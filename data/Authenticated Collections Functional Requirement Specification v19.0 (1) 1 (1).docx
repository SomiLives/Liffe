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F0135A" w:rsidR="00D521C9" w:rsidP="00E92BA0" w:rsidRDefault="00D521C9" w14:paraId="723424E2" w14:textId="77777777">
      <w:pPr>
        <w:pStyle w:val="BulletList1"/>
        <w:ind w:left="0" w:firstLine="0"/>
        <w:rPr>
          <w:lang w:val="en-ZA"/>
        </w:rPr>
      </w:pPr>
    </w:p>
    <w:p w:rsidRPr="002D6E2C" w:rsidR="00D521C9" w:rsidP="00E92BA0" w:rsidRDefault="00D521C9" w14:paraId="5577DC6D" w14:textId="77777777"/>
    <w:p w:rsidRPr="002D6E2C" w:rsidR="00D521C9" w:rsidP="00E92BA0" w:rsidRDefault="00D521C9" w14:paraId="725011D8" w14:textId="77777777"/>
    <w:p w:rsidRPr="002D6E2C" w:rsidR="00D521C9" w:rsidP="00E92BA0" w:rsidRDefault="00D521C9" w14:paraId="04C979EB" w14:textId="77777777">
      <w:pPr>
        <w:jc w:val="center"/>
      </w:pPr>
      <w:r>
        <w:rPr>
          <w:b/>
          <w:noProof/>
          <w:lang w:val="en-US"/>
        </w:rPr>
        <w:drawing>
          <wp:inline distT="0" distB="0" distL="0" distR="0" wp14:anchorId="2C493B08" wp14:editId="106A7574">
            <wp:extent cx="1497965" cy="1671320"/>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965" cy="1671320"/>
                    </a:xfrm>
                    <a:prstGeom prst="rect">
                      <a:avLst/>
                    </a:prstGeom>
                    <a:noFill/>
                    <a:ln>
                      <a:noFill/>
                    </a:ln>
                  </pic:spPr>
                </pic:pic>
              </a:graphicData>
            </a:graphic>
          </wp:inline>
        </w:drawing>
      </w:r>
    </w:p>
    <w:p w:rsidRPr="002D6E2C" w:rsidR="00D521C9" w:rsidP="00E92BA0" w:rsidRDefault="00D521C9" w14:paraId="4056D5F5" w14:textId="77777777"/>
    <w:p w:rsidRPr="002D6E2C" w:rsidR="00D521C9" w:rsidP="00E92BA0" w:rsidRDefault="00D521C9" w14:paraId="5E5AEA93" w14:textId="77777777"/>
    <w:p w:rsidRPr="002D6E2C" w:rsidR="00D521C9" w:rsidP="00E92BA0" w:rsidRDefault="00D521C9" w14:paraId="60E5E9AF" w14:textId="77777777"/>
    <w:p w:rsidRPr="002D6E2C" w:rsidR="00D521C9" w:rsidP="00E92BA0" w:rsidRDefault="00D521C9" w14:paraId="6F42C812" w14:textId="77777777"/>
    <w:p w:rsidRPr="002D6E2C" w:rsidR="00D521C9" w:rsidP="00E92BA0" w:rsidRDefault="00D521C9" w14:paraId="23F00D53" w14:textId="77777777"/>
    <w:p w:rsidRPr="002D6E2C" w:rsidR="00D521C9" w:rsidP="00E92BA0" w:rsidRDefault="00D521C9" w14:paraId="4B3BFFFE" w14:textId="77777777"/>
    <w:p w:rsidRPr="002D6E2C" w:rsidR="00D521C9" w:rsidP="00E92BA0" w:rsidRDefault="00D521C9" w14:paraId="57D8A11E" w14:textId="77777777"/>
    <w:p w:rsidRPr="002D6E2C" w:rsidR="00D521C9" w:rsidP="00E92BA0" w:rsidRDefault="00504381" w14:paraId="2CA9E0AE" w14:textId="45353BFE">
      <w:pPr>
        <w:pStyle w:val="Title"/>
        <w:jc w:val="center"/>
        <w:rPr>
          <w:rFonts w:ascii="Calibri" w:hAnsi="Calibri"/>
          <w:b/>
        </w:rPr>
      </w:pPr>
      <w:r>
        <w:rPr>
          <w:rFonts w:ascii="Calibri" w:hAnsi="Calibri"/>
          <w:b/>
        </w:rPr>
        <w:t>Functional</w:t>
      </w:r>
      <w:r w:rsidRPr="002D6E2C">
        <w:rPr>
          <w:rFonts w:ascii="Calibri" w:hAnsi="Calibri"/>
          <w:b/>
        </w:rPr>
        <w:t xml:space="preserve"> </w:t>
      </w:r>
      <w:r w:rsidRPr="002D6E2C" w:rsidR="00D521C9">
        <w:rPr>
          <w:rFonts w:ascii="Calibri" w:hAnsi="Calibri"/>
          <w:b/>
        </w:rPr>
        <w:t xml:space="preserve">Requirements Specification </w:t>
      </w:r>
    </w:p>
    <w:p w:rsidRPr="002D6E2C" w:rsidR="00D521C9" w:rsidP="00E92BA0" w:rsidRDefault="00D521C9" w14:paraId="0C1D3274" w14:textId="264B5332">
      <w:pPr>
        <w:pStyle w:val="Title"/>
        <w:jc w:val="center"/>
        <w:rPr>
          <w:rFonts w:ascii="Calibri" w:hAnsi="Calibri"/>
          <w:b/>
        </w:rPr>
      </w:pPr>
      <w:r w:rsidRPr="002D6E2C">
        <w:rPr>
          <w:rFonts w:ascii="Calibri" w:hAnsi="Calibri"/>
          <w:b/>
        </w:rPr>
        <w:t>(</w:t>
      </w:r>
      <w:r w:rsidR="00504381">
        <w:rPr>
          <w:rFonts w:ascii="Calibri" w:hAnsi="Calibri"/>
          <w:b/>
        </w:rPr>
        <w:t>F</w:t>
      </w:r>
      <w:r w:rsidRPr="002D6E2C">
        <w:rPr>
          <w:rFonts w:ascii="Calibri" w:hAnsi="Calibri"/>
          <w:b/>
        </w:rPr>
        <w:t xml:space="preserve">RS) </w:t>
      </w:r>
    </w:p>
    <w:p w:rsidRPr="002D6E2C" w:rsidR="00D521C9" w:rsidP="00E92BA0" w:rsidRDefault="00D521C9" w14:paraId="57254B4E" w14:textId="77777777">
      <w:pPr>
        <w:pStyle w:val="Title"/>
        <w:jc w:val="center"/>
        <w:rPr>
          <w:rFonts w:ascii="Calibri" w:hAnsi="Calibri"/>
          <w:b/>
          <w:i/>
        </w:rPr>
      </w:pPr>
      <w:r w:rsidRPr="002D6E2C">
        <w:rPr>
          <w:rFonts w:ascii="Calibri" w:hAnsi="Calibri"/>
          <w:b/>
          <w:i/>
        </w:rPr>
        <w:t>Authenticated Collections</w:t>
      </w:r>
    </w:p>
    <w:p w:rsidRPr="002D6E2C" w:rsidR="00D521C9" w:rsidP="00E92BA0" w:rsidRDefault="00D521C9" w14:paraId="4CC6CDE5" w14:textId="77777777">
      <w:pPr>
        <w:rPr>
          <w:rFonts w:cs="Arial"/>
        </w:rPr>
      </w:pPr>
    </w:p>
    <w:p w:rsidRPr="002D6E2C" w:rsidR="00D521C9" w:rsidP="00E92BA0" w:rsidRDefault="00D521C9" w14:paraId="01D5ACE0" w14:textId="77777777">
      <w:pPr>
        <w:rPr>
          <w:rFonts w:cs="Arial"/>
        </w:rPr>
      </w:pPr>
    </w:p>
    <w:p w:rsidRPr="002D6E2C" w:rsidR="00D521C9" w:rsidP="00E92BA0" w:rsidRDefault="00D521C9" w14:paraId="7D55C950" w14:textId="77777777">
      <w:pPr>
        <w:rPr>
          <w:rFonts w:cs="Arial"/>
        </w:rPr>
      </w:pPr>
    </w:p>
    <w:p w:rsidRPr="002D6E2C" w:rsidR="00D521C9" w:rsidP="00E92BA0" w:rsidRDefault="00D521C9" w14:paraId="5F190E41" w14:textId="77777777">
      <w:pPr>
        <w:rPr>
          <w:rFonts w:cs="Arial"/>
        </w:rPr>
      </w:pPr>
    </w:p>
    <w:p w:rsidRPr="002D6E2C" w:rsidR="00D521C9" w:rsidP="00E92BA0" w:rsidRDefault="00D521C9" w14:paraId="5F44BEAF" w14:textId="77777777">
      <w:pPr>
        <w:jc w:val="center"/>
        <w:rPr>
          <w:rFonts w:cs="Arial"/>
          <w:b/>
          <w:color w:val="FF0000"/>
        </w:rPr>
      </w:pPr>
    </w:p>
    <w:p w:rsidRPr="002D6E2C" w:rsidR="00D521C9" w:rsidP="00E92BA0" w:rsidRDefault="00D521C9" w14:paraId="6B542F11" w14:textId="77777777">
      <w:pPr>
        <w:jc w:val="center"/>
        <w:rPr>
          <w:rFonts w:cs="Arial"/>
          <w:b/>
          <w:color w:val="FF0000"/>
        </w:rPr>
      </w:pPr>
      <w:r w:rsidRPr="002D6E2C">
        <w:rPr>
          <w:rFonts w:cs="Arial"/>
          <w:b/>
          <w:color w:val="FF0000"/>
        </w:rPr>
        <w:t>STRICTLY CONFIDENTIAL</w:t>
      </w:r>
    </w:p>
    <w:p w:rsidRPr="002D6E2C" w:rsidR="00D521C9" w:rsidP="00E92BA0" w:rsidRDefault="00D521C9" w14:paraId="179E83CF" w14:textId="77777777">
      <w:pPr>
        <w:jc w:val="center"/>
        <w:rPr>
          <w:rFonts w:cs="Arial"/>
          <w:b/>
          <w:color w:val="FF0000"/>
        </w:rPr>
      </w:pPr>
    </w:p>
    <w:p w:rsidRPr="004761BE" w:rsidR="00D521C9" w:rsidP="00E92BA0" w:rsidRDefault="00D521C9" w14:paraId="37334D94" w14:textId="77777777">
      <w:pPr>
        <w:spacing w:after="200" w:line="276" w:lineRule="auto"/>
        <w:jc w:val="both"/>
        <w:rPr>
          <w:rFonts w:ascii="Arial" w:hAnsi="Arial" w:cs="Arial"/>
          <w:sz w:val="16"/>
          <w:szCs w:val="16"/>
          <w:lang w:val="en-GB" w:eastAsia="en-GB"/>
        </w:rPr>
      </w:pPr>
      <w:r w:rsidRPr="004761BE">
        <w:rPr>
          <w:rFonts w:ascii="Arial" w:hAnsi="Arial" w:cs="Arial"/>
          <w:sz w:val="16"/>
          <w:szCs w:val="16"/>
          <w:lang w:val="en-GB" w:eastAsia="en-GB"/>
        </w:rPr>
        <w:t>This document and any attachments are proprietary to the Payments Association of South Africa and the information transmitted is intended for the person or entity to which it is addressed and may contain confidential and/or privileged material. If you have received this in error, please inform the sender, delete the material from computer, and remove the material from your possession. Members or persons rightfully receiving these documents and supportive attachments shall not reproduce, redistribute or make available to any persons other than to those employees in its permanent employment and who require access to it for its official and intended purpose unless written approval by PASA has been obtained.</w:t>
      </w:r>
    </w:p>
    <w:p w:rsidRPr="002D6E2C" w:rsidR="00D521C9" w:rsidP="00E92BA0" w:rsidRDefault="00D521C9" w14:paraId="4633F524" w14:textId="77777777">
      <w:pPr>
        <w:jc w:val="center"/>
        <w:rPr>
          <w:rFonts w:cs="Arial"/>
          <w:b/>
          <w:color w:val="FF0000"/>
        </w:rPr>
      </w:pPr>
    </w:p>
    <w:p w:rsidRPr="002D6E2C" w:rsidR="00D521C9" w:rsidP="00E92BA0" w:rsidRDefault="00D521C9" w14:paraId="52503FC4" w14:textId="77777777">
      <w:pPr>
        <w:jc w:val="center"/>
        <w:rPr>
          <w:rFonts w:cs="Arial"/>
          <w:b/>
          <w:color w:val="FF0000"/>
        </w:rPr>
      </w:pPr>
    </w:p>
    <w:p w:rsidRPr="00227448" w:rsidR="00D521C9" w:rsidP="00E92BA0" w:rsidRDefault="00D521C9" w14:paraId="6BAB2C4D" w14:textId="77777777">
      <w:pPr>
        <w:rPr>
          <w:b/>
        </w:rPr>
      </w:pPr>
    </w:p>
    <w:p w:rsidRPr="00A44FFB" w:rsidR="00D521C9" w:rsidP="00E92BA0" w:rsidRDefault="00D521C9" w14:paraId="20CF679B" w14:textId="32C3696D">
      <w:r w:rsidRPr="007428EA">
        <w:t xml:space="preserve">Version </w:t>
      </w:r>
      <w:r w:rsidR="00FE3965">
        <w:t>1</w:t>
      </w:r>
      <w:r w:rsidR="00657EEF">
        <w:t>8</w:t>
      </w:r>
    </w:p>
    <w:p w:rsidRPr="007428EA" w:rsidR="00D521C9" w:rsidP="00E92BA0" w:rsidRDefault="00856A55" w14:paraId="4FC672DC" w14:textId="3D9EE126">
      <w:pPr>
        <w:rPr>
          <w:rFonts w:cs="Arial"/>
        </w:rPr>
      </w:pPr>
      <w:r w:rsidRPr="00A44FFB">
        <w:rPr>
          <w:rFonts w:cs="Arial"/>
        </w:rPr>
        <w:t>Dated:</w:t>
      </w:r>
      <w:r w:rsidRPr="00A44FFB" w:rsidR="00D521C9">
        <w:rPr>
          <w:rFonts w:cs="Arial"/>
        </w:rPr>
        <w:t xml:space="preserve"> </w:t>
      </w:r>
      <w:r w:rsidR="00BE2E2D">
        <w:rPr>
          <w:rFonts w:cs="Arial"/>
        </w:rPr>
        <w:t xml:space="preserve">January </w:t>
      </w:r>
      <w:r w:rsidR="00D52D6E">
        <w:rPr>
          <w:rFonts w:cs="Arial"/>
        </w:rPr>
        <w:t>2019</w:t>
      </w:r>
    </w:p>
    <w:p w:rsidRPr="002D6E2C" w:rsidR="00D521C9" w:rsidP="00E92BA0" w:rsidRDefault="00D521C9" w14:paraId="0B313BB1" w14:textId="77777777">
      <w:pPr>
        <w:jc w:val="center"/>
        <w:rPr>
          <w:rFonts w:cs="Arial"/>
          <w:b/>
          <w:color w:val="FF0000"/>
        </w:rPr>
      </w:pPr>
    </w:p>
    <w:p w:rsidRPr="002D6E2C" w:rsidR="00D521C9" w:rsidP="00E92BA0" w:rsidRDefault="00D521C9" w14:paraId="7ACB99A3" w14:textId="77777777">
      <w:pPr>
        <w:jc w:val="center"/>
        <w:rPr>
          <w:rFonts w:cs="Arial"/>
          <w:b/>
          <w:color w:val="FF0000"/>
        </w:rPr>
      </w:pPr>
    </w:p>
    <w:p w:rsidRPr="002D6E2C" w:rsidR="00D521C9" w:rsidP="00E92BA0" w:rsidRDefault="00D521C9" w14:paraId="6FD20616" w14:textId="77777777">
      <w:pPr>
        <w:jc w:val="center"/>
        <w:rPr>
          <w:rFonts w:cs="Arial"/>
          <w:b/>
          <w:color w:val="FF0000"/>
        </w:rPr>
      </w:pPr>
    </w:p>
    <w:p w:rsidRPr="002D6E2C" w:rsidR="00D521C9" w:rsidP="00E92BA0" w:rsidRDefault="00D521C9" w14:paraId="67406E34" w14:textId="77777777">
      <w:pPr>
        <w:pStyle w:val="TOCHeading"/>
        <w:rPr>
          <w:rFonts w:ascii="Calibri" w:hAnsi="Calibri"/>
        </w:rPr>
      </w:pPr>
      <w:r w:rsidRPr="002D6E2C">
        <w:rPr>
          <w:rFonts w:ascii="Calibri" w:hAnsi="Calibri"/>
        </w:rPr>
        <w:t>Table of Contents</w:t>
      </w:r>
    </w:p>
    <w:p w:rsidRPr="002D6E2C" w:rsidR="00D521C9" w:rsidP="00E92BA0" w:rsidRDefault="00D521C9" w14:paraId="2DD0B69B" w14:textId="77777777">
      <w:pPr>
        <w:rPr>
          <w:lang w:val="en-US" w:eastAsia="ja-JP"/>
        </w:rPr>
      </w:pPr>
    </w:p>
    <w:p w:rsidR="006F74BB" w:rsidRDefault="00D521C9" w14:paraId="58866844" w14:textId="7B5146C5">
      <w:pPr>
        <w:pStyle w:val="TOC1"/>
        <w:rPr>
          <w:rFonts w:asciiTheme="minorHAnsi" w:hAnsiTheme="minorHAnsi" w:eastAsiaTheme="minorEastAsia" w:cstheme="minorBidi"/>
          <w:noProof/>
          <w:lang w:val="en-US"/>
        </w:rPr>
      </w:pPr>
      <w:r w:rsidRPr="002D6E2C">
        <w:fldChar w:fldCharType="begin"/>
      </w:r>
      <w:r w:rsidRPr="002D6E2C">
        <w:instrText xml:space="preserve"> TOC \o "1-3" \h \z \u </w:instrText>
      </w:r>
      <w:r w:rsidRPr="002D6E2C">
        <w:fldChar w:fldCharType="separate"/>
      </w:r>
      <w:hyperlink w:history="1" w:anchor="_Toc536096777">
        <w:r w:rsidRPr="009D276D" w:rsidR="006F74BB">
          <w:rPr>
            <w:rStyle w:val="Hyperlink"/>
            <w:noProof/>
          </w:rPr>
          <w:t>1.</w:t>
        </w:r>
        <w:r w:rsidR="006F74BB">
          <w:rPr>
            <w:rFonts w:asciiTheme="minorHAnsi" w:hAnsiTheme="minorHAnsi" w:eastAsiaTheme="minorEastAsia" w:cstheme="minorBidi"/>
            <w:noProof/>
            <w:lang w:val="en-US"/>
          </w:rPr>
          <w:tab/>
        </w:r>
        <w:r w:rsidRPr="009D276D" w:rsidR="006F74BB">
          <w:rPr>
            <w:rStyle w:val="Hyperlink"/>
            <w:noProof/>
          </w:rPr>
          <w:t>Background summary</w:t>
        </w:r>
        <w:r w:rsidR="006F74BB">
          <w:rPr>
            <w:noProof/>
            <w:webHidden/>
          </w:rPr>
          <w:tab/>
        </w:r>
        <w:r w:rsidR="006F74BB">
          <w:rPr>
            <w:noProof/>
            <w:webHidden/>
          </w:rPr>
          <w:fldChar w:fldCharType="begin"/>
        </w:r>
        <w:r w:rsidR="006F74BB">
          <w:rPr>
            <w:noProof/>
            <w:webHidden/>
          </w:rPr>
          <w:instrText xml:space="preserve"> PAGEREF _Toc536096777 \h </w:instrText>
        </w:r>
        <w:r w:rsidR="006F74BB">
          <w:rPr>
            <w:noProof/>
            <w:webHidden/>
          </w:rPr>
        </w:r>
        <w:r w:rsidR="006F74BB">
          <w:rPr>
            <w:noProof/>
            <w:webHidden/>
          </w:rPr>
          <w:fldChar w:fldCharType="separate"/>
        </w:r>
        <w:r w:rsidR="006F74BB">
          <w:rPr>
            <w:noProof/>
            <w:webHidden/>
          </w:rPr>
          <w:t>12</w:t>
        </w:r>
        <w:r w:rsidR="006F74BB">
          <w:rPr>
            <w:noProof/>
            <w:webHidden/>
          </w:rPr>
          <w:fldChar w:fldCharType="end"/>
        </w:r>
      </w:hyperlink>
    </w:p>
    <w:p w:rsidR="006F74BB" w:rsidRDefault="001F2A9E" w14:paraId="375AE4AD" w14:textId="10E2552B">
      <w:pPr>
        <w:pStyle w:val="TOC1"/>
        <w:rPr>
          <w:rFonts w:asciiTheme="minorHAnsi" w:hAnsiTheme="minorHAnsi" w:eastAsiaTheme="minorEastAsia" w:cstheme="minorBidi"/>
          <w:noProof/>
          <w:lang w:val="en-US"/>
        </w:rPr>
      </w:pPr>
      <w:hyperlink w:history="1" w:anchor="_Toc536096778">
        <w:r w:rsidRPr="009D276D" w:rsidR="006F74BB">
          <w:rPr>
            <w:rStyle w:val="Hyperlink"/>
            <w:noProof/>
          </w:rPr>
          <w:t>2.</w:t>
        </w:r>
        <w:r w:rsidR="006F74BB">
          <w:rPr>
            <w:rFonts w:asciiTheme="minorHAnsi" w:hAnsiTheme="minorHAnsi" w:eastAsiaTheme="minorEastAsia" w:cstheme="minorBidi"/>
            <w:noProof/>
            <w:lang w:val="en-US"/>
          </w:rPr>
          <w:tab/>
        </w:r>
        <w:r w:rsidRPr="009D276D" w:rsidR="006F74BB">
          <w:rPr>
            <w:rStyle w:val="Hyperlink"/>
            <w:noProof/>
          </w:rPr>
          <w:t>Purpose of the document</w:t>
        </w:r>
        <w:r w:rsidR="006F74BB">
          <w:rPr>
            <w:noProof/>
            <w:webHidden/>
          </w:rPr>
          <w:tab/>
        </w:r>
        <w:r w:rsidR="006F74BB">
          <w:rPr>
            <w:noProof/>
            <w:webHidden/>
          </w:rPr>
          <w:fldChar w:fldCharType="begin"/>
        </w:r>
        <w:r w:rsidR="006F74BB">
          <w:rPr>
            <w:noProof/>
            <w:webHidden/>
          </w:rPr>
          <w:instrText xml:space="preserve"> PAGEREF _Toc536096778 \h </w:instrText>
        </w:r>
        <w:r w:rsidR="006F74BB">
          <w:rPr>
            <w:noProof/>
            <w:webHidden/>
          </w:rPr>
        </w:r>
        <w:r w:rsidR="006F74BB">
          <w:rPr>
            <w:noProof/>
            <w:webHidden/>
          </w:rPr>
          <w:fldChar w:fldCharType="separate"/>
        </w:r>
        <w:r w:rsidR="006F74BB">
          <w:rPr>
            <w:noProof/>
            <w:webHidden/>
          </w:rPr>
          <w:t>12</w:t>
        </w:r>
        <w:r w:rsidR="006F74BB">
          <w:rPr>
            <w:noProof/>
            <w:webHidden/>
          </w:rPr>
          <w:fldChar w:fldCharType="end"/>
        </w:r>
      </w:hyperlink>
    </w:p>
    <w:p w:rsidR="006F74BB" w:rsidRDefault="001F2A9E" w14:paraId="35039C56" w14:textId="6B83DEB5">
      <w:pPr>
        <w:pStyle w:val="TOC1"/>
        <w:rPr>
          <w:rFonts w:asciiTheme="minorHAnsi" w:hAnsiTheme="minorHAnsi" w:eastAsiaTheme="minorEastAsia" w:cstheme="minorBidi"/>
          <w:noProof/>
          <w:lang w:val="en-US"/>
        </w:rPr>
      </w:pPr>
      <w:hyperlink w:history="1" w:anchor="_Toc536096779">
        <w:r w:rsidRPr="009D276D" w:rsidR="006F74BB">
          <w:rPr>
            <w:rStyle w:val="Hyperlink"/>
            <w:noProof/>
          </w:rPr>
          <w:t>3.</w:t>
        </w:r>
        <w:r w:rsidR="006F74BB">
          <w:rPr>
            <w:rFonts w:asciiTheme="minorHAnsi" w:hAnsiTheme="minorHAnsi" w:eastAsiaTheme="minorEastAsia" w:cstheme="minorBidi"/>
            <w:noProof/>
            <w:lang w:val="en-US"/>
          </w:rPr>
          <w:tab/>
        </w:r>
        <w:r w:rsidRPr="009D276D" w:rsidR="006F74BB">
          <w:rPr>
            <w:rStyle w:val="Hyperlink"/>
            <w:noProof/>
          </w:rPr>
          <w:t>Out of Scope</w:t>
        </w:r>
        <w:r w:rsidR="006F74BB">
          <w:rPr>
            <w:noProof/>
            <w:webHidden/>
          </w:rPr>
          <w:tab/>
        </w:r>
        <w:r w:rsidR="006F74BB">
          <w:rPr>
            <w:noProof/>
            <w:webHidden/>
          </w:rPr>
          <w:fldChar w:fldCharType="begin"/>
        </w:r>
        <w:r w:rsidR="006F74BB">
          <w:rPr>
            <w:noProof/>
            <w:webHidden/>
          </w:rPr>
          <w:instrText xml:space="preserve"> PAGEREF _Toc536096779 \h </w:instrText>
        </w:r>
        <w:r w:rsidR="006F74BB">
          <w:rPr>
            <w:noProof/>
            <w:webHidden/>
          </w:rPr>
        </w:r>
        <w:r w:rsidR="006F74BB">
          <w:rPr>
            <w:noProof/>
            <w:webHidden/>
          </w:rPr>
          <w:fldChar w:fldCharType="separate"/>
        </w:r>
        <w:r w:rsidR="006F74BB">
          <w:rPr>
            <w:noProof/>
            <w:webHidden/>
          </w:rPr>
          <w:t>13</w:t>
        </w:r>
        <w:r w:rsidR="006F74BB">
          <w:rPr>
            <w:noProof/>
            <w:webHidden/>
          </w:rPr>
          <w:fldChar w:fldCharType="end"/>
        </w:r>
      </w:hyperlink>
    </w:p>
    <w:p w:rsidR="006F74BB" w:rsidRDefault="001F2A9E" w14:paraId="669160C3" w14:textId="10E3807E">
      <w:pPr>
        <w:pStyle w:val="TOC1"/>
        <w:rPr>
          <w:rFonts w:asciiTheme="minorHAnsi" w:hAnsiTheme="minorHAnsi" w:eastAsiaTheme="minorEastAsia" w:cstheme="minorBidi"/>
          <w:noProof/>
          <w:lang w:val="en-US"/>
        </w:rPr>
      </w:pPr>
      <w:hyperlink w:history="1" w:anchor="_Toc536096780">
        <w:r w:rsidRPr="009D276D" w:rsidR="006F74BB">
          <w:rPr>
            <w:rStyle w:val="Hyperlink"/>
            <w:noProof/>
          </w:rPr>
          <w:t>4.</w:t>
        </w:r>
        <w:r w:rsidR="006F74BB">
          <w:rPr>
            <w:rFonts w:asciiTheme="minorHAnsi" w:hAnsiTheme="minorHAnsi" w:eastAsiaTheme="minorEastAsia" w:cstheme="minorBidi"/>
            <w:noProof/>
            <w:lang w:val="en-US"/>
          </w:rPr>
          <w:tab/>
        </w:r>
        <w:r w:rsidRPr="009D276D" w:rsidR="006F74BB">
          <w:rPr>
            <w:rStyle w:val="Hyperlink"/>
            <w:noProof/>
          </w:rPr>
          <w:t>Authenticated Collections Value Chain</w:t>
        </w:r>
        <w:r w:rsidR="006F74BB">
          <w:rPr>
            <w:noProof/>
            <w:webHidden/>
          </w:rPr>
          <w:tab/>
        </w:r>
        <w:r w:rsidR="006F74BB">
          <w:rPr>
            <w:noProof/>
            <w:webHidden/>
          </w:rPr>
          <w:fldChar w:fldCharType="begin"/>
        </w:r>
        <w:r w:rsidR="006F74BB">
          <w:rPr>
            <w:noProof/>
            <w:webHidden/>
          </w:rPr>
          <w:instrText xml:space="preserve"> PAGEREF _Toc536096780 \h </w:instrText>
        </w:r>
        <w:r w:rsidR="006F74BB">
          <w:rPr>
            <w:noProof/>
            <w:webHidden/>
          </w:rPr>
        </w:r>
        <w:r w:rsidR="006F74BB">
          <w:rPr>
            <w:noProof/>
            <w:webHidden/>
          </w:rPr>
          <w:fldChar w:fldCharType="separate"/>
        </w:r>
        <w:r w:rsidR="006F74BB">
          <w:rPr>
            <w:noProof/>
            <w:webHidden/>
          </w:rPr>
          <w:t>13</w:t>
        </w:r>
        <w:r w:rsidR="006F74BB">
          <w:rPr>
            <w:noProof/>
            <w:webHidden/>
          </w:rPr>
          <w:fldChar w:fldCharType="end"/>
        </w:r>
      </w:hyperlink>
    </w:p>
    <w:p w:rsidR="006F74BB" w:rsidRDefault="001F2A9E" w14:paraId="723A0AA7" w14:textId="1FEEE879">
      <w:pPr>
        <w:pStyle w:val="TOC1"/>
        <w:rPr>
          <w:rFonts w:asciiTheme="minorHAnsi" w:hAnsiTheme="minorHAnsi" w:eastAsiaTheme="minorEastAsia" w:cstheme="minorBidi"/>
          <w:noProof/>
          <w:lang w:val="en-US"/>
        </w:rPr>
      </w:pPr>
      <w:hyperlink w:history="1" w:anchor="_Toc536096781">
        <w:r w:rsidRPr="009D276D" w:rsidR="006F74BB">
          <w:rPr>
            <w:rStyle w:val="Hyperlink"/>
            <w:noProof/>
          </w:rPr>
          <w:t>5.</w:t>
        </w:r>
        <w:r w:rsidR="006F74BB">
          <w:rPr>
            <w:rFonts w:asciiTheme="minorHAnsi" w:hAnsiTheme="minorHAnsi" w:eastAsiaTheme="minorEastAsia" w:cstheme="minorBidi"/>
            <w:noProof/>
            <w:lang w:val="en-US"/>
          </w:rPr>
          <w:tab/>
        </w:r>
        <w:r w:rsidRPr="009D276D" w:rsidR="006F74BB">
          <w:rPr>
            <w:rStyle w:val="Hyperlink"/>
            <w:noProof/>
          </w:rPr>
          <w:t>Pre-Payment</w:t>
        </w:r>
        <w:r w:rsidR="006F74BB">
          <w:rPr>
            <w:noProof/>
            <w:webHidden/>
          </w:rPr>
          <w:tab/>
        </w:r>
        <w:r w:rsidR="006F74BB">
          <w:rPr>
            <w:noProof/>
            <w:webHidden/>
          </w:rPr>
          <w:fldChar w:fldCharType="begin"/>
        </w:r>
        <w:r w:rsidR="006F74BB">
          <w:rPr>
            <w:noProof/>
            <w:webHidden/>
          </w:rPr>
          <w:instrText xml:space="preserve"> PAGEREF _Toc536096781 \h </w:instrText>
        </w:r>
        <w:r w:rsidR="006F74BB">
          <w:rPr>
            <w:noProof/>
            <w:webHidden/>
          </w:rPr>
        </w:r>
        <w:r w:rsidR="006F74BB">
          <w:rPr>
            <w:noProof/>
            <w:webHidden/>
          </w:rPr>
          <w:fldChar w:fldCharType="separate"/>
        </w:r>
        <w:r w:rsidR="006F74BB">
          <w:rPr>
            <w:noProof/>
            <w:webHidden/>
          </w:rPr>
          <w:t>14</w:t>
        </w:r>
        <w:r w:rsidR="006F74BB">
          <w:rPr>
            <w:noProof/>
            <w:webHidden/>
          </w:rPr>
          <w:fldChar w:fldCharType="end"/>
        </w:r>
      </w:hyperlink>
    </w:p>
    <w:p w:rsidR="006F74BB" w:rsidRDefault="001F2A9E" w14:paraId="37B7A580" w14:textId="41111C3B">
      <w:pPr>
        <w:pStyle w:val="TOC2"/>
        <w:tabs>
          <w:tab w:val="left" w:pos="880"/>
          <w:tab w:val="right" w:leader="dot" w:pos="9016"/>
        </w:tabs>
        <w:rPr>
          <w:rFonts w:asciiTheme="minorHAnsi" w:hAnsiTheme="minorHAnsi" w:eastAsiaTheme="minorEastAsia" w:cstheme="minorBidi"/>
          <w:noProof/>
          <w:lang w:val="en-US"/>
        </w:rPr>
      </w:pPr>
      <w:hyperlink w:history="1" w:anchor="_Toc536096782">
        <w:r w:rsidRPr="009D276D" w:rsidR="006F74BB">
          <w:rPr>
            <w:rStyle w:val="Hyperlink"/>
            <w:noProof/>
          </w:rPr>
          <w:t>5.1</w:t>
        </w:r>
        <w:r w:rsidR="006F74BB">
          <w:rPr>
            <w:rFonts w:asciiTheme="minorHAnsi" w:hAnsiTheme="minorHAnsi" w:eastAsiaTheme="minorEastAsia" w:cstheme="minorBidi"/>
            <w:noProof/>
            <w:lang w:val="en-US"/>
          </w:rPr>
          <w:tab/>
        </w:r>
        <w:r w:rsidRPr="009D276D" w:rsidR="006F74BB">
          <w:rPr>
            <w:rStyle w:val="Hyperlink"/>
            <w:noProof/>
          </w:rPr>
          <w:t>Authorise mandate – non card, authentication key not included in request, real time request and response (TT1)</w:t>
        </w:r>
        <w:r w:rsidR="006F74BB">
          <w:rPr>
            <w:noProof/>
            <w:webHidden/>
          </w:rPr>
          <w:tab/>
        </w:r>
        <w:r w:rsidR="006F74BB">
          <w:rPr>
            <w:noProof/>
            <w:webHidden/>
          </w:rPr>
          <w:fldChar w:fldCharType="begin"/>
        </w:r>
        <w:r w:rsidR="006F74BB">
          <w:rPr>
            <w:noProof/>
            <w:webHidden/>
          </w:rPr>
          <w:instrText xml:space="preserve"> PAGEREF _Toc536096782 \h </w:instrText>
        </w:r>
        <w:r w:rsidR="006F74BB">
          <w:rPr>
            <w:noProof/>
            <w:webHidden/>
          </w:rPr>
        </w:r>
        <w:r w:rsidR="006F74BB">
          <w:rPr>
            <w:noProof/>
            <w:webHidden/>
          </w:rPr>
          <w:fldChar w:fldCharType="separate"/>
        </w:r>
        <w:r w:rsidR="006F74BB">
          <w:rPr>
            <w:noProof/>
            <w:webHidden/>
          </w:rPr>
          <w:t>15</w:t>
        </w:r>
        <w:r w:rsidR="006F74BB">
          <w:rPr>
            <w:noProof/>
            <w:webHidden/>
          </w:rPr>
          <w:fldChar w:fldCharType="end"/>
        </w:r>
      </w:hyperlink>
    </w:p>
    <w:p w:rsidR="006F74BB" w:rsidRDefault="001F2A9E" w14:paraId="1B54EAA8" w14:textId="7B4CA872">
      <w:pPr>
        <w:pStyle w:val="TOC2"/>
        <w:tabs>
          <w:tab w:val="left" w:pos="880"/>
          <w:tab w:val="right" w:leader="dot" w:pos="9016"/>
        </w:tabs>
        <w:rPr>
          <w:rFonts w:asciiTheme="minorHAnsi" w:hAnsiTheme="minorHAnsi" w:eastAsiaTheme="minorEastAsia" w:cstheme="minorBidi"/>
          <w:noProof/>
          <w:lang w:val="en-US"/>
        </w:rPr>
      </w:pPr>
      <w:hyperlink w:history="1" w:anchor="_Toc536096783">
        <w:r w:rsidRPr="009D276D" w:rsidR="006F74BB">
          <w:rPr>
            <w:rStyle w:val="Hyperlink"/>
            <w:noProof/>
          </w:rPr>
          <w:t>5.2</w:t>
        </w:r>
        <w:r w:rsidR="006F74BB">
          <w:rPr>
            <w:rFonts w:asciiTheme="minorHAnsi" w:hAnsiTheme="minorHAnsi" w:eastAsiaTheme="minorEastAsia" w:cstheme="minorBidi"/>
            <w:noProof/>
            <w:lang w:val="en-US"/>
          </w:rPr>
          <w:tab/>
        </w:r>
        <w:r w:rsidRPr="009D276D" w:rsidR="006F74BB">
          <w:rPr>
            <w:rStyle w:val="Hyperlink"/>
            <w:noProof/>
          </w:rPr>
          <w:t>Authorise mandate – non card, authentication key not included in request, batched request &amp; response (TT2)</w:t>
        </w:r>
        <w:r w:rsidR="006F74BB">
          <w:rPr>
            <w:noProof/>
            <w:webHidden/>
          </w:rPr>
          <w:tab/>
        </w:r>
        <w:r w:rsidR="006F74BB">
          <w:rPr>
            <w:noProof/>
            <w:webHidden/>
          </w:rPr>
          <w:fldChar w:fldCharType="begin"/>
        </w:r>
        <w:r w:rsidR="006F74BB">
          <w:rPr>
            <w:noProof/>
            <w:webHidden/>
          </w:rPr>
          <w:instrText xml:space="preserve"> PAGEREF _Toc536096783 \h </w:instrText>
        </w:r>
        <w:r w:rsidR="006F74BB">
          <w:rPr>
            <w:noProof/>
            <w:webHidden/>
          </w:rPr>
        </w:r>
        <w:r w:rsidR="006F74BB">
          <w:rPr>
            <w:noProof/>
            <w:webHidden/>
          </w:rPr>
          <w:fldChar w:fldCharType="separate"/>
        </w:r>
        <w:r w:rsidR="006F74BB">
          <w:rPr>
            <w:noProof/>
            <w:webHidden/>
          </w:rPr>
          <w:t>22</w:t>
        </w:r>
        <w:r w:rsidR="006F74BB">
          <w:rPr>
            <w:noProof/>
            <w:webHidden/>
          </w:rPr>
          <w:fldChar w:fldCharType="end"/>
        </w:r>
      </w:hyperlink>
    </w:p>
    <w:p w:rsidR="006F74BB" w:rsidRDefault="001F2A9E" w14:paraId="23BAE9A1" w14:textId="1B26845A">
      <w:pPr>
        <w:pStyle w:val="TOC2"/>
        <w:tabs>
          <w:tab w:val="left" w:pos="880"/>
          <w:tab w:val="right" w:leader="dot" w:pos="9016"/>
        </w:tabs>
        <w:rPr>
          <w:rFonts w:asciiTheme="minorHAnsi" w:hAnsiTheme="minorHAnsi" w:eastAsiaTheme="minorEastAsia" w:cstheme="minorBidi"/>
          <w:noProof/>
          <w:lang w:val="en-US"/>
        </w:rPr>
      </w:pPr>
      <w:hyperlink w:history="1" w:anchor="_Toc536096784">
        <w:r w:rsidRPr="009D276D" w:rsidR="006F74BB">
          <w:rPr>
            <w:rStyle w:val="Hyperlink"/>
            <w:noProof/>
          </w:rPr>
          <w:t>5.3</w:t>
        </w:r>
        <w:r w:rsidR="006F74BB">
          <w:rPr>
            <w:rFonts w:asciiTheme="minorHAnsi" w:hAnsiTheme="minorHAnsi" w:eastAsiaTheme="minorEastAsia" w:cstheme="minorBidi"/>
            <w:noProof/>
            <w:lang w:val="en-US"/>
          </w:rPr>
          <w:tab/>
        </w:r>
        <w:r w:rsidRPr="009D276D" w:rsidR="006F74BB">
          <w:rPr>
            <w:rStyle w:val="Hyperlink"/>
            <w:noProof/>
          </w:rPr>
          <w:t>Authorise mandate – card, authentication key included in request, real time request &amp; response (TT3)</w:t>
        </w:r>
        <w:r w:rsidR="006F74BB">
          <w:rPr>
            <w:noProof/>
            <w:webHidden/>
          </w:rPr>
          <w:tab/>
        </w:r>
        <w:r w:rsidR="006F74BB">
          <w:rPr>
            <w:noProof/>
            <w:webHidden/>
          </w:rPr>
          <w:fldChar w:fldCharType="begin"/>
        </w:r>
        <w:r w:rsidR="006F74BB">
          <w:rPr>
            <w:noProof/>
            <w:webHidden/>
          </w:rPr>
          <w:instrText xml:space="preserve"> PAGEREF _Toc536096784 \h </w:instrText>
        </w:r>
        <w:r w:rsidR="006F74BB">
          <w:rPr>
            <w:noProof/>
            <w:webHidden/>
          </w:rPr>
        </w:r>
        <w:r w:rsidR="006F74BB">
          <w:rPr>
            <w:noProof/>
            <w:webHidden/>
          </w:rPr>
          <w:fldChar w:fldCharType="separate"/>
        </w:r>
        <w:r w:rsidR="006F74BB">
          <w:rPr>
            <w:noProof/>
            <w:webHidden/>
          </w:rPr>
          <w:t>27</w:t>
        </w:r>
        <w:r w:rsidR="006F74BB">
          <w:rPr>
            <w:noProof/>
            <w:webHidden/>
          </w:rPr>
          <w:fldChar w:fldCharType="end"/>
        </w:r>
      </w:hyperlink>
    </w:p>
    <w:p w:rsidR="006F74BB" w:rsidRDefault="001F2A9E" w14:paraId="54A17A9D" w14:textId="1B7D107C">
      <w:pPr>
        <w:pStyle w:val="TOC2"/>
        <w:tabs>
          <w:tab w:val="left" w:pos="880"/>
          <w:tab w:val="right" w:leader="dot" w:pos="9016"/>
        </w:tabs>
        <w:rPr>
          <w:rFonts w:asciiTheme="minorHAnsi" w:hAnsiTheme="minorHAnsi" w:eastAsiaTheme="minorEastAsia" w:cstheme="minorBidi"/>
          <w:noProof/>
          <w:lang w:val="en-US"/>
        </w:rPr>
      </w:pPr>
      <w:hyperlink w:history="1" w:anchor="_Toc536096785">
        <w:r w:rsidRPr="009D276D" w:rsidR="006F74BB">
          <w:rPr>
            <w:rStyle w:val="Hyperlink"/>
            <w:noProof/>
          </w:rPr>
          <w:t>5.4</w:t>
        </w:r>
        <w:r w:rsidR="006F74BB">
          <w:rPr>
            <w:rFonts w:asciiTheme="minorHAnsi" w:hAnsiTheme="minorHAnsi" w:eastAsiaTheme="minorEastAsia" w:cstheme="minorBidi"/>
            <w:noProof/>
            <w:lang w:val="en-US"/>
          </w:rPr>
          <w:tab/>
        </w:r>
        <w:r w:rsidRPr="009D276D" w:rsidR="006F74BB">
          <w:rPr>
            <w:rStyle w:val="Hyperlink"/>
            <w:noProof/>
          </w:rPr>
          <w:t>Authorise mandate – card not present, authentication key included in request, real time request &amp; response (TT4) (Optional Transaction Type for the Paying Bank to cater for)</w:t>
        </w:r>
        <w:r w:rsidR="006F74BB">
          <w:rPr>
            <w:noProof/>
            <w:webHidden/>
          </w:rPr>
          <w:tab/>
        </w:r>
        <w:r w:rsidR="006F74BB">
          <w:rPr>
            <w:noProof/>
            <w:webHidden/>
          </w:rPr>
          <w:fldChar w:fldCharType="begin"/>
        </w:r>
        <w:r w:rsidR="006F74BB">
          <w:rPr>
            <w:noProof/>
            <w:webHidden/>
          </w:rPr>
          <w:instrText xml:space="preserve"> PAGEREF _Toc536096785 \h </w:instrText>
        </w:r>
        <w:r w:rsidR="006F74BB">
          <w:rPr>
            <w:noProof/>
            <w:webHidden/>
          </w:rPr>
        </w:r>
        <w:r w:rsidR="006F74BB">
          <w:rPr>
            <w:noProof/>
            <w:webHidden/>
          </w:rPr>
          <w:fldChar w:fldCharType="separate"/>
        </w:r>
        <w:r w:rsidR="006F74BB">
          <w:rPr>
            <w:noProof/>
            <w:webHidden/>
          </w:rPr>
          <w:t>32</w:t>
        </w:r>
        <w:r w:rsidR="006F74BB">
          <w:rPr>
            <w:noProof/>
            <w:webHidden/>
          </w:rPr>
          <w:fldChar w:fldCharType="end"/>
        </w:r>
      </w:hyperlink>
    </w:p>
    <w:p w:rsidR="006F74BB" w:rsidRDefault="001F2A9E" w14:paraId="51E9AA8E" w14:textId="269DE8E1">
      <w:pPr>
        <w:pStyle w:val="TOC1"/>
        <w:rPr>
          <w:rFonts w:asciiTheme="minorHAnsi" w:hAnsiTheme="minorHAnsi" w:eastAsiaTheme="minorEastAsia" w:cstheme="minorBidi"/>
          <w:noProof/>
          <w:lang w:val="en-US"/>
        </w:rPr>
      </w:pPr>
      <w:hyperlink w:history="1" w:anchor="_Toc536096786">
        <w:r w:rsidRPr="009D276D" w:rsidR="006F74BB">
          <w:rPr>
            <w:rStyle w:val="Hyperlink"/>
            <w:noProof/>
          </w:rPr>
          <w:t>6.</w:t>
        </w:r>
        <w:r w:rsidR="006F74BB">
          <w:rPr>
            <w:rFonts w:asciiTheme="minorHAnsi" w:hAnsiTheme="minorHAnsi" w:eastAsiaTheme="minorEastAsia" w:cstheme="minorBidi"/>
            <w:noProof/>
            <w:lang w:val="en-US"/>
          </w:rPr>
          <w:tab/>
        </w:r>
        <w:r w:rsidRPr="009D276D" w:rsidR="006F74BB">
          <w:rPr>
            <w:rStyle w:val="Hyperlink"/>
            <w:noProof/>
          </w:rPr>
          <w:t>Mandate Management</w:t>
        </w:r>
        <w:r w:rsidR="006F74BB">
          <w:rPr>
            <w:noProof/>
            <w:webHidden/>
          </w:rPr>
          <w:tab/>
        </w:r>
        <w:r w:rsidR="006F74BB">
          <w:rPr>
            <w:noProof/>
            <w:webHidden/>
          </w:rPr>
          <w:fldChar w:fldCharType="begin"/>
        </w:r>
        <w:r w:rsidR="006F74BB">
          <w:rPr>
            <w:noProof/>
            <w:webHidden/>
          </w:rPr>
          <w:instrText xml:space="preserve"> PAGEREF _Toc536096786 \h </w:instrText>
        </w:r>
        <w:r w:rsidR="006F74BB">
          <w:rPr>
            <w:noProof/>
            <w:webHidden/>
          </w:rPr>
        </w:r>
        <w:r w:rsidR="006F74BB">
          <w:rPr>
            <w:noProof/>
            <w:webHidden/>
          </w:rPr>
          <w:fldChar w:fldCharType="separate"/>
        </w:r>
        <w:r w:rsidR="006F74BB">
          <w:rPr>
            <w:noProof/>
            <w:webHidden/>
          </w:rPr>
          <w:t>38</w:t>
        </w:r>
        <w:r w:rsidR="006F74BB">
          <w:rPr>
            <w:noProof/>
            <w:webHidden/>
          </w:rPr>
          <w:fldChar w:fldCharType="end"/>
        </w:r>
      </w:hyperlink>
    </w:p>
    <w:p w:rsidR="006F74BB" w:rsidRDefault="001F2A9E" w14:paraId="0C40FB68" w14:textId="48E44DEF">
      <w:pPr>
        <w:pStyle w:val="TOC2"/>
        <w:tabs>
          <w:tab w:val="left" w:pos="880"/>
          <w:tab w:val="right" w:leader="dot" w:pos="9016"/>
        </w:tabs>
        <w:rPr>
          <w:rFonts w:asciiTheme="minorHAnsi" w:hAnsiTheme="minorHAnsi" w:eastAsiaTheme="minorEastAsia" w:cstheme="minorBidi"/>
          <w:noProof/>
          <w:lang w:val="en-US"/>
        </w:rPr>
      </w:pPr>
      <w:hyperlink w:history="1" w:anchor="_Toc536096787">
        <w:r w:rsidRPr="009D276D" w:rsidR="006F74BB">
          <w:rPr>
            <w:rStyle w:val="Hyperlink"/>
            <w:noProof/>
          </w:rPr>
          <w:t>6.1</w:t>
        </w:r>
        <w:r w:rsidR="006F74BB">
          <w:rPr>
            <w:rFonts w:asciiTheme="minorHAnsi" w:hAnsiTheme="minorHAnsi" w:eastAsiaTheme="minorEastAsia" w:cstheme="minorBidi"/>
            <w:noProof/>
            <w:lang w:val="en-US"/>
          </w:rPr>
          <w:tab/>
        </w:r>
        <w:r w:rsidRPr="009D276D" w:rsidR="006F74BB">
          <w:rPr>
            <w:rStyle w:val="Hyperlink"/>
            <w:noProof/>
          </w:rPr>
          <w:t>Amendment of a Mandate</w:t>
        </w:r>
        <w:r w:rsidR="006F74BB">
          <w:rPr>
            <w:noProof/>
            <w:webHidden/>
          </w:rPr>
          <w:tab/>
        </w:r>
        <w:r w:rsidR="006F74BB">
          <w:rPr>
            <w:noProof/>
            <w:webHidden/>
          </w:rPr>
          <w:fldChar w:fldCharType="begin"/>
        </w:r>
        <w:r w:rsidR="006F74BB">
          <w:rPr>
            <w:noProof/>
            <w:webHidden/>
          </w:rPr>
          <w:instrText xml:space="preserve"> PAGEREF _Toc536096787 \h </w:instrText>
        </w:r>
        <w:r w:rsidR="006F74BB">
          <w:rPr>
            <w:noProof/>
            <w:webHidden/>
          </w:rPr>
        </w:r>
        <w:r w:rsidR="006F74BB">
          <w:rPr>
            <w:noProof/>
            <w:webHidden/>
          </w:rPr>
          <w:fldChar w:fldCharType="separate"/>
        </w:r>
        <w:r w:rsidR="006F74BB">
          <w:rPr>
            <w:noProof/>
            <w:webHidden/>
          </w:rPr>
          <w:t>39</w:t>
        </w:r>
        <w:r w:rsidR="006F74BB">
          <w:rPr>
            <w:noProof/>
            <w:webHidden/>
          </w:rPr>
          <w:fldChar w:fldCharType="end"/>
        </w:r>
      </w:hyperlink>
    </w:p>
    <w:p w:rsidR="006F74BB" w:rsidRDefault="001F2A9E" w14:paraId="33F974E3" w14:textId="104566DE">
      <w:pPr>
        <w:pStyle w:val="TOC2"/>
        <w:tabs>
          <w:tab w:val="left" w:pos="880"/>
          <w:tab w:val="right" w:leader="dot" w:pos="9016"/>
        </w:tabs>
        <w:rPr>
          <w:rFonts w:asciiTheme="minorHAnsi" w:hAnsiTheme="minorHAnsi" w:eastAsiaTheme="minorEastAsia" w:cstheme="minorBidi"/>
          <w:noProof/>
          <w:lang w:val="en-US"/>
        </w:rPr>
      </w:pPr>
      <w:hyperlink w:history="1" w:anchor="_Toc536096788">
        <w:r w:rsidRPr="009D276D" w:rsidR="006F74BB">
          <w:rPr>
            <w:rStyle w:val="Hyperlink"/>
            <w:noProof/>
          </w:rPr>
          <w:t>6.2</w:t>
        </w:r>
        <w:r w:rsidR="006F74BB">
          <w:rPr>
            <w:rFonts w:asciiTheme="minorHAnsi" w:hAnsiTheme="minorHAnsi" w:eastAsiaTheme="minorEastAsia" w:cstheme="minorBidi"/>
            <w:noProof/>
            <w:lang w:val="en-US"/>
          </w:rPr>
          <w:tab/>
        </w:r>
        <w:r w:rsidRPr="009D276D" w:rsidR="006F74BB">
          <w:rPr>
            <w:rStyle w:val="Hyperlink"/>
            <w:noProof/>
          </w:rPr>
          <w:t>Cancellation of a Mandate</w:t>
        </w:r>
        <w:r w:rsidR="006F74BB">
          <w:rPr>
            <w:noProof/>
            <w:webHidden/>
          </w:rPr>
          <w:tab/>
        </w:r>
        <w:r w:rsidR="006F74BB">
          <w:rPr>
            <w:noProof/>
            <w:webHidden/>
          </w:rPr>
          <w:fldChar w:fldCharType="begin"/>
        </w:r>
        <w:r w:rsidR="006F74BB">
          <w:rPr>
            <w:noProof/>
            <w:webHidden/>
          </w:rPr>
          <w:instrText xml:space="preserve"> PAGEREF _Toc536096788 \h </w:instrText>
        </w:r>
        <w:r w:rsidR="006F74BB">
          <w:rPr>
            <w:noProof/>
            <w:webHidden/>
          </w:rPr>
        </w:r>
        <w:r w:rsidR="006F74BB">
          <w:rPr>
            <w:noProof/>
            <w:webHidden/>
          </w:rPr>
          <w:fldChar w:fldCharType="separate"/>
        </w:r>
        <w:r w:rsidR="006F74BB">
          <w:rPr>
            <w:noProof/>
            <w:webHidden/>
          </w:rPr>
          <w:t>51</w:t>
        </w:r>
        <w:r w:rsidR="006F74BB">
          <w:rPr>
            <w:noProof/>
            <w:webHidden/>
          </w:rPr>
          <w:fldChar w:fldCharType="end"/>
        </w:r>
      </w:hyperlink>
    </w:p>
    <w:p w:rsidR="006F74BB" w:rsidRDefault="001F2A9E" w14:paraId="0405F379" w14:textId="59CF3792">
      <w:pPr>
        <w:pStyle w:val="TOC2"/>
        <w:tabs>
          <w:tab w:val="left" w:pos="880"/>
          <w:tab w:val="right" w:leader="dot" w:pos="9016"/>
        </w:tabs>
        <w:rPr>
          <w:rFonts w:asciiTheme="minorHAnsi" w:hAnsiTheme="minorHAnsi" w:eastAsiaTheme="minorEastAsia" w:cstheme="minorBidi"/>
          <w:noProof/>
          <w:lang w:val="en-US"/>
        </w:rPr>
      </w:pPr>
      <w:hyperlink w:history="1" w:anchor="_Toc536096789">
        <w:r w:rsidRPr="009D276D" w:rsidR="006F74BB">
          <w:rPr>
            <w:rStyle w:val="Hyperlink"/>
            <w:noProof/>
          </w:rPr>
          <w:t>6.3</w:t>
        </w:r>
        <w:r w:rsidR="006F74BB">
          <w:rPr>
            <w:rFonts w:asciiTheme="minorHAnsi" w:hAnsiTheme="minorHAnsi" w:eastAsiaTheme="minorEastAsia" w:cstheme="minorBidi"/>
            <w:noProof/>
            <w:lang w:val="en-US"/>
          </w:rPr>
          <w:tab/>
        </w:r>
        <w:r w:rsidRPr="009D276D" w:rsidR="006F74BB">
          <w:rPr>
            <w:rStyle w:val="Hyperlink"/>
            <w:noProof/>
          </w:rPr>
          <w:t>Suspension of Mandate</w:t>
        </w:r>
        <w:r w:rsidR="006F74BB">
          <w:rPr>
            <w:noProof/>
            <w:webHidden/>
          </w:rPr>
          <w:tab/>
        </w:r>
        <w:r w:rsidR="006F74BB">
          <w:rPr>
            <w:noProof/>
            <w:webHidden/>
          </w:rPr>
          <w:fldChar w:fldCharType="begin"/>
        </w:r>
        <w:r w:rsidR="006F74BB">
          <w:rPr>
            <w:noProof/>
            <w:webHidden/>
          </w:rPr>
          <w:instrText xml:space="preserve"> PAGEREF _Toc536096789 \h </w:instrText>
        </w:r>
        <w:r w:rsidR="006F74BB">
          <w:rPr>
            <w:noProof/>
            <w:webHidden/>
          </w:rPr>
        </w:r>
        <w:r w:rsidR="006F74BB">
          <w:rPr>
            <w:noProof/>
            <w:webHidden/>
          </w:rPr>
          <w:fldChar w:fldCharType="separate"/>
        </w:r>
        <w:r w:rsidR="006F74BB">
          <w:rPr>
            <w:noProof/>
            <w:webHidden/>
          </w:rPr>
          <w:t>57</w:t>
        </w:r>
        <w:r w:rsidR="006F74BB">
          <w:rPr>
            <w:noProof/>
            <w:webHidden/>
          </w:rPr>
          <w:fldChar w:fldCharType="end"/>
        </w:r>
      </w:hyperlink>
    </w:p>
    <w:p w:rsidR="006F74BB" w:rsidRDefault="001F2A9E" w14:paraId="735A159D" w14:textId="66DC97EE">
      <w:pPr>
        <w:pStyle w:val="TOC2"/>
        <w:tabs>
          <w:tab w:val="left" w:pos="880"/>
          <w:tab w:val="right" w:leader="dot" w:pos="9016"/>
        </w:tabs>
        <w:rPr>
          <w:rFonts w:asciiTheme="minorHAnsi" w:hAnsiTheme="minorHAnsi" w:eastAsiaTheme="minorEastAsia" w:cstheme="minorBidi"/>
          <w:noProof/>
          <w:lang w:val="en-US"/>
        </w:rPr>
      </w:pPr>
      <w:hyperlink w:history="1" w:anchor="_Toc536096790">
        <w:r w:rsidRPr="009D276D" w:rsidR="006F74BB">
          <w:rPr>
            <w:rStyle w:val="Hyperlink"/>
            <w:noProof/>
          </w:rPr>
          <w:t>6.4</w:t>
        </w:r>
        <w:r w:rsidR="006F74BB">
          <w:rPr>
            <w:rFonts w:asciiTheme="minorHAnsi" w:hAnsiTheme="minorHAnsi" w:eastAsiaTheme="minorEastAsia" w:cstheme="minorBidi"/>
            <w:noProof/>
            <w:lang w:val="en-US"/>
          </w:rPr>
          <w:tab/>
        </w:r>
        <w:r w:rsidRPr="009D276D" w:rsidR="006F74BB">
          <w:rPr>
            <w:rStyle w:val="Hyperlink"/>
            <w:noProof/>
          </w:rPr>
          <w:t>Request for Mandate Information</w:t>
        </w:r>
        <w:r w:rsidR="006F74BB">
          <w:rPr>
            <w:noProof/>
            <w:webHidden/>
          </w:rPr>
          <w:tab/>
        </w:r>
        <w:r w:rsidR="006F74BB">
          <w:rPr>
            <w:noProof/>
            <w:webHidden/>
          </w:rPr>
          <w:fldChar w:fldCharType="begin"/>
        </w:r>
        <w:r w:rsidR="006F74BB">
          <w:rPr>
            <w:noProof/>
            <w:webHidden/>
          </w:rPr>
          <w:instrText xml:space="preserve"> PAGEREF _Toc536096790 \h </w:instrText>
        </w:r>
        <w:r w:rsidR="006F74BB">
          <w:rPr>
            <w:noProof/>
            <w:webHidden/>
          </w:rPr>
        </w:r>
        <w:r w:rsidR="006F74BB">
          <w:rPr>
            <w:noProof/>
            <w:webHidden/>
          </w:rPr>
          <w:fldChar w:fldCharType="separate"/>
        </w:r>
        <w:r w:rsidR="006F74BB">
          <w:rPr>
            <w:noProof/>
            <w:webHidden/>
          </w:rPr>
          <w:t>61</w:t>
        </w:r>
        <w:r w:rsidR="006F74BB">
          <w:rPr>
            <w:noProof/>
            <w:webHidden/>
          </w:rPr>
          <w:fldChar w:fldCharType="end"/>
        </w:r>
      </w:hyperlink>
    </w:p>
    <w:p w:rsidR="006F74BB" w:rsidRDefault="001F2A9E" w14:paraId="61FC0BC3" w14:textId="0CFCBB62">
      <w:pPr>
        <w:pStyle w:val="TOC1"/>
        <w:rPr>
          <w:rFonts w:asciiTheme="minorHAnsi" w:hAnsiTheme="minorHAnsi" w:eastAsiaTheme="minorEastAsia" w:cstheme="minorBidi"/>
          <w:noProof/>
          <w:lang w:val="en-US"/>
        </w:rPr>
      </w:pPr>
      <w:hyperlink w:history="1" w:anchor="_Toc536096791">
        <w:r w:rsidRPr="009D276D" w:rsidR="006F74BB">
          <w:rPr>
            <w:rStyle w:val="Hyperlink"/>
            <w:noProof/>
          </w:rPr>
          <w:t>7.</w:t>
        </w:r>
        <w:r w:rsidR="006F74BB">
          <w:rPr>
            <w:rFonts w:asciiTheme="minorHAnsi" w:hAnsiTheme="minorHAnsi" w:eastAsiaTheme="minorEastAsia" w:cstheme="minorBidi"/>
            <w:noProof/>
            <w:lang w:val="en-US"/>
          </w:rPr>
          <w:tab/>
        </w:r>
        <w:r w:rsidRPr="009D276D" w:rsidR="006F74BB">
          <w:rPr>
            <w:rStyle w:val="Hyperlink"/>
            <w:noProof/>
          </w:rPr>
          <w:t>Payment</w:t>
        </w:r>
        <w:r w:rsidR="006F74BB">
          <w:rPr>
            <w:noProof/>
            <w:webHidden/>
          </w:rPr>
          <w:tab/>
        </w:r>
        <w:r w:rsidR="006F74BB">
          <w:rPr>
            <w:noProof/>
            <w:webHidden/>
          </w:rPr>
          <w:fldChar w:fldCharType="begin"/>
        </w:r>
        <w:r w:rsidR="006F74BB">
          <w:rPr>
            <w:noProof/>
            <w:webHidden/>
          </w:rPr>
          <w:instrText xml:space="preserve"> PAGEREF _Toc536096791 \h </w:instrText>
        </w:r>
        <w:r w:rsidR="006F74BB">
          <w:rPr>
            <w:noProof/>
            <w:webHidden/>
          </w:rPr>
        </w:r>
        <w:r w:rsidR="006F74BB">
          <w:rPr>
            <w:noProof/>
            <w:webHidden/>
          </w:rPr>
          <w:fldChar w:fldCharType="separate"/>
        </w:r>
        <w:r w:rsidR="006F74BB">
          <w:rPr>
            <w:noProof/>
            <w:webHidden/>
          </w:rPr>
          <w:t>65</w:t>
        </w:r>
        <w:r w:rsidR="006F74BB">
          <w:rPr>
            <w:noProof/>
            <w:webHidden/>
          </w:rPr>
          <w:fldChar w:fldCharType="end"/>
        </w:r>
      </w:hyperlink>
    </w:p>
    <w:p w:rsidR="006F74BB" w:rsidRDefault="001F2A9E" w14:paraId="1D5C2F0E" w14:textId="249550D0">
      <w:pPr>
        <w:pStyle w:val="TOC2"/>
        <w:tabs>
          <w:tab w:val="left" w:pos="880"/>
          <w:tab w:val="right" w:leader="dot" w:pos="9016"/>
        </w:tabs>
        <w:rPr>
          <w:rFonts w:asciiTheme="minorHAnsi" w:hAnsiTheme="minorHAnsi" w:eastAsiaTheme="minorEastAsia" w:cstheme="minorBidi"/>
          <w:noProof/>
          <w:lang w:val="en-US"/>
        </w:rPr>
      </w:pPr>
      <w:hyperlink w:history="1" w:anchor="_Toc536096792">
        <w:r w:rsidRPr="009D276D" w:rsidR="006F74BB">
          <w:rPr>
            <w:rStyle w:val="Hyperlink"/>
            <w:noProof/>
          </w:rPr>
          <w:t>7.1</w:t>
        </w:r>
        <w:r w:rsidR="006F74BB">
          <w:rPr>
            <w:rFonts w:asciiTheme="minorHAnsi" w:hAnsiTheme="minorHAnsi" w:eastAsiaTheme="minorEastAsia" w:cstheme="minorBidi"/>
            <w:noProof/>
            <w:lang w:val="en-US"/>
          </w:rPr>
          <w:tab/>
        </w:r>
        <w:r w:rsidRPr="009D276D" w:rsidR="006F74BB">
          <w:rPr>
            <w:rStyle w:val="Hyperlink"/>
            <w:noProof/>
          </w:rPr>
          <w:t>Collections</w:t>
        </w:r>
        <w:r w:rsidR="006F74BB">
          <w:rPr>
            <w:noProof/>
            <w:webHidden/>
          </w:rPr>
          <w:tab/>
        </w:r>
        <w:r w:rsidR="006F74BB">
          <w:rPr>
            <w:noProof/>
            <w:webHidden/>
          </w:rPr>
          <w:fldChar w:fldCharType="begin"/>
        </w:r>
        <w:r w:rsidR="006F74BB">
          <w:rPr>
            <w:noProof/>
            <w:webHidden/>
          </w:rPr>
          <w:instrText xml:space="preserve"> PAGEREF _Toc536096792 \h </w:instrText>
        </w:r>
        <w:r w:rsidR="006F74BB">
          <w:rPr>
            <w:noProof/>
            <w:webHidden/>
          </w:rPr>
        </w:r>
        <w:r w:rsidR="006F74BB">
          <w:rPr>
            <w:noProof/>
            <w:webHidden/>
          </w:rPr>
          <w:fldChar w:fldCharType="separate"/>
        </w:r>
        <w:r w:rsidR="006F74BB">
          <w:rPr>
            <w:noProof/>
            <w:webHidden/>
          </w:rPr>
          <w:t>66</w:t>
        </w:r>
        <w:r w:rsidR="006F74BB">
          <w:rPr>
            <w:noProof/>
            <w:webHidden/>
          </w:rPr>
          <w:fldChar w:fldCharType="end"/>
        </w:r>
      </w:hyperlink>
    </w:p>
    <w:p w:rsidR="006F74BB" w:rsidRDefault="001F2A9E" w14:paraId="7485DF2F" w14:textId="22D154F6">
      <w:pPr>
        <w:pStyle w:val="TOC2"/>
        <w:tabs>
          <w:tab w:val="left" w:pos="880"/>
          <w:tab w:val="right" w:leader="dot" w:pos="9016"/>
        </w:tabs>
        <w:rPr>
          <w:rFonts w:asciiTheme="minorHAnsi" w:hAnsiTheme="minorHAnsi" w:eastAsiaTheme="minorEastAsia" w:cstheme="minorBidi"/>
          <w:noProof/>
          <w:lang w:val="en-US"/>
        </w:rPr>
      </w:pPr>
      <w:hyperlink w:history="1" w:anchor="_Toc536096793">
        <w:r w:rsidRPr="009D276D" w:rsidR="006F74BB">
          <w:rPr>
            <w:rStyle w:val="Hyperlink"/>
            <w:noProof/>
          </w:rPr>
          <w:t>7.2</w:t>
        </w:r>
        <w:r w:rsidR="006F74BB">
          <w:rPr>
            <w:rFonts w:asciiTheme="minorHAnsi" w:hAnsiTheme="minorHAnsi" w:eastAsiaTheme="minorEastAsia" w:cstheme="minorBidi"/>
            <w:noProof/>
            <w:lang w:val="en-US"/>
          </w:rPr>
          <w:tab/>
        </w:r>
        <w:r w:rsidRPr="009D276D" w:rsidR="006F74BB">
          <w:rPr>
            <w:rStyle w:val="Hyperlink"/>
            <w:noProof/>
          </w:rPr>
          <w:t>Settlement Process</w:t>
        </w:r>
        <w:r w:rsidR="006F74BB">
          <w:rPr>
            <w:noProof/>
            <w:webHidden/>
          </w:rPr>
          <w:tab/>
        </w:r>
        <w:r w:rsidR="006F74BB">
          <w:rPr>
            <w:noProof/>
            <w:webHidden/>
          </w:rPr>
          <w:fldChar w:fldCharType="begin"/>
        </w:r>
        <w:r w:rsidR="006F74BB">
          <w:rPr>
            <w:noProof/>
            <w:webHidden/>
          </w:rPr>
          <w:instrText xml:space="preserve"> PAGEREF _Toc536096793 \h </w:instrText>
        </w:r>
        <w:r w:rsidR="006F74BB">
          <w:rPr>
            <w:noProof/>
            <w:webHidden/>
          </w:rPr>
        </w:r>
        <w:r w:rsidR="006F74BB">
          <w:rPr>
            <w:noProof/>
            <w:webHidden/>
          </w:rPr>
          <w:fldChar w:fldCharType="separate"/>
        </w:r>
        <w:r w:rsidR="006F74BB">
          <w:rPr>
            <w:noProof/>
            <w:webHidden/>
          </w:rPr>
          <w:t>72</w:t>
        </w:r>
        <w:r w:rsidR="006F74BB">
          <w:rPr>
            <w:noProof/>
            <w:webHidden/>
          </w:rPr>
          <w:fldChar w:fldCharType="end"/>
        </w:r>
      </w:hyperlink>
    </w:p>
    <w:p w:rsidR="006F74BB" w:rsidRDefault="001F2A9E" w14:paraId="4ED009A1" w14:textId="3B9306B1">
      <w:pPr>
        <w:pStyle w:val="TOC2"/>
        <w:tabs>
          <w:tab w:val="left" w:pos="880"/>
          <w:tab w:val="right" w:leader="dot" w:pos="9016"/>
        </w:tabs>
        <w:rPr>
          <w:rFonts w:asciiTheme="minorHAnsi" w:hAnsiTheme="minorHAnsi" w:eastAsiaTheme="minorEastAsia" w:cstheme="minorBidi"/>
          <w:noProof/>
          <w:lang w:val="en-US"/>
        </w:rPr>
      </w:pPr>
      <w:hyperlink w:history="1" w:anchor="_Toc536096794">
        <w:r w:rsidRPr="009D276D" w:rsidR="006F74BB">
          <w:rPr>
            <w:rStyle w:val="Hyperlink"/>
            <w:noProof/>
          </w:rPr>
          <w:t>7.3</w:t>
        </w:r>
        <w:r w:rsidR="006F74BB">
          <w:rPr>
            <w:rFonts w:asciiTheme="minorHAnsi" w:hAnsiTheme="minorHAnsi" w:eastAsiaTheme="minorEastAsia" w:cstheme="minorBidi"/>
            <w:noProof/>
            <w:lang w:val="en-US"/>
          </w:rPr>
          <w:tab/>
        </w:r>
        <w:r w:rsidRPr="009D276D" w:rsidR="006F74BB">
          <w:rPr>
            <w:rStyle w:val="Hyperlink"/>
            <w:noProof/>
          </w:rPr>
          <w:t>Cancellations (Recalls)</w:t>
        </w:r>
        <w:r w:rsidR="006F74BB">
          <w:rPr>
            <w:noProof/>
            <w:webHidden/>
          </w:rPr>
          <w:tab/>
        </w:r>
        <w:r w:rsidR="006F74BB">
          <w:rPr>
            <w:noProof/>
            <w:webHidden/>
          </w:rPr>
          <w:fldChar w:fldCharType="begin"/>
        </w:r>
        <w:r w:rsidR="006F74BB">
          <w:rPr>
            <w:noProof/>
            <w:webHidden/>
          </w:rPr>
          <w:instrText xml:space="preserve"> PAGEREF _Toc536096794 \h </w:instrText>
        </w:r>
        <w:r w:rsidR="006F74BB">
          <w:rPr>
            <w:noProof/>
            <w:webHidden/>
          </w:rPr>
        </w:r>
        <w:r w:rsidR="006F74BB">
          <w:rPr>
            <w:noProof/>
            <w:webHidden/>
          </w:rPr>
          <w:fldChar w:fldCharType="separate"/>
        </w:r>
        <w:r w:rsidR="006F74BB">
          <w:rPr>
            <w:noProof/>
            <w:webHidden/>
          </w:rPr>
          <w:t>75</w:t>
        </w:r>
        <w:r w:rsidR="006F74BB">
          <w:rPr>
            <w:noProof/>
            <w:webHidden/>
          </w:rPr>
          <w:fldChar w:fldCharType="end"/>
        </w:r>
      </w:hyperlink>
    </w:p>
    <w:p w:rsidR="006F74BB" w:rsidRDefault="001F2A9E" w14:paraId="1E0E538F" w14:textId="241567AC">
      <w:pPr>
        <w:pStyle w:val="TOC1"/>
        <w:rPr>
          <w:rFonts w:asciiTheme="minorHAnsi" w:hAnsiTheme="minorHAnsi" w:eastAsiaTheme="minorEastAsia" w:cstheme="minorBidi"/>
          <w:noProof/>
          <w:lang w:val="en-US"/>
        </w:rPr>
      </w:pPr>
      <w:hyperlink w:history="1" w:anchor="_Toc536096795">
        <w:r w:rsidRPr="009D276D" w:rsidR="006F74BB">
          <w:rPr>
            <w:rStyle w:val="Hyperlink"/>
            <w:noProof/>
          </w:rPr>
          <w:t>8.</w:t>
        </w:r>
        <w:r w:rsidR="006F74BB">
          <w:rPr>
            <w:rFonts w:asciiTheme="minorHAnsi" w:hAnsiTheme="minorHAnsi" w:eastAsiaTheme="minorEastAsia" w:cstheme="minorBidi"/>
            <w:noProof/>
            <w:lang w:val="en-US"/>
          </w:rPr>
          <w:tab/>
        </w:r>
        <w:r w:rsidRPr="009D276D" w:rsidR="006F74BB">
          <w:rPr>
            <w:rStyle w:val="Hyperlink"/>
            <w:noProof/>
          </w:rPr>
          <w:t>Post Payment (After Clearing and Settlement)</w:t>
        </w:r>
        <w:r w:rsidR="006F74BB">
          <w:rPr>
            <w:noProof/>
            <w:webHidden/>
          </w:rPr>
          <w:tab/>
        </w:r>
        <w:r w:rsidR="006F74BB">
          <w:rPr>
            <w:noProof/>
            <w:webHidden/>
          </w:rPr>
          <w:fldChar w:fldCharType="begin"/>
        </w:r>
        <w:r w:rsidR="006F74BB">
          <w:rPr>
            <w:noProof/>
            <w:webHidden/>
          </w:rPr>
          <w:instrText xml:space="preserve"> PAGEREF _Toc536096795 \h </w:instrText>
        </w:r>
        <w:r w:rsidR="006F74BB">
          <w:rPr>
            <w:noProof/>
            <w:webHidden/>
          </w:rPr>
        </w:r>
        <w:r w:rsidR="006F74BB">
          <w:rPr>
            <w:noProof/>
            <w:webHidden/>
          </w:rPr>
          <w:fldChar w:fldCharType="separate"/>
        </w:r>
        <w:r w:rsidR="006F74BB">
          <w:rPr>
            <w:noProof/>
            <w:webHidden/>
          </w:rPr>
          <w:t>80</w:t>
        </w:r>
        <w:r w:rsidR="006F74BB">
          <w:rPr>
            <w:noProof/>
            <w:webHidden/>
          </w:rPr>
          <w:fldChar w:fldCharType="end"/>
        </w:r>
      </w:hyperlink>
    </w:p>
    <w:p w:rsidR="006F74BB" w:rsidRDefault="001F2A9E" w14:paraId="26A86845" w14:textId="696D56AE">
      <w:pPr>
        <w:pStyle w:val="TOC2"/>
        <w:tabs>
          <w:tab w:val="left" w:pos="880"/>
          <w:tab w:val="right" w:leader="dot" w:pos="9016"/>
        </w:tabs>
        <w:rPr>
          <w:rFonts w:asciiTheme="minorHAnsi" w:hAnsiTheme="minorHAnsi" w:eastAsiaTheme="minorEastAsia" w:cstheme="minorBidi"/>
          <w:noProof/>
          <w:lang w:val="en-US"/>
        </w:rPr>
      </w:pPr>
      <w:hyperlink w:history="1" w:anchor="_Toc536096796">
        <w:r w:rsidRPr="009D276D" w:rsidR="006F74BB">
          <w:rPr>
            <w:rStyle w:val="Hyperlink"/>
            <w:noProof/>
          </w:rPr>
          <w:t xml:space="preserve">8.1 </w:t>
        </w:r>
        <w:r w:rsidR="006F74BB">
          <w:rPr>
            <w:rFonts w:asciiTheme="minorHAnsi" w:hAnsiTheme="minorHAnsi" w:eastAsiaTheme="minorEastAsia" w:cstheme="minorBidi"/>
            <w:noProof/>
            <w:lang w:val="en-US"/>
          </w:rPr>
          <w:tab/>
        </w:r>
        <w:r w:rsidRPr="009D276D" w:rsidR="006F74BB">
          <w:rPr>
            <w:rStyle w:val="Hyperlink"/>
            <w:noProof/>
          </w:rPr>
          <w:t>Disputes</w:t>
        </w:r>
        <w:r w:rsidR="006F74BB">
          <w:rPr>
            <w:noProof/>
            <w:webHidden/>
          </w:rPr>
          <w:tab/>
        </w:r>
        <w:r w:rsidR="006F74BB">
          <w:rPr>
            <w:noProof/>
            <w:webHidden/>
          </w:rPr>
          <w:fldChar w:fldCharType="begin"/>
        </w:r>
        <w:r w:rsidR="006F74BB">
          <w:rPr>
            <w:noProof/>
            <w:webHidden/>
          </w:rPr>
          <w:instrText xml:space="preserve"> PAGEREF _Toc536096796 \h </w:instrText>
        </w:r>
        <w:r w:rsidR="006F74BB">
          <w:rPr>
            <w:noProof/>
            <w:webHidden/>
          </w:rPr>
        </w:r>
        <w:r w:rsidR="006F74BB">
          <w:rPr>
            <w:noProof/>
            <w:webHidden/>
          </w:rPr>
          <w:fldChar w:fldCharType="separate"/>
        </w:r>
        <w:r w:rsidR="006F74BB">
          <w:rPr>
            <w:noProof/>
            <w:webHidden/>
          </w:rPr>
          <w:t>80</w:t>
        </w:r>
        <w:r w:rsidR="006F74BB">
          <w:rPr>
            <w:noProof/>
            <w:webHidden/>
          </w:rPr>
          <w:fldChar w:fldCharType="end"/>
        </w:r>
      </w:hyperlink>
    </w:p>
    <w:p w:rsidR="006F74BB" w:rsidRDefault="001F2A9E" w14:paraId="25B4F84F" w14:textId="5EE36249">
      <w:pPr>
        <w:pStyle w:val="TOC1"/>
        <w:rPr>
          <w:rFonts w:asciiTheme="minorHAnsi" w:hAnsiTheme="minorHAnsi" w:eastAsiaTheme="minorEastAsia" w:cstheme="minorBidi"/>
          <w:noProof/>
          <w:lang w:val="en-US"/>
        </w:rPr>
      </w:pPr>
      <w:hyperlink w:history="1" w:anchor="_Toc536096797">
        <w:r w:rsidRPr="009D276D" w:rsidR="006F74BB">
          <w:rPr>
            <w:rStyle w:val="Hyperlink"/>
            <w:noProof/>
          </w:rPr>
          <w:t>9.</w:t>
        </w:r>
        <w:r w:rsidR="006F74BB">
          <w:rPr>
            <w:rFonts w:asciiTheme="minorHAnsi" w:hAnsiTheme="minorHAnsi" w:eastAsiaTheme="minorEastAsia" w:cstheme="minorBidi"/>
            <w:noProof/>
            <w:lang w:val="en-US"/>
          </w:rPr>
          <w:tab/>
        </w:r>
        <w:r w:rsidRPr="009D276D" w:rsidR="006F74BB">
          <w:rPr>
            <w:rStyle w:val="Hyperlink"/>
            <w:noProof/>
          </w:rPr>
          <w:t>Bank Error</w:t>
        </w:r>
        <w:r w:rsidR="006F74BB">
          <w:rPr>
            <w:noProof/>
            <w:webHidden/>
          </w:rPr>
          <w:tab/>
        </w:r>
        <w:r w:rsidR="006F74BB">
          <w:rPr>
            <w:noProof/>
            <w:webHidden/>
          </w:rPr>
          <w:fldChar w:fldCharType="begin"/>
        </w:r>
        <w:r w:rsidR="006F74BB">
          <w:rPr>
            <w:noProof/>
            <w:webHidden/>
          </w:rPr>
          <w:instrText xml:space="preserve"> PAGEREF _Toc536096797 \h </w:instrText>
        </w:r>
        <w:r w:rsidR="006F74BB">
          <w:rPr>
            <w:noProof/>
            <w:webHidden/>
          </w:rPr>
        </w:r>
        <w:r w:rsidR="006F74BB">
          <w:rPr>
            <w:noProof/>
            <w:webHidden/>
          </w:rPr>
          <w:fldChar w:fldCharType="separate"/>
        </w:r>
        <w:r w:rsidR="006F74BB">
          <w:rPr>
            <w:noProof/>
            <w:webHidden/>
          </w:rPr>
          <w:t>83</w:t>
        </w:r>
        <w:r w:rsidR="006F74BB">
          <w:rPr>
            <w:noProof/>
            <w:webHidden/>
          </w:rPr>
          <w:fldChar w:fldCharType="end"/>
        </w:r>
      </w:hyperlink>
    </w:p>
    <w:p w:rsidR="006F74BB" w:rsidRDefault="001F2A9E" w14:paraId="2AA6AEFD" w14:textId="732D8FA2">
      <w:pPr>
        <w:pStyle w:val="TOC2"/>
        <w:tabs>
          <w:tab w:val="left" w:pos="880"/>
          <w:tab w:val="right" w:leader="dot" w:pos="9016"/>
        </w:tabs>
        <w:rPr>
          <w:rFonts w:asciiTheme="minorHAnsi" w:hAnsiTheme="minorHAnsi" w:eastAsiaTheme="minorEastAsia" w:cstheme="minorBidi"/>
          <w:noProof/>
          <w:lang w:val="en-US"/>
        </w:rPr>
      </w:pPr>
      <w:hyperlink w:history="1" w:anchor="_Toc536096798">
        <w:r w:rsidRPr="009D276D" w:rsidR="006F74BB">
          <w:rPr>
            <w:rStyle w:val="Hyperlink"/>
            <w:noProof/>
          </w:rPr>
          <w:t>9.1</w:t>
        </w:r>
        <w:r w:rsidR="006F74BB">
          <w:rPr>
            <w:rFonts w:asciiTheme="minorHAnsi" w:hAnsiTheme="minorHAnsi" w:eastAsiaTheme="minorEastAsia" w:cstheme="minorBidi"/>
            <w:noProof/>
            <w:lang w:val="en-US"/>
          </w:rPr>
          <w:tab/>
        </w:r>
        <w:r w:rsidRPr="009D276D" w:rsidR="006F74BB">
          <w:rPr>
            <w:rStyle w:val="Hyperlink"/>
            <w:noProof/>
          </w:rPr>
          <w:t>Cancellations of Direct Debits (Reversals)</w:t>
        </w:r>
        <w:r w:rsidR="006F74BB">
          <w:rPr>
            <w:noProof/>
            <w:webHidden/>
          </w:rPr>
          <w:tab/>
        </w:r>
        <w:r w:rsidR="006F74BB">
          <w:rPr>
            <w:noProof/>
            <w:webHidden/>
          </w:rPr>
          <w:fldChar w:fldCharType="begin"/>
        </w:r>
        <w:r w:rsidR="006F74BB">
          <w:rPr>
            <w:noProof/>
            <w:webHidden/>
          </w:rPr>
          <w:instrText xml:space="preserve"> PAGEREF _Toc536096798 \h </w:instrText>
        </w:r>
        <w:r w:rsidR="006F74BB">
          <w:rPr>
            <w:noProof/>
            <w:webHidden/>
          </w:rPr>
        </w:r>
        <w:r w:rsidR="006F74BB">
          <w:rPr>
            <w:noProof/>
            <w:webHidden/>
          </w:rPr>
          <w:fldChar w:fldCharType="separate"/>
        </w:r>
        <w:r w:rsidR="006F74BB">
          <w:rPr>
            <w:noProof/>
            <w:webHidden/>
          </w:rPr>
          <w:t>83</w:t>
        </w:r>
        <w:r w:rsidR="006F74BB">
          <w:rPr>
            <w:noProof/>
            <w:webHidden/>
          </w:rPr>
          <w:fldChar w:fldCharType="end"/>
        </w:r>
      </w:hyperlink>
    </w:p>
    <w:p w:rsidR="006F74BB" w:rsidRDefault="001F2A9E" w14:paraId="5793F3E7" w14:textId="7F88D177">
      <w:pPr>
        <w:pStyle w:val="TOC1"/>
        <w:rPr>
          <w:rFonts w:asciiTheme="minorHAnsi" w:hAnsiTheme="minorHAnsi" w:eastAsiaTheme="minorEastAsia" w:cstheme="minorBidi"/>
          <w:noProof/>
          <w:lang w:val="en-US"/>
        </w:rPr>
      </w:pPr>
      <w:hyperlink w:history="1" w:anchor="_Toc536096799">
        <w:r w:rsidRPr="009D276D" w:rsidR="006F74BB">
          <w:rPr>
            <w:rStyle w:val="Hyperlink"/>
            <w:noProof/>
          </w:rPr>
          <w:t>10.</w:t>
        </w:r>
        <w:r w:rsidR="006F74BB">
          <w:rPr>
            <w:rFonts w:asciiTheme="minorHAnsi" w:hAnsiTheme="minorHAnsi" w:eastAsiaTheme="minorEastAsia" w:cstheme="minorBidi"/>
            <w:noProof/>
            <w:lang w:val="en-US"/>
          </w:rPr>
          <w:tab/>
        </w:r>
        <w:r w:rsidRPr="009D276D" w:rsidR="006F74BB">
          <w:rPr>
            <w:rStyle w:val="Hyperlink"/>
            <w:noProof/>
          </w:rPr>
          <w:t>Alternative Scenarios</w:t>
        </w:r>
        <w:r w:rsidR="006F74BB">
          <w:rPr>
            <w:noProof/>
            <w:webHidden/>
          </w:rPr>
          <w:tab/>
        </w:r>
        <w:r w:rsidR="006F74BB">
          <w:rPr>
            <w:noProof/>
            <w:webHidden/>
          </w:rPr>
          <w:fldChar w:fldCharType="begin"/>
        </w:r>
        <w:r w:rsidR="006F74BB">
          <w:rPr>
            <w:noProof/>
            <w:webHidden/>
          </w:rPr>
          <w:instrText xml:space="preserve"> PAGEREF _Toc536096799 \h </w:instrText>
        </w:r>
        <w:r w:rsidR="006F74BB">
          <w:rPr>
            <w:noProof/>
            <w:webHidden/>
          </w:rPr>
        </w:r>
        <w:r w:rsidR="006F74BB">
          <w:rPr>
            <w:noProof/>
            <w:webHidden/>
          </w:rPr>
          <w:fldChar w:fldCharType="separate"/>
        </w:r>
        <w:r w:rsidR="006F74BB">
          <w:rPr>
            <w:noProof/>
            <w:webHidden/>
          </w:rPr>
          <w:t>88</w:t>
        </w:r>
        <w:r w:rsidR="006F74BB">
          <w:rPr>
            <w:noProof/>
            <w:webHidden/>
          </w:rPr>
          <w:fldChar w:fldCharType="end"/>
        </w:r>
      </w:hyperlink>
    </w:p>
    <w:p w:rsidR="006F74BB" w:rsidRDefault="001F2A9E" w14:paraId="6200D682" w14:textId="47FA4E4C">
      <w:pPr>
        <w:pStyle w:val="TOC2"/>
        <w:tabs>
          <w:tab w:val="left" w:pos="880"/>
          <w:tab w:val="right" w:leader="dot" w:pos="9016"/>
        </w:tabs>
        <w:rPr>
          <w:rFonts w:asciiTheme="minorHAnsi" w:hAnsiTheme="minorHAnsi" w:eastAsiaTheme="minorEastAsia" w:cstheme="minorBidi"/>
          <w:noProof/>
          <w:lang w:val="en-US"/>
        </w:rPr>
      </w:pPr>
      <w:hyperlink w:history="1" w:anchor="_Toc536096800">
        <w:r w:rsidRPr="009D276D" w:rsidR="006F74BB">
          <w:rPr>
            <w:rStyle w:val="Hyperlink"/>
            <w:noProof/>
          </w:rPr>
          <w:t>10.1</w:t>
        </w:r>
        <w:r w:rsidR="006F74BB">
          <w:rPr>
            <w:rFonts w:asciiTheme="minorHAnsi" w:hAnsiTheme="minorHAnsi" w:eastAsiaTheme="minorEastAsia" w:cstheme="minorBidi"/>
            <w:noProof/>
            <w:lang w:val="en-US"/>
          </w:rPr>
          <w:tab/>
        </w:r>
        <w:r w:rsidRPr="009D276D" w:rsidR="006F74BB">
          <w:rPr>
            <w:rStyle w:val="Hyperlink"/>
            <w:noProof/>
          </w:rPr>
          <w:t>Real</w:t>
        </w:r>
        <w:r w:rsidRPr="009D276D" w:rsidR="006F74BB">
          <w:rPr>
            <w:rStyle w:val="Hyperlink"/>
            <w:b/>
            <w:noProof/>
          </w:rPr>
          <w:t xml:space="preserve"> </w:t>
        </w:r>
        <w:r w:rsidRPr="009D276D" w:rsidR="006F74BB">
          <w:rPr>
            <w:rStyle w:val="Hyperlink"/>
            <w:noProof/>
          </w:rPr>
          <w:t>Time Pre Payments Alternative Cases</w:t>
        </w:r>
        <w:r w:rsidR="006F74BB">
          <w:rPr>
            <w:noProof/>
            <w:webHidden/>
          </w:rPr>
          <w:tab/>
        </w:r>
        <w:r w:rsidR="006F74BB">
          <w:rPr>
            <w:noProof/>
            <w:webHidden/>
          </w:rPr>
          <w:fldChar w:fldCharType="begin"/>
        </w:r>
        <w:r w:rsidR="006F74BB">
          <w:rPr>
            <w:noProof/>
            <w:webHidden/>
          </w:rPr>
          <w:instrText xml:space="preserve"> PAGEREF _Toc536096800 \h </w:instrText>
        </w:r>
        <w:r w:rsidR="006F74BB">
          <w:rPr>
            <w:noProof/>
            <w:webHidden/>
          </w:rPr>
        </w:r>
        <w:r w:rsidR="006F74BB">
          <w:rPr>
            <w:noProof/>
            <w:webHidden/>
          </w:rPr>
          <w:fldChar w:fldCharType="separate"/>
        </w:r>
        <w:r w:rsidR="006F74BB">
          <w:rPr>
            <w:noProof/>
            <w:webHidden/>
          </w:rPr>
          <w:t>88</w:t>
        </w:r>
        <w:r w:rsidR="006F74BB">
          <w:rPr>
            <w:noProof/>
            <w:webHidden/>
          </w:rPr>
          <w:fldChar w:fldCharType="end"/>
        </w:r>
      </w:hyperlink>
    </w:p>
    <w:p w:rsidR="006F74BB" w:rsidRDefault="001F2A9E" w14:paraId="55322127" w14:textId="3FE077B1">
      <w:pPr>
        <w:pStyle w:val="TOC3"/>
        <w:tabs>
          <w:tab w:val="left" w:pos="1100"/>
          <w:tab w:val="right" w:leader="dot" w:pos="9016"/>
        </w:tabs>
        <w:rPr>
          <w:rFonts w:asciiTheme="minorHAnsi" w:hAnsiTheme="minorHAnsi" w:eastAsiaTheme="minorEastAsia" w:cstheme="minorBidi"/>
          <w:noProof/>
          <w:lang w:val="en-US"/>
        </w:rPr>
      </w:pPr>
      <w:hyperlink w:history="1" w:anchor="_Toc536096801">
        <w:r w:rsidRPr="009D276D" w:rsidR="006F74BB">
          <w:rPr>
            <w:rStyle w:val="Hyperlink"/>
            <w:noProof/>
          </w:rPr>
          <w:t>10.1.1</w:t>
        </w:r>
        <w:r w:rsidR="006F74BB">
          <w:rPr>
            <w:rFonts w:asciiTheme="minorHAnsi" w:hAnsiTheme="minorHAnsi" w:eastAsiaTheme="minorEastAsia" w:cstheme="minorBidi"/>
            <w:noProof/>
            <w:lang w:val="en-US"/>
          </w:rPr>
          <w:tab/>
        </w:r>
        <w:r w:rsidRPr="009D276D" w:rsidR="006F74BB">
          <w:rPr>
            <w:rStyle w:val="Hyperlink"/>
            <w:noProof/>
          </w:rPr>
          <w:t>TT1 Delayed Authorisation  - Mandate Initiation</w:t>
        </w:r>
        <w:r w:rsidR="006F74BB">
          <w:rPr>
            <w:noProof/>
            <w:webHidden/>
          </w:rPr>
          <w:tab/>
        </w:r>
        <w:r w:rsidR="006F74BB">
          <w:rPr>
            <w:noProof/>
            <w:webHidden/>
          </w:rPr>
          <w:fldChar w:fldCharType="begin"/>
        </w:r>
        <w:r w:rsidR="006F74BB">
          <w:rPr>
            <w:noProof/>
            <w:webHidden/>
          </w:rPr>
          <w:instrText xml:space="preserve"> PAGEREF _Toc536096801 \h </w:instrText>
        </w:r>
        <w:r w:rsidR="006F74BB">
          <w:rPr>
            <w:noProof/>
            <w:webHidden/>
          </w:rPr>
        </w:r>
        <w:r w:rsidR="006F74BB">
          <w:rPr>
            <w:noProof/>
            <w:webHidden/>
          </w:rPr>
          <w:fldChar w:fldCharType="separate"/>
        </w:r>
        <w:r w:rsidR="006F74BB">
          <w:rPr>
            <w:noProof/>
            <w:webHidden/>
          </w:rPr>
          <w:t>89</w:t>
        </w:r>
        <w:r w:rsidR="006F74BB">
          <w:rPr>
            <w:noProof/>
            <w:webHidden/>
          </w:rPr>
          <w:fldChar w:fldCharType="end"/>
        </w:r>
      </w:hyperlink>
    </w:p>
    <w:p w:rsidR="006F74BB" w:rsidRDefault="001F2A9E" w14:paraId="7F2EAC88" w14:textId="719C35D4">
      <w:pPr>
        <w:pStyle w:val="TOC3"/>
        <w:tabs>
          <w:tab w:val="left" w:pos="1100"/>
          <w:tab w:val="right" w:leader="dot" w:pos="9016"/>
        </w:tabs>
        <w:rPr>
          <w:rFonts w:asciiTheme="minorHAnsi" w:hAnsiTheme="minorHAnsi" w:eastAsiaTheme="minorEastAsia" w:cstheme="minorBidi"/>
          <w:noProof/>
          <w:lang w:val="en-US"/>
        </w:rPr>
      </w:pPr>
      <w:hyperlink w:history="1" w:anchor="_Toc536096802">
        <w:r w:rsidRPr="009D276D" w:rsidR="006F74BB">
          <w:rPr>
            <w:rStyle w:val="Hyperlink"/>
            <w:noProof/>
          </w:rPr>
          <w:t>10.1.2</w:t>
        </w:r>
        <w:r w:rsidR="006F74BB">
          <w:rPr>
            <w:rFonts w:asciiTheme="minorHAnsi" w:hAnsiTheme="minorHAnsi" w:eastAsiaTheme="minorEastAsia" w:cstheme="minorBidi"/>
            <w:noProof/>
            <w:lang w:val="en-US"/>
          </w:rPr>
          <w:tab/>
        </w:r>
        <w:r w:rsidRPr="009D276D" w:rsidR="006F74BB">
          <w:rPr>
            <w:rStyle w:val="Hyperlink"/>
            <w:noProof/>
          </w:rPr>
          <w:t>TT1 and TT3 Real-time Authorisation – Mandate Initiation</w:t>
        </w:r>
        <w:r w:rsidR="006F74BB">
          <w:rPr>
            <w:noProof/>
            <w:webHidden/>
          </w:rPr>
          <w:tab/>
        </w:r>
        <w:r w:rsidR="006F74BB">
          <w:rPr>
            <w:noProof/>
            <w:webHidden/>
          </w:rPr>
          <w:fldChar w:fldCharType="begin"/>
        </w:r>
        <w:r w:rsidR="006F74BB">
          <w:rPr>
            <w:noProof/>
            <w:webHidden/>
          </w:rPr>
          <w:instrText xml:space="preserve"> PAGEREF _Toc536096802 \h </w:instrText>
        </w:r>
        <w:r w:rsidR="006F74BB">
          <w:rPr>
            <w:noProof/>
            <w:webHidden/>
          </w:rPr>
        </w:r>
        <w:r w:rsidR="006F74BB">
          <w:rPr>
            <w:noProof/>
            <w:webHidden/>
          </w:rPr>
          <w:fldChar w:fldCharType="separate"/>
        </w:r>
        <w:r w:rsidR="006F74BB">
          <w:rPr>
            <w:noProof/>
            <w:webHidden/>
          </w:rPr>
          <w:t>108</w:t>
        </w:r>
        <w:r w:rsidR="006F74BB">
          <w:rPr>
            <w:noProof/>
            <w:webHidden/>
          </w:rPr>
          <w:fldChar w:fldCharType="end"/>
        </w:r>
      </w:hyperlink>
    </w:p>
    <w:p w:rsidR="006F74BB" w:rsidRDefault="001F2A9E" w14:paraId="3C9DD5AB" w14:textId="01C7D0EF">
      <w:pPr>
        <w:pStyle w:val="TOC3"/>
        <w:tabs>
          <w:tab w:val="left" w:pos="1100"/>
          <w:tab w:val="right" w:leader="dot" w:pos="9016"/>
        </w:tabs>
        <w:rPr>
          <w:rFonts w:asciiTheme="minorHAnsi" w:hAnsiTheme="minorHAnsi" w:eastAsiaTheme="minorEastAsia" w:cstheme="minorBidi"/>
          <w:noProof/>
          <w:lang w:val="en-US"/>
        </w:rPr>
      </w:pPr>
      <w:hyperlink w:history="1" w:anchor="_Toc536096803">
        <w:r w:rsidRPr="009D276D" w:rsidR="006F74BB">
          <w:rPr>
            <w:rStyle w:val="Hyperlink"/>
            <w:noProof/>
          </w:rPr>
          <w:t>10.1.3</w:t>
        </w:r>
        <w:r w:rsidR="006F74BB">
          <w:rPr>
            <w:rFonts w:asciiTheme="minorHAnsi" w:hAnsiTheme="minorHAnsi" w:eastAsiaTheme="minorEastAsia" w:cstheme="minorBidi"/>
            <w:noProof/>
            <w:lang w:val="en-US"/>
          </w:rPr>
          <w:tab/>
        </w:r>
        <w:r w:rsidRPr="009D276D" w:rsidR="006F74BB">
          <w:rPr>
            <w:rStyle w:val="Hyperlink"/>
            <w:noProof/>
          </w:rPr>
          <w:t>TT1 Delayed Authorisation -  Amendment of a Mandate</w:t>
        </w:r>
        <w:r w:rsidR="006F74BB">
          <w:rPr>
            <w:noProof/>
            <w:webHidden/>
          </w:rPr>
          <w:tab/>
        </w:r>
        <w:r w:rsidR="006F74BB">
          <w:rPr>
            <w:noProof/>
            <w:webHidden/>
          </w:rPr>
          <w:fldChar w:fldCharType="begin"/>
        </w:r>
        <w:r w:rsidR="006F74BB">
          <w:rPr>
            <w:noProof/>
            <w:webHidden/>
          </w:rPr>
          <w:instrText xml:space="preserve"> PAGEREF _Toc536096803 \h </w:instrText>
        </w:r>
        <w:r w:rsidR="006F74BB">
          <w:rPr>
            <w:noProof/>
            <w:webHidden/>
          </w:rPr>
        </w:r>
        <w:r w:rsidR="006F74BB">
          <w:rPr>
            <w:noProof/>
            <w:webHidden/>
          </w:rPr>
          <w:fldChar w:fldCharType="separate"/>
        </w:r>
        <w:r w:rsidR="006F74BB">
          <w:rPr>
            <w:noProof/>
            <w:webHidden/>
          </w:rPr>
          <w:t>127</w:t>
        </w:r>
        <w:r w:rsidR="006F74BB">
          <w:rPr>
            <w:noProof/>
            <w:webHidden/>
          </w:rPr>
          <w:fldChar w:fldCharType="end"/>
        </w:r>
      </w:hyperlink>
    </w:p>
    <w:p w:rsidR="006F74BB" w:rsidRDefault="001F2A9E" w14:paraId="0E1AC921" w14:textId="2B148380">
      <w:pPr>
        <w:pStyle w:val="TOC3"/>
        <w:tabs>
          <w:tab w:val="left" w:pos="1100"/>
          <w:tab w:val="right" w:leader="dot" w:pos="9016"/>
        </w:tabs>
        <w:rPr>
          <w:rFonts w:asciiTheme="minorHAnsi" w:hAnsiTheme="minorHAnsi" w:eastAsiaTheme="minorEastAsia" w:cstheme="minorBidi"/>
          <w:noProof/>
          <w:lang w:val="en-US"/>
        </w:rPr>
      </w:pPr>
      <w:hyperlink w:history="1" w:anchor="_Toc536096804">
        <w:r w:rsidRPr="009D276D" w:rsidR="006F74BB">
          <w:rPr>
            <w:rStyle w:val="Hyperlink"/>
            <w:noProof/>
          </w:rPr>
          <w:t>10.1.4</w:t>
        </w:r>
        <w:r w:rsidR="006F74BB">
          <w:rPr>
            <w:rFonts w:asciiTheme="minorHAnsi" w:hAnsiTheme="minorHAnsi" w:eastAsiaTheme="minorEastAsia" w:cstheme="minorBidi"/>
            <w:noProof/>
            <w:lang w:val="en-US"/>
          </w:rPr>
          <w:tab/>
        </w:r>
        <w:r w:rsidRPr="009D276D" w:rsidR="006F74BB">
          <w:rPr>
            <w:rStyle w:val="Hyperlink"/>
            <w:noProof/>
          </w:rPr>
          <w:t>TT1 and TT3 Real-time Authorisation -  Amendment of a Mandate</w:t>
        </w:r>
        <w:r w:rsidR="006F74BB">
          <w:rPr>
            <w:noProof/>
            <w:webHidden/>
          </w:rPr>
          <w:tab/>
        </w:r>
        <w:r w:rsidR="006F74BB">
          <w:rPr>
            <w:noProof/>
            <w:webHidden/>
          </w:rPr>
          <w:fldChar w:fldCharType="begin"/>
        </w:r>
        <w:r w:rsidR="006F74BB">
          <w:rPr>
            <w:noProof/>
            <w:webHidden/>
          </w:rPr>
          <w:instrText xml:space="preserve"> PAGEREF _Toc536096804 \h </w:instrText>
        </w:r>
        <w:r w:rsidR="006F74BB">
          <w:rPr>
            <w:noProof/>
            <w:webHidden/>
          </w:rPr>
        </w:r>
        <w:r w:rsidR="006F74BB">
          <w:rPr>
            <w:noProof/>
            <w:webHidden/>
          </w:rPr>
          <w:fldChar w:fldCharType="separate"/>
        </w:r>
        <w:r w:rsidR="006F74BB">
          <w:rPr>
            <w:noProof/>
            <w:webHidden/>
          </w:rPr>
          <w:t>135</w:t>
        </w:r>
        <w:r w:rsidR="006F74BB">
          <w:rPr>
            <w:noProof/>
            <w:webHidden/>
          </w:rPr>
          <w:fldChar w:fldCharType="end"/>
        </w:r>
      </w:hyperlink>
    </w:p>
    <w:p w:rsidR="006F74BB" w:rsidRDefault="001F2A9E" w14:paraId="34A2BFD2" w14:textId="588CC9B3">
      <w:pPr>
        <w:pStyle w:val="TOC3"/>
        <w:tabs>
          <w:tab w:val="left" w:pos="1100"/>
          <w:tab w:val="right" w:leader="dot" w:pos="9016"/>
        </w:tabs>
        <w:rPr>
          <w:rFonts w:asciiTheme="minorHAnsi" w:hAnsiTheme="minorHAnsi" w:eastAsiaTheme="minorEastAsia" w:cstheme="minorBidi"/>
          <w:noProof/>
          <w:lang w:val="en-US"/>
        </w:rPr>
      </w:pPr>
      <w:hyperlink w:history="1" w:anchor="_Toc536096805">
        <w:r w:rsidRPr="009D276D" w:rsidR="006F74BB">
          <w:rPr>
            <w:rStyle w:val="Hyperlink"/>
            <w:noProof/>
          </w:rPr>
          <w:t>10.1.5</w:t>
        </w:r>
        <w:r w:rsidR="006F74BB">
          <w:rPr>
            <w:rFonts w:asciiTheme="minorHAnsi" w:hAnsiTheme="minorHAnsi" w:eastAsiaTheme="minorEastAsia" w:cstheme="minorBidi"/>
            <w:noProof/>
            <w:lang w:val="en-US"/>
          </w:rPr>
          <w:tab/>
        </w:r>
        <w:r w:rsidRPr="009D276D" w:rsidR="006F74BB">
          <w:rPr>
            <w:rStyle w:val="Hyperlink"/>
            <w:noProof/>
          </w:rPr>
          <w:t>TT1 and TT3 Real-time Authorisation - Cancellation of a Mandate</w:t>
        </w:r>
        <w:r w:rsidR="006F74BB">
          <w:rPr>
            <w:noProof/>
            <w:webHidden/>
          </w:rPr>
          <w:tab/>
        </w:r>
        <w:r w:rsidR="006F74BB">
          <w:rPr>
            <w:noProof/>
            <w:webHidden/>
          </w:rPr>
          <w:fldChar w:fldCharType="begin"/>
        </w:r>
        <w:r w:rsidR="006F74BB">
          <w:rPr>
            <w:noProof/>
            <w:webHidden/>
          </w:rPr>
          <w:instrText xml:space="preserve"> PAGEREF _Toc536096805 \h </w:instrText>
        </w:r>
        <w:r w:rsidR="006F74BB">
          <w:rPr>
            <w:noProof/>
            <w:webHidden/>
          </w:rPr>
        </w:r>
        <w:r w:rsidR="006F74BB">
          <w:rPr>
            <w:noProof/>
            <w:webHidden/>
          </w:rPr>
          <w:fldChar w:fldCharType="separate"/>
        </w:r>
        <w:r w:rsidR="006F74BB">
          <w:rPr>
            <w:noProof/>
            <w:webHidden/>
          </w:rPr>
          <w:t>143</w:t>
        </w:r>
        <w:r w:rsidR="006F74BB">
          <w:rPr>
            <w:noProof/>
            <w:webHidden/>
          </w:rPr>
          <w:fldChar w:fldCharType="end"/>
        </w:r>
      </w:hyperlink>
    </w:p>
    <w:p w:rsidR="006F74BB" w:rsidRDefault="001F2A9E" w14:paraId="62A5A40B" w14:textId="23B8B64A">
      <w:pPr>
        <w:pStyle w:val="TOC2"/>
        <w:tabs>
          <w:tab w:val="left" w:pos="880"/>
          <w:tab w:val="right" w:leader="dot" w:pos="9016"/>
        </w:tabs>
        <w:rPr>
          <w:rFonts w:asciiTheme="minorHAnsi" w:hAnsiTheme="minorHAnsi" w:eastAsiaTheme="minorEastAsia" w:cstheme="minorBidi"/>
          <w:noProof/>
          <w:lang w:val="en-US"/>
        </w:rPr>
      </w:pPr>
      <w:hyperlink w:history="1" w:anchor="_Toc536096806">
        <w:r w:rsidRPr="009D276D" w:rsidR="006F74BB">
          <w:rPr>
            <w:rStyle w:val="Hyperlink"/>
            <w:noProof/>
          </w:rPr>
          <w:t>10.2</w:t>
        </w:r>
        <w:r w:rsidR="006F74BB">
          <w:rPr>
            <w:rFonts w:asciiTheme="minorHAnsi" w:hAnsiTheme="minorHAnsi" w:eastAsiaTheme="minorEastAsia" w:cstheme="minorBidi"/>
            <w:noProof/>
            <w:lang w:val="en-US"/>
          </w:rPr>
          <w:tab/>
        </w:r>
        <w:r w:rsidRPr="009D276D" w:rsidR="006F74BB">
          <w:rPr>
            <w:rStyle w:val="Hyperlink"/>
            <w:noProof/>
          </w:rPr>
          <w:t>TT3 - Real Time Card Pre Payments Alternative Cases</w:t>
        </w:r>
        <w:r w:rsidR="006F74BB">
          <w:rPr>
            <w:noProof/>
            <w:webHidden/>
          </w:rPr>
          <w:tab/>
        </w:r>
        <w:r w:rsidR="006F74BB">
          <w:rPr>
            <w:noProof/>
            <w:webHidden/>
          </w:rPr>
          <w:fldChar w:fldCharType="begin"/>
        </w:r>
        <w:r w:rsidR="006F74BB">
          <w:rPr>
            <w:noProof/>
            <w:webHidden/>
          </w:rPr>
          <w:instrText xml:space="preserve"> PAGEREF _Toc536096806 \h </w:instrText>
        </w:r>
        <w:r w:rsidR="006F74BB">
          <w:rPr>
            <w:noProof/>
            <w:webHidden/>
          </w:rPr>
        </w:r>
        <w:r w:rsidR="006F74BB">
          <w:rPr>
            <w:noProof/>
            <w:webHidden/>
          </w:rPr>
          <w:fldChar w:fldCharType="separate"/>
        </w:r>
        <w:r w:rsidR="006F74BB">
          <w:rPr>
            <w:noProof/>
            <w:webHidden/>
          </w:rPr>
          <w:t>149</w:t>
        </w:r>
        <w:r w:rsidR="006F74BB">
          <w:rPr>
            <w:noProof/>
            <w:webHidden/>
          </w:rPr>
          <w:fldChar w:fldCharType="end"/>
        </w:r>
      </w:hyperlink>
    </w:p>
    <w:p w:rsidR="006F74BB" w:rsidRDefault="001F2A9E" w14:paraId="07932226" w14:textId="211857A8">
      <w:pPr>
        <w:pStyle w:val="TOC3"/>
        <w:tabs>
          <w:tab w:val="left" w:pos="1100"/>
          <w:tab w:val="right" w:leader="dot" w:pos="9016"/>
        </w:tabs>
        <w:rPr>
          <w:rFonts w:asciiTheme="minorHAnsi" w:hAnsiTheme="minorHAnsi" w:eastAsiaTheme="minorEastAsia" w:cstheme="minorBidi"/>
          <w:noProof/>
          <w:lang w:val="en-US"/>
        </w:rPr>
      </w:pPr>
      <w:hyperlink w:history="1" w:anchor="_Toc536096807">
        <w:r w:rsidRPr="009D276D" w:rsidR="006F74BB">
          <w:rPr>
            <w:rStyle w:val="Hyperlink"/>
            <w:noProof/>
          </w:rPr>
          <w:t>10.2.1</w:t>
        </w:r>
        <w:r w:rsidR="006F74BB">
          <w:rPr>
            <w:rFonts w:asciiTheme="minorHAnsi" w:hAnsiTheme="minorHAnsi" w:eastAsiaTheme="minorEastAsia" w:cstheme="minorBidi"/>
            <w:noProof/>
            <w:lang w:val="en-US"/>
          </w:rPr>
          <w:tab/>
        </w:r>
        <w:r w:rsidRPr="009D276D" w:rsidR="006F74BB">
          <w:rPr>
            <w:rStyle w:val="Hyperlink"/>
            <w:noProof/>
          </w:rPr>
          <w:t>TT3 – Mandate Initiation – card</w:t>
        </w:r>
        <w:r w:rsidR="006F74BB">
          <w:rPr>
            <w:noProof/>
            <w:webHidden/>
          </w:rPr>
          <w:tab/>
        </w:r>
        <w:r w:rsidR="006F74BB">
          <w:rPr>
            <w:noProof/>
            <w:webHidden/>
          </w:rPr>
          <w:fldChar w:fldCharType="begin"/>
        </w:r>
        <w:r w:rsidR="006F74BB">
          <w:rPr>
            <w:noProof/>
            <w:webHidden/>
          </w:rPr>
          <w:instrText xml:space="preserve"> PAGEREF _Toc536096807 \h </w:instrText>
        </w:r>
        <w:r w:rsidR="006F74BB">
          <w:rPr>
            <w:noProof/>
            <w:webHidden/>
          </w:rPr>
        </w:r>
        <w:r w:rsidR="006F74BB">
          <w:rPr>
            <w:noProof/>
            <w:webHidden/>
          </w:rPr>
          <w:fldChar w:fldCharType="separate"/>
        </w:r>
        <w:r w:rsidR="006F74BB">
          <w:rPr>
            <w:noProof/>
            <w:webHidden/>
          </w:rPr>
          <w:t>149</w:t>
        </w:r>
        <w:r w:rsidR="006F74BB">
          <w:rPr>
            <w:noProof/>
            <w:webHidden/>
          </w:rPr>
          <w:fldChar w:fldCharType="end"/>
        </w:r>
      </w:hyperlink>
    </w:p>
    <w:p w:rsidR="006F74BB" w:rsidRDefault="001F2A9E" w14:paraId="3291D1B7" w14:textId="09E48B8E">
      <w:pPr>
        <w:pStyle w:val="TOC2"/>
        <w:tabs>
          <w:tab w:val="left" w:pos="880"/>
          <w:tab w:val="right" w:leader="dot" w:pos="9016"/>
        </w:tabs>
        <w:rPr>
          <w:rFonts w:asciiTheme="minorHAnsi" w:hAnsiTheme="minorHAnsi" w:eastAsiaTheme="minorEastAsia" w:cstheme="minorBidi"/>
          <w:noProof/>
          <w:lang w:val="en-US"/>
        </w:rPr>
      </w:pPr>
      <w:hyperlink w:history="1" w:anchor="_Toc536096808">
        <w:r w:rsidRPr="009D276D" w:rsidR="006F74BB">
          <w:rPr>
            <w:rStyle w:val="Hyperlink"/>
            <w:noProof/>
          </w:rPr>
          <w:t>10.3</w:t>
        </w:r>
        <w:r w:rsidR="006F74BB">
          <w:rPr>
            <w:rFonts w:asciiTheme="minorHAnsi" w:hAnsiTheme="minorHAnsi" w:eastAsiaTheme="minorEastAsia" w:cstheme="minorBidi"/>
            <w:noProof/>
            <w:lang w:val="en-US"/>
          </w:rPr>
          <w:tab/>
        </w:r>
        <w:r w:rsidRPr="009D276D" w:rsidR="006F74BB">
          <w:rPr>
            <w:rStyle w:val="Hyperlink"/>
            <w:noProof/>
          </w:rPr>
          <w:t>Batch Pre Payments Alternative Cases</w:t>
        </w:r>
        <w:r w:rsidR="006F74BB">
          <w:rPr>
            <w:noProof/>
            <w:webHidden/>
          </w:rPr>
          <w:tab/>
        </w:r>
        <w:r w:rsidR="006F74BB">
          <w:rPr>
            <w:noProof/>
            <w:webHidden/>
          </w:rPr>
          <w:fldChar w:fldCharType="begin"/>
        </w:r>
        <w:r w:rsidR="006F74BB">
          <w:rPr>
            <w:noProof/>
            <w:webHidden/>
          </w:rPr>
          <w:instrText xml:space="preserve"> PAGEREF _Toc536096808 \h </w:instrText>
        </w:r>
        <w:r w:rsidR="006F74BB">
          <w:rPr>
            <w:noProof/>
            <w:webHidden/>
          </w:rPr>
        </w:r>
        <w:r w:rsidR="006F74BB">
          <w:rPr>
            <w:noProof/>
            <w:webHidden/>
          </w:rPr>
          <w:fldChar w:fldCharType="separate"/>
        </w:r>
        <w:r w:rsidR="006F74BB">
          <w:rPr>
            <w:noProof/>
            <w:webHidden/>
          </w:rPr>
          <w:t>151</w:t>
        </w:r>
        <w:r w:rsidR="006F74BB">
          <w:rPr>
            <w:noProof/>
            <w:webHidden/>
          </w:rPr>
          <w:fldChar w:fldCharType="end"/>
        </w:r>
      </w:hyperlink>
    </w:p>
    <w:p w:rsidR="006F74BB" w:rsidRDefault="001F2A9E" w14:paraId="1F271F04" w14:textId="10A8564D">
      <w:pPr>
        <w:pStyle w:val="TOC3"/>
        <w:tabs>
          <w:tab w:val="left" w:pos="1100"/>
          <w:tab w:val="right" w:leader="dot" w:pos="9016"/>
        </w:tabs>
        <w:rPr>
          <w:rFonts w:asciiTheme="minorHAnsi" w:hAnsiTheme="minorHAnsi" w:eastAsiaTheme="minorEastAsia" w:cstheme="minorBidi"/>
          <w:noProof/>
          <w:lang w:val="en-US"/>
        </w:rPr>
      </w:pPr>
      <w:hyperlink w:history="1" w:anchor="_Toc536096809">
        <w:r w:rsidRPr="009D276D" w:rsidR="006F74BB">
          <w:rPr>
            <w:rStyle w:val="Hyperlink"/>
            <w:noProof/>
          </w:rPr>
          <w:t>10.3.1</w:t>
        </w:r>
        <w:r w:rsidR="006F74BB">
          <w:rPr>
            <w:rFonts w:asciiTheme="minorHAnsi" w:hAnsiTheme="minorHAnsi" w:eastAsiaTheme="minorEastAsia" w:cstheme="minorBidi"/>
            <w:noProof/>
            <w:lang w:val="en-US"/>
          </w:rPr>
          <w:tab/>
        </w:r>
        <w:r w:rsidRPr="009D276D" w:rsidR="006F74BB">
          <w:rPr>
            <w:rStyle w:val="Hyperlink"/>
            <w:noProof/>
          </w:rPr>
          <w:t>TT2 – Mandate Initiation</w:t>
        </w:r>
        <w:r w:rsidR="006F74BB">
          <w:rPr>
            <w:noProof/>
            <w:webHidden/>
          </w:rPr>
          <w:tab/>
        </w:r>
        <w:r w:rsidR="006F74BB">
          <w:rPr>
            <w:noProof/>
            <w:webHidden/>
          </w:rPr>
          <w:fldChar w:fldCharType="begin"/>
        </w:r>
        <w:r w:rsidR="006F74BB">
          <w:rPr>
            <w:noProof/>
            <w:webHidden/>
          </w:rPr>
          <w:instrText xml:space="preserve"> PAGEREF _Toc536096809 \h </w:instrText>
        </w:r>
        <w:r w:rsidR="006F74BB">
          <w:rPr>
            <w:noProof/>
            <w:webHidden/>
          </w:rPr>
        </w:r>
        <w:r w:rsidR="006F74BB">
          <w:rPr>
            <w:noProof/>
            <w:webHidden/>
          </w:rPr>
          <w:fldChar w:fldCharType="separate"/>
        </w:r>
        <w:r w:rsidR="006F74BB">
          <w:rPr>
            <w:noProof/>
            <w:webHidden/>
          </w:rPr>
          <w:t>151</w:t>
        </w:r>
        <w:r w:rsidR="006F74BB">
          <w:rPr>
            <w:noProof/>
            <w:webHidden/>
          </w:rPr>
          <w:fldChar w:fldCharType="end"/>
        </w:r>
      </w:hyperlink>
    </w:p>
    <w:p w:rsidR="006F74BB" w:rsidRDefault="001F2A9E" w14:paraId="3ADDA582" w14:textId="1294C686">
      <w:pPr>
        <w:pStyle w:val="TOC3"/>
        <w:tabs>
          <w:tab w:val="left" w:pos="1100"/>
          <w:tab w:val="right" w:leader="dot" w:pos="9016"/>
        </w:tabs>
        <w:rPr>
          <w:rFonts w:asciiTheme="minorHAnsi" w:hAnsiTheme="minorHAnsi" w:eastAsiaTheme="minorEastAsia" w:cstheme="minorBidi"/>
          <w:noProof/>
          <w:lang w:val="en-US"/>
        </w:rPr>
      </w:pPr>
      <w:hyperlink w:history="1" w:anchor="_Toc536096810">
        <w:r w:rsidRPr="009D276D" w:rsidR="006F74BB">
          <w:rPr>
            <w:rStyle w:val="Hyperlink"/>
            <w:noProof/>
          </w:rPr>
          <w:t>10.3.2</w:t>
        </w:r>
        <w:r w:rsidR="006F74BB">
          <w:rPr>
            <w:rFonts w:asciiTheme="minorHAnsi" w:hAnsiTheme="minorHAnsi" w:eastAsiaTheme="minorEastAsia" w:cstheme="minorBidi"/>
            <w:noProof/>
            <w:lang w:val="en-US"/>
          </w:rPr>
          <w:tab/>
        </w:r>
        <w:r w:rsidRPr="009D276D" w:rsidR="006F74BB">
          <w:rPr>
            <w:rStyle w:val="Hyperlink"/>
            <w:noProof/>
          </w:rPr>
          <w:t>TT2 - Amendment of a Mandate (Authorisation required)</w:t>
        </w:r>
        <w:r w:rsidR="006F74BB">
          <w:rPr>
            <w:noProof/>
            <w:webHidden/>
          </w:rPr>
          <w:tab/>
        </w:r>
        <w:r w:rsidR="006F74BB">
          <w:rPr>
            <w:noProof/>
            <w:webHidden/>
          </w:rPr>
          <w:fldChar w:fldCharType="begin"/>
        </w:r>
        <w:r w:rsidR="006F74BB">
          <w:rPr>
            <w:noProof/>
            <w:webHidden/>
          </w:rPr>
          <w:instrText xml:space="preserve"> PAGEREF _Toc536096810 \h </w:instrText>
        </w:r>
        <w:r w:rsidR="006F74BB">
          <w:rPr>
            <w:noProof/>
            <w:webHidden/>
          </w:rPr>
        </w:r>
        <w:r w:rsidR="006F74BB">
          <w:rPr>
            <w:noProof/>
            <w:webHidden/>
          </w:rPr>
          <w:fldChar w:fldCharType="separate"/>
        </w:r>
        <w:r w:rsidR="006F74BB">
          <w:rPr>
            <w:noProof/>
            <w:webHidden/>
          </w:rPr>
          <w:t>161</w:t>
        </w:r>
        <w:r w:rsidR="006F74BB">
          <w:rPr>
            <w:noProof/>
            <w:webHidden/>
          </w:rPr>
          <w:fldChar w:fldCharType="end"/>
        </w:r>
      </w:hyperlink>
    </w:p>
    <w:p w:rsidR="006F74BB" w:rsidRDefault="001F2A9E" w14:paraId="642349E3" w14:textId="678BE62F">
      <w:pPr>
        <w:pStyle w:val="TOC3"/>
        <w:tabs>
          <w:tab w:val="left" w:pos="1100"/>
          <w:tab w:val="right" w:leader="dot" w:pos="9016"/>
        </w:tabs>
        <w:rPr>
          <w:rFonts w:asciiTheme="minorHAnsi" w:hAnsiTheme="minorHAnsi" w:eastAsiaTheme="minorEastAsia" w:cstheme="minorBidi"/>
          <w:noProof/>
          <w:lang w:val="en-US"/>
        </w:rPr>
      </w:pPr>
      <w:hyperlink w:history="1" w:anchor="_Toc536096811">
        <w:r w:rsidRPr="009D276D" w:rsidR="006F74BB">
          <w:rPr>
            <w:rStyle w:val="Hyperlink"/>
            <w:noProof/>
          </w:rPr>
          <w:t>10.3.3</w:t>
        </w:r>
        <w:r w:rsidR="006F74BB">
          <w:rPr>
            <w:rFonts w:asciiTheme="minorHAnsi" w:hAnsiTheme="minorHAnsi" w:eastAsiaTheme="minorEastAsia" w:cstheme="minorBidi"/>
            <w:noProof/>
            <w:lang w:val="en-US"/>
          </w:rPr>
          <w:tab/>
        </w:r>
        <w:r w:rsidRPr="009D276D" w:rsidR="006F74BB">
          <w:rPr>
            <w:rStyle w:val="Hyperlink"/>
            <w:noProof/>
          </w:rPr>
          <w:t>TT2 - Cancellation of a Mandate</w:t>
        </w:r>
        <w:r w:rsidR="006F74BB">
          <w:rPr>
            <w:noProof/>
            <w:webHidden/>
          </w:rPr>
          <w:tab/>
        </w:r>
        <w:r w:rsidR="006F74BB">
          <w:rPr>
            <w:noProof/>
            <w:webHidden/>
          </w:rPr>
          <w:fldChar w:fldCharType="begin"/>
        </w:r>
        <w:r w:rsidR="006F74BB">
          <w:rPr>
            <w:noProof/>
            <w:webHidden/>
          </w:rPr>
          <w:instrText xml:space="preserve"> PAGEREF _Toc536096811 \h </w:instrText>
        </w:r>
        <w:r w:rsidR="006F74BB">
          <w:rPr>
            <w:noProof/>
            <w:webHidden/>
          </w:rPr>
        </w:r>
        <w:r w:rsidR="006F74BB">
          <w:rPr>
            <w:noProof/>
            <w:webHidden/>
          </w:rPr>
          <w:fldChar w:fldCharType="separate"/>
        </w:r>
        <w:r w:rsidR="006F74BB">
          <w:rPr>
            <w:noProof/>
            <w:webHidden/>
          </w:rPr>
          <w:t>168</w:t>
        </w:r>
        <w:r w:rsidR="006F74BB">
          <w:rPr>
            <w:noProof/>
            <w:webHidden/>
          </w:rPr>
          <w:fldChar w:fldCharType="end"/>
        </w:r>
      </w:hyperlink>
    </w:p>
    <w:p w:rsidR="006F74BB" w:rsidRDefault="001F2A9E" w14:paraId="38D66541" w14:textId="4641F699">
      <w:pPr>
        <w:pStyle w:val="TOC3"/>
        <w:tabs>
          <w:tab w:val="left" w:pos="1100"/>
          <w:tab w:val="right" w:leader="dot" w:pos="9016"/>
        </w:tabs>
        <w:rPr>
          <w:rFonts w:asciiTheme="minorHAnsi" w:hAnsiTheme="minorHAnsi" w:eastAsiaTheme="minorEastAsia" w:cstheme="minorBidi"/>
          <w:noProof/>
          <w:lang w:val="en-US"/>
        </w:rPr>
      </w:pPr>
      <w:hyperlink w:history="1" w:anchor="_Toc536096812">
        <w:r w:rsidRPr="009D276D" w:rsidR="006F74BB">
          <w:rPr>
            <w:rStyle w:val="Hyperlink"/>
            <w:noProof/>
          </w:rPr>
          <w:t>10.3.4</w:t>
        </w:r>
        <w:r w:rsidR="006F74BB">
          <w:rPr>
            <w:rFonts w:asciiTheme="minorHAnsi" w:hAnsiTheme="minorHAnsi" w:eastAsiaTheme="minorEastAsia" w:cstheme="minorBidi"/>
            <w:noProof/>
            <w:lang w:val="en-US"/>
          </w:rPr>
          <w:tab/>
        </w:r>
        <w:r w:rsidRPr="009D276D" w:rsidR="006F74BB">
          <w:rPr>
            <w:rStyle w:val="Hyperlink"/>
            <w:noProof/>
          </w:rPr>
          <w:t>TT2 - Mandate Request for Information</w:t>
        </w:r>
        <w:r w:rsidR="006F74BB">
          <w:rPr>
            <w:noProof/>
            <w:webHidden/>
          </w:rPr>
          <w:tab/>
        </w:r>
        <w:r w:rsidR="006F74BB">
          <w:rPr>
            <w:noProof/>
            <w:webHidden/>
          </w:rPr>
          <w:fldChar w:fldCharType="begin"/>
        </w:r>
        <w:r w:rsidR="006F74BB">
          <w:rPr>
            <w:noProof/>
            <w:webHidden/>
          </w:rPr>
          <w:instrText xml:space="preserve"> PAGEREF _Toc536096812 \h </w:instrText>
        </w:r>
        <w:r w:rsidR="006F74BB">
          <w:rPr>
            <w:noProof/>
            <w:webHidden/>
          </w:rPr>
        </w:r>
        <w:r w:rsidR="006F74BB">
          <w:rPr>
            <w:noProof/>
            <w:webHidden/>
          </w:rPr>
          <w:fldChar w:fldCharType="separate"/>
        </w:r>
        <w:r w:rsidR="006F74BB">
          <w:rPr>
            <w:noProof/>
            <w:webHidden/>
          </w:rPr>
          <w:t>170</w:t>
        </w:r>
        <w:r w:rsidR="006F74BB">
          <w:rPr>
            <w:noProof/>
            <w:webHidden/>
          </w:rPr>
          <w:fldChar w:fldCharType="end"/>
        </w:r>
      </w:hyperlink>
    </w:p>
    <w:p w:rsidR="006F74BB" w:rsidRDefault="001F2A9E" w14:paraId="13F735A6" w14:textId="09867933">
      <w:pPr>
        <w:pStyle w:val="TOC2"/>
        <w:tabs>
          <w:tab w:val="left" w:pos="880"/>
          <w:tab w:val="right" w:leader="dot" w:pos="9016"/>
        </w:tabs>
        <w:rPr>
          <w:rFonts w:asciiTheme="minorHAnsi" w:hAnsiTheme="minorHAnsi" w:eastAsiaTheme="minorEastAsia" w:cstheme="minorBidi"/>
          <w:noProof/>
          <w:lang w:val="en-US"/>
        </w:rPr>
      </w:pPr>
      <w:hyperlink w:history="1" w:anchor="_Toc536096813">
        <w:r w:rsidRPr="009D276D" w:rsidR="006F74BB">
          <w:rPr>
            <w:rStyle w:val="Hyperlink"/>
            <w:noProof/>
          </w:rPr>
          <w:t>10.4</w:t>
        </w:r>
        <w:r w:rsidR="006F74BB">
          <w:rPr>
            <w:rFonts w:asciiTheme="minorHAnsi" w:hAnsiTheme="minorHAnsi" w:eastAsiaTheme="minorEastAsia" w:cstheme="minorBidi"/>
            <w:noProof/>
            <w:lang w:val="en-US"/>
          </w:rPr>
          <w:tab/>
        </w:r>
        <w:r w:rsidRPr="009D276D" w:rsidR="006F74BB">
          <w:rPr>
            <w:rStyle w:val="Hyperlink"/>
            <w:noProof/>
          </w:rPr>
          <w:t>Payment Alternate Case Scenarios</w:t>
        </w:r>
        <w:r w:rsidR="006F74BB">
          <w:rPr>
            <w:noProof/>
            <w:webHidden/>
          </w:rPr>
          <w:tab/>
        </w:r>
        <w:r w:rsidR="006F74BB">
          <w:rPr>
            <w:noProof/>
            <w:webHidden/>
          </w:rPr>
          <w:fldChar w:fldCharType="begin"/>
        </w:r>
        <w:r w:rsidR="006F74BB">
          <w:rPr>
            <w:noProof/>
            <w:webHidden/>
          </w:rPr>
          <w:instrText xml:space="preserve"> PAGEREF _Toc536096813 \h </w:instrText>
        </w:r>
        <w:r w:rsidR="006F74BB">
          <w:rPr>
            <w:noProof/>
            <w:webHidden/>
          </w:rPr>
        </w:r>
        <w:r w:rsidR="006F74BB">
          <w:rPr>
            <w:noProof/>
            <w:webHidden/>
          </w:rPr>
          <w:fldChar w:fldCharType="separate"/>
        </w:r>
        <w:r w:rsidR="006F74BB">
          <w:rPr>
            <w:noProof/>
            <w:webHidden/>
          </w:rPr>
          <w:t>172</w:t>
        </w:r>
        <w:r w:rsidR="006F74BB">
          <w:rPr>
            <w:noProof/>
            <w:webHidden/>
          </w:rPr>
          <w:fldChar w:fldCharType="end"/>
        </w:r>
      </w:hyperlink>
    </w:p>
    <w:p w:rsidR="006F74BB" w:rsidRDefault="001F2A9E" w14:paraId="0DD1DC47" w14:textId="3FFF4215">
      <w:pPr>
        <w:pStyle w:val="TOC1"/>
        <w:rPr>
          <w:rFonts w:asciiTheme="minorHAnsi" w:hAnsiTheme="minorHAnsi" w:eastAsiaTheme="minorEastAsia" w:cstheme="minorBidi"/>
          <w:noProof/>
          <w:lang w:val="en-US"/>
        </w:rPr>
      </w:pPr>
      <w:hyperlink w:history="1" w:anchor="_Toc536096814">
        <w:r w:rsidRPr="009D276D" w:rsidR="006F74BB">
          <w:rPr>
            <w:rStyle w:val="Hyperlink"/>
            <w:noProof/>
          </w:rPr>
          <w:t>11.</w:t>
        </w:r>
        <w:r w:rsidR="006F74BB">
          <w:rPr>
            <w:rFonts w:asciiTheme="minorHAnsi" w:hAnsiTheme="minorHAnsi" w:eastAsiaTheme="minorEastAsia" w:cstheme="minorBidi"/>
            <w:noProof/>
            <w:lang w:val="en-US"/>
          </w:rPr>
          <w:tab/>
        </w:r>
        <w:r w:rsidRPr="009D276D" w:rsidR="006F74BB">
          <w:rPr>
            <w:rStyle w:val="Hyperlink"/>
            <w:noProof/>
          </w:rPr>
          <w:t>BIC ISO Message Templates</w:t>
        </w:r>
        <w:r w:rsidR="006F74BB">
          <w:rPr>
            <w:noProof/>
            <w:webHidden/>
          </w:rPr>
          <w:tab/>
        </w:r>
        <w:r w:rsidR="006F74BB">
          <w:rPr>
            <w:noProof/>
            <w:webHidden/>
          </w:rPr>
          <w:fldChar w:fldCharType="begin"/>
        </w:r>
        <w:r w:rsidR="006F74BB">
          <w:rPr>
            <w:noProof/>
            <w:webHidden/>
          </w:rPr>
          <w:instrText xml:space="preserve"> PAGEREF _Toc536096814 \h </w:instrText>
        </w:r>
        <w:r w:rsidR="006F74BB">
          <w:rPr>
            <w:noProof/>
            <w:webHidden/>
          </w:rPr>
        </w:r>
        <w:r w:rsidR="006F74BB">
          <w:rPr>
            <w:noProof/>
            <w:webHidden/>
          </w:rPr>
          <w:fldChar w:fldCharType="separate"/>
        </w:r>
        <w:r w:rsidR="006F74BB">
          <w:rPr>
            <w:noProof/>
            <w:webHidden/>
          </w:rPr>
          <w:t>173</w:t>
        </w:r>
        <w:r w:rsidR="006F74BB">
          <w:rPr>
            <w:noProof/>
            <w:webHidden/>
          </w:rPr>
          <w:fldChar w:fldCharType="end"/>
        </w:r>
      </w:hyperlink>
    </w:p>
    <w:p w:rsidR="006F74BB" w:rsidRDefault="001F2A9E" w14:paraId="46FC4165" w14:textId="1F221013">
      <w:pPr>
        <w:pStyle w:val="TOC2"/>
        <w:tabs>
          <w:tab w:val="left" w:pos="880"/>
          <w:tab w:val="right" w:leader="dot" w:pos="9016"/>
        </w:tabs>
        <w:rPr>
          <w:rFonts w:asciiTheme="minorHAnsi" w:hAnsiTheme="minorHAnsi" w:eastAsiaTheme="minorEastAsia" w:cstheme="minorBidi"/>
          <w:noProof/>
          <w:lang w:val="en-US"/>
        </w:rPr>
      </w:pPr>
      <w:hyperlink w:history="1" w:anchor="_Toc536096815">
        <w:r w:rsidRPr="009D276D" w:rsidR="006F74BB">
          <w:rPr>
            <w:rStyle w:val="Hyperlink"/>
            <w:noProof/>
          </w:rPr>
          <w:t>11.1</w:t>
        </w:r>
        <w:r w:rsidR="006F74BB">
          <w:rPr>
            <w:rFonts w:asciiTheme="minorHAnsi" w:hAnsiTheme="minorHAnsi" w:eastAsiaTheme="minorEastAsia" w:cstheme="minorBidi"/>
            <w:noProof/>
            <w:lang w:val="en-US"/>
          </w:rPr>
          <w:tab/>
        </w:r>
        <w:r w:rsidRPr="009D276D" w:rsidR="006F74BB">
          <w:rPr>
            <w:rStyle w:val="Hyperlink"/>
            <w:noProof/>
          </w:rPr>
          <w:t>Authentication Request (BIC ISO 0200 message)</w:t>
        </w:r>
        <w:r w:rsidR="006F74BB">
          <w:rPr>
            <w:noProof/>
            <w:webHidden/>
          </w:rPr>
          <w:tab/>
        </w:r>
        <w:r w:rsidR="006F74BB">
          <w:rPr>
            <w:noProof/>
            <w:webHidden/>
          </w:rPr>
          <w:fldChar w:fldCharType="begin"/>
        </w:r>
        <w:r w:rsidR="006F74BB">
          <w:rPr>
            <w:noProof/>
            <w:webHidden/>
          </w:rPr>
          <w:instrText xml:space="preserve"> PAGEREF _Toc536096815 \h </w:instrText>
        </w:r>
        <w:r w:rsidR="006F74BB">
          <w:rPr>
            <w:noProof/>
            <w:webHidden/>
          </w:rPr>
        </w:r>
        <w:r w:rsidR="006F74BB">
          <w:rPr>
            <w:noProof/>
            <w:webHidden/>
          </w:rPr>
          <w:fldChar w:fldCharType="separate"/>
        </w:r>
        <w:r w:rsidR="006F74BB">
          <w:rPr>
            <w:noProof/>
            <w:webHidden/>
          </w:rPr>
          <w:t>173</w:t>
        </w:r>
        <w:r w:rsidR="006F74BB">
          <w:rPr>
            <w:noProof/>
            <w:webHidden/>
          </w:rPr>
          <w:fldChar w:fldCharType="end"/>
        </w:r>
      </w:hyperlink>
    </w:p>
    <w:p w:rsidR="006F74BB" w:rsidRDefault="001F2A9E" w14:paraId="5665A2F8" w14:textId="07A18F15">
      <w:pPr>
        <w:pStyle w:val="TOC2"/>
        <w:tabs>
          <w:tab w:val="left" w:pos="880"/>
          <w:tab w:val="right" w:leader="dot" w:pos="9016"/>
        </w:tabs>
        <w:rPr>
          <w:rFonts w:asciiTheme="minorHAnsi" w:hAnsiTheme="minorHAnsi" w:eastAsiaTheme="minorEastAsia" w:cstheme="minorBidi"/>
          <w:noProof/>
          <w:lang w:val="en-US"/>
        </w:rPr>
      </w:pPr>
      <w:hyperlink w:history="1" w:anchor="_Toc536096816">
        <w:r w:rsidRPr="009D276D" w:rsidR="006F74BB">
          <w:rPr>
            <w:rStyle w:val="Hyperlink"/>
            <w:noProof/>
          </w:rPr>
          <w:t>11.2</w:t>
        </w:r>
        <w:r w:rsidR="006F74BB">
          <w:rPr>
            <w:rFonts w:asciiTheme="minorHAnsi" w:hAnsiTheme="minorHAnsi" w:eastAsiaTheme="minorEastAsia" w:cstheme="minorBidi"/>
            <w:noProof/>
            <w:lang w:val="en-US"/>
          </w:rPr>
          <w:tab/>
        </w:r>
        <w:r w:rsidRPr="009D276D" w:rsidR="006F74BB">
          <w:rPr>
            <w:rStyle w:val="Hyperlink"/>
            <w:noProof/>
          </w:rPr>
          <w:t>Authentication Response (BIC ISO 0210 message)</w:t>
        </w:r>
        <w:r w:rsidR="006F74BB">
          <w:rPr>
            <w:noProof/>
            <w:webHidden/>
          </w:rPr>
          <w:tab/>
        </w:r>
        <w:r w:rsidR="006F74BB">
          <w:rPr>
            <w:noProof/>
            <w:webHidden/>
          </w:rPr>
          <w:fldChar w:fldCharType="begin"/>
        </w:r>
        <w:r w:rsidR="006F74BB">
          <w:rPr>
            <w:noProof/>
            <w:webHidden/>
          </w:rPr>
          <w:instrText xml:space="preserve"> PAGEREF _Toc536096816 \h </w:instrText>
        </w:r>
        <w:r w:rsidR="006F74BB">
          <w:rPr>
            <w:noProof/>
            <w:webHidden/>
          </w:rPr>
        </w:r>
        <w:r w:rsidR="006F74BB">
          <w:rPr>
            <w:noProof/>
            <w:webHidden/>
          </w:rPr>
          <w:fldChar w:fldCharType="separate"/>
        </w:r>
        <w:r w:rsidR="006F74BB">
          <w:rPr>
            <w:noProof/>
            <w:webHidden/>
          </w:rPr>
          <w:t>175</w:t>
        </w:r>
        <w:r w:rsidR="006F74BB">
          <w:rPr>
            <w:noProof/>
            <w:webHidden/>
          </w:rPr>
          <w:fldChar w:fldCharType="end"/>
        </w:r>
      </w:hyperlink>
    </w:p>
    <w:p w:rsidR="006F74BB" w:rsidRDefault="001F2A9E" w14:paraId="1429F7C9" w14:textId="3A423AED">
      <w:pPr>
        <w:pStyle w:val="TOC1"/>
        <w:rPr>
          <w:rFonts w:asciiTheme="minorHAnsi" w:hAnsiTheme="minorHAnsi" w:eastAsiaTheme="minorEastAsia" w:cstheme="minorBidi"/>
          <w:noProof/>
          <w:lang w:val="en-US"/>
        </w:rPr>
      </w:pPr>
      <w:hyperlink w:history="1" w:anchor="_Toc536096817">
        <w:r w:rsidRPr="009D276D" w:rsidR="006F74BB">
          <w:rPr>
            <w:rStyle w:val="Hyperlink"/>
            <w:noProof/>
          </w:rPr>
          <w:t>12.</w:t>
        </w:r>
        <w:r w:rsidR="006F74BB">
          <w:rPr>
            <w:rFonts w:asciiTheme="minorHAnsi" w:hAnsiTheme="minorHAnsi" w:eastAsiaTheme="minorEastAsia" w:cstheme="minorBidi"/>
            <w:noProof/>
            <w:lang w:val="en-US"/>
          </w:rPr>
          <w:tab/>
        </w:r>
        <w:r w:rsidRPr="009D276D" w:rsidR="006F74BB">
          <w:rPr>
            <w:rStyle w:val="Hyperlink"/>
            <w:noProof/>
          </w:rPr>
          <w:t>ISO20022 Mandate Message Templates</w:t>
        </w:r>
        <w:r w:rsidR="006F74BB">
          <w:rPr>
            <w:noProof/>
            <w:webHidden/>
          </w:rPr>
          <w:tab/>
        </w:r>
        <w:r w:rsidR="006F74BB">
          <w:rPr>
            <w:noProof/>
            <w:webHidden/>
          </w:rPr>
          <w:fldChar w:fldCharType="begin"/>
        </w:r>
        <w:r w:rsidR="006F74BB">
          <w:rPr>
            <w:noProof/>
            <w:webHidden/>
          </w:rPr>
          <w:instrText xml:space="preserve"> PAGEREF _Toc536096817 \h </w:instrText>
        </w:r>
        <w:r w:rsidR="006F74BB">
          <w:rPr>
            <w:noProof/>
            <w:webHidden/>
          </w:rPr>
        </w:r>
        <w:r w:rsidR="006F74BB">
          <w:rPr>
            <w:noProof/>
            <w:webHidden/>
          </w:rPr>
          <w:fldChar w:fldCharType="separate"/>
        </w:r>
        <w:r w:rsidR="006F74BB">
          <w:rPr>
            <w:noProof/>
            <w:webHidden/>
          </w:rPr>
          <w:t>178</w:t>
        </w:r>
        <w:r w:rsidR="006F74BB">
          <w:rPr>
            <w:noProof/>
            <w:webHidden/>
          </w:rPr>
          <w:fldChar w:fldCharType="end"/>
        </w:r>
      </w:hyperlink>
    </w:p>
    <w:p w:rsidR="006F74BB" w:rsidRDefault="001F2A9E" w14:paraId="29139EE1" w14:textId="744431AD">
      <w:pPr>
        <w:pStyle w:val="TOC2"/>
        <w:tabs>
          <w:tab w:val="left" w:pos="880"/>
          <w:tab w:val="right" w:leader="dot" w:pos="9016"/>
        </w:tabs>
        <w:rPr>
          <w:rFonts w:asciiTheme="minorHAnsi" w:hAnsiTheme="minorHAnsi" w:eastAsiaTheme="minorEastAsia" w:cstheme="minorBidi"/>
          <w:noProof/>
          <w:lang w:val="en-US"/>
        </w:rPr>
      </w:pPr>
      <w:hyperlink w:history="1" w:anchor="_Toc536096818">
        <w:r w:rsidRPr="009D276D" w:rsidR="006F74BB">
          <w:rPr>
            <w:rStyle w:val="Hyperlink"/>
            <w:noProof/>
          </w:rPr>
          <w:t>12.1</w:t>
        </w:r>
        <w:r w:rsidR="006F74BB">
          <w:rPr>
            <w:rFonts w:asciiTheme="minorHAnsi" w:hAnsiTheme="minorHAnsi" w:eastAsiaTheme="minorEastAsia" w:cstheme="minorBidi"/>
            <w:noProof/>
            <w:lang w:val="en-US"/>
          </w:rPr>
          <w:tab/>
        </w:r>
        <w:r w:rsidRPr="009D276D" w:rsidR="006F74BB">
          <w:rPr>
            <w:rStyle w:val="Hyperlink"/>
            <w:noProof/>
          </w:rPr>
          <w:t>Mandate Initiation Request &lt;pain.009&gt;</w:t>
        </w:r>
        <w:r w:rsidR="006F74BB">
          <w:rPr>
            <w:noProof/>
            <w:webHidden/>
          </w:rPr>
          <w:tab/>
        </w:r>
        <w:r w:rsidR="006F74BB">
          <w:rPr>
            <w:noProof/>
            <w:webHidden/>
          </w:rPr>
          <w:fldChar w:fldCharType="begin"/>
        </w:r>
        <w:r w:rsidR="006F74BB">
          <w:rPr>
            <w:noProof/>
            <w:webHidden/>
          </w:rPr>
          <w:instrText xml:space="preserve"> PAGEREF _Toc536096818 \h </w:instrText>
        </w:r>
        <w:r w:rsidR="006F74BB">
          <w:rPr>
            <w:noProof/>
            <w:webHidden/>
          </w:rPr>
        </w:r>
        <w:r w:rsidR="006F74BB">
          <w:rPr>
            <w:noProof/>
            <w:webHidden/>
          </w:rPr>
          <w:fldChar w:fldCharType="separate"/>
        </w:r>
        <w:r w:rsidR="006F74BB">
          <w:rPr>
            <w:noProof/>
            <w:webHidden/>
          </w:rPr>
          <w:t>179</w:t>
        </w:r>
        <w:r w:rsidR="006F74BB">
          <w:rPr>
            <w:noProof/>
            <w:webHidden/>
          </w:rPr>
          <w:fldChar w:fldCharType="end"/>
        </w:r>
      </w:hyperlink>
    </w:p>
    <w:p w:rsidR="006F74BB" w:rsidRDefault="001F2A9E" w14:paraId="70C2F4CD" w14:textId="662D1B29">
      <w:pPr>
        <w:pStyle w:val="TOC2"/>
        <w:tabs>
          <w:tab w:val="left" w:pos="880"/>
          <w:tab w:val="right" w:leader="dot" w:pos="9016"/>
        </w:tabs>
        <w:rPr>
          <w:rFonts w:asciiTheme="minorHAnsi" w:hAnsiTheme="minorHAnsi" w:eastAsiaTheme="minorEastAsia" w:cstheme="minorBidi"/>
          <w:noProof/>
          <w:lang w:val="en-US"/>
        </w:rPr>
      </w:pPr>
      <w:hyperlink w:history="1" w:anchor="_Toc536096819">
        <w:r w:rsidRPr="009D276D" w:rsidR="006F74BB">
          <w:rPr>
            <w:rStyle w:val="Hyperlink"/>
            <w:noProof/>
          </w:rPr>
          <w:t>12.2</w:t>
        </w:r>
        <w:r w:rsidR="006F74BB">
          <w:rPr>
            <w:rFonts w:asciiTheme="minorHAnsi" w:hAnsiTheme="minorHAnsi" w:eastAsiaTheme="minorEastAsia" w:cstheme="minorBidi"/>
            <w:noProof/>
            <w:lang w:val="en-US"/>
          </w:rPr>
          <w:tab/>
        </w:r>
        <w:r w:rsidRPr="009D276D" w:rsidR="006F74BB">
          <w:rPr>
            <w:rStyle w:val="Hyperlink"/>
            <w:noProof/>
          </w:rPr>
          <w:t>Mandate Acceptance Report &lt;pain.012&gt; for Mandate Initiation &lt;pain.009&gt;</w:t>
        </w:r>
        <w:r w:rsidR="006F74BB">
          <w:rPr>
            <w:noProof/>
            <w:webHidden/>
          </w:rPr>
          <w:tab/>
        </w:r>
        <w:r w:rsidR="006F74BB">
          <w:rPr>
            <w:noProof/>
            <w:webHidden/>
          </w:rPr>
          <w:fldChar w:fldCharType="begin"/>
        </w:r>
        <w:r w:rsidR="006F74BB">
          <w:rPr>
            <w:noProof/>
            <w:webHidden/>
          </w:rPr>
          <w:instrText xml:space="preserve"> PAGEREF _Toc536096819 \h </w:instrText>
        </w:r>
        <w:r w:rsidR="006F74BB">
          <w:rPr>
            <w:noProof/>
            <w:webHidden/>
          </w:rPr>
        </w:r>
        <w:r w:rsidR="006F74BB">
          <w:rPr>
            <w:noProof/>
            <w:webHidden/>
          </w:rPr>
          <w:fldChar w:fldCharType="separate"/>
        </w:r>
        <w:r w:rsidR="006F74BB">
          <w:rPr>
            <w:noProof/>
            <w:webHidden/>
          </w:rPr>
          <w:t>179</w:t>
        </w:r>
        <w:r w:rsidR="006F74BB">
          <w:rPr>
            <w:noProof/>
            <w:webHidden/>
          </w:rPr>
          <w:fldChar w:fldCharType="end"/>
        </w:r>
      </w:hyperlink>
    </w:p>
    <w:p w:rsidR="006F74BB" w:rsidRDefault="001F2A9E" w14:paraId="02365F3A" w14:textId="5DB1B55A">
      <w:pPr>
        <w:pStyle w:val="TOC2"/>
        <w:tabs>
          <w:tab w:val="left" w:pos="880"/>
          <w:tab w:val="right" w:leader="dot" w:pos="9016"/>
        </w:tabs>
        <w:rPr>
          <w:rFonts w:asciiTheme="minorHAnsi" w:hAnsiTheme="minorHAnsi" w:eastAsiaTheme="minorEastAsia" w:cstheme="minorBidi"/>
          <w:noProof/>
          <w:lang w:val="en-US"/>
        </w:rPr>
      </w:pPr>
      <w:hyperlink w:history="1" w:anchor="_Toc536096820">
        <w:r w:rsidRPr="009D276D" w:rsidR="006F74BB">
          <w:rPr>
            <w:rStyle w:val="Hyperlink"/>
            <w:noProof/>
          </w:rPr>
          <w:t>12.3</w:t>
        </w:r>
        <w:r w:rsidR="006F74BB">
          <w:rPr>
            <w:rFonts w:asciiTheme="minorHAnsi" w:hAnsiTheme="minorHAnsi" w:eastAsiaTheme="minorEastAsia" w:cstheme="minorBidi"/>
            <w:noProof/>
            <w:lang w:val="en-US"/>
          </w:rPr>
          <w:tab/>
        </w:r>
        <w:r w:rsidRPr="009D276D" w:rsidR="006F74BB">
          <w:rPr>
            <w:rStyle w:val="Hyperlink"/>
            <w:noProof/>
          </w:rPr>
          <w:t>Mandate Amendment Request &lt;pain.010&gt;</w:t>
        </w:r>
        <w:r w:rsidR="006F74BB">
          <w:rPr>
            <w:noProof/>
            <w:webHidden/>
          </w:rPr>
          <w:tab/>
        </w:r>
        <w:r w:rsidR="006F74BB">
          <w:rPr>
            <w:noProof/>
            <w:webHidden/>
          </w:rPr>
          <w:fldChar w:fldCharType="begin"/>
        </w:r>
        <w:r w:rsidR="006F74BB">
          <w:rPr>
            <w:noProof/>
            <w:webHidden/>
          </w:rPr>
          <w:instrText xml:space="preserve"> PAGEREF _Toc536096820 \h </w:instrText>
        </w:r>
        <w:r w:rsidR="006F74BB">
          <w:rPr>
            <w:noProof/>
            <w:webHidden/>
          </w:rPr>
        </w:r>
        <w:r w:rsidR="006F74BB">
          <w:rPr>
            <w:noProof/>
            <w:webHidden/>
          </w:rPr>
          <w:fldChar w:fldCharType="separate"/>
        </w:r>
        <w:r w:rsidR="006F74BB">
          <w:rPr>
            <w:noProof/>
            <w:webHidden/>
          </w:rPr>
          <w:t>180</w:t>
        </w:r>
        <w:r w:rsidR="006F74BB">
          <w:rPr>
            <w:noProof/>
            <w:webHidden/>
          </w:rPr>
          <w:fldChar w:fldCharType="end"/>
        </w:r>
      </w:hyperlink>
    </w:p>
    <w:p w:rsidR="006F74BB" w:rsidRDefault="001F2A9E" w14:paraId="7AEFE632" w14:textId="73D80B7A">
      <w:pPr>
        <w:pStyle w:val="TOC2"/>
        <w:tabs>
          <w:tab w:val="left" w:pos="880"/>
          <w:tab w:val="right" w:leader="dot" w:pos="9016"/>
        </w:tabs>
        <w:rPr>
          <w:rFonts w:asciiTheme="minorHAnsi" w:hAnsiTheme="minorHAnsi" w:eastAsiaTheme="minorEastAsia" w:cstheme="minorBidi"/>
          <w:noProof/>
          <w:lang w:val="en-US"/>
        </w:rPr>
      </w:pPr>
      <w:hyperlink w:history="1" w:anchor="_Toc536096821">
        <w:r w:rsidRPr="009D276D" w:rsidR="006F74BB">
          <w:rPr>
            <w:rStyle w:val="Hyperlink"/>
            <w:noProof/>
          </w:rPr>
          <w:t>12.4</w:t>
        </w:r>
        <w:r w:rsidR="006F74BB">
          <w:rPr>
            <w:rFonts w:asciiTheme="minorHAnsi" w:hAnsiTheme="minorHAnsi" w:eastAsiaTheme="minorEastAsia" w:cstheme="minorBidi"/>
            <w:noProof/>
            <w:lang w:val="en-US"/>
          </w:rPr>
          <w:tab/>
        </w:r>
        <w:r w:rsidRPr="009D276D" w:rsidR="006F74BB">
          <w:rPr>
            <w:rStyle w:val="Hyperlink"/>
            <w:noProof/>
          </w:rPr>
          <w:t>Mandate Acceptance Report &lt;pain.012&gt; for Mandate Amendment &lt;pain.010&gt;</w:t>
        </w:r>
        <w:r w:rsidR="006F74BB">
          <w:rPr>
            <w:noProof/>
            <w:webHidden/>
          </w:rPr>
          <w:tab/>
        </w:r>
        <w:r w:rsidR="006F74BB">
          <w:rPr>
            <w:noProof/>
            <w:webHidden/>
          </w:rPr>
          <w:fldChar w:fldCharType="begin"/>
        </w:r>
        <w:r w:rsidR="006F74BB">
          <w:rPr>
            <w:noProof/>
            <w:webHidden/>
          </w:rPr>
          <w:instrText xml:space="preserve"> PAGEREF _Toc536096821 \h </w:instrText>
        </w:r>
        <w:r w:rsidR="006F74BB">
          <w:rPr>
            <w:noProof/>
            <w:webHidden/>
          </w:rPr>
        </w:r>
        <w:r w:rsidR="006F74BB">
          <w:rPr>
            <w:noProof/>
            <w:webHidden/>
          </w:rPr>
          <w:fldChar w:fldCharType="separate"/>
        </w:r>
        <w:r w:rsidR="006F74BB">
          <w:rPr>
            <w:noProof/>
            <w:webHidden/>
          </w:rPr>
          <w:t>180</w:t>
        </w:r>
        <w:r w:rsidR="006F74BB">
          <w:rPr>
            <w:noProof/>
            <w:webHidden/>
          </w:rPr>
          <w:fldChar w:fldCharType="end"/>
        </w:r>
      </w:hyperlink>
    </w:p>
    <w:p w:rsidR="006F74BB" w:rsidRDefault="001F2A9E" w14:paraId="605EF9DC" w14:textId="77A48E84">
      <w:pPr>
        <w:pStyle w:val="TOC2"/>
        <w:tabs>
          <w:tab w:val="left" w:pos="880"/>
          <w:tab w:val="right" w:leader="dot" w:pos="9016"/>
        </w:tabs>
        <w:rPr>
          <w:rFonts w:asciiTheme="minorHAnsi" w:hAnsiTheme="minorHAnsi" w:eastAsiaTheme="minorEastAsia" w:cstheme="minorBidi"/>
          <w:noProof/>
          <w:lang w:val="en-US"/>
        </w:rPr>
      </w:pPr>
      <w:hyperlink w:history="1" w:anchor="_Toc536096822">
        <w:r w:rsidRPr="009D276D" w:rsidR="006F74BB">
          <w:rPr>
            <w:rStyle w:val="Hyperlink"/>
            <w:noProof/>
          </w:rPr>
          <w:t>12.5</w:t>
        </w:r>
        <w:r w:rsidR="006F74BB">
          <w:rPr>
            <w:rFonts w:asciiTheme="minorHAnsi" w:hAnsiTheme="minorHAnsi" w:eastAsiaTheme="minorEastAsia" w:cstheme="minorBidi"/>
            <w:noProof/>
            <w:lang w:val="en-US"/>
          </w:rPr>
          <w:tab/>
        </w:r>
        <w:r w:rsidRPr="009D276D" w:rsidR="006F74BB">
          <w:rPr>
            <w:rStyle w:val="Hyperlink"/>
            <w:noProof/>
          </w:rPr>
          <w:t>Mandate Cancellation Request &lt;pain.011&gt;</w:t>
        </w:r>
        <w:r w:rsidR="006F74BB">
          <w:rPr>
            <w:noProof/>
            <w:webHidden/>
          </w:rPr>
          <w:tab/>
        </w:r>
        <w:r w:rsidR="006F74BB">
          <w:rPr>
            <w:noProof/>
            <w:webHidden/>
          </w:rPr>
          <w:fldChar w:fldCharType="begin"/>
        </w:r>
        <w:r w:rsidR="006F74BB">
          <w:rPr>
            <w:noProof/>
            <w:webHidden/>
          </w:rPr>
          <w:instrText xml:space="preserve"> PAGEREF _Toc536096822 \h </w:instrText>
        </w:r>
        <w:r w:rsidR="006F74BB">
          <w:rPr>
            <w:noProof/>
            <w:webHidden/>
          </w:rPr>
        </w:r>
        <w:r w:rsidR="006F74BB">
          <w:rPr>
            <w:noProof/>
            <w:webHidden/>
          </w:rPr>
          <w:fldChar w:fldCharType="separate"/>
        </w:r>
        <w:r w:rsidR="006F74BB">
          <w:rPr>
            <w:noProof/>
            <w:webHidden/>
          </w:rPr>
          <w:t>181</w:t>
        </w:r>
        <w:r w:rsidR="006F74BB">
          <w:rPr>
            <w:noProof/>
            <w:webHidden/>
          </w:rPr>
          <w:fldChar w:fldCharType="end"/>
        </w:r>
      </w:hyperlink>
    </w:p>
    <w:p w:rsidR="006F74BB" w:rsidRDefault="001F2A9E" w14:paraId="36A45AD8" w14:textId="7D416BE4">
      <w:pPr>
        <w:pStyle w:val="TOC2"/>
        <w:tabs>
          <w:tab w:val="left" w:pos="880"/>
          <w:tab w:val="right" w:leader="dot" w:pos="9016"/>
        </w:tabs>
        <w:rPr>
          <w:rFonts w:asciiTheme="minorHAnsi" w:hAnsiTheme="minorHAnsi" w:eastAsiaTheme="minorEastAsia" w:cstheme="minorBidi"/>
          <w:noProof/>
          <w:lang w:val="en-US"/>
        </w:rPr>
      </w:pPr>
      <w:hyperlink w:history="1" w:anchor="_Toc536096823">
        <w:r w:rsidRPr="009D276D" w:rsidR="006F74BB">
          <w:rPr>
            <w:rStyle w:val="Hyperlink"/>
            <w:noProof/>
          </w:rPr>
          <w:t>12.6</w:t>
        </w:r>
        <w:r w:rsidR="006F74BB">
          <w:rPr>
            <w:rFonts w:asciiTheme="minorHAnsi" w:hAnsiTheme="minorHAnsi" w:eastAsiaTheme="minorEastAsia" w:cstheme="minorBidi"/>
            <w:noProof/>
            <w:lang w:val="en-US"/>
          </w:rPr>
          <w:tab/>
        </w:r>
        <w:r w:rsidRPr="009D276D" w:rsidR="006F74BB">
          <w:rPr>
            <w:rStyle w:val="Hyperlink"/>
            <w:noProof/>
          </w:rPr>
          <w:t>Mandate Acceptance Report &lt;pain.012&gt; for Mandate Cancellation &lt;pain.011&gt;</w:t>
        </w:r>
        <w:r w:rsidR="006F74BB">
          <w:rPr>
            <w:noProof/>
            <w:webHidden/>
          </w:rPr>
          <w:tab/>
        </w:r>
        <w:r w:rsidR="006F74BB">
          <w:rPr>
            <w:noProof/>
            <w:webHidden/>
          </w:rPr>
          <w:fldChar w:fldCharType="begin"/>
        </w:r>
        <w:r w:rsidR="006F74BB">
          <w:rPr>
            <w:noProof/>
            <w:webHidden/>
          </w:rPr>
          <w:instrText xml:space="preserve"> PAGEREF _Toc536096823 \h </w:instrText>
        </w:r>
        <w:r w:rsidR="006F74BB">
          <w:rPr>
            <w:noProof/>
            <w:webHidden/>
          </w:rPr>
        </w:r>
        <w:r w:rsidR="006F74BB">
          <w:rPr>
            <w:noProof/>
            <w:webHidden/>
          </w:rPr>
          <w:fldChar w:fldCharType="separate"/>
        </w:r>
        <w:r w:rsidR="006F74BB">
          <w:rPr>
            <w:noProof/>
            <w:webHidden/>
          </w:rPr>
          <w:t>181</w:t>
        </w:r>
        <w:r w:rsidR="006F74BB">
          <w:rPr>
            <w:noProof/>
            <w:webHidden/>
          </w:rPr>
          <w:fldChar w:fldCharType="end"/>
        </w:r>
      </w:hyperlink>
    </w:p>
    <w:p w:rsidR="006F74BB" w:rsidRDefault="001F2A9E" w14:paraId="5A3DD5DA" w14:textId="1A3B96A4">
      <w:pPr>
        <w:pStyle w:val="TOC2"/>
        <w:tabs>
          <w:tab w:val="left" w:pos="880"/>
          <w:tab w:val="right" w:leader="dot" w:pos="9016"/>
        </w:tabs>
        <w:rPr>
          <w:rFonts w:asciiTheme="minorHAnsi" w:hAnsiTheme="minorHAnsi" w:eastAsiaTheme="minorEastAsia" w:cstheme="minorBidi"/>
          <w:noProof/>
          <w:lang w:val="en-US"/>
        </w:rPr>
      </w:pPr>
      <w:hyperlink w:history="1" w:anchor="_Toc536096824">
        <w:r w:rsidRPr="009D276D" w:rsidR="006F74BB">
          <w:rPr>
            <w:rStyle w:val="Hyperlink"/>
            <w:noProof/>
          </w:rPr>
          <w:t>12.7</w:t>
        </w:r>
        <w:r w:rsidR="006F74BB">
          <w:rPr>
            <w:rFonts w:asciiTheme="minorHAnsi" w:hAnsiTheme="minorHAnsi" w:eastAsiaTheme="minorEastAsia" w:cstheme="minorBidi"/>
            <w:noProof/>
            <w:lang w:val="en-US"/>
          </w:rPr>
          <w:tab/>
        </w:r>
        <w:r w:rsidRPr="009D276D" w:rsidR="006F74BB">
          <w:rPr>
            <w:rStyle w:val="Hyperlink"/>
            <w:noProof/>
          </w:rPr>
          <w:t>Status Report &lt;pacs.002&gt; for Status of Real Time Mandate Requests</w:t>
        </w:r>
        <w:r w:rsidR="006F74BB">
          <w:rPr>
            <w:noProof/>
            <w:webHidden/>
          </w:rPr>
          <w:tab/>
        </w:r>
        <w:r w:rsidR="006F74BB">
          <w:rPr>
            <w:noProof/>
            <w:webHidden/>
          </w:rPr>
          <w:fldChar w:fldCharType="begin"/>
        </w:r>
        <w:r w:rsidR="006F74BB">
          <w:rPr>
            <w:noProof/>
            <w:webHidden/>
          </w:rPr>
          <w:instrText xml:space="preserve"> PAGEREF _Toc536096824 \h </w:instrText>
        </w:r>
        <w:r w:rsidR="006F74BB">
          <w:rPr>
            <w:noProof/>
            <w:webHidden/>
          </w:rPr>
        </w:r>
        <w:r w:rsidR="006F74BB">
          <w:rPr>
            <w:noProof/>
            <w:webHidden/>
          </w:rPr>
          <w:fldChar w:fldCharType="separate"/>
        </w:r>
        <w:r w:rsidR="006F74BB">
          <w:rPr>
            <w:noProof/>
            <w:webHidden/>
          </w:rPr>
          <w:t>182</w:t>
        </w:r>
        <w:r w:rsidR="006F74BB">
          <w:rPr>
            <w:noProof/>
            <w:webHidden/>
          </w:rPr>
          <w:fldChar w:fldCharType="end"/>
        </w:r>
      </w:hyperlink>
    </w:p>
    <w:p w:rsidR="006F74BB" w:rsidRDefault="001F2A9E" w14:paraId="1141EDAE" w14:textId="3601CF11">
      <w:pPr>
        <w:pStyle w:val="TOC2"/>
        <w:tabs>
          <w:tab w:val="left" w:pos="880"/>
          <w:tab w:val="right" w:leader="dot" w:pos="9016"/>
        </w:tabs>
        <w:rPr>
          <w:rFonts w:asciiTheme="minorHAnsi" w:hAnsiTheme="minorHAnsi" w:eastAsiaTheme="minorEastAsia" w:cstheme="minorBidi"/>
          <w:noProof/>
          <w:lang w:val="en-US"/>
        </w:rPr>
      </w:pPr>
      <w:hyperlink w:history="1" w:anchor="_Toc536096825">
        <w:r w:rsidRPr="009D276D" w:rsidR="006F74BB">
          <w:rPr>
            <w:rStyle w:val="Hyperlink"/>
            <w:noProof/>
          </w:rPr>
          <w:t>12.8</w:t>
        </w:r>
        <w:r w:rsidR="006F74BB">
          <w:rPr>
            <w:rFonts w:asciiTheme="minorHAnsi" w:hAnsiTheme="minorHAnsi" w:eastAsiaTheme="minorEastAsia" w:cstheme="minorBidi"/>
            <w:noProof/>
            <w:lang w:val="en-US"/>
          </w:rPr>
          <w:tab/>
        </w:r>
        <w:r w:rsidRPr="009D276D" w:rsidR="006F74BB">
          <w:rPr>
            <w:rStyle w:val="Hyperlink"/>
            <w:noProof/>
          </w:rPr>
          <w:t>Status Report &lt;pacs.002&gt; for response to real time mandate acceptance messages &lt;pain.012&gt;</w:t>
        </w:r>
        <w:r w:rsidR="006F74BB">
          <w:rPr>
            <w:noProof/>
            <w:webHidden/>
          </w:rPr>
          <w:tab/>
        </w:r>
        <w:r w:rsidR="006F74BB">
          <w:rPr>
            <w:noProof/>
            <w:webHidden/>
          </w:rPr>
          <w:fldChar w:fldCharType="begin"/>
        </w:r>
        <w:r w:rsidR="006F74BB">
          <w:rPr>
            <w:noProof/>
            <w:webHidden/>
          </w:rPr>
          <w:instrText xml:space="preserve"> PAGEREF _Toc536096825 \h </w:instrText>
        </w:r>
        <w:r w:rsidR="006F74BB">
          <w:rPr>
            <w:noProof/>
            <w:webHidden/>
          </w:rPr>
        </w:r>
        <w:r w:rsidR="006F74BB">
          <w:rPr>
            <w:noProof/>
            <w:webHidden/>
          </w:rPr>
          <w:fldChar w:fldCharType="separate"/>
        </w:r>
        <w:r w:rsidR="006F74BB">
          <w:rPr>
            <w:noProof/>
            <w:webHidden/>
          </w:rPr>
          <w:t>182</w:t>
        </w:r>
        <w:r w:rsidR="006F74BB">
          <w:rPr>
            <w:noProof/>
            <w:webHidden/>
          </w:rPr>
          <w:fldChar w:fldCharType="end"/>
        </w:r>
      </w:hyperlink>
    </w:p>
    <w:p w:rsidR="006F74BB" w:rsidRDefault="001F2A9E" w14:paraId="2947EBC0" w14:textId="237984AC">
      <w:pPr>
        <w:pStyle w:val="TOC2"/>
        <w:tabs>
          <w:tab w:val="left" w:pos="880"/>
          <w:tab w:val="right" w:leader="dot" w:pos="9016"/>
        </w:tabs>
        <w:rPr>
          <w:rFonts w:asciiTheme="minorHAnsi" w:hAnsiTheme="minorHAnsi" w:eastAsiaTheme="minorEastAsia" w:cstheme="minorBidi"/>
          <w:noProof/>
          <w:lang w:val="en-US"/>
        </w:rPr>
      </w:pPr>
      <w:hyperlink w:history="1" w:anchor="_Toc536096826">
        <w:r w:rsidRPr="009D276D" w:rsidR="006F74BB">
          <w:rPr>
            <w:rStyle w:val="Hyperlink"/>
            <w:noProof/>
          </w:rPr>
          <w:t>12.9</w:t>
        </w:r>
        <w:r w:rsidR="006F74BB">
          <w:rPr>
            <w:rFonts w:asciiTheme="minorHAnsi" w:hAnsiTheme="minorHAnsi" w:eastAsiaTheme="minorEastAsia" w:cstheme="minorBidi"/>
            <w:noProof/>
            <w:lang w:val="en-US"/>
          </w:rPr>
          <w:tab/>
        </w:r>
        <w:r w:rsidRPr="009D276D" w:rsidR="006F74BB">
          <w:rPr>
            <w:rStyle w:val="Hyperlink"/>
            <w:noProof/>
          </w:rPr>
          <w:t>Status Report &lt;pacs.002&gt; for Status of Batch Mandate Requests and Responses</w:t>
        </w:r>
        <w:r w:rsidR="006F74BB">
          <w:rPr>
            <w:noProof/>
            <w:webHidden/>
          </w:rPr>
          <w:tab/>
        </w:r>
        <w:r w:rsidR="006F74BB">
          <w:rPr>
            <w:noProof/>
            <w:webHidden/>
          </w:rPr>
          <w:fldChar w:fldCharType="begin"/>
        </w:r>
        <w:r w:rsidR="006F74BB">
          <w:rPr>
            <w:noProof/>
            <w:webHidden/>
          </w:rPr>
          <w:instrText xml:space="preserve"> PAGEREF _Toc536096826 \h </w:instrText>
        </w:r>
        <w:r w:rsidR="006F74BB">
          <w:rPr>
            <w:noProof/>
            <w:webHidden/>
          </w:rPr>
        </w:r>
        <w:r w:rsidR="006F74BB">
          <w:rPr>
            <w:noProof/>
            <w:webHidden/>
          </w:rPr>
          <w:fldChar w:fldCharType="separate"/>
        </w:r>
        <w:r w:rsidR="006F74BB">
          <w:rPr>
            <w:noProof/>
            <w:webHidden/>
          </w:rPr>
          <w:t>183</w:t>
        </w:r>
        <w:r w:rsidR="006F74BB">
          <w:rPr>
            <w:noProof/>
            <w:webHidden/>
          </w:rPr>
          <w:fldChar w:fldCharType="end"/>
        </w:r>
      </w:hyperlink>
    </w:p>
    <w:p w:rsidR="006F74BB" w:rsidRDefault="001F2A9E" w14:paraId="472BFFCA" w14:textId="25591AFF">
      <w:pPr>
        <w:pStyle w:val="TOC2"/>
        <w:tabs>
          <w:tab w:val="left" w:pos="1100"/>
          <w:tab w:val="right" w:leader="dot" w:pos="9016"/>
        </w:tabs>
        <w:rPr>
          <w:rFonts w:asciiTheme="minorHAnsi" w:hAnsiTheme="minorHAnsi" w:eastAsiaTheme="minorEastAsia" w:cstheme="minorBidi"/>
          <w:noProof/>
          <w:lang w:val="en-US"/>
        </w:rPr>
      </w:pPr>
      <w:hyperlink w:history="1" w:anchor="_Toc536096827">
        <w:r w:rsidRPr="009D276D" w:rsidR="006F74BB">
          <w:rPr>
            <w:rStyle w:val="Hyperlink"/>
            <w:noProof/>
          </w:rPr>
          <w:t>12.10</w:t>
        </w:r>
        <w:r w:rsidR="006F74BB">
          <w:rPr>
            <w:rFonts w:asciiTheme="minorHAnsi" w:hAnsiTheme="minorHAnsi" w:eastAsiaTheme="minorEastAsia" w:cstheme="minorBidi"/>
            <w:noProof/>
            <w:lang w:val="en-US"/>
          </w:rPr>
          <w:tab/>
        </w:r>
        <w:r w:rsidRPr="009D276D" w:rsidR="006F74BB">
          <w:rPr>
            <w:rStyle w:val="Hyperlink"/>
            <w:noProof/>
          </w:rPr>
          <w:t>Customer Payment Cancellation  &lt;camt.055&gt;  (Notification to Suspend Mandate)</w:t>
        </w:r>
        <w:r w:rsidR="006F74BB">
          <w:rPr>
            <w:noProof/>
            <w:webHidden/>
          </w:rPr>
          <w:tab/>
        </w:r>
        <w:r w:rsidR="006F74BB">
          <w:rPr>
            <w:noProof/>
            <w:webHidden/>
          </w:rPr>
          <w:fldChar w:fldCharType="begin"/>
        </w:r>
        <w:r w:rsidR="006F74BB">
          <w:rPr>
            <w:noProof/>
            <w:webHidden/>
          </w:rPr>
          <w:instrText xml:space="preserve"> PAGEREF _Toc536096827 \h </w:instrText>
        </w:r>
        <w:r w:rsidR="006F74BB">
          <w:rPr>
            <w:noProof/>
            <w:webHidden/>
          </w:rPr>
        </w:r>
        <w:r w:rsidR="006F74BB">
          <w:rPr>
            <w:noProof/>
            <w:webHidden/>
          </w:rPr>
          <w:fldChar w:fldCharType="separate"/>
        </w:r>
        <w:r w:rsidR="006F74BB">
          <w:rPr>
            <w:noProof/>
            <w:webHidden/>
          </w:rPr>
          <w:t>183</w:t>
        </w:r>
        <w:r w:rsidR="006F74BB">
          <w:rPr>
            <w:noProof/>
            <w:webHidden/>
          </w:rPr>
          <w:fldChar w:fldCharType="end"/>
        </w:r>
      </w:hyperlink>
    </w:p>
    <w:p w:rsidR="006F74BB" w:rsidRDefault="001F2A9E" w14:paraId="7E00B674" w14:textId="29E5EA0E">
      <w:pPr>
        <w:pStyle w:val="TOC2"/>
        <w:tabs>
          <w:tab w:val="left" w:pos="1100"/>
          <w:tab w:val="right" w:leader="dot" w:pos="9016"/>
        </w:tabs>
        <w:rPr>
          <w:rFonts w:asciiTheme="minorHAnsi" w:hAnsiTheme="minorHAnsi" w:eastAsiaTheme="minorEastAsia" w:cstheme="minorBidi"/>
          <w:noProof/>
          <w:lang w:val="en-US"/>
        </w:rPr>
      </w:pPr>
      <w:hyperlink w:history="1" w:anchor="_Toc536096828">
        <w:r w:rsidRPr="009D276D" w:rsidR="006F74BB">
          <w:rPr>
            <w:rStyle w:val="Hyperlink"/>
            <w:noProof/>
          </w:rPr>
          <w:t>12.11</w:t>
        </w:r>
        <w:r w:rsidR="006F74BB">
          <w:rPr>
            <w:rFonts w:asciiTheme="minorHAnsi" w:hAnsiTheme="minorHAnsi" w:eastAsiaTheme="minorEastAsia" w:cstheme="minorBidi"/>
            <w:noProof/>
            <w:lang w:val="en-US"/>
          </w:rPr>
          <w:tab/>
        </w:r>
        <w:r w:rsidRPr="009D276D" w:rsidR="006F74BB">
          <w:rPr>
            <w:rStyle w:val="Hyperlink"/>
            <w:noProof/>
          </w:rPr>
          <w:t>Status Report &lt;pacs.002&gt; for Mandate Suspension Confirmations</w:t>
        </w:r>
        <w:r w:rsidR="006F74BB">
          <w:rPr>
            <w:noProof/>
            <w:webHidden/>
          </w:rPr>
          <w:tab/>
        </w:r>
        <w:r w:rsidR="006F74BB">
          <w:rPr>
            <w:noProof/>
            <w:webHidden/>
          </w:rPr>
          <w:fldChar w:fldCharType="begin"/>
        </w:r>
        <w:r w:rsidR="006F74BB">
          <w:rPr>
            <w:noProof/>
            <w:webHidden/>
          </w:rPr>
          <w:instrText xml:space="preserve"> PAGEREF _Toc536096828 \h </w:instrText>
        </w:r>
        <w:r w:rsidR="006F74BB">
          <w:rPr>
            <w:noProof/>
            <w:webHidden/>
          </w:rPr>
        </w:r>
        <w:r w:rsidR="006F74BB">
          <w:rPr>
            <w:noProof/>
            <w:webHidden/>
          </w:rPr>
          <w:fldChar w:fldCharType="separate"/>
        </w:r>
        <w:r w:rsidR="006F74BB">
          <w:rPr>
            <w:noProof/>
            <w:webHidden/>
          </w:rPr>
          <w:t>183</w:t>
        </w:r>
        <w:r w:rsidR="006F74BB">
          <w:rPr>
            <w:noProof/>
            <w:webHidden/>
          </w:rPr>
          <w:fldChar w:fldCharType="end"/>
        </w:r>
      </w:hyperlink>
    </w:p>
    <w:p w:rsidR="006F74BB" w:rsidRDefault="001F2A9E" w14:paraId="7C648AAE" w14:textId="6142FC13">
      <w:pPr>
        <w:pStyle w:val="TOC2"/>
        <w:tabs>
          <w:tab w:val="left" w:pos="1100"/>
          <w:tab w:val="right" w:leader="dot" w:pos="9016"/>
        </w:tabs>
        <w:rPr>
          <w:rFonts w:asciiTheme="minorHAnsi" w:hAnsiTheme="minorHAnsi" w:eastAsiaTheme="minorEastAsia" w:cstheme="minorBidi"/>
          <w:noProof/>
          <w:lang w:val="en-US"/>
        </w:rPr>
      </w:pPr>
      <w:hyperlink w:history="1" w:anchor="_Toc536096829">
        <w:r w:rsidRPr="009D276D" w:rsidR="006F74BB">
          <w:rPr>
            <w:rStyle w:val="Hyperlink"/>
            <w:noProof/>
          </w:rPr>
          <w:t>12.12</w:t>
        </w:r>
        <w:r w:rsidR="006F74BB">
          <w:rPr>
            <w:rFonts w:asciiTheme="minorHAnsi" w:hAnsiTheme="minorHAnsi" w:eastAsiaTheme="minorEastAsia" w:cstheme="minorBidi"/>
            <w:noProof/>
            <w:lang w:val="en-US"/>
          </w:rPr>
          <w:tab/>
        </w:r>
        <w:r w:rsidRPr="009D276D" w:rsidR="006F74BB">
          <w:rPr>
            <w:rStyle w:val="Hyperlink"/>
            <w:noProof/>
          </w:rPr>
          <w:t>Request for Mandate Information &lt;mdte.001&gt;</w:t>
        </w:r>
        <w:r w:rsidR="006F74BB">
          <w:rPr>
            <w:noProof/>
            <w:webHidden/>
          </w:rPr>
          <w:tab/>
        </w:r>
        <w:r w:rsidR="006F74BB">
          <w:rPr>
            <w:noProof/>
            <w:webHidden/>
          </w:rPr>
          <w:fldChar w:fldCharType="begin"/>
        </w:r>
        <w:r w:rsidR="006F74BB">
          <w:rPr>
            <w:noProof/>
            <w:webHidden/>
          </w:rPr>
          <w:instrText xml:space="preserve"> PAGEREF _Toc536096829 \h </w:instrText>
        </w:r>
        <w:r w:rsidR="006F74BB">
          <w:rPr>
            <w:noProof/>
            <w:webHidden/>
          </w:rPr>
        </w:r>
        <w:r w:rsidR="006F74BB">
          <w:rPr>
            <w:noProof/>
            <w:webHidden/>
          </w:rPr>
          <w:fldChar w:fldCharType="separate"/>
        </w:r>
        <w:r w:rsidR="006F74BB">
          <w:rPr>
            <w:noProof/>
            <w:webHidden/>
          </w:rPr>
          <w:t>184</w:t>
        </w:r>
        <w:r w:rsidR="006F74BB">
          <w:rPr>
            <w:noProof/>
            <w:webHidden/>
          </w:rPr>
          <w:fldChar w:fldCharType="end"/>
        </w:r>
      </w:hyperlink>
    </w:p>
    <w:p w:rsidR="006F74BB" w:rsidRDefault="001F2A9E" w14:paraId="38292FDF" w14:textId="1406EED6">
      <w:pPr>
        <w:pStyle w:val="TOC2"/>
        <w:tabs>
          <w:tab w:val="left" w:pos="1100"/>
          <w:tab w:val="right" w:leader="dot" w:pos="9016"/>
        </w:tabs>
        <w:rPr>
          <w:rFonts w:asciiTheme="minorHAnsi" w:hAnsiTheme="minorHAnsi" w:eastAsiaTheme="minorEastAsia" w:cstheme="minorBidi"/>
          <w:noProof/>
          <w:lang w:val="en-US"/>
        </w:rPr>
      </w:pPr>
      <w:hyperlink w:history="1" w:anchor="_Toc536096830">
        <w:r w:rsidRPr="009D276D" w:rsidR="006F74BB">
          <w:rPr>
            <w:rStyle w:val="Hyperlink"/>
            <w:noProof/>
          </w:rPr>
          <w:t>12.13</w:t>
        </w:r>
        <w:r w:rsidR="006F74BB">
          <w:rPr>
            <w:rFonts w:asciiTheme="minorHAnsi" w:hAnsiTheme="minorHAnsi" w:eastAsiaTheme="minorEastAsia" w:cstheme="minorBidi"/>
            <w:noProof/>
            <w:lang w:val="en-US"/>
          </w:rPr>
          <w:tab/>
        </w:r>
        <w:r w:rsidRPr="009D276D" w:rsidR="006F74BB">
          <w:rPr>
            <w:rStyle w:val="Hyperlink"/>
            <w:noProof/>
          </w:rPr>
          <w:t>Response from Mandate Information Request &lt;mdte.002&gt;</w:t>
        </w:r>
        <w:r w:rsidR="006F74BB">
          <w:rPr>
            <w:noProof/>
            <w:webHidden/>
          </w:rPr>
          <w:tab/>
        </w:r>
        <w:r w:rsidR="006F74BB">
          <w:rPr>
            <w:noProof/>
            <w:webHidden/>
          </w:rPr>
          <w:fldChar w:fldCharType="begin"/>
        </w:r>
        <w:r w:rsidR="006F74BB">
          <w:rPr>
            <w:noProof/>
            <w:webHidden/>
          </w:rPr>
          <w:instrText xml:space="preserve"> PAGEREF _Toc536096830 \h </w:instrText>
        </w:r>
        <w:r w:rsidR="006F74BB">
          <w:rPr>
            <w:noProof/>
            <w:webHidden/>
          </w:rPr>
        </w:r>
        <w:r w:rsidR="006F74BB">
          <w:rPr>
            <w:noProof/>
            <w:webHidden/>
          </w:rPr>
          <w:fldChar w:fldCharType="separate"/>
        </w:r>
        <w:r w:rsidR="006F74BB">
          <w:rPr>
            <w:noProof/>
            <w:webHidden/>
          </w:rPr>
          <w:t>184</w:t>
        </w:r>
        <w:r w:rsidR="006F74BB">
          <w:rPr>
            <w:noProof/>
            <w:webHidden/>
          </w:rPr>
          <w:fldChar w:fldCharType="end"/>
        </w:r>
      </w:hyperlink>
    </w:p>
    <w:p w:rsidR="006F74BB" w:rsidRDefault="001F2A9E" w14:paraId="1F1E3ED4" w14:textId="238E965A">
      <w:pPr>
        <w:pStyle w:val="TOC1"/>
        <w:rPr>
          <w:rFonts w:asciiTheme="minorHAnsi" w:hAnsiTheme="minorHAnsi" w:eastAsiaTheme="minorEastAsia" w:cstheme="minorBidi"/>
          <w:noProof/>
          <w:lang w:val="en-US"/>
        </w:rPr>
      </w:pPr>
      <w:hyperlink w:history="1" w:anchor="_Toc536096831">
        <w:r w:rsidRPr="009D276D" w:rsidR="006F74BB">
          <w:rPr>
            <w:rStyle w:val="Hyperlink"/>
            <w:noProof/>
          </w:rPr>
          <w:t>13.</w:t>
        </w:r>
        <w:r w:rsidR="006F74BB">
          <w:rPr>
            <w:rFonts w:asciiTheme="minorHAnsi" w:hAnsiTheme="minorHAnsi" w:eastAsiaTheme="minorEastAsia" w:cstheme="minorBidi"/>
            <w:noProof/>
            <w:lang w:val="en-US"/>
          </w:rPr>
          <w:tab/>
        </w:r>
        <w:r w:rsidRPr="009D276D" w:rsidR="006F74BB">
          <w:rPr>
            <w:rStyle w:val="Hyperlink"/>
            <w:noProof/>
          </w:rPr>
          <w:t>ISO20022 Collection Message Templates</w:t>
        </w:r>
        <w:r w:rsidR="006F74BB">
          <w:rPr>
            <w:noProof/>
            <w:webHidden/>
          </w:rPr>
          <w:tab/>
        </w:r>
        <w:r w:rsidR="006F74BB">
          <w:rPr>
            <w:noProof/>
            <w:webHidden/>
          </w:rPr>
          <w:fldChar w:fldCharType="begin"/>
        </w:r>
        <w:r w:rsidR="006F74BB">
          <w:rPr>
            <w:noProof/>
            <w:webHidden/>
          </w:rPr>
          <w:instrText xml:space="preserve"> PAGEREF _Toc536096831 \h </w:instrText>
        </w:r>
        <w:r w:rsidR="006F74BB">
          <w:rPr>
            <w:noProof/>
            <w:webHidden/>
          </w:rPr>
        </w:r>
        <w:r w:rsidR="006F74BB">
          <w:rPr>
            <w:noProof/>
            <w:webHidden/>
          </w:rPr>
          <w:fldChar w:fldCharType="separate"/>
        </w:r>
        <w:r w:rsidR="006F74BB">
          <w:rPr>
            <w:noProof/>
            <w:webHidden/>
          </w:rPr>
          <w:t>184</w:t>
        </w:r>
        <w:r w:rsidR="006F74BB">
          <w:rPr>
            <w:noProof/>
            <w:webHidden/>
          </w:rPr>
          <w:fldChar w:fldCharType="end"/>
        </w:r>
      </w:hyperlink>
    </w:p>
    <w:p w:rsidR="006F74BB" w:rsidRDefault="001F2A9E" w14:paraId="665D030F" w14:textId="2D984290">
      <w:pPr>
        <w:pStyle w:val="TOC2"/>
        <w:tabs>
          <w:tab w:val="left" w:pos="880"/>
          <w:tab w:val="right" w:leader="dot" w:pos="9016"/>
        </w:tabs>
        <w:rPr>
          <w:rFonts w:asciiTheme="minorHAnsi" w:hAnsiTheme="minorHAnsi" w:eastAsiaTheme="minorEastAsia" w:cstheme="minorBidi"/>
          <w:noProof/>
          <w:lang w:val="en-US"/>
        </w:rPr>
      </w:pPr>
      <w:hyperlink w:history="1" w:anchor="_Toc536096832">
        <w:r w:rsidRPr="009D276D" w:rsidR="006F74BB">
          <w:rPr>
            <w:rStyle w:val="Hyperlink"/>
            <w:noProof/>
          </w:rPr>
          <w:t>13.1</w:t>
        </w:r>
        <w:r w:rsidR="006F74BB">
          <w:rPr>
            <w:rFonts w:asciiTheme="minorHAnsi" w:hAnsiTheme="minorHAnsi" w:eastAsiaTheme="minorEastAsia" w:cstheme="minorBidi"/>
            <w:noProof/>
            <w:lang w:val="en-US"/>
          </w:rPr>
          <w:tab/>
        </w:r>
        <w:r w:rsidRPr="009D276D" w:rsidR="006F74BB">
          <w:rPr>
            <w:rStyle w:val="Hyperlink"/>
            <w:noProof/>
          </w:rPr>
          <w:t>Direct Debit Transaction &lt;pacs.003&gt;</w:t>
        </w:r>
        <w:r w:rsidR="006F74BB">
          <w:rPr>
            <w:noProof/>
            <w:webHidden/>
          </w:rPr>
          <w:tab/>
        </w:r>
        <w:r w:rsidR="006F74BB">
          <w:rPr>
            <w:noProof/>
            <w:webHidden/>
          </w:rPr>
          <w:fldChar w:fldCharType="begin"/>
        </w:r>
        <w:r w:rsidR="006F74BB">
          <w:rPr>
            <w:noProof/>
            <w:webHidden/>
          </w:rPr>
          <w:instrText xml:space="preserve"> PAGEREF _Toc536096832 \h </w:instrText>
        </w:r>
        <w:r w:rsidR="006F74BB">
          <w:rPr>
            <w:noProof/>
            <w:webHidden/>
          </w:rPr>
        </w:r>
        <w:r w:rsidR="006F74BB">
          <w:rPr>
            <w:noProof/>
            <w:webHidden/>
          </w:rPr>
          <w:fldChar w:fldCharType="separate"/>
        </w:r>
        <w:r w:rsidR="006F74BB">
          <w:rPr>
            <w:noProof/>
            <w:webHidden/>
          </w:rPr>
          <w:t>184</w:t>
        </w:r>
        <w:r w:rsidR="006F74BB">
          <w:rPr>
            <w:noProof/>
            <w:webHidden/>
          </w:rPr>
          <w:fldChar w:fldCharType="end"/>
        </w:r>
      </w:hyperlink>
    </w:p>
    <w:p w:rsidR="006F74BB" w:rsidRDefault="001F2A9E" w14:paraId="194B518F" w14:textId="1D4F3769">
      <w:pPr>
        <w:pStyle w:val="TOC2"/>
        <w:tabs>
          <w:tab w:val="left" w:pos="880"/>
          <w:tab w:val="right" w:leader="dot" w:pos="9016"/>
        </w:tabs>
        <w:rPr>
          <w:rFonts w:asciiTheme="minorHAnsi" w:hAnsiTheme="minorHAnsi" w:eastAsiaTheme="minorEastAsia" w:cstheme="minorBidi"/>
          <w:noProof/>
          <w:lang w:val="en-US"/>
        </w:rPr>
      </w:pPr>
      <w:hyperlink w:history="1" w:anchor="_Toc536096833">
        <w:r w:rsidRPr="009D276D" w:rsidR="006F74BB">
          <w:rPr>
            <w:rStyle w:val="Hyperlink"/>
            <w:noProof/>
          </w:rPr>
          <w:t>13.2</w:t>
        </w:r>
        <w:r w:rsidR="006F74BB">
          <w:rPr>
            <w:rFonts w:asciiTheme="minorHAnsi" w:hAnsiTheme="minorHAnsi" w:eastAsiaTheme="minorEastAsia" w:cstheme="minorBidi"/>
            <w:noProof/>
            <w:lang w:val="en-US"/>
          </w:rPr>
          <w:tab/>
        </w:r>
        <w:r w:rsidRPr="009D276D" w:rsidR="006F74BB">
          <w:rPr>
            <w:rStyle w:val="Hyperlink"/>
            <w:noProof/>
          </w:rPr>
          <w:t>Status Report &lt;pacs.002&gt; for Debit Responses</w:t>
        </w:r>
        <w:r w:rsidR="006F74BB">
          <w:rPr>
            <w:noProof/>
            <w:webHidden/>
          </w:rPr>
          <w:tab/>
        </w:r>
        <w:r w:rsidR="006F74BB">
          <w:rPr>
            <w:noProof/>
            <w:webHidden/>
          </w:rPr>
          <w:fldChar w:fldCharType="begin"/>
        </w:r>
        <w:r w:rsidR="006F74BB">
          <w:rPr>
            <w:noProof/>
            <w:webHidden/>
          </w:rPr>
          <w:instrText xml:space="preserve"> PAGEREF _Toc536096833 \h </w:instrText>
        </w:r>
        <w:r w:rsidR="006F74BB">
          <w:rPr>
            <w:noProof/>
            <w:webHidden/>
          </w:rPr>
        </w:r>
        <w:r w:rsidR="006F74BB">
          <w:rPr>
            <w:noProof/>
            <w:webHidden/>
          </w:rPr>
          <w:fldChar w:fldCharType="separate"/>
        </w:r>
        <w:r w:rsidR="006F74BB">
          <w:rPr>
            <w:noProof/>
            <w:webHidden/>
          </w:rPr>
          <w:t>184</w:t>
        </w:r>
        <w:r w:rsidR="006F74BB">
          <w:rPr>
            <w:noProof/>
            <w:webHidden/>
          </w:rPr>
          <w:fldChar w:fldCharType="end"/>
        </w:r>
      </w:hyperlink>
    </w:p>
    <w:p w:rsidR="006F74BB" w:rsidRDefault="001F2A9E" w14:paraId="79849F21" w14:textId="650BB39F">
      <w:pPr>
        <w:pStyle w:val="TOC2"/>
        <w:tabs>
          <w:tab w:val="left" w:pos="880"/>
          <w:tab w:val="right" w:leader="dot" w:pos="9016"/>
        </w:tabs>
        <w:rPr>
          <w:rFonts w:asciiTheme="minorHAnsi" w:hAnsiTheme="minorHAnsi" w:eastAsiaTheme="minorEastAsia" w:cstheme="minorBidi"/>
          <w:noProof/>
          <w:lang w:val="en-US"/>
        </w:rPr>
      </w:pPr>
      <w:hyperlink w:history="1" w:anchor="_Toc536096834">
        <w:r w:rsidRPr="009D276D" w:rsidR="006F74BB">
          <w:rPr>
            <w:rStyle w:val="Hyperlink"/>
            <w:noProof/>
          </w:rPr>
          <w:t>13.3</w:t>
        </w:r>
        <w:r w:rsidR="006F74BB">
          <w:rPr>
            <w:rFonts w:asciiTheme="minorHAnsi" w:hAnsiTheme="minorHAnsi" w:eastAsiaTheme="minorEastAsia" w:cstheme="minorBidi"/>
            <w:noProof/>
            <w:lang w:val="en-US"/>
          </w:rPr>
          <w:tab/>
        </w:r>
        <w:r w:rsidRPr="009D276D" w:rsidR="006F74BB">
          <w:rPr>
            <w:rStyle w:val="Hyperlink"/>
            <w:noProof/>
          </w:rPr>
          <w:t>Payment Return  &lt;pacs.004&gt; for Direct Debits</w:t>
        </w:r>
        <w:r w:rsidR="006F74BB">
          <w:rPr>
            <w:noProof/>
            <w:webHidden/>
          </w:rPr>
          <w:tab/>
        </w:r>
        <w:r w:rsidR="006F74BB">
          <w:rPr>
            <w:noProof/>
            <w:webHidden/>
          </w:rPr>
          <w:fldChar w:fldCharType="begin"/>
        </w:r>
        <w:r w:rsidR="006F74BB">
          <w:rPr>
            <w:noProof/>
            <w:webHidden/>
          </w:rPr>
          <w:instrText xml:space="preserve"> PAGEREF _Toc536096834 \h </w:instrText>
        </w:r>
        <w:r w:rsidR="006F74BB">
          <w:rPr>
            <w:noProof/>
            <w:webHidden/>
          </w:rPr>
        </w:r>
        <w:r w:rsidR="006F74BB">
          <w:rPr>
            <w:noProof/>
            <w:webHidden/>
          </w:rPr>
          <w:fldChar w:fldCharType="separate"/>
        </w:r>
        <w:r w:rsidR="006F74BB">
          <w:rPr>
            <w:noProof/>
            <w:webHidden/>
          </w:rPr>
          <w:t>185</w:t>
        </w:r>
        <w:r w:rsidR="006F74BB">
          <w:rPr>
            <w:noProof/>
            <w:webHidden/>
          </w:rPr>
          <w:fldChar w:fldCharType="end"/>
        </w:r>
      </w:hyperlink>
    </w:p>
    <w:p w:rsidR="006F74BB" w:rsidRDefault="001F2A9E" w14:paraId="6FD9C06D" w14:textId="54C0B7CB">
      <w:pPr>
        <w:pStyle w:val="TOC2"/>
        <w:tabs>
          <w:tab w:val="left" w:pos="880"/>
          <w:tab w:val="right" w:leader="dot" w:pos="9016"/>
        </w:tabs>
        <w:rPr>
          <w:rFonts w:asciiTheme="minorHAnsi" w:hAnsiTheme="minorHAnsi" w:eastAsiaTheme="minorEastAsia" w:cstheme="minorBidi"/>
          <w:noProof/>
          <w:lang w:val="en-US"/>
        </w:rPr>
      </w:pPr>
      <w:hyperlink w:history="1" w:anchor="_Toc536096835">
        <w:r w:rsidRPr="009D276D" w:rsidR="006F74BB">
          <w:rPr>
            <w:rStyle w:val="Hyperlink"/>
            <w:noProof/>
          </w:rPr>
          <w:t>13.4</w:t>
        </w:r>
        <w:r w:rsidR="006F74BB">
          <w:rPr>
            <w:rFonts w:asciiTheme="minorHAnsi" w:hAnsiTheme="minorHAnsi" w:eastAsiaTheme="minorEastAsia" w:cstheme="minorBidi"/>
            <w:noProof/>
            <w:lang w:val="en-US"/>
          </w:rPr>
          <w:tab/>
        </w:r>
        <w:r w:rsidRPr="009D276D" w:rsidR="006F74BB">
          <w:rPr>
            <w:rStyle w:val="Hyperlink"/>
            <w:noProof/>
          </w:rPr>
          <w:t>Payment Cancellation Request &lt;camt.056&gt; for Direct Debits</w:t>
        </w:r>
        <w:r w:rsidR="006F74BB">
          <w:rPr>
            <w:noProof/>
            <w:webHidden/>
          </w:rPr>
          <w:tab/>
        </w:r>
        <w:r w:rsidR="006F74BB">
          <w:rPr>
            <w:noProof/>
            <w:webHidden/>
          </w:rPr>
          <w:fldChar w:fldCharType="begin"/>
        </w:r>
        <w:r w:rsidR="006F74BB">
          <w:rPr>
            <w:noProof/>
            <w:webHidden/>
          </w:rPr>
          <w:instrText xml:space="preserve"> PAGEREF _Toc536096835 \h </w:instrText>
        </w:r>
        <w:r w:rsidR="006F74BB">
          <w:rPr>
            <w:noProof/>
            <w:webHidden/>
          </w:rPr>
        </w:r>
        <w:r w:rsidR="006F74BB">
          <w:rPr>
            <w:noProof/>
            <w:webHidden/>
          </w:rPr>
          <w:fldChar w:fldCharType="separate"/>
        </w:r>
        <w:r w:rsidR="006F74BB">
          <w:rPr>
            <w:noProof/>
            <w:webHidden/>
          </w:rPr>
          <w:t>185</w:t>
        </w:r>
        <w:r w:rsidR="006F74BB">
          <w:rPr>
            <w:noProof/>
            <w:webHidden/>
          </w:rPr>
          <w:fldChar w:fldCharType="end"/>
        </w:r>
      </w:hyperlink>
    </w:p>
    <w:p w:rsidR="006F74BB" w:rsidRDefault="001F2A9E" w14:paraId="0FB81727" w14:textId="6F460B62">
      <w:pPr>
        <w:pStyle w:val="TOC2"/>
        <w:tabs>
          <w:tab w:val="left" w:pos="880"/>
          <w:tab w:val="right" w:leader="dot" w:pos="9016"/>
        </w:tabs>
        <w:rPr>
          <w:rFonts w:asciiTheme="minorHAnsi" w:hAnsiTheme="minorHAnsi" w:eastAsiaTheme="minorEastAsia" w:cstheme="minorBidi"/>
          <w:noProof/>
          <w:lang w:val="en-US"/>
        </w:rPr>
      </w:pPr>
      <w:hyperlink w:history="1" w:anchor="_Toc536096836">
        <w:r w:rsidRPr="009D276D" w:rsidR="006F74BB">
          <w:rPr>
            <w:rStyle w:val="Hyperlink"/>
            <w:noProof/>
          </w:rPr>
          <w:t>13.5</w:t>
        </w:r>
        <w:r w:rsidR="006F74BB">
          <w:rPr>
            <w:rFonts w:asciiTheme="minorHAnsi" w:hAnsiTheme="minorHAnsi" w:eastAsiaTheme="minorEastAsia" w:cstheme="minorBidi"/>
            <w:noProof/>
            <w:lang w:val="en-US"/>
          </w:rPr>
          <w:tab/>
        </w:r>
        <w:r w:rsidRPr="009D276D" w:rsidR="006F74BB">
          <w:rPr>
            <w:rStyle w:val="Hyperlink"/>
            <w:noProof/>
          </w:rPr>
          <w:t>Resolution of Investigation &lt;camt.029&gt; as Response to Cancellation Message</w:t>
        </w:r>
        <w:r w:rsidR="006F74BB">
          <w:rPr>
            <w:noProof/>
            <w:webHidden/>
          </w:rPr>
          <w:tab/>
        </w:r>
        <w:r w:rsidR="006F74BB">
          <w:rPr>
            <w:noProof/>
            <w:webHidden/>
          </w:rPr>
          <w:fldChar w:fldCharType="begin"/>
        </w:r>
        <w:r w:rsidR="006F74BB">
          <w:rPr>
            <w:noProof/>
            <w:webHidden/>
          </w:rPr>
          <w:instrText xml:space="preserve"> PAGEREF _Toc536096836 \h </w:instrText>
        </w:r>
        <w:r w:rsidR="006F74BB">
          <w:rPr>
            <w:noProof/>
            <w:webHidden/>
          </w:rPr>
        </w:r>
        <w:r w:rsidR="006F74BB">
          <w:rPr>
            <w:noProof/>
            <w:webHidden/>
          </w:rPr>
          <w:fldChar w:fldCharType="separate"/>
        </w:r>
        <w:r w:rsidR="006F74BB">
          <w:rPr>
            <w:noProof/>
            <w:webHidden/>
          </w:rPr>
          <w:t>187</w:t>
        </w:r>
        <w:r w:rsidR="006F74BB">
          <w:rPr>
            <w:noProof/>
            <w:webHidden/>
          </w:rPr>
          <w:fldChar w:fldCharType="end"/>
        </w:r>
      </w:hyperlink>
    </w:p>
    <w:p w:rsidR="006F74BB" w:rsidRDefault="001F2A9E" w14:paraId="245CE8E5" w14:textId="5BD70EE5">
      <w:pPr>
        <w:pStyle w:val="TOC1"/>
        <w:rPr>
          <w:rFonts w:asciiTheme="minorHAnsi" w:hAnsiTheme="minorHAnsi" w:eastAsiaTheme="minorEastAsia" w:cstheme="minorBidi"/>
          <w:noProof/>
          <w:lang w:val="en-US"/>
        </w:rPr>
      </w:pPr>
      <w:hyperlink w:history="1" w:anchor="_Toc536096837">
        <w:r w:rsidRPr="009D276D" w:rsidR="006F74BB">
          <w:rPr>
            <w:rStyle w:val="Hyperlink"/>
            <w:noProof/>
          </w:rPr>
          <w:t>14.</w:t>
        </w:r>
        <w:r w:rsidR="006F74BB">
          <w:rPr>
            <w:rFonts w:asciiTheme="minorHAnsi" w:hAnsiTheme="minorHAnsi" w:eastAsiaTheme="minorEastAsia" w:cstheme="minorBidi"/>
            <w:noProof/>
            <w:lang w:val="en-US"/>
          </w:rPr>
          <w:tab/>
        </w:r>
        <w:r w:rsidRPr="009D276D" w:rsidR="006F74BB">
          <w:rPr>
            <w:rStyle w:val="Hyperlink"/>
            <w:noProof/>
          </w:rPr>
          <w:t>ISO20022 PSO Message Templates</w:t>
        </w:r>
        <w:r w:rsidR="006F74BB">
          <w:rPr>
            <w:noProof/>
            <w:webHidden/>
          </w:rPr>
          <w:tab/>
        </w:r>
        <w:r w:rsidR="006F74BB">
          <w:rPr>
            <w:noProof/>
            <w:webHidden/>
          </w:rPr>
          <w:fldChar w:fldCharType="begin"/>
        </w:r>
        <w:r w:rsidR="006F74BB">
          <w:rPr>
            <w:noProof/>
            <w:webHidden/>
          </w:rPr>
          <w:instrText xml:space="preserve"> PAGEREF _Toc536096837 \h </w:instrText>
        </w:r>
        <w:r w:rsidR="006F74BB">
          <w:rPr>
            <w:noProof/>
            <w:webHidden/>
          </w:rPr>
        </w:r>
        <w:r w:rsidR="006F74BB">
          <w:rPr>
            <w:noProof/>
            <w:webHidden/>
          </w:rPr>
          <w:fldChar w:fldCharType="separate"/>
        </w:r>
        <w:r w:rsidR="006F74BB">
          <w:rPr>
            <w:noProof/>
            <w:webHidden/>
          </w:rPr>
          <w:t>187</w:t>
        </w:r>
        <w:r w:rsidR="006F74BB">
          <w:rPr>
            <w:noProof/>
            <w:webHidden/>
          </w:rPr>
          <w:fldChar w:fldCharType="end"/>
        </w:r>
      </w:hyperlink>
    </w:p>
    <w:p w:rsidR="006F74BB" w:rsidRDefault="001F2A9E" w14:paraId="1B5F55BC" w14:textId="3D54B3A8">
      <w:pPr>
        <w:pStyle w:val="TOC2"/>
        <w:tabs>
          <w:tab w:val="left" w:pos="880"/>
          <w:tab w:val="right" w:leader="dot" w:pos="9016"/>
        </w:tabs>
        <w:rPr>
          <w:rFonts w:asciiTheme="minorHAnsi" w:hAnsiTheme="minorHAnsi" w:eastAsiaTheme="minorEastAsia" w:cstheme="minorBidi"/>
          <w:noProof/>
          <w:lang w:val="en-US"/>
        </w:rPr>
      </w:pPr>
      <w:hyperlink w:history="1" w:anchor="_Toc536096838">
        <w:r w:rsidRPr="009D276D" w:rsidR="006F74BB">
          <w:rPr>
            <w:rStyle w:val="Hyperlink"/>
            <w:noProof/>
          </w:rPr>
          <w:t>14.1</w:t>
        </w:r>
        <w:r w:rsidR="006F74BB">
          <w:rPr>
            <w:rFonts w:asciiTheme="minorHAnsi" w:hAnsiTheme="minorHAnsi" w:eastAsiaTheme="minorEastAsia" w:cstheme="minorBidi"/>
            <w:noProof/>
            <w:lang w:val="en-US"/>
          </w:rPr>
          <w:tab/>
        </w:r>
        <w:r w:rsidRPr="009D276D" w:rsidR="006F74BB">
          <w:rPr>
            <w:rStyle w:val="Hyperlink"/>
            <w:noProof/>
          </w:rPr>
          <w:t>Status Report &lt;pacs.002&gt; for Real Time Mandate Messages</w:t>
        </w:r>
        <w:r w:rsidR="006F74BB">
          <w:rPr>
            <w:noProof/>
            <w:webHidden/>
          </w:rPr>
          <w:tab/>
        </w:r>
        <w:r w:rsidR="006F74BB">
          <w:rPr>
            <w:noProof/>
            <w:webHidden/>
          </w:rPr>
          <w:fldChar w:fldCharType="begin"/>
        </w:r>
        <w:r w:rsidR="006F74BB">
          <w:rPr>
            <w:noProof/>
            <w:webHidden/>
          </w:rPr>
          <w:instrText xml:space="preserve"> PAGEREF _Toc536096838 \h </w:instrText>
        </w:r>
        <w:r w:rsidR="006F74BB">
          <w:rPr>
            <w:noProof/>
            <w:webHidden/>
          </w:rPr>
        </w:r>
        <w:r w:rsidR="006F74BB">
          <w:rPr>
            <w:noProof/>
            <w:webHidden/>
          </w:rPr>
          <w:fldChar w:fldCharType="separate"/>
        </w:r>
        <w:r w:rsidR="006F74BB">
          <w:rPr>
            <w:noProof/>
            <w:webHidden/>
          </w:rPr>
          <w:t>187</w:t>
        </w:r>
        <w:r w:rsidR="006F74BB">
          <w:rPr>
            <w:noProof/>
            <w:webHidden/>
          </w:rPr>
          <w:fldChar w:fldCharType="end"/>
        </w:r>
      </w:hyperlink>
    </w:p>
    <w:p w:rsidR="006F74BB" w:rsidRDefault="001F2A9E" w14:paraId="3368DE25" w14:textId="085362A5">
      <w:pPr>
        <w:pStyle w:val="TOC2"/>
        <w:tabs>
          <w:tab w:val="left" w:pos="880"/>
          <w:tab w:val="right" w:leader="dot" w:pos="9016"/>
        </w:tabs>
        <w:rPr>
          <w:rFonts w:asciiTheme="minorHAnsi" w:hAnsiTheme="minorHAnsi" w:eastAsiaTheme="minorEastAsia" w:cstheme="minorBidi"/>
          <w:noProof/>
          <w:lang w:val="en-US"/>
        </w:rPr>
      </w:pPr>
      <w:hyperlink w:history="1" w:anchor="_Toc536096839">
        <w:r w:rsidRPr="009D276D" w:rsidR="006F74BB">
          <w:rPr>
            <w:rStyle w:val="Hyperlink"/>
            <w:noProof/>
          </w:rPr>
          <w:t>14.2</w:t>
        </w:r>
        <w:r w:rsidR="006F74BB">
          <w:rPr>
            <w:rFonts w:asciiTheme="minorHAnsi" w:hAnsiTheme="minorHAnsi" w:eastAsiaTheme="minorEastAsia" w:cstheme="minorBidi"/>
            <w:noProof/>
            <w:lang w:val="en-US"/>
          </w:rPr>
          <w:tab/>
        </w:r>
        <w:r w:rsidRPr="009D276D" w:rsidR="006F74BB">
          <w:rPr>
            <w:rStyle w:val="Hyperlink"/>
            <w:noProof/>
          </w:rPr>
          <w:t>Status Report &lt;pacs.002&gt; for Batch Mandate Messages</w:t>
        </w:r>
        <w:r w:rsidR="006F74BB">
          <w:rPr>
            <w:noProof/>
            <w:webHidden/>
          </w:rPr>
          <w:tab/>
        </w:r>
        <w:r w:rsidR="006F74BB">
          <w:rPr>
            <w:noProof/>
            <w:webHidden/>
          </w:rPr>
          <w:fldChar w:fldCharType="begin"/>
        </w:r>
        <w:r w:rsidR="006F74BB">
          <w:rPr>
            <w:noProof/>
            <w:webHidden/>
          </w:rPr>
          <w:instrText xml:space="preserve"> PAGEREF _Toc536096839 \h </w:instrText>
        </w:r>
        <w:r w:rsidR="006F74BB">
          <w:rPr>
            <w:noProof/>
            <w:webHidden/>
          </w:rPr>
        </w:r>
        <w:r w:rsidR="006F74BB">
          <w:rPr>
            <w:noProof/>
            <w:webHidden/>
          </w:rPr>
          <w:fldChar w:fldCharType="separate"/>
        </w:r>
        <w:r w:rsidR="006F74BB">
          <w:rPr>
            <w:noProof/>
            <w:webHidden/>
          </w:rPr>
          <w:t>188</w:t>
        </w:r>
        <w:r w:rsidR="006F74BB">
          <w:rPr>
            <w:noProof/>
            <w:webHidden/>
          </w:rPr>
          <w:fldChar w:fldCharType="end"/>
        </w:r>
      </w:hyperlink>
    </w:p>
    <w:p w:rsidR="006F74BB" w:rsidRDefault="001F2A9E" w14:paraId="591F0AE8" w14:textId="46D65D3B">
      <w:pPr>
        <w:pStyle w:val="TOC2"/>
        <w:tabs>
          <w:tab w:val="left" w:pos="880"/>
          <w:tab w:val="right" w:leader="dot" w:pos="9016"/>
        </w:tabs>
        <w:rPr>
          <w:rFonts w:asciiTheme="minorHAnsi" w:hAnsiTheme="minorHAnsi" w:eastAsiaTheme="minorEastAsia" w:cstheme="minorBidi"/>
          <w:noProof/>
          <w:lang w:val="en-US"/>
        </w:rPr>
      </w:pPr>
      <w:hyperlink w:history="1" w:anchor="_Toc536096840">
        <w:r w:rsidRPr="009D276D" w:rsidR="006F74BB">
          <w:rPr>
            <w:rStyle w:val="Hyperlink"/>
            <w:noProof/>
          </w:rPr>
          <w:t>14.3</w:t>
        </w:r>
        <w:r w:rsidR="006F74BB">
          <w:rPr>
            <w:rFonts w:asciiTheme="minorHAnsi" w:hAnsiTheme="minorHAnsi" w:eastAsiaTheme="minorEastAsia" w:cstheme="minorBidi"/>
            <w:noProof/>
            <w:lang w:val="en-US"/>
          </w:rPr>
          <w:tab/>
        </w:r>
        <w:r w:rsidRPr="009D276D" w:rsidR="006F74BB">
          <w:rPr>
            <w:rStyle w:val="Hyperlink"/>
            <w:noProof/>
          </w:rPr>
          <w:t>Status Report &lt;pacs.002&gt; for Payment  messages</w:t>
        </w:r>
        <w:r w:rsidR="006F74BB">
          <w:rPr>
            <w:noProof/>
            <w:webHidden/>
          </w:rPr>
          <w:tab/>
        </w:r>
        <w:r w:rsidR="006F74BB">
          <w:rPr>
            <w:noProof/>
            <w:webHidden/>
          </w:rPr>
          <w:fldChar w:fldCharType="begin"/>
        </w:r>
        <w:r w:rsidR="006F74BB">
          <w:rPr>
            <w:noProof/>
            <w:webHidden/>
          </w:rPr>
          <w:instrText xml:space="preserve"> PAGEREF _Toc536096840 \h </w:instrText>
        </w:r>
        <w:r w:rsidR="006F74BB">
          <w:rPr>
            <w:noProof/>
            <w:webHidden/>
          </w:rPr>
        </w:r>
        <w:r w:rsidR="006F74BB">
          <w:rPr>
            <w:noProof/>
            <w:webHidden/>
          </w:rPr>
          <w:fldChar w:fldCharType="separate"/>
        </w:r>
        <w:r w:rsidR="006F74BB">
          <w:rPr>
            <w:noProof/>
            <w:webHidden/>
          </w:rPr>
          <w:t>189</w:t>
        </w:r>
        <w:r w:rsidR="006F74BB">
          <w:rPr>
            <w:noProof/>
            <w:webHidden/>
          </w:rPr>
          <w:fldChar w:fldCharType="end"/>
        </w:r>
      </w:hyperlink>
    </w:p>
    <w:p w:rsidR="006F74BB" w:rsidRDefault="001F2A9E" w14:paraId="16F23B7A" w14:textId="7A1ACDB7">
      <w:pPr>
        <w:pStyle w:val="TOC2"/>
        <w:tabs>
          <w:tab w:val="left" w:pos="880"/>
          <w:tab w:val="right" w:leader="dot" w:pos="9016"/>
        </w:tabs>
        <w:rPr>
          <w:rFonts w:asciiTheme="minorHAnsi" w:hAnsiTheme="minorHAnsi" w:eastAsiaTheme="minorEastAsia" w:cstheme="minorBidi"/>
          <w:noProof/>
          <w:lang w:val="en-US"/>
        </w:rPr>
      </w:pPr>
      <w:hyperlink w:history="1" w:anchor="_Toc536096841">
        <w:r w:rsidRPr="009D276D" w:rsidR="006F74BB">
          <w:rPr>
            <w:rStyle w:val="Hyperlink"/>
            <w:noProof/>
          </w:rPr>
          <w:t>14.4</w:t>
        </w:r>
        <w:r w:rsidR="006F74BB">
          <w:rPr>
            <w:rFonts w:asciiTheme="minorHAnsi" w:hAnsiTheme="minorHAnsi" w:eastAsiaTheme="minorEastAsia" w:cstheme="minorBidi"/>
            <w:noProof/>
            <w:lang w:val="en-US"/>
          </w:rPr>
          <w:tab/>
        </w:r>
        <w:r w:rsidRPr="009D276D" w:rsidR="006F74BB">
          <w:rPr>
            <w:rStyle w:val="Hyperlink"/>
            <w:noProof/>
          </w:rPr>
          <w:t>Status Report &lt;pacs.002&gt; for Payment Exception Processing</w:t>
        </w:r>
        <w:r w:rsidR="006F74BB">
          <w:rPr>
            <w:noProof/>
            <w:webHidden/>
          </w:rPr>
          <w:tab/>
        </w:r>
        <w:r w:rsidR="006F74BB">
          <w:rPr>
            <w:noProof/>
            <w:webHidden/>
          </w:rPr>
          <w:fldChar w:fldCharType="begin"/>
        </w:r>
        <w:r w:rsidR="006F74BB">
          <w:rPr>
            <w:noProof/>
            <w:webHidden/>
          </w:rPr>
          <w:instrText xml:space="preserve"> PAGEREF _Toc536096841 \h </w:instrText>
        </w:r>
        <w:r w:rsidR="006F74BB">
          <w:rPr>
            <w:noProof/>
            <w:webHidden/>
          </w:rPr>
        </w:r>
        <w:r w:rsidR="006F74BB">
          <w:rPr>
            <w:noProof/>
            <w:webHidden/>
          </w:rPr>
          <w:fldChar w:fldCharType="separate"/>
        </w:r>
        <w:r w:rsidR="006F74BB">
          <w:rPr>
            <w:noProof/>
            <w:webHidden/>
          </w:rPr>
          <w:t>190</w:t>
        </w:r>
        <w:r w:rsidR="006F74BB">
          <w:rPr>
            <w:noProof/>
            <w:webHidden/>
          </w:rPr>
          <w:fldChar w:fldCharType="end"/>
        </w:r>
      </w:hyperlink>
    </w:p>
    <w:p w:rsidR="006F74BB" w:rsidRDefault="001F2A9E" w14:paraId="65E07EF3" w14:textId="650B9375">
      <w:pPr>
        <w:pStyle w:val="TOC2"/>
        <w:tabs>
          <w:tab w:val="left" w:pos="880"/>
          <w:tab w:val="right" w:leader="dot" w:pos="9016"/>
        </w:tabs>
        <w:rPr>
          <w:rFonts w:asciiTheme="minorHAnsi" w:hAnsiTheme="minorHAnsi" w:eastAsiaTheme="minorEastAsia" w:cstheme="minorBidi"/>
          <w:noProof/>
          <w:lang w:val="en-US"/>
        </w:rPr>
      </w:pPr>
      <w:hyperlink w:history="1" w:anchor="_Toc536096842">
        <w:r w:rsidRPr="009D276D" w:rsidR="006F74BB">
          <w:rPr>
            <w:rStyle w:val="Hyperlink"/>
            <w:noProof/>
          </w:rPr>
          <w:t>14.5</w:t>
        </w:r>
        <w:r w:rsidR="006F74BB">
          <w:rPr>
            <w:rFonts w:asciiTheme="minorHAnsi" w:hAnsiTheme="minorHAnsi" w:eastAsiaTheme="minorEastAsia" w:cstheme="minorBidi"/>
            <w:noProof/>
            <w:lang w:val="en-US"/>
          </w:rPr>
          <w:tab/>
        </w:r>
        <w:r w:rsidRPr="009D276D" w:rsidR="006F74BB">
          <w:rPr>
            <w:rStyle w:val="Hyperlink"/>
            <w:noProof/>
          </w:rPr>
          <w:t>Real Time Message rltm.800: Network Management Request</w:t>
        </w:r>
        <w:r w:rsidR="006F74BB">
          <w:rPr>
            <w:noProof/>
            <w:webHidden/>
          </w:rPr>
          <w:tab/>
        </w:r>
        <w:r w:rsidR="006F74BB">
          <w:rPr>
            <w:noProof/>
            <w:webHidden/>
          </w:rPr>
          <w:fldChar w:fldCharType="begin"/>
        </w:r>
        <w:r w:rsidR="006F74BB">
          <w:rPr>
            <w:noProof/>
            <w:webHidden/>
          </w:rPr>
          <w:instrText xml:space="preserve"> PAGEREF _Toc536096842 \h </w:instrText>
        </w:r>
        <w:r w:rsidR="006F74BB">
          <w:rPr>
            <w:noProof/>
            <w:webHidden/>
          </w:rPr>
        </w:r>
        <w:r w:rsidR="006F74BB">
          <w:rPr>
            <w:noProof/>
            <w:webHidden/>
          </w:rPr>
          <w:fldChar w:fldCharType="separate"/>
        </w:r>
        <w:r w:rsidR="006F74BB">
          <w:rPr>
            <w:noProof/>
            <w:webHidden/>
          </w:rPr>
          <w:t>191</w:t>
        </w:r>
        <w:r w:rsidR="006F74BB">
          <w:rPr>
            <w:noProof/>
            <w:webHidden/>
          </w:rPr>
          <w:fldChar w:fldCharType="end"/>
        </w:r>
      </w:hyperlink>
    </w:p>
    <w:p w:rsidR="006F74BB" w:rsidRDefault="001F2A9E" w14:paraId="707322FD" w14:textId="58C4FB20">
      <w:pPr>
        <w:pStyle w:val="TOC2"/>
        <w:tabs>
          <w:tab w:val="left" w:pos="880"/>
          <w:tab w:val="right" w:leader="dot" w:pos="9016"/>
        </w:tabs>
        <w:rPr>
          <w:rFonts w:asciiTheme="minorHAnsi" w:hAnsiTheme="minorHAnsi" w:eastAsiaTheme="minorEastAsia" w:cstheme="minorBidi"/>
          <w:noProof/>
          <w:lang w:val="en-US"/>
        </w:rPr>
      </w:pPr>
      <w:hyperlink w:history="1" w:anchor="_Toc536096843">
        <w:r w:rsidRPr="009D276D" w:rsidR="006F74BB">
          <w:rPr>
            <w:rStyle w:val="Hyperlink"/>
            <w:noProof/>
          </w:rPr>
          <w:t>14.6</w:t>
        </w:r>
        <w:r w:rsidR="006F74BB">
          <w:rPr>
            <w:rFonts w:asciiTheme="minorHAnsi" w:hAnsiTheme="minorHAnsi" w:eastAsiaTheme="minorEastAsia" w:cstheme="minorBidi"/>
            <w:noProof/>
            <w:lang w:val="en-US"/>
          </w:rPr>
          <w:tab/>
        </w:r>
        <w:r w:rsidRPr="009D276D" w:rsidR="006F74BB">
          <w:rPr>
            <w:rStyle w:val="Hyperlink"/>
            <w:noProof/>
          </w:rPr>
          <w:t>Message rltm.810: Network Management Response</w:t>
        </w:r>
        <w:r w:rsidR="006F74BB">
          <w:rPr>
            <w:noProof/>
            <w:webHidden/>
          </w:rPr>
          <w:tab/>
        </w:r>
        <w:r w:rsidR="006F74BB">
          <w:rPr>
            <w:noProof/>
            <w:webHidden/>
          </w:rPr>
          <w:fldChar w:fldCharType="begin"/>
        </w:r>
        <w:r w:rsidR="006F74BB">
          <w:rPr>
            <w:noProof/>
            <w:webHidden/>
          </w:rPr>
          <w:instrText xml:space="preserve"> PAGEREF _Toc536096843 \h </w:instrText>
        </w:r>
        <w:r w:rsidR="006F74BB">
          <w:rPr>
            <w:noProof/>
            <w:webHidden/>
          </w:rPr>
        </w:r>
        <w:r w:rsidR="006F74BB">
          <w:rPr>
            <w:noProof/>
            <w:webHidden/>
          </w:rPr>
          <w:fldChar w:fldCharType="separate"/>
        </w:r>
        <w:r w:rsidR="006F74BB">
          <w:rPr>
            <w:noProof/>
            <w:webHidden/>
          </w:rPr>
          <w:t>192</w:t>
        </w:r>
        <w:r w:rsidR="006F74BB">
          <w:rPr>
            <w:noProof/>
            <w:webHidden/>
          </w:rPr>
          <w:fldChar w:fldCharType="end"/>
        </w:r>
      </w:hyperlink>
    </w:p>
    <w:p w:rsidR="006F74BB" w:rsidRDefault="001F2A9E" w14:paraId="0C1247A3" w14:textId="3B6E5BD8">
      <w:pPr>
        <w:pStyle w:val="TOC2"/>
        <w:tabs>
          <w:tab w:val="left" w:pos="880"/>
          <w:tab w:val="right" w:leader="dot" w:pos="9016"/>
        </w:tabs>
        <w:rPr>
          <w:rFonts w:asciiTheme="minorHAnsi" w:hAnsiTheme="minorHAnsi" w:eastAsiaTheme="minorEastAsia" w:cstheme="minorBidi"/>
          <w:noProof/>
          <w:lang w:val="en-US"/>
        </w:rPr>
      </w:pPr>
      <w:hyperlink w:history="1" w:anchor="_Toc536096844">
        <w:r w:rsidRPr="009D276D" w:rsidR="006F74BB">
          <w:rPr>
            <w:rStyle w:val="Hyperlink"/>
            <w:noProof/>
          </w:rPr>
          <w:t>14.7</w:t>
        </w:r>
        <w:r w:rsidR="006F74BB">
          <w:rPr>
            <w:rFonts w:asciiTheme="minorHAnsi" w:hAnsiTheme="minorHAnsi" w:eastAsiaTheme="minorEastAsia" w:cstheme="minorBidi"/>
            <w:noProof/>
            <w:lang w:val="en-US"/>
          </w:rPr>
          <w:tab/>
        </w:r>
        <w:r w:rsidRPr="009D276D" w:rsidR="006F74BB">
          <w:rPr>
            <w:rStyle w:val="Hyperlink"/>
            <w:noProof/>
          </w:rPr>
          <w:t>Batch Transmission Control Message</w:t>
        </w:r>
        <w:r w:rsidR="006F74BB">
          <w:rPr>
            <w:noProof/>
            <w:webHidden/>
          </w:rPr>
          <w:tab/>
        </w:r>
        <w:r w:rsidR="006F74BB">
          <w:rPr>
            <w:noProof/>
            <w:webHidden/>
          </w:rPr>
          <w:fldChar w:fldCharType="begin"/>
        </w:r>
        <w:r w:rsidR="006F74BB">
          <w:rPr>
            <w:noProof/>
            <w:webHidden/>
          </w:rPr>
          <w:instrText xml:space="preserve"> PAGEREF _Toc536096844 \h </w:instrText>
        </w:r>
        <w:r w:rsidR="006F74BB">
          <w:rPr>
            <w:noProof/>
            <w:webHidden/>
          </w:rPr>
        </w:r>
        <w:r w:rsidR="006F74BB">
          <w:rPr>
            <w:noProof/>
            <w:webHidden/>
          </w:rPr>
          <w:fldChar w:fldCharType="separate"/>
        </w:r>
        <w:r w:rsidR="006F74BB">
          <w:rPr>
            <w:noProof/>
            <w:webHidden/>
          </w:rPr>
          <w:t>192</w:t>
        </w:r>
        <w:r w:rsidR="006F74BB">
          <w:rPr>
            <w:noProof/>
            <w:webHidden/>
          </w:rPr>
          <w:fldChar w:fldCharType="end"/>
        </w:r>
      </w:hyperlink>
    </w:p>
    <w:p w:rsidR="006F74BB" w:rsidRDefault="001F2A9E" w14:paraId="3452F848" w14:textId="4B3CF59C">
      <w:pPr>
        <w:pStyle w:val="TOC2"/>
        <w:tabs>
          <w:tab w:val="left" w:pos="880"/>
          <w:tab w:val="right" w:leader="dot" w:pos="9016"/>
        </w:tabs>
        <w:rPr>
          <w:rFonts w:asciiTheme="minorHAnsi" w:hAnsiTheme="minorHAnsi" w:eastAsiaTheme="minorEastAsia" w:cstheme="minorBidi"/>
          <w:noProof/>
          <w:lang w:val="en-US"/>
        </w:rPr>
      </w:pPr>
      <w:hyperlink w:history="1" w:anchor="_Toc536096845">
        <w:r w:rsidRPr="009D276D" w:rsidR="006F74BB">
          <w:rPr>
            <w:rStyle w:val="Hyperlink"/>
            <w:noProof/>
          </w:rPr>
          <w:t>14.8</w:t>
        </w:r>
        <w:r w:rsidR="006F74BB">
          <w:rPr>
            <w:rFonts w:asciiTheme="minorHAnsi" w:hAnsiTheme="minorHAnsi" w:eastAsiaTheme="minorEastAsia" w:cstheme="minorBidi"/>
            <w:noProof/>
            <w:lang w:val="en-US"/>
          </w:rPr>
          <w:tab/>
        </w:r>
        <w:r w:rsidRPr="009D276D" w:rsidR="006F74BB">
          <w:rPr>
            <w:rStyle w:val="Hyperlink"/>
            <w:noProof/>
          </w:rPr>
          <w:t>Start of Transmission Message</w:t>
        </w:r>
        <w:r w:rsidR="006F74BB">
          <w:rPr>
            <w:noProof/>
            <w:webHidden/>
          </w:rPr>
          <w:tab/>
        </w:r>
        <w:r w:rsidR="006F74BB">
          <w:rPr>
            <w:noProof/>
            <w:webHidden/>
          </w:rPr>
          <w:fldChar w:fldCharType="begin"/>
        </w:r>
        <w:r w:rsidR="006F74BB">
          <w:rPr>
            <w:noProof/>
            <w:webHidden/>
          </w:rPr>
          <w:instrText xml:space="preserve"> PAGEREF _Toc536096845 \h </w:instrText>
        </w:r>
        <w:r w:rsidR="006F74BB">
          <w:rPr>
            <w:noProof/>
            <w:webHidden/>
          </w:rPr>
        </w:r>
        <w:r w:rsidR="006F74BB">
          <w:rPr>
            <w:noProof/>
            <w:webHidden/>
          </w:rPr>
          <w:fldChar w:fldCharType="separate"/>
        </w:r>
        <w:r w:rsidR="006F74BB">
          <w:rPr>
            <w:noProof/>
            <w:webHidden/>
          </w:rPr>
          <w:t>192</w:t>
        </w:r>
        <w:r w:rsidR="006F74BB">
          <w:rPr>
            <w:noProof/>
            <w:webHidden/>
          </w:rPr>
          <w:fldChar w:fldCharType="end"/>
        </w:r>
      </w:hyperlink>
    </w:p>
    <w:p w:rsidR="006F74BB" w:rsidRDefault="001F2A9E" w14:paraId="6E0BA13E" w14:textId="1B0E8E55">
      <w:pPr>
        <w:pStyle w:val="TOC2"/>
        <w:tabs>
          <w:tab w:val="left" w:pos="880"/>
          <w:tab w:val="right" w:leader="dot" w:pos="9016"/>
        </w:tabs>
        <w:rPr>
          <w:rFonts w:asciiTheme="minorHAnsi" w:hAnsiTheme="minorHAnsi" w:eastAsiaTheme="minorEastAsia" w:cstheme="minorBidi"/>
          <w:noProof/>
          <w:lang w:val="en-US"/>
        </w:rPr>
      </w:pPr>
      <w:hyperlink w:history="1" w:anchor="_Toc536096846">
        <w:r w:rsidRPr="009D276D" w:rsidR="006F74BB">
          <w:rPr>
            <w:rStyle w:val="Hyperlink"/>
            <w:noProof/>
          </w:rPr>
          <w:t>14.9</w:t>
        </w:r>
        <w:r w:rsidR="006F74BB">
          <w:rPr>
            <w:rFonts w:asciiTheme="minorHAnsi" w:hAnsiTheme="minorHAnsi" w:eastAsiaTheme="minorEastAsia" w:cstheme="minorBidi"/>
            <w:noProof/>
            <w:lang w:val="en-US"/>
          </w:rPr>
          <w:tab/>
        </w:r>
        <w:r w:rsidRPr="009D276D" w:rsidR="006F74BB">
          <w:rPr>
            <w:rStyle w:val="Hyperlink"/>
            <w:noProof/>
          </w:rPr>
          <w:t>End of Transmission Message</w:t>
        </w:r>
        <w:r w:rsidR="006F74BB">
          <w:rPr>
            <w:noProof/>
            <w:webHidden/>
          </w:rPr>
          <w:tab/>
        </w:r>
        <w:r w:rsidR="006F74BB">
          <w:rPr>
            <w:noProof/>
            <w:webHidden/>
          </w:rPr>
          <w:fldChar w:fldCharType="begin"/>
        </w:r>
        <w:r w:rsidR="006F74BB">
          <w:rPr>
            <w:noProof/>
            <w:webHidden/>
          </w:rPr>
          <w:instrText xml:space="preserve"> PAGEREF _Toc536096846 \h </w:instrText>
        </w:r>
        <w:r w:rsidR="006F74BB">
          <w:rPr>
            <w:noProof/>
            <w:webHidden/>
          </w:rPr>
        </w:r>
        <w:r w:rsidR="006F74BB">
          <w:rPr>
            <w:noProof/>
            <w:webHidden/>
          </w:rPr>
          <w:fldChar w:fldCharType="separate"/>
        </w:r>
        <w:r w:rsidR="006F74BB">
          <w:rPr>
            <w:noProof/>
            <w:webHidden/>
          </w:rPr>
          <w:t>192</w:t>
        </w:r>
        <w:r w:rsidR="006F74BB">
          <w:rPr>
            <w:noProof/>
            <w:webHidden/>
          </w:rPr>
          <w:fldChar w:fldCharType="end"/>
        </w:r>
      </w:hyperlink>
    </w:p>
    <w:p w:rsidR="006F74BB" w:rsidRDefault="001F2A9E" w14:paraId="4F35C57A" w14:textId="4AF86507">
      <w:pPr>
        <w:pStyle w:val="TOC2"/>
        <w:tabs>
          <w:tab w:val="left" w:pos="1100"/>
          <w:tab w:val="right" w:leader="dot" w:pos="9016"/>
        </w:tabs>
        <w:rPr>
          <w:rFonts w:asciiTheme="minorHAnsi" w:hAnsiTheme="minorHAnsi" w:eastAsiaTheme="minorEastAsia" w:cstheme="minorBidi"/>
          <w:noProof/>
          <w:lang w:val="en-US"/>
        </w:rPr>
      </w:pPr>
      <w:hyperlink w:history="1" w:anchor="_Toc536096847">
        <w:r w:rsidRPr="009D276D" w:rsidR="006F74BB">
          <w:rPr>
            <w:rStyle w:val="Hyperlink"/>
            <w:noProof/>
          </w:rPr>
          <w:t>14.10</w:t>
        </w:r>
        <w:r w:rsidR="006F74BB">
          <w:rPr>
            <w:rFonts w:asciiTheme="minorHAnsi" w:hAnsiTheme="minorHAnsi" w:eastAsiaTheme="minorEastAsia" w:cstheme="minorBidi"/>
            <w:noProof/>
            <w:lang w:val="en-US"/>
          </w:rPr>
          <w:tab/>
        </w:r>
        <w:r w:rsidRPr="009D276D" w:rsidR="006F74BB">
          <w:rPr>
            <w:rStyle w:val="Hyperlink"/>
            <w:noProof/>
          </w:rPr>
          <w:t>Settlement Obligation Report &lt;secl.010&gt;</w:t>
        </w:r>
        <w:r w:rsidR="006F74BB">
          <w:rPr>
            <w:noProof/>
            <w:webHidden/>
          </w:rPr>
          <w:tab/>
        </w:r>
        <w:r w:rsidR="006F74BB">
          <w:rPr>
            <w:noProof/>
            <w:webHidden/>
          </w:rPr>
          <w:fldChar w:fldCharType="begin"/>
        </w:r>
        <w:r w:rsidR="006F74BB">
          <w:rPr>
            <w:noProof/>
            <w:webHidden/>
          </w:rPr>
          <w:instrText xml:space="preserve"> PAGEREF _Toc536096847 \h </w:instrText>
        </w:r>
        <w:r w:rsidR="006F74BB">
          <w:rPr>
            <w:noProof/>
            <w:webHidden/>
          </w:rPr>
        </w:r>
        <w:r w:rsidR="006F74BB">
          <w:rPr>
            <w:noProof/>
            <w:webHidden/>
          </w:rPr>
          <w:fldChar w:fldCharType="separate"/>
        </w:r>
        <w:r w:rsidR="006F74BB">
          <w:rPr>
            <w:noProof/>
            <w:webHidden/>
          </w:rPr>
          <w:t>193</w:t>
        </w:r>
        <w:r w:rsidR="006F74BB">
          <w:rPr>
            <w:noProof/>
            <w:webHidden/>
          </w:rPr>
          <w:fldChar w:fldCharType="end"/>
        </w:r>
      </w:hyperlink>
    </w:p>
    <w:p w:rsidR="006F74BB" w:rsidRDefault="001F2A9E" w14:paraId="5CE5C032" w14:textId="50FCE646">
      <w:pPr>
        <w:pStyle w:val="TOC1"/>
        <w:rPr>
          <w:rFonts w:asciiTheme="minorHAnsi" w:hAnsiTheme="minorHAnsi" w:eastAsiaTheme="minorEastAsia" w:cstheme="minorBidi"/>
          <w:noProof/>
          <w:lang w:val="en-US"/>
        </w:rPr>
      </w:pPr>
      <w:hyperlink w:history="1" w:anchor="_Toc536096848">
        <w:r w:rsidRPr="009D276D" w:rsidR="006F74BB">
          <w:rPr>
            <w:rStyle w:val="Hyperlink"/>
            <w:noProof/>
          </w:rPr>
          <w:t>15.</w:t>
        </w:r>
        <w:r w:rsidR="006F74BB">
          <w:rPr>
            <w:rFonts w:asciiTheme="minorHAnsi" w:hAnsiTheme="minorHAnsi" w:eastAsiaTheme="minorEastAsia" w:cstheme="minorBidi"/>
            <w:noProof/>
            <w:lang w:val="en-US"/>
          </w:rPr>
          <w:tab/>
        </w:r>
        <w:r w:rsidRPr="009D276D" w:rsidR="006F74BB">
          <w:rPr>
            <w:rStyle w:val="Hyperlink"/>
            <w:noProof/>
          </w:rPr>
          <w:t>Validation Rules</w:t>
        </w:r>
        <w:r w:rsidR="006F74BB">
          <w:rPr>
            <w:noProof/>
            <w:webHidden/>
          </w:rPr>
          <w:tab/>
        </w:r>
        <w:r w:rsidR="006F74BB">
          <w:rPr>
            <w:noProof/>
            <w:webHidden/>
          </w:rPr>
          <w:fldChar w:fldCharType="begin"/>
        </w:r>
        <w:r w:rsidR="006F74BB">
          <w:rPr>
            <w:noProof/>
            <w:webHidden/>
          </w:rPr>
          <w:instrText xml:space="preserve"> PAGEREF _Toc536096848 \h </w:instrText>
        </w:r>
        <w:r w:rsidR="006F74BB">
          <w:rPr>
            <w:noProof/>
            <w:webHidden/>
          </w:rPr>
        </w:r>
        <w:r w:rsidR="006F74BB">
          <w:rPr>
            <w:noProof/>
            <w:webHidden/>
          </w:rPr>
          <w:fldChar w:fldCharType="separate"/>
        </w:r>
        <w:r w:rsidR="006F74BB">
          <w:rPr>
            <w:noProof/>
            <w:webHidden/>
          </w:rPr>
          <w:t>193</w:t>
        </w:r>
        <w:r w:rsidR="006F74BB">
          <w:rPr>
            <w:noProof/>
            <w:webHidden/>
          </w:rPr>
          <w:fldChar w:fldCharType="end"/>
        </w:r>
      </w:hyperlink>
    </w:p>
    <w:p w:rsidR="006F74BB" w:rsidRDefault="001F2A9E" w14:paraId="750B2710" w14:textId="3BF9F1C2">
      <w:pPr>
        <w:pStyle w:val="TOC2"/>
        <w:tabs>
          <w:tab w:val="left" w:pos="880"/>
          <w:tab w:val="right" w:leader="dot" w:pos="9016"/>
        </w:tabs>
        <w:rPr>
          <w:rFonts w:asciiTheme="minorHAnsi" w:hAnsiTheme="minorHAnsi" w:eastAsiaTheme="minorEastAsia" w:cstheme="minorBidi"/>
          <w:noProof/>
          <w:lang w:val="en-US"/>
        </w:rPr>
      </w:pPr>
      <w:hyperlink w:history="1" w:anchor="_Toc536096849">
        <w:r w:rsidRPr="009D276D" w:rsidR="006F74BB">
          <w:rPr>
            <w:rStyle w:val="Hyperlink"/>
            <w:noProof/>
          </w:rPr>
          <w:t>15.1</w:t>
        </w:r>
        <w:r w:rsidR="006F74BB">
          <w:rPr>
            <w:rFonts w:asciiTheme="minorHAnsi" w:hAnsiTheme="minorHAnsi" w:eastAsiaTheme="minorEastAsia" w:cstheme="minorBidi"/>
            <w:noProof/>
            <w:lang w:val="en-US"/>
          </w:rPr>
          <w:tab/>
        </w:r>
        <w:r w:rsidRPr="009D276D" w:rsidR="006F74BB">
          <w:rPr>
            <w:rStyle w:val="Hyperlink"/>
            <w:noProof/>
          </w:rPr>
          <w:t>Direct Debit Message Structure Rules</w:t>
        </w:r>
        <w:r w:rsidR="006F74BB">
          <w:rPr>
            <w:noProof/>
            <w:webHidden/>
          </w:rPr>
          <w:tab/>
        </w:r>
        <w:r w:rsidR="006F74BB">
          <w:rPr>
            <w:noProof/>
            <w:webHidden/>
          </w:rPr>
          <w:fldChar w:fldCharType="begin"/>
        </w:r>
        <w:r w:rsidR="006F74BB">
          <w:rPr>
            <w:noProof/>
            <w:webHidden/>
          </w:rPr>
          <w:instrText xml:space="preserve"> PAGEREF _Toc536096849 \h </w:instrText>
        </w:r>
        <w:r w:rsidR="006F74BB">
          <w:rPr>
            <w:noProof/>
            <w:webHidden/>
          </w:rPr>
        </w:r>
        <w:r w:rsidR="006F74BB">
          <w:rPr>
            <w:noProof/>
            <w:webHidden/>
          </w:rPr>
          <w:fldChar w:fldCharType="separate"/>
        </w:r>
        <w:r w:rsidR="006F74BB">
          <w:rPr>
            <w:noProof/>
            <w:webHidden/>
          </w:rPr>
          <w:t>193</w:t>
        </w:r>
        <w:r w:rsidR="006F74BB">
          <w:rPr>
            <w:noProof/>
            <w:webHidden/>
          </w:rPr>
          <w:fldChar w:fldCharType="end"/>
        </w:r>
      </w:hyperlink>
    </w:p>
    <w:p w:rsidR="006F74BB" w:rsidRDefault="001F2A9E" w14:paraId="47E6760A" w14:textId="497FAB49">
      <w:pPr>
        <w:pStyle w:val="TOC2"/>
        <w:tabs>
          <w:tab w:val="left" w:pos="880"/>
          <w:tab w:val="right" w:leader="dot" w:pos="9016"/>
        </w:tabs>
        <w:rPr>
          <w:rFonts w:asciiTheme="minorHAnsi" w:hAnsiTheme="minorHAnsi" w:eastAsiaTheme="minorEastAsia" w:cstheme="minorBidi"/>
          <w:noProof/>
          <w:lang w:val="en-US"/>
        </w:rPr>
      </w:pPr>
      <w:hyperlink w:history="1" w:anchor="_Toc536096850">
        <w:r w:rsidRPr="009D276D" w:rsidR="006F74BB">
          <w:rPr>
            <w:rStyle w:val="Hyperlink"/>
            <w:noProof/>
          </w:rPr>
          <w:t>15.2</w:t>
        </w:r>
        <w:r w:rsidR="006F74BB">
          <w:rPr>
            <w:rFonts w:asciiTheme="minorHAnsi" w:hAnsiTheme="minorHAnsi" w:eastAsiaTheme="minorEastAsia" w:cstheme="minorBidi"/>
            <w:noProof/>
            <w:lang w:val="en-US"/>
          </w:rPr>
          <w:tab/>
        </w:r>
        <w:r w:rsidRPr="009D276D" w:rsidR="006F74BB">
          <w:rPr>
            <w:rStyle w:val="Hyperlink"/>
            <w:noProof/>
          </w:rPr>
          <w:t>Payment Return Message Structure Rules</w:t>
        </w:r>
        <w:r w:rsidR="006F74BB">
          <w:rPr>
            <w:noProof/>
            <w:webHidden/>
          </w:rPr>
          <w:tab/>
        </w:r>
        <w:r w:rsidR="006F74BB">
          <w:rPr>
            <w:noProof/>
            <w:webHidden/>
          </w:rPr>
          <w:fldChar w:fldCharType="begin"/>
        </w:r>
        <w:r w:rsidR="006F74BB">
          <w:rPr>
            <w:noProof/>
            <w:webHidden/>
          </w:rPr>
          <w:instrText xml:space="preserve"> PAGEREF _Toc536096850 \h </w:instrText>
        </w:r>
        <w:r w:rsidR="006F74BB">
          <w:rPr>
            <w:noProof/>
            <w:webHidden/>
          </w:rPr>
        </w:r>
        <w:r w:rsidR="006F74BB">
          <w:rPr>
            <w:noProof/>
            <w:webHidden/>
          </w:rPr>
          <w:fldChar w:fldCharType="separate"/>
        </w:r>
        <w:r w:rsidR="006F74BB">
          <w:rPr>
            <w:noProof/>
            <w:webHidden/>
          </w:rPr>
          <w:t>201</w:t>
        </w:r>
        <w:r w:rsidR="006F74BB">
          <w:rPr>
            <w:noProof/>
            <w:webHidden/>
          </w:rPr>
          <w:fldChar w:fldCharType="end"/>
        </w:r>
      </w:hyperlink>
    </w:p>
    <w:p w:rsidR="006F74BB" w:rsidRDefault="001F2A9E" w14:paraId="6F4B46C1" w14:textId="2D186934">
      <w:pPr>
        <w:pStyle w:val="TOC2"/>
        <w:tabs>
          <w:tab w:val="left" w:pos="880"/>
          <w:tab w:val="right" w:leader="dot" w:pos="9016"/>
        </w:tabs>
        <w:rPr>
          <w:rFonts w:asciiTheme="minorHAnsi" w:hAnsiTheme="minorHAnsi" w:eastAsiaTheme="minorEastAsia" w:cstheme="minorBidi"/>
          <w:noProof/>
          <w:lang w:val="en-US"/>
        </w:rPr>
      </w:pPr>
      <w:hyperlink w:history="1" w:anchor="_Toc536096851">
        <w:r w:rsidRPr="009D276D" w:rsidR="006F74BB">
          <w:rPr>
            <w:rStyle w:val="Hyperlink"/>
            <w:noProof/>
          </w:rPr>
          <w:t>15.3</w:t>
        </w:r>
        <w:r w:rsidR="006F74BB">
          <w:rPr>
            <w:rFonts w:asciiTheme="minorHAnsi" w:hAnsiTheme="minorHAnsi" w:eastAsiaTheme="minorEastAsia" w:cstheme="minorBidi"/>
            <w:noProof/>
            <w:lang w:val="en-US"/>
          </w:rPr>
          <w:tab/>
        </w:r>
        <w:r w:rsidRPr="009D276D" w:rsidR="006F74BB">
          <w:rPr>
            <w:rStyle w:val="Hyperlink"/>
            <w:noProof/>
          </w:rPr>
          <w:t>Mandate Initiation Message Element Rules</w:t>
        </w:r>
        <w:r w:rsidR="006F74BB">
          <w:rPr>
            <w:noProof/>
            <w:webHidden/>
          </w:rPr>
          <w:tab/>
        </w:r>
        <w:r w:rsidR="006F74BB">
          <w:rPr>
            <w:noProof/>
            <w:webHidden/>
          </w:rPr>
          <w:fldChar w:fldCharType="begin"/>
        </w:r>
        <w:r w:rsidR="006F74BB">
          <w:rPr>
            <w:noProof/>
            <w:webHidden/>
          </w:rPr>
          <w:instrText xml:space="preserve"> PAGEREF _Toc536096851 \h </w:instrText>
        </w:r>
        <w:r w:rsidR="006F74BB">
          <w:rPr>
            <w:noProof/>
            <w:webHidden/>
          </w:rPr>
        </w:r>
        <w:r w:rsidR="006F74BB">
          <w:rPr>
            <w:noProof/>
            <w:webHidden/>
          </w:rPr>
          <w:fldChar w:fldCharType="separate"/>
        </w:r>
        <w:r w:rsidR="006F74BB">
          <w:rPr>
            <w:noProof/>
            <w:webHidden/>
          </w:rPr>
          <w:t>204</w:t>
        </w:r>
        <w:r w:rsidR="006F74BB">
          <w:rPr>
            <w:noProof/>
            <w:webHidden/>
          </w:rPr>
          <w:fldChar w:fldCharType="end"/>
        </w:r>
      </w:hyperlink>
    </w:p>
    <w:p w:rsidR="006F74BB" w:rsidRDefault="001F2A9E" w14:paraId="35E6543F" w14:textId="63A559C8">
      <w:pPr>
        <w:pStyle w:val="TOC2"/>
        <w:tabs>
          <w:tab w:val="left" w:pos="880"/>
          <w:tab w:val="right" w:leader="dot" w:pos="9016"/>
        </w:tabs>
        <w:rPr>
          <w:rFonts w:asciiTheme="minorHAnsi" w:hAnsiTheme="minorHAnsi" w:eastAsiaTheme="minorEastAsia" w:cstheme="minorBidi"/>
          <w:noProof/>
          <w:lang w:val="en-US"/>
        </w:rPr>
      </w:pPr>
      <w:hyperlink w:history="1" w:anchor="_Toc536096852">
        <w:r w:rsidRPr="009D276D" w:rsidR="006F74BB">
          <w:rPr>
            <w:rStyle w:val="Hyperlink"/>
            <w:noProof/>
          </w:rPr>
          <w:t>15.4</w:t>
        </w:r>
        <w:r w:rsidR="006F74BB">
          <w:rPr>
            <w:rFonts w:asciiTheme="minorHAnsi" w:hAnsiTheme="minorHAnsi" w:eastAsiaTheme="minorEastAsia" w:cstheme="minorBidi"/>
            <w:noProof/>
            <w:lang w:val="en-US"/>
          </w:rPr>
          <w:tab/>
        </w:r>
        <w:r w:rsidRPr="009D276D" w:rsidR="006F74BB">
          <w:rPr>
            <w:rStyle w:val="Hyperlink"/>
            <w:noProof/>
          </w:rPr>
          <w:t>Mandate Amendment Message Structure Rules</w:t>
        </w:r>
        <w:r w:rsidR="006F74BB">
          <w:rPr>
            <w:noProof/>
            <w:webHidden/>
          </w:rPr>
          <w:tab/>
        </w:r>
        <w:r w:rsidR="006F74BB">
          <w:rPr>
            <w:noProof/>
            <w:webHidden/>
          </w:rPr>
          <w:fldChar w:fldCharType="begin"/>
        </w:r>
        <w:r w:rsidR="006F74BB">
          <w:rPr>
            <w:noProof/>
            <w:webHidden/>
          </w:rPr>
          <w:instrText xml:space="preserve"> PAGEREF _Toc536096852 \h </w:instrText>
        </w:r>
        <w:r w:rsidR="006F74BB">
          <w:rPr>
            <w:noProof/>
            <w:webHidden/>
          </w:rPr>
        </w:r>
        <w:r w:rsidR="006F74BB">
          <w:rPr>
            <w:noProof/>
            <w:webHidden/>
          </w:rPr>
          <w:fldChar w:fldCharType="separate"/>
        </w:r>
        <w:r w:rsidR="006F74BB">
          <w:rPr>
            <w:noProof/>
            <w:webHidden/>
          </w:rPr>
          <w:t>211</w:t>
        </w:r>
        <w:r w:rsidR="006F74BB">
          <w:rPr>
            <w:noProof/>
            <w:webHidden/>
          </w:rPr>
          <w:fldChar w:fldCharType="end"/>
        </w:r>
      </w:hyperlink>
    </w:p>
    <w:p w:rsidR="006F74BB" w:rsidRDefault="001F2A9E" w14:paraId="603AD1B9" w14:textId="73F645A7">
      <w:pPr>
        <w:pStyle w:val="TOC2"/>
        <w:tabs>
          <w:tab w:val="left" w:pos="880"/>
          <w:tab w:val="right" w:leader="dot" w:pos="9016"/>
        </w:tabs>
        <w:rPr>
          <w:rFonts w:asciiTheme="minorHAnsi" w:hAnsiTheme="minorHAnsi" w:eastAsiaTheme="minorEastAsia" w:cstheme="minorBidi"/>
          <w:noProof/>
          <w:lang w:val="en-US"/>
        </w:rPr>
      </w:pPr>
      <w:hyperlink w:history="1" w:anchor="_Toc536096853">
        <w:r w:rsidRPr="009D276D" w:rsidR="006F74BB">
          <w:rPr>
            <w:rStyle w:val="Hyperlink"/>
            <w:noProof/>
          </w:rPr>
          <w:t>15.5</w:t>
        </w:r>
        <w:r w:rsidR="006F74BB">
          <w:rPr>
            <w:rFonts w:asciiTheme="minorHAnsi" w:hAnsiTheme="minorHAnsi" w:eastAsiaTheme="minorEastAsia" w:cstheme="minorBidi"/>
            <w:noProof/>
            <w:lang w:val="en-US"/>
          </w:rPr>
          <w:tab/>
        </w:r>
        <w:r w:rsidRPr="009D276D" w:rsidR="006F74BB">
          <w:rPr>
            <w:rStyle w:val="Hyperlink"/>
            <w:noProof/>
          </w:rPr>
          <w:t>Mandate Cancellation Message Structure Rules</w:t>
        </w:r>
        <w:r w:rsidR="006F74BB">
          <w:rPr>
            <w:noProof/>
            <w:webHidden/>
          </w:rPr>
          <w:tab/>
        </w:r>
        <w:r w:rsidR="006F74BB">
          <w:rPr>
            <w:noProof/>
            <w:webHidden/>
          </w:rPr>
          <w:fldChar w:fldCharType="begin"/>
        </w:r>
        <w:r w:rsidR="006F74BB">
          <w:rPr>
            <w:noProof/>
            <w:webHidden/>
          </w:rPr>
          <w:instrText xml:space="preserve"> PAGEREF _Toc536096853 \h </w:instrText>
        </w:r>
        <w:r w:rsidR="006F74BB">
          <w:rPr>
            <w:noProof/>
            <w:webHidden/>
          </w:rPr>
        </w:r>
        <w:r w:rsidR="006F74BB">
          <w:rPr>
            <w:noProof/>
            <w:webHidden/>
          </w:rPr>
          <w:fldChar w:fldCharType="separate"/>
        </w:r>
        <w:r w:rsidR="006F74BB">
          <w:rPr>
            <w:noProof/>
            <w:webHidden/>
          </w:rPr>
          <w:t>219</w:t>
        </w:r>
        <w:r w:rsidR="006F74BB">
          <w:rPr>
            <w:noProof/>
            <w:webHidden/>
          </w:rPr>
          <w:fldChar w:fldCharType="end"/>
        </w:r>
      </w:hyperlink>
    </w:p>
    <w:p w:rsidR="006F74BB" w:rsidRDefault="001F2A9E" w14:paraId="4B8C8212" w14:textId="54C956D1">
      <w:pPr>
        <w:pStyle w:val="TOC2"/>
        <w:tabs>
          <w:tab w:val="left" w:pos="880"/>
          <w:tab w:val="right" w:leader="dot" w:pos="9016"/>
        </w:tabs>
        <w:rPr>
          <w:rFonts w:asciiTheme="minorHAnsi" w:hAnsiTheme="minorHAnsi" w:eastAsiaTheme="minorEastAsia" w:cstheme="minorBidi"/>
          <w:noProof/>
          <w:lang w:val="en-US"/>
        </w:rPr>
      </w:pPr>
      <w:hyperlink w:history="1" w:anchor="_Toc536096854">
        <w:r w:rsidRPr="009D276D" w:rsidR="006F74BB">
          <w:rPr>
            <w:rStyle w:val="Hyperlink"/>
            <w:noProof/>
          </w:rPr>
          <w:t>15.6</w:t>
        </w:r>
        <w:r w:rsidR="006F74BB">
          <w:rPr>
            <w:rFonts w:asciiTheme="minorHAnsi" w:hAnsiTheme="minorHAnsi" w:eastAsiaTheme="minorEastAsia" w:cstheme="minorBidi"/>
            <w:noProof/>
            <w:lang w:val="en-US"/>
          </w:rPr>
          <w:tab/>
        </w:r>
        <w:r w:rsidRPr="009D276D" w:rsidR="006F74BB">
          <w:rPr>
            <w:rStyle w:val="Hyperlink"/>
            <w:noProof/>
          </w:rPr>
          <w:t>Mandate Acceptance Report Message Element Rules</w:t>
        </w:r>
        <w:r w:rsidR="006F74BB">
          <w:rPr>
            <w:noProof/>
            <w:webHidden/>
          </w:rPr>
          <w:tab/>
        </w:r>
        <w:r w:rsidR="006F74BB">
          <w:rPr>
            <w:noProof/>
            <w:webHidden/>
          </w:rPr>
          <w:fldChar w:fldCharType="begin"/>
        </w:r>
        <w:r w:rsidR="006F74BB">
          <w:rPr>
            <w:noProof/>
            <w:webHidden/>
          </w:rPr>
          <w:instrText xml:space="preserve"> PAGEREF _Toc536096854 \h </w:instrText>
        </w:r>
        <w:r w:rsidR="006F74BB">
          <w:rPr>
            <w:noProof/>
            <w:webHidden/>
          </w:rPr>
        </w:r>
        <w:r w:rsidR="006F74BB">
          <w:rPr>
            <w:noProof/>
            <w:webHidden/>
          </w:rPr>
          <w:fldChar w:fldCharType="separate"/>
        </w:r>
        <w:r w:rsidR="006F74BB">
          <w:rPr>
            <w:noProof/>
            <w:webHidden/>
          </w:rPr>
          <w:t>222</w:t>
        </w:r>
        <w:r w:rsidR="006F74BB">
          <w:rPr>
            <w:noProof/>
            <w:webHidden/>
          </w:rPr>
          <w:fldChar w:fldCharType="end"/>
        </w:r>
      </w:hyperlink>
    </w:p>
    <w:p w:rsidR="006F74BB" w:rsidRDefault="001F2A9E" w14:paraId="6866BA8A" w14:textId="770D850D">
      <w:pPr>
        <w:pStyle w:val="TOC2"/>
        <w:tabs>
          <w:tab w:val="left" w:pos="880"/>
          <w:tab w:val="right" w:leader="dot" w:pos="9016"/>
        </w:tabs>
        <w:rPr>
          <w:rFonts w:asciiTheme="minorHAnsi" w:hAnsiTheme="minorHAnsi" w:eastAsiaTheme="minorEastAsia" w:cstheme="minorBidi"/>
          <w:noProof/>
          <w:lang w:val="en-US"/>
        </w:rPr>
      </w:pPr>
      <w:hyperlink w:history="1" w:anchor="_Toc536096855">
        <w:r w:rsidRPr="009D276D" w:rsidR="006F74BB">
          <w:rPr>
            <w:rStyle w:val="Hyperlink"/>
            <w:noProof/>
          </w:rPr>
          <w:t>15.7</w:t>
        </w:r>
        <w:r w:rsidR="006F74BB">
          <w:rPr>
            <w:rFonts w:asciiTheme="minorHAnsi" w:hAnsiTheme="minorHAnsi" w:eastAsiaTheme="minorEastAsia" w:cstheme="minorBidi"/>
            <w:noProof/>
            <w:lang w:val="en-US"/>
          </w:rPr>
          <w:tab/>
        </w:r>
        <w:r w:rsidRPr="009D276D" w:rsidR="006F74BB">
          <w:rPr>
            <w:rStyle w:val="Hyperlink"/>
            <w:noProof/>
          </w:rPr>
          <w:t>Mandate Suspension validation rules</w:t>
        </w:r>
        <w:r w:rsidR="006F74BB">
          <w:rPr>
            <w:noProof/>
            <w:webHidden/>
          </w:rPr>
          <w:tab/>
        </w:r>
        <w:r w:rsidR="006F74BB">
          <w:rPr>
            <w:noProof/>
            <w:webHidden/>
          </w:rPr>
          <w:fldChar w:fldCharType="begin"/>
        </w:r>
        <w:r w:rsidR="006F74BB">
          <w:rPr>
            <w:noProof/>
            <w:webHidden/>
          </w:rPr>
          <w:instrText xml:space="preserve"> PAGEREF _Toc536096855 \h </w:instrText>
        </w:r>
        <w:r w:rsidR="006F74BB">
          <w:rPr>
            <w:noProof/>
            <w:webHidden/>
          </w:rPr>
        </w:r>
        <w:r w:rsidR="006F74BB">
          <w:rPr>
            <w:noProof/>
            <w:webHidden/>
          </w:rPr>
          <w:fldChar w:fldCharType="separate"/>
        </w:r>
        <w:r w:rsidR="006F74BB">
          <w:rPr>
            <w:noProof/>
            <w:webHidden/>
          </w:rPr>
          <w:t>231</w:t>
        </w:r>
        <w:r w:rsidR="006F74BB">
          <w:rPr>
            <w:noProof/>
            <w:webHidden/>
          </w:rPr>
          <w:fldChar w:fldCharType="end"/>
        </w:r>
      </w:hyperlink>
    </w:p>
    <w:p w:rsidR="006F74BB" w:rsidRDefault="001F2A9E" w14:paraId="480F1D58" w14:textId="6A6C8049">
      <w:pPr>
        <w:pStyle w:val="TOC2"/>
        <w:tabs>
          <w:tab w:val="left" w:pos="880"/>
          <w:tab w:val="right" w:leader="dot" w:pos="9016"/>
        </w:tabs>
        <w:rPr>
          <w:rFonts w:asciiTheme="minorHAnsi" w:hAnsiTheme="minorHAnsi" w:eastAsiaTheme="minorEastAsia" w:cstheme="minorBidi"/>
          <w:noProof/>
          <w:lang w:val="en-US"/>
        </w:rPr>
      </w:pPr>
      <w:hyperlink w:history="1" w:anchor="_Toc536096856">
        <w:r w:rsidRPr="009D276D" w:rsidR="006F74BB">
          <w:rPr>
            <w:rStyle w:val="Hyperlink"/>
            <w:noProof/>
          </w:rPr>
          <w:t>15.8</w:t>
        </w:r>
        <w:r w:rsidR="006F74BB">
          <w:rPr>
            <w:rFonts w:asciiTheme="minorHAnsi" w:hAnsiTheme="minorHAnsi" w:eastAsiaTheme="minorEastAsia" w:cstheme="minorBidi"/>
            <w:noProof/>
            <w:lang w:val="en-US"/>
          </w:rPr>
          <w:tab/>
        </w:r>
        <w:r w:rsidRPr="009D276D" w:rsidR="006F74BB">
          <w:rPr>
            <w:rStyle w:val="Hyperlink"/>
            <w:noProof/>
          </w:rPr>
          <w:t>Cancellation Request Message Element Rules</w:t>
        </w:r>
        <w:r w:rsidR="006F74BB">
          <w:rPr>
            <w:noProof/>
            <w:webHidden/>
          </w:rPr>
          <w:tab/>
        </w:r>
        <w:r w:rsidR="006F74BB">
          <w:rPr>
            <w:noProof/>
            <w:webHidden/>
          </w:rPr>
          <w:fldChar w:fldCharType="begin"/>
        </w:r>
        <w:r w:rsidR="006F74BB">
          <w:rPr>
            <w:noProof/>
            <w:webHidden/>
          </w:rPr>
          <w:instrText xml:space="preserve"> PAGEREF _Toc536096856 \h </w:instrText>
        </w:r>
        <w:r w:rsidR="006F74BB">
          <w:rPr>
            <w:noProof/>
            <w:webHidden/>
          </w:rPr>
        </w:r>
        <w:r w:rsidR="006F74BB">
          <w:rPr>
            <w:noProof/>
            <w:webHidden/>
          </w:rPr>
          <w:fldChar w:fldCharType="separate"/>
        </w:r>
        <w:r w:rsidR="006F74BB">
          <w:rPr>
            <w:noProof/>
            <w:webHidden/>
          </w:rPr>
          <w:t>233</w:t>
        </w:r>
        <w:r w:rsidR="006F74BB">
          <w:rPr>
            <w:noProof/>
            <w:webHidden/>
          </w:rPr>
          <w:fldChar w:fldCharType="end"/>
        </w:r>
      </w:hyperlink>
    </w:p>
    <w:p w:rsidR="006F74BB" w:rsidRDefault="001F2A9E" w14:paraId="06E59150" w14:textId="2AE472FB">
      <w:pPr>
        <w:pStyle w:val="TOC2"/>
        <w:tabs>
          <w:tab w:val="left" w:pos="880"/>
          <w:tab w:val="right" w:leader="dot" w:pos="9016"/>
        </w:tabs>
        <w:rPr>
          <w:rFonts w:asciiTheme="minorHAnsi" w:hAnsiTheme="minorHAnsi" w:eastAsiaTheme="minorEastAsia" w:cstheme="minorBidi"/>
          <w:noProof/>
          <w:lang w:val="en-US"/>
        </w:rPr>
      </w:pPr>
      <w:hyperlink w:history="1" w:anchor="_Toc536096857">
        <w:r w:rsidRPr="009D276D" w:rsidR="006F74BB">
          <w:rPr>
            <w:rStyle w:val="Hyperlink"/>
            <w:noProof/>
          </w:rPr>
          <w:t>15.9</w:t>
        </w:r>
        <w:r w:rsidR="006F74BB">
          <w:rPr>
            <w:rFonts w:asciiTheme="minorHAnsi" w:hAnsiTheme="minorHAnsi" w:eastAsiaTheme="minorEastAsia" w:cstheme="minorBidi"/>
            <w:noProof/>
            <w:lang w:val="en-US"/>
          </w:rPr>
          <w:tab/>
        </w:r>
        <w:r w:rsidRPr="009D276D" w:rsidR="006F74BB">
          <w:rPr>
            <w:rStyle w:val="Hyperlink"/>
            <w:noProof/>
          </w:rPr>
          <w:t>Mandate Download Request Rules</w:t>
        </w:r>
        <w:r w:rsidR="006F74BB">
          <w:rPr>
            <w:noProof/>
            <w:webHidden/>
          </w:rPr>
          <w:tab/>
        </w:r>
        <w:r w:rsidR="006F74BB">
          <w:rPr>
            <w:noProof/>
            <w:webHidden/>
          </w:rPr>
          <w:fldChar w:fldCharType="begin"/>
        </w:r>
        <w:r w:rsidR="006F74BB">
          <w:rPr>
            <w:noProof/>
            <w:webHidden/>
          </w:rPr>
          <w:instrText xml:space="preserve"> PAGEREF _Toc536096857 \h </w:instrText>
        </w:r>
        <w:r w:rsidR="006F74BB">
          <w:rPr>
            <w:noProof/>
            <w:webHidden/>
          </w:rPr>
        </w:r>
        <w:r w:rsidR="006F74BB">
          <w:rPr>
            <w:noProof/>
            <w:webHidden/>
          </w:rPr>
          <w:fldChar w:fldCharType="separate"/>
        </w:r>
        <w:r w:rsidR="006F74BB">
          <w:rPr>
            <w:noProof/>
            <w:webHidden/>
          </w:rPr>
          <w:t>235</w:t>
        </w:r>
        <w:r w:rsidR="006F74BB">
          <w:rPr>
            <w:noProof/>
            <w:webHidden/>
          </w:rPr>
          <w:fldChar w:fldCharType="end"/>
        </w:r>
      </w:hyperlink>
    </w:p>
    <w:p w:rsidR="006F74BB" w:rsidRDefault="001F2A9E" w14:paraId="30046375" w14:textId="78F92C0E">
      <w:pPr>
        <w:pStyle w:val="TOC2"/>
        <w:tabs>
          <w:tab w:val="left" w:pos="1100"/>
          <w:tab w:val="right" w:leader="dot" w:pos="9016"/>
        </w:tabs>
        <w:rPr>
          <w:rFonts w:asciiTheme="minorHAnsi" w:hAnsiTheme="minorHAnsi" w:eastAsiaTheme="minorEastAsia" w:cstheme="minorBidi"/>
          <w:noProof/>
          <w:lang w:val="en-US"/>
        </w:rPr>
      </w:pPr>
      <w:hyperlink w:history="1" w:anchor="_Toc536096858">
        <w:r w:rsidRPr="009D276D" w:rsidR="006F74BB">
          <w:rPr>
            <w:rStyle w:val="Hyperlink"/>
            <w:noProof/>
          </w:rPr>
          <w:t>15.10</w:t>
        </w:r>
        <w:r w:rsidR="006F74BB">
          <w:rPr>
            <w:rFonts w:asciiTheme="minorHAnsi" w:hAnsiTheme="minorHAnsi" w:eastAsiaTheme="minorEastAsia" w:cstheme="minorBidi"/>
            <w:noProof/>
            <w:lang w:val="en-US"/>
          </w:rPr>
          <w:tab/>
        </w:r>
        <w:r w:rsidRPr="009D276D" w:rsidR="006F74BB">
          <w:rPr>
            <w:rStyle w:val="Hyperlink"/>
            <w:noProof/>
          </w:rPr>
          <w:t>Response to mandate information request rules</w:t>
        </w:r>
        <w:r w:rsidR="006F74BB">
          <w:rPr>
            <w:noProof/>
            <w:webHidden/>
          </w:rPr>
          <w:tab/>
        </w:r>
        <w:r w:rsidR="006F74BB">
          <w:rPr>
            <w:noProof/>
            <w:webHidden/>
          </w:rPr>
          <w:fldChar w:fldCharType="begin"/>
        </w:r>
        <w:r w:rsidR="006F74BB">
          <w:rPr>
            <w:noProof/>
            <w:webHidden/>
          </w:rPr>
          <w:instrText xml:space="preserve"> PAGEREF _Toc536096858 \h </w:instrText>
        </w:r>
        <w:r w:rsidR="006F74BB">
          <w:rPr>
            <w:noProof/>
            <w:webHidden/>
          </w:rPr>
        </w:r>
        <w:r w:rsidR="006F74BB">
          <w:rPr>
            <w:noProof/>
            <w:webHidden/>
          </w:rPr>
          <w:fldChar w:fldCharType="separate"/>
        </w:r>
        <w:r w:rsidR="006F74BB">
          <w:rPr>
            <w:noProof/>
            <w:webHidden/>
          </w:rPr>
          <w:t>237</w:t>
        </w:r>
        <w:r w:rsidR="006F74BB">
          <w:rPr>
            <w:noProof/>
            <w:webHidden/>
          </w:rPr>
          <w:fldChar w:fldCharType="end"/>
        </w:r>
      </w:hyperlink>
    </w:p>
    <w:p w:rsidR="006F74BB" w:rsidRDefault="001F2A9E" w14:paraId="33685E97" w14:textId="4A675FF3">
      <w:pPr>
        <w:pStyle w:val="TOC2"/>
        <w:tabs>
          <w:tab w:val="left" w:pos="1100"/>
          <w:tab w:val="right" w:leader="dot" w:pos="9016"/>
        </w:tabs>
        <w:rPr>
          <w:rFonts w:asciiTheme="minorHAnsi" w:hAnsiTheme="minorHAnsi" w:eastAsiaTheme="minorEastAsia" w:cstheme="minorBidi"/>
          <w:noProof/>
          <w:lang w:val="en-US"/>
        </w:rPr>
      </w:pPr>
      <w:hyperlink w:history="1" w:anchor="_Toc536096859">
        <w:r w:rsidRPr="009D276D" w:rsidR="006F74BB">
          <w:rPr>
            <w:rStyle w:val="Hyperlink"/>
            <w:noProof/>
          </w:rPr>
          <w:t>15.11</w:t>
        </w:r>
        <w:r w:rsidR="006F74BB">
          <w:rPr>
            <w:rFonts w:asciiTheme="minorHAnsi" w:hAnsiTheme="minorHAnsi" w:eastAsiaTheme="minorEastAsia" w:cstheme="minorBidi"/>
            <w:noProof/>
            <w:lang w:val="en-US"/>
          </w:rPr>
          <w:tab/>
        </w:r>
        <w:r w:rsidRPr="009D276D" w:rsidR="006F74BB">
          <w:rPr>
            <w:rStyle w:val="Hyperlink"/>
            <w:noProof/>
          </w:rPr>
          <w:t>Response to debit request rules</w:t>
        </w:r>
        <w:r w:rsidR="006F74BB">
          <w:rPr>
            <w:noProof/>
            <w:webHidden/>
          </w:rPr>
          <w:tab/>
        </w:r>
        <w:r w:rsidR="006F74BB">
          <w:rPr>
            <w:noProof/>
            <w:webHidden/>
          </w:rPr>
          <w:fldChar w:fldCharType="begin"/>
        </w:r>
        <w:r w:rsidR="006F74BB">
          <w:rPr>
            <w:noProof/>
            <w:webHidden/>
          </w:rPr>
          <w:instrText xml:space="preserve"> PAGEREF _Toc536096859 \h </w:instrText>
        </w:r>
        <w:r w:rsidR="006F74BB">
          <w:rPr>
            <w:noProof/>
            <w:webHidden/>
          </w:rPr>
        </w:r>
        <w:r w:rsidR="006F74BB">
          <w:rPr>
            <w:noProof/>
            <w:webHidden/>
          </w:rPr>
          <w:fldChar w:fldCharType="separate"/>
        </w:r>
        <w:r w:rsidR="006F74BB">
          <w:rPr>
            <w:noProof/>
            <w:webHidden/>
          </w:rPr>
          <w:t>239</w:t>
        </w:r>
        <w:r w:rsidR="006F74BB">
          <w:rPr>
            <w:noProof/>
            <w:webHidden/>
          </w:rPr>
          <w:fldChar w:fldCharType="end"/>
        </w:r>
      </w:hyperlink>
    </w:p>
    <w:p w:rsidR="006F74BB" w:rsidRDefault="001F2A9E" w14:paraId="46018D96" w14:textId="6C041CC3">
      <w:pPr>
        <w:pStyle w:val="TOC2"/>
        <w:tabs>
          <w:tab w:val="left" w:pos="1100"/>
          <w:tab w:val="right" w:leader="dot" w:pos="9016"/>
        </w:tabs>
        <w:rPr>
          <w:rFonts w:asciiTheme="minorHAnsi" w:hAnsiTheme="minorHAnsi" w:eastAsiaTheme="minorEastAsia" w:cstheme="minorBidi"/>
          <w:noProof/>
          <w:lang w:val="en-US"/>
        </w:rPr>
      </w:pPr>
      <w:hyperlink w:history="1" w:anchor="_Toc536096860">
        <w:r w:rsidRPr="009D276D" w:rsidR="006F74BB">
          <w:rPr>
            <w:rStyle w:val="Hyperlink"/>
            <w:noProof/>
          </w:rPr>
          <w:t>15.12</w:t>
        </w:r>
        <w:r w:rsidR="006F74BB">
          <w:rPr>
            <w:rFonts w:asciiTheme="minorHAnsi" w:hAnsiTheme="minorHAnsi" w:eastAsiaTheme="minorEastAsia" w:cstheme="minorBidi"/>
            <w:noProof/>
            <w:lang w:val="en-US"/>
          </w:rPr>
          <w:tab/>
        </w:r>
        <w:r w:rsidRPr="009D276D" w:rsidR="006F74BB">
          <w:rPr>
            <w:rStyle w:val="Hyperlink"/>
            <w:noProof/>
          </w:rPr>
          <w:t>Confirmation of Mandate Suspension validation rules</w:t>
        </w:r>
        <w:r w:rsidR="006F74BB">
          <w:rPr>
            <w:noProof/>
            <w:webHidden/>
          </w:rPr>
          <w:tab/>
        </w:r>
        <w:r w:rsidR="006F74BB">
          <w:rPr>
            <w:noProof/>
            <w:webHidden/>
          </w:rPr>
          <w:fldChar w:fldCharType="begin"/>
        </w:r>
        <w:r w:rsidR="006F74BB">
          <w:rPr>
            <w:noProof/>
            <w:webHidden/>
          </w:rPr>
          <w:instrText xml:space="preserve"> PAGEREF _Toc536096860 \h </w:instrText>
        </w:r>
        <w:r w:rsidR="006F74BB">
          <w:rPr>
            <w:noProof/>
            <w:webHidden/>
          </w:rPr>
        </w:r>
        <w:r w:rsidR="006F74BB">
          <w:rPr>
            <w:noProof/>
            <w:webHidden/>
          </w:rPr>
          <w:fldChar w:fldCharType="separate"/>
        </w:r>
        <w:r w:rsidR="006F74BB">
          <w:rPr>
            <w:noProof/>
            <w:webHidden/>
          </w:rPr>
          <w:t>241</w:t>
        </w:r>
        <w:r w:rsidR="006F74BB">
          <w:rPr>
            <w:noProof/>
            <w:webHidden/>
          </w:rPr>
          <w:fldChar w:fldCharType="end"/>
        </w:r>
      </w:hyperlink>
    </w:p>
    <w:p w:rsidR="006F74BB" w:rsidRDefault="001F2A9E" w14:paraId="44A19F50" w14:textId="2F68345E">
      <w:pPr>
        <w:pStyle w:val="TOC2"/>
        <w:tabs>
          <w:tab w:val="left" w:pos="1100"/>
          <w:tab w:val="right" w:leader="dot" w:pos="9016"/>
        </w:tabs>
        <w:rPr>
          <w:rFonts w:asciiTheme="minorHAnsi" w:hAnsiTheme="minorHAnsi" w:eastAsiaTheme="minorEastAsia" w:cstheme="minorBidi"/>
          <w:noProof/>
          <w:lang w:val="en-US"/>
        </w:rPr>
      </w:pPr>
      <w:hyperlink w:history="1" w:anchor="_Toc536096861">
        <w:r w:rsidRPr="009D276D" w:rsidR="006F74BB">
          <w:rPr>
            <w:rStyle w:val="Hyperlink"/>
            <w:noProof/>
          </w:rPr>
          <w:t>15.13</w:t>
        </w:r>
        <w:r w:rsidR="006F74BB">
          <w:rPr>
            <w:rFonts w:asciiTheme="minorHAnsi" w:hAnsiTheme="minorHAnsi" w:eastAsiaTheme="minorEastAsia" w:cstheme="minorBidi"/>
            <w:noProof/>
            <w:lang w:val="en-US"/>
          </w:rPr>
          <w:tab/>
        </w:r>
        <w:r w:rsidRPr="009D276D" w:rsidR="006F74BB">
          <w:rPr>
            <w:rStyle w:val="Hyperlink"/>
            <w:noProof/>
          </w:rPr>
          <w:t>Mandate Rejection at Debtor Bank rules for confirmation status report message</w:t>
        </w:r>
        <w:r w:rsidR="006F74BB">
          <w:rPr>
            <w:noProof/>
            <w:webHidden/>
          </w:rPr>
          <w:tab/>
        </w:r>
        <w:r w:rsidR="006F74BB">
          <w:rPr>
            <w:noProof/>
            <w:webHidden/>
          </w:rPr>
          <w:fldChar w:fldCharType="begin"/>
        </w:r>
        <w:r w:rsidR="006F74BB">
          <w:rPr>
            <w:noProof/>
            <w:webHidden/>
          </w:rPr>
          <w:instrText xml:space="preserve"> PAGEREF _Toc536096861 \h </w:instrText>
        </w:r>
        <w:r w:rsidR="006F74BB">
          <w:rPr>
            <w:noProof/>
            <w:webHidden/>
          </w:rPr>
        </w:r>
        <w:r w:rsidR="006F74BB">
          <w:rPr>
            <w:noProof/>
            <w:webHidden/>
          </w:rPr>
          <w:fldChar w:fldCharType="separate"/>
        </w:r>
        <w:r w:rsidR="006F74BB">
          <w:rPr>
            <w:noProof/>
            <w:webHidden/>
          </w:rPr>
          <w:t>243</w:t>
        </w:r>
        <w:r w:rsidR="006F74BB">
          <w:rPr>
            <w:noProof/>
            <w:webHidden/>
          </w:rPr>
          <w:fldChar w:fldCharType="end"/>
        </w:r>
      </w:hyperlink>
    </w:p>
    <w:p w:rsidR="006F74BB" w:rsidRDefault="001F2A9E" w14:paraId="0769A884" w14:textId="51F194F0">
      <w:pPr>
        <w:pStyle w:val="TOC2"/>
        <w:tabs>
          <w:tab w:val="left" w:pos="1100"/>
          <w:tab w:val="right" w:leader="dot" w:pos="9016"/>
        </w:tabs>
        <w:rPr>
          <w:rFonts w:asciiTheme="minorHAnsi" w:hAnsiTheme="minorHAnsi" w:eastAsiaTheme="minorEastAsia" w:cstheme="minorBidi"/>
          <w:noProof/>
          <w:lang w:val="en-US"/>
        </w:rPr>
      </w:pPr>
      <w:hyperlink w:history="1" w:anchor="_Toc536096862">
        <w:r w:rsidRPr="009D276D" w:rsidR="006F74BB">
          <w:rPr>
            <w:rStyle w:val="Hyperlink"/>
            <w:noProof/>
          </w:rPr>
          <w:t>15.14</w:t>
        </w:r>
        <w:r w:rsidR="006F74BB">
          <w:rPr>
            <w:rFonts w:asciiTheme="minorHAnsi" w:hAnsiTheme="minorHAnsi" w:eastAsiaTheme="minorEastAsia" w:cstheme="minorBidi"/>
            <w:noProof/>
            <w:lang w:val="en-US"/>
          </w:rPr>
          <w:tab/>
        </w:r>
        <w:r w:rsidRPr="009D276D" w:rsidR="006F74BB">
          <w:rPr>
            <w:rStyle w:val="Hyperlink"/>
            <w:noProof/>
          </w:rPr>
          <w:t>Responses by Creditor Bank to Real Time Mandate Acceptance Report message</w:t>
        </w:r>
        <w:r w:rsidR="006F74BB">
          <w:rPr>
            <w:noProof/>
            <w:webHidden/>
          </w:rPr>
          <w:tab/>
        </w:r>
        <w:r w:rsidR="006F74BB">
          <w:rPr>
            <w:noProof/>
            <w:webHidden/>
          </w:rPr>
          <w:fldChar w:fldCharType="begin"/>
        </w:r>
        <w:r w:rsidR="006F74BB">
          <w:rPr>
            <w:noProof/>
            <w:webHidden/>
          </w:rPr>
          <w:instrText xml:space="preserve"> PAGEREF _Toc536096862 \h </w:instrText>
        </w:r>
        <w:r w:rsidR="006F74BB">
          <w:rPr>
            <w:noProof/>
            <w:webHidden/>
          </w:rPr>
        </w:r>
        <w:r w:rsidR="006F74BB">
          <w:rPr>
            <w:noProof/>
            <w:webHidden/>
          </w:rPr>
          <w:fldChar w:fldCharType="separate"/>
        </w:r>
        <w:r w:rsidR="006F74BB">
          <w:rPr>
            <w:noProof/>
            <w:webHidden/>
          </w:rPr>
          <w:t>245</w:t>
        </w:r>
        <w:r w:rsidR="006F74BB">
          <w:rPr>
            <w:noProof/>
            <w:webHidden/>
          </w:rPr>
          <w:fldChar w:fldCharType="end"/>
        </w:r>
      </w:hyperlink>
    </w:p>
    <w:p w:rsidR="006F74BB" w:rsidRDefault="001F2A9E" w14:paraId="7B728B5E" w14:textId="25B392D0">
      <w:pPr>
        <w:pStyle w:val="TOC1"/>
        <w:rPr>
          <w:rFonts w:asciiTheme="minorHAnsi" w:hAnsiTheme="minorHAnsi" w:eastAsiaTheme="minorEastAsia" w:cstheme="minorBidi"/>
          <w:noProof/>
          <w:lang w:val="en-US"/>
        </w:rPr>
      </w:pPr>
      <w:hyperlink w:history="1" w:anchor="_Toc536096863">
        <w:r w:rsidRPr="009D276D" w:rsidR="006F74BB">
          <w:rPr>
            <w:rStyle w:val="Hyperlink"/>
            <w:noProof/>
          </w:rPr>
          <w:t>16.</w:t>
        </w:r>
        <w:r w:rsidR="006F74BB">
          <w:rPr>
            <w:rFonts w:asciiTheme="minorHAnsi" w:hAnsiTheme="minorHAnsi" w:eastAsiaTheme="minorEastAsia" w:cstheme="minorBidi"/>
            <w:noProof/>
            <w:lang w:val="en-US"/>
          </w:rPr>
          <w:tab/>
        </w:r>
        <w:r w:rsidRPr="009D276D" w:rsidR="006F74BB">
          <w:rPr>
            <w:rStyle w:val="Hyperlink"/>
            <w:noProof/>
          </w:rPr>
          <w:t>ISO20022 TABLES</w:t>
        </w:r>
        <w:r w:rsidR="006F74BB">
          <w:rPr>
            <w:noProof/>
            <w:webHidden/>
          </w:rPr>
          <w:tab/>
        </w:r>
        <w:r w:rsidR="006F74BB">
          <w:rPr>
            <w:noProof/>
            <w:webHidden/>
          </w:rPr>
          <w:fldChar w:fldCharType="begin"/>
        </w:r>
        <w:r w:rsidR="006F74BB">
          <w:rPr>
            <w:noProof/>
            <w:webHidden/>
          </w:rPr>
          <w:instrText xml:space="preserve"> PAGEREF _Toc536096863 \h </w:instrText>
        </w:r>
        <w:r w:rsidR="006F74BB">
          <w:rPr>
            <w:noProof/>
            <w:webHidden/>
          </w:rPr>
        </w:r>
        <w:r w:rsidR="006F74BB">
          <w:rPr>
            <w:noProof/>
            <w:webHidden/>
          </w:rPr>
          <w:fldChar w:fldCharType="separate"/>
        </w:r>
        <w:r w:rsidR="006F74BB">
          <w:rPr>
            <w:noProof/>
            <w:webHidden/>
          </w:rPr>
          <w:t>247</w:t>
        </w:r>
        <w:r w:rsidR="006F74BB">
          <w:rPr>
            <w:noProof/>
            <w:webHidden/>
          </w:rPr>
          <w:fldChar w:fldCharType="end"/>
        </w:r>
      </w:hyperlink>
    </w:p>
    <w:p w:rsidR="006F74BB" w:rsidRDefault="001F2A9E" w14:paraId="745996EC" w14:textId="7E35DD48">
      <w:pPr>
        <w:pStyle w:val="TOC2"/>
        <w:tabs>
          <w:tab w:val="left" w:pos="880"/>
          <w:tab w:val="right" w:leader="dot" w:pos="9016"/>
        </w:tabs>
        <w:rPr>
          <w:rFonts w:asciiTheme="minorHAnsi" w:hAnsiTheme="minorHAnsi" w:eastAsiaTheme="minorEastAsia" w:cstheme="minorBidi"/>
          <w:noProof/>
          <w:lang w:val="en-US"/>
        </w:rPr>
      </w:pPr>
      <w:hyperlink w:history="1" w:anchor="_Toc536096864">
        <w:r w:rsidRPr="009D276D" w:rsidR="006F74BB">
          <w:rPr>
            <w:rStyle w:val="Hyperlink"/>
            <w:noProof/>
          </w:rPr>
          <w:t>16.1</w:t>
        </w:r>
        <w:r w:rsidR="006F74BB">
          <w:rPr>
            <w:rFonts w:asciiTheme="minorHAnsi" w:hAnsiTheme="minorHAnsi" w:eastAsiaTheme="minorEastAsia" w:cstheme="minorBidi"/>
            <w:noProof/>
            <w:lang w:val="en-US"/>
          </w:rPr>
          <w:tab/>
        </w:r>
        <w:r w:rsidRPr="009D276D" w:rsidR="006F74BB">
          <w:rPr>
            <w:rStyle w:val="Hyperlink"/>
            <w:noProof/>
          </w:rPr>
          <w:t>Payment Status Group Code</w:t>
        </w:r>
        <w:r w:rsidR="006F74BB">
          <w:rPr>
            <w:noProof/>
            <w:webHidden/>
          </w:rPr>
          <w:tab/>
        </w:r>
        <w:r w:rsidR="006F74BB">
          <w:rPr>
            <w:noProof/>
            <w:webHidden/>
          </w:rPr>
          <w:fldChar w:fldCharType="begin"/>
        </w:r>
        <w:r w:rsidR="006F74BB">
          <w:rPr>
            <w:noProof/>
            <w:webHidden/>
          </w:rPr>
          <w:instrText xml:space="preserve"> PAGEREF _Toc536096864 \h </w:instrText>
        </w:r>
        <w:r w:rsidR="006F74BB">
          <w:rPr>
            <w:noProof/>
            <w:webHidden/>
          </w:rPr>
        </w:r>
        <w:r w:rsidR="006F74BB">
          <w:rPr>
            <w:noProof/>
            <w:webHidden/>
          </w:rPr>
          <w:fldChar w:fldCharType="separate"/>
        </w:r>
        <w:r w:rsidR="006F74BB">
          <w:rPr>
            <w:noProof/>
            <w:webHidden/>
          </w:rPr>
          <w:t>247</w:t>
        </w:r>
        <w:r w:rsidR="006F74BB">
          <w:rPr>
            <w:noProof/>
            <w:webHidden/>
          </w:rPr>
          <w:fldChar w:fldCharType="end"/>
        </w:r>
      </w:hyperlink>
    </w:p>
    <w:p w:rsidR="006F74BB" w:rsidRDefault="001F2A9E" w14:paraId="2BFFCCA7" w14:textId="61390497">
      <w:pPr>
        <w:pStyle w:val="TOC2"/>
        <w:tabs>
          <w:tab w:val="left" w:pos="880"/>
          <w:tab w:val="right" w:leader="dot" w:pos="9016"/>
        </w:tabs>
        <w:rPr>
          <w:rFonts w:asciiTheme="minorHAnsi" w:hAnsiTheme="minorHAnsi" w:eastAsiaTheme="minorEastAsia" w:cstheme="minorBidi"/>
          <w:noProof/>
          <w:lang w:val="en-US"/>
        </w:rPr>
      </w:pPr>
      <w:hyperlink w:history="1" w:anchor="_Toc536096865">
        <w:r w:rsidRPr="009D276D" w:rsidR="006F74BB">
          <w:rPr>
            <w:rStyle w:val="Hyperlink"/>
            <w:noProof/>
          </w:rPr>
          <w:t>16.2</w:t>
        </w:r>
        <w:r w:rsidR="006F74BB">
          <w:rPr>
            <w:rFonts w:asciiTheme="minorHAnsi" w:hAnsiTheme="minorHAnsi" w:eastAsiaTheme="minorEastAsia" w:cstheme="minorBidi"/>
            <w:noProof/>
            <w:lang w:val="en-US"/>
          </w:rPr>
          <w:tab/>
        </w:r>
        <w:r w:rsidRPr="009D276D" w:rsidR="006F74BB">
          <w:rPr>
            <w:rStyle w:val="Hyperlink"/>
            <w:noProof/>
          </w:rPr>
          <w:t>Transaction Status</w:t>
        </w:r>
        <w:r w:rsidR="006F74BB">
          <w:rPr>
            <w:noProof/>
            <w:webHidden/>
          </w:rPr>
          <w:tab/>
        </w:r>
        <w:r w:rsidR="006F74BB">
          <w:rPr>
            <w:noProof/>
            <w:webHidden/>
          </w:rPr>
          <w:fldChar w:fldCharType="begin"/>
        </w:r>
        <w:r w:rsidR="006F74BB">
          <w:rPr>
            <w:noProof/>
            <w:webHidden/>
          </w:rPr>
          <w:instrText xml:space="preserve"> PAGEREF _Toc536096865 \h </w:instrText>
        </w:r>
        <w:r w:rsidR="006F74BB">
          <w:rPr>
            <w:noProof/>
            <w:webHidden/>
          </w:rPr>
        </w:r>
        <w:r w:rsidR="006F74BB">
          <w:rPr>
            <w:noProof/>
            <w:webHidden/>
          </w:rPr>
          <w:fldChar w:fldCharType="separate"/>
        </w:r>
        <w:r w:rsidR="006F74BB">
          <w:rPr>
            <w:noProof/>
            <w:webHidden/>
          </w:rPr>
          <w:t>247</w:t>
        </w:r>
        <w:r w:rsidR="006F74BB">
          <w:rPr>
            <w:noProof/>
            <w:webHidden/>
          </w:rPr>
          <w:fldChar w:fldCharType="end"/>
        </w:r>
      </w:hyperlink>
    </w:p>
    <w:p w:rsidR="006F74BB" w:rsidRDefault="001F2A9E" w14:paraId="0F5AF252" w14:textId="7831B017">
      <w:pPr>
        <w:pStyle w:val="TOC2"/>
        <w:tabs>
          <w:tab w:val="left" w:pos="880"/>
          <w:tab w:val="right" w:leader="dot" w:pos="9016"/>
        </w:tabs>
        <w:rPr>
          <w:rFonts w:asciiTheme="minorHAnsi" w:hAnsiTheme="minorHAnsi" w:eastAsiaTheme="minorEastAsia" w:cstheme="minorBidi"/>
          <w:noProof/>
          <w:lang w:val="en-US"/>
        </w:rPr>
      </w:pPr>
      <w:hyperlink w:history="1" w:anchor="_Toc536096866">
        <w:r w:rsidRPr="009D276D" w:rsidR="006F74BB">
          <w:rPr>
            <w:rStyle w:val="Hyperlink"/>
            <w:noProof/>
          </w:rPr>
          <w:t>16.3</w:t>
        </w:r>
        <w:r w:rsidR="006F74BB">
          <w:rPr>
            <w:rFonts w:asciiTheme="minorHAnsi" w:hAnsiTheme="minorHAnsi" w:eastAsiaTheme="minorEastAsia" w:cstheme="minorBidi"/>
            <w:noProof/>
            <w:lang w:val="en-US"/>
          </w:rPr>
          <w:tab/>
        </w:r>
        <w:r w:rsidRPr="009D276D" w:rsidR="006F74BB">
          <w:rPr>
            <w:rStyle w:val="Hyperlink"/>
            <w:noProof/>
          </w:rPr>
          <w:t>External Return Reason Code – Mandates</w:t>
        </w:r>
        <w:r w:rsidR="006F74BB">
          <w:rPr>
            <w:noProof/>
            <w:webHidden/>
          </w:rPr>
          <w:tab/>
        </w:r>
        <w:r w:rsidR="006F74BB">
          <w:rPr>
            <w:noProof/>
            <w:webHidden/>
          </w:rPr>
          <w:fldChar w:fldCharType="begin"/>
        </w:r>
        <w:r w:rsidR="006F74BB">
          <w:rPr>
            <w:noProof/>
            <w:webHidden/>
          </w:rPr>
          <w:instrText xml:space="preserve"> PAGEREF _Toc536096866 \h </w:instrText>
        </w:r>
        <w:r w:rsidR="006F74BB">
          <w:rPr>
            <w:noProof/>
            <w:webHidden/>
          </w:rPr>
        </w:r>
        <w:r w:rsidR="006F74BB">
          <w:rPr>
            <w:noProof/>
            <w:webHidden/>
          </w:rPr>
          <w:fldChar w:fldCharType="separate"/>
        </w:r>
        <w:r w:rsidR="006F74BB">
          <w:rPr>
            <w:noProof/>
            <w:webHidden/>
          </w:rPr>
          <w:t>247</w:t>
        </w:r>
        <w:r w:rsidR="006F74BB">
          <w:rPr>
            <w:noProof/>
            <w:webHidden/>
          </w:rPr>
          <w:fldChar w:fldCharType="end"/>
        </w:r>
      </w:hyperlink>
    </w:p>
    <w:p w:rsidR="006F74BB" w:rsidRDefault="001F2A9E" w14:paraId="2F0EEA7D" w14:textId="701D1D05">
      <w:pPr>
        <w:pStyle w:val="TOC2"/>
        <w:tabs>
          <w:tab w:val="left" w:pos="880"/>
          <w:tab w:val="right" w:leader="dot" w:pos="9016"/>
        </w:tabs>
        <w:rPr>
          <w:rFonts w:asciiTheme="minorHAnsi" w:hAnsiTheme="minorHAnsi" w:eastAsiaTheme="minorEastAsia" w:cstheme="minorBidi"/>
          <w:noProof/>
          <w:lang w:val="en-US"/>
        </w:rPr>
      </w:pPr>
      <w:hyperlink w:history="1" w:anchor="_Toc536096867">
        <w:r w:rsidRPr="009D276D" w:rsidR="006F74BB">
          <w:rPr>
            <w:rStyle w:val="Hyperlink"/>
            <w:noProof/>
          </w:rPr>
          <w:t>16.4</w:t>
        </w:r>
        <w:r w:rsidR="006F74BB">
          <w:rPr>
            <w:rFonts w:asciiTheme="minorHAnsi" w:hAnsiTheme="minorHAnsi" w:eastAsiaTheme="minorEastAsia" w:cstheme="minorBidi"/>
            <w:noProof/>
            <w:lang w:val="en-US"/>
          </w:rPr>
          <w:tab/>
        </w:r>
        <w:r w:rsidRPr="009D276D" w:rsidR="006F74BB">
          <w:rPr>
            <w:rStyle w:val="Hyperlink"/>
            <w:noProof/>
          </w:rPr>
          <w:t>Tracking Period</w:t>
        </w:r>
        <w:r w:rsidR="006F74BB">
          <w:rPr>
            <w:noProof/>
            <w:webHidden/>
          </w:rPr>
          <w:tab/>
        </w:r>
        <w:r w:rsidR="006F74BB">
          <w:rPr>
            <w:noProof/>
            <w:webHidden/>
          </w:rPr>
          <w:fldChar w:fldCharType="begin"/>
        </w:r>
        <w:r w:rsidR="006F74BB">
          <w:rPr>
            <w:noProof/>
            <w:webHidden/>
          </w:rPr>
          <w:instrText xml:space="preserve"> PAGEREF _Toc536096867 \h </w:instrText>
        </w:r>
        <w:r w:rsidR="006F74BB">
          <w:rPr>
            <w:noProof/>
            <w:webHidden/>
          </w:rPr>
        </w:r>
        <w:r w:rsidR="006F74BB">
          <w:rPr>
            <w:noProof/>
            <w:webHidden/>
          </w:rPr>
          <w:fldChar w:fldCharType="separate"/>
        </w:r>
        <w:r w:rsidR="006F74BB">
          <w:rPr>
            <w:noProof/>
            <w:webHidden/>
          </w:rPr>
          <w:t>248</w:t>
        </w:r>
        <w:r w:rsidR="006F74BB">
          <w:rPr>
            <w:noProof/>
            <w:webHidden/>
          </w:rPr>
          <w:fldChar w:fldCharType="end"/>
        </w:r>
      </w:hyperlink>
    </w:p>
    <w:p w:rsidR="006F74BB" w:rsidRDefault="001F2A9E" w14:paraId="6A4687D0" w14:textId="7AF5A3F1">
      <w:pPr>
        <w:pStyle w:val="TOC2"/>
        <w:tabs>
          <w:tab w:val="left" w:pos="880"/>
          <w:tab w:val="right" w:leader="dot" w:pos="9016"/>
        </w:tabs>
        <w:rPr>
          <w:rFonts w:asciiTheme="minorHAnsi" w:hAnsiTheme="minorHAnsi" w:eastAsiaTheme="minorEastAsia" w:cstheme="minorBidi"/>
          <w:noProof/>
          <w:lang w:val="en-US"/>
        </w:rPr>
      </w:pPr>
      <w:hyperlink w:history="1" w:anchor="_Toc536096868">
        <w:r w:rsidRPr="009D276D" w:rsidR="006F74BB">
          <w:rPr>
            <w:rStyle w:val="Hyperlink"/>
            <w:noProof/>
          </w:rPr>
          <w:t>16.5</w:t>
        </w:r>
        <w:r w:rsidR="006F74BB">
          <w:rPr>
            <w:rFonts w:asciiTheme="minorHAnsi" w:hAnsiTheme="minorHAnsi" w:eastAsiaTheme="minorEastAsia" w:cstheme="minorBidi"/>
            <w:noProof/>
            <w:lang w:val="en-US"/>
          </w:rPr>
          <w:tab/>
        </w:r>
        <w:r w:rsidRPr="009D276D" w:rsidR="006F74BB">
          <w:rPr>
            <w:rStyle w:val="Hyperlink"/>
            <w:noProof/>
          </w:rPr>
          <w:t>Debit Entry Class Codes</w:t>
        </w:r>
        <w:r w:rsidR="006F74BB">
          <w:rPr>
            <w:noProof/>
            <w:webHidden/>
          </w:rPr>
          <w:tab/>
        </w:r>
        <w:r w:rsidR="006F74BB">
          <w:rPr>
            <w:noProof/>
            <w:webHidden/>
          </w:rPr>
          <w:fldChar w:fldCharType="begin"/>
        </w:r>
        <w:r w:rsidR="006F74BB">
          <w:rPr>
            <w:noProof/>
            <w:webHidden/>
          </w:rPr>
          <w:instrText xml:space="preserve"> PAGEREF _Toc536096868 \h </w:instrText>
        </w:r>
        <w:r w:rsidR="006F74BB">
          <w:rPr>
            <w:noProof/>
            <w:webHidden/>
          </w:rPr>
        </w:r>
        <w:r w:rsidR="006F74BB">
          <w:rPr>
            <w:noProof/>
            <w:webHidden/>
          </w:rPr>
          <w:fldChar w:fldCharType="separate"/>
        </w:r>
        <w:r w:rsidR="006F74BB">
          <w:rPr>
            <w:noProof/>
            <w:webHidden/>
          </w:rPr>
          <w:t>248</w:t>
        </w:r>
        <w:r w:rsidR="006F74BB">
          <w:rPr>
            <w:noProof/>
            <w:webHidden/>
          </w:rPr>
          <w:fldChar w:fldCharType="end"/>
        </w:r>
      </w:hyperlink>
    </w:p>
    <w:p w:rsidR="006F74BB" w:rsidRDefault="001F2A9E" w14:paraId="2ED51E90" w14:textId="6A64C54E">
      <w:pPr>
        <w:pStyle w:val="TOC2"/>
        <w:tabs>
          <w:tab w:val="left" w:pos="880"/>
          <w:tab w:val="right" w:leader="dot" w:pos="9016"/>
        </w:tabs>
        <w:rPr>
          <w:rFonts w:asciiTheme="minorHAnsi" w:hAnsiTheme="minorHAnsi" w:eastAsiaTheme="minorEastAsia" w:cstheme="minorBidi"/>
          <w:noProof/>
          <w:lang w:val="en-US"/>
        </w:rPr>
      </w:pPr>
      <w:hyperlink w:history="1" w:anchor="_Toc536096869">
        <w:r w:rsidRPr="009D276D" w:rsidR="006F74BB">
          <w:rPr>
            <w:rStyle w:val="Hyperlink"/>
            <w:noProof/>
          </w:rPr>
          <w:t>16.6</w:t>
        </w:r>
        <w:r w:rsidR="006F74BB">
          <w:rPr>
            <w:rFonts w:asciiTheme="minorHAnsi" w:hAnsiTheme="minorHAnsi" w:eastAsiaTheme="minorEastAsia" w:cstheme="minorBidi"/>
            <w:noProof/>
            <w:lang w:val="en-US"/>
          </w:rPr>
          <w:tab/>
        </w:r>
        <w:r w:rsidRPr="009D276D" w:rsidR="006F74BB">
          <w:rPr>
            <w:rStyle w:val="Hyperlink"/>
            <w:noProof/>
          </w:rPr>
          <w:t>Mandate Suspension Reason Codes</w:t>
        </w:r>
        <w:r w:rsidR="006F74BB">
          <w:rPr>
            <w:noProof/>
            <w:webHidden/>
          </w:rPr>
          <w:tab/>
        </w:r>
        <w:r w:rsidR="006F74BB">
          <w:rPr>
            <w:noProof/>
            <w:webHidden/>
          </w:rPr>
          <w:fldChar w:fldCharType="begin"/>
        </w:r>
        <w:r w:rsidR="006F74BB">
          <w:rPr>
            <w:noProof/>
            <w:webHidden/>
          </w:rPr>
          <w:instrText xml:space="preserve"> PAGEREF _Toc536096869 \h </w:instrText>
        </w:r>
        <w:r w:rsidR="006F74BB">
          <w:rPr>
            <w:noProof/>
            <w:webHidden/>
          </w:rPr>
        </w:r>
        <w:r w:rsidR="006F74BB">
          <w:rPr>
            <w:noProof/>
            <w:webHidden/>
          </w:rPr>
          <w:fldChar w:fldCharType="separate"/>
        </w:r>
        <w:r w:rsidR="006F74BB">
          <w:rPr>
            <w:noProof/>
            <w:webHidden/>
          </w:rPr>
          <w:t>249</w:t>
        </w:r>
        <w:r w:rsidR="006F74BB">
          <w:rPr>
            <w:noProof/>
            <w:webHidden/>
          </w:rPr>
          <w:fldChar w:fldCharType="end"/>
        </w:r>
      </w:hyperlink>
    </w:p>
    <w:p w:rsidR="006F74BB" w:rsidRDefault="001F2A9E" w14:paraId="410258A6" w14:textId="03FABD27">
      <w:pPr>
        <w:pStyle w:val="TOC2"/>
        <w:tabs>
          <w:tab w:val="left" w:pos="880"/>
          <w:tab w:val="right" w:leader="dot" w:pos="9016"/>
        </w:tabs>
        <w:rPr>
          <w:rFonts w:asciiTheme="minorHAnsi" w:hAnsiTheme="minorHAnsi" w:eastAsiaTheme="minorEastAsia" w:cstheme="minorBidi"/>
          <w:noProof/>
          <w:lang w:val="en-US"/>
        </w:rPr>
      </w:pPr>
      <w:hyperlink w:history="1" w:anchor="_Toc536096870">
        <w:r w:rsidRPr="009D276D" w:rsidR="006F74BB">
          <w:rPr>
            <w:rStyle w:val="Hyperlink"/>
            <w:noProof/>
          </w:rPr>
          <w:t>16.7</w:t>
        </w:r>
        <w:r w:rsidR="006F74BB">
          <w:rPr>
            <w:rFonts w:asciiTheme="minorHAnsi" w:hAnsiTheme="minorHAnsi" w:eastAsiaTheme="minorEastAsia" w:cstheme="minorBidi"/>
            <w:noProof/>
            <w:lang w:val="en-US"/>
          </w:rPr>
          <w:tab/>
        </w:r>
        <w:r w:rsidRPr="009D276D" w:rsidR="006F74BB">
          <w:rPr>
            <w:rStyle w:val="Hyperlink"/>
            <w:noProof/>
          </w:rPr>
          <w:t>Mandate Cancellation Reason Codes</w:t>
        </w:r>
        <w:r w:rsidR="006F74BB">
          <w:rPr>
            <w:noProof/>
            <w:webHidden/>
          </w:rPr>
          <w:tab/>
        </w:r>
        <w:r w:rsidR="006F74BB">
          <w:rPr>
            <w:noProof/>
            <w:webHidden/>
          </w:rPr>
          <w:fldChar w:fldCharType="begin"/>
        </w:r>
        <w:r w:rsidR="006F74BB">
          <w:rPr>
            <w:noProof/>
            <w:webHidden/>
          </w:rPr>
          <w:instrText xml:space="preserve"> PAGEREF _Toc536096870 \h </w:instrText>
        </w:r>
        <w:r w:rsidR="006F74BB">
          <w:rPr>
            <w:noProof/>
            <w:webHidden/>
          </w:rPr>
        </w:r>
        <w:r w:rsidR="006F74BB">
          <w:rPr>
            <w:noProof/>
            <w:webHidden/>
          </w:rPr>
          <w:fldChar w:fldCharType="separate"/>
        </w:r>
        <w:r w:rsidR="006F74BB">
          <w:rPr>
            <w:noProof/>
            <w:webHidden/>
          </w:rPr>
          <w:t>249</w:t>
        </w:r>
        <w:r w:rsidR="006F74BB">
          <w:rPr>
            <w:noProof/>
            <w:webHidden/>
          </w:rPr>
          <w:fldChar w:fldCharType="end"/>
        </w:r>
      </w:hyperlink>
    </w:p>
    <w:p w:rsidR="006F74BB" w:rsidRDefault="001F2A9E" w14:paraId="120FA615" w14:textId="2421DC8D">
      <w:pPr>
        <w:pStyle w:val="TOC2"/>
        <w:tabs>
          <w:tab w:val="left" w:pos="880"/>
          <w:tab w:val="right" w:leader="dot" w:pos="9016"/>
        </w:tabs>
        <w:rPr>
          <w:rFonts w:asciiTheme="minorHAnsi" w:hAnsiTheme="minorHAnsi" w:eastAsiaTheme="minorEastAsia" w:cstheme="minorBidi"/>
          <w:noProof/>
          <w:lang w:val="en-US"/>
        </w:rPr>
      </w:pPr>
      <w:hyperlink w:history="1" w:anchor="_Toc536096871">
        <w:r w:rsidRPr="009D276D" w:rsidR="006F74BB">
          <w:rPr>
            <w:rStyle w:val="Hyperlink"/>
            <w:noProof/>
          </w:rPr>
          <w:t>16.8</w:t>
        </w:r>
        <w:r w:rsidR="006F74BB">
          <w:rPr>
            <w:rFonts w:asciiTheme="minorHAnsi" w:hAnsiTheme="minorHAnsi" w:eastAsiaTheme="minorEastAsia" w:cstheme="minorBidi"/>
            <w:noProof/>
            <w:lang w:val="en-US"/>
          </w:rPr>
          <w:tab/>
        </w:r>
        <w:r w:rsidRPr="009D276D" w:rsidR="006F74BB">
          <w:rPr>
            <w:rStyle w:val="Hyperlink"/>
            <w:noProof/>
          </w:rPr>
          <w:t>Payment Cancellation Reason Codes</w:t>
        </w:r>
        <w:r w:rsidR="006F74BB">
          <w:rPr>
            <w:noProof/>
            <w:webHidden/>
          </w:rPr>
          <w:tab/>
        </w:r>
        <w:r w:rsidR="006F74BB">
          <w:rPr>
            <w:noProof/>
            <w:webHidden/>
          </w:rPr>
          <w:fldChar w:fldCharType="begin"/>
        </w:r>
        <w:r w:rsidR="006F74BB">
          <w:rPr>
            <w:noProof/>
            <w:webHidden/>
          </w:rPr>
          <w:instrText xml:space="preserve"> PAGEREF _Toc536096871 \h </w:instrText>
        </w:r>
        <w:r w:rsidR="006F74BB">
          <w:rPr>
            <w:noProof/>
            <w:webHidden/>
          </w:rPr>
        </w:r>
        <w:r w:rsidR="006F74BB">
          <w:rPr>
            <w:noProof/>
            <w:webHidden/>
          </w:rPr>
          <w:fldChar w:fldCharType="separate"/>
        </w:r>
        <w:r w:rsidR="006F74BB">
          <w:rPr>
            <w:noProof/>
            <w:webHidden/>
          </w:rPr>
          <w:t>249</w:t>
        </w:r>
        <w:r w:rsidR="006F74BB">
          <w:rPr>
            <w:noProof/>
            <w:webHidden/>
          </w:rPr>
          <w:fldChar w:fldCharType="end"/>
        </w:r>
      </w:hyperlink>
    </w:p>
    <w:p w:rsidR="006F74BB" w:rsidRDefault="001F2A9E" w14:paraId="7D633BEE" w14:textId="242BE0A5">
      <w:pPr>
        <w:pStyle w:val="TOC2"/>
        <w:tabs>
          <w:tab w:val="left" w:pos="880"/>
          <w:tab w:val="right" w:leader="dot" w:pos="9016"/>
        </w:tabs>
        <w:rPr>
          <w:rFonts w:asciiTheme="minorHAnsi" w:hAnsiTheme="minorHAnsi" w:eastAsiaTheme="minorEastAsia" w:cstheme="minorBidi"/>
          <w:noProof/>
          <w:lang w:val="en-US"/>
        </w:rPr>
      </w:pPr>
      <w:hyperlink w:history="1" w:anchor="_Toc536096872">
        <w:r w:rsidRPr="009D276D" w:rsidR="006F74BB">
          <w:rPr>
            <w:rStyle w:val="Hyperlink"/>
            <w:noProof/>
          </w:rPr>
          <w:t>16.9</w:t>
        </w:r>
        <w:r w:rsidR="006F74BB">
          <w:rPr>
            <w:rFonts w:asciiTheme="minorHAnsi" w:hAnsiTheme="minorHAnsi" w:eastAsiaTheme="minorEastAsia" w:cstheme="minorBidi"/>
            <w:noProof/>
            <w:lang w:val="en-US"/>
          </w:rPr>
          <w:tab/>
        </w:r>
        <w:r w:rsidRPr="009D276D" w:rsidR="006F74BB">
          <w:rPr>
            <w:rStyle w:val="Hyperlink"/>
            <w:noProof/>
          </w:rPr>
          <w:t>Mandate Frequency Codes</w:t>
        </w:r>
        <w:r w:rsidR="006F74BB">
          <w:rPr>
            <w:noProof/>
            <w:webHidden/>
          </w:rPr>
          <w:tab/>
        </w:r>
        <w:r w:rsidR="006F74BB">
          <w:rPr>
            <w:noProof/>
            <w:webHidden/>
          </w:rPr>
          <w:fldChar w:fldCharType="begin"/>
        </w:r>
        <w:r w:rsidR="006F74BB">
          <w:rPr>
            <w:noProof/>
            <w:webHidden/>
          </w:rPr>
          <w:instrText xml:space="preserve"> PAGEREF _Toc536096872 \h </w:instrText>
        </w:r>
        <w:r w:rsidR="006F74BB">
          <w:rPr>
            <w:noProof/>
            <w:webHidden/>
          </w:rPr>
        </w:r>
        <w:r w:rsidR="006F74BB">
          <w:rPr>
            <w:noProof/>
            <w:webHidden/>
          </w:rPr>
          <w:fldChar w:fldCharType="separate"/>
        </w:r>
        <w:r w:rsidR="006F74BB">
          <w:rPr>
            <w:noProof/>
            <w:webHidden/>
          </w:rPr>
          <w:t>250</w:t>
        </w:r>
        <w:r w:rsidR="006F74BB">
          <w:rPr>
            <w:noProof/>
            <w:webHidden/>
          </w:rPr>
          <w:fldChar w:fldCharType="end"/>
        </w:r>
      </w:hyperlink>
    </w:p>
    <w:p w:rsidR="006F74BB" w:rsidRDefault="001F2A9E" w14:paraId="62FF2487" w14:textId="47EECC45">
      <w:pPr>
        <w:pStyle w:val="TOC2"/>
        <w:tabs>
          <w:tab w:val="left" w:pos="1100"/>
          <w:tab w:val="right" w:leader="dot" w:pos="9016"/>
        </w:tabs>
        <w:rPr>
          <w:rFonts w:asciiTheme="minorHAnsi" w:hAnsiTheme="minorHAnsi" w:eastAsiaTheme="minorEastAsia" w:cstheme="minorBidi"/>
          <w:noProof/>
          <w:lang w:val="en-US"/>
        </w:rPr>
      </w:pPr>
      <w:hyperlink w:history="1" w:anchor="_Toc536096873">
        <w:r w:rsidRPr="009D276D" w:rsidR="006F74BB">
          <w:rPr>
            <w:rStyle w:val="Hyperlink"/>
            <w:noProof/>
          </w:rPr>
          <w:t>16.10</w:t>
        </w:r>
        <w:r w:rsidR="006F74BB">
          <w:rPr>
            <w:rFonts w:asciiTheme="minorHAnsi" w:hAnsiTheme="minorHAnsi" w:eastAsiaTheme="minorEastAsia" w:cstheme="minorBidi"/>
            <w:noProof/>
            <w:lang w:val="en-US"/>
          </w:rPr>
          <w:tab/>
        </w:r>
        <w:r w:rsidRPr="009D276D" w:rsidR="006F74BB">
          <w:rPr>
            <w:rStyle w:val="Hyperlink"/>
            <w:noProof/>
          </w:rPr>
          <w:t>Mandate Amendment Reason Codes</w:t>
        </w:r>
        <w:r w:rsidR="006F74BB">
          <w:rPr>
            <w:noProof/>
            <w:webHidden/>
          </w:rPr>
          <w:tab/>
        </w:r>
        <w:r w:rsidR="006F74BB">
          <w:rPr>
            <w:noProof/>
            <w:webHidden/>
          </w:rPr>
          <w:fldChar w:fldCharType="begin"/>
        </w:r>
        <w:r w:rsidR="006F74BB">
          <w:rPr>
            <w:noProof/>
            <w:webHidden/>
          </w:rPr>
          <w:instrText xml:space="preserve"> PAGEREF _Toc536096873 \h </w:instrText>
        </w:r>
        <w:r w:rsidR="006F74BB">
          <w:rPr>
            <w:noProof/>
            <w:webHidden/>
          </w:rPr>
        </w:r>
        <w:r w:rsidR="006F74BB">
          <w:rPr>
            <w:noProof/>
            <w:webHidden/>
          </w:rPr>
          <w:fldChar w:fldCharType="separate"/>
        </w:r>
        <w:r w:rsidR="006F74BB">
          <w:rPr>
            <w:noProof/>
            <w:webHidden/>
          </w:rPr>
          <w:t>251</w:t>
        </w:r>
        <w:r w:rsidR="006F74BB">
          <w:rPr>
            <w:noProof/>
            <w:webHidden/>
          </w:rPr>
          <w:fldChar w:fldCharType="end"/>
        </w:r>
      </w:hyperlink>
    </w:p>
    <w:p w:rsidR="006F74BB" w:rsidRDefault="001F2A9E" w14:paraId="71292DAD" w14:textId="756DC058">
      <w:pPr>
        <w:pStyle w:val="TOC2"/>
        <w:tabs>
          <w:tab w:val="left" w:pos="1100"/>
          <w:tab w:val="right" w:leader="dot" w:pos="9016"/>
        </w:tabs>
        <w:rPr>
          <w:rFonts w:asciiTheme="minorHAnsi" w:hAnsiTheme="minorHAnsi" w:eastAsiaTheme="minorEastAsia" w:cstheme="minorBidi"/>
          <w:noProof/>
          <w:lang w:val="en-US"/>
        </w:rPr>
      </w:pPr>
      <w:hyperlink w:history="1" w:anchor="_Toc536096874">
        <w:r w:rsidRPr="009D276D" w:rsidR="006F74BB">
          <w:rPr>
            <w:rStyle w:val="Hyperlink"/>
            <w:noProof/>
          </w:rPr>
          <w:t>16.11</w:t>
        </w:r>
        <w:r w:rsidR="006F74BB">
          <w:rPr>
            <w:rFonts w:asciiTheme="minorHAnsi" w:hAnsiTheme="minorHAnsi" w:eastAsiaTheme="minorEastAsia" w:cstheme="minorBidi"/>
            <w:noProof/>
            <w:lang w:val="en-US"/>
          </w:rPr>
          <w:tab/>
        </w:r>
        <w:r w:rsidRPr="009D276D" w:rsidR="006F74BB">
          <w:rPr>
            <w:rStyle w:val="Hyperlink"/>
            <w:noProof/>
          </w:rPr>
          <w:t>Local Instrument Codes</w:t>
        </w:r>
        <w:r w:rsidR="006F74BB">
          <w:rPr>
            <w:noProof/>
            <w:webHidden/>
          </w:rPr>
          <w:tab/>
        </w:r>
        <w:r w:rsidR="006F74BB">
          <w:rPr>
            <w:noProof/>
            <w:webHidden/>
          </w:rPr>
          <w:fldChar w:fldCharType="begin"/>
        </w:r>
        <w:r w:rsidR="006F74BB">
          <w:rPr>
            <w:noProof/>
            <w:webHidden/>
          </w:rPr>
          <w:instrText xml:space="preserve"> PAGEREF _Toc536096874 \h </w:instrText>
        </w:r>
        <w:r w:rsidR="006F74BB">
          <w:rPr>
            <w:noProof/>
            <w:webHidden/>
          </w:rPr>
        </w:r>
        <w:r w:rsidR="006F74BB">
          <w:rPr>
            <w:noProof/>
            <w:webHidden/>
          </w:rPr>
          <w:fldChar w:fldCharType="separate"/>
        </w:r>
        <w:r w:rsidR="006F74BB">
          <w:rPr>
            <w:noProof/>
            <w:webHidden/>
          </w:rPr>
          <w:t>251</w:t>
        </w:r>
        <w:r w:rsidR="006F74BB">
          <w:rPr>
            <w:noProof/>
            <w:webHidden/>
          </w:rPr>
          <w:fldChar w:fldCharType="end"/>
        </w:r>
      </w:hyperlink>
    </w:p>
    <w:p w:rsidR="006F74BB" w:rsidRDefault="001F2A9E" w14:paraId="53CA2F7F" w14:textId="0FE1FC26">
      <w:pPr>
        <w:pStyle w:val="TOC2"/>
        <w:tabs>
          <w:tab w:val="left" w:pos="1100"/>
          <w:tab w:val="right" w:leader="dot" w:pos="9016"/>
        </w:tabs>
        <w:rPr>
          <w:rFonts w:asciiTheme="minorHAnsi" w:hAnsiTheme="minorHAnsi" w:eastAsiaTheme="minorEastAsia" w:cstheme="minorBidi"/>
          <w:noProof/>
          <w:lang w:val="en-US"/>
        </w:rPr>
      </w:pPr>
      <w:hyperlink w:history="1" w:anchor="_Toc536096875">
        <w:r w:rsidRPr="009D276D" w:rsidR="006F74BB">
          <w:rPr>
            <w:rStyle w:val="Hyperlink"/>
            <w:noProof/>
          </w:rPr>
          <w:t>16.12</w:t>
        </w:r>
        <w:r w:rsidR="006F74BB">
          <w:rPr>
            <w:rFonts w:asciiTheme="minorHAnsi" w:hAnsiTheme="minorHAnsi" w:eastAsiaTheme="minorEastAsia" w:cstheme="minorBidi"/>
            <w:noProof/>
            <w:lang w:val="en-US"/>
          </w:rPr>
          <w:tab/>
        </w:r>
        <w:r w:rsidRPr="009D276D" w:rsidR="006F74BB">
          <w:rPr>
            <w:rStyle w:val="Hyperlink"/>
            <w:noProof/>
          </w:rPr>
          <w:t>Investigation Status Confirmation Codes</w:t>
        </w:r>
        <w:r w:rsidR="006F74BB">
          <w:rPr>
            <w:noProof/>
            <w:webHidden/>
          </w:rPr>
          <w:tab/>
        </w:r>
        <w:r w:rsidR="006F74BB">
          <w:rPr>
            <w:noProof/>
            <w:webHidden/>
          </w:rPr>
          <w:fldChar w:fldCharType="begin"/>
        </w:r>
        <w:r w:rsidR="006F74BB">
          <w:rPr>
            <w:noProof/>
            <w:webHidden/>
          </w:rPr>
          <w:instrText xml:space="preserve"> PAGEREF _Toc536096875 \h </w:instrText>
        </w:r>
        <w:r w:rsidR="006F74BB">
          <w:rPr>
            <w:noProof/>
            <w:webHidden/>
          </w:rPr>
        </w:r>
        <w:r w:rsidR="006F74BB">
          <w:rPr>
            <w:noProof/>
            <w:webHidden/>
          </w:rPr>
          <w:fldChar w:fldCharType="separate"/>
        </w:r>
        <w:r w:rsidR="006F74BB">
          <w:rPr>
            <w:noProof/>
            <w:webHidden/>
          </w:rPr>
          <w:t>252</w:t>
        </w:r>
        <w:r w:rsidR="006F74BB">
          <w:rPr>
            <w:noProof/>
            <w:webHidden/>
          </w:rPr>
          <w:fldChar w:fldCharType="end"/>
        </w:r>
      </w:hyperlink>
    </w:p>
    <w:p w:rsidR="006F74BB" w:rsidRDefault="001F2A9E" w14:paraId="0E8CF97A" w14:textId="321366E7">
      <w:pPr>
        <w:pStyle w:val="TOC2"/>
        <w:tabs>
          <w:tab w:val="left" w:pos="1100"/>
          <w:tab w:val="right" w:leader="dot" w:pos="9016"/>
        </w:tabs>
        <w:rPr>
          <w:rFonts w:asciiTheme="minorHAnsi" w:hAnsiTheme="minorHAnsi" w:eastAsiaTheme="minorEastAsia" w:cstheme="minorBidi"/>
          <w:noProof/>
          <w:lang w:val="en-US"/>
        </w:rPr>
      </w:pPr>
      <w:hyperlink w:history="1" w:anchor="_Toc536096876">
        <w:r w:rsidRPr="009D276D" w:rsidR="006F74BB">
          <w:rPr>
            <w:rStyle w:val="Hyperlink"/>
            <w:noProof/>
          </w:rPr>
          <w:t>16.13</w:t>
        </w:r>
        <w:r w:rsidR="006F74BB">
          <w:rPr>
            <w:rFonts w:asciiTheme="minorHAnsi" w:hAnsiTheme="minorHAnsi" w:eastAsiaTheme="minorEastAsia" w:cstheme="minorBidi"/>
            <w:noProof/>
            <w:lang w:val="en-US"/>
          </w:rPr>
          <w:tab/>
        </w:r>
        <w:r w:rsidRPr="009D276D" w:rsidR="006F74BB">
          <w:rPr>
            <w:rStyle w:val="Hyperlink"/>
            <w:noProof/>
          </w:rPr>
          <w:t>Transaction Cancellation Status</w:t>
        </w:r>
        <w:r w:rsidR="006F74BB">
          <w:rPr>
            <w:noProof/>
            <w:webHidden/>
          </w:rPr>
          <w:tab/>
        </w:r>
        <w:r w:rsidR="006F74BB">
          <w:rPr>
            <w:noProof/>
            <w:webHidden/>
          </w:rPr>
          <w:fldChar w:fldCharType="begin"/>
        </w:r>
        <w:r w:rsidR="006F74BB">
          <w:rPr>
            <w:noProof/>
            <w:webHidden/>
          </w:rPr>
          <w:instrText xml:space="preserve"> PAGEREF _Toc536096876 \h </w:instrText>
        </w:r>
        <w:r w:rsidR="006F74BB">
          <w:rPr>
            <w:noProof/>
            <w:webHidden/>
          </w:rPr>
        </w:r>
        <w:r w:rsidR="006F74BB">
          <w:rPr>
            <w:noProof/>
            <w:webHidden/>
          </w:rPr>
          <w:fldChar w:fldCharType="separate"/>
        </w:r>
        <w:r w:rsidR="006F74BB">
          <w:rPr>
            <w:noProof/>
            <w:webHidden/>
          </w:rPr>
          <w:t>254</w:t>
        </w:r>
        <w:r w:rsidR="006F74BB">
          <w:rPr>
            <w:noProof/>
            <w:webHidden/>
          </w:rPr>
          <w:fldChar w:fldCharType="end"/>
        </w:r>
      </w:hyperlink>
    </w:p>
    <w:p w:rsidR="006F74BB" w:rsidRDefault="001F2A9E" w14:paraId="514B64BB" w14:textId="1156A844">
      <w:pPr>
        <w:pStyle w:val="TOC2"/>
        <w:tabs>
          <w:tab w:val="left" w:pos="1100"/>
          <w:tab w:val="right" w:leader="dot" w:pos="9016"/>
        </w:tabs>
        <w:rPr>
          <w:rFonts w:asciiTheme="minorHAnsi" w:hAnsiTheme="minorHAnsi" w:eastAsiaTheme="minorEastAsia" w:cstheme="minorBidi"/>
          <w:noProof/>
          <w:lang w:val="en-US"/>
        </w:rPr>
      </w:pPr>
      <w:hyperlink w:history="1" w:anchor="_Toc536096877">
        <w:r w:rsidRPr="009D276D" w:rsidR="006F74BB">
          <w:rPr>
            <w:rStyle w:val="Hyperlink"/>
            <w:noProof/>
          </w:rPr>
          <w:t>16.14</w:t>
        </w:r>
        <w:r w:rsidR="006F74BB">
          <w:rPr>
            <w:rFonts w:asciiTheme="minorHAnsi" w:hAnsiTheme="minorHAnsi" w:eastAsiaTheme="minorEastAsia" w:cstheme="minorBidi"/>
            <w:noProof/>
            <w:lang w:val="en-US"/>
          </w:rPr>
          <w:tab/>
        </w:r>
        <w:r w:rsidRPr="009D276D" w:rsidR="006F74BB">
          <w:rPr>
            <w:rStyle w:val="Hyperlink"/>
            <w:noProof/>
          </w:rPr>
          <w:t>Cancellation Status Reason</w:t>
        </w:r>
        <w:r w:rsidR="006F74BB">
          <w:rPr>
            <w:noProof/>
            <w:webHidden/>
          </w:rPr>
          <w:tab/>
        </w:r>
        <w:r w:rsidR="006F74BB">
          <w:rPr>
            <w:noProof/>
            <w:webHidden/>
          </w:rPr>
          <w:fldChar w:fldCharType="begin"/>
        </w:r>
        <w:r w:rsidR="006F74BB">
          <w:rPr>
            <w:noProof/>
            <w:webHidden/>
          </w:rPr>
          <w:instrText xml:space="preserve"> PAGEREF _Toc536096877 \h </w:instrText>
        </w:r>
        <w:r w:rsidR="006F74BB">
          <w:rPr>
            <w:noProof/>
            <w:webHidden/>
          </w:rPr>
        </w:r>
        <w:r w:rsidR="006F74BB">
          <w:rPr>
            <w:noProof/>
            <w:webHidden/>
          </w:rPr>
          <w:fldChar w:fldCharType="separate"/>
        </w:r>
        <w:r w:rsidR="006F74BB">
          <w:rPr>
            <w:noProof/>
            <w:webHidden/>
          </w:rPr>
          <w:t>254</w:t>
        </w:r>
        <w:r w:rsidR="006F74BB">
          <w:rPr>
            <w:noProof/>
            <w:webHidden/>
          </w:rPr>
          <w:fldChar w:fldCharType="end"/>
        </w:r>
      </w:hyperlink>
    </w:p>
    <w:p w:rsidR="006F74BB" w:rsidRDefault="001F2A9E" w14:paraId="5464489A" w14:textId="2B3A1828">
      <w:pPr>
        <w:pStyle w:val="TOC2"/>
        <w:tabs>
          <w:tab w:val="left" w:pos="1100"/>
          <w:tab w:val="right" w:leader="dot" w:pos="9016"/>
        </w:tabs>
        <w:rPr>
          <w:rFonts w:asciiTheme="minorHAnsi" w:hAnsiTheme="minorHAnsi" w:eastAsiaTheme="minorEastAsia" w:cstheme="minorBidi"/>
          <w:noProof/>
          <w:lang w:val="en-US"/>
        </w:rPr>
      </w:pPr>
      <w:hyperlink w:history="1" w:anchor="_Toc536096878">
        <w:r w:rsidRPr="009D276D" w:rsidR="006F74BB">
          <w:rPr>
            <w:rStyle w:val="Hyperlink"/>
            <w:noProof/>
          </w:rPr>
          <w:t>16.15</w:t>
        </w:r>
        <w:r w:rsidR="006F74BB">
          <w:rPr>
            <w:rFonts w:asciiTheme="minorHAnsi" w:hAnsiTheme="minorHAnsi" w:eastAsiaTheme="minorEastAsia" w:cstheme="minorBidi"/>
            <w:noProof/>
            <w:lang w:val="en-US"/>
          </w:rPr>
          <w:tab/>
        </w:r>
        <w:r w:rsidRPr="009D276D" w:rsidR="006F74BB">
          <w:rPr>
            <w:rStyle w:val="Hyperlink"/>
            <w:noProof/>
          </w:rPr>
          <w:t>Service Identification Codes</w:t>
        </w:r>
        <w:r w:rsidR="006F74BB">
          <w:rPr>
            <w:noProof/>
            <w:webHidden/>
          </w:rPr>
          <w:tab/>
        </w:r>
        <w:r w:rsidR="006F74BB">
          <w:rPr>
            <w:noProof/>
            <w:webHidden/>
          </w:rPr>
          <w:fldChar w:fldCharType="begin"/>
        </w:r>
        <w:r w:rsidR="006F74BB">
          <w:rPr>
            <w:noProof/>
            <w:webHidden/>
          </w:rPr>
          <w:instrText xml:space="preserve"> PAGEREF _Toc536096878 \h </w:instrText>
        </w:r>
        <w:r w:rsidR="006F74BB">
          <w:rPr>
            <w:noProof/>
            <w:webHidden/>
          </w:rPr>
        </w:r>
        <w:r w:rsidR="006F74BB">
          <w:rPr>
            <w:noProof/>
            <w:webHidden/>
          </w:rPr>
          <w:fldChar w:fldCharType="separate"/>
        </w:r>
        <w:r w:rsidR="006F74BB">
          <w:rPr>
            <w:noProof/>
            <w:webHidden/>
          </w:rPr>
          <w:t>254</w:t>
        </w:r>
        <w:r w:rsidR="006F74BB">
          <w:rPr>
            <w:noProof/>
            <w:webHidden/>
          </w:rPr>
          <w:fldChar w:fldCharType="end"/>
        </w:r>
      </w:hyperlink>
    </w:p>
    <w:p w:rsidR="006F74BB" w:rsidRDefault="001F2A9E" w14:paraId="264220A7" w14:textId="784A0880">
      <w:pPr>
        <w:pStyle w:val="TOC2"/>
        <w:tabs>
          <w:tab w:val="left" w:pos="1100"/>
          <w:tab w:val="right" w:leader="dot" w:pos="9016"/>
        </w:tabs>
        <w:rPr>
          <w:rFonts w:asciiTheme="minorHAnsi" w:hAnsiTheme="minorHAnsi" w:eastAsiaTheme="minorEastAsia" w:cstheme="minorBidi"/>
          <w:noProof/>
          <w:lang w:val="en-US"/>
        </w:rPr>
      </w:pPr>
      <w:hyperlink w:history="1" w:anchor="_Toc536096879">
        <w:r w:rsidRPr="009D276D" w:rsidR="006F74BB">
          <w:rPr>
            <w:rStyle w:val="Hyperlink"/>
            <w:noProof/>
          </w:rPr>
          <w:t>16.16</w:t>
        </w:r>
        <w:r w:rsidR="006F74BB">
          <w:rPr>
            <w:rFonts w:asciiTheme="minorHAnsi" w:hAnsiTheme="minorHAnsi" w:eastAsiaTheme="minorEastAsia" w:cstheme="minorBidi"/>
            <w:noProof/>
            <w:lang w:val="en-US"/>
          </w:rPr>
          <w:tab/>
        </w:r>
        <w:r w:rsidRPr="009D276D" w:rsidR="006F74BB">
          <w:rPr>
            <w:rStyle w:val="Hyperlink"/>
            <w:noProof/>
          </w:rPr>
          <w:t>Clearing System Identifiers</w:t>
        </w:r>
        <w:r w:rsidR="006F74BB">
          <w:rPr>
            <w:noProof/>
            <w:webHidden/>
          </w:rPr>
          <w:tab/>
        </w:r>
        <w:r w:rsidR="006F74BB">
          <w:rPr>
            <w:noProof/>
            <w:webHidden/>
          </w:rPr>
          <w:fldChar w:fldCharType="begin"/>
        </w:r>
        <w:r w:rsidR="006F74BB">
          <w:rPr>
            <w:noProof/>
            <w:webHidden/>
          </w:rPr>
          <w:instrText xml:space="preserve"> PAGEREF _Toc536096879 \h </w:instrText>
        </w:r>
        <w:r w:rsidR="006F74BB">
          <w:rPr>
            <w:noProof/>
            <w:webHidden/>
          </w:rPr>
        </w:r>
        <w:r w:rsidR="006F74BB">
          <w:rPr>
            <w:noProof/>
            <w:webHidden/>
          </w:rPr>
          <w:fldChar w:fldCharType="separate"/>
        </w:r>
        <w:r w:rsidR="006F74BB">
          <w:rPr>
            <w:noProof/>
            <w:webHidden/>
          </w:rPr>
          <w:t>256</w:t>
        </w:r>
        <w:r w:rsidR="006F74BB">
          <w:rPr>
            <w:noProof/>
            <w:webHidden/>
          </w:rPr>
          <w:fldChar w:fldCharType="end"/>
        </w:r>
      </w:hyperlink>
    </w:p>
    <w:p w:rsidR="006F74BB" w:rsidRDefault="001F2A9E" w14:paraId="51EB5EF0" w14:textId="72EB5746">
      <w:pPr>
        <w:pStyle w:val="TOC2"/>
        <w:tabs>
          <w:tab w:val="left" w:pos="1100"/>
          <w:tab w:val="right" w:leader="dot" w:pos="9016"/>
        </w:tabs>
        <w:rPr>
          <w:rFonts w:asciiTheme="minorHAnsi" w:hAnsiTheme="minorHAnsi" w:eastAsiaTheme="minorEastAsia" w:cstheme="minorBidi"/>
          <w:noProof/>
          <w:lang w:val="en-US"/>
        </w:rPr>
      </w:pPr>
      <w:hyperlink w:history="1" w:anchor="_Toc536096880">
        <w:r w:rsidRPr="009D276D" w:rsidR="006F74BB">
          <w:rPr>
            <w:rStyle w:val="Hyperlink"/>
            <w:noProof/>
          </w:rPr>
          <w:t>16.17</w:t>
        </w:r>
        <w:r w:rsidR="006F74BB">
          <w:rPr>
            <w:rFonts w:asciiTheme="minorHAnsi" w:hAnsiTheme="minorHAnsi" w:eastAsiaTheme="minorEastAsia" w:cstheme="minorBidi"/>
            <w:noProof/>
            <w:lang w:val="en-US"/>
          </w:rPr>
          <w:tab/>
        </w:r>
        <w:r w:rsidRPr="009D276D" w:rsidR="006F74BB">
          <w:rPr>
            <w:rStyle w:val="Hyperlink"/>
            <w:noProof/>
          </w:rPr>
          <w:t>Table of  Error Codes</w:t>
        </w:r>
        <w:r w:rsidR="006F74BB">
          <w:rPr>
            <w:noProof/>
            <w:webHidden/>
          </w:rPr>
          <w:tab/>
        </w:r>
        <w:r w:rsidR="006F74BB">
          <w:rPr>
            <w:noProof/>
            <w:webHidden/>
          </w:rPr>
          <w:fldChar w:fldCharType="begin"/>
        </w:r>
        <w:r w:rsidR="006F74BB">
          <w:rPr>
            <w:noProof/>
            <w:webHidden/>
          </w:rPr>
          <w:instrText xml:space="preserve"> PAGEREF _Toc536096880 \h </w:instrText>
        </w:r>
        <w:r w:rsidR="006F74BB">
          <w:rPr>
            <w:noProof/>
            <w:webHidden/>
          </w:rPr>
        </w:r>
        <w:r w:rsidR="006F74BB">
          <w:rPr>
            <w:noProof/>
            <w:webHidden/>
          </w:rPr>
          <w:fldChar w:fldCharType="separate"/>
        </w:r>
        <w:r w:rsidR="006F74BB">
          <w:rPr>
            <w:noProof/>
            <w:webHidden/>
          </w:rPr>
          <w:t>256</w:t>
        </w:r>
        <w:r w:rsidR="006F74BB">
          <w:rPr>
            <w:noProof/>
            <w:webHidden/>
          </w:rPr>
          <w:fldChar w:fldCharType="end"/>
        </w:r>
      </w:hyperlink>
    </w:p>
    <w:p w:rsidR="006F74BB" w:rsidRDefault="001F2A9E" w14:paraId="4DA606D6" w14:textId="0F572E36">
      <w:pPr>
        <w:pStyle w:val="TOC2"/>
        <w:tabs>
          <w:tab w:val="left" w:pos="1100"/>
          <w:tab w:val="right" w:leader="dot" w:pos="9016"/>
        </w:tabs>
        <w:rPr>
          <w:rFonts w:asciiTheme="minorHAnsi" w:hAnsiTheme="minorHAnsi" w:eastAsiaTheme="minorEastAsia" w:cstheme="minorBidi"/>
          <w:noProof/>
          <w:lang w:val="en-US"/>
        </w:rPr>
      </w:pPr>
      <w:hyperlink w:history="1" w:anchor="_Toc536096881">
        <w:r w:rsidRPr="009D276D" w:rsidR="006F74BB">
          <w:rPr>
            <w:rStyle w:val="Hyperlink"/>
            <w:noProof/>
          </w:rPr>
          <w:t>16.18</w:t>
        </w:r>
        <w:r w:rsidR="006F74BB">
          <w:rPr>
            <w:rFonts w:asciiTheme="minorHAnsi" w:hAnsiTheme="minorHAnsi" w:eastAsiaTheme="minorEastAsia" w:cstheme="minorBidi"/>
            <w:noProof/>
            <w:lang w:val="en-US"/>
          </w:rPr>
          <w:tab/>
        </w:r>
        <w:r w:rsidRPr="009D276D" w:rsidR="006F74BB">
          <w:rPr>
            <w:rStyle w:val="Hyperlink"/>
            <w:noProof/>
          </w:rPr>
          <w:t>Debit Sequence Types</w:t>
        </w:r>
        <w:r w:rsidR="006F74BB">
          <w:rPr>
            <w:noProof/>
            <w:webHidden/>
          </w:rPr>
          <w:tab/>
        </w:r>
        <w:r w:rsidR="006F74BB">
          <w:rPr>
            <w:noProof/>
            <w:webHidden/>
          </w:rPr>
          <w:fldChar w:fldCharType="begin"/>
        </w:r>
        <w:r w:rsidR="006F74BB">
          <w:rPr>
            <w:noProof/>
            <w:webHidden/>
          </w:rPr>
          <w:instrText xml:space="preserve"> PAGEREF _Toc536096881 \h </w:instrText>
        </w:r>
        <w:r w:rsidR="006F74BB">
          <w:rPr>
            <w:noProof/>
            <w:webHidden/>
          </w:rPr>
        </w:r>
        <w:r w:rsidR="006F74BB">
          <w:rPr>
            <w:noProof/>
            <w:webHidden/>
          </w:rPr>
          <w:fldChar w:fldCharType="separate"/>
        </w:r>
        <w:r w:rsidR="006F74BB">
          <w:rPr>
            <w:noProof/>
            <w:webHidden/>
          </w:rPr>
          <w:t>263</w:t>
        </w:r>
        <w:r w:rsidR="006F74BB">
          <w:rPr>
            <w:noProof/>
            <w:webHidden/>
          </w:rPr>
          <w:fldChar w:fldCharType="end"/>
        </w:r>
      </w:hyperlink>
    </w:p>
    <w:p w:rsidR="006F74BB" w:rsidRDefault="001F2A9E" w14:paraId="75611DED" w14:textId="343F0DC6">
      <w:pPr>
        <w:pStyle w:val="TOC2"/>
        <w:tabs>
          <w:tab w:val="left" w:pos="1100"/>
          <w:tab w:val="right" w:leader="dot" w:pos="9016"/>
        </w:tabs>
        <w:rPr>
          <w:rFonts w:asciiTheme="minorHAnsi" w:hAnsiTheme="minorHAnsi" w:eastAsiaTheme="minorEastAsia" w:cstheme="minorBidi"/>
          <w:noProof/>
          <w:lang w:val="en-US"/>
        </w:rPr>
      </w:pPr>
      <w:hyperlink w:history="1" w:anchor="_Toc536096882">
        <w:r w:rsidRPr="009D276D" w:rsidR="006F74BB">
          <w:rPr>
            <w:rStyle w:val="Hyperlink"/>
            <w:noProof/>
          </w:rPr>
          <w:t>16.19</w:t>
        </w:r>
        <w:r w:rsidR="006F74BB">
          <w:rPr>
            <w:rFonts w:asciiTheme="minorHAnsi" w:hAnsiTheme="minorHAnsi" w:eastAsiaTheme="minorEastAsia" w:cstheme="minorBidi"/>
            <w:noProof/>
            <w:lang w:val="en-US"/>
          </w:rPr>
          <w:tab/>
        </w:r>
        <w:r w:rsidRPr="009D276D" w:rsidR="006F74BB">
          <w:rPr>
            <w:rStyle w:val="Hyperlink"/>
            <w:noProof/>
          </w:rPr>
          <w:t>Account Types</w:t>
        </w:r>
        <w:r w:rsidR="006F74BB">
          <w:rPr>
            <w:noProof/>
            <w:webHidden/>
          </w:rPr>
          <w:tab/>
        </w:r>
        <w:r w:rsidR="006F74BB">
          <w:rPr>
            <w:noProof/>
            <w:webHidden/>
          </w:rPr>
          <w:fldChar w:fldCharType="begin"/>
        </w:r>
        <w:r w:rsidR="006F74BB">
          <w:rPr>
            <w:noProof/>
            <w:webHidden/>
          </w:rPr>
          <w:instrText xml:space="preserve"> PAGEREF _Toc536096882 \h </w:instrText>
        </w:r>
        <w:r w:rsidR="006F74BB">
          <w:rPr>
            <w:noProof/>
            <w:webHidden/>
          </w:rPr>
        </w:r>
        <w:r w:rsidR="006F74BB">
          <w:rPr>
            <w:noProof/>
            <w:webHidden/>
          </w:rPr>
          <w:fldChar w:fldCharType="separate"/>
        </w:r>
        <w:r w:rsidR="006F74BB">
          <w:rPr>
            <w:noProof/>
            <w:webHidden/>
          </w:rPr>
          <w:t>264</w:t>
        </w:r>
        <w:r w:rsidR="006F74BB">
          <w:rPr>
            <w:noProof/>
            <w:webHidden/>
          </w:rPr>
          <w:fldChar w:fldCharType="end"/>
        </w:r>
      </w:hyperlink>
    </w:p>
    <w:p w:rsidR="006F74BB" w:rsidRDefault="001F2A9E" w14:paraId="29C5F34D" w14:textId="2DCD6283">
      <w:pPr>
        <w:pStyle w:val="TOC2"/>
        <w:tabs>
          <w:tab w:val="left" w:pos="1100"/>
          <w:tab w:val="right" w:leader="dot" w:pos="9016"/>
        </w:tabs>
        <w:rPr>
          <w:rFonts w:asciiTheme="minorHAnsi" w:hAnsiTheme="minorHAnsi" w:eastAsiaTheme="minorEastAsia" w:cstheme="minorBidi"/>
          <w:noProof/>
          <w:lang w:val="en-US"/>
        </w:rPr>
      </w:pPr>
      <w:hyperlink w:history="1" w:anchor="_Toc536096883">
        <w:r w:rsidRPr="009D276D" w:rsidR="006F74BB">
          <w:rPr>
            <w:rStyle w:val="Hyperlink"/>
            <w:noProof/>
          </w:rPr>
          <w:t>16.20</w:t>
        </w:r>
        <w:r w:rsidR="006F74BB">
          <w:rPr>
            <w:rFonts w:asciiTheme="minorHAnsi" w:hAnsiTheme="minorHAnsi" w:eastAsiaTheme="minorEastAsia" w:cstheme="minorBidi"/>
            <w:noProof/>
            <w:lang w:val="en-US"/>
          </w:rPr>
          <w:tab/>
        </w:r>
        <w:r w:rsidRPr="009D276D" w:rsidR="006F74BB">
          <w:rPr>
            <w:rStyle w:val="Hyperlink"/>
            <w:noProof/>
          </w:rPr>
          <w:t>Mandate Reject Reason Codes</w:t>
        </w:r>
        <w:r w:rsidR="006F74BB">
          <w:rPr>
            <w:noProof/>
            <w:webHidden/>
          </w:rPr>
          <w:tab/>
        </w:r>
        <w:r w:rsidR="006F74BB">
          <w:rPr>
            <w:noProof/>
            <w:webHidden/>
          </w:rPr>
          <w:fldChar w:fldCharType="begin"/>
        </w:r>
        <w:r w:rsidR="006F74BB">
          <w:rPr>
            <w:noProof/>
            <w:webHidden/>
          </w:rPr>
          <w:instrText xml:space="preserve"> PAGEREF _Toc536096883 \h </w:instrText>
        </w:r>
        <w:r w:rsidR="006F74BB">
          <w:rPr>
            <w:noProof/>
            <w:webHidden/>
          </w:rPr>
        </w:r>
        <w:r w:rsidR="006F74BB">
          <w:rPr>
            <w:noProof/>
            <w:webHidden/>
          </w:rPr>
          <w:fldChar w:fldCharType="separate"/>
        </w:r>
        <w:r w:rsidR="006F74BB">
          <w:rPr>
            <w:noProof/>
            <w:webHidden/>
          </w:rPr>
          <w:t>264</w:t>
        </w:r>
        <w:r w:rsidR="006F74BB">
          <w:rPr>
            <w:noProof/>
            <w:webHidden/>
          </w:rPr>
          <w:fldChar w:fldCharType="end"/>
        </w:r>
      </w:hyperlink>
    </w:p>
    <w:p w:rsidR="006F74BB" w:rsidRDefault="001F2A9E" w14:paraId="2A13A186" w14:textId="33264D60">
      <w:pPr>
        <w:pStyle w:val="TOC2"/>
        <w:tabs>
          <w:tab w:val="left" w:pos="1100"/>
          <w:tab w:val="right" w:leader="dot" w:pos="9016"/>
        </w:tabs>
        <w:rPr>
          <w:rFonts w:asciiTheme="minorHAnsi" w:hAnsiTheme="minorHAnsi" w:eastAsiaTheme="minorEastAsia" w:cstheme="minorBidi"/>
          <w:noProof/>
          <w:lang w:val="en-US"/>
        </w:rPr>
      </w:pPr>
      <w:hyperlink w:history="1" w:anchor="_Toc536096884">
        <w:r w:rsidRPr="009D276D" w:rsidR="006F74BB">
          <w:rPr>
            <w:rStyle w:val="Hyperlink"/>
            <w:noProof/>
          </w:rPr>
          <w:t>16.21</w:t>
        </w:r>
        <w:r w:rsidR="006F74BB">
          <w:rPr>
            <w:rFonts w:asciiTheme="minorHAnsi" w:hAnsiTheme="minorHAnsi" w:eastAsiaTheme="minorEastAsia" w:cstheme="minorBidi"/>
            <w:noProof/>
            <w:lang w:val="en-US"/>
          </w:rPr>
          <w:tab/>
        </w:r>
        <w:r w:rsidRPr="009D276D" w:rsidR="006F74BB">
          <w:rPr>
            <w:rStyle w:val="Hyperlink"/>
            <w:noProof/>
          </w:rPr>
          <w:t>Mandate Status Reason Codes</w:t>
        </w:r>
        <w:r w:rsidR="006F74BB">
          <w:rPr>
            <w:noProof/>
            <w:webHidden/>
          </w:rPr>
          <w:tab/>
        </w:r>
        <w:r w:rsidR="006F74BB">
          <w:rPr>
            <w:noProof/>
            <w:webHidden/>
          </w:rPr>
          <w:fldChar w:fldCharType="begin"/>
        </w:r>
        <w:r w:rsidR="006F74BB">
          <w:rPr>
            <w:noProof/>
            <w:webHidden/>
          </w:rPr>
          <w:instrText xml:space="preserve"> PAGEREF _Toc536096884 \h </w:instrText>
        </w:r>
        <w:r w:rsidR="006F74BB">
          <w:rPr>
            <w:noProof/>
            <w:webHidden/>
          </w:rPr>
        </w:r>
        <w:r w:rsidR="006F74BB">
          <w:rPr>
            <w:noProof/>
            <w:webHidden/>
          </w:rPr>
          <w:fldChar w:fldCharType="separate"/>
        </w:r>
        <w:r w:rsidR="006F74BB">
          <w:rPr>
            <w:noProof/>
            <w:webHidden/>
          </w:rPr>
          <w:t>264</w:t>
        </w:r>
        <w:r w:rsidR="006F74BB">
          <w:rPr>
            <w:noProof/>
            <w:webHidden/>
          </w:rPr>
          <w:fldChar w:fldCharType="end"/>
        </w:r>
      </w:hyperlink>
    </w:p>
    <w:p w:rsidR="006F74BB" w:rsidRDefault="001F2A9E" w14:paraId="4E284F45" w14:textId="436009ED">
      <w:pPr>
        <w:pStyle w:val="TOC2"/>
        <w:tabs>
          <w:tab w:val="left" w:pos="1100"/>
          <w:tab w:val="right" w:leader="dot" w:pos="9016"/>
        </w:tabs>
        <w:rPr>
          <w:rFonts w:asciiTheme="minorHAnsi" w:hAnsiTheme="minorHAnsi" w:eastAsiaTheme="minorEastAsia" w:cstheme="minorBidi"/>
          <w:noProof/>
          <w:lang w:val="en-US"/>
        </w:rPr>
      </w:pPr>
      <w:hyperlink w:history="1" w:anchor="_Toc536096885">
        <w:r w:rsidRPr="009D276D" w:rsidR="006F74BB">
          <w:rPr>
            <w:rStyle w:val="Hyperlink"/>
            <w:noProof/>
          </w:rPr>
          <w:t>16.22</w:t>
        </w:r>
        <w:r w:rsidR="006F74BB">
          <w:rPr>
            <w:rFonts w:asciiTheme="minorHAnsi" w:hAnsiTheme="minorHAnsi" w:eastAsiaTheme="minorEastAsia" w:cstheme="minorBidi"/>
            <w:noProof/>
            <w:lang w:val="en-US"/>
          </w:rPr>
          <w:tab/>
        </w:r>
        <w:r w:rsidRPr="009D276D" w:rsidR="006F74BB">
          <w:rPr>
            <w:rStyle w:val="Hyperlink"/>
            <w:noProof/>
          </w:rPr>
          <w:t>Network Response Codes</w:t>
        </w:r>
        <w:r w:rsidR="006F74BB">
          <w:rPr>
            <w:noProof/>
            <w:webHidden/>
          </w:rPr>
          <w:tab/>
        </w:r>
        <w:r w:rsidR="006F74BB">
          <w:rPr>
            <w:noProof/>
            <w:webHidden/>
          </w:rPr>
          <w:fldChar w:fldCharType="begin"/>
        </w:r>
        <w:r w:rsidR="006F74BB">
          <w:rPr>
            <w:noProof/>
            <w:webHidden/>
          </w:rPr>
          <w:instrText xml:space="preserve"> PAGEREF _Toc536096885 \h </w:instrText>
        </w:r>
        <w:r w:rsidR="006F74BB">
          <w:rPr>
            <w:noProof/>
            <w:webHidden/>
          </w:rPr>
        </w:r>
        <w:r w:rsidR="006F74BB">
          <w:rPr>
            <w:noProof/>
            <w:webHidden/>
          </w:rPr>
          <w:fldChar w:fldCharType="separate"/>
        </w:r>
        <w:r w:rsidR="006F74BB">
          <w:rPr>
            <w:noProof/>
            <w:webHidden/>
          </w:rPr>
          <w:t>264</w:t>
        </w:r>
        <w:r w:rsidR="006F74BB">
          <w:rPr>
            <w:noProof/>
            <w:webHidden/>
          </w:rPr>
          <w:fldChar w:fldCharType="end"/>
        </w:r>
      </w:hyperlink>
    </w:p>
    <w:p w:rsidR="006F74BB" w:rsidRDefault="001F2A9E" w14:paraId="7B75EFBE" w14:textId="735E6681">
      <w:pPr>
        <w:pStyle w:val="TOC2"/>
        <w:tabs>
          <w:tab w:val="left" w:pos="1100"/>
          <w:tab w:val="right" w:leader="dot" w:pos="9016"/>
        </w:tabs>
        <w:rPr>
          <w:rFonts w:asciiTheme="minorHAnsi" w:hAnsiTheme="minorHAnsi" w:eastAsiaTheme="minorEastAsia" w:cstheme="minorBidi"/>
          <w:noProof/>
          <w:lang w:val="en-US"/>
        </w:rPr>
      </w:pPr>
      <w:hyperlink w:history="1" w:anchor="_Toc536096886">
        <w:r w:rsidRPr="009D276D" w:rsidR="006F74BB">
          <w:rPr>
            <w:rStyle w:val="Hyperlink"/>
            <w:noProof/>
          </w:rPr>
          <w:t>16.23</w:t>
        </w:r>
        <w:r w:rsidR="006F74BB">
          <w:rPr>
            <w:rFonts w:asciiTheme="minorHAnsi" w:hAnsiTheme="minorHAnsi" w:eastAsiaTheme="minorEastAsia" w:cstheme="minorBidi"/>
            <w:noProof/>
            <w:lang w:val="en-US"/>
          </w:rPr>
          <w:tab/>
        </w:r>
        <w:r w:rsidRPr="009D276D" w:rsidR="006F74BB">
          <w:rPr>
            <w:rStyle w:val="Hyperlink"/>
            <w:noProof/>
          </w:rPr>
          <w:t>Return Reason Codes</w:t>
        </w:r>
        <w:r w:rsidR="006F74BB">
          <w:rPr>
            <w:noProof/>
            <w:webHidden/>
          </w:rPr>
          <w:tab/>
        </w:r>
        <w:r w:rsidR="006F74BB">
          <w:rPr>
            <w:noProof/>
            <w:webHidden/>
          </w:rPr>
          <w:fldChar w:fldCharType="begin"/>
        </w:r>
        <w:r w:rsidR="006F74BB">
          <w:rPr>
            <w:noProof/>
            <w:webHidden/>
          </w:rPr>
          <w:instrText xml:space="preserve"> PAGEREF _Toc536096886 \h </w:instrText>
        </w:r>
        <w:r w:rsidR="006F74BB">
          <w:rPr>
            <w:noProof/>
            <w:webHidden/>
          </w:rPr>
        </w:r>
        <w:r w:rsidR="006F74BB">
          <w:rPr>
            <w:noProof/>
            <w:webHidden/>
          </w:rPr>
          <w:fldChar w:fldCharType="separate"/>
        </w:r>
        <w:r w:rsidR="006F74BB">
          <w:rPr>
            <w:noProof/>
            <w:webHidden/>
          </w:rPr>
          <w:t>266</w:t>
        </w:r>
        <w:r w:rsidR="006F74BB">
          <w:rPr>
            <w:noProof/>
            <w:webHidden/>
          </w:rPr>
          <w:fldChar w:fldCharType="end"/>
        </w:r>
      </w:hyperlink>
    </w:p>
    <w:p w:rsidR="006F74BB" w:rsidRDefault="001F2A9E" w14:paraId="767B3884" w14:textId="01D9F4A7">
      <w:pPr>
        <w:pStyle w:val="TOC2"/>
        <w:tabs>
          <w:tab w:val="left" w:pos="1100"/>
          <w:tab w:val="right" w:leader="dot" w:pos="9016"/>
        </w:tabs>
        <w:rPr>
          <w:rFonts w:asciiTheme="minorHAnsi" w:hAnsiTheme="minorHAnsi" w:eastAsiaTheme="minorEastAsia" w:cstheme="minorBidi"/>
          <w:noProof/>
          <w:lang w:val="en-US"/>
        </w:rPr>
      </w:pPr>
      <w:hyperlink w:history="1" w:anchor="_Toc536096887">
        <w:r w:rsidRPr="009D276D" w:rsidR="006F74BB">
          <w:rPr>
            <w:rStyle w:val="Hyperlink"/>
            <w:noProof/>
          </w:rPr>
          <w:t>16.24</w:t>
        </w:r>
        <w:r w:rsidR="006F74BB">
          <w:rPr>
            <w:rFonts w:asciiTheme="minorHAnsi" w:hAnsiTheme="minorHAnsi" w:eastAsiaTheme="minorEastAsia" w:cstheme="minorBidi"/>
            <w:noProof/>
            <w:lang w:val="en-US"/>
          </w:rPr>
          <w:tab/>
        </w:r>
        <w:r w:rsidRPr="009D276D" w:rsidR="006F74BB">
          <w:rPr>
            <w:rStyle w:val="Hyperlink"/>
            <w:noProof/>
          </w:rPr>
          <w:t>Message Element Name table</w:t>
        </w:r>
        <w:r w:rsidR="006F74BB">
          <w:rPr>
            <w:noProof/>
            <w:webHidden/>
          </w:rPr>
          <w:tab/>
        </w:r>
        <w:r w:rsidR="006F74BB">
          <w:rPr>
            <w:noProof/>
            <w:webHidden/>
          </w:rPr>
          <w:fldChar w:fldCharType="begin"/>
        </w:r>
        <w:r w:rsidR="006F74BB">
          <w:rPr>
            <w:noProof/>
            <w:webHidden/>
          </w:rPr>
          <w:instrText xml:space="preserve"> PAGEREF _Toc536096887 \h </w:instrText>
        </w:r>
        <w:r w:rsidR="006F74BB">
          <w:rPr>
            <w:noProof/>
            <w:webHidden/>
          </w:rPr>
        </w:r>
        <w:r w:rsidR="006F74BB">
          <w:rPr>
            <w:noProof/>
            <w:webHidden/>
          </w:rPr>
          <w:fldChar w:fldCharType="separate"/>
        </w:r>
        <w:r w:rsidR="006F74BB">
          <w:rPr>
            <w:noProof/>
            <w:webHidden/>
          </w:rPr>
          <w:t>266</w:t>
        </w:r>
        <w:r w:rsidR="006F74BB">
          <w:rPr>
            <w:noProof/>
            <w:webHidden/>
          </w:rPr>
          <w:fldChar w:fldCharType="end"/>
        </w:r>
      </w:hyperlink>
    </w:p>
    <w:p w:rsidR="006F74BB" w:rsidRDefault="001F2A9E" w14:paraId="703420C1" w14:textId="1940D657">
      <w:pPr>
        <w:pStyle w:val="TOC1"/>
        <w:rPr>
          <w:rFonts w:asciiTheme="minorHAnsi" w:hAnsiTheme="minorHAnsi" w:eastAsiaTheme="minorEastAsia" w:cstheme="minorBidi"/>
          <w:noProof/>
          <w:lang w:val="en-US"/>
        </w:rPr>
      </w:pPr>
      <w:hyperlink w:history="1" w:anchor="_Toc536096888">
        <w:r w:rsidRPr="009D276D" w:rsidR="006F74BB">
          <w:rPr>
            <w:rStyle w:val="Hyperlink"/>
            <w:noProof/>
          </w:rPr>
          <w:t>Appendix A – Glossary</w:t>
        </w:r>
        <w:r w:rsidR="006F74BB">
          <w:rPr>
            <w:noProof/>
            <w:webHidden/>
          </w:rPr>
          <w:tab/>
        </w:r>
        <w:r w:rsidR="006F74BB">
          <w:rPr>
            <w:noProof/>
            <w:webHidden/>
          </w:rPr>
          <w:fldChar w:fldCharType="begin"/>
        </w:r>
        <w:r w:rsidR="006F74BB">
          <w:rPr>
            <w:noProof/>
            <w:webHidden/>
          </w:rPr>
          <w:instrText xml:space="preserve"> PAGEREF _Toc536096888 \h </w:instrText>
        </w:r>
        <w:r w:rsidR="006F74BB">
          <w:rPr>
            <w:noProof/>
            <w:webHidden/>
          </w:rPr>
        </w:r>
        <w:r w:rsidR="006F74BB">
          <w:rPr>
            <w:noProof/>
            <w:webHidden/>
          </w:rPr>
          <w:fldChar w:fldCharType="separate"/>
        </w:r>
        <w:r w:rsidR="006F74BB">
          <w:rPr>
            <w:noProof/>
            <w:webHidden/>
          </w:rPr>
          <w:t>269</w:t>
        </w:r>
        <w:r w:rsidR="006F74BB">
          <w:rPr>
            <w:noProof/>
            <w:webHidden/>
          </w:rPr>
          <w:fldChar w:fldCharType="end"/>
        </w:r>
      </w:hyperlink>
    </w:p>
    <w:p w:rsidR="006F74BB" w:rsidRDefault="001F2A9E" w14:paraId="1AD96F3F" w14:textId="4FE15FBA">
      <w:pPr>
        <w:pStyle w:val="TOC1"/>
        <w:rPr>
          <w:rFonts w:asciiTheme="minorHAnsi" w:hAnsiTheme="minorHAnsi" w:eastAsiaTheme="minorEastAsia" w:cstheme="minorBidi"/>
          <w:noProof/>
          <w:lang w:val="en-US"/>
        </w:rPr>
      </w:pPr>
      <w:hyperlink w:history="1" w:anchor="_Toc536096889">
        <w:r w:rsidRPr="009D276D" w:rsidR="006F74BB">
          <w:rPr>
            <w:rStyle w:val="Hyperlink"/>
            <w:noProof/>
          </w:rPr>
          <w:t>Appendix B – Data Elements To Be Presented To The Payer</w:t>
        </w:r>
        <w:r w:rsidR="006F74BB">
          <w:rPr>
            <w:noProof/>
            <w:webHidden/>
          </w:rPr>
          <w:tab/>
        </w:r>
        <w:r w:rsidR="006F74BB">
          <w:rPr>
            <w:noProof/>
            <w:webHidden/>
          </w:rPr>
          <w:fldChar w:fldCharType="begin"/>
        </w:r>
        <w:r w:rsidR="006F74BB">
          <w:rPr>
            <w:noProof/>
            <w:webHidden/>
          </w:rPr>
          <w:instrText xml:space="preserve"> PAGEREF _Toc536096889 \h </w:instrText>
        </w:r>
        <w:r w:rsidR="006F74BB">
          <w:rPr>
            <w:noProof/>
            <w:webHidden/>
          </w:rPr>
        </w:r>
        <w:r w:rsidR="006F74BB">
          <w:rPr>
            <w:noProof/>
            <w:webHidden/>
          </w:rPr>
          <w:fldChar w:fldCharType="separate"/>
        </w:r>
        <w:r w:rsidR="006F74BB">
          <w:rPr>
            <w:noProof/>
            <w:webHidden/>
          </w:rPr>
          <w:t>279</w:t>
        </w:r>
        <w:r w:rsidR="006F74BB">
          <w:rPr>
            <w:noProof/>
            <w:webHidden/>
          </w:rPr>
          <w:fldChar w:fldCharType="end"/>
        </w:r>
      </w:hyperlink>
    </w:p>
    <w:p w:rsidR="006F74BB" w:rsidRDefault="001F2A9E" w14:paraId="228D835A" w14:textId="138E0D47">
      <w:pPr>
        <w:pStyle w:val="TOC1"/>
        <w:rPr>
          <w:rFonts w:asciiTheme="minorHAnsi" w:hAnsiTheme="minorHAnsi" w:eastAsiaTheme="minorEastAsia" w:cstheme="minorBidi"/>
          <w:noProof/>
          <w:lang w:val="en-US"/>
        </w:rPr>
      </w:pPr>
      <w:hyperlink w:history="1" w:anchor="_Toc536096890">
        <w:r w:rsidRPr="009D276D" w:rsidR="006F74BB">
          <w:rPr>
            <w:rStyle w:val="Hyperlink"/>
            <w:noProof/>
          </w:rPr>
          <w:t>Appendix C – Required Business Data Elements Aligned To Mandate Initiation</w:t>
        </w:r>
        <w:r w:rsidR="006F74BB">
          <w:rPr>
            <w:noProof/>
            <w:webHidden/>
          </w:rPr>
          <w:tab/>
        </w:r>
        <w:r w:rsidR="006F74BB">
          <w:rPr>
            <w:noProof/>
            <w:webHidden/>
          </w:rPr>
          <w:fldChar w:fldCharType="begin"/>
        </w:r>
        <w:r w:rsidR="006F74BB">
          <w:rPr>
            <w:noProof/>
            <w:webHidden/>
          </w:rPr>
          <w:instrText xml:space="preserve"> PAGEREF _Toc536096890 \h </w:instrText>
        </w:r>
        <w:r w:rsidR="006F74BB">
          <w:rPr>
            <w:noProof/>
            <w:webHidden/>
          </w:rPr>
        </w:r>
        <w:r w:rsidR="006F74BB">
          <w:rPr>
            <w:noProof/>
            <w:webHidden/>
          </w:rPr>
          <w:fldChar w:fldCharType="separate"/>
        </w:r>
        <w:r w:rsidR="006F74BB">
          <w:rPr>
            <w:noProof/>
            <w:webHidden/>
          </w:rPr>
          <w:t>282</w:t>
        </w:r>
        <w:r w:rsidR="006F74BB">
          <w:rPr>
            <w:noProof/>
            <w:webHidden/>
          </w:rPr>
          <w:fldChar w:fldCharType="end"/>
        </w:r>
      </w:hyperlink>
    </w:p>
    <w:p w:rsidR="006F74BB" w:rsidRDefault="001F2A9E" w14:paraId="29F4E7C4" w14:textId="7E817AED">
      <w:pPr>
        <w:pStyle w:val="TOC1"/>
        <w:rPr>
          <w:rFonts w:asciiTheme="minorHAnsi" w:hAnsiTheme="minorHAnsi" w:eastAsiaTheme="minorEastAsia" w:cstheme="minorBidi"/>
          <w:noProof/>
          <w:lang w:val="en-US"/>
        </w:rPr>
      </w:pPr>
      <w:hyperlink w:history="1" w:anchor="_Toc536096891">
        <w:r w:rsidRPr="009D276D" w:rsidR="006F74BB">
          <w:rPr>
            <w:rStyle w:val="Hyperlink"/>
            <w:noProof/>
          </w:rPr>
          <w:t>Appendix D – Business Requirements For Data Elements For Storage, Validation On Clearing And Re-Authorisation (to manage the state of the Mandate)</w:t>
        </w:r>
        <w:r w:rsidR="006F74BB">
          <w:rPr>
            <w:noProof/>
            <w:webHidden/>
          </w:rPr>
          <w:tab/>
        </w:r>
        <w:r w:rsidR="006F74BB">
          <w:rPr>
            <w:noProof/>
            <w:webHidden/>
          </w:rPr>
          <w:fldChar w:fldCharType="begin"/>
        </w:r>
        <w:r w:rsidR="006F74BB">
          <w:rPr>
            <w:noProof/>
            <w:webHidden/>
          </w:rPr>
          <w:instrText xml:space="preserve"> PAGEREF _Toc536096891 \h </w:instrText>
        </w:r>
        <w:r w:rsidR="006F74BB">
          <w:rPr>
            <w:noProof/>
            <w:webHidden/>
          </w:rPr>
        </w:r>
        <w:r w:rsidR="006F74BB">
          <w:rPr>
            <w:noProof/>
            <w:webHidden/>
          </w:rPr>
          <w:fldChar w:fldCharType="separate"/>
        </w:r>
        <w:r w:rsidR="006F74BB">
          <w:rPr>
            <w:noProof/>
            <w:webHidden/>
          </w:rPr>
          <w:t>287</w:t>
        </w:r>
        <w:r w:rsidR="006F74BB">
          <w:rPr>
            <w:noProof/>
            <w:webHidden/>
          </w:rPr>
          <w:fldChar w:fldCharType="end"/>
        </w:r>
      </w:hyperlink>
    </w:p>
    <w:p w:rsidR="006F74BB" w:rsidRDefault="001F2A9E" w14:paraId="336C1C67" w14:textId="711ABE63">
      <w:pPr>
        <w:pStyle w:val="TOC1"/>
        <w:rPr>
          <w:rFonts w:asciiTheme="minorHAnsi" w:hAnsiTheme="minorHAnsi" w:eastAsiaTheme="minorEastAsia" w:cstheme="minorBidi"/>
          <w:noProof/>
          <w:lang w:val="en-US"/>
        </w:rPr>
      </w:pPr>
      <w:hyperlink w:history="1" w:anchor="_Toc536096892">
        <w:r w:rsidRPr="009D276D" w:rsidR="006F74BB">
          <w:rPr>
            <w:rStyle w:val="Hyperlink"/>
            <w:noProof/>
          </w:rPr>
          <w:t>Appendix E – Mandate States on the Mandate Register</w:t>
        </w:r>
        <w:r w:rsidR="006F74BB">
          <w:rPr>
            <w:noProof/>
            <w:webHidden/>
          </w:rPr>
          <w:tab/>
        </w:r>
        <w:r w:rsidR="006F74BB">
          <w:rPr>
            <w:noProof/>
            <w:webHidden/>
          </w:rPr>
          <w:fldChar w:fldCharType="begin"/>
        </w:r>
        <w:r w:rsidR="006F74BB">
          <w:rPr>
            <w:noProof/>
            <w:webHidden/>
          </w:rPr>
          <w:instrText xml:space="preserve"> PAGEREF _Toc536096892 \h </w:instrText>
        </w:r>
        <w:r w:rsidR="006F74BB">
          <w:rPr>
            <w:noProof/>
            <w:webHidden/>
          </w:rPr>
        </w:r>
        <w:r w:rsidR="006F74BB">
          <w:rPr>
            <w:noProof/>
            <w:webHidden/>
          </w:rPr>
          <w:fldChar w:fldCharType="separate"/>
        </w:r>
        <w:r w:rsidR="006F74BB">
          <w:rPr>
            <w:noProof/>
            <w:webHidden/>
          </w:rPr>
          <w:t>295</w:t>
        </w:r>
        <w:r w:rsidR="006F74BB">
          <w:rPr>
            <w:noProof/>
            <w:webHidden/>
          </w:rPr>
          <w:fldChar w:fldCharType="end"/>
        </w:r>
      </w:hyperlink>
    </w:p>
    <w:p w:rsidR="006F74BB" w:rsidRDefault="001F2A9E" w14:paraId="558A58DC" w14:textId="5F9D58C1">
      <w:pPr>
        <w:pStyle w:val="TOC1"/>
        <w:rPr>
          <w:rFonts w:asciiTheme="minorHAnsi" w:hAnsiTheme="minorHAnsi" w:eastAsiaTheme="minorEastAsia" w:cstheme="minorBidi"/>
          <w:noProof/>
          <w:lang w:val="en-US"/>
        </w:rPr>
      </w:pPr>
      <w:hyperlink w:history="1" w:anchor="_Toc536096893">
        <w:r w:rsidRPr="009D276D" w:rsidR="006F74BB">
          <w:rPr>
            <w:rStyle w:val="Hyperlink"/>
            <w:noProof/>
          </w:rPr>
          <w:t>Appendix F – Disputes Rules</w:t>
        </w:r>
        <w:r w:rsidR="006F74BB">
          <w:rPr>
            <w:noProof/>
            <w:webHidden/>
          </w:rPr>
          <w:tab/>
        </w:r>
        <w:r w:rsidR="006F74BB">
          <w:rPr>
            <w:noProof/>
            <w:webHidden/>
          </w:rPr>
          <w:fldChar w:fldCharType="begin"/>
        </w:r>
        <w:r w:rsidR="006F74BB">
          <w:rPr>
            <w:noProof/>
            <w:webHidden/>
          </w:rPr>
          <w:instrText xml:space="preserve"> PAGEREF _Toc536096893 \h </w:instrText>
        </w:r>
        <w:r w:rsidR="006F74BB">
          <w:rPr>
            <w:noProof/>
            <w:webHidden/>
          </w:rPr>
        </w:r>
        <w:r w:rsidR="006F74BB">
          <w:rPr>
            <w:noProof/>
            <w:webHidden/>
          </w:rPr>
          <w:fldChar w:fldCharType="separate"/>
        </w:r>
        <w:r w:rsidR="006F74BB">
          <w:rPr>
            <w:noProof/>
            <w:webHidden/>
          </w:rPr>
          <w:t>297</w:t>
        </w:r>
        <w:r w:rsidR="006F74BB">
          <w:rPr>
            <w:noProof/>
            <w:webHidden/>
          </w:rPr>
          <w:fldChar w:fldCharType="end"/>
        </w:r>
      </w:hyperlink>
    </w:p>
    <w:p w:rsidR="006F74BB" w:rsidRDefault="001F2A9E" w14:paraId="377FC7AA" w14:textId="0301949F">
      <w:pPr>
        <w:pStyle w:val="TOC1"/>
        <w:rPr>
          <w:rFonts w:asciiTheme="minorHAnsi" w:hAnsiTheme="minorHAnsi" w:eastAsiaTheme="minorEastAsia" w:cstheme="minorBidi"/>
          <w:noProof/>
          <w:lang w:val="en-US"/>
        </w:rPr>
      </w:pPr>
      <w:hyperlink w:history="1" w:anchor="_Toc536096894">
        <w:r w:rsidRPr="009D276D" w:rsidR="006F74BB">
          <w:rPr>
            <w:rStyle w:val="Hyperlink"/>
            <w:noProof/>
          </w:rPr>
          <w:t>Appendix G – Additional Rules</w:t>
        </w:r>
        <w:r w:rsidR="006F74BB">
          <w:rPr>
            <w:noProof/>
            <w:webHidden/>
          </w:rPr>
          <w:tab/>
        </w:r>
        <w:r w:rsidR="006F74BB">
          <w:rPr>
            <w:noProof/>
            <w:webHidden/>
          </w:rPr>
          <w:fldChar w:fldCharType="begin"/>
        </w:r>
        <w:r w:rsidR="006F74BB">
          <w:rPr>
            <w:noProof/>
            <w:webHidden/>
          </w:rPr>
          <w:instrText xml:space="preserve"> PAGEREF _Toc536096894 \h </w:instrText>
        </w:r>
        <w:r w:rsidR="006F74BB">
          <w:rPr>
            <w:noProof/>
            <w:webHidden/>
          </w:rPr>
        </w:r>
        <w:r w:rsidR="006F74BB">
          <w:rPr>
            <w:noProof/>
            <w:webHidden/>
          </w:rPr>
          <w:fldChar w:fldCharType="separate"/>
        </w:r>
        <w:r w:rsidR="006F74BB">
          <w:rPr>
            <w:noProof/>
            <w:webHidden/>
          </w:rPr>
          <w:t>297</w:t>
        </w:r>
        <w:r w:rsidR="006F74BB">
          <w:rPr>
            <w:noProof/>
            <w:webHidden/>
          </w:rPr>
          <w:fldChar w:fldCharType="end"/>
        </w:r>
      </w:hyperlink>
    </w:p>
    <w:p w:rsidR="006F74BB" w:rsidRDefault="001F2A9E" w14:paraId="3C1B9322" w14:textId="385E01E0">
      <w:pPr>
        <w:pStyle w:val="TOC1"/>
        <w:rPr>
          <w:rFonts w:asciiTheme="minorHAnsi" w:hAnsiTheme="minorHAnsi" w:eastAsiaTheme="minorEastAsia" w:cstheme="minorBidi"/>
          <w:noProof/>
          <w:lang w:val="en-US"/>
        </w:rPr>
      </w:pPr>
      <w:hyperlink w:history="1" w:anchor="_Toc536096895">
        <w:r w:rsidRPr="009D276D" w:rsidR="006F74BB">
          <w:rPr>
            <w:rStyle w:val="Hyperlink"/>
            <w:noProof/>
          </w:rPr>
          <w:t>Appendix H – Real Time and Batch Element Combinations</w:t>
        </w:r>
        <w:r w:rsidR="006F74BB">
          <w:rPr>
            <w:noProof/>
            <w:webHidden/>
          </w:rPr>
          <w:tab/>
        </w:r>
        <w:r w:rsidR="006F74BB">
          <w:rPr>
            <w:noProof/>
            <w:webHidden/>
          </w:rPr>
          <w:fldChar w:fldCharType="begin"/>
        </w:r>
        <w:r w:rsidR="006F74BB">
          <w:rPr>
            <w:noProof/>
            <w:webHidden/>
          </w:rPr>
          <w:instrText xml:space="preserve"> PAGEREF _Toc536096895 \h </w:instrText>
        </w:r>
        <w:r w:rsidR="006F74BB">
          <w:rPr>
            <w:noProof/>
            <w:webHidden/>
          </w:rPr>
        </w:r>
        <w:r w:rsidR="006F74BB">
          <w:rPr>
            <w:noProof/>
            <w:webHidden/>
          </w:rPr>
          <w:fldChar w:fldCharType="separate"/>
        </w:r>
        <w:r w:rsidR="006F74BB">
          <w:rPr>
            <w:noProof/>
            <w:webHidden/>
          </w:rPr>
          <w:t>302</w:t>
        </w:r>
        <w:r w:rsidR="006F74BB">
          <w:rPr>
            <w:noProof/>
            <w:webHidden/>
          </w:rPr>
          <w:fldChar w:fldCharType="end"/>
        </w:r>
      </w:hyperlink>
    </w:p>
    <w:p w:rsidR="006F74BB" w:rsidRDefault="001F2A9E" w14:paraId="08E8590B" w14:textId="061BDFA1">
      <w:pPr>
        <w:pStyle w:val="TOC1"/>
        <w:rPr>
          <w:rFonts w:asciiTheme="minorHAnsi" w:hAnsiTheme="minorHAnsi" w:eastAsiaTheme="minorEastAsia" w:cstheme="minorBidi"/>
          <w:noProof/>
          <w:lang w:val="en-US"/>
        </w:rPr>
      </w:pPr>
      <w:hyperlink w:history="1" w:anchor="_Toc536096896">
        <w:r w:rsidRPr="009D276D" w:rsidR="006F74BB">
          <w:rPr>
            <w:rStyle w:val="Hyperlink"/>
            <w:noProof/>
          </w:rPr>
          <w:t>Appendix I – Participating Banks</w:t>
        </w:r>
        <w:r w:rsidR="006F74BB">
          <w:rPr>
            <w:noProof/>
            <w:webHidden/>
          </w:rPr>
          <w:tab/>
        </w:r>
        <w:r w:rsidR="006F74BB">
          <w:rPr>
            <w:noProof/>
            <w:webHidden/>
          </w:rPr>
          <w:fldChar w:fldCharType="begin"/>
        </w:r>
        <w:r w:rsidR="006F74BB">
          <w:rPr>
            <w:noProof/>
            <w:webHidden/>
          </w:rPr>
          <w:instrText xml:space="preserve"> PAGEREF _Toc536096896 \h </w:instrText>
        </w:r>
        <w:r w:rsidR="006F74BB">
          <w:rPr>
            <w:noProof/>
            <w:webHidden/>
          </w:rPr>
        </w:r>
        <w:r w:rsidR="006F74BB">
          <w:rPr>
            <w:noProof/>
            <w:webHidden/>
          </w:rPr>
          <w:fldChar w:fldCharType="separate"/>
        </w:r>
        <w:r w:rsidR="006F74BB">
          <w:rPr>
            <w:noProof/>
            <w:webHidden/>
          </w:rPr>
          <w:t>303</w:t>
        </w:r>
        <w:r w:rsidR="006F74BB">
          <w:rPr>
            <w:noProof/>
            <w:webHidden/>
          </w:rPr>
          <w:fldChar w:fldCharType="end"/>
        </w:r>
      </w:hyperlink>
    </w:p>
    <w:p w:rsidR="006F74BB" w:rsidRDefault="001F2A9E" w14:paraId="54ACBEBB" w14:textId="35599D5C">
      <w:pPr>
        <w:pStyle w:val="TOC1"/>
        <w:rPr>
          <w:rFonts w:asciiTheme="minorHAnsi" w:hAnsiTheme="minorHAnsi" w:eastAsiaTheme="minorEastAsia" w:cstheme="minorBidi"/>
          <w:noProof/>
          <w:lang w:val="en-US"/>
        </w:rPr>
      </w:pPr>
      <w:hyperlink w:history="1" w:anchor="_Toc536096897">
        <w:r w:rsidRPr="009D276D" w:rsidR="006F74BB">
          <w:rPr>
            <w:rStyle w:val="Hyperlink"/>
            <w:noProof/>
          </w:rPr>
          <w:t>Appendix J – Generating a Message Authentication Code (MAC)</w:t>
        </w:r>
        <w:r w:rsidR="006F74BB">
          <w:rPr>
            <w:noProof/>
            <w:webHidden/>
          </w:rPr>
          <w:tab/>
        </w:r>
        <w:r w:rsidR="006F74BB">
          <w:rPr>
            <w:noProof/>
            <w:webHidden/>
          </w:rPr>
          <w:fldChar w:fldCharType="begin"/>
        </w:r>
        <w:r w:rsidR="006F74BB">
          <w:rPr>
            <w:noProof/>
            <w:webHidden/>
          </w:rPr>
          <w:instrText xml:space="preserve"> PAGEREF _Toc536096897 \h </w:instrText>
        </w:r>
        <w:r w:rsidR="006F74BB">
          <w:rPr>
            <w:noProof/>
            <w:webHidden/>
          </w:rPr>
        </w:r>
        <w:r w:rsidR="006F74BB">
          <w:rPr>
            <w:noProof/>
            <w:webHidden/>
          </w:rPr>
          <w:fldChar w:fldCharType="separate"/>
        </w:r>
        <w:r w:rsidR="006F74BB">
          <w:rPr>
            <w:noProof/>
            <w:webHidden/>
          </w:rPr>
          <w:t>304</w:t>
        </w:r>
        <w:r w:rsidR="006F74BB">
          <w:rPr>
            <w:noProof/>
            <w:webHidden/>
          </w:rPr>
          <w:fldChar w:fldCharType="end"/>
        </w:r>
      </w:hyperlink>
    </w:p>
    <w:p w:rsidR="006F74BB" w:rsidRDefault="001F2A9E" w14:paraId="021DED92" w14:textId="5BF7C8FE">
      <w:pPr>
        <w:pStyle w:val="TOC1"/>
        <w:rPr>
          <w:rFonts w:asciiTheme="minorHAnsi" w:hAnsiTheme="minorHAnsi" w:eastAsiaTheme="minorEastAsia" w:cstheme="minorBidi"/>
          <w:noProof/>
          <w:lang w:val="en-US"/>
        </w:rPr>
      </w:pPr>
      <w:hyperlink w:history="1" w:anchor="_Toc536096898">
        <w:r w:rsidRPr="009D276D" w:rsidR="006F74BB">
          <w:rPr>
            <w:rStyle w:val="Hyperlink"/>
            <w:noProof/>
          </w:rPr>
          <w:t>Appendix K – Permitted Character Set</w:t>
        </w:r>
        <w:r w:rsidR="006F74BB">
          <w:rPr>
            <w:noProof/>
            <w:webHidden/>
          </w:rPr>
          <w:tab/>
        </w:r>
        <w:r w:rsidR="006F74BB">
          <w:rPr>
            <w:noProof/>
            <w:webHidden/>
          </w:rPr>
          <w:fldChar w:fldCharType="begin"/>
        </w:r>
        <w:r w:rsidR="006F74BB">
          <w:rPr>
            <w:noProof/>
            <w:webHidden/>
          </w:rPr>
          <w:instrText xml:space="preserve"> PAGEREF _Toc536096898 \h </w:instrText>
        </w:r>
        <w:r w:rsidR="006F74BB">
          <w:rPr>
            <w:noProof/>
            <w:webHidden/>
          </w:rPr>
        </w:r>
        <w:r w:rsidR="006F74BB">
          <w:rPr>
            <w:noProof/>
            <w:webHidden/>
          </w:rPr>
          <w:fldChar w:fldCharType="separate"/>
        </w:r>
        <w:r w:rsidR="006F74BB">
          <w:rPr>
            <w:noProof/>
            <w:webHidden/>
          </w:rPr>
          <w:t>306</w:t>
        </w:r>
        <w:r w:rsidR="006F74BB">
          <w:rPr>
            <w:noProof/>
            <w:webHidden/>
          </w:rPr>
          <w:fldChar w:fldCharType="end"/>
        </w:r>
      </w:hyperlink>
    </w:p>
    <w:p w:rsidR="006F74BB" w:rsidRDefault="001F2A9E" w14:paraId="512FA127" w14:textId="01E037A8">
      <w:pPr>
        <w:pStyle w:val="TOC1"/>
        <w:rPr>
          <w:rFonts w:asciiTheme="minorHAnsi" w:hAnsiTheme="minorHAnsi" w:eastAsiaTheme="minorEastAsia" w:cstheme="minorBidi"/>
          <w:noProof/>
          <w:lang w:val="en-US"/>
        </w:rPr>
      </w:pPr>
      <w:hyperlink w:history="1" w:anchor="_Toc536096899">
        <w:r w:rsidRPr="009D276D" w:rsidR="006F74BB">
          <w:rPr>
            <w:rStyle w:val="Hyperlink"/>
            <w:noProof/>
          </w:rPr>
          <w:t>Appendix L – gzip</w:t>
        </w:r>
        <w:r w:rsidR="006F74BB">
          <w:rPr>
            <w:noProof/>
            <w:webHidden/>
          </w:rPr>
          <w:tab/>
        </w:r>
        <w:r w:rsidR="006F74BB">
          <w:rPr>
            <w:noProof/>
            <w:webHidden/>
          </w:rPr>
          <w:fldChar w:fldCharType="begin"/>
        </w:r>
        <w:r w:rsidR="006F74BB">
          <w:rPr>
            <w:noProof/>
            <w:webHidden/>
          </w:rPr>
          <w:instrText xml:space="preserve"> PAGEREF _Toc536096899 \h </w:instrText>
        </w:r>
        <w:r w:rsidR="006F74BB">
          <w:rPr>
            <w:noProof/>
            <w:webHidden/>
          </w:rPr>
        </w:r>
        <w:r w:rsidR="006F74BB">
          <w:rPr>
            <w:noProof/>
            <w:webHidden/>
          </w:rPr>
          <w:fldChar w:fldCharType="separate"/>
        </w:r>
        <w:r w:rsidR="006F74BB">
          <w:rPr>
            <w:noProof/>
            <w:webHidden/>
          </w:rPr>
          <w:t>307</w:t>
        </w:r>
        <w:r w:rsidR="006F74BB">
          <w:rPr>
            <w:noProof/>
            <w:webHidden/>
          </w:rPr>
          <w:fldChar w:fldCharType="end"/>
        </w:r>
      </w:hyperlink>
    </w:p>
    <w:p w:rsidR="006F74BB" w:rsidRDefault="001F2A9E" w14:paraId="2B4627F8" w14:textId="03ECBA53">
      <w:pPr>
        <w:pStyle w:val="TOC1"/>
        <w:rPr>
          <w:rFonts w:asciiTheme="minorHAnsi" w:hAnsiTheme="minorHAnsi" w:eastAsiaTheme="minorEastAsia" w:cstheme="minorBidi"/>
          <w:noProof/>
          <w:lang w:val="en-US"/>
        </w:rPr>
      </w:pPr>
      <w:hyperlink w:history="1" w:anchor="_Toc536096900">
        <w:r w:rsidRPr="009D276D" w:rsidR="006F74BB">
          <w:rPr>
            <w:rStyle w:val="Hyperlink"/>
            <w:noProof/>
          </w:rPr>
          <w:t>Appendix M – 6 and 7 Day Collections Processing</w:t>
        </w:r>
        <w:r w:rsidR="006F74BB">
          <w:rPr>
            <w:noProof/>
            <w:webHidden/>
          </w:rPr>
          <w:tab/>
        </w:r>
        <w:r w:rsidR="006F74BB">
          <w:rPr>
            <w:noProof/>
            <w:webHidden/>
          </w:rPr>
          <w:fldChar w:fldCharType="begin"/>
        </w:r>
        <w:r w:rsidR="006F74BB">
          <w:rPr>
            <w:noProof/>
            <w:webHidden/>
          </w:rPr>
          <w:instrText xml:space="preserve"> PAGEREF _Toc536096900 \h </w:instrText>
        </w:r>
        <w:r w:rsidR="006F74BB">
          <w:rPr>
            <w:noProof/>
            <w:webHidden/>
          </w:rPr>
        </w:r>
        <w:r w:rsidR="006F74BB">
          <w:rPr>
            <w:noProof/>
            <w:webHidden/>
          </w:rPr>
          <w:fldChar w:fldCharType="separate"/>
        </w:r>
        <w:r w:rsidR="006F74BB">
          <w:rPr>
            <w:noProof/>
            <w:webHidden/>
          </w:rPr>
          <w:t>308</w:t>
        </w:r>
        <w:r w:rsidR="006F74BB">
          <w:rPr>
            <w:noProof/>
            <w:webHidden/>
          </w:rPr>
          <w:fldChar w:fldCharType="end"/>
        </w:r>
      </w:hyperlink>
    </w:p>
    <w:p w:rsidR="006F74BB" w:rsidRDefault="001F2A9E" w14:paraId="3D78148F" w14:textId="0029CB3B">
      <w:pPr>
        <w:pStyle w:val="TOC1"/>
        <w:rPr>
          <w:rFonts w:asciiTheme="minorHAnsi" w:hAnsiTheme="minorHAnsi" w:eastAsiaTheme="minorEastAsia" w:cstheme="minorBidi"/>
          <w:noProof/>
          <w:lang w:val="en-US"/>
        </w:rPr>
      </w:pPr>
      <w:hyperlink w:history="1" w:anchor="_Toc536096901">
        <w:r w:rsidRPr="009D276D" w:rsidR="006F74BB">
          <w:rPr>
            <w:rStyle w:val="Hyperlink"/>
            <w:noProof/>
          </w:rPr>
          <w:t>Appendix N – BankservAfrica file delivery validation</w:t>
        </w:r>
        <w:r w:rsidR="006F74BB">
          <w:rPr>
            <w:noProof/>
            <w:webHidden/>
          </w:rPr>
          <w:tab/>
        </w:r>
        <w:r w:rsidR="006F74BB">
          <w:rPr>
            <w:noProof/>
            <w:webHidden/>
          </w:rPr>
          <w:fldChar w:fldCharType="begin"/>
        </w:r>
        <w:r w:rsidR="006F74BB">
          <w:rPr>
            <w:noProof/>
            <w:webHidden/>
          </w:rPr>
          <w:instrText xml:space="preserve"> PAGEREF _Toc536096901 \h </w:instrText>
        </w:r>
        <w:r w:rsidR="006F74BB">
          <w:rPr>
            <w:noProof/>
            <w:webHidden/>
          </w:rPr>
        </w:r>
        <w:r w:rsidR="006F74BB">
          <w:rPr>
            <w:noProof/>
            <w:webHidden/>
          </w:rPr>
          <w:fldChar w:fldCharType="separate"/>
        </w:r>
        <w:r w:rsidR="006F74BB">
          <w:rPr>
            <w:noProof/>
            <w:webHidden/>
          </w:rPr>
          <w:t>310</w:t>
        </w:r>
        <w:r w:rsidR="006F74BB">
          <w:rPr>
            <w:noProof/>
            <w:webHidden/>
          </w:rPr>
          <w:fldChar w:fldCharType="end"/>
        </w:r>
      </w:hyperlink>
    </w:p>
    <w:p w:rsidR="006F74BB" w:rsidRDefault="001F2A9E" w14:paraId="42B98605" w14:textId="3A7966FB">
      <w:pPr>
        <w:pStyle w:val="TOC1"/>
        <w:rPr>
          <w:rFonts w:asciiTheme="minorHAnsi" w:hAnsiTheme="minorHAnsi" w:eastAsiaTheme="minorEastAsia" w:cstheme="minorBidi"/>
          <w:noProof/>
          <w:lang w:val="en-US"/>
        </w:rPr>
      </w:pPr>
      <w:hyperlink w:history="1" w:anchor="_Toc536096902">
        <w:r w:rsidRPr="009D276D" w:rsidR="006F74BB">
          <w:rPr>
            <w:rStyle w:val="Hyperlink"/>
            <w:noProof/>
          </w:rPr>
          <w:t>Appendix O – Dispute Reason Codes for MIS (internal use only)</w:t>
        </w:r>
        <w:r w:rsidR="006F74BB">
          <w:rPr>
            <w:noProof/>
            <w:webHidden/>
          </w:rPr>
          <w:tab/>
        </w:r>
        <w:r w:rsidR="006F74BB">
          <w:rPr>
            <w:noProof/>
            <w:webHidden/>
          </w:rPr>
          <w:fldChar w:fldCharType="begin"/>
        </w:r>
        <w:r w:rsidR="006F74BB">
          <w:rPr>
            <w:noProof/>
            <w:webHidden/>
          </w:rPr>
          <w:instrText xml:space="preserve"> PAGEREF _Toc536096902 \h </w:instrText>
        </w:r>
        <w:r w:rsidR="006F74BB">
          <w:rPr>
            <w:noProof/>
            <w:webHidden/>
          </w:rPr>
        </w:r>
        <w:r w:rsidR="006F74BB">
          <w:rPr>
            <w:noProof/>
            <w:webHidden/>
          </w:rPr>
          <w:fldChar w:fldCharType="separate"/>
        </w:r>
        <w:r w:rsidR="006F74BB">
          <w:rPr>
            <w:noProof/>
            <w:webHidden/>
          </w:rPr>
          <w:t>311</w:t>
        </w:r>
        <w:r w:rsidR="006F74BB">
          <w:rPr>
            <w:noProof/>
            <w:webHidden/>
          </w:rPr>
          <w:fldChar w:fldCharType="end"/>
        </w:r>
      </w:hyperlink>
    </w:p>
    <w:p w:rsidR="006F74BB" w:rsidRDefault="001F2A9E" w14:paraId="62574003" w14:textId="5D276DC7">
      <w:pPr>
        <w:pStyle w:val="TOC1"/>
        <w:rPr>
          <w:rFonts w:asciiTheme="minorHAnsi" w:hAnsiTheme="minorHAnsi" w:eastAsiaTheme="minorEastAsia" w:cstheme="minorBidi"/>
          <w:noProof/>
          <w:lang w:val="en-US"/>
        </w:rPr>
      </w:pPr>
      <w:hyperlink w:history="1" w:anchor="_Toc536096903">
        <w:r w:rsidRPr="009D276D" w:rsidR="006F74BB">
          <w:rPr>
            <w:rStyle w:val="Hyperlink"/>
            <w:noProof/>
          </w:rPr>
          <w:t>Appendix P – Cancellations of inflight and registered Mandates</w:t>
        </w:r>
        <w:r w:rsidR="006F74BB">
          <w:rPr>
            <w:noProof/>
            <w:webHidden/>
          </w:rPr>
          <w:tab/>
        </w:r>
        <w:r w:rsidR="006F74BB">
          <w:rPr>
            <w:noProof/>
            <w:webHidden/>
          </w:rPr>
          <w:fldChar w:fldCharType="begin"/>
        </w:r>
        <w:r w:rsidR="006F74BB">
          <w:rPr>
            <w:noProof/>
            <w:webHidden/>
          </w:rPr>
          <w:instrText xml:space="preserve"> PAGEREF _Toc536096903 \h </w:instrText>
        </w:r>
        <w:r w:rsidR="006F74BB">
          <w:rPr>
            <w:noProof/>
            <w:webHidden/>
          </w:rPr>
        </w:r>
        <w:r w:rsidR="006F74BB">
          <w:rPr>
            <w:noProof/>
            <w:webHidden/>
          </w:rPr>
          <w:fldChar w:fldCharType="separate"/>
        </w:r>
        <w:r w:rsidR="006F74BB">
          <w:rPr>
            <w:noProof/>
            <w:webHidden/>
          </w:rPr>
          <w:t>312</w:t>
        </w:r>
        <w:r w:rsidR="006F74BB">
          <w:rPr>
            <w:noProof/>
            <w:webHidden/>
          </w:rPr>
          <w:fldChar w:fldCharType="end"/>
        </w:r>
      </w:hyperlink>
    </w:p>
    <w:p w:rsidRPr="002D6E2C" w:rsidR="00D521C9" w:rsidP="00E92BA0" w:rsidRDefault="00D521C9" w14:paraId="3B30D629" w14:textId="77777777">
      <w:pPr>
        <w:rPr>
          <w:b/>
          <w:bCs/>
          <w:noProof/>
        </w:rPr>
      </w:pPr>
      <w:r w:rsidRPr="002D6E2C">
        <w:rPr>
          <w:b/>
          <w:bCs/>
          <w:noProof/>
        </w:rPr>
        <w:fldChar w:fldCharType="end"/>
      </w:r>
    </w:p>
    <w:p w:rsidRPr="001620CD" w:rsidR="00D521C9" w:rsidP="00E92BA0" w:rsidRDefault="00D521C9" w14:paraId="5B94C473" w14:textId="77777777"/>
    <w:p w:rsidRPr="001620CD" w:rsidR="00D521C9" w:rsidP="00E92BA0" w:rsidRDefault="00D521C9" w14:paraId="75415CA5" w14:textId="77777777"/>
    <w:p w:rsidRPr="002D6E2C" w:rsidR="00D521C9" w:rsidP="00E92BA0" w:rsidRDefault="00D521C9" w14:paraId="678C2338" w14:textId="77777777">
      <w:pPr>
        <w:rPr>
          <w:rFonts w:cs="Calibri"/>
        </w:rPr>
      </w:pPr>
    </w:p>
    <w:p w:rsidRPr="002D6E2C" w:rsidR="00D521C9" w:rsidP="00E92BA0" w:rsidRDefault="00D521C9" w14:paraId="06301029" w14:textId="77777777">
      <w:pPr>
        <w:rPr>
          <w:rFonts w:cs="Calibri"/>
        </w:rPr>
      </w:pPr>
    </w:p>
    <w:p w:rsidRPr="002D6E2C" w:rsidR="00D521C9" w:rsidP="00E92BA0" w:rsidRDefault="00D521C9" w14:paraId="7CE8AF2F" w14:textId="77777777">
      <w:pPr>
        <w:rPr>
          <w:rFonts w:cs="Calibri"/>
        </w:rPr>
      </w:pPr>
    </w:p>
    <w:p w:rsidRPr="002D6E2C" w:rsidR="00D521C9" w:rsidP="00E92BA0" w:rsidRDefault="00D521C9" w14:paraId="0595AA6B" w14:textId="77777777">
      <w:pPr>
        <w:rPr>
          <w:rFonts w:cs="Calibri"/>
        </w:rPr>
      </w:pPr>
    </w:p>
    <w:p w:rsidRPr="002D6E2C" w:rsidR="00D521C9" w:rsidP="00E92BA0" w:rsidRDefault="00D521C9" w14:paraId="59B78696" w14:textId="77777777">
      <w:pPr>
        <w:rPr>
          <w:rFonts w:cs="Calibri"/>
        </w:rPr>
      </w:pPr>
    </w:p>
    <w:p w:rsidRPr="002D6E2C" w:rsidR="00D521C9" w:rsidP="00E92BA0" w:rsidRDefault="00D521C9" w14:paraId="70B31FC6" w14:textId="77777777">
      <w:pPr>
        <w:rPr>
          <w:rFonts w:cs="Calibri"/>
        </w:rPr>
      </w:pPr>
    </w:p>
    <w:p w:rsidRPr="002D6E2C" w:rsidR="00D521C9" w:rsidP="00E92BA0" w:rsidRDefault="00D521C9" w14:paraId="22D6F5BA" w14:textId="77777777">
      <w:pPr>
        <w:rPr>
          <w:rFonts w:cs="Calibri"/>
        </w:rPr>
      </w:pPr>
    </w:p>
    <w:p w:rsidRPr="002D6E2C" w:rsidR="00D521C9" w:rsidP="00E92BA0" w:rsidRDefault="00D521C9" w14:paraId="2B9DB1B8" w14:textId="77777777">
      <w:pPr>
        <w:rPr>
          <w:rFonts w:cs="Calibri"/>
        </w:rPr>
      </w:pPr>
    </w:p>
    <w:p w:rsidRPr="002D6E2C" w:rsidR="00D521C9" w:rsidP="00E92BA0" w:rsidRDefault="00D521C9" w14:paraId="5BB7AED1" w14:textId="77777777">
      <w:pPr>
        <w:rPr>
          <w:rFonts w:cs="Calibri"/>
        </w:rPr>
      </w:pPr>
    </w:p>
    <w:p w:rsidRPr="002D6E2C" w:rsidR="00D521C9" w:rsidP="00E92BA0" w:rsidRDefault="00D521C9" w14:paraId="30BA7300" w14:textId="77777777">
      <w:pPr>
        <w:rPr>
          <w:rFonts w:cs="Calibri"/>
        </w:rPr>
      </w:pPr>
    </w:p>
    <w:p w:rsidRPr="002D6E2C" w:rsidR="00D521C9" w:rsidP="00E92BA0" w:rsidRDefault="00D521C9" w14:paraId="7BDA9020" w14:textId="77777777">
      <w:pPr>
        <w:rPr>
          <w:rFonts w:cs="Calibri"/>
        </w:rPr>
      </w:pPr>
    </w:p>
    <w:p w:rsidRPr="002D6E2C" w:rsidR="00D521C9" w:rsidP="00E92BA0" w:rsidRDefault="00D521C9" w14:paraId="0AD8269F" w14:textId="77777777">
      <w:pPr>
        <w:rPr>
          <w:rFonts w:cs="Calibri"/>
        </w:rPr>
      </w:pPr>
    </w:p>
    <w:p w:rsidRPr="002D6E2C" w:rsidR="00D521C9" w:rsidP="00E92BA0" w:rsidRDefault="00D521C9" w14:paraId="214E5324" w14:textId="77777777">
      <w:pPr>
        <w:rPr>
          <w:rFonts w:cs="Calibri"/>
        </w:rPr>
      </w:pPr>
    </w:p>
    <w:p w:rsidRPr="002D6E2C" w:rsidR="00D521C9" w:rsidP="00E92BA0" w:rsidRDefault="00D521C9" w14:paraId="54D85A74" w14:textId="77777777">
      <w:pPr>
        <w:rPr>
          <w:rFonts w:cs="Calibri"/>
        </w:rPr>
      </w:pPr>
    </w:p>
    <w:p w:rsidRPr="002D6E2C" w:rsidR="00D521C9" w:rsidP="00E92BA0" w:rsidRDefault="00D521C9" w14:paraId="0B12EDD5" w14:textId="77777777">
      <w:pPr>
        <w:rPr>
          <w:rFonts w:cs="Calibri"/>
        </w:rPr>
      </w:pPr>
    </w:p>
    <w:p w:rsidR="00D521C9" w:rsidP="00E92BA0" w:rsidRDefault="00D521C9" w14:paraId="703AC81D" w14:textId="77777777">
      <w:pPr>
        <w:rPr>
          <w:rFonts w:cs="Calibri"/>
        </w:rPr>
      </w:pPr>
    </w:p>
    <w:p w:rsidR="0028144B" w:rsidP="00E92BA0" w:rsidRDefault="0028144B" w14:paraId="1A1BE22B" w14:textId="77777777">
      <w:pPr>
        <w:rPr>
          <w:rFonts w:cs="Calibri"/>
        </w:rPr>
      </w:pPr>
    </w:p>
    <w:p w:rsidR="0028144B" w:rsidP="00E92BA0" w:rsidRDefault="0028144B" w14:paraId="3AC0592C" w14:textId="77777777">
      <w:pPr>
        <w:rPr>
          <w:rFonts w:cs="Calibri"/>
        </w:rPr>
      </w:pPr>
    </w:p>
    <w:p w:rsidRPr="002D6E2C" w:rsidR="00D521C9" w:rsidP="00E92BA0" w:rsidRDefault="0067485F" w14:paraId="0029C6C1" w14:textId="77777777">
      <w:pPr>
        <w:rPr>
          <w:sz w:val="24"/>
        </w:rPr>
      </w:pPr>
      <w:bookmarkStart w:name="_Toc435584357" w:id="0"/>
      <w:bookmarkStart w:name="_Toc398807879" w:id="1"/>
      <w:r w:rsidRPr="002D6E2C">
        <w:rPr>
          <w:sz w:val="24"/>
        </w:rPr>
        <w:t xml:space="preserve">History </w:t>
      </w:r>
      <w:r>
        <w:rPr>
          <w:sz w:val="24"/>
        </w:rPr>
        <w:t>o</w:t>
      </w:r>
      <w:r w:rsidRPr="002D6E2C">
        <w:rPr>
          <w:sz w:val="24"/>
        </w:rPr>
        <w:t>f Modifications</w:t>
      </w:r>
      <w:bookmarkEnd w:id="0"/>
    </w:p>
    <w:p w:rsidRPr="002D6E2C" w:rsidR="00D521C9" w:rsidP="00E92BA0" w:rsidRDefault="00D521C9" w14:paraId="5DBA7E74" w14:textId="77777777"/>
    <w:tbl>
      <w:tblPr>
        <w:tblpPr w:leftFromText="180" w:rightFromText="180" w:vertAnchor="text" w:horzAnchor="margin" w:tblpXSpec="center" w:tblpY="206"/>
        <w:tblW w:w="10632" w:type="dxa"/>
        <w:tblLayout w:type="fixed"/>
        <w:tblCellMar>
          <w:left w:w="80" w:type="dxa"/>
          <w:right w:w="80" w:type="dxa"/>
        </w:tblCellMar>
        <w:tblLook w:val="04A0" w:firstRow="1" w:lastRow="0" w:firstColumn="1" w:lastColumn="0" w:noHBand="0" w:noVBand="1"/>
      </w:tblPr>
      <w:tblGrid>
        <w:gridCol w:w="993"/>
        <w:gridCol w:w="1276"/>
        <w:gridCol w:w="4819"/>
        <w:gridCol w:w="1842"/>
        <w:gridCol w:w="1702"/>
      </w:tblGrid>
      <w:tr w:rsidRPr="009D5C2F" w:rsidR="00EC392A" w:rsidTr="00AB047E" w14:paraId="23CA73A4" w14:textId="77777777">
        <w:trPr>
          <w:cantSplit/>
          <w:trHeight w:val="203"/>
          <w:tblHeader/>
        </w:trPr>
        <w:tc>
          <w:tcPr>
            <w:tcW w:w="993" w:type="dxa"/>
            <w:tcBorders>
              <w:top w:val="single" w:color="auto" w:sz="6" w:space="0"/>
              <w:left w:val="single" w:color="auto" w:sz="6" w:space="0"/>
              <w:bottom w:val="single" w:color="auto" w:sz="6" w:space="0"/>
              <w:right w:val="single" w:color="auto" w:sz="6" w:space="0"/>
            </w:tcBorders>
            <w:shd w:val="clear" w:color="auto" w:fill="BFBFBF" w:themeFill="background1" w:themeFillShade="BF"/>
            <w:hideMark/>
          </w:tcPr>
          <w:p w:rsidRPr="002D6E2C" w:rsidR="00EC392A" w:rsidP="00E92BA0" w:rsidRDefault="00EC392A" w14:paraId="569205A7" w14:textId="77777777">
            <w:pPr>
              <w:autoSpaceDE w:val="0"/>
              <w:autoSpaceDN w:val="0"/>
              <w:jc w:val="both"/>
              <w:rPr>
                <w:rFonts w:cs="Arial"/>
                <w:b/>
              </w:rPr>
            </w:pPr>
            <w:r w:rsidRPr="002D6E2C">
              <w:rPr>
                <w:rFonts w:cs="Arial"/>
                <w:b/>
              </w:rPr>
              <w:t xml:space="preserve">Version </w:t>
            </w:r>
          </w:p>
        </w:tc>
        <w:tc>
          <w:tcPr>
            <w:tcW w:w="1276" w:type="dxa"/>
            <w:tcBorders>
              <w:top w:val="single" w:color="auto" w:sz="6" w:space="0"/>
              <w:left w:val="single" w:color="auto" w:sz="6" w:space="0"/>
              <w:bottom w:val="single" w:color="auto" w:sz="6" w:space="0"/>
              <w:right w:val="single" w:color="auto" w:sz="6" w:space="0"/>
            </w:tcBorders>
            <w:shd w:val="clear" w:color="auto" w:fill="BFBFBF" w:themeFill="background1" w:themeFillShade="BF"/>
            <w:hideMark/>
          </w:tcPr>
          <w:p w:rsidRPr="002D6E2C" w:rsidR="00EC392A" w:rsidP="00E92BA0" w:rsidRDefault="00EC392A" w14:paraId="3AEFB3E8" w14:textId="77777777">
            <w:pPr>
              <w:autoSpaceDE w:val="0"/>
              <w:autoSpaceDN w:val="0"/>
              <w:jc w:val="both"/>
              <w:rPr>
                <w:rFonts w:cs="Arial"/>
                <w:b/>
              </w:rPr>
            </w:pPr>
            <w:r w:rsidRPr="002D6E2C">
              <w:rPr>
                <w:rFonts w:cs="Arial"/>
                <w:b/>
              </w:rPr>
              <w:t>Date</w:t>
            </w:r>
          </w:p>
        </w:tc>
        <w:tc>
          <w:tcPr>
            <w:tcW w:w="4819" w:type="dxa"/>
            <w:tcBorders>
              <w:top w:val="single" w:color="auto" w:sz="6" w:space="0"/>
              <w:left w:val="single" w:color="auto" w:sz="6" w:space="0"/>
              <w:bottom w:val="single" w:color="auto" w:sz="6" w:space="0"/>
              <w:right w:val="single" w:color="auto" w:sz="6" w:space="0"/>
            </w:tcBorders>
            <w:shd w:val="clear" w:color="auto" w:fill="BFBFBF" w:themeFill="background1" w:themeFillShade="BF"/>
            <w:hideMark/>
          </w:tcPr>
          <w:p w:rsidRPr="002D6E2C" w:rsidR="00EC392A" w:rsidP="00E92BA0" w:rsidRDefault="00EC392A" w14:paraId="18D595C3" w14:textId="77777777">
            <w:pPr>
              <w:autoSpaceDE w:val="0"/>
              <w:autoSpaceDN w:val="0"/>
              <w:jc w:val="both"/>
              <w:rPr>
                <w:rFonts w:cs="Arial"/>
                <w:b/>
              </w:rPr>
            </w:pPr>
            <w:r w:rsidRPr="002D6E2C">
              <w:rPr>
                <w:rFonts w:cs="Arial"/>
                <w:b/>
              </w:rPr>
              <w:t>Description</w:t>
            </w:r>
          </w:p>
        </w:tc>
        <w:tc>
          <w:tcPr>
            <w:tcW w:w="184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Pr="002D6E2C" w:rsidR="00EC392A" w:rsidP="00E92BA0" w:rsidRDefault="00EC392A" w14:paraId="54DF2272" w14:textId="77777777">
            <w:pPr>
              <w:autoSpaceDE w:val="0"/>
              <w:autoSpaceDN w:val="0"/>
              <w:jc w:val="both"/>
              <w:rPr>
                <w:rFonts w:cs="Arial"/>
                <w:b/>
              </w:rPr>
            </w:pPr>
            <w:r w:rsidRPr="002D6E2C">
              <w:rPr>
                <w:rFonts w:cs="Arial"/>
                <w:b/>
              </w:rPr>
              <w:t>Contributors</w:t>
            </w:r>
          </w:p>
        </w:tc>
        <w:tc>
          <w:tcPr>
            <w:tcW w:w="170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Pr="002D6E2C" w:rsidR="00EC392A" w:rsidP="00E92BA0" w:rsidRDefault="00EC392A" w14:paraId="0F3949A2" w14:textId="77777777">
            <w:pPr>
              <w:autoSpaceDE w:val="0"/>
              <w:autoSpaceDN w:val="0"/>
              <w:jc w:val="both"/>
              <w:rPr>
                <w:rFonts w:cs="Arial"/>
                <w:b/>
              </w:rPr>
            </w:pPr>
            <w:r w:rsidRPr="002D6E2C">
              <w:rPr>
                <w:rFonts w:cs="Arial"/>
                <w:b/>
              </w:rPr>
              <w:t>Author</w:t>
            </w:r>
          </w:p>
        </w:tc>
      </w:tr>
      <w:tr w:rsidRPr="009D5C2F" w:rsidR="00EC392A" w:rsidTr="00AB047E" w14:paraId="480C9F5A" w14:textId="77777777">
        <w:trPr>
          <w:cantSplit/>
          <w:trHeight w:val="399"/>
        </w:trPr>
        <w:tc>
          <w:tcPr>
            <w:tcW w:w="993"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8C31F5D" w14:textId="77777777">
            <w:pPr>
              <w:autoSpaceDE w:val="0"/>
              <w:autoSpaceDN w:val="0"/>
              <w:jc w:val="center"/>
              <w:rPr>
                <w:rFonts w:cs="Arial"/>
              </w:rPr>
            </w:pPr>
            <w:r w:rsidRPr="002D6E2C">
              <w:rPr>
                <w:rFonts w:cs="Arial"/>
              </w:rPr>
              <w:t>Draft 1</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09702E2" w14:textId="77777777">
            <w:pPr>
              <w:pStyle w:val="TableText"/>
              <w:rPr>
                <w:rFonts w:ascii="Calibri" w:hAnsi="Calibri"/>
                <w:sz w:val="22"/>
                <w:szCs w:val="22"/>
              </w:rPr>
            </w:pPr>
            <w:r w:rsidRPr="002D6E2C">
              <w:rPr>
                <w:rFonts w:ascii="Calibri" w:hAnsi="Calibri"/>
                <w:sz w:val="22"/>
                <w:szCs w:val="22"/>
              </w:rPr>
              <w:t>12/08/2014</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C56789D" w14:textId="77777777">
            <w:pPr>
              <w:pStyle w:val="TableText"/>
              <w:rPr>
                <w:rFonts w:ascii="Calibri" w:hAnsi="Calibri"/>
                <w:sz w:val="22"/>
                <w:szCs w:val="22"/>
              </w:rPr>
            </w:pPr>
            <w:r w:rsidRPr="002D6E2C">
              <w:rPr>
                <w:rFonts w:ascii="Calibri" w:hAnsi="Calibri" w:cs="Arial"/>
              </w:rPr>
              <w:t>This being the first strawman draft, there are no modifications to describe.</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3C5DD0B7" w14:textId="77777777">
            <w:pPr>
              <w:autoSpaceDE w:val="0"/>
              <w:autoSpaceDN w:val="0"/>
            </w:pP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761CC05D" w14:textId="77777777">
            <w:pPr>
              <w:autoSpaceDE w:val="0"/>
              <w:autoSpaceDN w:val="0"/>
              <w:jc w:val="center"/>
            </w:pPr>
            <w:r w:rsidRPr="002D6E2C">
              <w:t>Revashnie Govender</w:t>
            </w:r>
          </w:p>
        </w:tc>
      </w:tr>
      <w:tr w:rsidRPr="009D5C2F" w:rsidR="00EC392A" w:rsidTr="00AB047E" w14:paraId="6EF85057" w14:textId="77777777">
        <w:trPr>
          <w:cantSplit/>
          <w:trHeight w:val="399"/>
        </w:trPr>
        <w:tc>
          <w:tcPr>
            <w:tcW w:w="993"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74A2B5E" w14:textId="77777777">
            <w:pPr>
              <w:autoSpaceDE w:val="0"/>
              <w:autoSpaceDN w:val="0"/>
              <w:jc w:val="center"/>
              <w:rPr>
                <w:rFonts w:cs="Arial"/>
              </w:rPr>
            </w:pPr>
            <w:r w:rsidRPr="002D6E2C">
              <w:rPr>
                <w:rFonts w:cs="Arial"/>
              </w:rPr>
              <w:t>Draft 1.1</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36E8FA9" w14:textId="77777777">
            <w:pPr>
              <w:pStyle w:val="TableText"/>
              <w:rPr>
                <w:rFonts w:ascii="Calibri" w:hAnsi="Calibri"/>
                <w:sz w:val="22"/>
                <w:szCs w:val="22"/>
              </w:rPr>
            </w:pPr>
            <w:r w:rsidRPr="002D6E2C">
              <w:rPr>
                <w:rFonts w:ascii="Calibri" w:hAnsi="Calibri"/>
                <w:sz w:val="22"/>
                <w:szCs w:val="22"/>
              </w:rPr>
              <w:t>21/08/2014</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38A306C" w14:textId="77777777">
            <w:pPr>
              <w:pStyle w:val="TableText"/>
              <w:rPr>
                <w:rFonts w:ascii="Calibri" w:hAnsi="Calibri" w:cs="Arial"/>
              </w:rPr>
            </w:pPr>
            <w:r w:rsidRPr="002D6E2C">
              <w:rPr>
                <w:rFonts w:ascii="Calibri" w:hAnsi="Calibri" w:cs="Arial"/>
              </w:rPr>
              <w:t>Updated as per comments from the project team</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0770538A" w14:textId="77777777">
            <w:pPr>
              <w:autoSpaceDE w:val="0"/>
              <w:autoSpaceDN w:val="0"/>
              <w:jc w:val="center"/>
            </w:pPr>
            <w:r w:rsidRPr="002D6E2C">
              <w:t>Arif Ismail</w:t>
            </w:r>
          </w:p>
          <w:p w:rsidRPr="002D6E2C" w:rsidR="00EC392A" w:rsidP="00E92BA0" w:rsidRDefault="00EC392A" w14:paraId="7B41805D" w14:textId="77777777">
            <w:pPr>
              <w:autoSpaceDE w:val="0"/>
              <w:autoSpaceDN w:val="0"/>
              <w:jc w:val="center"/>
            </w:pPr>
            <w:r w:rsidRPr="002D6E2C">
              <w:t>Calosha Ramlall</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AE66892" w14:textId="77777777">
            <w:pPr>
              <w:autoSpaceDE w:val="0"/>
              <w:autoSpaceDN w:val="0"/>
              <w:jc w:val="center"/>
            </w:pPr>
            <w:r w:rsidRPr="002D6E2C">
              <w:t>Revashnie Govender</w:t>
            </w:r>
          </w:p>
          <w:p w:rsidRPr="002D6E2C" w:rsidR="00EC392A" w:rsidP="00E92BA0" w:rsidRDefault="00EC392A" w14:paraId="14467B63" w14:textId="77777777">
            <w:pPr>
              <w:autoSpaceDE w:val="0"/>
              <w:autoSpaceDN w:val="0"/>
              <w:jc w:val="center"/>
            </w:pPr>
            <w:r w:rsidRPr="002D6E2C">
              <w:t>Calosha Ramlall</w:t>
            </w:r>
          </w:p>
        </w:tc>
      </w:tr>
      <w:tr w:rsidRPr="009D5C2F" w:rsidR="00EC392A" w:rsidTr="00AB047E" w14:paraId="30266B0E" w14:textId="77777777">
        <w:trPr>
          <w:cantSplit/>
          <w:trHeight w:val="399"/>
        </w:trPr>
        <w:tc>
          <w:tcPr>
            <w:tcW w:w="993"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472F0F78" w14:textId="77777777">
            <w:pPr>
              <w:autoSpaceDE w:val="0"/>
              <w:autoSpaceDN w:val="0"/>
              <w:jc w:val="center"/>
              <w:rPr>
                <w:rFonts w:cs="Arial"/>
              </w:rPr>
            </w:pPr>
            <w:r w:rsidRPr="002D6E2C">
              <w:rPr>
                <w:rFonts w:cs="Arial"/>
              </w:rPr>
              <w:t>Draft 1.2</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73713DCA" w14:textId="77777777">
            <w:pPr>
              <w:pStyle w:val="TableText"/>
              <w:rPr>
                <w:rFonts w:ascii="Calibri" w:hAnsi="Calibri"/>
                <w:sz w:val="22"/>
                <w:szCs w:val="22"/>
              </w:rPr>
            </w:pPr>
            <w:r w:rsidRPr="002D6E2C">
              <w:rPr>
                <w:rFonts w:ascii="Calibri" w:hAnsi="Calibri"/>
                <w:sz w:val="22"/>
                <w:szCs w:val="22"/>
              </w:rPr>
              <w:t>03/09/2014</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5A5C6E5C" w14:textId="77777777">
            <w:pPr>
              <w:pStyle w:val="TableText"/>
              <w:rPr>
                <w:rFonts w:ascii="Calibri" w:hAnsi="Calibri"/>
                <w:sz w:val="22"/>
                <w:szCs w:val="22"/>
              </w:rPr>
            </w:pPr>
            <w:r w:rsidRPr="002D6E2C">
              <w:rPr>
                <w:rFonts w:ascii="Calibri" w:hAnsi="Calibri"/>
                <w:sz w:val="22"/>
                <w:szCs w:val="22"/>
              </w:rPr>
              <w:t xml:space="preserve">Updates to Strawman Draft from </w:t>
            </w:r>
            <w:r w:rsidRPr="002D6E2C" w:rsidR="00503184">
              <w:rPr>
                <w:rFonts w:ascii="Calibri" w:hAnsi="Calibri"/>
                <w:sz w:val="22"/>
                <w:szCs w:val="22"/>
              </w:rPr>
              <w:t>work sessions</w:t>
            </w:r>
            <w:r w:rsidRPr="002D6E2C">
              <w:rPr>
                <w:rFonts w:ascii="Calibri" w:hAnsi="Calibri"/>
                <w:sz w:val="22"/>
                <w:szCs w:val="22"/>
              </w:rPr>
              <w:t xml:space="preserve"> on the 26/08/2014 to 03/09/2014</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702A28E" w14:textId="77777777">
            <w:pPr>
              <w:autoSpaceDE w:val="0"/>
              <w:autoSpaceDN w:val="0"/>
              <w:jc w:val="center"/>
            </w:pPr>
            <w:r w:rsidRPr="002D6E2C">
              <w:t>Small Work Group</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B22E0FA" w14:textId="77777777">
            <w:pPr>
              <w:autoSpaceDE w:val="0"/>
              <w:autoSpaceDN w:val="0"/>
              <w:jc w:val="center"/>
            </w:pPr>
            <w:r w:rsidRPr="002D6E2C">
              <w:t>Revashnie Govender</w:t>
            </w:r>
          </w:p>
          <w:p w:rsidRPr="002D6E2C" w:rsidR="00EC392A" w:rsidP="00E92BA0" w:rsidRDefault="00EC392A" w14:paraId="741DA3EB" w14:textId="77777777">
            <w:pPr>
              <w:autoSpaceDE w:val="0"/>
              <w:autoSpaceDN w:val="0"/>
              <w:jc w:val="center"/>
            </w:pPr>
            <w:r w:rsidRPr="002D6E2C">
              <w:t>Calosha Ramlall</w:t>
            </w:r>
          </w:p>
        </w:tc>
      </w:tr>
      <w:tr w:rsidRPr="009D5C2F" w:rsidR="00EC392A" w:rsidTr="00AB047E" w14:paraId="688F2660" w14:textId="77777777">
        <w:trPr>
          <w:cantSplit/>
          <w:trHeight w:val="399"/>
        </w:trPr>
        <w:tc>
          <w:tcPr>
            <w:tcW w:w="993"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4CE5B527" w14:textId="77777777">
            <w:pPr>
              <w:autoSpaceDE w:val="0"/>
              <w:autoSpaceDN w:val="0"/>
              <w:jc w:val="center"/>
              <w:rPr>
                <w:rFonts w:cs="Arial"/>
              </w:rPr>
            </w:pPr>
            <w:r w:rsidRPr="002D6E2C">
              <w:rPr>
                <w:rFonts w:cs="Arial"/>
              </w:rPr>
              <w:t>1</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363746F" w14:textId="77777777">
            <w:pPr>
              <w:pStyle w:val="TableText"/>
              <w:rPr>
                <w:rFonts w:ascii="Calibri" w:hAnsi="Calibri"/>
                <w:sz w:val="22"/>
                <w:szCs w:val="22"/>
              </w:rPr>
            </w:pPr>
            <w:r w:rsidRPr="002D6E2C">
              <w:rPr>
                <w:rFonts w:ascii="Calibri" w:hAnsi="Calibri"/>
                <w:sz w:val="22"/>
                <w:szCs w:val="22"/>
              </w:rPr>
              <w:t>09/09/2014</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397682F1" w14:textId="77777777">
            <w:pPr>
              <w:pStyle w:val="TableText"/>
              <w:rPr>
                <w:rFonts w:ascii="Calibri" w:hAnsi="Calibri"/>
                <w:sz w:val="22"/>
                <w:szCs w:val="22"/>
              </w:rPr>
            </w:pPr>
            <w:r w:rsidRPr="002D6E2C">
              <w:rPr>
                <w:rFonts w:ascii="Calibri" w:hAnsi="Calibri"/>
                <w:sz w:val="22"/>
                <w:szCs w:val="22"/>
              </w:rPr>
              <w:t xml:space="preserve">Strawman Draft discussed and updated in </w:t>
            </w:r>
            <w:r w:rsidRPr="002D6E2C" w:rsidR="00503184">
              <w:rPr>
                <w:rFonts w:ascii="Calibri" w:hAnsi="Calibri"/>
                <w:sz w:val="22"/>
                <w:szCs w:val="22"/>
              </w:rPr>
              <w:t>work session</w:t>
            </w:r>
            <w:r w:rsidRPr="002D6E2C">
              <w:rPr>
                <w:rFonts w:ascii="Calibri" w:hAnsi="Calibri"/>
                <w:sz w:val="22"/>
                <w:szCs w:val="22"/>
              </w:rPr>
              <w:t xml:space="preserve"> on the 08/09/2014 and became AC TRS version 1</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28A2F5F" w14:textId="77777777">
            <w:pPr>
              <w:autoSpaceDE w:val="0"/>
              <w:autoSpaceDN w:val="0"/>
              <w:jc w:val="center"/>
            </w:pPr>
            <w:r w:rsidRPr="002D6E2C">
              <w:t>Martin Suchecki</w:t>
            </w:r>
          </w:p>
          <w:p w:rsidRPr="002D6E2C" w:rsidR="00EC392A" w:rsidP="00E92BA0" w:rsidRDefault="00EC392A" w14:paraId="5A47FE7E" w14:textId="77777777">
            <w:pPr>
              <w:autoSpaceDE w:val="0"/>
              <w:autoSpaceDN w:val="0"/>
              <w:jc w:val="center"/>
            </w:pPr>
            <w:r w:rsidRPr="002D6E2C">
              <w:t>TRS WG</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6FAFD58" w14:textId="77777777">
            <w:pPr>
              <w:autoSpaceDE w:val="0"/>
              <w:autoSpaceDN w:val="0"/>
              <w:jc w:val="center"/>
            </w:pPr>
            <w:r w:rsidRPr="002D6E2C">
              <w:t>Revashnie Govender</w:t>
            </w:r>
          </w:p>
          <w:p w:rsidRPr="002D6E2C" w:rsidR="00EC392A" w:rsidP="00E92BA0" w:rsidRDefault="00EC392A" w14:paraId="35D5DD14" w14:textId="77777777">
            <w:pPr>
              <w:autoSpaceDE w:val="0"/>
              <w:autoSpaceDN w:val="0"/>
              <w:jc w:val="center"/>
            </w:pPr>
            <w:r w:rsidRPr="002D6E2C">
              <w:t>Calosha Ramlall</w:t>
            </w:r>
          </w:p>
        </w:tc>
      </w:tr>
      <w:tr w:rsidRPr="009D5C2F" w:rsidR="00EC392A" w:rsidTr="00AB047E" w14:paraId="01EDE9A0" w14:textId="77777777">
        <w:trPr>
          <w:cantSplit/>
          <w:trHeight w:val="399"/>
        </w:trPr>
        <w:tc>
          <w:tcPr>
            <w:tcW w:w="993"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56C0101C" w14:textId="77777777">
            <w:pPr>
              <w:autoSpaceDE w:val="0"/>
              <w:autoSpaceDN w:val="0"/>
              <w:jc w:val="center"/>
              <w:rPr>
                <w:rFonts w:cs="Arial"/>
              </w:rPr>
            </w:pPr>
            <w:r w:rsidRPr="002D6E2C">
              <w:rPr>
                <w:rFonts w:cs="Arial"/>
              </w:rPr>
              <w:t>2</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136D6D8" w14:textId="77777777">
            <w:pPr>
              <w:pStyle w:val="TableText"/>
              <w:rPr>
                <w:rFonts w:ascii="Calibri" w:hAnsi="Calibri"/>
                <w:sz w:val="22"/>
                <w:szCs w:val="22"/>
              </w:rPr>
            </w:pPr>
            <w:r w:rsidRPr="002D6E2C">
              <w:rPr>
                <w:rFonts w:ascii="Calibri" w:hAnsi="Calibri"/>
                <w:sz w:val="22"/>
                <w:szCs w:val="22"/>
              </w:rPr>
              <w:t>26/09/2014</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4FDCD9AF" w14:textId="77777777">
            <w:pPr>
              <w:pStyle w:val="TableText"/>
              <w:rPr>
                <w:rFonts w:ascii="Calibri" w:hAnsi="Calibri"/>
                <w:sz w:val="22"/>
                <w:szCs w:val="22"/>
              </w:rPr>
            </w:pPr>
            <w:r w:rsidRPr="002D6E2C">
              <w:rPr>
                <w:rFonts w:ascii="Calibri" w:hAnsi="Calibri"/>
                <w:sz w:val="22"/>
                <w:szCs w:val="22"/>
              </w:rPr>
              <w:t xml:space="preserve">Updates from project team and TRS WG that were incorporated into AC TRS Version 1 </w:t>
            </w:r>
            <w:r w:rsidRPr="002D6E2C" w:rsidR="00503184">
              <w:rPr>
                <w:rFonts w:ascii="Calibri" w:hAnsi="Calibri"/>
                <w:sz w:val="22"/>
                <w:szCs w:val="22"/>
              </w:rPr>
              <w:t>during work sessions</w:t>
            </w:r>
            <w:r w:rsidRPr="002D6E2C">
              <w:rPr>
                <w:rFonts w:ascii="Calibri" w:hAnsi="Calibri"/>
                <w:sz w:val="22"/>
                <w:szCs w:val="22"/>
              </w:rPr>
              <w:t xml:space="preserve"> from the 09/09/2014 to 25/09/2014, were accepted for new version.</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697F7C6" w14:textId="77777777">
            <w:pPr>
              <w:autoSpaceDE w:val="0"/>
              <w:autoSpaceDN w:val="0"/>
              <w:jc w:val="center"/>
            </w:pPr>
            <w:r w:rsidRPr="002D6E2C">
              <w:t>Martin Suchecki</w:t>
            </w:r>
          </w:p>
          <w:p w:rsidRPr="002D6E2C" w:rsidR="00EC392A" w:rsidP="00E92BA0" w:rsidRDefault="00EC392A" w14:paraId="6F0941AA" w14:textId="77777777">
            <w:pPr>
              <w:autoSpaceDE w:val="0"/>
              <w:autoSpaceDN w:val="0"/>
              <w:jc w:val="center"/>
            </w:pPr>
            <w:r w:rsidRPr="002D6E2C">
              <w:t>TRS WG</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512915B0" w14:textId="77777777">
            <w:pPr>
              <w:autoSpaceDE w:val="0"/>
              <w:autoSpaceDN w:val="0"/>
              <w:jc w:val="center"/>
            </w:pPr>
            <w:r w:rsidRPr="002D6E2C">
              <w:t>Revashnie Govender</w:t>
            </w:r>
          </w:p>
          <w:p w:rsidRPr="002D6E2C" w:rsidR="00EC392A" w:rsidP="00E92BA0" w:rsidRDefault="00EC392A" w14:paraId="3031CF64" w14:textId="77777777">
            <w:pPr>
              <w:autoSpaceDE w:val="0"/>
              <w:autoSpaceDN w:val="0"/>
              <w:jc w:val="center"/>
            </w:pPr>
            <w:r w:rsidRPr="002D6E2C">
              <w:t>Calosha Ramlall</w:t>
            </w:r>
          </w:p>
        </w:tc>
      </w:tr>
      <w:tr w:rsidRPr="009D5C2F" w:rsidR="00EC392A" w:rsidTr="00AB047E" w14:paraId="33D822CD" w14:textId="77777777">
        <w:trPr>
          <w:cantSplit/>
          <w:trHeight w:val="399"/>
        </w:trPr>
        <w:tc>
          <w:tcPr>
            <w:tcW w:w="993"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F285EBE" w14:textId="77777777">
            <w:pPr>
              <w:autoSpaceDE w:val="0"/>
              <w:autoSpaceDN w:val="0"/>
              <w:jc w:val="center"/>
              <w:rPr>
                <w:rFonts w:cs="Arial"/>
              </w:rPr>
            </w:pPr>
            <w:r w:rsidRPr="002D6E2C">
              <w:rPr>
                <w:rFonts w:cs="Arial"/>
              </w:rPr>
              <w:t>3</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AC75AAB" w14:textId="77777777">
            <w:pPr>
              <w:pStyle w:val="TableText"/>
              <w:rPr>
                <w:rFonts w:ascii="Calibri" w:hAnsi="Calibri"/>
                <w:sz w:val="22"/>
                <w:szCs w:val="22"/>
              </w:rPr>
            </w:pPr>
            <w:r w:rsidRPr="002D6E2C">
              <w:rPr>
                <w:rFonts w:ascii="Calibri" w:hAnsi="Calibri"/>
                <w:sz w:val="22"/>
                <w:szCs w:val="22"/>
              </w:rPr>
              <w:t>03/10/2013</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7CEE3313" w14:textId="77777777">
            <w:pPr>
              <w:pStyle w:val="TableText"/>
              <w:rPr>
                <w:rFonts w:ascii="Calibri" w:hAnsi="Calibri"/>
                <w:sz w:val="22"/>
                <w:szCs w:val="22"/>
              </w:rPr>
            </w:pPr>
            <w:r w:rsidRPr="002D6E2C">
              <w:rPr>
                <w:rFonts w:ascii="Calibri" w:hAnsi="Calibri"/>
                <w:sz w:val="22"/>
                <w:szCs w:val="22"/>
              </w:rPr>
              <w:t xml:space="preserve">Updates from project team and TRS WG after session on the 29/09/2014. AC TRS </w:t>
            </w:r>
            <w:r w:rsidRPr="002D6E2C" w:rsidR="00503184">
              <w:rPr>
                <w:rFonts w:ascii="Calibri" w:hAnsi="Calibri"/>
                <w:sz w:val="22"/>
                <w:szCs w:val="22"/>
              </w:rPr>
              <w:t>Version</w:t>
            </w:r>
            <w:r w:rsidRPr="002D6E2C">
              <w:rPr>
                <w:rFonts w:ascii="Calibri" w:hAnsi="Calibri"/>
                <w:sz w:val="22"/>
                <w:szCs w:val="22"/>
              </w:rPr>
              <w:t xml:space="preserve"> 3 was distributed for comment.</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592A61E7" w14:textId="77777777">
            <w:pPr>
              <w:autoSpaceDE w:val="0"/>
              <w:autoSpaceDN w:val="0"/>
              <w:jc w:val="center"/>
            </w:pPr>
            <w:r w:rsidRPr="002D6E2C">
              <w:t>Martin Suchecki</w:t>
            </w:r>
          </w:p>
          <w:p w:rsidRPr="002D6E2C" w:rsidR="00EC392A" w:rsidP="00E92BA0" w:rsidRDefault="00EC392A" w14:paraId="49FABA74" w14:textId="77777777">
            <w:pPr>
              <w:autoSpaceDE w:val="0"/>
              <w:autoSpaceDN w:val="0"/>
              <w:jc w:val="center"/>
            </w:pPr>
            <w:r w:rsidRPr="002D6E2C">
              <w:t>TRS WG</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32CFBE52" w14:textId="77777777">
            <w:pPr>
              <w:autoSpaceDE w:val="0"/>
              <w:autoSpaceDN w:val="0"/>
              <w:jc w:val="center"/>
            </w:pPr>
            <w:r w:rsidRPr="002D6E2C">
              <w:t>Revashnie Govender</w:t>
            </w:r>
          </w:p>
          <w:p w:rsidRPr="002D6E2C" w:rsidR="00EC392A" w:rsidP="00E92BA0" w:rsidRDefault="00EC392A" w14:paraId="66C522E2" w14:textId="77777777">
            <w:pPr>
              <w:autoSpaceDE w:val="0"/>
              <w:autoSpaceDN w:val="0"/>
              <w:jc w:val="center"/>
            </w:pPr>
            <w:r w:rsidRPr="002D6E2C">
              <w:t>Calosha Ramlall</w:t>
            </w:r>
          </w:p>
        </w:tc>
      </w:tr>
      <w:tr w:rsidRPr="009D5C2F" w:rsidR="00EC392A" w:rsidTr="00AB047E" w14:paraId="308FE652" w14:textId="77777777">
        <w:trPr>
          <w:cantSplit/>
          <w:trHeight w:val="399"/>
        </w:trPr>
        <w:tc>
          <w:tcPr>
            <w:tcW w:w="993" w:type="dxa"/>
            <w:tcBorders>
              <w:top w:val="single" w:color="auto" w:sz="6" w:space="0"/>
              <w:left w:val="single" w:color="auto" w:sz="6" w:space="0"/>
              <w:bottom w:val="single" w:color="auto" w:sz="6" w:space="0"/>
              <w:right w:val="single" w:color="auto" w:sz="6" w:space="0"/>
            </w:tcBorders>
            <w:vAlign w:val="center"/>
            <w:hideMark/>
          </w:tcPr>
          <w:p w:rsidRPr="002D6E2C" w:rsidR="00EC392A" w:rsidP="00E92BA0" w:rsidRDefault="00EC392A" w14:paraId="05BBDF21" w14:textId="77777777">
            <w:pPr>
              <w:autoSpaceDE w:val="0"/>
              <w:autoSpaceDN w:val="0"/>
              <w:jc w:val="center"/>
              <w:rPr>
                <w:rFonts w:cs="Arial"/>
                <w:bCs/>
              </w:rPr>
            </w:pPr>
            <w:r w:rsidRPr="002D6E2C">
              <w:rPr>
                <w:rFonts w:cs="Arial"/>
              </w:rPr>
              <w:t>4</w:t>
            </w:r>
          </w:p>
        </w:tc>
        <w:tc>
          <w:tcPr>
            <w:tcW w:w="1276" w:type="dxa"/>
            <w:tcBorders>
              <w:top w:val="single" w:color="auto" w:sz="6" w:space="0"/>
              <w:left w:val="single" w:color="auto" w:sz="6" w:space="0"/>
              <w:bottom w:val="single" w:color="auto" w:sz="6" w:space="0"/>
              <w:right w:val="single" w:color="auto" w:sz="6" w:space="0"/>
            </w:tcBorders>
            <w:vAlign w:val="center"/>
            <w:hideMark/>
          </w:tcPr>
          <w:p w:rsidRPr="002D6E2C" w:rsidR="00EC392A" w:rsidP="00E92BA0" w:rsidRDefault="00EC392A" w14:paraId="136BA180" w14:textId="77777777">
            <w:pPr>
              <w:pStyle w:val="TableText"/>
              <w:rPr>
                <w:rFonts w:ascii="Calibri" w:hAnsi="Calibri"/>
                <w:sz w:val="22"/>
                <w:szCs w:val="22"/>
              </w:rPr>
            </w:pPr>
            <w:r w:rsidRPr="002D6E2C">
              <w:rPr>
                <w:rFonts w:ascii="Calibri" w:hAnsi="Calibri"/>
                <w:sz w:val="22"/>
                <w:szCs w:val="22"/>
              </w:rPr>
              <w:t>15/10/2014</w:t>
            </w:r>
          </w:p>
        </w:tc>
        <w:tc>
          <w:tcPr>
            <w:tcW w:w="4819" w:type="dxa"/>
            <w:tcBorders>
              <w:top w:val="single" w:color="auto" w:sz="6" w:space="0"/>
              <w:left w:val="single" w:color="auto" w:sz="6" w:space="0"/>
              <w:bottom w:val="single" w:color="auto" w:sz="6" w:space="0"/>
              <w:right w:val="single" w:color="auto" w:sz="6" w:space="0"/>
            </w:tcBorders>
            <w:vAlign w:val="center"/>
            <w:hideMark/>
          </w:tcPr>
          <w:p w:rsidRPr="002D6E2C" w:rsidR="00EC392A" w:rsidP="00E92BA0" w:rsidRDefault="00EC392A" w14:paraId="231F5AEF" w14:textId="77777777">
            <w:pPr>
              <w:pStyle w:val="TableText"/>
              <w:rPr>
                <w:rFonts w:ascii="Calibri" w:hAnsi="Calibri"/>
                <w:sz w:val="22"/>
                <w:szCs w:val="22"/>
              </w:rPr>
            </w:pPr>
            <w:r w:rsidRPr="002D6E2C">
              <w:rPr>
                <w:rFonts w:ascii="Calibri" w:hAnsi="Calibri"/>
                <w:sz w:val="22"/>
                <w:szCs w:val="22"/>
              </w:rPr>
              <w:t>All TRS WG comments to Version 3 were incorporated</w:t>
            </w:r>
          </w:p>
          <w:p w:rsidRPr="002D6E2C" w:rsidR="00EC392A" w:rsidP="00E92BA0" w:rsidRDefault="00EC392A" w14:paraId="04F0357B" w14:textId="77777777">
            <w:pPr>
              <w:pStyle w:val="TableText"/>
              <w:rPr>
                <w:rFonts w:ascii="Calibri" w:hAnsi="Calibri"/>
                <w:sz w:val="22"/>
                <w:szCs w:val="22"/>
              </w:rPr>
            </w:pPr>
            <w:r w:rsidRPr="002D6E2C">
              <w:rPr>
                <w:rFonts w:ascii="Calibri" w:hAnsi="Calibri"/>
                <w:sz w:val="22"/>
                <w:szCs w:val="22"/>
              </w:rPr>
              <w:t>Signed Off version by TRS WG.</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0E405B12" w14:textId="77777777">
            <w:pPr>
              <w:autoSpaceDE w:val="0"/>
              <w:autoSpaceDN w:val="0"/>
              <w:jc w:val="center"/>
            </w:pPr>
            <w:r w:rsidRPr="002D6E2C">
              <w:t>Martin Suchecki</w:t>
            </w:r>
          </w:p>
          <w:p w:rsidRPr="002D6E2C" w:rsidR="00EC392A" w:rsidP="00E92BA0" w:rsidRDefault="00EC392A" w14:paraId="55F27B88" w14:textId="77777777">
            <w:pPr>
              <w:autoSpaceDE w:val="0"/>
              <w:autoSpaceDN w:val="0"/>
              <w:jc w:val="center"/>
            </w:pPr>
            <w:r w:rsidRPr="002D6E2C">
              <w:t>TRS WG</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527A00DF" w14:textId="77777777">
            <w:pPr>
              <w:autoSpaceDE w:val="0"/>
              <w:autoSpaceDN w:val="0"/>
              <w:jc w:val="center"/>
            </w:pPr>
            <w:r w:rsidRPr="002D6E2C">
              <w:t>Revashnie Govender</w:t>
            </w:r>
          </w:p>
          <w:p w:rsidRPr="002D6E2C" w:rsidR="00EC392A" w:rsidP="00E92BA0" w:rsidRDefault="00EC392A" w14:paraId="2D805D81" w14:textId="77777777">
            <w:pPr>
              <w:autoSpaceDE w:val="0"/>
              <w:autoSpaceDN w:val="0"/>
              <w:jc w:val="center"/>
            </w:pPr>
            <w:r w:rsidRPr="002D6E2C">
              <w:t>Calosha Ramlall</w:t>
            </w:r>
          </w:p>
        </w:tc>
      </w:tr>
      <w:tr w:rsidRPr="009D5C2F" w:rsidR="00EC392A" w:rsidTr="00AB047E" w14:paraId="7C14EABD" w14:textId="77777777">
        <w:trPr>
          <w:cantSplit/>
          <w:trHeight w:val="268"/>
        </w:trPr>
        <w:tc>
          <w:tcPr>
            <w:tcW w:w="993" w:type="dxa"/>
            <w:vMerge w:val="restart"/>
            <w:tcBorders>
              <w:top w:val="single" w:color="auto" w:sz="6" w:space="0"/>
              <w:left w:val="single" w:color="auto" w:sz="6" w:space="0"/>
              <w:right w:val="single" w:color="auto" w:sz="6" w:space="0"/>
            </w:tcBorders>
            <w:vAlign w:val="center"/>
          </w:tcPr>
          <w:p w:rsidRPr="002D6E2C" w:rsidR="00EC392A" w:rsidP="00E92BA0" w:rsidRDefault="00EC392A" w14:paraId="1B83A412" w14:textId="77777777">
            <w:pPr>
              <w:autoSpaceDE w:val="0"/>
              <w:autoSpaceDN w:val="0"/>
              <w:jc w:val="center"/>
              <w:rPr>
                <w:rFonts w:cs="Arial"/>
                <w:bCs/>
              </w:rPr>
            </w:pPr>
            <w:r w:rsidRPr="002D6E2C">
              <w:rPr>
                <w:rFonts w:cs="Arial"/>
              </w:rPr>
              <w:t>5</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439F692" w14:textId="77777777">
            <w:pPr>
              <w:pStyle w:val="TableText"/>
              <w:rPr>
                <w:rFonts w:ascii="Calibri" w:hAnsi="Calibri"/>
                <w:sz w:val="22"/>
                <w:szCs w:val="22"/>
              </w:rPr>
            </w:pPr>
            <w:r w:rsidRPr="002D6E2C">
              <w:rPr>
                <w:rFonts w:ascii="Calibri" w:hAnsi="Calibri"/>
                <w:sz w:val="22"/>
                <w:szCs w:val="22"/>
              </w:rPr>
              <w:t>22/10/2014</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5EB50313" w14:textId="77777777">
            <w:pPr>
              <w:pStyle w:val="TableText"/>
              <w:rPr>
                <w:rFonts w:ascii="Calibri" w:hAnsi="Calibri"/>
                <w:sz w:val="22"/>
                <w:szCs w:val="22"/>
              </w:rPr>
            </w:pPr>
            <w:r w:rsidRPr="002D6E2C">
              <w:rPr>
                <w:rFonts w:ascii="Calibri" w:hAnsi="Calibri"/>
                <w:sz w:val="22"/>
                <w:szCs w:val="22"/>
              </w:rPr>
              <w:t>The length of the Date Adjustment Rule Indicator was updated from 2AN to 1AN which will be populated with ‘Y’ (Yes) or ‘N’ (No); in line with business requirements.</w:t>
            </w:r>
          </w:p>
          <w:p w:rsidRPr="002D6E2C" w:rsidR="00EC392A" w:rsidP="00E92BA0" w:rsidRDefault="00EC392A" w14:paraId="6143C70B" w14:textId="77777777">
            <w:pPr>
              <w:pStyle w:val="TableText"/>
              <w:rPr>
                <w:rFonts w:ascii="Calibri" w:hAnsi="Calibri"/>
                <w:sz w:val="22"/>
                <w:szCs w:val="22"/>
              </w:rPr>
            </w:pPr>
            <w:r w:rsidRPr="002D6E2C">
              <w:rPr>
                <w:rFonts w:ascii="Calibri" w:hAnsi="Calibri"/>
                <w:sz w:val="22"/>
                <w:szCs w:val="22"/>
              </w:rPr>
              <w:t>Data element validation for Creditor Abbreviated Short Name.</w:t>
            </w:r>
          </w:p>
          <w:p w:rsidRPr="002D6E2C" w:rsidR="00EC392A" w:rsidP="00E92BA0" w:rsidRDefault="00EC392A" w14:paraId="0037D45B" w14:textId="77777777">
            <w:pPr>
              <w:pStyle w:val="TableText"/>
              <w:rPr>
                <w:rFonts w:ascii="Calibri" w:hAnsi="Calibri"/>
                <w:sz w:val="22"/>
                <w:szCs w:val="22"/>
              </w:rPr>
            </w:pPr>
            <w:r w:rsidRPr="002D6E2C">
              <w:rPr>
                <w:rFonts w:ascii="Calibri" w:hAnsi="Calibri"/>
                <w:sz w:val="22"/>
                <w:szCs w:val="22"/>
              </w:rPr>
              <w:t>Addition of Appendix A – Glossary</w:t>
            </w:r>
          </w:p>
          <w:p w:rsidRPr="002D6E2C" w:rsidR="00EC392A" w:rsidP="00E92BA0" w:rsidRDefault="00EC392A" w14:paraId="78DA54FD" w14:textId="77777777">
            <w:pPr>
              <w:pStyle w:val="TableText"/>
              <w:rPr>
                <w:rFonts w:ascii="Calibri" w:hAnsi="Calibri"/>
                <w:sz w:val="22"/>
                <w:szCs w:val="22"/>
              </w:rPr>
            </w:pPr>
            <w:r w:rsidRPr="002D6E2C">
              <w:rPr>
                <w:rFonts w:ascii="Calibri" w:hAnsi="Calibri"/>
                <w:sz w:val="22"/>
                <w:szCs w:val="22"/>
              </w:rPr>
              <w:t>Addition of Appendix B – TRS Signoff sheet</w:t>
            </w:r>
          </w:p>
          <w:p w:rsidRPr="002D6E2C" w:rsidR="00EC392A" w:rsidP="00E92BA0" w:rsidRDefault="00EC392A" w14:paraId="6AFB5503" w14:textId="77777777">
            <w:pPr>
              <w:pStyle w:val="TableText"/>
              <w:rPr>
                <w:rFonts w:ascii="Calibri" w:hAnsi="Calibri"/>
                <w:sz w:val="22"/>
                <w:szCs w:val="22"/>
              </w:rPr>
            </w:pPr>
            <w:r w:rsidRPr="002D6E2C">
              <w:rPr>
                <w:rFonts w:ascii="Calibri" w:hAnsi="Calibri"/>
                <w:sz w:val="22"/>
                <w:szCs w:val="22"/>
              </w:rPr>
              <w:t>Minor editorial adjustments were also included.</w:t>
            </w:r>
          </w:p>
          <w:p w:rsidRPr="002D6E2C" w:rsidR="00EC392A" w:rsidP="00E92BA0" w:rsidRDefault="00EC392A" w14:paraId="46F939EB" w14:textId="77777777">
            <w:pPr>
              <w:pStyle w:val="TableText"/>
              <w:rPr>
                <w:rFonts w:ascii="Calibri" w:hAnsi="Calibri"/>
                <w:sz w:val="22"/>
                <w:szCs w:val="22"/>
              </w:rPr>
            </w:pPr>
            <w:r w:rsidRPr="002D6E2C">
              <w:rPr>
                <w:rFonts w:ascii="Calibri" w:hAnsi="Calibri"/>
                <w:sz w:val="22"/>
                <w:szCs w:val="22"/>
              </w:rPr>
              <w:t>Table of contents updated accordingly.</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22FC084" w14:textId="77777777">
            <w:pPr>
              <w:autoSpaceDE w:val="0"/>
              <w:autoSpaceDN w:val="0"/>
              <w:jc w:val="center"/>
            </w:pPr>
            <w:r w:rsidRPr="002D6E2C">
              <w:t>Martin Suchecki</w:t>
            </w:r>
          </w:p>
          <w:p w:rsidRPr="002D6E2C" w:rsidR="00EC392A" w:rsidP="00E92BA0" w:rsidRDefault="00EC392A" w14:paraId="5CF9611E" w14:textId="77777777">
            <w:pPr>
              <w:autoSpaceDE w:val="0"/>
              <w:autoSpaceDN w:val="0"/>
              <w:jc w:val="center"/>
            </w:pPr>
            <w:r w:rsidRPr="002D6E2C">
              <w:t>TRS WG</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60F9B94" w14:textId="77777777">
            <w:pPr>
              <w:autoSpaceDE w:val="0"/>
              <w:autoSpaceDN w:val="0"/>
              <w:jc w:val="center"/>
            </w:pPr>
            <w:r w:rsidRPr="002D6E2C">
              <w:t>Revashnie Govender</w:t>
            </w:r>
          </w:p>
          <w:p w:rsidRPr="002D6E2C" w:rsidR="00EC392A" w:rsidP="00E92BA0" w:rsidRDefault="00EC392A" w14:paraId="7FD07B3E" w14:textId="77777777">
            <w:pPr>
              <w:autoSpaceDE w:val="0"/>
              <w:autoSpaceDN w:val="0"/>
              <w:jc w:val="center"/>
            </w:pPr>
            <w:r w:rsidRPr="002D6E2C">
              <w:t>Calosha Ramlall</w:t>
            </w:r>
          </w:p>
        </w:tc>
      </w:tr>
      <w:tr w:rsidRPr="009D5C2F" w:rsidR="00EC392A" w:rsidTr="00AB047E" w14:paraId="08DB47E1" w14:textId="77777777">
        <w:trPr>
          <w:cantSplit/>
          <w:trHeight w:val="268"/>
        </w:trPr>
        <w:tc>
          <w:tcPr>
            <w:tcW w:w="993" w:type="dxa"/>
            <w:vMerge/>
            <w:tcBorders>
              <w:left w:val="single" w:color="auto" w:sz="6" w:space="0"/>
              <w:right w:val="single" w:color="auto" w:sz="6" w:space="0"/>
            </w:tcBorders>
            <w:vAlign w:val="center"/>
          </w:tcPr>
          <w:p w:rsidRPr="002D6E2C" w:rsidR="00EC392A" w:rsidP="00E92BA0" w:rsidRDefault="00EC392A" w14:paraId="497E402F" w14:textId="77777777">
            <w:pPr>
              <w:autoSpaceDE w:val="0"/>
              <w:autoSpaceDN w:val="0"/>
              <w:jc w:val="center"/>
              <w:rPr>
                <w:rFonts w:cs="Arial"/>
              </w:rPr>
            </w:pP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0B7117BB" w14:textId="77777777">
            <w:pPr>
              <w:pStyle w:val="TableText"/>
              <w:rPr>
                <w:rFonts w:ascii="Calibri" w:hAnsi="Calibri"/>
                <w:sz w:val="22"/>
                <w:szCs w:val="22"/>
              </w:rPr>
            </w:pPr>
            <w:r w:rsidRPr="002D6E2C">
              <w:rPr>
                <w:rFonts w:ascii="Calibri" w:hAnsi="Calibri"/>
                <w:sz w:val="22"/>
                <w:szCs w:val="22"/>
              </w:rPr>
              <w:t>24/11/2014</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0CA80D72" w14:textId="77777777">
            <w:pPr>
              <w:pStyle w:val="TableText"/>
              <w:rPr>
                <w:rFonts w:ascii="Calibri" w:hAnsi="Calibri"/>
                <w:sz w:val="22"/>
                <w:szCs w:val="22"/>
              </w:rPr>
            </w:pPr>
            <w:r w:rsidRPr="002D6E2C">
              <w:rPr>
                <w:rFonts w:ascii="Calibri" w:hAnsi="Calibri"/>
                <w:sz w:val="22"/>
                <w:szCs w:val="22"/>
              </w:rPr>
              <w:t>Updates from AC Combined Session (19/11/2014)</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6187DD8" w14:textId="77777777">
            <w:pPr>
              <w:autoSpaceDE w:val="0"/>
              <w:autoSpaceDN w:val="0"/>
              <w:jc w:val="center"/>
            </w:pPr>
            <w:r w:rsidRPr="002D6E2C">
              <w:t>Martin Suchecki</w:t>
            </w:r>
          </w:p>
          <w:p w:rsidRPr="002D6E2C" w:rsidR="00EC392A" w:rsidP="00E92BA0" w:rsidRDefault="00EC392A" w14:paraId="14A0A07D" w14:textId="77777777">
            <w:pPr>
              <w:autoSpaceDE w:val="0"/>
              <w:autoSpaceDN w:val="0"/>
              <w:jc w:val="center"/>
            </w:pPr>
            <w:r w:rsidRPr="002D6E2C">
              <w:t>Andy Davies</w:t>
            </w:r>
          </w:p>
          <w:p w:rsidRPr="002D6E2C" w:rsidR="00EC392A" w:rsidP="00E92BA0" w:rsidRDefault="00EC392A" w14:paraId="713986CA" w14:textId="77777777">
            <w:pPr>
              <w:autoSpaceDE w:val="0"/>
              <w:autoSpaceDN w:val="0"/>
              <w:jc w:val="center"/>
            </w:pPr>
            <w:r w:rsidRPr="002D6E2C">
              <w:t>TRS WG</w:t>
            </w:r>
          </w:p>
          <w:p w:rsidRPr="002D6E2C" w:rsidR="00EC392A" w:rsidP="00E92BA0" w:rsidRDefault="00EC392A" w14:paraId="46F4FA1B" w14:textId="77777777">
            <w:pPr>
              <w:autoSpaceDE w:val="0"/>
              <w:autoSpaceDN w:val="0"/>
              <w:jc w:val="center"/>
            </w:pP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3F2BA810" w14:textId="77777777">
            <w:pPr>
              <w:autoSpaceDE w:val="0"/>
              <w:autoSpaceDN w:val="0"/>
              <w:jc w:val="center"/>
            </w:pPr>
            <w:r w:rsidRPr="002D6E2C">
              <w:t>Revashnie Govender</w:t>
            </w:r>
          </w:p>
        </w:tc>
      </w:tr>
      <w:tr w:rsidRPr="009D5C2F" w:rsidR="00EC392A" w:rsidTr="00AB047E" w14:paraId="32B89DE0" w14:textId="77777777">
        <w:trPr>
          <w:cantSplit/>
          <w:trHeight w:val="268"/>
        </w:trPr>
        <w:tc>
          <w:tcPr>
            <w:tcW w:w="993" w:type="dxa"/>
            <w:vMerge/>
            <w:tcBorders>
              <w:left w:val="single" w:color="auto" w:sz="6" w:space="0"/>
              <w:bottom w:val="single" w:color="auto" w:sz="6" w:space="0"/>
              <w:right w:val="single" w:color="auto" w:sz="6" w:space="0"/>
            </w:tcBorders>
            <w:vAlign w:val="center"/>
          </w:tcPr>
          <w:p w:rsidRPr="002D6E2C" w:rsidR="00EC392A" w:rsidP="00E92BA0" w:rsidRDefault="00EC392A" w14:paraId="5F6142F3" w14:textId="77777777">
            <w:pPr>
              <w:autoSpaceDE w:val="0"/>
              <w:autoSpaceDN w:val="0"/>
              <w:jc w:val="center"/>
              <w:rPr>
                <w:rFonts w:cs="Arial"/>
              </w:rPr>
            </w:pP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315257AB" w14:textId="77777777">
            <w:pPr>
              <w:pStyle w:val="TableText"/>
              <w:rPr>
                <w:rFonts w:ascii="Calibri" w:hAnsi="Calibri"/>
                <w:sz w:val="22"/>
                <w:szCs w:val="22"/>
              </w:rPr>
            </w:pPr>
            <w:r w:rsidRPr="002D6E2C">
              <w:rPr>
                <w:rFonts w:ascii="Calibri" w:hAnsi="Calibri"/>
                <w:sz w:val="22"/>
                <w:szCs w:val="22"/>
              </w:rPr>
              <w:t>09/12/2014</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3EFA0A78" w14:textId="77777777">
            <w:pPr>
              <w:pStyle w:val="TableText"/>
              <w:rPr>
                <w:rFonts w:ascii="Calibri" w:hAnsi="Calibri"/>
                <w:sz w:val="22"/>
                <w:szCs w:val="22"/>
              </w:rPr>
            </w:pPr>
            <w:r w:rsidRPr="002D6E2C">
              <w:rPr>
                <w:rFonts w:ascii="Calibri" w:hAnsi="Calibri"/>
                <w:sz w:val="22"/>
                <w:szCs w:val="22"/>
              </w:rPr>
              <w:t>Updates from AC TRS WG  (08/12/2014)</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9708526" w14:textId="77777777">
            <w:pPr>
              <w:autoSpaceDE w:val="0"/>
              <w:autoSpaceDN w:val="0"/>
              <w:jc w:val="center"/>
            </w:pPr>
            <w:r w:rsidRPr="002D6E2C">
              <w:t>Martin Suchecki</w:t>
            </w:r>
          </w:p>
          <w:p w:rsidRPr="002D6E2C" w:rsidR="00EC392A" w:rsidP="00E92BA0" w:rsidRDefault="00EC392A" w14:paraId="0CB0B755" w14:textId="77777777">
            <w:pPr>
              <w:autoSpaceDE w:val="0"/>
              <w:autoSpaceDN w:val="0"/>
              <w:jc w:val="center"/>
            </w:pPr>
            <w:r w:rsidRPr="002D6E2C">
              <w:t>TRS WG</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7275F804" w14:textId="77777777">
            <w:pPr>
              <w:autoSpaceDE w:val="0"/>
              <w:autoSpaceDN w:val="0"/>
              <w:jc w:val="center"/>
            </w:pPr>
            <w:r w:rsidRPr="002D6E2C">
              <w:t>Revashnie Govender</w:t>
            </w:r>
          </w:p>
        </w:tc>
      </w:tr>
      <w:tr w:rsidRPr="009D5C2F" w:rsidR="00EC392A" w:rsidTr="00AB047E" w14:paraId="3AA2872A"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F8D6DEB" w14:textId="77777777">
            <w:pPr>
              <w:autoSpaceDE w:val="0"/>
              <w:autoSpaceDN w:val="0"/>
              <w:jc w:val="center"/>
              <w:rPr>
                <w:rFonts w:cs="Arial"/>
              </w:rPr>
            </w:pPr>
            <w:r w:rsidRPr="002D6E2C">
              <w:rPr>
                <w:rFonts w:cs="Arial"/>
              </w:rPr>
              <w:t>6</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FBEBE85" w14:textId="77777777">
            <w:pPr>
              <w:pStyle w:val="TableText"/>
              <w:rPr>
                <w:rFonts w:ascii="Calibri" w:hAnsi="Calibri"/>
                <w:sz w:val="22"/>
                <w:szCs w:val="22"/>
              </w:rPr>
            </w:pPr>
            <w:r w:rsidRPr="002D6E2C">
              <w:rPr>
                <w:rFonts w:ascii="Calibri" w:hAnsi="Calibri"/>
                <w:sz w:val="22"/>
                <w:szCs w:val="22"/>
              </w:rPr>
              <w:t>16/01/2015</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739FA864" w14:textId="77777777">
            <w:pPr>
              <w:pStyle w:val="TableText"/>
              <w:rPr>
                <w:rFonts w:ascii="Calibri" w:hAnsi="Calibri"/>
                <w:sz w:val="22"/>
                <w:szCs w:val="22"/>
              </w:rPr>
            </w:pPr>
            <w:r w:rsidRPr="002D6E2C">
              <w:rPr>
                <w:rFonts w:ascii="Calibri" w:hAnsi="Calibri"/>
                <w:sz w:val="22"/>
                <w:szCs w:val="22"/>
              </w:rPr>
              <w:t>Updates from AC Combined Session (16/01/2015 &amp; 29/01/2015) and the investigations that the requirements resulted in.</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4F0BE762" w14:textId="77777777">
            <w:pPr>
              <w:autoSpaceDE w:val="0"/>
              <w:autoSpaceDN w:val="0"/>
              <w:jc w:val="center"/>
            </w:pPr>
            <w:r w:rsidRPr="002D6E2C">
              <w:t>Martin Suchecki</w:t>
            </w:r>
          </w:p>
          <w:p w:rsidRPr="002D6E2C" w:rsidR="00EC392A" w:rsidP="00E92BA0" w:rsidRDefault="00EC392A" w14:paraId="16B8798A" w14:textId="77777777">
            <w:pPr>
              <w:autoSpaceDE w:val="0"/>
              <w:autoSpaceDN w:val="0"/>
              <w:jc w:val="center"/>
            </w:pPr>
            <w:r w:rsidRPr="002D6E2C">
              <w:t>TRS WG</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3E1B5BEE" w14:textId="77777777">
            <w:pPr>
              <w:autoSpaceDE w:val="0"/>
              <w:autoSpaceDN w:val="0"/>
              <w:jc w:val="center"/>
            </w:pPr>
            <w:r w:rsidRPr="002D6E2C">
              <w:t>Revashnie Govender</w:t>
            </w:r>
          </w:p>
        </w:tc>
      </w:tr>
    </w:tbl>
    <w:p w:rsidR="0093411B" w:rsidP="00E92BA0" w:rsidRDefault="0093411B" w14:paraId="08281799" w14:textId="77777777">
      <w:r>
        <w:br w:type="page"/>
      </w:r>
    </w:p>
    <w:tbl>
      <w:tblPr>
        <w:tblpPr w:leftFromText="180" w:rightFromText="180" w:vertAnchor="text" w:horzAnchor="margin" w:tblpXSpec="center" w:tblpY="206"/>
        <w:tblW w:w="10632" w:type="dxa"/>
        <w:tblLayout w:type="fixed"/>
        <w:tblCellMar>
          <w:left w:w="80" w:type="dxa"/>
          <w:right w:w="80" w:type="dxa"/>
        </w:tblCellMar>
        <w:tblLook w:val="04A0" w:firstRow="1" w:lastRow="0" w:firstColumn="1" w:lastColumn="0" w:noHBand="0" w:noVBand="1"/>
      </w:tblPr>
      <w:tblGrid>
        <w:gridCol w:w="993"/>
        <w:gridCol w:w="1276"/>
        <w:gridCol w:w="4819"/>
        <w:gridCol w:w="1842"/>
        <w:gridCol w:w="1702"/>
      </w:tblGrid>
      <w:tr w:rsidRPr="009D5C2F" w:rsidR="0093411B" w:rsidTr="00AB047E" w14:paraId="3E98E1F1" w14:textId="77777777">
        <w:trPr>
          <w:cantSplit/>
          <w:trHeight w:val="268"/>
        </w:trPr>
        <w:tc>
          <w:tcPr>
            <w:tcW w:w="993"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Pr="00AB047E" w:rsidR="0093411B" w:rsidP="00E92BA0" w:rsidRDefault="0093411B" w14:paraId="051E0B0C" w14:textId="77777777">
            <w:pPr>
              <w:autoSpaceDE w:val="0"/>
              <w:autoSpaceDN w:val="0"/>
              <w:jc w:val="both"/>
              <w:rPr>
                <w:rFonts w:cs="Arial"/>
                <w:b/>
              </w:rPr>
            </w:pPr>
            <w:r w:rsidRPr="002D6E2C">
              <w:rPr>
                <w:rFonts w:cs="Arial"/>
                <w:b/>
              </w:rPr>
              <w:t xml:space="preserve">Version </w:t>
            </w:r>
          </w:p>
        </w:tc>
        <w:tc>
          <w:tcPr>
            <w:tcW w:w="1276"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Pr="00AB047E" w:rsidR="0093411B" w:rsidP="00E92BA0" w:rsidRDefault="0093411B" w14:paraId="6C9A8341" w14:textId="77777777">
            <w:pPr>
              <w:autoSpaceDE w:val="0"/>
              <w:autoSpaceDN w:val="0"/>
              <w:jc w:val="both"/>
              <w:rPr>
                <w:rFonts w:cs="Arial"/>
                <w:b/>
              </w:rPr>
            </w:pPr>
            <w:r w:rsidRPr="00D81B73">
              <w:rPr>
                <w:rFonts w:cs="Arial"/>
                <w:b/>
              </w:rPr>
              <w:t>Date</w:t>
            </w:r>
          </w:p>
        </w:tc>
        <w:tc>
          <w:tcPr>
            <w:tcW w:w="4819"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Pr="00AB047E" w:rsidR="0093411B" w:rsidP="00E92BA0" w:rsidRDefault="0093411B" w14:paraId="7EAA41C8" w14:textId="77777777">
            <w:pPr>
              <w:autoSpaceDE w:val="0"/>
              <w:autoSpaceDN w:val="0"/>
              <w:jc w:val="both"/>
              <w:rPr>
                <w:rFonts w:cs="Arial"/>
                <w:b/>
              </w:rPr>
            </w:pPr>
            <w:r w:rsidRPr="00D81B73">
              <w:rPr>
                <w:rFonts w:cs="Arial"/>
                <w:b/>
              </w:rPr>
              <w:t>Description</w:t>
            </w:r>
          </w:p>
        </w:tc>
        <w:tc>
          <w:tcPr>
            <w:tcW w:w="184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Pr="00AB047E" w:rsidR="0093411B" w:rsidP="00E92BA0" w:rsidRDefault="0093411B" w14:paraId="64AA8885" w14:textId="77777777">
            <w:pPr>
              <w:autoSpaceDE w:val="0"/>
              <w:autoSpaceDN w:val="0"/>
              <w:jc w:val="both"/>
              <w:rPr>
                <w:rFonts w:cs="Arial"/>
                <w:b/>
              </w:rPr>
            </w:pPr>
            <w:r w:rsidRPr="002D6E2C">
              <w:rPr>
                <w:rFonts w:cs="Arial"/>
                <w:b/>
              </w:rPr>
              <w:t>Contributors</w:t>
            </w:r>
          </w:p>
        </w:tc>
        <w:tc>
          <w:tcPr>
            <w:tcW w:w="170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Pr="00AB047E" w:rsidR="0093411B" w:rsidP="00E92BA0" w:rsidRDefault="0093411B" w14:paraId="7D4441AF" w14:textId="77777777">
            <w:pPr>
              <w:autoSpaceDE w:val="0"/>
              <w:autoSpaceDN w:val="0"/>
              <w:jc w:val="both"/>
              <w:rPr>
                <w:rFonts w:cs="Arial"/>
                <w:b/>
              </w:rPr>
            </w:pPr>
            <w:r w:rsidRPr="002D6E2C">
              <w:rPr>
                <w:rFonts w:cs="Arial"/>
                <w:b/>
              </w:rPr>
              <w:t>Author</w:t>
            </w:r>
          </w:p>
        </w:tc>
      </w:tr>
      <w:tr w:rsidRPr="009D5C2F" w:rsidR="00EC392A" w:rsidTr="00AB047E" w14:paraId="2F98E1FC"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0A20AEB3" w14:textId="77777777">
            <w:pPr>
              <w:autoSpaceDE w:val="0"/>
              <w:autoSpaceDN w:val="0"/>
              <w:jc w:val="center"/>
              <w:rPr>
                <w:rFonts w:cs="Arial"/>
              </w:rPr>
            </w:pPr>
            <w:r w:rsidRPr="002D6E2C">
              <w:rPr>
                <w:rFonts w:cs="Arial"/>
              </w:rPr>
              <w:t>7</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2DABBD5" w14:textId="77777777">
            <w:pPr>
              <w:pStyle w:val="TableText"/>
              <w:rPr>
                <w:rFonts w:ascii="Calibri" w:hAnsi="Calibri"/>
                <w:sz w:val="22"/>
                <w:szCs w:val="22"/>
              </w:rPr>
            </w:pPr>
            <w:r w:rsidRPr="002D6E2C">
              <w:rPr>
                <w:rFonts w:ascii="Calibri" w:hAnsi="Calibri"/>
                <w:sz w:val="22"/>
                <w:szCs w:val="22"/>
              </w:rPr>
              <w:t>21/02/2015</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3C6493B3" w14:textId="77777777">
            <w:pPr>
              <w:pStyle w:val="TableText"/>
              <w:rPr>
                <w:rFonts w:ascii="Calibri" w:hAnsi="Calibri"/>
                <w:sz w:val="22"/>
                <w:szCs w:val="22"/>
              </w:rPr>
            </w:pPr>
            <w:r w:rsidRPr="002D6E2C">
              <w:rPr>
                <w:rFonts w:ascii="Calibri" w:hAnsi="Calibri"/>
                <w:sz w:val="22"/>
                <w:szCs w:val="22"/>
              </w:rPr>
              <w:t xml:space="preserve">Acceptance of version 6 Tracked Changes and Formatting. </w:t>
            </w:r>
          </w:p>
          <w:p w:rsidRPr="002D6E2C" w:rsidR="00EC392A" w:rsidP="00E92BA0" w:rsidRDefault="00EC392A" w14:paraId="79831224" w14:textId="77777777">
            <w:pPr>
              <w:pStyle w:val="TableText"/>
              <w:rPr>
                <w:rFonts w:ascii="Calibri" w:hAnsi="Calibri"/>
                <w:sz w:val="22"/>
                <w:szCs w:val="22"/>
              </w:rPr>
            </w:pPr>
            <w:r w:rsidRPr="002D6E2C">
              <w:rPr>
                <w:rFonts w:ascii="Calibri" w:hAnsi="Calibri"/>
                <w:sz w:val="22"/>
                <w:szCs w:val="22"/>
              </w:rPr>
              <w:t>Alignment of naming conventions e.g. Threshold Amount, now Maximum Collection Amount.</w:t>
            </w:r>
          </w:p>
          <w:p w:rsidRPr="002D6E2C" w:rsidR="00EC392A" w:rsidP="00E92BA0" w:rsidRDefault="00EC392A" w14:paraId="345BE04C" w14:textId="77777777">
            <w:pPr>
              <w:pStyle w:val="TableText"/>
              <w:rPr>
                <w:rFonts w:ascii="Calibri" w:hAnsi="Calibri"/>
                <w:sz w:val="22"/>
                <w:szCs w:val="22"/>
              </w:rPr>
            </w:pPr>
            <w:r w:rsidRPr="002D6E2C">
              <w:rPr>
                <w:rFonts w:ascii="Calibri" w:hAnsi="Calibri"/>
                <w:sz w:val="22"/>
                <w:szCs w:val="22"/>
              </w:rPr>
              <w:t>Updated ISO message layouts based on ISO standards.</w:t>
            </w:r>
          </w:p>
          <w:p w:rsidRPr="002D6E2C" w:rsidR="00EC392A" w:rsidP="00E92BA0" w:rsidRDefault="00EC392A" w14:paraId="43B888C5" w14:textId="77777777">
            <w:pPr>
              <w:pStyle w:val="TableText"/>
              <w:rPr>
                <w:rFonts w:ascii="Calibri" w:hAnsi="Calibri"/>
                <w:sz w:val="22"/>
                <w:szCs w:val="22"/>
              </w:rPr>
            </w:pPr>
            <w:r w:rsidRPr="002D6E2C">
              <w:rPr>
                <w:rFonts w:ascii="Calibri" w:hAnsi="Calibri"/>
                <w:sz w:val="22"/>
                <w:szCs w:val="22"/>
              </w:rPr>
              <w:t>Updated ISO message versioning.</w:t>
            </w:r>
          </w:p>
          <w:p w:rsidRPr="002D6E2C" w:rsidR="00EC392A" w:rsidP="00E92BA0" w:rsidRDefault="00EC392A" w14:paraId="1963BA25" w14:textId="77777777">
            <w:pPr>
              <w:pStyle w:val="TableText"/>
              <w:rPr>
                <w:rFonts w:ascii="Calibri" w:hAnsi="Calibri"/>
                <w:sz w:val="22"/>
                <w:szCs w:val="22"/>
              </w:rPr>
            </w:pPr>
            <w:r w:rsidRPr="002D6E2C">
              <w:rPr>
                <w:rFonts w:ascii="Calibri" w:hAnsi="Calibri"/>
                <w:sz w:val="22"/>
                <w:szCs w:val="22"/>
              </w:rPr>
              <w:t xml:space="preserve">Updates as per approved BRD to cater for AC Scope Change Request and Dispute Process. </w:t>
            </w:r>
          </w:p>
          <w:p w:rsidRPr="002D6E2C" w:rsidR="00EC392A" w:rsidP="00E92BA0" w:rsidRDefault="00EC392A" w14:paraId="21E8E959" w14:textId="77777777">
            <w:pPr>
              <w:pStyle w:val="TableText"/>
              <w:rPr>
                <w:rFonts w:ascii="Calibri" w:hAnsi="Calibri"/>
                <w:sz w:val="22"/>
                <w:szCs w:val="22"/>
              </w:rPr>
            </w:pPr>
            <w:r w:rsidRPr="002D6E2C">
              <w:rPr>
                <w:rFonts w:ascii="Calibri" w:hAnsi="Calibri"/>
                <w:sz w:val="22"/>
                <w:szCs w:val="22"/>
              </w:rPr>
              <w:t>TRS WG sessions (24/02/2015 &amp; 25/02/2015)</w:t>
            </w:r>
          </w:p>
          <w:p w:rsidRPr="002D6E2C" w:rsidR="00EC392A" w:rsidP="00E92BA0" w:rsidRDefault="00EC392A" w14:paraId="7F4CAEE1" w14:textId="77777777">
            <w:pPr>
              <w:pStyle w:val="TableText"/>
              <w:rPr>
                <w:rFonts w:ascii="Calibri" w:hAnsi="Calibri"/>
                <w:sz w:val="22"/>
                <w:szCs w:val="22"/>
              </w:rPr>
            </w:pPr>
            <w:r w:rsidRPr="002D6E2C">
              <w:rPr>
                <w:rFonts w:ascii="Calibri" w:hAnsi="Calibri"/>
                <w:sz w:val="22"/>
                <w:szCs w:val="22"/>
              </w:rPr>
              <w:t>Inserted new mandate download request and response messages, and related tables</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3BDDECBE" w14:textId="77777777">
            <w:pPr>
              <w:autoSpaceDE w:val="0"/>
              <w:autoSpaceDN w:val="0"/>
              <w:jc w:val="center"/>
            </w:pPr>
            <w:r w:rsidRPr="002D6E2C">
              <w:t>Martin Suchecki</w:t>
            </w:r>
          </w:p>
          <w:p w:rsidRPr="002D6E2C" w:rsidR="00EC392A" w:rsidP="00E92BA0" w:rsidRDefault="00EC392A" w14:paraId="4BD00A5E" w14:textId="77777777">
            <w:pPr>
              <w:autoSpaceDE w:val="0"/>
              <w:autoSpaceDN w:val="0"/>
              <w:jc w:val="center"/>
            </w:pPr>
            <w:r w:rsidRPr="002D6E2C">
              <w:t>TRS WG</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072A8DB8" w14:textId="77777777">
            <w:pPr>
              <w:autoSpaceDE w:val="0"/>
              <w:autoSpaceDN w:val="0"/>
              <w:jc w:val="center"/>
            </w:pPr>
            <w:r w:rsidRPr="002D6E2C">
              <w:t>Revashnie Govender</w:t>
            </w:r>
          </w:p>
          <w:p w:rsidRPr="002D6E2C" w:rsidR="00EC392A" w:rsidP="00E92BA0" w:rsidRDefault="00EC392A" w14:paraId="068B8FF5" w14:textId="77777777">
            <w:pPr>
              <w:autoSpaceDE w:val="0"/>
              <w:autoSpaceDN w:val="0"/>
              <w:jc w:val="center"/>
            </w:pPr>
          </w:p>
          <w:p w:rsidRPr="002D6E2C" w:rsidR="00EC392A" w:rsidP="00E92BA0" w:rsidRDefault="00EC392A" w14:paraId="331E61C0" w14:textId="77777777">
            <w:pPr>
              <w:autoSpaceDE w:val="0"/>
              <w:autoSpaceDN w:val="0"/>
              <w:jc w:val="center"/>
            </w:pPr>
          </w:p>
        </w:tc>
      </w:tr>
      <w:tr w:rsidRPr="009D5C2F" w:rsidR="00EC392A" w:rsidTr="00AB047E" w14:paraId="07E7F98F" w14:textId="77777777">
        <w:trPr>
          <w:cantSplit/>
          <w:trHeight w:val="268"/>
        </w:trPr>
        <w:tc>
          <w:tcPr>
            <w:tcW w:w="993" w:type="dxa"/>
            <w:vMerge w:val="restart"/>
            <w:tcBorders>
              <w:top w:val="single" w:color="auto" w:sz="6" w:space="0"/>
              <w:left w:val="single" w:color="auto" w:sz="6" w:space="0"/>
              <w:right w:val="single" w:color="auto" w:sz="6" w:space="0"/>
            </w:tcBorders>
            <w:vAlign w:val="center"/>
          </w:tcPr>
          <w:p w:rsidRPr="002D6E2C" w:rsidR="00EC392A" w:rsidP="00E92BA0" w:rsidRDefault="00EC392A" w14:paraId="17225538" w14:textId="77777777">
            <w:pPr>
              <w:autoSpaceDE w:val="0"/>
              <w:autoSpaceDN w:val="0"/>
              <w:jc w:val="center"/>
              <w:rPr>
                <w:rFonts w:cs="Arial"/>
              </w:rPr>
            </w:pPr>
            <w:r w:rsidRPr="002D6E2C">
              <w:rPr>
                <w:rFonts w:cs="Arial"/>
              </w:rPr>
              <w:t>8</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B2C0290" w14:textId="77777777">
            <w:pPr>
              <w:pStyle w:val="TableText"/>
              <w:rPr>
                <w:rFonts w:ascii="Calibri" w:hAnsi="Calibri"/>
                <w:sz w:val="22"/>
                <w:szCs w:val="22"/>
              </w:rPr>
            </w:pPr>
            <w:r w:rsidRPr="002D6E2C">
              <w:rPr>
                <w:rFonts w:ascii="Calibri" w:hAnsi="Calibri"/>
                <w:sz w:val="22"/>
                <w:szCs w:val="22"/>
              </w:rPr>
              <w:t>27/03/2015</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026B1127" w14:textId="77777777">
            <w:pPr>
              <w:pStyle w:val="TableText"/>
              <w:rPr>
                <w:rFonts w:ascii="Calibri" w:hAnsi="Calibri"/>
                <w:sz w:val="22"/>
                <w:szCs w:val="22"/>
              </w:rPr>
            </w:pPr>
            <w:r w:rsidRPr="002D6E2C">
              <w:rPr>
                <w:rFonts w:ascii="Calibri" w:hAnsi="Calibri"/>
                <w:sz w:val="22"/>
                <w:szCs w:val="22"/>
              </w:rPr>
              <w:t>Acceptance of tracked changes/updates from TRS version 7</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07DB98B" w14:textId="77777777">
            <w:pPr>
              <w:autoSpaceDE w:val="0"/>
              <w:autoSpaceDN w:val="0"/>
              <w:jc w:val="center"/>
            </w:pPr>
            <w:r w:rsidRPr="002D6E2C">
              <w:t>Martin Suchecki</w:t>
            </w:r>
          </w:p>
          <w:p w:rsidRPr="002D6E2C" w:rsidR="00EC392A" w:rsidP="00E92BA0" w:rsidRDefault="00EC392A" w14:paraId="5243E210" w14:textId="77777777">
            <w:pPr>
              <w:autoSpaceDE w:val="0"/>
              <w:autoSpaceDN w:val="0"/>
              <w:jc w:val="center"/>
            </w:pPr>
            <w:r w:rsidRPr="002D6E2C">
              <w:t>TRS WG</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144651E" w14:textId="77777777">
            <w:pPr>
              <w:autoSpaceDE w:val="0"/>
              <w:autoSpaceDN w:val="0"/>
              <w:jc w:val="center"/>
            </w:pPr>
            <w:r w:rsidRPr="002D6E2C">
              <w:t>Revashnie Govender</w:t>
            </w:r>
          </w:p>
        </w:tc>
      </w:tr>
      <w:tr w:rsidRPr="009D5C2F" w:rsidR="00EC392A" w:rsidTr="00AB047E" w14:paraId="5C9DC745" w14:textId="77777777">
        <w:trPr>
          <w:cantSplit/>
          <w:trHeight w:val="268"/>
        </w:trPr>
        <w:tc>
          <w:tcPr>
            <w:tcW w:w="993" w:type="dxa"/>
            <w:vMerge/>
            <w:tcBorders>
              <w:left w:val="single" w:color="auto" w:sz="6" w:space="0"/>
              <w:bottom w:val="single" w:color="auto" w:sz="6" w:space="0"/>
              <w:right w:val="single" w:color="auto" w:sz="6" w:space="0"/>
            </w:tcBorders>
            <w:vAlign w:val="center"/>
          </w:tcPr>
          <w:p w:rsidRPr="002D6E2C" w:rsidR="00EC392A" w:rsidP="00E92BA0" w:rsidRDefault="00EC392A" w14:paraId="695D8544" w14:textId="77777777">
            <w:pPr>
              <w:autoSpaceDE w:val="0"/>
              <w:autoSpaceDN w:val="0"/>
              <w:jc w:val="center"/>
              <w:rPr>
                <w:rFonts w:cs="Arial"/>
              </w:rPr>
            </w:pP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43CE62E3" w14:textId="77777777">
            <w:pPr>
              <w:pStyle w:val="TableText"/>
              <w:rPr>
                <w:rFonts w:ascii="Calibri" w:hAnsi="Calibri"/>
                <w:sz w:val="22"/>
                <w:szCs w:val="22"/>
              </w:rPr>
            </w:pPr>
            <w:r w:rsidRPr="002D6E2C">
              <w:rPr>
                <w:rFonts w:ascii="Calibri" w:hAnsi="Calibri"/>
                <w:sz w:val="22"/>
                <w:szCs w:val="22"/>
              </w:rPr>
              <w:t>15/03/2015</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5FB4687E" w14:textId="77777777">
            <w:pPr>
              <w:pStyle w:val="TableText"/>
              <w:rPr>
                <w:rFonts w:ascii="Calibri" w:hAnsi="Calibri"/>
                <w:sz w:val="22"/>
                <w:szCs w:val="22"/>
              </w:rPr>
            </w:pPr>
            <w:r w:rsidRPr="002D6E2C">
              <w:rPr>
                <w:rFonts w:ascii="Calibri" w:hAnsi="Calibri"/>
                <w:sz w:val="22"/>
                <w:szCs w:val="22"/>
              </w:rPr>
              <w:t>Updates/Comments to distributed AC TRS_Version 8 updates</w:t>
            </w:r>
          </w:p>
        </w:tc>
        <w:tc>
          <w:tcPr>
            <w:tcW w:w="1842" w:type="dxa"/>
            <w:tcBorders>
              <w:top w:val="single" w:color="auto" w:sz="6" w:space="0"/>
              <w:left w:val="single" w:color="auto" w:sz="6" w:space="0"/>
              <w:bottom w:val="single" w:color="auto" w:sz="6" w:space="0"/>
              <w:right w:val="single" w:color="auto" w:sz="6" w:space="0"/>
            </w:tcBorders>
          </w:tcPr>
          <w:p w:rsidRPr="002D6E2C" w:rsidR="00EC392A" w:rsidP="00E92BA0" w:rsidRDefault="00EC392A" w14:paraId="2719954C" w14:textId="77777777">
            <w:pPr>
              <w:autoSpaceDE w:val="0"/>
              <w:autoSpaceDN w:val="0"/>
              <w:jc w:val="center"/>
            </w:pPr>
          </w:p>
          <w:p w:rsidRPr="002D6E2C" w:rsidR="00EC392A" w:rsidP="00E92BA0" w:rsidRDefault="00EC392A" w14:paraId="1B815130" w14:textId="77777777">
            <w:pPr>
              <w:autoSpaceDE w:val="0"/>
              <w:autoSpaceDN w:val="0"/>
              <w:jc w:val="center"/>
            </w:pPr>
            <w:r w:rsidRPr="002D6E2C">
              <w:t>Martin Suchecki</w:t>
            </w:r>
          </w:p>
          <w:p w:rsidRPr="002D6E2C" w:rsidR="00EC392A" w:rsidP="00E92BA0" w:rsidRDefault="00EC392A" w14:paraId="4B146A57" w14:textId="77777777">
            <w:pPr>
              <w:autoSpaceDE w:val="0"/>
              <w:autoSpaceDN w:val="0"/>
              <w:jc w:val="center"/>
            </w:pPr>
            <w:r w:rsidRPr="002D6E2C">
              <w:t>Calosha Ramlall</w:t>
            </w:r>
          </w:p>
          <w:p w:rsidRPr="002D6E2C" w:rsidR="00EC392A" w:rsidP="00E92BA0" w:rsidRDefault="00EC392A" w14:paraId="69406584" w14:textId="77777777">
            <w:pPr>
              <w:autoSpaceDE w:val="0"/>
              <w:autoSpaceDN w:val="0"/>
              <w:jc w:val="center"/>
            </w:pP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68377F4" w14:textId="77777777">
            <w:pPr>
              <w:autoSpaceDE w:val="0"/>
              <w:autoSpaceDN w:val="0"/>
              <w:jc w:val="center"/>
            </w:pPr>
            <w:r w:rsidRPr="002D6E2C">
              <w:t>Revashnie Govender</w:t>
            </w:r>
          </w:p>
        </w:tc>
      </w:tr>
      <w:tr w:rsidRPr="009D5C2F" w:rsidR="00EC392A" w:rsidTr="00AB047E" w14:paraId="491B6425"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BF29708" w14:textId="77777777">
            <w:pPr>
              <w:autoSpaceDE w:val="0"/>
              <w:autoSpaceDN w:val="0"/>
              <w:jc w:val="center"/>
              <w:rPr>
                <w:rFonts w:cs="Arial"/>
              </w:rPr>
            </w:pPr>
            <w:r w:rsidRPr="002D6E2C">
              <w:rPr>
                <w:rFonts w:cs="Arial"/>
              </w:rPr>
              <w:t>9</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498D624" w14:textId="77777777">
            <w:pPr>
              <w:pStyle w:val="TableText"/>
              <w:rPr>
                <w:rFonts w:ascii="Calibri" w:hAnsi="Calibri"/>
                <w:sz w:val="22"/>
                <w:szCs w:val="22"/>
              </w:rPr>
            </w:pPr>
            <w:r w:rsidRPr="002D6E2C">
              <w:rPr>
                <w:rFonts w:ascii="Calibri" w:hAnsi="Calibri"/>
                <w:sz w:val="22"/>
                <w:szCs w:val="22"/>
              </w:rPr>
              <w:t>20/04/2015</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465BDA73" w14:textId="77777777">
            <w:pPr>
              <w:pStyle w:val="TableText"/>
              <w:rPr>
                <w:rFonts w:ascii="Calibri" w:hAnsi="Calibri"/>
                <w:sz w:val="22"/>
                <w:szCs w:val="22"/>
              </w:rPr>
            </w:pPr>
            <w:r w:rsidRPr="002D6E2C">
              <w:rPr>
                <w:rFonts w:ascii="Calibri" w:hAnsi="Calibri"/>
                <w:sz w:val="22"/>
                <w:szCs w:val="22"/>
              </w:rPr>
              <w:t>Updates from comments/recommendations from TRS WG participants on TRS Version 8.</w:t>
            </w:r>
          </w:p>
          <w:p w:rsidRPr="002D6E2C" w:rsidR="00EC392A" w:rsidP="00E92BA0" w:rsidRDefault="00EC392A" w14:paraId="4CD85088" w14:textId="77777777">
            <w:pPr>
              <w:pStyle w:val="TableText"/>
              <w:rPr>
                <w:rFonts w:ascii="Calibri" w:hAnsi="Calibri"/>
                <w:sz w:val="22"/>
                <w:szCs w:val="22"/>
              </w:rPr>
            </w:pPr>
            <w:r w:rsidRPr="002D6E2C">
              <w:rPr>
                <w:rFonts w:ascii="Calibri" w:hAnsi="Calibri"/>
                <w:sz w:val="22"/>
                <w:szCs w:val="22"/>
              </w:rPr>
              <w:t>Updates as per impacts of the SteerCo resolutions (13/04/2015)</w:t>
            </w:r>
          </w:p>
          <w:p w:rsidRPr="002D6E2C" w:rsidR="00EC392A" w:rsidP="00E92BA0" w:rsidRDefault="00EC392A" w14:paraId="21965AAF" w14:textId="77777777">
            <w:pPr>
              <w:pStyle w:val="TableText"/>
              <w:rPr>
                <w:rFonts w:ascii="Calibri" w:hAnsi="Calibri"/>
                <w:sz w:val="22"/>
                <w:szCs w:val="22"/>
              </w:rPr>
            </w:pPr>
            <w:r w:rsidRPr="002D6E2C">
              <w:rPr>
                <w:rFonts w:ascii="Calibri" w:hAnsi="Calibri"/>
                <w:sz w:val="22"/>
                <w:szCs w:val="22"/>
              </w:rPr>
              <w:t>Updates from decisions made in the combined session (23/04/2015)</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2021A6EB" w14:textId="77777777">
            <w:pPr>
              <w:autoSpaceDE w:val="0"/>
              <w:autoSpaceDN w:val="0"/>
              <w:jc w:val="center"/>
            </w:pPr>
            <w:r w:rsidRPr="002D6E2C">
              <w:t>Martin Suchecki</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460D59D1" w14:textId="77777777">
            <w:pPr>
              <w:autoSpaceDE w:val="0"/>
              <w:autoSpaceDN w:val="0"/>
              <w:jc w:val="center"/>
            </w:pPr>
            <w:r w:rsidRPr="002D6E2C">
              <w:t>Revashnie Govender</w:t>
            </w:r>
          </w:p>
          <w:p w:rsidRPr="002D6E2C" w:rsidR="00EC392A" w:rsidP="00E92BA0" w:rsidRDefault="00EC392A" w14:paraId="093B759B" w14:textId="77777777">
            <w:pPr>
              <w:autoSpaceDE w:val="0"/>
              <w:autoSpaceDN w:val="0"/>
              <w:jc w:val="center"/>
            </w:pPr>
            <w:r w:rsidRPr="002D6E2C">
              <w:t>Calosha Ramlall</w:t>
            </w:r>
          </w:p>
        </w:tc>
      </w:tr>
      <w:tr w:rsidRPr="009D5C2F" w:rsidR="00EC392A" w:rsidTr="00AB047E" w14:paraId="432E5FD0"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3ADDB90E" w14:textId="77777777">
            <w:pPr>
              <w:autoSpaceDE w:val="0"/>
              <w:autoSpaceDN w:val="0"/>
              <w:jc w:val="center"/>
              <w:rPr>
                <w:rFonts w:cs="Arial"/>
              </w:rPr>
            </w:pPr>
            <w:r w:rsidRPr="002D6E2C">
              <w:rPr>
                <w:rFonts w:cs="Arial"/>
              </w:rPr>
              <w:t>10</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7113137" w14:textId="77777777">
            <w:pPr>
              <w:pStyle w:val="TableText"/>
              <w:rPr>
                <w:rFonts w:ascii="Calibri" w:hAnsi="Calibri"/>
                <w:sz w:val="22"/>
                <w:szCs w:val="22"/>
              </w:rPr>
            </w:pPr>
            <w:r w:rsidRPr="002D6E2C">
              <w:rPr>
                <w:rFonts w:ascii="Calibri" w:hAnsi="Calibri"/>
                <w:sz w:val="22"/>
                <w:szCs w:val="22"/>
              </w:rPr>
              <w:t>11/05/15</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999F0BC" w14:textId="77777777">
            <w:pPr>
              <w:pStyle w:val="TableText"/>
              <w:rPr>
                <w:rFonts w:ascii="Calibri" w:hAnsi="Calibri"/>
                <w:sz w:val="22"/>
                <w:szCs w:val="22"/>
              </w:rPr>
            </w:pPr>
            <w:r w:rsidRPr="002D6E2C">
              <w:rPr>
                <w:rFonts w:ascii="Calibri" w:hAnsi="Calibri"/>
                <w:sz w:val="22"/>
                <w:szCs w:val="22"/>
              </w:rPr>
              <w:t>Incorporation of final comments provided by BRD WG in line with decisions taken by the SteerCo or WG.</w:t>
            </w:r>
            <w:r w:rsidRPr="002D6E2C">
              <w:rPr>
                <w:rFonts w:ascii="Calibri" w:hAnsi="Calibri"/>
                <w:sz w:val="22"/>
                <w:szCs w:val="22"/>
              </w:rPr>
              <w:tab/>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41B52966" w14:textId="77777777">
            <w:pPr>
              <w:autoSpaceDE w:val="0"/>
              <w:autoSpaceDN w:val="0"/>
              <w:jc w:val="center"/>
            </w:pPr>
            <w:r w:rsidRPr="002D6E2C">
              <w:t>Martin Suchecki</w:t>
            </w:r>
          </w:p>
          <w:p w:rsidRPr="002D6E2C" w:rsidR="00EC392A" w:rsidP="00E92BA0" w:rsidRDefault="00EC392A" w14:paraId="5E02045F" w14:textId="77777777">
            <w:pPr>
              <w:autoSpaceDE w:val="0"/>
              <w:autoSpaceDN w:val="0"/>
              <w:jc w:val="center"/>
            </w:pPr>
            <w:r w:rsidRPr="002D6E2C">
              <w:t>TRS WG</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0E6E93F2" w14:textId="77777777">
            <w:pPr>
              <w:autoSpaceDE w:val="0"/>
              <w:autoSpaceDN w:val="0"/>
              <w:jc w:val="center"/>
            </w:pPr>
            <w:r w:rsidRPr="002D6E2C">
              <w:t>Calosha Ramlall</w:t>
            </w:r>
          </w:p>
        </w:tc>
      </w:tr>
      <w:tr w:rsidRPr="009D5C2F" w:rsidR="00EC392A" w:rsidTr="00AB047E" w14:paraId="4489C305"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51E918A" w14:textId="77777777">
            <w:pPr>
              <w:autoSpaceDE w:val="0"/>
              <w:autoSpaceDN w:val="0"/>
              <w:jc w:val="center"/>
              <w:rPr>
                <w:rFonts w:cs="Arial"/>
              </w:rPr>
            </w:pPr>
            <w:r>
              <w:rPr>
                <w:rFonts w:cs="Arial"/>
              </w:rPr>
              <w:t>10.1</w:t>
            </w:r>
          </w:p>
        </w:tc>
        <w:tc>
          <w:tcPr>
            <w:tcW w:w="1276"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60C2594F" w14:textId="77777777">
            <w:pPr>
              <w:pStyle w:val="TableText"/>
              <w:rPr>
                <w:rFonts w:ascii="Calibri" w:hAnsi="Calibri"/>
                <w:sz w:val="22"/>
                <w:szCs w:val="22"/>
              </w:rPr>
            </w:pPr>
            <w:r>
              <w:rPr>
                <w:rFonts w:ascii="Calibri" w:hAnsi="Calibri"/>
                <w:sz w:val="22"/>
                <w:szCs w:val="22"/>
              </w:rPr>
              <w:t>24/06/2015</w:t>
            </w:r>
          </w:p>
        </w:tc>
        <w:tc>
          <w:tcPr>
            <w:tcW w:w="4819"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AE92769" w14:textId="77777777">
            <w:pPr>
              <w:pStyle w:val="TableText"/>
              <w:rPr>
                <w:rFonts w:ascii="Calibri" w:hAnsi="Calibri"/>
                <w:sz w:val="22"/>
                <w:szCs w:val="22"/>
              </w:rPr>
            </w:pPr>
            <w:r>
              <w:rPr>
                <w:rFonts w:ascii="Calibri" w:hAnsi="Calibri"/>
                <w:sz w:val="22"/>
                <w:szCs w:val="22"/>
              </w:rPr>
              <w:t>Incorporate editorial changes RFC 079, 113, 114, 115, 116, 154, 166, 175, 214</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7D999659" w14:textId="77777777">
            <w:pPr>
              <w:autoSpaceDE w:val="0"/>
              <w:autoSpaceDN w:val="0"/>
              <w:jc w:val="center"/>
            </w:pPr>
            <w:r>
              <w:t>BRS and TRS Clarification WG</w:t>
            </w:r>
          </w:p>
        </w:tc>
        <w:tc>
          <w:tcPr>
            <w:tcW w:w="170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0829BECF" w14:textId="77777777">
            <w:pPr>
              <w:autoSpaceDE w:val="0"/>
              <w:autoSpaceDN w:val="0"/>
              <w:jc w:val="center"/>
            </w:pPr>
            <w:r>
              <w:t>Mariekie Mincher</w:t>
            </w:r>
          </w:p>
        </w:tc>
      </w:tr>
      <w:tr w:rsidRPr="009D5C2F" w:rsidR="00EC392A" w:rsidTr="00AB047E" w14:paraId="085A7A32"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740B7D04" w14:textId="77777777">
            <w:pPr>
              <w:autoSpaceDE w:val="0"/>
              <w:autoSpaceDN w:val="0"/>
              <w:jc w:val="center"/>
              <w:rPr>
                <w:rFonts w:cs="Arial"/>
              </w:rPr>
            </w:pPr>
            <w:r>
              <w:rPr>
                <w:rFonts w:cs="Arial"/>
              </w:rPr>
              <w:t>10.2</w:t>
            </w:r>
          </w:p>
        </w:tc>
        <w:tc>
          <w:tcPr>
            <w:tcW w:w="1276"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77C7F95C" w14:textId="77777777">
            <w:pPr>
              <w:pStyle w:val="TableText"/>
              <w:rPr>
                <w:rFonts w:ascii="Calibri" w:hAnsi="Calibri"/>
                <w:sz w:val="22"/>
                <w:szCs w:val="22"/>
              </w:rPr>
            </w:pPr>
            <w:r>
              <w:rPr>
                <w:rFonts w:ascii="Calibri" w:hAnsi="Calibri"/>
                <w:sz w:val="22"/>
                <w:szCs w:val="22"/>
              </w:rPr>
              <w:t>02/07/2015</w:t>
            </w:r>
          </w:p>
        </w:tc>
        <w:tc>
          <w:tcPr>
            <w:tcW w:w="4819"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4DB648D0" w14:textId="77777777">
            <w:pPr>
              <w:pStyle w:val="TableText"/>
              <w:rPr>
                <w:rFonts w:ascii="Calibri" w:hAnsi="Calibri"/>
                <w:sz w:val="22"/>
                <w:szCs w:val="22"/>
              </w:rPr>
            </w:pPr>
            <w:r>
              <w:rPr>
                <w:rFonts w:ascii="Calibri" w:hAnsi="Calibri"/>
                <w:sz w:val="22"/>
                <w:szCs w:val="22"/>
              </w:rPr>
              <w:t xml:space="preserve">Updates as per SteerCo approval of Clarification enhancements : RFC 002, 003, 004, 011, 041, 048, 086, 088, 093, 094, 095, 096, 097, 098, 101, 112, 122, 128, 198, 201, 207, 222, 224, 225, </w:t>
            </w:r>
          </w:p>
        </w:tc>
        <w:tc>
          <w:tcPr>
            <w:tcW w:w="1842"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65144048" w14:textId="77777777">
            <w:pPr>
              <w:autoSpaceDE w:val="0"/>
              <w:autoSpaceDN w:val="0"/>
              <w:jc w:val="center"/>
            </w:pPr>
            <w:r>
              <w:t>BRS and TRS Clarification WG</w:t>
            </w:r>
          </w:p>
        </w:tc>
        <w:tc>
          <w:tcPr>
            <w:tcW w:w="1702"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54F2F980" w14:textId="77777777">
            <w:pPr>
              <w:autoSpaceDE w:val="0"/>
              <w:autoSpaceDN w:val="0"/>
              <w:jc w:val="center"/>
            </w:pPr>
            <w:r>
              <w:t>Revashnie Govender</w:t>
            </w:r>
          </w:p>
        </w:tc>
      </w:tr>
    </w:tbl>
    <w:p w:rsidR="0093411B" w:rsidP="00E92BA0" w:rsidRDefault="0093411B" w14:paraId="120E89B6" w14:textId="77777777">
      <w:r>
        <w:br w:type="page"/>
      </w:r>
    </w:p>
    <w:tbl>
      <w:tblPr>
        <w:tblpPr w:leftFromText="180" w:rightFromText="180" w:vertAnchor="text" w:horzAnchor="margin" w:tblpXSpec="center" w:tblpY="206"/>
        <w:tblW w:w="10632" w:type="dxa"/>
        <w:tblLayout w:type="fixed"/>
        <w:tblCellMar>
          <w:left w:w="80" w:type="dxa"/>
          <w:right w:w="80" w:type="dxa"/>
        </w:tblCellMar>
        <w:tblLook w:val="04A0" w:firstRow="1" w:lastRow="0" w:firstColumn="1" w:lastColumn="0" w:noHBand="0" w:noVBand="1"/>
      </w:tblPr>
      <w:tblGrid>
        <w:gridCol w:w="993"/>
        <w:gridCol w:w="1276"/>
        <w:gridCol w:w="4819"/>
        <w:gridCol w:w="1842"/>
        <w:gridCol w:w="1702"/>
      </w:tblGrid>
      <w:tr w:rsidRPr="009D5C2F" w:rsidR="0093411B" w:rsidTr="00AB047E" w14:paraId="3FF7EFD9" w14:textId="77777777">
        <w:trPr>
          <w:cantSplit/>
          <w:trHeight w:val="268"/>
        </w:trPr>
        <w:tc>
          <w:tcPr>
            <w:tcW w:w="993"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93411B" w:rsidP="00E92BA0" w:rsidRDefault="0093411B" w14:paraId="52C5D1C6" w14:textId="77777777">
            <w:pPr>
              <w:autoSpaceDE w:val="0"/>
              <w:autoSpaceDN w:val="0"/>
              <w:jc w:val="center"/>
              <w:rPr>
                <w:rFonts w:cs="Arial"/>
              </w:rPr>
            </w:pPr>
            <w:r w:rsidRPr="002D6E2C">
              <w:rPr>
                <w:rFonts w:cs="Arial"/>
                <w:b/>
              </w:rPr>
              <w:t xml:space="preserve">Version </w:t>
            </w:r>
          </w:p>
        </w:tc>
        <w:tc>
          <w:tcPr>
            <w:tcW w:w="1276"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Pr="00AB047E" w:rsidR="0093411B" w:rsidP="00E92BA0" w:rsidRDefault="0093411B" w14:paraId="0A0D7DC9" w14:textId="77777777">
            <w:pPr>
              <w:autoSpaceDE w:val="0"/>
              <w:autoSpaceDN w:val="0"/>
              <w:jc w:val="both"/>
              <w:rPr>
                <w:rFonts w:cs="Arial"/>
                <w:b/>
              </w:rPr>
            </w:pPr>
            <w:r w:rsidRPr="002D6E2C">
              <w:rPr>
                <w:rFonts w:cs="Arial"/>
                <w:b/>
              </w:rPr>
              <w:t>Date</w:t>
            </w:r>
          </w:p>
        </w:tc>
        <w:tc>
          <w:tcPr>
            <w:tcW w:w="4819"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Pr="00AB047E" w:rsidR="0093411B" w:rsidP="00E92BA0" w:rsidRDefault="0093411B" w14:paraId="429F4E3A" w14:textId="77777777">
            <w:pPr>
              <w:autoSpaceDE w:val="0"/>
              <w:autoSpaceDN w:val="0"/>
              <w:jc w:val="both"/>
              <w:rPr>
                <w:rFonts w:cs="Arial"/>
                <w:b/>
              </w:rPr>
            </w:pPr>
            <w:r w:rsidRPr="002D6E2C">
              <w:rPr>
                <w:rFonts w:cs="Arial"/>
                <w:b/>
              </w:rPr>
              <w:t>Description</w:t>
            </w:r>
          </w:p>
        </w:tc>
        <w:tc>
          <w:tcPr>
            <w:tcW w:w="184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93411B" w:rsidP="00E92BA0" w:rsidRDefault="0093411B" w14:paraId="7488E879" w14:textId="77777777">
            <w:pPr>
              <w:autoSpaceDE w:val="0"/>
              <w:autoSpaceDN w:val="0"/>
              <w:jc w:val="center"/>
            </w:pPr>
            <w:r w:rsidRPr="002D6E2C">
              <w:rPr>
                <w:rFonts w:cs="Arial"/>
                <w:b/>
              </w:rPr>
              <w:t>Contributors</w:t>
            </w:r>
          </w:p>
        </w:tc>
        <w:tc>
          <w:tcPr>
            <w:tcW w:w="170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93411B" w:rsidP="00E92BA0" w:rsidRDefault="0093411B" w14:paraId="434B6F41" w14:textId="77777777">
            <w:pPr>
              <w:autoSpaceDE w:val="0"/>
              <w:autoSpaceDN w:val="0"/>
              <w:jc w:val="center"/>
            </w:pPr>
            <w:r w:rsidRPr="002D6E2C">
              <w:rPr>
                <w:rFonts w:cs="Arial"/>
                <w:b/>
              </w:rPr>
              <w:t>Author</w:t>
            </w:r>
          </w:p>
        </w:tc>
      </w:tr>
      <w:tr w:rsidRPr="009D5C2F" w:rsidR="00EC392A" w:rsidTr="00AB047E" w14:paraId="0511AE11"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25B92C81" w14:textId="77777777">
            <w:pPr>
              <w:autoSpaceDE w:val="0"/>
              <w:autoSpaceDN w:val="0"/>
              <w:jc w:val="center"/>
              <w:rPr>
                <w:rFonts w:cs="Arial"/>
              </w:rPr>
            </w:pPr>
            <w:r>
              <w:rPr>
                <w:rFonts w:cs="Arial"/>
              </w:rPr>
              <w:t>10.3</w:t>
            </w:r>
          </w:p>
        </w:tc>
        <w:tc>
          <w:tcPr>
            <w:tcW w:w="1276"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4BED0E14" w14:textId="77777777">
            <w:pPr>
              <w:pStyle w:val="TableText"/>
              <w:rPr>
                <w:rFonts w:ascii="Calibri" w:hAnsi="Calibri"/>
                <w:sz w:val="22"/>
                <w:szCs w:val="22"/>
              </w:rPr>
            </w:pPr>
            <w:r>
              <w:rPr>
                <w:rFonts w:ascii="Calibri" w:hAnsi="Calibri"/>
                <w:sz w:val="22"/>
                <w:szCs w:val="22"/>
              </w:rPr>
              <w:t>From 16/07/2015 to 17/08/2015</w:t>
            </w:r>
          </w:p>
        </w:tc>
        <w:tc>
          <w:tcPr>
            <w:tcW w:w="4819"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6041FE77" w14:textId="77777777">
            <w:pPr>
              <w:pStyle w:val="TableText"/>
              <w:rPr>
                <w:rFonts w:ascii="Calibri" w:hAnsi="Calibri"/>
                <w:sz w:val="22"/>
                <w:szCs w:val="22"/>
              </w:rPr>
            </w:pPr>
            <w:r>
              <w:rPr>
                <w:rFonts w:ascii="Calibri" w:hAnsi="Calibri"/>
                <w:sz w:val="22"/>
                <w:szCs w:val="22"/>
              </w:rPr>
              <w:t>Acceptance of changes from TRS versions 10.1 &amp; 10.2.</w:t>
            </w:r>
          </w:p>
          <w:p w:rsidR="00EC392A" w:rsidP="00E92BA0" w:rsidRDefault="00EC392A" w14:paraId="5ECBF5F8" w14:textId="77777777">
            <w:pPr>
              <w:pStyle w:val="TableText"/>
              <w:rPr>
                <w:rFonts w:ascii="Calibri" w:hAnsi="Calibri"/>
                <w:sz w:val="22"/>
                <w:szCs w:val="22"/>
              </w:rPr>
            </w:pPr>
            <w:r>
              <w:rPr>
                <w:rFonts w:ascii="Calibri" w:hAnsi="Calibri"/>
                <w:sz w:val="22"/>
                <w:szCs w:val="22"/>
              </w:rPr>
              <w:t xml:space="preserve">Updates as per Editorial changes/Confirmation with SME’s/ Alignment with Interface Spec : RFC  053, 054, 055, 056, 057, 093, 132, 179, 193, 198, 199, 201, 203, 204, 206, 208, 210, 211, 212, 213, 215, 221, 223, 232, 235, 236, 237, 238, 242, 244, 246, 247, 248, 249, 250, 251, 254, 255, 256, 258, 260, 261, 262, 264, </w:t>
            </w:r>
            <w:r w:rsidRPr="00694625">
              <w:rPr>
                <w:rFonts w:ascii="Calibri" w:hAnsi="Calibri"/>
                <w:sz w:val="22"/>
                <w:szCs w:val="22"/>
              </w:rPr>
              <w:t>266</w:t>
            </w:r>
            <w:r>
              <w:rPr>
                <w:rFonts w:ascii="Calibri" w:hAnsi="Calibri"/>
                <w:sz w:val="22"/>
                <w:szCs w:val="22"/>
              </w:rPr>
              <w:t xml:space="preserve">, 268, 269, 270, 271  </w:t>
            </w:r>
          </w:p>
          <w:p w:rsidRPr="00EC54F8" w:rsidR="00EC392A" w:rsidP="00E92BA0" w:rsidRDefault="00EC392A" w14:paraId="51A803A9" w14:textId="77777777">
            <w:pPr>
              <w:pStyle w:val="TableText"/>
              <w:rPr>
                <w:rFonts w:ascii="Calibri" w:hAnsi="Calibri"/>
                <w:sz w:val="22"/>
                <w:szCs w:val="22"/>
              </w:rPr>
            </w:pPr>
            <w:r w:rsidRPr="00EC54F8">
              <w:rPr>
                <w:rFonts w:ascii="Calibri" w:hAnsi="Calibri"/>
                <w:sz w:val="22"/>
                <w:szCs w:val="22"/>
              </w:rPr>
              <w:t xml:space="preserve">Updates as per SteerCo approval of RFCs for Dispute Clarification : RFC 027, 030, 031, 045,  103, 130, 160, 177 </w:t>
            </w:r>
          </w:p>
          <w:p w:rsidR="00EC392A" w:rsidP="00E92BA0" w:rsidRDefault="00EC392A" w14:paraId="35A138B2" w14:textId="77777777">
            <w:pPr>
              <w:pStyle w:val="TableText"/>
              <w:spacing w:before="120" w:after="120"/>
              <w:rPr>
                <w:rFonts w:ascii="Calibri" w:hAnsi="Calibri"/>
                <w:sz w:val="22"/>
                <w:szCs w:val="22"/>
              </w:rPr>
            </w:pPr>
            <w:r>
              <w:rPr>
                <w:rFonts w:ascii="Calibri" w:hAnsi="Calibri"/>
                <w:sz w:val="22"/>
                <w:szCs w:val="22"/>
              </w:rPr>
              <w:t>Updates as per SteerCo approval of General Clarification : RFC 006, 026, 036, 089, 117, 118, 119, 123, 124, 125, 155, 201, 216, 229, 231, 233, 252</w:t>
            </w:r>
          </w:p>
          <w:p w:rsidRPr="00EC54F8" w:rsidR="00EC392A" w:rsidP="00E92BA0" w:rsidRDefault="00EC392A" w14:paraId="0508D764" w14:textId="77777777">
            <w:pPr>
              <w:pStyle w:val="TableText"/>
              <w:spacing w:before="120" w:after="120"/>
              <w:rPr>
                <w:rFonts w:ascii="Calibri" w:hAnsi="Calibri"/>
                <w:sz w:val="22"/>
                <w:szCs w:val="22"/>
              </w:rPr>
            </w:pPr>
            <w:r w:rsidRPr="00EC54F8">
              <w:rPr>
                <w:rFonts w:ascii="Calibri" w:hAnsi="Calibri"/>
                <w:sz w:val="22"/>
                <w:szCs w:val="22"/>
              </w:rPr>
              <w:t xml:space="preserve">Updates as per SteerCo approval of RFCs for Dispute Clarification : RFC  103, 130, 160, 177 </w:t>
            </w:r>
          </w:p>
          <w:p w:rsidR="00EC392A" w:rsidP="00E92BA0" w:rsidRDefault="00EC392A" w14:paraId="3F3BB8D2" w14:textId="77777777">
            <w:pPr>
              <w:pStyle w:val="TableText"/>
              <w:spacing w:before="120" w:after="120"/>
              <w:rPr>
                <w:rFonts w:ascii="Calibri" w:hAnsi="Calibri"/>
                <w:sz w:val="22"/>
                <w:szCs w:val="22"/>
              </w:rPr>
            </w:pPr>
            <w:r>
              <w:rPr>
                <w:rFonts w:ascii="Calibri" w:hAnsi="Calibri"/>
                <w:sz w:val="22"/>
                <w:szCs w:val="22"/>
              </w:rPr>
              <w:t>Updates as per SteerCo approval of Validation Rules Clarification : RFC 034, 045, 140, 151, 159, 161, 209, 218, 219, 253, 256</w:t>
            </w:r>
          </w:p>
          <w:p w:rsidR="00EC392A" w:rsidP="00E92BA0" w:rsidRDefault="00EC392A" w14:paraId="712E318B" w14:textId="77777777">
            <w:pPr>
              <w:pStyle w:val="TableText"/>
              <w:spacing w:before="120" w:after="120"/>
              <w:rPr>
                <w:rFonts w:ascii="Calibri" w:hAnsi="Calibri"/>
                <w:sz w:val="22"/>
                <w:szCs w:val="22"/>
              </w:rPr>
            </w:pPr>
            <w:r w:rsidRPr="001E010F">
              <w:rPr>
                <w:rFonts w:ascii="Calibri" w:hAnsi="Calibri"/>
                <w:sz w:val="22"/>
                <w:szCs w:val="22"/>
              </w:rPr>
              <w:t xml:space="preserve">Updates as per Alternative Use Case Scenarios and RFC Clarification : RFC </w:t>
            </w:r>
            <w:r>
              <w:rPr>
                <w:rFonts w:ascii="Calibri" w:hAnsi="Calibri"/>
                <w:sz w:val="22"/>
                <w:szCs w:val="22"/>
              </w:rPr>
              <w:t xml:space="preserve">060, 068, 069, 070, 071, 074, 078, 090, 091, 092, 099, 195, 202, 205, 220, 241, </w:t>
            </w:r>
            <w:r w:rsidRPr="001E010F">
              <w:rPr>
                <w:rFonts w:ascii="Calibri" w:hAnsi="Calibri"/>
                <w:sz w:val="22"/>
                <w:szCs w:val="22"/>
              </w:rPr>
              <w:t>257 (entire doc of changes)</w:t>
            </w:r>
            <w:r>
              <w:rPr>
                <w:rFonts w:ascii="Calibri" w:hAnsi="Calibri"/>
                <w:sz w:val="22"/>
                <w:szCs w:val="22"/>
              </w:rPr>
              <w:t xml:space="preserve">, 259, </w:t>
            </w:r>
          </w:p>
          <w:p w:rsidR="00EC392A" w:rsidP="00E92BA0" w:rsidRDefault="00EC392A" w14:paraId="142F98DC" w14:textId="77777777">
            <w:pPr>
              <w:pStyle w:val="TableText"/>
              <w:rPr>
                <w:rFonts w:ascii="Calibri" w:hAnsi="Calibri"/>
                <w:sz w:val="22"/>
                <w:szCs w:val="22"/>
              </w:rPr>
            </w:pPr>
          </w:p>
        </w:tc>
        <w:tc>
          <w:tcPr>
            <w:tcW w:w="1842"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0107F10A" w14:textId="77777777">
            <w:pPr>
              <w:autoSpaceDE w:val="0"/>
              <w:autoSpaceDN w:val="0"/>
              <w:jc w:val="center"/>
            </w:pPr>
            <w:r>
              <w:t>Individual and WG Clarification Sessions</w:t>
            </w:r>
          </w:p>
        </w:tc>
        <w:tc>
          <w:tcPr>
            <w:tcW w:w="1702"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28B6BA31" w14:textId="77777777">
            <w:pPr>
              <w:autoSpaceDE w:val="0"/>
              <w:autoSpaceDN w:val="0"/>
              <w:jc w:val="center"/>
            </w:pPr>
            <w:r>
              <w:t>Revashnie Govender</w:t>
            </w:r>
          </w:p>
        </w:tc>
      </w:tr>
      <w:tr w:rsidRPr="00C82298" w:rsidR="00EC392A" w:rsidTr="00AB047E" w14:paraId="5FB154E1"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124F6D00" w14:textId="77777777">
            <w:pPr>
              <w:autoSpaceDE w:val="0"/>
              <w:autoSpaceDN w:val="0"/>
              <w:jc w:val="center"/>
              <w:rPr>
                <w:rFonts w:cs="Arial" w:asciiTheme="minorHAnsi" w:hAnsiTheme="minorHAnsi"/>
              </w:rPr>
            </w:pPr>
            <w:r w:rsidRPr="00C82298">
              <w:rPr>
                <w:rFonts w:cs="Arial" w:asciiTheme="minorHAnsi" w:hAnsiTheme="minorHAnsi"/>
              </w:rPr>
              <w:t>11</w:t>
            </w:r>
          </w:p>
        </w:tc>
        <w:tc>
          <w:tcPr>
            <w:tcW w:w="1276"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0C155848" w14:textId="77777777">
            <w:pPr>
              <w:pStyle w:val="TableText"/>
              <w:rPr>
                <w:rFonts w:asciiTheme="minorHAnsi" w:hAnsiTheme="minorHAnsi"/>
                <w:sz w:val="22"/>
                <w:szCs w:val="22"/>
              </w:rPr>
            </w:pPr>
            <w:r w:rsidRPr="00C82298">
              <w:rPr>
                <w:rFonts w:asciiTheme="minorHAnsi" w:hAnsiTheme="minorHAnsi"/>
                <w:sz w:val="22"/>
                <w:szCs w:val="22"/>
              </w:rPr>
              <w:t>17/08/2015</w:t>
            </w:r>
          </w:p>
        </w:tc>
        <w:tc>
          <w:tcPr>
            <w:tcW w:w="4819"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29E871A0" w14:textId="77777777">
            <w:pPr>
              <w:pStyle w:val="TableText"/>
              <w:spacing w:before="120" w:after="120"/>
              <w:rPr>
                <w:rFonts w:asciiTheme="minorHAnsi" w:hAnsiTheme="minorHAnsi"/>
                <w:sz w:val="22"/>
                <w:szCs w:val="22"/>
              </w:rPr>
            </w:pPr>
            <w:r w:rsidRPr="00C82298">
              <w:rPr>
                <w:rFonts w:asciiTheme="minorHAnsi" w:hAnsiTheme="minorHAnsi"/>
                <w:sz w:val="22"/>
                <w:szCs w:val="22"/>
              </w:rPr>
              <w:t>Acceptance of all changes from TRS version 10.3.</w:t>
            </w:r>
          </w:p>
        </w:tc>
        <w:tc>
          <w:tcPr>
            <w:tcW w:w="1842"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555BD071" w14:textId="77777777">
            <w:pPr>
              <w:autoSpaceDE w:val="0"/>
              <w:autoSpaceDN w:val="0"/>
              <w:jc w:val="center"/>
              <w:rPr>
                <w:rFonts w:asciiTheme="minorHAnsi" w:hAnsiTheme="minorHAnsi"/>
              </w:rPr>
            </w:pPr>
          </w:p>
        </w:tc>
        <w:tc>
          <w:tcPr>
            <w:tcW w:w="1702"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3E5861EB" w14:textId="77777777">
            <w:pPr>
              <w:autoSpaceDE w:val="0"/>
              <w:autoSpaceDN w:val="0"/>
              <w:jc w:val="center"/>
              <w:rPr>
                <w:rFonts w:asciiTheme="minorHAnsi" w:hAnsiTheme="minorHAnsi"/>
              </w:rPr>
            </w:pPr>
            <w:r w:rsidRPr="00C82298">
              <w:rPr>
                <w:rFonts w:asciiTheme="minorHAnsi" w:hAnsiTheme="minorHAnsi"/>
              </w:rPr>
              <w:t>Revashnie Govender</w:t>
            </w:r>
          </w:p>
        </w:tc>
      </w:tr>
      <w:tr w:rsidRPr="00C82298" w:rsidR="00EC392A" w:rsidTr="00AB047E" w14:paraId="699C6864"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311213C8" w14:textId="77777777">
            <w:pPr>
              <w:autoSpaceDE w:val="0"/>
              <w:autoSpaceDN w:val="0"/>
              <w:jc w:val="center"/>
              <w:rPr>
                <w:rFonts w:cs="Arial" w:asciiTheme="minorHAnsi" w:hAnsiTheme="minorHAnsi"/>
              </w:rPr>
            </w:pPr>
            <w:r>
              <w:rPr>
                <w:rFonts w:cs="Arial" w:asciiTheme="minorHAnsi" w:hAnsiTheme="minorHAnsi"/>
              </w:rPr>
              <w:t>11.1</w:t>
            </w:r>
          </w:p>
        </w:tc>
        <w:tc>
          <w:tcPr>
            <w:tcW w:w="1276"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1D8DA38B" w14:textId="77777777">
            <w:pPr>
              <w:pStyle w:val="TableText"/>
              <w:rPr>
                <w:rFonts w:asciiTheme="minorHAnsi" w:hAnsiTheme="minorHAnsi"/>
                <w:sz w:val="22"/>
                <w:szCs w:val="22"/>
              </w:rPr>
            </w:pPr>
            <w:r>
              <w:rPr>
                <w:rFonts w:asciiTheme="minorHAnsi" w:hAnsiTheme="minorHAnsi"/>
                <w:sz w:val="22"/>
                <w:szCs w:val="22"/>
              </w:rPr>
              <w:t>25/08/2015</w:t>
            </w:r>
          </w:p>
        </w:tc>
        <w:tc>
          <w:tcPr>
            <w:tcW w:w="4819"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5DC7D4B3" w14:textId="77777777">
            <w:pPr>
              <w:pStyle w:val="TableText"/>
              <w:spacing w:before="120" w:after="120"/>
              <w:rPr>
                <w:rFonts w:asciiTheme="minorHAnsi" w:hAnsiTheme="minorHAnsi"/>
                <w:sz w:val="22"/>
                <w:szCs w:val="22"/>
              </w:rPr>
            </w:pPr>
            <w:r>
              <w:rPr>
                <w:rFonts w:asciiTheme="minorHAnsi" w:hAnsiTheme="minorHAnsi"/>
                <w:sz w:val="22"/>
                <w:szCs w:val="22"/>
              </w:rPr>
              <w:t xml:space="preserve">Updates as per RFCs :  277, 278, </w:t>
            </w:r>
            <w:r w:rsidRPr="008E52A3">
              <w:rPr>
                <w:rFonts w:asciiTheme="minorHAnsi" w:hAnsiTheme="minorHAnsi"/>
                <w:sz w:val="22"/>
                <w:szCs w:val="22"/>
              </w:rPr>
              <w:t xml:space="preserve">279, </w:t>
            </w:r>
            <w:r>
              <w:rPr>
                <w:rFonts w:asciiTheme="minorHAnsi" w:hAnsiTheme="minorHAnsi"/>
                <w:sz w:val="22"/>
                <w:szCs w:val="22"/>
              </w:rPr>
              <w:t xml:space="preserve">280, 281, </w:t>
            </w:r>
            <w:r w:rsidRPr="008E52A3">
              <w:rPr>
                <w:rFonts w:asciiTheme="minorHAnsi" w:hAnsiTheme="minorHAnsi"/>
                <w:sz w:val="22"/>
                <w:szCs w:val="22"/>
              </w:rPr>
              <w:t xml:space="preserve">282, 283, 284, </w:t>
            </w:r>
            <w:r>
              <w:rPr>
                <w:rFonts w:asciiTheme="minorHAnsi" w:hAnsiTheme="minorHAnsi"/>
                <w:sz w:val="22"/>
                <w:szCs w:val="22"/>
              </w:rPr>
              <w:t xml:space="preserve">285, 286, </w:t>
            </w:r>
            <w:r w:rsidRPr="008E52A3">
              <w:rPr>
                <w:rFonts w:asciiTheme="minorHAnsi" w:hAnsiTheme="minorHAnsi"/>
                <w:sz w:val="22"/>
                <w:szCs w:val="22"/>
              </w:rPr>
              <w:t xml:space="preserve">288, 289, 290, </w:t>
            </w:r>
            <w:r>
              <w:rPr>
                <w:rFonts w:asciiTheme="minorHAnsi" w:hAnsiTheme="minorHAnsi"/>
                <w:sz w:val="22"/>
                <w:szCs w:val="22"/>
              </w:rPr>
              <w:t>295, 296, 297, 298, 309, 315, 316, 324</w:t>
            </w:r>
            <w:r w:rsidRPr="008E52A3">
              <w:rPr>
                <w:rFonts w:asciiTheme="minorHAnsi" w:hAnsiTheme="minorHAnsi"/>
                <w:sz w:val="22"/>
                <w:szCs w:val="22"/>
              </w:rPr>
              <w:t xml:space="preserve">, 326, 327, </w:t>
            </w:r>
            <w:r>
              <w:rPr>
                <w:rFonts w:asciiTheme="minorHAnsi" w:hAnsiTheme="minorHAnsi"/>
                <w:sz w:val="22"/>
                <w:szCs w:val="22"/>
              </w:rPr>
              <w:t xml:space="preserve">328, 331, 332, 335, 342, </w:t>
            </w:r>
            <w:r w:rsidRPr="008E52A3">
              <w:rPr>
                <w:rFonts w:asciiTheme="minorHAnsi" w:hAnsiTheme="minorHAnsi"/>
                <w:sz w:val="22"/>
                <w:szCs w:val="22"/>
              </w:rPr>
              <w:t>343</w:t>
            </w:r>
            <w:r>
              <w:rPr>
                <w:rFonts w:asciiTheme="minorHAnsi" w:hAnsiTheme="minorHAnsi"/>
                <w:sz w:val="22"/>
                <w:szCs w:val="22"/>
              </w:rPr>
              <w:t>, 344, 345, 346</w:t>
            </w:r>
          </w:p>
          <w:p w:rsidRPr="00C82298" w:rsidR="00EC392A" w:rsidP="00E92BA0" w:rsidRDefault="00EC392A" w14:paraId="5637C2A0" w14:textId="77777777">
            <w:pPr>
              <w:pStyle w:val="TableText"/>
              <w:spacing w:before="120" w:after="120"/>
              <w:rPr>
                <w:rFonts w:asciiTheme="minorHAnsi" w:hAnsiTheme="minorHAnsi"/>
                <w:sz w:val="22"/>
                <w:szCs w:val="22"/>
              </w:rPr>
            </w:pPr>
            <w:r w:rsidRPr="0053016C">
              <w:rPr>
                <w:rFonts w:asciiTheme="minorHAnsi" w:hAnsiTheme="minorHAnsi"/>
                <w:sz w:val="22"/>
                <w:szCs w:val="22"/>
              </w:rPr>
              <w:t>RFC 325 (NED Scope change request: Dispute Rules when Collection Amount is less than Instalment Amount)</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343247AC" w14:textId="77777777">
            <w:pPr>
              <w:autoSpaceDE w:val="0"/>
              <w:autoSpaceDN w:val="0"/>
              <w:jc w:val="center"/>
            </w:pPr>
            <w:r w:rsidRPr="002D6E2C">
              <w:t>Martin Suchecki</w:t>
            </w:r>
          </w:p>
          <w:p w:rsidRPr="00C82298" w:rsidR="00EC392A" w:rsidP="00E92BA0" w:rsidRDefault="00EC392A" w14:paraId="07F45945" w14:textId="77777777">
            <w:pPr>
              <w:autoSpaceDE w:val="0"/>
              <w:autoSpaceDN w:val="0"/>
              <w:jc w:val="center"/>
              <w:rPr>
                <w:rFonts w:asciiTheme="minorHAnsi" w:hAnsiTheme="minorHAnsi"/>
              </w:rPr>
            </w:pPr>
            <w:r>
              <w:rPr>
                <w:rFonts w:asciiTheme="minorHAnsi" w:hAnsiTheme="minorHAnsi"/>
              </w:rPr>
              <w:t>Andy Davies</w:t>
            </w:r>
          </w:p>
        </w:tc>
        <w:tc>
          <w:tcPr>
            <w:tcW w:w="1702"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44115FFE" w14:textId="77777777">
            <w:pPr>
              <w:autoSpaceDE w:val="0"/>
              <w:autoSpaceDN w:val="0"/>
              <w:jc w:val="center"/>
              <w:rPr>
                <w:rFonts w:asciiTheme="minorHAnsi" w:hAnsiTheme="minorHAnsi"/>
              </w:rPr>
            </w:pPr>
            <w:r w:rsidRPr="00C82298">
              <w:rPr>
                <w:rFonts w:asciiTheme="minorHAnsi" w:hAnsiTheme="minorHAnsi"/>
              </w:rPr>
              <w:t>Revashnie Govender</w:t>
            </w:r>
          </w:p>
        </w:tc>
      </w:tr>
      <w:tr w:rsidRPr="00C82298" w:rsidR="00EC392A" w:rsidTr="00AB047E" w14:paraId="16B6F65A" w14:textId="77777777">
        <w:trPr>
          <w:cantSplit/>
          <w:trHeight w:val="661"/>
        </w:trPr>
        <w:tc>
          <w:tcPr>
            <w:tcW w:w="993"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305DAB5B" w14:textId="77777777">
            <w:pPr>
              <w:autoSpaceDE w:val="0"/>
              <w:autoSpaceDN w:val="0"/>
              <w:jc w:val="center"/>
              <w:rPr>
                <w:rFonts w:cs="Arial" w:asciiTheme="minorHAnsi" w:hAnsiTheme="minorHAnsi"/>
              </w:rPr>
            </w:pPr>
            <w:r>
              <w:rPr>
                <w:rFonts w:cs="Arial" w:asciiTheme="minorHAnsi" w:hAnsiTheme="minorHAnsi"/>
              </w:rPr>
              <w:t>11.2</w:t>
            </w:r>
          </w:p>
        </w:tc>
        <w:tc>
          <w:tcPr>
            <w:tcW w:w="1276"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14839289" w14:textId="77777777">
            <w:pPr>
              <w:pStyle w:val="TableText"/>
              <w:rPr>
                <w:rFonts w:asciiTheme="minorHAnsi" w:hAnsiTheme="minorHAnsi"/>
                <w:sz w:val="22"/>
                <w:szCs w:val="22"/>
              </w:rPr>
            </w:pPr>
            <w:r>
              <w:rPr>
                <w:rFonts w:asciiTheme="minorHAnsi" w:hAnsiTheme="minorHAnsi"/>
                <w:sz w:val="22"/>
                <w:szCs w:val="22"/>
              </w:rPr>
              <w:t>30/09/2015</w:t>
            </w:r>
          </w:p>
        </w:tc>
        <w:tc>
          <w:tcPr>
            <w:tcW w:w="4819"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16994865" w14:textId="77777777">
            <w:pPr>
              <w:pStyle w:val="TableText"/>
              <w:spacing w:before="120" w:after="120"/>
              <w:rPr>
                <w:rFonts w:asciiTheme="minorHAnsi" w:hAnsiTheme="minorHAnsi"/>
                <w:sz w:val="22"/>
                <w:szCs w:val="22"/>
              </w:rPr>
            </w:pPr>
            <w:r>
              <w:rPr>
                <w:rFonts w:asciiTheme="minorHAnsi" w:hAnsiTheme="minorHAnsi"/>
                <w:sz w:val="22"/>
                <w:szCs w:val="22"/>
              </w:rPr>
              <w:t>Updates as per RFCs :  304, 340, 343, 348, 349, 350, 356, 357, 358</w:t>
            </w:r>
          </w:p>
        </w:tc>
        <w:tc>
          <w:tcPr>
            <w:tcW w:w="1842" w:type="dxa"/>
            <w:tcBorders>
              <w:top w:val="single" w:color="auto" w:sz="6" w:space="0"/>
              <w:left w:val="single" w:color="auto" w:sz="6" w:space="0"/>
              <w:bottom w:val="single" w:color="auto" w:sz="6" w:space="0"/>
              <w:right w:val="single" w:color="auto" w:sz="6" w:space="0"/>
            </w:tcBorders>
            <w:vAlign w:val="center"/>
          </w:tcPr>
          <w:p w:rsidRPr="002D6E2C" w:rsidR="00EC392A" w:rsidP="00E92BA0" w:rsidRDefault="00EC392A" w14:paraId="117B0E21" w14:textId="77777777">
            <w:pPr>
              <w:autoSpaceDE w:val="0"/>
              <w:autoSpaceDN w:val="0"/>
              <w:jc w:val="center"/>
            </w:pPr>
          </w:p>
        </w:tc>
        <w:tc>
          <w:tcPr>
            <w:tcW w:w="1702"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38D9CDBF" w14:textId="77777777">
            <w:pPr>
              <w:autoSpaceDE w:val="0"/>
              <w:autoSpaceDN w:val="0"/>
              <w:jc w:val="center"/>
              <w:rPr>
                <w:rFonts w:asciiTheme="minorHAnsi" w:hAnsiTheme="minorHAnsi"/>
              </w:rPr>
            </w:pPr>
            <w:r w:rsidRPr="00C82298">
              <w:rPr>
                <w:rFonts w:asciiTheme="minorHAnsi" w:hAnsiTheme="minorHAnsi"/>
              </w:rPr>
              <w:t>Revashnie Govender</w:t>
            </w:r>
          </w:p>
        </w:tc>
      </w:tr>
      <w:tr w:rsidRPr="00C82298" w:rsidR="00EC392A" w:rsidTr="00AB047E" w14:paraId="0A171869"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041585A2" w14:textId="77777777">
            <w:pPr>
              <w:autoSpaceDE w:val="0"/>
              <w:autoSpaceDN w:val="0"/>
              <w:jc w:val="center"/>
              <w:rPr>
                <w:rFonts w:cs="Arial" w:asciiTheme="minorHAnsi" w:hAnsiTheme="minorHAnsi"/>
              </w:rPr>
            </w:pPr>
            <w:r>
              <w:rPr>
                <w:rFonts w:cs="Arial" w:asciiTheme="minorHAnsi" w:hAnsiTheme="minorHAnsi"/>
              </w:rPr>
              <w:t>12</w:t>
            </w:r>
          </w:p>
        </w:tc>
        <w:tc>
          <w:tcPr>
            <w:tcW w:w="1276"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48B44E66" w14:textId="77777777">
            <w:pPr>
              <w:pStyle w:val="TableText"/>
              <w:rPr>
                <w:rFonts w:asciiTheme="minorHAnsi" w:hAnsiTheme="minorHAnsi"/>
                <w:sz w:val="22"/>
                <w:szCs w:val="22"/>
              </w:rPr>
            </w:pPr>
            <w:r>
              <w:rPr>
                <w:rFonts w:asciiTheme="minorHAnsi" w:hAnsiTheme="minorHAnsi"/>
                <w:sz w:val="22"/>
                <w:szCs w:val="22"/>
              </w:rPr>
              <w:t>08/10</w:t>
            </w:r>
            <w:r w:rsidRPr="00C82298">
              <w:rPr>
                <w:rFonts w:asciiTheme="minorHAnsi" w:hAnsiTheme="minorHAnsi"/>
                <w:sz w:val="22"/>
                <w:szCs w:val="22"/>
              </w:rPr>
              <w:t>/2015</w:t>
            </w:r>
          </w:p>
        </w:tc>
        <w:tc>
          <w:tcPr>
            <w:tcW w:w="4819"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483081E3" w14:textId="77777777">
            <w:pPr>
              <w:pStyle w:val="TableText"/>
              <w:spacing w:before="120" w:after="120"/>
              <w:rPr>
                <w:rFonts w:asciiTheme="minorHAnsi" w:hAnsiTheme="minorHAnsi"/>
                <w:sz w:val="22"/>
                <w:szCs w:val="22"/>
              </w:rPr>
            </w:pPr>
            <w:r w:rsidRPr="00C82298">
              <w:rPr>
                <w:rFonts w:asciiTheme="minorHAnsi" w:hAnsiTheme="minorHAnsi"/>
                <w:sz w:val="22"/>
                <w:szCs w:val="22"/>
              </w:rPr>
              <w:t xml:space="preserve">Acceptance of all changes from TRS version </w:t>
            </w:r>
            <w:r>
              <w:rPr>
                <w:rFonts w:asciiTheme="minorHAnsi" w:hAnsiTheme="minorHAnsi"/>
                <w:sz w:val="22"/>
                <w:szCs w:val="22"/>
              </w:rPr>
              <w:t>11.1 and 11.2</w:t>
            </w:r>
            <w:r w:rsidRPr="00C82298">
              <w:rPr>
                <w:rFonts w:asciiTheme="minorHAnsi" w:hAnsiTheme="minorHAnsi"/>
                <w:sz w:val="22"/>
                <w:szCs w:val="22"/>
              </w:rPr>
              <w:t>.</w:t>
            </w:r>
          </w:p>
        </w:tc>
        <w:tc>
          <w:tcPr>
            <w:tcW w:w="1842"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07F3AB59" w14:textId="77777777">
            <w:pPr>
              <w:autoSpaceDE w:val="0"/>
              <w:autoSpaceDN w:val="0"/>
              <w:jc w:val="center"/>
              <w:rPr>
                <w:rFonts w:asciiTheme="minorHAnsi" w:hAnsiTheme="minorHAnsi"/>
              </w:rPr>
            </w:pPr>
          </w:p>
        </w:tc>
        <w:tc>
          <w:tcPr>
            <w:tcW w:w="1702"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2A012C8E" w14:textId="77777777">
            <w:pPr>
              <w:autoSpaceDE w:val="0"/>
              <w:autoSpaceDN w:val="0"/>
              <w:jc w:val="center"/>
              <w:rPr>
                <w:rFonts w:asciiTheme="minorHAnsi" w:hAnsiTheme="minorHAnsi"/>
              </w:rPr>
            </w:pPr>
            <w:r w:rsidRPr="00C82298">
              <w:rPr>
                <w:rFonts w:asciiTheme="minorHAnsi" w:hAnsiTheme="minorHAnsi"/>
              </w:rPr>
              <w:t>Revashnie Govender</w:t>
            </w:r>
          </w:p>
        </w:tc>
      </w:tr>
      <w:tr w:rsidRPr="00C82298" w:rsidR="00EC392A" w:rsidTr="00AB047E" w14:paraId="5F302D8A"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331018EF" w14:textId="77777777">
            <w:pPr>
              <w:autoSpaceDE w:val="0"/>
              <w:autoSpaceDN w:val="0"/>
              <w:jc w:val="center"/>
              <w:rPr>
                <w:rFonts w:cs="Arial" w:asciiTheme="minorHAnsi" w:hAnsiTheme="minorHAnsi"/>
              </w:rPr>
            </w:pPr>
            <w:r>
              <w:rPr>
                <w:rFonts w:cs="Arial" w:asciiTheme="minorHAnsi" w:hAnsiTheme="minorHAnsi"/>
              </w:rPr>
              <w:t>12.1</w:t>
            </w:r>
          </w:p>
        </w:tc>
        <w:tc>
          <w:tcPr>
            <w:tcW w:w="1276"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0B9969C9" w14:textId="77777777">
            <w:pPr>
              <w:pStyle w:val="TableText"/>
              <w:rPr>
                <w:rFonts w:asciiTheme="minorHAnsi" w:hAnsiTheme="minorHAnsi"/>
                <w:sz w:val="22"/>
                <w:szCs w:val="22"/>
              </w:rPr>
            </w:pPr>
            <w:r>
              <w:rPr>
                <w:rFonts w:asciiTheme="minorHAnsi" w:hAnsiTheme="minorHAnsi"/>
                <w:sz w:val="22"/>
                <w:szCs w:val="22"/>
              </w:rPr>
              <w:t>27/10/2015</w:t>
            </w:r>
          </w:p>
        </w:tc>
        <w:tc>
          <w:tcPr>
            <w:tcW w:w="4819"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177BF926" w14:textId="77777777">
            <w:pPr>
              <w:pStyle w:val="TableText"/>
              <w:spacing w:before="120" w:after="120"/>
              <w:rPr>
                <w:rFonts w:asciiTheme="minorHAnsi" w:hAnsiTheme="minorHAnsi"/>
                <w:sz w:val="22"/>
                <w:szCs w:val="22"/>
              </w:rPr>
            </w:pPr>
            <w:r>
              <w:rPr>
                <w:rFonts w:asciiTheme="minorHAnsi" w:hAnsiTheme="minorHAnsi"/>
                <w:sz w:val="22"/>
                <w:szCs w:val="22"/>
              </w:rPr>
              <w:t xml:space="preserve">Modifications for </w:t>
            </w:r>
            <w:r w:rsidR="00503184">
              <w:rPr>
                <w:rFonts w:asciiTheme="minorHAnsi" w:hAnsiTheme="minorHAnsi"/>
                <w:sz w:val="22"/>
                <w:szCs w:val="22"/>
              </w:rPr>
              <w:t>non-face-to-face</w:t>
            </w:r>
            <w:r>
              <w:rPr>
                <w:rFonts w:asciiTheme="minorHAnsi" w:hAnsiTheme="minorHAnsi"/>
                <w:sz w:val="22"/>
                <w:szCs w:val="22"/>
              </w:rPr>
              <w:t xml:space="preserve"> authentication</w:t>
            </w:r>
          </w:p>
        </w:tc>
        <w:tc>
          <w:tcPr>
            <w:tcW w:w="1842"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0A11D1F8" w14:textId="77777777">
            <w:pPr>
              <w:autoSpaceDE w:val="0"/>
              <w:autoSpaceDN w:val="0"/>
              <w:jc w:val="center"/>
              <w:rPr>
                <w:rFonts w:asciiTheme="minorHAnsi" w:hAnsiTheme="minorHAnsi"/>
              </w:rPr>
            </w:pPr>
          </w:p>
        </w:tc>
        <w:tc>
          <w:tcPr>
            <w:tcW w:w="1702"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68B0BC2E" w14:textId="77777777">
            <w:pPr>
              <w:autoSpaceDE w:val="0"/>
              <w:autoSpaceDN w:val="0"/>
              <w:jc w:val="center"/>
              <w:rPr>
                <w:rFonts w:asciiTheme="minorHAnsi" w:hAnsiTheme="minorHAnsi"/>
              </w:rPr>
            </w:pPr>
            <w:r>
              <w:rPr>
                <w:rFonts w:asciiTheme="minorHAnsi" w:hAnsiTheme="minorHAnsi"/>
              </w:rPr>
              <w:t>Martin Suchecki</w:t>
            </w:r>
          </w:p>
        </w:tc>
      </w:tr>
      <w:tr w:rsidRPr="00C82298" w:rsidR="00EC392A" w:rsidTr="00AB047E" w14:paraId="453B0110"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564FF880" w14:textId="77777777">
            <w:pPr>
              <w:autoSpaceDE w:val="0"/>
              <w:autoSpaceDN w:val="0"/>
              <w:jc w:val="center"/>
              <w:rPr>
                <w:rFonts w:cs="Arial" w:asciiTheme="minorHAnsi" w:hAnsiTheme="minorHAnsi"/>
              </w:rPr>
            </w:pPr>
            <w:r>
              <w:rPr>
                <w:rFonts w:cs="Arial" w:asciiTheme="minorHAnsi" w:hAnsiTheme="minorHAnsi"/>
              </w:rPr>
              <w:t>12.2</w:t>
            </w:r>
          </w:p>
        </w:tc>
        <w:tc>
          <w:tcPr>
            <w:tcW w:w="1276"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54FD1985" w14:textId="77777777">
            <w:pPr>
              <w:pStyle w:val="TableText"/>
              <w:rPr>
                <w:rFonts w:asciiTheme="minorHAnsi" w:hAnsiTheme="minorHAnsi"/>
                <w:sz w:val="22"/>
                <w:szCs w:val="22"/>
              </w:rPr>
            </w:pPr>
            <w:r>
              <w:rPr>
                <w:rFonts w:asciiTheme="minorHAnsi" w:hAnsiTheme="minorHAnsi"/>
                <w:sz w:val="22"/>
                <w:szCs w:val="22"/>
              </w:rPr>
              <w:t>15/12/2015</w:t>
            </w:r>
          </w:p>
        </w:tc>
        <w:tc>
          <w:tcPr>
            <w:tcW w:w="4819"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0CC8E70D" w14:textId="77777777">
            <w:pPr>
              <w:pStyle w:val="TableText"/>
              <w:spacing w:before="120" w:after="120"/>
              <w:rPr>
                <w:rFonts w:asciiTheme="minorHAnsi" w:hAnsiTheme="minorHAnsi"/>
                <w:sz w:val="22"/>
                <w:szCs w:val="22"/>
              </w:rPr>
            </w:pPr>
            <w:r>
              <w:rPr>
                <w:rFonts w:asciiTheme="minorHAnsi" w:hAnsiTheme="minorHAnsi"/>
                <w:sz w:val="22"/>
                <w:szCs w:val="22"/>
              </w:rPr>
              <w:t>Updated non face-to-face processes</w:t>
            </w:r>
          </w:p>
        </w:tc>
        <w:tc>
          <w:tcPr>
            <w:tcW w:w="1842"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12548823" w14:textId="77777777">
            <w:pPr>
              <w:autoSpaceDE w:val="0"/>
              <w:autoSpaceDN w:val="0"/>
              <w:jc w:val="center"/>
              <w:rPr>
                <w:rFonts w:asciiTheme="minorHAnsi" w:hAnsiTheme="minorHAnsi"/>
              </w:rPr>
            </w:pPr>
          </w:p>
        </w:tc>
        <w:tc>
          <w:tcPr>
            <w:tcW w:w="1702" w:type="dxa"/>
            <w:tcBorders>
              <w:top w:val="single" w:color="auto" w:sz="6" w:space="0"/>
              <w:left w:val="single" w:color="auto" w:sz="6" w:space="0"/>
              <w:bottom w:val="single" w:color="auto" w:sz="6" w:space="0"/>
              <w:right w:val="single" w:color="auto" w:sz="6" w:space="0"/>
            </w:tcBorders>
            <w:vAlign w:val="center"/>
          </w:tcPr>
          <w:p w:rsidR="005F34E8" w:rsidP="00E92BA0" w:rsidRDefault="005F34E8" w14:paraId="4FF752D9" w14:textId="77777777">
            <w:pPr>
              <w:autoSpaceDE w:val="0"/>
              <w:autoSpaceDN w:val="0"/>
              <w:jc w:val="center"/>
              <w:rPr>
                <w:rFonts w:asciiTheme="minorHAnsi" w:hAnsiTheme="minorHAnsi"/>
              </w:rPr>
            </w:pPr>
          </w:p>
          <w:p w:rsidR="00EC392A" w:rsidP="00E92BA0" w:rsidRDefault="00EC392A" w14:paraId="5E322825" w14:textId="77777777">
            <w:pPr>
              <w:autoSpaceDE w:val="0"/>
              <w:autoSpaceDN w:val="0"/>
              <w:jc w:val="center"/>
              <w:rPr>
                <w:rFonts w:asciiTheme="minorHAnsi" w:hAnsiTheme="minorHAnsi"/>
              </w:rPr>
            </w:pPr>
            <w:r>
              <w:rPr>
                <w:rFonts w:asciiTheme="minorHAnsi" w:hAnsiTheme="minorHAnsi"/>
              </w:rPr>
              <w:t>Andy Davies</w:t>
            </w:r>
          </w:p>
        </w:tc>
      </w:tr>
      <w:tr w:rsidRPr="00C82298" w:rsidR="0093411B" w:rsidTr="00AB047E" w14:paraId="632CDD0D" w14:textId="77777777">
        <w:trPr>
          <w:cantSplit/>
          <w:trHeight w:val="268"/>
        </w:trPr>
        <w:tc>
          <w:tcPr>
            <w:tcW w:w="993"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93411B" w:rsidP="00E92BA0" w:rsidRDefault="0093411B" w14:paraId="03A492B1" w14:textId="77777777">
            <w:pPr>
              <w:autoSpaceDE w:val="0"/>
              <w:autoSpaceDN w:val="0"/>
              <w:jc w:val="center"/>
              <w:rPr>
                <w:rFonts w:cs="Arial" w:asciiTheme="minorHAnsi" w:hAnsiTheme="minorHAnsi"/>
              </w:rPr>
            </w:pPr>
            <w:r w:rsidRPr="002D6E2C">
              <w:rPr>
                <w:rFonts w:cs="Arial"/>
                <w:b/>
              </w:rPr>
              <w:t xml:space="preserve">Version </w:t>
            </w:r>
          </w:p>
        </w:tc>
        <w:tc>
          <w:tcPr>
            <w:tcW w:w="1276"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Pr="00AB047E" w:rsidR="0093411B" w:rsidP="00E92BA0" w:rsidRDefault="0093411B" w14:paraId="5B9C358A" w14:textId="77777777">
            <w:pPr>
              <w:autoSpaceDE w:val="0"/>
              <w:autoSpaceDN w:val="0"/>
              <w:jc w:val="both"/>
              <w:rPr>
                <w:rFonts w:cs="Arial"/>
                <w:b/>
              </w:rPr>
            </w:pPr>
            <w:r w:rsidRPr="002D6E2C">
              <w:rPr>
                <w:rFonts w:cs="Arial"/>
                <w:b/>
              </w:rPr>
              <w:t>Date</w:t>
            </w:r>
          </w:p>
        </w:tc>
        <w:tc>
          <w:tcPr>
            <w:tcW w:w="4819"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Pr="00AB047E" w:rsidR="0093411B" w:rsidP="00E92BA0" w:rsidRDefault="0093411B" w14:paraId="12BED38A" w14:textId="77777777">
            <w:pPr>
              <w:autoSpaceDE w:val="0"/>
              <w:autoSpaceDN w:val="0"/>
              <w:jc w:val="both"/>
              <w:rPr>
                <w:rFonts w:cs="Arial"/>
                <w:b/>
              </w:rPr>
            </w:pPr>
            <w:r w:rsidRPr="002D6E2C">
              <w:rPr>
                <w:rFonts w:cs="Arial"/>
                <w:b/>
              </w:rPr>
              <w:t>Description</w:t>
            </w:r>
          </w:p>
        </w:tc>
        <w:tc>
          <w:tcPr>
            <w:tcW w:w="184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93411B" w:rsidP="00E92BA0" w:rsidRDefault="0093411B" w14:paraId="3DC617E5" w14:textId="77777777">
            <w:pPr>
              <w:autoSpaceDE w:val="0"/>
              <w:autoSpaceDN w:val="0"/>
              <w:jc w:val="center"/>
              <w:rPr>
                <w:rFonts w:asciiTheme="minorHAnsi" w:hAnsiTheme="minorHAnsi"/>
              </w:rPr>
            </w:pPr>
            <w:r w:rsidRPr="002D6E2C">
              <w:rPr>
                <w:rFonts w:cs="Arial"/>
                <w:b/>
              </w:rPr>
              <w:t>Contributors</w:t>
            </w:r>
          </w:p>
        </w:tc>
        <w:tc>
          <w:tcPr>
            <w:tcW w:w="170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93411B" w:rsidP="00E92BA0" w:rsidRDefault="0093411B" w14:paraId="738F7FF5" w14:textId="77777777">
            <w:pPr>
              <w:autoSpaceDE w:val="0"/>
              <w:autoSpaceDN w:val="0"/>
              <w:jc w:val="center"/>
              <w:rPr>
                <w:rFonts w:asciiTheme="minorHAnsi" w:hAnsiTheme="minorHAnsi"/>
              </w:rPr>
            </w:pPr>
            <w:r w:rsidRPr="002D6E2C">
              <w:rPr>
                <w:rFonts w:cs="Arial"/>
                <w:b/>
              </w:rPr>
              <w:t>Author</w:t>
            </w:r>
          </w:p>
        </w:tc>
      </w:tr>
      <w:tr w:rsidRPr="00C82298" w:rsidR="00EC392A" w:rsidTr="00AB047E" w14:paraId="73833045"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4B293016" w14:textId="77777777">
            <w:pPr>
              <w:autoSpaceDE w:val="0"/>
              <w:autoSpaceDN w:val="0"/>
              <w:jc w:val="center"/>
              <w:rPr>
                <w:rFonts w:cs="Arial" w:asciiTheme="minorHAnsi" w:hAnsiTheme="minorHAnsi"/>
              </w:rPr>
            </w:pPr>
            <w:r>
              <w:rPr>
                <w:rFonts w:cs="Arial" w:asciiTheme="minorHAnsi" w:hAnsiTheme="minorHAnsi"/>
              </w:rPr>
              <w:t>12.3</w:t>
            </w:r>
          </w:p>
        </w:tc>
        <w:tc>
          <w:tcPr>
            <w:tcW w:w="1276"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06269935" w14:textId="77777777">
            <w:pPr>
              <w:pStyle w:val="TableText"/>
              <w:rPr>
                <w:rFonts w:asciiTheme="minorHAnsi" w:hAnsiTheme="minorHAnsi"/>
                <w:sz w:val="22"/>
                <w:szCs w:val="22"/>
              </w:rPr>
            </w:pPr>
            <w:r>
              <w:rPr>
                <w:rFonts w:asciiTheme="minorHAnsi" w:hAnsiTheme="minorHAnsi"/>
                <w:sz w:val="22"/>
                <w:szCs w:val="22"/>
              </w:rPr>
              <w:t>22/12/2015</w:t>
            </w:r>
          </w:p>
        </w:tc>
        <w:tc>
          <w:tcPr>
            <w:tcW w:w="4819"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11D0383C" w14:textId="77777777">
            <w:pPr>
              <w:pStyle w:val="TableText"/>
              <w:spacing w:before="120" w:after="120"/>
              <w:rPr>
                <w:rFonts w:asciiTheme="minorHAnsi" w:hAnsiTheme="minorHAnsi"/>
                <w:sz w:val="22"/>
                <w:szCs w:val="22"/>
              </w:rPr>
            </w:pPr>
            <w:r>
              <w:rPr>
                <w:rFonts w:asciiTheme="minorHAnsi" w:hAnsiTheme="minorHAnsi"/>
                <w:sz w:val="22"/>
                <w:szCs w:val="22"/>
              </w:rPr>
              <w:t>Updates as per RFCs : 276 (SCR23), 292 (SCR24), 312 (SCR25), 320 (SCR26), 373 (SCR27), 384 (SCR28), 388 (SCR29), 389 (SCR46) 393 (SCR25), 394 (SCR26), 395 (SCR25), 396 (SCR26), 397 (SCR26), 399 (SCR30), 400 (SCR31), 401 (SCR32), 417 (SCR33), 418 (SCR34), 419 (SCR35), 421 (SCR36), 422 (SCR37), 423 (SCR38), 426 (SCR39), 432 (SCR50), 433 (SCR51), 437 (SCR53), 438 (SCR54), 439 (SCR55), 455 (SCR56), 442 (SCR57), 443 (SCR58), 444 (SCR59), 445 (SCR59), 448 (SCR62), RFC449 (SCR63)</w:t>
            </w:r>
          </w:p>
        </w:tc>
        <w:tc>
          <w:tcPr>
            <w:tcW w:w="1842"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7C0A0F30" w14:textId="77777777">
            <w:pPr>
              <w:autoSpaceDE w:val="0"/>
              <w:autoSpaceDN w:val="0"/>
              <w:jc w:val="center"/>
              <w:rPr>
                <w:rFonts w:asciiTheme="minorHAnsi" w:hAnsiTheme="minorHAnsi"/>
              </w:rPr>
            </w:pPr>
            <w:r>
              <w:rPr>
                <w:rFonts w:asciiTheme="minorHAnsi" w:hAnsiTheme="minorHAnsi"/>
              </w:rPr>
              <w:t>Scope Changes</w:t>
            </w:r>
          </w:p>
        </w:tc>
        <w:tc>
          <w:tcPr>
            <w:tcW w:w="1702" w:type="dxa"/>
            <w:tcBorders>
              <w:top w:val="single" w:color="auto" w:sz="6" w:space="0"/>
              <w:left w:val="single" w:color="auto" w:sz="6" w:space="0"/>
              <w:bottom w:val="single" w:color="auto" w:sz="6" w:space="0"/>
              <w:right w:val="single" w:color="auto" w:sz="6" w:space="0"/>
            </w:tcBorders>
            <w:vAlign w:val="center"/>
          </w:tcPr>
          <w:p w:rsidRPr="00C82298" w:rsidR="00EC392A" w:rsidP="00E92BA0" w:rsidRDefault="00EC392A" w14:paraId="28F5A9E3" w14:textId="77777777">
            <w:pPr>
              <w:autoSpaceDE w:val="0"/>
              <w:autoSpaceDN w:val="0"/>
              <w:jc w:val="center"/>
              <w:rPr>
                <w:rFonts w:asciiTheme="minorHAnsi" w:hAnsiTheme="minorHAnsi"/>
              </w:rPr>
            </w:pPr>
            <w:r>
              <w:rPr>
                <w:rFonts w:asciiTheme="minorHAnsi" w:hAnsiTheme="minorHAnsi"/>
              </w:rPr>
              <w:t>Andy Davies</w:t>
            </w:r>
          </w:p>
        </w:tc>
      </w:tr>
      <w:tr w:rsidRPr="00C82298" w:rsidR="00EC392A" w:rsidTr="00AB047E" w14:paraId="6F329C39"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0ADFB9DC" w14:textId="77777777">
            <w:pPr>
              <w:autoSpaceDE w:val="0"/>
              <w:autoSpaceDN w:val="0"/>
              <w:jc w:val="center"/>
              <w:rPr>
                <w:rFonts w:cs="Arial" w:asciiTheme="minorHAnsi" w:hAnsiTheme="minorHAnsi"/>
              </w:rPr>
            </w:pPr>
            <w:r>
              <w:rPr>
                <w:rFonts w:cs="Arial" w:asciiTheme="minorHAnsi" w:hAnsiTheme="minorHAnsi"/>
              </w:rPr>
              <w:t>13</w:t>
            </w:r>
          </w:p>
        </w:tc>
        <w:tc>
          <w:tcPr>
            <w:tcW w:w="1276"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43E9EAE3" w14:textId="77777777">
            <w:pPr>
              <w:pStyle w:val="TableText"/>
              <w:rPr>
                <w:rFonts w:asciiTheme="minorHAnsi" w:hAnsiTheme="minorHAnsi"/>
                <w:sz w:val="22"/>
                <w:szCs w:val="22"/>
              </w:rPr>
            </w:pPr>
            <w:r>
              <w:rPr>
                <w:rFonts w:asciiTheme="minorHAnsi" w:hAnsiTheme="minorHAnsi"/>
                <w:sz w:val="22"/>
                <w:szCs w:val="22"/>
              </w:rPr>
              <w:t>8/02/2016</w:t>
            </w:r>
          </w:p>
        </w:tc>
        <w:tc>
          <w:tcPr>
            <w:tcW w:w="4819"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7FE4E89E" w14:textId="77777777">
            <w:pPr>
              <w:pStyle w:val="TableText"/>
              <w:spacing w:before="120" w:after="120"/>
              <w:rPr>
                <w:rFonts w:asciiTheme="minorHAnsi" w:hAnsiTheme="minorHAnsi"/>
                <w:sz w:val="22"/>
                <w:szCs w:val="22"/>
              </w:rPr>
            </w:pPr>
            <w:r w:rsidRPr="00C82298">
              <w:rPr>
                <w:rFonts w:asciiTheme="minorHAnsi" w:hAnsiTheme="minorHAnsi"/>
                <w:sz w:val="22"/>
                <w:szCs w:val="22"/>
              </w:rPr>
              <w:t xml:space="preserve">Acceptance of all changes from TRS version </w:t>
            </w:r>
            <w:r>
              <w:rPr>
                <w:rFonts w:asciiTheme="minorHAnsi" w:hAnsiTheme="minorHAnsi"/>
                <w:sz w:val="22"/>
                <w:szCs w:val="22"/>
              </w:rPr>
              <w:t>12.1, 12.2, 12.3 and editorial changes</w:t>
            </w:r>
          </w:p>
        </w:tc>
        <w:tc>
          <w:tcPr>
            <w:tcW w:w="1842"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0BBCF3A8" w14:textId="77777777">
            <w:pPr>
              <w:autoSpaceDE w:val="0"/>
              <w:autoSpaceDN w:val="0"/>
              <w:jc w:val="center"/>
              <w:rPr>
                <w:rFonts w:asciiTheme="minorHAnsi" w:hAnsiTheme="minorHAnsi"/>
              </w:rPr>
            </w:pPr>
          </w:p>
        </w:tc>
        <w:tc>
          <w:tcPr>
            <w:tcW w:w="1702" w:type="dxa"/>
            <w:tcBorders>
              <w:top w:val="single" w:color="auto" w:sz="6" w:space="0"/>
              <w:left w:val="single" w:color="auto" w:sz="6" w:space="0"/>
              <w:bottom w:val="single" w:color="auto" w:sz="6" w:space="0"/>
              <w:right w:val="single" w:color="auto" w:sz="6" w:space="0"/>
            </w:tcBorders>
            <w:vAlign w:val="center"/>
          </w:tcPr>
          <w:p w:rsidR="00EC392A" w:rsidP="00E92BA0" w:rsidRDefault="00EC392A" w14:paraId="6ADC2A0D" w14:textId="77777777">
            <w:pPr>
              <w:autoSpaceDE w:val="0"/>
              <w:autoSpaceDN w:val="0"/>
              <w:jc w:val="center"/>
              <w:rPr>
                <w:rFonts w:asciiTheme="minorHAnsi" w:hAnsiTheme="minorHAnsi"/>
              </w:rPr>
            </w:pPr>
            <w:r>
              <w:rPr>
                <w:rFonts w:asciiTheme="minorHAnsi" w:hAnsiTheme="minorHAnsi"/>
              </w:rPr>
              <w:t>Andy Davies</w:t>
            </w:r>
          </w:p>
          <w:p w:rsidR="00EC392A" w:rsidP="00E92BA0" w:rsidRDefault="00EC392A" w14:paraId="1B463381" w14:textId="77777777">
            <w:pPr>
              <w:autoSpaceDE w:val="0"/>
              <w:autoSpaceDN w:val="0"/>
              <w:jc w:val="center"/>
              <w:rPr>
                <w:rFonts w:asciiTheme="minorHAnsi" w:hAnsiTheme="minorHAnsi"/>
              </w:rPr>
            </w:pPr>
            <w:r>
              <w:rPr>
                <w:rFonts w:asciiTheme="minorHAnsi" w:hAnsiTheme="minorHAnsi"/>
              </w:rPr>
              <w:t>Martin Suchecki</w:t>
            </w:r>
          </w:p>
        </w:tc>
      </w:tr>
      <w:tr w:rsidRPr="00C82298" w:rsidR="004B3A18" w:rsidTr="00AB047E" w14:paraId="1B6CE706"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4B3A18" w:rsidP="00E92BA0" w:rsidRDefault="004B3A18" w14:paraId="03A0380A" w14:textId="77777777">
            <w:pPr>
              <w:autoSpaceDE w:val="0"/>
              <w:autoSpaceDN w:val="0"/>
              <w:jc w:val="center"/>
              <w:rPr>
                <w:rFonts w:cs="Arial" w:asciiTheme="minorHAnsi" w:hAnsiTheme="minorHAnsi"/>
              </w:rPr>
            </w:pPr>
            <w:r>
              <w:rPr>
                <w:rFonts w:cs="Arial" w:asciiTheme="minorHAnsi" w:hAnsiTheme="minorHAnsi"/>
              </w:rPr>
              <w:t>13.1</w:t>
            </w:r>
          </w:p>
        </w:tc>
        <w:tc>
          <w:tcPr>
            <w:tcW w:w="1276" w:type="dxa"/>
            <w:tcBorders>
              <w:top w:val="single" w:color="auto" w:sz="6" w:space="0"/>
              <w:left w:val="single" w:color="auto" w:sz="6" w:space="0"/>
              <w:bottom w:val="single" w:color="auto" w:sz="6" w:space="0"/>
              <w:right w:val="single" w:color="auto" w:sz="6" w:space="0"/>
            </w:tcBorders>
            <w:vAlign w:val="center"/>
          </w:tcPr>
          <w:p w:rsidR="004B3A18" w:rsidP="00E92BA0" w:rsidRDefault="004B3A18" w14:paraId="34927887" w14:textId="77777777">
            <w:pPr>
              <w:pStyle w:val="TableText"/>
              <w:rPr>
                <w:rFonts w:asciiTheme="minorHAnsi" w:hAnsiTheme="minorHAnsi"/>
                <w:sz w:val="22"/>
                <w:szCs w:val="22"/>
              </w:rPr>
            </w:pPr>
            <w:r>
              <w:rPr>
                <w:rFonts w:asciiTheme="minorHAnsi" w:hAnsiTheme="minorHAnsi"/>
                <w:sz w:val="22"/>
                <w:szCs w:val="22"/>
              </w:rPr>
              <w:t>20/04/2016</w:t>
            </w:r>
          </w:p>
        </w:tc>
        <w:tc>
          <w:tcPr>
            <w:tcW w:w="4819" w:type="dxa"/>
            <w:tcBorders>
              <w:top w:val="single" w:color="auto" w:sz="6" w:space="0"/>
              <w:left w:val="single" w:color="auto" w:sz="6" w:space="0"/>
              <w:bottom w:val="single" w:color="auto" w:sz="6" w:space="0"/>
              <w:right w:val="single" w:color="auto" w:sz="6" w:space="0"/>
            </w:tcBorders>
            <w:vAlign w:val="center"/>
          </w:tcPr>
          <w:p w:rsidRPr="00C82298" w:rsidR="004B3A18" w:rsidP="00E92BA0" w:rsidRDefault="004B3A18" w14:paraId="7226A2EA" w14:textId="77777777">
            <w:pPr>
              <w:pStyle w:val="TableText"/>
              <w:spacing w:before="120" w:after="120"/>
              <w:rPr>
                <w:rFonts w:asciiTheme="minorHAnsi" w:hAnsiTheme="minorHAnsi"/>
                <w:sz w:val="22"/>
                <w:szCs w:val="22"/>
              </w:rPr>
            </w:pPr>
            <w:r>
              <w:rPr>
                <w:rFonts w:asciiTheme="minorHAnsi" w:hAnsiTheme="minorHAnsi"/>
                <w:sz w:val="22"/>
                <w:szCs w:val="22"/>
              </w:rPr>
              <w:t>Alignment to the Interface Specifications (as per the Industry XSDs)</w:t>
            </w:r>
            <w:r w:rsidR="00765DD5">
              <w:rPr>
                <w:rFonts w:asciiTheme="minorHAnsi" w:hAnsiTheme="minorHAnsi"/>
                <w:sz w:val="22"/>
                <w:szCs w:val="22"/>
              </w:rPr>
              <w:t>. Included list of changes</w:t>
            </w:r>
            <w:r w:rsidR="00B966C6">
              <w:rPr>
                <w:rFonts w:asciiTheme="minorHAnsi" w:hAnsiTheme="minorHAnsi"/>
                <w:sz w:val="22"/>
                <w:szCs w:val="22"/>
              </w:rPr>
              <w:t xml:space="preserve"> in Appendix H</w:t>
            </w:r>
          </w:p>
        </w:tc>
        <w:tc>
          <w:tcPr>
            <w:tcW w:w="1842" w:type="dxa"/>
            <w:tcBorders>
              <w:top w:val="single" w:color="auto" w:sz="6" w:space="0"/>
              <w:left w:val="single" w:color="auto" w:sz="6" w:space="0"/>
              <w:bottom w:val="single" w:color="auto" w:sz="6" w:space="0"/>
              <w:right w:val="single" w:color="auto" w:sz="6" w:space="0"/>
            </w:tcBorders>
            <w:vAlign w:val="center"/>
          </w:tcPr>
          <w:p w:rsidR="004B3A18" w:rsidP="00E92BA0" w:rsidRDefault="004B3A18" w14:paraId="4F44DCF9" w14:textId="77777777">
            <w:pPr>
              <w:autoSpaceDE w:val="0"/>
              <w:autoSpaceDN w:val="0"/>
              <w:jc w:val="center"/>
              <w:rPr>
                <w:rFonts w:asciiTheme="minorHAnsi" w:hAnsiTheme="minorHAnsi"/>
              </w:rPr>
            </w:pPr>
          </w:p>
        </w:tc>
        <w:tc>
          <w:tcPr>
            <w:tcW w:w="1702" w:type="dxa"/>
            <w:tcBorders>
              <w:top w:val="single" w:color="auto" w:sz="6" w:space="0"/>
              <w:left w:val="single" w:color="auto" w:sz="6" w:space="0"/>
              <w:bottom w:val="single" w:color="auto" w:sz="6" w:space="0"/>
              <w:right w:val="single" w:color="auto" w:sz="6" w:space="0"/>
            </w:tcBorders>
            <w:vAlign w:val="center"/>
          </w:tcPr>
          <w:p w:rsidR="004B3A18" w:rsidP="00E92BA0" w:rsidRDefault="004B3A18" w14:paraId="1FDE20F0" w14:textId="77777777">
            <w:pPr>
              <w:autoSpaceDE w:val="0"/>
              <w:autoSpaceDN w:val="0"/>
              <w:jc w:val="center"/>
              <w:rPr>
                <w:rFonts w:asciiTheme="minorHAnsi" w:hAnsiTheme="minorHAnsi"/>
              </w:rPr>
            </w:pPr>
            <w:r>
              <w:rPr>
                <w:rFonts w:asciiTheme="minorHAnsi" w:hAnsiTheme="minorHAnsi"/>
              </w:rPr>
              <w:t>Andy Davies</w:t>
            </w:r>
          </w:p>
          <w:p w:rsidR="004B3A18" w:rsidP="00E92BA0" w:rsidRDefault="004B3A18" w14:paraId="27A260EB" w14:textId="77777777">
            <w:pPr>
              <w:autoSpaceDE w:val="0"/>
              <w:autoSpaceDN w:val="0"/>
              <w:jc w:val="center"/>
              <w:rPr>
                <w:rFonts w:asciiTheme="minorHAnsi" w:hAnsiTheme="minorHAnsi"/>
              </w:rPr>
            </w:pPr>
          </w:p>
        </w:tc>
      </w:tr>
      <w:tr w:rsidRPr="00C82298" w:rsidR="00B70258" w:rsidTr="00AB047E" w14:paraId="18FBC35F"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B70258" w:rsidP="00E92BA0" w:rsidRDefault="00B70258" w14:paraId="3BE787E1" w14:textId="77777777">
            <w:pPr>
              <w:autoSpaceDE w:val="0"/>
              <w:autoSpaceDN w:val="0"/>
              <w:jc w:val="center"/>
              <w:rPr>
                <w:rFonts w:cs="Arial" w:asciiTheme="minorHAnsi" w:hAnsiTheme="minorHAnsi"/>
              </w:rPr>
            </w:pPr>
            <w:r>
              <w:rPr>
                <w:rFonts w:cs="Arial" w:asciiTheme="minorHAnsi" w:hAnsiTheme="minorHAnsi"/>
              </w:rPr>
              <w:t>13.2</w:t>
            </w:r>
          </w:p>
        </w:tc>
        <w:tc>
          <w:tcPr>
            <w:tcW w:w="1276" w:type="dxa"/>
            <w:tcBorders>
              <w:top w:val="single" w:color="auto" w:sz="6" w:space="0"/>
              <w:left w:val="single" w:color="auto" w:sz="6" w:space="0"/>
              <w:bottom w:val="single" w:color="auto" w:sz="6" w:space="0"/>
              <w:right w:val="single" w:color="auto" w:sz="6" w:space="0"/>
            </w:tcBorders>
            <w:vAlign w:val="center"/>
          </w:tcPr>
          <w:p w:rsidR="00B70258" w:rsidP="00E92BA0" w:rsidRDefault="00B70258" w14:paraId="3C548D25" w14:textId="77777777">
            <w:pPr>
              <w:pStyle w:val="TableText"/>
              <w:rPr>
                <w:rFonts w:asciiTheme="minorHAnsi" w:hAnsiTheme="minorHAnsi"/>
                <w:sz w:val="22"/>
                <w:szCs w:val="22"/>
              </w:rPr>
            </w:pPr>
            <w:r>
              <w:rPr>
                <w:rFonts w:asciiTheme="minorHAnsi" w:hAnsiTheme="minorHAnsi"/>
                <w:sz w:val="22"/>
                <w:szCs w:val="22"/>
              </w:rPr>
              <w:t>29/04/2016</w:t>
            </w:r>
          </w:p>
        </w:tc>
        <w:tc>
          <w:tcPr>
            <w:tcW w:w="4819" w:type="dxa"/>
            <w:tcBorders>
              <w:top w:val="single" w:color="auto" w:sz="6" w:space="0"/>
              <w:left w:val="single" w:color="auto" w:sz="6" w:space="0"/>
              <w:bottom w:val="single" w:color="auto" w:sz="6" w:space="0"/>
              <w:right w:val="single" w:color="auto" w:sz="6" w:space="0"/>
            </w:tcBorders>
            <w:vAlign w:val="center"/>
          </w:tcPr>
          <w:p w:rsidR="00B70258" w:rsidP="00E92BA0" w:rsidRDefault="00B70258" w14:paraId="12B78615" w14:textId="77777777">
            <w:pPr>
              <w:pStyle w:val="TableText"/>
              <w:spacing w:before="120" w:after="120"/>
              <w:rPr>
                <w:rFonts w:asciiTheme="minorHAnsi" w:hAnsiTheme="minorHAnsi"/>
                <w:sz w:val="22"/>
                <w:szCs w:val="22"/>
              </w:rPr>
            </w:pPr>
            <w:r>
              <w:rPr>
                <w:rFonts w:asciiTheme="minorHAnsi" w:hAnsiTheme="minorHAnsi"/>
                <w:sz w:val="22"/>
                <w:szCs w:val="22"/>
              </w:rPr>
              <w:t>Include Scope Changes 83, 88 &amp; 89</w:t>
            </w:r>
          </w:p>
        </w:tc>
        <w:tc>
          <w:tcPr>
            <w:tcW w:w="1842" w:type="dxa"/>
            <w:tcBorders>
              <w:top w:val="single" w:color="auto" w:sz="6" w:space="0"/>
              <w:left w:val="single" w:color="auto" w:sz="6" w:space="0"/>
              <w:bottom w:val="single" w:color="auto" w:sz="6" w:space="0"/>
              <w:right w:val="single" w:color="auto" w:sz="6" w:space="0"/>
            </w:tcBorders>
            <w:vAlign w:val="center"/>
          </w:tcPr>
          <w:p w:rsidR="00B70258" w:rsidP="00E92BA0" w:rsidRDefault="004E0D79" w14:paraId="259F8B9A" w14:textId="77777777">
            <w:pPr>
              <w:autoSpaceDE w:val="0"/>
              <w:autoSpaceDN w:val="0"/>
              <w:jc w:val="center"/>
              <w:rPr>
                <w:rFonts w:asciiTheme="minorHAnsi" w:hAnsiTheme="minorHAnsi"/>
              </w:rPr>
            </w:pPr>
            <w:r>
              <w:rPr>
                <w:rFonts w:asciiTheme="minorHAnsi" w:hAnsiTheme="minorHAnsi"/>
              </w:rPr>
              <w:t>Scope Changes</w:t>
            </w:r>
          </w:p>
        </w:tc>
        <w:tc>
          <w:tcPr>
            <w:tcW w:w="1702" w:type="dxa"/>
            <w:tcBorders>
              <w:top w:val="single" w:color="auto" w:sz="6" w:space="0"/>
              <w:left w:val="single" w:color="auto" w:sz="6" w:space="0"/>
              <w:bottom w:val="single" w:color="auto" w:sz="6" w:space="0"/>
              <w:right w:val="single" w:color="auto" w:sz="6" w:space="0"/>
            </w:tcBorders>
            <w:vAlign w:val="center"/>
          </w:tcPr>
          <w:p w:rsidR="00B70258" w:rsidP="00E92BA0" w:rsidRDefault="00B70258" w14:paraId="74BB60B8" w14:textId="77777777">
            <w:pPr>
              <w:autoSpaceDE w:val="0"/>
              <w:autoSpaceDN w:val="0"/>
              <w:jc w:val="center"/>
              <w:rPr>
                <w:rFonts w:asciiTheme="minorHAnsi" w:hAnsiTheme="minorHAnsi"/>
              </w:rPr>
            </w:pPr>
            <w:r>
              <w:rPr>
                <w:rFonts w:asciiTheme="minorHAnsi" w:hAnsiTheme="minorHAnsi"/>
              </w:rPr>
              <w:t>Andy Davies</w:t>
            </w:r>
          </w:p>
          <w:p w:rsidR="00B70258" w:rsidP="00E92BA0" w:rsidRDefault="00B70258" w14:paraId="537A6183" w14:textId="77777777">
            <w:pPr>
              <w:autoSpaceDE w:val="0"/>
              <w:autoSpaceDN w:val="0"/>
              <w:jc w:val="center"/>
              <w:rPr>
                <w:rFonts w:asciiTheme="minorHAnsi" w:hAnsiTheme="minorHAnsi"/>
              </w:rPr>
            </w:pPr>
          </w:p>
        </w:tc>
      </w:tr>
      <w:tr w:rsidRPr="00C82298" w:rsidR="005E7641" w:rsidTr="00AB047E" w14:paraId="3F097FAF"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5E7641" w:rsidP="00E92BA0" w:rsidRDefault="005E7641" w14:paraId="0D82D2C1" w14:textId="77777777">
            <w:pPr>
              <w:autoSpaceDE w:val="0"/>
              <w:autoSpaceDN w:val="0"/>
              <w:jc w:val="center"/>
              <w:rPr>
                <w:rFonts w:cs="Arial" w:asciiTheme="minorHAnsi" w:hAnsiTheme="minorHAnsi"/>
              </w:rPr>
            </w:pPr>
            <w:r>
              <w:rPr>
                <w:rFonts w:cs="Arial" w:asciiTheme="minorHAnsi" w:hAnsiTheme="minorHAnsi"/>
              </w:rPr>
              <w:t>13.3</w:t>
            </w:r>
          </w:p>
        </w:tc>
        <w:tc>
          <w:tcPr>
            <w:tcW w:w="1276" w:type="dxa"/>
            <w:tcBorders>
              <w:top w:val="single" w:color="auto" w:sz="6" w:space="0"/>
              <w:left w:val="single" w:color="auto" w:sz="6" w:space="0"/>
              <w:bottom w:val="single" w:color="auto" w:sz="6" w:space="0"/>
              <w:right w:val="single" w:color="auto" w:sz="6" w:space="0"/>
            </w:tcBorders>
            <w:vAlign w:val="center"/>
          </w:tcPr>
          <w:p w:rsidR="005E7641" w:rsidP="00E92BA0" w:rsidRDefault="005E7641" w14:paraId="6EDBF546" w14:textId="77777777">
            <w:pPr>
              <w:pStyle w:val="TableText"/>
              <w:rPr>
                <w:rFonts w:asciiTheme="minorHAnsi" w:hAnsiTheme="minorHAnsi"/>
                <w:sz w:val="22"/>
                <w:szCs w:val="22"/>
              </w:rPr>
            </w:pPr>
            <w:r>
              <w:rPr>
                <w:rFonts w:asciiTheme="minorHAnsi" w:hAnsiTheme="minorHAnsi"/>
                <w:sz w:val="22"/>
                <w:szCs w:val="22"/>
              </w:rPr>
              <w:t>06/05/2016</w:t>
            </w:r>
          </w:p>
        </w:tc>
        <w:tc>
          <w:tcPr>
            <w:tcW w:w="4819" w:type="dxa"/>
            <w:tcBorders>
              <w:top w:val="single" w:color="auto" w:sz="6" w:space="0"/>
              <w:left w:val="single" w:color="auto" w:sz="6" w:space="0"/>
              <w:bottom w:val="single" w:color="auto" w:sz="6" w:space="0"/>
              <w:right w:val="single" w:color="auto" w:sz="6" w:space="0"/>
            </w:tcBorders>
            <w:vAlign w:val="center"/>
          </w:tcPr>
          <w:p w:rsidR="005E7641" w:rsidP="00E92BA0" w:rsidRDefault="005E7641" w14:paraId="075D835B" w14:textId="77777777">
            <w:pPr>
              <w:pStyle w:val="TableText"/>
              <w:spacing w:before="120" w:after="120"/>
              <w:rPr>
                <w:rFonts w:asciiTheme="minorHAnsi" w:hAnsiTheme="minorHAnsi"/>
                <w:sz w:val="22"/>
                <w:szCs w:val="22"/>
              </w:rPr>
            </w:pPr>
            <w:r>
              <w:rPr>
                <w:rFonts w:asciiTheme="minorHAnsi" w:hAnsiTheme="minorHAnsi"/>
                <w:sz w:val="22"/>
                <w:szCs w:val="22"/>
              </w:rPr>
              <w:t>Updated during workshop Sessions 1 &amp; 2 for alignment to XSDs</w:t>
            </w:r>
          </w:p>
        </w:tc>
        <w:tc>
          <w:tcPr>
            <w:tcW w:w="1842" w:type="dxa"/>
            <w:tcBorders>
              <w:top w:val="single" w:color="auto" w:sz="6" w:space="0"/>
              <w:left w:val="single" w:color="auto" w:sz="6" w:space="0"/>
              <w:bottom w:val="single" w:color="auto" w:sz="6" w:space="0"/>
              <w:right w:val="single" w:color="auto" w:sz="6" w:space="0"/>
            </w:tcBorders>
            <w:vAlign w:val="center"/>
          </w:tcPr>
          <w:p w:rsidR="005E7641" w:rsidP="00E92BA0" w:rsidRDefault="005E7641" w14:paraId="2984F687" w14:textId="77777777">
            <w:pPr>
              <w:autoSpaceDE w:val="0"/>
              <w:autoSpaceDN w:val="0"/>
              <w:jc w:val="center"/>
              <w:rPr>
                <w:rFonts w:asciiTheme="minorHAnsi" w:hAnsiTheme="minorHAnsi"/>
              </w:rPr>
            </w:pPr>
            <w:r>
              <w:rPr>
                <w:rFonts w:asciiTheme="minorHAnsi" w:hAnsiTheme="minorHAnsi"/>
              </w:rPr>
              <w:t>Combined Workgroup</w:t>
            </w:r>
          </w:p>
        </w:tc>
        <w:tc>
          <w:tcPr>
            <w:tcW w:w="1702" w:type="dxa"/>
            <w:tcBorders>
              <w:top w:val="single" w:color="auto" w:sz="6" w:space="0"/>
              <w:left w:val="single" w:color="auto" w:sz="6" w:space="0"/>
              <w:bottom w:val="single" w:color="auto" w:sz="6" w:space="0"/>
              <w:right w:val="single" w:color="auto" w:sz="6" w:space="0"/>
            </w:tcBorders>
            <w:vAlign w:val="center"/>
          </w:tcPr>
          <w:p w:rsidR="005E7641" w:rsidP="00E92BA0" w:rsidRDefault="005E7641" w14:paraId="6CF262EB" w14:textId="77777777">
            <w:pPr>
              <w:autoSpaceDE w:val="0"/>
              <w:autoSpaceDN w:val="0"/>
              <w:jc w:val="center"/>
              <w:rPr>
                <w:rFonts w:asciiTheme="minorHAnsi" w:hAnsiTheme="minorHAnsi"/>
              </w:rPr>
            </w:pPr>
            <w:r>
              <w:rPr>
                <w:rFonts w:asciiTheme="minorHAnsi" w:hAnsiTheme="minorHAnsi"/>
              </w:rPr>
              <w:t>Andy Davies</w:t>
            </w:r>
          </w:p>
          <w:p w:rsidR="005E7641" w:rsidP="00E92BA0" w:rsidRDefault="005E7641" w14:paraId="29C9D552" w14:textId="77777777">
            <w:pPr>
              <w:autoSpaceDE w:val="0"/>
              <w:autoSpaceDN w:val="0"/>
              <w:jc w:val="center"/>
              <w:rPr>
                <w:rFonts w:asciiTheme="minorHAnsi" w:hAnsiTheme="minorHAnsi"/>
              </w:rPr>
            </w:pPr>
          </w:p>
        </w:tc>
      </w:tr>
      <w:tr w:rsidRPr="00C82298" w:rsidR="00AB2BFB" w:rsidTr="00AB047E" w14:paraId="351B28B0"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AB2BFB" w:rsidP="00E92BA0" w:rsidRDefault="00AB2BFB" w14:paraId="6A742EB2" w14:textId="77777777">
            <w:pPr>
              <w:autoSpaceDE w:val="0"/>
              <w:autoSpaceDN w:val="0"/>
              <w:jc w:val="center"/>
              <w:rPr>
                <w:rFonts w:cs="Arial" w:asciiTheme="minorHAnsi" w:hAnsiTheme="minorHAnsi"/>
              </w:rPr>
            </w:pPr>
            <w:r>
              <w:rPr>
                <w:rFonts w:cs="Arial" w:asciiTheme="minorHAnsi" w:hAnsiTheme="minorHAnsi"/>
              </w:rPr>
              <w:t>13.4</w:t>
            </w:r>
          </w:p>
        </w:tc>
        <w:tc>
          <w:tcPr>
            <w:tcW w:w="1276" w:type="dxa"/>
            <w:tcBorders>
              <w:top w:val="single" w:color="auto" w:sz="6" w:space="0"/>
              <w:left w:val="single" w:color="auto" w:sz="6" w:space="0"/>
              <w:bottom w:val="single" w:color="auto" w:sz="6" w:space="0"/>
              <w:right w:val="single" w:color="auto" w:sz="6" w:space="0"/>
            </w:tcBorders>
            <w:vAlign w:val="center"/>
          </w:tcPr>
          <w:p w:rsidR="00AB2BFB" w:rsidP="00E92BA0" w:rsidRDefault="00AB2BFB" w14:paraId="06303F81" w14:textId="77777777">
            <w:pPr>
              <w:pStyle w:val="TableText"/>
              <w:rPr>
                <w:rFonts w:asciiTheme="minorHAnsi" w:hAnsiTheme="minorHAnsi"/>
                <w:sz w:val="22"/>
                <w:szCs w:val="22"/>
              </w:rPr>
            </w:pPr>
            <w:r>
              <w:rPr>
                <w:rFonts w:asciiTheme="minorHAnsi" w:hAnsiTheme="minorHAnsi"/>
                <w:sz w:val="22"/>
                <w:szCs w:val="22"/>
              </w:rPr>
              <w:t>09/05/2016</w:t>
            </w:r>
          </w:p>
        </w:tc>
        <w:tc>
          <w:tcPr>
            <w:tcW w:w="4819" w:type="dxa"/>
            <w:tcBorders>
              <w:top w:val="single" w:color="auto" w:sz="6" w:space="0"/>
              <w:left w:val="single" w:color="auto" w:sz="6" w:space="0"/>
              <w:bottom w:val="single" w:color="auto" w:sz="6" w:space="0"/>
              <w:right w:val="single" w:color="auto" w:sz="6" w:space="0"/>
            </w:tcBorders>
            <w:vAlign w:val="center"/>
          </w:tcPr>
          <w:p w:rsidR="00AB2BFB" w:rsidP="00E92BA0" w:rsidRDefault="00AB2BFB" w14:paraId="0400ED5E" w14:textId="77777777">
            <w:pPr>
              <w:pStyle w:val="TableText"/>
              <w:spacing w:before="120" w:after="120"/>
              <w:rPr>
                <w:rFonts w:asciiTheme="minorHAnsi" w:hAnsiTheme="minorHAnsi"/>
                <w:sz w:val="22"/>
                <w:szCs w:val="22"/>
              </w:rPr>
            </w:pPr>
            <w:r>
              <w:rPr>
                <w:rFonts w:asciiTheme="minorHAnsi" w:hAnsiTheme="minorHAnsi"/>
                <w:sz w:val="22"/>
                <w:szCs w:val="22"/>
              </w:rPr>
              <w:t>Updated during workshop Sessions 3 &amp; 4 for alignment to XSDs</w:t>
            </w:r>
          </w:p>
        </w:tc>
        <w:tc>
          <w:tcPr>
            <w:tcW w:w="1842" w:type="dxa"/>
            <w:tcBorders>
              <w:top w:val="single" w:color="auto" w:sz="6" w:space="0"/>
              <w:left w:val="single" w:color="auto" w:sz="6" w:space="0"/>
              <w:bottom w:val="single" w:color="auto" w:sz="6" w:space="0"/>
              <w:right w:val="single" w:color="auto" w:sz="6" w:space="0"/>
            </w:tcBorders>
            <w:vAlign w:val="center"/>
          </w:tcPr>
          <w:p w:rsidR="00AB2BFB" w:rsidP="00E92BA0" w:rsidRDefault="00AB2BFB" w14:paraId="329ED6C9" w14:textId="77777777">
            <w:pPr>
              <w:autoSpaceDE w:val="0"/>
              <w:autoSpaceDN w:val="0"/>
              <w:jc w:val="center"/>
              <w:rPr>
                <w:rFonts w:asciiTheme="minorHAnsi" w:hAnsiTheme="minorHAnsi"/>
              </w:rPr>
            </w:pPr>
            <w:r>
              <w:rPr>
                <w:rFonts w:asciiTheme="minorHAnsi" w:hAnsiTheme="minorHAnsi"/>
              </w:rPr>
              <w:t>Combined Workgroup</w:t>
            </w:r>
          </w:p>
        </w:tc>
        <w:tc>
          <w:tcPr>
            <w:tcW w:w="1702" w:type="dxa"/>
            <w:tcBorders>
              <w:top w:val="single" w:color="auto" w:sz="6" w:space="0"/>
              <w:left w:val="single" w:color="auto" w:sz="6" w:space="0"/>
              <w:bottom w:val="single" w:color="auto" w:sz="6" w:space="0"/>
              <w:right w:val="single" w:color="auto" w:sz="6" w:space="0"/>
            </w:tcBorders>
            <w:vAlign w:val="center"/>
          </w:tcPr>
          <w:p w:rsidR="00AB2BFB" w:rsidP="00E92BA0" w:rsidRDefault="00AB2BFB" w14:paraId="12A2BA3C" w14:textId="77777777">
            <w:pPr>
              <w:autoSpaceDE w:val="0"/>
              <w:autoSpaceDN w:val="0"/>
              <w:jc w:val="center"/>
              <w:rPr>
                <w:rFonts w:asciiTheme="minorHAnsi" w:hAnsiTheme="minorHAnsi"/>
              </w:rPr>
            </w:pPr>
            <w:r>
              <w:rPr>
                <w:rFonts w:asciiTheme="minorHAnsi" w:hAnsiTheme="minorHAnsi"/>
              </w:rPr>
              <w:t>Andy Davies</w:t>
            </w:r>
          </w:p>
          <w:p w:rsidR="00AB2BFB" w:rsidP="00E92BA0" w:rsidRDefault="00AB2BFB" w14:paraId="07CF41C7" w14:textId="77777777">
            <w:pPr>
              <w:autoSpaceDE w:val="0"/>
              <w:autoSpaceDN w:val="0"/>
              <w:jc w:val="center"/>
              <w:rPr>
                <w:rFonts w:asciiTheme="minorHAnsi" w:hAnsiTheme="minorHAnsi"/>
              </w:rPr>
            </w:pPr>
          </w:p>
        </w:tc>
      </w:tr>
      <w:tr w:rsidRPr="00C82298" w:rsidR="00BA7808" w:rsidTr="00AB047E" w14:paraId="0AC8036D"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BA7808" w:rsidP="00E92BA0" w:rsidRDefault="00BA7808" w14:paraId="6DF4C705" w14:textId="77777777">
            <w:pPr>
              <w:autoSpaceDE w:val="0"/>
              <w:autoSpaceDN w:val="0"/>
              <w:jc w:val="center"/>
              <w:rPr>
                <w:rFonts w:cs="Arial" w:asciiTheme="minorHAnsi" w:hAnsiTheme="minorHAnsi"/>
              </w:rPr>
            </w:pPr>
            <w:r>
              <w:rPr>
                <w:rFonts w:cs="Arial" w:asciiTheme="minorHAnsi" w:hAnsiTheme="minorHAnsi"/>
              </w:rPr>
              <w:t>13.5</w:t>
            </w:r>
          </w:p>
        </w:tc>
        <w:tc>
          <w:tcPr>
            <w:tcW w:w="1276" w:type="dxa"/>
            <w:tcBorders>
              <w:top w:val="single" w:color="auto" w:sz="6" w:space="0"/>
              <w:left w:val="single" w:color="auto" w:sz="6" w:space="0"/>
              <w:bottom w:val="single" w:color="auto" w:sz="6" w:space="0"/>
              <w:right w:val="single" w:color="auto" w:sz="6" w:space="0"/>
            </w:tcBorders>
            <w:vAlign w:val="center"/>
          </w:tcPr>
          <w:p w:rsidR="00BA7808" w:rsidP="00E92BA0" w:rsidRDefault="00BA7808" w14:paraId="6283F7E9" w14:textId="77777777">
            <w:pPr>
              <w:pStyle w:val="TableText"/>
              <w:rPr>
                <w:rFonts w:asciiTheme="minorHAnsi" w:hAnsiTheme="minorHAnsi"/>
                <w:sz w:val="22"/>
                <w:szCs w:val="22"/>
              </w:rPr>
            </w:pPr>
            <w:r>
              <w:rPr>
                <w:rFonts w:asciiTheme="minorHAnsi" w:hAnsiTheme="minorHAnsi"/>
                <w:sz w:val="22"/>
                <w:szCs w:val="22"/>
              </w:rPr>
              <w:t>2</w:t>
            </w:r>
            <w:r w:rsidR="004E0D79">
              <w:rPr>
                <w:rFonts w:asciiTheme="minorHAnsi" w:hAnsiTheme="minorHAnsi"/>
                <w:sz w:val="22"/>
                <w:szCs w:val="22"/>
              </w:rPr>
              <w:t>7</w:t>
            </w:r>
            <w:r>
              <w:rPr>
                <w:rFonts w:asciiTheme="minorHAnsi" w:hAnsiTheme="minorHAnsi"/>
                <w:sz w:val="22"/>
                <w:szCs w:val="22"/>
              </w:rPr>
              <w:t>/05/2016</w:t>
            </w:r>
          </w:p>
        </w:tc>
        <w:tc>
          <w:tcPr>
            <w:tcW w:w="4819" w:type="dxa"/>
            <w:tcBorders>
              <w:top w:val="single" w:color="auto" w:sz="6" w:space="0"/>
              <w:left w:val="single" w:color="auto" w:sz="6" w:space="0"/>
              <w:bottom w:val="single" w:color="auto" w:sz="6" w:space="0"/>
              <w:right w:val="single" w:color="auto" w:sz="6" w:space="0"/>
            </w:tcBorders>
            <w:vAlign w:val="center"/>
          </w:tcPr>
          <w:p w:rsidR="00BA7808" w:rsidP="00E92BA0" w:rsidRDefault="00BA7808" w14:paraId="7BCA9177" w14:textId="77777777">
            <w:pPr>
              <w:pStyle w:val="TableText"/>
              <w:spacing w:before="120" w:after="120"/>
              <w:rPr>
                <w:rFonts w:asciiTheme="minorHAnsi" w:hAnsiTheme="minorHAnsi"/>
                <w:sz w:val="22"/>
                <w:szCs w:val="22"/>
              </w:rPr>
            </w:pPr>
            <w:r>
              <w:rPr>
                <w:rFonts w:asciiTheme="minorHAnsi" w:hAnsiTheme="minorHAnsi"/>
                <w:sz w:val="22"/>
                <w:szCs w:val="22"/>
              </w:rPr>
              <w:t>Updated after workshop Session (25/5/2016) for alignment to XSDs</w:t>
            </w:r>
          </w:p>
        </w:tc>
        <w:tc>
          <w:tcPr>
            <w:tcW w:w="1842" w:type="dxa"/>
            <w:tcBorders>
              <w:top w:val="single" w:color="auto" w:sz="6" w:space="0"/>
              <w:left w:val="single" w:color="auto" w:sz="6" w:space="0"/>
              <w:bottom w:val="single" w:color="auto" w:sz="6" w:space="0"/>
              <w:right w:val="single" w:color="auto" w:sz="6" w:space="0"/>
            </w:tcBorders>
            <w:vAlign w:val="center"/>
          </w:tcPr>
          <w:p w:rsidR="00BA7808" w:rsidP="00E92BA0" w:rsidRDefault="00BA7808" w14:paraId="253B6AAF" w14:textId="77777777">
            <w:pPr>
              <w:autoSpaceDE w:val="0"/>
              <w:autoSpaceDN w:val="0"/>
              <w:jc w:val="center"/>
              <w:rPr>
                <w:rFonts w:asciiTheme="minorHAnsi" w:hAnsiTheme="minorHAnsi"/>
              </w:rPr>
            </w:pPr>
            <w:r>
              <w:rPr>
                <w:rFonts w:asciiTheme="minorHAnsi" w:hAnsiTheme="minorHAnsi"/>
              </w:rPr>
              <w:t>Combined Workgroup</w:t>
            </w:r>
          </w:p>
        </w:tc>
        <w:tc>
          <w:tcPr>
            <w:tcW w:w="1702" w:type="dxa"/>
            <w:tcBorders>
              <w:top w:val="single" w:color="auto" w:sz="6" w:space="0"/>
              <w:left w:val="single" w:color="auto" w:sz="6" w:space="0"/>
              <w:bottom w:val="single" w:color="auto" w:sz="6" w:space="0"/>
              <w:right w:val="single" w:color="auto" w:sz="6" w:space="0"/>
            </w:tcBorders>
            <w:vAlign w:val="center"/>
          </w:tcPr>
          <w:p w:rsidR="00BA7808" w:rsidP="00E92BA0" w:rsidRDefault="00BA7808" w14:paraId="73787724" w14:textId="77777777">
            <w:pPr>
              <w:autoSpaceDE w:val="0"/>
              <w:autoSpaceDN w:val="0"/>
              <w:jc w:val="center"/>
              <w:rPr>
                <w:rFonts w:asciiTheme="minorHAnsi" w:hAnsiTheme="minorHAnsi"/>
              </w:rPr>
            </w:pPr>
            <w:r>
              <w:rPr>
                <w:rFonts w:asciiTheme="minorHAnsi" w:hAnsiTheme="minorHAnsi"/>
              </w:rPr>
              <w:t>Andy Davies</w:t>
            </w:r>
          </w:p>
          <w:p w:rsidR="00BA7808" w:rsidP="00E92BA0" w:rsidRDefault="00BA7808" w14:paraId="6F7F896D" w14:textId="77777777">
            <w:pPr>
              <w:autoSpaceDE w:val="0"/>
              <w:autoSpaceDN w:val="0"/>
              <w:jc w:val="center"/>
              <w:rPr>
                <w:rFonts w:asciiTheme="minorHAnsi" w:hAnsiTheme="minorHAnsi"/>
              </w:rPr>
            </w:pPr>
          </w:p>
        </w:tc>
      </w:tr>
      <w:tr w:rsidRPr="00C82298" w:rsidR="003003E9" w:rsidTr="00AB047E" w14:paraId="3819A35F"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3003E9" w:rsidP="00E92BA0" w:rsidRDefault="003003E9" w14:paraId="36382492" w14:textId="77777777">
            <w:pPr>
              <w:autoSpaceDE w:val="0"/>
              <w:autoSpaceDN w:val="0"/>
              <w:jc w:val="center"/>
              <w:rPr>
                <w:rFonts w:cs="Arial" w:asciiTheme="minorHAnsi" w:hAnsiTheme="minorHAnsi"/>
              </w:rPr>
            </w:pPr>
            <w:r>
              <w:rPr>
                <w:rFonts w:cs="Arial" w:asciiTheme="minorHAnsi" w:hAnsiTheme="minorHAnsi"/>
              </w:rPr>
              <w:t>13.6</w:t>
            </w:r>
          </w:p>
        </w:tc>
        <w:tc>
          <w:tcPr>
            <w:tcW w:w="1276" w:type="dxa"/>
            <w:tcBorders>
              <w:top w:val="single" w:color="auto" w:sz="6" w:space="0"/>
              <w:left w:val="single" w:color="auto" w:sz="6" w:space="0"/>
              <w:bottom w:val="single" w:color="auto" w:sz="6" w:space="0"/>
              <w:right w:val="single" w:color="auto" w:sz="6" w:space="0"/>
            </w:tcBorders>
            <w:vAlign w:val="center"/>
          </w:tcPr>
          <w:p w:rsidR="003003E9" w:rsidP="00E92BA0" w:rsidRDefault="003003E9" w14:paraId="22DFC2D1" w14:textId="77777777">
            <w:pPr>
              <w:pStyle w:val="TableText"/>
              <w:rPr>
                <w:rFonts w:asciiTheme="minorHAnsi" w:hAnsiTheme="minorHAnsi"/>
                <w:sz w:val="22"/>
                <w:szCs w:val="22"/>
              </w:rPr>
            </w:pPr>
            <w:r>
              <w:rPr>
                <w:rFonts w:asciiTheme="minorHAnsi" w:hAnsiTheme="minorHAnsi"/>
                <w:sz w:val="22"/>
                <w:szCs w:val="22"/>
              </w:rPr>
              <w:t>0</w:t>
            </w:r>
            <w:r w:rsidR="0093411B">
              <w:rPr>
                <w:rFonts w:asciiTheme="minorHAnsi" w:hAnsiTheme="minorHAnsi"/>
                <w:sz w:val="22"/>
                <w:szCs w:val="22"/>
              </w:rPr>
              <w:t>6</w:t>
            </w:r>
            <w:r>
              <w:rPr>
                <w:rFonts w:asciiTheme="minorHAnsi" w:hAnsiTheme="minorHAnsi"/>
                <w:sz w:val="22"/>
                <w:szCs w:val="22"/>
              </w:rPr>
              <w:t>/0</w:t>
            </w:r>
            <w:r w:rsidR="0093411B">
              <w:rPr>
                <w:rFonts w:asciiTheme="minorHAnsi" w:hAnsiTheme="minorHAnsi"/>
                <w:sz w:val="22"/>
                <w:szCs w:val="22"/>
              </w:rPr>
              <w:t>7</w:t>
            </w:r>
            <w:r>
              <w:rPr>
                <w:rFonts w:asciiTheme="minorHAnsi" w:hAnsiTheme="minorHAnsi"/>
                <w:sz w:val="22"/>
                <w:szCs w:val="22"/>
              </w:rPr>
              <w:t>/2016</w:t>
            </w:r>
          </w:p>
        </w:tc>
        <w:tc>
          <w:tcPr>
            <w:tcW w:w="4819" w:type="dxa"/>
            <w:tcBorders>
              <w:top w:val="single" w:color="auto" w:sz="6" w:space="0"/>
              <w:left w:val="single" w:color="auto" w:sz="6" w:space="0"/>
              <w:bottom w:val="single" w:color="auto" w:sz="6" w:space="0"/>
              <w:right w:val="single" w:color="auto" w:sz="6" w:space="0"/>
            </w:tcBorders>
            <w:vAlign w:val="center"/>
          </w:tcPr>
          <w:p w:rsidR="003003E9" w:rsidP="00E92BA0" w:rsidRDefault="003003E9" w14:paraId="7D41943A" w14:textId="77777777">
            <w:pPr>
              <w:pStyle w:val="TableText"/>
              <w:spacing w:before="120" w:after="120"/>
              <w:rPr>
                <w:rFonts w:asciiTheme="minorHAnsi" w:hAnsiTheme="minorHAnsi"/>
                <w:sz w:val="22"/>
                <w:szCs w:val="22"/>
              </w:rPr>
            </w:pPr>
            <w:r>
              <w:rPr>
                <w:rFonts w:asciiTheme="minorHAnsi" w:hAnsiTheme="minorHAnsi"/>
                <w:sz w:val="22"/>
                <w:szCs w:val="22"/>
              </w:rPr>
              <w:t>Updated after industry feedback from above sessions</w:t>
            </w:r>
            <w:r w:rsidR="0093411B">
              <w:rPr>
                <w:rFonts w:asciiTheme="minorHAnsi" w:hAnsiTheme="minorHAnsi"/>
                <w:sz w:val="22"/>
                <w:szCs w:val="22"/>
              </w:rPr>
              <w:t>.  Removed list of changes as per 31.1 (previously Appendix H)</w:t>
            </w:r>
          </w:p>
        </w:tc>
        <w:tc>
          <w:tcPr>
            <w:tcW w:w="1842" w:type="dxa"/>
            <w:tcBorders>
              <w:top w:val="single" w:color="auto" w:sz="6" w:space="0"/>
              <w:left w:val="single" w:color="auto" w:sz="6" w:space="0"/>
              <w:bottom w:val="single" w:color="auto" w:sz="6" w:space="0"/>
              <w:right w:val="single" w:color="auto" w:sz="6" w:space="0"/>
            </w:tcBorders>
            <w:vAlign w:val="center"/>
          </w:tcPr>
          <w:p w:rsidR="003003E9" w:rsidP="00E92BA0" w:rsidRDefault="003003E9" w14:paraId="57E08023" w14:textId="77777777">
            <w:pPr>
              <w:autoSpaceDE w:val="0"/>
              <w:autoSpaceDN w:val="0"/>
              <w:jc w:val="center"/>
              <w:rPr>
                <w:rFonts w:asciiTheme="minorHAnsi" w:hAnsiTheme="minorHAnsi"/>
              </w:rPr>
            </w:pPr>
            <w:r>
              <w:rPr>
                <w:rFonts w:asciiTheme="minorHAnsi" w:hAnsiTheme="minorHAnsi"/>
              </w:rPr>
              <w:t>Combined Workgroup</w:t>
            </w:r>
          </w:p>
        </w:tc>
        <w:tc>
          <w:tcPr>
            <w:tcW w:w="1702" w:type="dxa"/>
            <w:tcBorders>
              <w:top w:val="single" w:color="auto" w:sz="6" w:space="0"/>
              <w:left w:val="single" w:color="auto" w:sz="6" w:space="0"/>
              <w:bottom w:val="single" w:color="auto" w:sz="6" w:space="0"/>
              <w:right w:val="single" w:color="auto" w:sz="6" w:space="0"/>
            </w:tcBorders>
            <w:vAlign w:val="center"/>
          </w:tcPr>
          <w:p w:rsidR="003003E9" w:rsidP="00E92BA0" w:rsidRDefault="003003E9" w14:paraId="5AA09D59" w14:textId="77777777">
            <w:pPr>
              <w:autoSpaceDE w:val="0"/>
              <w:autoSpaceDN w:val="0"/>
              <w:jc w:val="center"/>
              <w:rPr>
                <w:rFonts w:asciiTheme="minorHAnsi" w:hAnsiTheme="minorHAnsi"/>
              </w:rPr>
            </w:pPr>
            <w:r>
              <w:rPr>
                <w:rFonts w:asciiTheme="minorHAnsi" w:hAnsiTheme="minorHAnsi"/>
              </w:rPr>
              <w:t>Andy Davies</w:t>
            </w:r>
          </w:p>
          <w:p w:rsidR="003003E9" w:rsidP="00E92BA0" w:rsidRDefault="003003E9" w14:paraId="5EC148FB" w14:textId="77777777">
            <w:pPr>
              <w:autoSpaceDE w:val="0"/>
              <w:autoSpaceDN w:val="0"/>
              <w:jc w:val="center"/>
              <w:rPr>
                <w:rFonts w:asciiTheme="minorHAnsi" w:hAnsiTheme="minorHAnsi"/>
              </w:rPr>
            </w:pPr>
          </w:p>
        </w:tc>
      </w:tr>
      <w:tr w:rsidRPr="00C82298" w:rsidR="00C335B1" w:rsidTr="00AB047E" w14:paraId="56AA4070"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C335B1" w:rsidP="00E92BA0" w:rsidRDefault="00C857DA" w14:paraId="4A9D335A" w14:textId="77777777">
            <w:pPr>
              <w:autoSpaceDE w:val="0"/>
              <w:autoSpaceDN w:val="0"/>
              <w:jc w:val="center"/>
              <w:rPr>
                <w:rFonts w:cs="Arial" w:asciiTheme="minorHAnsi" w:hAnsiTheme="minorHAnsi"/>
              </w:rPr>
            </w:pPr>
            <w:r>
              <w:rPr>
                <w:rFonts w:cs="Arial" w:asciiTheme="minorHAnsi" w:hAnsiTheme="minorHAnsi"/>
              </w:rPr>
              <w:t>13.7</w:t>
            </w:r>
          </w:p>
        </w:tc>
        <w:tc>
          <w:tcPr>
            <w:tcW w:w="1276" w:type="dxa"/>
            <w:tcBorders>
              <w:top w:val="single" w:color="auto" w:sz="6" w:space="0"/>
              <w:left w:val="single" w:color="auto" w:sz="6" w:space="0"/>
              <w:bottom w:val="single" w:color="auto" w:sz="6" w:space="0"/>
              <w:right w:val="single" w:color="auto" w:sz="6" w:space="0"/>
            </w:tcBorders>
            <w:vAlign w:val="center"/>
          </w:tcPr>
          <w:p w:rsidR="00C335B1" w:rsidP="00E92BA0" w:rsidRDefault="00C335B1" w14:paraId="0BC7D43F" w14:textId="77777777">
            <w:pPr>
              <w:pStyle w:val="TableText"/>
              <w:rPr>
                <w:rFonts w:asciiTheme="minorHAnsi" w:hAnsiTheme="minorHAnsi"/>
                <w:sz w:val="22"/>
                <w:szCs w:val="22"/>
              </w:rPr>
            </w:pPr>
            <w:r>
              <w:rPr>
                <w:rFonts w:asciiTheme="minorHAnsi" w:hAnsiTheme="minorHAnsi"/>
                <w:sz w:val="22"/>
                <w:szCs w:val="22"/>
              </w:rPr>
              <w:t>18/07/2016</w:t>
            </w:r>
          </w:p>
        </w:tc>
        <w:tc>
          <w:tcPr>
            <w:tcW w:w="4819" w:type="dxa"/>
            <w:tcBorders>
              <w:top w:val="single" w:color="auto" w:sz="6" w:space="0"/>
              <w:left w:val="single" w:color="auto" w:sz="6" w:space="0"/>
              <w:bottom w:val="single" w:color="auto" w:sz="6" w:space="0"/>
              <w:right w:val="single" w:color="auto" w:sz="6" w:space="0"/>
            </w:tcBorders>
            <w:vAlign w:val="center"/>
          </w:tcPr>
          <w:p w:rsidR="00C335B1" w:rsidP="00E92BA0" w:rsidRDefault="00C335B1" w14:paraId="0C26327B" w14:textId="77777777">
            <w:pPr>
              <w:pStyle w:val="TableText"/>
              <w:spacing w:before="120" w:after="120"/>
              <w:rPr>
                <w:rFonts w:asciiTheme="minorHAnsi" w:hAnsiTheme="minorHAnsi"/>
                <w:sz w:val="22"/>
                <w:szCs w:val="22"/>
              </w:rPr>
            </w:pPr>
            <w:r>
              <w:rPr>
                <w:rFonts w:asciiTheme="minorHAnsi" w:hAnsiTheme="minorHAnsi"/>
                <w:sz w:val="22"/>
                <w:szCs w:val="22"/>
              </w:rPr>
              <w:t xml:space="preserve">Updated after industry feedback from </w:t>
            </w:r>
            <w:r w:rsidR="00607F73">
              <w:rPr>
                <w:rFonts w:asciiTheme="minorHAnsi" w:hAnsiTheme="minorHAnsi"/>
                <w:sz w:val="22"/>
                <w:szCs w:val="22"/>
              </w:rPr>
              <w:t>Technical Design Authority</w:t>
            </w:r>
            <w:r w:rsidR="002822BC">
              <w:rPr>
                <w:rFonts w:asciiTheme="minorHAnsi" w:hAnsiTheme="minorHAnsi"/>
                <w:sz w:val="22"/>
                <w:szCs w:val="22"/>
              </w:rPr>
              <w:t xml:space="preserve"> workshop 1</w:t>
            </w:r>
          </w:p>
        </w:tc>
        <w:tc>
          <w:tcPr>
            <w:tcW w:w="1842" w:type="dxa"/>
            <w:tcBorders>
              <w:top w:val="single" w:color="auto" w:sz="6" w:space="0"/>
              <w:left w:val="single" w:color="auto" w:sz="6" w:space="0"/>
              <w:bottom w:val="single" w:color="auto" w:sz="6" w:space="0"/>
              <w:right w:val="single" w:color="auto" w:sz="6" w:space="0"/>
            </w:tcBorders>
            <w:vAlign w:val="center"/>
          </w:tcPr>
          <w:p w:rsidR="00C335B1" w:rsidP="00E92BA0" w:rsidRDefault="00607F73" w14:paraId="306B5800" w14:textId="77777777">
            <w:pPr>
              <w:autoSpaceDE w:val="0"/>
              <w:autoSpaceDN w:val="0"/>
              <w:jc w:val="center"/>
              <w:rPr>
                <w:rFonts w:asciiTheme="minorHAnsi" w:hAnsiTheme="minorHAnsi"/>
              </w:rPr>
            </w:pPr>
            <w:r>
              <w:rPr>
                <w:rFonts w:asciiTheme="minorHAnsi" w:hAnsiTheme="minorHAnsi"/>
              </w:rPr>
              <w:t xml:space="preserve">TDA </w:t>
            </w:r>
            <w:r w:rsidR="00C335B1">
              <w:rPr>
                <w:rFonts w:asciiTheme="minorHAnsi" w:hAnsiTheme="minorHAnsi"/>
              </w:rPr>
              <w:t>Workgroup</w:t>
            </w:r>
          </w:p>
        </w:tc>
        <w:tc>
          <w:tcPr>
            <w:tcW w:w="1702" w:type="dxa"/>
            <w:tcBorders>
              <w:top w:val="single" w:color="auto" w:sz="6" w:space="0"/>
              <w:left w:val="single" w:color="auto" w:sz="6" w:space="0"/>
              <w:bottom w:val="single" w:color="auto" w:sz="6" w:space="0"/>
              <w:right w:val="single" w:color="auto" w:sz="6" w:space="0"/>
            </w:tcBorders>
            <w:vAlign w:val="center"/>
          </w:tcPr>
          <w:p w:rsidR="00C335B1" w:rsidP="00E92BA0" w:rsidRDefault="00C335B1" w14:paraId="211BBE23" w14:textId="77777777">
            <w:pPr>
              <w:autoSpaceDE w:val="0"/>
              <w:autoSpaceDN w:val="0"/>
              <w:jc w:val="center"/>
              <w:rPr>
                <w:rFonts w:asciiTheme="minorHAnsi" w:hAnsiTheme="minorHAnsi"/>
              </w:rPr>
            </w:pPr>
            <w:r>
              <w:rPr>
                <w:rFonts w:asciiTheme="minorHAnsi" w:hAnsiTheme="minorHAnsi"/>
              </w:rPr>
              <w:t>Andy Davies</w:t>
            </w:r>
          </w:p>
          <w:p w:rsidR="00C335B1" w:rsidP="00E92BA0" w:rsidRDefault="00C335B1" w14:paraId="4059F8CA" w14:textId="77777777">
            <w:pPr>
              <w:autoSpaceDE w:val="0"/>
              <w:autoSpaceDN w:val="0"/>
              <w:jc w:val="center"/>
              <w:rPr>
                <w:rFonts w:asciiTheme="minorHAnsi" w:hAnsiTheme="minorHAnsi"/>
              </w:rPr>
            </w:pPr>
          </w:p>
        </w:tc>
      </w:tr>
      <w:tr w:rsidRPr="00C82298" w:rsidR="002822BC" w:rsidTr="00AB047E" w14:paraId="4AF9619F"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2822BC" w:rsidP="00E92BA0" w:rsidRDefault="002822BC" w14:paraId="5C76E778" w14:textId="77777777">
            <w:pPr>
              <w:autoSpaceDE w:val="0"/>
              <w:autoSpaceDN w:val="0"/>
              <w:jc w:val="center"/>
              <w:rPr>
                <w:rFonts w:cs="Arial" w:asciiTheme="minorHAnsi" w:hAnsiTheme="minorHAnsi"/>
              </w:rPr>
            </w:pPr>
            <w:r>
              <w:rPr>
                <w:rFonts w:cs="Arial" w:asciiTheme="minorHAnsi" w:hAnsiTheme="minorHAnsi"/>
              </w:rPr>
              <w:t>13.8</w:t>
            </w:r>
          </w:p>
        </w:tc>
        <w:tc>
          <w:tcPr>
            <w:tcW w:w="1276" w:type="dxa"/>
            <w:tcBorders>
              <w:top w:val="single" w:color="auto" w:sz="6" w:space="0"/>
              <w:left w:val="single" w:color="auto" w:sz="6" w:space="0"/>
              <w:bottom w:val="single" w:color="auto" w:sz="6" w:space="0"/>
              <w:right w:val="single" w:color="auto" w:sz="6" w:space="0"/>
            </w:tcBorders>
            <w:vAlign w:val="center"/>
          </w:tcPr>
          <w:p w:rsidR="002822BC" w:rsidP="00E92BA0" w:rsidRDefault="002822BC" w14:paraId="589ADE2E" w14:textId="77777777">
            <w:pPr>
              <w:pStyle w:val="TableText"/>
              <w:rPr>
                <w:rFonts w:asciiTheme="minorHAnsi" w:hAnsiTheme="minorHAnsi"/>
                <w:sz w:val="22"/>
                <w:szCs w:val="22"/>
              </w:rPr>
            </w:pPr>
            <w:r>
              <w:rPr>
                <w:rFonts w:asciiTheme="minorHAnsi" w:hAnsiTheme="minorHAnsi"/>
                <w:sz w:val="22"/>
                <w:szCs w:val="22"/>
              </w:rPr>
              <w:t>22/07/2016</w:t>
            </w:r>
          </w:p>
        </w:tc>
        <w:tc>
          <w:tcPr>
            <w:tcW w:w="4819" w:type="dxa"/>
            <w:tcBorders>
              <w:top w:val="single" w:color="auto" w:sz="6" w:space="0"/>
              <w:left w:val="single" w:color="auto" w:sz="6" w:space="0"/>
              <w:bottom w:val="single" w:color="auto" w:sz="6" w:space="0"/>
              <w:right w:val="single" w:color="auto" w:sz="6" w:space="0"/>
            </w:tcBorders>
            <w:vAlign w:val="center"/>
          </w:tcPr>
          <w:p w:rsidR="002822BC" w:rsidP="00E92BA0" w:rsidRDefault="002822BC" w14:paraId="484A60A7" w14:textId="77777777">
            <w:pPr>
              <w:pStyle w:val="TableText"/>
              <w:spacing w:before="120" w:after="120"/>
              <w:rPr>
                <w:rFonts w:asciiTheme="minorHAnsi" w:hAnsiTheme="minorHAnsi"/>
                <w:sz w:val="22"/>
                <w:szCs w:val="22"/>
              </w:rPr>
            </w:pPr>
            <w:r>
              <w:rPr>
                <w:rFonts w:asciiTheme="minorHAnsi" w:hAnsiTheme="minorHAnsi"/>
                <w:sz w:val="22"/>
                <w:szCs w:val="22"/>
              </w:rPr>
              <w:t>Updated after industry feedback from Technical Design Authority  workshop 2</w:t>
            </w:r>
          </w:p>
        </w:tc>
        <w:tc>
          <w:tcPr>
            <w:tcW w:w="1842" w:type="dxa"/>
            <w:tcBorders>
              <w:top w:val="single" w:color="auto" w:sz="6" w:space="0"/>
              <w:left w:val="single" w:color="auto" w:sz="6" w:space="0"/>
              <w:bottom w:val="single" w:color="auto" w:sz="6" w:space="0"/>
              <w:right w:val="single" w:color="auto" w:sz="6" w:space="0"/>
            </w:tcBorders>
            <w:vAlign w:val="center"/>
          </w:tcPr>
          <w:p w:rsidR="002822BC" w:rsidP="00E92BA0" w:rsidRDefault="002822BC" w14:paraId="686ACD9E" w14:textId="77777777">
            <w:pPr>
              <w:autoSpaceDE w:val="0"/>
              <w:autoSpaceDN w:val="0"/>
              <w:jc w:val="center"/>
              <w:rPr>
                <w:rFonts w:asciiTheme="minorHAnsi" w:hAnsiTheme="minorHAnsi"/>
              </w:rPr>
            </w:pPr>
            <w:r>
              <w:rPr>
                <w:rFonts w:asciiTheme="minorHAnsi" w:hAnsiTheme="minorHAnsi"/>
              </w:rPr>
              <w:t>TDA Workgroup</w:t>
            </w:r>
          </w:p>
        </w:tc>
        <w:tc>
          <w:tcPr>
            <w:tcW w:w="1702" w:type="dxa"/>
            <w:tcBorders>
              <w:top w:val="single" w:color="auto" w:sz="6" w:space="0"/>
              <w:left w:val="single" w:color="auto" w:sz="6" w:space="0"/>
              <w:bottom w:val="single" w:color="auto" w:sz="6" w:space="0"/>
              <w:right w:val="single" w:color="auto" w:sz="6" w:space="0"/>
            </w:tcBorders>
            <w:vAlign w:val="center"/>
          </w:tcPr>
          <w:p w:rsidR="002822BC" w:rsidP="00E92BA0" w:rsidRDefault="002822BC" w14:paraId="645F1644" w14:textId="77777777">
            <w:pPr>
              <w:autoSpaceDE w:val="0"/>
              <w:autoSpaceDN w:val="0"/>
              <w:jc w:val="center"/>
              <w:rPr>
                <w:rFonts w:asciiTheme="minorHAnsi" w:hAnsiTheme="minorHAnsi"/>
              </w:rPr>
            </w:pPr>
            <w:r>
              <w:rPr>
                <w:rFonts w:asciiTheme="minorHAnsi" w:hAnsiTheme="minorHAnsi"/>
              </w:rPr>
              <w:t>Andy Davies</w:t>
            </w:r>
          </w:p>
          <w:p w:rsidR="002822BC" w:rsidP="00E92BA0" w:rsidRDefault="002822BC" w14:paraId="2EE60FD0" w14:textId="77777777">
            <w:pPr>
              <w:autoSpaceDE w:val="0"/>
              <w:autoSpaceDN w:val="0"/>
              <w:jc w:val="center"/>
              <w:rPr>
                <w:rFonts w:asciiTheme="minorHAnsi" w:hAnsiTheme="minorHAnsi"/>
              </w:rPr>
            </w:pPr>
          </w:p>
        </w:tc>
      </w:tr>
      <w:tr w:rsidRPr="00C82298" w:rsidR="00FF1349" w:rsidTr="00AB047E" w14:paraId="0C717E4F"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FF1349" w:rsidP="00E92BA0" w:rsidRDefault="00FF1349" w14:paraId="5C230067" w14:textId="77777777">
            <w:pPr>
              <w:autoSpaceDE w:val="0"/>
              <w:autoSpaceDN w:val="0"/>
              <w:jc w:val="center"/>
              <w:rPr>
                <w:rFonts w:cs="Arial" w:asciiTheme="minorHAnsi" w:hAnsiTheme="minorHAnsi"/>
              </w:rPr>
            </w:pPr>
            <w:r>
              <w:rPr>
                <w:rFonts w:cs="Arial" w:asciiTheme="minorHAnsi" w:hAnsiTheme="minorHAnsi"/>
              </w:rPr>
              <w:t>13.9</w:t>
            </w:r>
          </w:p>
        </w:tc>
        <w:tc>
          <w:tcPr>
            <w:tcW w:w="1276" w:type="dxa"/>
            <w:tcBorders>
              <w:top w:val="single" w:color="auto" w:sz="6" w:space="0"/>
              <w:left w:val="single" w:color="auto" w:sz="6" w:space="0"/>
              <w:bottom w:val="single" w:color="auto" w:sz="6" w:space="0"/>
              <w:right w:val="single" w:color="auto" w:sz="6" w:space="0"/>
            </w:tcBorders>
            <w:vAlign w:val="center"/>
          </w:tcPr>
          <w:p w:rsidR="00FF1349" w:rsidP="00E92BA0" w:rsidRDefault="00FF1349" w14:paraId="45D361FC" w14:textId="77777777">
            <w:pPr>
              <w:pStyle w:val="TableText"/>
              <w:rPr>
                <w:rFonts w:asciiTheme="minorHAnsi" w:hAnsiTheme="minorHAnsi"/>
                <w:sz w:val="22"/>
                <w:szCs w:val="22"/>
              </w:rPr>
            </w:pPr>
            <w:r>
              <w:rPr>
                <w:rFonts w:asciiTheme="minorHAnsi" w:hAnsiTheme="minorHAnsi"/>
                <w:sz w:val="22"/>
                <w:szCs w:val="22"/>
              </w:rPr>
              <w:t>01/08/2016</w:t>
            </w:r>
          </w:p>
        </w:tc>
        <w:tc>
          <w:tcPr>
            <w:tcW w:w="4819" w:type="dxa"/>
            <w:tcBorders>
              <w:top w:val="single" w:color="auto" w:sz="6" w:space="0"/>
              <w:left w:val="single" w:color="auto" w:sz="6" w:space="0"/>
              <w:bottom w:val="single" w:color="auto" w:sz="6" w:space="0"/>
              <w:right w:val="single" w:color="auto" w:sz="6" w:space="0"/>
            </w:tcBorders>
            <w:vAlign w:val="center"/>
          </w:tcPr>
          <w:p w:rsidR="00FF1349" w:rsidP="00E92BA0" w:rsidRDefault="00FF1349" w14:paraId="5962CFF8" w14:textId="77777777">
            <w:pPr>
              <w:pStyle w:val="TableText"/>
              <w:spacing w:before="120" w:after="120"/>
              <w:rPr>
                <w:rFonts w:asciiTheme="minorHAnsi" w:hAnsiTheme="minorHAnsi"/>
                <w:sz w:val="22"/>
                <w:szCs w:val="22"/>
              </w:rPr>
            </w:pPr>
            <w:r>
              <w:rPr>
                <w:rFonts w:asciiTheme="minorHAnsi" w:hAnsiTheme="minorHAnsi"/>
                <w:sz w:val="22"/>
                <w:szCs w:val="22"/>
              </w:rPr>
              <w:t>Updated after industry feedback from Technical Design Authority  workshop 3</w:t>
            </w:r>
          </w:p>
        </w:tc>
        <w:tc>
          <w:tcPr>
            <w:tcW w:w="1842" w:type="dxa"/>
            <w:tcBorders>
              <w:top w:val="single" w:color="auto" w:sz="6" w:space="0"/>
              <w:left w:val="single" w:color="auto" w:sz="6" w:space="0"/>
              <w:bottom w:val="single" w:color="auto" w:sz="6" w:space="0"/>
              <w:right w:val="single" w:color="auto" w:sz="6" w:space="0"/>
            </w:tcBorders>
            <w:vAlign w:val="center"/>
          </w:tcPr>
          <w:p w:rsidR="00FF1349" w:rsidP="00E92BA0" w:rsidRDefault="00FF1349" w14:paraId="3ED14B9D" w14:textId="77777777">
            <w:pPr>
              <w:autoSpaceDE w:val="0"/>
              <w:autoSpaceDN w:val="0"/>
              <w:jc w:val="center"/>
              <w:rPr>
                <w:rFonts w:asciiTheme="minorHAnsi" w:hAnsiTheme="minorHAnsi"/>
              </w:rPr>
            </w:pPr>
            <w:r>
              <w:rPr>
                <w:rFonts w:asciiTheme="minorHAnsi" w:hAnsiTheme="minorHAnsi"/>
              </w:rPr>
              <w:t>TDA Workgroup</w:t>
            </w:r>
          </w:p>
        </w:tc>
        <w:tc>
          <w:tcPr>
            <w:tcW w:w="1702" w:type="dxa"/>
            <w:tcBorders>
              <w:top w:val="single" w:color="auto" w:sz="6" w:space="0"/>
              <w:left w:val="single" w:color="auto" w:sz="6" w:space="0"/>
              <w:bottom w:val="single" w:color="auto" w:sz="6" w:space="0"/>
              <w:right w:val="single" w:color="auto" w:sz="6" w:space="0"/>
            </w:tcBorders>
            <w:vAlign w:val="center"/>
          </w:tcPr>
          <w:p w:rsidR="00FF1349" w:rsidP="00E92BA0" w:rsidRDefault="00FF1349" w14:paraId="7E4E9CCC" w14:textId="77777777">
            <w:pPr>
              <w:autoSpaceDE w:val="0"/>
              <w:autoSpaceDN w:val="0"/>
              <w:jc w:val="center"/>
              <w:rPr>
                <w:rFonts w:asciiTheme="minorHAnsi" w:hAnsiTheme="minorHAnsi"/>
              </w:rPr>
            </w:pPr>
            <w:r>
              <w:rPr>
                <w:rFonts w:asciiTheme="minorHAnsi" w:hAnsiTheme="minorHAnsi"/>
              </w:rPr>
              <w:t>Andy Davies</w:t>
            </w:r>
          </w:p>
          <w:p w:rsidR="00FF1349" w:rsidP="00E92BA0" w:rsidRDefault="00FF1349" w14:paraId="28E24B5A" w14:textId="77777777">
            <w:pPr>
              <w:autoSpaceDE w:val="0"/>
              <w:autoSpaceDN w:val="0"/>
              <w:jc w:val="center"/>
              <w:rPr>
                <w:rFonts w:asciiTheme="minorHAnsi" w:hAnsiTheme="minorHAnsi"/>
              </w:rPr>
            </w:pPr>
          </w:p>
        </w:tc>
      </w:tr>
      <w:tr w:rsidRPr="00C82298" w:rsidR="00DB4959" w:rsidTr="00AB047E" w14:paraId="2018FDC9"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DB4959" w:rsidP="00E92BA0" w:rsidRDefault="00FE3965" w14:paraId="79076287" w14:textId="77777777">
            <w:pPr>
              <w:autoSpaceDE w:val="0"/>
              <w:autoSpaceDN w:val="0"/>
              <w:jc w:val="center"/>
              <w:rPr>
                <w:rFonts w:cs="Arial" w:asciiTheme="minorHAnsi" w:hAnsiTheme="minorHAnsi"/>
              </w:rPr>
            </w:pPr>
            <w:r>
              <w:rPr>
                <w:rFonts w:cs="Arial" w:asciiTheme="minorHAnsi" w:hAnsiTheme="minorHAnsi"/>
              </w:rPr>
              <w:t>13.10</w:t>
            </w:r>
          </w:p>
        </w:tc>
        <w:tc>
          <w:tcPr>
            <w:tcW w:w="1276" w:type="dxa"/>
            <w:tcBorders>
              <w:top w:val="single" w:color="auto" w:sz="6" w:space="0"/>
              <w:left w:val="single" w:color="auto" w:sz="6" w:space="0"/>
              <w:bottom w:val="single" w:color="auto" w:sz="6" w:space="0"/>
              <w:right w:val="single" w:color="auto" w:sz="6" w:space="0"/>
            </w:tcBorders>
            <w:vAlign w:val="center"/>
          </w:tcPr>
          <w:p w:rsidR="00DB4959" w:rsidP="00E92BA0" w:rsidRDefault="00DB4959" w14:paraId="2B5BE056" w14:textId="77777777">
            <w:pPr>
              <w:pStyle w:val="TableText"/>
              <w:rPr>
                <w:rFonts w:asciiTheme="minorHAnsi" w:hAnsiTheme="minorHAnsi"/>
                <w:sz w:val="22"/>
                <w:szCs w:val="22"/>
              </w:rPr>
            </w:pPr>
            <w:r>
              <w:rPr>
                <w:rFonts w:asciiTheme="minorHAnsi" w:hAnsiTheme="minorHAnsi"/>
                <w:sz w:val="22"/>
                <w:szCs w:val="22"/>
              </w:rPr>
              <w:t>02/08</w:t>
            </w:r>
            <w:r w:rsidRPr="00C82298">
              <w:rPr>
                <w:rFonts w:asciiTheme="minorHAnsi" w:hAnsiTheme="minorHAnsi"/>
                <w:sz w:val="22"/>
                <w:szCs w:val="22"/>
              </w:rPr>
              <w:t>/201</w:t>
            </w:r>
            <w:r>
              <w:rPr>
                <w:rFonts w:asciiTheme="minorHAnsi" w:hAnsiTheme="minorHAnsi"/>
                <w:sz w:val="22"/>
                <w:szCs w:val="22"/>
              </w:rPr>
              <w:t>6</w:t>
            </w:r>
          </w:p>
        </w:tc>
        <w:tc>
          <w:tcPr>
            <w:tcW w:w="4819" w:type="dxa"/>
            <w:tcBorders>
              <w:top w:val="single" w:color="auto" w:sz="6" w:space="0"/>
              <w:left w:val="single" w:color="auto" w:sz="6" w:space="0"/>
              <w:bottom w:val="single" w:color="auto" w:sz="6" w:space="0"/>
              <w:right w:val="single" w:color="auto" w:sz="6" w:space="0"/>
            </w:tcBorders>
            <w:vAlign w:val="center"/>
          </w:tcPr>
          <w:p w:rsidR="00DB4959" w:rsidP="00E92BA0" w:rsidRDefault="00FE3965" w14:paraId="7EBA107D" w14:textId="77777777">
            <w:pPr>
              <w:pStyle w:val="TableText"/>
              <w:spacing w:before="120" w:after="120"/>
              <w:rPr>
                <w:rFonts w:asciiTheme="minorHAnsi" w:hAnsiTheme="minorHAnsi"/>
                <w:sz w:val="22"/>
                <w:szCs w:val="22"/>
              </w:rPr>
            </w:pPr>
            <w:r>
              <w:rPr>
                <w:rFonts w:asciiTheme="minorHAnsi" w:hAnsiTheme="minorHAnsi"/>
                <w:sz w:val="22"/>
                <w:szCs w:val="22"/>
              </w:rPr>
              <w:t>Updated after industry feedback from Technical Design Authority  workshop 44</w:t>
            </w:r>
          </w:p>
        </w:tc>
        <w:tc>
          <w:tcPr>
            <w:tcW w:w="1842" w:type="dxa"/>
            <w:tcBorders>
              <w:top w:val="single" w:color="auto" w:sz="6" w:space="0"/>
              <w:left w:val="single" w:color="auto" w:sz="6" w:space="0"/>
              <w:bottom w:val="single" w:color="auto" w:sz="6" w:space="0"/>
              <w:right w:val="single" w:color="auto" w:sz="6" w:space="0"/>
            </w:tcBorders>
            <w:vAlign w:val="center"/>
          </w:tcPr>
          <w:p w:rsidR="00DB4959" w:rsidP="00E92BA0" w:rsidRDefault="00FE3965" w14:paraId="43179607" w14:textId="77777777">
            <w:pPr>
              <w:autoSpaceDE w:val="0"/>
              <w:autoSpaceDN w:val="0"/>
              <w:jc w:val="center"/>
              <w:rPr>
                <w:rFonts w:asciiTheme="minorHAnsi" w:hAnsiTheme="minorHAnsi"/>
              </w:rPr>
            </w:pPr>
            <w:r>
              <w:rPr>
                <w:rFonts w:asciiTheme="minorHAnsi" w:hAnsiTheme="minorHAnsi"/>
              </w:rPr>
              <w:t>TDA Workgroup</w:t>
            </w:r>
          </w:p>
        </w:tc>
        <w:tc>
          <w:tcPr>
            <w:tcW w:w="1702" w:type="dxa"/>
            <w:tcBorders>
              <w:top w:val="single" w:color="auto" w:sz="6" w:space="0"/>
              <w:left w:val="single" w:color="auto" w:sz="6" w:space="0"/>
              <w:bottom w:val="single" w:color="auto" w:sz="6" w:space="0"/>
              <w:right w:val="single" w:color="auto" w:sz="6" w:space="0"/>
            </w:tcBorders>
            <w:vAlign w:val="center"/>
          </w:tcPr>
          <w:p w:rsidR="00DB4959" w:rsidP="00E92BA0" w:rsidRDefault="00DB4959" w14:paraId="7AE365E1" w14:textId="77777777">
            <w:pPr>
              <w:autoSpaceDE w:val="0"/>
              <w:autoSpaceDN w:val="0"/>
              <w:jc w:val="center"/>
              <w:rPr>
                <w:rFonts w:asciiTheme="minorHAnsi" w:hAnsiTheme="minorHAnsi"/>
              </w:rPr>
            </w:pPr>
            <w:r>
              <w:rPr>
                <w:rFonts w:asciiTheme="minorHAnsi" w:hAnsiTheme="minorHAnsi"/>
              </w:rPr>
              <w:t>Andy Davies</w:t>
            </w:r>
          </w:p>
          <w:p w:rsidR="00DB4959" w:rsidP="00E92BA0" w:rsidRDefault="00DB4959" w14:paraId="00C852B1" w14:textId="77777777">
            <w:pPr>
              <w:autoSpaceDE w:val="0"/>
              <w:autoSpaceDN w:val="0"/>
              <w:jc w:val="center"/>
              <w:rPr>
                <w:rFonts w:asciiTheme="minorHAnsi" w:hAnsiTheme="minorHAnsi"/>
              </w:rPr>
            </w:pPr>
          </w:p>
        </w:tc>
      </w:tr>
      <w:tr w:rsidRPr="00C82298" w:rsidR="00FC593A" w:rsidTr="00AB047E" w14:paraId="73A0A5D7"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FC593A" w:rsidP="00E92BA0" w:rsidRDefault="00FC593A" w14:paraId="79CCC54F" w14:textId="77777777">
            <w:pPr>
              <w:autoSpaceDE w:val="0"/>
              <w:autoSpaceDN w:val="0"/>
              <w:jc w:val="center"/>
              <w:rPr>
                <w:rFonts w:cs="Arial" w:asciiTheme="minorHAnsi" w:hAnsiTheme="minorHAnsi"/>
              </w:rPr>
            </w:pPr>
            <w:r>
              <w:rPr>
                <w:rFonts w:cs="Arial" w:asciiTheme="minorHAnsi" w:hAnsiTheme="minorHAnsi"/>
              </w:rPr>
              <w:t>13.11</w:t>
            </w:r>
          </w:p>
        </w:tc>
        <w:tc>
          <w:tcPr>
            <w:tcW w:w="1276" w:type="dxa"/>
            <w:tcBorders>
              <w:top w:val="single" w:color="auto" w:sz="6" w:space="0"/>
              <w:left w:val="single" w:color="auto" w:sz="6" w:space="0"/>
              <w:bottom w:val="single" w:color="auto" w:sz="6" w:space="0"/>
              <w:right w:val="single" w:color="auto" w:sz="6" w:space="0"/>
            </w:tcBorders>
            <w:vAlign w:val="center"/>
          </w:tcPr>
          <w:p w:rsidR="00FC593A" w:rsidP="00E92BA0" w:rsidRDefault="00FC593A" w14:paraId="3FBA635E" w14:textId="77777777">
            <w:pPr>
              <w:pStyle w:val="TableText"/>
              <w:rPr>
                <w:rFonts w:asciiTheme="minorHAnsi" w:hAnsiTheme="minorHAnsi"/>
                <w:sz w:val="22"/>
                <w:szCs w:val="22"/>
              </w:rPr>
            </w:pPr>
            <w:r>
              <w:rPr>
                <w:rFonts w:asciiTheme="minorHAnsi" w:hAnsiTheme="minorHAnsi"/>
                <w:sz w:val="22"/>
                <w:szCs w:val="22"/>
              </w:rPr>
              <w:t>12/08/2016</w:t>
            </w:r>
          </w:p>
        </w:tc>
        <w:tc>
          <w:tcPr>
            <w:tcW w:w="4819" w:type="dxa"/>
            <w:tcBorders>
              <w:top w:val="single" w:color="auto" w:sz="6" w:space="0"/>
              <w:left w:val="single" w:color="auto" w:sz="6" w:space="0"/>
              <w:bottom w:val="single" w:color="auto" w:sz="6" w:space="0"/>
              <w:right w:val="single" w:color="auto" w:sz="6" w:space="0"/>
            </w:tcBorders>
            <w:vAlign w:val="center"/>
          </w:tcPr>
          <w:p w:rsidR="00FC593A" w:rsidP="00E92BA0" w:rsidRDefault="00FC593A" w14:paraId="6C82F286" w14:textId="77777777">
            <w:pPr>
              <w:pStyle w:val="TableText"/>
              <w:spacing w:before="120" w:after="120"/>
              <w:rPr>
                <w:rFonts w:asciiTheme="minorHAnsi" w:hAnsiTheme="minorHAnsi"/>
                <w:sz w:val="22"/>
                <w:szCs w:val="22"/>
              </w:rPr>
            </w:pPr>
            <w:r>
              <w:rPr>
                <w:rFonts w:asciiTheme="minorHAnsi" w:hAnsiTheme="minorHAnsi"/>
                <w:sz w:val="22"/>
                <w:szCs w:val="22"/>
              </w:rPr>
              <w:t>Incorporating comment received from Technical Design Authority representatives</w:t>
            </w:r>
          </w:p>
        </w:tc>
        <w:tc>
          <w:tcPr>
            <w:tcW w:w="1842" w:type="dxa"/>
            <w:tcBorders>
              <w:top w:val="single" w:color="auto" w:sz="6" w:space="0"/>
              <w:left w:val="single" w:color="auto" w:sz="6" w:space="0"/>
              <w:bottom w:val="single" w:color="auto" w:sz="6" w:space="0"/>
              <w:right w:val="single" w:color="auto" w:sz="6" w:space="0"/>
            </w:tcBorders>
            <w:vAlign w:val="center"/>
          </w:tcPr>
          <w:p w:rsidR="00FC593A" w:rsidP="00E92BA0" w:rsidRDefault="00FC593A" w14:paraId="769EF5AA" w14:textId="77777777">
            <w:pPr>
              <w:autoSpaceDE w:val="0"/>
              <w:autoSpaceDN w:val="0"/>
              <w:jc w:val="center"/>
              <w:rPr>
                <w:rFonts w:asciiTheme="minorHAnsi" w:hAnsiTheme="minorHAnsi"/>
              </w:rPr>
            </w:pPr>
            <w:r>
              <w:rPr>
                <w:rFonts w:asciiTheme="minorHAnsi" w:hAnsiTheme="minorHAnsi"/>
              </w:rPr>
              <w:t>TDA Workgroup</w:t>
            </w:r>
          </w:p>
        </w:tc>
        <w:tc>
          <w:tcPr>
            <w:tcW w:w="1702" w:type="dxa"/>
            <w:tcBorders>
              <w:top w:val="single" w:color="auto" w:sz="6" w:space="0"/>
              <w:left w:val="single" w:color="auto" w:sz="6" w:space="0"/>
              <w:bottom w:val="single" w:color="auto" w:sz="6" w:space="0"/>
              <w:right w:val="single" w:color="auto" w:sz="6" w:space="0"/>
            </w:tcBorders>
            <w:vAlign w:val="center"/>
          </w:tcPr>
          <w:p w:rsidR="00FC593A" w:rsidP="00E92BA0" w:rsidRDefault="00FC593A" w14:paraId="4B4365AE" w14:textId="77777777">
            <w:pPr>
              <w:autoSpaceDE w:val="0"/>
              <w:autoSpaceDN w:val="0"/>
              <w:jc w:val="center"/>
              <w:rPr>
                <w:rFonts w:asciiTheme="minorHAnsi" w:hAnsiTheme="minorHAnsi"/>
              </w:rPr>
            </w:pPr>
            <w:r>
              <w:rPr>
                <w:rFonts w:asciiTheme="minorHAnsi" w:hAnsiTheme="minorHAnsi"/>
              </w:rPr>
              <w:t>Andy Davies</w:t>
            </w:r>
          </w:p>
        </w:tc>
      </w:tr>
      <w:tr w:rsidRPr="00C82298" w:rsidR="00193093" w:rsidTr="009876ED" w14:paraId="63E74820" w14:textId="77777777">
        <w:trPr>
          <w:cantSplit/>
          <w:trHeight w:val="268"/>
        </w:trPr>
        <w:tc>
          <w:tcPr>
            <w:tcW w:w="993"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1222A7" w:rsidP="00E92BA0" w:rsidRDefault="001222A7" w14:paraId="75071CF1" w14:textId="77777777">
            <w:pPr>
              <w:autoSpaceDE w:val="0"/>
              <w:autoSpaceDN w:val="0"/>
              <w:rPr>
                <w:rFonts w:cs="Arial"/>
                <w:b/>
              </w:rPr>
            </w:pPr>
          </w:p>
          <w:p w:rsidRPr="009876ED" w:rsidR="00193093" w:rsidP="00E92BA0" w:rsidRDefault="00193093" w14:paraId="2CEE42DC" w14:textId="77777777">
            <w:pPr>
              <w:autoSpaceDE w:val="0"/>
              <w:autoSpaceDN w:val="0"/>
              <w:rPr>
                <w:rFonts w:cs="Arial"/>
                <w:b/>
              </w:rPr>
            </w:pPr>
            <w:r w:rsidRPr="002D6E2C">
              <w:rPr>
                <w:rFonts w:cs="Arial"/>
                <w:b/>
              </w:rPr>
              <w:t xml:space="preserve">Version </w:t>
            </w:r>
          </w:p>
        </w:tc>
        <w:tc>
          <w:tcPr>
            <w:tcW w:w="1276"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1222A7" w:rsidP="00E92BA0" w:rsidRDefault="001222A7" w14:paraId="4B87CEC2" w14:textId="77777777">
            <w:pPr>
              <w:autoSpaceDE w:val="0"/>
              <w:autoSpaceDN w:val="0"/>
              <w:rPr>
                <w:rFonts w:cs="Arial"/>
                <w:b/>
              </w:rPr>
            </w:pPr>
          </w:p>
          <w:p w:rsidRPr="009876ED" w:rsidR="00193093" w:rsidP="00E92BA0" w:rsidRDefault="00193093" w14:paraId="3413C457" w14:textId="77777777">
            <w:pPr>
              <w:autoSpaceDE w:val="0"/>
              <w:autoSpaceDN w:val="0"/>
              <w:rPr>
                <w:rFonts w:cs="Arial"/>
                <w:b/>
                <w:bCs/>
              </w:rPr>
            </w:pPr>
            <w:r w:rsidRPr="009876ED">
              <w:rPr>
                <w:rFonts w:cs="Arial"/>
                <w:b/>
              </w:rPr>
              <w:t>Date</w:t>
            </w:r>
          </w:p>
        </w:tc>
        <w:tc>
          <w:tcPr>
            <w:tcW w:w="4819"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1222A7" w:rsidP="00E92BA0" w:rsidRDefault="001222A7" w14:paraId="75600B9A" w14:textId="77777777">
            <w:pPr>
              <w:autoSpaceDE w:val="0"/>
              <w:autoSpaceDN w:val="0"/>
              <w:rPr>
                <w:rFonts w:cs="Arial"/>
                <w:b/>
              </w:rPr>
            </w:pPr>
          </w:p>
          <w:p w:rsidRPr="009876ED" w:rsidR="00193093" w:rsidP="00E92BA0" w:rsidRDefault="00193093" w14:paraId="00AA1686" w14:textId="77777777">
            <w:pPr>
              <w:autoSpaceDE w:val="0"/>
              <w:autoSpaceDN w:val="0"/>
              <w:rPr>
                <w:rFonts w:cs="Arial"/>
                <w:b/>
                <w:bCs/>
              </w:rPr>
            </w:pPr>
            <w:r w:rsidRPr="009876ED">
              <w:rPr>
                <w:rFonts w:cs="Arial"/>
                <w:b/>
              </w:rPr>
              <w:t>Description</w:t>
            </w:r>
          </w:p>
        </w:tc>
        <w:tc>
          <w:tcPr>
            <w:tcW w:w="184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1222A7" w:rsidP="00E92BA0" w:rsidRDefault="001222A7" w14:paraId="182EC4A9" w14:textId="77777777">
            <w:pPr>
              <w:autoSpaceDE w:val="0"/>
              <w:autoSpaceDN w:val="0"/>
              <w:rPr>
                <w:rFonts w:cs="Arial"/>
                <w:b/>
              </w:rPr>
            </w:pPr>
          </w:p>
          <w:p w:rsidRPr="009876ED" w:rsidR="00193093" w:rsidP="00E92BA0" w:rsidRDefault="00193093" w14:paraId="553B40CA" w14:textId="77777777">
            <w:pPr>
              <w:autoSpaceDE w:val="0"/>
              <w:autoSpaceDN w:val="0"/>
              <w:rPr>
                <w:rFonts w:cs="Arial"/>
                <w:b/>
              </w:rPr>
            </w:pPr>
            <w:r w:rsidRPr="002D6E2C">
              <w:rPr>
                <w:rFonts w:cs="Arial"/>
                <w:b/>
              </w:rPr>
              <w:t>Contributors</w:t>
            </w:r>
          </w:p>
        </w:tc>
        <w:tc>
          <w:tcPr>
            <w:tcW w:w="170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1222A7" w:rsidP="00E92BA0" w:rsidRDefault="001222A7" w14:paraId="5D316FF8" w14:textId="77777777">
            <w:pPr>
              <w:autoSpaceDE w:val="0"/>
              <w:autoSpaceDN w:val="0"/>
              <w:rPr>
                <w:rFonts w:cs="Arial"/>
                <w:b/>
              </w:rPr>
            </w:pPr>
          </w:p>
          <w:p w:rsidRPr="009876ED" w:rsidR="00193093" w:rsidP="00E92BA0" w:rsidRDefault="00193093" w14:paraId="4CA15283" w14:textId="77777777">
            <w:pPr>
              <w:autoSpaceDE w:val="0"/>
              <w:autoSpaceDN w:val="0"/>
              <w:rPr>
                <w:rFonts w:cs="Arial"/>
                <w:b/>
              </w:rPr>
            </w:pPr>
            <w:r w:rsidRPr="002D6E2C">
              <w:rPr>
                <w:rFonts w:cs="Arial"/>
                <w:b/>
              </w:rPr>
              <w:t>Author</w:t>
            </w:r>
          </w:p>
        </w:tc>
      </w:tr>
      <w:tr w:rsidRPr="00C82298" w:rsidR="00193093" w:rsidTr="00AB047E" w14:paraId="5EE3358C"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193093" w:rsidP="00E92BA0" w:rsidRDefault="00193093" w14:paraId="3AC6D9FA" w14:textId="77777777">
            <w:pPr>
              <w:autoSpaceDE w:val="0"/>
              <w:autoSpaceDN w:val="0"/>
              <w:jc w:val="center"/>
              <w:rPr>
                <w:rFonts w:cs="Arial" w:asciiTheme="minorHAnsi" w:hAnsiTheme="minorHAnsi"/>
              </w:rPr>
            </w:pPr>
            <w:r>
              <w:rPr>
                <w:rFonts w:cs="Arial" w:asciiTheme="minorHAnsi" w:hAnsiTheme="minorHAnsi"/>
              </w:rPr>
              <w:t>13.12</w:t>
            </w:r>
          </w:p>
        </w:tc>
        <w:tc>
          <w:tcPr>
            <w:tcW w:w="1276" w:type="dxa"/>
            <w:tcBorders>
              <w:top w:val="single" w:color="auto" w:sz="6" w:space="0"/>
              <w:left w:val="single" w:color="auto" w:sz="6" w:space="0"/>
              <w:bottom w:val="single" w:color="auto" w:sz="6" w:space="0"/>
              <w:right w:val="single" w:color="auto" w:sz="6" w:space="0"/>
            </w:tcBorders>
            <w:vAlign w:val="center"/>
          </w:tcPr>
          <w:p w:rsidR="00193093" w:rsidP="00E92BA0" w:rsidRDefault="00193093" w14:paraId="79A52A4D" w14:textId="77777777">
            <w:pPr>
              <w:pStyle w:val="TableText"/>
              <w:rPr>
                <w:rFonts w:asciiTheme="minorHAnsi" w:hAnsiTheme="minorHAnsi"/>
                <w:sz w:val="22"/>
                <w:szCs w:val="22"/>
              </w:rPr>
            </w:pPr>
            <w:r>
              <w:rPr>
                <w:rFonts w:asciiTheme="minorHAnsi" w:hAnsiTheme="minorHAnsi"/>
                <w:sz w:val="22"/>
                <w:szCs w:val="22"/>
              </w:rPr>
              <w:t>16/08/2016</w:t>
            </w:r>
          </w:p>
        </w:tc>
        <w:tc>
          <w:tcPr>
            <w:tcW w:w="4819" w:type="dxa"/>
            <w:tcBorders>
              <w:top w:val="single" w:color="auto" w:sz="6" w:space="0"/>
              <w:left w:val="single" w:color="auto" w:sz="6" w:space="0"/>
              <w:bottom w:val="single" w:color="auto" w:sz="6" w:space="0"/>
              <w:right w:val="single" w:color="auto" w:sz="6" w:space="0"/>
            </w:tcBorders>
            <w:vAlign w:val="center"/>
          </w:tcPr>
          <w:p w:rsidR="00193093" w:rsidP="00E92BA0" w:rsidRDefault="00193093" w14:paraId="5054CE0C" w14:textId="77777777">
            <w:pPr>
              <w:pStyle w:val="TableText"/>
              <w:spacing w:before="120" w:after="120"/>
              <w:rPr>
                <w:rFonts w:asciiTheme="minorHAnsi" w:hAnsiTheme="minorHAnsi"/>
                <w:sz w:val="22"/>
                <w:szCs w:val="22"/>
              </w:rPr>
            </w:pPr>
            <w:r>
              <w:rPr>
                <w:rFonts w:asciiTheme="minorHAnsi" w:hAnsiTheme="minorHAnsi"/>
                <w:sz w:val="22"/>
                <w:szCs w:val="22"/>
              </w:rPr>
              <w:t>Incorporating comment received from Technical Design Authority representatives</w:t>
            </w:r>
          </w:p>
        </w:tc>
        <w:tc>
          <w:tcPr>
            <w:tcW w:w="1842" w:type="dxa"/>
            <w:tcBorders>
              <w:top w:val="single" w:color="auto" w:sz="6" w:space="0"/>
              <w:left w:val="single" w:color="auto" w:sz="6" w:space="0"/>
              <w:bottom w:val="single" w:color="auto" w:sz="6" w:space="0"/>
              <w:right w:val="single" w:color="auto" w:sz="6" w:space="0"/>
            </w:tcBorders>
            <w:vAlign w:val="center"/>
          </w:tcPr>
          <w:p w:rsidR="00193093" w:rsidP="00E92BA0" w:rsidRDefault="00193093" w14:paraId="607188C9" w14:textId="77777777">
            <w:pPr>
              <w:autoSpaceDE w:val="0"/>
              <w:autoSpaceDN w:val="0"/>
              <w:jc w:val="center"/>
              <w:rPr>
                <w:rFonts w:asciiTheme="minorHAnsi" w:hAnsiTheme="minorHAnsi"/>
              </w:rPr>
            </w:pPr>
            <w:r>
              <w:rPr>
                <w:rFonts w:asciiTheme="minorHAnsi" w:hAnsiTheme="minorHAnsi"/>
              </w:rPr>
              <w:t>TDA Workgroup</w:t>
            </w:r>
          </w:p>
        </w:tc>
        <w:tc>
          <w:tcPr>
            <w:tcW w:w="1702" w:type="dxa"/>
            <w:tcBorders>
              <w:top w:val="single" w:color="auto" w:sz="6" w:space="0"/>
              <w:left w:val="single" w:color="auto" w:sz="6" w:space="0"/>
              <w:bottom w:val="single" w:color="auto" w:sz="6" w:space="0"/>
              <w:right w:val="single" w:color="auto" w:sz="6" w:space="0"/>
            </w:tcBorders>
            <w:vAlign w:val="center"/>
          </w:tcPr>
          <w:p w:rsidR="00193093" w:rsidP="00E92BA0" w:rsidRDefault="00193093" w14:paraId="7E996C78" w14:textId="77777777">
            <w:pPr>
              <w:autoSpaceDE w:val="0"/>
              <w:autoSpaceDN w:val="0"/>
              <w:jc w:val="center"/>
              <w:rPr>
                <w:rFonts w:asciiTheme="minorHAnsi" w:hAnsiTheme="minorHAnsi"/>
              </w:rPr>
            </w:pPr>
            <w:r>
              <w:rPr>
                <w:rFonts w:asciiTheme="minorHAnsi" w:hAnsiTheme="minorHAnsi"/>
              </w:rPr>
              <w:t>Andy Davies</w:t>
            </w:r>
          </w:p>
        </w:tc>
      </w:tr>
      <w:tr w:rsidRPr="00C82298" w:rsidR="00DB4129" w:rsidTr="00AB047E" w14:paraId="764CF970"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DB4129" w:rsidP="00E92BA0" w:rsidRDefault="00DB4129" w14:paraId="4D8A22BC" w14:textId="77777777">
            <w:pPr>
              <w:autoSpaceDE w:val="0"/>
              <w:autoSpaceDN w:val="0"/>
              <w:jc w:val="center"/>
              <w:rPr>
                <w:rFonts w:cs="Arial" w:asciiTheme="minorHAnsi" w:hAnsiTheme="minorHAnsi"/>
              </w:rPr>
            </w:pPr>
            <w:r>
              <w:rPr>
                <w:rFonts w:cs="Arial" w:asciiTheme="minorHAnsi" w:hAnsiTheme="minorHAnsi"/>
              </w:rPr>
              <w:t>13.13</w:t>
            </w:r>
          </w:p>
        </w:tc>
        <w:tc>
          <w:tcPr>
            <w:tcW w:w="1276" w:type="dxa"/>
            <w:tcBorders>
              <w:top w:val="single" w:color="auto" w:sz="6" w:space="0"/>
              <w:left w:val="single" w:color="auto" w:sz="6" w:space="0"/>
              <w:bottom w:val="single" w:color="auto" w:sz="6" w:space="0"/>
              <w:right w:val="single" w:color="auto" w:sz="6" w:space="0"/>
            </w:tcBorders>
            <w:vAlign w:val="center"/>
          </w:tcPr>
          <w:p w:rsidR="00DB4129" w:rsidP="00E92BA0" w:rsidRDefault="00DB4129" w14:paraId="47636F32" w14:textId="77777777">
            <w:pPr>
              <w:pStyle w:val="TableText"/>
              <w:rPr>
                <w:rFonts w:asciiTheme="minorHAnsi" w:hAnsiTheme="minorHAnsi"/>
                <w:sz w:val="22"/>
                <w:szCs w:val="22"/>
              </w:rPr>
            </w:pPr>
            <w:r>
              <w:rPr>
                <w:rFonts w:asciiTheme="minorHAnsi" w:hAnsiTheme="minorHAnsi"/>
                <w:sz w:val="22"/>
                <w:szCs w:val="22"/>
              </w:rPr>
              <w:t>17/08/2016</w:t>
            </w:r>
          </w:p>
        </w:tc>
        <w:tc>
          <w:tcPr>
            <w:tcW w:w="4819" w:type="dxa"/>
            <w:tcBorders>
              <w:top w:val="single" w:color="auto" w:sz="6" w:space="0"/>
              <w:left w:val="single" w:color="auto" w:sz="6" w:space="0"/>
              <w:bottom w:val="single" w:color="auto" w:sz="6" w:space="0"/>
              <w:right w:val="single" w:color="auto" w:sz="6" w:space="0"/>
            </w:tcBorders>
            <w:vAlign w:val="center"/>
          </w:tcPr>
          <w:p w:rsidR="00DB4129" w:rsidP="00E92BA0" w:rsidRDefault="00DB4129" w14:paraId="4CADB664" w14:textId="77777777">
            <w:pPr>
              <w:pStyle w:val="TableText"/>
              <w:spacing w:before="120" w:after="120"/>
              <w:rPr>
                <w:rFonts w:asciiTheme="minorHAnsi" w:hAnsiTheme="minorHAnsi"/>
                <w:sz w:val="22"/>
                <w:szCs w:val="22"/>
              </w:rPr>
            </w:pPr>
            <w:r>
              <w:rPr>
                <w:rFonts w:asciiTheme="minorHAnsi" w:hAnsiTheme="minorHAnsi"/>
                <w:sz w:val="22"/>
                <w:szCs w:val="22"/>
              </w:rPr>
              <w:t>Incorporating comment received from Technical Design Authority representatives</w:t>
            </w:r>
          </w:p>
        </w:tc>
        <w:tc>
          <w:tcPr>
            <w:tcW w:w="1842" w:type="dxa"/>
            <w:tcBorders>
              <w:top w:val="single" w:color="auto" w:sz="6" w:space="0"/>
              <w:left w:val="single" w:color="auto" w:sz="6" w:space="0"/>
              <w:bottom w:val="single" w:color="auto" w:sz="6" w:space="0"/>
              <w:right w:val="single" w:color="auto" w:sz="6" w:space="0"/>
            </w:tcBorders>
            <w:vAlign w:val="center"/>
          </w:tcPr>
          <w:p w:rsidR="00DB4129" w:rsidP="00E92BA0" w:rsidRDefault="00DB4129" w14:paraId="3F3B0361" w14:textId="77777777">
            <w:pPr>
              <w:autoSpaceDE w:val="0"/>
              <w:autoSpaceDN w:val="0"/>
              <w:jc w:val="center"/>
              <w:rPr>
                <w:rFonts w:asciiTheme="minorHAnsi" w:hAnsiTheme="minorHAnsi"/>
              </w:rPr>
            </w:pPr>
            <w:r>
              <w:rPr>
                <w:rFonts w:asciiTheme="minorHAnsi" w:hAnsiTheme="minorHAnsi"/>
              </w:rPr>
              <w:t>TDA Workgroup</w:t>
            </w:r>
          </w:p>
        </w:tc>
        <w:tc>
          <w:tcPr>
            <w:tcW w:w="1702" w:type="dxa"/>
            <w:tcBorders>
              <w:top w:val="single" w:color="auto" w:sz="6" w:space="0"/>
              <w:left w:val="single" w:color="auto" w:sz="6" w:space="0"/>
              <w:bottom w:val="single" w:color="auto" w:sz="6" w:space="0"/>
              <w:right w:val="single" w:color="auto" w:sz="6" w:space="0"/>
            </w:tcBorders>
            <w:vAlign w:val="center"/>
          </w:tcPr>
          <w:p w:rsidR="00DB4129" w:rsidP="00E92BA0" w:rsidRDefault="00DB4129" w14:paraId="55FD6D0A" w14:textId="77777777">
            <w:pPr>
              <w:autoSpaceDE w:val="0"/>
              <w:autoSpaceDN w:val="0"/>
              <w:jc w:val="center"/>
              <w:rPr>
                <w:rFonts w:asciiTheme="minorHAnsi" w:hAnsiTheme="minorHAnsi"/>
              </w:rPr>
            </w:pPr>
            <w:r>
              <w:rPr>
                <w:rFonts w:asciiTheme="minorHAnsi" w:hAnsiTheme="minorHAnsi"/>
              </w:rPr>
              <w:t>Andy Davies</w:t>
            </w:r>
          </w:p>
        </w:tc>
      </w:tr>
      <w:tr w:rsidRPr="00C82298" w:rsidR="00555444" w:rsidTr="00AB047E" w14:paraId="1ED1A83B"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555444" w:rsidP="00E92BA0" w:rsidRDefault="00555444" w14:paraId="020A319B" w14:textId="77777777">
            <w:pPr>
              <w:autoSpaceDE w:val="0"/>
              <w:autoSpaceDN w:val="0"/>
              <w:jc w:val="center"/>
              <w:rPr>
                <w:rFonts w:cs="Arial" w:asciiTheme="minorHAnsi" w:hAnsiTheme="minorHAnsi"/>
              </w:rPr>
            </w:pPr>
            <w:r>
              <w:rPr>
                <w:rFonts w:cs="Arial" w:asciiTheme="minorHAnsi" w:hAnsiTheme="minorHAnsi"/>
              </w:rPr>
              <w:t>13.14</w:t>
            </w:r>
          </w:p>
        </w:tc>
        <w:tc>
          <w:tcPr>
            <w:tcW w:w="1276" w:type="dxa"/>
            <w:tcBorders>
              <w:top w:val="single" w:color="auto" w:sz="6" w:space="0"/>
              <w:left w:val="single" w:color="auto" w:sz="6" w:space="0"/>
              <w:bottom w:val="single" w:color="auto" w:sz="6" w:space="0"/>
              <w:right w:val="single" w:color="auto" w:sz="6" w:space="0"/>
            </w:tcBorders>
            <w:vAlign w:val="center"/>
          </w:tcPr>
          <w:p w:rsidR="00555444" w:rsidP="00E92BA0" w:rsidRDefault="00555444" w14:paraId="5C1DBAC8" w14:textId="77777777">
            <w:pPr>
              <w:pStyle w:val="TableText"/>
              <w:rPr>
                <w:rFonts w:asciiTheme="minorHAnsi" w:hAnsiTheme="minorHAnsi"/>
                <w:sz w:val="22"/>
                <w:szCs w:val="22"/>
              </w:rPr>
            </w:pPr>
            <w:r>
              <w:rPr>
                <w:rFonts w:asciiTheme="minorHAnsi" w:hAnsiTheme="minorHAnsi"/>
                <w:sz w:val="22"/>
                <w:szCs w:val="22"/>
              </w:rPr>
              <w:t>23/08/2016</w:t>
            </w:r>
          </w:p>
        </w:tc>
        <w:tc>
          <w:tcPr>
            <w:tcW w:w="4819" w:type="dxa"/>
            <w:tcBorders>
              <w:top w:val="single" w:color="auto" w:sz="6" w:space="0"/>
              <w:left w:val="single" w:color="auto" w:sz="6" w:space="0"/>
              <w:bottom w:val="single" w:color="auto" w:sz="6" w:space="0"/>
              <w:right w:val="single" w:color="auto" w:sz="6" w:space="0"/>
            </w:tcBorders>
            <w:vAlign w:val="center"/>
          </w:tcPr>
          <w:p w:rsidR="00555444" w:rsidP="00E92BA0" w:rsidRDefault="00555444" w14:paraId="7B9382B1" w14:textId="77777777">
            <w:pPr>
              <w:pStyle w:val="TableText"/>
              <w:spacing w:before="120" w:after="120"/>
              <w:rPr>
                <w:rFonts w:asciiTheme="minorHAnsi" w:hAnsiTheme="minorHAnsi"/>
                <w:sz w:val="22"/>
                <w:szCs w:val="22"/>
              </w:rPr>
            </w:pPr>
            <w:r>
              <w:rPr>
                <w:rFonts w:asciiTheme="minorHAnsi" w:hAnsiTheme="minorHAnsi"/>
                <w:sz w:val="22"/>
                <w:szCs w:val="22"/>
              </w:rPr>
              <w:t>Incorporating comment received from Technical Design Authority workshop (24/8/2016)</w:t>
            </w:r>
          </w:p>
        </w:tc>
        <w:tc>
          <w:tcPr>
            <w:tcW w:w="1842" w:type="dxa"/>
            <w:tcBorders>
              <w:top w:val="single" w:color="auto" w:sz="6" w:space="0"/>
              <w:left w:val="single" w:color="auto" w:sz="6" w:space="0"/>
              <w:bottom w:val="single" w:color="auto" w:sz="6" w:space="0"/>
              <w:right w:val="single" w:color="auto" w:sz="6" w:space="0"/>
            </w:tcBorders>
            <w:vAlign w:val="center"/>
          </w:tcPr>
          <w:p w:rsidR="00555444" w:rsidP="00E92BA0" w:rsidRDefault="00555444" w14:paraId="6509B0B1" w14:textId="77777777">
            <w:pPr>
              <w:autoSpaceDE w:val="0"/>
              <w:autoSpaceDN w:val="0"/>
              <w:jc w:val="center"/>
              <w:rPr>
                <w:rFonts w:asciiTheme="minorHAnsi" w:hAnsiTheme="minorHAnsi"/>
              </w:rPr>
            </w:pPr>
            <w:r>
              <w:rPr>
                <w:rFonts w:asciiTheme="minorHAnsi" w:hAnsiTheme="minorHAnsi"/>
              </w:rPr>
              <w:t>TDA Workgroup</w:t>
            </w:r>
          </w:p>
        </w:tc>
        <w:tc>
          <w:tcPr>
            <w:tcW w:w="1702" w:type="dxa"/>
            <w:tcBorders>
              <w:top w:val="single" w:color="auto" w:sz="6" w:space="0"/>
              <w:left w:val="single" w:color="auto" w:sz="6" w:space="0"/>
              <w:bottom w:val="single" w:color="auto" w:sz="6" w:space="0"/>
              <w:right w:val="single" w:color="auto" w:sz="6" w:space="0"/>
            </w:tcBorders>
            <w:vAlign w:val="center"/>
          </w:tcPr>
          <w:p w:rsidR="00555444" w:rsidP="00E92BA0" w:rsidRDefault="00555444" w14:paraId="3FCC61D3" w14:textId="77777777">
            <w:pPr>
              <w:autoSpaceDE w:val="0"/>
              <w:autoSpaceDN w:val="0"/>
              <w:jc w:val="center"/>
              <w:rPr>
                <w:rFonts w:asciiTheme="minorHAnsi" w:hAnsiTheme="minorHAnsi"/>
              </w:rPr>
            </w:pPr>
            <w:r>
              <w:rPr>
                <w:rFonts w:asciiTheme="minorHAnsi" w:hAnsiTheme="minorHAnsi"/>
              </w:rPr>
              <w:t>Andy Davies</w:t>
            </w:r>
          </w:p>
        </w:tc>
      </w:tr>
      <w:tr w:rsidRPr="00C82298" w:rsidR="005017F9" w:rsidTr="00AB047E" w14:paraId="192A8FFA"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5017F9" w:rsidP="00E92BA0" w:rsidRDefault="005017F9" w14:paraId="6C2FAB55" w14:textId="77777777">
            <w:pPr>
              <w:autoSpaceDE w:val="0"/>
              <w:autoSpaceDN w:val="0"/>
              <w:jc w:val="center"/>
              <w:rPr>
                <w:rFonts w:cs="Arial" w:asciiTheme="minorHAnsi" w:hAnsiTheme="minorHAnsi"/>
              </w:rPr>
            </w:pPr>
            <w:r>
              <w:rPr>
                <w:rFonts w:cs="Arial" w:asciiTheme="minorHAnsi" w:hAnsiTheme="minorHAnsi"/>
              </w:rPr>
              <w:t>14</w:t>
            </w:r>
          </w:p>
        </w:tc>
        <w:tc>
          <w:tcPr>
            <w:tcW w:w="1276" w:type="dxa"/>
            <w:tcBorders>
              <w:top w:val="single" w:color="auto" w:sz="6" w:space="0"/>
              <w:left w:val="single" w:color="auto" w:sz="6" w:space="0"/>
              <w:bottom w:val="single" w:color="auto" w:sz="6" w:space="0"/>
              <w:right w:val="single" w:color="auto" w:sz="6" w:space="0"/>
            </w:tcBorders>
            <w:vAlign w:val="center"/>
          </w:tcPr>
          <w:p w:rsidR="005017F9" w:rsidP="00E92BA0" w:rsidRDefault="005017F9" w14:paraId="7BCCDC27" w14:textId="77777777">
            <w:pPr>
              <w:pStyle w:val="TableText"/>
              <w:rPr>
                <w:rFonts w:asciiTheme="minorHAnsi" w:hAnsiTheme="minorHAnsi"/>
                <w:sz w:val="22"/>
                <w:szCs w:val="22"/>
              </w:rPr>
            </w:pPr>
            <w:r>
              <w:rPr>
                <w:rFonts w:asciiTheme="minorHAnsi" w:hAnsiTheme="minorHAnsi"/>
                <w:sz w:val="22"/>
                <w:szCs w:val="22"/>
              </w:rPr>
              <w:t>26/08/2016</w:t>
            </w:r>
          </w:p>
        </w:tc>
        <w:tc>
          <w:tcPr>
            <w:tcW w:w="4819" w:type="dxa"/>
            <w:tcBorders>
              <w:top w:val="single" w:color="auto" w:sz="6" w:space="0"/>
              <w:left w:val="single" w:color="auto" w:sz="6" w:space="0"/>
              <w:bottom w:val="single" w:color="auto" w:sz="6" w:space="0"/>
              <w:right w:val="single" w:color="auto" w:sz="6" w:space="0"/>
            </w:tcBorders>
            <w:vAlign w:val="center"/>
          </w:tcPr>
          <w:p w:rsidR="005017F9" w:rsidP="00E92BA0" w:rsidRDefault="005017F9" w14:paraId="7D26C32B" w14:textId="77777777">
            <w:pPr>
              <w:pStyle w:val="TableText"/>
              <w:spacing w:before="120" w:after="120"/>
              <w:rPr>
                <w:rFonts w:asciiTheme="minorHAnsi" w:hAnsiTheme="minorHAnsi"/>
                <w:sz w:val="22"/>
                <w:szCs w:val="22"/>
              </w:rPr>
            </w:pPr>
            <w:r>
              <w:rPr>
                <w:rFonts w:asciiTheme="minorHAnsi" w:hAnsiTheme="minorHAnsi"/>
                <w:sz w:val="22"/>
                <w:szCs w:val="22"/>
              </w:rPr>
              <w:t>Incorporating feedback from Technical Design Authority (2</w:t>
            </w:r>
            <w:r w:rsidR="005F34E8">
              <w:rPr>
                <w:rFonts w:asciiTheme="minorHAnsi" w:hAnsiTheme="minorHAnsi"/>
                <w:sz w:val="22"/>
                <w:szCs w:val="22"/>
              </w:rPr>
              <w:t>6</w:t>
            </w:r>
            <w:r>
              <w:rPr>
                <w:rFonts w:asciiTheme="minorHAnsi" w:hAnsiTheme="minorHAnsi"/>
                <w:sz w:val="22"/>
                <w:szCs w:val="22"/>
              </w:rPr>
              <w:t>/08/2016)</w:t>
            </w:r>
            <w:r w:rsidR="005F34E8">
              <w:rPr>
                <w:rFonts w:asciiTheme="minorHAnsi" w:hAnsiTheme="minorHAnsi"/>
                <w:sz w:val="22"/>
                <w:szCs w:val="22"/>
              </w:rPr>
              <w:t xml:space="preserve"> and accept all changes from Version 13.1 – 13.14</w:t>
            </w:r>
          </w:p>
        </w:tc>
        <w:tc>
          <w:tcPr>
            <w:tcW w:w="1842" w:type="dxa"/>
            <w:tcBorders>
              <w:top w:val="single" w:color="auto" w:sz="6" w:space="0"/>
              <w:left w:val="single" w:color="auto" w:sz="6" w:space="0"/>
              <w:bottom w:val="single" w:color="auto" w:sz="6" w:space="0"/>
              <w:right w:val="single" w:color="auto" w:sz="6" w:space="0"/>
            </w:tcBorders>
            <w:vAlign w:val="center"/>
          </w:tcPr>
          <w:p w:rsidR="005017F9" w:rsidP="00E92BA0" w:rsidRDefault="005017F9" w14:paraId="531A4454" w14:textId="77777777">
            <w:pPr>
              <w:autoSpaceDE w:val="0"/>
              <w:autoSpaceDN w:val="0"/>
              <w:jc w:val="center"/>
              <w:rPr>
                <w:rFonts w:asciiTheme="minorHAnsi" w:hAnsiTheme="minorHAnsi"/>
              </w:rPr>
            </w:pPr>
            <w:r>
              <w:rPr>
                <w:rFonts w:asciiTheme="minorHAnsi" w:hAnsiTheme="minorHAnsi"/>
              </w:rPr>
              <w:t>TDA Workgroup</w:t>
            </w:r>
          </w:p>
        </w:tc>
        <w:tc>
          <w:tcPr>
            <w:tcW w:w="1702" w:type="dxa"/>
            <w:tcBorders>
              <w:top w:val="single" w:color="auto" w:sz="6" w:space="0"/>
              <w:left w:val="single" w:color="auto" w:sz="6" w:space="0"/>
              <w:bottom w:val="single" w:color="auto" w:sz="6" w:space="0"/>
              <w:right w:val="single" w:color="auto" w:sz="6" w:space="0"/>
            </w:tcBorders>
            <w:vAlign w:val="center"/>
          </w:tcPr>
          <w:p w:rsidR="005017F9" w:rsidP="00E92BA0" w:rsidRDefault="005017F9" w14:paraId="31BC2029" w14:textId="77777777">
            <w:pPr>
              <w:autoSpaceDE w:val="0"/>
              <w:autoSpaceDN w:val="0"/>
              <w:jc w:val="center"/>
              <w:rPr>
                <w:rFonts w:asciiTheme="minorHAnsi" w:hAnsiTheme="minorHAnsi"/>
              </w:rPr>
            </w:pPr>
            <w:r>
              <w:rPr>
                <w:rFonts w:asciiTheme="minorHAnsi" w:hAnsiTheme="minorHAnsi"/>
              </w:rPr>
              <w:t>Martin Suchecki</w:t>
            </w:r>
          </w:p>
        </w:tc>
      </w:tr>
      <w:tr w:rsidRPr="00C82298" w:rsidR="00D22F76" w:rsidTr="00AB047E" w14:paraId="485B24FA"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D22F76" w:rsidP="00E92BA0" w:rsidRDefault="00D22F76" w14:paraId="10E21D73" w14:textId="77777777">
            <w:pPr>
              <w:autoSpaceDE w:val="0"/>
              <w:autoSpaceDN w:val="0"/>
              <w:jc w:val="center"/>
              <w:rPr>
                <w:rFonts w:cs="Arial" w:asciiTheme="minorHAnsi" w:hAnsiTheme="minorHAnsi"/>
              </w:rPr>
            </w:pPr>
            <w:r>
              <w:rPr>
                <w:rFonts w:cs="Arial" w:asciiTheme="minorHAnsi" w:hAnsiTheme="minorHAnsi"/>
              </w:rPr>
              <w:t>14.1</w:t>
            </w:r>
          </w:p>
        </w:tc>
        <w:tc>
          <w:tcPr>
            <w:tcW w:w="1276" w:type="dxa"/>
            <w:tcBorders>
              <w:top w:val="single" w:color="auto" w:sz="6" w:space="0"/>
              <w:left w:val="single" w:color="auto" w:sz="6" w:space="0"/>
              <w:bottom w:val="single" w:color="auto" w:sz="6" w:space="0"/>
              <w:right w:val="single" w:color="auto" w:sz="6" w:space="0"/>
            </w:tcBorders>
            <w:vAlign w:val="center"/>
          </w:tcPr>
          <w:p w:rsidR="00D22F76" w:rsidP="00E92BA0" w:rsidRDefault="00D22F76" w14:paraId="4D907E06" w14:textId="77777777">
            <w:pPr>
              <w:pStyle w:val="TableText"/>
              <w:rPr>
                <w:rFonts w:asciiTheme="minorHAnsi" w:hAnsiTheme="minorHAnsi"/>
                <w:sz w:val="22"/>
                <w:szCs w:val="22"/>
              </w:rPr>
            </w:pPr>
            <w:r>
              <w:rPr>
                <w:rFonts w:asciiTheme="minorHAnsi" w:hAnsiTheme="minorHAnsi"/>
                <w:sz w:val="22"/>
                <w:szCs w:val="22"/>
              </w:rPr>
              <w:t>29/08/2016</w:t>
            </w:r>
          </w:p>
        </w:tc>
        <w:tc>
          <w:tcPr>
            <w:tcW w:w="4819" w:type="dxa"/>
            <w:tcBorders>
              <w:top w:val="single" w:color="auto" w:sz="6" w:space="0"/>
              <w:left w:val="single" w:color="auto" w:sz="6" w:space="0"/>
              <w:bottom w:val="single" w:color="auto" w:sz="6" w:space="0"/>
              <w:right w:val="single" w:color="auto" w:sz="6" w:space="0"/>
            </w:tcBorders>
            <w:vAlign w:val="center"/>
          </w:tcPr>
          <w:p w:rsidR="00D22F76" w:rsidP="00E92BA0" w:rsidRDefault="00D22F76" w14:paraId="3B3F7D54" w14:textId="77777777">
            <w:pPr>
              <w:pStyle w:val="TableText"/>
              <w:spacing w:before="120" w:after="120"/>
              <w:rPr>
                <w:rFonts w:asciiTheme="minorHAnsi" w:hAnsiTheme="minorHAnsi"/>
                <w:sz w:val="22"/>
                <w:szCs w:val="22"/>
              </w:rPr>
            </w:pPr>
            <w:r>
              <w:rPr>
                <w:rFonts w:asciiTheme="minorHAnsi" w:hAnsiTheme="minorHAnsi"/>
                <w:sz w:val="22"/>
                <w:szCs w:val="22"/>
              </w:rPr>
              <w:t>Incorporating feedback from AC SteerCo</w:t>
            </w:r>
          </w:p>
        </w:tc>
        <w:tc>
          <w:tcPr>
            <w:tcW w:w="1842" w:type="dxa"/>
            <w:tcBorders>
              <w:top w:val="single" w:color="auto" w:sz="6" w:space="0"/>
              <w:left w:val="single" w:color="auto" w:sz="6" w:space="0"/>
              <w:bottom w:val="single" w:color="auto" w:sz="6" w:space="0"/>
              <w:right w:val="single" w:color="auto" w:sz="6" w:space="0"/>
            </w:tcBorders>
            <w:vAlign w:val="center"/>
          </w:tcPr>
          <w:p w:rsidR="00D22F76" w:rsidP="00E92BA0" w:rsidRDefault="00D22F76" w14:paraId="0DB7CE7E" w14:textId="77777777">
            <w:pPr>
              <w:autoSpaceDE w:val="0"/>
              <w:autoSpaceDN w:val="0"/>
              <w:jc w:val="center"/>
              <w:rPr>
                <w:rFonts w:asciiTheme="minorHAnsi" w:hAnsiTheme="minorHAnsi"/>
              </w:rPr>
            </w:pPr>
            <w:r>
              <w:rPr>
                <w:rFonts w:asciiTheme="minorHAnsi" w:hAnsiTheme="minorHAnsi"/>
              </w:rPr>
              <w:t>AC SteerCo</w:t>
            </w:r>
          </w:p>
        </w:tc>
        <w:tc>
          <w:tcPr>
            <w:tcW w:w="1702" w:type="dxa"/>
            <w:tcBorders>
              <w:top w:val="single" w:color="auto" w:sz="6" w:space="0"/>
              <w:left w:val="single" w:color="auto" w:sz="6" w:space="0"/>
              <w:bottom w:val="single" w:color="auto" w:sz="6" w:space="0"/>
              <w:right w:val="single" w:color="auto" w:sz="6" w:space="0"/>
            </w:tcBorders>
            <w:vAlign w:val="center"/>
          </w:tcPr>
          <w:p w:rsidR="00F81828" w:rsidP="00E92BA0" w:rsidRDefault="00D22F76" w14:paraId="5F797C7B" w14:textId="77777777">
            <w:pPr>
              <w:autoSpaceDE w:val="0"/>
              <w:autoSpaceDN w:val="0"/>
              <w:jc w:val="center"/>
              <w:rPr>
                <w:rFonts w:asciiTheme="minorHAnsi" w:hAnsiTheme="minorHAnsi"/>
              </w:rPr>
            </w:pPr>
            <w:r>
              <w:rPr>
                <w:rFonts w:asciiTheme="minorHAnsi" w:hAnsiTheme="minorHAnsi"/>
              </w:rPr>
              <w:t>Naushin Kader</w:t>
            </w:r>
          </w:p>
          <w:p w:rsidR="00F81828" w:rsidP="00E92BA0" w:rsidRDefault="00F81828" w14:paraId="52A96A2D" w14:textId="77777777">
            <w:pPr>
              <w:autoSpaceDE w:val="0"/>
              <w:autoSpaceDN w:val="0"/>
              <w:jc w:val="center"/>
              <w:rPr>
                <w:rFonts w:asciiTheme="minorHAnsi" w:hAnsiTheme="minorHAnsi"/>
              </w:rPr>
            </w:pPr>
            <w:r>
              <w:rPr>
                <w:rFonts w:asciiTheme="minorHAnsi" w:hAnsiTheme="minorHAnsi"/>
              </w:rPr>
              <w:t>Andy Davies</w:t>
            </w:r>
          </w:p>
        </w:tc>
      </w:tr>
      <w:tr w:rsidRPr="00C82298" w:rsidR="002A0CE6" w:rsidTr="00AB047E" w14:paraId="5BE7FD74"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2A0CE6" w:rsidP="00E92BA0" w:rsidRDefault="002A0CE6" w14:paraId="6BA6627C" w14:textId="77777777">
            <w:pPr>
              <w:autoSpaceDE w:val="0"/>
              <w:autoSpaceDN w:val="0"/>
              <w:jc w:val="center"/>
              <w:rPr>
                <w:rFonts w:cs="Arial" w:asciiTheme="minorHAnsi" w:hAnsiTheme="minorHAnsi"/>
              </w:rPr>
            </w:pPr>
            <w:r>
              <w:rPr>
                <w:rFonts w:cs="Arial" w:asciiTheme="minorHAnsi" w:hAnsiTheme="minorHAnsi"/>
              </w:rPr>
              <w:t>15</w:t>
            </w:r>
          </w:p>
        </w:tc>
        <w:tc>
          <w:tcPr>
            <w:tcW w:w="1276" w:type="dxa"/>
            <w:tcBorders>
              <w:top w:val="single" w:color="auto" w:sz="6" w:space="0"/>
              <w:left w:val="single" w:color="auto" w:sz="6" w:space="0"/>
              <w:bottom w:val="single" w:color="auto" w:sz="6" w:space="0"/>
              <w:right w:val="single" w:color="auto" w:sz="6" w:space="0"/>
            </w:tcBorders>
            <w:vAlign w:val="center"/>
          </w:tcPr>
          <w:p w:rsidR="002A0CE6" w:rsidP="00E92BA0" w:rsidRDefault="002A0CE6" w14:paraId="691D1CD1" w14:textId="77777777">
            <w:pPr>
              <w:pStyle w:val="TableText"/>
              <w:rPr>
                <w:rFonts w:asciiTheme="minorHAnsi" w:hAnsiTheme="minorHAnsi"/>
                <w:sz w:val="22"/>
                <w:szCs w:val="22"/>
              </w:rPr>
            </w:pPr>
            <w:r>
              <w:rPr>
                <w:rFonts w:asciiTheme="minorHAnsi" w:hAnsiTheme="minorHAnsi"/>
                <w:sz w:val="22"/>
                <w:szCs w:val="22"/>
              </w:rPr>
              <w:t>30/08/2016</w:t>
            </w:r>
          </w:p>
        </w:tc>
        <w:tc>
          <w:tcPr>
            <w:tcW w:w="4819" w:type="dxa"/>
            <w:tcBorders>
              <w:top w:val="single" w:color="auto" w:sz="6" w:space="0"/>
              <w:left w:val="single" w:color="auto" w:sz="6" w:space="0"/>
              <w:bottom w:val="single" w:color="auto" w:sz="6" w:space="0"/>
              <w:right w:val="single" w:color="auto" w:sz="6" w:space="0"/>
            </w:tcBorders>
            <w:vAlign w:val="center"/>
          </w:tcPr>
          <w:p w:rsidR="002A0CE6" w:rsidP="00E92BA0" w:rsidRDefault="002A0CE6" w14:paraId="1CE75BD0" w14:textId="77777777">
            <w:pPr>
              <w:pStyle w:val="TableText"/>
              <w:spacing w:before="120" w:after="120"/>
              <w:rPr>
                <w:rFonts w:asciiTheme="minorHAnsi" w:hAnsiTheme="minorHAnsi"/>
                <w:sz w:val="22"/>
                <w:szCs w:val="22"/>
              </w:rPr>
            </w:pPr>
            <w:r>
              <w:rPr>
                <w:rFonts w:asciiTheme="minorHAnsi" w:hAnsiTheme="minorHAnsi"/>
                <w:sz w:val="22"/>
                <w:szCs w:val="22"/>
              </w:rPr>
              <w:t>Accepted all changes from Version 14.1</w:t>
            </w:r>
          </w:p>
        </w:tc>
        <w:tc>
          <w:tcPr>
            <w:tcW w:w="1842" w:type="dxa"/>
            <w:tcBorders>
              <w:top w:val="single" w:color="auto" w:sz="6" w:space="0"/>
              <w:left w:val="single" w:color="auto" w:sz="6" w:space="0"/>
              <w:bottom w:val="single" w:color="auto" w:sz="6" w:space="0"/>
              <w:right w:val="single" w:color="auto" w:sz="6" w:space="0"/>
            </w:tcBorders>
            <w:vAlign w:val="center"/>
          </w:tcPr>
          <w:p w:rsidR="002A0CE6" w:rsidP="00E92BA0" w:rsidRDefault="002A0CE6" w14:paraId="72BA04E3" w14:textId="77777777">
            <w:pPr>
              <w:autoSpaceDE w:val="0"/>
              <w:autoSpaceDN w:val="0"/>
              <w:jc w:val="center"/>
              <w:rPr>
                <w:rFonts w:asciiTheme="minorHAnsi" w:hAnsiTheme="minorHAnsi"/>
              </w:rPr>
            </w:pPr>
          </w:p>
        </w:tc>
        <w:tc>
          <w:tcPr>
            <w:tcW w:w="1702" w:type="dxa"/>
            <w:tcBorders>
              <w:top w:val="single" w:color="auto" w:sz="6" w:space="0"/>
              <w:left w:val="single" w:color="auto" w:sz="6" w:space="0"/>
              <w:bottom w:val="single" w:color="auto" w:sz="6" w:space="0"/>
              <w:right w:val="single" w:color="auto" w:sz="6" w:space="0"/>
            </w:tcBorders>
            <w:vAlign w:val="center"/>
          </w:tcPr>
          <w:p w:rsidR="002A0CE6" w:rsidP="00E92BA0" w:rsidRDefault="002A0CE6" w14:paraId="655A7FDC" w14:textId="77777777">
            <w:pPr>
              <w:autoSpaceDE w:val="0"/>
              <w:autoSpaceDN w:val="0"/>
              <w:jc w:val="center"/>
              <w:rPr>
                <w:rFonts w:asciiTheme="minorHAnsi" w:hAnsiTheme="minorHAnsi"/>
              </w:rPr>
            </w:pPr>
            <w:r>
              <w:rPr>
                <w:rFonts w:asciiTheme="minorHAnsi" w:hAnsiTheme="minorHAnsi"/>
              </w:rPr>
              <w:t>Andy Davies</w:t>
            </w:r>
          </w:p>
        </w:tc>
      </w:tr>
      <w:tr w:rsidRPr="00C82298" w:rsidR="00650BFA" w:rsidTr="00AB047E" w14:paraId="725AC168"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650BFA" w:rsidP="00E92BA0" w:rsidRDefault="00650BFA" w14:paraId="6DF31F82" w14:textId="77777777">
            <w:pPr>
              <w:autoSpaceDE w:val="0"/>
              <w:autoSpaceDN w:val="0"/>
              <w:jc w:val="center"/>
              <w:rPr>
                <w:rFonts w:cs="Arial" w:asciiTheme="minorHAnsi" w:hAnsiTheme="minorHAnsi"/>
              </w:rPr>
            </w:pPr>
            <w:r>
              <w:rPr>
                <w:rFonts w:cs="Arial" w:asciiTheme="minorHAnsi" w:hAnsiTheme="minorHAnsi"/>
              </w:rPr>
              <w:t>15.1</w:t>
            </w:r>
          </w:p>
        </w:tc>
        <w:tc>
          <w:tcPr>
            <w:tcW w:w="1276" w:type="dxa"/>
            <w:tcBorders>
              <w:top w:val="single" w:color="auto" w:sz="6" w:space="0"/>
              <w:left w:val="single" w:color="auto" w:sz="6" w:space="0"/>
              <w:bottom w:val="single" w:color="auto" w:sz="6" w:space="0"/>
              <w:right w:val="single" w:color="auto" w:sz="6" w:space="0"/>
            </w:tcBorders>
            <w:vAlign w:val="center"/>
          </w:tcPr>
          <w:p w:rsidR="00650BFA" w:rsidP="00E92BA0" w:rsidRDefault="00650BFA" w14:paraId="230CAC4C" w14:textId="77777777">
            <w:pPr>
              <w:pStyle w:val="TableText"/>
              <w:rPr>
                <w:rFonts w:asciiTheme="minorHAnsi" w:hAnsiTheme="minorHAnsi"/>
                <w:sz w:val="22"/>
                <w:szCs w:val="22"/>
              </w:rPr>
            </w:pPr>
            <w:r>
              <w:rPr>
                <w:rFonts w:asciiTheme="minorHAnsi" w:hAnsiTheme="minorHAnsi"/>
                <w:sz w:val="22"/>
                <w:szCs w:val="22"/>
              </w:rPr>
              <w:t>08/09/2016</w:t>
            </w:r>
          </w:p>
        </w:tc>
        <w:tc>
          <w:tcPr>
            <w:tcW w:w="4819" w:type="dxa"/>
            <w:tcBorders>
              <w:top w:val="single" w:color="auto" w:sz="6" w:space="0"/>
              <w:left w:val="single" w:color="auto" w:sz="6" w:space="0"/>
              <w:bottom w:val="single" w:color="auto" w:sz="6" w:space="0"/>
              <w:right w:val="single" w:color="auto" w:sz="6" w:space="0"/>
            </w:tcBorders>
            <w:vAlign w:val="center"/>
          </w:tcPr>
          <w:p w:rsidR="00650BFA" w:rsidP="00E92BA0" w:rsidRDefault="00650BFA" w14:paraId="383AB301" w14:textId="77777777">
            <w:pPr>
              <w:pStyle w:val="TableText"/>
              <w:spacing w:before="120" w:after="120"/>
              <w:rPr>
                <w:rFonts w:asciiTheme="minorHAnsi" w:hAnsiTheme="minorHAnsi"/>
                <w:sz w:val="22"/>
                <w:szCs w:val="22"/>
              </w:rPr>
            </w:pPr>
            <w:r>
              <w:rPr>
                <w:rFonts w:asciiTheme="minorHAnsi" w:hAnsiTheme="minorHAnsi"/>
                <w:sz w:val="22"/>
                <w:szCs w:val="22"/>
              </w:rPr>
              <w:t>Simplification as per AC workshop 8/9/2016</w:t>
            </w:r>
          </w:p>
        </w:tc>
        <w:tc>
          <w:tcPr>
            <w:tcW w:w="1842" w:type="dxa"/>
            <w:tcBorders>
              <w:top w:val="single" w:color="auto" w:sz="6" w:space="0"/>
              <w:left w:val="single" w:color="auto" w:sz="6" w:space="0"/>
              <w:bottom w:val="single" w:color="auto" w:sz="6" w:space="0"/>
              <w:right w:val="single" w:color="auto" w:sz="6" w:space="0"/>
            </w:tcBorders>
            <w:vAlign w:val="center"/>
          </w:tcPr>
          <w:p w:rsidR="00650BFA" w:rsidP="00E92BA0" w:rsidRDefault="00650BFA" w14:paraId="3EF20D92" w14:textId="77777777">
            <w:pPr>
              <w:autoSpaceDE w:val="0"/>
              <w:autoSpaceDN w:val="0"/>
              <w:jc w:val="center"/>
              <w:rPr>
                <w:rFonts w:asciiTheme="minorHAnsi" w:hAnsiTheme="minorHAnsi"/>
              </w:rPr>
            </w:pPr>
            <w:r>
              <w:rPr>
                <w:rFonts w:asciiTheme="minorHAnsi" w:hAnsiTheme="minorHAnsi"/>
              </w:rPr>
              <w:t>AC SteerCo, Business &amp; Technical workgroup</w:t>
            </w:r>
          </w:p>
        </w:tc>
        <w:tc>
          <w:tcPr>
            <w:tcW w:w="1702" w:type="dxa"/>
            <w:tcBorders>
              <w:top w:val="single" w:color="auto" w:sz="6" w:space="0"/>
              <w:left w:val="single" w:color="auto" w:sz="6" w:space="0"/>
              <w:bottom w:val="single" w:color="auto" w:sz="6" w:space="0"/>
              <w:right w:val="single" w:color="auto" w:sz="6" w:space="0"/>
            </w:tcBorders>
            <w:vAlign w:val="center"/>
          </w:tcPr>
          <w:p w:rsidR="00650BFA" w:rsidP="00E92BA0" w:rsidRDefault="00650BFA" w14:paraId="66FF7C91" w14:textId="77777777">
            <w:pPr>
              <w:autoSpaceDE w:val="0"/>
              <w:autoSpaceDN w:val="0"/>
              <w:jc w:val="center"/>
              <w:rPr>
                <w:rFonts w:asciiTheme="minorHAnsi" w:hAnsiTheme="minorHAnsi"/>
              </w:rPr>
            </w:pPr>
            <w:r>
              <w:rPr>
                <w:rFonts w:asciiTheme="minorHAnsi" w:hAnsiTheme="minorHAnsi"/>
              </w:rPr>
              <w:t>Andy Davies</w:t>
            </w:r>
          </w:p>
        </w:tc>
      </w:tr>
      <w:tr w:rsidRPr="00C82298" w:rsidR="00420555" w:rsidTr="00AB047E" w14:paraId="24E25077"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420555" w:rsidP="00E92BA0" w:rsidRDefault="00420555" w14:paraId="1EBAA0DA" w14:textId="77777777">
            <w:pPr>
              <w:autoSpaceDE w:val="0"/>
              <w:autoSpaceDN w:val="0"/>
              <w:jc w:val="center"/>
              <w:rPr>
                <w:rFonts w:cs="Arial" w:asciiTheme="minorHAnsi" w:hAnsiTheme="minorHAnsi"/>
              </w:rPr>
            </w:pPr>
            <w:r>
              <w:rPr>
                <w:rFonts w:cs="Arial" w:asciiTheme="minorHAnsi" w:hAnsiTheme="minorHAnsi"/>
              </w:rPr>
              <w:t>15.2</w:t>
            </w:r>
          </w:p>
        </w:tc>
        <w:tc>
          <w:tcPr>
            <w:tcW w:w="1276" w:type="dxa"/>
            <w:tcBorders>
              <w:top w:val="single" w:color="auto" w:sz="6" w:space="0"/>
              <w:left w:val="single" w:color="auto" w:sz="6" w:space="0"/>
              <w:bottom w:val="single" w:color="auto" w:sz="6" w:space="0"/>
              <w:right w:val="single" w:color="auto" w:sz="6" w:space="0"/>
            </w:tcBorders>
            <w:vAlign w:val="center"/>
          </w:tcPr>
          <w:p w:rsidR="00420555" w:rsidP="00E92BA0" w:rsidRDefault="00420555" w14:paraId="78B99E96" w14:textId="77777777">
            <w:pPr>
              <w:pStyle w:val="TableText"/>
              <w:rPr>
                <w:rFonts w:asciiTheme="minorHAnsi" w:hAnsiTheme="minorHAnsi"/>
                <w:sz w:val="22"/>
                <w:szCs w:val="22"/>
              </w:rPr>
            </w:pPr>
            <w:r>
              <w:rPr>
                <w:rFonts w:asciiTheme="minorHAnsi" w:hAnsiTheme="minorHAnsi"/>
                <w:sz w:val="22"/>
                <w:szCs w:val="22"/>
              </w:rPr>
              <w:t>14/09/2016</w:t>
            </w:r>
          </w:p>
        </w:tc>
        <w:tc>
          <w:tcPr>
            <w:tcW w:w="4819" w:type="dxa"/>
            <w:tcBorders>
              <w:top w:val="single" w:color="auto" w:sz="6" w:space="0"/>
              <w:left w:val="single" w:color="auto" w:sz="6" w:space="0"/>
              <w:bottom w:val="single" w:color="auto" w:sz="6" w:space="0"/>
              <w:right w:val="single" w:color="auto" w:sz="6" w:space="0"/>
            </w:tcBorders>
            <w:vAlign w:val="center"/>
          </w:tcPr>
          <w:p w:rsidR="00420555" w:rsidP="00E92BA0" w:rsidRDefault="00420555" w14:paraId="0405E711" w14:textId="77777777">
            <w:pPr>
              <w:pStyle w:val="TableText"/>
              <w:spacing w:before="120" w:after="120"/>
              <w:rPr>
                <w:rFonts w:asciiTheme="minorHAnsi" w:hAnsiTheme="minorHAnsi"/>
                <w:sz w:val="22"/>
                <w:szCs w:val="22"/>
              </w:rPr>
            </w:pPr>
            <w:r>
              <w:rPr>
                <w:rFonts w:asciiTheme="minorHAnsi" w:hAnsiTheme="minorHAnsi"/>
                <w:sz w:val="22"/>
                <w:szCs w:val="22"/>
              </w:rPr>
              <w:t>Simplification as per AC workshop 14/9/2016</w:t>
            </w:r>
            <w:r w:rsidR="00DD43C9">
              <w:rPr>
                <w:rFonts w:asciiTheme="minorHAnsi" w:hAnsiTheme="minorHAnsi"/>
                <w:sz w:val="22"/>
                <w:szCs w:val="22"/>
              </w:rPr>
              <w:t xml:space="preserve"> </w:t>
            </w:r>
          </w:p>
        </w:tc>
        <w:tc>
          <w:tcPr>
            <w:tcW w:w="1842" w:type="dxa"/>
            <w:tcBorders>
              <w:top w:val="single" w:color="auto" w:sz="6" w:space="0"/>
              <w:left w:val="single" w:color="auto" w:sz="6" w:space="0"/>
              <w:bottom w:val="single" w:color="auto" w:sz="6" w:space="0"/>
              <w:right w:val="single" w:color="auto" w:sz="6" w:space="0"/>
            </w:tcBorders>
            <w:vAlign w:val="center"/>
          </w:tcPr>
          <w:p w:rsidR="00420555" w:rsidP="00E92BA0" w:rsidRDefault="00420555" w14:paraId="717E3357" w14:textId="77777777">
            <w:pPr>
              <w:autoSpaceDE w:val="0"/>
              <w:autoSpaceDN w:val="0"/>
              <w:jc w:val="center"/>
              <w:rPr>
                <w:rFonts w:asciiTheme="minorHAnsi" w:hAnsiTheme="minorHAnsi"/>
              </w:rPr>
            </w:pPr>
            <w:r>
              <w:rPr>
                <w:rFonts w:asciiTheme="minorHAnsi" w:hAnsiTheme="minorHAnsi"/>
              </w:rPr>
              <w:t>AC SteerCo, Business &amp; Technical workgroup</w:t>
            </w:r>
          </w:p>
        </w:tc>
        <w:tc>
          <w:tcPr>
            <w:tcW w:w="1702" w:type="dxa"/>
            <w:tcBorders>
              <w:top w:val="single" w:color="auto" w:sz="6" w:space="0"/>
              <w:left w:val="single" w:color="auto" w:sz="6" w:space="0"/>
              <w:bottom w:val="single" w:color="auto" w:sz="6" w:space="0"/>
              <w:right w:val="single" w:color="auto" w:sz="6" w:space="0"/>
            </w:tcBorders>
            <w:vAlign w:val="center"/>
          </w:tcPr>
          <w:p w:rsidR="00420555" w:rsidP="00E92BA0" w:rsidRDefault="00420555" w14:paraId="11848B57" w14:textId="77777777">
            <w:pPr>
              <w:autoSpaceDE w:val="0"/>
              <w:autoSpaceDN w:val="0"/>
              <w:jc w:val="center"/>
              <w:rPr>
                <w:rFonts w:asciiTheme="minorHAnsi" w:hAnsiTheme="minorHAnsi"/>
              </w:rPr>
            </w:pPr>
            <w:r>
              <w:rPr>
                <w:rFonts w:asciiTheme="minorHAnsi" w:hAnsiTheme="minorHAnsi"/>
              </w:rPr>
              <w:t>Andy Davies</w:t>
            </w:r>
          </w:p>
        </w:tc>
      </w:tr>
      <w:tr w:rsidRPr="00C82298" w:rsidR="00DD43C9" w:rsidTr="00AB047E" w14:paraId="4FB1204F"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DD43C9" w:rsidP="00E92BA0" w:rsidRDefault="00DD43C9" w14:paraId="1935A020" w14:textId="77777777">
            <w:pPr>
              <w:autoSpaceDE w:val="0"/>
              <w:autoSpaceDN w:val="0"/>
              <w:jc w:val="center"/>
              <w:rPr>
                <w:rFonts w:cs="Arial" w:asciiTheme="minorHAnsi" w:hAnsiTheme="minorHAnsi"/>
              </w:rPr>
            </w:pPr>
            <w:r>
              <w:rPr>
                <w:rFonts w:cs="Arial" w:asciiTheme="minorHAnsi" w:hAnsiTheme="minorHAnsi"/>
              </w:rPr>
              <w:t>15.3</w:t>
            </w:r>
          </w:p>
        </w:tc>
        <w:tc>
          <w:tcPr>
            <w:tcW w:w="1276" w:type="dxa"/>
            <w:tcBorders>
              <w:top w:val="single" w:color="auto" w:sz="6" w:space="0"/>
              <w:left w:val="single" w:color="auto" w:sz="6" w:space="0"/>
              <w:bottom w:val="single" w:color="auto" w:sz="6" w:space="0"/>
              <w:right w:val="single" w:color="auto" w:sz="6" w:space="0"/>
            </w:tcBorders>
            <w:vAlign w:val="center"/>
          </w:tcPr>
          <w:p w:rsidR="00DD43C9" w:rsidP="00E92BA0" w:rsidRDefault="00DD43C9" w14:paraId="394CBCA0" w14:textId="77777777">
            <w:pPr>
              <w:pStyle w:val="TableText"/>
              <w:rPr>
                <w:rFonts w:asciiTheme="minorHAnsi" w:hAnsiTheme="minorHAnsi"/>
                <w:sz w:val="22"/>
                <w:szCs w:val="22"/>
              </w:rPr>
            </w:pPr>
            <w:r>
              <w:rPr>
                <w:rFonts w:asciiTheme="minorHAnsi" w:hAnsiTheme="minorHAnsi"/>
                <w:sz w:val="22"/>
                <w:szCs w:val="22"/>
              </w:rPr>
              <w:t>15/09/2016</w:t>
            </w:r>
          </w:p>
        </w:tc>
        <w:tc>
          <w:tcPr>
            <w:tcW w:w="4819" w:type="dxa"/>
            <w:tcBorders>
              <w:top w:val="single" w:color="auto" w:sz="6" w:space="0"/>
              <w:left w:val="single" w:color="auto" w:sz="6" w:space="0"/>
              <w:bottom w:val="single" w:color="auto" w:sz="6" w:space="0"/>
              <w:right w:val="single" w:color="auto" w:sz="6" w:space="0"/>
            </w:tcBorders>
            <w:vAlign w:val="center"/>
          </w:tcPr>
          <w:p w:rsidR="00DD43C9" w:rsidP="00E92BA0" w:rsidRDefault="00DD43C9" w14:paraId="4FED072A" w14:textId="77777777">
            <w:pPr>
              <w:pStyle w:val="TableText"/>
              <w:spacing w:before="120" w:after="120"/>
              <w:rPr>
                <w:rFonts w:asciiTheme="minorHAnsi" w:hAnsiTheme="minorHAnsi"/>
                <w:sz w:val="22"/>
                <w:szCs w:val="22"/>
              </w:rPr>
            </w:pPr>
            <w:r>
              <w:rPr>
                <w:rFonts w:asciiTheme="minorHAnsi" w:hAnsiTheme="minorHAnsi"/>
                <w:sz w:val="22"/>
                <w:szCs w:val="22"/>
              </w:rPr>
              <w:t>Simplification as per AC workshop 14/9/2016 and agreed in workshop 15/9/2016</w:t>
            </w:r>
          </w:p>
        </w:tc>
        <w:tc>
          <w:tcPr>
            <w:tcW w:w="1842" w:type="dxa"/>
            <w:tcBorders>
              <w:top w:val="single" w:color="auto" w:sz="6" w:space="0"/>
              <w:left w:val="single" w:color="auto" w:sz="6" w:space="0"/>
              <w:bottom w:val="single" w:color="auto" w:sz="6" w:space="0"/>
              <w:right w:val="single" w:color="auto" w:sz="6" w:space="0"/>
            </w:tcBorders>
            <w:vAlign w:val="center"/>
          </w:tcPr>
          <w:p w:rsidR="00DD43C9" w:rsidP="00E92BA0" w:rsidRDefault="00DD43C9" w14:paraId="5338A335" w14:textId="77777777">
            <w:pPr>
              <w:autoSpaceDE w:val="0"/>
              <w:autoSpaceDN w:val="0"/>
              <w:jc w:val="center"/>
              <w:rPr>
                <w:rFonts w:asciiTheme="minorHAnsi" w:hAnsiTheme="minorHAnsi"/>
              </w:rPr>
            </w:pPr>
            <w:r>
              <w:rPr>
                <w:rFonts w:asciiTheme="minorHAnsi" w:hAnsiTheme="minorHAnsi"/>
              </w:rPr>
              <w:t>AC Technical workgroup</w:t>
            </w:r>
          </w:p>
        </w:tc>
        <w:tc>
          <w:tcPr>
            <w:tcW w:w="1702" w:type="dxa"/>
            <w:tcBorders>
              <w:top w:val="single" w:color="auto" w:sz="6" w:space="0"/>
              <w:left w:val="single" w:color="auto" w:sz="6" w:space="0"/>
              <w:bottom w:val="single" w:color="auto" w:sz="6" w:space="0"/>
              <w:right w:val="single" w:color="auto" w:sz="6" w:space="0"/>
            </w:tcBorders>
            <w:vAlign w:val="center"/>
          </w:tcPr>
          <w:p w:rsidR="00DD43C9" w:rsidP="00E92BA0" w:rsidRDefault="00DD43C9" w14:paraId="3EDA1700" w14:textId="77777777">
            <w:pPr>
              <w:autoSpaceDE w:val="0"/>
              <w:autoSpaceDN w:val="0"/>
              <w:jc w:val="center"/>
              <w:rPr>
                <w:rFonts w:asciiTheme="minorHAnsi" w:hAnsiTheme="minorHAnsi"/>
              </w:rPr>
            </w:pPr>
            <w:r>
              <w:rPr>
                <w:rFonts w:asciiTheme="minorHAnsi" w:hAnsiTheme="minorHAnsi"/>
              </w:rPr>
              <w:t>Andy Davies</w:t>
            </w:r>
          </w:p>
        </w:tc>
      </w:tr>
      <w:tr w:rsidRPr="00C82298" w:rsidR="006D5B62" w:rsidTr="00AB047E" w14:paraId="7A9016CA"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6D5B62" w:rsidP="00E92BA0" w:rsidRDefault="006D5B62" w14:paraId="59315136" w14:textId="77777777">
            <w:pPr>
              <w:autoSpaceDE w:val="0"/>
              <w:autoSpaceDN w:val="0"/>
              <w:jc w:val="center"/>
              <w:rPr>
                <w:rFonts w:cs="Arial" w:asciiTheme="minorHAnsi" w:hAnsiTheme="minorHAnsi"/>
              </w:rPr>
            </w:pPr>
            <w:r>
              <w:rPr>
                <w:rFonts w:cs="Arial" w:asciiTheme="minorHAnsi" w:hAnsiTheme="minorHAnsi"/>
              </w:rPr>
              <w:t>16.0</w:t>
            </w:r>
          </w:p>
        </w:tc>
        <w:tc>
          <w:tcPr>
            <w:tcW w:w="1276" w:type="dxa"/>
            <w:tcBorders>
              <w:top w:val="single" w:color="auto" w:sz="6" w:space="0"/>
              <w:left w:val="single" w:color="auto" w:sz="6" w:space="0"/>
              <w:bottom w:val="single" w:color="auto" w:sz="6" w:space="0"/>
              <w:right w:val="single" w:color="auto" w:sz="6" w:space="0"/>
            </w:tcBorders>
            <w:vAlign w:val="center"/>
          </w:tcPr>
          <w:p w:rsidR="006D5B62" w:rsidP="00E92BA0" w:rsidRDefault="006D5B62" w14:paraId="54056EA4" w14:textId="77777777">
            <w:pPr>
              <w:pStyle w:val="TableText"/>
              <w:rPr>
                <w:rFonts w:asciiTheme="minorHAnsi" w:hAnsiTheme="minorHAnsi"/>
                <w:sz w:val="22"/>
                <w:szCs w:val="22"/>
              </w:rPr>
            </w:pPr>
            <w:r>
              <w:rPr>
                <w:rFonts w:asciiTheme="minorHAnsi" w:hAnsiTheme="minorHAnsi"/>
                <w:sz w:val="22"/>
                <w:szCs w:val="22"/>
              </w:rPr>
              <w:t>15/09/2016</w:t>
            </w:r>
          </w:p>
        </w:tc>
        <w:tc>
          <w:tcPr>
            <w:tcW w:w="4819" w:type="dxa"/>
            <w:tcBorders>
              <w:top w:val="single" w:color="auto" w:sz="6" w:space="0"/>
              <w:left w:val="single" w:color="auto" w:sz="6" w:space="0"/>
              <w:bottom w:val="single" w:color="auto" w:sz="6" w:space="0"/>
              <w:right w:val="single" w:color="auto" w:sz="6" w:space="0"/>
            </w:tcBorders>
            <w:vAlign w:val="center"/>
          </w:tcPr>
          <w:p w:rsidR="006D5B62" w:rsidP="00E92BA0" w:rsidRDefault="006D5B62" w14:paraId="6F72643D" w14:textId="77777777">
            <w:pPr>
              <w:pStyle w:val="TableText"/>
              <w:spacing w:before="120" w:after="120"/>
              <w:rPr>
                <w:rFonts w:asciiTheme="minorHAnsi" w:hAnsiTheme="minorHAnsi"/>
                <w:sz w:val="22"/>
                <w:szCs w:val="22"/>
              </w:rPr>
            </w:pPr>
            <w:r>
              <w:rPr>
                <w:rFonts w:asciiTheme="minorHAnsi" w:hAnsiTheme="minorHAnsi"/>
                <w:sz w:val="22"/>
                <w:szCs w:val="22"/>
              </w:rPr>
              <w:t>Accepted all changes from Version 15.3</w:t>
            </w:r>
          </w:p>
        </w:tc>
        <w:tc>
          <w:tcPr>
            <w:tcW w:w="1842" w:type="dxa"/>
            <w:tcBorders>
              <w:top w:val="single" w:color="auto" w:sz="6" w:space="0"/>
              <w:left w:val="single" w:color="auto" w:sz="6" w:space="0"/>
              <w:bottom w:val="single" w:color="auto" w:sz="6" w:space="0"/>
              <w:right w:val="single" w:color="auto" w:sz="6" w:space="0"/>
            </w:tcBorders>
            <w:vAlign w:val="center"/>
          </w:tcPr>
          <w:p w:rsidR="006D5B62" w:rsidP="00E92BA0" w:rsidRDefault="006D5B62" w14:paraId="127C7020" w14:textId="77777777">
            <w:pPr>
              <w:autoSpaceDE w:val="0"/>
              <w:autoSpaceDN w:val="0"/>
              <w:jc w:val="center"/>
              <w:rPr>
                <w:rFonts w:asciiTheme="minorHAnsi" w:hAnsiTheme="minorHAnsi"/>
              </w:rPr>
            </w:pPr>
          </w:p>
        </w:tc>
        <w:tc>
          <w:tcPr>
            <w:tcW w:w="1702" w:type="dxa"/>
            <w:tcBorders>
              <w:top w:val="single" w:color="auto" w:sz="6" w:space="0"/>
              <w:left w:val="single" w:color="auto" w:sz="6" w:space="0"/>
              <w:bottom w:val="single" w:color="auto" w:sz="6" w:space="0"/>
              <w:right w:val="single" w:color="auto" w:sz="6" w:space="0"/>
            </w:tcBorders>
            <w:vAlign w:val="center"/>
          </w:tcPr>
          <w:p w:rsidR="006D5B62" w:rsidP="00E92BA0" w:rsidRDefault="006D5B62" w14:paraId="4AE627C2" w14:textId="77777777">
            <w:pPr>
              <w:autoSpaceDE w:val="0"/>
              <w:autoSpaceDN w:val="0"/>
              <w:jc w:val="center"/>
              <w:rPr>
                <w:rFonts w:asciiTheme="minorHAnsi" w:hAnsiTheme="minorHAnsi"/>
              </w:rPr>
            </w:pPr>
            <w:r>
              <w:rPr>
                <w:rFonts w:asciiTheme="minorHAnsi" w:hAnsiTheme="minorHAnsi"/>
              </w:rPr>
              <w:t>Andy Davies</w:t>
            </w:r>
          </w:p>
        </w:tc>
      </w:tr>
      <w:tr w:rsidRPr="00C82298" w:rsidR="008A706A" w:rsidTr="00AB047E" w14:paraId="51093DEF"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8A706A" w:rsidP="00E92BA0" w:rsidRDefault="008A706A" w14:paraId="04C73102" w14:textId="77777777">
            <w:pPr>
              <w:autoSpaceDE w:val="0"/>
              <w:autoSpaceDN w:val="0"/>
              <w:jc w:val="center"/>
              <w:rPr>
                <w:rFonts w:cs="Arial" w:asciiTheme="minorHAnsi" w:hAnsiTheme="minorHAnsi"/>
              </w:rPr>
            </w:pPr>
            <w:r>
              <w:rPr>
                <w:rFonts w:cs="Arial" w:asciiTheme="minorHAnsi" w:hAnsiTheme="minorHAnsi"/>
              </w:rPr>
              <w:t>16.</w:t>
            </w:r>
            <w:r w:rsidR="00C14E42">
              <w:rPr>
                <w:rFonts w:cs="Arial" w:asciiTheme="minorHAnsi" w:hAnsiTheme="minorHAnsi"/>
              </w:rPr>
              <w:t>1</w:t>
            </w:r>
          </w:p>
        </w:tc>
        <w:tc>
          <w:tcPr>
            <w:tcW w:w="1276" w:type="dxa"/>
            <w:tcBorders>
              <w:top w:val="single" w:color="auto" w:sz="6" w:space="0"/>
              <w:left w:val="single" w:color="auto" w:sz="6" w:space="0"/>
              <w:bottom w:val="single" w:color="auto" w:sz="6" w:space="0"/>
              <w:right w:val="single" w:color="auto" w:sz="6" w:space="0"/>
            </w:tcBorders>
            <w:vAlign w:val="center"/>
          </w:tcPr>
          <w:p w:rsidR="008A706A" w:rsidP="00E92BA0" w:rsidRDefault="00A51883" w14:paraId="68AFC34F" w14:textId="77777777">
            <w:pPr>
              <w:pStyle w:val="TableText"/>
              <w:rPr>
                <w:rFonts w:asciiTheme="minorHAnsi" w:hAnsiTheme="minorHAnsi"/>
                <w:sz w:val="22"/>
                <w:szCs w:val="22"/>
              </w:rPr>
            </w:pPr>
            <w:r>
              <w:rPr>
                <w:rFonts w:asciiTheme="minorHAnsi" w:hAnsiTheme="minorHAnsi"/>
                <w:sz w:val="22"/>
                <w:szCs w:val="22"/>
              </w:rPr>
              <w:t>1</w:t>
            </w:r>
            <w:r w:rsidR="008A706A">
              <w:rPr>
                <w:rFonts w:asciiTheme="minorHAnsi" w:hAnsiTheme="minorHAnsi"/>
                <w:sz w:val="22"/>
                <w:szCs w:val="22"/>
              </w:rPr>
              <w:t>0/</w:t>
            </w:r>
            <w:r>
              <w:rPr>
                <w:rFonts w:asciiTheme="minorHAnsi" w:hAnsiTheme="minorHAnsi"/>
                <w:sz w:val="22"/>
                <w:szCs w:val="22"/>
              </w:rPr>
              <w:t>6</w:t>
            </w:r>
            <w:r w:rsidR="008A706A">
              <w:rPr>
                <w:rFonts w:asciiTheme="minorHAnsi" w:hAnsiTheme="minorHAnsi"/>
                <w:sz w:val="22"/>
                <w:szCs w:val="22"/>
              </w:rPr>
              <w:t>/201</w:t>
            </w:r>
            <w:r>
              <w:rPr>
                <w:rFonts w:asciiTheme="minorHAnsi" w:hAnsiTheme="minorHAnsi"/>
                <w:sz w:val="22"/>
                <w:szCs w:val="22"/>
              </w:rPr>
              <w:t>7</w:t>
            </w:r>
          </w:p>
        </w:tc>
        <w:tc>
          <w:tcPr>
            <w:tcW w:w="4819" w:type="dxa"/>
            <w:tcBorders>
              <w:top w:val="single" w:color="auto" w:sz="6" w:space="0"/>
              <w:left w:val="single" w:color="auto" w:sz="6" w:space="0"/>
              <w:bottom w:val="single" w:color="auto" w:sz="6" w:space="0"/>
              <w:right w:val="single" w:color="auto" w:sz="6" w:space="0"/>
            </w:tcBorders>
            <w:vAlign w:val="center"/>
          </w:tcPr>
          <w:p w:rsidR="008A706A" w:rsidP="00E92BA0" w:rsidRDefault="008A706A" w14:paraId="39E4A6A2" w14:textId="77777777">
            <w:pPr>
              <w:pStyle w:val="TableText"/>
              <w:spacing w:before="120" w:after="120"/>
              <w:rPr>
                <w:rFonts w:asciiTheme="minorHAnsi" w:hAnsiTheme="minorHAnsi"/>
                <w:sz w:val="22"/>
                <w:szCs w:val="22"/>
              </w:rPr>
            </w:pPr>
            <w:r>
              <w:rPr>
                <w:rFonts w:asciiTheme="minorHAnsi" w:hAnsiTheme="minorHAnsi"/>
                <w:sz w:val="22"/>
                <w:szCs w:val="22"/>
              </w:rPr>
              <w:t xml:space="preserve">Applied all TDA defined and Steerco </w:t>
            </w:r>
            <w:r w:rsidR="00A51883">
              <w:rPr>
                <w:rFonts w:asciiTheme="minorHAnsi" w:hAnsiTheme="minorHAnsi"/>
                <w:sz w:val="22"/>
                <w:szCs w:val="22"/>
              </w:rPr>
              <w:t>approved Scope C</w:t>
            </w:r>
            <w:r>
              <w:rPr>
                <w:rFonts w:asciiTheme="minorHAnsi" w:hAnsiTheme="minorHAnsi"/>
                <w:sz w:val="22"/>
                <w:szCs w:val="22"/>
              </w:rPr>
              <w:t>hange</w:t>
            </w:r>
            <w:r w:rsidR="00A51883">
              <w:rPr>
                <w:rFonts w:asciiTheme="minorHAnsi" w:hAnsiTheme="minorHAnsi"/>
                <w:sz w:val="22"/>
                <w:szCs w:val="22"/>
              </w:rPr>
              <w:t xml:space="preserve"> Request</w:t>
            </w:r>
            <w:r>
              <w:rPr>
                <w:rFonts w:asciiTheme="minorHAnsi" w:hAnsiTheme="minorHAnsi"/>
                <w:sz w:val="22"/>
                <w:szCs w:val="22"/>
              </w:rPr>
              <w:t xml:space="preserve">s from </w:t>
            </w:r>
            <w:r w:rsidR="00A51883">
              <w:rPr>
                <w:rFonts w:asciiTheme="minorHAnsi" w:hAnsiTheme="minorHAnsi"/>
                <w:sz w:val="22"/>
                <w:szCs w:val="22"/>
              </w:rPr>
              <w:t>95 to 195</w:t>
            </w:r>
          </w:p>
          <w:p w:rsidR="00A51883" w:rsidP="00E92BA0" w:rsidRDefault="00A51883" w14:paraId="13D97523" w14:textId="77777777">
            <w:pPr>
              <w:pStyle w:val="TableText"/>
              <w:spacing w:before="120" w:after="120"/>
              <w:rPr>
                <w:rFonts w:asciiTheme="minorHAnsi" w:hAnsiTheme="minorHAnsi"/>
                <w:sz w:val="22"/>
                <w:szCs w:val="22"/>
              </w:rPr>
            </w:pPr>
            <w:r>
              <w:rPr>
                <w:rFonts w:asciiTheme="minorHAnsi" w:hAnsiTheme="minorHAnsi"/>
                <w:sz w:val="22"/>
                <w:szCs w:val="22"/>
              </w:rPr>
              <w:t>(Scope Change Request: 95v2, 96v2, 97v2, 98v2, 99v2, 100v2, 101, 102, 103v2, 104</w:t>
            </w:r>
            <w:r w:rsidR="0008432C">
              <w:rPr>
                <w:rFonts w:asciiTheme="minorHAnsi" w:hAnsiTheme="minorHAnsi"/>
                <w:sz w:val="22"/>
                <w:szCs w:val="22"/>
              </w:rPr>
              <w:t>v2</w:t>
            </w:r>
            <w:r>
              <w:rPr>
                <w:rFonts w:asciiTheme="minorHAnsi" w:hAnsiTheme="minorHAnsi"/>
                <w:sz w:val="22"/>
                <w:szCs w:val="22"/>
              </w:rPr>
              <w:t>, 106av3, 106b, 106c, 106d, 108v2, 112, 113, 116v2, 117, 118v2, 119, 120, 121 123, 124, 126, 128, 129v3, 130, 131v2, 132, 134v2, 136, 140, 141v2, 145, 146, 147v2, 148v2, 149v2, 150v2, 151v3, 152, 153v2, 154, 155v3, 156v4, 157v2, 158v3, 159, 160, 162, 163, 164, 165, 166v2, 168, 169v2, 170, 171v2, 173, 175v2, 176v, 177, 179, 180, 181, 182v2, 184, 185, 186, 187, 188v2, 189v2, 190v2, 191v2, 194v2, 195)</w:t>
            </w:r>
          </w:p>
          <w:p w:rsidR="00A51883" w:rsidP="00E92BA0" w:rsidRDefault="00A51883" w14:paraId="186F82DA" w14:textId="77777777">
            <w:pPr>
              <w:pStyle w:val="TableText"/>
              <w:spacing w:before="120" w:after="120"/>
              <w:rPr>
                <w:rFonts w:asciiTheme="minorHAnsi" w:hAnsiTheme="minorHAnsi"/>
                <w:sz w:val="22"/>
                <w:szCs w:val="22"/>
              </w:rPr>
            </w:pPr>
            <w:r>
              <w:rPr>
                <w:rFonts w:asciiTheme="minorHAnsi" w:hAnsiTheme="minorHAnsi"/>
                <w:sz w:val="22"/>
                <w:szCs w:val="22"/>
              </w:rPr>
              <w:t>*** SCR 158v3, 163 &amp; 168 are only for implementation February 2018</w:t>
            </w:r>
          </w:p>
        </w:tc>
        <w:tc>
          <w:tcPr>
            <w:tcW w:w="1842" w:type="dxa"/>
            <w:tcBorders>
              <w:top w:val="single" w:color="auto" w:sz="6" w:space="0"/>
              <w:left w:val="single" w:color="auto" w:sz="6" w:space="0"/>
              <w:bottom w:val="single" w:color="auto" w:sz="6" w:space="0"/>
              <w:right w:val="single" w:color="auto" w:sz="6" w:space="0"/>
            </w:tcBorders>
            <w:vAlign w:val="center"/>
          </w:tcPr>
          <w:p w:rsidR="008A706A" w:rsidP="00E92BA0" w:rsidRDefault="009E185B" w14:paraId="08FBB572" w14:textId="77777777">
            <w:pPr>
              <w:autoSpaceDE w:val="0"/>
              <w:autoSpaceDN w:val="0"/>
              <w:jc w:val="center"/>
              <w:rPr>
                <w:rFonts w:asciiTheme="minorHAnsi" w:hAnsiTheme="minorHAnsi"/>
              </w:rPr>
            </w:pPr>
            <w:r>
              <w:rPr>
                <w:rFonts w:asciiTheme="minorHAnsi" w:hAnsiTheme="minorHAnsi"/>
              </w:rPr>
              <w:t>TDA</w:t>
            </w:r>
          </w:p>
        </w:tc>
        <w:tc>
          <w:tcPr>
            <w:tcW w:w="1702" w:type="dxa"/>
            <w:tcBorders>
              <w:top w:val="single" w:color="auto" w:sz="6" w:space="0"/>
              <w:left w:val="single" w:color="auto" w:sz="6" w:space="0"/>
              <w:bottom w:val="single" w:color="auto" w:sz="6" w:space="0"/>
              <w:right w:val="single" w:color="auto" w:sz="6" w:space="0"/>
            </w:tcBorders>
            <w:vAlign w:val="center"/>
          </w:tcPr>
          <w:p w:rsidR="008A706A" w:rsidP="00E92BA0" w:rsidRDefault="008A706A" w14:paraId="3B6C9E7F" w14:textId="77777777">
            <w:pPr>
              <w:autoSpaceDE w:val="0"/>
              <w:autoSpaceDN w:val="0"/>
              <w:jc w:val="center"/>
              <w:rPr>
                <w:rFonts w:asciiTheme="minorHAnsi" w:hAnsiTheme="minorHAnsi"/>
              </w:rPr>
            </w:pPr>
            <w:r>
              <w:rPr>
                <w:rFonts w:asciiTheme="minorHAnsi" w:hAnsiTheme="minorHAnsi"/>
              </w:rPr>
              <w:t>Andy Davies</w:t>
            </w:r>
          </w:p>
        </w:tc>
      </w:tr>
      <w:tr w:rsidRPr="00C82298" w:rsidR="00961E56" w:rsidTr="00AB047E" w14:paraId="503E7AE8"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961E56" w:rsidP="00E92BA0" w:rsidRDefault="00961E56" w14:paraId="6A99E4D2" w14:textId="77777777">
            <w:pPr>
              <w:autoSpaceDE w:val="0"/>
              <w:autoSpaceDN w:val="0"/>
              <w:jc w:val="center"/>
              <w:rPr>
                <w:rFonts w:cs="Arial" w:asciiTheme="minorHAnsi" w:hAnsiTheme="minorHAnsi"/>
              </w:rPr>
            </w:pPr>
            <w:r>
              <w:rPr>
                <w:rFonts w:cs="Arial" w:asciiTheme="minorHAnsi" w:hAnsiTheme="minorHAnsi"/>
              </w:rPr>
              <w:t>16.2</w:t>
            </w:r>
          </w:p>
        </w:tc>
        <w:tc>
          <w:tcPr>
            <w:tcW w:w="1276" w:type="dxa"/>
            <w:tcBorders>
              <w:top w:val="single" w:color="auto" w:sz="6" w:space="0"/>
              <w:left w:val="single" w:color="auto" w:sz="6" w:space="0"/>
              <w:bottom w:val="single" w:color="auto" w:sz="6" w:space="0"/>
              <w:right w:val="single" w:color="auto" w:sz="6" w:space="0"/>
            </w:tcBorders>
            <w:vAlign w:val="center"/>
          </w:tcPr>
          <w:p w:rsidR="00961E56" w:rsidP="00E92BA0" w:rsidRDefault="00961E56" w14:paraId="2CEC34D1" w14:textId="77777777">
            <w:pPr>
              <w:pStyle w:val="TableText"/>
              <w:rPr>
                <w:rFonts w:asciiTheme="minorHAnsi" w:hAnsiTheme="minorHAnsi"/>
                <w:sz w:val="22"/>
                <w:szCs w:val="22"/>
              </w:rPr>
            </w:pPr>
            <w:r>
              <w:rPr>
                <w:rFonts w:asciiTheme="minorHAnsi" w:hAnsiTheme="minorHAnsi"/>
                <w:sz w:val="22"/>
                <w:szCs w:val="22"/>
              </w:rPr>
              <w:t>12/10/2017</w:t>
            </w:r>
          </w:p>
        </w:tc>
        <w:tc>
          <w:tcPr>
            <w:tcW w:w="4819" w:type="dxa"/>
            <w:tcBorders>
              <w:top w:val="single" w:color="auto" w:sz="6" w:space="0"/>
              <w:left w:val="single" w:color="auto" w:sz="6" w:space="0"/>
              <w:bottom w:val="single" w:color="auto" w:sz="6" w:space="0"/>
              <w:right w:val="single" w:color="auto" w:sz="6" w:space="0"/>
            </w:tcBorders>
            <w:vAlign w:val="center"/>
          </w:tcPr>
          <w:p w:rsidR="00961E56" w:rsidP="00E92BA0" w:rsidRDefault="00961E56" w14:paraId="7CB2F84F" w14:textId="77777777">
            <w:pPr>
              <w:pStyle w:val="TableText"/>
              <w:spacing w:before="120" w:after="120"/>
              <w:rPr>
                <w:rFonts w:asciiTheme="minorHAnsi" w:hAnsiTheme="minorHAnsi"/>
                <w:sz w:val="22"/>
                <w:szCs w:val="22"/>
              </w:rPr>
            </w:pPr>
            <w:r>
              <w:rPr>
                <w:rFonts w:asciiTheme="minorHAnsi" w:hAnsiTheme="minorHAnsi"/>
                <w:sz w:val="22"/>
                <w:szCs w:val="22"/>
              </w:rPr>
              <w:t>TDA changes as supplied by 19/6/2017</w:t>
            </w:r>
          </w:p>
        </w:tc>
        <w:tc>
          <w:tcPr>
            <w:tcW w:w="1842" w:type="dxa"/>
            <w:tcBorders>
              <w:top w:val="single" w:color="auto" w:sz="6" w:space="0"/>
              <w:left w:val="single" w:color="auto" w:sz="6" w:space="0"/>
              <w:bottom w:val="single" w:color="auto" w:sz="6" w:space="0"/>
              <w:right w:val="single" w:color="auto" w:sz="6" w:space="0"/>
            </w:tcBorders>
            <w:vAlign w:val="center"/>
          </w:tcPr>
          <w:p w:rsidR="00961E56" w:rsidP="00E92BA0" w:rsidRDefault="00571CAE" w14:paraId="78ECEC5A" w14:textId="77777777">
            <w:pPr>
              <w:autoSpaceDE w:val="0"/>
              <w:autoSpaceDN w:val="0"/>
              <w:jc w:val="center"/>
              <w:rPr>
                <w:rFonts w:asciiTheme="minorHAnsi" w:hAnsiTheme="minorHAnsi"/>
              </w:rPr>
            </w:pPr>
            <w:r>
              <w:rPr>
                <w:rFonts w:asciiTheme="minorHAnsi" w:hAnsiTheme="minorHAnsi"/>
              </w:rPr>
              <w:t>SBSA &amp; BsvA</w:t>
            </w:r>
          </w:p>
        </w:tc>
        <w:tc>
          <w:tcPr>
            <w:tcW w:w="1702" w:type="dxa"/>
            <w:tcBorders>
              <w:top w:val="single" w:color="auto" w:sz="6" w:space="0"/>
              <w:left w:val="single" w:color="auto" w:sz="6" w:space="0"/>
              <w:bottom w:val="single" w:color="auto" w:sz="6" w:space="0"/>
              <w:right w:val="single" w:color="auto" w:sz="6" w:space="0"/>
            </w:tcBorders>
            <w:vAlign w:val="center"/>
          </w:tcPr>
          <w:p w:rsidR="00961E56" w:rsidP="00E92BA0" w:rsidRDefault="00961E56" w14:paraId="34342A10" w14:textId="77777777">
            <w:pPr>
              <w:autoSpaceDE w:val="0"/>
              <w:autoSpaceDN w:val="0"/>
              <w:jc w:val="center"/>
              <w:rPr>
                <w:rFonts w:asciiTheme="minorHAnsi" w:hAnsiTheme="minorHAnsi"/>
              </w:rPr>
            </w:pPr>
            <w:r>
              <w:rPr>
                <w:rFonts w:asciiTheme="minorHAnsi" w:hAnsiTheme="minorHAnsi"/>
              </w:rPr>
              <w:t>Andy Davies</w:t>
            </w:r>
          </w:p>
        </w:tc>
      </w:tr>
      <w:tr w:rsidRPr="00C82298" w:rsidR="008127A0" w:rsidTr="00F0135A" w14:paraId="64DA0F56" w14:textId="77777777">
        <w:trPr>
          <w:cantSplit/>
          <w:trHeight w:val="268"/>
        </w:trPr>
        <w:tc>
          <w:tcPr>
            <w:tcW w:w="993"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8127A0" w:rsidP="00E92BA0" w:rsidRDefault="008127A0" w14:paraId="07FE00FC" w14:textId="77777777">
            <w:pPr>
              <w:autoSpaceDE w:val="0"/>
              <w:autoSpaceDN w:val="0"/>
              <w:rPr>
                <w:rFonts w:cs="Arial"/>
                <w:b/>
              </w:rPr>
            </w:pPr>
          </w:p>
          <w:p w:rsidR="008127A0" w:rsidP="00E92BA0" w:rsidRDefault="008127A0" w14:paraId="367869D6" w14:textId="77777777">
            <w:pPr>
              <w:autoSpaceDE w:val="0"/>
              <w:autoSpaceDN w:val="0"/>
              <w:jc w:val="center"/>
              <w:rPr>
                <w:rFonts w:cs="Arial" w:asciiTheme="minorHAnsi" w:hAnsiTheme="minorHAnsi"/>
              </w:rPr>
            </w:pPr>
            <w:r w:rsidRPr="002D6E2C">
              <w:rPr>
                <w:rFonts w:cs="Arial"/>
                <w:b/>
              </w:rPr>
              <w:t xml:space="preserve">Version </w:t>
            </w:r>
          </w:p>
        </w:tc>
        <w:tc>
          <w:tcPr>
            <w:tcW w:w="1276"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8127A0" w:rsidP="00E92BA0" w:rsidRDefault="008127A0" w14:paraId="4481099D" w14:textId="77777777">
            <w:pPr>
              <w:autoSpaceDE w:val="0"/>
              <w:autoSpaceDN w:val="0"/>
              <w:rPr>
                <w:rFonts w:cs="Arial"/>
                <w:b/>
              </w:rPr>
            </w:pPr>
          </w:p>
          <w:p w:rsidR="008127A0" w:rsidP="00E92BA0" w:rsidRDefault="008127A0" w14:paraId="255AA1D4" w14:textId="77777777">
            <w:pPr>
              <w:pStyle w:val="TableText"/>
              <w:rPr>
                <w:rFonts w:asciiTheme="minorHAnsi" w:hAnsiTheme="minorHAnsi"/>
                <w:sz w:val="22"/>
                <w:szCs w:val="22"/>
              </w:rPr>
            </w:pPr>
            <w:r w:rsidRPr="009876ED">
              <w:rPr>
                <w:rFonts w:cs="Arial"/>
                <w:b/>
              </w:rPr>
              <w:t>Date</w:t>
            </w:r>
          </w:p>
        </w:tc>
        <w:tc>
          <w:tcPr>
            <w:tcW w:w="4819"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8127A0" w:rsidP="00E92BA0" w:rsidRDefault="008127A0" w14:paraId="20FF1B08" w14:textId="77777777">
            <w:pPr>
              <w:autoSpaceDE w:val="0"/>
              <w:autoSpaceDN w:val="0"/>
              <w:rPr>
                <w:rFonts w:cs="Arial"/>
                <w:b/>
              </w:rPr>
            </w:pPr>
          </w:p>
          <w:p w:rsidR="008127A0" w:rsidP="00E92BA0" w:rsidRDefault="008127A0" w14:paraId="75BCD3A6" w14:textId="77777777">
            <w:pPr>
              <w:pStyle w:val="TableText"/>
              <w:spacing w:before="120" w:after="120"/>
              <w:rPr>
                <w:rFonts w:asciiTheme="minorHAnsi" w:hAnsiTheme="minorHAnsi"/>
                <w:sz w:val="22"/>
                <w:szCs w:val="22"/>
              </w:rPr>
            </w:pPr>
            <w:r w:rsidRPr="009876ED">
              <w:rPr>
                <w:rFonts w:cs="Arial"/>
                <w:b/>
              </w:rPr>
              <w:t>Description</w:t>
            </w:r>
          </w:p>
        </w:tc>
        <w:tc>
          <w:tcPr>
            <w:tcW w:w="184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8127A0" w:rsidP="00E92BA0" w:rsidRDefault="008127A0" w14:paraId="68108E06" w14:textId="77777777">
            <w:pPr>
              <w:autoSpaceDE w:val="0"/>
              <w:autoSpaceDN w:val="0"/>
              <w:rPr>
                <w:rFonts w:cs="Arial"/>
                <w:b/>
              </w:rPr>
            </w:pPr>
          </w:p>
          <w:p w:rsidR="008127A0" w:rsidP="00E92BA0" w:rsidRDefault="008127A0" w14:paraId="5E256CCC" w14:textId="77777777">
            <w:pPr>
              <w:autoSpaceDE w:val="0"/>
              <w:autoSpaceDN w:val="0"/>
              <w:jc w:val="center"/>
              <w:rPr>
                <w:rFonts w:asciiTheme="minorHAnsi" w:hAnsiTheme="minorHAnsi"/>
              </w:rPr>
            </w:pPr>
            <w:r w:rsidRPr="002D6E2C">
              <w:rPr>
                <w:rFonts w:cs="Arial"/>
                <w:b/>
              </w:rPr>
              <w:t>Contributors</w:t>
            </w:r>
          </w:p>
        </w:tc>
        <w:tc>
          <w:tcPr>
            <w:tcW w:w="1702" w:type="dxa"/>
            <w:tcBorders>
              <w:top w:val="single" w:color="auto" w:sz="6" w:space="0"/>
              <w:left w:val="single" w:color="auto" w:sz="6" w:space="0"/>
              <w:bottom w:val="single" w:color="auto" w:sz="6" w:space="0"/>
              <w:right w:val="single" w:color="auto" w:sz="6" w:space="0"/>
            </w:tcBorders>
            <w:shd w:val="clear" w:color="auto" w:fill="BFBFBF" w:themeFill="background1" w:themeFillShade="BF"/>
          </w:tcPr>
          <w:p w:rsidR="008127A0" w:rsidP="00E92BA0" w:rsidRDefault="008127A0" w14:paraId="5CCBA82C" w14:textId="77777777">
            <w:pPr>
              <w:autoSpaceDE w:val="0"/>
              <w:autoSpaceDN w:val="0"/>
              <w:rPr>
                <w:rFonts w:cs="Arial"/>
                <w:b/>
              </w:rPr>
            </w:pPr>
          </w:p>
          <w:p w:rsidR="008127A0" w:rsidP="00E92BA0" w:rsidRDefault="008127A0" w14:paraId="0BFF8691" w14:textId="77777777">
            <w:pPr>
              <w:autoSpaceDE w:val="0"/>
              <w:autoSpaceDN w:val="0"/>
              <w:jc w:val="center"/>
              <w:rPr>
                <w:rFonts w:asciiTheme="minorHAnsi" w:hAnsiTheme="minorHAnsi"/>
              </w:rPr>
            </w:pPr>
            <w:r w:rsidRPr="002D6E2C">
              <w:rPr>
                <w:rFonts w:cs="Arial"/>
                <w:b/>
              </w:rPr>
              <w:t>Author</w:t>
            </w:r>
          </w:p>
        </w:tc>
      </w:tr>
      <w:tr w:rsidRPr="00C82298" w:rsidR="008127A0" w:rsidTr="00AB047E" w14:paraId="39661DA5"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1C8B4BF5" w14:textId="77777777">
            <w:pPr>
              <w:autoSpaceDE w:val="0"/>
              <w:autoSpaceDN w:val="0"/>
              <w:jc w:val="center"/>
              <w:rPr>
                <w:rFonts w:cs="Arial" w:asciiTheme="minorHAnsi" w:hAnsiTheme="minorHAnsi"/>
              </w:rPr>
            </w:pPr>
            <w:r>
              <w:rPr>
                <w:rFonts w:cs="Arial" w:asciiTheme="minorHAnsi" w:hAnsiTheme="minorHAnsi"/>
              </w:rPr>
              <w:t>16.3</w:t>
            </w:r>
          </w:p>
        </w:tc>
        <w:tc>
          <w:tcPr>
            <w:tcW w:w="1276"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26EDB732" w14:textId="77777777">
            <w:pPr>
              <w:pStyle w:val="TableText"/>
              <w:rPr>
                <w:rFonts w:asciiTheme="minorHAnsi" w:hAnsiTheme="minorHAnsi"/>
                <w:sz w:val="22"/>
                <w:szCs w:val="22"/>
              </w:rPr>
            </w:pPr>
            <w:r>
              <w:rPr>
                <w:rFonts w:asciiTheme="minorHAnsi" w:hAnsiTheme="minorHAnsi"/>
                <w:sz w:val="22"/>
                <w:szCs w:val="22"/>
              </w:rPr>
              <w:t>20/6/2017</w:t>
            </w:r>
          </w:p>
        </w:tc>
        <w:tc>
          <w:tcPr>
            <w:tcW w:w="4819"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0899ADB1" w14:textId="77777777">
            <w:pPr>
              <w:pStyle w:val="TableText"/>
              <w:spacing w:before="120" w:after="120"/>
              <w:rPr>
                <w:rFonts w:asciiTheme="minorHAnsi" w:hAnsiTheme="minorHAnsi"/>
                <w:sz w:val="22"/>
                <w:szCs w:val="22"/>
              </w:rPr>
            </w:pPr>
            <w:r>
              <w:rPr>
                <w:rFonts w:asciiTheme="minorHAnsi" w:hAnsiTheme="minorHAnsi"/>
                <w:sz w:val="22"/>
                <w:szCs w:val="22"/>
              </w:rPr>
              <w:t>TDA changes as supplied in the TDA meeting on 20/6/2017</w:t>
            </w:r>
          </w:p>
        </w:tc>
        <w:tc>
          <w:tcPr>
            <w:tcW w:w="1842"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0AA91F71" w14:textId="77777777">
            <w:pPr>
              <w:autoSpaceDE w:val="0"/>
              <w:autoSpaceDN w:val="0"/>
              <w:jc w:val="center"/>
              <w:rPr>
                <w:rFonts w:asciiTheme="minorHAnsi" w:hAnsiTheme="minorHAnsi"/>
              </w:rPr>
            </w:pPr>
            <w:r>
              <w:rPr>
                <w:rFonts w:asciiTheme="minorHAnsi" w:hAnsiTheme="minorHAnsi"/>
              </w:rPr>
              <w:t>TDA</w:t>
            </w:r>
          </w:p>
        </w:tc>
        <w:tc>
          <w:tcPr>
            <w:tcW w:w="1702"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1527F81D" w14:textId="77777777">
            <w:pPr>
              <w:autoSpaceDE w:val="0"/>
              <w:autoSpaceDN w:val="0"/>
              <w:jc w:val="center"/>
              <w:rPr>
                <w:rFonts w:asciiTheme="minorHAnsi" w:hAnsiTheme="minorHAnsi"/>
              </w:rPr>
            </w:pPr>
            <w:r>
              <w:rPr>
                <w:rFonts w:asciiTheme="minorHAnsi" w:hAnsiTheme="minorHAnsi"/>
              </w:rPr>
              <w:t>Andy Davies</w:t>
            </w:r>
          </w:p>
        </w:tc>
      </w:tr>
      <w:tr w:rsidRPr="00C82298" w:rsidR="008127A0" w:rsidTr="00AB047E" w14:paraId="7FBFEF26"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1D8C03C2" w14:textId="77777777">
            <w:pPr>
              <w:autoSpaceDE w:val="0"/>
              <w:autoSpaceDN w:val="0"/>
              <w:jc w:val="center"/>
              <w:rPr>
                <w:rFonts w:cs="Arial" w:asciiTheme="minorHAnsi" w:hAnsiTheme="minorHAnsi"/>
              </w:rPr>
            </w:pPr>
            <w:r>
              <w:rPr>
                <w:rFonts w:cs="Arial" w:asciiTheme="minorHAnsi" w:hAnsiTheme="minorHAnsi"/>
              </w:rPr>
              <w:t>16.4</w:t>
            </w:r>
          </w:p>
        </w:tc>
        <w:tc>
          <w:tcPr>
            <w:tcW w:w="1276"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1F78E186" w14:textId="77777777">
            <w:pPr>
              <w:pStyle w:val="TableText"/>
              <w:rPr>
                <w:rFonts w:asciiTheme="minorHAnsi" w:hAnsiTheme="minorHAnsi"/>
                <w:sz w:val="22"/>
                <w:szCs w:val="22"/>
              </w:rPr>
            </w:pPr>
            <w:r>
              <w:rPr>
                <w:rFonts w:asciiTheme="minorHAnsi" w:hAnsiTheme="minorHAnsi"/>
                <w:sz w:val="22"/>
                <w:szCs w:val="22"/>
              </w:rPr>
              <w:t>19/7/2017</w:t>
            </w:r>
          </w:p>
        </w:tc>
        <w:tc>
          <w:tcPr>
            <w:tcW w:w="4819"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7B70A66C" w14:textId="77777777">
            <w:pPr>
              <w:pStyle w:val="TableText"/>
              <w:spacing w:before="120" w:after="120"/>
              <w:rPr>
                <w:rFonts w:asciiTheme="minorHAnsi" w:hAnsiTheme="minorHAnsi"/>
                <w:sz w:val="22"/>
                <w:szCs w:val="22"/>
              </w:rPr>
            </w:pPr>
            <w:r>
              <w:rPr>
                <w:rFonts w:asciiTheme="minorHAnsi" w:hAnsiTheme="minorHAnsi"/>
                <w:sz w:val="22"/>
                <w:szCs w:val="22"/>
              </w:rPr>
              <w:t>TDA changes as supplied in the Technical workshop on 19/7/2017</w:t>
            </w:r>
          </w:p>
        </w:tc>
        <w:tc>
          <w:tcPr>
            <w:tcW w:w="1842"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2BAD67C9" w14:textId="77777777">
            <w:pPr>
              <w:autoSpaceDE w:val="0"/>
              <w:autoSpaceDN w:val="0"/>
              <w:jc w:val="center"/>
              <w:rPr>
                <w:rFonts w:asciiTheme="minorHAnsi" w:hAnsiTheme="minorHAnsi"/>
              </w:rPr>
            </w:pPr>
            <w:r>
              <w:rPr>
                <w:rFonts w:asciiTheme="minorHAnsi" w:hAnsiTheme="minorHAnsi"/>
              </w:rPr>
              <w:t>Technical Team</w:t>
            </w:r>
          </w:p>
        </w:tc>
        <w:tc>
          <w:tcPr>
            <w:tcW w:w="1702"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367348E3" w14:textId="77777777">
            <w:pPr>
              <w:autoSpaceDE w:val="0"/>
              <w:autoSpaceDN w:val="0"/>
              <w:jc w:val="center"/>
              <w:rPr>
                <w:rFonts w:asciiTheme="minorHAnsi" w:hAnsiTheme="minorHAnsi"/>
              </w:rPr>
            </w:pPr>
            <w:r>
              <w:rPr>
                <w:rFonts w:asciiTheme="minorHAnsi" w:hAnsiTheme="minorHAnsi"/>
              </w:rPr>
              <w:t>Andy Davies</w:t>
            </w:r>
          </w:p>
        </w:tc>
      </w:tr>
      <w:tr w:rsidRPr="00C82298" w:rsidR="008127A0" w:rsidTr="00AB047E" w14:paraId="5FDD209B"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014677F9" w14:textId="77777777">
            <w:pPr>
              <w:autoSpaceDE w:val="0"/>
              <w:autoSpaceDN w:val="0"/>
              <w:jc w:val="center"/>
              <w:rPr>
                <w:rFonts w:cs="Arial" w:asciiTheme="minorHAnsi" w:hAnsiTheme="minorHAnsi"/>
              </w:rPr>
            </w:pPr>
            <w:r>
              <w:rPr>
                <w:rFonts w:cs="Arial" w:asciiTheme="minorHAnsi" w:hAnsiTheme="minorHAnsi"/>
              </w:rPr>
              <w:t>16.5</w:t>
            </w:r>
          </w:p>
        </w:tc>
        <w:tc>
          <w:tcPr>
            <w:tcW w:w="1276"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077545FB" w14:textId="77777777">
            <w:pPr>
              <w:pStyle w:val="TableText"/>
              <w:rPr>
                <w:rFonts w:asciiTheme="minorHAnsi" w:hAnsiTheme="minorHAnsi"/>
                <w:sz w:val="22"/>
                <w:szCs w:val="22"/>
              </w:rPr>
            </w:pPr>
            <w:r>
              <w:rPr>
                <w:rFonts w:asciiTheme="minorHAnsi" w:hAnsiTheme="minorHAnsi"/>
                <w:sz w:val="22"/>
                <w:szCs w:val="22"/>
              </w:rPr>
              <w:t>3/8/2017</w:t>
            </w:r>
          </w:p>
          <w:p w:rsidR="00547CFE" w:rsidP="00E92BA0" w:rsidRDefault="00547CFE" w14:paraId="390A5C57" w14:textId="77777777">
            <w:pPr>
              <w:pStyle w:val="TableText"/>
              <w:rPr>
                <w:rFonts w:asciiTheme="minorHAnsi" w:hAnsiTheme="minorHAnsi"/>
                <w:sz w:val="22"/>
                <w:szCs w:val="22"/>
              </w:rPr>
            </w:pPr>
            <w:r>
              <w:rPr>
                <w:rFonts w:asciiTheme="minorHAnsi" w:hAnsiTheme="minorHAnsi"/>
                <w:sz w:val="22"/>
                <w:szCs w:val="22"/>
              </w:rPr>
              <w:t xml:space="preserve">&amp; 28/8/2017 </w:t>
            </w:r>
          </w:p>
          <w:p w:rsidR="00547CFE" w:rsidP="00E92BA0" w:rsidRDefault="00547CFE" w14:paraId="5D8556C0" w14:textId="77777777">
            <w:pPr>
              <w:pStyle w:val="TableText"/>
              <w:rPr>
                <w:rFonts w:asciiTheme="minorHAnsi" w:hAnsiTheme="minorHAnsi"/>
                <w:sz w:val="22"/>
                <w:szCs w:val="22"/>
              </w:rPr>
            </w:pPr>
          </w:p>
        </w:tc>
        <w:tc>
          <w:tcPr>
            <w:tcW w:w="4819"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5F5DDD83" w14:textId="77777777">
            <w:pPr>
              <w:pStyle w:val="TableText"/>
              <w:spacing w:before="120" w:after="120"/>
              <w:rPr>
                <w:rFonts w:asciiTheme="minorHAnsi" w:hAnsiTheme="minorHAnsi"/>
                <w:sz w:val="22"/>
                <w:szCs w:val="22"/>
              </w:rPr>
            </w:pPr>
            <w:r>
              <w:rPr>
                <w:rFonts w:asciiTheme="minorHAnsi" w:hAnsiTheme="minorHAnsi"/>
                <w:sz w:val="22"/>
                <w:szCs w:val="22"/>
              </w:rPr>
              <w:t>Incorporated changes as supplied by Nedbank on 2/8/2017</w:t>
            </w:r>
            <w:r w:rsidR="003A00F5">
              <w:rPr>
                <w:rFonts w:asciiTheme="minorHAnsi" w:hAnsiTheme="minorHAnsi"/>
                <w:sz w:val="22"/>
                <w:szCs w:val="22"/>
              </w:rPr>
              <w:t>. Removed embedded powerpoint presentations in Appendix F – Dispute Rules &amp; Appendix G – Additional Rules</w:t>
            </w:r>
          </w:p>
          <w:p w:rsidR="00547CFE" w:rsidP="00F0135A" w:rsidRDefault="00547CFE" w14:paraId="2F07DBA8" w14:textId="77777777">
            <w:pPr>
              <w:pStyle w:val="TableText"/>
              <w:spacing w:before="120" w:after="120"/>
              <w:rPr>
                <w:rFonts w:asciiTheme="minorHAnsi" w:hAnsiTheme="minorHAnsi"/>
                <w:sz w:val="22"/>
                <w:szCs w:val="22"/>
              </w:rPr>
            </w:pPr>
            <w:r>
              <w:rPr>
                <w:rFonts w:asciiTheme="minorHAnsi" w:hAnsiTheme="minorHAnsi"/>
                <w:sz w:val="22"/>
                <w:szCs w:val="22"/>
              </w:rPr>
              <w:t xml:space="preserve">Included Scope Changes 196, 197, 200, 201, 202 &amp; SCR 203 </w:t>
            </w:r>
            <w:r w:rsidR="00140E8F">
              <w:rPr>
                <w:rFonts w:asciiTheme="minorHAnsi" w:hAnsiTheme="minorHAnsi"/>
                <w:sz w:val="22"/>
                <w:szCs w:val="22"/>
              </w:rPr>
              <w:t>as per T</w:t>
            </w:r>
            <w:r>
              <w:rPr>
                <w:rFonts w:asciiTheme="minorHAnsi" w:hAnsiTheme="minorHAnsi"/>
                <w:sz w:val="22"/>
                <w:szCs w:val="22"/>
              </w:rPr>
              <w:t>DA meeting 25/8/2017.</w:t>
            </w:r>
          </w:p>
        </w:tc>
        <w:tc>
          <w:tcPr>
            <w:tcW w:w="1842"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5B82998A" w14:textId="77777777">
            <w:pPr>
              <w:autoSpaceDE w:val="0"/>
              <w:autoSpaceDN w:val="0"/>
              <w:jc w:val="center"/>
              <w:rPr>
                <w:rFonts w:asciiTheme="minorHAnsi" w:hAnsiTheme="minorHAnsi"/>
              </w:rPr>
            </w:pPr>
            <w:r>
              <w:rPr>
                <w:rFonts w:asciiTheme="minorHAnsi" w:hAnsiTheme="minorHAnsi"/>
              </w:rPr>
              <w:t>Nedbank</w:t>
            </w:r>
            <w:r w:rsidR="00547CFE">
              <w:rPr>
                <w:rFonts w:asciiTheme="minorHAnsi" w:hAnsiTheme="minorHAnsi"/>
              </w:rPr>
              <w:t xml:space="preserve"> &amp; TDA</w:t>
            </w:r>
          </w:p>
        </w:tc>
        <w:tc>
          <w:tcPr>
            <w:tcW w:w="1702" w:type="dxa"/>
            <w:tcBorders>
              <w:top w:val="single" w:color="auto" w:sz="6" w:space="0"/>
              <w:left w:val="single" w:color="auto" w:sz="6" w:space="0"/>
              <w:bottom w:val="single" w:color="auto" w:sz="6" w:space="0"/>
              <w:right w:val="single" w:color="auto" w:sz="6" w:space="0"/>
            </w:tcBorders>
            <w:vAlign w:val="center"/>
          </w:tcPr>
          <w:p w:rsidR="008127A0" w:rsidP="00E92BA0" w:rsidRDefault="008127A0" w14:paraId="3C493759" w14:textId="77777777">
            <w:pPr>
              <w:autoSpaceDE w:val="0"/>
              <w:autoSpaceDN w:val="0"/>
              <w:jc w:val="center"/>
              <w:rPr>
                <w:rFonts w:asciiTheme="minorHAnsi" w:hAnsiTheme="minorHAnsi"/>
              </w:rPr>
            </w:pPr>
            <w:r>
              <w:rPr>
                <w:rFonts w:asciiTheme="minorHAnsi" w:hAnsiTheme="minorHAnsi"/>
              </w:rPr>
              <w:t>Andy Davies</w:t>
            </w:r>
          </w:p>
        </w:tc>
      </w:tr>
      <w:tr w:rsidRPr="00C82298" w:rsidR="00540A14" w:rsidTr="00AB047E" w14:paraId="6EEE29C3"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540A14" w:rsidP="00540A14" w:rsidRDefault="004E61CF" w14:paraId="4138BAE4" w14:textId="77777777">
            <w:pPr>
              <w:autoSpaceDE w:val="0"/>
              <w:autoSpaceDN w:val="0"/>
              <w:jc w:val="center"/>
              <w:rPr>
                <w:rFonts w:cs="Arial" w:asciiTheme="minorHAnsi" w:hAnsiTheme="minorHAnsi"/>
              </w:rPr>
            </w:pPr>
            <w:r>
              <w:rPr>
                <w:rFonts w:cs="Arial" w:asciiTheme="minorHAnsi" w:hAnsiTheme="minorHAnsi"/>
              </w:rPr>
              <w:t>17</w:t>
            </w:r>
          </w:p>
        </w:tc>
        <w:tc>
          <w:tcPr>
            <w:tcW w:w="1276" w:type="dxa"/>
            <w:tcBorders>
              <w:top w:val="single" w:color="auto" w:sz="6" w:space="0"/>
              <w:left w:val="single" w:color="auto" w:sz="6" w:space="0"/>
              <w:bottom w:val="single" w:color="auto" w:sz="6" w:space="0"/>
              <w:right w:val="single" w:color="auto" w:sz="6" w:space="0"/>
            </w:tcBorders>
            <w:vAlign w:val="center"/>
          </w:tcPr>
          <w:p w:rsidR="00540A14" w:rsidP="00540A14" w:rsidRDefault="00540A14" w14:paraId="38669BD7" w14:textId="77777777">
            <w:pPr>
              <w:pStyle w:val="TableText"/>
              <w:rPr>
                <w:rFonts w:asciiTheme="minorHAnsi" w:hAnsiTheme="minorHAnsi"/>
                <w:sz w:val="22"/>
                <w:szCs w:val="22"/>
              </w:rPr>
            </w:pPr>
            <w:r>
              <w:rPr>
                <w:rFonts w:asciiTheme="minorHAnsi" w:hAnsiTheme="minorHAnsi"/>
                <w:sz w:val="22"/>
                <w:szCs w:val="22"/>
              </w:rPr>
              <w:t>07/09/2017</w:t>
            </w:r>
          </w:p>
        </w:tc>
        <w:tc>
          <w:tcPr>
            <w:tcW w:w="4819" w:type="dxa"/>
            <w:tcBorders>
              <w:top w:val="single" w:color="auto" w:sz="6" w:space="0"/>
              <w:left w:val="single" w:color="auto" w:sz="6" w:space="0"/>
              <w:bottom w:val="single" w:color="auto" w:sz="6" w:space="0"/>
              <w:right w:val="single" w:color="auto" w:sz="6" w:space="0"/>
            </w:tcBorders>
            <w:vAlign w:val="center"/>
          </w:tcPr>
          <w:p w:rsidR="00540A14" w:rsidP="00540A14" w:rsidRDefault="00540A14" w14:paraId="537546DE" w14:textId="77777777">
            <w:pPr>
              <w:pStyle w:val="TableText"/>
              <w:spacing w:before="120" w:after="120"/>
              <w:rPr>
                <w:rFonts w:asciiTheme="minorHAnsi" w:hAnsiTheme="minorHAnsi"/>
                <w:sz w:val="22"/>
                <w:szCs w:val="22"/>
              </w:rPr>
            </w:pPr>
            <w:r>
              <w:rPr>
                <w:rFonts w:asciiTheme="minorHAnsi" w:hAnsiTheme="minorHAnsi"/>
                <w:sz w:val="22"/>
                <w:szCs w:val="22"/>
              </w:rPr>
              <w:t>Accepted all changes from Version 16.1</w:t>
            </w:r>
            <w:r w:rsidR="004E61CF">
              <w:rPr>
                <w:rFonts w:asciiTheme="minorHAnsi" w:hAnsiTheme="minorHAnsi"/>
                <w:sz w:val="22"/>
                <w:szCs w:val="22"/>
              </w:rPr>
              <w:t xml:space="preserve"> to 16.5</w:t>
            </w:r>
          </w:p>
        </w:tc>
        <w:tc>
          <w:tcPr>
            <w:tcW w:w="1842" w:type="dxa"/>
            <w:tcBorders>
              <w:top w:val="single" w:color="auto" w:sz="6" w:space="0"/>
              <w:left w:val="single" w:color="auto" w:sz="6" w:space="0"/>
              <w:bottom w:val="single" w:color="auto" w:sz="6" w:space="0"/>
              <w:right w:val="single" w:color="auto" w:sz="6" w:space="0"/>
            </w:tcBorders>
            <w:vAlign w:val="center"/>
          </w:tcPr>
          <w:p w:rsidR="00540A14" w:rsidP="00540A14" w:rsidRDefault="00540A14" w14:paraId="552CA297" w14:textId="77777777">
            <w:pPr>
              <w:autoSpaceDE w:val="0"/>
              <w:autoSpaceDN w:val="0"/>
              <w:jc w:val="center"/>
              <w:rPr>
                <w:rFonts w:asciiTheme="minorHAnsi" w:hAnsiTheme="minorHAnsi"/>
              </w:rPr>
            </w:pPr>
          </w:p>
        </w:tc>
        <w:tc>
          <w:tcPr>
            <w:tcW w:w="1702" w:type="dxa"/>
            <w:tcBorders>
              <w:top w:val="single" w:color="auto" w:sz="6" w:space="0"/>
              <w:left w:val="single" w:color="auto" w:sz="6" w:space="0"/>
              <w:bottom w:val="single" w:color="auto" w:sz="6" w:space="0"/>
              <w:right w:val="single" w:color="auto" w:sz="6" w:space="0"/>
            </w:tcBorders>
            <w:vAlign w:val="center"/>
          </w:tcPr>
          <w:p w:rsidR="00540A14" w:rsidP="00540A14" w:rsidRDefault="00540A14" w14:paraId="2C6662EF" w14:textId="77777777">
            <w:pPr>
              <w:autoSpaceDE w:val="0"/>
              <w:autoSpaceDN w:val="0"/>
              <w:jc w:val="center"/>
              <w:rPr>
                <w:rFonts w:asciiTheme="minorHAnsi" w:hAnsiTheme="minorHAnsi"/>
              </w:rPr>
            </w:pPr>
            <w:r>
              <w:rPr>
                <w:rFonts w:asciiTheme="minorHAnsi" w:hAnsiTheme="minorHAnsi"/>
              </w:rPr>
              <w:t>Andy Davies</w:t>
            </w:r>
          </w:p>
        </w:tc>
      </w:tr>
      <w:tr w:rsidRPr="00C82298" w:rsidR="00504381" w:rsidTr="00AB047E" w14:paraId="2F99E505" w14:textId="77777777">
        <w:trPr>
          <w:cantSplit/>
          <w:trHeight w:val="268"/>
        </w:trPr>
        <w:tc>
          <w:tcPr>
            <w:tcW w:w="993" w:type="dxa"/>
            <w:tcBorders>
              <w:top w:val="single" w:color="auto" w:sz="6" w:space="0"/>
              <w:left w:val="single" w:color="auto" w:sz="6" w:space="0"/>
              <w:bottom w:val="single" w:color="auto" w:sz="6" w:space="0"/>
              <w:right w:val="single" w:color="auto" w:sz="6" w:space="0"/>
            </w:tcBorders>
            <w:vAlign w:val="center"/>
          </w:tcPr>
          <w:p w:rsidR="00504381" w:rsidP="00540A14" w:rsidRDefault="00504381" w14:paraId="4EB02B43" w14:textId="4DBA4544">
            <w:pPr>
              <w:autoSpaceDE w:val="0"/>
              <w:autoSpaceDN w:val="0"/>
              <w:jc w:val="center"/>
              <w:rPr>
                <w:rFonts w:cs="Arial" w:asciiTheme="minorHAnsi" w:hAnsiTheme="minorHAnsi"/>
              </w:rPr>
            </w:pPr>
            <w:r>
              <w:rPr>
                <w:rFonts w:cs="Arial" w:asciiTheme="minorHAnsi" w:hAnsiTheme="minorHAnsi"/>
              </w:rPr>
              <w:t>18</w:t>
            </w:r>
          </w:p>
        </w:tc>
        <w:tc>
          <w:tcPr>
            <w:tcW w:w="1276" w:type="dxa"/>
            <w:tcBorders>
              <w:top w:val="single" w:color="auto" w:sz="6" w:space="0"/>
              <w:left w:val="single" w:color="auto" w:sz="6" w:space="0"/>
              <w:bottom w:val="single" w:color="auto" w:sz="6" w:space="0"/>
              <w:right w:val="single" w:color="auto" w:sz="6" w:space="0"/>
            </w:tcBorders>
            <w:vAlign w:val="center"/>
          </w:tcPr>
          <w:p w:rsidR="00504381" w:rsidP="00540A14" w:rsidRDefault="00504381" w14:paraId="57787FE2" w14:textId="7B64EE37">
            <w:pPr>
              <w:pStyle w:val="TableText"/>
              <w:rPr>
                <w:rFonts w:asciiTheme="minorHAnsi" w:hAnsiTheme="minorHAnsi"/>
                <w:sz w:val="22"/>
                <w:szCs w:val="22"/>
              </w:rPr>
            </w:pPr>
            <w:r>
              <w:rPr>
                <w:rFonts w:asciiTheme="minorHAnsi" w:hAnsiTheme="minorHAnsi"/>
                <w:sz w:val="22"/>
                <w:szCs w:val="22"/>
              </w:rPr>
              <w:t>0</w:t>
            </w:r>
            <w:r w:rsidR="002C2973">
              <w:rPr>
                <w:rFonts w:asciiTheme="minorHAnsi" w:hAnsiTheme="minorHAnsi"/>
                <w:sz w:val="22"/>
                <w:szCs w:val="22"/>
              </w:rPr>
              <w:t>3</w:t>
            </w:r>
            <w:r>
              <w:rPr>
                <w:rFonts w:asciiTheme="minorHAnsi" w:hAnsiTheme="minorHAnsi"/>
                <w:sz w:val="22"/>
                <w:szCs w:val="22"/>
              </w:rPr>
              <w:t>/</w:t>
            </w:r>
            <w:r w:rsidR="002C2973">
              <w:rPr>
                <w:rFonts w:asciiTheme="minorHAnsi" w:hAnsiTheme="minorHAnsi"/>
                <w:sz w:val="22"/>
                <w:szCs w:val="22"/>
              </w:rPr>
              <w:t>01</w:t>
            </w:r>
            <w:r>
              <w:rPr>
                <w:rFonts w:asciiTheme="minorHAnsi" w:hAnsiTheme="minorHAnsi"/>
                <w:sz w:val="22"/>
                <w:szCs w:val="22"/>
              </w:rPr>
              <w:t>/20</w:t>
            </w:r>
            <w:r w:rsidR="002C2973">
              <w:rPr>
                <w:rFonts w:asciiTheme="minorHAnsi" w:hAnsiTheme="minorHAnsi"/>
                <w:sz w:val="22"/>
                <w:szCs w:val="22"/>
              </w:rPr>
              <w:t>22</w:t>
            </w:r>
          </w:p>
        </w:tc>
        <w:tc>
          <w:tcPr>
            <w:tcW w:w="4819" w:type="dxa"/>
            <w:tcBorders>
              <w:top w:val="single" w:color="auto" w:sz="6" w:space="0"/>
              <w:left w:val="single" w:color="auto" w:sz="6" w:space="0"/>
              <w:bottom w:val="single" w:color="auto" w:sz="6" w:space="0"/>
              <w:right w:val="single" w:color="auto" w:sz="6" w:space="0"/>
            </w:tcBorders>
            <w:vAlign w:val="center"/>
          </w:tcPr>
          <w:p w:rsidR="009F4ED1" w:rsidP="009F4ED1" w:rsidRDefault="009F4ED1" w14:paraId="052A9EBE" w14:textId="77777777">
            <w:pPr>
              <w:pStyle w:val="TableText"/>
              <w:spacing w:before="120" w:after="120"/>
              <w:rPr>
                <w:rFonts w:asciiTheme="minorHAnsi" w:hAnsiTheme="minorHAnsi"/>
                <w:sz w:val="22"/>
                <w:szCs w:val="22"/>
              </w:rPr>
            </w:pPr>
            <w:r>
              <w:rPr>
                <w:rFonts w:asciiTheme="minorHAnsi" w:hAnsiTheme="minorHAnsi"/>
                <w:sz w:val="22"/>
                <w:szCs w:val="22"/>
              </w:rPr>
              <w:t>Rename TRS to FRS and c</w:t>
            </w:r>
            <w:r w:rsidR="00504381">
              <w:rPr>
                <w:rFonts w:asciiTheme="minorHAnsi" w:hAnsiTheme="minorHAnsi"/>
                <w:sz w:val="22"/>
                <w:szCs w:val="22"/>
              </w:rPr>
              <w:t xml:space="preserve">reate </w:t>
            </w:r>
            <w:r>
              <w:rPr>
                <w:rFonts w:asciiTheme="minorHAnsi" w:hAnsiTheme="minorHAnsi"/>
                <w:sz w:val="22"/>
                <w:szCs w:val="22"/>
              </w:rPr>
              <w:t xml:space="preserve">FRS </w:t>
            </w:r>
            <w:r w:rsidR="00504381">
              <w:rPr>
                <w:rFonts w:asciiTheme="minorHAnsi" w:hAnsiTheme="minorHAnsi"/>
                <w:sz w:val="22"/>
                <w:szCs w:val="22"/>
              </w:rPr>
              <w:t>ver</w:t>
            </w:r>
            <w:r>
              <w:rPr>
                <w:rFonts w:asciiTheme="minorHAnsi" w:hAnsiTheme="minorHAnsi"/>
                <w:sz w:val="22"/>
                <w:szCs w:val="22"/>
              </w:rPr>
              <w:t>s</w:t>
            </w:r>
            <w:r w:rsidR="00504381">
              <w:rPr>
                <w:rFonts w:asciiTheme="minorHAnsi" w:hAnsiTheme="minorHAnsi"/>
                <w:sz w:val="22"/>
                <w:szCs w:val="22"/>
              </w:rPr>
              <w:t xml:space="preserve">ion 18 from the accepted </w:t>
            </w:r>
            <w:r>
              <w:rPr>
                <w:rFonts w:asciiTheme="minorHAnsi" w:hAnsiTheme="minorHAnsi"/>
                <w:sz w:val="22"/>
                <w:szCs w:val="22"/>
              </w:rPr>
              <w:t xml:space="preserve">TRS </w:t>
            </w:r>
            <w:r w:rsidR="00504381">
              <w:rPr>
                <w:rFonts w:asciiTheme="minorHAnsi" w:hAnsiTheme="minorHAnsi"/>
                <w:sz w:val="22"/>
                <w:szCs w:val="22"/>
              </w:rPr>
              <w:t>version 17</w:t>
            </w:r>
            <w:r>
              <w:rPr>
                <w:rFonts w:asciiTheme="minorHAnsi" w:hAnsiTheme="minorHAnsi"/>
                <w:sz w:val="22"/>
                <w:szCs w:val="22"/>
              </w:rPr>
              <w:t xml:space="preserve"> </w:t>
            </w:r>
          </w:p>
          <w:p w:rsidR="00504381" w:rsidP="009F4ED1" w:rsidRDefault="009F4ED1" w14:paraId="66A78205" w14:textId="77777777">
            <w:pPr>
              <w:pStyle w:val="TableText"/>
              <w:spacing w:before="120" w:after="120"/>
              <w:rPr>
                <w:rFonts w:asciiTheme="minorHAnsi" w:hAnsiTheme="minorHAnsi"/>
                <w:sz w:val="22"/>
                <w:szCs w:val="22"/>
              </w:rPr>
            </w:pPr>
            <w:r>
              <w:rPr>
                <w:rFonts w:asciiTheme="minorHAnsi" w:hAnsiTheme="minorHAnsi"/>
                <w:sz w:val="22"/>
                <w:szCs w:val="22"/>
              </w:rPr>
              <w:t>Remove all messages as this is accommodated in MyStandards</w:t>
            </w:r>
          </w:p>
          <w:p w:rsidR="002C2973" w:rsidP="002C2973" w:rsidRDefault="002C2973" w14:paraId="00B88160" w14:textId="77777777">
            <w:pPr>
              <w:pStyle w:val="TableText"/>
              <w:spacing w:before="120" w:after="120"/>
              <w:rPr>
                <w:rFonts w:asciiTheme="minorHAnsi" w:hAnsiTheme="minorHAnsi"/>
                <w:sz w:val="22"/>
                <w:szCs w:val="22"/>
              </w:rPr>
            </w:pPr>
            <w:r>
              <w:rPr>
                <w:rFonts w:asciiTheme="minorHAnsi" w:hAnsiTheme="minorHAnsi"/>
                <w:sz w:val="22"/>
                <w:szCs w:val="22"/>
              </w:rPr>
              <w:t>Incorporated all relevant approved Change Requests as follows</w:t>
            </w:r>
          </w:p>
          <w:p w:rsidR="002C2973" w:rsidP="002C2973" w:rsidRDefault="002C2973" w14:paraId="44CED313" w14:textId="0004D8BC">
            <w:pPr>
              <w:pStyle w:val="TableText"/>
              <w:spacing w:before="120" w:after="120"/>
              <w:rPr>
                <w:rFonts w:asciiTheme="minorHAnsi" w:hAnsiTheme="minorHAnsi"/>
                <w:sz w:val="22"/>
                <w:szCs w:val="22"/>
              </w:rPr>
            </w:pPr>
            <w:r>
              <w:rPr>
                <w:rFonts w:asciiTheme="minorHAnsi" w:hAnsiTheme="minorHAnsi"/>
                <w:sz w:val="22"/>
                <w:szCs w:val="22"/>
              </w:rPr>
              <w:t>CR 204 – 283</w:t>
            </w:r>
          </w:p>
        </w:tc>
        <w:tc>
          <w:tcPr>
            <w:tcW w:w="1842" w:type="dxa"/>
            <w:tcBorders>
              <w:top w:val="single" w:color="auto" w:sz="6" w:space="0"/>
              <w:left w:val="single" w:color="auto" w:sz="6" w:space="0"/>
              <w:bottom w:val="single" w:color="auto" w:sz="6" w:space="0"/>
              <w:right w:val="single" w:color="auto" w:sz="6" w:space="0"/>
            </w:tcBorders>
            <w:vAlign w:val="center"/>
          </w:tcPr>
          <w:p w:rsidR="00504381" w:rsidP="00540A14" w:rsidRDefault="002C2973" w14:paraId="4D844ECD" w14:textId="49D8F34D">
            <w:pPr>
              <w:autoSpaceDE w:val="0"/>
              <w:autoSpaceDN w:val="0"/>
              <w:jc w:val="center"/>
              <w:rPr>
                <w:rFonts w:asciiTheme="minorHAnsi" w:hAnsiTheme="minorHAnsi"/>
              </w:rPr>
            </w:pPr>
            <w:r>
              <w:rPr>
                <w:rFonts w:asciiTheme="minorHAnsi" w:hAnsiTheme="minorHAnsi"/>
              </w:rPr>
              <w:t>Industry &amp; TDA</w:t>
            </w:r>
          </w:p>
        </w:tc>
        <w:tc>
          <w:tcPr>
            <w:tcW w:w="1702" w:type="dxa"/>
            <w:tcBorders>
              <w:top w:val="single" w:color="auto" w:sz="6" w:space="0"/>
              <w:left w:val="single" w:color="auto" w:sz="6" w:space="0"/>
              <w:bottom w:val="single" w:color="auto" w:sz="6" w:space="0"/>
              <w:right w:val="single" w:color="auto" w:sz="6" w:space="0"/>
            </w:tcBorders>
            <w:vAlign w:val="center"/>
          </w:tcPr>
          <w:p w:rsidR="00504381" w:rsidP="00540A14" w:rsidRDefault="002C2973" w14:paraId="67CFF293" w14:textId="079C4BFD">
            <w:pPr>
              <w:autoSpaceDE w:val="0"/>
              <w:autoSpaceDN w:val="0"/>
              <w:jc w:val="center"/>
              <w:rPr>
                <w:rFonts w:asciiTheme="minorHAnsi" w:hAnsiTheme="minorHAnsi"/>
              </w:rPr>
            </w:pPr>
            <w:r>
              <w:rPr>
                <w:rFonts w:asciiTheme="minorHAnsi" w:hAnsiTheme="minorHAnsi"/>
              </w:rPr>
              <w:t>Project Team</w:t>
            </w:r>
          </w:p>
        </w:tc>
      </w:tr>
      <w:tr w:rsidRPr="00C82298" w:rsidR="000C72B1" w:rsidTr="00AB047E" w14:paraId="361442CC" w14:textId="77777777">
        <w:trPr>
          <w:cantSplit/>
          <w:trHeight w:val="268"/>
          <w:ins w:author="Anthony Radford" w:date="2022-07-12T14:10:00Z" w:id="2"/>
        </w:trPr>
        <w:tc>
          <w:tcPr>
            <w:tcW w:w="993" w:type="dxa"/>
            <w:tcBorders>
              <w:top w:val="single" w:color="auto" w:sz="6" w:space="0"/>
              <w:left w:val="single" w:color="auto" w:sz="6" w:space="0"/>
              <w:bottom w:val="single" w:color="auto" w:sz="6" w:space="0"/>
              <w:right w:val="single" w:color="auto" w:sz="6" w:space="0"/>
            </w:tcBorders>
            <w:vAlign w:val="center"/>
          </w:tcPr>
          <w:p w:rsidR="000C72B1" w:rsidP="00540A14" w:rsidRDefault="000C72B1" w14:paraId="63BAE7BA" w14:textId="1034DED9">
            <w:pPr>
              <w:autoSpaceDE w:val="0"/>
              <w:autoSpaceDN w:val="0"/>
              <w:jc w:val="center"/>
              <w:rPr>
                <w:ins w:author="Anthony Radford" w:date="2022-07-12T14:10:00Z" w:id="3"/>
                <w:rFonts w:cs="Arial" w:asciiTheme="minorHAnsi" w:hAnsiTheme="minorHAnsi"/>
              </w:rPr>
            </w:pPr>
            <w:ins w:author="Anthony Radford" w:date="2022-07-12T14:10:00Z" w:id="4">
              <w:r>
                <w:rPr>
                  <w:rFonts w:cs="Arial" w:asciiTheme="minorHAnsi" w:hAnsiTheme="minorHAnsi"/>
                </w:rPr>
                <w:t>19</w:t>
              </w:r>
            </w:ins>
          </w:p>
        </w:tc>
        <w:tc>
          <w:tcPr>
            <w:tcW w:w="1276" w:type="dxa"/>
            <w:tcBorders>
              <w:top w:val="single" w:color="auto" w:sz="6" w:space="0"/>
              <w:left w:val="single" w:color="auto" w:sz="6" w:space="0"/>
              <w:bottom w:val="single" w:color="auto" w:sz="6" w:space="0"/>
              <w:right w:val="single" w:color="auto" w:sz="6" w:space="0"/>
            </w:tcBorders>
            <w:vAlign w:val="center"/>
          </w:tcPr>
          <w:p w:rsidR="000C72B1" w:rsidP="00540A14" w:rsidRDefault="000C72B1" w14:paraId="1458C083" w14:textId="502E3A87">
            <w:pPr>
              <w:pStyle w:val="TableText"/>
              <w:rPr>
                <w:ins w:author="Anthony Radford" w:date="2022-07-12T14:10:00Z" w:id="5"/>
                <w:rFonts w:asciiTheme="minorHAnsi" w:hAnsiTheme="minorHAnsi"/>
                <w:sz w:val="22"/>
                <w:szCs w:val="22"/>
              </w:rPr>
            </w:pPr>
            <w:ins w:author="Anthony Radford" w:date="2022-07-12T14:10:00Z" w:id="6">
              <w:r>
                <w:rPr>
                  <w:rFonts w:asciiTheme="minorHAnsi" w:hAnsiTheme="minorHAnsi"/>
                  <w:sz w:val="22"/>
                  <w:szCs w:val="22"/>
                </w:rPr>
                <w:t>12/07/2022</w:t>
              </w:r>
            </w:ins>
          </w:p>
        </w:tc>
        <w:tc>
          <w:tcPr>
            <w:tcW w:w="4819" w:type="dxa"/>
            <w:tcBorders>
              <w:top w:val="single" w:color="auto" w:sz="6" w:space="0"/>
              <w:left w:val="single" w:color="auto" w:sz="6" w:space="0"/>
              <w:bottom w:val="single" w:color="auto" w:sz="6" w:space="0"/>
              <w:right w:val="single" w:color="auto" w:sz="6" w:space="0"/>
            </w:tcBorders>
            <w:vAlign w:val="center"/>
          </w:tcPr>
          <w:p w:rsidR="000C72B1" w:rsidP="000C72B1" w:rsidRDefault="000C72B1" w14:paraId="1ACE5405" w14:textId="77777777">
            <w:pPr>
              <w:pStyle w:val="TableText"/>
              <w:spacing w:before="120" w:after="120"/>
              <w:rPr>
                <w:ins w:author="Anthony Radford" w:date="2022-07-12T14:10:00Z" w:id="7"/>
                <w:rFonts w:asciiTheme="minorHAnsi" w:hAnsiTheme="minorHAnsi"/>
                <w:sz w:val="22"/>
                <w:szCs w:val="22"/>
              </w:rPr>
            </w:pPr>
            <w:ins w:author="Anthony Radford" w:date="2022-07-12T14:10:00Z" w:id="8">
              <w:r>
                <w:rPr>
                  <w:rFonts w:asciiTheme="minorHAnsi" w:hAnsiTheme="minorHAnsi"/>
                  <w:sz w:val="22"/>
                  <w:szCs w:val="22"/>
                </w:rPr>
                <w:t>Incorporated all relevant approved Change Requests as follows</w:t>
              </w:r>
            </w:ins>
          </w:p>
          <w:p w:rsidR="000C72B1" w:rsidP="000C72B1" w:rsidRDefault="000C72B1" w14:paraId="2BDE1152" w14:textId="2F4AA4C9">
            <w:pPr>
              <w:pStyle w:val="TableText"/>
              <w:spacing w:before="120" w:after="120"/>
              <w:rPr>
                <w:ins w:author="Anthony Radford" w:date="2022-07-12T14:10:00Z" w:id="9"/>
                <w:rFonts w:asciiTheme="minorHAnsi" w:hAnsiTheme="minorHAnsi"/>
                <w:sz w:val="22"/>
                <w:szCs w:val="22"/>
              </w:rPr>
            </w:pPr>
            <w:ins w:author="Anthony Radford" w:date="2022-07-12T14:10:00Z" w:id="10">
              <w:r>
                <w:rPr>
                  <w:rFonts w:asciiTheme="minorHAnsi" w:hAnsiTheme="minorHAnsi"/>
                  <w:sz w:val="22"/>
                  <w:szCs w:val="22"/>
                </w:rPr>
                <w:t>CR 28</w:t>
              </w:r>
            </w:ins>
            <w:ins w:author="Anthony Radford" w:date="2022-07-12T14:12:00Z" w:id="11">
              <w:r>
                <w:rPr>
                  <w:rFonts w:asciiTheme="minorHAnsi" w:hAnsiTheme="minorHAnsi"/>
                  <w:sz w:val="22"/>
                  <w:szCs w:val="22"/>
                </w:rPr>
                <w:t>5v</w:t>
              </w:r>
            </w:ins>
            <w:ins w:author="Anthony Radford" w:date="2022-07-12T14:13:00Z" w:id="12">
              <w:r>
                <w:rPr>
                  <w:rFonts w:asciiTheme="minorHAnsi" w:hAnsiTheme="minorHAnsi"/>
                  <w:sz w:val="22"/>
                  <w:szCs w:val="22"/>
                </w:rPr>
                <w:t>4</w:t>
              </w:r>
            </w:ins>
            <w:ins w:author="Anthony Radford" w:date="2022-07-12T14:10:00Z" w:id="13">
              <w:r>
                <w:rPr>
                  <w:rFonts w:asciiTheme="minorHAnsi" w:hAnsiTheme="minorHAnsi"/>
                  <w:sz w:val="22"/>
                  <w:szCs w:val="22"/>
                </w:rPr>
                <w:t xml:space="preserve"> – 28</w:t>
              </w:r>
            </w:ins>
            <w:ins w:author="Anthony Radford" w:date="2022-07-12T14:12:00Z" w:id="14">
              <w:r>
                <w:rPr>
                  <w:rFonts w:asciiTheme="minorHAnsi" w:hAnsiTheme="minorHAnsi"/>
                  <w:sz w:val="22"/>
                  <w:szCs w:val="22"/>
                </w:rPr>
                <w:t>8</w:t>
              </w:r>
            </w:ins>
          </w:p>
        </w:tc>
        <w:tc>
          <w:tcPr>
            <w:tcW w:w="1842" w:type="dxa"/>
            <w:tcBorders>
              <w:top w:val="single" w:color="auto" w:sz="6" w:space="0"/>
              <w:left w:val="single" w:color="auto" w:sz="6" w:space="0"/>
              <w:bottom w:val="single" w:color="auto" w:sz="6" w:space="0"/>
              <w:right w:val="single" w:color="auto" w:sz="6" w:space="0"/>
            </w:tcBorders>
            <w:vAlign w:val="center"/>
          </w:tcPr>
          <w:p w:rsidR="000C72B1" w:rsidP="00540A14" w:rsidRDefault="000C72B1" w14:paraId="014B4551" w14:textId="02C1D2CF">
            <w:pPr>
              <w:autoSpaceDE w:val="0"/>
              <w:autoSpaceDN w:val="0"/>
              <w:jc w:val="center"/>
              <w:rPr>
                <w:ins w:author="Anthony Radford" w:date="2022-07-12T14:10:00Z" w:id="15"/>
                <w:rFonts w:asciiTheme="minorHAnsi" w:hAnsiTheme="minorHAnsi"/>
              </w:rPr>
            </w:pPr>
            <w:ins w:author="Anthony Radford" w:date="2022-07-12T14:12:00Z" w:id="16">
              <w:r>
                <w:rPr>
                  <w:rFonts w:asciiTheme="minorHAnsi" w:hAnsiTheme="minorHAnsi"/>
                </w:rPr>
                <w:t>Industry &amp; TDA</w:t>
              </w:r>
            </w:ins>
          </w:p>
        </w:tc>
        <w:tc>
          <w:tcPr>
            <w:tcW w:w="1702" w:type="dxa"/>
            <w:tcBorders>
              <w:top w:val="single" w:color="auto" w:sz="6" w:space="0"/>
              <w:left w:val="single" w:color="auto" w:sz="6" w:space="0"/>
              <w:bottom w:val="single" w:color="auto" w:sz="6" w:space="0"/>
              <w:right w:val="single" w:color="auto" w:sz="6" w:space="0"/>
            </w:tcBorders>
            <w:vAlign w:val="center"/>
          </w:tcPr>
          <w:p w:rsidR="000C72B1" w:rsidP="00540A14" w:rsidRDefault="000C72B1" w14:paraId="3FAEF5B0" w14:textId="71D2F1AF">
            <w:pPr>
              <w:autoSpaceDE w:val="0"/>
              <w:autoSpaceDN w:val="0"/>
              <w:jc w:val="center"/>
              <w:rPr>
                <w:ins w:author="Anthony Radford" w:date="2022-07-12T14:10:00Z" w:id="17"/>
                <w:rFonts w:asciiTheme="minorHAnsi" w:hAnsiTheme="minorHAnsi"/>
              </w:rPr>
            </w:pPr>
            <w:ins w:author="Anthony Radford" w:date="2022-07-12T14:12:00Z" w:id="18">
              <w:r>
                <w:rPr>
                  <w:rFonts w:asciiTheme="minorHAnsi" w:hAnsiTheme="minorHAnsi"/>
                </w:rPr>
                <w:t>Project Team</w:t>
              </w:r>
            </w:ins>
          </w:p>
        </w:tc>
      </w:tr>
    </w:tbl>
    <w:p w:rsidRPr="002D6E2C" w:rsidR="00D521C9" w:rsidP="00E92BA0" w:rsidRDefault="00D521C9" w14:paraId="01BBE214" w14:textId="77777777"/>
    <w:tbl>
      <w:tblPr>
        <w:tblW w:w="0" w:type="auto"/>
        <w:tblLayout w:type="fixed"/>
        <w:tblCellMar>
          <w:left w:w="70" w:type="dxa"/>
          <w:right w:w="70" w:type="dxa"/>
        </w:tblCellMar>
        <w:tblLook w:val="0000" w:firstRow="0" w:lastRow="0" w:firstColumn="0" w:lastColumn="0" w:noHBand="0" w:noVBand="0"/>
      </w:tblPr>
      <w:tblGrid>
        <w:gridCol w:w="1350"/>
        <w:gridCol w:w="6300"/>
      </w:tblGrid>
      <w:tr w:rsidRPr="009D5C2F" w:rsidR="00D521C9" w:rsidTr="004951CA" w14:paraId="3611D880" w14:textId="77777777">
        <w:tc>
          <w:tcPr>
            <w:tcW w:w="1350" w:type="dxa"/>
          </w:tcPr>
          <w:p w:rsidRPr="002D6E2C" w:rsidR="00D521C9" w:rsidP="00E92BA0" w:rsidRDefault="00D521C9" w14:paraId="1FDCB9F0" w14:textId="77777777">
            <w:pPr>
              <w:jc w:val="both"/>
            </w:pPr>
            <w:r w:rsidRPr="002D6E2C">
              <w:t>Distribution:</w:t>
            </w:r>
          </w:p>
        </w:tc>
        <w:tc>
          <w:tcPr>
            <w:tcW w:w="6300" w:type="dxa"/>
          </w:tcPr>
          <w:p w:rsidRPr="002D6E2C" w:rsidR="00D521C9" w:rsidP="00E92BA0" w:rsidRDefault="00D521C9" w14:paraId="71D5E728" w14:textId="77777777">
            <w:pPr>
              <w:jc w:val="both"/>
              <w:rPr>
                <w:color w:val="FF0000"/>
              </w:rPr>
            </w:pPr>
            <w:r w:rsidRPr="002D6E2C">
              <w:rPr>
                <w:b/>
              </w:rPr>
              <w:t xml:space="preserve">PASA Membership and PASA Authorised Stakeholders </w:t>
            </w:r>
          </w:p>
        </w:tc>
      </w:tr>
    </w:tbl>
    <w:p w:rsidR="00193093" w:rsidP="00E92BA0" w:rsidRDefault="00193093" w14:paraId="65AB80C9" w14:textId="77777777">
      <w:pPr>
        <w:rPr>
          <w:rFonts w:eastAsia="Times New Roman"/>
          <w:b/>
          <w:bCs/>
          <w:color w:val="365F91"/>
          <w:sz w:val="24"/>
          <w:szCs w:val="28"/>
        </w:rPr>
      </w:pPr>
      <w:bookmarkStart w:name="_Toc435584358" w:id="19"/>
      <w:r>
        <w:rPr>
          <w:sz w:val="24"/>
        </w:rPr>
        <w:br w:type="page"/>
      </w:r>
    </w:p>
    <w:p w:rsidRPr="002D6E2C" w:rsidR="00D521C9" w:rsidP="00E92BA0" w:rsidRDefault="00D521C9" w14:paraId="7F789A7F" w14:textId="77777777">
      <w:pPr>
        <w:pStyle w:val="Heading10"/>
        <w:numPr>
          <w:ilvl w:val="0"/>
          <w:numId w:val="1"/>
        </w:numPr>
        <w:spacing w:before="0"/>
        <w:ind w:left="0" w:firstLine="0"/>
        <w:rPr>
          <w:rFonts w:ascii="Calibri" w:hAnsi="Calibri"/>
          <w:sz w:val="24"/>
        </w:rPr>
      </w:pPr>
      <w:bookmarkStart w:name="_Toc536096777" w:id="20"/>
      <w:r w:rsidRPr="002D6E2C">
        <w:rPr>
          <w:rFonts w:ascii="Calibri" w:hAnsi="Calibri"/>
          <w:sz w:val="24"/>
        </w:rPr>
        <w:t>Background summary</w:t>
      </w:r>
      <w:bookmarkEnd w:id="1"/>
      <w:bookmarkEnd w:id="19"/>
      <w:bookmarkEnd w:id="20"/>
    </w:p>
    <w:p w:rsidRPr="002D6E2C" w:rsidR="00D521C9" w:rsidP="00E92BA0" w:rsidRDefault="00D521C9" w14:paraId="50CC0787" w14:textId="77777777"/>
    <w:p w:rsidRPr="002D6E2C" w:rsidR="00D521C9" w:rsidP="00E92BA0" w:rsidRDefault="00D521C9" w14:paraId="3E499697" w14:textId="77777777">
      <w:pPr>
        <w:rPr>
          <w:rFonts w:cs="Calibri"/>
        </w:rPr>
      </w:pPr>
      <w:r w:rsidRPr="002D6E2C">
        <w:rPr>
          <w:rFonts w:cs="Calibri"/>
        </w:rPr>
        <w:t xml:space="preserve">The South African Reserve Bank (SARB) reviewed the Early Collections environment during 2011-2013 aiming to address a set of main issues prompting the strategic review of the Early Collections environment. The outcome of the strategic review process by the SARB was an instruction issued through a SARB Terms of Reference to PASA during July 2013 to initiate a project whose goal is to address, in essence, authentication of mandates for debit transactions by Accountholders (Payers). </w:t>
      </w:r>
    </w:p>
    <w:p w:rsidRPr="002D6E2C" w:rsidR="00D521C9" w:rsidP="00E92BA0" w:rsidRDefault="00D521C9" w14:paraId="282302D0" w14:textId="77777777">
      <w:pPr>
        <w:rPr>
          <w:rFonts w:cs="Calibri"/>
        </w:rPr>
      </w:pPr>
    </w:p>
    <w:p w:rsidRPr="002D6E2C" w:rsidR="00D521C9" w:rsidP="00E92BA0" w:rsidRDefault="00D521C9" w14:paraId="622FA4E0" w14:textId="77777777">
      <w:pPr>
        <w:rPr>
          <w:rFonts w:cs="Calibri"/>
        </w:rPr>
      </w:pPr>
      <w:r w:rsidRPr="002D6E2C">
        <w:rPr>
          <w:rFonts w:cs="Calibri"/>
        </w:rPr>
        <w:t>Subsequent to the AC project initiation, the AC Business Requirements Document Work Group (BRD WG) documented the minimum, interbank business requirements for the AC solution. The AC BRD had then been provided to the AC Technical Requirements Specification Work Group (TRS WG) to put forward the following AC TRS.</w:t>
      </w:r>
    </w:p>
    <w:p w:rsidRPr="002D6E2C" w:rsidR="00D521C9" w:rsidP="00E92BA0" w:rsidRDefault="00D521C9" w14:paraId="58D511DF" w14:textId="77777777">
      <w:pPr>
        <w:rPr>
          <w:rFonts w:cs="Calibri"/>
        </w:rPr>
      </w:pPr>
    </w:p>
    <w:p w:rsidRPr="002D6E2C" w:rsidR="00D521C9" w:rsidP="00E92BA0" w:rsidRDefault="00D521C9" w14:paraId="011B7274" w14:textId="77777777">
      <w:pPr>
        <w:rPr>
          <w:rFonts w:cs="Calibri"/>
        </w:rPr>
      </w:pPr>
      <w:r w:rsidRPr="002D6E2C">
        <w:rPr>
          <w:rFonts w:cs="Calibri"/>
        </w:rPr>
        <w:t xml:space="preserve">The AC TRS WG have chosen to use the ISO20022 methodology and respective message layouts for certain use cases in order to cater for the Industry messaging needs of the AC solution.  Further to the use of ISO20022, the TRS incorporates the </w:t>
      </w:r>
      <w:r w:rsidR="00654542">
        <w:rPr>
          <w:rFonts w:cs="Calibri"/>
        </w:rPr>
        <w:t xml:space="preserve">BIC </w:t>
      </w:r>
      <w:r w:rsidRPr="002D6E2C">
        <w:rPr>
          <w:rFonts w:cs="Calibri"/>
        </w:rPr>
        <w:t xml:space="preserve">IS0 message layout for particular components of an AC authentication transaction type (referred to later in the document). </w:t>
      </w:r>
    </w:p>
    <w:p w:rsidRPr="002D6E2C" w:rsidR="00D521C9" w:rsidP="00E92BA0" w:rsidRDefault="00D521C9" w14:paraId="150288D6" w14:textId="77777777">
      <w:pPr>
        <w:rPr>
          <w:rFonts w:cs="Calibri"/>
        </w:rPr>
      </w:pPr>
    </w:p>
    <w:p w:rsidRPr="002D6E2C" w:rsidR="00D521C9" w:rsidP="00E92BA0" w:rsidRDefault="00D521C9" w14:paraId="1D48322B" w14:textId="77777777">
      <w:pPr>
        <w:rPr>
          <w:rFonts w:cs="Calibri"/>
        </w:rPr>
      </w:pPr>
      <w:r w:rsidRPr="002D6E2C">
        <w:rPr>
          <w:rFonts w:cs="Calibri"/>
        </w:rPr>
        <w:t xml:space="preserve">When referring to the terminology used in this document, please note the following more commonly used PASA Clearing Rules terms with the equivalent used in ISO2022: </w:t>
      </w:r>
    </w:p>
    <w:p w:rsidRPr="002D6E2C" w:rsidR="00D521C9" w:rsidP="00E92BA0" w:rsidRDefault="00D521C9" w14:paraId="75B951FB" w14:textId="77777777">
      <w:pPr>
        <w:rPr>
          <w:rFonts w:cs="Calibri"/>
        </w:rPr>
      </w:pPr>
    </w:p>
    <w:tbl>
      <w:tblPr>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119"/>
        <w:gridCol w:w="3260"/>
      </w:tblGrid>
      <w:tr w:rsidRPr="009D5C2F" w:rsidR="00D521C9" w:rsidTr="004951CA" w14:paraId="0530AEB4" w14:textId="77777777">
        <w:tc>
          <w:tcPr>
            <w:tcW w:w="3119" w:type="dxa"/>
          </w:tcPr>
          <w:p w:rsidRPr="002D6E2C" w:rsidR="00D521C9" w:rsidP="00E92BA0" w:rsidRDefault="00D521C9" w14:paraId="618AEEC6" w14:textId="77777777">
            <w:pPr>
              <w:rPr>
                <w:rFonts w:cs="Calibri"/>
                <w:b/>
              </w:rPr>
            </w:pPr>
            <w:r w:rsidRPr="002D6E2C">
              <w:rPr>
                <w:rFonts w:cs="Calibri"/>
                <w:b/>
              </w:rPr>
              <w:t>PASA Clearing Rules</w:t>
            </w:r>
          </w:p>
        </w:tc>
        <w:tc>
          <w:tcPr>
            <w:tcW w:w="3260" w:type="dxa"/>
          </w:tcPr>
          <w:p w:rsidRPr="002D6E2C" w:rsidR="00D521C9" w:rsidP="00E92BA0" w:rsidRDefault="00D521C9" w14:paraId="29F70968" w14:textId="77777777">
            <w:pPr>
              <w:rPr>
                <w:rFonts w:cs="Calibri"/>
                <w:b/>
              </w:rPr>
            </w:pPr>
            <w:r w:rsidRPr="002D6E2C">
              <w:rPr>
                <w:rFonts w:cs="Calibri"/>
                <w:b/>
              </w:rPr>
              <w:t>ISO20022</w:t>
            </w:r>
          </w:p>
        </w:tc>
      </w:tr>
      <w:tr w:rsidRPr="009D5C2F" w:rsidR="00D521C9" w:rsidTr="004951CA" w14:paraId="4BBD3AB0" w14:textId="77777777">
        <w:tc>
          <w:tcPr>
            <w:tcW w:w="3119" w:type="dxa"/>
          </w:tcPr>
          <w:p w:rsidRPr="002D6E2C" w:rsidR="00D521C9" w:rsidP="00E92BA0" w:rsidRDefault="00D521C9" w14:paraId="37AAF3A7" w14:textId="77777777">
            <w:pPr>
              <w:rPr>
                <w:rFonts w:cs="Calibri"/>
              </w:rPr>
            </w:pPr>
            <w:r w:rsidRPr="002D6E2C">
              <w:rPr>
                <w:rFonts w:cs="Calibri"/>
              </w:rPr>
              <w:t>Payer</w:t>
            </w:r>
          </w:p>
        </w:tc>
        <w:tc>
          <w:tcPr>
            <w:tcW w:w="3260" w:type="dxa"/>
          </w:tcPr>
          <w:p w:rsidRPr="002D6E2C" w:rsidR="00D521C9" w:rsidP="00E92BA0" w:rsidRDefault="00D521C9" w14:paraId="3452135A" w14:textId="77777777">
            <w:pPr>
              <w:rPr>
                <w:rFonts w:cs="Calibri"/>
              </w:rPr>
            </w:pPr>
            <w:r w:rsidRPr="002D6E2C">
              <w:rPr>
                <w:rFonts w:cs="Calibri"/>
              </w:rPr>
              <w:t>Debtor</w:t>
            </w:r>
          </w:p>
        </w:tc>
      </w:tr>
      <w:tr w:rsidRPr="009D5C2F" w:rsidR="00D521C9" w:rsidTr="004951CA" w14:paraId="4F898F92" w14:textId="77777777">
        <w:tc>
          <w:tcPr>
            <w:tcW w:w="3119" w:type="dxa"/>
          </w:tcPr>
          <w:p w:rsidRPr="002D6E2C" w:rsidR="00D521C9" w:rsidP="00E92BA0" w:rsidRDefault="00D521C9" w14:paraId="3581475B" w14:textId="77777777">
            <w:pPr>
              <w:rPr>
                <w:rFonts w:cs="Calibri"/>
              </w:rPr>
            </w:pPr>
            <w:r w:rsidRPr="002D6E2C">
              <w:rPr>
                <w:rFonts w:cs="Calibri"/>
              </w:rPr>
              <w:t>Paying Bank</w:t>
            </w:r>
          </w:p>
        </w:tc>
        <w:tc>
          <w:tcPr>
            <w:tcW w:w="3260" w:type="dxa"/>
          </w:tcPr>
          <w:p w:rsidRPr="002D6E2C" w:rsidR="00D521C9" w:rsidP="00E92BA0" w:rsidRDefault="00D521C9" w14:paraId="3B9B4A98" w14:textId="77777777">
            <w:pPr>
              <w:rPr>
                <w:rFonts w:cs="Calibri"/>
              </w:rPr>
            </w:pPr>
            <w:r w:rsidRPr="002D6E2C">
              <w:rPr>
                <w:rFonts w:cs="Calibri"/>
              </w:rPr>
              <w:t>Debtor Bank</w:t>
            </w:r>
          </w:p>
        </w:tc>
      </w:tr>
      <w:tr w:rsidRPr="009D5C2F" w:rsidR="00D521C9" w:rsidTr="004951CA" w14:paraId="3265D4C2" w14:textId="77777777">
        <w:tc>
          <w:tcPr>
            <w:tcW w:w="3119" w:type="dxa"/>
          </w:tcPr>
          <w:p w:rsidRPr="002D6E2C" w:rsidR="00D521C9" w:rsidP="00E92BA0" w:rsidRDefault="00D521C9" w14:paraId="6B55B285" w14:textId="77777777">
            <w:pPr>
              <w:rPr>
                <w:rFonts w:cs="Calibri"/>
              </w:rPr>
            </w:pPr>
            <w:r w:rsidRPr="002D6E2C">
              <w:rPr>
                <w:rFonts w:cs="Calibri"/>
              </w:rPr>
              <w:t>PCH System Operator (PSO)</w:t>
            </w:r>
          </w:p>
        </w:tc>
        <w:tc>
          <w:tcPr>
            <w:tcW w:w="3260" w:type="dxa"/>
          </w:tcPr>
          <w:p w:rsidRPr="002D6E2C" w:rsidR="00D521C9" w:rsidP="00E92BA0" w:rsidRDefault="00D521C9" w14:paraId="51AE9A64" w14:textId="77777777">
            <w:pPr>
              <w:rPr>
                <w:rFonts w:cs="Calibri"/>
              </w:rPr>
            </w:pPr>
            <w:r w:rsidRPr="002D6E2C">
              <w:rPr>
                <w:rFonts w:cs="Calibri"/>
              </w:rPr>
              <w:t>Automated Clearing House (ACH)</w:t>
            </w:r>
          </w:p>
        </w:tc>
      </w:tr>
      <w:tr w:rsidRPr="009D5C2F" w:rsidR="00D521C9" w:rsidTr="004951CA" w14:paraId="00115E82" w14:textId="77777777">
        <w:tc>
          <w:tcPr>
            <w:tcW w:w="3119" w:type="dxa"/>
          </w:tcPr>
          <w:p w:rsidRPr="002D6E2C" w:rsidR="00D521C9" w:rsidP="00E92BA0" w:rsidRDefault="00D521C9" w14:paraId="079FD592" w14:textId="77777777">
            <w:pPr>
              <w:rPr>
                <w:rFonts w:cs="Calibri"/>
              </w:rPr>
            </w:pPr>
            <w:r w:rsidRPr="002D6E2C">
              <w:rPr>
                <w:rFonts w:cs="Calibri"/>
              </w:rPr>
              <w:t>Sponsoring Bank</w:t>
            </w:r>
          </w:p>
        </w:tc>
        <w:tc>
          <w:tcPr>
            <w:tcW w:w="3260" w:type="dxa"/>
          </w:tcPr>
          <w:p w:rsidRPr="002D6E2C" w:rsidR="00D521C9" w:rsidP="00E92BA0" w:rsidRDefault="00D521C9" w14:paraId="19D0F345" w14:textId="77777777">
            <w:pPr>
              <w:rPr>
                <w:rFonts w:cs="Calibri"/>
              </w:rPr>
            </w:pPr>
            <w:r w:rsidRPr="002D6E2C">
              <w:rPr>
                <w:rFonts w:cs="Calibri"/>
              </w:rPr>
              <w:t>Creditor Bank</w:t>
            </w:r>
          </w:p>
        </w:tc>
      </w:tr>
      <w:tr w:rsidRPr="009D5C2F" w:rsidR="00D521C9" w:rsidTr="004951CA" w14:paraId="525BAC08" w14:textId="77777777">
        <w:tc>
          <w:tcPr>
            <w:tcW w:w="3119" w:type="dxa"/>
          </w:tcPr>
          <w:p w:rsidRPr="002D6E2C" w:rsidR="00D521C9" w:rsidP="00E92BA0" w:rsidRDefault="00D521C9" w14:paraId="35635CCC" w14:textId="77777777">
            <w:pPr>
              <w:rPr>
                <w:rFonts w:cs="Calibri"/>
              </w:rPr>
            </w:pPr>
            <w:r w:rsidRPr="002D6E2C">
              <w:rPr>
                <w:rFonts w:cs="Calibri"/>
              </w:rPr>
              <w:t>User</w:t>
            </w:r>
          </w:p>
        </w:tc>
        <w:tc>
          <w:tcPr>
            <w:tcW w:w="3260" w:type="dxa"/>
          </w:tcPr>
          <w:p w:rsidRPr="002D6E2C" w:rsidR="00D521C9" w:rsidP="00E92BA0" w:rsidRDefault="00D521C9" w14:paraId="3FEBC119" w14:textId="77777777">
            <w:pPr>
              <w:rPr>
                <w:rFonts w:cs="Calibri"/>
              </w:rPr>
            </w:pPr>
            <w:r w:rsidRPr="002D6E2C">
              <w:rPr>
                <w:rFonts w:cs="Calibri"/>
              </w:rPr>
              <w:t>Creditor</w:t>
            </w:r>
          </w:p>
        </w:tc>
      </w:tr>
    </w:tbl>
    <w:p w:rsidRPr="002D6E2C" w:rsidR="00D521C9" w:rsidP="00E92BA0" w:rsidRDefault="00D521C9" w14:paraId="21E3817B" w14:textId="77777777">
      <w:pPr>
        <w:rPr>
          <w:rFonts w:cs="Calibri"/>
        </w:rPr>
      </w:pPr>
      <w:r w:rsidRPr="002D6E2C">
        <w:rPr>
          <w:rFonts w:cs="Calibri"/>
        </w:rPr>
        <w:t>Please note, in accordance with the ISO20022 standards, the following three message types are utilised in this document:</w:t>
      </w:r>
    </w:p>
    <w:p w:rsidRPr="002D6E2C" w:rsidR="00D521C9" w:rsidP="00E92BA0" w:rsidRDefault="00D521C9" w14:paraId="2FEB059B" w14:textId="77777777">
      <w:pPr>
        <w:rPr>
          <w:rFonts w:cs="Calibri"/>
        </w:rPr>
      </w:pPr>
    </w:p>
    <w:tbl>
      <w:tblPr>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127"/>
        <w:gridCol w:w="5103"/>
      </w:tblGrid>
      <w:tr w:rsidRPr="009D5C2F" w:rsidR="00D521C9" w:rsidTr="004951CA" w14:paraId="338A30D7" w14:textId="77777777">
        <w:tc>
          <w:tcPr>
            <w:tcW w:w="2127" w:type="dxa"/>
          </w:tcPr>
          <w:p w:rsidRPr="002D6E2C" w:rsidR="00D521C9" w:rsidP="00E92BA0" w:rsidRDefault="00D521C9" w14:paraId="6642CE71" w14:textId="77777777">
            <w:pPr>
              <w:rPr>
                <w:rFonts w:cs="Calibri"/>
                <w:b/>
              </w:rPr>
            </w:pPr>
            <w:r w:rsidRPr="002D6E2C">
              <w:rPr>
                <w:rFonts w:cs="Calibri"/>
                <w:b/>
              </w:rPr>
              <w:t>Business area codes</w:t>
            </w:r>
          </w:p>
        </w:tc>
        <w:tc>
          <w:tcPr>
            <w:tcW w:w="5103" w:type="dxa"/>
          </w:tcPr>
          <w:p w:rsidRPr="002D6E2C" w:rsidR="00D521C9" w:rsidP="00E92BA0" w:rsidRDefault="00D521C9" w14:paraId="2BF6BBAA" w14:textId="77777777">
            <w:pPr>
              <w:rPr>
                <w:rFonts w:cs="Calibri"/>
                <w:b/>
              </w:rPr>
            </w:pPr>
          </w:p>
        </w:tc>
      </w:tr>
      <w:tr w:rsidRPr="009D5C2F" w:rsidR="00D521C9" w:rsidTr="004951CA" w14:paraId="5E5CD088" w14:textId="77777777">
        <w:tc>
          <w:tcPr>
            <w:tcW w:w="2127" w:type="dxa"/>
          </w:tcPr>
          <w:p w:rsidRPr="002D6E2C" w:rsidR="00D521C9" w:rsidP="00E92BA0" w:rsidRDefault="00D521C9" w14:paraId="578077E7" w14:textId="77777777">
            <w:pPr>
              <w:rPr>
                <w:rFonts w:cs="Calibri"/>
              </w:rPr>
            </w:pPr>
            <w:r w:rsidRPr="002D6E2C">
              <w:rPr>
                <w:rFonts w:cs="Calibri"/>
              </w:rPr>
              <w:t>camt</w:t>
            </w:r>
          </w:p>
        </w:tc>
        <w:tc>
          <w:tcPr>
            <w:tcW w:w="5103" w:type="dxa"/>
          </w:tcPr>
          <w:p w:rsidRPr="002D6E2C" w:rsidR="00D521C9" w:rsidP="00E92BA0" w:rsidRDefault="00D521C9" w14:paraId="7684C3EA" w14:textId="77777777">
            <w:pPr>
              <w:rPr>
                <w:rFonts w:cs="Calibri"/>
              </w:rPr>
            </w:pPr>
            <w:r w:rsidRPr="002D6E2C">
              <w:rPr>
                <w:rFonts w:cs="Calibri"/>
              </w:rPr>
              <w:t>cash management (non-financial message)</w:t>
            </w:r>
          </w:p>
        </w:tc>
      </w:tr>
      <w:tr w:rsidRPr="009D5C2F" w:rsidR="00D521C9" w:rsidTr="004951CA" w14:paraId="0BFD5E7A" w14:textId="77777777">
        <w:tc>
          <w:tcPr>
            <w:tcW w:w="2127" w:type="dxa"/>
          </w:tcPr>
          <w:p w:rsidRPr="002D6E2C" w:rsidR="00D521C9" w:rsidP="00E92BA0" w:rsidRDefault="00D521C9" w14:paraId="29B8DA3C" w14:textId="77777777">
            <w:pPr>
              <w:rPr>
                <w:rFonts w:cs="Calibri"/>
              </w:rPr>
            </w:pPr>
            <w:r w:rsidRPr="002D6E2C">
              <w:rPr>
                <w:rFonts w:cs="Calibri"/>
              </w:rPr>
              <w:t>pacs</w:t>
            </w:r>
          </w:p>
        </w:tc>
        <w:tc>
          <w:tcPr>
            <w:tcW w:w="5103" w:type="dxa"/>
          </w:tcPr>
          <w:p w:rsidRPr="002D6E2C" w:rsidR="00D521C9" w:rsidP="00E92BA0" w:rsidRDefault="00D521C9" w14:paraId="3398E7B2" w14:textId="77777777">
            <w:pPr>
              <w:rPr>
                <w:rFonts w:cs="Calibri"/>
              </w:rPr>
            </w:pPr>
            <w:r w:rsidRPr="002D6E2C">
              <w:rPr>
                <w:rFonts w:cs="Calibri"/>
              </w:rPr>
              <w:t>payment clearing and settlement (financial message</w:t>
            </w:r>
            <w:r>
              <w:rPr>
                <w:rFonts w:cs="Calibri"/>
              </w:rPr>
              <w:t xml:space="preserve"> and ISO 20022 message responses</w:t>
            </w:r>
            <w:r w:rsidRPr="002D6E2C">
              <w:rPr>
                <w:rFonts w:cs="Calibri"/>
              </w:rPr>
              <w:t>)</w:t>
            </w:r>
          </w:p>
        </w:tc>
      </w:tr>
      <w:tr w:rsidRPr="009D5C2F" w:rsidR="00D521C9" w:rsidTr="004951CA" w14:paraId="6668A79D" w14:textId="77777777">
        <w:tc>
          <w:tcPr>
            <w:tcW w:w="2127" w:type="dxa"/>
          </w:tcPr>
          <w:p w:rsidRPr="002D6E2C" w:rsidR="00D521C9" w:rsidP="00E92BA0" w:rsidRDefault="00D521C9" w14:paraId="121E1463" w14:textId="77777777">
            <w:pPr>
              <w:rPr>
                <w:rFonts w:cs="Calibri"/>
              </w:rPr>
            </w:pPr>
            <w:r w:rsidRPr="002D6E2C">
              <w:rPr>
                <w:rFonts w:cs="Calibri"/>
              </w:rPr>
              <w:t>pain</w:t>
            </w:r>
          </w:p>
        </w:tc>
        <w:tc>
          <w:tcPr>
            <w:tcW w:w="5103" w:type="dxa"/>
          </w:tcPr>
          <w:p w:rsidRPr="002D6E2C" w:rsidR="00D521C9" w:rsidP="00E92BA0" w:rsidRDefault="00D521C9" w14:paraId="2700D7EF" w14:textId="77777777">
            <w:pPr>
              <w:rPr>
                <w:rFonts w:cs="Calibri"/>
              </w:rPr>
            </w:pPr>
            <w:r w:rsidRPr="002D6E2C">
              <w:rPr>
                <w:rFonts w:cs="Calibri"/>
              </w:rPr>
              <w:t>payments initiation (non-financial message)</w:t>
            </w:r>
          </w:p>
        </w:tc>
      </w:tr>
    </w:tbl>
    <w:p w:rsidRPr="002D6E2C" w:rsidR="00583D2F" w:rsidP="00E92BA0" w:rsidRDefault="00583D2F" w14:paraId="57F3304A" w14:textId="77777777">
      <w:pPr>
        <w:rPr>
          <w:rFonts w:cs="Calibri"/>
        </w:rPr>
      </w:pPr>
      <w:bookmarkStart w:name="_Toc398807880" w:id="21"/>
      <w:r w:rsidRPr="002D6E2C">
        <w:rPr>
          <w:rFonts w:cs="Calibri"/>
        </w:rPr>
        <w:t>Please note</w:t>
      </w:r>
      <w:r>
        <w:rPr>
          <w:rFonts w:cs="Calibri"/>
        </w:rPr>
        <w:t xml:space="preserve"> that error codes used in camt and pain messages will reflect the ISO (4 character) codes, while those used in pacs.002 will be South Africa specific (6 digit) codes.</w:t>
      </w:r>
    </w:p>
    <w:p w:rsidRPr="00A42B65" w:rsidR="00583D2F" w:rsidP="00E92BA0" w:rsidRDefault="00583D2F" w14:paraId="27906332" w14:textId="77777777"/>
    <w:p w:rsidRPr="002D6E2C" w:rsidR="00D521C9" w:rsidP="00E92BA0" w:rsidRDefault="00D521C9" w14:paraId="693A469C" w14:textId="77777777">
      <w:pPr>
        <w:pStyle w:val="Heading10"/>
        <w:numPr>
          <w:ilvl w:val="0"/>
          <w:numId w:val="1"/>
        </w:numPr>
        <w:spacing w:before="0"/>
        <w:ind w:left="0" w:firstLine="0"/>
        <w:rPr>
          <w:rFonts w:ascii="Calibri" w:hAnsi="Calibri"/>
          <w:sz w:val="24"/>
        </w:rPr>
      </w:pPr>
      <w:bookmarkStart w:name="_Toc435584359" w:id="22"/>
      <w:bookmarkStart w:name="_Toc536096778" w:id="23"/>
      <w:r w:rsidRPr="002D6E2C">
        <w:rPr>
          <w:rFonts w:ascii="Calibri" w:hAnsi="Calibri"/>
          <w:sz w:val="24"/>
        </w:rPr>
        <w:t>Purpose of the document</w:t>
      </w:r>
      <w:bookmarkEnd w:id="21"/>
      <w:bookmarkEnd w:id="22"/>
      <w:bookmarkEnd w:id="23"/>
    </w:p>
    <w:p w:rsidRPr="002D6E2C" w:rsidR="00D521C9" w:rsidP="00E92BA0" w:rsidRDefault="00D521C9" w14:paraId="7BB3B984" w14:textId="77777777">
      <w:pPr>
        <w:rPr>
          <w:rFonts w:cs="Calibri"/>
        </w:rPr>
      </w:pPr>
    </w:p>
    <w:p w:rsidRPr="002D6E2C" w:rsidR="00D521C9" w:rsidP="00E92BA0" w:rsidRDefault="00D521C9" w14:paraId="38E0FDE8" w14:textId="77777777">
      <w:pPr>
        <w:rPr>
          <w:rFonts w:cs="Calibri"/>
        </w:rPr>
      </w:pPr>
      <w:r w:rsidRPr="002D6E2C">
        <w:rPr>
          <w:rFonts w:cs="Calibri"/>
        </w:rPr>
        <w:t>This document serves to capture the detailed interbank technical requirements related to the Authenticated Collections (AC) business requirements that have been decided.</w:t>
      </w:r>
    </w:p>
    <w:p w:rsidRPr="002D6E2C" w:rsidR="00D521C9" w:rsidP="00E92BA0" w:rsidRDefault="00D521C9" w14:paraId="2A7977FD" w14:textId="77777777">
      <w:pPr>
        <w:rPr>
          <w:rFonts w:cs="Calibri"/>
        </w:rPr>
      </w:pPr>
    </w:p>
    <w:p w:rsidRPr="002D6E2C" w:rsidR="00D521C9" w:rsidP="00E92BA0" w:rsidRDefault="00D521C9" w14:paraId="10FCDC10" w14:textId="77777777">
      <w:pPr>
        <w:rPr>
          <w:color w:val="000000"/>
        </w:rPr>
      </w:pPr>
      <w:r w:rsidRPr="002D6E2C">
        <w:rPr>
          <w:rFonts w:cs="Calibri"/>
          <w:b/>
        </w:rPr>
        <w:t xml:space="preserve">Note: </w:t>
      </w:r>
      <w:r w:rsidRPr="002D6E2C">
        <w:rPr>
          <w:color w:val="000000"/>
        </w:rPr>
        <w:t xml:space="preserve">The process flows are depicted at a high level in the most complex </w:t>
      </w:r>
      <w:r w:rsidRPr="002D6E2C">
        <w:rPr>
          <w:i/>
          <w:color w:val="000000"/>
        </w:rPr>
        <w:t>scenario i.e. from Creditor to Debtor Bank (Debtor engagement would be at either end depending on the Use Case)</w:t>
      </w:r>
      <w:r w:rsidRPr="002D6E2C">
        <w:rPr>
          <w:color w:val="000000"/>
        </w:rPr>
        <w:t xml:space="preserve">. </w:t>
      </w:r>
    </w:p>
    <w:p w:rsidRPr="002D6E2C" w:rsidR="00D521C9" w:rsidP="00E92BA0" w:rsidRDefault="00D521C9" w14:paraId="4F92F94D" w14:textId="77777777">
      <w:pPr>
        <w:rPr>
          <w:rFonts w:cs="Calibri"/>
          <w:b/>
        </w:rPr>
      </w:pPr>
      <w:r w:rsidRPr="002D6E2C">
        <w:rPr>
          <w:color w:val="000000"/>
        </w:rPr>
        <w:t>The Creditor and Creditor Bank could in instances thus be one and the same.</w:t>
      </w:r>
    </w:p>
    <w:p w:rsidRPr="002D6E2C" w:rsidR="00D521C9" w:rsidP="00E92BA0" w:rsidRDefault="00D521C9" w14:paraId="5472CE3F" w14:textId="77777777">
      <w:pPr>
        <w:rPr>
          <w:rFonts w:cs="Calibri"/>
        </w:rPr>
      </w:pPr>
    </w:p>
    <w:p w:rsidR="00540A14" w:rsidRDefault="00540A14" w14:paraId="535F2778" w14:textId="77777777">
      <w:pPr>
        <w:rPr>
          <w:rFonts w:eastAsia="Times New Roman"/>
          <w:b/>
          <w:bCs/>
          <w:color w:val="365F91"/>
          <w:sz w:val="24"/>
          <w:szCs w:val="28"/>
        </w:rPr>
      </w:pPr>
      <w:bookmarkStart w:name="_Toc484877096" w:id="24"/>
      <w:bookmarkStart w:name="_Toc484877271" w:id="25"/>
      <w:bookmarkStart w:name="_Toc484877417" w:id="26"/>
      <w:bookmarkStart w:name="_Toc485298817" w:id="27"/>
      <w:bookmarkStart w:name="_Toc492376764" w:id="28"/>
      <w:bookmarkStart w:name="_Toc398807881" w:id="29"/>
      <w:bookmarkStart w:name="_Toc435584360" w:id="30"/>
      <w:bookmarkEnd w:id="24"/>
      <w:bookmarkEnd w:id="25"/>
      <w:bookmarkEnd w:id="26"/>
      <w:bookmarkEnd w:id="27"/>
      <w:bookmarkEnd w:id="28"/>
      <w:r>
        <w:rPr>
          <w:sz w:val="24"/>
        </w:rPr>
        <w:br w:type="page"/>
      </w:r>
    </w:p>
    <w:p w:rsidRPr="002D6E2C" w:rsidR="00D521C9" w:rsidP="00E92BA0" w:rsidRDefault="00D521C9" w14:paraId="047A059B" w14:textId="77777777">
      <w:pPr>
        <w:pStyle w:val="Heading10"/>
        <w:numPr>
          <w:ilvl w:val="0"/>
          <w:numId w:val="1"/>
        </w:numPr>
        <w:spacing w:before="0"/>
        <w:ind w:left="0" w:firstLine="0"/>
        <w:rPr>
          <w:rFonts w:ascii="Calibri" w:hAnsi="Calibri"/>
          <w:sz w:val="24"/>
        </w:rPr>
      </w:pPr>
      <w:bookmarkStart w:name="_Toc536096779" w:id="31"/>
      <w:r w:rsidRPr="002D6E2C">
        <w:rPr>
          <w:rFonts w:ascii="Calibri" w:hAnsi="Calibri"/>
          <w:sz w:val="24"/>
        </w:rPr>
        <w:t>Out of Scope</w:t>
      </w:r>
      <w:bookmarkEnd w:id="29"/>
      <w:bookmarkEnd w:id="30"/>
      <w:bookmarkEnd w:id="31"/>
    </w:p>
    <w:p w:rsidRPr="002D6E2C" w:rsidR="00D521C9" w:rsidP="00E92BA0" w:rsidRDefault="00D521C9" w14:paraId="5835CB12" w14:textId="77777777">
      <w:pPr>
        <w:pStyle w:val="ListParagraph"/>
        <w:ind w:left="0"/>
        <w:rPr>
          <w:rFonts w:eastAsia="MS Gothic"/>
          <w:b/>
          <w:bCs/>
          <w:color w:val="4F81BD"/>
        </w:rPr>
      </w:pPr>
    </w:p>
    <w:p w:rsidRPr="002D6E2C" w:rsidR="00D521C9" w:rsidP="002C2973" w:rsidRDefault="00D521C9" w14:paraId="22BC617C" w14:textId="77777777">
      <w:pPr>
        <w:pStyle w:val="ListParagraph"/>
        <w:numPr>
          <w:ilvl w:val="1"/>
          <w:numId w:val="13"/>
        </w:numPr>
        <w:ind w:left="0" w:firstLine="0"/>
        <w:rPr>
          <w:rFonts w:eastAsia="MS Gothic"/>
          <w:bCs/>
        </w:rPr>
      </w:pPr>
      <w:r w:rsidRPr="002D6E2C">
        <w:rPr>
          <w:rFonts w:eastAsia="MS Gothic"/>
          <w:bCs/>
        </w:rPr>
        <w:t>Debtor Bank to check Debtor’s affordability.</w:t>
      </w:r>
    </w:p>
    <w:p w:rsidRPr="002D6E2C" w:rsidR="00D521C9" w:rsidP="002C2973" w:rsidRDefault="00D521C9" w14:paraId="2FF493C3" w14:textId="77777777">
      <w:pPr>
        <w:pStyle w:val="ListParagraph"/>
        <w:numPr>
          <w:ilvl w:val="1"/>
          <w:numId w:val="13"/>
        </w:numPr>
        <w:ind w:left="0" w:firstLine="0"/>
        <w:rPr>
          <w:rFonts w:eastAsia="MS Gothic"/>
          <w:bCs/>
        </w:rPr>
      </w:pPr>
      <w:r w:rsidRPr="002D6E2C">
        <w:rPr>
          <w:rFonts w:eastAsia="MS Gothic"/>
          <w:bCs/>
        </w:rPr>
        <w:t>Normal EFT Debit processing.</w:t>
      </w:r>
    </w:p>
    <w:p w:rsidRPr="002D6E2C" w:rsidR="00D521C9" w:rsidP="002C2973" w:rsidRDefault="00D521C9" w14:paraId="54D55EC7" w14:textId="77777777">
      <w:pPr>
        <w:pStyle w:val="ListParagraph"/>
        <w:numPr>
          <w:ilvl w:val="1"/>
          <w:numId w:val="13"/>
        </w:numPr>
        <w:ind w:left="0" w:firstLine="0"/>
        <w:rPr>
          <w:rFonts w:eastAsia="MS Gothic"/>
          <w:bCs/>
        </w:rPr>
      </w:pPr>
      <w:r w:rsidRPr="002D6E2C">
        <w:rPr>
          <w:rFonts w:eastAsia="MS Gothic"/>
          <w:bCs/>
        </w:rPr>
        <w:t>Debtor authorisation mechanisms/channels and definitions between Debtor Bank and Debtor.</w:t>
      </w:r>
    </w:p>
    <w:p w:rsidRPr="002D6E2C" w:rsidR="00D521C9" w:rsidP="002C2973" w:rsidRDefault="00D521C9" w14:paraId="18A1E850" w14:textId="77777777">
      <w:pPr>
        <w:pStyle w:val="ListParagraph"/>
        <w:numPr>
          <w:ilvl w:val="1"/>
          <w:numId w:val="13"/>
        </w:numPr>
        <w:ind w:left="0" w:firstLine="0"/>
        <w:rPr>
          <w:rFonts w:eastAsia="MS Gothic"/>
          <w:bCs/>
        </w:rPr>
      </w:pPr>
      <w:r w:rsidRPr="002D6E2C">
        <w:rPr>
          <w:rFonts w:eastAsia="MS Gothic"/>
          <w:bCs/>
        </w:rPr>
        <w:t>Creditor validation mechanisms and definitions between Creditor Bank and Creditor.</w:t>
      </w:r>
    </w:p>
    <w:p w:rsidRPr="002D6E2C" w:rsidR="00D521C9" w:rsidP="002C2973" w:rsidRDefault="00D521C9" w14:paraId="165A0DBF" w14:textId="77777777">
      <w:pPr>
        <w:pStyle w:val="ListParagraph"/>
        <w:numPr>
          <w:ilvl w:val="1"/>
          <w:numId w:val="13"/>
        </w:numPr>
        <w:ind w:left="0" w:firstLine="0"/>
        <w:rPr>
          <w:rFonts w:eastAsia="MS Gothic"/>
          <w:bCs/>
        </w:rPr>
      </w:pPr>
      <w:r w:rsidRPr="002D6E2C">
        <w:rPr>
          <w:rFonts w:eastAsia="MS Gothic"/>
          <w:bCs/>
        </w:rPr>
        <w:t xml:space="preserve">Current AEDO operational issues (addition of Debtor account number to the </w:t>
      </w:r>
      <w:r>
        <w:rPr>
          <w:rFonts w:eastAsia="MS Gothic"/>
          <w:bCs/>
        </w:rPr>
        <w:t xml:space="preserve">BIC ISO </w:t>
      </w:r>
      <w:r w:rsidRPr="002D6E2C">
        <w:rPr>
          <w:rFonts w:eastAsia="MS Gothic"/>
          <w:bCs/>
        </w:rPr>
        <w:t>message is an AEDO PCH matter to deal).</w:t>
      </w:r>
    </w:p>
    <w:p w:rsidR="00D521C9" w:rsidP="002C2973" w:rsidRDefault="00D521C9" w14:paraId="17CE1335" w14:textId="77777777">
      <w:pPr>
        <w:pStyle w:val="ListParagraph"/>
        <w:numPr>
          <w:ilvl w:val="1"/>
          <w:numId w:val="13"/>
        </w:numPr>
        <w:ind w:left="0" w:firstLine="0"/>
        <w:rPr>
          <w:rFonts w:eastAsia="MS Gothic"/>
          <w:bCs/>
        </w:rPr>
      </w:pPr>
      <w:r w:rsidRPr="002D6E2C">
        <w:rPr>
          <w:rFonts w:eastAsia="MS Gothic"/>
          <w:bCs/>
        </w:rPr>
        <w:t xml:space="preserve"> Settlement will follow current processes.</w:t>
      </w:r>
    </w:p>
    <w:p w:rsidR="00D521C9" w:rsidP="002C2973" w:rsidRDefault="00D521C9" w14:paraId="57C3A248" w14:textId="77777777">
      <w:pPr>
        <w:pStyle w:val="ListParagraph"/>
        <w:numPr>
          <w:ilvl w:val="1"/>
          <w:numId w:val="13"/>
        </w:numPr>
        <w:ind w:left="0" w:firstLine="0"/>
      </w:pPr>
      <w:r>
        <w:t xml:space="preserve">SteerCo Resolution: Authentication of non-natural persons (entities that </w:t>
      </w:r>
      <w:r w:rsidRPr="00F925E4">
        <w:t xml:space="preserve">have multiple signatories </w:t>
      </w:r>
      <w:r>
        <w:t>i.e. mandates that require more than one authoriser) is out of scope. Note: This resolution can be reconsidered at a later stage, if necessary.</w:t>
      </w:r>
    </w:p>
    <w:p w:rsidR="00D521C9" w:rsidP="00E92BA0" w:rsidRDefault="00D521C9" w14:paraId="07358FAF" w14:textId="77777777">
      <w:pPr>
        <w:pStyle w:val="ListParagraph"/>
        <w:ind w:left="0"/>
        <w:rPr>
          <w:rFonts w:eastAsia="MS Gothic"/>
          <w:bCs/>
        </w:rPr>
      </w:pPr>
    </w:p>
    <w:p w:rsidRPr="002D6E2C" w:rsidR="00D521C9" w:rsidP="00E92BA0" w:rsidRDefault="00D521C9" w14:paraId="2CD5D2CA" w14:textId="77777777">
      <w:pPr>
        <w:pStyle w:val="ListParagraph"/>
        <w:ind w:left="0"/>
        <w:rPr>
          <w:rFonts w:eastAsia="MS Gothic"/>
          <w:bCs/>
        </w:rPr>
      </w:pPr>
      <w:bookmarkStart w:name="_Toc398807882" w:id="32"/>
    </w:p>
    <w:p w:rsidRPr="002D6E2C" w:rsidR="00D521C9" w:rsidP="00E92BA0" w:rsidRDefault="00D521C9" w14:paraId="22045B4A" w14:textId="77777777">
      <w:pPr>
        <w:pStyle w:val="Heading10"/>
        <w:numPr>
          <w:ilvl w:val="0"/>
          <w:numId w:val="1"/>
        </w:numPr>
        <w:spacing w:before="0"/>
        <w:ind w:left="0" w:firstLine="0"/>
        <w:rPr>
          <w:rFonts w:ascii="Calibri" w:hAnsi="Calibri"/>
          <w:sz w:val="24"/>
        </w:rPr>
      </w:pPr>
      <w:bookmarkStart w:name="_Toc435584361" w:id="33"/>
      <w:bookmarkStart w:name="_Toc536096780" w:id="34"/>
      <w:r w:rsidRPr="002D6E2C">
        <w:rPr>
          <w:rFonts w:ascii="Calibri" w:hAnsi="Calibri"/>
          <w:sz w:val="24"/>
        </w:rPr>
        <w:t>Authenticated Collections Value Chain</w:t>
      </w:r>
      <w:bookmarkEnd w:id="32"/>
      <w:bookmarkEnd w:id="33"/>
      <w:bookmarkEnd w:id="34"/>
    </w:p>
    <w:p w:rsidRPr="002D6E2C" w:rsidR="00D521C9" w:rsidP="00E92BA0" w:rsidRDefault="00D521C9" w14:paraId="1C2ED970" w14:textId="77777777">
      <w:pPr>
        <w:jc w:val="center"/>
        <w:rPr>
          <w:b/>
          <w:i/>
        </w:rPr>
      </w:pPr>
      <w:r w:rsidRPr="00AD18B3">
        <w:rPr>
          <w:noProof/>
          <w:lang w:val="en-US"/>
        </w:rPr>
        <w:drawing>
          <wp:inline distT="0" distB="0" distL="0" distR="0" wp14:anchorId="5F28AAEC" wp14:editId="3631FA06">
            <wp:extent cx="5648748" cy="3747324"/>
            <wp:effectExtent l="19050" t="19050" r="2857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2004" cy="3749484"/>
                    </a:xfrm>
                    <a:prstGeom prst="rect">
                      <a:avLst/>
                    </a:prstGeom>
                    <a:noFill/>
                    <a:ln w="15875">
                      <a:solidFill>
                        <a:schemeClr val="tx1"/>
                      </a:solidFill>
                    </a:ln>
                  </pic:spPr>
                </pic:pic>
              </a:graphicData>
            </a:graphic>
          </wp:inline>
        </w:drawing>
      </w:r>
    </w:p>
    <w:p w:rsidRPr="002D6E2C" w:rsidR="00D521C9" w:rsidP="00E92BA0" w:rsidRDefault="00D521C9" w14:paraId="4C584FF7" w14:textId="77777777">
      <w:pPr>
        <w:jc w:val="center"/>
        <w:rPr>
          <w:b/>
          <w:i/>
        </w:rPr>
      </w:pPr>
      <w:r w:rsidRPr="002D6E2C">
        <w:rPr>
          <w:b/>
          <w:i/>
        </w:rPr>
        <w:t>Figure One: Summary end to end AC Payment Value Chain</w:t>
      </w:r>
    </w:p>
    <w:p w:rsidRPr="002D6E2C" w:rsidR="00D521C9" w:rsidP="00E92BA0" w:rsidRDefault="00D521C9" w14:paraId="73008BFF" w14:textId="77777777"/>
    <w:p w:rsidRPr="002D6E2C" w:rsidR="00D521C9" w:rsidP="00E92BA0" w:rsidRDefault="00D521C9" w14:paraId="7707AA99" w14:textId="77777777">
      <w:r w:rsidRPr="002D6E2C">
        <w:t>Please note that the above diagram directly references the Use Cases in the Authenticated Collections BRD. In order to guide the reader through the document, the following framework is used. Each of the interbank use cases related to pre-payment, payment and post-payment is covered systematically in turn.</w:t>
      </w:r>
    </w:p>
    <w:p w:rsidR="00D521C9" w:rsidP="00E92BA0" w:rsidRDefault="00D521C9" w14:paraId="7C289E3F" w14:textId="77777777"/>
    <w:p w:rsidR="0028144B" w:rsidP="00E92BA0" w:rsidRDefault="0028144B" w14:paraId="3D4BE207" w14:textId="77777777"/>
    <w:p w:rsidRPr="002D6E2C" w:rsidR="0028144B" w:rsidP="00E92BA0" w:rsidRDefault="0028144B" w14:paraId="232B0C39" w14:textId="77777777"/>
    <w:p w:rsidRPr="002D6E2C" w:rsidR="00D521C9" w:rsidP="00E92BA0" w:rsidRDefault="00D521C9" w14:paraId="4580ACD7" w14:textId="77777777"/>
    <w:p w:rsidR="00F455E5" w:rsidP="00E92BA0" w:rsidRDefault="00F455E5" w14:paraId="74738E8B" w14:textId="77777777">
      <w:pPr>
        <w:rPr>
          <w:rFonts w:eastAsia="Times New Roman"/>
          <w:b/>
          <w:bCs/>
          <w:color w:val="365F91"/>
          <w:sz w:val="24"/>
          <w:szCs w:val="28"/>
        </w:rPr>
      </w:pPr>
      <w:bookmarkStart w:name="_Toc398807883" w:id="35"/>
      <w:bookmarkStart w:name="_Toc435584362" w:id="36"/>
      <w:r>
        <w:rPr>
          <w:sz w:val="24"/>
        </w:rPr>
        <w:br w:type="page"/>
      </w:r>
    </w:p>
    <w:p w:rsidRPr="002D6E2C" w:rsidR="00D521C9" w:rsidP="00E92BA0" w:rsidRDefault="00D521C9" w14:paraId="10304D8E" w14:textId="77777777">
      <w:pPr>
        <w:pStyle w:val="Heading10"/>
        <w:numPr>
          <w:ilvl w:val="0"/>
          <w:numId w:val="1"/>
        </w:numPr>
        <w:spacing w:before="0"/>
        <w:ind w:left="0" w:firstLine="0"/>
        <w:rPr>
          <w:rFonts w:ascii="Calibri" w:hAnsi="Calibri"/>
          <w:sz w:val="24"/>
        </w:rPr>
      </w:pPr>
      <w:bookmarkStart w:name="_Toc536096781" w:id="37"/>
      <w:r w:rsidRPr="002D6E2C">
        <w:rPr>
          <w:rFonts w:ascii="Calibri" w:hAnsi="Calibri"/>
          <w:sz w:val="24"/>
        </w:rPr>
        <w:t>Pre-Payment</w:t>
      </w:r>
      <w:bookmarkEnd w:id="35"/>
      <w:bookmarkEnd w:id="36"/>
      <w:bookmarkEnd w:id="37"/>
    </w:p>
    <w:p w:rsidRPr="002D6E2C" w:rsidR="00D521C9" w:rsidP="00E92BA0" w:rsidRDefault="00D521C9" w14:paraId="281BF929" w14:textId="77777777"/>
    <w:p w:rsidRPr="002D6E2C" w:rsidR="00D521C9" w:rsidP="00E92BA0" w:rsidRDefault="00D521C9" w14:paraId="543252B0" w14:textId="77777777">
      <w:r w:rsidRPr="002D6E2C">
        <w:t xml:space="preserve">Mandate initiation requests (Transaction Type (TT1 to TT4)), amendments and cancellations are sent from Creditors (or their service providers/collecting agents) via Creditor Banks to Debtor Banks. </w:t>
      </w:r>
    </w:p>
    <w:p w:rsidRPr="002D6E2C" w:rsidR="00D521C9" w:rsidP="00E92BA0" w:rsidRDefault="00D521C9" w14:paraId="299B1E01" w14:textId="77777777"/>
    <w:p w:rsidRPr="002D6E2C" w:rsidR="00D521C9" w:rsidP="00E92BA0" w:rsidRDefault="00D521C9" w14:paraId="3EDACDB3" w14:textId="77777777">
      <w:r w:rsidRPr="002D6E2C">
        <w:t>Debtor Banks receive mandate initiation, amendment and cancellation requests and after processing, return mandate acceptance messages/reports to the Creditor via the Creditor Bank.</w:t>
      </w:r>
    </w:p>
    <w:p w:rsidRPr="002D6E2C" w:rsidR="00D521C9" w:rsidP="00E92BA0" w:rsidRDefault="00D521C9" w14:paraId="6B1234DA" w14:textId="77777777"/>
    <w:p w:rsidRPr="002D6E2C" w:rsidR="00D521C9" w:rsidP="00E92BA0" w:rsidRDefault="00D521C9" w14:paraId="34826D75" w14:textId="77777777">
      <w:r w:rsidRPr="002D6E2C">
        <w:t xml:space="preserve">In all cases, all inter-bank mandate management message flows pass through the Automated Clearing House (ACH). </w:t>
      </w:r>
    </w:p>
    <w:p w:rsidRPr="002D6E2C" w:rsidR="00D521C9" w:rsidP="00E92BA0" w:rsidRDefault="00D521C9" w14:paraId="0AADE877" w14:textId="77777777"/>
    <w:p w:rsidRPr="002D6E2C" w:rsidR="00D521C9" w:rsidP="00E92BA0" w:rsidRDefault="00D521C9" w14:paraId="4CBBD13B" w14:textId="77777777">
      <w:pPr>
        <w:jc w:val="both"/>
      </w:pPr>
      <w:r w:rsidRPr="002D6E2C">
        <w:t xml:space="preserve">The </w:t>
      </w:r>
      <w:r>
        <w:t xml:space="preserve">interbank </w:t>
      </w:r>
      <w:r w:rsidRPr="002D6E2C">
        <w:t>request message may:</w:t>
      </w:r>
    </w:p>
    <w:p w:rsidRPr="002D6E2C" w:rsidR="00D521C9" w:rsidP="002C2973" w:rsidRDefault="00D521C9" w14:paraId="5C56A085" w14:textId="77777777">
      <w:pPr>
        <w:pStyle w:val="ListParagraph"/>
        <w:numPr>
          <w:ilvl w:val="0"/>
          <w:numId w:val="31"/>
        </w:numPr>
        <w:spacing w:after="200" w:line="276" w:lineRule="auto"/>
        <w:ind w:left="0" w:firstLine="0"/>
        <w:jc w:val="both"/>
      </w:pPr>
      <w:r w:rsidRPr="002D6E2C">
        <w:t>Have an authentication key (e.g. card PIN or OTP) coupled in the request message</w:t>
      </w:r>
    </w:p>
    <w:p w:rsidRPr="002D6E2C" w:rsidR="00D521C9" w:rsidP="002C2973" w:rsidRDefault="00D521C9" w14:paraId="0258F13A" w14:textId="77777777">
      <w:pPr>
        <w:pStyle w:val="ListParagraph"/>
        <w:numPr>
          <w:ilvl w:val="0"/>
          <w:numId w:val="31"/>
        </w:numPr>
        <w:spacing w:after="200" w:line="276" w:lineRule="auto"/>
        <w:ind w:left="0" w:firstLine="0"/>
        <w:jc w:val="both"/>
      </w:pPr>
      <w:r w:rsidRPr="002D6E2C">
        <w:t>Not have an authentication key in the request message</w:t>
      </w:r>
    </w:p>
    <w:p w:rsidRPr="002D6E2C" w:rsidR="00D521C9" w:rsidP="00E92BA0" w:rsidRDefault="00D521C9" w14:paraId="292AE88E" w14:textId="77777777">
      <w:pPr>
        <w:jc w:val="both"/>
      </w:pPr>
      <w:r w:rsidRPr="002D6E2C">
        <w:t xml:space="preserve">The </w:t>
      </w:r>
      <w:r>
        <w:t xml:space="preserve">interbank </w:t>
      </w:r>
      <w:r w:rsidRPr="002D6E2C">
        <w:t>request and response message may be required:</w:t>
      </w:r>
    </w:p>
    <w:p w:rsidRPr="002D6E2C" w:rsidR="00D521C9" w:rsidP="002C2973" w:rsidRDefault="00D521C9" w14:paraId="6E28690D" w14:textId="77777777">
      <w:pPr>
        <w:pStyle w:val="ListParagraph"/>
        <w:numPr>
          <w:ilvl w:val="0"/>
          <w:numId w:val="32"/>
        </w:numPr>
        <w:spacing w:after="200" w:line="276" w:lineRule="auto"/>
        <w:ind w:left="0" w:firstLine="0"/>
        <w:jc w:val="both"/>
      </w:pPr>
      <w:r w:rsidRPr="002D6E2C">
        <w:t>In a real time manner</w:t>
      </w:r>
    </w:p>
    <w:p w:rsidRPr="002D6E2C" w:rsidR="00D521C9" w:rsidP="002C2973" w:rsidRDefault="00D521C9" w14:paraId="1F5303EC" w14:textId="77777777">
      <w:pPr>
        <w:pStyle w:val="ListParagraph"/>
        <w:numPr>
          <w:ilvl w:val="0"/>
          <w:numId w:val="32"/>
        </w:numPr>
        <w:spacing w:after="200" w:line="276" w:lineRule="auto"/>
        <w:ind w:left="0" w:firstLine="0"/>
        <w:jc w:val="both"/>
      </w:pPr>
      <w:r w:rsidRPr="002D6E2C">
        <w:t>In a delayed manner</w:t>
      </w:r>
    </w:p>
    <w:p w:rsidRPr="002D6E2C" w:rsidR="00D521C9" w:rsidP="00E92BA0" w:rsidRDefault="00D521C9" w14:paraId="4ECA334D" w14:textId="77777777">
      <w:pPr>
        <w:pStyle w:val="ListParagraph"/>
        <w:spacing w:after="200" w:line="276" w:lineRule="auto"/>
        <w:ind w:left="0"/>
        <w:jc w:val="both"/>
      </w:pPr>
    </w:p>
    <w:p w:rsidRPr="002D6E2C" w:rsidR="00D521C9" w:rsidP="00E92BA0" w:rsidRDefault="00D521C9" w14:paraId="3E1EDE26" w14:textId="77777777">
      <w:r>
        <w:rPr>
          <w:noProof/>
          <w:lang w:val="en-US"/>
        </w:rPr>
        <w:drawing>
          <wp:inline distT="0" distB="0" distL="0" distR="0" wp14:anchorId="36518D4D" wp14:editId="71A683A2">
            <wp:extent cx="5407660" cy="3736340"/>
            <wp:effectExtent l="0" t="0" r="2540" b="0"/>
            <wp:docPr id="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7660" cy="3736340"/>
                    </a:xfrm>
                    <a:prstGeom prst="rect">
                      <a:avLst/>
                    </a:prstGeom>
                    <a:noFill/>
                    <a:ln>
                      <a:noFill/>
                    </a:ln>
                  </pic:spPr>
                </pic:pic>
              </a:graphicData>
            </a:graphic>
          </wp:inline>
        </w:drawing>
      </w:r>
    </w:p>
    <w:p w:rsidRPr="002D6E2C" w:rsidR="00D521C9" w:rsidP="00E92BA0" w:rsidRDefault="00D521C9" w14:paraId="413D3517" w14:textId="77777777">
      <w:pPr>
        <w:pStyle w:val="ListParagraph"/>
        <w:ind w:left="0"/>
        <w:jc w:val="center"/>
        <w:rPr>
          <w:b/>
          <w:i/>
        </w:rPr>
      </w:pPr>
      <w:r w:rsidRPr="002D6E2C">
        <w:rPr>
          <w:b/>
          <w:i/>
        </w:rPr>
        <w:t>Figure Two: Summary matrix of authentication option</w:t>
      </w:r>
    </w:p>
    <w:p w:rsidRPr="002D6E2C" w:rsidR="00D521C9" w:rsidP="00E92BA0" w:rsidRDefault="00D521C9" w14:paraId="642A92AA" w14:textId="77777777"/>
    <w:p w:rsidRPr="002D6E2C" w:rsidR="00D521C9" w:rsidP="00E92BA0" w:rsidRDefault="00D521C9" w14:paraId="50495F65" w14:textId="77777777">
      <w:r w:rsidRPr="002D6E2C">
        <w:t>The use case diagrams (from the AC BRD) and the process diagrams used per section in this document aim to illustrate the flow of the messages to each stakeholder and not the number of messages required per Use Case.</w:t>
      </w:r>
    </w:p>
    <w:p w:rsidR="00D521C9" w:rsidP="00E92BA0" w:rsidRDefault="00D521C9" w14:paraId="29DD8527" w14:textId="77777777">
      <w:bookmarkStart w:name="_Toc395286662" w:id="38"/>
      <w:bookmarkStart w:name="_Toc398807884" w:id="39"/>
    </w:p>
    <w:p w:rsidRPr="002D6E2C" w:rsidR="00D521C9" w:rsidP="002C2973" w:rsidRDefault="00D521C9" w14:paraId="3249EC61" w14:textId="77777777">
      <w:pPr>
        <w:pStyle w:val="Heading20"/>
        <w:numPr>
          <w:ilvl w:val="0"/>
          <w:numId w:val="21"/>
        </w:numPr>
        <w:ind w:left="0" w:firstLine="0"/>
        <w:rPr>
          <w:rFonts w:ascii="Calibri" w:hAnsi="Calibri"/>
          <w:sz w:val="22"/>
          <w:szCs w:val="22"/>
        </w:rPr>
      </w:pPr>
      <w:bookmarkStart w:name="_Toc451511856" w:id="40"/>
      <w:bookmarkStart w:name="_Toc451512968" w:id="41"/>
      <w:bookmarkStart w:name="_Toc451514078" w:id="42"/>
      <w:bookmarkStart w:name="_Toc451766537" w:id="43"/>
      <w:bookmarkStart w:name="_Toc452015398" w:id="44"/>
      <w:bookmarkStart w:name="_Toc452049463" w:id="45"/>
      <w:bookmarkStart w:name="_Toc452099347" w:id="46"/>
      <w:bookmarkStart w:name="_Toc452100447" w:id="47"/>
      <w:bookmarkStart w:name="_Toc452101545" w:id="48"/>
      <w:bookmarkStart w:name="_Toc452102643" w:id="49"/>
      <w:bookmarkStart w:name="_Toc452109221" w:id="50"/>
      <w:bookmarkStart w:name="_Toc451511857" w:id="51"/>
      <w:bookmarkStart w:name="_Toc451512969" w:id="52"/>
      <w:bookmarkStart w:name="_Toc451514079" w:id="53"/>
      <w:bookmarkStart w:name="_Toc451766538" w:id="54"/>
      <w:bookmarkStart w:name="_Toc452015399" w:id="55"/>
      <w:bookmarkStart w:name="_Toc452049464" w:id="56"/>
      <w:bookmarkStart w:name="_Toc452099348" w:id="57"/>
      <w:bookmarkStart w:name="_Toc452100448" w:id="58"/>
      <w:bookmarkStart w:name="_Toc452101546" w:id="59"/>
      <w:bookmarkStart w:name="_Toc452102644" w:id="60"/>
      <w:bookmarkStart w:name="_Toc452109222" w:id="61"/>
      <w:bookmarkStart w:name="_Toc451511858" w:id="62"/>
      <w:bookmarkStart w:name="_Toc451512970" w:id="63"/>
      <w:bookmarkStart w:name="_Toc451514080" w:id="64"/>
      <w:bookmarkStart w:name="_Toc451766539" w:id="65"/>
      <w:bookmarkStart w:name="_Toc452015400" w:id="66"/>
      <w:bookmarkStart w:name="_Toc452049465" w:id="67"/>
      <w:bookmarkStart w:name="_Toc452099349" w:id="68"/>
      <w:bookmarkStart w:name="_Toc452100449" w:id="69"/>
      <w:bookmarkStart w:name="_Toc452101547" w:id="70"/>
      <w:bookmarkStart w:name="_Toc452102645" w:id="71"/>
      <w:bookmarkStart w:name="_Toc452109223" w:id="72"/>
      <w:bookmarkStart w:name="_Toc451511859" w:id="73"/>
      <w:bookmarkStart w:name="_Toc451512971" w:id="74"/>
      <w:bookmarkStart w:name="_Toc451514081" w:id="75"/>
      <w:bookmarkStart w:name="_Toc451766540" w:id="76"/>
      <w:bookmarkStart w:name="_Toc452015401" w:id="77"/>
      <w:bookmarkStart w:name="_Toc452049466" w:id="78"/>
      <w:bookmarkStart w:name="_Toc452099350" w:id="79"/>
      <w:bookmarkStart w:name="_Toc452100450" w:id="80"/>
      <w:bookmarkStart w:name="_Toc452101548" w:id="81"/>
      <w:bookmarkStart w:name="_Toc452102646" w:id="82"/>
      <w:bookmarkStart w:name="_Toc452109224" w:id="83"/>
      <w:bookmarkStart w:name="_Toc451511860" w:id="84"/>
      <w:bookmarkStart w:name="_Toc451512972" w:id="85"/>
      <w:bookmarkStart w:name="_Toc451514082" w:id="86"/>
      <w:bookmarkStart w:name="_Toc451766541" w:id="87"/>
      <w:bookmarkStart w:name="_Toc452015402" w:id="88"/>
      <w:bookmarkStart w:name="_Toc452049467" w:id="89"/>
      <w:bookmarkStart w:name="_Toc452099351" w:id="90"/>
      <w:bookmarkStart w:name="_Toc452100451" w:id="91"/>
      <w:bookmarkStart w:name="_Toc452101549" w:id="92"/>
      <w:bookmarkStart w:name="_Toc452102647" w:id="93"/>
      <w:bookmarkStart w:name="_Toc452109225" w:id="94"/>
      <w:bookmarkStart w:name="_Toc451511861" w:id="95"/>
      <w:bookmarkStart w:name="_Toc451512973" w:id="96"/>
      <w:bookmarkStart w:name="_Toc451514083" w:id="97"/>
      <w:bookmarkStart w:name="_Toc451766542" w:id="98"/>
      <w:bookmarkStart w:name="_Toc452015403" w:id="99"/>
      <w:bookmarkStart w:name="_Toc452049468" w:id="100"/>
      <w:bookmarkStart w:name="_Toc452099352" w:id="101"/>
      <w:bookmarkStart w:name="_Toc452100452" w:id="102"/>
      <w:bookmarkStart w:name="_Toc452101550" w:id="103"/>
      <w:bookmarkStart w:name="_Toc452102648" w:id="104"/>
      <w:bookmarkStart w:name="_Toc452109226" w:id="105"/>
      <w:bookmarkStart w:name="_Toc451511862" w:id="106"/>
      <w:bookmarkStart w:name="_Toc451512974" w:id="107"/>
      <w:bookmarkStart w:name="_Toc451514084" w:id="108"/>
      <w:bookmarkStart w:name="_Toc451766543" w:id="109"/>
      <w:bookmarkStart w:name="_Toc452015404" w:id="110"/>
      <w:bookmarkStart w:name="_Toc452049469" w:id="111"/>
      <w:bookmarkStart w:name="_Toc452099353" w:id="112"/>
      <w:bookmarkStart w:name="_Toc452100453" w:id="113"/>
      <w:bookmarkStart w:name="_Toc452101551" w:id="114"/>
      <w:bookmarkStart w:name="_Toc452102649" w:id="115"/>
      <w:bookmarkStart w:name="_Toc452109227" w:id="116"/>
      <w:bookmarkStart w:name="_Toc451511863" w:id="117"/>
      <w:bookmarkStart w:name="_Toc451512975" w:id="118"/>
      <w:bookmarkStart w:name="_Toc451514085" w:id="119"/>
      <w:bookmarkStart w:name="_Toc451766544" w:id="120"/>
      <w:bookmarkStart w:name="_Toc452015405" w:id="121"/>
      <w:bookmarkStart w:name="_Toc452049470" w:id="122"/>
      <w:bookmarkStart w:name="_Toc452099354" w:id="123"/>
      <w:bookmarkStart w:name="_Toc452100454" w:id="124"/>
      <w:bookmarkStart w:name="_Toc452101552" w:id="125"/>
      <w:bookmarkStart w:name="_Toc452102650" w:id="126"/>
      <w:bookmarkStart w:name="_Toc452109228" w:id="127"/>
      <w:bookmarkStart w:name="_Toc451511864" w:id="128"/>
      <w:bookmarkStart w:name="_Toc451512976" w:id="129"/>
      <w:bookmarkStart w:name="_Toc451514086" w:id="130"/>
      <w:bookmarkStart w:name="_Toc451766545" w:id="131"/>
      <w:bookmarkStart w:name="_Toc452015406" w:id="132"/>
      <w:bookmarkStart w:name="_Toc452049471" w:id="133"/>
      <w:bookmarkStart w:name="_Toc452099355" w:id="134"/>
      <w:bookmarkStart w:name="_Toc452100455" w:id="135"/>
      <w:bookmarkStart w:name="_Toc452101553" w:id="136"/>
      <w:bookmarkStart w:name="_Toc452102651" w:id="137"/>
      <w:bookmarkStart w:name="_Toc452109229" w:id="138"/>
      <w:bookmarkStart w:name="_Toc451511865" w:id="139"/>
      <w:bookmarkStart w:name="_Toc451512977" w:id="140"/>
      <w:bookmarkStart w:name="_Toc451514087" w:id="141"/>
      <w:bookmarkStart w:name="_Toc451766546" w:id="142"/>
      <w:bookmarkStart w:name="_Toc452015407" w:id="143"/>
      <w:bookmarkStart w:name="_Toc452049472" w:id="144"/>
      <w:bookmarkStart w:name="_Toc452099356" w:id="145"/>
      <w:bookmarkStart w:name="_Toc452100456" w:id="146"/>
      <w:bookmarkStart w:name="_Toc452101554" w:id="147"/>
      <w:bookmarkStart w:name="_Toc452102652" w:id="148"/>
      <w:bookmarkStart w:name="_Toc452109230" w:id="149"/>
      <w:bookmarkStart w:name="_Toc451511866" w:id="150"/>
      <w:bookmarkStart w:name="_Toc451512978" w:id="151"/>
      <w:bookmarkStart w:name="_Toc451514088" w:id="152"/>
      <w:bookmarkStart w:name="_Toc451766547" w:id="153"/>
      <w:bookmarkStart w:name="_Toc452015408" w:id="154"/>
      <w:bookmarkStart w:name="_Toc452049473" w:id="155"/>
      <w:bookmarkStart w:name="_Toc452099357" w:id="156"/>
      <w:bookmarkStart w:name="_Toc452100457" w:id="157"/>
      <w:bookmarkStart w:name="_Toc452101555" w:id="158"/>
      <w:bookmarkStart w:name="_Toc452102653" w:id="159"/>
      <w:bookmarkStart w:name="_Toc452109231" w:id="160"/>
      <w:bookmarkStart w:name="_Toc451511867" w:id="161"/>
      <w:bookmarkStart w:name="_Toc451512979" w:id="162"/>
      <w:bookmarkStart w:name="_Toc451514089" w:id="163"/>
      <w:bookmarkStart w:name="_Toc451766548" w:id="164"/>
      <w:bookmarkStart w:name="_Toc452015409" w:id="165"/>
      <w:bookmarkStart w:name="_Toc452049474" w:id="166"/>
      <w:bookmarkStart w:name="_Toc452099358" w:id="167"/>
      <w:bookmarkStart w:name="_Toc452100458" w:id="168"/>
      <w:bookmarkStart w:name="_Toc452101556" w:id="169"/>
      <w:bookmarkStart w:name="_Toc452102654" w:id="170"/>
      <w:bookmarkStart w:name="_Toc452109232" w:id="171"/>
      <w:bookmarkStart w:name="_Toc451511868" w:id="172"/>
      <w:bookmarkStart w:name="_Toc451512980" w:id="173"/>
      <w:bookmarkStart w:name="_Toc451514090" w:id="174"/>
      <w:bookmarkStart w:name="_Toc451766549" w:id="175"/>
      <w:bookmarkStart w:name="_Toc452015410" w:id="176"/>
      <w:bookmarkStart w:name="_Toc452049475" w:id="177"/>
      <w:bookmarkStart w:name="_Toc452099359" w:id="178"/>
      <w:bookmarkStart w:name="_Toc452100459" w:id="179"/>
      <w:bookmarkStart w:name="_Toc452101557" w:id="180"/>
      <w:bookmarkStart w:name="_Toc452102655" w:id="181"/>
      <w:bookmarkStart w:name="_Toc452109233" w:id="182"/>
      <w:bookmarkStart w:name="_Toc451511869" w:id="183"/>
      <w:bookmarkStart w:name="_Toc451512981" w:id="184"/>
      <w:bookmarkStart w:name="_Toc451514091" w:id="185"/>
      <w:bookmarkStart w:name="_Toc451766550" w:id="186"/>
      <w:bookmarkStart w:name="_Toc452015411" w:id="187"/>
      <w:bookmarkStart w:name="_Toc452049476" w:id="188"/>
      <w:bookmarkStart w:name="_Toc452099360" w:id="189"/>
      <w:bookmarkStart w:name="_Toc452100460" w:id="190"/>
      <w:bookmarkStart w:name="_Toc452101558" w:id="191"/>
      <w:bookmarkStart w:name="_Toc452102656" w:id="192"/>
      <w:bookmarkStart w:name="_Toc452109234" w:id="193"/>
      <w:bookmarkStart w:name="_Toc451511870" w:id="194"/>
      <w:bookmarkStart w:name="_Toc451512982" w:id="195"/>
      <w:bookmarkStart w:name="_Toc451514092" w:id="196"/>
      <w:bookmarkStart w:name="_Toc451766551" w:id="197"/>
      <w:bookmarkStart w:name="_Toc452015412" w:id="198"/>
      <w:bookmarkStart w:name="_Toc452049477" w:id="199"/>
      <w:bookmarkStart w:name="_Toc452099361" w:id="200"/>
      <w:bookmarkStart w:name="_Toc452100461" w:id="201"/>
      <w:bookmarkStart w:name="_Toc452101559" w:id="202"/>
      <w:bookmarkStart w:name="_Toc452102657" w:id="203"/>
      <w:bookmarkStart w:name="_Toc452109235" w:id="204"/>
      <w:bookmarkStart w:name="_Toc435584363" w:id="205"/>
      <w:bookmarkStart w:name="_Toc536096782" w:id="206"/>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Pr="002D6E2C">
        <w:rPr>
          <w:rFonts w:ascii="Calibri" w:hAnsi="Calibri"/>
          <w:sz w:val="22"/>
          <w:szCs w:val="22"/>
        </w:rPr>
        <w:t>Authorise mandate – non card, authentication key not included in request, real time request and response (TT1)</w:t>
      </w:r>
      <w:bookmarkEnd w:id="38"/>
      <w:bookmarkEnd w:id="39"/>
      <w:bookmarkEnd w:id="205"/>
      <w:bookmarkEnd w:id="206"/>
    </w:p>
    <w:p w:rsidRPr="002D6E2C" w:rsidR="00D521C9" w:rsidP="00E92BA0" w:rsidRDefault="00D521C9" w14:paraId="58FE1C74" w14:textId="77777777"/>
    <w:p w:rsidRPr="002D6E2C" w:rsidR="00D521C9" w:rsidP="00E92BA0" w:rsidRDefault="00D521C9" w14:paraId="27967877" w14:textId="77777777">
      <w:pPr>
        <w:jc w:val="both"/>
      </w:pPr>
      <w:r w:rsidRPr="002D6E2C">
        <w:rPr>
          <w:b/>
        </w:rPr>
        <w:t xml:space="preserve">Description </w:t>
      </w:r>
      <w:r w:rsidRPr="002D6E2C">
        <w:t xml:space="preserve">- This scenario relates to a Payer/Debtor needing to authorise future debit orders initiated by a User/Creditor. The Payer/Debtor though has </w:t>
      </w:r>
      <w:r w:rsidRPr="002D6E2C">
        <w:rPr>
          <w:b/>
          <w:i/>
        </w:rPr>
        <w:t>no authentication key</w:t>
      </w:r>
      <w:r w:rsidRPr="002D6E2C">
        <w:t xml:space="preserve"> to be included in the request message.</w:t>
      </w:r>
      <w:r>
        <w:t xml:space="preserve"> </w:t>
      </w:r>
      <w:r w:rsidRPr="00222E5D">
        <w:rPr>
          <w:rFonts w:cs="Arial"/>
          <w:lang w:val="en-US"/>
        </w:rPr>
        <w:t xml:space="preserve">The process of requesting the </w:t>
      </w:r>
      <w:r w:rsidR="00503184">
        <w:rPr>
          <w:rFonts w:cs="Arial"/>
          <w:lang w:val="en-US"/>
        </w:rPr>
        <w:t xml:space="preserve">Authorisation </w:t>
      </w:r>
      <w:r w:rsidRPr="00222E5D">
        <w:rPr>
          <w:rFonts w:cs="Arial"/>
          <w:lang w:val="en-US"/>
        </w:rPr>
        <w:t xml:space="preserve">of mandate </w:t>
      </w:r>
      <w:r>
        <w:rPr>
          <w:rFonts w:cs="Arial"/>
          <w:lang w:val="en-US"/>
        </w:rPr>
        <w:t xml:space="preserve">must be </w:t>
      </w:r>
      <w:r w:rsidRPr="00222E5D">
        <w:rPr>
          <w:rFonts w:cs="Arial"/>
          <w:lang w:val="en-US"/>
        </w:rPr>
        <w:t xml:space="preserve">in </w:t>
      </w:r>
      <w:r w:rsidRPr="006E14FB">
        <w:rPr>
          <w:rFonts w:cs="Arial"/>
          <w:b/>
          <w:lang w:val="en-US"/>
        </w:rPr>
        <w:t>real time</w:t>
      </w:r>
      <w:r w:rsidRPr="00222E5D">
        <w:rPr>
          <w:rFonts w:cs="Arial"/>
          <w:lang w:val="en-US"/>
        </w:rPr>
        <w:t xml:space="preserve"> and the response </w:t>
      </w:r>
      <w:r>
        <w:rPr>
          <w:rFonts w:cs="Arial"/>
          <w:lang w:val="en-US"/>
        </w:rPr>
        <w:t>must</w:t>
      </w:r>
      <w:r w:rsidRPr="00222E5D">
        <w:rPr>
          <w:rFonts w:cs="Arial"/>
          <w:lang w:val="en-US"/>
        </w:rPr>
        <w:t xml:space="preserve"> in </w:t>
      </w:r>
      <w:r w:rsidRPr="006E14FB">
        <w:rPr>
          <w:rFonts w:cs="Arial"/>
          <w:b/>
          <w:lang w:val="en-US"/>
        </w:rPr>
        <w:t>real time</w:t>
      </w:r>
      <w:r w:rsidRPr="00222E5D">
        <w:rPr>
          <w:rFonts w:cs="Arial"/>
          <w:lang w:val="en-US"/>
        </w:rPr>
        <w:t xml:space="preserve">. </w:t>
      </w:r>
      <w:r>
        <w:rPr>
          <w:rFonts w:cs="Arial"/>
          <w:lang w:val="en-US"/>
        </w:rPr>
        <w:t>The P</w:t>
      </w:r>
      <w:r w:rsidRPr="00222E5D">
        <w:rPr>
          <w:rFonts w:cs="Arial"/>
          <w:lang w:val="en-US"/>
        </w:rPr>
        <w:t xml:space="preserve">ayer must </w:t>
      </w:r>
      <w:r>
        <w:rPr>
          <w:rFonts w:cs="Arial"/>
          <w:lang w:val="en-US"/>
        </w:rPr>
        <w:t xml:space="preserve">be given the option by the Paying Bank to respond in </w:t>
      </w:r>
      <w:r w:rsidRPr="006E14FB">
        <w:rPr>
          <w:rFonts w:cs="Arial"/>
          <w:b/>
          <w:lang w:val="en-US"/>
        </w:rPr>
        <w:t>real time</w:t>
      </w:r>
      <w:r>
        <w:rPr>
          <w:rFonts w:cs="Arial"/>
          <w:lang w:val="en-US"/>
        </w:rPr>
        <w:t xml:space="preserve">. </w:t>
      </w:r>
      <w:r w:rsidRPr="002D6E2C">
        <w:t xml:space="preserve"> </w:t>
      </w:r>
    </w:p>
    <w:p w:rsidRPr="002D6E2C" w:rsidR="00D521C9" w:rsidP="00E92BA0" w:rsidRDefault="00D521C9" w14:paraId="52983D67" w14:textId="77777777"/>
    <w:p w:rsidRPr="002D6E2C" w:rsidR="00D521C9" w:rsidP="00E92BA0" w:rsidRDefault="00D521C9" w14:paraId="35787FE5" w14:textId="77777777"/>
    <w:p w:rsidRPr="002D6E2C" w:rsidR="00D521C9" w:rsidP="00E92BA0" w:rsidRDefault="00D521C9" w14:paraId="6ACF481C" w14:textId="77777777">
      <w:pPr>
        <w:jc w:val="center"/>
      </w:pPr>
      <w:r>
        <w:rPr>
          <w:noProof/>
          <w:bdr w:val="single" w:color="auto" w:sz="12" w:space="0"/>
          <w:lang w:val="en-US"/>
        </w:rPr>
        <w:drawing>
          <wp:inline distT="0" distB="0" distL="0" distR="0" wp14:anchorId="1C14D4B1" wp14:editId="66304112">
            <wp:extent cx="5707380" cy="4161790"/>
            <wp:effectExtent l="0" t="0" r="7620" b="0"/>
            <wp:docPr id="4"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7380" cy="4161790"/>
                    </a:xfrm>
                    <a:prstGeom prst="rect">
                      <a:avLst/>
                    </a:prstGeom>
                    <a:noFill/>
                    <a:ln>
                      <a:noFill/>
                    </a:ln>
                  </pic:spPr>
                </pic:pic>
              </a:graphicData>
            </a:graphic>
          </wp:inline>
        </w:drawing>
      </w:r>
    </w:p>
    <w:p w:rsidRPr="002D6E2C" w:rsidR="00D521C9" w:rsidP="00E92BA0" w:rsidRDefault="00D521C9" w14:paraId="2D0E44CC" w14:textId="77777777"/>
    <w:p w:rsidRPr="002D6E2C" w:rsidR="00D521C9" w:rsidP="00E92BA0" w:rsidRDefault="00D521C9" w14:paraId="17720BDF" w14:textId="77777777">
      <w:pPr>
        <w:pBdr>
          <w:top w:val="single" w:color="auto" w:sz="4" w:space="1"/>
          <w:left w:val="single" w:color="auto" w:sz="4" w:space="4"/>
          <w:bottom w:val="single" w:color="auto" w:sz="4" w:space="1"/>
          <w:right w:val="single" w:color="auto" w:sz="4" w:space="4"/>
        </w:pBdr>
      </w:pPr>
      <w:r w:rsidRPr="002D6E2C">
        <w:rPr>
          <w:b/>
        </w:rPr>
        <w:t>Additional note for figure above:</w:t>
      </w:r>
      <w:r w:rsidRPr="002D6E2C">
        <w:t xml:space="preserve"> TRS WG agree that technical terminology dictates that this is an </w:t>
      </w:r>
      <w:r w:rsidRPr="002D6E2C" w:rsidR="004E0D79">
        <w:t>online</w:t>
      </w:r>
      <w:r w:rsidRPr="002D6E2C">
        <w:t xml:space="preserve"> transaction not true Real Time (potential delay between </w:t>
      </w:r>
      <w:r w:rsidRPr="002D6E2C" w:rsidR="00FC5351">
        <w:t>Debtors</w:t>
      </w:r>
      <w:r w:rsidRPr="002D6E2C">
        <w:t xml:space="preserve"> responding to Debtor Bank).</w:t>
      </w:r>
    </w:p>
    <w:p w:rsidRPr="002D6E2C" w:rsidR="00D521C9" w:rsidP="00E92BA0" w:rsidRDefault="00D521C9" w14:paraId="0D3E219D" w14:textId="77777777">
      <w:pPr>
        <w:pBdr>
          <w:top w:val="single" w:color="auto" w:sz="4" w:space="1"/>
          <w:left w:val="single" w:color="auto" w:sz="4" w:space="4"/>
          <w:bottom w:val="single" w:color="auto" w:sz="4" w:space="1"/>
          <w:right w:val="single" w:color="auto" w:sz="4" w:space="4"/>
        </w:pBdr>
      </w:pPr>
    </w:p>
    <w:p w:rsidRPr="002D6E2C" w:rsidR="00D521C9" w:rsidP="00E92BA0" w:rsidRDefault="00D521C9" w14:paraId="239C2EF9" w14:textId="77777777">
      <w:pPr>
        <w:pBdr>
          <w:top w:val="single" w:color="auto" w:sz="4" w:space="1"/>
          <w:left w:val="single" w:color="auto" w:sz="4" w:space="4"/>
          <w:bottom w:val="single" w:color="auto" w:sz="4" w:space="1"/>
          <w:right w:val="single" w:color="auto" w:sz="4" w:space="4"/>
        </w:pBdr>
      </w:pPr>
      <w:r w:rsidRPr="002D6E2C">
        <w:t>Interbank is Real Time but Debtor is able to authorise mandate as soon as he/she receives authorisation request but it is at their discretion of time period to respond before end of day of the Debtor Bank, thus not Real Time as per full circle of</w:t>
      </w:r>
      <w:r>
        <w:t xml:space="preserve"> both</w:t>
      </w:r>
      <w:r w:rsidRPr="002D6E2C">
        <w:t xml:space="preserve"> transaction</w:t>
      </w:r>
      <w:r>
        <w:t>s (request and response)</w:t>
      </w:r>
      <w:r w:rsidRPr="002D6E2C">
        <w:t>.</w:t>
      </w:r>
    </w:p>
    <w:p w:rsidRPr="002D6E2C" w:rsidR="00D521C9" w:rsidP="00E92BA0" w:rsidRDefault="00D521C9" w14:paraId="39C2BD01" w14:textId="77777777">
      <w:pPr>
        <w:rPr>
          <w:noProof/>
          <w:bdr w:val="single" w:color="auto" w:sz="12" w:space="0"/>
          <w:lang w:eastAsia="en-ZA"/>
        </w:rPr>
      </w:pPr>
    </w:p>
    <w:p w:rsidRPr="002D6E2C" w:rsidR="00D521C9" w:rsidP="00E92BA0" w:rsidRDefault="00D521C9" w14:paraId="7ED9B231" w14:textId="77777777">
      <w:pPr>
        <w:rPr>
          <w:b/>
        </w:rPr>
      </w:pPr>
    </w:p>
    <w:p w:rsidRPr="002D6E2C" w:rsidR="00D521C9" w:rsidP="00E92BA0" w:rsidRDefault="00D521C9" w14:paraId="0095F20C" w14:textId="77777777">
      <w:r w:rsidRPr="002D6E2C">
        <w:rPr>
          <w:b/>
        </w:rPr>
        <w:t>Technical Requirements:</w:t>
      </w:r>
      <w:r w:rsidRPr="002D6E2C">
        <w:t xml:space="preserve"> </w:t>
      </w:r>
    </w:p>
    <w:p w:rsidRPr="002D6E2C" w:rsidR="00D521C9" w:rsidP="00E92BA0" w:rsidRDefault="00D521C9" w14:paraId="13736DBC" w14:textId="77777777"/>
    <w:p w:rsidRPr="002D6E2C" w:rsidR="00D521C9" w:rsidP="002C2973" w:rsidRDefault="00D521C9" w14:paraId="4E4581B1" w14:textId="77777777">
      <w:pPr>
        <w:pStyle w:val="ListParagraph"/>
        <w:numPr>
          <w:ilvl w:val="0"/>
          <w:numId w:val="9"/>
        </w:numPr>
        <w:ind w:left="0" w:firstLine="0"/>
      </w:pPr>
      <w:r w:rsidRPr="002D6E2C">
        <w:t>Creditor Bank must have real time processing capabilities.</w:t>
      </w:r>
    </w:p>
    <w:p w:rsidR="00FE3965" w:rsidP="002C2973" w:rsidRDefault="00D521C9" w14:paraId="5B8D31B6" w14:textId="77777777">
      <w:pPr>
        <w:pStyle w:val="ListParagraph"/>
        <w:numPr>
          <w:ilvl w:val="0"/>
          <w:numId w:val="9"/>
        </w:numPr>
        <w:ind w:left="0" w:firstLine="0"/>
      </w:pPr>
      <w:r w:rsidRPr="002D6E2C">
        <w:t>Debtor Bank must have real time processing</w:t>
      </w:r>
      <w:r w:rsidR="00230650">
        <w:t xml:space="preserve"> capabilities</w:t>
      </w:r>
    </w:p>
    <w:p w:rsidRPr="002D6E2C" w:rsidR="00D521C9" w:rsidP="002C2973" w:rsidRDefault="00D521C9" w14:paraId="52B90382" w14:textId="77777777">
      <w:pPr>
        <w:pStyle w:val="ListParagraph"/>
        <w:numPr>
          <w:ilvl w:val="0"/>
          <w:numId w:val="9"/>
        </w:numPr>
        <w:ind w:left="0" w:firstLine="0"/>
      </w:pPr>
      <w:r w:rsidRPr="002D6E2C">
        <w:t xml:space="preserve"> Online delivery mechanisms</w:t>
      </w:r>
    </w:p>
    <w:p w:rsidR="00540A14" w:rsidP="00E92BA0" w:rsidRDefault="00540A14" w14:paraId="1EC87DC0" w14:textId="77777777">
      <w:pPr>
        <w:jc w:val="both"/>
      </w:pPr>
    </w:p>
    <w:p w:rsidRPr="002D6E2C" w:rsidR="00D521C9" w:rsidP="00E92BA0" w:rsidRDefault="00D521C9" w14:paraId="0C8CFB55" w14:textId="77777777">
      <w:pPr>
        <w:jc w:val="both"/>
      </w:pPr>
      <w:r w:rsidRPr="002D6E2C">
        <w:t>The following delivery mechanisms will be available for online delivery of ISO 20022 messages between participants and the ACH:</w:t>
      </w:r>
    </w:p>
    <w:p w:rsidRPr="002D6E2C" w:rsidR="00D521C9" w:rsidP="002C2973" w:rsidRDefault="00D521C9" w14:paraId="1792916C" w14:textId="77777777">
      <w:pPr>
        <w:numPr>
          <w:ilvl w:val="0"/>
          <w:numId w:val="27"/>
        </w:numPr>
        <w:spacing w:line="288" w:lineRule="auto"/>
        <w:ind w:left="0" w:firstLine="0"/>
        <w:jc w:val="both"/>
      </w:pPr>
      <w:r w:rsidRPr="002D6E2C">
        <w:t>MQ (set as sync)</w:t>
      </w:r>
    </w:p>
    <w:p w:rsidR="00D521C9" w:rsidP="002C2973" w:rsidRDefault="00D521C9" w14:paraId="6CE18FC8" w14:textId="77777777">
      <w:pPr>
        <w:numPr>
          <w:ilvl w:val="0"/>
          <w:numId w:val="27"/>
        </w:numPr>
        <w:spacing w:line="288" w:lineRule="auto"/>
        <w:ind w:left="0" w:firstLine="0"/>
        <w:jc w:val="both"/>
      </w:pPr>
      <w:r w:rsidRPr="002D6E2C">
        <w:t xml:space="preserve">Web services https </w:t>
      </w:r>
    </w:p>
    <w:p w:rsidRPr="002D6E2C" w:rsidR="00E2497C" w:rsidP="002C2973" w:rsidRDefault="00E2497C" w14:paraId="2455EAA9" w14:textId="77777777">
      <w:pPr>
        <w:numPr>
          <w:ilvl w:val="0"/>
          <w:numId w:val="27"/>
        </w:numPr>
        <w:spacing w:line="288" w:lineRule="auto"/>
        <w:ind w:left="0" w:firstLine="0"/>
        <w:jc w:val="both"/>
      </w:pPr>
      <w:r w:rsidRPr="00AB047E">
        <w:t>TCP/IP</w:t>
      </w:r>
    </w:p>
    <w:p w:rsidRPr="002D6E2C" w:rsidR="00D521C9" w:rsidP="00E92BA0" w:rsidRDefault="00D521C9" w14:paraId="0F182ABE" w14:textId="77777777"/>
    <w:p w:rsidRPr="002D6E2C" w:rsidR="00D521C9" w:rsidP="00E92BA0" w:rsidRDefault="00D521C9" w14:paraId="2D2C6A3B" w14:textId="77777777">
      <w:r w:rsidRPr="002D6E2C">
        <w:rPr>
          <w:b/>
        </w:rPr>
        <w:t>Messages used:</w:t>
      </w:r>
      <w:r w:rsidRPr="002D6E2C">
        <w:t xml:space="preserve"> </w:t>
      </w:r>
    </w:p>
    <w:p w:rsidRPr="002D6E2C" w:rsidR="00D521C9" w:rsidP="002C2973" w:rsidRDefault="00D521C9" w14:paraId="1BF41D8C" w14:textId="77777777">
      <w:pPr>
        <w:pStyle w:val="ListParagraph"/>
        <w:numPr>
          <w:ilvl w:val="0"/>
          <w:numId w:val="7"/>
        </w:numPr>
        <w:tabs>
          <w:tab w:val="left" w:pos="851"/>
        </w:tabs>
        <w:ind w:left="0" w:firstLine="0"/>
      </w:pPr>
      <w:r w:rsidRPr="002D6E2C">
        <w:t>Mandate Initiation Request (</w:t>
      </w:r>
      <w:hyperlink w:history="1" w:anchor="_Mandate_Initiation_Request_1">
        <w:r w:rsidRPr="002D6E2C">
          <w:rPr>
            <w:rStyle w:val="Hyperlink"/>
          </w:rPr>
          <w:t>pain.009</w:t>
        </w:r>
      </w:hyperlink>
      <w:r w:rsidRPr="002D6E2C">
        <w:t xml:space="preserve">) </w:t>
      </w:r>
    </w:p>
    <w:p w:rsidRPr="002D6E2C" w:rsidR="00D521C9" w:rsidP="002C2973" w:rsidRDefault="00D521C9" w14:paraId="7F1E3B9A" w14:textId="77777777">
      <w:pPr>
        <w:numPr>
          <w:ilvl w:val="0"/>
          <w:numId w:val="7"/>
        </w:numPr>
        <w:tabs>
          <w:tab w:val="left" w:pos="851"/>
        </w:tabs>
        <w:ind w:left="0" w:firstLine="0"/>
      </w:pPr>
      <w:r w:rsidRPr="002D6E2C">
        <w:t>Mandate Acceptance Report (</w:t>
      </w:r>
      <w:hyperlink w:history="1" w:anchor="_Mandate_Acceptance_Report">
        <w:r w:rsidRPr="002D6E2C">
          <w:rPr>
            <w:rStyle w:val="Hyperlink"/>
          </w:rPr>
          <w:t>pain.012</w:t>
        </w:r>
      </w:hyperlink>
      <w:r w:rsidRPr="002D6E2C">
        <w:t>)</w:t>
      </w:r>
    </w:p>
    <w:p w:rsidRPr="002D6E2C" w:rsidR="00D521C9" w:rsidP="002C2973" w:rsidRDefault="00D521C9" w14:paraId="45E1888B" w14:textId="77777777">
      <w:pPr>
        <w:numPr>
          <w:ilvl w:val="0"/>
          <w:numId w:val="7"/>
        </w:numPr>
        <w:tabs>
          <w:tab w:val="left" w:pos="851"/>
        </w:tabs>
        <w:ind w:left="0" w:firstLine="0"/>
      </w:pPr>
      <w:r w:rsidRPr="002D6E2C">
        <w:t>Status Report (</w:t>
      </w:r>
      <w:hyperlink w:history="1" w:anchor="Status_Report_Debtor_Mandate_Request">
        <w:r w:rsidRPr="002D6E2C">
          <w:rPr>
            <w:rStyle w:val="Hyperlink"/>
          </w:rPr>
          <w:t>pacs.002</w:t>
        </w:r>
      </w:hyperlink>
      <w:r w:rsidRPr="002D6E2C">
        <w:t xml:space="preserve">) for Confirmation of Mandate </w:t>
      </w:r>
      <w:r w:rsidRPr="002D6E2C" w:rsidR="004E0D79">
        <w:t>Initiation</w:t>
      </w:r>
      <w:r w:rsidRPr="002D6E2C">
        <w:t xml:space="preserve"> Request (from Debtor Bank)</w:t>
      </w:r>
    </w:p>
    <w:p w:rsidRPr="002D6E2C" w:rsidR="00D521C9" w:rsidP="002C2973" w:rsidRDefault="00D521C9" w14:paraId="7840113D" w14:textId="77777777">
      <w:pPr>
        <w:numPr>
          <w:ilvl w:val="0"/>
          <w:numId w:val="7"/>
        </w:numPr>
        <w:tabs>
          <w:tab w:val="left" w:pos="851"/>
        </w:tabs>
        <w:ind w:left="0" w:firstLine="0"/>
      </w:pPr>
      <w:r w:rsidRPr="002D6E2C">
        <w:t>Status Report (</w:t>
      </w:r>
      <w:hyperlink w:history="1" w:anchor="Status_Report_for_Mandate_Messages">
        <w:r w:rsidRPr="002D6E2C">
          <w:rPr>
            <w:rStyle w:val="Hyperlink"/>
          </w:rPr>
          <w:t>pacs.002</w:t>
        </w:r>
      </w:hyperlink>
      <w:r w:rsidRPr="002D6E2C">
        <w:t>) for Mandate Messages</w:t>
      </w:r>
    </w:p>
    <w:p w:rsidR="00D521C9" w:rsidP="00E92BA0" w:rsidRDefault="00D521C9" w14:paraId="4CE23BB5" w14:textId="77777777">
      <w:pPr>
        <w:tabs>
          <w:tab w:val="left" w:pos="851"/>
        </w:tabs>
      </w:pPr>
    </w:p>
    <w:p w:rsidR="00D521C9" w:rsidP="00E92BA0" w:rsidRDefault="00F77BC6" w14:paraId="1E1973FC" w14:textId="04C6CAF1">
      <w:pPr>
        <w:rPr>
          <w:b/>
          <w:u w:val="single"/>
        </w:rPr>
      </w:pPr>
      <w:r w:rsidRPr="00FA4D6F">
        <w:rPr>
          <w:b/>
          <w:u w:val="single"/>
        </w:rPr>
        <w:t>Processing Windows:</w:t>
      </w:r>
    </w:p>
    <w:p w:rsidRPr="00FA4D6F" w:rsidR="00FA4D6F" w:rsidP="00E92BA0" w:rsidRDefault="00FA4D6F" w14:paraId="59642C22" w14:textId="77777777">
      <w:pPr>
        <w:rPr>
          <w:b/>
          <w:u w:val="single"/>
        </w:rPr>
      </w:pPr>
    </w:p>
    <w:p w:rsidRPr="00FA4D6F" w:rsidR="00FA4D6F" w:rsidP="00FA4D6F" w:rsidRDefault="00FA4D6F" w14:paraId="1098EB5E" w14:textId="77777777">
      <w:pPr>
        <w:rPr>
          <w:b/>
        </w:rPr>
      </w:pPr>
      <w:r w:rsidRPr="00FA4D6F">
        <w:rPr>
          <w:b/>
        </w:rPr>
        <w:t xml:space="preserve">TT1 Real Time Authentication </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63"/>
        <w:gridCol w:w="1296"/>
        <w:gridCol w:w="1487"/>
        <w:gridCol w:w="1402"/>
        <w:gridCol w:w="1182"/>
        <w:gridCol w:w="1099"/>
        <w:gridCol w:w="1187"/>
      </w:tblGrid>
      <w:tr w:rsidR="00FA4D6F" w:rsidTr="00FA4D6F" w14:paraId="4E0E24BC" w14:textId="77777777">
        <w:trPr>
          <w:tblHeader/>
        </w:trPr>
        <w:tc>
          <w:tcPr>
            <w:tcW w:w="1399"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558A2A1F" w14:textId="77777777">
            <w:pPr>
              <w:jc w:val="center"/>
            </w:pPr>
            <w:r>
              <w:t>Message</w:t>
            </w:r>
          </w:p>
        </w:tc>
        <w:tc>
          <w:tcPr>
            <w:tcW w:w="1339"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307ED136" w14:textId="77777777">
            <w:pPr>
              <w:jc w:val="center"/>
            </w:pPr>
            <w:r>
              <w:t>Service Code</w:t>
            </w:r>
          </w:p>
        </w:tc>
        <w:tc>
          <w:tcPr>
            <w:tcW w:w="1515"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0C2CD851" w14:textId="77777777">
            <w:pPr>
              <w:jc w:val="center"/>
            </w:pPr>
            <w:r>
              <w:t>Originating</w:t>
            </w:r>
          </w:p>
        </w:tc>
        <w:tc>
          <w:tcPr>
            <w:tcW w:w="1436"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2F734AC8" w14:textId="77777777">
            <w:pPr>
              <w:jc w:val="center"/>
            </w:pPr>
            <w:r>
              <w:t>Receiving</w:t>
            </w:r>
          </w:p>
        </w:tc>
        <w:tc>
          <w:tcPr>
            <w:tcW w:w="1229"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7508ACB3" w14:textId="77777777">
            <w:pPr>
              <w:jc w:val="center"/>
            </w:pPr>
            <w:r>
              <w:t>Start Time</w:t>
            </w:r>
          </w:p>
        </w:tc>
        <w:tc>
          <w:tcPr>
            <w:tcW w:w="1137"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68D64B42" w14:textId="77777777">
            <w:pPr>
              <w:jc w:val="center"/>
            </w:pPr>
            <w:r>
              <w:t>End Time</w:t>
            </w:r>
          </w:p>
        </w:tc>
        <w:tc>
          <w:tcPr>
            <w:tcW w:w="1187"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0012031D" w14:textId="77777777">
            <w:pPr>
              <w:jc w:val="center"/>
            </w:pPr>
            <w:r>
              <w:t>Extra</w:t>
            </w:r>
          </w:p>
        </w:tc>
      </w:tr>
      <w:tr w:rsidR="00FA4D6F" w:rsidTr="00FA4D6F" w14:paraId="2C9D92C6"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0FA418CB" w14:textId="77777777">
            <w:pPr>
              <w:jc w:val="center"/>
              <w:rPr>
                <w:b/>
              </w:rPr>
            </w:pPr>
            <w:r>
              <w:t>Pain.009</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2557D25A" w14:textId="77777777">
            <w:pPr>
              <w:jc w:val="center"/>
            </w:pPr>
            <w:r>
              <w:t>MANIN</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352D9FC9" w14:textId="77777777">
            <w:pPr>
              <w:jc w:val="center"/>
            </w:pPr>
            <w:r>
              <w:t>Creditor Bank</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3257BABC" w14:textId="77777777">
            <w:pPr>
              <w:jc w:val="center"/>
            </w:pPr>
            <w:r>
              <w:t>ACH</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6AA39A88"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216C4440" w14:textId="77777777">
            <w:pPr>
              <w:jc w:val="center"/>
            </w:pPr>
            <w:r>
              <w:t>23:30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518313DB" w14:textId="77777777">
            <w:pPr>
              <w:jc w:val="center"/>
            </w:pPr>
          </w:p>
        </w:tc>
      </w:tr>
      <w:tr w:rsidR="00FA4D6F" w:rsidTr="00FA4D6F" w14:paraId="29F06390"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34148415" w14:textId="77777777">
            <w:pPr>
              <w:jc w:val="center"/>
              <w:rPr>
                <w:b/>
              </w:rPr>
            </w:pPr>
            <w:r>
              <w:t>Pain.009</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121BDE6B" w14:textId="77777777">
            <w:pPr>
              <w:jc w:val="center"/>
            </w:pPr>
            <w:r>
              <w:t>MANIN</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5230589B"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23C412D1" w14:textId="77777777">
            <w:pPr>
              <w:jc w:val="center"/>
            </w:pPr>
            <w:r>
              <w:t>Debtor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3412B3F8"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4C8EF4FA" w14:textId="77777777">
            <w:pPr>
              <w:jc w:val="center"/>
            </w:pPr>
            <w:r>
              <w:t>23:30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23590A64" w14:textId="77777777">
            <w:pPr>
              <w:jc w:val="center"/>
            </w:pPr>
          </w:p>
        </w:tc>
      </w:tr>
      <w:tr w:rsidR="00FA4D6F" w:rsidTr="00FA4D6F" w14:paraId="03D2C512"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06285EDD" w14:textId="77777777">
            <w:pPr>
              <w:jc w:val="center"/>
              <w:rPr>
                <w:b/>
              </w:rPr>
            </w:pPr>
            <w:r>
              <w:t>Pain.012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55CBE5B4" w14:textId="77777777">
            <w:pPr>
              <w:jc w:val="center"/>
            </w:pPr>
            <w:r>
              <w:t>MANIR</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0A3804AF" w14:textId="77777777">
            <w:pPr>
              <w:jc w:val="center"/>
            </w:pPr>
            <w:r>
              <w:t>Debtor Bank</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22185C55" w14:textId="77777777">
            <w:pPr>
              <w:jc w:val="center"/>
            </w:pPr>
            <w:r>
              <w:t>ACH</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1B9AE98B"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20FE49F9" w14:textId="77777777">
            <w:pPr>
              <w:jc w:val="center"/>
            </w:pPr>
            <w:r>
              <w:t>23:30</w:t>
            </w:r>
          </w:p>
        </w:tc>
        <w:tc>
          <w:tcPr>
            <w:tcW w:w="1187" w:type="dxa"/>
            <w:tcBorders>
              <w:top w:val="single" w:color="auto" w:sz="4" w:space="0"/>
              <w:left w:val="single" w:color="auto" w:sz="4" w:space="0"/>
              <w:bottom w:val="single" w:color="auto" w:sz="4" w:space="0"/>
              <w:right w:val="single" w:color="auto" w:sz="4" w:space="0"/>
            </w:tcBorders>
            <w:hideMark/>
          </w:tcPr>
          <w:p w:rsidR="00FA4D6F" w:rsidRDefault="00FA4D6F" w14:paraId="56688C14" w14:textId="77777777">
            <w:pPr>
              <w:jc w:val="center"/>
            </w:pPr>
            <w:r>
              <w:t>Immediate Response</w:t>
            </w:r>
          </w:p>
        </w:tc>
      </w:tr>
      <w:tr w:rsidR="00FA4D6F" w:rsidTr="00FA4D6F" w14:paraId="1F0BA558"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47DEE2EF" w14:textId="77777777">
            <w:pPr>
              <w:jc w:val="center"/>
              <w:rPr>
                <w:b/>
              </w:rPr>
            </w:pPr>
            <w:r>
              <w:t>Pain.012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4CB4C8C9" w14:textId="77777777">
            <w:pPr>
              <w:jc w:val="center"/>
            </w:pPr>
            <w:r>
              <w:t>MANIR</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4E879851"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42EB3856" w14:textId="77777777">
            <w:pPr>
              <w:jc w:val="center"/>
            </w:pPr>
            <w:r>
              <w:t>Creditor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54DD1E12"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41D788C8" w14:textId="77777777">
            <w:pPr>
              <w:jc w:val="center"/>
            </w:pPr>
            <w:r>
              <w:t>23:30</w:t>
            </w:r>
          </w:p>
        </w:tc>
        <w:tc>
          <w:tcPr>
            <w:tcW w:w="1187" w:type="dxa"/>
            <w:tcBorders>
              <w:top w:val="single" w:color="auto" w:sz="4" w:space="0"/>
              <w:left w:val="single" w:color="auto" w:sz="4" w:space="0"/>
              <w:bottom w:val="single" w:color="auto" w:sz="4" w:space="0"/>
              <w:right w:val="single" w:color="auto" w:sz="4" w:space="0"/>
            </w:tcBorders>
            <w:hideMark/>
          </w:tcPr>
          <w:p w:rsidR="00FA4D6F" w:rsidRDefault="00FA4D6F" w14:paraId="04A73E3F" w14:textId="77777777">
            <w:pPr>
              <w:jc w:val="center"/>
            </w:pPr>
            <w:r>
              <w:t>Immediate Response</w:t>
            </w:r>
          </w:p>
        </w:tc>
      </w:tr>
      <w:tr w:rsidR="00FA4D6F" w:rsidTr="00FA4D6F" w14:paraId="69243C75"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1CD2EC20" w14:textId="77777777">
            <w:pPr>
              <w:jc w:val="center"/>
              <w:rPr>
                <w:b/>
              </w:rPr>
            </w:pPr>
            <w:r>
              <w:t>Pacs.002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62B94238" w14:textId="77777777">
            <w:pPr>
              <w:jc w:val="center"/>
            </w:pPr>
            <w:r>
              <w:t>STMVF</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782E39D4"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206D71E7" w14:textId="77777777">
            <w:pPr>
              <w:jc w:val="center"/>
            </w:pPr>
            <w:r>
              <w:t>Creditor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21B7765F"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1644F0FB" w14:textId="77777777">
            <w:pPr>
              <w:jc w:val="center"/>
            </w:pPr>
            <w:r>
              <w:t>23:30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6DDD982F" w14:textId="77777777">
            <w:pPr>
              <w:jc w:val="center"/>
            </w:pPr>
          </w:p>
        </w:tc>
      </w:tr>
      <w:tr w:rsidR="00FA4D6F" w:rsidTr="00FA4D6F" w14:paraId="7A464C79"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2E30383C" w14:textId="77777777">
            <w:pPr>
              <w:jc w:val="center"/>
              <w:rPr>
                <w:b/>
              </w:rPr>
            </w:pPr>
            <w:r>
              <w:t>Pacs.002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0AEA2693" w14:textId="77777777">
            <w:pPr>
              <w:jc w:val="center"/>
            </w:pPr>
            <w:r>
              <w:t>STMDF</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53D68189" w14:textId="77777777">
            <w:pPr>
              <w:jc w:val="center"/>
            </w:pPr>
            <w:r>
              <w:t>Debtor Bank</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67343E15" w14:textId="77777777">
            <w:pPr>
              <w:jc w:val="center"/>
            </w:pPr>
            <w:r>
              <w:t>ACH</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5A3E993F"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2E89FC20" w14:textId="77777777">
            <w:pPr>
              <w:jc w:val="center"/>
            </w:pPr>
            <w:r>
              <w:t>23:30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7E9A2339" w14:textId="77777777">
            <w:pPr>
              <w:jc w:val="center"/>
            </w:pPr>
          </w:p>
        </w:tc>
      </w:tr>
      <w:tr w:rsidR="00FA4D6F" w:rsidTr="00FA4D6F" w14:paraId="6B7D6496"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75F0A714" w14:textId="77777777">
            <w:pPr>
              <w:jc w:val="center"/>
              <w:rPr>
                <w:b/>
              </w:rPr>
            </w:pPr>
            <w:r>
              <w:t>Pacs.002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2C46A47A" w14:textId="77777777">
            <w:pPr>
              <w:jc w:val="center"/>
            </w:pPr>
            <w:r>
              <w:t>STMDF</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2D2099B0"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56B4C5B6" w14:textId="77777777">
            <w:pPr>
              <w:jc w:val="center"/>
            </w:pPr>
            <w:r>
              <w:t>Creditor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7011A99C"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70A4C559" w14:textId="77777777">
            <w:pPr>
              <w:jc w:val="center"/>
            </w:pPr>
            <w:r>
              <w:t>23:30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7C33D4F3" w14:textId="77777777">
            <w:pPr>
              <w:jc w:val="center"/>
            </w:pPr>
          </w:p>
        </w:tc>
      </w:tr>
    </w:tbl>
    <w:p w:rsidR="00FA4D6F" w:rsidP="00FA4D6F" w:rsidRDefault="00FA4D6F" w14:paraId="4488C780" w14:textId="77777777">
      <w:pPr>
        <w:rPr>
          <w:b/>
          <w:u w:val="single"/>
        </w:rPr>
      </w:pPr>
    </w:p>
    <w:p w:rsidRPr="00FA4D6F" w:rsidR="00FA4D6F" w:rsidP="00FA4D6F" w:rsidRDefault="00FA4D6F" w14:paraId="4E5A60D3" w14:textId="77777777">
      <w:pPr>
        <w:rPr>
          <w:b/>
        </w:rPr>
      </w:pPr>
      <w:r w:rsidRPr="00FA4D6F">
        <w:rPr>
          <w:b/>
        </w:rPr>
        <w:t>TT1 Delayed Authentication</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63"/>
        <w:gridCol w:w="1300"/>
        <w:gridCol w:w="1486"/>
        <w:gridCol w:w="1401"/>
        <w:gridCol w:w="1181"/>
        <w:gridCol w:w="1098"/>
        <w:gridCol w:w="1187"/>
      </w:tblGrid>
      <w:tr w:rsidR="00FA4D6F" w:rsidTr="00FA4D6F" w14:paraId="5DC24406" w14:textId="77777777">
        <w:trPr>
          <w:tblHeader/>
        </w:trPr>
        <w:tc>
          <w:tcPr>
            <w:tcW w:w="1399"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7C416AFF" w14:textId="77777777">
            <w:pPr>
              <w:jc w:val="center"/>
            </w:pPr>
            <w:r>
              <w:t>Message</w:t>
            </w:r>
          </w:p>
        </w:tc>
        <w:tc>
          <w:tcPr>
            <w:tcW w:w="1339"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74B2AB80" w14:textId="77777777">
            <w:pPr>
              <w:jc w:val="center"/>
            </w:pPr>
            <w:r>
              <w:t>Service Code</w:t>
            </w:r>
          </w:p>
        </w:tc>
        <w:tc>
          <w:tcPr>
            <w:tcW w:w="1515"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056A38E0" w14:textId="77777777">
            <w:pPr>
              <w:jc w:val="center"/>
            </w:pPr>
            <w:r>
              <w:t>Originating</w:t>
            </w:r>
          </w:p>
        </w:tc>
        <w:tc>
          <w:tcPr>
            <w:tcW w:w="1436"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5714A817" w14:textId="77777777">
            <w:pPr>
              <w:jc w:val="center"/>
            </w:pPr>
            <w:r>
              <w:t>Receiving</w:t>
            </w:r>
          </w:p>
        </w:tc>
        <w:tc>
          <w:tcPr>
            <w:tcW w:w="1229"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4E815578" w14:textId="77777777">
            <w:pPr>
              <w:jc w:val="center"/>
            </w:pPr>
            <w:r>
              <w:t>Start Time</w:t>
            </w:r>
          </w:p>
        </w:tc>
        <w:tc>
          <w:tcPr>
            <w:tcW w:w="1137"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52B8B1A3" w14:textId="77777777">
            <w:pPr>
              <w:jc w:val="center"/>
            </w:pPr>
            <w:r>
              <w:t>End Time</w:t>
            </w:r>
          </w:p>
        </w:tc>
        <w:tc>
          <w:tcPr>
            <w:tcW w:w="1187"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12839A47" w14:textId="77777777">
            <w:pPr>
              <w:jc w:val="center"/>
            </w:pPr>
            <w:r>
              <w:t>Extra</w:t>
            </w:r>
          </w:p>
        </w:tc>
      </w:tr>
      <w:tr w:rsidR="00FA4D6F" w:rsidTr="00FA4D6F" w14:paraId="73C3F280"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00B876CC" w14:textId="77777777">
            <w:pPr>
              <w:jc w:val="center"/>
              <w:rPr>
                <w:b/>
              </w:rPr>
            </w:pPr>
            <w:r>
              <w:t>Pain.009</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3FB210B4" w14:textId="77777777">
            <w:pPr>
              <w:jc w:val="center"/>
            </w:pPr>
            <w:r>
              <w:t>MANIN</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2D37A3C2" w14:textId="77777777">
            <w:pPr>
              <w:jc w:val="center"/>
            </w:pPr>
            <w:r>
              <w:t>Creditor Bank</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4A920AAA" w14:textId="77777777">
            <w:pPr>
              <w:jc w:val="center"/>
            </w:pPr>
            <w:r>
              <w:t>ACH</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5FAFF6A5"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7C95FE71"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214F2179" w14:textId="77777777">
            <w:pPr>
              <w:jc w:val="center"/>
            </w:pPr>
          </w:p>
        </w:tc>
      </w:tr>
      <w:tr w:rsidR="00FA4D6F" w:rsidTr="00FA4D6F" w14:paraId="40D07603"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3F3B06A5" w14:textId="77777777">
            <w:pPr>
              <w:jc w:val="center"/>
              <w:rPr>
                <w:b/>
              </w:rPr>
            </w:pPr>
            <w:r>
              <w:t>Pain.009</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567AC261" w14:textId="77777777">
            <w:pPr>
              <w:jc w:val="center"/>
            </w:pPr>
            <w:r>
              <w:t>MANIN</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3E7FE64B"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4BB2AA08" w14:textId="77777777">
            <w:pPr>
              <w:jc w:val="center"/>
            </w:pPr>
            <w:r>
              <w:t>Debtor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2031C621"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308AB5EF"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54725269" w14:textId="77777777">
            <w:pPr>
              <w:jc w:val="center"/>
            </w:pPr>
          </w:p>
        </w:tc>
      </w:tr>
      <w:tr w:rsidR="00FA4D6F" w:rsidTr="00FA4D6F" w14:paraId="5F5FAA78"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184C3233" w14:textId="77777777">
            <w:pPr>
              <w:jc w:val="center"/>
              <w:rPr>
                <w:b/>
              </w:rPr>
            </w:pPr>
            <w:r>
              <w:t>Pain.012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3E2E9197" w14:textId="77777777">
            <w:pPr>
              <w:jc w:val="center"/>
            </w:pPr>
            <w:r>
              <w:t>MANIR</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1B941723" w14:textId="77777777">
            <w:pPr>
              <w:jc w:val="center"/>
            </w:pPr>
            <w:r>
              <w:t>Debtor Bank</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1B4865EB" w14:textId="77777777">
            <w:pPr>
              <w:jc w:val="center"/>
            </w:pPr>
            <w:r>
              <w:t>ACH</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437AB7CC"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55E9D544"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hideMark/>
          </w:tcPr>
          <w:p w:rsidR="00FA4D6F" w:rsidRDefault="00FA4D6F" w14:paraId="06A76879" w14:textId="77777777">
            <w:pPr>
              <w:jc w:val="center"/>
            </w:pPr>
            <w:r>
              <w:t>Immediate Response</w:t>
            </w:r>
          </w:p>
        </w:tc>
      </w:tr>
      <w:tr w:rsidR="00FA4D6F" w:rsidTr="00FA4D6F" w14:paraId="1A23E2F7"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741BA67E" w14:textId="77777777">
            <w:pPr>
              <w:jc w:val="center"/>
              <w:rPr>
                <w:b/>
              </w:rPr>
            </w:pPr>
            <w:r>
              <w:t>Pain.012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63CF1500" w14:textId="77777777">
            <w:pPr>
              <w:jc w:val="center"/>
            </w:pPr>
            <w:r>
              <w:t>MANIR</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1A658A21"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4470C165" w14:textId="77777777">
            <w:pPr>
              <w:jc w:val="center"/>
            </w:pPr>
            <w:r>
              <w:t>Creditor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34B81C61"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1625832B"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hideMark/>
          </w:tcPr>
          <w:p w:rsidR="00FA4D6F" w:rsidRDefault="00FA4D6F" w14:paraId="3825B880" w14:textId="77777777">
            <w:pPr>
              <w:jc w:val="center"/>
            </w:pPr>
            <w:r>
              <w:t>Immediate Response</w:t>
            </w:r>
          </w:p>
        </w:tc>
      </w:tr>
      <w:tr w:rsidR="00FA4D6F" w:rsidTr="00FA4D6F" w14:paraId="7912D4FE"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6DC6D6C0" w14:textId="77777777">
            <w:pPr>
              <w:jc w:val="center"/>
              <w:rPr>
                <w:b/>
              </w:rPr>
            </w:pPr>
            <w:r>
              <w:t>Pacs.002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0029665C" w14:textId="77777777">
            <w:pPr>
              <w:jc w:val="center"/>
            </w:pPr>
            <w:r>
              <w:t>STMAN</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4F488C65" w14:textId="77777777">
            <w:pPr>
              <w:jc w:val="center"/>
            </w:pPr>
            <w:r>
              <w:t>Debtor Bank</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2D3EE8A5" w14:textId="77777777">
            <w:pPr>
              <w:jc w:val="center"/>
            </w:pPr>
            <w:r>
              <w:t>ACH</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616FBDA8"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16CBCD52"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23907CDC" w14:textId="77777777">
            <w:pPr>
              <w:jc w:val="center"/>
            </w:pPr>
          </w:p>
        </w:tc>
      </w:tr>
      <w:tr w:rsidR="00FA4D6F" w:rsidTr="00FA4D6F" w14:paraId="0C725DBE"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628202A4" w14:textId="77777777">
            <w:pPr>
              <w:jc w:val="center"/>
              <w:rPr>
                <w:b/>
              </w:rPr>
            </w:pPr>
            <w:r>
              <w:t>Pacs.002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30AC3CD9" w14:textId="77777777">
            <w:pPr>
              <w:jc w:val="center"/>
            </w:pPr>
            <w:r>
              <w:t>STMAN</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5AA7208E"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5898CB9D" w14:textId="77777777">
            <w:pPr>
              <w:jc w:val="center"/>
            </w:pPr>
            <w:r>
              <w:t>Creditor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78C832AE"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334D2596"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31A7C662" w14:textId="77777777">
            <w:pPr>
              <w:jc w:val="center"/>
            </w:pPr>
          </w:p>
        </w:tc>
      </w:tr>
      <w:tr w:rsidR="00FA4D6F" w:rsidTr="00FA4D6F" w14:paraId="67A055D5"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1A830816" w14:textId="77777777">
            <w:pPr>
              <w:jc w:val="center"/>
              <w:rPr>
                <w:b/>
              </w:rPr>
            </w:pPr>
            <w:r>
              <w:t>Pacs.002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2FD9E11A" w14:textId="77777777">
            <w:pPr>
              <w:jc w:val="center"/>
            </w:pPr>
            <w:r>
              <w:t>STMVF</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549D6342"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34F5B963" w14:textId="77777777">
            <w:pPr>
              <w:jc w:val="center"/>
            </w:pPr>
            <w:r>
              <w:t>Creditor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51D5DFB5"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14F40D4E"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71AF280C" w14:textId="77777777">
            <w:pPr>
              <w:jc w:val="center"/>
            </w:pPr>
          </w:p>
        </w:tc>
      </w:tr>
      <w:tr w:rsidR="00FA4D6F" w:rsidTr="00FA4D6F" w14:paraId="5574B58D"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0D09C7CA" w14:textId="77777777">
            <w:pPr>
              <w:jc w:val="center"/>
              <w:rPr>
                <w:b/>
              </w:rPr>
            </w:pPr>
            <w:r>
              <w:t>Pacs.002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4B424A14" w14:textId="77777777">
            <w:pPr>
              <w:jc w:val="center"/>
            </w:pPr>
            <w:r>
              <w:t>STAVF</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4920B5DC"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06ED9589" w14:textId="77777777">
            <w:pPr>
              <w:jc w:val="center"/>
            </w:pPr>
            <w:r>
              <w:t>Debtor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638E6FBA"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6A610CEE"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hideMark/>
          </w:tcPr>
          <w:p w:rsidR="00FA4D6F" w:rsidRDefault="00FA4D6F" w14:paraId="283A08EA" w14:textId="77777777">
            <w:pPr>
              <w:jc w:val="center"/>
            </w:pPr>
            <w:r>
              <w:t>23:45 for final</w:t>
            </w:r>
          </w:p>
        </w:tc>
      </w:tr>
      <w:tr w:rsidR="00FA4D6F" w:rsidTr="00FA4D6F" w14:paraId="2DC501D6"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7965B311" w14:textId="77777777">
            <w:pPr>
              <w:jc w:val="center"/>
              <w:rPr>
                <w:b/>
              </w:rPr>
            </w:pPr>
            <w:r>
              <w:t>Pain.012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4D939301" w14:textId="77777777">
            <w:pPr>
              <w:jc w:val="center"/>
            </w:pPr>
            <w:r>
              <w:t>MANDR</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317B62B5" w14:textId="77777777">
            <w:pPr>
              <w:jc w:val="center"/>
            </w:pPr>
            <w:r>
              <w:t>Debtor Bank</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65868F52" w14:textId="77777777">
            <w:pPr>
              <w:jc w:val="center"/>
            </w:pPr>
            <w:r>
              <w:t>ACH</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76352742"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70301372"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hideMark/>
          </w:tcPr>
          <w:p w:rsidR="00FA4D6F" w:rsidRDefault="00FA4D6F" w14:paraId="7F670202" w14:textId="77777777">
            <w:pPr>
              <w:jc w:val="center"/>
            </w:pPr>
            <w:r>
              <w:t>23:45 for final</w:t>
            </w:r>
          </w:p>
        </w:tc>
      </w:tr>
      <w:tr w:rsidR="00FA4D6F" w:rsidTr="00FA4D6F" w14:paraId="12BA1897"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79E43300" w14:textId="77777777">
            <w:pPr>
              <w:jc w:val="center"/>
              <w:rPr>
                <w:b/>
              </w:rPr>
            </w:pPr>
            <w:r>
              <w:t>Pain.012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4285730C" w14:textId="77777777">
            <w:pPr>
              <w:jc w:val="center"/>
            </w:pPr>
            <w:r>
              <w:t>MANDR</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149B6A81"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295193DB" w14:textId="77777777">
            <w:pPr>
              <w:jc w:val="center"/>
            </w:pPr>
            <w:r>
              <w:t>Creditor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39A20CDB"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18D3EE4D"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hideMark/>
          </w:tcPr>
          <w:p w:rsidR="00FA4D6F" w:rsidRDefault="00FA4D6F" w14:paraId="1569B10E" w14:textId="77777777">
            <w:pPr>
              <w:jc w:val="center"/>
            </w:pPr>
            <w:r>
              <w:t>23:45 for final</w:t>
            </w:r>
          </w:p>
        </w:tc>
      </w:tr>
      <w:tr w:rsidR="00FA4D6F" w:rsidTr="00FA4D6F" w14:paraId="3F451682"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084E1CAB" w14:textId="77777777">
            <w:pPr>
              <w:jc w:val="center"/>
              <w:rPr>
                <w:b/>
              </w:rPr>
            </w:pPr>
            <w:r>
              <w:t>Pacs.002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37AE8E5C" w14:textId="77777777">
            <w:pPr>
              <w:jc w:val="center"/>
            </w:pPr>
            <w:r>
              <w:t>ST012</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3E9828C7" w14:textId="77777777">
            <w:pPr>
              <w:jc w:val="center"/>
            </w:pPr>
            <w:r>
              <w:t>Creditor Bank</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6E612D76" w14:textId="77777777">
            <w:pPr>
              <w:jc w:val="center"/>
            </w:pPr>
            <w:r>
              <w:t>ACH</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2119F989"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7C86C55F"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hideMark/>
          </w:tcPr>
          <w:p w:rsidR="00FA4D6F" w:rsidRDefault="00FA4D6F" w14:paraId="594ECE16" w14:textId="77777777">
            <w:pPr>
              <w:jc w:val="center"/>
            </w:pPr>
            <w:r>
              <w:t>23:45 for final</w:t>
            </w:r>
          </w:p>
        </w:tc>
      </w:tr>
      <w:tr w:rsidR="00FA4D6F" w:rsidTr="00FA4D6F" w14:paraId="26256D69"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587D3E02" w14:textId="77777777">
            <w:pPr>
              <w:jc w:val="center"/>
              <w:rPr>
                <w:b/>
              </w:rPr>
            </w:pPr>
            <w:r>
              <w:t>Pacs.002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57C0C930" w14:textId="77777777">
            <w:pPr>
              <w:jc w:val="center"/>
            </w:pPr>
            <w:r>
              <w:t>ST012</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19F316F3"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1DC419F5" w14:textId="77777777">
            <w:pPr>
              <w:jc w:val="center"/>
            </w:pPr>
            <w:r>
              <w:t>Debtor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07248FE5"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20B0E709"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hideMark/>
          </w:tcPr>
          <w:p w:rsidR="00FA4D6F" w:rsidRDefault="00FA4D6F" w14:paraId="3D9C0981" w14:textId="77777777">
            <w:pPr>
              <w:jc w:val="center"/>
            </w:pPr>
            <w:r>
              <w:t>23:45 for final</w:t>
            </w:r>
          </w:p>
        </w:tc>
      </w:tr>
      <w:tr w:rsidR="00FA4D6F" w:rsidTr="00FA4D6F" w14:paraId="0C51019D"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04E31CEE" w14:textId="77777777">
            <w:pPr>
              <w:jc w:val="center"/>
              <w:rPr>
                <w:b/>
              </w:rPr>
            </w:pPr>
            <w:r>
              <w:t>Pacs.002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17D98A64" w14:textId="77777777">
            <w:pPr>
              <w:jc w:val="center"/>
            </w:pPr>
            <w:r>
              <w:t>STMDF</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0F9ECD16" w14:textId="77777777">
            <w:pPr>
              <w:jc w:val="center"/>
            </w:pPr>
            <w:r>
              <w:t>Debtor Bank</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5A2E85A7" w14:textId="77777777">
            <w:pPr>
              <w:jc w:val="center"/>
            </w:pPr>
            <w:r>
              <w:t>ACH</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45CA4E81"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7D3287D9"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169279A2" w14:textId="77777777">
            <w:pPr>
              <w:jc w:val="center"/>
            </w:pPr>
          </w:p>
        </w:tc>
      </w:tr>
      <w:tr w:rsidR="00FA4D6F" w:rsidTr="00FA4D6F" w14:paraId="0F9F2EED" w14:textId="77777777">
        <w:tc>
          <w:tcPr>
            <w:tcW w:w="1399" w:type="dxa"/>
            <w:tcBorders>
              <w:top w:val="single" w:color="auto" w:sz="4" w:space="0"/>
              <w:left w:val="single" w:color="auto" w:sz="4" w:space="0"/>
              <w:bottom w:val="single" w:color="auto" w:sz="4" w:space="0"/>
              <w:right w:val="single" w:color="auto" w:sz="4" w:space="0"/>
            </w:tcBorders>
            <w:hideMark/>
          </w:tcPr>
          <w:p w:rsidR="00FA4D6F" w:rsidRDefault="00FA4D6F" w14:paraId="1AB79BA2" w14:textId="77777777">
            <w:pPr>
              <w:jc w:val="center"/>
              <w:rPr>
                <w:b/>
              </w:rPr>
            </w:pPr>
            <w:r>
              <w:t>Pacs.002</w:t>
            </w:r>
          </w:p>
        </w:tc>
        <w:tc>
          <w:tcPr>
            <w:tcW w:w="1339" w:type="dxa"/>
            <w:tcBorders>
              <w:top w:val="single" w:color="auto" w:sz="4" w:space="0"/>
              <w:left w:val="single" w:color="auto" w:sz="4" w:space="0"/>
              <w:bottom w:val="single" w:color="auto" w:sz="4" w:space="0"/>
              <w:right w:val="single" w:color="auto" w:sz="4" w:space="0"/>
            </w:tcBorders>
            <w:hideMark/>
          </w:tcPr>
          <w:p w:rsidR="00FA4D6F" w:rsidRDefault="00FA4D6F" w14:paraId="10DA6727" w14:textId="77777777">
            <w:pPr>
              <w:jc w:val="center"/>
            </w:pPr>
            <w:r>
              <w:t>STMDF</w:t>
            </w:r>
          </w:p>
        </w:tc>
        <w:tc>
          <w:tcPr>
            <w:tcW w:w="1515" w:type="dxa"/>
            <w:tcBorders>
              <w:top w:val="single" w:color="auto" w:sz="4" w:space="0"/>
              <w:left w:val="single" w:color="auto" w:sz="4" w:space="0"/>
              <w:bottom w:val="single" w:color="auto" w:sz="4" w:space="0"/>
              <w:right w:val="single" w:color="auto" w:sz="4" w:space="0"/>
            </w:tcBorders>
            <w:hideMark/>
          </w:tcPr>
          <w:p w:rsidR="00FA4D6F" w:rsidRDefault="00FA4D6F" w14:paraId="25B3F9B8" w14:textId="77777777">
            <w:pPr>
              <w:jc w:val="center"/>
            </w:pPr>
            <w:r>
              <w:t>ACH</w:t>
            </w:r>
          </w:p>
        </w:tc>
        <w:tc>
          <w:tcPr>
            <w:tcW w:w="1436" w:type="dxa"/>
            <w:tcBorders>
              <w:top w:val="single" w:color="auto" w:sz="4" w:space="0"/>
              <w:left w:val="single" w:color="auto" w:sz="4" w:space="0"/>
              <w:bottom w:val="single" w:color="auto" w:sz="4" w:space="0"/>
              <w:right w:val="single" w:color="auto" w:sz="4" w:space="0"/>
            </w:tcBorders>
            <w:hideMark/>
          </w:tcPr>
          <w:p w:rsidR="00FA4D6F" w:rsidRDefault="00FA4D6F" w14:paraId="047FC451" w14:textId="77777777">
            <w:pPr>
              <w:jc w:val="center"/>
            </w:pPr>
            <w:r>
              <w:t>Creditor Bank</w:t>
            </w:r>
          </w:p>
        </w:tc>
        <w:tc>
          <w:tcPr>
            <w:tcW w:w="1229" w:type="dxa"/>
            <w:tcBorders>
              <w:top w:val="single" w:color="auto" w:sz="4" w:space="0"/>
              <w:left w:val="single" w:color="auto" w:sz="4" w:space="0"/>
              <w:bottom w:val="single" w:color="auto" w:sz="4" w:space="0"/>
              <w:right w:val="single" w:color="auto" w:sz="4" w:space="0"/>
            </w:tcBorders>
            <w:hideMark/>
          </w:tcPr>
          <w:p w:rsidR="00FA4D6F" w:rsidRDefault="00FA4D6F" w14:paraId="349AFAF1" w14:textId="77777777">
            <w:pPr>
              <w:jc w:val="center"/>
            </w:pPr>
            <w:r>
              <w:t>00:30</w:t>
            </w:r>
          </w:p>
        </w:tc>
        <w:tc>
          <w:tcPr>
            <w:tcW w:w="1137" w:type="dxa"/>
            <w:tcBorders>
              <w:top w:val="single" w:color="auto" w:sz="4" w:space="0"/>
              <w:left w:val="single" w:color="auto" w:sz="4" w:space="0"/>
              <w:bottom w:val="single" w:color="auto" w:sz="4" w:space="0"/>
              <w:right w:val="single" w:color="auto" w:sz="4" w:space="0"/>
            </w:tcBorders>
            <w:hideMark/>
          </w:tcPr>
          <w:p w:rsidR="00FA4D6F" w:rsidRDefault="00FA4D6F" w14:paraId="3899CD23" w14:textId="77777777">
            <w:pPr>
              <w:jc w:val="center"/>
            </w:pPr>
            <w:r>
              <w:t>22:30</w:t>
            </w:r>
          </w:p>
        </w:tc>
        <w:tc>
          <w:tcPr>
            <w:tcW w:w="1187" w:type="dxa"/>
            <w:tcBorders>
              <w:top w:val="single" w:color="auto" w:sz="4" w:space="0"/>
              <w:left w:val="single" w:color="auto" w:sz="4" w:space="0"/>
              <w:bottom w:val="single" w:color="auto" w:sz="4" w:space="0"/>
              <w:right w:val="single" w:color="auto" w:sz="4" w:space="0"/>
            </w:tcBorders>
          </w:tcPr>
          <w:p w:rsidR="00FA4D6F" w:rsidRDefault="00FA4D6F" w14:paraId="7F5F8C88" w14:textId="77777777">
            <w:pPr>
              <w:jc w:val="center"/>
            </w:pPr>
          </w:p>
        </w:tc>
      </w:tr>
    </w:tbl>
    <w:p w:rsidR="00FA4D6F" w:rsidP="00FA4D6F" w:rsidRDefault="00FA4D6F" w14:paraId="68D7F4C4" w14:textId="77777777">
      <w:pPr>
        <w:rPr>
          <w:b/>
        </w:rPr>
      </w:pPr>
    </w:p>
    <w:p w:rsidR="00EB0B94" w:rsidP="00E92BA0" w:rsidRDefault="00EB0B94" w14:paraId="063C0BE8" w14:textId="77777777">
      <w:pPr>
        <w:rPr>
          <w:b/>
        </w:rPr>
      </w:pPr>
    </w:p>
    <w:p w:rsidRPr="002D6E2C" w:rsidR="0094259D" w:rsidP="00E92BA0" w:rsidRDefault="0094259D" w14:paraId="48A16466" w14:textId="77777777">
      <w:pPr>
        <w:pStyle w:val="CommentText"/>
        <w:pBdr>
          <w:top w:val="single" w:color="auto" w:sz="12" w:space="1"/>
          <w:left w:val="single" w:color="auto" w:sz="12" w:space="4"/>
          <w:bottom w:val="single" w:color="auto" w:sz="12" w:space="1"/>
          <w:right w:val="single" w:color="auto" w:sz="12" w:space="4"/>
        </w:pBdr>
        <w:rPr>
          <w:b/>
        </w:rPr>
      </w:pPr>
      <w:r w:rsidRPr="002D6E2C">
        <w:rPr>
          <w:b/>
          <w:sz w:val="22"/>
          <w:szCs w:val="22"/>
        </w:rPr>
        <w:t xml:space="preserve">Clarification of </w:t>
      </w:r>
      <w:r>
        <w:rPr>
          <w:b/>
          <w:sz w:val="22"/>
          <w:szCs w:val="22"/>
        </w:rPr>
        <w:t>Timings</w:t>
      </w:r>
      <w:r w:rsidRPr="002D6E2C">
        <w:rPr>
          <w:b/>
          <w:sz w:val="22"/>
          <w:szCs w:val="22"/>
        </w:rPr>
        <w:t xml:space="preserve"> above:</w:t>
      </w:r>
    </w:p>
    <w:p w:rsidRPr="002D6E2C" w:rsidR="0094259D" w:rsidP="00E92BA0" w:rsidRDefault="0094259D" w14:paraId="729581D5" w14:textId="77777777">
      <w:pPr>
        <w:pStyle w:val="CommentText"/>
        <w:pBdr>
          <w:top w:val="single" w:color="auto" w:sz="12" w:space="1"/>
          <w:left w:val="single" w:color="auto" w:sz="12" w:space="4"/>
          <w:bottom w:val="single" w:color="auto" w:sz="12" w:space="1"/>
          <w:right w:val="single" w:color="auto" w:sz="12" w:space="4"/>
        </w:pBdr>
        <w:rPr>
          <w:b/>
        </w:rPr>
      </w:pPr>
    </w:p>
    <w:p w:rsidRPr="002D6E2C" w:rsidR="0094259D" w:rsidP="00E92BA0" w:rsidRDefault="0094259D" w14:paraId="6CA2ADFB" w14:textId="77777777">
      <w:pPr>
        <w:pStyle w:val="CommentText"/>
        <w:pBdr>
          <w:top w:val="single" w:color="auto" w:sz="12" w:space="1"/>
          <w:left w:val="single" w:color="auto" w:sz="12" w:space="4"/>
          <w:bottom w:val="single" w:color="auto" w:sz="12" w:space="1"/>
          <w:right w:val="single" w:color="auto" w:sz="12" w:space="4"/>
        </w:pBdr>
      </w:pPr>
      <w:r w:rsidRPr="002D6E2C">
        <w:rPr>
          <w:sz w:val="22"/>
          <w:szCs w:val="22"/>
        </w:rPr>
        <w:t xml:space="preserve">Creditor Bank sends Mandate </w:t>
      </w:r>
      <w:r w:rsidR="00D70D15">
        <w:rPr>
          <w:sz w:val="22"/>
          <w:szCs w:val="22"/>
        </w:rPr>
        <w:t xml:space="preserve">Initiation </w:t>
      </w:r>
      <w:r w:rsidRPr="002D6E2C">
        <w:rPr>
          <w:sz w:val="22"/>
          <w:szCs w:val="22"/>
        </w:rPr>
        <w:t>Requests to Debtor Bank via ACH from 03H00 to 21H00.</w:t>
      </w:r>
    </w:p>
    <w:p w:rsidRPr="002D6E2C" w:rsidR="0094259D" w:rsidP="00E92BA0" w:rsidRDefault="0094259D" w14:paraId="37F95BB6" w14:textId="77777777">
      <w:pPr>
        <w:pStyle w:val="CommentText"/>
        <w:pBdr>
          <w:top w:val="single" w:color="auto" w:sz="12" w:space="1"/>
          <w:left w:val="single" w:color="auto" w:sz="12" w:space="4"/>
          <w:bottom w:val="single" w:color="auto" w:sz="12" w:space="1"/>
          <w:right w:val="single" w:color="auto" w:sz="12" w:space="4"/>
        </w:pBdr>
      </w:pPr>
      <w:r w:rsidRPr="002D6E2C">
        <w:rPr>
          <w:sz w:val="22"/>
          <w:szCs w:val="22"/>
        </w:rPr>
        <w:t xml:space="preserve"> </w:t>
      </w:r>
    </w:p>
    <w:p w:rsidRPr="002D6E2C" w:rsidR="0094259D" w:rsidP="00E92BA0" w:rsidRDefault="0094259D" w14:paraId="744033C0" w14:textId="77777777">
      <w:pPr>
        <w:pStyle w:val="CommentText"/>
        <w:pBdr>
          <w:top w:val="single" w:color="auto" w:sz="12" w:space="1"/>
          <w:left w:val="single" w:color="auto" w:sz="12" w:space="4"/>
          <w:bottom w:val="single" w:color="auto" w:sz="12" w:space="1"/>
          <w:right w:val="single" w:color="auto" w:sz="12" w:space="4"/>
        </w:pBdr>
      </w:pPr>
      <w:r w:rsidRPr="002D6E2C">
        <w:rPr>
          <w:sz w:val="22"/>
          <w:szCs w:val="22"/>
        </w:rPr>
        <w:t xml:space="preserve">Debtor Bank sends Mandate </w:t>
      </w:r>
      <w:r w:rsidR="00D70D15">
        <w:rPr>
          <w:sz w:val="22"/>
          <w:szCs w:val="22"/>
        </w:rPr>
        <w:t>Initiation</w:t>
      </w:r>
      <w:r w:rsidRPr="002D6E2C" w:rsidR="00D70D15">
        <w:rPr>
          <w:sz w:val="22"/>
          <w:szCs w:val="22"/>
        </w:rPr>
        <w:t xml:space="preserve"> </w:t>
      </w:r>
      <w:r w:rsidRPr="002D6E2C">
        <w:rPr>
          <w:sz w:val="22"/>
          <w:szCs w:val="22"/>
        </w:rPr>
        <w:t>Responses via ACH to Creditor Bank from 03H00 to 21H00.</w:t>
      </w:r>
    </w:p>
    <w:p w:rsidRPr="002D6E2C" w:rsidR="0094259D" w:rsidP="00E92BA0" w:rsidRDefault="0094259D" w14:paraId="5E0E3666" w14:textId="77777777">
      <w:pPr>
        <w:pStyle w:val="CommentText"/>
        <w:pBdr>
          <w:top w:val="single" w:color="auto" w:sz="12" w:space="1"/>
          <w:left w:val="single" w:color="auto" w:sz="12" w:space="4"/>
          <w:bottom w:val="single" w:color="auto" w:sz="12" w:space="1"/>
          <w:right w:val="single" w:color="auto" w:sz="12" w:space="4"/>
        </w:pBdr>
      </w:pPr>
    </w:p>
    <w:p w:rsidR="0094259D" w:rsidP="00E92BA0" w:rsidRDefault="0094259D" w14:paraId="6249C563" w14:textId="77777777">
      <w:pPr>
        <w:pStyle w:val="CommentText"/>
        <w:pBdr>
          <w:top w:val="single" w:color="auto" w:sz="12" w:space="1"/>
          <w:left w:val="single" w:color="auto" w:sz="12" w:space="4"/>
          <w:bottom w:val="single" w:color="auto" w:sz="12" w:space="1"/>
          <w:right w:val="single" w:color="auto" w:sz="12" w:space="4"/>
        </w:pBdr>
        <w:rPr>
          <w:sz w:val="22"/>
          <w:szCs w:val="22"/>
        </w:rPr>
      </w:pPr>
      <w:r w:rsidRPr="002D6E2C">
        <w:rPr>
          <w:sz w:val="22"/>
          <w:szCs w:val="22"/>
        </w:rPr>
        <w:t xml:space="preserve">Single, real time Mandate response messages with Final Fate  Status “no response”( as Debtor has not responded to the authorisation request by Debtor Bank) will be sent to ACH by Debtor Bank by </w:t>
      </w:r>
      <w:r w:rsidR="007746C4">
        <w:rPr>
          <w:sz w:val="22"/>
          <w:szCs w:val="22"/>
        </w:rPr>
        <w:t>2</w:t>
      </w:r>
      <w:r w:rsidR="00D70D15">
        <w:rPr>
          <w:sz w:val="22"/>
          <w:szCs w:val="22"/>
        </w:rPr>
        <w:t>1</w:t>
      </w:r>
      <w:r w:rsidRPr="002D6E2C">
        <w:rPr>
          <w:sz w:val="22"/>
          <w:szCs w:val="22"/>
        </w:rPr>
        <w:t>H00 (end of day).</w:t>
      </w:r>
      <w:r>
        <w:rPr>
          <w:sz w:val="22"/>
          <w:szCs w:val="22"/>
        </w:rPr>
        <w:t xml:space="preserve"> </w:t>
      </w:r>
    </w:p>
    <w:p w:rsidR="0094259D" w:rsidP="00E92BA0" w:rsidRDefault="0094259D" w14:paraId="43265B1B" w14:textId="77777777">
      <w:pPr>
        <w:pStyle w:val="CommentText"/>
        <w:pBdr>
          <w:top w:val="single" w:color="auto" w:sz="12" w:space="1"/>
          <w:left w:val="single" w:color="auto" w:sz="12" w:space="4"/>
          <w:bottom w:val="single" w:color="auto" w:sz="12" w:space="1"/>
          <w:right w:val="single" w:color="auto" w:sz="12" w:space="4"/>
        </w:pBdr>
        <w:rPr>
          <w:sz w:val="22"/>
          <w:szCs w:val="22"/>
        </w:rPr>
      </w:pPr>
    </w:p>
    <w:p w:rsidRPr="002D6E2C" w:rsidR="0094259D" w:rsidP="00E92BA0" w:rsidRDefault="0094259D" w14:paraId="3181E31E" w14:textId="77777777">
      <w:pPr>
        <w:pStyle w:val="CommentText"/>
        <w:pBdr>
          <w:top w:val="single" w:color="auto" w:sz="12" w:space="1"/>
          <w:left w:val="single" w:color="auto" w:sz="12" w:space="4"/>
          <w:bottom w:val="single" w:color="auto" w:sz="12" w:space="1"/>
          <w:right w:val="single" w:color="auto" w:sz="12" w:space="4"/>
        </w:pBdr>
        <w:rPr>
          <w:sz w:val="22"/>
          <w:szCs w:val="22"/>
        </w:rPr>
      </w:pPr>
      <w:r>
        <w:rPr>
          <w:sz w:val="22"/>
          <w:szCs w:val="22"/>
        </w:rPr>
        <w:t xml:space="preserve">ACH to Creditor Bank will complete by </w:t>
      </w:r>
      <w:r w:rsidR="00D70D15">
        <w:rPr>
          <w:sz w:val="22"/>
          <w:szCs w:val="22"/>
        </w:rPr>
        <w:t>22</w:t>
      </w:r>
      <w:r>
        <w:rPr>
          <w:sz w:val="22"/>
          <w:szCs w:val="22"/>
        </w:rPr>
        <w:t xml:space="preserve">:00 (additional hour to provide for manual intervention for mandate responses not received by </w:t>
      </w:r>
      <w:r w:rsidR="005017F9">
        <w:rPr>
          <w:sz w:val="22"/>
          <w:szCs w:val="22"/>
        </w:rPr>
        <w:t>2</w:t>
      </w:r>
      <w:r w:rsidR="00D70D15">
        <w:rPr>
          <w:sz w:val="22"/>
          <w:szCs w:val="22"/>
        </w:rPr>
        <w:t>1</w:t>
      </w:r>
      <w:r>
        <w:rPr>
          <w:sz w:val="22"/>
          <w:szCs w:val="22"/>
        </w:rPr>
        <w:t>:00)</w:t>
      </w:r>
    </w:p>
    <w:p w:rsidRPr="002D6E2C" w:rsidR="0094259D" w:rsidP="00E92BA0" w:rsidRDefault="0094259D" w14:paraId="5EF2B43D" w14:textId="77777777">
      <w:pPr>
        <w:pStyle w:val="CommentText"/>
        <w:pBdr>
          <w:top w:val="single" w:color="auto" w:sz="12" w:space="1"/>
          <w:left w:val="single" w:color="auto" w:sz="12" w:space="4"/>
          <w:bottom w:val="single" w:color="auto" w:sz="12" w:space="1"/>
          <w:right w:val="single" w:color="auto" w:sz="12" w:space="4"/>
        </w:pBdr>
        <w:rPr>
          <w:sz w:val="22"/>
          <w:szCs w:val="22"/>
        </w:rPr>
      </w:pPr>
    </w:p>
    <w:p w:rsidR="0094259D" w:rsidP="00E92BA0" w:rsidRDefault="0094259D" w14:paraId="1FF966CC" w14:textId="77777777">
      <w:pPr>
        <w:pStyle w:val="CommentText"/>
        <w:pBdr>
          <w:top w:val="single" w:color="auto" w:sz="12" w:space="1"/>
          <w:left w:val="single" w:color="auto" w:sz="12" w:space="4"/>
          <w:bottom w:val="single" w:color="auto" w:sz="12" w:space="1"/>
          <w:right w:val="single" w:color="auto" w:sz="12" w:space="4"/>
        </w:pBdr>
        <w:rPr>
          <w:sz w:val="22"/>
          <w:szCs w:val="22"/>
        </w:rPr>
      </w:pPr>
      <w:r w:rsidRPr="002D6E2C">
        <w:rPr>
          <w:sz w:val="22"/>
          <w:szCs w:val="22"/>
        </w:rPr>
        <w:t xml:space="preserve">ACH is able to handle real time/online messages 24/7 but cut off times have been agreed for TT1 as Debtor Bank is required to get authorisation from Debtor then register mandate and provide Creditor </w:t>
      </w:r>
      <w:r>
        <w:rPr>
          <w:sz w:val="22"/>
          <w:szCs w:val="22"/>
        </w:rPr>
        <w:t xml:space="preserve">Bank </w:t>
      </w:r>
      <w:r w:rsidRPr="002D6E2C">
        <w:rPr>
          <w:sz w:val="22"/>
          <w:szCs w:val="22"/>
        </w:rPr>
        <w:t>with feedback sameday.</w:t>
      </w:r>
    </w:p>
    <w:p w:rsidR="0094259D" w:rsidP="00E92BA0" w:rsidRDefault="0094259D" w14:paraId="3DE96365" w14:textId="77777777">
      <w:pPr>
        <w:pStyle w:val="CommentText"/>
        <w:pBdr>
          <w:top w:val="single" w:color="auto" w:sz="12" w:space="1"/>
          <w:left w:val="single" w:color="auto" w:sz="12" w:space="4"/>
          <w:bottom w:val="single" w:color="auto" w:sz="12" w:space="1"/>
          <w:right w:val="single" w:color="auto" w:sz="12" w:space="4"/>
        </w:pBdr>
        <w:rPr>
          <w:sz w:val="22"/>
          <w:szCs w:val="22"/>
        </w:rPr>
      </w:pPr>
      <w:r>
        <w:rPr>
          <w:sz w:val="22"/>
          <w:szCs w:val="22"/>
        </w:rPr>
        <w:t>Creditor Bank must pass this feedback on to Creditor sameday as well.</w:t>
      </w:r>
    </w:p>
    <w:p w:rsidR="00D70D15" w:rsidP="00E92BA0" w:rsidRDefault="00D70D15" w14:paraId="3D96F7E0" w14:textId="77777777">
      <w:pPr>
        <w:pStyle w:val="CommentText"/>
        <w:pBdr>
          <w:top w:val="single" w:color="auto" w:sz="12" w:space="1"/>
          <w:left w:val="single" w:color="auto" w:sz="12" w:space="4"/>
          <w:bottom w:val="single" w:color="auto" w:sz="12" w:space="1"/>
          <w:right w:val="single" w:color="auto" w:sz="12" w:space="4"/>
        </w:pBdr>
        <w:rPr>
          <w:sz w:val="22"/>
          <w:szCs w:val="22"/>
        </w:rPr>
      </w:pPr>
    </w:p>
    <w:p w:rsidR="0079161C" w:rsidP="00E92BA0" w:rsidRDefault="0079161C" w14:paraId="63B03293" w14:textId="77777777">
      <w:pPr>
        <w:pStyle w:val="CommentText"/>
        <w:pBdr>
          <w:top w:val="single" w:color="auto" w:sz="12" w:space="1"/>
          <w:left w:val="single" w:color="auto" w:sz="12" w:space="4"/>
          <w:bottom w:val="single" w:color="auto" w:sz="12" w:space="1"/>
          <w:right w:val="single" w:color="auto" w:sz="12" w:space="4"/>
        </w:pBdr>
        <w:rPr>
          <w:sz w:val="22"/>
          <w:szCs w:val="22"/>
        </w:rPr>
      </w:pPr>
      <w:r>
        <w:rPr>
          <w:sz w:val="22"/>
          <w:szCs w:val="22"/>
        </w:rPr>
        <w:t>Banks to c</w:t>
      </w:r>
      <w:r w:rsidRPr="0079161C">
        <w:rPr>
          <w:sz w:val="22"/>
          <w:szCs w:val="22"/>
        </w:rPr>
        <w:t xml:space="preserve">lose off window to debtors </w:t>
      </w:r>
      <w:r w:rsidR="009A331A">
        <w:rPr>
          <w:sz w:val="22"/>
          <w:szCs w:val="22"/>
        </w:rPr>
        <w:t>not earlier than</w:t>
      </w:r>
      <w:r w:rsidRPr="0079161C">
        <w:rPr>
          <w:sz w:val="22"/>
          <w:szCs w:val="22"/>
        </w:rPr>
        <w:t xml:space="preserve"> 20:00 based on input to BsvA by 21:00</w:t>
      </w:r>
    </w:p>
    <w:p w:rsidR="00EB3AF5" w:rsidRDefault="00EB3AF5" w14:paraId="2D515829" w14:textId="77777777">
      <w:pPr>
        <w:rPr>
          <w:b/>
        </w:rPr>
      </w:pPr>
    </w:p>
    <w:p w:rsidR="00EB3AF5" w:rsidRDefault="00EB3AF5" w14:paraId="0B911361" w14:textId="4755D611">
      <w:pPr>
        <w:rPr>
          <w:b/>
        </w:rPr>
      </w:pPr>
      <w:r>
        <w:rPr>
          <w:b/>
        </w:rPr>
        <w:t>Real-time Timout Sessings</w:t>
      </w:r>
    </w:p>
    <w:p w:rsidR="00EB3AF5" w:rsidP="00EB3AF5" w:rsidRDefault="00EB3AF5" w14:paraId="284EF031" w14:textId="77777777">
      <w:r>
        <w:t>The following time-out settings shall apply to the sets of real-time message flows for the initiating, receiving and responding parties and the ACH. A set of message flows is defined as the pair of messages that make up the initial request and immediate relevant response.</w:t>
      </w:r>
    </w:p>
    <w:p w:rsidR="00EB3AF5" w:rsidRDefault="00EB3AF5" w14:paraId="5E5F3892" w14:textId="430217E0">
      <w:pPr>
        <w:rPr>
          <w:b/>
        </w:rPr>
      </w:pPr>
    </w:p>
    <w:tbl>
      <w:tblPr>
        <w:tblW w:w="5063" w:type="pct"/>
        <w:tblLayout w:type="fixed"/>
        <w:tblLook w:val="04A0" w:firstRow="1" w:lastRow="0" w:firstColumn="1" w:lastColumn="0" w:noHBand="0" w:noVBand="1"/>
      </w:tblPr>
      <w:tblGrid>
        <w:gridCol w:w="2768"/>
        <w:gridCol w:w="1901"/>
        <w:gridCol w:w="856"/>
        <w:gridCol w:w="824"/>
        <w:gridCol w:w="1011"/>
        <w:gridCol w:w="499"/>
        <w:gridCol w:w="1281"/>
      </w:tblGrid>
      <w:tr w:rsidRPr="00F95CC3" w:rsidR="00EB3AF5" w:rsidTr="00B37CFE" w14:paraId="07DA14EB" w14:textId="77777777">
        <w:trPr>
          <w:trHeight w:val="288"/>
        </w:trPr>
        <w:tc>
          <w:tcPr>
            <w:tcW w:w="2553" w:type="pct"/>
            <w:gridSpan w:val="2"/>
            <w:noWrap/>
            <w:vAlign w:val="bottom"/>
            <w:hideMark/>
          </w:tcPr>
          <w:p w:rsidRPr="00F95CC3" w:rsidR="00EB3AF5" w:rsidRDefault="00EB3AF5" w14:paraId="548EF1C7" w14:textId="77777777">
            <w:pPr>
              <w:rPr>
                <w:rFonts w:eastAsia="Times New Roman" w:cs="Calibri"/>
                <w:b/>
                <w:bCs/>
                <w:color w:val="000000"/>
                <w:sz w:val="16"/>
                <w:szCs w:val="16"/>
                <w:lang w:eastAsia="en-ZA"/>
              </w:rPr>
            </w:pPr>
            <w:r w:rsidRPr="00F95CC3">
              <w:rPr>
                <w:rFonts w:eastAsia="Times New Roman" w:cs="Calibri"/>
                <w:b/>
                <w:bCs/>
                <w:color w:val="000000"/>
                <w:sz w:val="16"/>
                <w:szCs w:val="16"/>
                <w:lang w:eastAsia="en-ZA"/>
              </w:rPr>
              <w:t>TT1 Real-time Authorization Mandate Initiation</w:t>
            </w:r>
          </w:p>
        </w:tc>
        <w:tc>
          <w:tcPr>
            <w:tcW w:w="467" w:type="pct"/>
            <w:noWrap/>
            <w:vAlign w:val="bottom"/>
            <w:hideMark/>
          </w:tcPr>
          <w:p w:rsidRPr="00F95CC3" w:rsidR="00EB3AF5" w:rsidRDefault="00EB3AF5" w14:paraId="0ADE376A" w14:textId="77777777">
            <w:pPr>
              <w:rPr>
                <w:rFonts w:eastAsia="Times New Roman" w:cs="Calibri"/>
                <w:b/>
                <w:bCs/>
                <w:color w:val="000000"/>
                <w:sz w:val="16"/>
                <w:szCs w:val="16"/>
                <w:lang w:eastAsia="en-ZA"/>
              </w:rPr>
            </w:pPr>
          </w:p>
        </w:tc>
        <w:tc>
          <w:tcPr>
            <w:tcW w:w="451" w:type="pct"/>
            <w:noWrap/>
            <w:vAlign w:val="bottom"/>
            <w:hideMark/>
          </w:tcPr>
          <w:p w:rsidRPr="00F95CC3" w:rsidR="00EB3AF5" w:rsidRDefault="00EB3AF5" w14:paraId="0A009901" w14:textId="77777777">
            <w:pPr>
              <w:rPr>
                <w:rFonts w:cs="Calibri"/>
                <w:sz w:val="16"/>
                <w:szCs w:val="16"/>
                <w:lang w:eastAsia="en-ZA"/>
              </w:rPr>
            </w:pPr>
          </w:p>
        </w:tc>
        <w:tc>
          <w:tcPr>
            <w:tcW w:w="553" w:type="pct"/>
            <w:noWrap/>
            <w:vAlign w:val="bottom"/>
            <w:hideMark/>
          </w:tcPr>
          <w:p w:rsidRPr="00F95CC3" w:rsidR="00EB3AF5" w:rsidRDefault="00EB3AF5" w14:paraId="53FA7761" w14:textId="77777777">
            <w:pPr>
              <w:rPr>
                <w:rFonts w:cs="Calibri"/>
                <w:sz w:val="16"/>
                <w:szCs w:val="16"/>
                <w:lang w:eastAsia="en-ZA"/>
              </w:rPr>
            </w:pPr>
          </w:p>
        </w:tc>
        <w:tc>
          <w:tcPr>
            <w:tcW w:w="273" w:type="pct"/>
            <w:noWrap/>
            <w:vAlign w:val="bottom"/>
            <w:hideMark/>
          </w:tcPr>
          <w:p w:rsidRPr="00F95CC3" w:rsidR="00EB3AF5" w:rsidRDefault="00EB3AF5" w14:paraId="4AC2B109" w14:textId="77777777">
            <w:pPr>
              <w:rPr>
                <w:rFonts w:cs="Calibri"/>
                <w:sz w:val="16"/>
                <w:szCs w:val="16"/>
                <w:lang w:eastAsia="en-ZA"/>
              </w:rPr>
            </w:pPr>
          </w:p>
        </w:tc>
        <w:tc>
          <w:tcPr>
            <w:tcW w:w="701" w:type="pct"/>
            <w:vAlign w:val="bottom"/>
            <w:hideMark/>
          </w:tcPr>
          <w:p w:rsidRPr="00F95CC3" w:rsidR="00EB3AF5" w:rsidRDefault="00EB3AF5" w14:paraId="2A0E7638" w14:textId="77777777">
            <w:pPr>
              <w:rPr>
                <w:rFonts w:cs="Calibri"/>
                <w:sz w:val="16"/>
                <w:szCs w:val="16"/>
                <w:lang w:eastAsia="en-ZA"/>
              </w:rPr>
            </w:pPr>
          </w:p>
        </w:tc>
      </w:tr>
      <w:tr w:rsidRPr="00F95CC3" w:rsidR="00EB3AF5" w:rsidTr="00B37CFE" w14:paraId="4D2A9F47" w14:textId="77777777">
        <w:trPr>
          <w:trHeight w:val="288"/>
        </w:trPr>
        <w:tc>
          <w:tcPr>
            <w:tcW w:w="3022" w:type="pct"/>
            <w:gridSpan w:val="3"/>
            <w:tcBorders>
              <w:top w:val="single" w:color="auto" w:sz="4" w:space="0"/>
              <w:left w:val="single" w:color="auto" w:sz="4" w:space="0"/>
              <w:bottom w:val="single" w:color="auto" w:sz="4" w:space="0"/>
              <w:right w:val="single" w:color="auto" w:sz="4" w:space="0"/>
            </w:tcBorders>
            <w:shd w:val="clear" w:color="auto" w:fill="A6A6A6" w:themeFill="background1" w:themeFillShade="A6"/>
            <w:noWrap/>
            <w:vAlign w:val="center"/>
            <w:hideMark/>
          </w:tcPr>
          <w:p w:rsidRPr="00F95CC3" w:rsidR="00EB3AF5" w:rsidRDefault="00EB3AF5" w14:paraId="5461354A" w14:textId="77777777">
            <w:pPr>
              <w:jc w:val="center"/>
              <w:rPr>
                <w:rFonts w:eastAsia="Times New Roman" w:cs="Calibri"/>
                <w:b/>
                <w:bCs/>
                <w:sz w:val="16"/>
                <w:szCs w:val="16"/>
                <w:lang w:eastAsia="en-ZA"/>
              </w:rPr>
            </w:pPr>
            <w:r w:rsidRPr="00F95CC3">
              <w:rPr>
                <w:rFonts w:eastAsia="Times New Roman" w:cs="Calibri"/>
                <w:b/>
                <w:bCs/>
                <w:sz w:val="16"/>
                <w:szCs w:val="16"/>
                <w:lang w:eastAsia="en-ZA"/>
              </w:rPr>
              <w:t> </w:t>
            </w:r>
          </w:p>
        </w:tc>
        <w:tc>
          <w:tcPr>
            <w:tcW w:w="1277" w:type="pct"/>
            <w:gridSpan w:val="3"/>
            <w:tcBorders>
              <w:top w:val="single" w:color="auto" w:sz="4" w:space="0"/>
              <w:left w:val="nil"/>
              <w:bottom w:val="single" w:color="auto" w:sz="4" w:space="0"/>
              <w:right w:val="single" w:color="auto" w:sz="4" w:space="0"/>
            </w:tcBorders>
            <w:shd w:val="clear" w:color="auto" w:fill="A6A6A6" w:themeFill="background1" w:themeFillShade="A6"/>
            <w:noWrap/>
            <w:vAlign w:val="center"/>
            <w:hideMark/>
          </w:tcPr>
          <w:p w:rsidRPr="00F95CC3" w:rsidR="00EB3AF5" w:rsidRDefault="00EB3AF5" w14:paraId="30464162" w14:textId="77777777">
            <w:pPr>
              <w:jc w:val="center"/>
              <w:rPr>
                <w:rFonts w:eastAsia="Times New Roman" w:cs="Calibri"/>
                <w:b/>
                <w:bCs/>
                <w:sz w:val="16"/>
                <w:szCs w:val="16"/>
                <w:lang w:eastAsia="en-ZA"/>
              </w:rPr>
            </w:pPr>
            <w:r w:rsidRPr="00F95CC3">
              <w:rPr>
                <w:rFonts w:eastAsia="Times New Roman" w:cs="Calibri"/>
                <w:b/>
                <w:bCs/>
                <w:sz w:val="16"/>
                <w:szCs w:val="16"/>
                <w:lang w:eastAsia="en-ZA"/>
              </w:rPr>
              <w:t>Time Out Setting (s)</w:t>
            </w:r>
          </w:p>
        </w:tc>
        <w:tc>
          <w:tcPr>
            <w:tcW w:w="701" w:type="pct"/>
            <w:vMerge w:val="restart"/>
            <w:tcBorders>
              <w:top w:val="single" w:color="auto" w:sz="4" w:space="0"/>
              <w:left w:val="single" w:color="auto" w:sz="4" w:space="0"/>
              <w:bottom w:val="single" w:color="auto" w:sz="4" w:space="0"/>
              <w:right w:val="single" w:color="auto" w:sz="4" w:space="0"/>
            </w:tcBorders>
            <w:shd w:val="clear" w:color="auto" w:fill="A6A6A6" w:themeFill="background1" w:themeFillShade="A6"/>
            <w:hideMark/>
          </w:tcPr>
          <w:p w:rsidRPr="00F95CC3" w:rsidR="00EB3AF5" w:rsidRDefault="00EB3AF5" w14:paraId="12471CDA" w14:textId="77777777">
            <w:pPr>
              <w:jc w:val="center"/>
              <w:rPr>
                <w:rFonts w:eastAsia="Times New Roman" w:cs="Calibri"/>
                <w:b/>
                <w:bCs/>
                <w:color w:val="FFFFFF"/>
                <w:sz w:val="16"/>
                <w:szCs w:val="16"/>
                <w:lang w:eastAsia="en-ZA"/>
              </w:rPr>
            </w:pPr>
            <w:r w:rsidRPr="00F95CC3">
              <w:rPr>
                <w:rFonts w:eastAsia="Times New Roman" w:cs="Calibri"/>
                <w:b/>
                <w:bCs/>
                <w:sz w:val="16"/>
                <w:szCs w:val="16"/>
                <w:lang w:eastAsia="en-ZA"/>
              </w:rPr>
              <w:t>Note</w:t>
            </w:r>
          </w:p>
        </w:tc>
      </w:tr>
      <w:tr w:rsidRPr="00F95CC3" w:rsidR="00B37CFE" w:rsidTr="00B37CFE" w14:paraId="16FC9568" w14:textId="77777777">
        <w:trPr>
          <w:trHeight w:val="420"/>
        </w:trPr>
        <w:tc>
          <w:tcPr>
            <w:tcW w:w="1514" w:type="pct"/>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Pr="00F95CC3" w:rsidR="00EB3AF5" w:rsidRDefault="00EB3AF5" w14:paraId="772D3697" w14:textId="77777777">
            <w:pPr>
              <w:rPr>
                <w:rFonts w:eastAsia="Times New Roman" w:cs="Calibri"/>
                <w:b/>
                <w:bCs/>
                <w:sz w:val="16"/>
                <w:szCs w:val="16"/>
                <w:lang w:eastAsia="en-ZA"/>
              </w:rPr>
            </w:pPr>
            <w:r w:rsidRPr="00F95CC3">
              <w:rPr>
                <w:rFonts w:eastAsia="Times New Roman" w:cs="Calibri"/>
                <w:b/>
                <w:bCs/>
                <w:sz w:val="16"/>
                <w:szCs w:val="16"/>
                <w:lang w:eastAsia="en-ZA"/>
              </w:rPr>
              <w:t>Debtor Authorization Required Code</w:t>
            </w:r>
          </w:p>
        </w:tc>
        <w:tc>
          <w:tcPr>
            <w:tcW w:w="1040" w:type="pct"/>
            <w:tcBorders>
              <w:top w:val="nil"/>
              <w:left w:val="nil"/>
              <w:bottom w:val="single" w:color="auto" w:sz="4" w:space="0"/>
              <w:right w:val="single" w:color="auto" w:sz="4" w:space="0"/>
            </w:tcBorders>
            <w:shd w:val="clear" w:color="auto" w:fill="D9D9D9" w:themeFill="background1" w:themeFillShade="D9"/>
            <w:vAlign w:val="center"/>
            <w:hideMark/>
          </w:tcPr>
          <w:p w:rsidRPr="00F95CC3" w:rsidR="00EB3AF5" w:rsidRDefault="00EB3AF5" w14:paraId="1C9429DB" w14:textId="77777777">
            <w:pPr>
              <w:rPr>
                <w:rFonts w:eastAsia="Times New Roman" w:cs="Calibri"/>
                <w:b/>
                <w:bCs/>
                <w:sz w:val="16"/>
                <w:szCs w:val="16"/>
                <w:lang w:eastAsia="en-ZA"/>
              </w:rPr>
            </w:pPr>
            <w:r w:rsidRPr="00F95CC3">
              <w:rPr>
                <w:rFonts w:eastAsia="Times New Roman" w:cs="Calibri"/>
                <w:b/>
                <w:bCs/>
                <w:sz w:val="16"/>
                <w:szCs w:val="16"/>
                <w:lang w:eastAsia="en-ZA"/>
              </w:rPr>
              <w:t>Initiating Service</w:t>
            </w:r>
          </w:p>
        </w:tc>
        <w:tc>
          <w:tcPr>
            <w:tcW w:w="467" w:type="pct"/>
            <w:tcBorders>
              <w:top w:val="nil"/>
              <w:left w:val="nil"/>
              <w:bottom w:val="single" w:color="auto" w:sz="4" w:space="0"/>
              <w:right w:val="single" w:color="auto" w:sz="4" w:space="0"/>
            </w:tcBorders>
            <w:shd w:val="clear" w:color="auto" w:fill="D9D9D9" w:themeFill="background1" w:themeFillShade="D9"/>
            <w:vAlign w:val="center"/>
            <w:hideMark/>
          </w:tcPr>
          <w:p w:rsidRPr="00F95CC3" w:rsidR="00EB3AF5" w:rsidRDefault="00EB3AF5" w14:paraId="7B1678B8" w14:textId="77777777">
            <w:pPr>
              <w:rPr>
                <w:rFonts w:eastAsia="Times New Roman" w:cs="Calibri"/>
                <w:b/>
                <w:bCs/>
                <w:sz w:val="16"/>
                <w:szCs w:val="16"/>
                <w:lang w:eastAsia="en-ZA"/>
              </w:rPr>
            </w:pPr>
            <w:r w:rsidRPr="00F95CC3">
              <w:rPr>
                <w:rFonts w:eastAsia="Times New Roman" w:cs="Calibri"/>
                <w:b/>
                <w:bCs/>
                <w:sz w:val="16"/>
                <w:szCs w:val="16"/>
                <w:lang w:eastAsia="en-ZA"/>
              </w:rPr>
              <w:t>Response Service</w:t>
            </w:r>
          </w:p>
        </w:tc>
        <w:tc>
          <w:tcPr>
            <w:tcW w:w="451" w:type="pct"/>
            <w:tcBorders>
              <w:top w:val="nil"/>
              <w:left w:val="nil"/>
              <w:bottom w:val="single" w:color="auto" w:sz="4" w:space="0"/>
              <w:right w:val="single" w:color="auto" w:sz="4" w:space="0"/>
            </w:tcBorders>
            <w:shd w:val="clear" w:color="auto" w:fill="D9D9D9" w:themeFill="background1" w:themeFillShade="D9"/>
            <w:vAlign w:val="center"/>
            <w:hideMark/>
          </w:tcPr>
          <w:p w:rsidRPr="00F95CC3" w:rsidR="00EB3AF5" w:rsidRDefault="00EB3AF5" w14:paraId="28221398" w14:textId="77777777">
            <w:pPr>
              <w:rPr>
                <w:rFonts w:eastAsia="Times New Roman" w:cs="Calibri"/>
                <w:b/>
                <w:bCs/>
                <w:sz w:val="16"/>
                <w:szCs w:val="16"/>
                <w:lang w:eastAsia="en-ZA"/>
              </w:rPr>
            </w:pPr>
            <w:r w:rsidRPr="00F95CC3">
              <w:rPr>
                <w:rFonts w:eastAsia="Times New Roman" w:cs="Calibri"/>
                <w:b/>
                <w:bCs/>
                <w:sz w:val="16"/>
                <w:szCs w:val="16"/>
                <w:lang w:eastAsia="en-ZA"/>
              </w:rPr>
              <w:t>Initiation Party</w:t>
            </w:r>
          </w:p>
        </w:tc>
        <w:tc>
          <w:tcPr>
            <w:tcW w:w="553" w:type="pct"/>
            <w:tcBorders>
              <w:top w:val="nil"/>
              <w:left w:val="nil"/>
              <w:bottom w:val="single" w:color="auto" w:sz="4" w:space="0"/>
              <w:right w:val="single" w:color="auto" w:sz="4" w:space="0"/>
            </w:tcBorders>
            <w:shd w:val="clear" w:color="auto" w:fill="D9D9D9" w:themeFill="background1" w:themeFillShade="D9"/>
            <w:vAlign w:val="center"/>
            <w:hideMark/>
          </w:tcPr>
          <w:p w:rsidRPr="00F95CC3" w:rsidR="00EB3AF5" w:rsidRDefault="00EB3AF5" w14:paraId="3E5685A9" w14:textId="77777777">
            <w:pPr>
              <w:rPr>
                <w:rFonts w:eastAsia="Times New Roman" w:cs="Calibri"/>
                <w:b/>
                <w:bCs/>
                <w:sz w:val="16"/>
                <w:szCs w:val="16"/>
                <w:lang w:eastAsia="en-ZA"/>
              </w:rPr>
            </w:pPr>
            <w:r w:rsidRPr="00F95CC3">
              <w:rPr>
                <w:rFonts w:eastAsia="Times New Roman" w:cs="Calibri"/>
                <w:b/>
                <w:bCs/>
                <w:sz w:val="16"/>
                <w:szCs w:val="16"/>
                <w:lang w:eastAsia="en-ZA"/>
              </w:rPr>
              <w:t>Receiving and Responding Party</w:t>
            </w:r>
          </w:p>
        </w:tc>
        <w:tc>
          <w:tcPr>
            <w:tcW w:w="273" w:type="pct"/>
            <w:tcBorders>
              <w:top w:val="nil"/>
              <w:left w:val="nil"/>
              <w:bottom w:val="single" w:color="auto" w:sz="4" w:space="0"/>
              <w:right w:val="single" w:color="auto" w:sz="4" w:space="0"/>
            </w:tcBorders>
            <w:shd w:val="clear" w:color="auto" w:fill="D9D9D9" w:themeFill="background1" w:themeFillShade="D9"/>
            <w:vAlign w:val="center"/>
            <w:hideMark/>
          </w:tcPr>
          <w:p w:rsidRPr="00F95CC3" w:rsidR="00EB3AF5" w:rsidRDefault="00EB3AF5" w14:paraId="18527D43" w14:textId="77777777">
            <w:pPr>
              <w:rPr>
                <w:rFonts w:eastAsia="Times New Roman" w:cs="Calibri"/>
                <w:b/>
                <w:bCs/>
                <w:sz w:val="16"/>
                <w:szCs w:val="16"/>
                <w:lang w:eastAsia="en-ZA"/>
              </w:rPr>
            </w:pPr>
            <w:r w:rsidRPr="00F95CC3">
              <w:rPr>
                <w:rFonts w:eastAsia="Times New Roman" w:cs="Calibri"/>
                <w:b/>
                <w:bCs/>
                <w:sz w:val="16"/>
                <w:szCs w:val="16"/>
                <w:lang w:eastAsia="en-ZA"/>
              </w:rPr>
              <w:t>ACH</w:t>
            </w:r>
          </w:p>
        </w:tc>
        <w:tc>
          <w:tcPr>
            <w:tcW w:w="701" w:type="pct"/>
            <w:vMerge/>
            <w:tcBorders>
              <w:top w:val="single" w:color="auto" w:sz="4" w:space="0"/>
              <w:left w:val="single" w:color="auto" w:sz="4" w:space="0"/>
              <w:bottom w:val="single" w:color="auto" w:sz="4" w:space="0"/>
              <w:right w:val="single" w:color="auto" w:sz="4" w:space="0"/>
            </w:tcBorders>
            <w:vAlign w:val="center"/>
            <w:hideMark/>
          </w:tcPr>
          <w:p w:rsidRPr="00F95CC3" w:rsidR="00EB3AF5" w:rsidRDefault="00EB3AF5" w14:paraId="2F9C3727" w14:textId="77777777">
            <w:pPr>
              <w:rPr>
                <w:rFonts w:eastAsia="Times New Roman" w:cs="Calibri"/>
                <w:b/>
                <w:bCs/>
                <w:color w:val="FFFFFF"/>
                <w:sz w:val="16"/>
                <w:szCs w:val="16"/>
                <w:lang w:eastAsia="en-ZA"/>
              </w:rPr>
            </w:pPr>
          </w:p>
        </w:tc>
      </w:tr>
      <w:tr w:rsidRPr="00F95CC3" w:rsidR="00EB3AF5" w:rsidTr="00B37CFE" w14:paraId="0F1D062F" w14:textId="77777777">
        <w:trPr>
          <w:trHeight w:val="420"/>
        </w:trPr>
        <w:tc>
          <w:tcPr>
            <w:tcW w:w="1514" w:type="pct"/>
            <w:tcBorders>
              <w:top w:val="nil"/>
              <w:left w:val="single" w:color="auto" w:sz="4" w:space="0"/>
              <w:bottom w:val="single" w:color="auto" w:sz="4" w:space="0"/>
              <w:right w:val="single" w:color="auto" w:sz="4" w:space="0"/>
            </w:tcBorders>
            <w:vAlign w:val="center"/>
            <w:hideMark/>
          </w:tcPr>
          <w:p w:rsidRPr="00F95CC3" w:rsidR="00EB3AF5" w:rsidRDefault="00EB3AF5" w14:paraId="72FC8022"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229</w:t>
            </w:r>
            <w:r w:rsidRPr="00F95CC3">
              <w:rPr>
                <w:rFonts w:eastAsia="Times New Roman" w:cs="Calibri"/>
                <w:color w:val="000000"/>
                <w:sz w:val="16"/>
                <w:szCs w:val="16"/>
                <w:lang w:eastAsia="en-ZA"/>
              </w:rPr>
              <w:br/>
            </w:r>
            <w:r w:rsidRPr="00F95CC3">
              <w:rPr>
                <w:rFonts w:eastAsia="Times New Roman" w:cs="Calibri"/>
                <w:color w:val="000000"/>
                <w:sz w:val="16"/>
                <w:szCs w:val="16"/>
                <w:lang w:eastAsia="en-ZA"/>
              </w:rPr>
              <w:t>230</w:t>
            </w:r>
          </w:p>
        </w:tc>
        <w:tc>
          <w:tcPr>
            <w:tcW w:w="1040" w:type="pct"/>
            <w:tcBorders>
              <w:top w:val="nil"/>
              <w:left w:val="nil"/>
              <w:bottom w:val="single" w:color="auto" w:sz="4" w:space="0"/>
              <w:right w:val="single" w:color="auto" w:sz="4" w:space="0"/>
            </w:tcBorders>
            <w:noWrap/>
            <w:vAlign w:val="center"/>
            <w:hideMark/>
          </w:tcPr>
          <w:p w:rsidRPr="00F95CC3" w:rsidR="00EB3AF5" w:rsidRDefault="00EB3AF5" w14:paraId="5BCC91E2"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MANIN</w:t>
            </w:r>
          </w:p>
        </w:tc>
        <w:tc>
          <w:tcPr>
            <w:tcW w:w="467" w:type="pct"/>
            <w:tcBorders>
              <w:top w:val="nil"/>
              <w:left w:val="nil"/>
              <w:bottom w:val="single" w:color="auto" w:sz="4" w:space="0"/>
              <w:right w:val="single" w:color="auto" w:sz="4" w:space="0"/>
            </w:tcBorders>
            <w:noWrap/>
            <w:vAlign w:val="center"/>
            <w:hideMark/>
          </w:tcPr>
          <w:p w:rsidRPr="00F95CC3" w:rsidR="00EB3AF5" w:rsidRDefault="00EB3AF5" w14:paraId="52057CEB"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MANIR</w:t>
            </w:r>
          </w:p>
        </w:tc>
        <w:tc>
          <w:tcPr>
            <w:tcW w:w="451" w:type="pct"/>
            <w:tcBorders>
              <w:top w:val="nil"/>
              <w:left w:val="nil"/>
              <w:bottom w:val="single" w:color="auto" w:sz="4" w:space="0"/>
              <w:right w:val="single" w:color="auto" w:sz="4" w:space="0"/>
            </w:tcBorders>
            <w:noWrap/>
            <w:vAlign w:val="center"/>
            <w:hideMark/>
          </w:tcPr>
          <w:p w:rsidRPr="00F95CC3" w:rsidR="00EB3AF5" w:rsidRDefault="00EB3AF5" w14:paraId="379619D7"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120</w:t>
            </w:r>
          </w:p>
        </w:tc>
        <w:tc>
          <w:tcPr>
            <w:tcW w:w="553" w:type="pct"/>
            <w:tcBorders>
              <w:top w:val="nil"/>
              <w:left w:val="nil"/>
              <w:bottom w:val="single" w:color="auto" w:sz="4" w:space="0"/>
              <w:right w:val="single" w:color="auto" w:sz="4" w:space="0"/>
            </w:tcBorders>
            <w:noWrap/>
            <w:vAlign w:val="center"/>
            <w:hideMark/>
          </w:tcPr>
          <w:p w:rsidRPr="00F95CC3" w:rsidR="00EB3AF5" w:rsidRDefault="00EB3AF5" w14:paraId="146A181D"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100</w:t>
            </w:r>
          </w:p>
        </w:tc>
        <w:tc>
          <w:tcPr>
            <w:tcW w:w="273" w:type="pct"/>
            <w:tcBorders>
              <w:top w:val="nil"/>
              <w:left w:val="nil"/>
              <w:bottom w:val="single" w:color="auto" w:sz="4" w:space="0"/>
              <w:right w:val="single" w:color="auto" w:sz="4" w:space="0"/>
            </w:tcBorders>
            <w:noWrap/>
            <w:vAlign w:val="center"/>
            <w:hideMark/>
          </w:tcPr>
          <w:p w:rsidRPr="00F95CC3" w:rsidR="00EB3AF5" w:rsidRDefault="00EB3AF5" w14:paraId="452BBD31"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140</w:t>
            </w:r>
          </w:p>
        </w:tc>
        <w:tc>
          <w:tcPr>
            <w:tcW w:w="701" w:type="pct"/>
            <w:tcBorders>
              <w:top w:val="nil"/>
              <w:left w:val="nil"/>
              <w:bottom w:val="single" w:color="auto" w:sz="4" w:space="0"/>
              <w:right w:val="single" w:color="auto" w:sz="4" w:space="0"/>
            </w:tcBorders>
            <w:vAlign w:val="center"/>
            <w:hideMark/>
          </w:tcPr>
          <w:p w:rsidRPr="00F95CC3" w:rsidR="00EB3AF5" w:rsidRDefault="00EB3AF5" w14:paraId="3A05E488"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 xml:space="preserve">In the cases where the debtor does not respond to the USSD authorisation request the debtor bank must send back the pain.012 </w:t>
            </w:r>
            <w:r w:rsidRPr="00F95CC3">
              <w:rPr>
                <w:rFonts w:eastAsia="Times New Roman" w:cs="Calibri"/>
                <w:color w:val="000000"/>
                <w:sz w:val="16"/>
                <w:szCs w:val="16"/>
                <w:lang w:eastAsia="en-ZA"/>
              </w:rPr>
              <w:t>response within 100s.</w:t>
            </w:r>
          </w:p>
        </w:tc>
      </w:tr>
      <w:tr w:rsidRPr="00F95CC3" w:rsidR="00EB3AF5" w:rsidTr="00B37CFE" w14:paraId="4C734F66" w14:textId="77777777">
        <w:trPr>
          <w:trHeight w:val="420"/>
        </w:trPr>
        <w:tc>
          <w:tcPr>
            <w:tcW w:w="1514" w:type="pct"/>
            <w:tcBorders>
              <w:top w:val="nil"/>
              <w:left w:val="single" w:color="auto" w:sz="4" w:space="0"/>
              <w:bottom w:val="single" w:color="auto" w:sz="4" w:space="0"/>
              <w:right w:val="single" w:color="auto" w:sz="4" w:space="0"/>
            </w:tcBorders>
            <w:vAlign w:val="center"/>
            <w:hideMark/>
          </w:tcPr>
          <w:p w:rsidRPr="00F95CC3" w:rsidR="00EB3AF5" w:rsidRDefault="00EB3AF5" w14:paraId="6782E534"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229</w:t>
            </w:r>
            <w:r w:rsidRPr="00F95CC3">
              <w:rPr>
                <w:rFonts w:eastAsia="Times New Roman" w:cs="Calibri"/>
                <w:color w:val="000000"/>
                <w:sz w:val="16"/>
                <w:szCs w:val="16"/>
                <w:lang w:eastAsia="en-ZA"/>
              </w:rPr>
              <w:br/>
            </w:r>
            <w:r w:rsidRPr="00F95CC3">
              <w:rPr>
                <w:rFonts w:eastAsia="Times New Roman" w:cs="Calibri"/>
                <w:color w:val="000000"/>
                <w:sz w:val="16"/>
                <w:szCs w:val="16"/>
                <w:lang w:eastAsia="en-ZA"/>
              </w:rPr>
              <w:t>230</w:t>
            </w:r>
          </w:p>
        </w:tc>
        <w:tc>
          <w:tcPr>
            <w:tcW w:w="1040" w:type="pct"/>
            <w:tcBorders>
              <w:top w:val="nil"/>
              <w:left w:val="nil"/>
              <w:bottom w:val="single" w:color="auto" w:sz="4" w:space="0"/>
              <w:right w:val="single" w:color="auto" w:sz="4" w:space="0"/>
            </w:tcBorders>
            <w:noWrap/>
            <w:vAlign w:val="center"/>
            <w:hideMark/>
          </w:tcPr>
          <w:p w:rsidRPr="00F95CC3" w:rsidR="00EB3AF5" w:rsidRDefault="00EB3AF5" w14:paraId="239FFB92"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MANIN</w:t>
            </w:r>
          </w:p>
        </w:tc>
        <w:tc>
          <w:tcPr>
            <w:tcW w:w="467" w:type="pct"/>
            <w:tcBorders>
              <w:top w:val="nil"/>
              <w:left w:val="nil"/>
              <w:bottom w:val="single" w:color="auto" w:sz="4" w:space="0"/>
              <w:right w:val="single" w:color="auto" w:sz="4" w:space="0"/>
            </w:tcBorders>
            <w:noWrap/>
            <w:vAlign w:val="center"/>
            <w:hideMark/>
          </w:tcPr>
          <w:p w:rsidRPr="00F95CC3" w:rsidR="00EB3AF5" w:rsidRDefault="00EB3AF5" w14:paraId="4B82D74C"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STMVF</w:t>
            </w:r>
          </w:p>
        </w:tc>
        <w:tc>
          <w:tcPr>
            <w:tcW w:w="451" w:type="pct"/>
            <w:tcBorders>
              <w:top w:val="nil"/>
              <w:left w:val="nil"/>
              <w:bottom w:val="single" w:color="auto" w:sz="4" w:space="0"/>
              <w:right w:val="single" w:color="auto" w:sz="4" w:space="0"/>
            </w:tcBorders>
            <w:noWrap/>
            <w:vAlign w:val="center"/>
            <w:hideMark/>
          </w:tcPr>
          <w:p w:rsidRPr="00F95CC3" w:rsidR="00EB3AF5" w:rsidRDefault="00EB3AF5" w14:paraId="758A4E7B"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60</w:t>
            </w:r>
          </w:p>
        </w:tc>
        <w:tc>
          <w:tcPr>
            <w:tcW w:w="553" w:type="pct"/>
            <w:tcBorders>
              <w:top w:val="nil"/>
              <w:left w:val="nil"/>
              <w:bottom w:val="single" w:color="auto" w:sz="4" w:space="0"/>
              <w:right w:val="single" w:color="auto" w:sz="4" w:space="0"/>
            </w:tcBorders>
            <w:noWrap/>
            <w:vAlign w:val="center"/>
            <w:hideMark/>
          </w:tcPr>
          <w:p w:rsidRPr="00F95CC3" w:rsidR="00EB3AF5" w:rsidRDefault="00EB3AF5" w14:paraId="55F1B6A6"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50</w:t>
            </w:r>
          </w:p>
        </w:tc>
        <w:tc>
          <w:tcPr>
            <w:tcW w:w="273" w:type="pct"/>
            <w:tcBorders>
              <w:top w:val="nil"/>
              <w:left w:val="nil"/>
              <w:bottom w:val="single" w:color="auto" w:sz="4" w:space="0"/>
              <w:right w:val="single" w:color="auto" w:sz="4" w:space="0"/>
            </w:tcBorders>
            <w:noWrap/>
            <w:vAlign w:val="center"/>
            <w:hideMark/>
          </w:tcPr>
          <w:p w:rsidRPr="00F95CC3" w:rsidR="00EB3AF5" w:rsidRDefault="00EB3AF5" w14:paraId="34F8E2C9"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N/A</w:t>
            </w:r>
          </w:p>
        </w:tc>
        <w:tc>
          <w:tcPr>
            <w:tcW w:w="701" w:type="pct"/>
            <w:tcBorders>
              <w:top w:val="nil"/>
              <w:left w:val="nil"/>
              <w:bottom w:val="single" w:color="auto" w:sz="4" w:space="0"/>
              <w:right w:val="single" w:color="auto" w:sz="4" w:space="0"/>
            </w:tcBorders>
            <w:vAlign w:val="center"/>
            <w:hideMark/>
          </w:tcPr>
          <w:p w:rsidRPr="00F95CC3" w:rsidR="00EB3AF5" w:rsidRDefault="00EB3AF5" w14:paraId="4B2102C0"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ACH is the receiving and responding party in this flow and must send the pacs.002 response within 50s.</w:t>
            </w:r>
          </w:p>
        </w:tc>
      </w:tr>
      <w:tr w:rsidRPr="00F95CC3" w:rsidR="00EB3AF5" w:rsidTr="00B37CFE" w14:paraId="1BB8B2CB" w14:textId="77777777">
        <w:trPr>
          <w:trHeight w:val="420"/>
        </w:trPr>
        <w:tc>
          <w:tcPr>
            <w:tcW w:w="1514" w:type="pct"/>
            <w:tcBorders>
              <w:top w:val="nil"/>
              <w:left w:val="single" w:color="auto" w:sz="4" w:space="0"/>
              <w:bottom w:val="single" w:color="auto" w:sz="4" w:space="0"/>
              <w:right w:val="single" w:color="auto" w:sz="4" w:space="0"/>
            </w:tcBorders>
            <w:vAlign w:val="center"/>
            <w:hideMark/>
          </w:tcPr>
          <w:p w:rsidRPr="00F95CC3" w:rsidR="00EB3AF5" w:rsidRDefault="00EB3AF5" w14:paraId="7EB9D91D"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229</w:t>
            </w:r>
            <w:r w:rsidRPr="00F95CC3">
              <w:rPr>
                <w:rFonts w:eastAsia="Times New Roman" w:cs="Calibri"/>
                <w:color w:val="000000"/>
                <w:sz w:val="16"/>
                <w:szCs w:val="16"/>
                <w:lang w:eastAsia="en-ZA"/>
              </w:rPr>
              <w:br/>
            </w:r>
            <w:r w:rsidRPr="00F95CC3">
              <w:rPr>
                <w:rFonts w:eastAsia="Times New Roman" w:cs="Calibri"/>
                <w:color w:val="000000"/>
                <w:sz w:val="16"/>
                <w:szCs w:val="16"/>
                <w:lang w:eastAsia="en-ZA"/>
              </w:rPr>
              <w:t>230</w:t>
            </w:r>
          </w:p>
        </w:tc>
        <w:tc>
          <w:tcPr>
            <w:tcW w:w="1040" w:type="pct"/>
            <w:tcBorders>
              <w:top w:val="nil"/>
              <w:left w:val="nil"/>
              <w:bottom w:val="single" w:color="auto" w:sz="4" w:space="0"/>
              <w:right w:val="single" w:color="auto" w:sz="4" w:space="0"/>
            </w:tcBorders>
            <w:noWrap/>
            <w:vAlign w:val="center"/>
            <w:hideMark/>
          </w:tcPr>
          <w:p w:rsidRPr="00F95CC3" w:rsidR="00EB3AF5" w:rsidRDefault="00EB3AF5" w14:paraId="3ACB1E4E"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MANIN</w:t>
            </w:r>
          </w:p>
        </w:tc>
        <w:tc>
          <w:tcPr>
            <w:tcW w:w="467" w:type="pct"/>
            <w:tcBorders>
              <w:top w:val="nil"/>
              <w:left w:val="nil"/>
              <w:bottom w:val="single" w:color="auto" w:sz="4" w:space="0"/>
              <w:right w:val="single" w:color="auto" w:sz="4" w:space="0"/>
            </w:tcBorders>
            <w:noWrap/>
            <w:vAlign w:val="center"/>
            <w:hideMark/>
          </w:tcPr>
          <w:p w:rsidRPr="00F95CC3" w:rsidR="00EB3AF5" w:rsidRDefault="00EB3AF5" w14:paraId="1D56580D"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STMDF</w:t>
            </w:r>
          </w:p>
        </w:tc>
        <w:tc>
          <w:tcPr>
            <w:tcW w:w="451" w:type="pct"/>
            <w:tcBorders>
              <w:top w:val="nil"/>
              <w:left w:val="nil"/>
              <w:bottom w:val="single" w:color="auto" w:sz="4" w:space="0"/>
              <w:right w:val="single" w:color="auto" w:sz="4" w:space="0"/>
            </w:tcBorders>
            <w:noWrap/>
            <w:vAlign w:val="center"/>
            <w:hideMark/>
          </w:tcPr>
          <w:p w:rsidRPr="00F95CC3" w:rsidR="00EB3AF5" w:rsidRDefault="00EB3AF5" w14:paraId="147CA9AA"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60</w:t>
            </w:r>
          </w:p>
        </w:tc>
        <w:tc>
          <w:tcPr>
            <w:tcW w:w="553" w:type="pct"/>
            <w:tcBorders>
              <w:top w:val="nil"/>
              <w:left w:val="nil"/>
              <w:bottom w:val="single" w:color="auto" w:sz="4" w:space="0"/>
              <w:right w:val="single" w:color="auto" w:sz="4" w:space="0"/>
            </w:tcBorders>
            <w:noWrap/>
            <w:vAlign w:val="center"/>
            <w:hideMark/>
          </w:tcPr>
          <w:p w:rsidRPr="00F95CC3" w:rsidR="00EB3AF5" w:rsidRDefault="00EB3AF5" w14:paraId="0D85A86A"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50</w:t>
            </w:r>
          </w:p>
        </w:tc>
        <w:tc>
          <w:tcPr>
            <w:tcW w:w="273" w:type="pct"/>
            <w:tcBorders>
              <w:top w:val="nil"/>
              <w:left w:val="nil"/>
              <w:bottom w:val="single" w:color="auto" w:sz="4" w:space="0"/>
              <w:right w:val="single" w:color="auto" w:sz="4" w:space="0"/>
            </w:tcBorders>
            <w:noWrap/>
            <w:vAlign w:val="center"/>
            <w:hideMark/>
          </w:tcPr>
          <w:p w:rsidRPr="00F95CC3" w:rsidR="00EB3AF5" w:rsidRDefault="00EB3AF5" w14:paraId="5B9AB330"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140</w:t>
            </w:r>
          </w:p>
        </w:tc>
        <w:tc>
          <w:tcPr>
            <w:tcW w:w="701" w:type="pct"/>
            <w:tcBorders>
              <w:top w:val="nil"/>
              <w:left w:val="nil"/>
              <w:bottom w:val="single" w:color="auto" w:sz="4" w:space="0"/>
              <w:right w:val="single" w:color="auto" w:sz="4" w:space="0"/>
            </w:tcBorders>
            <w:vAlign w:val="center"/>
            <w:hideMark/>
          </w:tcPr>
          <w:p w:rsidRPr="00F95CC3" w:rsidR="00EB3AF5" w:rsidRDefault="00EB3AF5" w14:paraId="58D9199E"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The debtor bank must send back the pacs.002 response within 50s.</w:t>
            </w:r>
          </w:p>
        </w:tc>
      </w:tr>
      <w:tr w:rsidRPr="00F95CC3" w:rsidR="00EB3AF5" w:rsidTr="00B37CFE" w14:paraId="7A67AFEE" w14:textId="77777777">
        <w:trPr>
          <w:trHeight w:val="288"/>
        </w:trPr>
        <w:tc>
          <w:tcPr>
            <w:tcW w:w="1514" w:type="pct"/>
            <w:noWrap/>
            <w:vAlign w:val="center"/>
            <w:hideMark/>
          </w:tcPr>
          <w:p w:rsidRPr="00F95CC3" w:rsidR="00EB3AF5" w:rsidRDefault="00EB3AF5" w14:paraId="17AFDAE8" w14:textId="77777777">
            <w:pPr>
              <w:rPr>
                <w:rFonts w:eastAsia="Times New Roman" w:cs="Calibri"/>
                <w:color w:val="000000"/>
                <w:sz w:val="16"/>
                <w:szCs w:val="16"/>
                <w:lang w:eastAsia="en-ZA"/>
              </w:rPr>
            </w:pPr>
          </w:p>
        </w:tc>
        <w:tc>
          <w:tcPr>
            <w:tcW w:w="1040" w:type="pct"/>
            <w:noWrap/>
            <w:vAlign w:val="center"/>
            <w:hideMark/>
          </w:tcPr>
          <w:p w:rsidRPr="00F95CC3" w:rsidR="00EB3AF5" w:rsidRDefault="00EB3AF5" w14:paraId="506DC2DB" w14:textId="77777777">
            <w:pPr>
              <w:rPr>
                <w:rFonts w:cs="Calibri"/>
                <w:sz w:val="16"/>
                <w:szCs w:val="16"/>
                <w:lang w:eastAsia="en-ZA"/>
              </w:rPr>
            </w:pPr>
          </w:p>
        </w:tc>
        <w:tc>
          <w:tcPr>
            <w:tcW w:w="467" w:type="pct"/>
            <w:noWrap/>
            <w:vAlign w:val="center"/>
            <w:hideMark/>
          </w:tcPr>
          <w:p w:rsidRPr="00F95CC3" w:rsidR="00EB3AF5" w:rsidRDefault="00EB3AF5" w14:paraId="1DD93DD4" w14:textId="77777777">
            <w:pPr>
              <w:rPr>
                <w:rFonts w:cs="Calibri"/>
                <w:sz w:val="16"/>
                <w:szCs w:val="16"/>
                <w:lang w:eastAsia="en-ZA"/>
              </w:rPr>
            </w:pPr>
          </w:p>
        </w:tc>
        <w:tc>
          <w:tcPr>
            <w:tcW w:w="451" w:type="pct"/>
            <w:noWrap/>
            <w:vAlign w:val="center"/>
            <w:hideMark/>
          </w:tcPr>
          <w:p w:rsidRPr="00F95CC3" w:rsidR="00EB3AF5" w:rsidRDefault="00EB3AF5" w14:paraId="3225A191" w14:textId="77777777">
            <w:pPr>
              <w:rPr>
                <w:rFonts w:cs="Calibri"/>
                <w:sz w:val="16"/>
                <w:szCs w:val="16"/>
                <w:lang w:eastAsia="en-ZA"/>
              </w:rPr>
            </w:pPr>
          </w:p>
        </w:tc>
        <w:tc>
          <w:tcPr>
            <w:tcW w:w="553" w:type="pct"/>
            <w:noWrap/>
            <w:vAlign w:val="center"/>
            <w:hideMark/>
          </w:tcPr>
          <w:p w:rsidRPr="00F95CC3" w:rsidR="00EB3AF5" w:rsidRDefault="00EB3AF5" w14:paraId="68B41050" w14:textId="77777777">
            <w:pPr>
              <w:rPr>
                <w:rFonts w:cs="Calibri"/>
                <w:sz w:val="16"/>
                <w:szCs w:val="16"/>
                <w:lang w:eastAsia="en-ZA"/>
              </w:rPr>
            </w:pPr>
          </w:p>
        </w:tc>
        <w:tc>
          <w:tcPr>
            <w:tcW w:w="273" w:type="pct"/>
            <w:noWrap/>
            <w:vAlign w:val="center"/>
            <w:hideMark/>
          </w:tcPr>
          <w:p w:rsidRPr="00F95CC3" w:rsidR="00EB3AF5" w:rsidRDefault="00EB3AF5" w14:paraId="5EE2C8B1" w14:textId="77777777">
            <w:pPr>
              <w:rPr>
                <w:rFonts w:cs="Calibri"/>
                <w:sz w:val="16"/>
                <w:szCs w:val="16"/>
                <w:lang w:eastAsia="en-ZA"/>
              </w:rPr>
            </w:pPr>
          </w:p>
        </w:tc>
        <w:tc>
          <w:tcPr>
            <w:tcW w:w="701" w:type="pct"/>
            <w:vAlign w:val="center"/>
            <w:hideMark/>
          </w:tcPr>
          <w:p w:rsidRPr="00F95CC3" w:rsidR="00EB3AF5" w:rsidRDefault="00EB3AF5" w14:paraId="3D3A2344" w14:textId="77777777">
            <w:pPr>
              <w:rPr>
                <w:rFonts w:cs="Calibri"/>
                <w:sz w:val="16"/>
                <w:szCs w:val="16"/>
                <w:lang w:eastAsia="en-ZA"/>
              </w:rPr>
            </w:pPr>
          </w:p>
        </w:tc>
      </w:tr>
      <w:tr w:rsidRPr="00F95CC3" w:rsidR="00EB3AF5" w:rsidTr="00B37CFE" w14:paraId="5C9CA05B" w14:textId="77777777">
        <w:trPr>
          <w:trHeight w:val="288"/>
        </w:trPr>
        <w:tc>
          <w:tcPr>
            <w:tcW w:w="2553" w:type="pct"/>
            <w:gridSpan w:val="2"/>
            <w:noWrap/>
            <w:vAlign w:val="bottom"/>
            <w:hideMark/>
          </w:tcPr>
          <w:p w:rsidRPr="00F95CC3" w:rsidR="00EB3AF5" w:rsidRDefault="00EB3AF5" w14:paraId="76D5418E" w14:textId="77777777">
            <w:pPr>
              <w:rPr>
                <w:rFonts w:eastAsia="Times New Roman" w:cs="Calibri"/>
                <w:b/>
                <w:bCs/>
                <w:color w:val="000000"/>
                <w:sz w:val="16"/>
                <w:szCs w:val="16"/>
                <w:lang w:eastAsia="en-ZA"/>
              </w:rPr>
            </w:pPr>
            <w:r w:rsidRPr="00F95CC3">
              <w:rPr>
                <w:rFonts w:eastAsia="Times New Roman" w:cs="Calibri"/>
                <w:b/>
                <w:bCs/>
                <w:color w:val="000000"/>
                <w:sz w:val="16"/>
                <w:szCs w:val="16"/>
                <w:lang w:eastAsia="en-ZA"/>
              </w:rPr>
              <w:t>TT1 Delayed Authorization Mandate Initiation</w:t>
            </w:r>
          </w:p>
        </w:tc>
        <w:tc>
          <w:tcPr>
            <w:tcW w:w="467" w:type="pct"/>
            <w:noWrap/>
            <w:vAlign w:val="bottom"/>
            <w:hideMark/>
          </w:tcPr>
          <w:p w:rsidRPr="00F95CC3" w:rsidR="00EB3AF5" w:rsidRDefault="00EB3AF5" w14:paraId="6E40EDC7" w14:textId="77777777">
            <w:pPr>
              <w:rPr>
                <w:rFonts w:eastAsia="Times New Roman" w:cs="Calibri"/>
                <w:b/>
                <w:bCs/>
                <w:color w:val="000000"/>
                <w:sz w:val="16"/>
                <w:szCs w:val="16"/>
                <w:lang w:eastAsia="en-ZA"/>
              </w:rPr>
            </w:pPr>
          </w:p>
        </w:tc>
        <w:tc>
          <w:tcPr>
            <w:tcW w:w="451" w:type="pct"/>
            <w:noWrap/>
            <w:vAlign w:val="bottom"/>
            <w:hideMark/>
          </w:tcPr>
          <w:p w:rsidRPr="00F95CC3" w:rsidR="00EB3AF5" w:rsidRDefault="00EB3AF5" w14:paraId="4BEEDB9C" w14:textId="77777777">
            <w:pPr>
              <w:rPr>
                <w:rFonts w:cs="Calibri"/>
                <w:sz w:val="16"/>
                <w:szCs w:val="16"/>
                <w:lang w:eastAsia="en-ZA"/>
              </w:rPr>
            </w:pPr>
          </w:p>
        </w:tc>
        <w:tc>
          <w:tcPr>
            <w:tcW w:w="553" w:type="pct"/>
            <w:noWrap/>
            <w:vAlign w:val="bottom"/>
            <w:hideMark/>
          </w:tcPr>
          <w:p w:rsidRPr="00F95CC3" w:rsidR="00EB3AF5" w:rsidRDefault="00EB3AF5" w14:paraId="256BD44D" w14:textId="77777777">
            <w:pPr>
              <w:rPr>
                <w:rFonts w:cs="Calibri"/>
                <w:sz w:val="16"/>
                <w:szCs w:val="16"/>
                <w:lang w:eastAsia="en-ZA"/>
              </w:rPr>
            </w:pPr>
          </w:p>
        </w:tc>
        <w:tc>
          <w:tcPr>
            <w:tcW w:w="273" w:type="pct"/>
            <w:noWrap/>
            <w:vAlign w:val="bottom"/>
            <w:hideMark/>
          </w:tcPr>
          <w:p w:rsidRPr="00F95CC3" w:rsidR="00EB3AF5" w:rsidRDefault="00EB3AF5" w14:paraId="34BC65A4" w14:textId="77777777">
            <w:pPr>
              <w:rPr>
                <w:rFonts w:cs="Calibri"/>
                <w:sz w:val="16"/>
                <w:szCs w:val="16"/>
                <w:lang w:eastAsia="en-ZA"/>
              </w:rPr>
            </w:pPr>
          </w:p>
        </w:tc>
        <w:tc>
          <w:tcPr>
            <w:tcW w:w="701" w:type="pct"/>
            <w:vAlign w:val="bottom"/>
            <w:hideMark/>
          </w:tcPr>
          <w:p w:rsidRPr="00F95CC3" w:rsidR="00EB3AF5" w:rsidRDefault="00EB3AF5" w14:paraId="3A940BFC" w14:textId="77777777">
            <w:pPr>
              <w:rPr>
                <w:rFonts w:cs="Calibri"/>
                <w:sz w:val="16"/>
                <w:szCs w:val="16"/>
                <w:lang w:eastAsia="en-ZA"/>
              </w:rPr>
            </w:pPr>
          </w:p>
        </w:tc>
      </w:tr>
      <w:tr w:rsidRPr="00F95CC3" w:rsidR="00EB3AF5" w:rsidTr="00F95CC3" w14:paraId="244E26D2" w14:textId="77777777">
        <w:trPr>
          <w:trHeight w:val="288"/>
        </w:trPr>
        <w:tc>
          <w:tcPr>
            <w:tcW w:w="3022" w:type="pct"/>
            <w:gridSpan w:val="3"/>
            <w:tcBorders>
              <w:top w:val="single" w:color="auto" w:sz="4" w:space="0"/>
              <w:left w:val="single" w:color="auto" w:sz="4" w:space="0"/>
              <w:bottom w:val="single" w:color="auto" w:sz="4" w:space="0"/>
              <w:right w:val="single" w:color="auto" w:sz="4" w:space="0"/>
            </w:tcBorders>
            <w:shd w:val="clear" w:color="auto" w:fill="A6A6A6" w:themeFill="background1" w:themeFillShade="A6"/>
            <w:noWrap/>
            <w:vAlign w:val="center"/>
            <w:hideMark/>
          </w:tcPr>
          <w:p w:rsidRPr="00F95CC3" w:rsidR="00EB3AF5" w:rsidRDefault="00EB3AF5" w14:paraId="7FC0ACC7" w14:textId="77777777">
            <w:pPr>
              <w:jc w:val="center"/>
              <w:rPr>
                <w:rFonts w:eastAsia="Times New Roman" w:cs="Calibri"/>
                <w:b/>
                <w:bCs/>
                <w:sz w:val="16"/>
                <w:szCs w:val="16"/>
                <w:lang w:eastAsia="en-ZA"/>
              </w:rPr>
            </w:pPr>
            <w:r w:rsidRPr="00F95CC3">
              <w:rPr>
                <w:rFonts w:eastAsia="Times New Roman" w:cs="Calibri"/>
                <w:b/>
                <w:bCs/>
                <w:sz w:val="16"/>
                <w:szCs w:val="16"/>
                <w:lang w:eastAsia="en-ZA"/>
              </w:rPr>
              <w:t> </w:t>
            </w:r>
          </w:p>
        </w:tc>
        <w:tc>
          <w:tcPr>
            <w:tcW w:w="1277" w:type="pct"/>
            <w:gridSpan w:val="3"/>
            <w:tcBorders>
              <w:top w:val="single" w:color="auto" w:sz="4" w:space="0"/>
              <w:left w:val="nil"/>
              <w:bottom w:val="single" w:color="auto" w:sz="4" w:space="0"/>
              <w:right w:val="single" w:color="auto" w:sz="4" w:space="0"/>
            </w:tcBorders>
            <w:shd w:val="clear" w:color="auto" w:fill="A6A6A6" w:themeFill="background1" w:themeFillShade="A6"/>
            <w:noWrap/>
            <w:vAlign w:val="center"/>
            <w:hideMark/>
          </w:tcPr>
          <w:p w:rsidRPr="00F95CC3" w:rsidR="00EB3AF5" w:rsidRDefault="00EB3AF5" w14:paraId="1DB159D0" w14:textId="77777777">
            <w:pPr>
              <w:jc w:val="center"/>
              <w:rPr>
                <w:rFonts w:eastAsia="Times New Roman" w:cs="Calibri"/>
                <w:b/>
                <w:bCs/>
                <w:sz w:val="16"/>
                <w:szCs w:val="16"/>
                <w:lang w:eastAsia="en-ZA"/>
              </w:rPr>
            </w:pPr>
            <w:r w:rsidRPr="00F95CC3">
              <w:rPr>
                <w:rFonts w:eastAsia="Times New Roman" w:cs="Calibri"/>
                <w:b/>
                <w:bCs/>
                <w:sz w:val="16"/>
                <w:szCs w:val="16"/>
                <w:lang w:eastAsia="en-ZA"/>
              </w:rPr>
              <w:t>Time Out Setting (s)</w:t>
            </w:r>
          </w:p>
        </w:tc>
        <w:tc>
          <w:tcPr>
            <w:tcW w:w="701" w:type="pct"/>
            <w:vMerge w:val="restart"/>
            <w:tcBorders>
              <w:top w:val="single" w:color="auto" w:sz="4" w:space="0"/>
              <w:left w:val="single" w:color="auto" w:sz="4" w:space="0"/>
              <w:bottom w:val="single" w:color="auto" w:sz="4" w:space="0"/>
              <w:right w:val="single" w:color="auto" w:sz="4" w:space="0"/>
            </w:tcBorders>
            <w:shd w:val="clear" w:color="auto" w:fill="A6A6A6" w:themeFill="background1" w:themeFillShade="A6"/>
            <w:hideMark/>
          </w:tcPr>
          <w:p w:rsidRPr="00F95CC3" w:rsidR="00EB3AF5" w:rsidRDefault="00EB3AF5" w14:paraId="37CF3C6E" w14:textId="77777777">
            <w:pPr>
              <w:jc w:val="center"/>
              <w:rPr>
                <w:rFonts w:eastAsia="Times New Roman" w:cs="Calibri"/>
                <w:b/>
                <w:bCs/>
                <w:sz w:val="16"/>
                <w:szCs w:val="16"/>
                <w:lang w:eastAsia="en-ZA"/>
              </w:rPr>
            </w:pPr>
            <w:r w:rsidRPr="00F95CC3">
              <w:rPr>
                <w:rFonts w:eastAsia="Times New Roman" w:cs="Calibri"/>
                <w:b/>
                <w:bCs/>
                <w:sz w:val="16"/>
                <w:szCs w:val="16"/>
                <w:lang w:eastAsia="en-ZA"/>
              </w:rPr>
              <w:t>Note</w:t>
            </w:r>
          </w:p>
        </w:tc>
      </w:tr>
      <w:tr w:rsidRPr="00F95CC3" w:rsidR="00B37CFE" w:rsidTr="00F95CC3" w14:paraId="29E0C336" w14:textId="77777777">
        <w:trPr>
          <w:trHeight w:val="420"/>
        </w:trPr>
        <w:tc>
          <w:tcPr>
            <w:tcW w:w="1514" w:type="pct"/>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Pr="00F95CC3" w:rsidR="00EB3AF5" w:rsidRDefault="00EB3AF5" w14:paraId="65341E7A" w14:textId="77777777">
            <w:pPr>
              <w:rPr>
                <w:rFonts w:eastAsia="Times New Roman" w:cs="Calibri"/>
                <w:b/>
                <w:bCs/>
                <w:sz w:val="16"/>
                <w:szCs w:val="16"/>
                <w:lang w:eastAsia="en-ZA"/>
              </w:rPr>
            </w:pPr>
            <w:r w:rsidRPr="00F95CC3">
              <w:rPr>
                <w:rFonts w:eastAsia="Times New Roman" w:cs="Calibri"/>
                <w:b/>
                <w:bCs/>
                <w:sz w:val="16"/>
                <w:szCs w:val="16"/>
                <w:lang w:eastAsia="en-ZA"/>
              </w:rPr>
              <w:t>Debtor Authorization Required Code</w:t>
            </w:r>
          </w:p>
        </w:tc>
        <w:tc>
          <w:tcPr>
            <w:tcW w:w="1040" w:type="pct"/>
            <w:tcBorders>
              <w:top w:val="nil"/>
              <w:left w:val="nil"/>
              <w:bottom w:val="single" w:color="auto" w:sz="4" w:space="0"/>
              <w:right w:val="single" w:color="auto" w:sz="4" w:space="0"/>
            </w:tcBorders>
            <w:shd w:val="clear" w:color="auto" w:fill="D9D9D9" w:themeFill="background1" w:themeFillShade="D9"/>
            <w:vAlign w:val="center"/>
            <w:hideMark/>
          </w:tcPr>
          <w:p w:rsidRPr="00F95CC3" w:rsidR="00EB3AF5" w:rsidRDefault="00EB3AF5" w14:paraId="1B822682" w14:textId="77777777">
            <w:pPr>
              <w:rPr>
                <w:rFonts w:eastAsia="Times New Roman" w:cs="Calibri"/>
                <w:b/>
                <w:bCs/>
                <w:sz w:val="16"/>
                <w:szCs w:val="16"/>
                <w:lang w:eastAsia="en-ZA"/>
              </w:rPr>
            </w:pPr>
            <w:r w:rsidRPr="00F95CC3">
              <w:rPr>
                <w:rFonts w:eastAsia="Times New Roman" w:cs="Calibri"/>
                <w:b/>
                <w:bCs/>
                <w:sz w:val="16"/>
                <w:szCs w:val="16"/>
                <w:lang w:eastAsia="en-ZA"/>
              </w:rPr>
              <w:t>Initiating Service</w:t>
            </w:r>
          </w:p>
        </w:tc>
        <w:tc>
          <w:tcPr>
            <w:tcW w:w="467" w:type="pct"/>
            <w:tcBorders>
              <w:top w:val="nil"/>
              <w:left w:val="nil"/>
              <w:bottom w:val="single" w:color="auto" w:sz="4" w:space="0"/>
              <w:right w:val="single" w:color="auto" w:sz="4" w:space="0"/>
            </w:tcBorders>
            <w:shd w:val="clear" w:color="auto" w:fill="D9D9D9" w:themeFill="background1" w:themeFillShade="D9"/>
            <w:vAlign w:val="center"/>
            <w:hideMark/>
          </w:tcPr>
          <w:p w:rsidRPr="00F95CC3" w:rsidR="00EB3AF5" w:rsidRDefault="00EB3AF5" w14:paraId="6B0C0A30" w14:textId="77777777">
            <w:pPr>
              <w:rPr>
                <w:rFonts w:eastAsia="Times New Roman" w:cs="Calibri"/>
                <w:b/>
                <w:bCs/>
                <w:sz w:val="16"/>
                <w:szCs w:val="16"/>
                <w:lang w:eastAsia="en-ZA"/>
              </w:rPr>
            </w:pPr>
            <w:r w:rsidRPr="00F95CC3">
              <w:rPr>
                <w:rFonts w:eastAsia="Times New Roman" w:cs="Calibri"/>
                <w:b/>
                <w:bCs/>
                <w:sz w:val="16"/>
                <w:szCs w:val="16"/>
                <w:lang w:eastAsia="en-ZA"/>
              </w:rPr>
              <w:t>Response Service</w:t>
            </w:r>
          </w:p>
        </w:tc>
        <w:tc>
          <w:tcPr>
            <w:tcW w:w="451" w:type="pct"/>
            <w:tcBorders>
              <w:top w:val="nil"/>
              <w:left w:val="nil"/>
              <w:bottom w:val="single" w:color="auto" w:sz="4" w:space="0"/>
              <w:right w:val="single" w:color="auto" w:sz="4" w:space="0"/>
            </w:tcBorders>
            <w:shd w:val="clear" w:color="auto" w:fill="D9D9D9" w:themeFill="background1" w:themeFillShade="D9"/>
            <w:vAlign w:val="center"/>
            <w:hideMark/>
          </w:tcPr>
          <w:p w:rsidRPr="00F95CC3" w:rsidR="00EB3AF5" w:rsidRDefault="00EB3AF5" w14:paraId="47EFBFC9" w14:textId="77777777">
            <w:pPr>
              <w:rPr>
                <w:rFonts w:eastAsia="Times New Roman" w:cs="Calibri"/>
                <w:b/>
                <w:bCs/>
                <w:sz w:val="16"/>
                <w:szCs w:val="16"/>
                <w:lang w:eastAsia="en-ZA"/>
              </w:rPr>
            </w:pPr>
            <w:r w:rsidRPr="00F95CC3">
              <w:rPr>
                <w:rFonts w:eastAsia="Times New Roman" w:cs="Calibri"/>
                <w:b/>
                <w:bCs/>
                <w:sz w:val="16"/>
                <w:szCs w:val="16"/>
                <w:lang w:eastAsia="en-ZA"/>
              </w:rPr>
              <w:t>Initiation Party</w:t>
            </w:r>
          </w:p>
        </w:tc>
        <w:tc>
          <w:tcPr>
            <w:tcW w:w="553" w:type="pct"/>
            <w:tcBorders>
              <w:top w:val="nil"/>
              <w:left w:val="nil"/>
              <w:bottom w:val="single" w:color="auto" w:sz="4" w:space="0"/>
              <w:right w:val="single" w:color="auto" w:sz="4" w:space="0"/>
            </w:tcBorders>
            <w:shd w:val="clear" w:color="auto" w:fill="D9D9D9" w:themeFill="background1" w:themeFillShade="D9"/>
            <w:vAlign w:val="center"/>
            <w:hideMark/>
          </w:tcPr>
          <w:p w:rsidRPr="00F95CC3" w:rsidR="00EB3AF5" w:rsidRDefault="00EB3AF5" w14:paraId="539D4EAC" w14:textId="77777777">
            <w:pPr>
              <w:rPr>
                <w:rFonts w:eastAsia="Times New Roman" w:cs="Calibri"/>
                <w:b/>
                <w:bCs/>
                <w:sz w:val="16"/>
                <w:szCs w:val="16"/>
                <w:lang w:eastAsia="en-ZA"/>
              </w:rPr>
            </w:pPr>
            <w:r w:rsidRPr="00F95CC3">
              <w:rPr>
                <w:rFonts w:eastAsia="Times New Roman" w:cs="Calibri"/>
                <w:b/>
                <w:bCs/>
                <w:sz w:val="16"/>
                <w:szCs w:val="16"/>
                <w:lang w:eastAsia="en-ZA"/>
              </w:rPr>
              <w:t>Receiving and Responding Party</w:t>
            </w:r>
          </w:p>
        </w:tc>
        <w:tc>
          <w:tcPr>
            <w:tcW w:w="273" w:type="pct"/>
            <w:tcBorders>
              <w:top w:val="nil"/>
              <w:left w:val="nil"/>
              <w:bottom w:val="single" w:color="auto" w:sz="4" w:space="0"/>
              <w:right w:val="single" w:color="auto" w:sz="4" w:space="0"/>
            </w:tcBorders>
            <w:shd w:val="clear" w:color="auto" w:fill="D9D9D9" w:themeFill="background1" w:themeFillShade="D9"/>
            <w:vAlign w:val="center"/>
            <w:hideMark/>
          </w:tcPr>
          <w:p w:rsidRPr="00F95CC3" w:rsidR="00EB3AF5" w:rsidRDefault="00EB3AF5" w14:paraId="54DFEF5B" w14:textId="77777777">
            <w:pPr>
              <w:rPr>
                <w:rFonts w:eastAsia="Times New Roman" w:cs="Calibri"/>
                <w:b/>
                <w:bCs/>
                <w:sz w:val="16"/>
                <w:szCs w:val="16"/>
                <w:lang w:eastAsia="en-ZA"/>
              </w:rPr>
            </w:pPr>
            <w:r w:rsidRPr="00F95CC3">
              <w:rPr>
                <w:rFonts w:eastAsia="Times New Roman" w:cs="Calibri"/>
                <w:b/>
                <w:bCs/>
                <w:sz w:val="16"/>
                <w:szCs w:val="16"/>
                <w:lang w:eastAsia="en-ZA"/>
              </w:rPr>
              <w:t>ACH</w:t>
            </w:r>
          </w:p>
        </w:tc>
        <w:tc>
          <w:tcPr>
            <w:tcW w:w="701" w:type="pct"/>
            <w:vMerge/>
            <w:tcBorders>
              <w:top w:val="single" w:color="auto" w:sz="4" w:space="0"/>
              <w:left w:val="single" w:color="auto" w:sz="4" w:space="0"/>
              <w:bottom w:val="single" w:color="auto" w:sz="4" w:space="0"/>
              <w:right w:val="single" w:color="auto" w:sz="4" w:space="0"/>
            </w:tcBorders>
            <w:vAlign w:val="center"/>
            <w:hideMark/>
          </w:tcPr>
          <w:p w:rsidRPr="00F95CC3" w:rsidR="00EB3AF5" w:rsidRDefault="00EB3AF5" w14:paraId="2DEE4BDA" w14:textId="77777777">
            <w:pPr>
              <w:rPr>
                <w:rFonts w:eastAsia="Times New Roman" w:cs="Calibri"/>
                <w:b/>
                <w:bCs/>
                <w:sz w:val="16"/>
                <w:szCs w:val="16"/>
                <w:lang w:eastAsia="en-ZA"/>
              </w:rPr>
            </w:pPr>
          </w:p>
        </w:tc>
      </w:tr>
      <w:tr w:rsidRPr="00F95CC3" w:rsidR="00EB3AF5" w:rsidTr="00B37CFE" w14:paraId="1BF0C650" w14:textId="77777777">
        <w:trPr>
          <w:trHeight w:val="288"/>
        </w:trPr>
        <w:tc>
          <w:tcPr>
            <w:tcW w:w="1514" w:type="pct"/>
            <w:tcBorders>
              <w:top w:val="nil"/>
              <w:left w:val="single" w:color="auto" w:sz="4" w:space="0"/>
              <w:bottom w:val="single" w:color="auto" w:sz="4" w:space="0"/>
              <w:right w:val="single" w:color="auto" w:sz="4" w:space="0"/>
            </w:tcBorders>
            <w:noWrap/>
            <w:vAlign w:val="center"/>
            <w:hideMark/>
          </w:tcPr>
          <w:p w:rsidRPr="00F95CC3" w:rsidR="00EB3AF5" w:rsidRDefault="00EB3AF5" w14:paraId="2EADC05E" w14:textId="77777777">
            <w:pPr>
              <w:rPr>
                <w:rFonts w:eastAsia="Times New Roman" w:cs="Calibri"/>
                <w:sz w:val="16"/>
                <w:szCs w:val="16"/>
                <w:lang w:eastAsia="en-ZA"/>
              </w:rPr>
            </w:pPr>
            <w:r w:rsidRPr="00F95CC3">
              <w:rPr>
                <w:rFonts w:eastAsia="Times New Roman" w:cs="Calibri"/>
                <w:sz w:val="16"/>
                <w:szCs w:val="16"/>
                <w:lang w:eastAsia="en-ZA"/>
              </w:rPr>
              <w:t>227</w:t>
            </w:r>
          </w:p>
        </w:tc>
        <w:tc>
          <w:tcPr>
            <w:tcW w:w="1040" w:type="pct"/>
            <w:tcBorders>
              <w:top w:val="nil"/>
              <w:left w:val="nil"/>
              <w:bottom w:val="single" w:color="auto" w:sz="4" w:space="0"/>
              <w:right w:val="single" w:color="auto" w:sz="4" w:space="0"/>
            </w:tcBorders>
            <w:noWrap/>
            <w:vAlign w:val="center"/>
            <w:hideMark/>
          </w:tcPr>
          <w:p w:rsidRPr="00F95CC3" w:rsidR="00EB3AF5" w:rsidRDefault="00EB3AF5" w14:paraId="5AB99024" w14:textId="77777777">
            <w:pPr>
              <w:rPr>
                <w:rFonts w:eastAsia="Times New Roman" w:cs="Calibri"/>
                <w:sz w:val="16"/>
                <w:szCs w:val="16"/>
                <w:lang w:eastAsia="en-ZA"/>
              </w:rPr>
            </w:pPr>
            <w:r w:rsidRPr="00F95CC3">
              <w:rPr>
                <w:rFonts w:eastAsia="Times New Roman" w:cs="Calibri"/>
                <w:sz w:val="16"/>
                <w:szCs w:val="16"/>
                <w:lang w:eastAsia="en-ZA"/>
              </w:rPr>
              <w:t>MANIN</w:t>
            </w:r>
          </w:p>
        </w:tc>
        <w:tc>
          <w:tcPr>
            <w:tcW w:w="467" w:type="pct"/>
            <w:tcBorders>
              <w:top w:val="nil"/>
              <w:left w:val="nil"/>
              <w:bottom w:val="single" w:color="auto" w:sz="4" w:space="0"/>
              <w:right w:val="single" w:color="auto" w:sz="4" w:space="0"/>
            </w:tcBorders>
            <w:noWrap/>
            <w:vAlign w:val="center"/>
            <w:hideMark/>
          </w:tcPr>
          <w:p w:rsidRPr="00F95CC3" w:rsidR="00EB3AF5" w:rsidRDefault="00EB3AF5" w14:paraId="1BDBA58C" w14:textId="77777777">
            <w:pPr>
              <w:rPr>
                <w:rFonts w:eastAsia="Times New Roman" w:cs="Calibri"/>
                <w:sz w:val="16"/>
                <w:szCs w:val="16"/>
                <w:lang w:eastAsia="en-ZA"/>
              </w:rPr>
            </w:pPr>
            <w:r w:rsidRPr="00F95CC3">
              <w:rPr>
                <w:rFonts w:eastAsia="Times New Roman" w:cs="Calibri"/>
                <w:sz w:val="16"/>
                <w:szCs w:val="16"/>
                <w:lang w:eastAsia="en-ZA"/>
              </w:rPr>
              <w:t>STMAN</w:t>
            </w:r>
          </w:p>
        </w:tc>
        <w:tc>
          <w:tcPr>
            <w:tcW w:w="451" w:type="pct"/>
            <w:tcBorders>
              <w:top w:val="nil"/>
              <w:left w:val="nil"/>
              <w:bottom w:val="single" w:color="auto" w:sz="4" w:space="0"/>
              <w:right w:val="single" w:color="auto" w:sz="4" w:space="0"/>
            </w:tcBorders>
            <w:noWrap/>
            <w:vAlign w:val="center"/>
            <w:hideMark/>
          </w:tcPr>
          <w:p w:rsidRPr="00F95CC3" w:rsidR="00EB3AF5" w:rsidRDefault="00EB3AF5" w14:paraId="546AB7FC" w14:textId="77777777">
            <w:pPr>
              <w:jc w:val="right"/>
              <w:rPr>
                <w:rFonts w:eastAsia="Times New Roman" w:cs="Calibri"/>
                <w:sz w:val="16"/>
                <w:szCs w:val="16"/>
                <w:lang w:eastAsia="en-ZA"/>
              </w:rPr>
            </w:pPr>
            <w:r w:rsidRPr="00F95CC3">
              <w:rPr>
                <w:rFonts w:eastAsia="Times New Roman" w:cs="Calibri"/>
                <w:sz w:val="16"/>
                <w:szCs w:val="16"/>
                <w:lang w:eastAsia="en-ZA"/>
              </w:rPr>
              <w:t>60</w:t>
            </w:r>
          </w:p>
        </w:tc>
        <w:tc>
          <w:tcPr>
            <w:tcW w:w="553" w:type="pct"/>
            <w:tcBorders>
              <w:top w:val="nil"/>
              <w:left w:val="nil"/>
              <w:bottom w:val="single" w:color="auto" w:sz="4" w:space="0"/>
              <w:right w:val="single" w:color="auto" w:sz="4" w:space="0"/>
            </w:tcBorders>
            <w:noWrap/>
            <w:vAlign w:val="center"/>
            <w:hideMark/>
          </w:tcPr>
          <w:p w:rsidRPr="00F95CC3" w:rsidR="00EB3AF5" w:rsidRDefault="00EB3AF5" w14:paraId="1D212D5E" w14:textId="77777777">
            <w:pPr>
              <w:jc w:val="right"/>
              <w:rPr>
                <w:rFonts w:eastAsia="Times New Roman" w:cs="Calibri"/>
                <w:sz w:val="16"/>
                <w:szCs w:val="16"/>
                <w:lang w:eastAsia="en-ZA"/>
              </w:rPr>
            </w:pPr>
            <w:r w:rsidRPr="00F95CC3">
              <w:rPr>
                <w:rFonts w:eastAsia="Times New Roman" w:cs="Calibri"/>
                <w:sz w:val="16"/>
                <w:szCs w:val="16"/>
                <w:lang w:eastAsia="en-ZA"/>
              </w:rPr>
              <w:t>50</w:t>
            </w:r>
          </w:p>
        </w:tc>
        <w:tc>
          <w:tcPr>
            <w:tcW w:w="273" w:type="pct"/>
            <w:tcBorders>
              <w:top w:val="nil"/>
              <w:left w:val="nil"/>
              <w:bottom w:val="single" w:color="auto" w:sz="4" w:space="0"/>
              <w:right w:val="single" w:color="auto" w:sz="4" w:space="0"/>
            </w:tcBorders>
            <w:noWrap/>
            <w:vAlign w:val="center"/>
            <w:hideMark/>
          </w:tcPr>
          <w:p w:rsidRPr="00F95CC3" w:rsidR="00EB3AF5" w:rsidRDefault="00EB3AF5" w14:paraId="1CD63B6E" w14:textId="77777777">
            <w:pPr>
              <w:jc w:val="right"/>
              <w:rPr>
                <w:rFonts w:eastAsia="Times New Roman" w:cs="Calibri"/>
                <w:sz w:val="16"/>
                <w:szCs w:val="16"/>
                <w:lang w:eastAsia="en-ZA"/>
              </w:rPr>
            </w:pPr>
            <w:r w:rsidRPr="00F95CC3">
              <w:rPr>
                <w:rFonts w:eastAsia="Times New Roman" w:cs="Calibri"/>
                <w:sz w:val="16"/>
                <w:szCs w:val="16"/>
                <w:lang w:eastAsia="en-ZA"/>
              </w:rPr>
              <w:t>140</w:t>
            </w:r>
          </w:p>
        </w:tc>
        <w:tc>
          <w:tcPr>
            <w:tcW w:w="701" w:type="pct"/>
            <w:tcBorders>
              <w:top w:val="nil"/>
              <w:left w:val="nil"/>
              <w:bottom w:val="single" w:color="auto" w:sz="4" w:space="0"/>
              <w:right w:val="single" w:color="auto" w:sz="4" w:space="0"/>
            </w:tcBorders>
            <w:vAlign w:val="center"/>
            <w:hideMark/>
          </w:tcPr>
          <w:p w:rsidRPr="00F95CC3" w:rsidR="00EB3AF5" w:rsidRDefault="00EB3AF5" w14:paraId="61B29AFD" w14:textId="77777777">
            <w:pPr>
              <w:rPr>
                <w:rFonts w:eastAsia="Times New Roman" w:cs="Calibri"/>
                <w:sz w:val="16"/>
                <w:szCs w:val="16"/>
                <w:lang w:eastAsia="en-ZA"/>
              </w:rPr>
            </w:pPr>
            <w:r w:rsidRPr="00F95CC3">
              <w:rPr>
                <w:rFonts w:eastAsia="Times New Roman" w:cs="Calibri"/>
                <w:sz w:val="16"/>
                <w:szCs w:val="16"/>
                <w:lang w:eastAsia="en-ZA"/>
              </w:rPr>
              <w:t>The debtor bank must send back the pacs.002 response within 50s.</w:t>
            </w:r>
          </w:p>
        </w:tc>
      </w:tr>
      <w:tr w:rsidRPr="00F95CC3" w:rsidR="00EB3AF5" w:rsidTr="00B37CFE" w14:paraId="2285F94F" w14:textId="77777777">
        <w:trPr>
          <w:trHeight w:val="288"/>
        </w:trPr>
        <w:tc>
          <w:tcPr>
            <w:tcW w:w="1514" w:type="pct"/>
            <w:tcBorders>
              <w:top w:val="nil"/>
              <w:left w:val="single" w:color="auto" w:sz="4" w:space="0"/>
              <w:bottom w:val="single" w:color="auto" w:sz="4" w:space="0"/>
              <w:right w:val="single" w:color="auto" w:sz="4" w:space="0"/>
            </w:tcBorders>
            <w:noWrap/>
            <w:vAlign w:val="center"/>
            <w:hideMark/>
          </w:tcPr>
          <w:p w:rsidRPr="00F95CC3" w:rsidR="00EB3AF5" w:rsidRDefault="00EB3AF5" w14:paraId="7EF49BD6"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227</w:t>
            </w:r>
          </w:p>
        </w:tc>
        <w:tc>
          <w:tcPr>
            <w:tcW w:w="1040" w:type="pct"/>
            <w:tcBorders>
              <w:top w:val="nil"/>
              <w:left w:val="nil"/>
              <w:bottom w:val="single" w:color="auto" w:sz="4" w:space="0"/>
              <w:right w:val="single" w:color="auto" w:sz="4" w:space="0"/>
            </w:tcBorders>
            <w:noWrap/>
            <w:vAlign w:val="center"/>
            <w:hideMark/>
          </w:tcPr>
          <w:p w:rsidRPr="00F95CC3" w:rsidR="00EB3AF5" w:rsidRDefault="00EB3AF5" w14:paraId="090B6A77"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MANDR</w:t>
            </w:r>
          </w:p>
        </w:tc>
        <w:tc>
          <w:tcPr>
            <w:tcW w:w="467" w:type="pct"/>
            <w:tcBorders>
              <w:top w:val="nil"/>
              <w:left w:val="nil"/>
              <w:bottom w:val="single" w:color="auto" w:sz="4" w:space="0"/>
              <w:right w:val="single" w:color="auto" w:sz="4" w:space="0"/>
            </w:tcBorders>
            <w:noWrap/>
            <w:vAlign w:val="center"/>
            <w:hideMark/>
          </w:tcPr>
          <w:p w:rsidRPr="00F95CC3" w:rsidR="00EB3AF5" w:rsidRDefault="00EB3AF5" w14:paraId="16000550"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ST012</w:t>
            </w:r>
          </w:p>
        </w:tc>
        <w:tc>
          <w:tcPr>
            <w:tcW w:w="451" w:type="pct"/>
            <w:tcBorders>
              <w:top w:val="nil"/>
              <w:left w:val="nil"/>
              <w:bottom w:val="single" w:color="auto" w:sz="4" w:space="0"/>
              <w:right w:val="single" w:color="auto" w:sz="4" w:space="0"/>
            </w:tcBorders>
            <w:noWrap/>
            <w:vAlign w:val="center"/>
            <w:hideMark/>
          </w:tcPr>
          <w:p w:rsidRPr="00F95CC3" w:rsidR="00EB3AF5" w:rsidRDefault="00EB3AF5" w14:paraId="19D89CBD"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60</w:t>
            </w:r>
          </w:p>
        </w:tc>
        <w:tc>
          <w:tcPr>
            <w:tcW w:w="553" w:type="pct"/>
            <w:tcBorders>
              <w:top w:val="nil"/>
              <w:left w:val="nil"/>
              <w:bottom w:val="single" w:color="auto" w:sz="4" w:space="0"/>
              <w:right w:val="single" w:color="auto" w:sz="4" w:space="0"/>
            </w:tcBorders>
            <w:noWrap/>
            <w:vAlign w:val="center"/>
            <w:hideMark/>
          </w:tcPr>
          <w:p w:rsidRPr="00F95CC3" w:rsidR="00EB3AF5" w:rsidRDefault="00EB3AF5" w14:paraId="2601CDDC"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50</w:t>
            </w:r>
          </w:p>
        </w:tc>
        <w:tc>
          <w:tcPr>
            <w:tcW w:w="273" w:type="pct"/>
            <w:tcBorders>
              <w:top w:val="nil"/>
              <w:left w:val="nil"/>
              <w:bottom w:val="single" w:color="auto" w:sz="4" w:space="0"/>
              <w:right w:val="single" w:color="auto" w:sz="4" w:space="0"/>
            </w:tcBorders>
            <w:noWrap/>
            <w:vAlign w:val="center"/>
            <w:hideMark/>
          </w:tcPr>
          <w:p w:rsidRPr="00F95CC3" w:rsidR="00EB3AF5" w:rsidRDefault="00EB3AF5" w14:paraId="2E434A8A"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140</w:t>
            </w:r>
          </w:p>
        </w:tc>
        <w:tc>
          <w:tcPr>
            <w:tcW w:w="701" w:type="pct"/>
            <w:tcBorders>
              <w:top w:val="nil"/>
              <w:left w:val="nil"/>
              <w:bottom w:val="single" w:color="auto" w:sz="4" w:space="0"/>
              <w:right w:val="single" w:color="auto" w:sz="4" w:space="0"/>
            </w:tcBorders>
            <w:vAlign w:val="center"/>
            <w:hideMark/>
          </w:tcPr>
          <w:p w:rsidRPr="00F95CC3" w:rsidR="00EB3AF5" w:rsidRDefault="00EB3AF5" w14:paraId="668F4CE6"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The creditor bank must send back the pacs.002 response within 50s.</w:t>
            </w:r>
          </w:p>
        </w:tc>
      </w:tr>
      <w:tr w:rsidRPr="00F95CC3" w:rsidR="00EB3AF5" w:rsidTr="00B37CFE" w14:paraId="096202CD" w14:textId="77777777">
        <w:trPr>
          <w:trHeight w:val="420"/>
        </w:trPr>
        <w:tc>
          <w:tcPr>
            <w:tcW w:w="1514" w:type="pct"/>
            <w:tcBorders>
              <w:top w:val="nil"/>
              <w:left w:val="single" w:color="auto" w:sz="4" w:space="0"/>
              <w:bottom w:val="single" w:color="auto" w:sz="4" w:space="0"/>
              <w:right w:val="single" w:color="auto" w:sz="4" w:space="0"/>
            </w:tcBorders>
            <w:noWrap/>
            <w:vAlign w:val="center"/>
            <w:hideMark/>
          </w:tcPr>
          <w:p w:rsidRPr="00F95CC3" w:rsidR="00EB3AF5" w:rsidRDefault="00EB3AF5" w14:paraId="08BA18CE"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227</w:t>
            </w:r>
          </w:p>
        </w:tc>
        <w:tc>
          <w:tcPr>
            <w:tcW w:w="1040" w:type="pct"/>
            <w:tcBorders>
              <w:top w:val="nil"/>
              <w:left w:val="nil"/>
              <w:bottom w:val="single" w:color="auto" w:sz="4" w:space="0"/>
              <w:right w:val="single" w:color="auto" w:sz="4" w:space="0"/>
            </w:tcBorders>
            <w:noWrap/>
            <w:vAlign w:val="center"/>
            <w:hideMark/>
          </w:tcPr>
          <w:p w:rsidRPr="00F95CC3" w:rsidR="00EB3AF5" w:rsidRDefault="00EB3AF5" w14:paraId="665646CA"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MANIN</w:t>
            </w:r>
          </w:p>
        </w:tc>
        <w:tc>
          <w:tcPr>
            <w:tcW w:w="467" w:type="pct"/>
            <w:tcBorders>
              <w:top w:val="nil"/>
              <w:left w:val="nil"/>
              <w:bottom w:val="single" w:color="auto" w:sz="4" w:space="0"/>
              <w:right w:val="single" w:color="auto" w:sz="4" w:space="0"/>
            </w:tcBorders>
            <w:noWrap/>
            <w:vAlign w:val="center"/>
            <w:hideMark/>
          </w:tcPr>
          <w:p w:rsidRPr="00F95CC3" w:rsidR="00EB3AF5" w:rsidRDefault="00EB3AF5" w14:paraId="16E696D1"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STMVF</w:t>
            </w:r>
          </w:p>
        </w:tc>
        <w:tc>
          <w:tcPr>
            <w:tcW w:w="451" w:type="pct"/>
            <w:tcBorders>
              <w:top w:val="nil"/>
              <w:left w:val="nil"/>
              <w:bottom w:val="single" w:color="auto" w:sz="4" w:space="0"/>
              <w:right w:val="single" w:color="auto" w:sz="4" w:space="0"/>
            </w:tcBorders>
            <w:noWrap/>
            <w:vAlign w:val="center"/>
            <w:hideMark/>
          </w:tcPr>
          <w:p w:rsidRPr="00F95CC3" w:rsidR="00EB3AF5" w:rsidRDefault="00EB3AF5" w14:paraId="273484D4"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60</w:t>
            </w:r>
          </w:p>
        </w:tc>
        <w:tc>
          <w:tcPr>
            <w:tcW w:w="553" w:type="pct"/>
            <w:tcBorders>
              <w:top w:val="nil"/>
              <w:left w:val="nil"/>
              <w:bottom w:val="single" w:color="auto" w:sz="4" w:space="0"/>
              <w:right w:val="single" w:color="auto" w:sz="4" w:space="0"/>
            </w:tcBorders>
            <w:noWrap/>
            <w:vAlign w:val="center"/>
            <w:hideMark/>
          </w:tcPr>
          <w:p w:rsidRPr="00F95CC3" w:rsidR="00EB3AF5" w:rsidRDefault="00EB3AF5" w14:paraId="24D875A2"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50</w:t>
            </w:r>
          </w:p>
        </w:tc>
        <w:tc>
          <w:tcPr>
            <w:tcW w:w="273" w:type="pct"/>
            <w:tcBorders>
              <w:top w:val="nil"/>
              <w:left w:val="nil"/>
              <w:bottom w:val="single" w:color="auto" w:sz="4" w:space="0"/>
              <w:right w:val="single" w:color="auto" w:sz="4" w:space="0"/>
            </w:tcBorders>
            <w:noWrap/>
            <w:vAlign w:val="center"/>
            <w:hideMark/>
          </w:tcPr>
          <w:p w:rsidRPr="00F95CC3" w:rsidR="00EB3AF5" w:rsidRDefault="00EB3AF5" w14:paraId="1F259FAB"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N/A</w:t>
            </w:r>
          </w:p>
        </w:tc>
        <w:tc>
          <w:tcPr>
            <w:tcW w:w="701" w:type="pct"/>
            <w:tcBorders>
              <w:top w:val="nil"/>
              <w:left w:val="nil"/>
              <w:bottom w:val="single" w:color="auto" w:sz="4" w:space="0"/>
              <w:right w:val="single" w:color="auto" w:sz="4" w:space="0"/>
            </w:tcBorders>
            <w:vAlign w:val="center"/>
            <w:hideMark/>
          </w:tcPr>
          <w:p w:rsidRPr="00F95CC3" w:rsidR="00EB3AF5" w:rsidRDefault="00EB3AF5" w14:paraId="016B3878"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ACH is the receiving and responding party in this flow and must send the pacs.002 response within 50s.</w:t>
            </w:r>
          </w:p>
        </w:tc>
      </w:tr>
      <w:tr w:rsidRPr="00F95CC3" w:rsidR="00EB3AF5" w:rsidTr="00B37CFE" w14:paraId="339612D1" w14:textId="77777777">
        <w:trPr>
          <w:trHeight w:val="288"/>
        </w:trPr>
        <w:tc>
          <w:tcPr>
            <w:tcW w:w="1514" w:type="pct"/>
            <w:tcBorders>
              <w:top w:val="nil"/>
              <w:left w:val="single" w:color="auto" w:sz="4" w:space="0"/>
              <w:bottom w:val="single" w:color="auto" w:sz="4" w:space="0"/>
              <w:right w:val="single" w:color="auto" w:sz="4" w:space="0"/>
            </w:tcBorders>
            <w:noWrap/>
            <w:vAlign w:val="center"/>
            <w:hideMark/>
          </w:tcPr>
          <w:p w:rsidRPr="00F95CC3" w:rsidR="00EB3AF5" w:rsidRDefault="00EB3AF5" w14:paraId="10123696"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227</w:t>
            </w:r>
          </w:p>
        </w:tc>
        <w:tc>
          <w:tcPr>
            <w:tcW w:w="1040" w:type="pct"/>
            <w:tcBorders>
              <w:top w:val="nil"/>
              <w:left w:val="nil"/>
              <w:bottom w:val="single" w:color="auto" w:sz="4" w:space="0"/>
              <w:right w:val="single" w:color="auto" w:sz="4" w:space="0"/>
            </w:tcBorders>
            <w:noWrap/>
            <w:vAlign w:val="center"/>
            <w:hideMark/>
          </w:tcPr>
          <w:p w:rsidRPr="00F95CC3" w:rsidR="00EB3AF5" w:rsidRDefault="00EB3AF5" w14:paraId="25C4DBBE"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MANIN</w:t>
            </w:r>
          </w:p>
        </w:tc>
        <w:tc>
          <w:tcPr>
            <w:tcW w:w="467" w:type="pct"/>
            <w:tcBorders>
              <w:top w:val="nil"/>
              <w:left w:val="nil"/>
              <w:bottom w:val="single" w:color="auto" w:sz="4" w:space="0"/>
              <w:right w:val="single" w:color="auto" w:sz="4" w:space="0"/>
            </w:tcBorders>
            <w:noWrap/>
            <w:vAlign w:val="center"/>
            <w:hideMark/>
          </w:tcPr>
          <w:p w:rsidRPr="00F95CC3" w:rsidR="00EB3AF5" w:rsidRDefault="00EB3AF5" w14:paraId="0C2ECF8C"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STMDF</w:t>
            </w:r>
          </w:p>
        </w:tc>
        <w:tc>
          <w:tcPr>
            <w:tcW w:w="451" w:type="pct"/>
            <w:tcBorders>
              <w:top w:val="nil"/>
              <w:left w:val="nil"/>
              <w:bottom w:val="single" w:color="auto" w:sz="4" w:space="0"/>
              <w:right w:val="single" w:color="auto" w:sz="4" w:space="0"/>
            </w:tcBorders>
            <w:noWrap/>
            <w:vAlign w:val="center"/>
            <w:hideMark/>
          </w:tcPr>
          <w:p w:rsidRPr="00F95CC3" w:rsidR="00EB3AF5" w:rsidRDefault="00EB3AF5" w14:paraId="7ADCDC93"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60</w:t>
            </w:r>
          </w:p>
        </w:tc>
        <w:tc>
          <w:tcPr>
            <w:tcW w:w="553" w:type="pct"/>
            <w:tcBorders>
              <w:top w:val="nil"/>
              <w:left w:val="nil"/>
              <w:bottom w:val="single" w:color="auto" w:sz="4" w:space="0"/>
              <w:right w:val="single" w:color="auto" w:sz="4" w:space="0"/>
            </w:tcBorders>
            <w:noWrap/>
            <w:vAlign w:val="center"/>
            <w:hideMark/>
          </w:tcPr>
          <w:p w:rsidRPr="00F95CC3" w:rsidR="00EB3AF5" w:rsidRDefault="00EB3AF5" w14:paraId="0606EA21"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50</w:t>
            </w:r>
          </w:p>
        </w:tc>
        <w:tc>
          <w:tcPr>
            <w:tcW w:w="273" w:type="pct"/>
            <w:tcBorders>
              <w:top w:val="nil"/>
              <w:left w:val="nil"/>
              <w:bottom w:val="single" w:color="auto" w:sz="4" w:space="0"/>
              <w:right w:val="single" w:color="auto" w:sz="4" w:space="0"/>
            </w:tcBorders>
            <w:noWrap/>
            <w:vAlign w:val="center"/>
            <w:hideMark/>
          </w:tcPr>
          <w:p w:rsidRPr="00F95CC3" w:rsidR="00EB3AF5" w:rsidRDefault="00EB3AF5" w14:paraId="5250B374"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140</w:t>
            </w:r>
          </w:p>
        </w:tc>
        <w:tc>
          <w:tcPr>
            <w:tcW w:w="701" w:type="pct"/>
            <w:tcBorders>
              <w:top w:val="nil"/>
              <w:left w:val="nil"/>
              <w:bottom w:val="single" w:color="auto" w:sz="4" w:space="0"/>
              <w:right w:val="single" w:color="auto" w:sz="4" w:space="0"/>
            </w:tcBorders>
            <w:vAlign w:val="center"/>
            <w:hideMark/>
          </w:tcPr>
          <w:p w:rsidRPr="00F95CC3" w:rsidR="00EB3AF5" w:rsidRDefault="00EB3AF5" w14:paraId="7D013D35"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The debtor bank must send back the pacs.002 response within 50s.</w:t>
            </w:r>
          </w:p>
        </w:tc>
      </w:tr>
      <w:tr w:rsidRPr="00F95CC3" w:rsidR="00EB3AF5" w:rsidTr="00B37CFE" w14:paraId="7CEFB5D8" w14:textId="77777777">
        <w:trPr>
          <w:trHeight w:val="420"/>
        </w:trPr>
        <w:tc>
          <w:tcPr>
            <w:tcW w:w="1514" w:type="pct"/>
            <w:tcBorders>
              <w:top w:val="nil"/>
              <w:left w:val="single" w:color="auto" w:sz="4" w:space="0"/>
              <w:bottom w:val="single" w:color="auto" w:sz="4" w:space="0"/>
              <w:right w:val="single" w:color="auto" w:sz="4" w:space="0"/>
            </w:tcBorders>
            <w:noWrap/>
            <w:vAlign w:val="center"/>
            <w:hideMark/>
          </w:tcPr>
          <w:p w:rsidRPr="00F95CC3" w:rsidR="00EB3AF5" w:rsidRDefault="00EB3AF5" w14:paraId="1F5C9972"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227</w:t>
            </w:r>
          </w:p>
        </w:tc>
        <w:tc>
          <w:tcPr>
            <w:tcW w:w="1040" w:type="pct"/>
            <w:tcBorders>
              <w:top w:val="nil"/>
              <w:left w:val="nil"/>
              <w:bottom w:val="single" w:color="auto" w:sz="4" w:space="0"/>
              <w:right w:val="single" w:color="auto" w:sz="4" w:space="0"/>
            </w:tcBorders>
            <w:noWrap/>
            <w:vAlign w:val="center"/>
            <w:hideMark/>
          </w:tcPr>
          <w:p w:rsidRPr="00F95CC3" w:rsidR="00EB3AF5" w:rsidRDefault="00EB3AF5" w14:paraId="3E7762C3"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MANDR</w:t>
            </w:r>
          </w:p>
        </w:tc>
        <w:tc>
          <w:tcPr>
            <w:tcW w:w="467" w:type="pct"/>
            <w:tcBorders>
              <w:top w:val="nil"/>
              <w:left w:val="nil"/>
              <w:bottom w:val="single" w:color="auto" w:sz="4" w:space="0"/>
              <w:right w:val="single" w:color="auto" w:sz="4" w:space="0"/>
            </w:tcBorders>
            <w:noWrap/>
            <w:vAlign w:val="center"/>
            <w:hideMark/>
          </w:tcPr>
          <w:p w:rsidRPr="00F95CC3" w:rsidR="00EB3AF5" w:rsidRDefault="00EB3AF5" w14:paraId="05149D19"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STAVF</w:t>
            </w:r>
          </w:p>
        </w:tc>
        <w:tc>
          <w:tcPr>
            <w:tcW w:w="451" w:type="pct"/>
            <w:tcBorders>
              <w:top w:val="nil"/>
              <w:left w:val="nil"/>
              <w:bottom w:val="single" w:color="auto" w:sz="4" w:space="0"/>
              <w:right w:val="single" w:color="auto" w:sz="4" w:space="0"/>
            </w:tcBorders>
            <w:noWrap/>
            <w:vAlign w:val="center"/>
            <w:hideMark/>
          </w:tcPr>
          <w:p w:rsidRPr="00F95CC3" w:rsidR="00EB3AF5" w:rsidRDefault="00EB3AF5" w14:paraId="02DB7BC9"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60</w:t>
            </w:r>
          </w:p>
        </w:tc>
        <w:tc>
          <w:tcPr>
            <w:tcW w:w="553" w:type="pct"/>
            <w:tcBorders>
              <w:top w:val="nil"/>
              <w:left w:val="nil"/>
              <w:bottom w:val="single" w:color="auto" w:sz="4" w:space="0"/>
              <w:right w:val="single" w:color="auto" w:sz="4" w:space="0"/>
            </w:tcBorders>
            <w:noWrap/>
            <w:vAlign w:val="center"/>
            <w:hideMark/>
          </w:tcPr>
          <w:p w:rsidRPr="00F95CC3" w:rsidR="00EB3AF5" w:rsidRDefault="00EB3AF5" w14:paraId="39288E3C"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50</w:t>
            </w:r>
          </w:p>
        </w:tc>
        <w:tc>
          <w:tcPr>
            <w:tcW w:w="273" w:type="pct"/>
            <w:tcBorders>
              <w:top w:val="nil"/>
              <w:left w:val="nil"/>
              <w:bottom w:val="single" w:color="auto" w:sz="4" w:space="0"/>
              <w:right w:val="single" w:color="auto" w:sz="4" w:space="0"/>
            </w:tcBorders>
            <w:noWrap/>
            <w:vAlign w:val="center"/>
            <w:hideMark/>
          </w:tcPr>
          <w:p w:rsidRPr="00F95CC3" w:rsidR="00EB3AF5" w:rsidRDefault="00EB3AF5" w14:paraId="63E560D3" w14:textId="77777777">
            <w:pPr>
              <w:jc w:val="right"/>
              <w:rPr>
                <w:rFonts w:eastAsia="Times New Roman" w:cs="Calibri"/>
                <w:color w:val="000000"/>
                <w:sz w:val="16"/>
                <w:szCs w:val="16"/>
                <w:lang w:eastAsia="en-ZA"/>
              </w:rPr>
            </w:pPr>
            <w:r w:rsidRPr="00F95CC3">
              <w:rPr>
                <w:rFonts w:eastAsia="Times New Roman" w:cs="Calibri"/>
                <w:color w:val="000000"/>
                <w:sz w:val="16"/>
                <w:szCs w:val="16"/>
                <w:lang w:eastAsia="en-ZA"/>
              </w:rPr>
              <w:t>N/A</w:t>
            </w:r>
          </w:p>
        </w:tc>
        <w:tc>
          <w:tcPr>
            <w:tcW w:w="701" w:type="pct"/>
            <w:tcBorders>
              <w:top w:val="nil"/>
              <w:left w:val="nil"/>
              <w:bottom w:val="single" w:color="auto" w:sz="4" w:space="0"/>
              <w:right w:val="single" w:color="auto" w:sz="4" w:space="0"/>
            </w:tcBorders>
            <w:vAlign w:val="center"/>
            <w:hideMark/>
          </w:tcPr>
          <w:p w:rsidRPr="00F95CC3" w:rsidR="00EB3AF5" w:rsidRDefault="00EB3AF5" w14:paraId="71C06500" w14:textId="77777777">
            <w:pPr>
              <w:rPr>
                <w:rFonts w:eastAsia="Times New Roman" w:cs="Calibri"/>
                <w:color w:val="000000"/>
                <w:sz w:val="16"/>
                <w:szCs w:val="16"/>
                <w:lang w:eastAsia="en-ZA"/>
              </w:rPr>
            </w:pPr>
            <w:r w:rsidRPr="00F95CC3">
              <w:rPr>
                <w:rFonts w:eastAsia="Times New Roman" w:cs="Calibri"/>
                <w:color w:val="000000"/>
                <w:sz w:val="16"/>
                <w:szCs w:val="16"/>
                <w:lang w:eastAsia="en-ZA"/>
              </w:rPr>
              <w:t>ACH is the receiving and responding party in this flow and must send the pacs.002 response within 50s.</w:t>
            </w:r>
          </w:p>
        </w:tc>
      </w:tr>
      <w:tr w:rsidRPr="00F95CC3" w:rsidR="00EB3AF5" w:rsidTr="00B37CFE" w14:paraId="52052AAB" w14:textId="77777777">
        <w:trPr>
          <w:trHeight w:val="288"/>
        </w:trPr>
        <w:tc>
          <w:tcPr>
            <w:tcW w:w="1514" w:type="pct"/>
            <w:noWrap/>
            <w:vAlign w:val="center"/>
            <w:hideMark/>
          </w:tcPr>
          <w:p w:rsidRPr="00F95CC3" w:rsidR="00EB3AF5" w:rsidRDefault="00EB3AF5" w14:paraId="1320219F" w14:textId="77777777">
            <w:pPr>
              <w:rPr>
                <w:rFonts w:eastAsia="Times New Roman" w:cs="Calibri"/>
                <w:color w:val="000000"/>
                <w:sz w:val="16"/>
                <w:szCs w:val="16"/>
                <w:lang w:eastAsia="en-ZA"/>
              </w:rPr>
            </w:pPr>
          </w:p>
        </w:tc>
        <w:tc>
          <w:tcPr>
            <w:tcW w:w="1040" w:type="pct"/>
            <w:noWrap/>
            <w:vAlign w:val="center"/>
            <w:hideMark/>
          </w:tcPr>
          <w:p w:rsidRPr="00F95CC3" w:rsidR="00EB3AF5" w:rsidRDefault="00EB3AF5" w14:paraId="52B697DE" w14:textId="77777777">
            <w:pPr>
              <w:rPr>
                <w:rFonts w:cs="Calibri"/>
                <w:sz w:val="16"/>
                <w:szCs w:val="16"/>
                <w:lang w:eastAsia="en-ZA"/>
              </w:rPr>
            </w:pPr>
          </w:p>
        </w:tc>
        <w:tc>
          <w:tcPr>
            <w:tcW w:w="467" w:type="pct"/>
            <w:noWrap/>
            <w:vAlign w:val="center"/>
            <w:hideMark/>
          </w:tcPr>
          <w:p w:rsidRPr="00F95CC3" w:rsidR="00EB3AF5" w:rsidRDefault="00EB3AF5" w14:paraId="41ED07F3" w14:textId="77777777">
            <w:pPr>
              <w:rPr>
                <w:rFonts w:cs="Calibri"/>
                <w:sz w:val="16"/>
                <w:szCs w:val="16"/>
                <w:lang w:eastAsia="en-ZA"/>
              </w:rPr>
            </w:pPr>
          </w:p>
        </w:tc>
        <w:tc>
          <w:tcPr>
            <w:tcW w:w="451" w:type="pct"/>
            <w:noWrap/>
            <w:vAlign w:val="center"/>
            <w:hideMark/>
          </w:tcPr>
          <w:p w:rsidRPr="00F95CC3" w:rsidR="00EB3AF5" w:rsidRDefault="00EB3AF5" w14:paraId="3D56C91F" w14:textId="77777777">
            <w:pPr>
              <w:rPr>
                <w:rFonts w:cs="Calibri"/>
                <w:sz w:val="16"/>
                <w:szCs w:val="16"/>
                <w:lang w:eastAsia="en-ZA"/>
              </w:rPr>
            </w:pPr>
          </w:p>
        </w:tc>
        <w:tc>
          <w:tcPr>
            <w:tcW w:w="553" w:type="pct"/>
            <w:noWrap/>
            <w:vAlign w:val="center"/>
            <w:hideMark/>
          </w:tcPr>
          <w:p w:rsidRPr="00F95CC3" w:rsidR="00EB3AF5" w:rsidRDefault="00EB3AF5" w14:paraId="456E8DEB" w14:textId="77777777">
            <w:pPr>
              <w:rPr>
                <w:rFonts w:cs="Calibri"/>
                <w:sz w:val="16"/>
                <w:szCs w:val="16"/>
                <w:lang w:eastAsia="en-ZA"/>
              </w:rPr>
            </w:pPr>
          </w:p>
        </w:tc>
        <w:tc>
          <w:tcPr>
            <w:tcW w:w="273" w:type="pct"/>
            <w:noWrap/>
            <w:vAlign w:val="center"/>
            <w:hideMark/>
          </w:tcPr>
          <w:p w:rsidRPr="00F95CC3" w:rsidR="00EB3AF5" w:rsidRDefault="00EB3AF5" w14:paraId="3D473A2D" w14:textId="77777777">
            <w:pPr>
              <w:rPr>
                <w:rFonts w:cs="Calibri"/>
                <w:sz w:val="16"/>
                <w:szCs w:val="16"/>
                <w:lang w:eastAsia="en-ZA"/>
              </w:rPr>
            </w:pPr>
          </w:p>
        </w:tc>
        <w:tc>
          <w:tcPr>
            <w:tcW w:w="701" w:type="pct"/>
            <w:vAlign w:val="center"/>
            <w:hideMark/>
          </w:tcPr>
          <w:p w:rsidRPr="00F95CC3" w:rsidR="00EB3AF5" w:rsidRDefault="00EB3AF5" w14:paraId="708FA6F6" w14:textId="77777777">
            <w:pPr>
              <w:rPr>
                <w:rFonts w:cs="Calibri"/>
                <w:sz w:val="16"/>
                <w:szCs w:val="16"/>
                <w:lang w:eastAsia="en-ZA"/>
              </w:rPr>
            </w:pPr>
          </w:p>
        </w:tc>
      </w:tr>
    </w:tbl>
    <w:p w:rsidR="00EB3AF5" w:rsidRDefault="00EB3AF5" w14:paraId="425AD413" w14:textId="77777777">
      <w:pPr>
        <w:rPr>
          <w:b/>
        </w:rPr>
      </w:pPr>
    </w:p>
    <w:p w:rsidR="00455C9C" w:rsidRDefault="00455C9C" w14:paraId="7991284F" w14:textId="24AFE92C">
      <w:pPr>
        <w:rPr>
          <w:b/>
        </w:rPr>
      </w:pPr>
      <w:r>
        <w:rPr>
          <w:b/>
        </w:rPr>
        <w:br w:type="page"/>
      </w:r>
    </w:p>
    <w:p w:rsidR="00EB3AF5" w:rsidRDefault="00EB3AF5" w14:paraId="4FB1037E" w14:textId="77777777">
      <w:pPr>
        <w:rPr>
          <w:b/>
        </w:rPr>
      </w:pPr>
    </w:p>
    <w:p w:rsidRPr="00A42B65" w:rsidR="00503EF9" w:rsidP="00E92BA0" w:rsidRDefault="00503EF9" w14:paraId="50C46904" w14:textId="77777777">
      <w:pPr>
        <w:rPr>
          <w:b/>
        </w:rPr>
      </w:pPr>
      <w:r w:rsidRPr="002D6E2C">
        <w:rPr>
          <w:b/>
        </w:rPr>
        <w:t>Mandate Initiation Request Real Time Process</w:t>
      </w:r>
      <w:r>
        <w:rPr>
          <w:b/>
        </w:rPr>
        <w:t xml:space="preserve"> – Real Time Authorisation</w:t>
      </w:r>
      <w:r w:rsidRPr="002D6E2C">
        <w:rPr>
          <w:b/>
        </w:rPr>
        <w:t>:</w:t>
      </w:r>
      <w:r w:rsidRPr="00A42B65">
        <w:rPr>
          <w:b/>
        </w:rPr>
        <w:t xml:space="preserve"> </w:t>
      </w:r>
    </w:p>
    <w:p w:rsidRPr="00A42B65" w:rsidR="00503EF9" w:rsidP="00E92BA0" w:rsidRDefault="00503EF9" w14:paraId="19FDA449" w14:textId="77777777">
      <w:pPr>
        <w:rPr>
          <w:b/>
        </w:rPr>
      </w:pPr>
      <w:r w:rsidRPr="00A42B65">
        <w:rPr>
          <w:b/>
        </w:rPr>
        <w:t>(</w:t>
      </w:r>
      <w:r w:rsidRPr="00A42B65" w:rsidR="00657722">
        <w:rPr>
          <w:b/>
        </w:rPr>
        <w:t>Where</w:t>
      </w:r>
      <w:r w:rsidRPr="00A42B65">
        <w:rPr>
          <w:b/>
        </w:rPr>
        <w:t xml:space="preserve"> Debtor Authentication Required = 0229 or 0230)</w:t>
      </w:r>
    </w:p>
    <w:p w:rsidR="00503EF9" w:rsidP="00E92BA0" w:rsidRDefault="00503EF9" w14:paraId="3294323A" w14:textId="77777777">
      <w:pPr>
        <w:rPr>
          <w:b/>
        </w:rPr>
      </w:pPr>
    </w:p>
    <w:p w:rsidR="00503EF9" w:rsidP="00E92BA0" w:rsidRDefault="00F96BC2" w14:paraId="7A57AD43" w14:textId="77777777">
      <w:r>
        <w:rPr>
          <w:noProof/>
          <w:lang w:val="en-US"/>
        </w:rPr>
        <w:drawing>
          <wp:inline distT="0" distB="0" distL="0" distR="0" wp14:anchorId="643D4746" wp14:editId="1DE42C50">
            <wp:extent cx="5724525" cy="34766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inline>
        </w:drawing>
      </w:r>
    </w:p>
    <w:p w:rsidR="00503EF9" w:rsidP="00E92BA0" w:rsidRDefault="00503EF9" w14:paraId="109EED83" w14:textId="77777777"/>
    <w:p w:rsidRPr="002D6E2C" w:rsidR="00503EF9" w:rsidP="00E92BA0" w:rsidRDefault="00503EF9" w14:paraId="3C0A6BF8" w14:textId="77777777"/>
    <w:p w:rsidRPr="002D6E2C" w:rsidR="00503EF9" w:rsidP="002C2973" w:rsidRDefault="00503EF9" w14:paraId="76DCD777"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503EF9" w:rsidP="00E92BA0" w:rsidRDefault="00503EF9" w14:paraId="1142F049" w14:textId="77777777">
      <w:r w:rsidRPr="002D6E2C">
        <w:t>Message format to be determined by the Creditor Bank, but message sent to Creditor Bank must contain all the data elements needed to create the mandat</w:t>
      </w:r>
      <w:r>
        <w:t>e initiation request (pain.009) and must include a request for real time authorisation.</w:t>
      </w:r>
    </w:p>
    <w:p w:rsidRPr="002D6E2C" w:rsidR="00503EF9" w:rsidP="00E92BA0" w:rsidRDefault="00503EF9" w14:paraId="5008E454" w14:textId="77777777"/>
    <w:p w:rsidRPr="002D6E2C" w:rsidR="00503EF9" w:rsidP="002C2973" w:rsidRDefault="00503EF9" w14:paraId="002C531F"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sends mandate initiation request (</w:t>
      </w:r>
      <w:hyperlink w:history="1" w:anchor="_Mandate_Initiation_Request_1">
        <w:r>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ACH.</w:t>
      </w:r>
    </w:p>
    <w:p w:rsidRPr="002D6E2C" w:rsidR="00503EF9" w:rsidP="00E92BA0" w:rsidRDefault="00503EF9" w14:paraId="3F7D6F41" w14:textId="77777777">
      <w:r w:rsidRPr="002D6E2C">
        <w:t xml:space="preserve">Creditor Bank validates the Creditor and confirms that he is in good standing and submits mandate initiation request to the ACH. </w:t>
      </w:r>
      <w:r>
        <w:t>The Debtor Authentication Required field contains 0229 or 0230.</w:t>
      </w:r>
    </w:p>
    <w:p w:rsidRPr="002D6E2C" w:rsidR="00503EF9" w:rsidP="00E92BA0" w:rsidRDefault="00503EF9" w14:paraId="4A21E3C9" w14:textId="77777777"/>
    <w:p w:rsidRPr="002D6E2C" w:rsidR="00503EF9" w:rsidP="002C2973" w:rsidRDefault="00503EF9" w14:paraId="112C6FB6"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validates mandate initiation request (</w:t>
      </w:r>
      <w:hyperlink w:history="1" w:anchor="_Mandate_Initiation_Request_1">
        <w:r>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xml:space="preserve">) </w:t>
      </w:r>
    </w:p>
    <w:p w:rsidRPr="002D6E2C" w:rsidR="00503EF9" w:rsidP="00E92BA0" w:rsidRDefault="00503EF9" w14:paraId="70C65CDA" w14:textId="77777777">
      <w:r w:rsidRPr="002D6E2C">
        <w:t>ACH performs the following minimum validation:</w:t>
      </w:r>
    </w:p>
    <w:p w:rsidRPr="002D6E2C" w:rsidR="00503EF9" w:rsidP="002C2973" w:rsidRDefault="00503EF9" w14:paraId="04E4F8D5" w14:textId="77777777">
      <w:pPr>
        <w:pStyle w:val="ListParagraph"/>
        <w:numPr>
          <w:ilvl w:val="0"/>
          <w:numId w:val="7"/>
        </w:numPr>
        <w:ind w:left="0" w:firstLine="0"/>
      </w:pPr>
      <w:r w:rsidRPr="002D6E2C">
        <w:t>Message structure</w:t>
      </w:r>
    </w:p>
    <w:p w:rsidRPr="002D6E2C" w:rsidR="00503EF9" w:rsidP="002C2973" w:rsidRDefault="00503EF9" w14:paraId="5F2AAA91" w14:textId="77777777">
      <w:pPr>
        <w:pStyle w:val="ListParagraph"/>
        <w:numPr>
          <w:ilvl w:val="0"/>
          <w:numId w:val="7"/>
        </w:numPr>
        <w:ind w:left="0" w:firstLine="0"/>
      </w:pPr>
      <w:r w:rsidRPr="002D6E2C">
        <w:t xml:space="preserve">Member banks </w:t>
      </w:r>
    </w:p>
    <w:p w:rsidRPr="002D6E2C" w:rsidR="00503EF9" w:rsidP="002C2973" w:rsidRDefault="00503EF9" w14:paraId="02DE5672" w14:textId="77777777">
      <w:pPr>
        <w:pStyle w:val="ListParagraph"/>
        <w:numPr>
          <w:ilvl w:val="0"/>
          <w:numId w:val="7"/>
        </w:numPr>
        <w:ind w:left="0" w:firstLine="0"/>
      </w:pPr>
      <w:r w:rsidRPr="002D6E2C">
        <w:t>Date check</w:t>
      </w:r>
    </w:p>
    <w:p w:rsidRPr="002D6E2C" w:rsidR="00503EF9" w:rsidP="00E92BA0" w:rsidRDefault="00503EF9" w14:paraId="26A6F7C2" w14:textId="77777777"/>
    <w:p w:rsidRPr="002D6E2C" w:rsidR="00503EF9" w:rsidP="002C2973" w:rsidRDefault="00503EF9" w14:paraId="6E7B84A0"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sends valid mandate initiation request (</w:t>
      </w:r>
      <w:hyperlink w:history="1" w:anchor="_Mandate_Initiation_Request_1">
        <w:r>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Debtor Bank.</w:t>
      </w:r>
    </w:p>
    <w:p w:rsidRPr="002D6E2C" w:rsidR="00503EF9" w:rsidP="00E92BA0" w:rsidRDefault="00503EF9" w14:paraId="139BD2F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503EF9" w:rsidP="002C2973" w:rsidRDefault="00503EF9" w14:paraId="5BF9AD8A"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validates mandate initiation request (</w:t>
      </w:r>
      <w:hyperlink w:history="1" w:anchor="_Mandate_Initiation_Request_1">
        <w:r>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w:t>
      </w:r>
    </w:p>
    <w:p w:rsidRPr="002D6E2C" w:rsidR="00503EF9" w:rsidP="00E92BA0" w:rsidRDefault="00503EF9" w14:paraId="1483767B" w14:textId="77777777">
      <w:r w:rsidRPr="002D6E2C">
        <w:t>Debtor Bank performs the following minimum validation:</w:t>
      </w:r>
    </w:p>
    <w:p w:rsidRPr="002D6E2C" w:rsidR="00503EF9" w:rsidP="002C2973" w:rsidRDefault="00503EF9" w14:paraId="1264FD04" w14:textId="77777777">
      <w:pPr>
        <w:pStyle w:val="ListParagraph"/>
        <w:numPr>
          <w:ilvl w:val="0"/>
          <w:numId w:val="10"/>
        </w:numPr>
        <w:ind w:left="0" w:firstLine="0"/>
      </w:pPr>
      <w:r w:rsidRPr="002D6E2C">
        <w:t>the account is a valid account for AC;</w:t>
      </w:r>
    </w:p>
    <w:p w:rsidRPr="002D6E2C" w:rsidR="00503EF9" w:rsidP="002C2973" w:rsidRDefault="00503EF9" w14:paraId="474B3BFF" w14:textId="77777777">
      <w:pPr>
        <w:pStyle w:val="ListParagraph"/>
        <w:numPr>
          <w:ilvl w:val="0"/>
          <w:numId w:val="10"/>
        </w:numPr>
        <w:ind w:left="0" w:firstLine="0"/>
      </w:pPr>
      <w:r w:rsidRPr="002D6E2C">
        <w:t>the account is “open” and “active” (not frozen; closed etc.);</w:t>
      </w:r>
    </w:p>
    <w:p w:rsidRPr="002D6E2C" w:rsidR="00503EF9" w:rsidP="002C2973" w:rsidRDefault="00503EF9" w14:paraId="2C4992A9" w14:textId="77777777">
      <w:pPr>
        <w:pStyle w:val="ListParagraph"/>
        <w:numPr>
          <w:ilvl w:val="0"/>
          <w:numId w:val="10"/>
        </w:numPr>
        <w:ind w:left="0" w:firstLine="0"/>
      </w:pPr>
      <w:r w:rsidRPr="002D6E2C">
        <w:t>the Debtor’s ID number matches the account details provided;</w:t>
      </w:r>
    </w:p>
    <w:p w:rsidRPr="002D6E2C" w:rsidR="00503EF9" w:rsidP="002C2973" w:rsidRDefault="00503EF9" w14:paraId="1D8C1BE3" w14:textId="77777777">
      <w:pPr>
        <w:pStyle w:val="ListParagraph"/>
        <w:numPr>
          <w:ilvl w:val="0"/>
          <w:numId w:val="10"/>
        </w:numPr>
        <w:ind w:left="0" w:firstLine="0"/>
      </w:pPr>
      <w:r w:rsidRPr="002D6E2C">
        <w:t xml:space="preserve">if the Debtor Bank uses the mobile service as the authorisation channel, check if the supplied number matches the mobile number of the Debtor as registered by the Debtor Bank. It is at the </w:t>
      </w:r>
      <w:r w:rsidRPr="002D6E2C">
        <w:t>Debtor Bank’s discretion to use this number for alternate communication but the Debtor Bank will use their registered Payer’s details for authorisation of the mandate.</w:t>
      </w:r>
    </w:p>
    <w:p w:rsidRPr="002D6E2C" w:rsidR="00503EF9" w:rsidP="00E92BA0" w:rsidRDefault="00503EF9" w14:paraId="231699AD" w14:textId="77777777"/>
    <w:p w:rsidRPr="002D6E2C" w:rsidR="00503EF9" w:rsidP="002C2973" w:rsidRDefault="00503EF9" w14:paraId="35123CE4"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engages with the Debtor </w:t>
      </w:r>
      <w:r>
        <w:rPr>
          <w:rFonts w:ascii="Calibri" w:hAnsi="Calibri" w:eastAsia="MS Gothic"/>
          <w:bCs/>
          <w:color w:val="4F81BD"/>
          <w:sz w:val="22"/>
          <w:szCs w:val="22"/>
          <w:lang w:val="en-ZA"/>
        </w:rPr>
        <w:t>via</w:t>
      </w:r>
      <w:r w:rsidRPr="002D6E2C">
        <w:rPr>
          <w:rFonts w:ascii="Calibri" w:hAnsi="Calibri" w:eastAsia="MS Gothic"/>
          <w:bCs/>
          <w:color w:val="4F81BD"/>
          <w:sz w:val="22"/>
          <w:szCs w:val="22"/>
          <w:lang w:val="en-ZA"/>
        </w:rPr>
        <w:t xml:space="preserve"> </w:t>
      </w:r>
      <w:r>
        <w:rPr>
          <w:rFonts w:ascii="Calibri" w:hAnsi="Calibri" w:eastAsia="MS Gothic"/>
          <w:bCs/>
          <w:color w:val="4F81BD"/>
          <w:sz w:val="22"/>
          <w:szCs w:val="22"/>
          <w:lang w:val="en-ZA"/>
        </w:rPr>
        <w:t>USSD</w:t>
      </w:r>
      <w:r w:rsidRPr="002D6E2C">
        <w:rPr>
          <w:rFonts w:ascii="Calibri" w:hAnsi="Calibri" w:eastAsia="MS Gothic"/>
          <w:bCs/>
          <w:color w:val="4F81BD"/>
          <w:sz w:val="22"/>
          <w:szCs w:val="22"/>
          <w:lang w:val="en-ZA"/>
        </w:rPr>
        <w:t>.</w:t>
      </w:r>
    </w:p>
    <w:p w:rsidR="00503EF9" w:rsidP="00E92BA0" w:rsidRDefault="00503EF9" w14:paraId="17B6D5C4" w14:textId="77777777">
      <w:r w:rsidRPr="002D6E2C">
        <w:t xml:space="preserve">Method of communicating with the Debtor </w:t>
      </w:r>
      <w:r>
        <w:t xml:space="preserve">is </w:t>
      </w:r>
      <w:r w:rsidRPr="002D6E2C">
        <w:t xml:space="preserve">to be determined by the Debtor bank, but </w:t>
      </w:r>
      <w:r>
        <w:t>f</w:t>
      </w:r>
      <w:r w:rsidRPr="00061674">
        <w:t xml:space="preserve">or real time non face-to-face authentication, debtor banks must </w:t>
      </w:r>
      <w:r>
        <w:t xml:space="preserve">at least </w:t>
      </w:r>
      <w:r w:rsidRPr="00061674">
        <w:t>support a basic USSD technology using mobile phones</w:t>
      </w:r>
      <w:r>
        <w:t xml:space="preserve">. </w:t>
      </w:r>
      <w:r w:rsidRPr="002D6E2C">
        <w:t xml:space="preserve"> The channel chosen must cater for an immediate/real time request and response message from Debtor</w:t>
      </w:r>
      <w:r>
        <w:t xml:space="preserve"> and </w:t>
      </w:r>
      <w:r w:rsidRPr="002D6E2C">
        <w:t xml:space="preserve">contain the data elements specified in </w:t>
      </w:r>
      <w:hyperlink w:history="1" w:anchor="_APPENDIX_B_–">
        <w:r w:rsidRPr="002D6E2C">
          <w:rPr>
            <w:rStyle w:val="Hyperlink"/>
          </w:rPr>
          <w:t>Appendix B</w:t>
        </w:r>
      </w:hyperlink>
      <w:r w:rsidRPr="002D6E2C">
        <w:t xml:space="preserve"> that are required for authorisation.</w:t>
      </w:r>
    </w:p>
    <w:p w:rsidRPr="00061674" w:rsidR="00503EF9" w:rsidP="00E92BA0" w:rsidRDefault="00503EF9" w14:paraId="5C3378FF" w14:textId="77777777">
      <w:pPr>
        <w:rPr>
          <w:lang w:val="en-US"/>
        </w:rPr>
      </w:pPr>
    </w:p>
    <w:p w:rsidR="00503EF9" w:rsidP="00E92BA0" w:rsidRDefault="00503EF9" w14:paraId="3DB5C2B3" w14:textId="77777777">
      <w:r>
        <w:t>Two real time authorisations may be requested using USSD, namely:</w:t>
      </w:r>
    </w:p>
    <w:p w:rsidR="00503EF9" w:rsidP="002C2973" w:rsidRDefault="00503EF9" w14:paraId="00FB34BB" w14:textId="77777777">
      <w:pPr>
        <w:pStyle w:val="ListParagraph"/>
        <w:numPr>
          <w:ilvl w:val="0"/>
          <w:numId w:val="41"/>
        </w:numPr>
        <w:ind w:left="0" w:firstLine="0"/>
      </w:pPr>
      <w:r>
        <w:t xml:space="preserve">0229 - If the cell number in the message matches the registered cell number at the Paying Bank and the message contains an authorisation code of 0229, </w:t>
      </w:r>
      <w:r w:rsidR="00650036">
        <w:t xml:space="preserve">the </w:t>
      </w:r>
      <w:r>
        <w:t xml:space="preserve">authorisation </w:t>
      </w:r>
      <w:r w:rsidR="00261CD2">
        <w:t xml:space="preserve">request </w:t>
      </w:r>
      <w:r>
        <w:t>will be sent to Payer. If cell number provided in message is not matched, the request is rejected.</w:t>
      </w:r>
    </w:p>
    <w:p w:rsidR="00503EF9" w:rsidP="002C2973" w:rsidRDefault="00503EF9" w14:paraId="4022AC65" w14:textId="77777777">
      <w:pPr>
        <w:pStyle w:val="ListParagraph"/>
        <w:numPr>
          <w:ilvl w:val="0"/>
          <w:numId w:val="41"/>
        </w:numPr>
        <w:ind w:left="0" w:firstLine="0"/>
      </w:pPr>
      <w:r>
        <w:t>0230 - If the cell number in the message does not match the registered cell number at the Paying Bank and the message contains an authorisation code</w:t>
      </w:r>
      <w:r w:rsidR="00FF2CE6">
        <w:t xml:space="preserve"> </w:t>
      </w:r>
      <w:r>
        <w:t xml:space="preserve">of 0230, </w:t>
      </w:r>
      <w:r w:rsidR="00650036">
        <w:t xml:space="preserve">the </w:t>
      </w:r>
      <w:r>
        <w:t xml:space="preserve">authorisation </w:t>
      </w:r>
      <w:r w:rsidR="00261CD2">
        <w:t xml:space="preserve">request </w:t>
      </w:r>
      <w:r>
        <w:t>will be sent to Payer using the registered cell number.</w:t>
      </w:r>
    </w:p>
    <w:p w:rsidR="00503EF9" w:rsidP="00E92BA0" w:rsidRDefault="00503EF9" w14:paraId="0D3C7CF5" w14:textId="77777777">
      <w:pPr>
        <w:pStyle w:val="ListParagraph"/>
        <w:ind w:left="0"/>
      </w:pPr>
    </w:p>
    <w:p w:rsidRPr="00996B2B" w:rsidR="00503EF9" w:rsidP="00E92BA0" w:rsidRDefault="00503EF9" w14:paraId="64926EE9" w14:textId="77777777">
      <w:pPr>
        <w:jc w:val="both"/>
        <w:rPr>
          <w:lang w:val="en-US"/>
        </w:rPr>
      </w:pPr>
      <w:r w:rsidRPr="00996B2B">
        <w:rPr>
          <w:lang w:val="en-US"/>
        </w:rPr>
        <w:t xml:space="preserve">The message must time out </w:t>
      </w:r>
      <w:r w:rsidR="005C29CF">
        <w:rPr>
          <w:lang w:val="en-US"/>
        </w:rPr>
        <w:t>from the Creditor Bank after:</w:t>
      </w:r>
    </w:p>
    <w:p w:rsidR="00503EF9" w:rsidP="002C2973" w:rsidRDefault="00FE3965" w14:paraId="60B5CB6A" w14:textId="77777777">
      <w:pPr>
        <w:numPr>
          <w:ilvl w:val="0"/>
          <w:numId w:val="41"/>
        </w:numPr>
        <w:spacing w:line="288" w:lineRule="auto"/>
        <w:ind w:left="0" w:firstLine="0"/>
        <w:jc w:val="both"/>
      </w:pPr>
      <w:r>
        <w:t>120</w:t>
      </w:r>
      <w:r w:rsidR="00503EF9">
        <w:t xml:space="preserve"> second</w:t>
      </w:r>
      <w:r w:rsidR="00826D3A">
        <w:t>s</w:t>
      </w:r>
      <w:r w:rsidR="00503EF9">
        <w:t xml:space="preserve"> if the bank initiates a USSD push</w:t>
      </w:r>
    </w:p>
    <w:p w:rsidR="00503EF9" w:rsidP="002C2973" w:rsidRDefault="00503EF9" w14:paraId="39499B7E" w14:textId="77777777">
      <w:pPr>
        <w:numPr>
          <w:ilvl w:val="0"/>
          <w:numId w:val="41"/>
        </w:numPr>
        <w:spacing w:line="288" w:lineRule="auto"/>
        <w:ind w:left="0" w:firstLine="0"/>
        <w:jc w:val="both"/>
      </w:pPr>
      <w:r>
        <w:t>120 seconds if the bank insists the client initiates a USSD pull</w:t>
      </w:r>
    </w:p>
    <w:p w:rsidR="00503EF9" w:rsidP="00E92BA0" w:rsidRDefault="00503EF9" w14:paraId="57DEFF86" w14:textId="77777777">
      <w:pPr>
        <w:rPr>
          <w:color w:val="00B0F0"/>
        </w:rPr>
      </w:pPr>
    </w:p>
    <w:p w:rsidRPr="002D6E2C" w:rsidR="00503EF9" w:rsidP="002C2973" w:rsidRDefault="00503EF9" w14:paraId="20FD8DD9"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responds to authorisation request from Debtor Bank.</w:t>
      </w:r>
    </w:p>
    <w:p w:rsidRPr="002D6E2C" w:rsidR="00503EF9" w:rsidP="00E92BA0" w:rsidRDefault="00503EF9" w14:paraId="3A379353" w14:textId="77777777">
      <w:pPr>
        <w:pStyle w:val="ListParagraph"/>
        <w:ind w:left="0"/>
      </w:pPr>
      <w:r w:rsidRPr="002D6E2C">
        <w:t>Debtor’s response could be either positive or negative.</w:t>
      </w:r>
    </w:p>
    <w:p w:rsidRPr="002D6E2C" w:rsidR="00503EF9" w:rsidP="00E92BA0" w:rsidRDefault="00503EF9" w14:paraId="011BBAA9" w14:textId="77777777">
      <w:pPr>
        <w:pStyle w:val="ListParagraph"/>
        <w:ind w:left="0"/>
      </w:pPr>
    </w:p>
    <w:p w:rsidRPr="002D6E2C" w:rsidR="00503EF9" w:rsidP="002C2973" w:rsidRDefault="00503EF9" w14:paraId="1FD4A144"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updates Mandate Register on positive response from Debtor.</w:t>
      </w:r>
    </w:p>
    <w:p w:rsidRPr="002D6E2C" w:rsidR="00503EF9" w:rsidP="00E92BA0" w:rsidRDefault="00503EF9" w14:paraId="3B3B6633" w14:textId="77777777">
      <w:pPr>
        <w:pStyle w:val="ListParagraph"/>
        <w:ind w:left="0"/>
      </w:pPr>
      <w:r w:rsidRPr="002D6E2C">
        <w:t>Once Debtor authorises mandate, Debtor Bank creates unique mandate reference number per mandate initiation request to include in mandate response.</w:t>
      </w:r>
    </w:p>
    <w:p w:rsidR="00503EF9" w:rsidP="00E92BA0" w:rsidRDefault="00503EF9" w14:paraId="70CC9637" w14:textId="77777777">
      <w:pPr>
        <w:pStyle w:val="ListParagraph"/>
        <w:ind w:left="0"/>
      </w:pPr>
    </w:p>
    <w:p w:rsidRPr="002D6E2C" w:rsidR="00540A14" w:rsidP="00E92BA0" w:rsidRDefault="00540A14" w14:paraId="73ABC2D9" w14:textId="77777777">
      <w:pPr>
        <w:pStyle w:val="ListParagraph"/>
        <w:ind w:left="0"/>
      </w:pPr>
    </w:p>
    <w:p w:rsidRPr="002D6E2C" w:rsidR="00503EF9" w:rsidP="002C2973" w:rsidRDefault="00503EF9" w14:paraId="1F5EFD3D"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 to ACH.</w:t>
      </w:r>
    </w:p>
    <w:p w:rsidRPr="002D6E2C" w:rsidR="00503EF9" w:rsidP="00E92BA0" w:rsidRDefault="00503EF9" w14:paraId="1A25D11F" w14:textId="77777777">
      <w:r w:rsidRPr="002D6E2C">
        <w:t>Debtor Bank responds with mandate acceptance report to ACH with “authorised” (AAUT) or “not authorised” (NAUT) Debtor responses indicated in the “Authentication Status Indicator”.</w:t>
      </w:r>
      <w:r w:rsidRPr="002D6E2C">
        <w:rPr>
          <w:b/>
          <w:sz w:val="20"/>
          <w:szCs w:val="20"/>
        </w:rPr>
        <w:t xml:space="preserve"> </w:t>
      </w:r>
    </w:p>
    <w:p w:rsidRPr="002D6E2C" w:rsidR="00503EF9" w:rsidP="00E92BA0" w:rsidRDefault="00503EF9" w14:paraId="37D46270" w14:textId="77777777">
      <w:r w:rsidRPr="002D6E2C">
        <w:t xml:space="preserve">This indicates the outcome of the mandate authentication process between Debtor Banks and their clients. </w:t>
      </w:r>
    </w:p>
    <w:p w:rsidRPr="002D6E2C" w:rsidR="00503EF9" w:rsidP="00E92BA0" w:rsidRDefault="00503EF9" w14:paraId="69D123CC" w14:textId="77777777">
      <w:pPr>
        <w:rPr>
          <w:b/>
          <w:highlight w:val="yellow"/>
        </w:rPr>
      </w:pPr>
    </w:p>
    <w:p w:rsidRPr="002D6E2C" w:rsidR="00503EF9" w:rsidP="00E92BA0" w:rsidRDefault="00503EF9" w14:paraId="17574365" w14:textId="77777777">
      <w:r w:rsidRPr="002D6E2C">
        <w:rPr>
          <w:b/>
        </w:rPr>
        <w:t>The Debtor Bank must immediately generate the mandate acceptance report and reply to the ACH once the Debtor responds, without delay</w:t>
      </w:r>
      <w:r w:rsidRPr="002D6E2C">
        <w:t>. The mandate acceptance report will contain the unique mandate reference number.</w:t>
      </w:r>
    </w:p>
    <w:p w:rsidRPr="002D6E2C" w:rsidR="00503EF9" w:rsidP="00E92BA0" w:rsidRDefault="00503EF9" w14:paraId="09C13DF4" w14:textId="77777777"/>
    <w:p w:rsidRPr="002D6E2C" w:rsidR="00503EF9" w:rsidP="002C2973" w:rsidRDefault="00503EF9" w14:paraId="55727F53"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 to Creditor Bank.</w:t>
      </w:r>
    </w:p>
    <w:p w:rsidRPr="002D6E2C" w:rsidR="00503EF9" w:rsidP="00E92BA0" w:rsidRDefault="00503EF9" w14:paraId="248B6A25"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503EF9" w:rsidP="002C2973" w:rsidRDefault="00503EF9" w14:paraId="1373E2DD"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503EF9" w:rsidP="00E92BA0" w:rsidRDefault="00503EF9" w14:paraId="5FD2EE75" w14:textId="77777777">
      <w:r w:rsidRPr="002D6E2C">
        <w:t>Message format of mandate response to Creditor to be determined by the Creditor Bank.</w:t>
      </w:r>
    </w:p>
    <w:p w:rsidR="00503EF9" w:rsidP="00E92BA0" w:rsidRDefault="00503EF9" w14:paraId="3A12E4DB" w14:textId="77777777">
      <w:pPr>
        <w:rPr>
          <w:b/>
        </w:rPr>
      </w:pPr>
    </w:p>
    <w:p w:rsidR="00503EF9" w:rsidP="00E92BA0" w:rsidRDefault="00455C9C" w14:paraId="01E2840C" w14:textId="09C6DFD2">
      <w:pPr>
        <w:rPr>
          <w:bCs/>
        </w:rPr>
      </w:pPr>
      <w:r w:rsidRPr="00AC0A08">
        <w:rPr>
          <w:b/>
        </w:rPr>
        <w:t>Note</w:t>
      </w:r>
      <w:r w:rsidRPr="00455C9C">
        <w:rPr>
          <w:bCs/>
        </w:rPr>
        <w:t xml:space="preserve"> that the content of the USSD message </w:t>
      </w:r>
      <w:r>
        <w:rPr>
          <w:bCs/>
        </w:rPr>
        <w:t xml:space="preserve">must adhere to the </w:t>
      </w:r>
      <w:r w:rsidR="00AC0A08">
        <w:rPr>
          <w:bCs/>
        </w:rPr>
        <w:t>rules as defined in Appendix Q.</w:t>
      </w:r>
    </w:p>
    <w:p w:rsidR="00E451C2" w:rsidP="00E92BA0" w:rsidRDefault="00E451C2" w14:paraId="2D852C12" w14:textId="68F86B87">
      <w:pPr>
        <w:rPr>
          <w:bCs/>
        </w:rPr>
      </w:pPr>
    </w:p>
    <w:p w:rsidR="0070402B" w:rsidP="00E92BA0" w:rsidRDefault="0070402B" w14:paraId="03FC3935" w14:textId="77777777">
      <w:pPr>
        <w:rPr>
          <w:b/>
        </w:rPr>
      </w:pPr>
    </w:p>
    <w:p w:rsidR="0070402B" w:rsidP="00E92BA0" w:rsidRDefault="0070402B" w14:paraId="5ED0BB9B" w14:textId="77777777">
      <w:pPr>
        <w:rPr>
          <w:b/>
        </w:rPr>
      </w:pPr>
    </w:p>
    <w:p w:rsidR="0070402B" w:rsidP="00E92BA0" w:rsidRDefault="0070402B" w14:paraId="65B27C79" w14:textId="77777777">
      <w:pPr>
        <w:rPr>
          <w:b/>
        </w:rPr>
      </w:pPr>
    </w:p>
    <w:p w:rsidRPr="0070402B" w:rsidR="00E451C2" w:rsidP="00E92BA0" w:rsidRDefault="00E451C2" w14:paraId="1D4214B4" w14:textId="08BA1489">
      <w:pPr>
        <w:rPr>
          <w:b/>
        </w:rPr>
      </w:pPr>
      <w:r w:rsidRPr="0070402B">
        <w:rPr>
          <w:b/>
        </w:rPr>
        <w:t xml:space="preserve">Alternative </w:t>
      </w:r>
      <w:r w:rsidRPr="0070402B" w:rsidR="0070402B">
        <w:rPr>
          <w:b/>
        </w:rPr>
        <w:t>InApp Authorisation Channel:</w:t>
      </w:r>
    </w:p>
    <w:p w:rsidR="0070402B" w:rsidP="00E92BA0" w:rsidRDefault="0070402B" w14:paraId="198A861F" w14:textId="72DEDC58">
      <w:pPr>
        <w:rPr>
          <w:bCs/>
        </w:rPr>
      </w:pPr>
      <w:r>
        <w:rPr>
          <w:bCs/>
        </w:rPr>
        <w:t xml:space="preserve">As an alternative to the USSD push authorisation channel, banks may use an InApp push notification to request for a mandate authorisation. </w:t>
      </w:r>
      <w:r>
        <w:rPr>
          <w:lang w:val="en-GB"/>
        </w:rPr>
        <w:t>All banks must however have the USSD authorisation channel capability.</w:t>
      </w:r>
      <w:r>
        <w:rPr>
          <w:bCs/>
        </w:rPr>
        <w:t xml:space="preserve"> The following requirements are defined for this solution:</w:t>
      </w:r>
    </w:p>
    <w:p w:rsidR="0070402B" w:rsidP="0070402B" w:rsidRDefault="0070402B" w14:paraId="31BFAA63" w14:textId="77777777">
      <w:pPr>
        <w:contextualSpacing/>
        <w:rPr>
          <w:lang w:val="en-GB"/>
        </w:rPr>
      </w:pP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54"/>
        <w:gridCol w:w="6562"/>
      </w:tblGrid>
      <w:tr w:rsidR="0070402B" w:rsidTr="0070402B" w14:paraId="4333C56F" w14:textId="77777777">
        <w:tc>
          <w:tcPr>
            <w:tcW w:w="1361" w:type="pct"/>
            <w:tcBorders>
              <w:top w:val="single" w:color="auto" w:sz="4" w:space="0"/>
              <w:left w:val="single" w:color="auto" w:sz="4" w:space="0"/>
              <w:bottom w:val="single" w:color="auto" w:sz="4" w:space="0"/>
              <w:right w:val="single" w:color="auto" w:sz="4" w:space="0"/>
            </w:tcBorders>
            <w:shd w:val="clear" w:color="auto" w:fill="BFBFBF" w:themeFill="background1" w:themeFillShade="BF"/>
            <w:hideMark/>
          </w:tcPr>
          <w:p w:rsidRPr="0070402B" w:rsidR="0070402B" w:rsidRDefault="0070402B" w14:paraId="5CF2287D" w14:textId="77777777">
            <w:pPr>
              <w:contextualSpacing/>
              <w:rPr>
                <w:b/>
                <w:bCs/>
                <w:lang w:val="en-GB"/>
              </w:rPr>
            </w:pPr>
            <w:r w:rsidRPr="0070402B">
              <w:rPr>
                <w:b/>
                <w:bCs/>
                <w:lang w:val="en-GB"/>
              </w:rPr>
              <w:t>Req ID</w:t>
            </w:r>
          </w:p>
        </w:tc>
        <w:tc>
          <w:tcPr>
            <w:tcW w:w="3639" w:type="pct"/>
            <w:tcBorders>
              <w:top w:val="single" w:color="auto" w:sz="4" w:space="0"/>
              <w:left w:val="single" w:color="auto" w:sz="4" w:space="0"/>
              <w:bottom w:val="single" w:color="auto" w:sz="4" w:space="0"/>
              <w:right w:val="single" w:color="auto" w:sz="4" w:space="0"/>
            </w:tcBorders>
            <w:shd w:val="clear" w:color="auto" w:fill="BFBFBF" w:themeFill="background1" w:themeFillShade="BF"/>
            <w:hideMark/>
          </w:tcPr>
          <w:p w:rsidRPr="0070402B" w:rsidR="0070402B" w:rsidRDefault="0070402B" w14:paraId="51083706" w14:textId="77777777">
            <w:pPr>
              <w:contextualSpacing/>
              <w:rPr>
                <w:b/>
                <w:bCs/>
                <w:lang w:val="en-GB"/>
              </w:rPr>
            </w:pPr>
            <w:r w:rsidRPr="0070402B">
              <w:rPr>
                <w:b/>
                <w:bCs/>
                <w:lang w:val="en-GB"/>
              </w:rPr>
              <w:t>Description</w:t>
            </w:r>
          </w:p>
        </w:tc>
      </w:tr>
      <w:tr w:rsidR="0070402B" w:rsidTr="0070402B" w14:paraId="3BDA56E2" w14:textId="77777777">
        <w:tc>
          <w:tcPr>
            <w:tcW w:w="1361" w:type="pct"/>
            <w:tcBorders>
              <w:top w:val="single" w:color="auto" w:sz="4" w:space="0"/>
              <w:left w:val="single" w:color="auto" w:sz="4" w:space="0"/>
              <w:bottom w:val="single" w:color="auto" w:sz="4" w:space="0"/>
              <w:right w:val="single" w:color="auto" w:sz="4" w:space="0"/>
            </w:tcBorders>
            <w:hideMark/>
          </w:tcPr>
          <w:p w:rsidR="0070402B" w:rsidRDefault="0070402B" w14:paraId="342A0E83" w14:textId="77777777">
            <w:pPr>
              <w:contextualSpacing/>
              <w:rPr>
                <w:lang w:val="en-GB"/>
              </w:rPr>
            </w:pPr>
            <w:r>
              <w:rPr>
                <w:lang w:val="en-GB"/>
              </w:rPr>
              <w:t>RQACINAPP001</w:t>
            </w:r>
          </w:p>
        </w:tc>
        <w:tc>
          <w:tcPr>
            <w:tcW w:w="3639" w:type="pct"/>
            <w:tcBorders>
              <w:top w:val="single" w:color="auto" w:sz="4" w:space="0"/>
              <w:left w:val="single" w:color="auto" w:sz="4" w:space="0"/>
              <w:bottom w:val="single" w:color="auto" w:sz="4" w:space="0"/>
              <w:right w:val="single" w:color="auto" w:sz="4" w:space="0"/>
            </w:tcBorders>
            <w:hideMark/>
          </w:tcPr>
          <w:p w:rsidR="0070402B" w:rsidRDefault="0070402B" w14:paraId="4C7B939A" w14:textId="77777777">
            <w:pPr>
              <w:contextualSpacing/>
              <w:rPr>
                <w:lang w:val="en-GB"/>
              </w:rPr>
            </w:pPr>
            <w:r>
              <w:rPr>
                <w:lang w:val="en-GB"/>
              </w:rPr>
              <w:t>When a debtor bank receives a real-time mandate initiation of amendment authorisation request with a 0229 or 0230 Debtor Authentication Required code, they may choose to first check whether a customer has been registered for  banking app function  on their phone.</w:t>
            </w:r>
          </w:p>
        </w:tc>
      </w:tr>
      <w:tr w:rsidR="0070402B" w:rsidTr="0070402B" w14:paraId="3DB1B134" w14:textId="77777777">
        <w:tc>
          <w:tcPr>
            <w:tcW w:w="1361" w:type="pct"/>
            <w:tcBorders>
              <w:top w:val="single" w:color="auto" w:sz="4" w:space="0"/>
              <w:left w:val="single" w:color="auto" w:sz="4" w:space="0"/>
              <w:bottom w:val="single" w:color="auto" w:sz="4" w:space="0"/>
              <w:right w:val="single" w:color="auto" w:sz="4" w:space="0"/>
            </w:tcBorders>
            <w:hideMark/>
          </w:tcPr>
          <w:p w:rsidR="0070402B" w:rsidRDefault="0070402B" w14:paraId="4243F112" w14:textId="77777777">
            <w:pPr>
              <w:contextualSpacing/>
              <w:rPr>
                <w:lang w:val="en-GB"/>
              </w:rPr>
            </w:pPr>
            <w:r>
              <w:rPr>
                <w:lang w:val="en-GB"/>
              </w:rPr>
              <w:t>RQACINAPP002</w:t>
            </w:r>
          </w:p>
        </w:tc>
        <w:tc>
          <w:tcPr>
            <w:tcW w:w="3639" w:type="pct"/>
            <w:tcBorders>
              <w:top w:val="single" w:color="auto" w:sz="4" w:space="0"/>
              <w:left w:val="single" w:color="auto" w:sz="4" w:space="0"/>
              <w:bottom w:val="single" w:color="auto" w:sz="4" w:space="0"/>
              <w:right w:val="single" w:color="auto" w:sz="4" w:space="0"/>
            </w:tcBorders>
            <w:hideMark/>
          </w:tcPr>
          <w:p w:rsidR="0070402B" w:rsidRDefault="0070402B" w14:paraId="438418A1" w14:textId="77777777">
            <w:pPr>
              <w:contextualSpacing/>
              <w:rPr>
                <w:lang w:val="en-GB"/>
              </w:rPr>
            </w:pPr>
            <w:r>
              <w:rPr>
                <w:lang w:val="en-GB"/>
              </w:rPr>
              <w:t>If a customer has their banking app installed they may choose to initiate an InApp push notification authorisation request to the customer’s App.</w:t>
            </w:r>
          </w:p>
        </w:tc>
      </w:tr>
      <w:tr w:rsidR="0070402B" w:rsidTr="0070402B" w14:paraId="17BAA434" w14:textId="77777777">
        <w:tc>
          <w:tcPr>
            <w:tcW w:w="1361" w:type="pct"/>
            <w:tcBorders>
              <w:top w:val="single" w:color="auto" w:sz="4" w:space="0"/>
              <w:left w:val="single" w:color="auto" w:sz="4" w:space="0"/>
              <w:bottom w:val="single" w:color="auto" w:sz="4" w:space="0"/>
              <w:right w:val="single" w:color="auto" w:sz="4" w:space="0"/>
            </w:tcBorders>
            <w:hideMark/>
          </w:tcPr>
          <w:p w:rsidR="0070402B" w:rsidRDefault="0070402B" w14:paraId="64E7F420" w14:textId="77777777">
            <w:pPr>
              <w:contextualSpacing/>
              <w:rPr>
                <w:lang w:val="en-GB"/>
              </w:rPr>
            </w:pPr>
            <w:r>
              <w:rPr>
                <w:lang w:val="en-GB"/>
              </w:rPr>
              <w:t>RQACINAPP003</w:t>
            </w:r>
          </w:p>
        </w:tc>
        <w:tc>
          <w:tcPr>
            <w:tcW w:w="3639" w:type="pct"/>
            <w:tcBorders>
              <w:top w:val="single" w:color="auto" w:sz="4" w:space="0"/>
              <w:left w:val="single" w:color="auto" w:sz="4" w:space="0"/>
              <w:bottom w:val="single" w:color="auto" w:sz="4" w:space="0"/>
              <w:right w:val="single" w:color="auto" w:sz="4" w:space="0"/>
            </w:tcBorders>
            <w:hideMark/>
          </w:tcPr>
          <w:p w:rsidR="0070402B" w:rsidRDefault="0070402B" w14:paraId="318D6078" w14:textId="77777777">
            <w:pPr>
              <w:contextualSpacing/>
              <w:rPr>
                <w:lang w:val="en-GB"/>
              </w:rPr>
            </w:pPr>
            <w:r>
              <w:rPr>
                <w:lang w:val="en-GB"/>
              </w:rPr>
              <w:t>If a customer does not have their banking app installed or the debtor bank does not support an InApp push notification,  then a USSD authorisation request shall be initiated as per the current AC functional requirements.</w:t>
            </w:r>
          </w:p>
        </w:tc>
      </w:tr>
      <w:tr w:rsidR="0070402B" w:rsidTr="0070402B" w14:paraId="727E7034" w14:textId="77777777">
        <w:tc>
          <w:tcPr>
            <w:tcW w:w="1361" w:type="pct"/>
            <w:tcBorders>
              <w:top w:val="single" w:color="auto" w:sz="4" w:space="0"/>
              <w:left w:val="single" w:color="auto" w:sz="4" w:space="0"/>
              <w:bottom w:val="single" w:color="auto" w:sz="4" w:space="0"/>
              <w:right w:val="single" w:color="auto" w:sz="4" w:space="0"/>
            </w:tcBorders>
            <w:hideMark/>
          </w:tcPr>
          <w:p w:rsidR="0070402B" w:rsidRDefault="0070402B" w14:paraId="6E3A12BD" w14:textId="77777777">
            <w:pPr>
              <w:contextualSpacing/>
              <w:rPr>
                <w:lang w:val="en-GB"/>
              </w:rPr>
            </w:pPr>
            <w:r>
              <w:rPr>
                <w:lang w:val="en-GB"/>
              </w:rPr>
              <w:t>RQACINAPP004</w:t>
            </w:r>
          </w:p>
        </w:tc>
        <w:tc>
          <w:tcPr>
            <w:tcW w:w="3639" w:type="pct"/>
            <w:tcBorders>
              <w:top w:val="single" w:color="auto" w:sz="4" w:space="0"/>
              <w:left w:val="single" w:color="auto" w:sz="4" w:space="0"/>
              <w:bottom w:val="single" w:color="auto" w:sz="4" w:space="0"/>
              <w:right w:val="single" w:color="auto" w:sz="4" w:space="0"/>
            </w:tcBorders>
            <w:hideMark/>
          </w:tcPr>
          <w:p w:rsidR="0070402B" w:rsidRDefault="0070402B" w14:paraId="44EDD12C" w14:textId="77777777">
            <w:pPr>
              <w:contextualSpacing/>
              <w:rPr>
                <w:lang w:val="en-GB"/>
              </w:rPr>
            </w:pPr>
            <w:r>
              <w:rPr>
                <w:lang w:val="en-GB"/>
              </w:rPr>
              <w:t>The InApp push authorisation request message shall provide the customer with the same mandatory information as specified for the USSD message and shall provide the customer with the ability to authorise or decline the mandate.</w:t>
            </w:r>
          </w:p>
        </w:tc>
      </w:tr>
      <w:tr w:rsidR="0070402B" w:rsidTr="0070402B" w14:paraId="55D15C94" w14:textId="77777777">
        <w:tc>
          <w:tcPr>
            <w:tcW w:w="1361" w:type="pct"/>
            <w:tcBorders>
              <w:top w:val="single" w:color="auto" w:sz="4" w:space="0"/>
              <w:left w:val="single" w:color="auto" w:sz="4" w:space="0"/>
              <w:bottom w:val="single" w:color="auto" w:sz="4" w:space="0"/>
              <w:right w:val="single" w:color="auto" w:sz="4" w:space="0"/>
            </w:tcBorders>
            <w:hideMark/>
          </w:tcPr>
          <w:p w:rsidR="0070402B" w:rsidRDefault="0070402B" w14:paraId="77A37851" w14:textId="77777777">
            <w:pPr>
              <w:contextualSpacing/>
              <w:rPr>
                <w:lang w:val="en-GB"/>
              </w:rPr>
            </w:pPr>
            <w:r>
              <w:rPr>
                <w:lang w:val="en-GB"/>
              </w:rPr>
              <w:t>RQACINAPP005</w:t>
            </w:r>
          </w:p>
        </w:tc>
        <w:tc>
          <w:tcPr>
            <w:tcW w:w="3639" w:type="pct"/>
            <w:tcBorders>
              <w:top w:val="single" w:color="auto" w:sz="4" w:space="0"/>
              <w:left w:val="single" w:color="auto" w:sz="4" w:space="0"/>
              <w:bottom w:val="single" w:color="auto" w:sz="4" w:space="0"/>
              <w:right w:val="single" w:color="auto" w:sz="4" w:space="0"/>
            </w:tcBorders>
            <w:hideMark/>
          </w:tcPr>
          <w:p w:rsidR="0070402B" w:rsidRDefault="0070402B" w14:paraId="554BBE53" w14:textId="77777777">
            <w:pPr>
              <w:contextualSpacing/>
              <w:rPr>
                <w:lang w:val="en-GB"/>
              </w:rPr>
            </w:pPr>
            <w:r>
              <w:rPr>
                <w:lang w:val="en-GB"/>
              </w:rPr>
              <w:t>An InApp push notification request and response times must adhere to the current SLAs.</w:t>
            </w:r>
          </w:p>
        </w:tc>
      </w:tr>
      <w:tr w:rsidR="0070402B" w:rsidTr="0070402B" w14:paraId="0A30DDA1" w14:textId="77777777">
        <w:tc>
          <w:tcPr>
            <w:tcW w:w="1361" w:type="pct"/>
            <w:tcBorders>
              <w:top w:val="single" w:color="auto" w:sz="4" w:space="0"/>
              <w:left w:val="single" w:color="auto" w:sz="4" w:space="0"/>
              <w:bottom w:val="single" w:color="auto" w:sz="4" w:space="0"/>
              <w:right w:val="single" w:color="auto" w:sz="4" w:space="0"/>
            </w:tcBorders>
            <w:hideMark/>
          </w:tcPr>
          <w:p w:rsidR="0070402B" w:rsidRDefault="0070402B" w14:paraId="5BD97F38" w14:textId="77777777">
            <w:pPr>
              <w:contextualSpacing/>
              <w:rPr>
                <w:lang w:val="en-GB"/>
              </w:rPr>
            </w:pPr>
            <w:r>
              <w:rPr>
                <w:lang w:val="en-GB"/>
              </w:rPr>
              <w:t>RQACINAPP006</w:t>
            </w:r>
          </w:p>
        </w:tc>
        <w:tc>
          <w:tcPr>
            <w:tcW w:w="3639" w:type="pct"/>
            <w:tcBorders>
              <w:top w:val="single" w:color="auto" w:sz="4" w:space="0"/>
              <w:left w:val="single" w:color="auto" w:sz="4" w:space="0"/>
              <w:bottom w:val="single" w:color="auto" w:sz="4" w:space="0"/>
              <w:right w:val="single" w:color="auto" w:sz="4" w:space="0"/>
            </w:tcBorders>
            <w:hideMark/>
          </w:tcPr>
          <w:p w:rsidR="0070402B" w:rsidRDefault="0070402B" w14:paraId="41F25EEF" w14:textId="77777777">
            <w:pPr>
              <w:contextualSpacing/>
              <w:rPr>
                <w:lang w:val="en-GB"/>
              </w:rPr>
            </w:pPr>
            <w:r>
              <w:rPr>
                <w:lang w:val="en-GB"/>
              </w:rPr>
              <w:t>The InApp push notification authorisation channel shall make use of the existing TT1 real-time AC message flows.</w:t>
            </w:r>
          </w:p>
        </w:tc>
      </w:tr>
    </w:tbl>
    <w:p w:rsidR="0070402B" w:rsidP="00E92BA0" w:rsidRDefault="0070402B" w14:paraId="6F556223" w14:textId="77777777">
      <w:pPr>
        <w:rPr>
          <w:bCs/>
        </w:rPr>
      </w:pPr>
    </w:p>
    <w:p w:rsidRPr="00455C9C" w:rsidR="00E451C2" w:rsidP="00E92BA0" w:rsidRDefault="00E451C2" w14:paraId="0BC20F6F" w14:textId="77777777">
      <w:pPr>
        <w:rPr>
          <w:bCs/>
        </w:rPr>
      </w:pPr>
    </w:p>
    <w:p w:rsidR="00455C9C" w:rsidRDefault="00455C9C" w14:paraId="50B44D03" w14:textId="0CF408E8">
      <w:pPr>
        <w:rPr>
          <w:b/>
        </w:rPr>
      </w:pPr>
      <w:r>
        <w:rPr>
          <w:b/>
        </w:rPr>
        <w:br w:type="page"/>
      </w:r>
    </w:p>
    <w:p w:rsidRPr="00494E6C" w:rsidR="00503EF9" w:rsidP="00E92BA0" w:rsidRDefault="00503EF9" w14:paraId="69F075B5" w14:textId="77777777">
      <w:pPr>
        <w:rPr>
          <w:b/>
        </w:rPr>
      </w:pPr>
      <w:r w:rsidRPr="002D6E2C">
        <w:rPr>
          <w:b/>
        </w:rPr>
        <w:t>Mandate Initiation Request Real Time Process</w:t>
      </w:r>
      <w:r w:rsidRPr="00494E6C">
        <w:rPr>
          <w:b/>
        </w:rPr>
        <w:t xml:space="preserve"> </w:t>
      </w:r>
      <w:r>
        <w:rPr>
          <w:b/>
        </w:rPr>
        <w:t>– Delayed Authorisation</w:t>
      </w:r>
      <w:r w:rsidRPr="002D6E2C">
        <w:rPr>
          <w:b/>
        </w:rPr>
        <w:t>:</w:t>
      </w:r>
      <w:r w:rsidRPr="00494E6C">
        <w:rPr>
          <w:b/>
        </w:rPr>
        <w:t xml:space="preserve"> </w:t>
      </w:r>
    </w:p>
    <w:p w:rsidRPr="00494E6C" w:rsidR="00503EF9" w:rsidP="00E92BA0" w:rsidRDefault="00503EF9" w14:paraId="48E0872F" w14:textId="77777777">
      <w:pPr>
        <w:rPr>
          <w:b/>
        </w:rPr>
      </w:pPr>
      <w:r w:rsidRPr="00494E6C">
        <w:rPr>
          <w:b/>
        </w:rPr>
        <w:t>(</w:t>
      </w:r>
      <w:r w:rsidRPr="00494E6C" w:rsidR="00657722">
        <w:rPr>
          <w:b/>
        </w:rPr>
        <w:t>Where</w:t>
      </w:r>
      <w:r w:rsidRPr="00494E6C">
        <w:rPr>
          <w:b/>
        </w:rPr>
        <w:t xml:space="preserve"> Debtor Authentication Required = 0227)</w:t>
      </w:r>
    </w:p>
    <w:p w:rsidRPr="002D6E2C" w:rsidR="00503EF9" w:rsidP="00E92BA0" w:rsidRDefault="00503EF9" w14:paraId="68AEEC2A" w14:textId="77777777">
      <w:pPr>
        <w:rPr>
          <w:b/>
        </w:rPr>
      </w:pPr>
    </w:p>
    <w:p w:rsidRPr="002D6E2C" w:rsidR="00D521C9" w:rsidP="00E92BA0" w:rsidRDefault="00B40E2A" w14:paraId="19A6FC26" w14:textId="77777777">
      <w:pPr>
        <w:rPr>
          <w:b/>
        </w:rPr>
      </w:pPr>
      <w:r>
        <w:rPr>
          <w:b/>
          <w:noProof/>
          <w:lang w:val="en-US"/>
        </w:rPr>
        <w:drawing>
          <wp:inline distT="0" distB="0" distL="0" distR="0" wp14:anchorId="5584B168" wp14:editId="5E96D366">
            <wp:extent cx="5725795" cy="347281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795" cy="3472815"/>
                    </a:xfrm>
                    <a:prstGeom prst="rect">
                      <a:avLst/>
                    </a:prstGeom>
                    <a:noFill/>
                    <a:ln>
                      <a:noFill/>
                    </a:ln>
                  </pic:spPr>
                </pic:pic>
              </a:graphicData>
            </a:graphic>
          </wp:inline>
        </w:drawing>
      </w:r>
    </w:p>
    <w:p w:rsidR="00D521C9" w:rsidP="00E92BA0" w:rsidRDefault="00D521C9" w14:paraId="3623FF11" w14:textId="77777777">
      <w:pPr>
        <w:rPr>
          <w:b/>
        </w:rPr>
      </w:pPr>
    </w:p>
    <w:p w:rsidRPr="002D6E2C" w:rsidR="00175DB6" w:rsidP="00E92BA0" w:rsidRDefault="00175DB6" w14:paraId="1DFD1109" w14:textId="77777777">
      <w:pPr>
        <w:rPr>
          <w:b/>
        </w:rPr>
      </w:pPr>
    </w:p>
    <w:p w:rsidR="003B0FC3" w:rsidP="00E92BA0" w:rsidRDefault="003B0FC3" w14:paraId="1083424A" w14:textId="77777777">
      <w:pPr>
        <w:rPr>
          <w:rFonts w:eastAsia="MS Gothic"/>
          <w:b/>
          <w:bCs/>
          <w:color w:val="4F81BD"/>
        </w:rPr>
      </w:pPr>
    </w:p>
    <w:p w:rsidRPr="002D6E2C" w:rsidR="00D521C9" w:rsidP="002C2973" w:rsidRDefault="00D521C9" w14:paraId="1692D751"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521C9" w:rsidP="00E92BA0" w:rsidRDefault="00D521C9" w14:paraId="1A5B0E60" w14:textId="77777777">
      <w:r w:rsidRPr="002D6E2C">
        <w:t>Message format to be determined by the Creditor Bank, but message sent to Creditor Bank must contain all the data elements needed to create the mandate initiation request (pain.009).</w:t>
      </w:r>
    </w:p>
    <w:p w:rsidRPr="002D6E2C" w:rsidR="00D521C9" w:rsidP="00E92BA0" w:rsidRDefault="00D521C9" w14:paraId="32434B72" w14:textId="77777777"/>
    <w:p w:rsidRPr="002D6E2C" w:rsidR="00D521C9" w:rsidP="002C2973" w:rsidRDefault="00D521C9" w14:paraId="5AB234B2"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Bank sends mandate initiation request </w:t>
      </w:r>
      <w:r w:rsidRPr="002D6E2C" w:rsidR="000D204D">
        <w:rPr>
          <w:rFonts w:ascii="Calibri" w:hAnsi="Calibri" w:eastAsia="MS Gothic"/>
          <w:bCs/>
          <w:color w:val="4F81BD"/>
          <w:sz w:val="22"/>
          <w:szCs w:val="22"/>
          <w:lang w:val="en-ZA"/>
        </w:rPr>
        <w:t>(</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ACH.</w:t>
      </w:r>
    </w:p>
    <w:p w:rsidRPr="002D6E2C" w:rsidR="00D521C9" w:rsidP="00E92BA0" w:rsidRDefault="00D521C9" w14:paraId="019C7A2B" w14:textId="77777777">
      <w:r w:rsidRPr="002D6E2C">
        <w:t xml:space="preserve">Creditor Bank validates the Creditor and confirms that he is in good standing and submits mandate initiation request to the ACH. </w:t>
      </w:r>
    </w:p>
    <w:p w:rsidRPr="002D6E2C" w:rsidR="00D521C9" w:rsidP="00E92BA0" w:rsidRDefault="00D521C9" w14:paraId="6B076D81" w14:textId="77777777"/>
    <w:p w:rsidRPr="002D6E2C" w:rsidR="00D521C9" w:rsidP="002C2973" w:rsidRDefault="00D521C9" w14:paraId="1700DC50"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validates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and responds to Creditor Bank</w:t>
      </w:r>
      <w:r w:rsidR="006863EE">
        <w:rPr>
          <w:rFonts w:ascii="Calibri" w:hAnsi="Calibri" w:eastAsia="MS Gothic"/>
          <w:bCs/>
          <w:color w:val="4F81BD"/>
          <w:sz w:val="22"/>
          <w:szCs w:val="22"/>
          <w:lang w:val="en-ZA"/>
        </w:rPr>
        <w:t xml:space="preserve"> with rejections (pacs.002)</w:t>
      </w:r>
      <w:r w:rsidRPr="002D6E2C">
        <w:rPr>
          <w:rFonts w:ascii="Calibri" w:hAnsi="Calibri" w:eastAsia="MS Gothic"/>
          <w:bCs/>
          <w:color w:val="4F81BD"/>
          <w:sz w:val="22"/>
          <w:szCs w:val="22"/>
          <w:lang w:val="en-ZA"/>
        </w:rPr>
        <w:t>.</w:t>
      </w:r>
    </w:p>
    <w:p w:rsidRPr="002D6E2C" w:rsidR="00D521C9" w:rsidP="00E92BA0" w:rsidRDefault="00D521C9" w14:paraId="17109E0A" w14:textId="77777777">
      <w:r w:rsidRPr="002D6E2C">
        <w:t>ACH performs the following minimum validation:</w:t>
      </w:r>
    </w:p>
    <w:p w:rsidRPr="002D6E2C" w:rsidR="00D521C9" w:rsidP="002C2973" w:rsidRDefault="00D521C9" w14:paraId="738BA937" w14:textId="77777777">
      <w:pPr>
        <w:pStyle w:val="ListParagraph"/>
        <w:numPr>
          <w:ilvl w:val="0"/>
          <w:numId w:val="7"/>
        </w:numPr>
        <w:ind w:left="0" w:firstLine="0"/>
      </w:pPr>
      <w:r w:rsidRPr="002D6E2C">
        <w:t>Message structure</w:t>
      </w:r>
    </w:p>
    <w:p w:rsidRPr="002D6E2C" w:rsidR="00D521C9" w:rsidP="002C2973" w:rsidRDefault="00D521C9" w14:paraId="4FE79D0A" w14:textId="77777777">
      <w:pPr>
        <w:pStyle w:val="ListParagraph"/>
        <w:numPr>
          <w:ilvl w:val="0"/>
          <w:numId w:val="7"/>
        </w:numPr>
        <w:ind w:left="0" w:firstLine="0"/>
      </w:pPr>
      <w:r w:rsidRPr="002D6E2C">
        <w:t xml:space="preserve">Member banks </w:t>
      </w:r>
    </w:p>
    <w:p w:rsidRPr="002D6E2C" w:rsidR="00D521C9" w:rsidP="002C2973" w:rsidRDefault="00D521C9" w14:paraId="03805E6E" w14:textId="77777777">
      <w:pPr>
        <w:pStyle w:val="ListParagraph"/>
        <w:numPr>
          <w:ilvl w:val="0"/>
          <w:numId w:val="7"/>
        </w:numPr>
        <w:ind w:left="0" w:firstLine="0"/>
      </w:pPr>
      <w:r w:rsidRPr="002D6E2C">
        <w:t>Date check</w:t>
      </w:r>
    </w:p>
    <w:p w:rsidRPr="002D6E2C" w:rsidR="00D521C9" w:rsidP="00E92BA0" w:rsidRDefault="00D521C9" w14:paraId="6EB3549C" w14:textId="77777777"/>
    <w:p w:rsidRPr="002D6E2C" w:rsidR="00D521C9" w:rsidP="002C2973" w:rsidRDefault="00D521C9" w14:paraId="70C1DCC7"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Debtor Bank.</w:t>
      </w:r>
    </w:p>
    <w:p w:rsidRPr="002D6E2C" w:rsidR="00D521C9" w:rsidP="00E92BA0" w:rsidRDefault="00D521C9" w14:paraId="583FC516"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2178D481"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validates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w:t>
      </w:r>
    </w:p>
    <w:p w:rsidRPr="002D6E2C" w:rsidR="00D521C9" w:rsidP="00E92BA0" w:rsidRDefault="00D521C9" w14:paraId="337D27D7" w14:textId="77777777">
      <w:r w:rsidRPr="002D6E2C">
        <w:t>Debtor Bank performs the following minimum validation:</w:t>
      </w:r>
    </w:p>
    <w:p w:rsidRPr="002D6E2C" w:rsidR="00D521C9" w:rsidP="002C2973" w:rsidRDefault="00D521C9" w14:paraId="636E27D0" w14:textId="77777777">
      <w:pPr>
        <w:pStyle w:val="ListParagraph"/>
        <w:numPr>
          <w:ilvl w:val="0"/>
          <w:numId w:val="10"/>
        </w:numPr>
        <w:ind w:left="0" w:firstLine="0"/>
      </w:pPr>
      <w:r w:rsidRPr="002D6E2C">
        <w:t>the account is a valid account for AC;</w:t>
      </w:r>
    </w:p>
    <w:p w:rsidRPr="002D6E2C" w:rsidR="00D521C9" w:rsidP="002C2973" w:rsidRDefault="00D521C9" w14:paraId="13FA460F" w14:textId="77777777">
      <w:pPr>
        <w:pStyle w:val="ListParagraph"/>
        <w:numPr>
          <w:ilvl w:val="0"/>
          <w:numId w:val="10"/>
        </w:numPr>
        <w:ind w:left="0" w:firstLine="0"/>
      </w:pPr>
      <w:r w:rsidRPr="002D6E2C">
        <w:t>the account is “open” and “active” (not frozen; closed etc.);</w:t>
      </w:r>
    </w:p>
    <w:p w:rsidRPr="002D6E2C" w:rsidR="00D521C9" w:rsidP="002C2973" w:rsidRDefault="00D521C9" w14:paraId="035E6BB8" w14:textId="77777777">
      <w:pPr>
        <w:pStyle w:val="ListParagraph"/>
        <w:numPr>
          <w:ilvl w:val="0"/>
          <w:numId w:val="10"/>
        </w:numPr>
        <w:ind w:left="0" w:firstLine="0"/>
      </w:pPr>
      <w:r w:rsidRPr="002D6E2C">
        <w:t>the Debtor’s ID number matches the account details provided;</w:t>
      </w:r>
    </w:p>
    <w:p w:rsidRPr="002D6E2C" w:rsidR="00D521C9" w:rsidP="002C2973" w:rsidRDefault="00D521C9" w14:paraId="58572325" w14:textId="77777777">
      <w:pPr>
        <w:pStyle w:val="ListParagraph"/>
        <w:numPr>
          <w:ilvl w:val="0"/>
          <w:numId w:val="10"/>
        </w:numPr>
        <w:ind w:left="0" w:firstLine="0"/>
      </w:pPr>
      <w:r w:rsidRPr="002D6E2C">
        <w:rPr>
          <w:i/>
        </w:rPr>
        <w:t>Optional requirement</w:t>
      </w:r>
      <w:r w:rsidRPr="002D6E2C">
        <w:t xml:space="preserve">: if the Debtor Bank uses the mobile service as the authorisation channel, check if the supplied number matches the mobile number of the Debtor as registered by </w:t>
      </w:r>
      <w:r w:rsidRPr="002D6E2C">
        <w:t>the Debtor Bank. It is at the Debtor Bank’s discretion to use this number for alternate communication but the Debtor Bank will use their registered Payer’s details for authorisation of the mandate.</w:t>
      </w:r>
    </w:p>
    <w:p w:rsidRPr="002D6E2C" w:rsidR="00D521C9" w:rsidP="00E92BA0" w:rsidRDefault="00D521C9" w14:paraId="21EC3037" w14:textId="77777777"/>
    <w:p w:rsidRPr="002D6E2C" w:rsidR="00D521C9" w:rsidP="002C2973" w:rsidRDefault="00D521C9" w14:paraId="7D02656D"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engages with the Debtor </w:t>
      </w:r>
      <w:r>
        <w:rPr>
          <w:rFonts w:ascii="Calibri" w:hAnsi="Calibri" w:eastAsia="MS Gothic"/>
          <w:bCs/>
          <w:color w:val="4F81BD"/>
          <w:sz w:val="22"/>
          <w:szCs w:val="22"/>
          <w:lang w:val="en-ZA"/>
        </w:rPr>
        <w:t>via</w:t>
      </w:r>
      <w:r w:rsidRPr="002D6E2C">
        <w:rPr>
          <w:rFonts w:ascii="Calibri" w:hAnsi="Calibri" w:eastAsia="MS Gothic"/>
          <w:bCs/>
          <w:color w:val="4F81BD"/>
          <w:sz w:val="22"/>
          <w:szCs w:val="22"/>
          <w:lang w:val="en-ZA"/>
        </w:rPr>
        <w:t xml:space="preserve"> their chosen authorisation channel.</w:t>
      </w:r>
    </w:p>
    <w:p w:rsidR="00D521C9" w:rsidP="00E92BA0" w:rsidRDefault="00D521C9" w14:paraId="5FF9F052" w14:textId="77777777">
      <w:pPr>
        <w:rPr>
          <w:color w:val="00B0F0"/>
        </w:rPr>
      </w:pPr>
      <w:r w:rsidRPr="002D6E2C">
        <w:t xml:space="preserve">Method of communicating with the Debtor </w:t>
      </w:r>
      <w:r>
        <w:t xml:space="preserve">is </w:t>
      </w:r>
      <w:r w:rsidRPr="002D6E2C">
        <w:t>to be determined by the Debtor bank</w:t>
      </w:r>
      <w:r w:rsidR="00D37C67">
        <w:t xml:space="preserve"> and is delayed in the authorisation response (i.e. not “Real Time”)</w:t>
      </w:r>
      <w:r w:rsidR="003003E9">
        <w:t>.</w:t>
      </w:r>
    </w:p>
    <w:p w:rsidRPr="002D6E2C" w:rsidR="004951CA" w:rsidP="00E92BA0" w:rsidRDefault="004951CA" w14:paraId="12855F05" w14:textId="77777777">
      <w:pPr>
        <w:rPr>
          <w:color w:val="00B0F0"/>
        </w:rPr>
      </w:pPr>
    </w:p>
    <w:p w:rsidRPr="002D6E2C" w:rsidR="00D521C9" w:rsidP="002C2973" w:rsidRDefault="00D521C9" w14:paraId="219B0581"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a status report (</w:t>
      </w:r>
      <w:hyperlink w:history="1" w:anchor="Status_Report_Debtor_Mandate_Request">
        <w:r w:rsidRPr="002D6E2C">
          <w:rPr>
            <w:rStyle w:val="Hyperlink"/>
            <w:rFonts w:ascii="Calibri" w:hAnsi="Calibri"/>
            <w:b w:val="0"/>
            <w:sz w:val="22"/>
            <w:szCs w:val="22"/>
            <w:lang w:val="en-ZA"/>
          </w:rPr>
          <w:t>pacs.002</w:t>
        </w:r>
      </w:hyperlink>
      <w:r w:rsidRPr="002D6E2C">
        <w:rPr>
          <w:rFonts w:ascii="Calibri" w:hAnsi="Calibri" w:eastAsia="MS Gothic"/>
          <w:bCs/>
          <w:color w:val="4F81BD"/>
          <w:sz w:val="22"/>
          <w:szCs w:val="22"/>
          <w:lang w:val="en-ZA"/>
        </w:rPr>
        <w:t>) to ACH.</w:t>
      </w:r>
    </w:p>
    <w:p w:rsidRPr="002D6E2C" w:rsidR="00D521C9" w:rsidP="00E92BA0" w:rsidRDefault="00D521C9" w14:paraId="532EF2AA" w14:textId="77777777">
      <w:pPr>
        <w:pStyle w:val="ListParagraph"/>
        <w:ind w:left="0"/>
      </w:pPr>
      <w:r w:rsidRPr="002D6E2C">
        <w:t xml:space="preserve">The message from Debtor Bank is a confirmation and acknowledgment that validations as per 5.1.5 have been successful and engagement with Debtor has been initiated. </w:t>
      </w:r>
    </w:p>
    <w:p w:rsidRPr="002D6E2C" w:rsidR="00D521C9" w:rsidP="00E92BA0" w:rsidRDefault="00D521C9" w14:paraId="4B204491" w14:textId="77777777">
      <w:pPr>
        <w:pStyle w:val="ListParagraph"/>
        <w:ind w:left="0"/>
      </w:pPr>
      <w:r w:rsidRPr="002D6E2C">
        <w:t xml:space="preserve">The initial response (Status Report) to Creditor Bank needs to be a real time response; only the Debtors’ authorisation response can be delayed as the response to the Debtor Bank is at the Debtor’s discretion. </w:t>
      </w:r>
    </w:p>
    <w:p w:rsidRPr="002D6E2C" w:rsidR="00D521C9" w:rsidP="00E92BA0" w:rsidRDefault="00D521C9" w14:paraId="2FF33C3A" w14:textId="77777777">
      <w:pPr>
        <w:pStyle w:val="ListParagraph"/>
        <w:ind w:left="0"/>
      </w:pPr>
    </w:p>
    <w:p w:rsidRPr="002D6E2C" w:rsidR="00D521C9" w:rsidP="002C2973" w:rsidRDefault="00D521C9" w14:paraId="215A56D6"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status report (</w:t>
      </w:r>
      <w:hyperlink w:history="1" w:anchor="Status_Report_Debtor_Mandate_Request">
        <w:r w:rsidRPr="002D6E2C">
          <w:rPr>
            <w:rStyle w:val="Hyperlink"/>
            <w:rFonts w:ascii="Calibri" w:hAnsi="Calibri"/>
            <w:b w:val="0"/>
            <w:sz w:val="22"/>
            <w:szCs w:val="22"/>
            <w:lang w:val="en-ZA"/>
          </w:rPr>
          <w:t>pacs.002</w:t>
        </w:r>
      </w:hyperlink>
      <w:r w:rsidRPr="002D6E2C">
        <w:rPr>
          <w:rFonts w:ascii="Calibri" w:hAnsi="Calibri" w:eastAsia="MS Gothic"/>
          <w:bCs/>
          <w:color w:val="4F81BD"/>
          <w:sz w:val="22"/>
          <w:szCs w:val="22"/>
          <w:lang w:val="en-ZA"/>
        </w:rPr>
        <w:t>) to Creditor Bank.</w:t>
      </w:r>
    </w:p>
    <w:p w:rsidRPr="002D6E2C" w:rsidR="00D521C9" w:rsidP="00E92BA0" w:rsidRDefault="00D521C9" w14:paraId="21C21A73"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2E7D64ED"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 as per status of mandate.</w:t>
      </w:r>
    </w:p>
    <w:p w:rsidRPr="002D6E2C" w:rsidR="00D521C9" w:rsidP="00E92BA0" w:rsidRDefault="00D521C9" w14:paraId="1B95A5F3" w14:textId="77777777">
      <w:pPr>
        <w:pStyle w:val="ListParagraph"/>
        <w:ind w:left="0"/>
      </w:pPr>
      <w:r w:rsidRPr="002D6E2C">
        <w:t>Message format of status of mandate to Creditor to be determined by the Creditor Bank.</w:t>
      </w:r>
    </w:p>
    <w:p w:rsidR="00D521C9" w:rsidP="00E92BA0" w:rsidRDefault="00D521C9" w14:paraId="570C2A8D" w14:textId="77777777">
      <w:pPr>
        <w:pStyle w:val="ListParagraph"/>
        <w:ind w:left="0"/>
      </w:pPr>
    </w:p>
    <w:p w:rsidRPr="002D6E2C" w:rsidR="00D521C9" w:rsidP="002C2973" w:rsidRDefault="00D521C9" w14:paraId="08C943CF"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responds to authorisation request from Debtor Bank.</w:t>
      </w:r>
    </w:p>
    <w:p w:rsidRPr="002D6E2C" w:rsidR="00D521C9" w:rsidP="00E92BA0" w:rsidRDefault="00D521C9" w14:paraId="2C3B14D9" w14:textId="77777777">
      <w:pPr>
        <w:pStyle w:val="ListParagraph"/>
        <w:ind w:left="0"/>
      </w:pPr>
      <w:r w:rsidRPr="002D6E2C">
        <w:t>Debtor’s response could be either positive or negative.</w:t>
      </w:r>
    </w:p>
    <w:p w:rsidR="00D521C9" w:rsidP="00E92BA0" w:rsidRDefault="00D521C9" w14:paraId="719B8898" w14:textId="77777777">
      <w:pPr>
        <w:pStyle w:val="ListParagraph"/>
        <w:ind w:left="0"/>
      </w:pPr>
    </w:p>
    <w:p w:rsidRPr="002D6E2C" w:rsidR="00D521C9" w:rsidP="002C2973" w:rsidRDefault="00D521C9" w14:paraId="76D41F29"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updates Mandate Register on positive response from Debtor.</w:t>
      </w:r>
    </w:p>
    <w:p w:rsidRPr="002D6E2C" w:rsidR="00D521C9" w:rsidP="00E92BA0" w:rsidRDefault="00D521C9" w14:paraId="42BC501F" w14:textId="77777777">
      <w:pPr>
        <w:pStyle w:val="ListParagraph"/>
        <w:ind w:left="0"/>
      </w:pPr>
      <w:r w:rsidRPr="002D6E2C">
        <w:t>Once Debtor authorises mandate, Debtor Bank creates unique mandate reference number per mandate initiation request to include in mandate response.</w:t>
      </w:r>
    </w:p>
    <w:p w:rsidRPr="002D6E2C" w:rsidR="00D521C9" w:rsidP="00E92BA0" w:rsidRDefault="00D521C9" w14:paraId="4D5A8236" w14:textId="77777777">
      <w:pPr>
        <w:pStyle w:val="ListParagraph"/>
        <w:ind w:left="0"/>
      </w:pPr>
    </w:p>
    <w:p w:rsidRPr="002D6E2C" w:rsidR="00D521C9" w:rsidP="002C2973" w:rsidRDefault="00D521C9" w14:paraId="2442405D"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 to ACH.</w:t>
      </w:r>
    </w:p>
    <w:p w:rsidRPr="002D6E2C" w:rsidR="00D521C9" w:rsidP="00E92BA0" w:rsidRDefault="00D521C9" w14:paraId="1CABF519" w14:textId="77777777">
      <w:r w:rsidRPr="002D6E2C">
        <w:t>Debtor Bank responds with mandate acceptance report to ACH with “authorised” (AAUT) or “not authorised” (NAUT) Debtor responses indicated in the “Authentication Status Indicator”.</w:t>
      </w:r>
      <w:r w:rsidRPr="002D6E2C">
        <w:rPr>
          <w:b/>
          <w:sz w:val="20"/>
          <w:szCs w:val="20"/>
        </w:rPr>
        <w:t xml:space="preserve"> </w:t>
      </w:r>
    </w:p>
    <w:p w:rsidRPr="002D6E2C" w:rsidR="00D521C9" w:rsidP="00E92BA0" w:rsidRDefault="00D521C9" w14:paraId="0BE6743C" w14:textId="77777777">
      <w:r w:rsidRPr="002D6E2C">
        <w:t xml:space="preserve">This indicates the outcome of the mandate authentication process between Debtor Banks and their clients. </w:t>
      </w:r>
    </w:p>
    <w:p w:rsidRPr="002D6E2C" w:rsidR="00D521C9" w:rsidP="00E92BA0" w:rsidRDefault="00D521C9" w14:paraId="2305E576" w14:textId="77777777">
      <w:pPr>
        <w:rPr>
          <w:b/>
          <w:highlight w:val="yellow"/>
        </w:rPr>
      </w:pPr>
    </w:p>
    <w:p w:rsidRPr="002D6E2C" w:rsidR="00D521C9" w:rsidP="00E92BA0" w:rsidRDefault="00D521C9" w14:paraId="3440942B" w14:textId="77777777">
      <w:r w:rsidRPr="002D6E2C">
        <w:rPr>
          <w:b/>
        </w:rPr>
        <w:t>The Debtor Bank must immediately generate the mandate acceptance report and reply to the ACH once the Debtor responds, without delay</w:t>
      </w:r>
      <w:r w:rsidRPr="002D6E2C">
        <w:t>. The mandate acceptance report will contain the unique mandate reference number.</w:t>
      </w:r>
    </w:p>
    <w:p w:rsidRPr="002D6E2C" w:rsidR="00D521C9" w:rsidP="00E92BA0" w:rsidRDefault="00D521C9" w14:paraId="2C810738" w14:textId="77777777"/>
    <w:p w:rsidRPr="002D6E2C" w:rsidR="00D521C9" w:rsidP="00E92BA0" w:rsidRDefault="00D521C9" w14:paraId="6CFEC1C3" w14:textId="77777777">
      <w:r w:rsidRPr="002D6E2C">
        <w:t xml:space="preserve">On Expiration (End </w:t>
      </w:r>
      <w:r w:rsidRPr="002D6E2C" w:rsidR="004E0D79">
        <w:t>of</w:t>
      </w:r>
      <w:r w:rsidRPr="002D6E2C">
        <w:t xml:space="preserve"> Day) - the Debtor Bank will change the status of all mandate initiation requests that the Debtor has not responded to, from “Pending” to “No Responses”. Debtor Bank will reply in real time with mandate acceptance report messages with all outstanding authorisations from Debtors to ACH.</w:t>
      </w:r>
    </w:p>
    <w:p w:rsidRPr="002D6E2C" w:rsidR="00D521C9" w:rsidP="00E92BA0" w:rsidRDefault="00D521C9" w14:paraId="045C4E8E" w14:textId="77777777"/>
    <w:p w:rsidRPr="002D6E2C" w:rsidR="00D521C9" w:rsidP="00E92BA0" w:rsidRDefault="00D521C9" w14:paraId="643E42AC" w14:textId="77777777">
      <w:pPr>
        <w:rPr>
          <w:b/>
        </w:rPr>
      </w:pPr>
      <w:r w:rsidRPr="002D6E2C">
        <w:rPr>
          <w:b/>
        </w:rPr>
        <w:t>If a positive or negative response is received from Debtor, Debtor Bank MUST deliver responses to ACH by end of day.</w:t>
      </w:r>
    </w:p>
    <w:p w:rsidRPr="002D6E2C" w:rsidR="00D521C9" w:rsidP="00E92BA0" w:rsidRDefault="00D521C9" w14:paraId="4390BD51" w14:textId="77777777">
      <w:pPr>
        <w:rPr>
          <w:b/>
        </w:rPr>
      </w:pPr>
      <w:r w:rsidRPr="002D6E2C">
        <w:rPr>
          <w:b/>
        </w:rPr>
        <w:t>TT1 Use Case timing windows for request and response messages per day are illustrated in the diagrams below.</w:t>
      </w:r>
    </w:p>
    <w:p w:rsidRPr="002D6E2C" w:rsidR="00D521C9" w:rsidP="00E92BA0" w:rsidRDefault="00D521C9" w14:paraId="22BB976E" w14:textId="77777777"/>
    <w:p w:rsidRPr="002D6E2C" w:rsidR="00D521C9" w:rsidP="002C2973" w:rsidRDefault="00D521C9" w14:paraId="11AD29FC"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 to Creditor Bank.</w:t>
      </w:r>
    </w:p>
    <w:p w:rsidRPr="002D6E2C" w:rsidR="00D521C9" w:rsidP="00E92BA0" w:rsidRDefault="00D521C9" w14:paraId="3B3065EA"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4AC292C8"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D521C9" w:rsidP="00E92BA0" w:rsidRDefault="00D521C9" w14:paraId="2585D527" w14:textId="77777777">
      <w:r w:rsidRPr="002D6E2C">
        <w:t>Message format of mandate response to Creditor to be determined by the Creditor Bank.</w:t>
      </w:r>
    </w:p>
    <w:p w:rsidRPr="002D6E2C" w:rsidR="00D521C9" w:rsidP="00E92BA0" w:rsidRDefault="00D521C9" w14:paraId="1A4F127C" w14:textId="77777777"/>
    <w:p w:rsidRPr="002D6E2C" w:rsidR="00D521C9" w:rsidP="002C2973" w:rsidRDefault="00D521C9" w14:paraId="6684E64D"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sends receipt of response message to Creditor Bank.</w:t>
      </w:r>
    </w:p>
    <w:p w:rsidRPr="002D6E2C" w:rsidR="00D521C9" w:rsidP="00E92BA0" w:rsidRDefault="00D521C9" w14:paraId="13840E36" w14:textId="77777777">
      <w:r w:rsidRPr="002D6E2C">
        <w:t>Message format of receipt to mandate response message to be determined by the Creditor Bank, but message sent to Creditor Bank must contain all the data elements needed to create the status report (pacs.002).</w:t>
      </w:r>
    </w:p>
    <w:p w:rsidRPr="002D6E2C" w:rsidR="00D521C9" w:rsidP="00E92BA0" w:rsidRDefault="00D521C9" w14:paraId="4C21F938" w14:textId="77777777"/>
    <w:p w:rsidRPr="002D6E2C" w:rsidR="00D521C9" w:rsidP="002C2973" w:rsidRDefault="00D521C9" w14:paraId="4E62BDBF"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responds with a status report (</w:t>
      </w:r>
      <w:hyperlink w:history="1" w:anchor="Status_Report_for_Mandate_Messages">
        <w:r w:rsidRPr="002D6E2C">
          <w:rPr>
            <w:rStyle w:val="Hyperlink"/>
            <w:rFonts w:ascii="Calibri" w:hAnsi="Calibri"/>
            <w:b w:val="0"/>
            <w:sz w:val="22"/>
            <w:szCs w:val="22"/>
          </w:rPr>
          <w:t>pacs.002</w:t>
        </w:r>
      </w:hyperlink>
      <w:r w:rsidRPr="002D6E2C">
        <w:rPr>
          <w:rFonts w:ascii="Calibri" w:hAnsi="Calibri" w:eastAsia="MS Gothic"/>
          <w:bCs/>
          <w:color w:val="4F81BD"/>
          <w:sz w:val="22"/>
          <w:szCs w:val="22"/>
          <w:lang w:val="en-ZA"/>
        </w:rPr>
        <w:t>) to ACH as receipt of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w:t>
      </w:r>
    </w:p>
    <w:p w:rsidRPr="002D6E2C" w:rsidR="00D521C9" w:rsidP="00E92BA0" w:rsidRDefault="00D521C9" w14:paraId="3D163183" w14:textId="77777777">
      <w:pPr>
        <w:pStyle w:val="ListParagraph"/>
        <w:ind w:left="0"/>
      </w:pPr>
    </w:p>
    <w:p w:rsidRPr="002D6E2C" w:rsidR="00D521C9" w:rsidP="002C2973" w:rsidRDefault="00D521C9" w14:paraId="1776425D" w14:textId="77777777">
      <w:pPr>
        <w:pStyle w:val="Heading2"/>
        <w:numPr>
          <w:ilvl w:val="2"/>
          <w:numId w:val="14"/>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status report (</w:t>
      </w:r>
      <w:hyperlink w:history="1" w:anchor="Status_Report_for_Mandate_Messages">
        <w:r w:rsidRPr="002D6E2C">
          <w:rPr>
            <w:rStyle w:val="Hyperlink"/>
            <w:rFonts w:ascii="Calibri" w:hAnsi="Calibri"/>
            <w:b w:val="0"/>
            <w:sz w:val="22"/>
            <w:szCs w:val="22"/>
          </w:rPr>
          <w:t>pacs.002</w:t>
        </w:r>
      </w:hyperlink>
      <w:r w:rsidRPr="002D6E2C">
        <w:rPr>
          <w:rFonts w:ascii="Calibri" w:hAnsi="Calibri" w:eastAsia="MS Gothic"/>
          <w:bCs/>
          <w:color w:val="4F81BD"/>
          <w:sz w:val="22"/>
          <w:szCs w:val="22"/>
          <w:lang w:val="en-ZA"/>
        </w:rPr>
        <w:t>) to Debtor Bank as receipt of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w:t>
      </w:r>
    </w:p>
    <w:p w:rsidR="00D521C9" w:rsidP="00E92BA0" w:rsidRDefault="00D521C9" w14:paraId="2EDCA01C"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3003E9" w:rsidP="00E92BA0" w:rsidRDefault="003003E9" w14:paraId="60F72018"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E92BA0" w:rsidRDefault="00D521C9" w14:paraId="03973554" w14:textId="77777777"/>
    <w:p w:rsidRPr="002D6E2C" w:rsidR="00D521C9" w:rsidP="00E92BA0" w:rsidRDefault="00D521C9" w14:paraId="5AE58D9D" w14:textId="77777777">
      <w:pPr>
        <w:pStyle w:val="CommentText"/>
        <w:pBdr>
          <w:top w:val="single" w:color="auto" w:sz="12" w:space="1"/>
          <w:left w:val="single" w:color="auto" w:sz="12" w:space="4"/>
          <w:bottom w:val="single" w:color="auto" w:sz="12" w:space="1"/>
          <w:right w:val="single" w:color="auto" w:sz="12" w:space="4"/>
        </w:pBdr>
        <w:rPr>
          <w:b/>
        </w:rPr>
      </w:pPr>
      <w:r w:rsidRPr="002D6E2C">
        <w:rPr>
          <w:b/>
          <w:sz w:val="22"/>
          <w:szCs w:val="22"/>
        </w:rPr>
        <w:t>IMPORTANT NOTE:</w:t>
      </w:r>
    </w:p>
    <w:p w:rsidRPr="002D6E2C" w:rsidR="00D521C9" w:rsidP="00E92BA0" w:rsidRDefault="00D521C9" w14:paraId="33769F6C" w14:textId="77777777">
      <w:pPr>
        <w:pStyle w:val="CommentText"/>
        <w:pBdr>
          <w:top w:val="single" w:color="auto" w:sz="12" w:space="1"/>
          <w:left w:val="single" w:color="auto" w:sz="12" w:space="4"/>
          <w:bottom w:val="single" w:color="auto" w:sz="12" w:space="1"/>
          <w:right w:val="single" w:color="auto" w:sz="12" w:space="4"/>
        </w:pBdr>
        <w:rPr>
          <w:b/>
          <w:sz w:val="22"/>
          <w:szCs w:val="22"/>
        </w:rPr>
      </w:pPr>
    </w:p>
    <w:p w:rsidRPr="002D6E2C" w:rsidR="00D521C9" w:rsidP="00E92BA0" w:rsidRDefault="00D521C9" w14:paraId="68CEAE79" w14:textId="77777777">
      <w:pPr>
        <w:pStyle w:val="CommentText"/>
        <w:pBdr>
          <w:top w:val="single" w:color="auto" w:sz="12" w:space="1"/>
          <w:left w:val="single" w:color="auto" w:sz="12" w:space="4"/>
          <w:bottom w:val="single" w:color="auto" w:sz="12" w:space="1"/>
          <w:right w:val="single" w:color="auto" w:sz="12" w:space="4"/>
        </w:pBdr>
        <w:rPr>
          <w:b/>
        </w:rPr>
      </w:pPr>
      <w:r w:rsidRPr="002D6E2C">
        <w:rPr>
          <w:b/>
          <w:sz w:val="22"/>
          <w:szCs w:val="22"/>
        </w:rPr>
        <w:t xml:space="preserve">Alignment of AC BRD fields to Mandate Request and Response messages in ISO20022 can be found in </w:t>
      </w:r>
      <w:hyperlink w:history="1" w:anchor="_APPENDIX_C_–">
        <w:r w:rsidRPr="002D6E2C">
          <w:rPr>
            <w:rStyle w:val="Hyperlink"/>
            <w:b/>
            <w:sz w:val="22"/>
            <w:szCs w:val="22"/>
          </w:rPr>
          <w:t>Appendix C</w:t>
        </w:r>
      </w:hyperlink>
      <w:r w:rsidRPr="002D6E2C">
        <w:rPr>
          <w:b/>
          <w:sz w:val="22"/>
          <w:szCs w:val="22"/>
        </w:rPr>
        <w:t>:</w:t>
      </w:r>
    </w:p>
    <w:p w:rsidRPr="002D6E2C" w:rsidR="00D521C9" w:rsidP="00E92BA0" w:rsidRDefault="00D521C9" w14:paraId="5C0859A8" w14:textId="77777777"/>
    <w:p w:rsidR="00080254" w:rsidP="00E92BA0" w:rsidRDefault="00080254" w14:paraId="47646BFB" w14:textId="77777777">
      <w:pPr>
        <w:rPr>
          <w:b/>
        </w:rPr>
      </w:pPr>
    </w:p>
    <w:p w:rsidR="00540A14" w:rsidRDefault="00540A14" w14:paraId="728F4FE0" w14:textId="77777777">
      <w:pPr>
        <w:rPr>
          <w:rFonts w:eastAsia="Times New Roman"/>
          <w:b/>
          <w:bCs/>
          <w:color w:val="4F81BD"/>
        </w:rPr>
      </w:pPr>
      <w:bookmarkStart w:name="_Toc395286663" w:id="207"/>
      <w:bookmarkStart w:name="_Toc398807885" w:id="208"/>
      <w:bookmarkStart w:name="_Toc435584364" w:id="209"/>
      <w:r>
        <w:br w:type="page"/>
      </w:r>
    </w:p>
    <w:p w:rsidRPr="002D6E2C" w:rsidR="00D521C9" w:rsidP="002C2973" w:rsidRDefault="00D521C9" w14:paraId="7EF84074" w14:textId="77777777">
      <w:pPr>
        <w:pStyle w:val="Heading20"/>
        <w:numPr>
          <w:ilvl w:val="1"/>
          <w:numId w:val="14"/>
        </w:numPr>
        <w:ind w:left="0" w:firstLine="0"/>
        <w:rPr>
          <w:rFonts w:ascii="Calibri" w:hAnsi="Calibri"/>
          <w:sz w:val="22"/>
          <w:szCs w:val="22"/>
        </w:rPr>
      </w:pPr>
      <w:bookmarkStart w:name="_Toc536096783" w:id="210"/>
      <w:r w:rsidRPr="002D6E2C">
        <w:rPr>
          <w:rFonts w:ascii="Calibri" w:hAnsi="Calibri"/>
          <w:sz w:val="22"/>
          <w:szCs w:val="22"/>
        </w:rPr>
        <w:t>Authorise mandate – non card, authentication key not included in request, batched request &amp; response (TT2)</w:t>
      </w:r>
      <w:bookmarkEnd w:id="207"/>
      <w:bookmarkEnd w:id="208"/>
      <w:bookmarkEnd w:id="209"/>
      <w:bookmarkEnd w:id="210"/>
    </w:p>
    <w:p w:rsidRPr="002D6E2C" w:rsidR="00D521C9" w:rsidP="00E92BA0" w:rsidRDefault="00D521C9" w14:paraId="14CD9A8E" w14:textId="77777777"/>
    <w:p w:rsidRPr="002D6E2C" w:rsidR="00D521C9" w:rsidP="00E92BA0" w:rsidRDefault="00D521C9" w14:paraId="2EAEE92B" w14:textId="77777777">
      <w:pPr>
        <w:jc w:val="both"/>
      </w:pPr>
      <w:r w:rsidRPr="002D6E2C">
        <w:rPr>
          <w:b/>
        </w:rPr>
        <w:t xml:space="preserve">Description </w:t>
      </w:r>
      <w:r w:rsidRPr="002D6E2C">
        <w:t xml:space="preserve">- This scenario relates to a Payer/Debtor needing to authorise future debit orders initiated by a User/Creditor. The process of authorising the mandate by the Payer/Debtor is </w:t>
      </w:r>
      <w:r w:rsidRPr="002D6E2C">
        <w:rPr>
          <w:b/>
          <w:i/>
        </w:rPr>
        <w:t xml:space="preserve">delayed and submitted in batch </w:t>
      </w:r>
      <w:r w:rsidRPr="002D6E2C">
        <w:t xml:space="preserve">by the User/Creditor. Further, the Payer/Debtor has </w:t>
      </w:r>
      <w:r w:rsidRPr="002D6E2C">
        <w:rPr>
          <w:b/>
          <w:i/>
        </w:rPr>
        <w:t>no authentication key</w:t>
      </w:r>
      <w:r w:rsidRPr="002D6E2C">
        <w:t xml:space="preserve"> to be included in the request message.  </w:t>
      </w:r>
    </w:p>
    <w:p w:rsidRPr="002D6E2C" w:rsidR="00D521C9" w:rsidP="00E92BA0" w:rsidRDefault="00D521C9" w14:paraId="0733D737" w14:textId="77777777"/>
    <w:p w:rsidRPr="002D6E2C" w:rsidR="00D521C9" w:rsidP="00E92BA0" w:rsidRDefault="00D521C9" w14:paraId="6AD3FC1F" w14:textId="77777777"/>
    <w:p w:rsidRPr="002D6E2C" w:rsidR="00D521C9" w:rsidP="00E92BA0" w:rsidRDefault="00D521C9" w14:paraId="617C125E" w14:textId="77777777">
      <w:pPr>
        <w:jc w:val="center"/>
      </w:pPr>
      <w:r>
        <w:rPr>
          <w:noProof/>
          <w:bdr w:val="single" w:color="auto" w:sz="12" w:space="0"/>
          <w:lang w:val="en-US"/>
        </w:rPr>
        <w:drawing>
          <wp:inline distT="0" distB="0" distL="0" distR="0" wp14:anchorId="5B38CA1E" wp14:editId="2CAEC77A">
            <wp:extent cx="5707380" cy="4366895"/>
            <wp:effectExtent l="0" t="0" r="762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7380" cy="4366895"/>
                    </a:xfrm>
                    <a:prstGeom prst="rect">
                      <a:avLst/>
                    </a:prstGeom>
                    <a:noFill/>
                    <a:ln>
                      <a:noFill/>
                    </a:ln>
                  </pic:spPr>
                </pic:pic>
              </a:graphicData>
            </a:graphic>
          </wp:inline>
        </w:drawing>
      </w:r>
    </w:p>
    <w:p w:rsidRPr="002D6E2C" w:rsidR="00D521C9" w:rsidP="00E92BA0" w:rsidRDefault="00D521C9" w14:paraId="6FD98992" w14:textId="77777777">
      <w:pPr>
        <w:jc w:val="center"/>
      </w:pPr>
    </w:p>
    <w:p w:rsidRPr="002D6E2C" w:rsidR="00D521C9" w:rsidP="00E92BA0" w:rsidRDefault="00D521C9" w14:paraId="077F95B0" w14:textId="77777777">
      <w:r w:rsidRPr="002D6E2C">
        <w:rPr>
          <w:b/>
        </w:rPr>
        <w:t>Technical Requirements:</w:t>
      </w:r>
      <w:r w:rsidRPr="002D6E2C">
        <w:t xml:space="preserve"> </w:t>
      </w:r>
    </w:p>
    <w:p w:rsidRPr="002D6E2C" w:rsidR="00D521C9" w:rsidP="00E92BA0" w:rsidRDefault="00D521C9" w14:paraId="449E26ED" w14:textId="77777777"/>
    <w:p w:rsidRPr="002D6E2C" w:rsidR="00D521C9" w:rsidP="002C2973" w:rsidRDefault="00D521C9" w14:paraId="02482F76" w14:textId="77777777">
      <w:pPr>
        <w:pStyle w:val="ListParagraph"/>
        <w:numPr>
          <w:ilvl w:val="0"/>
          <w:numId w:val="9"/>
        </w:numPr>
        <w:ind w:left="0" w:firstLine="0"/>
      </w:pPr>
      <w:r w:rsidRPr="002D6E2C">
        <w:t>Creditor Bank must have batch processing capabilities.</w:t>
      </w:r>
    </w:p>
    <w:p w:rsidRPr="002D6E2C" w:rsidR="00D521C9" w:rsidP="002C2973" w:rsidRDefault="00D521C9" w14:paraId="265181C8" w14:textId="77777777">
      <w:pPr>
        <w:pStyle w:val="ListParagraph"/>
        <w:numPr>
          <w:ilvl w:val="0"/>
          <w:numId w:val="9"/>
        </w:numPr>
        <w:ind w:left="0" w:firstLine="0"/>
      </w:pPr>
      <w:r w:rsidRPr="002D6E2C">
        <w:t>Debtor Bank must have batch processing capabilities.</w:t>
      </w:r>
    </w:p>
    <w:p w:rsidR="00540A14" w:rsidP="00F7320E" w:rsidRDefault="00540A14" w14:paraId="1FECAD2D" w14:textId="77777777">
      <w:pPr>
        <w:pStyle w:val="ListParagraph"/>
        <w:ind w:left="0"/>
      </w:pPr>
    </w:p>
    <w:p w:rsidRPr="002D6E2C" w:rsidR="00D521C9" w:rsidP="00F7320E" w:rsidRDefault="00D521C9" w14:paraId="55BC67D2" w14:textId="77777777">
      <w:pPr>
        <w:pStyle w:val="ListParagraph"/>
        <w:ind w:left="0"/>
      </w:pPr>
      <w:r w:rsidRPr="002D6E2C">
        <w:t>The following data delivery mechanisms will be available for the delivery of ISO 20022 messages in batch between participants and the ACH:</w:t>
      </w:r>
    </w:p>
    <w:p w:rsidRPr="002D6E2C" w:rsidR="00D521C9" w:rsidP="002C2973" w:rsidRDefault="00D521C9" w14:paraId="37E7C047" w14:textId="77777777">
      <w:pPr>
        <w:numPr>
          <w:ilvl w:val="0"/>
          <w:numId w:val="27"/>
        </w:numPr>
        <w:spacing w:line="288" w:lineRule="auto"/>
        <w:ind w:left="0" w:firstLine="0"/>
        <w:jc w:val="both"/>
      </w:pPr>
      <w:r w:rsidRPr="002D6E2C">
        <w:t>ConnectDirect;</w:t>
      </w:r>
    </w:p>
    <w:p w:rsidRPr="002D6E2C" w:rsidR="00D521C9" w:rsidP="002C2973" w:rsidRDefault="00D521C9" w14:paraId="50C8273A" w14:textId="77777777">
      <w:pPr>
        <w:numPr>
          <w:ilvl w:val="0"/>
          <w:numId w:val="27"/>
        </w:numPr>
        <w:spacing w:line="288" w:lineRule="auto"/>
        <w:ind w:left="0" w:firstLine="0"/>
        <w:jc w:val="both"/>
      </w:pPr>
      <w:r w:rsidRPr="002D6E2C">
        <w:t>XCOM;</w:t>
      </w:r>
    </w:p>
    <w:p w:rsidRPr="002D6E2C" w:rsidR="00D521C9" w:rsidP="002C2973" w:rsidRDefault="00D521C9" w14:paraId="2995C832" w14:textId="77777777">
      <w:pPr>
        <w:numPr>
          <w:ilvl w:val="0"/>
          <w:numId w:val="27"/>
        </w:numPr>
        <w:spacing w:line="288" w:lineRule="auto"/>
        <w:ind w:left="0" w:firstLine="0"/>
        <w:jc w:val="both"/>
      </w:pPr>
      <w:r w:rsidRPr="002D6E2C">
        <w:t>Web-based https (secure FTP) upload via extranet over dedicated connections; and</w:t>
      </w:r>
    </w:p>
    <w:p w:rsidR="00D521C9" w:rsidP="002C2973" w:rsidRDefault="00D521C9" w14:paraId="722DDDC2" w14:textId="77777777">
      <w:pPr>
        <w:numPr>
          <w:ilvl w:val="0"/>
          <w:numId w:val="27"/>
        </w:numPr>
        <w:spacing w:line="288" w:lineRule="auto"/>
        <w:ind w:left="0" w:firstLine="0"/>
        <w:jc w:val="both"/>
      </w:pPr>
      <w:r w:rsidRPr="002D6E2C">
        <w:t>SWIFTNet FileAct.</w:t>
      </w:r>
    </w:p>
    <w:p w:rsidRPr="002D6E2C" w:rsidR="00B04DD6" w:rsidP="00E92BA0" w:rsidRDefault="00B04DD6" w14:paraId="64A15323" w14:textId="77777777">
      <w:pPr>
        <w:pStyle w:val="ListParagraph"/>
        <w:ind w:left="0"/>
      </w:pPr>
      <w:r>
        <w:t>gzip is to be used for file compression &amp; decompression</w:t>
      </w:r>
    </w:p>
    <w:p w:rsidRPr="002D6E2C" w:rsidR="00D521C9" w:rsidP="00E92BA0" w:rsidRDefault="00D521C9" w14:paraId="1BFF42B4" w14:textId="77777777"/>
    <w:p w:rsidR="00D521C9" w:rsidP="00E92BA0" w:rsidRDefault="00D521C9" w14:paraId="2AAEB6D4" w14:textId="77777777">
      <w:pPr>
        <w:rPr>
          <w:b/>
        </w:rPr>
      </w:pPr>
    </w:p>
    <w:p w:rsidRPr="002D6E2C" w:rsidR="00140E8F" w:rsidP="00E92BA0" w:rsidRDefault="00140E8F" w14:paraId="0BA8A8C7" w14:textId="77777777">
      <w:pPr>
        <w:rPr>
          <w:b/>
        </w:rPr>
      </w:pPr>
    </w:p>
    <w:p w:rsidRPr="002D6E2C" w:rsidR="00D521C9" w:rsidP="00E92BA0" w:rsidRDefault="00D521C9" w14:paraId="605F91E3" w14:textId="77777777">
      <w:r w:rsidRPr="002D6E2C">
        <w:rPr>
          <w:b/>
        </w:rPr>
        <w:t>Messages used:</w:t>
      </w:r>
      <w:r w:rsidRPr="002D6E2C">
        <w:t xml:space="preserve"> </w:t>
      </w:r>
    </w:p>
    <w:p w:rsidRPr="002D6E2C" w:rsidR="00D521C9" w:rsidP="00E92BA0" w:rsidRDefault="00D521C9" w14:paraId="4D6CA920" w14:textId="77777777"/>
    <w:p w:rsidRPr="002D6E2C" w:rsidR="00D521C9" w:rsidP="002C2973" w:rsidRDefault="00D521C9" w14:paraId="5CA10D89" w14:textId="77777777">
      <w:pPr>
        <w:pStyle w:val="ListParagraph"/>
        <w:numPr>
          <w:ilvl w:val="0"/>
          <w:numId w:val="7"/>
        </w:numPr>
        <w:ind w:left="0" w:firstLine="0"/>
      </w:pPr>
      <w:r w:rsidRPr="002D6E2C">
        <w:t>Mandate Initiation Request (</w:t>
      </w:r>
      <w:hyperlink w:history="1" w:anchor="_Mandate_Initiation_Request_1">
        <w:r w:rsidR="000D204D">
          <w:rPr>
            <w:rStyle w:val="Hyperlink"/>
          </w:rPr>
          <w:t>pain.009</w:t>
        </w:r>
      </w:hyperlink>
      <w:r w:rsidRPr="002D6E2C">
        <w:t xml:space="preserve">) </w:t>
      </w:r>
    </w:p>
    <w:p w:rsidRPr="002D6E2C" w:rsidR="00D521C9" w:rsidP="002C2973" w:rsidRDefault="00D521C9" w14:paraId="2991239A" w14:textId="77777777">
      <w:pPr>
        <w:numPr>
          <w:ilvl w:val="0"/>
          <w:numId w:val="7"/>
        </w:numPr>
        <w:ind w:left="0" w:firstLine="0"/>
      </w:pPr>
      <w:r w:rsidRPr="002D6E2C">
        <w:t>Mandate Acceptance Report (</w:t>
      </w:r>
      <w:hyperlink w:history="1" w:anchor="_Mandate_Acceptance_Report">
        <w:r w:rsidRPr="002D6E2C">
          <w:rPr>
            <w:rStyle w:val="Hyperlink"/>
          </w:rPr>
          <w:t>pain.012</w:t>
        </w:r>
      </w:hyperlink>
      <w:r w:rsidRPr="002D6E2C">
        <w:t xml:space="preserve">) </w:t>
      </w:r>
    </w:p>
    <w:p w:rsidRPr="002D6E2C" w:rsidR="00D521C9" w:rsidP="002C2973" w:rsidRDefault="00D521C9" w14:paraId="400F94D3" w14:textId="77777777">
      <w:pPr>
        <w:numPr>
          <w:ilvl w:val="0"/>
          <w:numId w:val="7"/>
        </w:numPr>
        <w:tabs>
          <w:tab w:val="left" w:pos="709"/>
        </w:tabs>
        <w:ind w:left="0" w:firstLine="0"/>
      </w:pPr>
      <w:r w:rsidRPr="002D6E2C">
        <w:t>Status Report (</w:t>
      </w:r>
      <w:hyperlink w:history="1" w:anchor="Status_Report_for_Mandate_Messages">
        <w:r w:rsidRPr="002D6E2C">
          <w:rPr>
            <w:rStyle w:val="Hyperlink"/>
          </w:rPr>
          <w:t>pacs.002</w:t>
        </w:r>
      </w:hyperlink>
      <w:r w:rsidRPr="002D6E2C">
        <w:t>) for Mandate Messages</w:t>
      </w:r>
    </w:p>
    <w:p w:rsidRPr="002D6E2C" w:rsidR="00D521C9" w:rsidP="00E92BA0" w:rsidRDefault="00D521C9" w14:paraId="30CD403D" w14:textId="77777777"/>
    <w:p w:rsidR="00D521C9" w:rsidP="00E92BA0" w:rsidRDefault="00F77BC6" w14:paraId="4D2638FA" w14:textId="77777777">
      <w:pPr>
        <w:rPr>
          <w:b/>
        </w:rPr>
      </w:pPr>
      <w:r w:rsidRPr="00AB047E">
        <w:rPr>
          <w:b/>
        </w:rPr>
        <w:t>Processing Windows:</w:t>
      </w:r>
    </w:p>
    <w:tbl>
      <w:tblPr>
        <w:tblStyle w:val="TableGrid"/>
        <w:tblW w:w="0" w:type="auto"/>
        <w:tblLook w:val="04A0" w:firstRow="1" w:lastRow="0" w:firstColumn="1" w:lastColumn="0" w:noHBand="0" w:noVBand="1"/>
      </w:tblPr>
      <w:tblGrid>
        <w:gridCol w:w="1365"/>
        <w:gridCol w:w="1308"/>
        <w:gridCol w:w="1489"/>
        <w:gridCol w:w="1405"/>
        <w:gridCol w:w="1186"/>
        <w:gridCol w:w="1103"/>
        <w:gridCol w:w="1160"/>
      </w:tblGrid>
      <w:tr w:rsidR="00A42B65" w:rsidTr="00AD0D90" w14:paraId="65179DF8" w14:textId="77777777">
        <w:trPr>
          <w:tblHeader/>
        </w:trPr>
        <w:tc>
          <w:tcPr>
            <w:tcW w:w="1402" w:type="dxa"/>
            <w:shd w:val="clear" w:color="auto" w:fill="BFBFBF" w:themeFill="background1" w:themeFillShade="BF"/>
          </w:tcPr>
          <w:p w:rsidR="00F77BC6" w:rsidP="00E92BA0" w:rsidRDefault="00F77BC6" w14:paraId="4E64C056" w14:textId="77777777">
            <w:pPr>
              <w:jc w:val="center"/>
            </w:pPr>
            <w:r>
              <w:t>Message</w:t>
            </w:r>
          </w:p>
        </w:tc>
        <w:tc>
          <w:tcPr>
            <w:tcW w:w="1346" w:type="dxa"/>
            <w:shd w:val="clear" w:color="auto" w:fill="BFBFBF" w:themeFill="background1" w:themeFillShade="BF"/>
          </w:tcPr>
          <w:p w:rsidR="00F77BC6" w:rsidP="00E92BA0" w:rsidRDefault="00F77BC6" w14:paraId="0A338434" w14:textId="77777777">
            <w:pPr>
              <w:jc w:val="center"/>
            </w:pPr>
            <w:r>
              <w:t>Service Code</w:t>
            </w:r>
          </w:p>
        </w:tc>
        <w:tc>
          <w:tcPr>
            <w:tcW w:w="1518" w:type="dxa"/>
            <w:shd w:val="clear" w:color="auto" w:fill="BFBFBF" w:themeFill="background1" w:themeFillShade="BF"/>
          </w:tcPr>
          <w:p w:rsidR="00F77BC6" w:rsidP="00E92BA0" w:rsidRDefault="00F77BC6" w14:paraId="75637403" w14:textId="77777777">
            <w:pPr>
              <w:jc w:val="center"/>
            </w:pPr>
            <w:r>
              <w:t>Originating</w:t>
            </w:r>
          </w:p>
        </w:tc>
        <w:tc>
          <w:tcPr>
            <w:tcW w:w="1440" w:type="dxa"/>
            <w:shd w:val="clear" w:color="auto" w:fill="BFBFBF" w:themeFill="background1" w:themeFillShade="BF"/>
          </w:tcPr>
          <w:p w:rsidR="00F77BC6" w:rsidP="00E92BA0" w:rsidRDefault="00F77BC6" w14:paraId="03668EFB" w14:textId="77777777">
            <w:pPr>
              <w:jc w:val="center"/>
            </w:pPr>
            <w:r>
              <w:t>Receiving</w:t>
            </w:r>
          </w:p>
        </w:tc>
        <w:tc>
          <w:tcPr>
            <w:tcW w:w="1234" w:type="dxa"/>
            <w:shd w:val="clear" w:color="auto" w:fill="BFBFBF" w:themeFill="background1" w:themeFillShade="BF"/>
          </w:tcPr>
          <w:p w:rsidR="00F77BC6" w:rsidP="00E92BA0" w:rsidRDefault="00F77BC6" w14:paraId="1087D847" w14:textId="77777777">
            <w:pPr>
              <w:jc w:val="center"/>
            </w:pPr>
            <w:r>
              <w:t>Start Time</w:t>
            </w:r>
          </w:p>
        </w:tc>
        <w:tc>
          <w:tcPr>
            <w:tcW w:w="1142" w:type="dxa"/>
            <w:shd w:val="clear" w:color="auto" w:fill="BFBFBF" w:themeFill="background1" w:themeFillShade="BF"/>
          </w:tcPr>
          <w:p w:rsidR="00F77BC6" w:rsidP="00E92BA0" w:rsidRDefault="00F77BC6" w14:paraId="4680CBE6" w14:textId="77777777">
            <w:pPr>
              <w:jc w:val="center"/>
            </w:pPr>
            <w:r>
              <w:t>End Time</w:t>
            </w:r>
          </w:p>
        </w:tc>
        <w:tc>
          <w:tcPr>
            <w:tcW w:w="1160" w:type="dxa"/>
            <w:shd w:val="clear" w:color="auto" w:fill="BFBFBF" w:themeFill="background1" w:themeFillShade="BF"/>
          </w:tcPr>
          <w:p w:rsidR="00F77BC6" w:rsidP="00E92BA0" w:rsidRDefault="00F77BC6" w14:paraId="561B018F" w14:textId="77777777">
            <w:pPr>
              <w:jc w:val="center"/>
            </w:pPr>
            <w:r>
              <w:t>Extra</w:t>
            </w:r>
          </w:p>
        </w:tc>
      </w:tr>
      <w:tr w:rsidR="004B3919" w:rsidTr="009876ED" w14:paraId="0C2827DD" w14:textId="77777777">
        <w:tc>
          <w:tcPr>
            <w:tcW w:w="1402" w:type="dxa"/>
          </w:tcPr>
          <w:p w:rsidRPr="00FD5C90" w:rsidR="004B3919" w:rsidP="00E92BA0" w:rsidRDefault="004B3919" w14:paraId="561416D3" w14:textId="77777777">
            <w:pPr>
              <w:jc w:val="center"/>
              <w:rPr>
                <w:b/>
              </w:rPr>
            </w:pPr>
            <w:r>
              <w:t>Pain.009</w:t>
            </w:r>
          </w:p>
        </w:tc>
        <w:tc>
          <w:tcPr>
            <w:tcW w:w="1346" w:type="dxa"/>
          </w:tcPr>
          <w:p w:rsidRPr="00FD5C90" w:rsidR="004B3919" w:rsidP="00E92BA0" w:rsidRDefault="004B3919" w14:paraId="5BBC6D6C" w14:textId="77777777">
            <w:pPr>
              <w:jc w:val="center"/>
            </w:pPr>
            <w:r>
              <w:t>MANIN</w:t>
            </w:r>
          </w:p>
        </w:tc>
        <w:tc>
          <w:tcPr>
            <w:tcW w:w="1518" w:type="dxa"/>
          </w:tcPr>
          <w:p w:rsidRPr="00FD5C90" w:rsidR="004B3919" w:rsidP="00E92BA0" w:rsidRDefault="004B3919" w14:paraId="66BEC117" w14:textId="77777777">
            <w:pPr>
              <w:jc w:val="center"/>
            </w:pPr>
            <w:r w:rsidRPr="00FD5C90">
              <w:t>Creditor Bank</w:t>
            </w:r>
          </w:p>
        </w:tc>
        <w:tc>
          <w:tcPr>
            <w:tcW w:w="1440" w:type="dxa"/>
          </w:tcPr>
          <w:p w:rsidRPr="00FD5C90" w:rsidR="004B3919" w:rsidP="00E92BA0" w:rsidRDefault="004B3919" w14:paraId="3F028F09" w14:textId="77777777">
            <w:pPr>
              <w:jc w:val="center"/>
            </w:pPr>
            <w:r w:rsidRPr="00FD5C90">
              <w:t>ACH</w:t>
            </w:r>
          </w:p>
        </w:tc>
        <w:tc>
          <w:tcPr>
            <w:tcW w:w="1234" w:type="dxa"/>
          </w:tcPr>
          <w:p w:rsidRPr="002D6E2C" w:rsidR="004B3919" w:rsidP="00E92BA0" w:rsidRDefault="004B3919" w14:paraId="60361386" w14:textId="77777777">
            <w:pPr>
              <w:jc w:val="center"/>
            </w:pPr>
            <w:r>
              <w:t>03:00</w:t>
            </w:r>
          </w:p>
        </w:tc>
        <w:tc>
          <w:tcPr>
            <w:tcW w:w="1142" w:type="dxa"/>
          </w:tcPr>
          <w:p w:rsidRPr="002D6E2C" w:rsidR="004B3919" w:rsidP="00E92BA0" w:rsidRDefault="004B3919" w14:paraId="1597F1EB" w14:textId="77777777">
            <w:pPr>
              <w:jc w:val="center"/>
            </w:pPr>
            <w:r>
              <w:t>20:00</w:t>
            </w:r>
          </w:p>
        </w:tc>
        <w:tc>
          <w:tcPr>
            <w:tcW w:w="1160" w:type="dxa"/>
          </w:tcPr>
          <w:p w:rsidR="004B3919" w:rsidP="00E92BA0" w:rsidRDefault="004B3919" w14:paraId="01288FFA" w14:textId="77777777">
            <w:pPr>
              <w:jc w:val="center"/>
            </w:pPr>
            <w:r>
              <w:t>Day 0</w:t>
            </w:r>
          </w:p>
        </w:tc>
      </w:tr>
      <w:tr w:rsidR="004B3919" w:rsidTr="009876ED" w14:paraId="2BB83BE1" w14:textId="77777777">
        <w:tc>
          <w:tcPr>
            <w:tcW w:w="1402" w:type="dxa"/>
          </w:tcPr>
          <w:p w:rsidRPr="00FD5C90" w:rsidR="004B3919" w:rsidP="00E92BA0" w:rsidRDefault="004B3919" w14:paraId="7B8E0C0B" w14:textId="77777777">
            <w:pPr>
              <w:jc w:val="center"/>
              <w:rPr>
                <w:b/>
              </w:rPr>
            </w:pPr>
            <w:r>
              <w:t>Pain.009</w:t>
            </w:r>
          </w:p>
        </w:tc>
        <w:tc>
          <w:tcPr>
            <w:tcW w:w="1346" w:type="dxa"/>
          </w:tcPr>
          <w:p w:rsidRPr="00FD5C90" w:rsidR="004B3919" w:rsidP="00E92BA0" w:rsidRDefault="004B3919" w14:paraId="137107A2" w14:textId="77777777">
            <w:pPr>
              <w:jc w:val="center"/>
            </w:pPr>
            <w:r>
              <w:t>MANOT</w:t>
            </w:r>
          </w:p>
        </w:tc>
        <w:tc>
          <w:tcPr>
            <w:tcW w:w="1518" w:type="dxa"/>
          </w:tcPr>
          <w:p w:rsidR="004B3919" w:rsidP="00E92BA0" w:rsidRDefault="004B3919" w14:paraId="723E96DC" w14:textId="77777777">
            <w:pPr>
              <w:jc w:val="center"/>
            </w:pPr>
            <w:r>
              <w:t>ACH</w:t>
            </w:r>
          </w:p>
        </w:tc>
        <w:tc>
          <w:tcPr>
            <w:tcW w:w="1440" w:type="dxa"/>
          </w:tcPr>
          <w:p w:rsidR="004B3919" w:rsidP="00E92BA0" w:rsidRDefault="004B3919" w14:paraId="662E5AEC" w14:textId="77777777">
            <w:pPr>
              <w:jc w:val="center"/>
            </w:pPr>
            <w:r>
              <w:t>Debtor Bank</w:t>
            </w:r>
          </w:p>
        </w:tc>
        <w:tc>
          <w:tcPr>
            <w:tcW w:w="1234" w:type="dxa"/>
          </w:tcPr>
          <w:p w:rsidRPr="002D6E2C" w:rsidR="004B3919" w:rsidP="00E92BA0" w:rsidRDefault="004B3919" w14:paraId="1B630A3F" w14:textId="77777777">
            <w:pPr>
              <w:jc w:val="center"/>
            </w:pPr>
            <w:r>
              <w:t>03:00</w:t>
            </w:r>
          </w:p>
        </w:tc>
        <w:tc>
          <w:tcPr>
            <w:tcW w:w="1142" w:type="dxa"/>
          </w:tcPr>
          <w:p w:rsidRPr="002D6E2C" w:rsidR="004B3919" w:rsidP="00E92BA0" w:rsidRDefault="004B3919" w14:paraId="418CC5B0" w14:textId="77777777">
            <w:pPr>
              <w:jc w:val="center"/>
            </w:pPr>
            <w:r>
              <w:t>20:30</w:t>
            </w:r>
          </w:p>
        </w:tc>
        <w:tc>
          <w:tcPr>
            <w:tcW w:w="1160" w:type="dxa"/>
          </w:tcPr>
          <w:p w:rsidR="004B3919" w:rsidP="00E92BA0" w:rsidRDefault="004B3919" w14:paraId="5088D09F" w14:textId="77777777">
            <w:pPr>
              <w:jc w:val="center"/>
            </w:pPr>
            <w:r>
              <w:t>Day 0</w:t>
            </w:r>
          </w:p>
        </w:tc>
      </w:tr>
      <w:tr w:rsidR="004B3919" w:rsidTr="009876ED" w14:paraId="4114CCED" w14:textId="77777777">
        <w:tc>
          <w:tcPr>
            <w:tcW w:w="1402" w:type="dxa"/>
          </w:tcPr>
          <w:p w:rsidR="004B3919" w:rsidP="00E92BA0" w:rsidRDefault="004B3919" w14:paraId="55DDF197" w14:textId="77777777">
            <w:pPr>
              <w:jc w:val="center"/>
              <w:rPr>
                <w:b/>
              </w:rPr>
            </w:pPr>
          </w:p>
        </w:tc>
        <w:tc>
          <w:tcPr>
            <w:tcW w:w="1346" w:type="dxa"/>
          </w:tcPr>
          <w:p w:rsidR="004B3919" w:rsidP="00E92BA0" w:rsidRDefault="004B3919" w14:paraId="3E8A194E" w14:textId="77777777">
            <w:pPr>
              <w:jc w:val="center"/>
            </w:pPr>
          </w:p>
        </w:tc>
        <w:tc>
          <w:tcPr>
            <w:tcW w:w="1518" w:type="dxa"/>
          </w:tcPr>
          <w:p w:rsidR="004B3919" w:rsidP="00E92BA0" w:rsidRDefault="004B3919" w14:paraId="52F98AF2" w14:textId="77777777">
            <w:pPr>
              <w:jc w:val="center"/>
            </w:pPr>
          </w:p>
        </w:tc>
        <w:tc>
          <w:tcPr>
            <w:tcW w:w="1440" w:type="dxa"/>
          </w:tcPr>
          <w:p w:rsidR="004B3919" w:rsidP="00E92BA0" w:rsidRDefault="004B3919" w14:paraId="4A5435F0" w14:textId="77777777">
            <w:pPr>
              <w:jc w:val="center"/>
            </w:pPr>
          </w:p>
        </w:tc>
        <w:tc>
          <w:tcPr>
            <w:tcW w:w="1234" w:type="dxa"/>
          </w:tcPr>
          <w:p w:rsidRPr="00FD5C90" w:rsidR="004B3919" w:rsidP="00E92BA0" w:rsidRDefault="004B3919" w14:paraId="1BA611BB" w14:textId="77777777">
            <w:pPr>
              <w:jc w:val="center"/>
            </w:pPr>
          </w:p>
        </w:tc>
        <w:tc>
          <w:tcPr>
            <w:tcW w:w="1142" w:type="dxa"/>
          </w:tcPr>
          <w:p w:rsidRPr="00677ADA" w:rsidR="004B3919" w:rsidP="00E92BA0" w:rsidRDefault="004B3919" w14:paraId="4D02E8BB" w14:textId="77777777">
            <w:pPr>
              <w:jc w:val="center"/>
            </w:pPr>
          </w:p>
        </w:tc>
        <w:tc>
          <w:tcPr>
            <w:tcW w:w="1160" w:type="dxa"/>
          </w:tcPr>
          <w:p w:rsidRPr="00677ADA" w:rsidR="004B3919" w:rsidP="00E92BA0" w:rsidRDefault="004B3919" w14:paraId="03A737D0" w14:textId="77777777">
            <w:pPr>
              <w:jc w:val="center"/>
            </w:pPr>
          </w:p>
        </w:tc>
      </w:tr>
      <w:tr w:rsidR="00AD0D90" w:rsidTr="00AD0D90" w14:paraId="418A1E6D" w14:textId="77777777">
        <w:tc>
          <w:tcPr>
            <w:tcW w:w="1402" w:type="dxa"/>
          </w:tcPr>
          <w:p w:rsidRPr="00FD5C90" w:rsidR="00AD0D90" w:rsidP="00E92BA0" w:rsidRDefault="00AD0D90" w14:paraId="560679F0" w14:textId="77777777">
            <w:pPr>
              <w:jc w:val="center"/>
              <w:rPr>
                <w:b/>
              </w:rPr>
            </w:pPr>
            <w:r>
              <w:t>Pain.012</w:t>
            </w:r>
          </w:p>
        </w:tc>
        <w:tc>
          <w:tcPr>
            <w:tcW w:w="1346" w:type="dxa"/>
          </w:tcPr>
          <w:p w:rsidRPr="00FD5C90" w:rsidR="00AD0D90" w:rsidP="00E92BA0" w:rsidRDefault="00AD0D90" w14:paraId="5180BDDC" w14:textId="77777777">
            <w:pPr>
              <w:jc w:val="center"/>
            </w:pPr>
            <w:r>
              <w:t>MANAC</w:t>
            </w:r>
          </w:p>
        </w:tc>
        <w:tc>
          <w:tcPr>
            <w:tcW w:w="1518" w:type="dxa"/>
          </w:tcPr>
          <w:p w:rsidR="00AD0D90" w:rsidP="00E92BA0" w:rsidRDefault="00AD0D90" w14:paraId="53007A4F" w14:textId="77777777">
            <w:pPr>
              <w:jc w:val="center"/>
            </w:pPr>
            <w:r>
              <w:t>Debtor Bank</w:t>
            </w:r>
          </w:p>
        </w:tc>
        <w:tc>
          <w:tcPr>
            <w:tcW w:w="1440" w:type="dxa"/>
          </w:tcPr>
          <w:p w:rsidR="00AD0D90" w:rsidP="00E92BA0" w:rsidRDefault="00AD0D90" w14:paraId="54611D49" w14:textId="77777777">
            <w:pPr>
              <w:jc w:val="center"/>
            </w:pPr>
            <w:r>
              <w:t>ACH</w:t>
            </w:r>
          </w:p>
        </w:tc>
        <w:tc>
          <w:tcPr>
            <w:tcW w:w="1234" w:type="dxa"/>
          </w:tcPr>
          <w:p w:rsidR="00AD0D90" w:rsidP="00E92BA0" w:rsidRDefault="00AD0D90" w14:paraId="2CAD6BA3" w14:textId="77777777">
            <w:pPr>
              <w:jc w:val="center"/>
            </w:pPr>
            <w:r>
              <w:t>03:00</w:t>
            </w:r>
          </w:p>
          <w:p w:rsidRPr="002D6E2C" w:rsidR="00AD0D90" w:rsidP="00E92BA0" w:rsidRDefault="00AD0D90" w14:paraId="14071832" w14:textId="77777777">
            <w:pPr>
              <w:jc w:val="center"/>
            </w:pPr>
            <w:r>
              <w:t>03:00</w:t>
            </w:r>
          </w:p>
        </w:tc>
        <w:tc>
          <w:tcPr>
            <w:tcW w:w="1142" w:type="dxa"/>
          </w:tcPr>
          <w:p w:rsidR="00AD0D90" w:rsidP="00E92BA0" w:rsidRDefault="00AD0D90" w14:paraId="6F37F0AE" w14:textId="77777777">
            <w:pPr>
              <w:jc w:val="center"/>
            </w:pPr>
            <w:r>
              <w:t>21:00</w:t>
            </w:r>
          </w:p>
          <w:p w:rsidRPr="002D6E2C" w:rsidR="00AD0D90" w:rsidP="00E92BA0" w:rsidRDefault="00AD0D90" w14:paraId="50193E18" w14:textId="77777777">
            <w:pPr>
              <w:jc w:val="center"/>
            </w:pPr>
            <w:r>
              <w:t>21:00</w:t>
            </w:r>
          </w:p>
        </w:tc>
        <w:tc>
          <w:tcPr>
            <w:tcW w:w="1160" w:type="dxa"/>
          </w:tcPr>
          <w:p w:rsidR="00AD0D90" w:rsidP="00E92BA0" w:rsidRDefault="00AD0D90" w14:paraId="736FF45C" w14:textId="77777777">
            <w:pPr>
              <w:jc w:val="center"/>
            </w:pPr>
            <w:r>
              <w:t>Day 1 &amp; 2</w:t>
            </w:r>
          </w:p>
          <w:p w:rsidR="00AD0D90" w:rsidP="00E92BA0" w:rsidRDefault="00AD0D90" w14:paraId="28FE5EDD" w14:textId="77777777">
            <w:pPr>
              <w:jc w:val="center"/>
            </w:pPr>
            <w:r>
              <w:t>Day 2 – Final Responses</w:t>
            </w:r>
          </w:p>
        </w:tc>
      </w:tr>
      <w:tr w:rsidR="00AD0D90" w:rsidTr="00AD0D90" w14:paraId="3C81D33F" w14:textId="77777777">
        <w:tc>
          <w:tcPr>
            <w:tcW w:w="1402" w:type="dxa"/>
          </w:tcPr>
          <w:p w:rsidRPr="00FD5C90" w:rsidR="00AD0D90" w:rsidP="00E92BA0" w:rsidRDefault="00AD0D90" w14:paraId="6ABE02C7" w14:textId="77777777">
            <w:pPr>
              <w:jc w:val="center"/>
              <w:rPr>
                <w:b/>
              </w:rPr>
            </w:pPr>
            <w:r>
              <w:t>Pain.012</w:t>
            </w:r>
          </w:p>
        </w:tc>
        <w:tc>
          <w:tcPr>
            <w:tcW w:w="1346" w:type="dxa"/>
          </w:tcPr>
          <w:p w:rsidRPr="00FD5C90" w:rsidR="00AD0D90" w:rsidP="00E92BA0" w:rsidRDefault="00AD0D90" w14:paraId="167D7B90" w14:textId="77777777">
            <w:pPr>
              <w:jc w:val="center"/>
            </w:pPr>
            <w:r>
              <w:t>MANOC</w:t>
            </w:r>
          </w:p>
        </w:tc>
        <w:tc>
          <w:tcPr>
            <w:tcW w:w="1518" w:type="dxa"/>
          </w:tcPr>
          <w:p w:rsidR="00AD0D90" w:rsidP="00E92BA0" w:rsidRDefault="00AD0D90" w14:paraId="66FA1309" w14:textId="77777777">
            <w:pPr>
              <w:jc w:val="center"/>
            </w:pPr>
            <w:r>
              <w:t>ACH</w:t>
            </w:r>
          </w:p>
        </w:tc>
        <w:tc>
          <w:tcPr>
            <w:tcW w:w="1440" w:type="dxa"/>
          </w:tcPr>
          <w:p w:rsidR="00AD0D90" w:rsidP="00E92BA0" w:rsidRDefault="00AD0D90" w14:paraId="22B9244D" w14:textId="77777777">
            <w:pPr>
              <w:jc w:val="center"/>
            </w:pPr>
            <w:r w:rsidRPr="00FD5C90">
              <w:t>Creditor Bank</w:t>
            </w:r>
          </w:p>
        </w:tc>
        <w:tc>
          <w:tcPr>
            <w:tcW w:w="1234" w:type="dxa"/>
          </w:tcPr>
          <w:p w:rsidR="00AD0D90" w:rsidP="00E92BA0" w:rsidRDefault="00AD0D90" w14:paraId="33B26442" w14:textId="77777777">
            <w:pPr>
              <w:jc w:val="center"/>
            </w:pPr>
            <w:r>
              <w:t>03:00</w:t>
            </w:r>
          </w:p>
          <w:p w:rsidRPr="002D6E2C" w:rsidR="00AD0D90" w:rsidP="00E92BA0" w:rsidRDefault="00AD0D90" w14:paraId="5DBCF9FD" w14:textId="77777777">
            <w:pPr>
              <w:jc w:val="center"/>
            </w:pPr>
            <w:r>
              <w:t>03:00</w:t>
            </w:r>
          </w:p>
        </w:tc>
        <w:tc>
          <w:tcPr>
            <w:tcW w:w="1142" w:type="dxa"/>
          </w:tcPr>
          <w:p w:rsidR="00AD0D90" w:rsidP="00E92BA0" w:rsidRDefault="00AD0D90" w14:paraId="35CF39B9" w14:textId="77777777">
            <w:pPr>
              <w:jc w:val="center"/>
            </w:pPr>
            <w:r>
              <w:t>21:30</w:t>
            </w:r>
          </w:p>
          <w:p w:rsidRPr="002D6E2C" w:rsidR="00AD0D90" w:rsidP="00E92BA0" w:rsidRDefault="00AD0D90" w14:paraId="69E64DBD" w14:textId="77777777">
            <w:pPr>
              <w:jc w:val="center"/>
            </w:pPr>
            <w:r>
              <w:t>21:30</w:t>
            </w:r>
          </w:p>
        </w:tc>
        <w:tc>
          <w:tcPr>
            <w:tcW w:w="1160" w:type="dxa"/>
          </w:tcPr>
          <w:p w:rsidR="00AD0D90" w:rsidP="00E92BA0" w:rsidRDefault="00AD0D90" w14:paraId="43413C34" w14:textId="77777777">
            <w:pPr>
              <w:jc w:val="center"/>
            </w:pPr>
            <w:r>
              <w:t>Day 1 &amp; 2</w:t>
            </w:r>
          </w:p>
          <w:p w:rsidRPr="002D6E2C" w:rsidR="00AD0D90" w:rsidP="00E92BA0" w:rsidRDefault="00AD0D90" w14:paraId="38AF69FD" w14:textId="77777777">
            <w:pPr>
              <w:jc w:val="center"/>
            </w:pPr>
            <w:r>
              <w:t>Day 2 – Final Responses</w:t>
            </w:r>
          </w:p>
        </w:tc>
      </w:tr>
      <w:tr w:rsidR="004B3919" w:rsidTr="009876ED" w14:paraId="72BA8532" w14:textId="77777777">
        <w:tc>
          <w:tcPr>
            <w:tcW w:w="1402" w:type="dxa"/>
          </w:tcPr>
          <w:p w:rsidR="004B3919" w:rsidP="00E92BA0" w:rsidRDefault="004B3919" w14:paraId="5B91E489" w14:textId="77777777">
            <w:pPr>
              <w:jc w:val="center"/>
              <w:rPr>
                <w:b/>
              </w:rPr>
            </w:pPr>
          </w:p>
        </w:tc>
        <w:tc>
          <w:tcPr>
            <w:tcW w:w="1346" w:type="dxa"/>
          </w:tcPr>
          <w:p w:rsidR="004B3919" w:rsidP="00E92BA0" w:rsidRDefault="004B3919" w14:paraId="06F95502" w14:textId="77777777">
            <w:pPr>
              <w:jc w:val="center"/>
            </w:pPr>
          </w:p>
        </w:tc>
        <w:tc>
          <w:tcPr>
            <w:tcW w:w="1518" w:type="dxa"/>
          </w:tcPr>
          <w:p w:rsidR="004B3919" w:rsidP="00E92BA0" w:rsidRDefault="004B3919" w14:paraId="263EDD28" w14:textId="77777777">
            <w:pPr>
              <w:jc w:val="center"/>
            </w:pPr>
          </w:p>
        </w:tc>
        <w:tc>
          <w:tcPr>
            <w:tcW w:w="1440" w:type="dxa"/>
          </w:tcPr>
          <w:p w:rsidR="004B3919" w:rsidP="00E92BA0" w:rsidRDefault="004B3919" w14:paraId="54B7208C" w14:textId="77777777">
            <w:pPr>
              <w:jc w:val="center"/>
            </w:pPr>
          </w:p>
        </w:tc>
        <w:tc>
          <w:tcPr>
            <w:tcW w:w="1234" w:type="dxa"/>
          </w:tcPr>
          <w:p w:rsidRPr="00FD5C90" w:rsidR="004B3919" w:rsidP="00E92BA0" w:rsidRDefault="004B3919" w14:paraId="10686C9C" w14:textId="77777777">
            <w:pPr>
              <w:jc w:val="center"/>
            </w:pPr>
          </w:p>
        </w:tc>
        <w:tc>
          <w:tcPr>
            <w:tcW w:w="1142" w:type="dxa"/>
          </w:tcPr>
          <w:p w:rsidRPr="00677ADA" w:rsidR="004B3919" w:rsidP="00E92BA0" w:rsidRDefault="004B3919" w14:paraId="111B56AB" w14:textId="77777777">
            <w:pPr>
              <w:jc w:val="center"/>
            </w:pPr>
          </w:p>
        </w:tc>
        <w:tc>
          <w:tcPr>
            <w:tcW w:w="1160" w:type="dxa"/>
          </w:tcPr>
          <w:p w:rsidRPr="00677ADA" w:rsidR="004B3919" w:rsidP="00E92BA0" w:rsidRDefault="004B3919" w14:paraId="60D8A839" w14:textId="77777777">
            <w:pPr>
              <w:jc w:val="center"/>
            </w:pPr>
          </w:p>
        </w:tc>
      </w:tr>
      <w:tr w:rsidR="004B3919" w:rsidTr="009876ED" w14:paraId="2E56A6AA" w14:textId="77777777">
        <w:tc>
          <w:tcPr>
            <w:tcW w:w="1402" w:type="dxa"/>
          </w:tcPr>
          <w:p w:rsidRPr="00C23336" w:rsidR="004B3919" w:rsidP="00E92BA0" w:rsidRDefault="004B3919" w14:paraId="7894BDFB" w14:textId="77777777">
            <w:pPr>
              <w:jc w:val="center"/>
              <w:rPr>
                <w:b/>
              </w:rPr>
            </w:pPr>
            <w:r>
              <w:t>Pacs.002</w:t>
            </w:r>
          </w:p>
        </w:tc>
        <w:tc>
          <w:tcPr>
            <w:tcW w:w="1346" w:type="dxa"/>
          </w:tcPr>
          <w:p w:rsidRPr="00FD5C90" w:rsidR="004B3919" w:rsidP="00E92BA0" w:rsidRDefault="004B3919" w14:paraId="7D4938E5" w14:textId="77777777">
            <w:pPr>
              <w:jc w:val="center"/>
            </w:pPr>
            <w:r>
              <w:t>ST101</w:t>
            </w:r>
          </w:p>
        </w:tc>
        <w:tc>
          <w:tcPr>
            <w:tcW w:w="1518" w:type="dxa"/>
          </w:tcPr>
          <w:p w:rsidR="004B3919" w:rsidP="00E92BA0" w:rsidRDefault="004B3919" w14:paraId="7D18ACFD" w14:textId="77777777">
            <w:pPr>
              <w:jc w:val="center"/>
            </w:pPr>
            <w:r>
              <w:t>Debtor Bank</w:t>
            </w:r>
          </w:p>
        </w:tc>
        <w:tc>
          <w:tcPr>
            <w:tcW w:w="1440" w:type="dxa"/>
          </w:tcPr>
          <w:p w:rsidR="004B3919" w:rsidP="00E92BA0" w:rsidRDefault="004B3919" w14:paraId="36B1533B" w14:textId="77777777">
            <w:pPr>
              <w:jc w:val="center"/>
            </w:pPr>
            <w:r>
              <w:t>ACH</w:t>
            </w:r>
          </w:p>
        </w:tc>
        <w:tc>
          <w:tcPr>
            <w:tcW w:w="1234" w:type="dxa"/>
          </w:tcPr>
          <w:p w:rsidRPr="002D6E2C" w:rsidR="004B3919" w:rsidP="00E92BA0" w:rsidRDefault="004B3919" w14:paraId="4BD2D8DF" w14:textId="77777777">
            <w:pPr>
              <w:jc w:val="center"/>
            </w:pPr>
            <w:r>
              <w:t>03:00</w:t>
            </w:r>
          </w:p>
        </w:tc>
        <w:tc>
          <w:tcPr>
            <w:tcW w:w="1142" w:type="dxa"/>
          </w:tcPr>
          <w:p w:rsidRPr="002D6E2C" w:rsidR="004B3919" w:rsidP="00E92BA0" w:rsidRDefault="004B3919" w14:paraId="72D6C610" w14:textId="77777777">
            <w:pPr>
              <w:jc w:val="center"/>
            </w:pPr>
            <w:r>
              <w:t>21:00</w:t>
            </w:r>
          </w:p>
        </w:tc>
        <w:tc>
          <w:tcPr>
            <w:tcW w:w="1160" w:type="dxa"/>
          </w:tcPr>
          <w:p w:rsidR="004B3919" w:rsidP="00E92BA0" w:rsidRDefault="004B3919" w14:paraId="347958F6" w14:textId="77777777">
            <w:pPr>
              <w:jc w:val="center"/>
            </w:pPr>
            <w:r>
              <w:t xml:space="preserve">Day </w:t>
            </w:r>
            <w:r w:rsidR="00FE3965">
              <w:t>0 &amp;</w:t>
            </w:r>
            <w:r w:rsidR="000B6602">
              <w:t xml:space="preserve"> </w:t>
            </w:r>
            <w:r>
              <w:t>1</w:t>
            </w:r>
          </w:p>
        </w:tc>
      </w:tr>
      <w:tr w:rsidR="004B3919" w:rsidTr="009876ED" w14:paraId="317257CE" w14:textId="77777777">
        <w:tc>
          <w:tcPr>
            <w:tcW w:w="1402" w:type="dxa"/>
          </w:tcPr>
          <w:p w:rsidRPr="00C23336" w:rsidR="004B3919" w:rsidP="00E92BA0" w:rsidRDefault="004B3919" w14:paraId="4D44A4AB" w14:textId="77777777">
            <w:pPr>
              <w:jc w:val="center"/>
              <w:rPr>
                <w:b/>
              </w:rPr>
            </w:pPr>
            <w:r>
              <w:t>Pacs.002</w:t>
            </w:r>
          </w:p>
        </w:tc>
        <w:tc>
          <w:tcPr>
            <w:tcW w:w="1346" w:type="dxa"/>
          </w:tcPr>
          <w:p w:rsidRPr="00FD5C90" w:rsidR="004B3919" w:rsidP="00E92BA0" w:rsidRDefault="004B3919" w14:paraId="5D6E16F3" w14:textId="77777777">
            <w:pPr>
              <w:jc w:val="center"/>
            </w:pPr>
            <w:r>
              <w:t>ST103</w:t>
            </w:r>
          </w:p>
        </w:tc>
        <w:tc>
          <w:tcPr>
            <w:tcW w:w="1518" w:type="dxa"/>
          </w:tcPr>
          <w:p w:rsidR="004B3919" w:rsidP="00E92BA0" w:rsidRDefault="004B3919" w14:paraId="63735885" w14:textId="77777777">
            <w:pPr>
              <w:jc w:val="center"/>
            </w:pPr>
            <w:r>
              <w:t>ACH</w:t>
            </w:r>
          </w:p>
        </w:tc>
        <w:tc>
          <w:tcPr>
            <w:tcW w:w="1440" w:type="dxa"/>
          </w:tcPr>
          <w:p w:rsidR="004B3919" w:rsidP="00E92BA0" w:rsidRDefault="004B3919" w14:paraId="5B17C3E7" w14:textId="77777777">
            <w:pPr>
              <w:jc w:val="center"/>
            </w:pPr>
            <w:r w:rsidRPr="00FD5C90">
              <w:t>Creditor Bank</w:t>
            </w:r>
          </w:p>
        </w:tc>
        <w:tc>
          <w:tcPr>
            <w:tcW w:w="1234" w:type="dxa"/>
          </w:tcPr>
          <w:p w:rsidRPr="00FD5C90" w:rsidR="004B3919" w:rsidP="00E92BA0" w:rsidRDefault="004B3919" w14:paraId="39C349BD" w14:textId="77777777">
            <w:pPr>
              <w:jc w:val="center"/>
            </w:pPr>
            <w:r w:rsidRPr="00FD5C90">
              <w:t>0</w:t>
            </w:r>
            <w:r>
              <w:t>3</w:t>
            </w:r>
            <w:r w:rsidRPr="00FD5C90">
              <w:t>:00</w:t>
            </w:r>
          </w:p>
        </w:tc>
        <w:tc>
          <w:tcPr>
            <w:tcW w:w="1142" w:type="dxa"/>
          </w:tcPr>
          <w:p w:rsidRPr="002D6E2C" w:rsidR="004B3919" w:rsidP="00E92BA0" w:rsidRDefault="004B3919" w14:paraId="13F0A2D1" w14:textId="77777777">
            <w:pPr>
              <w:jc w:val="center"/>
            </w:pPr>
            <w:r>
              <w:t>21:30</w:t>
            </w:r>
          </w:p>
        </w:tc>
        <w:tc>
          <w:tcPr>
            <w:tcW w:w="1160" w:type="dxa"/>
          </w:tcPr>
          <w:p w:rsidR="004B3919" w:rsidP="00E92BA0" w:rsidRDefault="004B3919" w14:paraId="11A2E686" w14:textId="77777777">
            <w:pPr>
              <w:jc w:val="center"/>
            </w:pPr>
            <w:r>
              <w:t xml:space="preserve">Day </w:t>
            </w:r>
            <w:r w:rsidR="00FE3965">
              <w:t>0 &amp;</w:t>
            </w:r>
            <w:r w:rsidR="000B6602">
              <w:t xml:space="preserve"> </w:t>
            </w:r>
            <w:r>
              <w:t>1</w:t>
            </w:r>
          </w:p>
        </w:tc>
      </w:tr>
      <w:tr w:rsidR="004B3919" w:rsidTr="009876ED" w14:paraId="63887322" w14:textId="77777777">
        <w:tc>
          <w:tcPr>
            <w:tcW w:w="1402" w:type="dxa"/>
          </w:tcPr>
          <w:p w:rsidRPr="00C23336" w:rsidR="004B3919" w:rsidP="00E92BA0" w:rsidRDefault="004B3919" w14:paraId="0A9F4B5D" w14:textId="77777777">
            <w:pPr>
              <w:jc w:val="center"/>
              <w:rPr>
                <w:b/>
              </w:rPr>
            </w:pPr>
          </w:p>
        </w:tc>
        <w:tc>
          <w:tcPr>
            <w:tcW w:w="1346" w:type="dxa"/>
          </w:tcPr>
          <w:p w:rsidRPr="00D06306" w:rsidR="004B3919" w:rsidP="00E92BA0" w:rsidRDefault="004B3919" w14:paraId="1C1AD3E1" w14:textId="77777777">
            <w:pPr>
              <w:jc w:val="center"/>
            </w:pPr>
          </w:p>
        </w:tc>
        <w:tc>
          <w:tcPr>
            <w:tcW w:w="1518" w:type="dxa"/>
          </w:tcPr>
          <w:p w:rsidR="004B3919" w:rsidP="00E92BA0" w:rsidRDefault="004B3919" w14:paraId="4C3F0ED8" w14:textId="77777777">
            <w:pPr>
              <w:jc w:val="center"/>
            </w:pPr>
          </w:p>
        </w:tc>
        <w:tc>
          <w:tcPr>
            <w:tcW w:w="1440" w:type="dxa"/>
          </w:tcPr>
          <w:p w:rsidRPr="00FD5C90" w:rsidR="004B3919" w:rsidP="00E92BA0" w:rsidRDefault="004B3919" w14:paraId="2A293F79" w14:textId="77777777">
            <w:pPr>
              <w:jc w:val="center"/>
            </w:pPr>
          </w:p>
        </w:tc>
        <w:tc>
          <w:tcPr>
            <w:tcW w:w="1234" w:type="dxa"/>
          </w:tcPr>
          <w:p w:rsidRPr="00FD5C90" w:rsidR="004B3919" w:rsidP="00E92BA0" w:rsidRDefault="004B3919" w14:paraId="0B74D7FB" w14:textId="77777777">
            <w:pPr>
              <w:jc w:val="center"/>
            </w:pPr>
          </w:p>
        </w:tc>
        <w:tc>
          <w:tcPr>
            <w:tcW w:w="1142" w:type="dxa"/>
          </w:tcPr>
          <w:p w:rsidR="004B3919" w:rsidP="00E92BA0" w:rsidRDefault="004B3919" w14:paraId="1C8E758D" w14:textId="77777777">
            <w:pPr>
              <w:jc w:val="center"/>
            </w:pPr>
          </w:p>
        </w:tc>
        <w:tc>
          <w:tcPr>
            <w:tcW w:w="1160" w:type="dxa"/>
          </w:tcPr>
          <w:p w:rsidR="004B3919" w:rsidP="00E92BA0" w:rsidRDefault="004B3919" w14:paraId="204072FF" w14:textId="77777777">
            <w:pPr>
              <w:jc w:val="center"/>
            </w:pPr>
          </w:p>
        </w:tc>
      </w:tr>
      <w:tr w:rsidR="004B3919" w:rsidTr="009876ED" w14:paraId="3510C2F8" w14:textId="77777777">
        <w:tc>
          <w:tcPr>
            <w:tcW w:w="1402" w:type="dxa"/>
          </w:tcPr>
          <w:p w:rsidRPr="00C23336" w:rsidR="004B3919" w:rsidP="00E92BA0" w:rsidRDefault="004B3919" w14:paraId="04B5B8AC" w14:textId="77777777">
            <w:pPr>
              <w:jc w:val="center"/>
              <w:rPr>
                <w:b/>
              </w:rPr>
            </w:pPr>
            <w:r>
              <w:t>Pacs.002</w:t>
            </w:r>
          </w:p>
        </w:tc>
        <w:tc>
          <w:tcPr>
            <w:tcW w:w="1346" w:type="dxa"/>
          </w:tcPr>
          <w:p w:rsidRPr="00D06306" w:rsidR="004B3919" w:rsidP="00E92BA0" w:rsidRDefault="004B3919" w14:paraId="4A7A3F61" w14:textId="77777777">
            <w:pPr>
              <w:jc w:val="center"/>
            </w:pPr>
            <w:r>
              <w:t>ST100</w:t>
            </w:r>
          </w:p>
        </w:tc>
        <w:tc>
          <w:tcPr>
            <w:tcW w:w="1518" w:type="dxa"/>
          </w:tcPr>
          <w:p w:rsidR="004B3919" w:rsidP="00E92BA0" w:rsidRDefault="004B3919" w14:paraId="4EDE3C1C" w14:textId="77777777">
            <w:pPr>
              <w:jc w:val="center"/>
            </w:pPr>
            <w:r>
              <w:t>ACH</w:t>
            </w:r>
          </w:p>
        </w:tc>
        <w:tc>
          <w:tcPr>
            <w:tcW w:w="1440" w:type="dxa"/>
          </w:tcPr>
          <w:p w:rsidR="004B3919" w:rsidP="00E92BA0" w:rsidRDefault="004B3919" w14:paraId="3EB4F023" w14:textId="77777777">
            <w:pPr>
              <w:jc w:val="center"/>
            </w:pPr>
            <w:r w:rsidRPr="00FD5C90">
              <w:t>Creditor Bank</w:t>
            </w:r>
          </w:p>
        </w:tc>
        <w:tc>
          <w:tcPr>
            <w:tcW w:w="1234" w:type="dxa"/>
          </w:tcPr>
          <w:p w:rsidRPr="00FD5C90" w:rsidR="004B3919" w:rsidP="00E92BA0" w:rsidRDefault="004B3919" w14:paraId="3E6D531F" w14:textId="77777777">
            <w:pPr>
              <w:jc w:val="center"/>
            </w:pPr>
            <w:r w:rsidRPr="00FD5C90">
              <w:t>0</w:t>
            </w:r>
            <w:r>
              <w:t>3</w:t>
            </w:r>
            <w:r w:rsidRPr="00FD5C90">
              <w:t>:00</w:t>
            </w:r>
          </w:p>
        </w:tc>
        <w:tc>
          <w:tcPr>
            <w:tcW w:w="1142" w:type="dxa"/>
          </w:tcPr>
          <w:p w:rsidRPr="002D6E2C" w:rsidR="004B3919" w:rsidP="00E92BA0" w:rsidRDefault="004B3919" w14:paraId="031A8F07" w14:textId="77777777">
            <w:pPr>
              <w:jc w:val="center"/>
            </w:pPr>
            <w:r>
              <w:t>20:30</w:t>
            </w:r>
          </w:p>
        </w:tc>
        <w:tc>
          <w:tcPr>
            <w:tcW w:w="1160" w:type="dxa"/>
          </w:tcPr>
          <w:p w:rsidR="004B3919" w:rsidP="00E92BA0" w:rsidRDefault="004B3919" w14:paraId="2CEDACF3" w14:textId="77777777">
            <w:pPr>
              <w:jc w:val="center"/>
            </w:pPr>
            <w:r>
              <w:t>Day 0</w:t>
            </w:r>
          </w:p>
        </w:tc>
      </w:tr>
      <w:tr w:rsidR="004B3919" w:rsidTr="009876ED" w14:paraId="7DB16300" w14:textId="77777777">
        <w:tc>
          <w:tcPr>
            <w:tcW w:w="1402" w:type="dxa"/>
          </w:tcPr>
          <w:p w:rsidRPr="00C23336" w:rsidR="004B3919" w:rsidP="00E92BA0" w:rsidRDefault="004B3919" w14:paraId="5F1462A8" w14:textId="77777777">
            <w:pPr>
              <w:jc w:val="center"/>
              <w:rPr>
                <w:b/>
              </w:rPr>
            </w:pPr>
            <w:r>
              <w:t>Pacs.002</w:t>
            </w:r>
          </w:p>
        </w:tc>
        <w:tc>
          <w:tcPr>
            <w:tcW w:w="1346" w:type="dxa"/>
          </w:tcPr>
          <w:p w:rsidRPr="00D06306" w:rsidR="004B3919" w:rsidP="00E92BA0" w:rsidRDefault="004B3919" w14:paraId="2C19BA92" w14:textId="77777777">
            <w:pPr>
              <w:jc w:val="center"/>
            </w:pPr>
            <w:r>
              <w:t>ST102</w:t>
            </w:r>
          </w:p>
        </w:tc>
        <w:tc>
          <w:tcPr>
            <w:tcW w:w="1518" w:type="dxa"/>
          </w:tcPr>
          <w:p w:rsidR="004B3919" w:rsidP="00E92BA0" w:rsidRDefault="004B3919" w14:paraId="72175052" w14:textId="77777777">
            <w:pPr>
              <w:jc w:val="center"/>
            </w:pPr>
            <w:r>
              <w:t>ACH</w:t>
            </w:r>
          </w:p>
        </w:tc>
        <w:tc>
          <w:tcPr>
            <w:tcW w:w="1440" w:type="dxa"/>
          </w:tcPr>
          <w:p w:rsidR="004B3919" w:rsidP="00E92BA0" w:rsidRDefault="004B3919" w14:paraId="03715F77" w14:textId="77777777">
            <w:pPr>
              <w:jc w:val="center"/>
            </w:pPr>
            <w:r>
              <w:t>Debtor Bank</w:t>
            </w:r>
          </w:p>
        </w:tc>
        <w:tc>
          <w:tcPr>
            <w:tcW w:w="1234" w:type="dxa"/>
          </w:tcPr>
          <w:p w:rsidRPr="00FD5C90" w:rsidR="004B3919" w:rsidP="00E92BA0" w:rsidRDefault="004B3919" w14:paraId="2F680D81" w14:textId="77777777">
            <w:pPr>
              <w:jc w:val="center"/>
            </w:pPr>
            <w:r w:rsidRPr="00FD5C90">
              <w:t>0</w:t>
            </w:r>
            <w:r>
              <w:t>3</w:t>
            </w:r>
            <w:r w:rsidRPr="00FD5C90">
              <w:t>:00</w:t>
            </w:r>
          </w:p>
        </w:tc>
        <w:tc>
          <w:tcPr>
            <w:tcW w:w="1142" w:type="dxa"/>
          </w:tcPr>
          <w:p w:rsidRPr="00AF1BA8" w:rsidR="004B3919" w:rsidP="00E92BA0" w:rsidRDefault="004B3919" w14:paraId="45DAED52" w14:textId="77777777">
            <w:pPr>
              <w:jc w:val="center"/>
            </w:pPr>
            <w:r w:rsidRPr="00AF1BA8">
              <w:t>2</w:t>
            </w:r>
            <w:r>
              <w:t>1</w:t>
            </w:r>
            <w:r w:rsidRPr="00AF1BA8">
              <w:t>:30</w:t>
            </w:r>
          </w:p>
        </w:tc>
        <w:tc>
          <w:tcPr>
            <w:tcW w:w="1160" w:type="dxa"/>
          </w:tcPr>
          <w:p w:rsidR="004B3919" w:rsidP="00E92BA0" w:rsidRDefault="004B3919" w14:paraId="7ACF4C5C" w14:textId="77777777">
            <w:pPr>
              <w:jc w:val="center"/>
            </w:pPr>
            <w:r>
              <w:t>Day 1</w:t>
            </w:r>
          </w:p>
        </w:tc>
      </w:tr>
      <w:tr w:rsidR="004B3919" w:rsidTr="009876ED" w14:paraId="192051ED" w14:textId="77777777">
        <w:tc>
          <w:tcPr>
            <w:tcW w:w="1402" w:type="dxa"/>
          </w:tcPr>
          <w:p w:rsidRPr="00C23336" w:rsidR="004B3919" w:rsidP="00E92BA0" w:rsidRDefault="004B3919" w14:paraId="192FE153" w14:textId="77777777">
            <w:pPr>
              <w:jc w:val="center"/>
              <w:rPr>
                <w:b/>
              </w:rPr>
            </w:pPr>
            <w:r>
              <w:t>Pacs.002</w:t>
            </w:r>
          </w:p>
        </w:tc>
        <w:tc>
          <w:tcPr>
            <w:tcW w:w="1346" w:type="dxa"/>
          </w:tcPr>
          <w:p w:rsidRPr="00D06306" w:rsidR="004B3919" w:rsidP="00E92BA0" w:rsidRDefault="004B3919" w14:paraId="5CE3FD66" w14:textId="77777777">
            <w:pPr>
              <w:jc w:val="center"/>
            </w:pPr>
            <w:r>
              <w:t>ST104</w:t>
            </w:r>
          </w:p>
        </w:tc>
        <w:tc>
          <w:tcPr>
            <w:tcW w:w="1518" w:type="dxa"/>
          </w:tcPr>
          <w:p w:rsidR="004B3919" w:rsidP="00E92BA0" w:rsidRDefault="004B3919" w14:paraId="317D2080" w14:textId="77777777">
            <w:pPr>
              <w:jc w:val="center"/>
            </w:pPr>
            <w:r>
              <w:t>ACH</w:t>
            </w:r>
          </w:p>
        </w:tc>
        <w:tc>
          <w:tcPr>
            <w:tcW w:w="1440" w:type="dxa"/>
          </w:tcPr>
          <w:p w:rsidR="004B3919" w:rsidP="00E92BA0" w:rsidRDefault="004B3919" w14:paraId="28549E4D" w14:textId="77777777">
            <w:pPr>
              <w:jc w:val="center"/>
            </w:pPr>
            <w:r>
              <w:t>Debtor Bank</w:t>
            </w:r>
          </w:p>
        </w:tc>
        <w:tc>
          <w:tcPr>
            <w:tcW w:w="1234" w:type="dxa"/>
          </w:tcPr>
          <w:p w:rsidR="004B3919" w:rsidP="00E92BA0" w:rsidRDefault="004B3919" w14:paraId="5149B49B" w14:textId="77777777">
            <w:pPr>
              <w:jc w:val="center"/>
            </w:pPr>
            <w:r w:rsidRPr="00FD5C90">
              <w:t>0</w:t>
            </w:r>
            <w:r>
              <w:t>3</w:t>
            </w:r>
            <w:r w:rsidRPr="00FD5C90">
              <w:t>:00</w:t>
            </w:r>
          </w:p>
          <w:p w:rsidRPr="00FD5C90" w:rsidR="004B3919" w:rsidP="00E92BA0" w:rsidRDefault="004B3919" w14:paraId="13A286D6" w14:textId="77777777">
            <w:pPr>
              <w:jc w:val="center"/>
            </w:pPr>
            <w:r w:rsidRPr="00FD5C90">
              <w:t>0</w:t>
            </w:r>
            <w:r>
              <w:t>3</w:t>
            </w:r>
            <w:r w:rsidRPr="00FD5C90">
              <w:t>:00</w:t>
            </w:r>
          </w:p>
        </w:tc>
        <w:tc>
          <w:tcPr>
            <w:tcW w:w="1142" w:type="dxa"/>
          </w:tcPr>
          <w:p w:rsidRPr="00AF1BA8" w:rsidR="004B3919" w:rsidP="00E92BA0" w:rsidRDefault="004B3919" w14:paraId="5D1B8221" w14:textId="77777777">
            <w:pPr>
              <w:jc w:val="center"/>
            </w:pPr>
            <w:r w:rsidRPr="00AF1BA8">
              <w:t>2</w:t>
            </w:r>
            <w:r>
              <w:t>1</w:t>
            </w:r>
            <w:r w:rsidRPr="00AF1BA8">
              <w:t>:30</w:t>
            </w:r>
          </w:p>
          <w:p w:rsidRPr="00AF1BA8" w:rsidR="004B3919" w:rsidP="00E92BA0" w:rsidRDefault="004B3919" w14:paraId="035C0349" w14:textId="77777777">
            <w:pPr>
              <w:jc w:val="center"/>
            </w:pPr>
            <w:r>
              <w:t>21</w:t>
            </w:r>
            <w:r w:rsidRPr="00AF1BA8">
              <w:t>:30</w:t>
            </w:r>
          </w:p>
        </w:tc>
        <w:tc>
          <w:tcPr>
            <w:tcW w:w="1160" w:type="dxa"/>
          </w:tcPr>
          <w:p w:rsidR="004B3919" w:rsidP="00E92BA0" w:rsidRDefault="004B3919" w14:paraId="7BF6AC15" w14:textId="77777777">
            <w:pPr>
              <w:jc w:val="center"/>
            </w:pPr>
            <w:r>
              <w:t>Day 1</w:t>
            </w:r>
          </w:p>
          <w:p w:rsidRPr="002D6E2C" w:rsidR="004B3919" w:rsidP="00E92BA0" w:rsidRDefault="004B3919" w14:paraId="4134940B" w14:textId="77777777">
            <w:pPr>
              <w:jc w:val="center"/>
            </w:pPr>
            <w:r>
              <w:t>Day 2</w:t>
            </w:r>
          </w:p>
        </w:tc>
      </w:tr>
    </w:tbl>
    <w:p w:rsidR="00F77BC6" w:rsidP="00E92BA0" w:rsidRDefault="00F77BC6" w14:paraId="07F3A21B" w14:textId="77777777">
      <w:pPr>
        <w:rPr>
          <w:b/>
        </w:rPr>
      </w:pPr>
    </w:p>
    <w:p w:rsidRPr="002D6E2C" w:rsidR="0094259D" w:rsidP="00E92BA0" w:rsidRDefault="0094259D" w14:paraId="289E9158" w14:textId="77777777">
      <w:pPr>
        <w:pStyle w:val="CommentText"/>
        <w:pBdr>
          <w:top w:val="single" w:color="auto" w:sz="12" w:space="1"/>
          <w:left w:val="single" w:color="auto" w:sz="12" w:space="4"/>
          <w:bottom w:val="single" w:color="auto" w:sz="12" w:space="1"/>
          <w:right w:val="single" w:color="auto" w:sz="12" w:space="4"/>
        </w:pBdr>
        <w:rPr>
          <w:b/>
          <w:sz w:val="22"/>
          <w:szCs w:val="22"/>
        </w:rPr>
      </w:pPr>
      <w:r w:rsidRPr="002D6E2C">
        <w:rPr>
          <w:b/>
          <w:sz w:val="22"/>
          <w:szCs w:val="22"/>
        </w:rPr>
        <w:t xml:space="preserve">Clarification of </w:t>
      </w:r>
      <w:r>
        <w:rPr>
          <w:b/>
          <w:sz w:val="22"/>
          <w:szCs w:val="22"/>
        </w:rPr>
        <w:t>Timings</w:t>
      </w:r>
      <w:r w:rsidRPr="002D6E2C">
        <w:rPr>
          <w:b/>
          <w:sz w:val="22"/>
          <w:szCs w:val="22"/>
        </w:rPr>
        <w:t xml:space="preserve"> above:</w:t>
      </w:r>
    </w:p>
    <w:p w:rsidRPr="0098478F" w:rsidR="0094259D" w:rsidP="00E92BA0" w:rsidRDefault="0094259D" w14:paraId="663AA4E6" w14:textId="77777777">
      <w:pPr>
        <w:pStyle w:val="CommentText"/>
        <w:pBdr>
          <w:top w:val="single" w:color="auto" w:sz="12" w:space="1"/>
          <w:left w:val="single" w:color="auto" w:sz="12" w:space="4"/>
          <w:bottom w:val="single" w:color="auto" w:sz="12" w:space="1"/>
          <w:right w:val="single" w:color="auto" w:sz="12" w:space="4"/>
        </w:pBdr>
        <w:rPr>
          <w:b/>
        </w:rPr>
      </w:pPr>
    </w:p>
    <w:p w:rsidRPr="00F0135A" w:rsidR="0094259D" w:rsidP="00E92BA0" w:rsidRDefault="0094259D" w14:paraId="72D4F3C7" w14:textId="77777777">
      <w:pPr>
        <w:pStyle w:val="CommentText"/>
        <w:pBdr>
          <w:top w:val="single" w:color="auto" w:sz="12" w:space="1"/>
          <w:left w:val="single" w:color="auto" w:sz="12" w:space="4"/>
          <w:bottom w:val="single" w:color="auto" w:sz="12" w:space="1"/>
          <w:right w:val="single" w:color="auto" w:sz="12" w:space="4"/>
        </w:pBdr>
        <w:rPr>
          <w:b/>
        </w:rPr>
      </w:pPr>
      <w:r w:rsidRPr="00F0135A">
        <w:rPr>
          <w:b/>
        </w:rPr>
        <w:t xml:space="preserve">Day 0: </w:t>
      </w:r>
    </w:p>
    <w:p w:rsidRPr="002D6E2C" w:rsidR="0094259D" w:rsidP="00E92BA0" w:rsidRDefault="0094259D" w14:paraId="6E990C88" w14:textId="77777777">
      <w:pPr>
        <w:pStyle w:val="CommentText"/>
        <w:pBdr>
          <w:top w:val="single" w:color="auto" w:sz="12" w:space="1"/>
          <w:left w:val="single" w:color="auto" w:sz="12" w:space="4"/>
          <w:bottom w:val="single" w:color="auto" w:sz="12" w:space="1"/>
          <w:right w:val="single" w:color="auto" w:sz="12" w:space="4"/>
        </w:pBdr>
      </w:pPr>
      <w:r w:rsidRPr="002D6E2C">
        <w:t xml:space="preserve">Creditor Bank must send </w:t>
      </w:r>
      <w:r>
        <w:t xml:space="preserve">Mandate Initiation </w:t>
      </w:r>
      <w:r w:rsidRPr="002D6E2C">
        <w:t xml:space="preserve">requests to ACH between </w:t>
      </w:r>
      <w:r w:rsidR="00416CF8">
        <w:t>0</w:t>
      </w:r>
      <w:r w:rsidRPr="002D6E2C">
        <w:t xml:space="preserve">3H00 to 20H00 </w:t>
      </w:r>
    </w:p>
    <w:p w:rsidRPr="002D6E2C" w:rsidR="0094259D" w:rsidP="00E92BA0" w:rsidRDefault="0094259D" w14:paraId="0082A556" w14:textId="77777777">
      <w:pPr>
        <w:pStyle w:val="CommentText"/>
        <w:pBdr>
          <w:top w:val="single" w:color="auto" w:sz="12" w:space="1"/>
          <w:left w:val="single" w:color="auto" w:sz="12" w:space="4"/>
          <w:bottom w:val="single" w:color="auto" w:sz="12" w:space="1"/>
          <w:right w:val="single" w:color="auto" w:sz="12" w:space="4"/>
        </w:pBdr>
      </w:pPr>
    </w:p>
    <w:p w:rsidRPr="002D6E2C" w:rsidR="0094259D" w:rsidP="00E92BA0" w:rsidRDefault="0094259D" w14:paraId="2F0D8552" w14:textId="77777777">
      <w:pPr>
        <w:pStyle w:val="CommentText"/>
        <w:pBdr>
          <w:top w:val="single" w:color="auto" w:sz="12" w:space="1"/>
          <w:left w:val="single" w:color="auto" w:sz="12" w:space="4"/>
          <w:bottom w:val="single" w:color="auto" w:sz="12" w:space="1"/>
          <w:right w:val="single" w:color="auto" w:sz="12" w:space="4"/>
        </w:pBdr>
      </w:pPr>
      <w:r w:rsidRPr="002D6E2C">
        <w:t xml:space="preserve">ACH to </w:t>
      </w:r>
      <w:r>
        <w:t>send Status Reports (containing rejections) to Creditor</w:t>
      </w:r>
      <w:r w:rsidRPr="002D6E2C">
        <w:t xml:space="preserve"> Bank (Status Report)</w:t>
      </w:r>
      <w:r w:rsidR="00416CF8">
        <w:t xml:space="preserve"> until 20:30</w:t>
      </w:r>
    </w:p>
    <w:p w:rsidRPr="002D6E2C" w:rsidR="0094259D" w:rsidP="00E92BA0" w:rsidRDefault="0094259D" w14:paraId="34C073A8" w14:textId="77777777">
      <w:pPr>
        <w:pStyle w:val="CommentText"/>
        <w:pBdr>
          <w:top w:val="single" w:color="auto" w:sz="12" w:space="1"/>
          <w:left w:val="single" w:color="auto" w:sz="12" w:space="4"/>
          <w:bottom w:val="single" w:color="auto" w:sz="12" w:space="1"/>
          <w:right w:val="single" w:color="auto" w:sz="12" w:space="4"/>
        </w:pBdr>
      </w:pPr>
    </w:p>
    <w:p w:rsidRPr="002D6E2C" w:rsidR="0094259D" w:rsidP="00E92BA0" w:rsidRDefault="0094259D" w14:paraId="5621C358" w14:textId="77777777">
      <w:pPr>
        <w:pStyle w:val="CommentText"/>
        <w:pBdr>
          <w:top w:val="single" w:color="auto" w:sz="12" w:space="1"/>
          <w:left w:val="single" w:color="auto" w:sz="12" w:space="4"/>
          <w:bottom w:val="single" w:color="auto" w:sz="12" w:space="1"/>
          <w:right w:val="single" w:color="auto" w:sz="12" w:space="4"/>
        </w:pBdr>
      </w:pPr>
      <w:r w:rsidRPr="002D6E2C">
        <w:t>ACH must send requests to Debtor Bank between 03H00 &amp;</w:t>
      </w:r>
      <w:r>
        <w:t xml:space="preserve"> 20H30</w:t>
      </w:r>
      <w:r w:rsidRPr="002D6E2C">
        <w:t xml:space="preserve"> </w:t>
      </w:r>
    </w:p>
    <w:p w:rsidRPr="002D6E2C" w:rsidR="0094259D" w:rsidP="00E92BA0" w:rsidRDefault="0094259D" w14:paraId="684FD7DA" w14:textId="77777777">
      <w:pPr>
        <w:pStyle w:val="CommentText"/>
        <w:pBdr>
          <w:top w:val="single" w:color="auto" w:sz="12" w:space="1"/>
          <w:left w:val="single" w:color="auto" w:sz="12" w:space="4"/>
          <w:bottom w:val="single" w:color="auto" w:sz="12" w:space="1"/>
          <w:right w:val="single" w:color="auto" w:sz="12" w:space="4"/>
        </w:pBdr>
      </w:pPr>
      <w:r w:rsidRPr="002D6E2C">
        <w:t>ACH trickle feeds messages as they receive it.</w:t>
      </w:r>
    </w:p>
    <w:p w:rsidRPr="002D6E2C" w:rsidR="0094259D" w:rsidP="00E92BA0" w:rsidRDefault="0094259D" w14:paraId="5A18B649" w14:textId="77777777">
      <w:pPr>
        <w:pStyle w:val="CommentText"/>
        <w:pBdr>
          <w:top w:val="single" w:color="auto" w:sz="12" w:space="1"/>
          <w:left w:val="single" w:color="auto" w:sz="12" w:space="4"/>
          <w:bottom w:val="single" w:color="auto" w:sz="12" w:space="1"/>
          <w:right w:val="single" w:color="auto" w:sz="12" w:space="4"/>
        </w:pBdr>
      </w:pPr>
    </w:p>
    <w:p w:rsidRPr="00F0135A" w:rsidR="0094259D" w:rsidP="00E92BA0" w:rsidRDefault="0094259D" w14:paraId="01160489" w14:textId="77777777">
      <w:pPr>
        <w:pStyle w:val="CommentText"/>
        <w:pBdr>
          <w:top w:val="single" w:color="auto" w:sz="12" w:space="1"/>
          <w:left w:val="single" w:color="auto" w:sz="12" w:space="4"/>
          <w:bottom w:val="single" w:color="auto" w:sz="12" w:space="1"/>
          <w:right w:val="single" w:color="auto" w:sz="12" w:space="4"/>
        </w:pBdr>
        <w:rPr>
          <w:b/>
        </w:rPr>
      </w:pPr>
      <w:r w:rsidRPr="00F0135A">
        <w:rPr>
          <w:b/>
        </w:rPr>
        <w:t>Day 1:</w:t>
      </w:r>
    </w:p>
    <w:p w:rsidRPr="002D6E2C" w:rsidR="0094259D" w:rsidP="00E92BA0" w:rsidRDefault="0094259D" w14:paraId="44B8B278" w14:textId="77777777">
      <w:pPr>
        <w:pStyle w:val="CommentText"/>
        <w:pBdr>
          <w:top w:val="single" w:color="auto" w:sz="12" w:space="1"/>
          <w:left w:val="single" w:color="auto" w:sz="12" w:space="4"/>
          <w:bottom w:val="single" w:color="auto" w:sz="12" w:space="1"/>
          <w:right w:val="single" w:color="auto" w:sz="12" w:space="4"/>
        </w:pBdr>
      </w:pPr>
      <w:r w:rsidRPr="002D6E2C">
        <w:t xml:space="preserve">Debtor Bank to </w:t>
      </w:r>
      <w:r w:rsidR="00416CF8">
        <w:t xml:space="preserve">respond to </w:t>
      </w:r>
      <w:r w:rsidRPr="002D6E2C">
        <w:t xml:space="preserve">ACH by </w:t>
      </w:r>
      <w:r>
        <w:t>0</w:t>
      </w:r>
      <w:r w:rsidRPr="002D6E2C">
        <w:t>8H00 the following morning (Status Report)</w:t>
      </w:r>
    </w:p>
    <w:p w:rsidRPr="002D6E2C" w:rsidR="0094259D" w:rsidP="00E92BA0" w:rsidRDefault="0094259D" w14:paraId="7CA36FFF" w14:textId="77777777">
      <w:pPr>
        <w:pStyle w:val="CommentText"/>
        <w:pBdr>
          <w:top w:val="single" w:color="auto" w:sz="12" w:space="1"/>
          <w:left w:val="single" w:color="auto" w:sz="12" w:space="4"/>
          <w:bottom w:val="single" w:color="auto" w:sz="12" w:space="1"/>
          <w:right w:val="single" w:color="auto" w:sz="12" w:space="4"/>
        </w:pBdr>
      </w:pPr>
      <w:r w:rsidRPr="002D6E2C">
        <w:t xml:space="preserve">Authorisation Responses from Debtor Bank to ACH between </w:t>
      </w:r>
      <w:r>
        <w:t>0</w:t>
      </w:r>
      <w:r w:rsidR="00416CF8">
        <w:t>3</w:t>
      </w:r>
      <w:r w:rsidRPr="002D6E2C">
        <w:t xml:space="preserve">H00 to </w:t>
      </w:r>
      <w:r w:rsidR="00416CF8">
        <w:t>2</w:t>
      </w:r>
      <w:r w:rsidRPr="002D6E2C">
        <w:t xml:space="preserve">1H00 </w:t>
      </w:r>
    </w:p>
    <w:p w:rsidRPr="002D6E2C" w:rsidR="0094259D" w:rsidP="00E92BA0" w:rsidRDefault="0094259D" w14:paraId="250C7D1A" w14:textId="77777777">
      <w:pPr>
        <w:pStyle w:val="CommentText"/>
        <w:pBdr>
          <w:top w:val="single" w:color="auto" w:sz="12" w:space="1"/>
          <w:left w:val="single" w:color="auto" w:sz="12" w:space="4"/>
          <w:bottom w:val="single" w:color="auto" w:sz="12" w:space="1"/>
          <w:right w:val="single" w:color="auto" w:sz="12" w:space="4"/>
        </w:pBdr>
      </w:pPr>
    </w:p>
    <w:p w:rsidRPr="002D6E2C" w:rsidR="0094259D" w:rsidP="00E92BA0" w:rsidRDefault="0094259D" w14:paraId="6B2824D6" w14:textId="77777777">
      <w:pPr>
        <w:pStyle w:val="CommentText"/>
        <w:pBdr>
          <w:top w:val="single" w:color="auto" w:sz="12" w:space="1"/>
          <w:left w:val="single" w:color="auto" w:sz="12" w:space="4"/>
          <w:bottom w:val="single" w:color="auto" w:sz="12" w:space="1"/>
          <w:right w:val="single" w:color="auto" w:sz="12" w:space="4"/>
        </w:pBdr>
      </w:pPr>
      <w:r w:rsidRPr="002D6E2C">
        <w:t>ACH to Debtor Bank (Status Report)</w:t>
      </w:r>
      <w:r w:rsidR="00416CF8">
        <w:t xml:space="preserve"> </w:t>
      </w:r>
      <w:r w:rsidRPr="002D6E2C" w:rsidR="00416CF8">
        <w:t xml:space="preserve">between </w:t>
      </w:r>
      <w:r w:rsidR="00416CF8">
        <w:t>03</w:t>
      </w:r>
      <w:r w:rsidRPr="002D6E2C" w:rsidR="00416CF8">
        <w:t xml:space="preserve">H00 to </w:t>
      </w:r>
      <w:r w:rsidR="00416CF8">
        <w:t>2</w:t>
      </w:r>
      <w:r w:rsidRPr="002D6E2C" w:rsidR="00416CF8">
        <w:t>1H</w:t>
      </w:r>
      <w:r w:rsidR="00416CF8">
        <w:t>3</w:t>
      </w:r>
      <w:r w:rsidRPr="002D6E2C" w:rsidR="00416CF8">
        <w:t>0</w:t>
      </w:r>
    </w:p>
    <w:p w:rsidRPr="002D6E2C" w:rsidR="0094259D" w:rsidP="00E92BA0" w:rsidRDefault="0094259D" w14:paraId="7E1A1023" w14:textId="77777777">
      <w:pPr>
        <w:pStyle w:val="CommentText"/>
        <w:pBdr>
          <w:top w:val="single" w:color="auto" w:sz="12" w:space="1"/>
          <w:left w:val="single" w:color="auto" w:sz="12" w:space="4"/>
          <w:bottom w:val="single" w:color="auto" w:sz="12" w:space="1"/>
          <w:right w:val="single" w:color="auto" w:sz="12" w:space="4"/>
        </w:pBdr>
      </w:pPr>
    </w:p>
    <w:p w:rsidRPr="002D6E2C" w:rsidR="0094259D" w:rsidP="00E92BA0" w:rsidRDefault="0094259D" w14:paraId="48EA0C38" w14:textId="77777777">
      <w:pPr>
        <w:pStyle w:val="CommentText"/>
        <w:pBdr>
          <w:top w:val="single" w:color="auto" w:sz="12" w:space="1"/>
          <w:left w:val="single" w:color="auto" w:sz="12" w:space="4"/>
          <w:bottom w:val="single" w:color="auto" w:sz="12" w:space="1"/>
          <w:right w:val="single" w:color="auto" w:sz="12" w:space="4"/>
        </w:pBdr>
      </w:pPr>
      <w:r w:rsidRPr="002D6E2C">
        <w:t>Authorisation Responses from ACH to Creditor Banks between 0</w:t>
      </w:r>
      <w:r w:rsidR="00416CF8">
        <w:t>3</w:t>
      </w:r>
      <w:r w:rsidRPr="002D6E2C">
        <w:t>H00 to 21H</w:t>
      </w:r>
      <w:r w:rsidR="00416CF8">
        <w:t>3</w:t>
      </w:r>
      <w:r w:rsidRPr="002D6E2C">
        <w:t>0</w:t>
      </w:r>
    </w:p>
    <w:p w:rsidR="0094259D" w:rsidP="00E92BA0" w:rsidRDefault="0094259D" w14:paraId="55E3A3C6" w14:textId="77777777">
      <w:pPr>
        <w:pStyle w:val="CommentText"/>
        <w:pBdr>
          <w:top w:val="single" w:color="auto" w:sz="12" w:space="1"/>
          <w:left w:val="single" w:color="auto" w:sz="12" w:space="4"/>
          <w:bottom w:val="single" w:color="auto" w:sz="12" w:space="1"/>
          <w:right w:val="single" w:color="auto" w:sz="12" w:space="4"/>
        </w:pBdr>
      </w:pPr>
    </w:p>
    <w:p w:rsidRPr="002D6E2C" w:rsidR="0079161C" w:rsidP="00E92BA0" w:rsidRDefault="0079161C" w14:paraId="190EBE32" w14:textId="77777777">
      <w:pPr>
        <w:pStyle w:val="CommentText"/>
        <w:pBdr>
          <w:top w:val="single" w:color="auto" w:sz="12" w:space="1"/>
          <w:left w:val="single" w:color="auto" w:sz="12" w:space="4"/>
          <w:bottom w:val="single" w:color="auto" w:sz="12" w:space="1"/>
          <w:right w:val="single" w:color="auto" w:sz="12" w:space="4"/>
        </w:pBdr>
      </w:pPr>
      <w:r>
        <w:rPr>
          <w:sz w:val="22"/>
          <w:szCs w:val="22"/>
        </w:rPr>
        <w:t>Banks to c</w:t>
      </w:r>
      <w:r w:rsidRPr="0079161C">
        <w:rPr>
          <w:sz w:val="22"/>
          <w:szCs w:val="22"/>
        </w:rPr>
        <w:t xml:space="preserve">lose off window to debtors </w:t>
      </w:r>
      <w:r w:rsidR="009A331A">
        <w:rPr>
          <w:sz w:val="22"/>
          <w:szCs w:val="22"/>
        </w:rPr>
        <w:t>not earlier than</w:t>
      </w:r>
      <w:r w:rsidRPr="0079161C">
        <w:rPr>
          <w:sz w:val="22"/>
          <w:szCs w:val="22"/>
        </w:rPr>
        <w:t xml:space="preserve"> 20:00 based on input to BsvA by 21:00</w:t>
      </w:r>
    </w:p>
    <w:p w:rsidRPr="002D6E2C" w:rsidR="0094259D" w:rsidP="00E92BA0" w:rsidRDefault="0094259D" w14:paraId="65A340C7" w14:textId="77777777">
      <w:pPr>
        <w:pStyle w:val="CommentText"/>
        <w:pBdr>
          <w:top w:val="single" w:color="auto" w:sz="12" w:space="1"/>
          <w:left w:val="single" w:color="auto" w:sz="12" w:space="4"/>
          <w:bottom w:val="single" w:color="auto" w:sz="12" w:space="1"/>
          <w:right w:val="single" w:color="auto" w:sz="12" w:space="4"/>
        </w:pBdr>
      </w:pPr>
    </w:p>
    <w:p w:rsidRPr="002D6E2C" w:rsidR="0094259D" w:rsidP="00E92BA0" w:rsidRDefault="0094259D" w14:paraId="42F91079" w14:textId="77777777">
      <w:pPr>
        <w:pStyle w:val="CommentText"/>
        <w:pBdr>
          <w:top w:val="single" w:color="auto" w:sz="12" w:space="1"/>
          <w:left w:val="single" w:color="auto" w:sz="12" w:space="4"/>
          <w:bottom w:val="single" w:color="auto" w:sz="12" w:space="1"/>
          <w:right w:val="single" w:color="auto" w:sz="12" w:space="4"/>
        </w:pBdr>
      </w:pPr>
      <w:r w:rsidRPr="002D6E2C">
        <w:t>* Discretion of Creditor Bank when they will accept their files – times and file-size as per cost factors.</w:t>
      </w:r>
    </w:p>
    <w:p w:rsidRPr="002D6E2C" w:rsidR="0094259D" w:rsidP="00E92BA0" w:rsidRDefault="0094259D" w14:paraId="67F9C74C" w14:textId="77777777">
      <w:pPr>
        <w:pStyle w:val="CommentText"/>
        <w:pBdr>
          <w:top w:val="single" w:color="auto" w:sz="12" w:space="1"/>
          <w:left w:val="single" w:color="auto" w:sz="12" w:space="4"/>
          <w:bottom w:val="single" w:color="auto" w:sz="12" w:space="1"/>
          <w:right w:val="single" w:color="auto" w:sz="12" w:space="4"/>
        </w:pBdr>
      </w:pPr>
    </w:p>
    <w:p w:rsidRPr="00FC593A" w:rsidR="0094259D" w:rsidP="00E92BA0" w:rsidRDefault="0094259D" w14:paraId="745FAA8A" w14:textId="77777777">
      <w:pPr>
        <w:pStyle w:val="CommentText"/>
        <w:pBdr>
          <w:top w:val="single" w:color="auto" w:sz="12" w:space="1"/>
          <w:left w:val="single" w:color="auto" w:sz="12" w:space="4"/>
          <w:bottom w:val="single" w:color="auto" w:sz="12" w:space="1"/>
          <w:right w:val="single" w:color="auto" w:sz="12" w:space="4"/>
        </w:pBdr>
      </w:pPr>
      <w:r w:rsidRPr="00A42B65">
        <w:t>* Status Reports (like VET file) are responses to any files received that is a service provided from ACH.</w:t>
      </w:r>
    </w:p>
    <w:p w:rsidR="0094259D" w:rsidP="00E92BA0" w:rsidRDefault="0094259D" w14:paraId="151E5A9C" w14:textId="77777777">
      <w:pPr>
        <w:rPr>
          <w:b/>
        </w:rPr>
      </w:pPr>
    </w:p>
    <w:p w:rsidRPr="002D6E2C" w:rsidR="00503EF9" w:rsidP="00E92BA0" w:rsidRDefault="00503EF9" w14:paraId="4886CA7E" w14:textId="77777777">
      <w:r w:rsidRPr="002D6E2C">
        <w:rPr>
          <w:b/>
        </w:rPr>
        <w:t>Mandate Initiation Request Batch Process:</w:t>
      </w:r>
      <w:r w:rsidRPr="002D6E2C">
        <w:t xml:space="preserve"> </w:t>
      </w:r>
    </w:p>
    <w:p w:rsidRPr="00AB047E" w:rsidR="00503EF9" w:rsidP="00E92BA0" w:rsidRDefault="00503EF9" w14:paraId="761329F9" w14:textId="77777777">
      <w:pPr>
        <w:rPr>
          <w:b/>
        </w:rPr>
      </w:pPr>
    </w:p>
    <w:p w:rsidRPr="002D6E2C" w:rsidR="00D521C9" w:rsidP="00E92BA0" w:rsidRDefault="00B40E2A" w14:paraId="583E2C5E" w14:textId="77777777">
      <w:pPr>
        <w:rPr>
          <w:b/>
        </w:rPr>
      </w:pPr>
      <w:r>
        <w:rPr>
          <w:b/>
          <w:noProof/>
          <w:lang w:val="en-US"/>
        </w:rPr>
        <w:drawing>
          <wp:inline distT="0" distB="0" distL="0" distR="0" wp14:anchorId="48276059" wp14:editId="29A805AF">
            <wp:extent cx="5725795" cy="3461385"/>
            <wp:effectExtent l="0" t="0" r="825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795" cy="3461385"/>
                    </a:xfrm>
                    <a:prstGeom prst="rect">
                      <a:avLst/>
                    </a:prstGeom>
                    <a:noFill/>
                    <a:ln>
                      <a:noFill/>
                    </a:ln>
                  </pic:spPr>
                </pic:pic>
              </a:graphicData>
            </a:graphic>
          </wp:inline>
        </w:drawing>
      </w:r>
    </w:p>
    <w:p w:rsidRPr="002D6E2C" w:rsidR="00D521C9" w:rsidP="00E92BA0" w:rsidRDefault="00D521C9" w14:paraId="6438F62D" w14:textId="77777777">
      <w:pPr>
        <w:rPr>
          <w:b/>
        </w:rPr>
      </w:pPr>
    </w:p>
    <w:p w:rsidRPr="002D6E2C" w:rsidR="00D521C9" w:rsidP="00E92BA0" w:rsidRDefault="00D521C9" w14:paraId="784908FE" w14:textId="77777777"/>
    <w:p w:rsidRPr="002D6E2C" w:rsidR="00D521C9" w:rsidP="002C2973" w:rsidRDefault="00D521C9" w14:paraId="24EAE0A7"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sends batch of mandate initiation requests to Creditor Bank.</w:t>
      </w:r>
    </w:p>
    <w:p w:rsidRPr="002D6E2C" w:rsidR="00D521C9" w:rsidP="00E92BA0" w:rsidRDefault="00D521C9" w14:paraId="61B91B31" w14:textId="77777777">
      <w:r w:rsidRPr="002D6E2C">
        <w:t>Message format to be determined by the Creditor Bank, but messages sent to Creditor Bank must contain all the data elements needed to create the mandate initiation requests (pain.009).</w:t>
      </w:r>
    </w:p>
    <w:p w:rsidRPr="002D6E2C" w:rsidR="00D521C9" w:rsidP="00E92BA0" w:rsidRDefault="00D521C9" w14:paraId="15550D4E" w14:textId="77777777"/>
    <w:p w:rsidRPr="002D6E2C" w:rsidR="00D521C9" w:rsidP="002C2973" w:rsidRDefault="00D521C9" w14:paraId="7AEC2F64"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sends batch of mandate initiation requests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ACH.</w:t>
      </w:r>
    </w:p>
    <w:p w:rsidRPr="002D6E2C" w:rsidR="00D521C9" w:rsidP="00E92BA0" w:rsidRDefault="00D521C9" w14:paraId="51E30929" w14:textId="77777777">
      <w:r w:rsidRPr="002D6E2C">
        <w:t xml:space="preserve">Creditor Bank validates the Creditors and confirms that they are in good standing and submits batch of mandate initiation requests to the ACH. </w:t>
      </w:r>
    </w:p>
    <w:p w:rsidRPr="002D6E2C" w:rsidR="00D521C9" w:rsidP="00E92BA0" w:rsidRDefault="00D521C9" w14:paraId="0DE35139" w14:textId="77777777"/>
    <w:p w:rsidRPr="002D6E2C" w:rsidR="00D521C9" w:rsidP="002C2973" w:rsidRDefault="00D521C9" w14:paraId="64AFBDB0"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ACH validates requests and sends status report </w:t>
      </w:r>
      <w:r w:rsidRPr="002D6E2C">
        <w:rPr>
          <w:rStyle w:val="Hyperlink"/>
          <w:rFonts w:ascii="Calibri" w:hAnsi="Calibri"/>
          <w:b w:val="0"/>
          <w:sz w:val="22"/>
          <w:szCs w:val="22"/>
          <w:lang w:val="en-ZA"/>
        </w:rPr>
        <w:t>(</w:t>
      </w:r>
      <w:hyperlink w:history="1" w:anchor="Status_Report_for_Mandate_Messages">
        <w:r w:rsidRPr="002D6E2C">
          <w:rPr>
            <w:rStyle w:val="Hyperlink"/>
            <w:rFonts w:ascii="Calibri" w:hAnsi="Calibri"/>
            <w:b w:val="0"/>
            <w:sz w:val="22"/>
            <w:szCs w:val="22"/>
            <w:lang w:val="en-ZA"/>
          </w:rPr>
          <w:t>pacs.002</w:t>
        </w:r>
      </w:hyperlink>
      <w:r w:rsidRPr="002D6E2C">
        <w:rPr>
          <w:rStyle w:val="Hyperlink"/>
          <w:rFonts w:ascii="Calibri" w:hAnsi="Calibri"/>
          <w:b w:val="0"/>
          <w:sz w:val="22"/>
          <w:szCs w:val="22"/>
          <w:lang w:val="en-ZA"/>
        </w:rPr>
        <w:t>)</w:t>
      </w:r>
      <w:r w:rsidRPr="002D6E2C">
        <w:rPr>
          <w:rFonts w:ascii="Calibri" w:hAnsi="Calibri"/>
        </w:rPr>
        <w:t xml:space="preserve"> </w:t>
      </w:r>
      <w:r w:rsidRPr="002D6E2C">
        <w:rPr>
          <w:rFonts w:ascii="Calibri" w:hAnsi="Calibri" w:eastAsia="MS Gothic"/>
          <w:bCs/>
          <w:color w:val="4F81BD"/>
          <w:sz w:val="22"/>
          <w:szCs w:val="22"/>
          <w:lang w:val="en-ZA"/>
        </w:rPr>
        <w:t>to Creditor Bank.</w:t>
      </w:r>
    </w:p>
    <w:p w:rsidRPr="002D6E2C" w:rsidR="00D521C9" w:rsidP="00E92BA0" w:rsidRDefault="00D521C9" w14:paraId="450CFBCD" w14:textId="77777777">
      <w:r w:rsidRPr="002D6E2C">
        <w:t>ACH performs the following minimum validation:</w:t>
      </w:r>
    </w:p>
    <w:p w:rsidRPr="002D6E2C" w:rsidR="00D521C9" w:rsidP="002C2973" w:rsidRDefault="00D521C9" w14:paraId="1E24D2C6" w14:textId="77777777">
      <w:pPr>
        <w:pStyle w:val="ListParagraph"/>
        <w:numPr>
          <w:ilvl w:val="0"/>
          <w:numId w:val="7"/>
        </w:numPr>
        <w:ind w:left="0" w:firstLine="0"/>
      </w:pPr>
      <w:r w:rsidRPr="002D6E2C">
        <w:t>Message structure</w:t>
      </w:r>
    </w:p>
    <w:p w:rsidRPr="002D6E2C" w:rsidR="00D521C9" w:rsidP="002C2973" w:rsidRDefault="00D521C9" w14:paraId="05B6AD9B" w14:textId="77777777">
      <w:pPr>
        <w:pStyle w:val="ListParagraph"/>
        <w:numPr>
          <w:ilvl w:val="0"/>
          <w:numId w:val="7"/>
        </w:numPr>
        <w:ind w:left="0" w:firstLine="0"/>
      </w:pPr>
      <w:r w:rsidRPr="002D6E2C">
        <w:t xml:space="preserve">Member banks </w:t>
      </w:r>
    </w:p>
    <w:p w:rsidRPr="002D6E2C" w:rsidR="00D521C9" w:rsidP="002C2973" w:rsidRDefault="00D521C9" w14:paraId="39508168" w14:textId="77777777">
      <w:pPr>
        <w:pStyle w:val="ListParagraph"/>
        <w:numPr>
          <w:ilvl w:val="0"/>
          <w:numId w:val="7"/>
        </w:numPr>
        <w:ind w:left="0" w:firstLine="0"/>
      </w:pPr>
      <w:r w:rsidRPr="002D6E2C">
        <w:t>Date check</w:t>
      </w:r>
    </w:p>
    <w:p w:rsidRPr="002D6E2C" w:rsidR="00D521C9" w:rsidP="00E92BA0" w:rsidRDefault="00D521C9" w14:paraId="608155FC" w14:textId="77777777"/>
    <w:p w:rsidRPr="002D6E2C" w:rsidR="00D521C9" w:rsidP="002C2973" w:rsidRDefault="00D521C9" w14:paraId="5CCC9144"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sends valid batch mandate initiation requests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Debtor Banks.</w:t>
      </w:r>
    </w:p>
    <w:p w:rsidRPr="002D6E2C" w:rsidR="00D521C9" w:rsidP="00E92BA0" w:rsidRDefault="00D521C9" w14:paraId="2EEDCD0C"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73E01C0C"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validates batch mandate initiation requests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w:t>
      </w:r>
    </w:p>
    <w:p w:rsidRPr="002D6E2C" w:rsidR="00D521C9" w:rsidP="00E92BA0" w:rsidRDefault="00D521C9" w14:paraId="77A0FEA1" w14:textId="77777777">
      <w:r w:rsidRPr="002D6E2C">
        <w:t>Debtor Bank performs the following minimum validation:</w:t>
      </w:r>
    </w:p>
    <w:p w:rsidRPr="002D6E2C" w:rsidR="00D521C9" w:rsidP="002C2973" w:rsidRDefault="00D521C9" w14:paraId="76555382" w14:textId="77777777">
      <w:pPr>
        <w:pStyle w:val="ListParagraph"/>
        <w:numPr>
          <w:ilvl w:val="0"/>
          <w:numId w:val="10"/>
        </w:numPr>
        <w:ind w:left="0" w:firstLine="0"/>
      </w:pPr>
      <w:r w:rsidRPr="002D6E2C">
        <w:t>the account is a valid account for AC,</w:t>
      </w:r>
    </w:p>
    <w:p w:rsidRPr="002D6E2C" w:rsidR="00D521C9" w:rsidP="002C2973" w:rsidRDefault="00D521C9" w14:paraId="42718728" w14:textId="77777777">
      <w:pPr>
        <w:pStyle w:val="ListParagraph"/>
        <w:numPr>
          <w:ilvl w:val="0"/>
          <w:numId w:val="10"/>
        </w:numPr>
        <w:ind w:left="0" w:firstLine="0"/>
      </w:pPr>
      <w:r w:rsidRPr="002D6E2C">
        <w:t>the account is “open” and “active” (not frozen; closed etc.);</w:t>
      </w:r>
    </w:p>
    <w:p w:rsidRPr="002D6E2C" w:rsidR="00D521C9" w:rsidP="002C2973" w:rsidRDefault="00D521C9" w14:paraId="185AD6C9" w14:textId="77777777">
      <w:pPr>
        <w:pStyle w:val="ListParagraph"/>
        <w:numPr>
          <w:ilvl w:val="0"/>
          <w:numId w:val="10"/>
        </w:numPr>
        <w:ind w:left="0" w:firstLine="0"/>
      </w:pPr>
      <w:r w:rsidRPr="002D6E2C">
        <w:t>the Debtor’s ID number matches the account details provided.</w:t>
      </w:r>
    </w:p>
    <w:p w:rsidRPr="002D6E2C" w:rsidR="00D521C9" w:rsidP="002C2973" w:rsidRDefault="00D521C9" w14:paraId="6FEE9AE8" w14:textId="77777777">
      <w:pPr>
        <w:pStyle w:val="ListParagraph"/>
        <w:numPr>
          <w:ilvl w:val="0"/>
          <w:numId w:val="10"/>
        </w:numPr>
        <w:ind w:left="0" w:firstLine="0"/>
      </w:pPr>
      <w:r w:rsidRPr="002D6E2C">
        <w:rPr>
          <w:i/>
        </w:rPr>
        <w:t>Optional requirement</w:t>
      </w:r>
      <w:r w:rsidRPr="002D6E2C">
        <w:t>: 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Pr="002D6E2C" w:rsidR="00D521C9" w:rsidP="00E92BA0" w:rsidRDefault="00D521C9" w14:paraId="2FB9B7D5" w14:textId="77777777"/>
    <w:p w:rsidRPr="002D6E2C" w:rsidR="00D521C9" w:rsidP="002C2973" w:rsidRDefault="00D521C9" w14:paraId="02CE4278"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responds with status report </w:t>
      </w:r>
      <w:r w:rsidRPr="002D6E2C">
        <w:rPr>
          <w:rStyle w:val="Hyperlink"/>
          <w:rFonts w:ascii="Calibri" w:hAnsi="Calibri"/>
          <w:b w:val="0"/>
          <w:sz w:val="22"/>
          <w:szCs w:val="22"/>
          <w:lang w:val="en-ZA"/>
        </w:rPr>
        <w:t>(</w:t>
      </w:r>
      <w:hyperlink w:history="1" w:anchor="Status_Report_for_Mandate_Messages">
        <w:r w:rsidRPr="002D6E2C">
          <w:rPr>
            <w:rStyle w:val="Hyperlink"/>
            <w:rFonts w:ascii="Calibri" w:hAnsi="Calibri"/>
            <w:b w:val="0"/>
            <w:sz w:val="22"/>
            <w:szCs w:val="22"/>
            <w:lang w:val="en-ZA"/>
          </w:rPr>
          <w:t>pacs.002</w:t>
        </w:r>
      </w:hyperlink>
      <w:r w:rsidRPr="002D6E2C">
        <w:rPr>
          <w:rStyle w:val="Hyperlink"/>
          <w:rFonts w:ascii="Calibri" w:hAnsi="Calibri"/>
          <w:b w:val="0"/>
          <w:sz w:val="22"/>
          <w:szCs w:val="22"/>
          <w:lang w:val="en-ZA"/>
        </w:rPr>
        <w:t>)</w:t>
      </w:r>
      <w:r w:rsidRPr="002D6E2C">
        <w:rPr>
          <w:rFonts w:ascii="Calibri" w:hAnsi="Calibri"/>
        </w:rPr>
        <w:t xml:space="preserve"> </w:t>
      </w:r>
      <w:r w:rsidRPr="002D6E2C">
        <w:rPr>
          <w:rFonts w:ascii="Calibri" w:hAnsi="Calibri" w:eastAsia="MS Gothic"/>
          <w:bCs/>
          <w:color w:val="4F81BD"/>
          <w:sz w:val="22"/>
          <w:szCs w:val="22"/>
          <w:lang w:val="en-ZA"/>
        </w:rPr>
        <w:t>to ACH.</w:t>
      </w:r>
    </w:p>
    <w:p w:rsidRPr="002D6E2C" w:rsidR="00D521C9" w:rsidP="00E92BA0" w:rsidRDefault="00D521C9" w14:paraId="3DD8B223" w14:textId="77777777">
      <w:pPr>
        <w:pStyle w:val="ListParagraph"/>
        <w:ind w:left="0"/>
      </w:pPr>
      <w:r w:rsidRPr="002D6E2C">
        <w:t xml:space="preserve">The report from Debtor Bank will provide </w:t>
      </w:r>
      <w:r w:rsidR="00D87707">
        <w:t>responses to all requests (both positive and negative)</w:t>
      </w:r>
      <w:r w:rsidRPr="002D6E2C" w:rsidDel="00D87707" w:rsidR="00D87707">
        <w:t xml:space="preserve">    </w:t>
      </w:r>
      <w:r w:rsidRPr="002D6E2C">
        <w:t xml:space="preserve"> </w:t>
      </w:r>
    </w:p>
    <w:p w:rsidRPr="002D6E2C" w:rsidR="00D521C9" w:rsidP="00E92BA0" w:rsidRDefault="00D521C9" w14:paraId="3D36B991" w14:textId="77777777">
      <w:pPr>
        <w:pStyle w:val="ListParagraph"/>
        <w:ind w:left="0"/>
      </w:pPr>
    </w:p>
    <w:p w:rsidRPr="002D6E2C" w:rsidR="00D521C9" w:rsidP="002C2973" w:rsidRDefault="00D521C9" w14:paraId="7779B9C7"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ACH replies with status report </w:t>
      </w:r>
      <w:r w:rsidRPr="002D6E2C">
        <w:rPr>
          <w:rStyle w:val="Hyperlink"/>
          <w:rFonts w:ascii="Calibri" w:hAnsi="Calibri"/>
          <w:b w:val="0"/>
          <w:sz w:val="22"/>
          <w:szCs w:val="22"/>
          <w:lang w:val="en-ZA"/>
        </w:rPr>
        <w:t>(</w:t>
      </w:r>
      <w:hyperlink w:history="1" w:anchor="Status_Report_for_Mandate_Messages">
        <w:r w:rsidRPr="002D6E2C">
          <w:rPr>
            <w:rStyle w:val="Hyperlink"/>
            <w:rFonts w:ascii="Calibri" w:hAnsi="Calibri"/>
            <w:b w:val="0"/>
            <w:sz w:val="22"/>
            <w:szCs w:val="22"/>
            <w:lang w:val="en-ZA"/>
          </w:rPr>
          <w:t>pacs.002</w:t>
        </w:r>
      </w:hyperlink>
      <w:r w:rsidRPr="002D6E2C">
        <w:rPr>
          <w:rStyle w:val="Hyperlink"/>
          <w:rFonts w:ascii="Calibri" w:hAnsi="Calibri"/>
          <w:b w:val="0"/>
          <w:sz w:val="22"/>
          <w:szCs w:val="22"/>
          <w:lang w:val="en-ZA"/>
        </w:rPr>
        <w:t>)</w:t>
      </w:r>
      <w:r w:rsidRPr="002D6E2C">
        <w:rPr>
          <w:rFonts w:ascii="Calibri" w:hAnsi="Calibri"/>
        </w:rPr>
        <w:t xml:space="preserve"> </w:t>
      </w:r>
      <w:r w:rsidRPr="002D6E2C">
        <w:rPr>
          <w:rFonts w:ascii="Calibri" w:hAnsi="Calibri" w:eastAsia="MS Gothic"/>
          <w:bCs/>
          <w:color w:val="4F81BD"/>
          <w:sz w:val="22"/>
          <w:szCs w:val="22"/>
          <w:lang w:val="en-ZA"/>
        </w:rPr>
        <w:t>to Debtor Bank.</w:t>
      </w:r>
    </w:p>
    <w:p w:rsidRPr="002D6E2C" w:rsidR="00D521C9" w:rsidP="00E92BA0" w:rsidRDefault="00D521C9" w14:paraId="13D8F9C9" w14:textId="77777777">
      <w:pPr>
        <w:pStyle w:val="ListParagraph"/>
        <w:ind w:left="0"/>
      </w:pPr>
      <w:r w:rsidRPr="002D6E2C">
        <w:t>ACH validates and matches responses to original request.</w:t>
      </w:r>
    </w:p>
    <w:p w:rsidRPr="002D6E2C" w:rsidR="00D521C9" w:rsidP="00E92BA0" w:rsidRDefault="00D521C9" w14:paraId="05F35C7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642F8098"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ACH forwards status report </w:t>
      </w:r>
      <w:r w:rsidRPr="002D6E2C">
        <w:rPr>
          <w:rStyle w:val="Hyperlink"/>
          <w:rFonts w:ascii="Calibri" w:hAnsi="Calibri"/>
          <w:b w:val="0"/>
          <w:sz w:val="22"/>
          <w:szCs w:val="22"/>
          <w:lang w:val="en-ZA"/>
        </w:rPr>
        <w:t>(</w:t>
      </w:r>
      <w:hyperlink w:history="1" w:anchor="Status_Report_for_Mandate_Messages">
        <w:r w:rsidRPr="002D6E2C">
          <w:rPr>
            <w:rStyle w:val="Hyperlink"/>
            <w:rFonts w:ascii="Calibri" w:hAnsi="Calibri"/>
            <w:b w:val="0"/>
            <w:sz w:val="22"/>
            <w:szCs w:val="22"/>
            <w:lang w:val="en-ZA"/>
          </w:rPr>
          <w:t>pacs.002</w:t>
        </w:r>
      </w:hyperlink>
      <w:r w:rsidRPr="002D6E2C">
        <w:rPr>
          <w:rStyle w:val="Hyperlink"/>
          <w:rFonts w:ascii="Calibri" w:hAnsi="Calibri"/>
          <w:b w:val="0"/>
          <w:sz w:val="22"/>
          <w:szCs w:val="22"/>
          <w:lang w:val="en-ZA"/>
        </w:rPr>
        <w:t>)</w:t>
      </w:r>
      <w:r w:rsidRPr="002D6E2C">
        <w:rPr>
          <w:rFonts w:ascii="Calibri" w:hAnsi="Calibri"/>
        </w:rPr>
        <w:t xml:space="preserve"> </w:t>
      </w:r>
      <w:r w:rsidRPr="002D6E2C">
        <w:rPr>
          <w:rFonts w:ascii="Calibri" w:hAnsi="Calibri" w:eastAsia="MS Gothic"/>
          <w:bCs/>
          <w:color w:val="4F81BD"/>
          <w:sz w:val="22"/>
          <w:szCs w:val="22"/>
          <w:lang w:val="en-ZA"/>
        </w:rPr>
        <w:t>to Creditor Banks.</w:t>
      </w:r>
    </w:p>
    <w:p w:rsidRPr="002D6E2C" w:rsidR="00D521C9" w:rsidP="00E92BA0" w:rsidRDefault="00D521C9" w14:paraId="0D6543FA"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00ED91DC"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Bank engages with Creditor with upfront rejections provided by the Debtor Banks. </w:t>
      </w:r>
    </w:p>
    <w:p w:rsidRPr="002D6E2C" w:rsidR="00D521C9" w:rsidP="00E92BA0" w:rsidRDefault="00D521C9" w14:paraId="350155B4" w14:textId="77777777">
      <w:pPr>
        <w:pStyle w:val="ListParagraph"/>
        <w:ind w:left="0"/>
      </w:pPr>
      <w:r w:rsidRPr="002D6E2C">
        <w:t>Message format of status of mandate to Creditor to be determined by the Creditor Bank.</w:t>
      </w:r>
    </w:p>
    <w:p w:rsidRPr="002D6E2C" w:rsidR="00D521C9" w:rsidP="00E92BA0" w:rsidRDefault="00D521C9" w14:paraId="0F419763" w14:textId="77777777">
      <w:pPr>
        <w:pStyle w:val="ListParagraph"/>
        <w:ind w:left="0"/>
      </w:pPr>
    </w:p>
    <w:p w:rsidRPr="002D6E2C" w:rsidR="00D521C9" w:rsidP="002C2973" w:rsidRDefault="00D521C9" w14:paraId="62596A65"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engages with the Debtor through their chosen authorisation channel.</w:t>
      </w:r>
    </w:p>
    <w:p w:rsidRPr="002D6E2C" w:rsidR="00D521C9" w:rsidP="00E92BA0" w:rsidRDefault="00D521C9" w14:paraId="1B539A72" w14:textId="77777777">
      <w:pPr>
        <w:pStyle w:val="ListParagraph"/>
        <w:ind w:left="0"/>
      </w:pPr>
      <w:r w:rsidRPr="002D6E2C">
        <w:t xml:space="preserve">Method of communicating with the Debtor to be determined by the Debtor Bank, but must contain the data elements specified in </w:t>
      </w:r>
      <w:hyperlink w:history="1" w:anchor="_APPENDIX_B_–">
        <w:r w:rsidRPr="002D6E2C">
          <w:rPr>
            <w:rStyle w:val="Hyperlink"/>
          </w:rPr>
          <w:t>Appendix B</w:t>
        </w:r>
      </w:hyperlink>
      <w:r w:rsidRPr="002D6E2C">
        <w:t xml:space="preserve"> that are required for authorisation.</w:t>
      </w:r>
    </w:p>
    <w:p w:rsidR="00D521C9" w:rsidP="00E92BA0" w:rsidRDefault="00D521C9" w14:paraId="7158B8DD" w14:textId="77777777">
      <w:pPr>
        <w:pStyle w:val="ListParagraph"/>
        <w:ind w:left="0"/>
      </w:pPr>
    </w:p>
    <w:p w:rsidRPr="002D6E2C" w:rsidR="00D521C9" w:rsidP="002C2973" w:rsidRDefault="00D521C9" w14:paraId="73B8F1FD"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responds to authorisation request from Debtor Bank.</w:t>
      </w:r>
    </w:p>
    <w:p w:rsidRPr="002D6E2C" w:rsidR="00D521C9" w:rsidP="00E92BA0" w:rsidRDefault="00D521C9" w14:paraId="192872EB" w14:textId="77777777">
      <w:pPr>
        <w:pStyle w:val="ListParagraph"/>
        <w:ind w:left="0"/>
      </w:pPr>
      <w:r w:rsidRPr="002D6E2C">
        <w:t>Debtor’s response could be either positive or negative.</w:t>
      </w:r>
    </w:p>
    <w:p w:rsidRPr="002D6E2C" w:rsidR="00D521C9" w:rsidP="00E92BA0" w:rsidRDefault="00D521C9" w14:paraId="3FCD6C86"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46C931A3"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updates Mandate Register on positive response from Debtor.</w:t>
      </w:r>
    </w:p>
    <w:p w:rsidRPr="002D6E2C" w:rsidR="00D521C9" w:rsidP="00E92BA0" w:rsidRDefault="00D521C9" w14:paraId="2F8215B4" w14:textId="77777777">
      <w:pPr>
        <w:pStyle w:val="ListParagraph"/>
        <w:ind w:left="0"/>
      </w:pPr>
      <w:r w:rsidRPr="002D6E2C">
        <w:t>Once Debtor authorises mandate, Debtor Bank creates unique mandate reference number per mandate initiation request to include in mandate response.</w:t>
      </w:r>
    </w:p>
    <w:p w:rsidRPr="002D6E2C" w:rsidR="00D521C9" w:rsidP="00E92BA0" w:rsidRDefault="00D521C9" w14:paraId="2C876BEA" w14:textId="77777777">
      <w:pPr>
        <w:pStyle w:val="ListParagraph"/>
        <w:ind w:left="0"/>
      </w:pPr>
    </w:p>
    <w:p w:rsidRPr="002D6E2C" w:rsidR="00D521C9" w:rsidP="002C2973" w:rsidRDefault="00D521C9" w14:paraId="6243BB75"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batch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 to ACH.</w:t>
      </w:r>
    </w:p>
    <w:p w:rsidRPr="002D6E2C" w:rsidR="00D521C9" w:rsidP="00E92BA0" w:rsidRDefault="00D521C9" w14:paraId="5B7B7455" w14:textId="77777777">
      <w:r w:rsidRPr="002D6E2C">
        <w:t xml:space="preserve">Debtor bank responds with batch mandate acceptance report to ACH with “authorised” (AAUT) or “not authorised” (NAUT) Debtor responses, indicated in the “Authentication Status </w:t>
      </w:r>
      <w:r w:rsidRPr="002D6E2C" w:rsidR="00503184">
        <w:t>Indicator”</w:t>
      </w:r>
      <w:r w:rsidRPr="002D6E2C">
        <w:t xml:space="preserve">. </w:t>
      </w:r>
    </w:p>
    <w:p w:rsidRPr="002D6E2C" w:rsidR="00D521C9" w:rsidP="00E92BA0" w:rsidRDefault="00D521C9" w14:paraId="2A2AD23F" w14:textId="77777777">
      <w:r w:rsidRPr="002D6E2C">
        <w:t>This indicates the outcome of the mandate authentication process between Debtor Banks and their clients.</w:t>
      </w:r>
    </w:p>
    <w:p w:rsidRPr="002D6E2C" w:rsidR="00D521C9" w:rsidP="00E92BA0" w:rsidRDefault="00D521C9" w14:paraId="47D08DE8" w14:textId="77777777">
      <w:r w:rsidRPr="002D6E2C">
        <w:t>The batch mandate acceptance report will contain unique mandate reference numbers per mandate initiation requests.</w:t>
      </w:r>
    </w:p>
    <w:p w:rsidRPr="002D6E2C" w:rsidR="00D521C9" w:rsidP="00E92BA0" w:rsidRDefault="00D521C9" w14:paraId="26E0E103" w14:textId="77777777">
      <w:r w:rsidRPr="002D6E2C">
        <w:t xml:space="preserve">Mandate acceptance reports will be batched </w:t>
      </w:r>
      <w:r w:rsidR="003C70F3">
        <w:t>as per the processing times</w:t>
      </w:r>
      <w:r w:rsidRPr="002D6E2C">
        <w:t>; with an expiration of the request after 2 days beginning from the presentment of the original batch mandate initiation request i.e. cut-off on day 2 is the final response from the Debtor Bank.</w:t>
      </w:r>
    </w:p>
    <w:p w:rsidRPr="002D6E2C" w:rsidR="00D521C9" w:rsidP="00E92BA0" w:rsidRDefault="00D521C9" w14:paraId="1C2500DD" w14:textId="77777777"/>
    <w:p w:rsidRPr="002D6E2C" w:rsidR="00D521C9" w:rsidP="00E92BA0" w:rsidRDefault="00D521C9" w14:paraId="529EF0C8" w14:textId="77777777">
      <w:pPr>
        <w:pStyle w:val="ListParagraph"/>
        <w:ind w:left="0"/>
      </w:pPr>
      <w:r w:rsidRPr="002D6E2C">
        <w:t>On Expiration Day (Day 2) - Debtor Bank will send a FINAL batch mandate acceptance report with all outstanding positive and negative (not authenticated and no responses) authorisations from Debtors per mandate initiation requests that were batched.</w:t>
      </w:r>
    </w:p>
    <w:p w:rsidRPr="002D6E2C" w:rsidR="00D521C9" w:rsidP="00E92BA0" w:rsidRDefault="00D521C9" w14:paraId="368801F9" w14:textId="77777777">
      <w:pPr>
        <w:rPr>
          <w:b/>
        </w:rPr>
      </w:pPr>
      <w:r w:rsidRPr="002D6E2C">
        <w:rPr>
          <w:b/>
        </w:rPr>
        <w:t>If authorisation is not received from Debtor, Debtor Bank MUST deliver non-responses to ACH by Expiration Day (Day 2).</w:t>
      </w:r>
    </w:p>
    <w:p w:rsidRPr="002D6E2C" w:rsidR="00D521C9" w:rsidP="00E92BA0" w:rsidRDefault="00D521C9" w14:paraId="1AC074B7" w14:textId="77777777"/>
    <w:p w:rsidRPr="002D6E2C" w:rsidR="00D521C9" w:rsidP="002C2973" w:rsidRDefault="00D521C9" w14:paraId="644A605A"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ACH responds with status report </w:t>
      </w:r>
      <w:r w:rsidRPr="002D6E2C">
        <w:rPr>
          <w:rStyle w:val="Hyperlink"/>
          <w:rFonts w:ascii="Calibri" w:hAnsi="Calibri"/>
          <w:b w:val="0"/>
          <w:sz w:val="22"/>
          <w:szCs w:val="22"/>
          <w:lang w:val="en-ZA"/>
        </w:rPr>
        <w:t>(</w:t>
      </w:r>
      <w:hyperlink w:history="1" w:anchor="Status_Report_for_Mandate_Messages">
        <w:r w:rsidRPr="002D6E2C">
          <w:rPr>
            <w:rStyle w:val="Hyperlink"/>
            <w:rFonts w:ascii="Calibri" w:hAnsi="Calibri"/>
            <w:b w:val="0"/>
            <w:sz w:val="22"/>
            <w:szCs w:val="22"/>
            <w:lang w:val="en-ZA"/>
          </w:rPr>
          <w:t>pacs.002</w:t>
        </w:r>
      </w:hyperlink>
      <w:r w:rsidRPr="002D6E2C">
        <w:rPr>
          <w:rStyle w:val="Hyperlink"/>
          <w:rFonts w:ascii="Calibri" w:hAnsi="Calibri"/>
          <w:b w:val="0"/>
          <w:sz w:val="22"/>
          <w:szCs w:val="22"/>
          <w:lang w:val="en-ZA"/>
        </w:rPr>
        <w:t>)</w:t>
      </w:r>
      <w:r w:rsidRPr="002D6E2C">
        <w:rPr>
          <w:rFonts w:ascii="Calibri" w:hAnsi="Calibri"/>
        </w:rPr>
        <w:t xml:space="preserve"> </w:t>
      </w:r>
      <w:r w:rsidRPr="002D6E2C">
        <w:rPr>
          <w:rFonts w:ascii="Calibri" w:hAnsi="Calibri" w:eastAsia="MS Gothic"/>
          <w:bCs/>
          <w:color w:val="4F81BD"/>
          <w:sz w:val="22"/>
          <w:szCs w:val="22"/>
          <w:lang w:val="en-ZA"/>
        </w:rPr>
        <w:t>to Debtor Bank.</w:t>
      </w:r>
    </w:p>
    <w:p w:rsidRPr="002D6E2C" w:rsidR="00D521C9" w:rsidP="00E92BA0" w:rsidRDefault="00D521C9" w14:paraId="145F4EAA" w14:textId="77777777">
      <w:r w:rsidRPr="002D6E2C">
        <w:t>Status report is confirmation of receipt of mandate acceptance report.</w:t>
      </w:r>
    </w:p>
    <w:p w:rsidRPr="002D6E2C" w:rsidR="00D521C9" w:rsidP="00E92BA0" w:rsidRDefault="00D521C9" w14:paraId="27598DCD"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31A1B43C"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batch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 per Creditor Bank.</w:t>
      </w:r>
    </w:p>
    <w:p w:rsidRPr="002D6E2C" w:rsidR="00D521C9" w:rsidP="00E92BA0" w:rsidRDefault="00D521C9" w14:paraId="238C3592"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54EFD85C" w14:textId="77777777">
      <w:pPr>
        <w:pStyle w:val="Heading2"/>
        <w:numPr>
          <w:ilvl w:val="2"/>
          <w:numId w:val="15"/>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D521C9" w:rsidP="00E92BA0" w:rsidRDefault="00D521C9" w14:paraId="104C35B7" w14:textId="77777777">
      <w:pPr>
        <w:pStyle w:val="ListParagraph"/>
        <w:ind w:left="0"/>
        <w:rPr>
          <w:rFonts w:eastAsia="MS Gothic"/>
          <w:bCs/>
          <w:color w:val="4F81BD"/>
        </w:rPr>
      </w:pPr>
      <w:r w:rsidRPr="002D6E2C">
        <w:rPr>
          <w:rFonts w:eastAsia="MS Gothic"/>
          <w:bCs/>
          <w:color w:val="4F81BD"/>
        </w:rPr>
        <w:t>Message format of mandate response to Creditor to be determined by the Creditor Bank.</w:t>
      </w:r>
    </w:p>
    <w:p w:rsidRPr="002D6E2C" w:rsidR="00D521C9" w:rsidP="00E92BA0" w:rsidRDefault="00D521C9" w14:paraId="56B55D5C"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E92BA0" w:rsidRDefault="00D521C9" w14:paraId="06CB6EE3"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E92BA0" w:rsidRDefault="00D521C9" w14:paraId="4569B37C" w14:textId="77777777">
      <w:pPr>
        <w:pStyle w:val="CommentText"/>
        <w:pBdr>
          <w:top w:val="single" w:color="auto" w:sz="12" w:space="1"/>
          <w:left w:val="single" w:color="auto" w:sz="12" w:space="4"/>
          <w:bottom w:val="single" w:color="auto" w:sz="12" w:space="1"/>
          <w:right w:val="single" w:color="auto" w:sz="12" w:space="4"/>
        </w:pBdr>
        <w:rPr>
          <w:b/>
        </w:rPr>
      </w:pPr>
      <w:r w:rsidRPr="002D6E2C">
        <w:rPr>
          <w:b/>
          <w:sz w:val="22"/>
          <w:szCs w:val="22"/>
        </w:rPr>
        <w:t>IMPORTANT NOTE:</w:t>
      </w:r>
    </w:p>
    <w:p w:rsidRPr="002D6E2C" w:rsidR="00D521C9" w:rsidP="00E92BA0" w:rsidRDefault="00D521C9" w14:paraId="03177EA8" w14:textId="77777777">
      <w:pPr>
        <w:pStyle w:val="CommentText"/>
        <w:pBdr>
          <w:top w:val="single" w:color="auto" w:sz="12" w:space="1"/>
          <w:left w:val="single" w:color="auto" w:sz="12" w:space="4"/>
          <w:bottom w:val="single" w:color="auto" w:sz="12" w:space="1"/>
          <w:right w:val="single" w:color="auto" w:sz="12" w:space="4"/>
        </w:pBdr>
        <w:rPr>
          <w:b/>
          <w:sz w:val="22"/>
          <w:szCs w:val="22"/>
        </w:rPr>
      </w:pPr>
    </w:p>
    <w:p w:rsidRPr="002D6E2C" w:rsidR="00D521C9" w:rsidP="00E92BA0" w:rsidRDefault="00D521C9" w14:paraId="3762A802" w14:textId="77777777">
      <w:pPr>
        <w:pStyle w:val="CommentText"/>
        <w:pBdr>
          <w:top w:val="single" w:color="auto" w:sz="12" w:space="1"/>
          <w:left w:val="single" w:color="auto" w:sz="12" w:space="4"/>
          <w:bottom w:val="single" w:color="auto" w:sz="12" w:space="1"/>
          <w:right w:val="single" w:color="auto" w:sz="12" w:space="4"/>
        </w:pBdr>
        <w:rPr>
          <w:b/>
        </w:rPr>
      </w:pPr>
      <w:r w:rsidRPr="002D6E2C">
        <w:rPr>
          <w:b/>
          <w:sz w:val="22"/>
          <w:szCs w:val="22"/>
        </w:rPr>
        <w:t xml:space="preserve">Alignment of BRD fields to Mandate Request and Response messages in ISO20022 can be found in </w:t>
      </w:r>
      <w:hyperlink w:history="1" w:anchor="_APPENDIX_C_–">
        <w:r w:rsidRPr="002D6E2C">
          <w:rPr>
            <w:rStyle w:val="Hyperlink"/>
            <w:b/>
            <w:sz w:val="22"/>
            <w:szCs w:val="22"/>
          </w:rPr>
          <w:t>Appendix C</w:t>
        </w:r>
      </w:hyperlink>
      <w:r w:rsidRPr="002D6E2C">
        <w:rPr>
          <w:b/>
          <w:sz w:val="22"/>
          <w:szCs w:val="22"/>
        </w:rPr>
        <w:t>:</w:t>
      </w:r>
    </w:p>
    <w:p w:rsidRPr="002D6E2C" w:rsidR="00D521C9" w:rsidP="00E92BA0" w:rsidRDefault="00D521C9" w14:paraId="5ED41850"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E92BA0" w:rsidRDefault="00D521C9" w14:paraId="09B59FC4" w14:textId="77777777"/>
    <w:p w:rsidR="0094259D" w:rsidP="00E92BA0" w:rsidRDefault="0094259D" w14:paraId="17BEC87F" w14:textId="77777777">
      <w:pPr>
        <w:rPr>
          <w:rFonts w:ascii="Cambria" w:hAnsi="Cambria" w:eastAsia="Times New Roman"/>
          <w:bCs/>
          <w:color w:val="4F81BD"/>
        </w:rPr>
      </w:pPr>
      <w:r>
        <w:rPr>
          <w:b/>
        </w:rPr>
        <w:br w:type="page"/>
      </w:r>
    </w:p>
    <w:p w:rsidRPr="002D6E2C" w:rsidR="00D521C9" w:rsidP="002C2973" w:rsidRDefault="00D521C9" w14:paraId="0D1E5CA6" w14:textId="77777777">
      <w:pPr>
        <w:pStyle w:val="Heading20"/>
        <w:numPr>
          <w:ilvl w:val="1"/>
          <w:numId w:val="14"/>
        </w:numPr>
        <w:ind w:left="0" w:firstLine="0"/>
        <w:rPr>
          <w:rFonts w:ascii="Calibri" w:hAnsi="Calibri"/>
          <w:sz w:val="22"/>
          <w:szCs w:val="22"/>
        </w:rPr>
      </w:pPr>
      <w:bookmarkStart w:name="_Toc455464519" w:id="211"/>
      <w:bookmarkStart w:name="_Toc455468411" w:id="212"/>
      <w:bookmarkStart w:name="_Toc455500130" w:id="213"/>
      <w:bookmarkStart w:name="_Toc455551747" w:id="214"/>
      <w:bookmarkStart w:name="_Toc455555643" w:id="215"/>
      <w:bookmarkStart w:name="_Toc455559532" w:id="216"/>
      <w:bookmarkStart w:name="_Toc455563426" w:id="217"/>
      <w:bookmarkStart w:name="_Toc455567321" w:id="218"/>
      <w:bookmarkStart w:name="_Toc455571216" w:id="219"/>
      <w:bookmarkStart w:name="_Toc455464522" w:id="220"/>
      <w:bookmarkStart w:name="_Toc455468414" w:id="221"/>
      <w:bookmarkStart w:name="_Toc455500133" w:id="222"/>
      <w:bookmarkStart w:name="_Toc455551750" w:id="223"/>
      <w:bookmarkStart w:name="_Toc455555646" w:id="224"/>
      <w:bookmarkStart w:name="_Toc455559535" w:id="225"/>
      <w:bookmarkStart w:name="_Toc455563429" w:id="226"/>
      <w:bookmarkStart w:name="_Toc455567324" w:id="227"/>
      <w:bookmarkStart w:name="_Toc455571219" w:id="228"/>
      <w:bookmarkStart w:name="_Toc455464525" w:id="229"/>
      <w:bookmarkStart w:name="_Toc455468417" w:id="230"/>
      <w:bookmarkStart w:name="_Toc455500136" w:id="231"/>
      <w:bookmarkStart w:name="_Toc455551753" w:id="232"/>
      <w:bookmarkStart w:name="_Toc455555649" w:id="233"/>
      <w:bookmarkStart w:name="_Toc455559538" w:id="234"/>
      <w:bookmarkStart w:name="_Toc455563432" w:id="235"/>
      <w:bookmarkStart w:name="_Toc455567327" w:id="236"/>
      <w:bookmarkStart w:name="_Toc455571222" w:id="237"/>
      <w:bookmarkStart w:name="_Toc455464528" w:id="238"/>
      <w:bookmarkStart w:name="_Toc455468420" w:id="239"/>
      <w:bookmarkStart w:name="_Toc455500139" w:id="240"/>
      <w:bookmarkStart w:name="_Toc455551756" w:id="241"/>
      <w:bookmarkStart w:name="_Toc455555652" w:id="242"/>
      <w:bookmarkStart w:name="_Toc455559541" w:id="243"/>
      <w:bookmarkStart w:name="_Toc455563435" w:id="244"/>
      <w:bookmarkStart w:name="_Toc455567330" w:id="245"/>
      <w:bookmarkStart w:name="_Toc455571225" w:id="246"/>
      <w:bookmarkStart w:name="_Toc455464533" w:id="247"/>
      <w:bookmarkStart w:name="_Toc455468425" w:id="248"/>
      <w:bookmarkStart w:name="_Toc455500144" w:id="249"/>
      <w:bookmarkStart w:name="_Toc455551761" w:id="250"/>
      <w:bookmarkStart w:name="_Toc455555657" w:id="251"/>
      <w:bookmarkStart w:name="_Toc455559546" w:id="252"/>
      <w:bookmarkStart w:name="_Toc455563440" w:id="253"/>
      <w:bookmarkStart w:name="_Toc455567335" w:id="254"/>
      <w:bookmarkStart w:name="_Toc455571230" w:id="255"/>
      <w:bookmarkStart w:name="_Toc455464536" w:id="256"/>
      <w:bookmarkStart w:name="_Toc455468428" w:id="257"/>
      <w:bookmarkStart w:name="_Toc455500147" w:id="258"/>
      <w:bookmarkStart w:name="_Toc455551764" w:id="259"/>
      <w:bookmarkStart w:name="_Toc455555660" w:id="260"/>
      <w:bookmarkStart w:name="_Toc455559549" w:id="261"/>
      <w:bookmarkStart w:name="_Toc455563443" w:id="262"/>
      <w:bookmarkStart w:name="_Toc455567338" w:id="263"/>
      <w:bookmarkStart w:name="_Toc455571233" w:id="264"/>
      <w:bookmarkStart w:name="_Toc455464539" w:id="265"/>
      <w:bookmarkStart w:name="_Toc455468431" w:id="266"/>
      <w:bookmarkStart w:name="_Toc455500150" w:id="267"/>
      <w:bookmarkStart w:name="_Toc455551767" w:id="268"/>
      <w:bookmarkStart w:name="_Toc455555663" w:id="269"/>
      <w:bookmarkStart w:name="_Toc455559552" w:id="270"/>
      <w:bookmarkStart w:name="_Toc455563446" w:id="271"/>
      <w:bookmarkStart w:name="_Toc455567341" w:id="272"/>
      <w:bookmarkStart w:name="_Toc455571236" w:id="273"/>
      <w:bookmarkStart w:name="_Toc455464541" w:id="274"/>
      <w:bookmarkStart w:name="_Toc455468433" w:id="275"/>
      <w:bookmarkStart w:name="_Toc455500152" w:id="276"/>
      <w:bookmarkStart w:name="_Toc455551769" w:id="277"/>
      <w:bookmarkStart w:name="_Toc455555665" w:id="278"/>
      <w:bookmarkStart w:name="_Toc455559554" w:id="279"/>
      <w:bookmarkStart w:name="_Toc455563448" w:id="280"/>
      <w:bookmarkStart w:name="_Toc455567343" w:id="281"/>
      <w:bookmarkStart w:name="_Toc455571238" w:id="282"/>
      <w:bookmarkStart w:name="_Toc455464543" w:id="283"/>
      <w:bookmarkStart w:name="_Toc455468435" w:id="284"/>
      <w:bookmarkStart w:name="_Toc455500154" w:id="285"/>
      <w:bookmarkStart w:name="_Toc455551771" w:id="286"/>
      <w:bookmarkStart w:name="_Toc455555667" w:id="287"/>
      <w:bookmarkStart w:name="_Toc455559556" w:id="288"/>
      <w:bookmarkStart w:name="_Toc455563450" w:id="289"/>
      <w:bookmarkStart w:name="_Toc455567345" w:id="290"/>
      <w:bookmarkStart w:name="_Toc455571240" w:id="291"/>
      <w:bookmarkStart w:name="_Toc455464544" w:id="292"/>
      <w:bookmarkStart w:name="_Toc455468436" w:id="293"/>
      <w:bookmarkStart w:name="_Toc455500155" w:id="294"/>
      <w:bookmarkStart w:name="_Toc455551772" w:id="295"/>
      <w:bookmarkStart w:name="_Toc455555668" w:id="296"/>
      <w:bookmarkStart w:name="_Toc455559557" w:id="297"/>
      <w:bookmarkStart w:name="_Toc455563451" w:id="298"/>
      <w:bookmarkStart w:name="_Toc455567346" w:id="299"/>
      <w:bookmarkStart w:name="_Toc455571241" w:id="300"/>
      <w:bookmarkStart w:name="_Toc454803732" w:id="301"/>
      <w:bookmarkStart w:name="_Toc454806791" w:id="302"/>
      <w:bookmarkStart w:name="_Toc455165620" w:id="303"/>
      <w:bookmarkStart w:name="_Toc455169467" w:id="304"/>
      <w:bookmarkStart w:name="_Toc455173314" w:id="305"/>
      <w:bookmarkStart w:name="_Toc455177175" w:id="306"/>
      <w:bookmarkStart w:name="_Toc455181041" w:id="307"/>
      <w:bookmarkStart w:name="_Toc455184915" w:id="308"/>
      <w:bookmarkStart w:name="_Toc455188789" w:id="309"/>
      <w:bookmarkStart w:name="_Toc455192663" w:id="310"/>
      <w:bookmarkStart w:name="_Toc455196541" w:id="311"/>
      <w:bookmarkStart w:name="_Toc455200422" w:id="312"/>
      <w:bookmarkStart w:name="_Toc455204297" w:id="313"/>
      <w:bookmarkStart w:name="_Toc455311843" w:id="314"/>
      <w:bookmarkStart w:name="_Toc455315707" w:id="315"/>
      <w:bookmarkStart w:name="_Toc455319608" w:id="316"/>
      <w:bookmarkStart w:name="_Toc455323476" w:id="317"/>
      <w:bookmarkStart w:name="_Toc455327340" w:id="318"/>
      <w:bookmarkStart w:name="_Toc455464545" w:id="319"/>
      <w:bookmarkStart w:name="_Toc455468437" w:id="320"/>
      <w:bookmarkStart w:name="_Toc455500156" w:id="321"/>
      <w:bookmarkStart w:name="_Toc455551773" w:id="322"/>
      <w:bookmarkStart w:name="_Toc455555669" w:id="323"/>
      <w:bookmarkStart w:name="_Toc455559558" w:id="324"/>
      <w:bookmarkStart w:name="_Toc455563452" w:id="325"/>
      <w:bookmarkStart w:name="_Toc455567347" w:id="326"/>
      <w:bookmarkStart w:name="_Toc455571242" w:id="327"/>
      <w:bookmarkStart w:name="_Toc454803733" w:id="328"/>
      <w:bookmarkStart w:name="_Toc454806792" w:id="329"/>
      <w:bookmarkStart w:name="_Toc455165621" w:id="330"/>
      <w:bookmarkStart w:name="_Toc455169468" w:id="331"/>
      <w:bookmarkStart w:name="_Toc455173315" w:id="332"/>
      <w:bookmarkStart w:name="_Toc455177176" w:id="333"/>
      <w:bookmarkStart w:name="_Toc455181042" w:id="334"/>
      <w:bookmarkStart w:name="_Toc455184916" w:id="335"/>
      <w:bookmarkStart w:name="_Toc455188790" w:id="336"/>
      <w:bookmarkStart w:name="_Toc455192664" w:id="337"/>
      <w:bookmarkStart w:name="_Toc455196542" w:id="338"/>
      <w:bookmarkStart w:name="_Toc455200423" w:id="339"/>
      <w:bookmarkStart w:name="_Toc455204298" w:id="340"/>
      <w:bookmarkStart w:name="_Toc455311844" w:id="341"/>
      <w:bookmarkStart w:name="_Toc455315708" w:id="342"/>
      <w:bookmarkStart w:name="_Toc455319609" w:id="343"/>
      <w:bookmarkStart w:name="_Toc455323477" w:id="344"/>
      <w:bookmarkStart w:name="_Toc455327341" w:id="345"/>
      <w:bookmarkStart w:name="_Toc455464546" w:id="346"/>
      <w:bookmarkStart w:name="_Toc455468438" w:id="347"/>
      <w:bookmarkStart w:name="_Toc455500157" w:id="348"/>
      <w:bookmarkStart w:name="_Toc455551774" w:id="349"/>
      <w:bookmarkStart w:name="_Toc455555670" w:id="350"/>
      <w:bookmarkStart w:name="_Toc455559559" w:id="351"/>
      <w:bookmarkStart w:name="_Toc455563453" w:id="352"/>
      <w:bookmarkStart w:name="_Toc455567348" w:id="353"/>
      <w:bookmarkStart w:name="_Toc455571243" w:id="354"/>
      <w:bookmarkStart w:name="_Toc454803734" w:id="355"/>
      <w:bookmarkStart w:name="_Toc454806793" w:id="356"/>
      <w:bookmarkStart w:name="_Toc455165622" w:id="357"/>
      <w:bookmarkStart w:name="_Toc455169469" w:id="358"/>
      <w:bookmarkStart w:name="_Toc455173316" w:id="359"/>
      <w:bookmarkStart w:name="_Toc455177177" w:id="360"/>
      <w:bookmarkStart w:name="_Toc455181043" w:id="361"/>
      <w:bookmarkStart w:name="_Toc455184917" w:id="362"/>
      <w:bookmarkStart w:name="_Toc455188791" w:id="363"/>
      <w:bookmarkStart w:name="_Toc455192665" w:id="364"/>
      <w:bookmarkStart w:name="_Toc455196543" w:id="365"/>
      <w:bookmarkStart w:name="_Toc455200424" w:id="366"/>
      <w:bookmarkStart w:name="_Toc455204299" w:id="367"/>
      <w:bookmarkStart w:name="_Toc455311845" w:id="368"/>
      <w:bookmarkStart w:name="_Toc455315709" w:id="369"/>
      <w:bookmarkStart w:name="_Toc455319610" w:id="370"/>
      <w:bookmarkStart w:name="_Toc455323478" w:id="371"/>
      <w:bookmarkStart w:name="_Toc455327342" w:id="372"/>
      <w:bookmarkStart w:name="_Toc455464547" w:id="373"/>
      <w:bookmarkStart w:name="_Toc455468439" w:id="374"/>
      <w:bookmarkStart w:name="_Toc455500158" w:id="375"/>
      <w:bookmarkStart w:name="_Toc455551775" w:id="376"/>
      <w:bookmarkStart w:name="_Toc455555671" w:id="377"/>
      <w:bookmarkStart w:name="_Toc455559560" w:id="378"/>
      <w:bookmarkStart w:name="_Toc455563454" w:id="379"/>
      <w:bookmarkStart w:name="_Toc455567349" w:id="380"/>
      <w:bookmarkStart w:name="_Toc455571244" w:id="381"/>
      <w:bookmarkStart w:name="_Toc454803735" w:id="382"/>
      <w:bookmarkStart w:name="_Toc454806794" w:id="383"/>
      <w:bookmarkStart w:name="_Toc455165623" w:id="384"/>
      <w:bookmarkStart w:name="_Toc455169470" w:id="385"/>
      <w:bookmarkStart w:name="_Toc455173317" w:id="386"/>
      <w:bookmarkStart w:name="_Toc455177178" w:id="387"/>
      <w:bookmarkStart w:name="_Toc455181044" w:id="388"/>
      <w:bookmarkStart w:name="_Toc455184918" w:id="389"/>
      <w:bookmarkStart w:name="_Toc455188792" w:id="390"/>
      <w:bookmarkStart w:name="_Toc455192666" w:id="391"/>
      <w:bookmarkStart w:name="_Toc455196544" w:id="392"/>
      <w:bookmarkStart w:name="_Toc455200425" w:id="393"/>
      <w:bookmarkStart w:name="_Toc455204300" w:id="394"/>
      <w:bookmarkStart w:name="_Toc455311846" w:id="395"/>
      <w:bookmarkStart w:name="_Toc455315710" w:id="396"/>
      <w:bookmarkStart w:name="_Toc455319611" w:id="397"/>
      <w:bookmarkStart w:name="_Toc455323479" w:id="398"/>
      <w:bookmarkStart w:name="_Toc455327343" w:id="399"/>
      <w:bookmarkStart w:name="_Toc455464548" w:id="400"/>
      <w:bookmarkStart w:name="_Toc455468440" w:id="401"/>
      <w:bookmarkStart w:name="_Toc455500159" w:id="402"/>
      <w:bookmarkStart w:name="_Toc455551776" w:id="403"/>
      <w:bookmarkStart w:name="_Toc455555672" w:id="404"/>
      <w:bookmarkStart w:name="_Toc455559561" w:id="405"/>
      <w:bookmarkStart w:name="_Toc455563455" w:id="406"/>
      <w:bookmarkStart w:name="_Toc455567350" w:id="407"/>
      <w:bookmarkStart w:name="_Toc455571245" w:id="408"/>
      <w:bookmarkStart w:name="_Toc454803736" w:id="409"/>
      <w:bookmarkStart w:name="_Toc454806795" w:id="410"/>
      <w:bookmarkStart w:name="_Toc455165624" w:id="411"/>
      <w:bookmarkStart w:name="_Toc455169471" w:id="412"/>
      <w:bookmarkStart w:name="_Toc455173318" w:id="413"/>
      <w:bookmarkStart w:name="_Toc455177179" w:id="414"/>
      <w:bookmarkStart w:name="_Toc455181045" w:id="415"/>
      <w:bookmarkStart w:name="_Toc455184919" w:id="416"/>
      <w:bookmarkStart w:name="_Toc455188793" w:id="417"/>
      <w:bookmarkStart w:name="_Toc455192667" w:id="418"/>
      <w:bookmarkStart w:name="_Toc455196545" w:id="419"/>
      <w:bookmarkStart w:name="_Toc455200426" w:id="420"/>
      <w:bookmarkStart w:name="_Toc455204301" w:id="421"/>
      <w:bookmarkStart w:name="_Toc455311847" w:id="422"/>
      <w:bookmarkStart w:name="_Toc455315711" w:id="423"/>
      <w:bookmarkStart w:name="_Toc455319612" w:id="424"/>
      <w:bookmarkStart w:name="_Toc455323480" w:id="425"/>
      <w:bookmarkStart w:name="_Toc455327344" w:id="426"/>
      <w:bookmarkStart w:name="_Toc455464549" w:id="427"/>
      <w:bookmarkStart w:name="_Toc455468441" w:id="428"/>
      <w:bookmarkStart w:name="_Toc455500160" w:id="429"/>
      <w:bookmarkStart w:name="_Toc455551777" w:id="430"/>
      <w:bookmarkStart w:name="_Toc455555673" w:id="431"/>
      <w:bookmarkStart w:name="_Toc455559562" w:id="432"/>
      <w:bookmarkStart w:name="_Toc455563456" w:id="433"/>
      <w:bookmarkStart w:name="_Toc455567351" w:id="434"/>
      <w:bookmarkStart w:name="_Toc455571246" w:id="435"/>
      <w:bookmarkStart w:name="_Toc454803737" w:id="436"/>
      <w:bookmarkStart w:name="_Toc454806796" w:id="437"/>
      <w:bookmarkStart w:name="_Toc455165625" w:id="438"/>
      <w:bookmarkStart w:name="_Toc455169472" w:id="439"/>
      <w:bookmarkStart w:name="_Toc455173319" w:id="440"/>
      <w:bookmarkStart w:name="_Toc455177180" w:id="441"/>
      <w:bookmarkStart w:name="_Toc455181046" w:id="442"/>
      <w:bookmarkStart w:name="_Toc455184920" w:id="443"/>
      <w:bookmarkStart w:name="_Toc455188794" w:id="444"/>
      <w:bookmarkStart w:name="_Toc455192668" w:id="445"/>
      <w:bookmarkStart w:name="_Toc455196546" w:id="446"/>
      <w:bookmarkStart w:name="_Toc455200427" w:id="447"/>
      <w:bookmarkStart w:name="_Toc455204302" w:id="448"/>
      <w:bookmarkStart w:name="_Toc455311848" w:id="449"/>
      <w:bookmarkStart w:name="_Toc455315712" w:id="450"/>
      <w:bookmarkStart w:name="_Toc455319613" w:id="451"/>
      <w:bookmarkStart w:name="_Toc455323481" w:id="452"/>
      <w:bookmarkStart w:name="_Toc455327345" w:id="453"/>
      <w:bookmarkStart w:name="_Toc455464550" w:id="454"/>
      <w:bookmarkStart w:name="_Toc455468442" w:id="455"/>
      <w:bookmarkStart w:name="_Toc455500161" w:id="456"/>
      <w:bookmarkStart w:name="_Toc455551778" w:id="457"/>
      <w:bookmarkStart w:name="_Toc455555674" w:id="458"/>
      <w:bookmarkStart w:name="_Toc455559563" w:id="459"/>
      <w:bookmarkStart w:name="_Toc455563457" w:id="460"/>
      <w:bookmarkStart w:name="_Toc455567352" w:id="461"/>
      <w:bookmarkStart w:name="_Toc455571247" w:id="462"/>
      <w:bookmarkStart w:name="_Toc454803738" w:id="463"/>
      <w:bookmarkStart w:name="_Toc454806797" w:id="464"/>
      <w:bookmarkStart w:name="_Toc455165626" w:id="465"/>
      <w:bookmarkStart w:name="_Toc455169473" w:id="466"/>
      <w:bookmarkStart w:name="_Toc455173320" w:id="467"/>
      <w:bookmarkStart w:name="_Toc455177181" w:id="468"/>
      <w:bookmarkStart w:name="_Toc455181047" w:id="469"/>
      <w:bookmarkStart w:name="_Toc455184921" w:id="470"/>
      <w:bookmarkStart w:name="_Toc455188795" w:id="471"/>
      <w:bookmarkStart w:name="_Toc455192669" w:id="472"/>
      <w:bookmarkStart w:name="_Toc455196547" w:id="473"/>
      <w:bookmarkStart w:name="_Toc455200428" w:id="474"/>
      <w:bookmarkStart w:name="_Toc455204303" w:id="475"/>
      <w:bookmarkStart w:name="_Toc455311849" w:id="476"/>
      <w:bookmarkStart w:name="_Toc455315713" w:id="477"/>
      <w:bookmarkStart w:name="_Toc455319614" w:id="478"/>
      <w:bookmarkStart w:name="_Toc455323482" w:id="479"/>
      <w:bookmarkStart w:name="_Toc455327346" w:id="480"/>
      <w:bookmarkStart w:name="_Toc455464551" w:id="481"/>
      <w:bookmarkStart w:name="_Toc455468443" w:id="482"/>
      <w:bookmarkStart w:name="_Toc455500162" w:id="483"/>
      <w:bookmarkStart w:name="_Toc455551779" w:id="484"/>
      <w:bookmarkStart w:name="_Toc455555675" w:id="485"/>
      <w:bookmarkStart w:name="_Toc455559564" w:id="486"/>
      <w:bookmarkStart w:name="_Toc455563458" w:id="487"/>
      <w:bookmarkStart w:name="_Toc455567353" w:id="488"/>
      <w:bookmarkStart w:name="_Toc455571248" w:id="489"/>
      <w:bookmarkStart w:name="_Toc454803739" w:id="490"/>
      <w:bookmarkStart w:name="_Toc454806798" w:id="491"/>
      <w:bookmarkStart w:name="_Toc455165627" w:id="492"/>
      <w:bookmarkStart w:name="_Toc455169474" w:id="493"/>
      <w:bookmarkStart w:name="_Toc455173321" w:id="494"/>
      <w:bookmarkStart w:name="_Toc455177182" w:id="495"/>
      <w:bookmarkStart w:name="_Toc455181048" w:id="496"/>
      <w:bookmarkStart w:name="_Toc455184922" w:id="497"/>
      <w:bookmarkStart w:name="_Toc455188796" w:id="498"/>
      <w:bookmarkStart w:name="_Toc455192670" w:id="499"/>
      <w:bookmarkStart w:name="_Toc455196548" w:id="500"/>
      <w:bookmarkStart w:name="_Toc455200429" w:id="501"/>
      <w:bookmarkStart w:name="_Toc455204304" w:id="502"/>
      <w:bookmarkStart w:name="_Toc455311850" w:id="503"/>
      <w:bookmarkStart w:name="_Toc455315714" w:id="504"/>
      <w:bookmarkStart w:name="_Toc455319615" w:id="505"/>
      <w:bookmarkStart w:name="_Toc455323483" w:id="506"/>
      <w:bookmarkStart w:name="_Toc455327347" w:id="507"/>
      <w:bookmarkStart w:name="_Toc455464552" w:id="508"/>
      <w:bookmarkStart w:name="_Toc455468444" w:id="509"/>
      <w:bookmarkStart w:name="_Toc455500163" w:id="510"/>
      <w:bookmarkStart w:name="_Toc455551780" w:id="511"/>
      <w:bookmarkStart w:name="_Toc455555676" w:id="512"/>
      <w:bookmarkStart w:name="_Toc455559565" w:id="513"/>
      <w:bookmarkStart w:name="_Toc455563459" w:id="514"/>
      <w:bookmarkStart w:name="_Toc455567354" w:id="515"/>
      <w:bookmarkStart w:name="_Toc455571249" w:id="516"/>
      <w:bookmarkStart w:name="_Toc454803740" w:id="517"/>
      <w:bookmarkStart w:name="_Toc454806799" w:id="518"/>
      <w:bookmarkStart w:name="_Toc455165628" w:id="519"/>
      <w:bookmarkStart w:name="_Toc455169475" w:id="520"/>
      <w:bookmarkStart w:name="_Toc455173322" w:id="521"/>
      <w:bookmarkStart w:name="_Toc455177183" w:id="522"/>
      <w:bookmarkStart w:name="_Toc455181049" w:id="523"/>
      <w:bookmarkStart w:name="_Toc455184923" w:id="524"/>
      <w:bookmarkStart w:name="_Toc455188797" w:id="525"/>
      <w:bookmarkStart w:name="_Toc455192671" w:id="526"/>
      <w:bookmarkStart w:name="_Toc455196549" w:id="527"/>
      <w:bookmarkStart w:name="_Toc455200430" w:id="528"/>
      <w:bookmarkStart w:name="_Toc455204305" w:id="529"/>
      <w:bookmarkStart w:name="_Toc455311851" w:id="530"/>
      <w:bookmarkStart w:name="_Toc455315715" w:id="531"/>
      <w:bookmarkStart w:name="_Toc455319616" w:id="532"/>
      <w:bookmarkStart w:name="_Toc455323484" w:id="533"/>
      <w:bookmarkStart w:name="_Toc455327348" w:id="534"/>
      <w:bookmarkStart w:name="_Toc455464553" w:id="535"/>
      <w:bookmarkStart w:name="_Toc455468445" w:id="536"/>
      <w:bookmarkStart w:name="_Toc455500164" w:id="537"/>
      <w:bookmarkStart w:name="_Toc455551781" w:id="538"/>
      <w:bookmarkStart w:name="_Toc455555677" w:id="539"/>
      <w:bookmarkStart w:name="_Toc455559566" w:id="540"/>
      <w:bookmarkStart w:name="_Toc455563460" w:id="541"/>
      <w:bookmarkStart w:name="_Toc455567355" w:id="542"/>
      <w:bookmarkStart w:name="_Toc455571250" w:id="543"/>
      <w:bookmarkStart w:name="_Toc454803741" w:id="544"/>
      <w:bookmarkStart w:name="_Toc454806800" w:id="545"/>
      <w:bookmarkStart w:name="_Toc455165629" w:id="546"/>
      <w:bookmarkStart w:name="_Toc455169476" w:id="547"/>
      <w:bookmarkStart w:name="_Toc455173323" w:id="548"/>
      <w:bookmarkStart w:name="_Toc455177184" w:id="549"/>
      <w:bookmarkStart w:name="_Toc455181050" w:id="550"/>
      <w:bookmarkStart w:name="_Toc455184924" w:id="551"/>
      <w:bookmarkStart w:name="_Toc455188798" w:id="552"/>
      <w:bookmarkStart w:name="_Toc455192672" w:id="553"/>
      <w:bookmarkStart w:name="_Toc455196550" w:id="554"/>
      <w:bookmarkStart w:name="_Toc455200431" w:id="555"/>
      <w:bookmarkStart w:name="_Toc455204306" w:id="556"/>
      <w:bookmarkStart w:name="_Toc455311852" w:id="557"/>
      <w:bookmarkStart w:name="_Toc455315716" w:id="558"/>
      <w:bookmarkStart w:name="_Toc455319617" w:id="559"/>
      <w:bookmarkStart w:name="_Toc455323485" w:id="560"/>
      <w:bookmarkStart w:name="_Toc455327349" w:id="561"/>
      <w:bookmarkStart w:name="_Toc455464554" w:id="562"/>
      <w:bookmarkStart w:name="_Toc455468446" w:id="563"/>
      <w:bookmarkStart w:name="_Toc455500165" w:id="564"/>
      <w:bookmarkStart w:name="_Toc455551782" w:id="565"/>
      <w:bookmarkStart w:name="_Toc455555678" w:id="566"/>
      <w:bookmarkStart w:name="_Toc455559567" w:id="567"/>
      <w:bookmarkStart w:name="_Toc455563461" w:id="568"/>
      <w:bookmarkStart w:name="_Toc455567356" w:id="569"/>
      <w:bookmarkStart w:name="_Toc455571251" w:id="570"/>
      <w:bookmarkStart w:name="_Toc454803742" w:id="571"/>
      <w:bookmarkStart w:name="_Toc454806801" w:id="572"/>
      <w:bookmarkStart w:name="_Toc455165630" w:id="573"/>
      <w:bookmarkStart w:name="_Toc455169477" w:id="574"/>
      <w:bookmarkStart w:name="_Toc455173324" w:id="575"/>
      <w:bookmarkStart w:name="_Toc455177185" w:id="576"/>
      <w:bookmarkStart w:name="_Toc455181051" w:id="577"/>
      <w:bookmarkStart w:name="_Toc455184925" w:id="578"/>
      <w:bookmarkStart w:name="_Toc455188799" w:id="579"/>
      <w:bookmarkStart w:name="_Toc455192673" w:id="580"/>
      <w:bookmarkStart w:name="_Toc455196551" w:id="581"/>
      <w:bookmarkStart w:name="_Toc455200432" w:id="582"/>
      <w:bookmarkStart w:name="_Toc455204307" w:id="583"/>
      <w:bookmarkStart w:name="_Toc455311853" w:id="584"/>
      <w:bookmarkStart w:name="_Toc455315717" w:id="585"/>
      <w:bookmarkStart w:name="_Toc455319618" w:id="586"/>
      <w:bookmarkStart w:name="_Toc455323486" w:id="587"/>
      <w:bookmarkStart w:name="_Toc455327350" w:id="588"/>
      <w:bookmarkStart w:name="_Toc455464555" w:id="589"/>
      <w:bookmarkStart w:name="_Toc455468447" w:id="590"/>
      <w:bookmarkStart w:name="_Toc455500166" w:id="591"/>
      <w:bookmarkStart w:name="_Toc455551783" w:id="592"/>
      <w:bookmarkStart w:name="_Toc455555679" w:id="593"/>
      <w:bookmarkStart w:name="_Toc455559568" w:id="594"/>
      <w:bookmarkStart w:name="_Toc455563462" w:id="595"/>
      <w:bookmarkStart w:name="_Toc455567357" w:id="596"/>
      <w:bookmarkStart w:name="_Toc455571252" w:id="597"/>
      <w:bookmarkStart w:name="_Toc454803743" w:id="598"/>
      <w:bookmarkStart w:name="_Toc454806802" w:id="599"/>
      <w:bookmarkStart w:name="_Toc455165631" w:id="600"/>
      <w:bookmarkStart w:name="_Toc455169478" w:id="601"/>
      <w:bookmarkStart w:name="_Toc455173325" w:id="602"/>
      <w:bookmarkStart w:name="_Toc455177186" w:id="603"/>
      <w:bookmarkStart w:name="_Toc455181052" w:id="604"/>
      <w:bookmarkStart w:name="_Toc455184926" w:id="605"/>
      <w:bookmarkStart w:name="_Toc455188800" w:id="606"/>
      <w:bookmarkStart w:name="_Toc455192674" w:id="607"/>
      <w:bookmarkStart w:name="_Toc455196552" w:id="608"/>
      <w:bookmarkStart w:name="_Toc455200433" w:id="609"/>
      <w:bookmarkStart w:name="_Toc455204308" w:id="610"/>
      <w:bookmarkStart w:name="_Toc455311854" w:id="611"/>
      <w:bookmarkStart w:name="_Toc455315718" w:id="612"/>
      <w:bookmarkStart w:name="_Toc455319619" w:id="613"/>
      <w:bookmarkStart w:name="_Toc455323487" w:id="614"/>
      <w:bookmarkStart w:name="_Toc455327351" w:id="615"/>
      <w:bookmarkStart w:name="_Toc455464556" w:id="616"/>
      <w:bookmarkStart w:name="_Toc455468448" w:id="617"/>
      <w:bookmarkStart w:name="_Toc455500167" w:id="618"/>
      <w:bookmarkStart w:name="_Toc455551784" w:id="619"/>
      <w:bookmarkStart w:name="_Toc455555680" w:id="620"/>
      <w:bookmarkStart w:name="_Toc455559569" w:id="621"/>
      <w:bookmarkStart w:name="_Toc455563463" w:id="622"/>
      <w:bookmarkStart w:name="_Toc455567358" w:id="623"/>
      <w:bookmarkStart w:name="_Toc455571253" w:id="624"/>
      <w:bookmarkStart w:name="_Toc454803744" w:id="625"/>
      <w:bookmarkStart w:name="_Toc454806803" w:id="626"/>
      <w:bookmarkStart w:name="_Toc455165632" w:id="627"/>
      <w:bookmarkStart w:name="_Toc455169479" w:id="628"/>
      <w:bookmarkStart w:name="_Toc455173326" w:id="629"/>
      <w:bookmarkStart w:name="_Toc455177187" w:id="630"/>
      <w:bookmarkStart w:name="_Toc455181053" w:id="631"/>
      <w:bookmarkStart w:name="_Toc455184927" w:id="632"/>
      <w:bookmarkStart w:name="_Toc455188801" w:id="633"/>
      <w:bookmarkStart w:name="_Toc455192675" w:id="634"/>
      <w:bookmarkStart w:name="_Toc455196553" w:id="635"/>
      <w:bookmarkStart w:name="_Toc455200434" w:id="636"/>
      <w:bookmarkStart w:name="_Toc455204309" w:id="637"/>
      <w:bookmarkStart w:name="_Toc455311855" w:id="638"/>
      <w:bookmarkStart w:name="_Toc455315719" w:id="639"/>
      <w:bookmarkStart w:name="_Toc455319620" w:id="640"/>
      <w:bookmarkStart w:name="_Toc455323488" w:id="641"/>
      <w:bookmarkStart w:name="_Toc455327352" w:id="642"/>
      <w:bookmarkStart w:name="_Toc455464557" w:id="643"/>
      <w:bookmarkStart w:name="_Toc455468449" w:id="644"/>
      <w:bookmarkStart w:name="_Toc455500168" w:id="645"/>
      <w:bookmarkStart w:name="_Toc455551785" w:id="646"/>
      <w:bookmarkStart w:name="_Toc455555681" w:id="647"/>
      <w:bookmarkStart w:name="_Toc455559570" w:id="648"/>
      <w:bookmarkStart w:name="_Toc455563464" w:id="649"/>
      <w:bookmarkStart w:name="_Toc455567359" w:id="650"/>
      <w:bookmarkStart w:name="_Toc455571254" w:id="651"/>
      <w:bookmarkStart w:name="_Toc454803745" w:id="652"/>
      <w:bookmarkStart w:name="_Toc454806804" w:id="653"/>
      <w:bookmarkStart w:name="_Toc455165633" w:id="654"/>
      <w:bookmarkStart w:name="_Toc455169480" w:id="655"/>
      <w:bookmarkStart w:name="_Toc455173327" w:id="656"/>
      <w:bookmarkStart w:name="_Toc455177188" w:id="657"/>
      <w:bookmarkStart w:name="_Toc455181054" w:id="658"/>
      <w:bookmarkStart w:name="_Toc455184928" w:id="659"/>
      <w:bookmarkStart w:name="_Toc455188802" w:id="660"/>
      <w:bookmarkStart w:name="_Toc455192676" w:id="661"/>
      <w:bookmarkStart w:name="_Toc455196554" w:id="662"/>
      <w:bookmarkStart w:name="_Toc455200435" w:id="663"/>
      <w:bookmarkStart w:name="_Toc455204310" w:id="664"/>
      <w:bookmarkStart w:name="_Toc455311856" w:id="665"/>
      <w:bookmarkStart w:name="_Toc455315720" w:id="666"/>
      <w:bookmarkStart w:name="_Toc455319621" w:id="667"/>
      <w:bookmarkStart w:name="_Toc455323489" w:id="668"/>
      <w:bookmarkStart w:name="_Toc455327353" w:id="669"/>
      <w:bookmarkStart w:name="_Toc455464558" w:id="670"/>
      <w:bookmarkStart w:name="_Toc455468450" w:id="671"/>
      <w:bookmarkStart w:name="_Toc455500169" w:id="672"/>
      <w:bookmarkStart w:name="_Toc455551786" w:id="673"/>
      <w:bookmarkStart w:name="_Toc455555682" w:id="674"/>
      <w:bookmarkStart w:name="_Toc455559571" w:id="675"/>
      <w:bookmarkStart w:name="_Toc455563465" w:id="676"/>
      <w:bookmarkStart w:name="_Toc455567360" w:id="677"/>
      <w:bookmarkStart w:name="_Toc455571255" w:id="678"/>
      <w:bookmarkStart w:name="_Toc454803746" w:id="679"/>
      <w:bookmarkStart w:name="_Toc454806805" w:id="680"/>
      <w:bookmarkStart w:name="_Toc455165634" w:id="681"/>
      <w:bookmarkStart w:name="_Toc455169481" w:id="682"/>
      <w:bookmarkStart w:name="_Toc455173328" w:id="683"/>
      <w:bookmarkStart w:name="_Toc455177189" w:id="684"/>
      <w:bookmarkStart w:name="_Toc455181055" w:id="685"/>
      <w:bookmarkStart w:name="_Toc455184929" w:id="686"/>
      <w:bookmarkStart w:name="_Toc455188803" w:id="687"/>
      <w:bookmarkStart w:name="_Toc455192677" w:id="688"/>
      <w:bookmarkStart w:name="_Toc455196555" w:id="689"/>
      <w:bookmarkStart w:name="_Toc455200436" w:id="690"/>
      <w:bookmarkStart w:name="_Toc455204311" w:id="691"/>
      <w:bookmarkStart w:name="_Toc455311857" w:id="692"/>
      <w:bookmarkStart w:name="_Toc455315721" w:id="693"/>
      <w:bookmarkStart w:name="_Toc455319622" w:id="694"/>
      <w:bookmarkStart w:name="_Toc455323490" w:id="695"/>
      <w:bookmarkStart w:name="_Toc455327354" w:id="696"/>
      <w:bookmarkStart w:name="_Toc455464559" w:id="697"/>
      <w:bookmarkStart w:name="_Toc455468451" w:id="698"/>
      <w:bookmarkStart w:name="_Toc455500170" w:id="699"/>
      <w:bookmarkStart w:name="_Toc455551787" w:id="700"/>
      <w:bookmarkStart w:name="_Toc455555683" w:id="701"/>
      <w:bookmarkStart w:name="_Toc455559572" w:id="702"/>
      <w:bookmarkStart w:name="_Toc455563466" w:id="703"/>
      <w:bookmarkStart w:name="_Toc455567361" w:id="704"/>
      <w:bookmarkStart w:name="_Toc455571256" w:id="705"/>
      <w:bookmarkStart w:name="_Toc454803747" w:id="706"/>
      <w:bookmarkStart w:name="_Toc454806806" w:id="707"/>
      <w:bookmarkStart w:name="_Toc455165635" w:id="708"/>
      <w:bookmarkStart w:name="_Toc455169482" w:id="709"/>
      <w:bookmarkStart w:name="_Toc455173329" w:id="710"/>
      <w:bookmarkStart w:name="_Toc455177190" w:id="711"/>
      <w:bookmarkStart w:name="_Toc455181056" w:id="712"/>
      <w:bookmarkStart w:name="_Toc455184930" w:id="713"/>
      <w:bookmarkStart w:name="_Toc455188804" w:id="714"/>
      <w:bookmarkStart w:name="_Toc455192678" w:id="715"/>
      <w:bookmarkStart w:name="_Toc455196556" w:id="716"/>
      <w:bookmarkStart w:name="_Toc455200437" w:id="717"/>
      <w:bookmarkStart w:name="_Toc455204312" w:id="718"/>
      <w:bookmarkStart w:name="_Toc455311858" w:id="719"/>
      <w:bookmarkStart w:name="_Toc455315722" w:id="720"/>
      <w:bookmarkStart w:name="_Toc455319623" w:id="721"/>
      <w:bookmarkStart w:name="_Toc455323491" w:id="722"/>
      <w:bookmarkStart w:name="_Toc455327355" w:id="723"/>
      <w:bookmarkStart w:name="_Toc455464560" w:id="724"/>
      <w:bookmarkStart w:name="_Toc455468452" w:id="725"/>
      <w:bookmarkStart w:name="_Toc455500171" w:id="726"/>
      <w:bookmarkStart w:name="_Toc455551788" w:id="727"/>
      <w:bookmarkStart w:name="_Toc455555684" w:id="728"/>
      <w:bookmarkStart w:name="_Toc455559573" w:id="729"/>
      <w:bookmarkStart w:name="_Toc455563467" w:id="730"/>
      <w:bookmarkStart w:name="_Toc455567362" w:id="731"/>
      <w:bookmarkStart w:name="_Toc455571257" w:id="732"/>
      <w:bookmarkStart w:name="_Toc454803748" w:id="733"/>
      <w:bookmarkStart w:name="_Toc454806807" w:id="734"/>
      <w:bookmarkStart w:name="_Toc455165636" w:id="735"/>
      <w:bookmarkStart w:name="_Toc455169483" w:id="736"/>
      <w:bookmarkStart w:name="_Toc455173330" w:id="737"/>
      <w:bookmarkStart w:name="_Toc455177191" w:id="738"/>
      <w:bookmarkStart w:name="_Toc455181057" w:id="739"/>
      <w:bookmarkStart w:name="_Toc455184931" w:id="740"/>
      <w:bookmarkStart w:name="_Toc455188805" w:id="741"/>
      <w:bookmarkStart w:name="_Toc455192679" w:id="742"/>
      <w:bookmarkStart w:name="_Toc455196557" w:id="743"/>
      <w:bookmarkStart w:name="_Toc455200438" w:id="744"/>
      <w:bookmarkStart w:name="_Toc455204313" w:id="745"/>
      <w:bookmarkStart w:name="_Toc455311859" w:id="746"/>
      <w:bookmarkStart w:name="_Toc455315723" w:id="747"/>
      <w:bookmarkStart w:name="_Toc455319624" w:id="748"/>
      <w:bookmarkStart w:name="_Toc455323492" w:id="749"/>
      <w:bookmarkStart w:name="_Toc455327356" w:id="750"/>
      <w:bookmarkStart w:name="_Toc455464561" w:id="751"/>
      <w:bookmarkStart w:name="_Toc455468453" w:id="752"/>
      <w:bookmarkStart w:name="_Toc455500172" w:id="753"/>
      <w:bookmarkStart w:name="_Toc455551789" w:id="754"/>
      <w:bookmarkStart w:name="_Toc455555685" w:id="755"/>
      <w:bookmarkStart w:name="_Toc455559574" w:id="756"/>
      <w:bookmarkStart w:name="_Toc455563468" w:id="757"/>
      <w:bookmarkStart w:name="_Toc455567363" w:id="758"/>
      <w:bookmarkStart w:name="_Toc455571258" w:id="759"/>
      <w:bookmarkStart w:name="_Toc454803749" w:id="760"/>
      <w:bookmarkStart w:name="_Toc454806808" w:id="761"/>
      <w:bookmarkStart w:name="_Toc455165637" w:id="762"/>
      <w:bookmarkStart w:name="_Toc455169484" w:id="763"/>
      <w:bookmarkStart w:name="_Toc455173331" w:id="764"/>
      <w:bookmarkStart w:name="_Toc455177192" w:id="765"/>
      <w:bookmarkStart w:name="_Toc455181058" w:id="766"/>
      <w:bookmarkStart w:name="_Toc455184932" w:id="767"/>
      <w:bookmarkStart w:name="_Toc455188806" w:id="768"/>
      <w:bookmarkStart w:name="_Toc455192680" w:id="769"/>
      <w:bookmarkStart w:name="_Toc455196558" w:id="770"/>
      <w:bookmarkStart w:name="_Toc455200439" w:id="771"/>
      <w:bookmarkStart w:name="_Toc455204314" w:id="772"/>
      <w:bookmarkStart w:name="_Toc455311860" w:id="773"/>
      <w:bookmarkStart w:name="_Toc455315724" w:id="774"/>
      <w:bookmarkStart w:name="_Toc455319625" w:id="775"/>
      <w:bookmarkStart w:name="_Toc455323493" w:id="776"/>
      <w:bookmarkStart w:name="_Toc455327357" w:id="777"/>
      <w:bookmarkStart w:name="_Toc455464562" w:id="778"/>
      <w:bookmarkStart w:name="_Toc455468454" w:id="779"/>
      <w:bookmarkStart w:name="_Toc455500173" w:id="780"/>
      <w:bookmarkStart w:name="_Toc455551790" w:id="781"/>
      <w:bookmarkStart w:name="_Toc455555686" w:id="782"/>
      <w:bookmarkStart w:name="_Toc455559575" w:id="783"/>
      <w:bookmarkStart w:name="_Toc455563469" w:id="784"/>
      <w:bookmarkStart w:name="_Toc455567364" w:id="785"/>
      <w:bookmarkStart w:name="_Toc455571259" w:id="786"/>
      <w:bookmarkStart w:name="_Toc454803750" w:id="787"/>
      <w:bookmarkStart w:name="_Toc454806809" w:id="788"/>
      <w:bookmarkStart w:name="_Toc455165638" w:id="789"/>
      <w:bookmarkStart w:name="_Toc455169485" w:id="790"/>
      <w:bookmarkStart w:name="_Toc455173332" w:id="791"/>
      <w:bookmarkStart w:name="_Toc455177193" w:id="792"/>
      <w:bookmarkStart w:name="_Toc455181059" w:id="793"/>
      <w:bookmarkStart w:name="_Toc455184933" w:id="794"/>
      <w:bookmarkStart w:name="_Toc455188807" w:id="795"/>
      <w:bookmarkStart w:name="_Toc455192681" w:id="796"/>
      <w:bookmarkStart w:name="_Toc455196559" w:id="797"/>
      <w:bookmarkStart w:name="_Toc455200440" w:id="798"/>
      <w:bookmarkStart w:name="_Toc455204315" w:id="799"/>
      <w:bookmarkStart w:name="_Toc455311861" w:id="800"/>
      <w:bookmarkStart w:name="_Toc455315725" w:id="801"/>
      <w:bookmarkStart w:name="_Toc455319626" w:id="802"/>
      <w:bookmarkStart w:name="_Toc455323494" w:id="803"/>
      <w:bookmarkStart w:name="_Toc455327358" w:id="804"/>
      <w:bookmarkStart w:name="_Toc455464563" w:id="805"/>
      <w:bookmarkStart w:name="_Toc455468455" w:id="806"/>
      <w:bookmarkStart w:name="_Toc455500174" w:id="807"/>
      <w:bookmarkStart w:name="_Toc455551791" w:id="808"/>
      <w:bookmarkStart w:name="_Toc455555687" w:id="809"/>
      <w:bookmarkStart w:name="_Toc455559576" w:id="810"/>
      <w:bookmarkStart w:name="_Toc455563470" w:id="811"/>
      <w:bookmarkStart w:name="_Toc455567365" w:id="812"/>
      <w:bookmarkStart w:name="_Toc455571260" w:id="813"/>
      <w:bookmarkStart w:name="_Toc454803751" w:id="814"/>
      <w:bookmarkStart w:name="_Toc454806810" w:id="815"/>
      <w:bookmarkStart w:name="_Toc455165639" w:id="816"/>
      <w:bookmarkStart w:name="_Toc455169486" w:id="817"/>
      <w:bookmarkStart w:name="_Toc455173333" w:id="818"/>
      <w:bookmarkStart w:name="_Toc455177194" w:id="819"/>
      <w:bookmarkStart w:name="_Toc455181060" w:id="820"/>
      <w:bookmarkStart w:name="_Toc455184934" w:id="821"/>
      <w:bookmarkStart w:name="_Toc455188808" w:id="822"/>
      <w:bookmarkStart w:name="_Toc455192682" w:id="823"/>
      <w:bookmarkStart w:name="_Toc455196560" w:id="824"/>
      <w:bookmarkStart w:name="_Toc455200441" w:id="825"/>
      <w:bookmarkStart w:name="_Toc455204316" w:id="826"/>
      <w:bookmarkStart w:name="_Toc455311862" w:id="827"/>
      <w:bookmarkStart w:name="_Toc455315726" w:id="828"/>
      <w:bookmarkStart w:name="_Toc455319627" w:id="829"/>
      <w:bookmarkStart w:name="_Toc455323495" w:id="830"/>
      <w:bookmarkStart w:name="_Toc455327359" w:id="831"/>
      <w:bookmarkStart w:name="_Toc455464564" w:id="832"/>
      <w:bookmarkStart w:name="_Toc455468456" w:id="833"/>
      <w:bookmarkStart w:name="_Toc455500175" w:id="834"/>
      <w:bookmarkStart w:name="_Toc455551792" w:id="835"/>
      <w:bookmarkStart w:name="_Toc455555688" w:id="836"/>
      <w:bookmarkStart w:name="_Toc455559577" w:id="837"/>
      <w:bookmarkStart w:name="_Toc455563471" w:id="838"/>
      <w:bookmarkStart w:name="_Toc455567366" w:id="839"/>
      <w:bookmarkStart w:name="_Toc455571261" w:id="840"/>
      <w:bookmarkStart w:name="_Toc454803752" w:id="841"/>
      <w:bookmarkStart w:name="_Toc454806811" w:id="842"/>
      <w:bookmarkStart w:name="_Toc455165640" w:id="843"/>
      <w:bookmarkStart w:name="_Toc455169487" w:id="844"/>
      <w:bookmarkStart w:name="_Toc455173334" w:id="845"/>
      <w:bookmarkStart w:name="_Toc455177195" w:id="846"/>
      <w:bookmarkStart w:name="_Toc455181061" w:id="847"/>
      <w:bookmarkStart w:name="_Toc455184935" w:id="848"/>
      <w:bookmarkStart w:name="_Toc455188809" w:id="849"/>
      <w:bookmarkStart w:name="_Toc455192683" w:id="850"/>
      <w:bookmarkStart w:name="_Toc455196561" w:id="851"/>
      <w:bookmarkStart w:name="_Toc455200442" w:id="852"/>
      <w:bookmarkStart w:name="_Toc455204317" w:id="853"/>
      <w:bookmarkStart w:name="_Toc455311863" w:id="854"/>
      <w:bookmarkStart w:name="_Toc455315727" w:id="855"/>
      <w:bookmarkStart w:name="_Toc455319628" w:id="856"/>
      <w:bookmarkStart w:name="_Toc455323496" w:id="857"/>
      <w:bookmarkStart w:name="_Toc455327360" w:id="858"/>
      <w:bookmarkStart w:name="_Toc455464565" w:id="859"/>
      <w:bookmarkStart w:name="_Toc455468457" w:id="860"/>
      <w:bookmarkStart w:name="_Toc455500176" w:id="861"/>
      <w:bookmarkStart w:name="_Toc455551793" w:id="862"/>
      <w:bookmarkStart w:name="_Toc455555689" w:id="863"/>
      <w:bookmarkStart w:name="_Toc455559578" w:id="864"/>
      <w:bookmarkStart w:name="_Toc455563472" w:id="865"/>
      <w:bookmarkStart w:name="_Toc455567367" w:id="866"/>
      <w:bookmarkStart w:name="_Toc455571262" w:id="867"/>
      <w:bookmarkStart w:name="_Toc454803753" w:id="868"/>
      <w:bookmarkStart w:name="_Toc454806812" w:id="869"/>
      <w:bookmarkStart w:name="_Toc455165641" w:id="870"/>
      <w:bookmarkStart w:name="_Toc455169488" w:id="871"/>
      <w:bookmarkStart w:name="_Toc455173335" w:id="872"/>
      <w:bookmarkStart w:name="_Toc455177196" w:id="873"/>
      <w:bookmarkStart w:name="_Toc455181062" w:id="874"/>
      <w:bookmarkStart w:name="_Toc455184936" w:id="875"/>
      <w:bookmarkStart w:name="_Toc455188810" w:id="876"/>
      <w:bookmarkStart w:name="_Toc455192684" w:id="877"/>
      <w:bookmarkStart w:name="_Toc455196562" w:id="878"/>
      <w:bookmarkStart w:name="_Toc455200443" w:id="879"/>
      <w:bookmarkStart w:name="_Toc455204318" w:id="880"/>
      <w:bookmarkStart w:name="_Toc455311864" w:id="881"/>
      <w:bookmarkStart w:name="_Toc455315728" w:id="882"/>
      <w:bookmarkStart w:name="_Toc455319629" w:id="883"/>
      <w:bookmarkStart w:name="_Toc455323497" w:id="884"/>
      <w:bookmarkStart w:name="_Toc455327361" w:id="885"/>
      <w:bookmarkStart w:name="_Toc455464566" w:id="886"/>
      <w:bookmarkStart w:name="_Toc455468458" w:id="887"/>
      <w:bookmarkStart w:name="_Toc455500177" w:id="888"/>
      <w:bookmarkStart w:name="_Toc455551794" w:id="889"/>
      <w:bookmarkStart w:name="_Toc455555690" w:id="890"/>
      <w:bookmarkStart w:name="_Toc455559579" w:id="891"/>
      <w:bookmarkStart w:name="_Toc455563473" w:id="892"/>
      <w:bookmarkStart w:name="_Toc455567368" w:id="893"/>
      <w:bookmarkStart w:name="_Toc455571263" w:id="894"/>
      <w:bookmarkStart w:name="_Toc454803754" w:id="895"/>
      <w:bookmarkStart w:name="_Toc454806813" w:id="896"/>
      <w:bookmarkStart w:name="_Toc455165642" w:id="897"/>
      <w:bookmarkStart w:name="_Toc455169489" w:id="898"/>
      <w:bookmarkStart w:name="_Toc455173336" w:id="899"/>
      <w:bookmarkStart w:name="_Toc455177197" w:id="900"/>
      <w:bookmarkStart w:name="_Toc455181063" w:id="901"/>
      <w:bookmarkStart w:name="_Toc455184937" w:id="902"/>
      <w:bookmarkStart w:name="_Toc455188811" w:id="903"/>
      <w:bookmarkStart w:name="_Toc455192685" w:id="904"/>
      <w:bookmarkStart w:name="_Toc455196563" w:id="905"/>
      <w:bookmarkStart w:name="_Toc455200444" w:id="906"/>
      <w:bookmarkStart w:name="_Toc455204319" w:id="907"/>
      <w:bookmarkStart w:name="_Toc455311865" w:id="908"/>
      <w:bookmarkStart w:name="_Toc455315729" w:id="909"/>
      <w:bookmarkStart w:name="_Toc455319630" w:id="910"/>
      <w:bookmarkStart w:name="_Toc455323498" w:id="911"/>
      <w:bookmarkStart w:name="_Toc455327362" w:id="912"/>
      <w:bookmarkStart w:name="_Toc455464567" w:id="913"/>
      <w:bookmarkStart w:name="_Toc455468459" w:id="914"/>
      <w:bookmarkStart w:name="_Toc455500178" w:id="915"/>
      <w:bookmarkStart w:name="_Toc455551795" w:id="916"/>
      <w:bookmarkStart w:name="_Toc455555691" w:id="917"/>
      <w:bookmarkStart w:name="_Toc455559580" w:id="918"/>
      <w:bookmarkStart w:name="_Toc455563474" w:id="919"/>
      <w:bookmarkStart w:name="_Toc455567369" w:id="920"/>
      <w:bookmarkStart w:name="_Toc455571264" w:id="921"/>
      <w:bookmarkStart w:name="_Toc454803755" w:id="922"/>
      <w:bookmarkStart w:name="_Toc454806814" w:id="923"/>
      <w:bookmarkStart w:name="_Toc455165643" w:id="924"/>
      <w:bookmarkStart w:name="_Toc455169490" w:id="925"/>
      <w:bookmarkStart w:name="_Toc455173337" w:id="926"/>
      <w:bookmarkStart w:name="_Toc455177198" w:id="927"/>
      <w:bookmarkStart w:name="_Toc455181064" w:id="928"/>
      <w:bookmarkStart w:name="_Toc455184938" w:id="929"/>
      <w:bookmarkStart w:name="_Toc455188812" w:id="930"/>
      <w:bookmarkStart w:name="_Toc455192686" w:id="931"/>
      <w:bookmarkStart w:name="_Toc455196564" w:id="932"/>
      <w:bookmarkStart w:name="_Toc455200445" w:id="933"/>
      <w:bookmarkStart w:name="_Toc455204320" w:id="934"/>
      <w:bookmarkStart w:name="_Toc455311866" w:id="935"/>
      <w:bookmarkStart w:name="_Toc455315730" w:id="936"/>
      <w:bookmarkStart w:name="_Toc455319631" w:id="937"/>
      <w:bookmarkStart w:name="_Toc455323499" w:id="938"/>
      <w:bookmarkStart w:name="_Toc455327363" w:id="939"/>
      <w:bookmarkStart w:name="_Toc455464568" w:id="940"/>
      <w:bookmarkStart w:name="_Toc455468460" w:id="941"/>
      <w:bookmarkStart w:name="_Toc455500179" w:id="942"/>
      <w:bookmarkStart w:name="_Toc455551796" w:id="943"/>
      <w:bookmarkStart w:name="_Toc455555692" w:id="944"/>
      <w:bookmarkStart w:name="_Toc455559581" w:id="945"/>
      <w:bookmarkStart w:name="_Toc455563475" w:id="946"/>
      <w:bookmarkStart w:name="_Toc455567370" w:id="947"/>
      <w:bookmarkStart w:name="_Toc455571265" w:id="948"/>
      <w:bookmarkStart w:name="_Toc395286664" w:id="949"/>
      <w:bookmarkStart w:name="_Toc398807886" w:id="950"/>
      <w:bookmarkStart w:name="_Toc435584365" w:id="951"/>
      <w:bookmarkStart w:name="_Toc536096784" w:id="952"/>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r w:rsidRPr="002D6E2C">
        <w:rPr>
          <w:rFonts w:ascii="Calibri" w:hAnsi="Calibri"/>
          <w:sz w:val="22"/>
          <w:szCs w:val="22"/>
        </w:rPr>
        <w:t>Authorise mandate – card, authentication key included in request, real time request &amp; response (TT3)</w:t>
      </w:r>
      <w:bookmarkEnd w:id="949"/>
      <w:bookmarkEnd w:id="950"/>
      <w:bookmarkEnd w:id="951"/>
      <w:bookmarkEnd w:id="952"/>
    </w:p>
    <w:p w:rsidRPr="002D6E2C" w:rsidR="00D521C9" w:rsidP="00E92BA0" w:rsidRDefault="00D521C9" w14:paraId="60D4FBBC" w14:textId="77777777"/>
    <w:p w:rsidR="00D521C9" w:rsidP="00E92BA0" w:rsidRDefault="00D521C9" w14:paraId="65CA344F" w14:textId="77777777">
      <w:pPr>
        <w:jc w:val="both"/>
      </w:pPr>
      <w:r w:rsidRPr="002D6E2C">
        <w:rPr>
          <w:b/>
        </w:rPr>
        <w:t xml:space="preserve">Description </w:t>
      </w:r>
      <w:r w:rsidRPr="002D6E2C">
        <w:t xml:space="preserve">- This scenario captures the process of authenticating the Payer/Debtor and the mandate through a Card and PIN mechanism, where the Payer/Debtor is typically face-to-face with the User/Creditor and a card accepting device is utilised. The process of authorising the mandate needs to be completed in </w:t>
      </w:r>
      <w:r w:rsidRPr="002D6E2C">
        <w:rPr>
          <w:b/>
          <w:i/>
        </w:rPr>
        <w:t>real time</w:t>
      </w:r>
      <w:r w:rsidRPr="002D6E2C">
        <w:t xml:space="preserve">. The Payer’s/Debtor’s </w:t>
      </w:r>
      <w:r w:rsidRPr="002D6E2C">
        <w:rPr>
          <w:b/>
          <w:i/>
        </w:rPr>
        <w:t>authentication key</w:t>
      </w:r>
      <w:r w:rsidRPr="002D6E2C">
        <w:t xml:space="preserve"> is already coupled within the message. </w:t>
      </w:r>
    </w:p>
    <w:p w:rsidRPr="002D6E2C" w:rsidR="00D521C9" w:rsidP="00E92BA0" w:rsidRDefault="00D521C9" w14:paraId="1945B2D0" w14:textId="77777777">
      <w:pPr>
        <w:jc w:val="both"/>
      </w:pPr>
    </w:p>
    <w:p w:rsidRPr="002D6E2C" w:rsidR="00D521C9" w:rsidP="00E92BA0" w:rsidRDefault="00D521C9" w14:paraId="21E98F8F" w14:textId="77777777"/>
    <w:p w:rsidR="00D521C9" w:rsidP="00E92BA0" w:rsidRDefault="00D521C9" w14:paraId="18352B0E" w14:textId="77777777">
      <w:r>
        <w:rPr>
          <w:b/>
          <w:noProof/>
          <w:lang w:val="en-US"/>
        </w:rPr>
        <w:drawing>
          <wp:inline distT="0" distB="0" distL="0" distR="0" wp14:anchorId="2DEECBC3" wp14:editId="3D0BD2BA">
            <wp:extent cx="5738495" cy="4177665"/>
            <wp:effectExtent l="19050" t="19050" r="14605" b="13335"/>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495" cy="4177665"/>
                    </a:xfrm>
                    <a:prstGeom prst="rect">
                      <a:avLst/>
                    </a:prstGeom>
                    <a:noFill/>
                    <a:ln w="9525" cmpd="sng">
                      <a:solidFill>
                        <a:srgbClr val="000000"/>
                      </a:solidFill>
                      <a:miter lim="800000"/>
                      <a:headEnd/>
                      <a:tailEnd/>
                    </a:ln>
                    <a:effectLst/>
                  </pic:spPr>
                </pic:pic>
              </a:graphicData>
            </a:graphic>
          </wp:inline>
        </w:drawing>
      </w:r>
    </w:p>
    <w:p w:rsidRPr="002D6E2C" w:rsidR="00D521C9" w:rsidP="00E92BA0" w:rsidRDefault="00D521C9" w14:paraId="4AC18436" w14:textId="77777777"/>
    <w:p w:rsidRPr="002D6E2C" w:rsidR="00D521C9" w:rsidP="00E92BA0" w:rsidRDefault="00D521C9" w14:paraId="7CF9FA6F" w14:textId="77777777"/>
    <w:p w:rsidRPr="002D6E2C" w:rsidR="00D521C9" w:rsidP="00E92BA0" w:rsidRDefault="00D521C9" w14:paraId="1D0966F8" w14:textId="77777777">
      <w:pPr>
        <w:pBdr>
          <w:top w:val="single" w:color="auto" w:sz="4" w:space="1"/>
          <w:left w:val="single" w:color="auto" w:sz="4" w:space="4"/>
          <w:bottom w:val="single" w:color="auto" w:sz="4" w:space="1"/>
          <w:right w:val="single" w:color="auto" w:sz="4" w:space="4"/>
        </w:pBdr>
      </w:pPr>
      <w:r w:rsidRPr="002D6E2C">
        <w:rPr>
          <w:b/>
        </w:rPr>
        <w:t>IMPORTANT NOTE:</w:t>
      </w:r>
      <w:r w:rsidRPr="002D6E2C">
        <w:t xml:space="preserve"> </w:t>
      </w:r>
    </w:p>
    <w:p w:rsidRPr="002D6E2C" w:rsidR="00D521C9" w:rsidP="00E92BA0" w:rsidRDefault="00D521C9" w14:paraId="0CBFE847" w14:textId="77777777">
      <w:pPr>
        <w:pBdr>
          <w:top w:val="single" w:color="auto" w:sz="4" w:space="1"/>
          <w:left w:val="single" w:color="auto" w:sz="4" w:space="4"/>
          <w:bottom w:val="single" w:color="auto" w:sz="4" w:space="1"/>
          <w:right w:val="single" w:color="auto" w:sz="4" w:space="4"/>
        </w:pBdr>
      </w:pPr>
      <w:r w:rsidRPr="002D6E2C">
        <w:t>Conceptual flow TT3 indicates that there are two messaging processes required:</w:t>
      </w:r>
    </w:p>
    <w:p w:rsidRPr="002D6E2C" w:rsidR="00D521C9" w:rsidP="00E92BA0" w:rsidRDefault="00D521C9" w14:paraId="393E9767" w14:textId="77777777">
      <w:pPr>
        <w:pBdr>
          <w:top w:val="single" w:color="auto" w:sz="4" w:space="1"/>
          <w:left w:val="single" w:color="auto" w:sz="4" w:space="4"/>
          <w:bottom w:val="single" w:color="auto" w:sz="4" w:space="1"/>
          <w:right w:val="single" w:color="auto" w:sz="4" w:space="4"/>
        </w:pBdr>
      </w:pPr>
      <w:r w:rsidRPr="002D6E2C">
        <w:t xml:space="preserve">1. Debtor Authentication Request Leg shown in the blue blocks, and </w:t>
      </w:r>
    </w:p>
    <w:p w:rsidRPr="002D6E2C" w:rsidR="00D521C9" w:rsidP="00E92BA0" w:rsidRDefault="00D521C9" w14:paraId="31431952" w14:textId="77777777">
      <w:pPr>
        <w:pBdr>
          <w:top w:val="single" w:color="auto" w:sz="4" w:space="1"/>
          <w:left w:val="single" w:color="auto" w:sz="4" w:space="4"/>
          <w:bottom w:val="single" w:color="auto" w:sz="4" w:space="1"/>
          <w:right w:val="single" w:color="auto" w:sz="4" w:space="4"/>
        </w:pBdr>
      </w:pPr>
      <w:r w:rsidRPr="002D6E2C">
        <w:t>2. Mandate Registration Initiation Request Leg shown in the green blocks.</w:t>
      </w:r>
    </w:p>
    <w:p w:rsidRPr="002D6E2C" w:rsidR="00D521C9" w:rsidP="00E92BA0" w:rsidRDefault="00D521C9" w14:paraId="762F1C87" w14:textId="77777777">
      <w:pPr>
        <w:rPr>
          <w:b/>
        </w:rPr>
      </w:pPr>
    </w:p>
    <w:p w:rsidRPr="002D6E2C" w:rsidR="00D521C9" w:rsidP="00E92BA0" w:rsidRDefault="00D521C9" w14:paraId="08665AA9" w14:textId="77777777">
      <w:r w:rsidRPr="002D6E2C">
        <w:rPr>
          <w:b/>
        </w:rPr>
        <w:t>Technical Requirements:</w:t>
      </w:r>
      <w:r w:rsidRPr="002D6E2C">
        <w:t xml:space="preserve"> </w:t>
      </w:r>
    </w:p>
    <w:p w:rsidRPr="002D6E2C" w:rsidR="00D521C9" w:rsidP="00E92BA0" w:rsidRDefault="00D521C9" w14:paraId="59B0C35C" w14:textId="77777777"/>
    <w:p w:rsidRPr="002D6E2C" w:rsidR="00D521C9" w:rsidP="002C2973" w:rsidRDefault="00D521C9" w14:paraId="6D438293" w14:textId="77777777">
      <w:pPr>
        <w:pStyle w:val="ListParagraph"/>
        <w:numPr>
          <w:ilvl w:val="0"/>
          <w:numId w:val="9"/>
        </w:numPr>
        <w:ind w:left="0" w:firstLine="0"/>
      </w:pPr>
      <w:r w:rsidRPr="002D6E2C">
        <w:t>Online delivery mechanisms</w:t>
      </w:r>
    </w:p>
    <w:p w:rsidRPr="002D6E2C" w:rsidR="00D521C9" w:rsidP="00E92BA0" w:rsidRDefault="00D521C9" w14:paraId="51F53FA8" w14:textId="77777777">
      <w:pPr>
        <w:jc w:val="both"/>
      </w:pPr>
      <w:r w:rsidRPr="002D6E2C">
        <w:t>The following delivery mechanisms will be available for online delivery of ISO 20022 messages between participants and the ACH:</w:t>
      </w:r>
    </w:p>
    <w:p w:rsidRPr="002D6E2C" w:rsidR="00D521C9" w:rsidP="002C2973" w:rsidRDefault="00D521C9" w14:paraId="4897EC6B" w14:textId="77777777">
      <w:pPr>
        <w:numPr>
          <w:ilvl w:val="0"/>
          <w:numId w:val="27"/>
        </w:numPr>
        <w:spacing w:line="288" w:lineRule="auto"/>
        <w:ind w:left="0" w:firstLine="0"/>
        <w:jc w:val="both"/>
      </w:pPr>
      <w:r w:rsidRPr="002D6E2C">
        <w:t>MQ (set as sync)</w:t>
      </w:r>
    </w:p>
    <w:p w:rsidR="00D521C9" w:rsidP="002C2973" w:rsidRDefault="00D521C9" w14:paraId="07559D4A" w14:textId="77777777">
      <w:pPr>
        <w:numPr>
          <w:ilvl w:val="0"/>
          <w:numId w:val="27"/>
        </w:numPr>
        <w:spacing w:line="288" w:lineRule="auto"/>
        <w:ind w:left="0" w:firstLine="0"/>
        <w:jc w:val="both"/>
      </w:pPr>
      <w:r w:rsidRPr="002D6E2C">
        <w:t xml:space="preserve">Web services https </w:t>
      </w:r>
    </w:p>
    <w:p w:rsidRPr="002D6E2C" w:rsidR="00E2497C" w:rsidP="002C2973" w:rsidRDefault="00E2497C" w14:paraId="7A7FE03E" w14:textId="77777777">
      <w:pPr>
        <w:numPr>
          <w:ilvl w:val="0"/>
          <w:numId w:val="27"/>
        </w:numPr>
        <w:spacing w:line="288" w:lineRule="auto"/>
        <w:ind w:left="0" w:firstLine="0"/>
        <w:jc w:val="both"/>
      </w:pPr>
      <w:r w:rsidRPr="00853B36">
        <w:t>TCP/IP</w:t>
      </w:r>
    </w:p>
    <w:p w:rsidRPr="002D6E2C" w:rsidR="00D521C9" w:rsidP="00E92BA0" w:rsidRDefault="00D521C9" w14:paraId="16CAABDA" w14:textId="77777777">
      <w:pPr>
        <w:rPr>
          <w:b/>
        </w:rPr>
      </w:pPr>
    </w:p>
    <w:p w:rsidRPr="002D6E2C" w:rsidR="00D521C9" w:rsidP="00E92BA0" w:rsidRDefault="00D521C9" w14:paraId="782F9173" w14:textId="77777777">
      <w:pPr>
        <w:jc w:val="both"/>
      </w:pPr>
      <w:r w:rsidRPr="002D6E2C">
        <w:t xml:space="preserve">The following delivery mechanisms will be available for online delivery of </w:t>
      </w:r>
      <w:r w:rsidR="00654542">
        <w:t>BIC ISO</w:t>
      </w:r>
      <w:r w:rsidRPr="002D6E2C">
        <w:t xml:space="preserve"> messages between participants and the ACH:</w:t>
      </w:r>
    </w:p>
    <w:p w:rsidRPr="002D6E2C" w:rsidR="00D521C9" w:rsidP="002C2973" w:rsidRDefault="00D521C9" w14:paraId="53EBDF03" w14:textId="77777777">
      <w:pPr>
        <w:numPr>
          <w:ilvl w:val="0"/>
          <w:numId w:val="27"/>
        </w:numPr>
        <w:spacing w:line="288" w:lineRule="auto"/>
        <w:ind w:left="0" w:firstLine="0"/>
        <w:jc w:val="both"/>
      </w:pPr>
      <w:r w:rsidRPr="002D6E2C">
        <w:t>Card Switch</w:t>
      </w:r>
    </w:p>
    <w:p w:rsidRPr="002D6E2C" w:rsidR="00D521C9" w:rsidP="00E92BA0" w:rsidRDefault="00D521C9" w14:paraId="1AD76835" w14:textId="77777777">
      <w:pPr>
        <w:rPr>
          <w:b/>
        </w:rPr>
      </w:pPr>
    </w:p>
    <w:p w:rsidRPr="002D6E2C" w:rsidR="00D521C9" w:rsidP="00E92BA0" w:rsidRDefault="00D521C9" w14:paraId="54C5853B" w14:textId="77777777">
      <w:pPr>
        <w:rPr>
          <w:b/>
        </w:rPr>
      </w:pPr>
      <w:r w:rsidRPr="002D6E2C">
        <w:rPr>
          <w:b/>
        </w:rPr>
        <w:t>Mandate Registration Process is completed in two legs:</w:t>
      </w:r>
    </w:p>
    <w:p w:rsidRPr="002D6E2C" w:rsidR="00D521C9" w:rsidP="00E92BA0" w:rsidRDefault="00D521C9" w14:paraId="38950951" w14:textId="77777777">
      <w:r w:rsidRPr="002D6E2C">
        <w:rPr>
          <w:b/>
        </w:rPr>
        <w:t>Messages used for Debtor Authentication Request Leg (</w:t>
      </w:r>
      <w:r>
        <w:rPr>
          <w:b/>
        </w:rPr>
        <w:t>BIC ISO</w:t>
      </w:r>
      <w:r w:rsidRPr="002D6E2C">
        <w:rPr>
          <w:b/>
        </w:rPr>
        <w:t>):</w:t>
      </w:r>
      <w:r w:rsidRPr="002D6E2C">
        <w:t xml:space="preserve"> </w:t>
      </w:r>
    </w:p>
    <w:p w:rsidRPr="002D6E2C" w:rsidR="00D521C9" w:rsidP="00E92BA0" w:rsidRDefault="00D521C9" w14:paraId="48933CF2" w14:textId="77777777"/>
    <w:p w:rsidRPr="002D6E2C" w:rsidR="00D521C9" w:rsidP="002C2973" w:rsidRDefault="00D521C9" w14:paraId="5395E58E" w14:textId="77777777">
      <w:pPr>
        <w:pStyle w:val="ListParagraph"/>
        <w:numPr>
          <w:ilvl w:val="0"/>
          <w:numId w:val="7"/>
        </w:numPr>
        <w:ind w:left="0" w:firstLine="0"/>
      </w:pPr>
      <w:r w:rsidRPr="002D6E2C">
        <w:t>Card Authorisation Request/Authentication Request (</w:t>
      </w:r>
      <w:hyperlink w:history="1" w:anchor="_Mandate_Authentication_Request">
        <w:r w:rsidRPr="002D6E2C">
          <w:rPr>
            <w:rStyle w:val="Hyperlink"/>
          </w:rPr>
          <w:t>0200</w:t>
        </w:r>
      </w:hyperlink>
      <w:r w:rsidRPr="002D6E2C">
        <w:t>)</w:t>
      </w:r>
    </w:p>
    <w:p w:rsidRPr="002D6E2C" w:rsidR="00D521C9" w:rsidP="002C2973" w:rsidRDefault="00D521C9" w14:paraId="38946A07" w14:textId="77777777">
      <w:pPr>
        <w:pStyle w:val="ListParagraph"/>
        <w:numPr>
          <w:ilvl w:val="0"/>
          <w:numId w:val="7"/>
        </w:numPr>
        <w:ind w:left="0" w:firstLine="0"/>
      </w:pPr>
      <w:r w:rsidRPr="002D6E2C">
        <w:t>Card Acceptance Response/ Authentication Response (</w:t>
      </w:r>
      <w:hyperlink w:history="1" w:anchor="_Mandate_Authentication_Response">
        <w:r w:rsidRPr="002D6E2C">
          <w:rPr>
            <w:rStyle w:val="Hyperlink"/>
          </w:rPr>
          <w:t>0210</w:t>
        </w:r>
      </w:hyperlink>
      <w:r w:rsidRPr="002D6E2C">
        <w:t>)</w:t>
      </w:r>
    </w:p>
    <w:p w:rsidRPr="002D6E2C" w:rsidR="00D521C9" w:rsidP="00E92BA0" w:rsidRDefault="00D521C9" w14:paraId="30B46888" w14:textId="77777777">
      <w:pPr>
        <w:rPr>
          <w:b/>
        </w:rPr>
      </w:pPr>
    </w:p>
    <w:p w:rsidRPr="002D6E2C" w:rsidR="00D521C9" w:rsidP="00E92BA0" w:rsidRDefault="00D521C9" w14:paraId="141B0905" w14:textId="77777777">
      <w:r w:rsidRPr="002D6E2C">
        <w:rPr>
          <w:b/>
        </w:rPr>
        <w:t>Messages used for Mandate Registration Initiation Request Leg (ISO20022):</w:t>
      </w:r>
      <w:r w:rsidRPr="002D6E2C">
        <w:t xml:space="preserve"> </w:t>
      </w:r>
    </w:p>
    <w:p w:rsidRPr="002D6E2C" w:rsidR="00D521C9" w:rsidP="00E92BA0" w:rsidRDefault="00D521C9" w14:paraId="6C35AF99" w14:textId="77777777"/>
    <w:p w:rsidRPr="002D6E2C" w:rsidR="00D521C9" w:rsidP="002C2973" w:rsidRDefault="00D521C9" w14:paraId="629E75EB" w14:textId="77777777">
      <w:pPr>
        <w:pStyle w:val="ListParagraph"/>
        <w:numPr>
          <w:ilvl w:val="0"/>
          <w:numId w:val="7"/>
        </w:numPr>
        <w:ind w:left="0" w:firstLine="0"/>
      </w:pPr>
      <w:r w:rsidRPr="002D6E2C">
        <w:t>Mandate Initiation Request (</w:t>
      </w:r>
      <w:hyperlink w:history="1" w:anchor="_Mandate_Initiation_Request_1">
        <w:r w:rsidR="000D204D">
          <w:rPr>
            <w:rStyle w:val="Hyperlink"/>
          </w:rPr>
          <w:t>pain.009</w:t>
        </w:r>
      </w:hyperlink>
      <w:r w:rsidRPr="002D6E2C">
        <w:t xml:space="preserve">) </w:t>
      </w:r>
    </w:p>
    <w:p w:rsidR="00D521C9" w:rsidP="002C2973" w:rsidRDefault="00D521C9" w14:paraId="741EA397" w14:textId="77777777">
      <w:pPr>
        <w:numPr>
          <w:ilvl w:val="0"/>
          <w:numId w:val="7"/>
        </w:numPr>
        <w:ind w:left="0" w:firstLine="0"/>
      </w:pPr>
      <w:r w:rsidRPr="002D6E2C">
        <w:t>Mandate Acceptance Report (</w:t>
      </w:r>
      <w:hyperlink w:history="1" w:anchor="_Mandate_Acceptance_Report">
        <w:r w:rsidRPr="002D6E2C">
          <w:rPr>
            <w:rStyle w:val="Hyperlink"/>
          </w:rPr>
          <w:t>pain.012</w:t>
        </w:r>
      </w:hyperlink>
      <w:r w:rsidRPr="002D6E2C">
        <w:t xml:space="preserve">) </w:t>
      </w:r>
    </w:p>
    <w:p w:rsidRPr="002D6E2C" w:rsidR="00060EB7" w:rsidP="002C2973" w:rsidRDefault="00060EB7" w14:paraId="5676D549" w14:textId="77777777">
      <w:pPr>
        <w:numPr>
          <w:ilvl w:val="0"/>
          <w:numId w:val="7"/>
        </w:numPr>
        <w:tabs>
          <w:tab w:val="left" w:pos="851"/>
        </w:tabs>
        <w:ind w:left="0" w:firstLine="0"/>
      </w:pPr>
      <w:r w:rsidRPr="002D6E2C">
        <w:t>Status Report (</w:t>
      </w:r>
      <w:hyperlink w:history="1" w:anchor="Status_Report_for_Mandate_Messages">
        <w:r w:rsidRPr="002D6E2C">
          <w:rPr>
            <w:rStyle w:val="Hyperlink"/>
          </w:rPr>
          <w:t>pacs.002</w:t>
        </w:r>
      </w:hyperlink>
      <w:r w:rsidRPr="002D6E2C">
        <w:t>) for Mandate Messages</w:t>
      </w:r>
    </w:p>
    <w:p w:rsidR="00F77BC6" w:rsidP="00E92BA0" w:rsidRDefault="00F77BC6" w14:paraId="27E12E0F" w14:textId="77777777"/>
    <w:p w:rsidRPr="00AB047E" w:rsidR="00F77BC6" w:rsidP="00E92BA0" w:rsidRDefault="00F77BC6" w14:paraId="04B0B571" w14:textId="77777777">
      <w:pPr>
        <w:rPr>
          <w:b/>
        </w:rPr>
      </w:pPr>
      <w:r w:rsidRPr="00AB047E">
        <w:rPr>
          <w:b/>
        </w:rPr>
        <w:t>Processing Windows:</w:t>
      </w:r>
    </w:p>
    <w:p w:rsidR="00FA4D6F" w:rsidP="00FA4D6F" w:rsidRDefault="00FA4D6F" w14:paraId="6940BBB5" w14:textId="77777777">
      <w:pPr>
        <w:rPr>
          <w:b/>
        </w:rPr>
      </w:pPr>
      <w:r>
        <w:rPr>
          <w:b/>
        </w:rPr>
        <w:t>BIC ISO</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85"/>
        <w:gridCol w:w="1304"/>
        <w:gridCol w:w="1507"/>
        <w:gridCol w:w="1426"/>
        <w:gridCol w:w="1251"/>
        <w:gridCol w:w="1162"/>
        <w:gridCol w:w="981"/>
      </w:tblGrid>
      <w:tr w:rsidR="00FA4D6F" w:rsidTr="00FA4D6F" w14:paraId="0A12BC42" w14:textId="77777777">
        <w:trPr>
          <w:trHeight w:val="537"/>
        </w:trPr>
        <w:tc>
          <w:tcPr>
            <w:tcW w:w="1417"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736E0D3B" w14:textId="77777777">
            <w:pPr>
              <w:jc w:val="center"/>
            </w:pPr>
            <w:r>
              <w:t>Message</w:t>
            </w:r>
          </w:p>
        </w:tc>
        <w:tc>
          <w:tcPr>
            <w:tcW w:w="1341"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5FFE81A6" w14:textId="77777777">
            <w:pPr>
              <w:jc w:val="center"/>
            </w:pPr>
            <w:r>
              <w:t>Service Code</w:t>
            </w:r>
          </w:p>
        </w:tc>
        <w:tc>
          <w:tcPr>
            <w:tcW w:w="1531"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41C0A8D4" w14:textId="77777777">
            <w:pPr>
              <w:jc w:val="center"/>
            </w:pPr>
            <w:r>
              <w:t>Originating</w:t>
            </w:r>
          </w:p>
        </w:tc>
        <w:tc>
          <w:tcPr>
            <w:tcW w:w="1455"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17199998" w14:textId="77777777">
            <w:pPr>
              <w:jc w:val="center"/>
            </w:pPr>
            <w:r>
              <w:t>Receiving</w:t>
            </w:r>
          </w:p>
        </w:tc>
        <w:tc>
          <w:tcPr>
            <w:tcW w:w="1294"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4C26281F" w14:textId="77777777">
            <w:pPr>
              <w:jc w:val="center"/>
            </w:pPr>
            <w:r>
              <w:t>Start Time</w:t>
            </w:r>
          </w:p>
        </w:tc>
        <w:tc>
          <w:tcPr>
            <w:tcW w:w="1198"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6EDE072C" w14:textId="77777777">
            <w:pPr>
              <w:jc w:val="center"/>
            </w:pPr>
            <w:r>
              <w:t>End Time</w:t>
            </w:r>
          </w:p>
        </w:tc>
        <w:tc>
          <w:tcPr>
            <w:tcW w:w="1006"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56C621FD" w14:textId="77777777">
            <w:pPr>
              <w:jc w:val="center"/>
            </w:pPr>
            <w:r>
              <w:t>Extra</w:t>
            </w:r>
          </w:p>
        </w:tc>
      </w:tr>
      <w:tr w:rsidR="00FA4D6F" w:rsidTr="00FA4D6F" w14:paraId="2372214F" w14:textId="77777777">
        <w:trPr>
          <w:trHeight w:val="233"/>
        </w:trPr>
        <w:tc>
          <w:tcPr>
            <w:tcW w:w="1417" w:type="dxa"/>
            <w:tcBorders>
              <w:top w:val="single" w:color="auto" w:sz="4" w:space="0"/>
              <w:left w:val="single" w:color="auto" w:sz="4" w:space="0"/>
              <w:bottom w:val="single" w:color="auto" w:sz="4" w:space="0"/>
              <w:right w:val="single" w:color="auto" w:sz="4" w:space="0"/>
            </w:tcBorders>
            <w:hideMark/>
          </w:tcPr>
          <w:p w:rsidR="00FA4D6F" w:rsidRDefault="00FA4D6F" w14:paraId="0BCCDF2F" w14:textId="77777777">
            <w:pPr>
              <w:jc w:val="center"/>
            </w:pPr>
            <w:r>
              <w:t>BIC ISO</w:t>
            </w:r>
          </w:p>
        </w:tc>
        <w:tc>
          <w:tcPr>
            <w:tcW w:w="1341" w:type="dxa"/>
            <w:tcBorders>
              <w:top w:val="single" w:color="auto" w:sz="4" w:space="0"/>
              <w:left w:val="single" w:color="auto" w:sz="4" w:space="0"/>
              <w:bottom w:val="single" w:color="auto" w:sz="4" w:space="0"/>
              <w:right w:val="single" w:color="auto" w:sz="4" w:space="0"/>
            </w:tcBorders>
            <w:hideMark/>
          </w:tcPr>
          <w:p w:rsidR="00FA4D6F" w:rsidRDefault="00FA4D6F" w14:paraId="4D9AD22F" w14:textId="77777777">
            <w:pPr>
              <w:jc w:val="center"/>
            </w:pPr>
            <w:r>
              <w:t>200</w:t>
            </w:r>
          </w:p>
        </w:tc>
        <w:tc>
          <w:tcPr>
            <w:tcW w:w="1531" w:type="dxa"/>
            <w:tcBorders>
              <w:top w:val="single" w:color="auto" w:sz="4" w:space="0"/>
              <w:left w:val="single" w:color="auto" w:sz="4" w:space="0"/>
              <w:bottom w:val="single" w:color="auto" w:sz="4" w:space="0"/>
              <w:right w:val="single" w:color="auto" w:sz="4" w:space="0"/>
            </w:tcBorders>
            <w:hideMark/>
          </w:tcPr>
          <w:p w:rsidR="00FA4D6F" w:rsidRDefault="00FA4D6F" w14:paraId="477E332F" w14:textId="77777777">
            <w:pPr>
              <w:jc w:val="center"/>
            </w:pPr>
            <w:r>
              <w:t>Creditor Bank</w:t>
            </w:r>
          </w:p>
        </w:tc>
        <w:tc>
          <w:tcPr>
            <w:tcW w:w="1455" w:type="dxa"/>
            <w:tcBorders>
              <w:top w:val="single" w:color="auto" w:sz="4" w:space="0"/>
              <w:left w:val="single" w:color="auto" w:sz="4" w:space="0"/>
              <w:bottom w:val="single" w:color="auto" w:sz="4" w:space="0"/>
              <w:right w:val="single" w:color="auto" w:sz="4" w:space="0"/>
            </w:tcBorders>
            <w:hideMark/>
          </w:tcPr>
          <w:p w:rsidR="00FA4D6F" w:rsidRDefault="00FA4D6F" w14:paraId="4F7E714F" w14:textId="77777777">
            <w:pPr>
              <w:jc w:val="center"/>
            </w:pPr>
            <w:r>
              <w:t>ACH</w:t>
            </w:r>
          </w:p>
        </w:tc>
        <w:tc>
          <w:tcPr>
            <w:tcW w:w="1294" w:type="dxa"/>
            <w:tcBorders>
              <w:top w:val="single" w:color="auto" w:sz="4" w:space="0"/>
              <w:left w:val="single" w:color="auto" w:sz="4" w:space="0"/>
              <w:bottom w:val="single" w:color="auto" w:sz="4" w:space="0"/>
              <w:right w:val="single" w:color="auto" w:sz="4" w:space="0"/>
            </w:tcBorders>
            <w:hideMark/>
          </w:tcPr>
          <w:p w:rsidR="00FA4D6F" w:rsidRDefault="00FA4D6F" w14:paraId="40CDB85E" w14:textId="77777777">
            <w:pPr>
              <w:jc w:val="center"/>
            </w:pPr>
            <w:r>
              <w:t>00:30</w:t>
            </w:r>
          </w:p>
        </w:tc>
        <w:tc>
          <w:tcPr>
            <w:tcW w:w="1198" w:type="dxa"/>
            <w:tcBorders>
              <w:top w:val="single" w:color="auto" w:sz="4" w:space="0"/>
              <w:left w:val="single" w:color="auto" w:sz="4" w:space="0"/>
              <w:bottom w:val="single" w:color="auto" w:sz="4" w:space="0"/>
              <w:right w:val="single" w:color="auto" w:sz="4" w:space="0"/>
            </w:tcBorders>
            <w:hideMark/>
          </w:tcPr>
          <w:p w:rsidR="00FA4D6F" w:rsidRDefault="00FA4D6F" w14:paraId="2F26D1BB" w14:textId="77777777">
            <w:pPr>
              <w:jc w:val="center"/>
            </w:pPr>
            <w:r>
              <w:t>23:30</w:t>
            </w:r>
          </w:p>
        </w:tc>
        <w:tc>
          <w:tcPr>
            <w:tcW w:w="1006" w:type="dxa"/>
            <w:tcBorders>
              <w:top w:val="single" w:color="auto" w:sz="4" w:space="0"/>
              <w:left w:val="single" w:color="auto" w:sz="4" w:space="0"/>
              <w:bottom w:val="single" w:color="auto" w:sz="4" w:space="0"/>
              <w:right w:val="single" w:color="auto" w:sz="4" w:space="0"/>
            </w:tcBorders>
          </w:tcPr>
          <w:p w:rsidR="00FA4D6F" w:rsidRDefault="00FA4D6F" w14:paraId="7F48B5C4" w14:textId="77777777">
            <w:pPr>
              <w:jc w:val="center"/>
            </w:pPr>
          </w:p>
        </w:tc>
      </w:tr>
      <w:tr w:rsidR="00FA4D6F" w:rsidTr="00FA4D6F" w14:paraId="6087DE24" w14:textId="77777777">
        <w:trPr>
          <w:trHeight w:val="237"/>
        </w:trPr>
        <w:tc>
          <w:tcPr>
            <w:tcW w:w="1417" w:type="dxa"/>
            <w:tcBorders>
              <w:top w:val="single" w:color="auto" w:sz="4" w:space="0"/>
              <w:left w:val="single" w:color="auto" w:sz="4" w:space="0"/>
              <w:bottom w:val="single" w:color="auto" w:sz="4" w:space="0"/>
              <w:right w:val="single" w:color="auto" w:sz="4" w:space="0"/>
            </w:tcBorders>
            <w:hideMark/>
          </w:tcPr>
          <w:p w:rsidR="00FA4D6F" w:rsidRDefault="00FA4D6F" w14:paraId="6C7485F9" w14:textId="77777777">
            <w:pPr>
              <w:jc w:val="center"/>
            </w:pPr>
            <w:r>
              <w:t>BIC ISO</w:t>
            </w:r>
          </w:p>
        </w:tc>
        <w:tc>
          <w:tcPr>
            <w:tcW w:w="1341" w:type="dxa"/>
            <w:tcBorders>
              <w:top w:val="single" w:color="auto" w:sz="4" w:space="0"/>
              <w:left w:val="single" w:color="auto" w:sz="4" w:space="0"/>
              <w:bottom w:val="single" w:color="auto" w:sz="4" w:space="0"/>
              <w:right w:val="single" w:color="auto" w:sz="4" w:space="0"/>
            </w:tcBorders>
            <w:hideMark/>
          </w:tcPr>
          <w:p w:rsidR="00FA4D6F" w:rsidRDefault="00FA4D6F" w14:paraId="4D449D17" w14:textId="77777777">
            <w:pPr>
              <w:jc w:val="center"/>
            </w:pPr>
            <w:r>
              <w:t>200</w:t>
            </w:r>
          </w:p>
        </w:tc>
        <w:tc>
          <w:tcPr>
            <w:tcW w:w="1531" w:type="dxa"/>
            <w:tcBorders>
              <w:top w:val="single" w:color="auto" w:sz="4" w:space="0"/>
              <w:left w:val="single" w:color="auto" w:sz="4" w:space="0"/>
              <w:bottom w:val="single" w:color="auto" w:sz="4" w:space="0"/>
              <w:right w:val="single" w:color="auto" w:sz="4" w:space="0"/>
            </w:tcBorders>
            <w:hideMark/>
          </w:tcPr>
          <w:p w:rsidR="00FA4D6F" w:rsidRDefault="00FA4D6F" w14:paraId="5C4B4A1B" w14:textId="77777777">
            <w:pPr>
              <w:jc w:val="center"/>
            </w:pPr>
            <w:r>
              <w:t>ACH</w:t>
            </w:r>
          </w:p>
        </w:tc>
        <w:tc>
          <w:tcPr>
            <w:tcW w:w="1455" w:type="dxa"/>
            <w:tcBorders>
              <w:top w:val="single" w:color="auto" w:sz="4" w:space="0"/>
              <w:left w:val="single" w:color="auto" w:sz="4" w:space="0"/>
              <w:bottom w:val="single" w:color="auto" w:sz="4" w:space="0"/>
              <w:right w:val="single" w:color="auto" w:sz="4" w:space="0"/>
            </w:tcBorders>
            <w:hideMark/>
          </w:tcPr>
          <w:p w:rsidR="00FA4D6F" w:rsidRDefault="00FA4D6F" w14:paraId="4F66C3FA" w14:textId="77777777">
            <w:pPr>
              <w:jc w:val="center"/>
            </w:pPr>
            <w:r>
              <w:t>Debtor Bank</w:t>
            </w:r>
          </w:p>
        </w:tc>
        <w:tc>
          <w:tcPr>
            <w:tcW w:w="1294" w:type="dxa"/>
            <w:tcBorders>
              <w:top w:val="single" w:color="auto" w:sz="4" w:space="0"/>
              <w:left w:val="single" w:color="auto" w:sz="4" w:space="0"/>
              <w:bottom w:val="single" w:color="auto" w:sz="4" w:space="0"/>
              <w:right w:val="single" w:color="auto" w:sz="4" w:space="0"/>
            </w:tcBorders>
            <w:hideMark/>
          </w:tcPr>
          <w:p w:rsidR="00FA4D6F" w:rsidRDefault="00FA4D6F" w14:paraId="34792351" w14:textId="77777777">
            <w:pPr>
              <w:jc w:val="center"/>
            </w:pPr>
            <w:r>
              <w:t>00:30</w:t>
            </w:r>
          </w:p>
        </w:tc>
        <w:tc>
          <w:tcPr>
            <w:tcW w:w="1198" w:type="dxa"/>
            <w:tcBorders>
              <w:top w:val="single" w:color="auto" w:sz="4" w:space="0"/>
              <w:left w:val="single" w:color="auto" w:sz="4" w:space="0"/>
              <w:bottom w:val="single" w:color="auto" w:sz="4" w:space="0"/>
              <w:right w:val="single" w:color="auto" w:sz="4" w:space="0"/>
            </w:tcBorders>
            <w:hideMark/>
          </w:tcPr>
          <w:p w:rsidR="00FA4D6F" w:rsidRDefault="00FA4D6F" w14:paraId="264C9792" w14:textId="77777777">
            <w:pPr>
              <w:jc w:val="center"/>
            </w:pPr>
            <w:r>
              <w:t>23:30</w:t>
            </w:r>
          </w:p>
        </w:tc>
        <w:tc>
          <w:tcPr>
            <w:tcW w:w="1006" w:type="dxa"/>
            <w:tcBorders>
              <w:top w:val="single" w:color="auto" w:sz="4" w:space="0"/>
              <w:left w:val="single" w:color="auto" w:sz="4" w:space="0"/>
              <w:bottom w:val="single" w:color="auto" w:sz="4" w:space="0"/>
              <w:right w:val="single" w:color="auto" w:sz="4" w:space="0"/>
            </w:tcBorders>
          </w:tcPr>
          <w:p w:rsidR="00FA4D6F" w:rsidRDefault="00FA4D6F" w14:paraId="635F77E8" w14:textId="77777777"/>
        </w:tc>
      </w:tr>
      <w:tr w:rsidR="00FA4D6F" w:rsidTr="00FA4D6F" w14:paraId="4E0A0744" w14:textId="77777777">
        <w:trPr>
          <w:trHeight w:val="227"/>
        </w:trPr>
        <w:tc>
          <w:tcPr>
            <w:tcW w:w="1417" w:type="dxa"/>
            <w:tcBorders>
              <w:top w:val="single" w:color="auto" w:sz="4" w:space="0"/>
              <w:left w:val="single" w:color="auto" w:sz="4" w:space="0"/>
              <w:bottom w:val="single" w:color="auto" w:sz="4" w:space="0"/>
              <w:right w:val="single" w:color="auto" w:sz="4" w:space="0"/>
            </w:tcBorders>
            <w:hideMark/>
          </w:tcPr>
          <w:p w:rsidR="00FA4D6F" w:rsidRDefault="00FA4D6F" w14:paraId="5761E345" w14:textId="77777777">
            <w:pPr>
              <w:jc w:val="center"/>
            </w:pPr>
            <w:r>
              <w:t>BIC ISO</w:t>
            </w:r>
          </w:p>
        </w:tc>
        <w:tc>
          <w:tcPr>
            <w:tcW w:w="1341" w:type="dxa"/>
            <w:tcBorders>
              <w:top w:val="single" w:color="auto" w:sz="4" w:space="0"/>
              <w:left w:val="single" w:color="auto" w:sz="4" w:space="0"/>
              <w:bottom w:val="single" w:color="auto" w:sz="4" w:space="0"/>
              <w:right w:val="single" w:color="auto" w:sz="4" w:space="0"/>
            </w:tcBorders>
            <w:hideMark/>
          </w:tcPr>
          <w:p w:rsidR="00FA4D6F" w:rsidRDefault="00FA4D6F" w14:paraId="61589FE3" w14:textId="77777777">
            <w:pPr>
              <w:jc w:val="center"/>
            </w:pPr>
            <w:r>
              <w:t>210</w:t>
            </w:r>
          </w:p>
        </w:tc>
        <w:tc>
          <w:tcPr>
            <w:tcW w:w="1531" w:type="dxa"/>
            <w:tcBorders>
              <w:top w:val="single" w:color="auto" w:sz="4" w:space="0"/>
              <w:left w:val="single" w:color="auto" w:sz="4" w:space="0"/>
              <w:bottom w:val="single" w:color="auto" w:sz="4" w:space="0"/>
              <w:right w:val="single" w:color="auto" w:sz="4" w:space="0"/>
            </w:tcBorders>
            <w:hideMark/>
          </w:tcPr>
          <w:p w:rsidR="00FA4D6F" w:rsidRDefault="00FA4D6F" w14:paraId="1FFAAECB" w14:textId="77777777">
            <w:pPr>
              <w:jc w:val="center"/>
            </w:pPr>
            <w:r>
              <w:t>Debtor Bank</w:t>
            </w:r>
          </w:p>
        </w:tc>
        <w:tc>
          <w:tcPr>
            <w:tcW w:w="1455" w:type="dxa"/>
            <w:tcBorders>
              <w:top w:val="single" w:color="auto" w:sz="4" w:space="0"/>
              <w:left w:val="single" w:color="auto" w:sz="4" w:space="0"/>
              <w:bottom w:val="single" w:color="auto" w:sz="4" w:space="0"/>
              <w:right w:val="single" w:color="auto" w:sz="4" w:space="0"/>
            </w:tcBorders>
            <w:hideMark/>
          </w:tcPr>
          <w:p w:rsidR="00FA4D6F" w:rsidRDefault="00FA4D6F" w14:paraId="6F1067BA" w14:textId="77777777">
            <w:pPr>
              <w:jc w:val="center"/>
            </w:pPr>
            <w:r>
              <w:t>ACH</w:t>
            </w:r>
          </w:p>
        </w:tc>
        <w:tc>
          <w:tcPr>
            <w:tcW w:w="1294" w:type="dxa"/>
            <w:tcBorders>
              <w:top w:val="single" w:color="auto" w:sz="4" w:space="0"/>
              <w:left w:val="single" w:color="auto" w:sz="4" w:space="0"/>
              <w:bottom w:val="single" w:color="auto" w:sz="4" w:space="0"/>
              <w:right w:val="single" w:color="auto" w:sz="4" w:space="0"/>
            </w:tcBorders>
            <w:hideMark/>
          </w:tcPr>
          <w:p w:rsidR="00FA4D6F" w:rsidRDefault="00FA4D6F" w14:paraId="63683D6F" w14:textId="77777777">
            <w:pPr>
              <w:jc w:val="center"/>
            </w:pPr>
            <w:r>
              <w:t>00:30</w:t>
            </w:r>
          </w:p>
        </w:tc>
        <w:tc>
          <w:tcPr>
            <w:tcW w:w="1198" w:type="dxa"/>
            <w:tcBorders>
              <w:top w:val="single" w:color="auto" w:sz="4" w:space="0"/>
              <w:left w:val="single" w:color="auto" w:sz="4" w:space="0"/>
              <w:bottom w:val="single" w:color="auto" w:sz="4" w:space="0"/>
              <w:right w:val="single" w:color="auto" w:sz="4" w:space="0"/>
            </w:tcBorders>
            <w:hideMark/>
          </w:tcPr>
          <w:p w:rsidR="00FA4D6F" w:rsidRDefault="00FA4D6F" w14:paraId="3109B6B3" w14:textId="77777777">
            <w:pPr>
              <w:jc w:val="center"/>
            </w:pPr>
            <w:r>
              <w:t>23:30</w:t>
            </w:r>
          </w:p>
        </w:tc>
        <w:tc>
          <w:tcPr>
            <w:tcW w:w="1006" w:type="dxa"/>
            <w:tcBorders>
              <w:top w:val="single" w:color="auto" w:sz="4" w:space="0"/>
              <w:left w:val="single" w:color="auto" w:sz="4" w:space="0"/>
              <w:bottom w:val="single" w:color="auto" w:sz="4" w:space="0"/>
              <w:right w:val="single" w:color="auto" w:sz="4" w:space="0"/>
            </w:tcBorders>
          </w:tcPr>
          <w:p w:rsidR="00FA4D6F" w:rsidRDefault="00FA4D6F" w14:paraId="5CB2AFAA" w14:textId="77777777"/>
        </w:tc>
      </w:tr>
      <w:tr w:rsidR="00FA4D6F" w:rsidTr="00FA4D6F" w14:paraId="55A48568" w14:textId="77777777">
        <w:trPr>
          <w:trHeight w:val="231"/>
        </w:trPr>
        <w:tc>
          <w:tcPr>
            <w:tcW w:w="1417" w:type="dxa"/>
            <w:tcBorders>
              <w:top w:val="single" w:color="auto" w:sz="4" w:space="0"/>
              <w:left w:val="single" w:color="auto" w:sz="4" w:space="0"/>
              <w:bottom w:val="single" w:color="auto" w:sz="4" w:space="0"/>
              <w:right w:val="single" w:color="auto" w:sz="4" w:space="0"/>
            </w:tcBorders>
            <w:hideMark/>
          </w:tcPr>
          <w:p w:rsidR="00FA4D6F" w:rsidRDefault="00FA4D6F" w14:paraId="71C594DD" w14:textId="77777777">
            <w:pPr>
              <w:jc w:val="center"/>
            </w:pPr>
            <w:r>
              <w:t>BIC ISO</w:t>
            </w:r>
          </w:p>
        </w:tc>
        <w:tc>
          <w:tcPr>
            <w:tcW w:w="1341" w:type="dxa"/>
            <w:tcBorders>
              <w:top w:val="single" w:color="auto" w:sz="4" w:space="0"/>
              <w:left w:val="single" w:color="auto" w:sz="4" w:space="0"/>
              <w:bottom w:val="single" w:color="auto" w:sz="4" w:space="0"/>
              <w:right w:val="single" w:color="auto" w:sz="4" w:space="0"/>
            </w:tcBorders>
            <w:hideMark/>
          </w:tcPr>
          <w:p w:rsidR="00FA4D6F" w:rsidRDefault="00FA4D6F" w14:paraId="43ECE855" w14:textId="77777777">
            <w:pPr>
              <w:jc w:val="center"/>
            </w:pPr>
            <w:r>
              <w:t>210</w:t>
            </w:r>
          </w:p>
        </w:tc>
        <w:tc>
          <w:tcPr>
            <w:tcW w:w="1531" w:type="dxa"/>
            <w:tcBorders>
              <w:top w:val="single" w:color="auto" w:sz="4" w:space="0"/>
              <w:left w:val="single" w:color="auto" w:sz="4" w:space="0"/>
              <w:bottom w:val="single" w:color="auto" w:sz="4" w:space="0"/>
              <w:right w:val="single" w:color="auto" w:sz="4" w:space="0"/>
            </w:tcBorders>
            <w:hideMark/>
          </w:tcPr>
          <w:p w:rsidR="00FA4D6F" w:rsidRDefault="00FA4D6F" w14:paraId="7299DD11" w14:textId="77777777">
            <w:pPr>
              <w:jc w:val="center"/>
            </w:pPr>
            <w:r>
              <w:t>ACH</w:t>
            </w:r>
          </w:p>
        </w:tc>
        <w:tc>
          <w:tcPr>
            <w:tcW w:w="1455" w:type="dxa"/>
            <w:tcBorders>
              <w:top w:val="single" w:color="auto" w:sz="4" w:space="0"/>
              <w:left w:val="single" w:color="auto" w:sz="4" w:space="0"/>
              <w:bottom w:val="single" w:color="auto" w:sz="4" w:space="0"/>
              <w:right w:val="single" w:color="auto" w:sz="4" w:space="0"/>
            </w:tcBorders>
            <w:hideMark/>
          </w:tcPr>
          <w:p w:rsidR="00FA4D6F" w:rsidRDefault="00FA4D6F" w14:paraId="13C2CD5D" w14:textId="77777777">
            <w:pPr>
              <w:jc w:val="center"/>
            </w:pPr>
            <w:r>
              <w:t>Creditor Bank</w:t>
            </w:r>
          </w:p>
        </w:tc>
        <w:tc>
          <w:tcPr>
            <w:tcW w:w="1294" w:type="dxa"/>
            <w:tcBorders>
              <w:top w:val="single" w:color="auto" w:sz="4" w:space="0"/>
              <w:left w:val="single" w:color="auto" w:sz="4" w:space="0"/>
              <w:bottom w:val="single" w:color="auto" w:sz="4" w:space="0"/>
              <w:right w:val="single" w:color="auto" w:sz="4" w:space="0"/>
            </w:tcBorders>
            <w:hideMark/>
          </w:tcPr>
          <w:p w:rsidR="00FA4D6F" w:rsidRDefault="00FA4D6F" w14:paraId="334D29C0" w14:textId="77777777">
            <w:pPr>
              <w:jc w:val="center"/>
            </w:pPr>
            <w:r>
              <w:t>00:30</w:t>
            </w:r>
          </w:p>
        </w:tc>
        <w:tc>
          <w:tcPr>
            <w:tcW w:w="1198" w:type="dxa"/>
            <w:tcBorders>
              <w:top w:val="single" w:color="auto" w:sz="4" w:space="0"/>
              <w:left w:val="single" w:color="auto" w:sz="4" w:space="0"/>
              <w:bottom w:val="single" w:color="auto" w:sz="4" w:space="0"/>
              <w:right w:val="single" w:color="auto" w:sz="4" w:space="0"/>
            </w:tcBorders>
            <w:hideMark/>
          </w:tcPr>
          <w:p w:rsidR="00FA4D6F" w:rsidRDefault="00FA4D6F" w14:paraId="324770BC" w14:textId="77777777">
            <w:pPr>
              <w:jc w:val="center"/>
            </w:pPr>
            <w:r>
              <w:t>23:30</w:t>
            </w:r>
          </w:p>
        </w:tc>
        <w:tc>
          <w:tcPr>
            <w:tcW w:w="1006" w:type="dxa"/>
            <w:tcBorders>
              <w:top w:val="single" w:color="auto" w:sz="4" w:space="0"/>
              <w:left w:val="single" w:color="auto" w:sz="4" w:space="0"/>
              <w:bottom w:val="single" w:color="auto" w:sz="4" w:space="0"/>
              <w:right w:val="single" w:color="auto" w:sz="4" w:space="0"/>
            </w:tcBorders>
          </w:tcPr>
          <w:p w:rsidR="00FA4D6F" w:rsidRDefault="00FA4D6F" w14:paraId="79BCA8CC" w14:textId="77777777"/>
        </w:tc>
      </w:tr>
    </w:tbl>
    <w:p w:rsidR="00FA4D6F" w:rsidP="00FA4D6F" w:rsidRDefault="00FA4D6F" w14:paraId="239EC4D1" w14:textId="77777777">
      <w:pPr>
        <w:rPr>
          <w:b/>
        </w:rPr>
      </w:pPr>
    </w:p>
    <w:p w:rsidR="00FA4D6F" w:rsidP="00FA4D6F" w:rsidRDefault="00FA4D6F" w14:paraId="1CF15E32" w14:textId="77777777">
      <w:pPr>
        <w:rPr>
          <w:b/>
        </w:rPr>
      </w:pPr>
      <w:r>
        <w:rPr>
          <w:b/>
        </w:rPr>
        <w:t>Mandates</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94"/>
        <w:gridCol w:w="1329"/>
        <w:gridCol w:w="1511"/>
        <w:gridCol w:w="1432"/>
        <w:gridCol w:w="1223"/>
        <w:gridCol w:w="1132"/>
        <w:gridCol w:w="995"/>
      </w:tblGrid>
      <w:tr w:rsidR="00FA4D6F" w:rsidTr="00FA4D6F" w14:paraId="58CB5C4E" w14:textId="77777777">
        <w:trPr>
          <w:tblHeader/>
        </w:trPr>
        <w:tc>
          <w:tcPr>
            <w:tcW w:w="1426"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72B75697" w14:textId="77777777">
            <w:pPr>
              <w:jc w:val="center"/>
            </w:pPr>
            <w:r>
              <w:t>Message</w:t>
            </w:r>
          </w:p>
        </w:tc>
        <w:tc>
          <w:tcPr>
            <w:tcW w:w="1367"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7E81C20F" w14:textId="77777777">
            <w:pPr>
              <w:jc w:val="center"/>
            </w:pPr>
            <w:r>
              <w:t>Service Code</w:t>
            </w:r>
          </w:p>
        </w:tc>
        <w:tc>
          <w:tcPr>
            <w:tcW w:w="1536"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52FEA62B" w14:textId="77777777">
            <w:pPr>
              <w:jc w:val="center"/>
            </w:pPr>
            <w:r>
              <w:t>Originating</w:t>
            </w:r>
          </w:p>
        </w:tc>
        <w:tc>
          <w:tcPr>
            <w:tcW w:w="1462"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0E39AF0B" w14:textId="77777777">
            <w:pPr>
              <w:jc w:val="center"/>
            </w:pPr>
            <w:r>
              <w:t>Receiving</w:t>
            </w:r>
          </w:p>
        </w:tc>
        <w:tc>
          <w:tcPr>
            <w:tcW w:w="1264"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55FCF04B" w14:textId="77777777">
            <w:pPr>
              <w:jc w:val="center"/>
            </w:pPr>
            <w:r>
              <w:t>Start Time</w:t>
            </w:r>
          </w:p>
        </w:tc>
        <w:tc>
          <w:tcPr>
            <w:tcW w:w="1166"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639B4908" w14:textId="77777777">
            <w:pPr>
              <w:jc w:val="center"/>
            </w:pPr>
            <w:r>
              <w:t>End Time</w:t>
            </w:r>
          </w:p>
        </w:tc>
        <w:tc>
          <w:tcPr>
            <w:tcW w:w="1021" w:type="dxa"/>
            <w:tcBorders>
              <w:top w:val="single" w:color="auto" w:sz="4" w:space="0"/>
              <w:left w:val="single" w:color="auto" w:sz="4" w:space="0"/>
              <w:bottom w:val="single" w:color="auto" w:sz="4" w:space="0"/>
              <w:right w:val="single" w:color="auto" w:sz="4" w:space="0"/>
            </w:tcBorders>
            <w:shd w:val="clear" w:color="auto" w:fill="BFBFBF"/>
            <w:hideMark/>
          </w:tcPr>
          <w:p w:rsidR="00FA4D6F" w:rsidRDefault="00FA4D6F" w14:paraId="574DA54D" w14:textId="77777777">
            <w:pPr>
              <w:jc w:val="center"/>
            </w:pPr>
            <w:r>
              <w:t>Extra</w:t>
            </w:r>
          </w:p>
        </w:tc>
      </w:tr>
      <w:tr w:rsidR="00FA4D6F" w:rsidTr="00FA4D6F" w14:paraId="06145F06" w14:textId="77777777">
        <w:tc>
          <w:tcPr>
            <w:tcW w:w="1426" w:type="dxa"/>
            <w:tcBorders>
              <w:top w:val="single" w:color="auto" w:sz="4" w:space="0"/>
              <w:left w:val="single" w:color="auto" w:sz="4" w:space="0"/>
              <w:bottom w:val="single" w:color="auto" w:sz="4" w:space="0"/>
              <w:right w:val="single" w:color="auto" w:sz="4" w:space="0"/>
            </w:tcBorders>
            <w:hideMark/>
          </w:tcPr>
          <w:p w:rsidR="00FA4D6F" w:rsidRDefault="00FA4D6F" w14:paraId="0CA0F44E" w14:textId="77777777">
            <w:pPr>
              <w:jc w:val="center"/>
              <w:rPr>
                <w:b/>
              </w:rPr>
            </w:pPr>
            <w:r>
              <w:t>Pain.009</w:t>
            </w:r>
          </w:p>
        </w:tc>
        <w:tc>
          <w:tcPr>
            <w:tcW w:w="1367" w:type="dxa"/>
            <w:tcBorders>
              <w:top w:val="single" w:color="auto" w:sz="4" w:space="0"/>
              <w:left w:val="single" w:color="auto" w:sz="4" w:space="0"/>
              <w:bottom w:val="single" w:color="auto" w:sz="4" w:space="0"/>
              <w:right w:val="single" w:color="auto" w:sz="4" w:space="0"/>
            </w:tcBorders>
            <w:hideMark/>
          </w:tcPr>
          <w:p w:rsidR="00FA4D6F" w:rsidRDefault="00FA4D6F" w14:paraId="15C91141" w14:textId="77777777">
            <w:pPr>
              <w:jc w:val="center"/>
            </w:pPr>
            <w:r>
              <w:t>MANIN</w:t>
            </w:r>
          </w:p>
        </w:tc>
        <w:tc>
          <w:tcPr>
            <w:tcW w:w="1536" w:type="dxa"/>
            <w:tcBorders>
              <w:top w:val="single" w:color="auto" w:sz="4" w:space="0"/>
              <w:left w:val="single" w:color="auto" w:sz="4" w:space="0"/>
              <w:bottom w:val="single" w:color="auto" w:sz="4" w:space="0"/>
              <w:right w:val="single" w:color="auto" w:sz="4" w:space="0"/>
            </w:tcBorders>
            <w:hideMark/>
          </w:tcPr>
          <w:p w:rsidR="00FA4D6F" w:rsidRDefault="00FA4D6F" w14:paraId="5DA7B7F0" w14:textId="77777777">
            <w:pPr>
              <w:jc w:val="center"/>
            </w:pPr>
            <w:r>
              <w:t>Creditor Bank</w:t>
            </w:r>
          </w:p>
        </w:tc>
        <w:tc>
          <w:tcPr>
            <w:tcW w:w="1462" w:type="dxa"/>
            <w:tcBorders>
              <w:top w:val="single" w:color="auto" w:sz="4" w:space="0"/>
              <w:left w:val="single" w:color="auto" w:sz="4" w:space="0"/>
              <w:bottom w:val="single" w:color="auto" w:sz="4" w:space="0"/>
              <w:right w:val="single" w:color="auto" w:sz="4" w:space="0"/>
            </w:tcBorders>
            <w:hideMark/>
          </w:tcPr>
          <w:p w:rsidR="00FA4D6F" w:rsidRDefault="00FA4D6F" w14:paraId="06485D6A" w14:textId="77777777">
            <w:pPr>
              <w:jc w:val="center"/>
            </w:pPr>
            <w:r>
              <w:t>ACH</w:t>
            </w:r>
          </w:p>
        </w:tc>
        <w:tc>
          <w:tcPr>
            <w:tcW w:w="1264" w:type="dxa"/>
            <w:tcBorders>
              <w:top w:val="single" w:color="auto" w:sz="4" w:space="0"/>
              <w:left w:val="single" w:color="auto" w:sz="4" w:space="0"/>
              <w:bottom w:val="single" w:color="auto" w:sz="4" w:space="0"/>
              <w:right w:val="single" w:color="auto" w:sz="4" w:space="0"/>
            </w:tcBorders>
            <w:hideMark/>
          </w:tcPr>
          <w:p w:rsidR="00FA4D6F" w:rsidRDefault="00FA4D6F" w14:paraId="21345C37" w14:textId="77777777">
            <w:pPr>
              <w:jc w:val="center"/>
            </w:pPr>
            <w:r>
              <w:t>00:30</w:t>
            </w:r>
          </w:p>
        </w:tc>
        <w:tc>
          <w:tcPr>
            <w:tcW w:w="1166" w:type="dxa"/>
            <w:tcBorders>
              <w:top w:val="single" w:color="auto" w:sz="4" w:space="0"/>
              <w:left w:val="single" w:color="auto" w:sz="4" w:space="0"/>
              <w:bottom w:val="single" w:color="auto" w:sz="4" w:space="0"/>
              <w:right w:val="single" w:color="auto" w:sz="4" w:space="0"/>
            </w:tcBorders>
            <w:hideMark/>
          </w:tcPr>
          <w:p w:rsidR="00FA4D6F" w:rsidRDefault="00FA4D6F" w14:paraId="70C26000" w14:textId="77777777">
            <w:pPr>
              <w:jc w:val="center"/>
            </w:pPr>
            <w:r>
              <w:t>23:30</w:t>
            </w:r>
          </w:p>
        </w:tc>
        <w:tc>
          <w:tcPr>
            <w:tcW w:w="1021" w:type="dxa"/>
            <w:tcBorders>
              <w:top w:val="single" w:color="auto" w:sz="4" w:space="0"/>
              <w:left w:val="single" w:color="auto" w:sz="4" w:space="0"/>
              <w:bottom w:val="single" w:color="auto" w:sz="4" w:space="0"/>
              <w:right w:val="single" w:color="auto" w:sz="4" w:space="0"/>
            </w:tcBorders>
          </w:tcPr>
          <w:p w:rsidR="00FA4D6F" w:rsidRDefault="00FA4D6F" w14:paraId="6BE9DEC7" w14:textId="77777777">
            <w:pPr>
              <w:jc w:val="center"/>
            </w:pPr>
          </w:p>
        </w:tc>
      </w:tr>
      <w:tr w:rsidR="00FA4D6F" w:rsidTr="00FA4D6F" w14:paraId="3B6B2DF5" w14:textId="77777777">
        <w:tc>
          <w:tcPr>
            <w:tcW w:w="1426" w:type="dxa"/>
            <w:tcBorders>
              <w:top w:val="single" w:color="auto" w:sz="4" w:space="0"/>
              <w:left w:val="single" w:color="auto" w:sz="4" w:space="0"/>
              <w:bottom w:val="single" w:color="auto" w:sz="4" w:space="0"/>
              <w:right w:val="single" w:color="auto" w:sz="4" w:space="0"/>
            </w:tcBorders>
            <w:hideMark/>
          </w:tcPr>
          <w:p w:rsidR="00FA4D6F" w:rsidRDefault="00FA4D6F" w14:paraId="568E1DDA" w14:textId="77777777">
            <w:pPr>
              <w:jc w:val="center"/>
              <w:rPr>
                <w:b/>
              </w:rPr>
            </w:pPr>
            <w:r>
              <w:t>Pain.009</w:t>
            </w:r>
          </w:p>
        </w:tc>
        <w:tc>
          <w:tcPr>
            <w:tcW w:w="1367" w:type="dxa"/>
            <w:tcBorders>
              <w:top w:val="single" w:color="auto" w:sz="4" w:space="0"/>
              <w:left w:val="single" w:color="auto" w:sz="4" w:space="0"/>
              <w:bottom w:val="single" w:color="auto" w:sz="4" w:space="0"/>
              <w:right w:val="single" w:color="auto" w:sz="4" w:space="0"/>
            </w:tcBorders>
            <w:hideMark/>
          </w:tcPr>
          <w:p w:rsidR="00FA4D6F" w:rsidRDefault="00FA4D6F" w14:paraId="251C28A3" w14:textId="77777777">
            <w:pPr>
              <w:jc w:val="center"/>
            </w:pPr>
            <w:r>
              <w:t>MANIN</w:t>
            </w:r>
          </w:p>
        </w:tc>
        <w:tc>
          <w:tcPr>
            <w:tcW w:w="1536" w:type="dxa"/>
            <w:tcBorders>
              <w:top w:val="single" w:color="auto" w:sz="4" w:space="0"/>
              <w:left w:val="single" w:color="auto" w:sz="4" w:space="0"/>
              <w:bottom w:val="single" w:color="auto" w:sz="4" w:space="0"/>
              <w:right w:val="single" w:color="auto" w:sz="4" w:space="0"/>
            </w:tcBorders>
            <w:hideMark/>
          </w:tcPr>
          <w:p w:rsidR="00FA4D6F" w:rsidRDefault="00FA4D6F" w14:paraId="444FB308" w14:textId="77777777">
            <w:pPr>
              <w:jc w:val="center"/>
            </w:pPr>
            <w:r>
              <w:t>ACH</w:t>
            </w:r>
          </w:p>
        </w:tc>
        <w:tc>
          <w:tcPr>
            <w:tcW w:w="1462" w:type="dxa"/>
            <w:tcBorders>
              <w:top w:val="single" w:color="auto" w:sz="4" w:space="0"/>
              <w:left w:val="single" w:color="auto" w:sz="4" w:space="0"/>
              <w:bottom w:val="single" w:color="auto" w:sz="4" w:space="0"/>
              <w:right w:val="single" w:color="auto" w:sz="4" w:space="0"/>
            </w:tcBorders>
            <w:hideMark/>
          </w:tcPr>
          <w:p w:rsidR="00FA4D6F" w:rsidRDefault="00FA4D6F" w14:paraId="40940E20" w14:textId="77777777">
            <w:pPr>
              <w:jc w:val="center"/>
            </w:pPr>
            <w:r>
              <w:t>Debtor Bank</w:t>
            </w:r>
          </w:p>
        </w:tc>
        <w:tc>
          <w:tcPr>
            <w:tcW w:w="1264" w:type="dxa"/>
            <w:tcBorders>
              <w:top w:val="single" w:color="auto" w:sz="4" w:space="0"/>
              <w:left w:val="single" w:color="auto" w:sz="4" w:space="0"/>
              <w:bottom w:val="single" w:color="auto" w:sz="4" w:space="0"/>
              <w:right w:val="single" w:color="auto" w:sz="4" w:space="0"/>
            </w:tcBorders>
            <w:hideMark/>
          </w:tcPr>
          <w:p w:rsidR="00FA4D6F" w:rsidRDefault="00FA4D6F" w14:paraId="0AEEC1C3" w14:textId="77777777">
            <w:pPr>
              <w:jc w:val="center"/>
            </w:pPr>
            <w:r>
              <w:t>0:30</w:t>
            </w:r>
          </w:p>
        </w:tc>
        <w:tc>
          <w:tcPr>
            <w:tcW w:w="1166" w:type="dxa"/>
            <w:tcBorders>
              <w:top w:val="single" w:color="auto" w:sz="4" w:space="0"/>
              <w:left w:val="single" w:color="auto" w:sz="4" w:space="0"/>
              <w:bottom w:val="single" w:color="auto" w:sz="4" w:space="0"/>
              <w:right w:val="single" w:color="auto" w:sz="4" w:space="0"/>
            </w:tcBorders>
            <w:hideMark/>
          </w:tcPr>
          <w:p w:rsidR="00FA4D6F" w:rsidRDefault="00FA4D6F" w14:paraId="048C0B0B" w14:textId="77777777">
            <w:pPr>
              <w:jc w:val="center"/>
            </w:pPr>
            <w:r>
              <w:t>23:30</w:t>
            </w:r>
          </w:p>
        </w:tc>
        <w:tc>
          <w:tcPr>
            <w:tcW w:w="1021" w:type="dxa"/>
            <w:tcBorders>
              <w:top w:val="single" w:color="auto" w:sz="4" w:space="0"/>
              <w:left w:val="single" w:color="auto" w:sz="4" w:space="0"/>
              <w:bottom w:val="single" w:color="auto" w:sz="4" w:space="0"/>
              <w:right w:val="single" w:color="auto" w:sz="4" w:space="0"/>
            </w:tcBorders>
          </w:tcPr>
          <w:p w:rsidR="00FA4D6F" w:rsidRDefault="00FA4D6F" w14:paraId="0B905720" w14:textId="77777777">
            <w:pPr>
              <w:jc w:val="center"/>
            </w:pPr>
          </w:p>
        </w:tc>
      </w:tr>
      <w:tr w:rsidR="00FA4D6F" w:rsidTr="00FA4D6F" w14:paraId="1B9FFF34" w14:textId="77777777">
        <w:tc>
          <w:tcPr>
            <w:tcW w:w="1426" w:type="dxa"/>
            <w:tcBorders>
              <w:top w:val="single" w:color="auto" w:sz="4" w:space="0"/>
              <w:left w:val="single" w:color="auto" w:sz="4" w:space="0"/>
              <w:bottom w:val="single" w:color="auto" w:sz="4" w:space="0"/>
              <w:right w:val="single" w:color="auto" w:sz="4" w:space="0"/>
            </w:tcBorders>
            <w:hideMark/>
          </w:tcPr>
          <w:p w:rsidR="00FA4D6F" w:rsidRDefault="00FA4D6F" w14:paraId="19CEE6D9" w14:textId="77777777">
            <w:pPr>
              <w:jc w:val="center"/>
              <w:rPr>
                <w:b/>
              </w:rPr>
            </w:pPr>
            <w:r>
              <w:t>Pain.012</w:t>
            </w:r>
          </w:p>
        </w:tc>
        <w:tc>
          <w:tcPr>
            <w:tcW w:w="1367" w:type="dxa"/>
            <w:tcBorders>
              <w:top w:val="single" w:color="auto" w:sz="4" w:space="0"/>
              <w:left w:val="single" w:color="auto" w:sz="4" w:space="0"/>
              <w:bottom w:val="single" w:color="auto" w:sz="4" w:space="0"/>
              <w:right w:val="single" w:color="auto" w:sz="4" w:space="0"/>
            </w:tcBorders>
            <w:hideMark/>
          </w:tcPr>
          <w:p w:rsidR="00FA4D6F" w:rsidRDefault="00FA4D6F" w14:paraId="317ADA51" w14:textId="77777777">
            <w:pPr>
              <w:jc w:val="center"/>
            </w:pPr>
            <w:r>
              <w:t>MANIR</w:t>
            </w:r>
          </w:p>
        </w:tc>
        <w:tc>
          <w:tcPr>
            <w:tcW w:w="1536" w:type="dxa"/>
            <w:tcBorders>
              <w:top w:val="single" w:color="auto" w:sz="4" w:space="0"/>
              <w:left w:val="single" w:color="auto" w:sz="4" w:space="0"/>
              <w:bottom w:val="single" w:color="auto" w:sz="4" w:space="0"/>
              <w:right w:val="single" w:color="auto" w:sz="4" w:space="0"/>
            </w:tcBorders>
            <w:hideMark/>
          </w:tcPr>
          <w:p w:rsidR="00FA4D6F" w:rsidRDefault="00FA4D6F" w14:paraId="511613D7" w14:textId="77777777">
            <w:pPr>
              <w:jc w:val="center"/>
            </w:pPr>
            <w:r>
              <w:t>Debtor Bank</w:t>
            </w:r>
          </w:p>
        </w:tc>
        <w:tc>
          <w:tcPr>
            <w:tcW w:w="1462" w:type="dxa"/>
            <w:tcBorders>
              <w:top w:val="single" w:color="auto" w:sz="4" w:space="0"/>
              <w:left w:val="single" w:color="auto" w:sz="4" w:space="0"/>
              <w:bottom w:val="single" w:color="auto" w:sz="4" w:space="0"/>
              <w:right w:val="single" w:color="auto" w:sz="4" w:space="0"/>
            </w:tcBorders>
            <w:hideMark/>
          </w:tcPr>
          <w:p w:rsidR="00FA4D6F" w:rsidRDefault="00FA4D6F" w14:paraId="570404B5" w14:textId="77777777">
            <w:pPr>
              <w:jc w:val="center"/>
            </w:pPr>
            <w:r>
              <w:t>ACH</w:t>
            </w:r>
          </w:p>
        </w:tc>
        <w:tc>
          <w:tcPr>
            <w:tcW w:w="1264" w:type="dxa"/>
            <w:tcBorders>
              <w:top w:val="single" w:color="auto" w:sz="4" w:space="0"/>
              <w:left w:val="single" w:color="auto" w:sz="4" w:space="0"/>
              <w:bottom w:val="single" w:color="auto" w:sz="4" w:space="0"/>
              <w:right w:val="single" w:color="auto" w:sz="4" w:space="0"/>
            </w:tcBorders>
            <w:hideMark/>
          </w:tcPr>
          <w:p w:rsidR="00FA4D6F" w:rsidRDefault="00FA4D6F" w14:paraId="50357948" w14:textId="77777777">
            <w:pPr>
              <w:jc w:val="center"/>
            </w:pPr>
            <w:r>
              <w:t>0:30</w:t>
            </w:r>
          </w:p>
        </w:tc>
        <w:tc>
          <w:tcPr>
            <w:tcW w:w="1166" w:type="dxa"/>
            <w:tcBorders>
              <w:top w:val="single" w:color="auto" w:sz="4" w:space="0"/>
              <w:left w:val="single" w:color="auto" w:sz="4" w:space="0"/>
              <w:bottom w:val="single" w:color="auto" w:sz="4" w:space="0"/>
              <w:right w:val="single" w:color="auto" w:sz="4" w:space="0"/>
            </w:tcBorders>
            <w:hideMark/>
          </w:tcPr>
          <w:p w:rsidR="00FA4D6F" w:rsidRDefault="00FA4D6F" w14:paraId="2E7A9DB8" w14:textId="77777777">
            <w:pPr>
              <w:jc w:val="center"/>
            </w:pPr>
            <w:r>
              <w:t>23:30</w:t>
            </w:r>
          </w:p>
        </w:tc>
        <w:tc>
          <w:tcPr>
            <w:tcW w:w="1021" w:type="dxa"/>
            <w:tcBorders>
              <w:top w:val="single" w:color="auto" w:sz="4" w:space="0"/>
              <w:left w:val="single" w:color="auto" w:sz="4" w:space="0"/>
              <w:bottom w:val="single" w:color="auto" w:sz="4" w:space="0"/>
              <w:right w:val="single" w:color="auto" w:sz="4" w:space="0"/>
            </w:tcBorders>
          </w:tcPr>
          <w:p w:rsidR="00FA4D6F" w:rsidRDefault="00FA4D6F" w14:paraId="3101582A" w14:textId="77777777">
            <w:pPr>
              <w:jc w:val="center"/>
            </w:pPr>
          </w:p>
        </w:tc>
      </w:tr>
      <w:tr w:rsidR="00FA4D6F" w:rsidTr="00FA4D6F" w14:paraId="1230FFD1" w14:textId="77777777">
        <w:tc>
          <w:tcPr>
            <w:tcW w:w="1426" w:type="dxa"/>
            <w:tcBorders>
              <w:top w:val="single" w:color="auto" w:sz="4" w:space="0"/>
              <w:left w:val="single" w:color="auto" w:sz="4" w:space="0"/>
              <w:bottom w:val="single" w:color="auto" w:sz="4" w:space="0"/>
              <w:right w:val="single" w:color="auto" w:sz="4" w:space="0"/>
            </w:tcBorders>
            <w:hideMark/>
          </w:tcPr>
          <w:p w:rsidR="00FA4D6F" w:rsidRDefault="00FA4D6F" w14:paraId="640E2D5A" w14:textId="77777777">
            <w:pPr>
              <w:jc w:val="center"/>
              <w:rPr>
                <w:b/>
              </w:rPr>
            </w:pPr>
            <w:r>
              <w:t>Pain.012</w:t>
            </w:r>
          </w:p>
        </w:tc>
        <w:tc>
          <w:tcPr>
            <w:tcW w:w="1367" w:type="dxa"/>
            <w:tcBorders>
              <w:top w:val="single" w:color="auto" w:sz="4" w:space="0"/>
              <w:left w:val="single" w:color="auto" w:sz="4" w:space="0"/>
              <w:bottom w:val="single" w:color="auto" w:sz="4" w:space="0"/>
              <w:right w:val="single" w:color="auto" w:sz="4" w:space="0"/>
            </w:tcBorders>
            <w:hideMark/>
          </w:tcPr>
          <w:p w:rsidR="00FA4D6F" w:rsidRDefault="00FA4D6F" w14:paraId="0EEED022" w14:textId="77777777">
            <w:pPr>
              <w:jc w:val="center"/>
            </w:pPr>
            <w:r>
              <w:t>MANIR</w:t>
            </w:r>
          </w:p>
        </w:tc>
        <w:tc>
          <w:tcPr>
            <w:tcW w:w="1536" w:type="dxa"/>
            <w:tcBorders>
              <w:top w:val="single" w:color="auto" w:sz="4" w:space="0"/>
              <w:left w:val="single" w:color="auto" w:sz="4" w:space="0"/>
              <w:bottom w:val="single" w:color="auto" w:sz="4" w:space="0"/>
              <w:right w:val="single" w:color="auto" w:sz="4" w:space="0"/>
            </w:tcBorders>
            <w:hideMark/>
          </w:tcPr>
          <w:p w:rsidR="00FA4D6F" w:rsidRDefault="00FA4D6F" w14:paraId="7AB3542E" w14:textId="77777777">
            <w:pPr>
              <w:jc w:val="center"/>
            </w:pPr>
            <w:r>
              <w:t>ACH</w:t>
            </w:r>
          </w:p>
        </w:tc>
        <w:tc>
          <w:tcPr>
            <w:tcW w:w="1462" w:type="dxa"/>
            <w:tcBorders>
              <w:top w:val="single" w:color="auto" w:sz="4" w:space="0"/>
              <w:left w:val="single" w:color="auto" w:sz="4" w:space="0"/>
              <w:bottom w:val="single" w:color="auto" w:sz="4" w:space="0"/>
              <w:right w:val="single" w:color="auto" w:sz="4" w:space="0"/>
            </w:tcBorders>
            <w:hideMark/>
          </w:tcPr>
          <w:p w:rsidR="00FA4D6F" w:rsidRDefault="00FA4D6F" w14:paraId="4CB172E1" w14:textId="77777777">
            <w:pPr>
              <w:jc w:val="center"/>
            </w:pPr>
            <w:r>
              <w:t>Creditor Bank</w:t>
            </w:r>
          </w:p>
        </w:tc>
        <w:tc>
          <w:tcPr>
            <w:tcW w:w="1264" w:type="dxa"/>
            <w:tcBorders>
              <w:top w:val="single" w:color="auto" w:sz="4" w:space="0"/>
              <w:left w:val="single" w:color="auto" w:sz="4" w:space="0"/>
              <w:bottom w:val="single" w:color="auto" w:sz="4" w:space="0"/>
              <w:right w:val="single" w:color="auto" w:sz="4" w:space="0"/>
            </w:tcBorders>
            <w:hideMark/>
          </w:tcPr>
          <w:p w:rsidR="00FA4D6F" w:rsidRDefault="00FA4D6F" w14:paraId="4E90F97B" w14:textId="77777777">
            <w:pPr>
              <w:jc w:val="center"/>
            </w:pPr>
            <w:r>
              <w:t>00:30</w:t>
            </w:r>
          </w:p>
        </w:tc>
        <w:tc>
          <w:tcPr>
            <w:tcW w:w="1166" w:type="dxa"/>
            <w:tcBorders>
              <w:top w:val="single" w:color="auto" w:sz="4" w:space="0"/>
              <w:left w:val="single" w:color="auto" w:sz="4" w:space="0"/>
              <w:bottom w:val="single" w:color="auto" w:sz="4" w:space="0"/>
              <w:right w:val="single" w:color="auto" w:sz="4" w:space="0"/>
            </w:tcBorders>
            <w:hideMark/>
          </w:tcPr>
          <w:p w:rsidR="00FA4D6F" w:rsidRDefault="00FA4D6F" w14:paraId="2ABFB20F" w14:textId="77777777">
            <w:pPr>
              <w:jc w:val="center"/>
            </w:pPr>
            <w:r>
              <w:t>23:30</w:t>
            </w:r>
          </w:p>
        </w:tc>
        <w:tc>
          <w:tcPr>
            <w:tcW w:w="1021" w:type="dxa"/>
            <w:tcBorders>
              <w:top w:val="single" w:color="auto" w:sz="4" w:space="0"/>
              <w:left w:val="single" w:color="auto" w:sz="4" w:space="0"/>
              <w:bottom w:val="single" w:color="auto" w:sz="4" w:space="0"/>
              <w:right w:val="single" w:color="auto" w:sz="4" w:space="0"/>
            </w:tcBorders>
          </w:tcPr>
          <w:p w:rsidR="00FA4D6F" w:rsidRDefault="00FA4D6F" w14:paraId="171EC324" w14:textId="77777777">
            <w:pPr>
              <w:jc w:val="center"/>
            </w:pPr>
          </w:p>
        </w:tc>
      </w:tr>
      <w:tr w:rsidR="00FA4D6F" w:rsidTr="00FA4D6F" w14:paraId="5ADA8CAB" w14:textId="77777777">
        <w:tc>
          <w:tcPr>
            <w:tcW w:w="1426" w:type="dxa"/>
            <w:tcBorders>
              <w:top w:val="single" w:color="auto" w:sz="4" w:space="0"/>
              <w:left w:val="single" w:color="auto" w:sz="4" w:space="0"/>
              <w:bottom w:val="single" w:color="auto" w:sz="4" w:space="0"/>
              <w:right w:val="single" w:color="auto" w:sz="4" w:space="0"/>
            </w:tcBorders>
            <w:hideMark/>
          </w:tcPr>
          <w:p w:rsidR="00FA4D6F" w:rsidRDefault="00FA4D6F" w14:paraId="7CD2B031" w14:textId="77777777">
            <w:pPr>
              <w:jc w:val="center"/>
              <w:rPr>
                <w:b/>
              </w:rPr>
            </w:pPr>
            <w:r>
              <w:t>Pacs.002</w:t>
            </w:r>
          </w:p>
        </w:tc>
        <w:tc>
          <w:tcPr>
            <w:tcW w:w="1367" w:type="dxa"/>
            <w:tcBorders>
              <w:top w:val="single" w:color="auto" w:sz="4" w:space="0"/>
              <w:left w:val="single" w:color="auto" w:sz="4" w:space="0"/>
              <w:bottom w:val="single" w:color="auto" w:sz="4" w:space="0"/>
              <w:right w:val="single" w:color="auto" w:sz="4" w:space="0"/>
            </w:tcBorders>
            <w:hideMark/>
          </w:tcPr>
          <w:p w:rsidR="00FA4D6F" w:rsidRDefault="00FA4D6F" w14:paraId="39BE3BA4" w14:textId="77777777">
            <w:pPr>
              <w:jc w:val="center"/>
            </w:pPr>
            <w:r>
              <w:t>STMVF</w:t>
            </w:r>
          </w:p>
        </w:tc>
        <w:tc>
          <w:tcPr>
            <w:tcW w:w="1536" w:type="dxa"/>
            <w:tcBorders>
              <w:top w:val="single" w:color="auto" w:sz="4" w:space="0"/>
              <w:left w:val="single" w:color="auto" w:sz="4" w:space="0"/>
              <w:bottom w:val="single" w:color="auto" w:sz="4" w:space="0"/>
              <w:right w:val="single" w:color="auto" w:sz="4" w:space="0"/>
            </w:tcBorders>
            <w:hideMark/>
          </w:tcPr>
          <w:p w:rsidR="00FA4D6F" w:rsidRDefault="00FA4D6F" w14:paraId="5202D586" w14:textId="77777777">
            <w:pPr>
              <w:jc w:val="center"/>
            </w:pPr>
            <w:r>
              <w:t>ACH</w:t>
            </w:r>
          </w:p>
        </w:tc>
        <w:tc>
          <w:tcPr>
            <w:tcW w:w="1462" w:type="dxa"/>
            <w:tcBorders>
              <w:top w:val="single" w:color="auto" w:sz="4" w:space="0"/>
              <w:left w:val="single" w:color="auto" w:sz="4" w:space="0"/>
              <w:bottom w:val="single" w:color="auto" w:sz="4" w:space="0"/>
              <w:right w:val="single" w:color="auto" w:sz="4" w:space="0"/>
            </w:tcBorders>
            <w:hideMark/>
          </w:tcPr>
          <w:p w:rsidR="00FA4D6F" w:rsidRDefault="00FA4D6F" w14:paraId="51C65271" w14:textId="77777777">
            <w:pPr>
              <w:jc w:val="center"/>
            </w:pPr>
            <w:r>
              <w:t>Creditor Bank</w:t>
            </w:r>
          </w:p>
        </w:tc>
        <w:tc>
          <w:tcPr>
            <w:tcW w:w="1264" w:type="dxa"/>
            <w:tcBorders>
              <w:top w:val="single" w:color="auto" w:sz="4" w:space="0"/>
              <w:left w:val="single" w:color="auto" w:sz="4" w:space="0"/>
              <w:bottom w:val="single" w:color="auto" w:sz="4" w:space="0"/>
              <w:right w:val="single" w:color="auto" w:sz="4" w:space="0"/>
            </w:tcBorders>
            <w:hideMark/>
          </w:tcPr>
          <w:p w:rsidR="00FA4D6F" w:rsidRDefault="00FA4D6F" w14:paraId="40558DF2" w14:textId="77777777">
            <w:pPr>
              <w:jc w:val="center"/>
            </w:pPr>
            <w:r>
              <w:t>00:30</w:t>
            </w:r>
          </w:p>
        </w:tc>
        <w:tc>
          <w:tcPr>
            <w:tcW w:w="1166" w:type="dxa"/>
            <w:tcBorders>
              <w:top w:val="single" w:color="auto" w:sz="4" w:space="0"/>
              <w:left w:val="single" w:color="auto" w:sz="4" w:space="0"/>
              <w:bottom w:val="single" w:color="auto" w:sz="4" w:space="0"/>
              <w:right w:val="single" w:color="auto" w:sz="4" w:space="0"/>
            </w:tcBorders>
            <w:hideMark/>
          </w:tcPr>
          <w:p w:rsidR="00FA4D6F" w:rsidRDefault="00FA4D6F" w14:paraId="2D334F09" w14:textId="77777777">
            <w:pPr>
              <w:jc w:val="center"/>
            </w:pPr>
            <w:r>
              <w:t>23:30</w:t>
            </w:r>
          </w:p>
        </w:tc>
        <w:tc>
          <w:tcPr>
            <w:tcW w:w="1021" w:type="dxa"/>
            <w:tcBorders>
              <w:top w:val="single" w:color="auto" w:sz="4" w:space="0"/>
              <w:left w:val="single" w:color="auto" w:sz="4" w:space="0"/>
              <w:bottom w:val="single" w:color="auto" w:sz="4" w:space="0"/>
              <w:right w:val="single" w:color="auto" w:sz="4" w:space="0"/>
            </w:tcBorders>
          </w:tcPr>
          <w:p w:rsidR="00FA4D6F" w:rsidRDefault="00FA4D6F" w14:paraId="246BE91C" w14:textId="77777777">
            <w:pPr>
              <w:jc w:val="center"/>
            </w:pPr>
          </w:p>
        </w:tc>
      </w:tr>
      <w:tr w:rsidR="00FA4D6F" w:rsidTr="00FA4D6F" w14:paraId="55FA435D" w14:textId="77777777">
        <w:tc>
          <w:tcPr>
            <w:tcW w:w="1426" w:type="dxa"/>
            <w:tcBorders>
              <w:top w:val="single" w:color="auto" w:sz="4" w:space="0"/>
              <w:left w:val="single" w:color="auto" w:sz="4" w:space="0"/>
              <w:bottom w:val="single" w:color="auto" w:sz="4" w:space="0"/>
              <w:right w:val="single" w:color="auto" w:sz="4" w:space="0"/>
            </w:tcBorders>
            <w:hideMark/>
          </w:tcPr>
          <w:p w:rsidR="00FA4D6F" w:rsidRDefault="00FA4D6F" w14:paraId="0D53707D" w14:textId="77777777">
            <w:pPr>
              <w:jc w:val="center"/>
              <w:rPr>
                <w:b/>
              </w:rPr>
            </w:pPr>
            <w:r>
              <w:t>Pacs.002</w:t>
            </w:r>
          </w:p>
        </w:tc>
        <w:tc>
          <w:tcPr>
            <w:tcW w:w="1367" w:type="dxa"/>
            <w:tcBorders>
              <w:top w:val="single" w:color="auto" w:sz="4" w:space="0"/>
              <w:left w:val="single" w:color="auto" w:sz="4" w:space="0"/>
              <w:bottom w:val="single" w:color="auto" w:sz="4" w:space="0"/>
              <w:right w:val="single" w:color="auto" w:sz="4" w:space="0"/>
            </w:tcBorders>
            <w:hideMark/>
          </w:tcPr>
          <w:p w:rsidR="00FA4D6F" w:rsidRDefault="00FA4D6F" w14:paraId="550F2242" w14:textId="77777777">
            <w:pPr>
              <w:jc w:val="center"/>
            </w:pPr>
            <w:r>
              <w:t>STAVF</w:t>
            </w:r>
          </w:p>
        </w:tc>
        <w:tc>
          <w:tcPr>
            <w:tcW w:w="1536" w:type="dxa"/>
            <w:tcBorders>
              <w:top w:val="single" w:color="auto" w:sz="4" w:space="0"/>
              <w:left w:val="single" w:color="auto" w:sz="4" w:space="0"/>
              <w:bottom w:val="single" w:color="auto" w:sz="4" w:space="0"/>
              <w:right w:val="single" w:color="auto" w:sz="4" w:space="0"/>
            </w:tcBorders>
            <w:hideMark/>
          </w:tcPr>
          <w:p w:rsidR="00FA4D6F" w:rsidRDefault="00FA4D6F" w14:paraId="40A21651" w14:textId="77777777">
            <w:pPr>
              <w:jc w:val="center"/>
            </w:pPr>
            <w:r>
              <w:t>ACH</w:t>
            </w:r>
          </w:p>
        </w:tc>
        <w:tc>
          <w:tcPr>
            <w:tcW w:w="1462" w:type="dxa"/>
            <w:tcBorders>
              <w:top w:val="single" w:color="auto" w:sz="4" w:space="0"/>
              <w:left w:val="single" w:color="auto" w:sz="4" w:space="0"/>
              <w:bottom w:val="single" w:color="auto" w:sz="4" w:space="0"/>
              <w:right w:val="single" w:color="auto" w:sz="4" w:space="0"/>
            </w:tcBorders>
            <w:hideMark/>
          </w:tcPr>
          <w:p w:rsidR="00FA4D6F" w:rsidRDefault="00FA4D6F" w14:paraId="253F0130" w14:textId="77777777">
            <w:pPr>
              <w:jc w:val="center"/>
            </w:pPr>
            <w:r>
              <w:t>Debtor Bank</w:t>
            </w:r>
          </w:p>
        </w:tc>
        <w:tc>
          <w:tcPr>
            <w:tcW w:w="1264" w:type="dxa"/>
            <w:tcBorders>
              <w:top w:val="single" w:color="auto" w:sz="4" w:space="0"/>
              <w:left w:val="single" w:color="auto" w:sz="4" w:space="0"/>
              <w:bottom w:val="single" w:color="auto" w:sz="4" w:space="0"/>
              <w:right w:val="single" w:color="auto" w:sz="4" w:space="0"/>
            </w:tcBorders>
            <w:hideMark/>
          </w:tcPr>
          <w:p w:rsidR="00FA4D6F" w:rsidRDefault="00FA4D6F" w14:paraId="7D1D4728" w14:textId="77777777">
            <w:pPr>
              <w:jc w:val="center"/>
            </w:pPr>
            <w:r>
              <w:t>00:30</w:t>
            </w:r>
          </w:p>
        </w:tc>
        <w:tc>
          <w:tcPr>
            <w:tcW w:w="1166" w:type="dxa"/>
            <w:tcBorders>
              <w:top w:val="single" w:color="auto" w:sz="4" w:space="0"/>
              <w:left w:val="single" w:color="auto" w:sz="4" w:space="0"/>
              <w:bottom w:val="single" w:color="auto" w:sz="4" w:space="0"/>
              <w:right w:val="single" w:color="auto" w:sz="4" w:space="0"/>
            </w:tcBorders>
            <w:hideMark/>
          </w:tcPr>
          <w:p w:rsidR="00FA4D6F" w:rsidRDefault="00FA4D6F" w14:paraId="673FB6A0" w14:textId="77777777">
            <w:pPr>
              <w:jc w:val="center"/>
            </w:pPr>
            <w:r>
              <w:t>23:30</w:t>
            </w:r>
          </w:p>
        </w:tc>
        <w:tc>
          <w:tcPr>
            <w:tcW w:w="1021" w:type="dxa"/>
            <w:tcBorders>
              <w:top w:val="single" w:color="auto" w:sz="4" w:space="0"/>
              <w:left w:val="single" w:color="auto" w:sz="4" w:space="0"/>
              <w:bottom w:val="single" w:color="auto" w:sz="4" w:space="0"/>
              <w:right w:val="single" w:color="auto" w:sz="4" w:space="0"/>
            </w:tcBorders>
          </w:tcPr>
          <w:p w:rsidR="00FA4D6F" w:rsidRDefault="00FA4D6F" w14:paraId="124E03F3" w14:textId="77777777">
            <w:pPr>
              <w:jc w:val="center"/>
            </w:pPr>
          </w:p>
        </w:tc>
      </w:tr>
    </w:tbl>
    <w:p w:rsidR="00503EF9" w:rsidP="00E92BA0" w:rsidRDefault="00503EF9" w14:paraId="6785B428" w14:textId="77777777">
      <w:pPr>
        <w:rPr>
          <w:b/>
          <w:noProof/>
          <w:lang w:eastAsia="en-ZA"/>
        </w:rPr>
      </w:pPr>
    </w:p>
    <w:p w:rsidR="00503EF9" w:rsidP="00E92BA0" w:rsidRDefault="00503EF9" w14:paraId="0F5D5879" w14:textId="77777777">
      <w:pPr>
        <w:rPr>
          <w:b/>
          <w:noProof/>
          <w:lang w:eastAsia="en-ZA"/>
        </w:rPr>
      </w:pPr>
    </w:p>
    <w:p w:rsidR="00FE3965" w:rsidP="00E92BA0" w:rsidRDefault="00FE3965" w14:paraId="0B17C9B1" w14:textId="77777777">
      <w:pPr>
        <w:pStyle w:val="CommentText"/>
        <w:pBdr>
          <w:top w:val="single" w:color="auto" w:sz="12" w:space="1"/>
          <w:left w:val="single" w:color="auto" w:sz="12" w:space="4"/>
          <w:bottom w:val="single" w:color="auto" w:sz="12" w:space="1"/>
          <w:right w:val="single" w:color="auto" w:sz="12" w:space="4"/>
        </w:pBdr>
        <w:rPr>
          <w:sz w:val="22"/>
          <w:szCs w:val="22"/>
        </w:rPr>
      </w:pPr>
      <w:r>
        <w:rPr>
          <w:sz w:val="22"/>
          <w:szCs w:val="22"/>
        </w:rPr>
        <w:t xml:space="preserve">IMPORTANT </w:t>
      </w:r>
      <w:r w:rsidR="00FC5351">
        <w:rPr>
          <w:sz w:val="22"/>
          <w:szCs w:val="22"/>
        </w:rPr>
        <w:t>NOTE:</w:t>
      </w:r>
      <w:r>
        <w:rPr>
          <w:sz w:val="22"/>
          <w:szCs w:val="22"/>
        </w:rPr>
        <w:t xml:space="preserve"> Card Switch</w:t>
      </w:r>
    </w:p>
    <w:p w:rsidR="00FE3965" w:rsidP="00E92BA0" w:rsidRDefault="00FE3965" w14:paraId="2AA13377" w14:textId="77777777">
      <w:pPr>
        <w:pStyle w:val="CommentText"/>
        <w:pBdr>
          <w:top w:val="single" w:color="auto" w:sz="12" w:space="1"/>
          <w:left w:val="single" w:color="auto" w:sz="12" w:space="4"/>
          <w:bottom w:val="single" w:color="auto" w:sz="12" w:space="1"/>
          <w:right w:val="single" w:color="auto" w:sz="12" w:space="4"/>
        </w:pBdr>
        <w:rPr>
          <w:sz w:val="22"/>
          <w:szCs w:val="22"/>
        </w:rPr>
      </w:pPr>
    </w:p>
    <w:p w:rsidR="00FE3965" w:rsidP="00E92BA0" w:rsidRDefault="00FE3965" w14:paraId="05401D7F" w14:textId="77777777">
      <w:pPr>
        <w:pStyle w:val="CommentText"/>
        <w:pBdr>
          <w:top w:val="single" w:color="auto" w:sz="12" w:space="1"/>
          <w:left w:val="single" w:color="auto" w:sz="12" w:space="4"/>
          <w:bottom w:val="single" w:color="auto" w:sz="12" w:space="1"/>
          <w:right w:val="single" w:color="auto" w:sz="12" w:space="4"/>
        </w:pBdr>
        <w:rPr>
          <w:b/>
          <w:sz w:val="22"/>
          <w:szCs w:val="22"/>
        </w:rPr>
      </w:pPr>
      <w:r>
        <w:rPr>
          <w:sz w:val="22"/>
          <w:szCs w:val="22"/>
        </w:rPr>
        <w:t>Even though the card switch is available 24 hours, the mandate functionality will operate as per above processing windows.</w:t>
      </w:r>
    </w:p>
    <w:p w:rsidR="00065C6A" w:rsidRDefault="00065C6A" w14:paraId="67A81A46" w14:textId="7790405E">
      <w:pPr>
        <w:rPr>
          <w:b/>
        </w:rPr>
      </w:pPr>
      <w:r>
        <w:rPr>
          <w:b/>
        </w:rPr>
        <w:br w:type="page"/>
      </w:r>
    </w:p>
    <w:p w:rsidR="00065C6A" w:rsidP="00065C6A" w:rsidRDefault="00065C6A" w14:paraId="40C52673" w14:textId="3495F2CC">
      <w:pPr>
        <w:rPr>
          <w:b/>
        </w:rPr>
      </w:pPr>
      <w:r>
        <w:rPr>
          <w:b/>
        </w:rPr>
        <w:t>TT3 Timout Sessings</w:t>
      </w:r>
    </w:p>
    <w:p w:rsidR="00065C6A" w:rsidP="00E92BA0" w:rsidRDefault="00065C6A" w14:paraId="5463FCBB" w14:textId="6660E02B">
      <w:pPr>
        <w:rPr>
          <w:b/>
        </w:rPr>
      </w:pPr>
    </w:p>
    <w:p w:rsidR="00065C6A" w:rsidP="00065C6A" w:rsidRDefault="00065C6A" w14:paraId="6729BFDE" w14:textId="77777777">
      <w:r>
        <w:t>The following time-out settings shall apply to the sets of real-time message flows for the initiating, receiving and responding parties and the ACH. A set of message flows is defined as the pair of messages that make up the initial request and immediate relevant response.</w:t>
      </w:r>
    </w:p>
    <w:p w:rsidR="00065C6A" w:rsidP="00E92BA0" w:rsidRDefault="00065C6A" w14:paraId="3516F91F" w14:textId="4D5FD814">
      <w:pPr>
        <w:rPr>
          <w:b/>
        </w:rPr>
      </w:pPr>
    </w:p>
    <w:p w:rsidR="00065C6A" w:rsidP="00E92BA0" w:rsidRDefault="00065C6A" w14:paraId="70F14B7B" w14:textId="77777777">
      <w:pPr>
        <w:rPr>
          <w:b/>
        </w:rPr>
      </w:pPr>
    </w:p>
    <w:tbl>
      <w:tblPr>
        <w:tblW w:w="5000" w:type="pct"/>
        <w:tblLook w:val="04A0" w:firstRow="1" w:lastRow="0" w:firstColumn="1" w:lastColumn="0" w:noHBand="0" w:noVBand="1"/>
      </w:tblPr>
      <w:tblGrid>
        <w:gridCol w:w="1782"/>
        <w:gridCol w:w="1154"/>
        <w:gridCol w:w="1155"/>
        <w:gridCol w:w="1157"/>
        <w:gridCol w:w="1350"/>
        <w:gridCol w:w="769"/>
        <w:gridCol w:w="1659"/>
      </w:tblGrid>
      <w:tr w:rsidR="00F95CC3" w:rsidTr="00065C6A" w14:paraId="0DA78D7A" w14:textId="77777777">
        <w:trPr>
          <w:trHeight w:val="288"/>
        </w:trPr>
        <w:tc>
          <w:tcPr>
            <w:tcW w:w="987" w:type="pct"/>
            <w:noWrap/>
            <w:vAlign w:val="bottom"/>
            <w:hideMark/>
          </w:tcPr>
          <w:p w:rsidR="00F95CC3" w:rsidRDefault="00F95CC3" w14:paraId="4FB31256" w14:textId="77777777">
            <w:pPr>
              <w:rPr>
                <w:rFonts w:eastAsia="Times New Roman" w:cs="Calibri"/>
                <w:b/>
                <w:bCs/>
                <w:color w:val="000000"/>
                <w:sz w:val="16"/>
                <w:szCs w:val="16"/>
                <w:lang w:eastAsia="en-ZA"/>
              </w:rPr>
            </w:pPr>
            <w:r>
              <w:rPr>
                <w:rFonts w:eastAsia="Times New Roman" w:cs="Calibri"/>
                <w:b/>
                <w:bCs/>
                <w:color w:val="000000"/>
                <w:sz w:val="16"/>
                <w:szCs w:val="16"/>
                <w:lang w:eastAsia="en-ZA"/>
              </w:rPr>
              <w:t>TT3</w:t>
            </w:r>
          </w:p>
        </w:tc>
        <w:tc>
          <w:tcPr>
            <w:tcW w:w="639" w:type="pct"/>
            <w:noWrap/>
            <w:vAlign w:val="bottom"/>
            <w:hideMark/>
          </w:tcPr>
          <w:p w:rsidR="00F95CC3" w:rsidRDefault="00F95CC3" w14:paraId="23D36042" w14:textId="77777777">
            <w:pPr>
              <w:rPr>
                <w:rFonts w:eastAsia="Times New Roman" w:cs="Calibri"/>
                <w:b/>
                <w:bCs/>
                <w:color w:val="000000"/>
                <w:sz w:val="16"/>
                <w:szCs w:val="16"/>
                <w:lang w:eastAsia="en-ZA"/>
              </w:rPr>
            </w:pPr>
          </w:p>
        </w:tc>
        <w:tc>
          <w:tcPr>
            <w:tcW w:w="640" w:type="pct"/>
            <w:noWrap/>
            <w:vAlign w:val="bottom"/>
            <w:hideMark/>
          </w:tcPr>
          <w:p w:rsidR="00F95CC3" w:rsidRDefault="00F95CC3" w14:paraId="7F2096D8" w14:textId="77777777">
            <w:pPr>
              <w:rPr>
                <w:rFonts w:cs="Calibri"/>
                <w:sz w:val="20"/>
                <w:szCs w:val="20"/>
                <w:lang w:eastAsia="en-ZA"/>
              </w:rPr>
            </w:pPr>
          </w:p>
        </w:tc>
        <w:tc>
          <w:tcPr>
            <w:tcW w:w="641" w:type="pct"/>
            <w:noWrap/>
            <w:vAlign w:val="bottom"/>
            <w:hideMark/>
          </w:tcPr>
          <w:p w:rsidR="00F95CC3" w:rsidRDefault="00F95CC3" w14:paraId="2047D8A1" w14:textId="77777777">
            <w:pPr>
              <w:rPr>
                <w:rFonts w:cs="Calibri"/>
                <w:sz w:val="20"/>
                <w:szCs w:val="20"/>
                <w:lang w:eastAsia="en-ZA"/>
              </w:rPr>
            </w:pPr>
          </w:p>
        </w:tc>
        <w:tc>
          <w:tcPr>
            <w:tcW w:w="748" w:type="pct"/>
            <w:noWrap/>
            <w:vAlign w:val="bottom"/>
            <w:hideMark/>
          </w:tcPr>
          <w:p w:rsidR="00F95CC3" w:rsidRDefault="00F95CC3" w14:paraId="7F4E4B36" w14:textId="77777777">
            <w:pPr>
              <w:rPr>
                <w:rFonts w:cs="Calibri"/>
                <w:sz w:val="20"/>
                <w:szCs w:val="20"/>
                <w:lang w:eastAsia="en-ZA"/>
              </w:rPr>
            </w:pPr>
          </w:p>
        </w:tc>
        <w:tc>
          <w:tcPr>
            <w:tcW w:w="426" w:type="pct"/>
            <w:noWrap/>
            <w:vAlign w:val="bottom"/>
            <w:hideMark/>
          </w:tcPr>
          <w:p w:rsidR="00F95CC3" w:rsidRDefault="00F95CC3" w14:paraId="79A855B1" w14:textId="77777777">
            <w:pPr>
              <w:rPr>
                <w:rFonts w:cs="Calibri"/>
                <w:sz w:val="20"/>
                <w:szCs w:val="20"/>
                <w:lang w:eastAsia="en-ZA"/>
              </w:rPr>
            </w:pPr>
          </w:p>
        </w:tc>
        <w:tc>
          <w:tcPr>
            <w:tcW w:w="920" w:type="pct"/>
            <w:vAlign w:val="bottom"/>
            <w:hideMark/>
          </w:tcPr>
          <w:p w:rsidR="00F95CC3" w:rsidRDefault="00F95CC3" w14:paraId="49EC69E7" w14:textId="77777777">
            <w:pPr>
              <w:rPr>
                <w:rFonts w:cs="Calibri"/>
                <w:sz w:val="20"/>
                <w:szCs w:val="20"/>
                <w:lang w:eastAsia="en-ZA"/>
              </w:rPr>
            </w:pPr>
          </w:p>
        </w:tc>
      </w:tr>
      <w:tr w:rsidR="00F95CC3" w:rsidTr="00065C6A" w14:paraId="175497AE" w14:textId="77777777">
        <w:trPr>
          <w:trHeight w:val="288"/>
        </w:trPr>
        <w:tc>
          <w:tcPr>
            <w:tcW w:w="2266" w:type="pct"/>
            <w:gridSpan w:val="3"/>
            <w:tcBorders>
              <w:top w:val="single" w:color="auto" w:sz="4" w:space="0"/>
              <w:left w:val="single" w:color="auto" w:sz="4" w:space="0"/>
              <w:bottom w:val="single" w:color="auto" w:sz="4" w:space="0"/>
              <w:right w:val="single" w:color="auto" w:sz="4" w:space="0"/>
            </w:tcBorders>
            <w:shd w:val="clear" w:color="auto" w:fill="A6A6A6" w:themeFill="background1" w:themeFillShade="A6"/>
            <w:noWrap/>
            <w:vAlign w:val="center"/>
            <w:hideMark/>
          </w:tcPr>
          <w:p w:rsidRPr="00065C6A" w:rsidR="00F95CC3" w:rsidRDefault="00F95CC3" w14:paraId="6FEB2A87" w14:textId="77777777">
            <w:pPr>
              <w:jc w:val="center"/>
              <w:rPr>
                <w:rFonts w:eastAsia="Times New Roman" w:cs="Calibri"/>
                <w:b/>
                <w:bCs/>
                <w:sz w:val="16"/>
                <w:szCs w:val="16"/>
                <w:lang w:eastAsia="en-ZA"/>
              </w:rPr>
            </w:pPr>
            <w:r w:rsidRPr="00065C6A">
              <w:rPr>
                <w:rFonts w:eastAsia="Times New Roman" w:cs="Calibri"/>
                <w:b/>
                <w:bCs/>
                <w:sz w:val="16"/>
                <w:szCs w:val="16"/>
                <w:lang w:eastAsia="en-ZA"/>
              </w:rPr>
              <w:t> </w:t>
            </w:r>
          </w:p>
        </w:tc>
        <w:tc>
          <w:tcPr>
            <w:tcW w:w="1814" w:type="pct"/>
            <w:gridSpan w:val="3"/>
            <w:tcBorders>
              <w:top w:val="single" w:color="auto" w:sz="4" w:space="0"/>
              <w:left w:val="nil"/>
              <w:bottom w:val="single" w:color="auto" w:sz="4" w:space="0"/>
              <w:right w:val="single" w:color="auto" w:sz="4" w:space="0"/>
            </w:tcBorders>
            <w:shd w:val="clear" w:color="auto" w:fill="A6A6A6" w:themeFill="background1" w:themeFillShade="A6"/>
            <w:noWrap/>
            <w:vAlign w:val="center"/>
            <w:hideMark/>
          </w:tcPr>
          <w:p w:rsidRPr="00065C6A" w:rsidR="00F95CC3" w:rsidRDefault="00F95CC3" w14:paraId="2BCB7980" w14:textId="77777777">
            <w:pPr>
              <w:jc w:val="center"/>
              <w:rPr>
                <w:rFonts w:eastAsia="Times New Roman" w:cs="Calibri"/>
                <w:b/>
                <w:bCs/>
                <w:sz w:val="16"/>
                <w:szCs w:val="16"/>
                <w:lang w:eastAsia="en-ZA"/>
              </w:rPr>
            </w:pPr>
            <w:r w:rsidRPr="00065C6A">
              <w:rPr>
                <w:rFonts w:eastAsia="Times New Roman" w:cs="Calibri"/>
                <w:b/>
                <w:bCs/>
                <w:sz w:val="16"/>
                <w:szCs w:val="16"/>
                <w:lang w:eastAsia="en-ZA"/>
              </w:rPr>
              <w:t>Time Out Setting (s)</w:t>
            </w:r>
          </w:p>
        </w:tc>
        <w:tc>
          <w:tcPr>
            <w:tcW w:w="920" w:type="pct"/>
            <w:vMerge w:val="restart"/>
            <w:tcBorders>
              <w:top w:val="single" w:color="auto" w:sz="4" w:space="0"/>
              <w:left w:val="single" w:color="auto" w:sz="4" w:space="0"/>
              <w:bottom w:val="single" w:color="auto" w:sz="4" w:space="0"/>
              <w:right w:val="single" w:color="auto" w:sz="4" w:space="0"/>
            </w:tcBorders>
            <w:shd w:val="clear" w:color="auto" w:fill="A6A6A6" w:themeFill="background1" w:themeFillShade="A6"/>
            <w:hideMark/>
          </w:tcPr>
          <w:p w:rsidRPr="00065C6A" w:rsidR="00F95CC3" w:rsidRDefault="00F95CC3" w14:paraId="3800F21A" w14:textId="77777777">
            <w:pPr>
              <w:jc w:val="center"/>
              <w:rPr>
                <w:rFonts w:eastAsia="Times New Roman" w:cs="Calibri"/>
                <w:b/>
                <w:bCs/>
                <w:sz w:val="16"/>
                <w:szCs w:val="16"/>
                <w:lang w:eastAsia="en-ZA"/>
              </w:rPr>
            </w:pPr>
            <w:r w:rsidRPr="00065C6A">
              <w:rPr>
                <w:rFonts w:eastAsia="Times New Roman" w:cs="Calibri"/>
                <w:b/>
                <w:bCs/>
                <w:sz w:val="16"/>
                <w:szCs w:val="16"/>
                <w:lang w:eastAsia="en-ZA"/>
              </w:rPr>
              <w:t>Note</w:t>
            </w:r>
          </w:p>
        </w:tc>
      </w:tr>
      <w:tr w:rsidR="00F95CC3" w:rsidTr="00065C6A" w14:paraId="5D38E0D8" w14:textId="77777777">
        <w:trPr>
          <w:trHeight w:val="420"/>
        </w:trPr>
        <w:tc>
          <w:tcPr>
            <w:tcW w:w="987" w:type="pct"/>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Pr="00065C6A" w:rsidR="00F95CC3" w:rsidRDefault="00F95CC3" w14:paraId="234BA596" w14:textId="77777777">
            <w:pPr>
              <w:rPr>
                <w:rFonts w:eastAsia="Times New Roman" w:cs="Calibri"/>
                <w:b/>
                <w:bCs/>
                <w:sz w:val="16"/>
                <w:szCs w:val="16"/>
                <w:lang w:eastAsia="en-ZA"/>
              </w:rPr>
            </w:pPr>
            <w:r w:rsidRPr="00065C6A">
              <w:rPr>
                <w:rFonts w:eastAsia="Times New Roman" w:cs="Calibri"/>
                <w:b/>
                <w:bCs/>
                <w:sz w:val="16"/>
                <w:szCs w:val="16"/>
                <w:lang w:eastAsia="en-ZA"/>
              </w:rPr>
              <w:t>Debtor Authorization Required Code</w:t>
            </w:r>
          </w:p>
        </w:tc>
        <w:tc>
          <w:tcPr>
            <w:tcW w:w="639" w:type="pct"/>
            <w:tcBorders>
              <w:top w:val="nil"/>
              <w:left w:val="nil"/>
              <w:bottom w:val="single" w:color="auto" w:sz="4" w:space="0"/>
              <w:right w:val="single" w:color="auto" w:sz="4" w:space="0"/>
            </w:tcBorders>
            <w:shd w:val="clear" w:color="auto" w:fill="D9D9D9" w:themeFill="background1" w:themeFillShade="D9"/>
            <w:vAlign w:val="center"/>
            <w:hideMark/>
          </w:tcPr>
          <w:p w:rsidRPr="00065C6A" w:rsidR="00F95CC3" w:rsidRDefault="00F95CC3" w14:paraId="281C27E3" w14:textId="77777777">
            <w:pPr>
              <w:rPr>
                <w:rFonts w:eastAsia="Times New Roman" w:cs="Calibri"/>
                <w:b/>
                <w:bCs/>
                <w:sz w:val="16"/>
                <w:szCs w:val="16"/>
                <w:lang w:eastAsia="en-ZA"/>
              </w:rPr>
            </w:pPr>
            <w:r w:rsidRPr="00065C6A">
              <w:rPr>
                <w:rFonts w:eastAsia="Times New Roman" w:cs="Calibri"/>
                <w:b/>
                <w:bCs/>
                <w:sz w:val="16"/>
                <w:szCs w:val="16"/>
                <w:lang w:eastAsia="en-ZA"/>
              </w:rPr>
              <w:t>Initiating Service</w:t>
            </w:r>
          </w:p>
        </w:tc>
        <w:tc>
          <w:tcPr>
            <w:tcW w:w="640" w:type="pct"/>
            <w:tcBorders>
              <w:top w:val="nil"/>
              <w:left w:val="nil"/>
              <w:bottom w:val="single" w:color="auto" w:sz="4" w:space="0"/>
              <w:right w:val="single" w:color="auto" w:sz="4" w:space="0"/>
            </w:tcBorders>
            <w:shd w:val="clear" w:color="auto" w:fill="D9D9D9" w:themeFill="background1" w:themeFillShade="D9"/>
            <w:vAlign w:val="center"/>
            <w:hideMark/>
          </w:tcPr>
          <w:p w:rsidRPr="00065C6A" w:rsidR="00F95CC3" w:rsidRDefault="00F95CC3" w14:paraId="5B32F260" w14:textId="77777777">
            <w:pPr>
              <w:rPr>
                <w:rFonts w:eastAsia="Times New Roman" w:cs="Calibri"/>
                <w:b/>
                <w:bCs/>
                <w:sz w:val="16"/>
                <w:szCs w:val="16"/>
                <w:lang w:eastAsia="en-ZA"/>
              </w:rPr>
            </w:pPr>
            <w:r w:rsidRPr="00065C6A">
              <w:rPr>
                <w:rFonts w:eastAsia="Times New Roman" w:cs="Calibri"/>
                <w:b/>
                <w:bCs/>
                <w:sz w:val="16"/>
                <w:szCs w:val="16"/>
                <w:lang w:eastAsia="en-ZA"/>
              </w:rPr>
              <w:t>Response Service</w:t>
            </w:r>
          </w:p>
        </w:tc>
        <w:tc>
          <w:tcPr>
            <w:tcW w:w="641" w:type="pct"/>
            <w:tcBorders>
              <w:top w:val="nil"/>
              <w:left w:val="nil"/>
              <w:bottom w:val="single" w:color="auto" w:sz="4" w:space="0"/>
              <w:right w:val="single" w:color="auto" w:sz="4" w:space="0"/>
            </w:tcBorders>
            <w:shd w:val="clear" w:color="auto" w:fill="D9D9D9" w:themeFill="background1" w:themeFillShade="D9"/>
            <w:vAlign w:val="center"/>
            <w:hideMark/>
          </w:tcPr>
          <w:p w:rsidRPr="00065C6A" w:rsidR="00F95CC3" w:rsidRDefault="00F95CC3" w14:paraId="4C892E95" w14:textId="77777777">
            <w:pPr>
              <w:rPr>
                <w:rFonts w:eastAsia="Times New Roman" w:cs="Calibri"/>
                <w:b/>
                <w:bCs/>
                <w:sz w:val="16"/>
                <w:szCs w:val="16"/>
                <w:lang w:eastAsia="en-ZA"/>
              </w:rPr>
            </w:pPr>
            <w:r w:rsidRPr="00065C6A">
              <w:rPr>
                <w:rFonts w:eastAsia="Times New Roman" w:cs="Calibri"/>
                <w:b/>
                <w:bCs/>
                <w:sz w:val="16"/>
                <w:szCs w:val="16"/>
                <w:lang w:eastAsia="en-ZA"/>
              </w:rPr>
              <w:t>Initiation Party</w:t>
            </w:r>
          </w:p>
        </w:tc>
        <w:tc>
          <w:tcPr>
            <w:tcW w:w="748" w:type="pct"/>
            <w:tcBorders>
              <w:top w:val="nil"/>
              <w:left w:val="nil"/>
              <w:bottom w:val="single" w:color="auto" w:sz="4" w:space="0"/>
              <w:right w:val="single" w:color="auto" w:sz="4" w:space="0"/>
            </w:tcBorders>
            <w:shd w:val="clear" w:color="auto" w:fill="D9D9D9" w:themeFill="background1" w:themeFillShade="D9"/>
            <w:vAlign w:val="center"/>
            <w:hideMark/>
          </w:tcPr>
          <w:p w:rsidRPr="00065C6A" w:rsidR="00F95CC3" w:rsidRDefault="00F95CC3" w14:paraId="45CCDE93" w14:textId="77777777">
            <w:pPr>
              <w:rPr>
                <w:rFonts w:eastAsia="Times New Roman" w:cs="Calibri"/>
                <w:b/>
                <w:bCs/>
                <w:sz w:val="16"/>
                <w:szCs w:val="16"/>
                <w:lang w:eastAsia="en-ZA"/>
              </w:rPr>
            </w:pPr>
            <w:r w:rsidRPr="00065C6A">
              <w:rPr>
                <w:rFonts w:eastAsia="Times New Roman" w:cs="Calibri"/>
                <w:b/>
                <w:bCs/>
                <w:sz w:val="16"/>
                <w:szCs w:val="16"/>
                <w:lang w:eastAsia="en-ZA"/>
              </w:rPr>
              <w:t>Receiving and Responding Party</w:t>
            </w:r>
          </w:p>
        </w:tc>
        <w:tc>
          <w:tcPr>
            <w:tcW w:w="426" w:type="pct"/>
            <w:tcBorders>
              <w:top w:val="nil"/>
              <w:left w:val="nil"/>
              <w:bottom w:val="single" w:color="auto" w:sz="4" w:space="0"/>
              <w:right w:val="single" w:color="auto" w:sz="4" w:space="0"/>
            </w:tcBorders>
            <w:shd w:val="clear" w:color="auto" w:fill="D9D9D9" w:themeFill="background1" w:themeFillShade="D9"/>
            <w:vAlign w:val="center"/>
            <w:hideMark/>
          </w:tcPr>
          <w:p w:rsidRPr="00065C6A" w:rsidR="00F95CC3" w:rsidRDefault="00F95CC3" w14:paraId="5F837C13" w14:textId="77777777">
            <w:pPr>
              <w:rPr>
                <w:rFonts w:eastAsia="Times New Roman" w:cs="Calibri"/>
                <w:b/>
                <w:bCs/>
                <w:sz w:val="16"/>
                <w:szCs w:val="16"/>
                <w:lang w:eastAsia="en-ZA"/>
              </w:rPr>
            </w:pPr>
            <w:r w:rsidRPr="00065C6A">
              <w:rPr>
                <w:rFonts w:eastAsia="Times New Roman" w:cs="Calibri"/>
                <w:b/>
                <w:bCs/>
                <w:sz w:val="16"/>
                <w:szCs w:val="16"/>
                <w:lang w:eastAsia="en-ZA"/>
              </w:rPr>
              <w:t>ACH</w:t>
            </w:r>
          </w:p>
        </w:tc>
        <w:tc>
          <w:tcPr>
            <w:tcW w:w="920" w:type="pct"/>
            <w:vMerge/>
            <w:tcBorders>
              <w:top w:val="single" w:color="auto" w:sz="4" w:space="0"/>
              <w:left w:val="single" w:color="auto" w:sz="4" w:space="0"/>
              <w:bottom w:val="single" w:color="auto" w:sz="4" w:space="0"/>
              <w:right w:val="single" w:color="auto" w:sz="4" w:space="0"/>
            </w:tcBorders>
            <w:vAlign w:val="center"/>
            <w:hideMark/>
          </w:tcPr>
          <w:p w:rsidR="00F95CC3" w:rsidRDefault="00F95CC3" w14:paraId="523BDA77" w14:textId="77777777">
            <w:pPr>
              <w:rPr>
                <w:rFonts w:eastAsia="Times New Roman" w:cs="Calibri"/>
                <w:b/>
                <w:bCs/>
                <w:color w:val="FFFFFF"/>
                <w:sz w:val="16"/>
                <w:szCs w:val="16"/>
                <w:lang w:eastAsia="en-ZA"/>
              </w:rPr>
            </w:pPr>
          </w:p>
        </w:tc>
      </w:tr>
      <w:tr w:rsidR="00F95CC3" w:rsidTr="00065C6A" w14:paraId="297EBE60" w14:textId="77777777">
        <w:trPr>
          <w:trHeight w:val="288"/>
        </w:trPr>
        <w:tc>
          <w:tcPr>
            <w:tcW w:w="987" w:type="pct"/>
            <w:tcBorders>
              <w:top w:val="nil"/>
              <w:left w:val="single" w:color="auto" w:sz="4" w:space="0"/>
              <w:bottom w:val="single" w:color="auto" w:sz="4" w:space="0"/>
              <w:right w:val="single" w:color="auto" w:sz="4" w:space="0"/>
            </w:tcBorders>
            <w:vAlign w:val="center"/>
            <w:hideMark/>
          </w:tcPr>
          <w:p w:rsidR="00F95CC3" w:rsidRDefault="00F95CC3" w14:paraId="6A16A199" w14:textId="77777777">
            <w:pPr>
              <w:rPr>
                <w:rFonts w:eastAsia="Times New Roman" w:cs="Calibri"/>
                <w:color w:val="000000"/>
                <w:sz w:val="16"/>
                <w:szCs w:val="16"/>
                <w:lang w:eastAsia="en-ZA"/>
              </w:rPr>
            </w:pPr>
            <w:r>
              <w:rPr>
                <w:rFonts w:eastAsia="Times New Roman" w:cs="Calibri"/>
                <w:color w:val="000000"/>
                <w:sz w:val="16"/>
                <w:szCs w:val="16"/>
                <w:lang w:eastAsia="en-ZA"/>
              </w:rPr>
              <w:t>228</w:t>
            </w:r>
          </w:p>
        </w:tc>
        <w:tc>
          <w:tcPr>
            <w:tcW w:w="639" w:type="pct"/>
            <w:tcBorders>
              <w:top w:val="nil"/>
              <w:left w:val="nil"/>
              <w:bottom w:val="single" w:color="auto" w:sz="4" w:space="0"/>
              <w:right w:val="single" w:color="auto" w:sz="4" w:space="0"/>
            </w:tcBorders>
            <w:noWrap/>
            <w:vAlign w:val="center"/>
            <w:hideMark/>
          </w:tcPr>
          <w:p w:rsidR="00F95CC3" w:rsidRDefault="00F95CC3" w14:paraId="01425057" w14:textId="77777777">
            <w:pPr>
              <w:rPr>
                <w:rFonts w:eastAsia="Times New Roman" w:cs="Calibri"/>
                <w:color w:val="000000"/>
                <w:sz w:val="16"/>
                <w:szCs w:val="16"/>
                <w:lang w:eastAsia="en-ZA"/>
              </w:rPr>
            </w:pPr>
            <w:r>
              <w:rPr>
                <w:rFonts w:eastAsia="Times New Roman" w:cs="Calibri"/>
                <w:color w:val="000000"/>
                <w:sz w:val="16"/>
                <w:szCs w:val="16"/>
                <w:lang w:eastAsia="en-ZA"/>
              </w:rPr>
              <w:t>MANIN</w:t>
            </w:r>
          </w:p>
        </w:tc>
        <w:tc>
          <w:tcPr>
            <w:tcW w:w="640" w:type="pct"/>
            <w:tcBorders>
              <w:top w:val="nil"/>
              <w:left w:val="nil"/>
              <w:bottom w:val="single" w:color="auto" w:sz="4" w:space="0"/>
              <w:right w:val="single" w:color="auto" w:sz="4" w:space="0"/>
            </w:tcBorders>
            <w:noWrap/>
            <w:vAlign w:val="center"/>
            <w:hideMark/>
          </w:tcPr>
          <w:p w:rsidR="00F95CC3" w:rsidRDefault="00F95CC3" w14:paraId="6810C057" w14:textId="77777777">
            <w:pPr>
              <w:rPr>
                <w:rFonts w:eastAsia="Times New Roman" w:cs="Calibri"/>
                <w:color w:val="000000"/>
                <w:sz w:val="16"/>
                <w:szCs w:val="16"/>
                <w:lang w:eastAsia="en-ZA"/>
              </w:rPr>
            </w:pPr>
            <w:r>
              <w:rPr>
                <w:rFonts w:eastAsia="Times New Roman" w:cs="Calibri"/>
                <w:color w:val="000000"/>
                <w:sz w:val="16"/>
                <w:szCs w:val="16"/>
                <w:lang w:eastAsia="en-ZA"/>
              </w:rPr>
              <w:t>MANIR</w:t>
            </w:r>
          </w:p>
        </w:tc>
        <w:tc>
          <w:tcPr>
            <w:tcW w:w="641" w:type="pct"/>
            <w:tcBorders>
              <w:top w:val="nil"/>
              <w:left w:val="nil"/>
              <w:bottom w:val="single" w:color="auto" w:sz="4" w:space="0"/>
              <w:right w:val="single" w:color="auto" w:sz="4" w:space="0"/>
            </w:tcBorders>
            <w:noWrap/>
            <w:vAlign w:val="center"/>
            <w:hideMark/>
          </w:tcPr>
          <w:p w:rsidR="00F95CC3" w:rsidRDefault="00F95CC3" w14:paraId="65AFC649"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F95CC3" w:rsidRDefault="00F95CC3" w14:paraId="2356CD6A"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F95CC3" w:rsidRDefault="00F95CC3" w14:paraId="54132EC1"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140</w:t>
            </w:r>
          </w:p>
        </w:tc>
        <w:tc>
          <w:tcPr>
            <w:tcW w:w="920" w:type="pct"/>
            <w:tcBorders>
              <w:top w:val="nil"/>
              <w:left w:val="nil"/>
              <w:bottom w:val="single" w:color="auto" w:sz="4" w:space="0"/>
              <w:right w:val="single" w:color="auto" w:sz="4" w:space="0"/>
            </w:tcBorders>
            <w:vAlign w:val="center"/>
            <w:hideMark/>
          </w:tcPr>
          <w:p w:rsidR="00F95CC3" w:rsidRDefault="00F95CC3" w14:paraId="7EF57462" w14:textId="77777777">
            <w:pPr>
              <w:rPr>
                <w:rFonts w:eastAsia="Times New Roman" w:cs="Calibri"/>
                <w:color w:val="000000"/>
                <w:sz w:val="16"/>
                <w:szCs w:val="16"/>
                <w:lang w:eastAsia="en-ZA"/>
              </w:rPr>
            </w:pPr>
            <w:r>
              <w:rPr>
                <w:rFonts w:eastAsia="Times New Roman" w:cs="Calibri"/>
                <w:color w:val="000000"/>
                <w:sz w:val="16"/>
                <w:szCs w:val="16"/>
                <w:lang w:eastAsia="en-ZA"/>
              </w:rPr>
              <w:t>The debtor bank must send back the pacs.002 response within 50s.</w:t>
            </w:r>
          </w:p>
        </w:tc>
      </w:tr>
      <w:tr w:rsidR="00F95CC3" w:rsidTr="00065C6A" w14:paraId="3168BBB9" w14:textId="77777777">
        <w:trPr>
          <w:trHeight w:val="420"/>
        </w:trPr>
        <w:tc>
          <w:tcPr>
            <w:tcW w:w="987" w:type="pct"/>
            <w:tcBorders>
              <w:top w:val="nil"/>
              <w:left w:val="single" w:color="auto" w:sz="4" w:space="0"/>
              <w:bottom w:val="single" w:color="auto" w:sz="4" w:space="0"/>
              <w:right w:val="single" w:color="auto" w:sz="4" w:space="0"/>
            </w:tcBorders>
            <w:vAlign w:val="center"/>
            <w:hideMark/>
          </w:tcPr>
          <w:p w:rsidR="00F95CC3" w:rsidRDefault="00F95CC3" w14:paraId="7E5A3C91" w14:textId="77777777">
            <w:pPr>
              <w:rPr>
                <w:rFonts w:eastAsia="Times New Roman" w:cs="Calibri"/>
                <w:color w:val="000000"/>
                <w:sz w:val="16"/>
                <w:szCs w:val="16"/>
                <w:lang w:eastAsia="en-ZA"/>
              </w:rPr>
            </w:pPr>
            <w:r>
              <w:rPr>
                <w:rFonts w:eastAsia="Times New Roman" w:cs="Calibri"/>
                <w:color w:val="000000"/>
                <w:sz w:val="16"/>
                <w:szCs w:val="16"/>
                <w:lang w:eastAsia="en-ZA"/>
              </w:rPr>
              <w:t>228</w:t>
            </w:r>
          </w:p>
        </w:tc>
        <w:tc>
          <w:tcPr>
            <w:tcW w:w="639" w:type="pct"/>
            <w:tcBorders>
              <w:top w:val="nil"/>
              <w:left w:val="nil"/>
              <w:bottom w:val="single" w:color="auto" w:sz="4" w:space="0"/>
              <w:right w:val="single" w:color="auto" w:sz="4" w:space="0"/>
            </w:tcBorders>
            <w:noWrap/>
            <w:vAlign w:val="center"/>
            <w:hideMark/>
          </w:tcPr>
          <w:p w:rsidR="00F95CC3" w:rsidRDefault="00F95CC3" w14:paraId="66D282C1" w14:textId="77777777">
            <w:pPr>
              <w:rPr>
                <w:rFonts w:eastAsia="Times New Roman" w:cs="Calibri"/>
                <w:color w:val="000000"/>
                <w:sz w:val="16"/>
                <w:szCs w:val="16"/>
                <w:lang w:eastAsia="en-ZA"/>
              </w:rPr>
            </w:pPr>
            <w:r>
              <w:rPr>
                <w:rFonts w:eastAsia="Times New Roman" w:cs="Calibri"/>
                <w:color w:val="000000"/>
                <w:sz w:val="16"/>
                <w:szCs w:val="16"/>
                <w:lang w:eastAsia="en-ZA"/>
              </w:rPr>
              <w:t>MANIN</w:t>
            </w:r>
          </w:p>
        </w:tc>
        <w:tc>
          <w:tcPr>
            <w:tcW w:w="640" w:type="pct"/>
            <w:tcBorders>
              <w:top w:val="nil"/>
              <w:left w:val="nil"/>
              <w:bottom w:val="single" w:color="auto" w:sz="4" w:space="0"/>
              <w:right w:val="single" w:color="auto" w:sz="4" w:space="0"/>
            </w:tcBorders>
            <w:noWrap/>
            <w:vAlign w:val="center"/>
            <w:hideMark/>
          </w:tcPr>
          <w:p w:rsidR="00F95CC3" w:rsidRDefault="00F95CC3" w14:paraId="34EF1E86" w14:textId="77777777">
            <w:pPr>
              <w:rPr>
                <w:rFonts w:eastAsia="Times New Roman" w:cs="Calibri"/>
                <w:color w:val="000000"/>
                <w:sz w:val="16"/>
                <w:szCs w:val="16"/>
                <w:lang w:eastAsia="en-ZA"/>
              </w:rPr>
            </w:pPr>
            <w:r>
              <w:rPr>
                <w:rFonts w:eastAsia="Times New Roman" w:cs="Calibri"/>
                <w:color w:val="000000"/>
                <w:sz w:val="16"/>
                <w:szCs w:val="16"/>
                <w:lang w:eastAsia="en-ZA"/>
              </w:rPr>
              <w:t>STMVF</w:t>
            </w:r>
          </w:p>
        </w:tc>
        <w:tc>
          <w:tcPr>
            <w:tcW w:w="641" w:type="pct"/>
            <w:tcBorders>
              <w:top w:val="nil"/>
              <w:left w:val="nil"/>
              <w:bottom w:val="single" w:color="auto" w:sz="4" w:space="0"/>
              <w:right w:val="single" w:color="auto" w:sz="4" w:space="0"/>
            </w:tcBorders>
            <w:noWrap/>
            <w:vAlign w:val="center"/>
            <w:hideMark/>
          </w:tcPr>
          <w:p w:rsidR="00F95CC3" w:rsidRDefault="00F95CC3" w14:paraId="5472D08C"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F95CC3" w:rsidRDefault="00F95CC3" w14:paraId="53B76AD7"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F95CC3" w:rsidRDefault="00F95CC3" w14:paraId="3E8AAE18"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N/A</w:t>
            </w:r>
          </w:p>
        </w:tc>
        <w:tc>
          <w:tcPr>
            <w:tcW w:w="920" w:type="pct"/>
            <w:tcBorders>
              <w:top w:val="nil"/>
              <w:left w:val="nil"/>
              <w:bottom w:val="single" w:color="auto" w:sz="4" w:space="0"/>
              <w:right w:val="single" w:color="auto" w:sz="4" w:space="0"/>
            </w:tcBorders>
            <w:vAlign w:val="center"/>
            <w:hideMark/>
          </w:tcPr>
          <w:p w:rsidR="00F95CC3" w:rsidRDefault="00F95CC3" w14:paraId="6945AF73" w14:textId="77777777">
            <w:pPr>
              <w:rPr>
                <w:rFonts w:eastAsia="Times New Roman" w:cs="Calibri"/>
                <w:color w:val="000000"/>
                <w:sz w:val="16"/>
                <w:szCs w:val="16"/>
                <w:lang w:eastAsia="en-ZA"/>
              </w:rPr>
            </w:pPr>
            <w:r>
              <w:rPr>
                <w:rFonts w:eastAsia="Times New Roman" w:cs="Calibri"/>
                <w:color w:val="000000"/>
                <w:sz w:val="16"/>
                <w:szCs w:val="16"/>
                <w:lang w:eastAsia="en-ZA"/>
              </w:rPr>
              <w:t>ACH is the receiving and responding party in this flow and must send the pacs.002 response within 50s.</w:t>
            </w:r>
          </w:p>
        </w:tc>
      </w:tr>
      <w:tr w:rsidR="00F95CC3" w:rsidTr="00065C6A" w14:paraId="5499063D" w14:textId="77777777">
        <w:trPr>
          <w:trHeight w:val="288"/>
        </w:trPr>
        <w:tc>
          <w:tcPr>
            <w:tcW w:w="987" w:type="pct"/>
            <w:tcBorders>
              <w:top w:val="nil"/>
              <w:left w:val="single" w:color="auto" w:sz="4" w:space="0"/>
              <w:bottom w:val="single" w:color="auto" w:sz="4" w:space="0"/>
              <w:right w:val="single" w:color="auto" w:sz="4" w:space="0"/>
            </w:tcBorders>
            <w:vAlign w:val="center"/>
            <w:hideMark/>
          </w:tcPr>
          <w:p w:rsidR="00F95CC3" w:rsidRDefault="00F95CC3" w14:paraId="19F68618" w14:textId="77777777">
            <w:pPr>
              <w:rPr>
                <w:rFonts w:eastAsia="Times New Roman" w:cs="Calibri"/>
                <w:color w:val="000000"/>
                <w:sz w:val="16"/>
                <w:szCs w:val="16"/>
                <w:lang w:eastAsia="en-ZA"/>
              </w:rPr>
            </w:pPr>
            <w:r>
              <w:rPr>
                <w:rFonts w:eastAsia="Times New Roman" w:cs="Calibri"/>
                <w:color w:val="000000"/>
                <w:sz w:val="16"/>
                <w:szCs w:val="16"/>
                <w:lang w:eastAsia="en-ZA"/>
              </w:rPr>
              <w:t>228</w:t>
            </w:r>
          </w:p>
        </w:tc>
        <w:tc>
          <w:tcPr>
            <w:tcW w:w="639" w:type="pct"/>
            <w:tcBorders>
              <w:top w:val="nil"/>
              <w:left w:val="nil"/>
              <w:bottom w:val="single" w:color="auto" w:sz="4" w:space="0"/>
              <w:right w:val="single" w:color="auto" w:sz="4" w:space="0"/>
            </w:tcBorders>
            <w:noWrap/>
            <w:vAlign w:val="center"/>
            <w:hideMark/>
          </w:tcPr>
          <w:p w:rsidR="00F95CC3" w:rsidRDefault="00F95CC3" w14:paraId="2183110D" w14:textId="77777777">
            <w:pPr>
              <w:rPr>
                <w:rFonts w:eastAsia="Times New Roman" w:cs="Calibri"/>
                <w:color w:val="000000"/>
                <w:sz w:val="16"/>
                <w:szCs w:val="16"/>
                <w:lang w:eastAsia="en-ZA"/>
              </w:rPr>
            </w:pPr>
            <w:r>
              <w:rPr>
                <w:rFonts w:eastAsia="Times New Roman" w:cs="Calibri"/>
                <w:color w:val="000000"/>
                <w:sz w:val="16"/>
                <w:szCs w:val="16"/>
                <w:lang w:eastAsia="en-ZA"/>
              </w:rPr>
              <w:t>MANIN</w:t>
            </w:r>
          </w:p>
        </w:tc>
        <w:tc>
          <w:tcPr>
            <w:tcW w:w="640" w:type="pct"/>
            <w:tcBorders>
              <w:top w:val="nil"/>
              <w:left w:val="nil"/>
              <w:bottom w:val="single" w:color="auto" w:sz="4" w:space="0"/>
              <w:right w:val="single" w:color="auto" w:sz="4" w:space="0"/>
            </w:tcBorders>
            <w:noWrap/>
            <w:vAlign w:val="center"/>
            <w:hideMark/>
          </w:tcPr>
          <w:p w:rsidR="00F95CC3" w:rsidRDefault="00F95CC3" w14:paraId="3C31DA64" w14:textId="77777777">
            <w:pPr>
              <w:rPr>
                <w:rFonts w:eastAsia="Times New Roman" w:cs="Calibri"/>
                <w:color w:val="000000"/>
                <w:sz w:val="16"/>
                <w:szCs w:val="16"/>
                <w:lang w:eastAsia="en-ZA"/>
              </w:rPr>
            </w:pPr>
            <w:r>
              <w:rPr>
                <w:rFonts w:eastAsia="Times New Roman" w:cs="Calibri"/>
                <w:color w:val="000000"/>
                <w:sz w:val="16"/>
                <w:szCs w:val="16"/>
                <w:lang w:eastAsia="en-ZA"/>
              </w:rPr>
              <w:t>STMDF</w:t>
            </w:r>
          </w:p>
        </w:tc>
        <w:tc>
          <w:tcPr>
            <w:tcW w:w="641" w:type="pct"/>
            <w:tcBorders>
              <w:top w:val="nil"/>
              <w:left w:val="nil"/>
              <w:bottom w:val="single" w:color="auto" w:sz="4" w:space="0"/>
              <w:right w:val="single" w:color="auto" w:sz="4" w:space="0"/>
            </w:tcBorders>
            <w:noWrap/>
            <w:vAlign w:val="center"/>
            <w:hideMark/>
          </w:tcPr>
          <w:p w:rsidR="00F95CC3" w:rsidRDefault="00F95CC3" w14:paraId="5F9410C8"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F95CC3" w:rsidRDefault="00F95CC3" w14:paraId="4E54BC6B"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F95CC3" w:rsidRDefault="00F95CC3" w14:paraId="23CD4710"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140</w:t>
            </w:r>
          </w:p>
        </w:tc>
        <w:tc>
          <w:tcPr>
            <w:tcW w:w="920" w:type="pct"/>
            <w:tcBorders>
              <w:top w:val="nil"/>
              <w:left w:val="nil"/>
              <w:bottom w:val="single" w:color="auto" w:sz="4" w:space="0"/>
              <w:right w:val="single" w:color="auto" w:sz="4" w:space="0"/>
            </w:tcBorders>
            <w:vAlign w:val="center"/>
            <w:hideMark/>
          </w:tcPr>
          <w:p w:rsidR="00F95CC3" w:rsidRDefault="00F95CC3" w14:paraId="152C03C3" w14:textId="77777777">
            <w:pPr>
              <w:rPr>
                <w:rFonts w:eastAsia="Times New Roman" w:cs="Calibri"/>
                <w:color w:val="000000"/>
                <w:sz w:val="16"/>
                <w:szCs w:val="16"/>
                <w:lang w:eastAsia="en-ZA"/>
              </w:rPr>
            </w:pPr>
            <w:r>
              <w:rPr>
                <w:rFonts w:eastAsia="Times New Roman" w:cs="Calibri"/>
                <w:color w:val="000000"/>
                <w:sz w:val="16"/>
                <w:szCs w:val="16"/>
                <w:lang w:eastAsia="en-ZA"/>
              </w:rPr>
              <w:t>The debtor bank must send back the pacs.002 response within 50s.</w:t>
            </w:r>
          </w:p>
        </w:tc>
      </w:tr>
    </w:tbl>
    <w:p w:rsidR="00F95CC3" w:rsidP="00E92BA0" w:rsidRDefault="00F95CC3" w14:paraId="4FF1B37C" w14:textId="77777777">
      <w:pPr>
        <w:rPr>
          <w:b/>
        </w:rPr>
      </w:pPr>
    </w:p>
    <w:p w:rsidR="00503EF9" w:rsidP="00E92BA0" w:rsidRDefault="00503EF9" w14:paraId="07B84CA2" w14:textId="3704D87B">
      <w:pPr>
        <w:rPr>
          <w:b/>
        </w:rPr>
      </w:pPr>
      <w:r>
        <w:rPr>
          <w:b/>
        </w:rPr>
        <w:br w:type="page"/>
      </w:r>
    </w:p>
    <w:p w:rsidRPr="002D6E2C" w:rsidR="00503EF9" w:rsidP="00E92BA0" w:rsidRDefault="00503EF9" w14:paraId="44609EDF" w14:textId="77777777">
      <w:r w:rsidRPr="002D6E2C">
        <w:rPr>
          <w:b/>
        </w:rPr>
        <w:t>Mandate Initiation Request Real Time with Card Present Process:</w:t>
      </w:r>
      <w:r w:rsidRPr="002D6E2C">
        <w:t xml:space="preserve"> </w:t>
      </w:r>
    </w:p>
    <w:p w:rsidR="00503EF9" w:rsidP="00E92BA0" w:rsidRDefault="00503EF9" w14:paraId="49BB9772" w14:textId="77777777">
      <w:pPr>
        <w:rPr>
          <w:b/>
          <w:noProof/>
          <w:lang w:eastAsia="en-ZA"/>
        </w:rPr>
      </w:pPr>
    </w:p>
    <w:p w:rsidR="00F77BC6" w:rsidP="00E92BA0" w:rsidRDefault="00C86388" w14:paraId="3CADC05D" w14:textId="77777777">
      <w:pPr>
        <w:rPr>
          <w:b/>
        </w:rPr>
      </w:pPr>
      <w:r>
        <w:rPr>
          <w:b/>
          <w:noProof/>
          <w:lang w:val="en-US"/>
        </w:rPr>
        <w:drawing>
          <wp:inline distT="0" distB="0" distL="0" distR="0" wp14:anchorId="09A01013" wp14:editId="5C956EF5">
            <wp:extent cx="5724525" cy="34766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inline>
        </w:drawing>
      </w:r>
    </w:p>
    <w:p w:rsidRPr="002D6E2C" w:rsidR="00D521C9" w:rsidP="002C2973" w:rsidRDefault="00D521C9" w14:paraId="70B9825A"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obtains all required information for contract and mandate registration via Creditor User Interface.</w:t>
      </w:r>
    </w:p>
    <w:p w:rsidRPr="002D6E2C" w:rsidR="00D521C9" w:rsidP="00E92BA0" w:rsidRDefault="00D521C9" w14:paraId="17CABD58" w14:textId="77777777">
      <w:r w:rsidRPr="002D6E2C">
        <w:t>Debtor is face to face with Creditor.</w:t>
      </w:r>
    </w:p>
    <w:p w:rsidRPr="002D6E2C" w:rsidR="00D521C9" w:rsidP="00E92BA0" w:rsidRDefault="00D521C9" w14:paraId="57CE9C2E" w14:textId="77777777"/>
    <w:p w:rsidRPr="002D6E2C" w:rsidR="00D521C9" w:rsidP="002C2973" w:rsidRDefault="00D521C9" w14:paraId="2C4A67EE"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initiates mandate registration process.</w:t>
      </w:r>
    </w:p>
    <w:p w:rsidRPr="002D6E2C" w:rsidR="00D521C9" w:rsidP="00E92BA0" w:rsidRDefault="00D521C9" w14:paraId="3D81D96C" w14:textId="77777777">
      <w:r w:rsidRPr="002D6E2C">
        <w:t>Debtor swipes/dips card and enters pin to authorise the mandate at Creditor.</w:t>
      </w:r>
    </w:p>
    <w:p w:rsidRPr="002D6E2C" w:rsidR="00D521C9" w:rsidP="00E92BA0" w:rsidRDefault="00D521C9" w14:paraId="397ED469" w14:textId="77777777">
      <w:pPr>
        <w:pStyle w:val="Heading2"/>
        <w:numPr>
          <w:ilvl w:val="0"/>
          <w:numId w:val="0"/>
        </w:numPr>
        <w:spacing w:before="0" w:after="0" w:line="240" w:lineRule="auto"/>
        <w:rPr>
          <w:rFonts w:ascii="Calibri" w:hAnsi="Calibri" w:eastAsia="MS Gothic"/>
          <w:bCs/>
          <w:color w:val="4F81BD"/>
          <w:sz w:val="20"/>
          <w:szCs w:val="20"/>
          <w:lang w:val="en-ZA"/>
        </w:rPr>
      </w:pPr>
    </w:p>
    <w:p w:rsidRPr="002D6E2C" w:rsidR="00D521C9" w:rsidP="002C2973" w:rsidRDefault="00D521C9" w14:paraId="51A78142"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authentication request leg of mandate registration process is initiated.</w:t>
      </w:r>
    </w:p>
    <w:p w:rsidRPr="002D6E2C" w:rsidR="00D521C9" w:rsidP="00E92BA0" w:rsidRDefault="00D521C9" w14:paraId="221694E6" w14:textId="77777777">
      <w:pPr>
        <w:pStyle w:val="ListParagraph"/>
        <w:ind w:left="0"/>
        <w:rPr>
          <w:b/>
        </w:rPr>
      </w:pPr>
      <w:r w:rsidRPr="002D6E2C">
        <w:rPr>
          <w:b/>
        </w:rPr>
        <w:t xml:space="preserve">   </w:t>
      </w:r>
      <w:r w:rsidRPr="002D6E2C">
        <w:rPr>
          <w:b/>
        </w:rPr>
        <w:tab/>
      </w:r>
      <w:r w:rsidRPr="002D6E2C">
        <w:rPr>
          <w:b/>
        </w:rPr>
        <w:t xml:space="preserve">   </w:t>
      </w:r>
    </w:p>
    <w:p w:rsidRPr="002D6E2C" w:rsidR="00D521C9" w:rsidP="002C2973" w:rsidRDefault="00D521C9" w14:paraId="575AFFD0"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sends card authorisation request (</w:t>
      </w:r>
      <w:hyperlink w:history="1" w:anchor="_Mandate_Authentication_Request">
        <w:r w:rsidRPr="002D6E2C">
          <w:rPr>
            <w:rStyle w:val="Hyperlink"/>
            <w:rFonts w:ascii="Calibri" w:hAnsi="Calibri" w:eastAsia="MS Gothic"/>
            <w:b w:val="0"/>
            <w:bCs/>
            <w:sz w:val="22"/>
            <w:szCs w:val="22"/>
            <w:lang w:val="en-ZA"/>
          </w:rPr>
          <w:t>0200</w:t>
        </w:r>
      </w:hyperlink>
      <w:r w:rsidRPr="002D6E2C">
        <w:rPr>
          <w:rFonts w:ascii="Calibri" w:hAnsi="Calibri" w:eastAsia="MS Gothic"/>
          <w:bCs/>
          <w:color w:val="4F81BD"/>
          <w:sz w:val="22"/>
          <w:szCs w:val="22"/>
          <w:lang w:val="en-ZA"/>
        </w:rPr>
        <w:t>) to Creditor Bank.</w:t>
      </w:r>
    </w:p>
    <w:p w:rsidRPr="002D6E2C" w:rsidR="00D521C9" w:rsidP="00E92BA0" w:rsidRDefault="00D521C9" w14:paraId="5914BA9C" w14:textId="77777777">
      <w:pPr>
        <w:pStyle w:val="Heading2"/>
        <w:numPr>
          <w:ilvl w:val="0"/>
          <w:numId w:val="0"/>
        </w:numPr>
        <w:spacing w:before="0" w:after="0" w:line="240" w:lineRule="auto"/>
        <w:rPr>
          <w:rFonts w:ascii="Calibri" w:hAnsi="Calibri" w:eastAsia="MS Gothic"/>
          <w:bCs/>
          <w:color w:val="4F81BD"/>
          <w:sz w:val="20"/>
          <w:szCs w:val="20"/>
          <w:lang w:val="en-ZA"/>
        </w:rPr>
      </w:pPr>
    </w:p>
    <w:p w:rsidRPr="002D6E2C" w:rsidR="00D521C9" w:rsidP="002C2973" w:rsidRDefault="00D521C9" w14:paraId="0B47C9AB"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validates the Creditor and sends card authorisation request (</w:t>
      </w:r>
      <w:hyperlink w:history="1" w:anchor="_Mandate_Authentication_Request">
        <w:r w:rsidRPr="002D6E2C">
          <w:rPr>
            <w:rStyle w:val="Hyperlink"/>
            <w:rFonts w:ascii="Calibri" w:hAnsi="Calibri" w:eastAsia="MS Gothic"/>
            <w:b w:val="0"/>
            <w:bCs/>
            <w:sz w:val="22"/>
            <w:szCs w:val="22"/>
            <w:lang w:val="en-ZA"/>
          </w:rPr>
          <w:t>0200</w:t>
        </w:r>
      </w:hyperlink>
      <w:r w:rsidRPr="002D6E2C">
        <w:rPr>
          <w:rFonts w:ascii="Calibri" w:hAnsi="Calibri" w:eastAsia="MS Gothic"/>
          <w:b w:val="0"/>
          <w:bCs/>
          <w:color w:val="4F81BD"/>
          <w:sz w:val="22"/>
          <w:szCs w:val="22"/>
          <w:lang w:val="en-ZA"/>
        </w:rPr>
        <w:t xml:space="preserve">) </w:t>
      </w:r>
      <w:r w:rsidRPr="002D6E2C">
        <w:rPr>
          <w:rFonts w:ascii="Calibri" w:hAnsi="Calibri" w:eastAsia="MS Gothic"/>
          <w:bCs/>
          <w:color w:val="4F81BD"/>
          <w:sz w:val="22"/>
          <w:szCs w:val="22"/>
          <w:lang w:val="en-ZA"/>
        </w:rPr>
        <w:t>to the ACH.</w:t>
      </w:r>
    </w:p>
    <w:p w:rsidRPr="002D6E2C" w:rsidR="00D521C9" w:rsidP="00E92BA0" w:rsidRDefault="00D521C9" w14:paraId="5C10542D" w14:textId="77777777">
      <w:r w:rsidRPr="002D6E2C">
        <w:t xml:space="preserve">Creditor Bank validates the Creditor and confirms that he is in good standing and submits card authorisation request to the ACH. </w:t>
      </w:r>
    </w:p>
    <w:p w:rsidRPr="002D6E2C" w:rsidR="00D521C9" w:rsidP="00E92BA0" w:rsidRDefault="00D521C9" w14:paraId="797A1EE2" w14:textId="77777777"/>
    <w:p w:rsidRPr="002D6E2C" w:rsidR="00D521C9" w:rsidP="002C2973" w:rsidRDefault="00D521C9" w14:paraId="5CFFAA74"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validates card authorisation request (</w:t>
      </w:r>
      <w:hyperlink w:history="1" w:anchor="_Mandate_Authentication_Request">
        <w:r w:rsidRPr="002D6E2C">
          <w:rPr>
            <w:rStyle w:val="Hyperlink"/>
            <w:rFonts w:ascii="Calibri" w:hAnsi="Calibri" w:eastAsia="MS Gothic"/>
            <w:b w:val="0"/>
            <w:bCs/>
            <w:sz w:val="22"/>
            <w:szCs w:val="22"/>
            <w:lang w:val="en-ZA"/>
          </w:rPr>
          <w:t>0200</w:t>
        </w:r>
      </w:hyperlink>
      <w:r w:rsidRPr="002D6E2C">
        <w:rPr>
          <w:rFonts w:ascii="Calibri" w:hAnsi="Calibri" w:eastAsia="MS Gothic"/>
          <w:bCs/>
          <w:color w:val="4F81BD"/>
          <w:sz w:val="22"/>
          <w:szCs w:val="22"/>
          <w:lang w:val="en-ZA"/>
        </w:rPr>
        <w:t>).</w:t>
      </w:r>
    </w:p>
    <w:p w:rsidRPr="002D6E2C" w:rsidR="00D521C9" w:rsidP="00E92BA0" w:rsidRDefault="00D521C9" w14:paraId="573B02C6" w14:textId="77777777">
      <w:r w:rsidRPr="002D6E2C">
        <w:t>ACH performs the following minimum validation:</w:t>
      </w:r>
    </w:p>
    <w:p w:rsidRPr="002D6E2C" w:rsidR="00D521C9" w:rsidP="002C2973" w:rsidRDefault="00D521C9" w14:paraId="0DE64F95" w14:textId="77777777">
      <w:pPr>
        <w:pStyle w:val="ListParagraph"/>
        <w:numPr>
          <w:ilvl w:val="0"/>
          <w:numId w:val="7"/>
        </w:numPr>
        <w:ind w:left="0" w:firstLine="0"/>
      </w:pPr>
      <w:r w:rsidRPr="002D6E2C">
        <w:t>Financial institution</w:t>
      </w:r>
    </w:p>
    <w:p w:rsidRPr="002D6E2C" w:rsidR="00D521C9" w:rsidP="002C2973" w:rsidRDefault="00D521C9" w14:paraId="5787BEF3" w14:textId="77777777">
      <w:pPr>
        <w:pStyle w:val="ListParagraph"/>
        <w:numPr>
          <w:ilvl w:val="0"/>
          <w:numId w:val="7"/>
        </w:numPr>
        <w:ind w:left="0" w:firstLine="0"/>
      </w:pPr>
      <w:r w:rsidRPr="002D6E2C">
        <w:t>BINs</w:t>
      </w:r>
    </w:p>
    <w:p w:rsidRPr="002D6E2C" w:rsidR="00D521C9" w:rsidP="002C2973" w:rsidRDefault="00D521C9" w14:paraId="0DB5567C" w14:textId="77777777">
      <w:pPr>
        <w:pStyle w:val="ListParagraph"/>
        <w:numPr>
          <w:ilvl w:val="0"/>
          <w:numId w:val="7"/>
        </w:numPr>
        <w:ind w:left="0" w:firstLine="0"/>
      </w:pPr>
      <w:r w:rsidRPr="002D6E2C">
        <w:t xml:space="preserve">Switching codes </w:t>
      </w:r>
    </w:p>
    <w:p w:rsidR="00D521C9" w:rsidP="002C2973" w:rsidRDefault="00D521C9" w14:paraId="00C37D3C" w14:textId="77777777">
      <w:pPr>
        <w:pStyle w:val="ListParagraph"/>
        <w:numPr>
          <w:ilvl w:val="0"/>
          <w:numId w:val="7"/>
        </w:numPr>
        <w:ind w:left="0" w:firstLine="0"/>
      </w:pPr>
      <w:r w:rsidRPr="002D6E2C">
        <w:t>Message format</w:t>
      </w:r>
    </w:p>
    <w:p w:rsidRPr="002D6E2C" w:rsidR="00D521C9" w:rsidP="00E92BA0" w:rsidRDefault="00D521C9" w14:paraId="66A82463" w14:textId="77777777">
      <w:pPr>
        <w:pStyle w:val="ListParagraph"/>
        <w:ind w:left="0"/>
      </w:pPr>
    </w:p>
    <w:p w:rsidRPr="002D6E2C" w:rsidR="00D521C9" w:rsidP="002C2973" w:rsidRDefault="00D521C9" w14:paraId="5B88CFA4"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sends card authorisation request (</w:t>
      </w:r>
      <w:hyperlink w:history="1" w:anchor="_Mandate_Authentication_Request">
        <w:r w:rsidRPr="002D6E2C">
          <w:rPr>
            <w:rStyle w:val="Hyperlink"/>
            <w:rFonts w:ascii="Calibri" w:hAnsi="Calibri" w:eastAsia="MS Gothic"/>
            <w:b w:val="0"/>
            <w:bCs/>
            <w:sz w:val="22"/>
            <w:szCs w:val="22"/>
            <w:lang w:val="en-ZA"/>
          </w:rPr>
          <w:t>0200</w:t>
        </w:r>
      </w:hyperlink>
      <w:r w:rsidRPr="002D6E2C">
        <w:rPr>
          <w:rFonts w:ascii="Calibri" w:hAnsi="Calibri" w:eastAsia="MS Gothic"/>
          <w:bCs/>
          <w:color w:val="4F81BD"/>
          <w:sz w:val="22"/>
          <w:szCs w:val="22"/>
          <w:lang w:val="en-ZA"/>
        </w:rPr>
        <w:t>) to Debtor Bank.</w:t>
      </w:r>
    </w:p>
    <w:p w:rsidRPr="002D6E2C" w:rsidR="00D521C9" w:rsidP="00E92BA0" w:rsidRDefault="00D521C9" w14:paraId="2A92BE8A"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5AA4868D"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validates card authorisation request (</w:t>
      </w:r>
      <w:hyperlink w:history="1" w:anchor="_Mandate_Authentication_Request">
        <w:r w:rsidRPr="002D6E2C">
          <w:rPr>
            <w:rStyle w:val="Hyperlink"/>
            <w:rFonts w:ascii="Calibri" w:hAnsi="Calibri" w:eastAsia="MS Gothic"/>
            <w:b w:val="0"/>
            <w:bCs/>
            <w:sz w:val="22"/>
            <w:szCs w:val="22"/>
            <w:lang w:val="en-ZA"/>
          </w:rPr>
          <w:t>0200</w:t>
        </w:r>
      </w:hyperlink>
      <w:r w:rsidRPr="002D6E2C">
        <w:rPr>
          <w:rFonts w:ascii="Calibri" w:hAnsi="Calibri" w:eastAsia="MS Gothic"/>
          <w:bCs/>
          <w:color w:val="4F81BD"/>
          <w:sz w:val="22"/>
          <w:szCs w:val="22"/>
          <w:lang w:val="en-ZA"/>
        </w:rPr>
        <w:t>)</w:t>
      </w:r>
    </w:p>
    <w:p w:rsidRPr="002D6E2C" w:rsidR="00D521C9" w:rsidP="00E92BA0" w:rsidRDefault="00D521C9" w14:paraId="74CAC7EE" w14:textId="77777777">
      <w:r w:rsidRPr="002D6E2C">
        <w:t>Debtor Bank does validation as per card</w:t>
      </w:r>
      <w:r>
        <w:t>,</w:t>
      </w:r>
      <w:r w:rsidRPr="002D6E2C">
        <w:t xml:space="preserve"> PIN</w:t>
      </w:r>
      <w:r>
        <w:t>, account and Debtor ID</w:t>
      </w:r>
      <w:r w:rsidRPr="002D6E2C">
        <w:t xml:space="preserve"> and generates an authentication (MAC) key to return to Creditor Bank.</w:t>
      </w:r>
    </w:p>
    <w:p w:rsidRPr="002D6E2C" w:rsidR="00D521C9" w:rsidP="00E92BA0" w:rsidRDefault="00D521C9" w14:paraId="2264E734" w14:textId="77777777">
      <w:pPr>
        <w:pStyle w:val="ListParagraph"/>
        <w:ind w:left="0"/>
      </w:pPr>
    </w:p>
    <w:p w:rsidRPr="002D6E2C" w:rsidR="00D521C9" w:rsidP="002C2973" w:rsidRDefault="00D521C9" w14:paraId="1406858B"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a card acceptance response (</w:t>
      </w:r>
      <w:hyperlink w:history="1" w:anchor="_Mandate_Authentication_Response">
        <w:r w:rsidRPr="002D6E2C">
          <w:rPr>
            <w:rStyle w:val="Hyperlink"/>
            <w:rFonts w:ascii="Calibri" w:hAnsi="Calibri" w:eastAsia="MS Gothic"/>
            <w:b w:val="0"/>
            <w:bCs/>
            <w:sz w:val="22"/>
            <w:szCs w:val="22"/>
            <w:lang w:val="en-ZA"/>
          </w:rPr>
          <w:t>0210</w:t>
        </w:r>
      </w:hyperlink>
      <w:r w:rsidRPr="002D6E2C">
        <w:rPr>
          <w:rFonts w:ascii="Calibri" w:hAnsi="Calibri" w:eastAsia="MS Gothic"/>
          <w:bCs/>
          <w:color w:val="4F81BD"/>
          <w:sz w:val="22"/>
          <w:szCs w:val="22"/>
          <w:lang w:val="en-ZA"/>
        </w:rPr>
        <w:t>) to the ACH.</w:t>
      </w:r>
    </w:p>
    <w:p w:rsidRPr="002D6E2C" w:rsidR="00D521C9" w:rsidP="00E92BA0" w:rsidRDefault="00D521C9" w14:paraId="593DDC31" w14:textId="77777777">
      <w:pPr>
        <w:pStyle w:val="ListParagraph"/>
        <w:ind w:left="0"/>
      </w:pPr>
      <w:r w:rsidRPr="002D6E2C">
        <w:t>The message must include the authentication (MAC) key generated by the Debtor Bank.</w:t>
      </w:r>
    </w:p>
    <w:p w:rsidRPr="002D6E2C" w:rsidR="00D521C9" w:rsidP="00E92BA0" w:rsidRDefault="00D521C9" w14:paraId="35353492" w14:textId="77777777">
      <w:pPr>
        <w:pStyle w:val="ListParagraph"/>
        <w:ind w:left="0"/>
      </w:pPr>
      <w:r w:rsidRPr="002D6E2C">
        <w:t xml:space="preserve">The message from Debtor Bank is a confirmation and acknowledgment the Debtor’s card and pin has been validated. </w:t>
      </w:r>
    </w:p>
    <w:p w:rsidRPr="002D6E2C" w:rsidR="00D521C9" w:rsidP="00E92BA0" w:rsidRDefault="00D521C9" w14:paraId="552E86AD" w14:textId="77777777">
      <w:pPr>
        <w:pStyle w:val="ListParagraph"/>
        <w:ind w:left="0"/>
      </w:pPr>
    </w:p>
    <w:p w:rsidRPr="002D6E2C" w:rsidR="00D521C9" w:rsidP="002C2973" w:rsidRDefault="00D521C9" w14:paraId="74F1792E"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the card acceptance response (</w:t>
      </w:r>
      <w:hyperlink w:history="1" w:anchor="_Mandate_Authentication_Response">
        <w:r w:rsidRPr="002D6E2C">
          <w:rPr>
            <w:rStyle w:val="Hyperlink"/>
            <w:rFonts w:ascii="Calibri" w:hAnsi="Calibri" w:eastAsia="MS Gothic"/>
            <w:b w:val="0"/>
            <w:bCs/>
            <w:sz w:val="22"/>
            <w:szCs w:val="22"/>
            <w:lang w:val="en-ZA"/>
          </w:rPr>
          <w:t>0210</w:t>
        </w:r>
      </w:hyperlink>
      <w:r w:rsidRPr="002D6E2C">
        <w:rPr>
          <w:rFonts w:ascii="Calibri" w:hAnsi="Calibri" w:eastAsia="MS Gothic"/>
          <w:bCs/>
          <w:color w:val="4F81BD"/>
          <w:sz w:val="22"/>
          <w:szCs w:val="22"/>
          <w:lang w:val="en-ZA"/>
        </w:rPr>
        <w:t>) to Creditor Bank.</w:t>
      </w:r>
    </w:p>
    <w:p w:rsidRPr="002D6E2C" w:rsidR="00D521C9" w:rsidP="00E92BA0" w:rsidRDefault="00D521C9" w14:paraId="6EC2CDD9" w14:textId="77777777">
      <w:pPr>
        <w:pStyle w:val="Heading2"/>
        <w:numPr>
          <w:ilvl w:val="0"/>
          <w:numId w:val="0"/>
        </w:numPr>
        <w:spacing w:before="0" w:after="0" w:line="240" w:lineRule="auto"/>
        <w:rPr>
          <w:rFonts w:ascii="Calibri" w:hAnsi="Calibri" w:eastAsia="MS Gothic"/>
          <w:bCs/>
          <w:color w:val="4F81BD"/>
          <w:sz w:val="22"/>
          <w:szCs w:val="22"/>
          <w:lang w:val="en-ZA"/>
        </w:rPr>
      </w:pPr>
    </w:p>
    <w:p w:rsidR="00D521C9" w:rsidP="002C2973" w:rsidRDefault="00D521C9" w14:paraId="425FECA7"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provides the Creditor with the card acceptance response (</w:t>
      </w:r>
      <w:hyperlink w:history="1" w:anchor="_Mandate_Authentication_Response">
        <w:r w:rsidRPr="002D6E2C">
          <w:rPr>
            <w:rStyle w:val="Hyperlink"/>
            <w:rFonts w:ascii="Calibri" w:hAnsi="Calibri" w:eastAsia="MS Gothic"/>
            <w:b w:val="0"/>
            <w:bCs/>
            <w:sz w:val="22"/>
            <w:szCs w:val="22"/>
            <w:lang w:val="en-ZA"/>
          </w:rPr>
          <w:t>0210</w:t>
        </w:r>
      </w:hyperlink>
      <w:r w:rsidRPr="002D6E2C">
        <w:rPr>
          <w:rFonts w:ascii="Calibri" w:hAnsi="Calibri" w:eastAsia="MS Gothic"/>
          <w:bCs/>
          <w:color w:val="4F81BD"/>
          <w:sz w:val="22"/>
          <w:szCs w:val="22"/>
          <w:lang w:val="en-ZA"/>
        </w:rPr>
        <w:t>).</w:t>
      </w:r>
    </w:p>
    <w:p w:rsidR="00C86388" w:rsidP="00E92BA0" w:rsidRDefault="00C86388" w14:paraId="75068F04" w14:textId="77777777">
      <w:pPr>
        <w:pStyle w:val="ListParagraph"/>
        <w:ind w:left="0"/>
        <w:rPr>
          <w:rFonts w:eastAsia="MS Gothic"/>
          <w:bCs/>
          <w:color w:val="4F81BD"/>
        </w:rPr>
      </w:pPr>
    </w:p>
    <w:p w:rsidRPr="002D6E2C" w:rsidR="00C86388" w:rsidP="00E92BA0" w:rsidRDefault="00C86388" w14:paraId="17A9902E" w14:textId="77777777">
      <w:pPr>
        <w:pStyle w:val="Heading2"/>
        <w:numPr>
          <w:ilvl w:val="0"/>
          <w:numId w:val="0"/>
        </w:numPr>
        <w:spacing w:before="0" w:after="0" w:line="240" w:lineRule="auto"/>
        <w:rPr>
          <w:rFonts w:ascii="Calibri" w:hAnsi="Calibri" w:eastAsia="MS Gothic"/>
          <w:bCs/>
          <w:color w:val="4F81BD"/>
          <w:sz w:val="22"/>
          <w:szCs w:val="22"/>
          <w:lang w:val="en-ZA"/>
        </w:rPr>
      </w:pPr>
      <w:r>
        <w:rPr>
          <w:b w:val="0"/>
          <w:noProof/>
        </w:rPr>
        <w:drawing>
          <wp:inline distT="0" distB="0" distL="0" distR="0" wp14:anchorId="6BCEA6D6" wp14:editId="71E346EA">
            <wp:extent cx="5723255" cy="3479800"/>
            <wp:effectExtent l="0" t="0" r="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255" cy="3479800"/>
                    </a:xfrm>
                    <a:prstGeom prst="rect">
                      <a:avLst/>
                    </a:prstGeom>
                    <a:noFill/>
                    <a:ln>
                      <a:noFill/>
                    </a:ln>
                  </pic:spPr>
                </pic:pic>
              </a:graphicData>
            </a:graphic>
          </wp:inline>
        </w:drawing>
      </w:r>
    </w:p>
    <w:p w:rsidRPr="002D6E2C" w:rsidR="00D521C9" w:rsidP="00E92BA0" w:rsidRDefault="00D521C9" w14:paraId="5F0CF4C6" w14:textId="77777777">
      <w:pPr>
        <w:pStyle w:val="ListParagraph"/>
        <w:ind w:left="0"/>
        <w:rPr>
          <w:rFonts w:eastAsia="MS Gothic"/>
          <w:bCs/>
          <w:color w:val="4F81BD"/>
        </w:rPr>
      </w:pPr>
    </w:p>
    <w:p w:rsidRPr="002D6E2C" w:rsidR="00D521C9" w:rsidP="002C2973" w:rsidRDefault="00D521C9" w14:paraId="0F173563"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The Creditor initiates the mandate registration initiation request leg once the card authorisation response is successfully received i.e. card and pin is valid and authentication key (MAC) was received.</w:t>
      </w:r>
    </w:p>
    <w:p w:rsidRPr="002D6E2C" w:rsidR="00D521C9" w:rsidP="00E92BA0" w:rsidRDefault="00D521C9" w14:paraId="0867C832" w14:textId="77777777">
      <w:pPr>
        <w:pStyle w:val="ListParagraph"/>
        <w:ind w:left="0"/>
        <w:rPr>
          <w:rFonts w:eastAsia="MS Gothic"/>
          <w:bCs/>
        </w:rPr>
      </w:pPr>
      <w:r w:rsidRPr="002D6E2C">
        <w:rPr>
          <w:rFonts w:eastAsia="MS Gothic"/>
          <w:bCs/>
        </w:rPr>
        <w:t>Creditor extracts the authentication (MAC) key from card acceptance response and couples it to mandate initiation request as it confirms that Debtor has authorised the mandate.</w:t>
      </w:r>
    </w:p>
    <w:p w:rsidRPr="002D6E2C" w:rsidR="00D521C9" w:rsidP="00E92BA0" w:rsidRDefault="00D521C9" w14:paraId="1077E69B" w14:textId="77777777">
      <w:pPr>
        <w:pStyle w:val="ListParagraph"/>
        <w:ind w:left="0"/>
        <w:rPr>
          <w:rFonts w:eastAsia="MS Gothic"/>
          <w:bCs/>
        </w:rPr>
      </w:pPr>
    </w:p>
    <w:p w:rsidRPr="002D6E2C" w:rsidR="00D521C9" w:rsidP="002C2973" w:rsidRDefault="00D521C9" w14:paraId="62D683E0"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 Creditor sends mandate initiation request to Creditor Bank.</w:t>
      </w:r>
    </w:p>
    <w:p w:rsidRPr="002D6E2C" w:rsidR="00D521C9" w:rsidP="00E92BA0" w:rsidRDefault="00D521C9" w14:paraId="5A8E11B9" w14:textId="77777777">
      <w:pPr>
        <w:pStyle w:val="Heading2"/>
        <w:numPr>
          <w:ilvl w:val="0"/>
          <w:numId w:val="0"/>
        </w:numPr>
        <w:spacing w:before="0" w:after="0" w:line="240" w:lineRule="auto"/>
        <w:rPr>
          <w:rFonts w:ascii="Calibri" w:hAnsi="Calibri" w:eastAsia="MS Gothic"/>
          <w:b w:val="0"/>
          <w:bCs/>
          <w:color w:val="auto"/>
          <w:sz w:val="22"/>
          <w:szCs w:val="22"/>
          <w:lang w:val="en-ZA"/>
        </w:rPr>
      </w:pPr>
      <w:r w:rsidRPr="002D6E2C">
        <w:rPr>
          <w:rFonts w:ascii="Calibri" w:hAnsi="Calibri" w:eastAsia="MS Gothic"/>
          <w:b w:val="0"/>
          <w:bCs/>
          <w:color w:val="auto"/>
          <w:sz w:val="22"/>
          <w:szCs w:val="22"/>
          <w:lang w:val="en-ZA"/>
        </w:rPr>
        <w:t>The Creditor must indicate in the mandate initiation request that authorisation has been done.</w:t>
      </w:r>
    </w:p>
    <w:p w:rsidRPr="002D6E2C" w:rsidR="00D521C9" w:rsidP="00E92BA0" w:rsidRDefault="00D521C9" w14:paraId="174ACEE2" w14:textId="77777777">
      <w:pPr>
        <w:pStyle w:val="Heading2"/>
        <w:numPr>
          <w:ilvl w:val="0"/>
          <w:numId w:val="0"/>
        </w:numPr>
        <w:spacing w:before="0" w:after="0" w:line="240" w:lineRule="auto"/>
        <w:rPr>
          <w:rFonts w:ascii="Calibri" w:hAnsi="Calibri" w:eastAsia="MS Gothic"/>
          <w:b w:val="0"/>
          <w:bCs/>
          <w:color w:val="4F81BD"/>
          <w:sz w:val="22"/>
          <w:szCs w:val="22"/>
          <w:lang w:val="en-ZA"/>
        </w:rPr>
      </w:pPr>
      <w:r w:rsidRPr="002D6E2C">
        <w:rPr>
          <w:rFonts w:ascii="Calibri" w:hAnsi="Calibri" w:eastAsia="MS Gothic"/>
          <w:b w:val="0"/>
          <w:bCs/>
          <w:color w:val="4F81BD"/>
          <w:sz w:val="22"/>
          <w:szCs w:val="22"/>
          <w:lang w:val="en-ZA"/>
        </w:rPr>
        <w:t xml:space="preserve"> </w:t>
      </w:r>
    </w:p>
    <w:p w:rsidRPr="002D6E2C" w:rsidR="00D521C9" w:rsidP="002C2973" w:rsidRDefault="00D521C9" w14:paraId="2BEF846D"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sends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ACH.</w:t>
      </w:r>
    </w:p>
    <w:p w:rsidRPr="002D6E2C" w:rsidR="00D521C9" w:rsidP="00E92BA0" w:rsidRDefault="00D521C9" w14:paraId="1EB818A6" w14:textId="77777777">
      <w:r w:rsidRPr="002D6E2C">
        <w:t xml:space="preserve">Creditor Bank validates the Creditor and confirms that he is in good standing and submits mandate initiation request to the ACH. </w:t>
      </w:r>
    </w:p>
    <w:p w:rsidRPr="002D6E2C" w:rsidR="00D521C9" w:rsidP="00E92BA0" w:rsidRDefault="00D521C9" w14:paraId="179663FC" w14:textId="77777777"/>
    <w:p w:rsidRPr="002D6E2C" w:rsidR="00D521C9" w:rsidP="002C2973" w:rsidRDefault="00D521C9" w14:paraId="7F867F8D"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validates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w:t>
      </w:r>
    </w:p>
    <w:p w:rsidRPr="002D6E2C" w:rsidR="00D521C9" w:rsidP="00E92BA0" w:rsidRDefault="00D521C9" w14:paraId="65D84F96" w14:textId="77777777">
      <w:r w:rsidRPr="002D6E2C">
        <w:t>ACH performs the following minimum validation:</w:t>
      </w:r>
    </w:p>
    <w:p w:rsidRPr="002D6E2C" w:rsidR="00D521C9" w:rsidP="002C2973" w:rsidRDefault="00D521C9" w14:paraId="36722800" w14:textId="77777777">
      <w:pPr>
        <w:pStyle w:val="ListParagraph"/>
        <w:numPr>
          <w:ilvl w:val="0"/>
          <w:numId w:val="7"/>
        </w:numPr>
        <w:ind w:left="0" w:firstLine="0"/>
      </w:pPr>
      <w:r w:rsidRPr="002D6E2C">
        <w:t>Message structure</w:t>
      </w:r>
    </w:p>
    <w:p w:rsidRPr="002D6E2C" w:rsidR="00D521C9" w:rsidP="002C2973" w:rsidRDefault="00D521C9" w14:paraId="5475612A" w14:textId="77777777">
      <w:pPr>
        <w:pStyle w:val="ListParagraph"/>
        <w:numPr>
          <w:ilvl w:val="0"/>
          <w:numId w:val="7"/>
        </w:numPr>
        <w:ind w:left="0" w:firstLine="0"/>
      </w:pPr>
      <w:r w:rsidRPr="002D6E2C">
        <w:t xml:space="preserve">Member banks </w:t>
      </w:r>
    </w:p>
    <w:p w:rsidRPr="002D6E2C" w:rsidR="00D521C9" w:rsidP="002C2973" w:rsidRDefault="00D521C9" w14:paraId="361D67F1" w14:textId="77777777">
      <w:pPr>
        <w:pStyle w:val="ListParagraph"/>
        <w:numPr>
          <w:ilvl w:val="0"/>
          <w:numId w:val="7"/>
        </w:numPr>
        <w:ind w:left="0" w:firstLine="0"/>
      </w:pPr>
      <w:r w:rsidRPr="002D6E2C">
        <w:t>Date check</w:t>
      </w:r>
    </w:p>
    <w:p w:rsidRPr="002D6E2C" w:rsidR="00D521C9" w:rsidP="00E92BA0" w:rsidRDefault="00D521C9" w14:paraId="212960AB" w14:textId="77777777"/>
    <w:p w:rsidRPr="002D6E2C" w:rsidR="00D521C9" w:rsidP="002C2973" w:rsidRDefault="00D521C9" w14:paraId="4B6E4AF9"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Debtor Bank.</w:t>
      </w:r>
    </w:p>
    <w:p w:rsidRPr="002D6E2C" w:rsidR="00D521C9" w:rsidP="00E92BA0" w:rsidRDefault="00D521C9" w14:paraId="613F1DE7"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4D6B12E4"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validates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w:t>
      </w:r>
    </w:p>
    <w:p w:rsidRPr="002D6E2C" w:rsidR="00D521C9" w:rsidP="00E92BA0" w:rsidRDefault="00D521C9" w14:paraId="1FC084DB" w14:textId="77777777">
      <w:r w:rsidRPr="002D6E2C">
        <w:t>Debtor Bank performs the following minimum validation:</w:t>
      </w:r>
    </w:p>
    <w:p w:rsidRPr="002D6E2C" w:rsidR="00D521C9" w:rsidP="002C2973" w:rsidRDefault="00D521C9" w14:paraId="37B578BC" w14:textId="77777777">
      <w:pPr>
        <w:pStyle w:val="ListParagraph"/>
        <w:numPr>
          <w:ilvl w:val="0"/>
          <w:numId w:val="10"/>
        </w:numPr>
        <w:ind w:left="0" w:firstLine="0"/>
      </w:pPr>
      <w:r w:rsidRPr="002D6E2C">
        <w:t>Authentication (MAC) key validation (comparison as to what was sent);</w:t>
      </w:r>
    </w:p>
    <w:p w:rsidRPr="002D6E2C" w:rsidR="00D521C9" w:rsidP="002C2973" w:rsidRDefault="00D521C9" w14:paraId="47E5A075" w14:textId="77777777">
      <w:pPr>
        <w:pStyle w:val="ListParagraph"/>
        <w:numPr>
          <w:ilvl w:val="0"/>
          <w:numId w:val="10"/>
        </w:numPr>
        <w:ind w:left="0" w:firstLine="0"/>
      </w:pPr>
      <w:r w:rsidRPr="002D6E2C">
        <w:t>the account is a valid account for AC;</w:t>
      </w:r>
    </w:p>
    <w:p w:rsidRPr="002D6E2C" w:rsidR="00D521C9" w:rsidP="002C2973" w:rsidRDefault="00D521C9" w14:paraId="4F499261" w14:textId="77777777">
      <w:pPr>
        <w:pStyle w:val="ListParagraph"/>
        <w:numPr>
          <w:ilvl w:val="0"/>
          <w:numId w:val="10"/>
        </w:numPr>
        <w:ind w:left="0" w:firstLine="0"/>
      </w:pPr>
      <w:r w:rsidRPr="002D6E2C">
        <w:t>the account is “open” and “active” (not frozen; closed etc.);</w:t>
      </w:r>
    </w:p>
    <w:p w:rsidRPr="002D6E2C" w:rsidR="00D521C9" w:rsidP="00E92BA0" w:rsidRDefault="00D521C9" w14:paraId="54815FF7"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024B6093"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updates Mandate Register on receipt of successfully validated mandate initiation request message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w:t>
      </w:r>
    </w:p>
    <w:p w:rsidRPr="002D6E2C" w:rsidR="00D521C9" w:rsidP="00E92BA0" w:rsidRDefault="00D521C9" w14:paraId="20C492B7" w14:textId="77777777">
      <w:pPr>
        <w:pStyle w:val="ListParagraph"/>
        <w:ind w:left="0"/>
      </w:pPr>
      <w:r w:rsidRPr="002D6E2C">
        <w:t>Debtor Bank creates unique mandate reference number per mandate initiation request.</w:t>
      </w:r>
    </w:p>
    <w:p w:rsidRPr="002D6E2C" w:rsidR="00D521C9" w:rsidP="00E92BA0" w:rsidRDefault="00D521C9" w14:paraId="303D2983" w14:textId="77777777">
      <w:pPr>
        <w:pStyle w:val="ListParagraph"/>
        <w:ind w:left="0"/>
      </w:pPr>
    </w:p>
    <w:p w:rsidRPr="002D6E2C" w:rsidR="00D521C9" w:rsidP="002C2973" w:rsidRDefault="00D521C9" w14:paraId="356E4575"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 to ACH.</w:t>
      </w:r>
    </w:p>
    <w:p w:rsidRPr="002D6E2C" w:rsidR="00D521C9" w:rsidP="00E92BA0" w:rsidRDefault="00D521C9" w14:paraId="626B5C30" w14:textId="77777777">
      <w:r w:rsidRPr="002D6E2C">
        <w:t xml:space="preserve">Debtor Bank responds in Real Time with mandate acceptance report to ACH with the unique mandate reference number included as proof the mandate was registered by the Debtor Bank on their Mandate Register as requested. </w:t>
      </w:r>
    </w:p>
    <w:p w:rsidRPr="002D6E2C" w:rsidR="00D521C9" w:rsidP="00E92BA0" w:rsidRDefault="00D521C9" w14:paraId="4BBC909A" w14:textId="77777777"/>
    <w:p w:rsidRPr="002D6E2C" w:rsidR="00D521C9" w:rsidP="002C2973" w:rsidRDefault="00D521C9" w14:paraId="1C0444C1"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 to Creditor Bank.</w:t>
      </w:r>
    </w:p>
    <w:p w:rsidRPr="002D6E2C" w:rsidR="00D521C9" w:rsidP="00E92BA0" w:rsidRDefault="00D521C9" w14:paraId="6ACE6DA9"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0C51EC87" w14:textId="77777777">
      <w:pPr>
        <w:pStyle w:val="Heading2"/>
        <w:numPr>
          <w:ilvl w:val="2"/>
          <w:numId w:val="16"/>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D521C9" w:rsidP="00E92BA0" w:rsidRDefault="00D521C9" w14:paraId="3DEB9B89" w14:textId="77777777">
      <w:r w:rsidRPr="002D6E2C">
        <w:t>Message format of mandate response to Creditor to be determined by the Creditor Bank.</w:t>
      </w:r>
    </w:p>
    <w:p w:rsidRPr="002D6E2C" w:rsidR="00D521C9" w:rsidP="00E92BA0" w:rsidRDefault="00D521C9" w14:paraId="12BA9BD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E92BA0" w:rsidRDefault="00D521C9" w14:paraId="1BF9E62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E92BA0" w:rsidRDefault="00D521C9" w14:paraId="5CFFCFA5" w14:textId="77777777">
      <w:pPr>
        <w:pStyle w:val="CommentText"/>
        <w:pBdr>
          <w:top w:val="single" w:color="auto" w:sz="12" w:space="1"/>
          <w:left w:val="single" w:color="auto" w:sz="12" w:space="4"/>
          <w:bottom w:val="single" w:color="auto" w:sz="12" w:space="1"/>
          <w:right w:val="single" w:color="auto" w:sz="12" w:space="4"/>
        </w:pBdr>
        <w:rPr>
          <w:b/>
        </w:rPr>
      </w:pPr>
      <w:r w:rsidRPr="002D6E2C">
        <w:rPr>
          <w:b/>
          <w:sz w:val="22"/>
          <w:szCs w:val="22"/>
        </w:rPr>
        <w:t>IMPORTANT NOTE:</w:t>
      </w:r>
    </w:p>
    <w:p w:rsidRPr="002D6E2C" w:rsidR="00D521C9" w:rsidP="00E92BA0" w:rsidRDefault="00D521C9" w14:paraId="5CCDC67B" w14:textId="77777777">
      <w:pPr>
        <w:pStyle w:val="CommentText"/>
        <w:pBdr>
          <w:top w:val="single" w:color="auto" w:sz="12" w:space="1"/>
          <w:left w:val="single" w:color="auto" w:sz="12" w:space="4"/>
          <w:bottom w:val="single" w:color="auto" w:sz="12" w:space="1"/>
          <w:right w:val="single" w:color="auto" w:sz="12" w:space="4"/>
        </w:pBdr>
        <w:rPr>
          <w:b/>
          <w:sz w:val="22"/>
          <w:szCs w:val="22"/>
        </w:rPr>
      </w:pPr>
    </w:p>
    <w:p w:rsidR="00D521C9" w:rsidP="00E92BA0" w:rsidRDefault="00D521C9" w14:paraId="5D4438D8" w14:textId="77777777">
      <w:pPr>
        <w:pStyle w:val="CommentText"/>
        <w:pBdr>
          <w:top w:val="single" w:color="auto" w:sz="12" w:space="1"/>
          <w:left w:val="single" w:color="auto" w:sz="12" w:space="4"/>
          <w:bottom w:val="single" w:color="auto" w:sz="12" w:space="1"/>
          <w:right w:val="single" w:color="auto" w:sz="12" w:space="4"/>
        </w:pBdr>
        <w:rPr>
          <w:b/>
          <w:sz w:val="22"/>
          <w:szCs w:val="22"/>
        </w:rPr>
      </w:pPr>
      <w:r w:rsidRPr="002D6E2C">
        <w:rPr>
          <w:b/>
          <w:sz w:val="22"/>
          <w:szCs w:val="22"/>
        </w:rPr>
        <w:t xml:space="preserve">Alignment of AC BRD fields to Mandate Request and Response messages in ISO20022 can be found in </w:t>
      </w:r>
      <w:hyperlink w:history="1" w:anchor="_APPENDIX_C_–">
        <w:r w:rsidRPr="002D6E2C">
          <w:rPr>
            <w:rStyle w:val="Hyperlink"/>
            <w:b/>
            <w:sz w:val="22"/>
            <w:szCs w:val="22"/>
          </w:rPr>
          <w:t>Appendix C</w:t>
        </w:r>
      </w:hyperlink>
      <w:r w:rsidRPr="002D6E2C">
        <w:rPr>
          <w:b/>
          <w:sz w:val="22"/>
          <w:szCs w:val="22"/>
        </w:rPr>
        <w:t>:</w:t>
      </w:r>
    </w:p>
    <w:p w:rsidR="00D521C9" w:rsidP="00E92BA0" w:rsidRDefault="00D521C9" w14:paraId="1D45A058" w14:textId="77777777">
      <w:pPr>
        <w:pStyle w:val="CommentText"/>
        <w:pBdr>
          <w:top w:val="single" w:color="auto" w:sz="12" w:space="1"/>
          <w:left w:val="single" w:color="auto" w:sz="12" w:space="4"/>
          <w:bottom w:val="single" w:color="auto" w:sz="12" w:space="1"/>
          <w:right w:val="single" w:color="auto" w:sz="12" w:space="4"/>
        </w:pBdr>
        <w:rPr>
          <w:b/>
          <w:sz w:val="22"/>
          <w:szCs w:val="22"/>
        </w:rPr>
      </w:pPr>
    </w:p>
    <w:p w:rsidR="00D521C9" w:rsidP="00E92BA0" w:rsidRDefault="00D521C9" w14:paraId="13251CB3" w14:textId="77777777">
      <w:pPr>
        <w:pStyle w:val="CommentText"/>
        <w:pBdr>
          <w:top w:val="single" w:color="auto" w:sz="12" w:space="1"/>
          <w:left w:val="single" w:color="auto" w:sz="12" w:space="4"/>
          <w:bottom w:val="single" w:color="auto" w:sz="12" w:space="1"/>
          <w:right w:val="single" w:color="auto" w:sz="12" w:space="4"/>
        </w:pBdr>
        <w:rPr>
          <w:b/>
          <w:sz w:val="22"/>
          <w:szCs w:val="22"/>
        </w:rPr>
      </w:pPr>
      <w:r>
        <w:rPr>
          <w:b/>
          <w:sz w:val="22"/>
          <w:szCs w:val="22"/>
        </w:rPr>
        <w:t>MAC expiry will be at end of day</w:t>
      </w:r>
    </w:p>
    <w:p w:rsidRPr="00F17112" w:rsidR="00691480" w:rsidP="00E92BA0" w:rsidRDefault="00691480" w14:paraId="11CAB282" w14:textId="77777777">
      <w:pPr>
        <w:pStyle w:val="CommentText"/>
        <w:pBdr>
          <w:top w:val="single" w:color="auto" w:sz="12" w:space="1"/>
          <w:left w:val="single" w:color="auto" w:sz="12" w:space="4"/>
          <w:bottom w:val="single" w:color="auto" w:sz="12" w:space="1"/>
          <w:right w:val="single" w:color="auto" w:sz="12" w:space="4"/>
        </w:pBdr>
        <w:rPr>
          <w:sz w:val="22"/>
        </w:rPr>
      </w:pPr>
      <w:r w:rsidRPr="0082308E">
        <w:rPr>
          <w:sz w:val="22"/>
        </w:rPr>
        <w:t>Note</w:t>
      </w:r>
      <w:r w:rsidRPr="00E820B5" w:rsidR="00856A55">
        <w:rPr>
          <w:sz w:val="22"/>
        </w:rPr>
        <w:t>: -</w:t>
      </w:r>
      <w:r w:rsidRPr="00C1668A">
        <w:rPr>
          <w:sz w:val="22"/>
        </w:rPr>
        <w:t xml:space="preserve"> the Card processing is </w:t>
      </w:r>
      <w:r w:rsidRPr="00C1668A" w:rsidR="0051265B">
        <w:rPr>
          <w:sz w:val="22"/>
        </w:rPr>
        <w:t>available</w:t>
      </w:r>
      <w:r w:rsidRPr="00C1668A">
        <w:rPr>
          <w:sz w:val="22"/>
        </w:rPr>
        <w:t xml:space="preserve"> for the full 24 hours</w:t>
      </w:r>
      <w:r w:rsidRPr="00C1668A" w:rsidR="00856A55">
        <w:rPr>
          <w:sz w:val="22"/>
        </w:rPr>
        <w:t>, but</w:t>
      </w:r>
      <w:r w:rsidRPr="00C1668A">
        <w:rPr>
          <w:sz w:val="22"/>
        </w:rPr>
        <w:t xml:space="preserve"> any </w:t>
      </w:r>
      <w:r w:rsidRPr="00FC6BBF" w:rsidR="00856A55">
        <w:rPr>
          <w:sz w:val="22"/>
        </w:rPr>
        <w:t>MAC generated</w:t>
      </w:r>
      <w:r w:rsidRPr="00B439C4">
        <w:rPr>
          <w:sz w:val="22"/>
        </w:rPr>
        <w:t xml:space="preserve"> after 21:00 will not be accepted on the Mandate message leg and </w:t>
      </w:r>
      <w:r w:rsidRPr="00566D81" w:rsidR="00856A55">
        <w:rPr>
          <w:sz w:val="22"/>
        </w:rPr>
        <w:t>expires</w:t>
      </w:r>
    </w:p>
    <w:p w:rsidR="0079161C" w:rsidP="00E92BA0" w:rsidRDefault="0079161C" w14:paraId="282ED089" w14:textId="77777777">
      <w:pPr>
        <w:pStyle w:val="CommentText"/>
        <w:pBdr>
          <w:top w:val="single" w:color="auto" w:sz="12" w:space="1"/>
          <w:left w:val="single" w:color="auto" w:sz="12" w:space="4"/>
          <w:bottom w:val="single" w:color="auto" w:sz="12" w:space="1"/>
          <w:right w:val="single" w:color="auto" w:sz="12" w:space="4"/>
        </w:pBdr>
        <w:rPr>
          <w:sz w:val="22"/>
          <w:szCs w:val="22"/>
        </w:rPr>
      </w:pPr>
    </w:p>
    <w:p w:rsidR="0079161C" w:rsidP="00E92BA0" w:rsidRDefault="0079161C" w14:paraId="2702F129" w14:textId="77777777">
      <w:pPr>
        <w:pStyle w:val="CommentText"/>
        <w:pBdr>
          <w:top w:val="single" w:color="auto" w:sz="12" w:space="1"/>
          <w:left w:val="single" w:color="auto" w:sz="12" w:space="4"/>
          <w:bottom w:val="single" w:color="auto" w:sz="12" w:space="1"/>
          <w:right w:val="single" w:color="auto" w:sz="12" w:space="4"/>
        </w:pBdr>
        <w:rPr>
          <w:b/>
          <w:sz w:val="22"/>
          <w:szCs w:val="22"/>
        </w:rPr>
      </w:pPr>
      <w:r>
        <w:rPr>
          <w:sz w:val="22"/>
          <w:szCs w:val="22"/>
        </w:rPr>
        <w:t>Even though the card switch is available 24 hours, the mandate functionality will operate as per above processing windows.</w:t>
      </w:r>
    </w:p>
    <w:p w:rsidR="00381A93" w:rsidP="00E92BA0" w:rsidRDefault="00381A93" w14:paraId="36EA801F" w14:textId="77777777">
      <w:pPr>
        <w:rPr>
          <w:b/>
        </w:rPr>
      </w:pPr>
    </w:p>
    <w:p w:rsidRPr="00C1668A" w:rsidR="00D521C9" w:rsidP="00E92BA0" w:rsidRDefault="00D521C9" w14:paraId="5D41F103" w14:textId="77777777"/>
    <w:p w:rsidRPr="009876ED" w:rsidR="00D521C9" w:rsidP="00E92BA0" w:rsidRDefault="00D521C9" w14:paraId="45C7F26E" w14:textId="77777777">
      <w:pPr>
        <w:pStyle w:val="Heading2"/>
        <w:numPr>
          <w:ilvl w:val="0"/>
          <w:numId w:val="0"/>
        </w:numPr>
        <w:spacing w:before="0" w:after="0" w:line="240" w:lineRule="auto"/>
        <w:rPr>
          <w:b w:val="0"/>
          <w:color w:val="4F81BD"/>
        </w:rPr>
      </w:pPr>
    </w:p>
    <w:p w:rsidRPr="002D6E2C" w:rsidR="00D521C9" w:rsidP="00E92BA0" w:rsidRDefault="00D521C9" w14:paraId="22AC46D8" w14:textId="77777777">
      <w:pPr>
        <w:rPr>
          <w:b/>
        </w:rPr>
      </w:pPr>
    </w:p>
    <w:p w:rsidR="00352EF7" w:rsidP="00E92BA0" w:rsidRDefault="00352EF7" w14:paraId="4626A0FD" w14:textId="77777777">
      <w:pPr>
        <w:rPr>
          <w:rFonts w:eastAsia="Times New Roman"/>
          <w:b/>
          <w:bCs/>
          <w:color w:val="4F81BD"/>
        </w:rPr>
      </w:pPr>
      <w:bookmarkStart w:name="_Toc451511874" w:id="953"/>
      <w:bookmarkStart w:name="_Toc451512986" w:id="954"/>
      <w:bookmarkStart w:name="_Toc451514096" w:id="955"/>
      <w:bookmarkStart w:name="_Toc451766555" w:id="956"/>
      <w:bookmarkStart w:name="_Toc452015416" w:id="957"/>
      <w:bookmarkStart w:name="_Toc452049481" w:id="958"/>
      <w:bookmarkStart w:name="_Toc452099365" w:id="959"/>
      <w:bookmarkStart w:name="_Toc452100465" w:id="960"/>
      <w:bookmarkStart w:name="_Toc452101563" w:id="961"/>
      <w:bookmarkStart w:name="_Toc452102661" w:id="962"/>
      <w:bookmarkStart w:name="_Toc452109239" w:id="963"/>
      <w:bookmarkStart w:name="_Toc451511875" w:id="964"/>
      <w:bookmarkStart w:name="_Toc451512987" w:id="965"/>
      <w:bookmarkStart w:name="_Toc451514097" w:id="966"/>
      <w:bookmarkStart w:name="_Toc451766556" w:id="967"/>
      <w:bookmarkStart w:name="_Toc452015417" w:id="968"/>
      <w:bookmarkStart w:name="_Toc452049482" w:id="969"/>
      <w:bookmarkStart w:name="_Toc452099366" w:id="970"/>
      <w:bookmarkStart w:name="_Toc452100466" w:id="971"/>
      <w:bookmarkStart w:name="_Toc452101564" w:id="972"/>
      <w:bookmarkStart w:name="_Toc452102662" w:id="973"/>
      <w:bookmarkStart w:name="_Toc452109240" w:id="974"/>
      <w:bookmarkStart w:name="_Toc451511876" w:id="975"/>
      <w:bookmarkStart w:name="_Toc451512988" w:id="976"/>
      <w:bookmarkStart w:name="_Toc451514098" w:id="977"/>
      <w:bookmarkStart w:name="_Toc451766557" w:id="978"/>
      <w:bookmarkStart w:name="_Toc452015418" w:id="979"/>
      <w:bookmarkStart w:name="_Toc452049483" w:id="980"/>
      <w:bookmarkStart w:name="_Toc452099367" w:id="981"/>
      <w:bookmarkStart w:name="_Toc452100467" w:id="982"/>
      <w:bookmarkStart w:name="_Toc452101565" w:id="983"/>
      <w:bookmarkStart w:name="_Toc452102663" w:id="984"/>
      <w:bookmarkStart w:name="_Toc452109241" w:id="985"/>
      <w:bookmarkStart w:name="_Toc451511877" w:id="986"/>
      <w:bookmarkStart w:name="_Toc451512989" w:id="987"/>
      <w:bookmarkStart w:name="_Toc451514099" w:id="988"/>
      <w:bookmarkStart w:name="_Toc451766558" w:id="989"/>
      <w:bookmarkStart w:name="_Toc452015419" w:id="990"/>
      <w:bookmarkStart w:name="_Toc452049484" w:id="991"/>
      <w:bookmarkStart w:name="_Toc452099368" w:id="992"/>
      <w:bookmarkStart w:name="_Toc452100468" w:id="993"/>
      <w:bookmarkStart w:name="_Toc452101566" w:id="994"/>
      <w:bookmarkStart w:name="_Toc452102664" w:id="995"/>
      <w:bookmarkStart w:name="_Toc452109242" w:id="996"/>
      <w:bookmarkStart w:name="_Toc451511878" w:id="997"/>
      <w:bookmarkStart w:name="_Toc451512990" w:id="998"/>
      <w:bookmarkStart w:name="_Toc451514100" w:id="999"/>
      <w:bookmarkStart w:name="_Toc451766559" w:id="1000"/>
      <w:bookmarkStart w:name="_Toc452015420" w:id="1001"/>
      <w:bookmarkStart w:name="_Toc452049485" w:id="1002"/>
      <w:bookmarkStart w:name="_Toc452099369" w:id="1003"/>
      <w:bookmarkStart w:name="_Toc452100469" w:id="1004"/>
      <w:bookmarkStart w:name="_Toc452101567" w:id="1005"/>
      <w:bookmarkStart w:name="_Toc452102665" w:id="1006"/>
      <w:bookmarkStart w:name="_Toc452109243" w:id="1007"/>
      <w:bookmarkStart w:name="_Toc451511879" w:id="1008"/>
      <w:bookmarkStart w:name="_Toc451512991" w:id="1009"/>
      <w:bookmarkStart w:name="_Toc451514101" w:id="1010"/>
      <w:bookmarkStart w:name="_Toc451766560" w:id="1011"/>
      <w:bookmarkStart w:name="_Toc452015421" w:id="1012"/>
      <w:bookmarkStart w:name="_Toc452049486" w:id="1013"/>
      <w:bookmarkStart w:name="_Toc452099370" w:id="1014"/>
      <w:bookmarkStart w:name="_Toc452100470" w:id="1015"/>
      <w:bookmarkStart w:name="_Toc452101568" w:id="1016"/>
      <w:bookmarkStart w:name="_Toc452102666" w:id="1017"/>
      <w:bookmarkStart w:name="_Toc452109244" w:id="1018"/>
      <w:bookmarkStart w:name="_Toc451511880" w:id="1019"/>
      <w:bookmarkStart w:name="_Toc451512992" w:id="1020"/>
      <w:bookmarkStart w:name="_Toc451514102" w:id="1021"/>
      <w:bookmarkStart w:name="_Toc451766561" w:id="1022"/>
      <w:bookmarkStart w:name="_Toc452015422" w:id="1023"/>
      <w:bookmarkStart w:name="_Toc452049487" w:id="1024"/>
      <w:bookmarkStart w:name="_Toc452099371" w:id="1025"/>
      <w:bookmarkStart w:name="_Toc452100471" w:id="1026"/>
      <w:bookmarkStart w:name="_Toc452101569" w:id="1027"/>
      <w:bookmarkStart w:name="_Toc452102667" w:id="1028"/>
      <w:bookmarkStart w:name="_Toc452109245" w:id="1029"/>
      <w:bookmarkStart w:name="_Toc451511881" w:id="1030"/>
      <w:bookmarkStart w:name="_Toc451512993" w:id="1031"/>
      <w:bookmarkStart w:name="_Toc451514103" w:id="1032"/>
      <w:bookmarkStart w:name="_Toc451766562" w:id="1033"/>
      <w:bookmarkStart w:name="_Toc452015423" w:id="1034"/>
      <w:bookmarkStart w:name="_Toc452049488" w:id="1035"/>
      <w:bookmarkStart w:name="_Toc452099372" w:id="1036"/>
      <w:bookmarkStart w:name="_Toc452100472" w:id="1037"/>
      <w:bookmarkStart w:name="_Toc452101570" w:id="1038"/>
      <w:bookmarkStart w:name="_Toc452102668" w:id="1039"/>
      <w:bookmarkStart w:name="_Toc452109246" w:id="1040"/>
      <w:bookmarkStart w:name="_Toc451511882" w:id="1041"/>
      <w:bookmarkStart w:name="_Toc451512994" w:id="1042"/>
      <w:bookmarkStart w:name="_Toc451514104" w:id="1043"/>
      <w:bookmarkStart w:name="_Toc451766563" w:id="1044"/>
      <w:bookmarkStart w:name="_Toc452015424" w:id="1045"/>
      <w:bookmarkStart w:name="_Toc452049489" w:id="1046"/>
      <w:bookmarkStart w:name="_Toc452099373" w:id="1047"/>
      <w:bookmarkStart w:name="_Toc452100473" w:id="1048"/>
      <w:bookmarkStart w:name="_Toc452101571" w:id="1049"/>
      <w:bookmarkStart w:name="_Toc452102669" w:id="1050"/>
      <w:bookmarkStart w:name="_Toc452109247" w:id="1051"/>
      <w:bookmarkStart w:name="_Toc451511883" w:id="1052"/>
      <w:bookmarkStart w:name="_Toc451512995" w:id="1053"/>
      <w:bookmarkStart w:name="_Toc451514105" w:id="1054"/>
      <w:bookmarkStart w:name="_Toc451766564" w:id="1055"/>
      <w:bookmarkStart w:name="_Toc452015425" w:id="1056"/>
      <w:bookmarkStart w:name="_Toc452049490" w:id="1057"/>
      <w:bookmarkStart w:name="_Toc452099374" w:id="1058"/>
      <w:bookmarkStart w:name="_Toc452100474" w:id="1059"/>
      <w:bookmarkStart w:name="_Toc452101572" w:id="1060"/>
      <w:bookmarkStart w:name="_Toc452102670" w:id="1061"/>
      <w:bookmarkStart w:name="_Toc452109248" w:id="1062"/>
      <w:bookmarkStart w:name="_Toc451511884" w:id="1063"/>
      <w:bookmarkStart w:name="_Toc451512996" w:id="1064"/>
      <w:bookmarkStart w:name="_Toc451514106" w:id="1065"/>
      <w:bookmarkStart w:name="_Toc451766565" w:id="1066"/>
      <w:bookmarkStart w:name="_Toc452015426" w:id="1067"/>
      <w:bookmarkStart w:name="_Toc452049491" w:id="1068"/>
      <w:bookmarkStart w:name="_Toc452099375" w:id="1069"/>
      <w:bookmarkStart w:name="_Toc452100475" w:id="1070"/>
      <w:bookmarkStart w:name="_Toc452101573" w:id="1071"/>
      <w:bookmarkStart w:name="_Toc452102671" w:id="1072"/>
      <w:bookmarkStart w:name="_Toc452109249" w:id="1073"/>
      <w:bookmarkStart w:name="_Toc451511885" w:id="1074"/>
      <w:bookmarkStart w:name="_Toc451512997" w:id="1075"/>
      <w:bookmarkStart w:name="_Toc451514107" w:id="1076"/>
      <w:bookmarkStart w:name="_Toc451766566" w:id="1077"/>
      <w:bookmarkStart w:name="_Toc452015427" w:id="1078"/>
      <w:bookmarkStart w:name="_Toc452049492" w:id="1079"/>
      <w:bookmarkStart w:name="_Toc452099376" w:id="1080"/>
      <w:bookmarkStart w:name="_Toc452100476" w:id="1081"/>
      <w:bookmarkStart w:name="_Toc452101574" w:id="1082"/>
      <w:bookmarkStart w:name="_Toc452102672" w:id="1083"/>
      <w:bookmarkStart w:name="_Toc452109250" w:id="1084"/>
      <w:bookmarkStart w:name="_Toc451511886" w:id="1085"/>
      <w:bookmarkStart w:name="_Toc451512998" w:id="1086"/>
      <w:bookmarkStart w:name="_Toc451514108" w:id="1087"/>
      <w:bookmarkStart w:name="_Toc451766567" w:id="1088"/>
      <w:bookmarkStart w:name="_Toc452015428" w:id="1089"/>
      <w:bookmarkStart w:name="_Toc452049493" w:id="1090"/>
      <w:bookmarkStart w:name="_Toc452099377" w:id="1091"/>
      <w:bookmarkStart w:name="_Toc452100477" w:id="1092"/>
      <w:bookmarkStart w:name="_Toc452101575" w:id="1093"/>
      <w:bookmarkStart w:name="_Toc452102673" w:id="1094"/>
      <w:bookmarkStart w:name="_Toc452109251" w:id="1095"/>
      <w:bookmarkStart w:name="_Toc451511887" w:id="1096"/>
      <w:bookmarkStart w:name="_Toc451512999" w:id="1097"/>
      <w:bookmarkStart w:name="_Toc451514109" w:id="1098"/>
      <w:bookmarkStart w:name="_Toc451766568" w:id="1099"/>
      <w:bookmarkStart w:name="_Toc452015429" w:id="1100"/>
      <w:bookmarkStart w:name="_Toc452049494" w:id="1101"/>
      <w:bookmarkStart w:name="_Toc452099378" w:id="1102"/>
      <w:bookmarkStart w:name="_Toc452100478" w:id="1103"/>
      <w:bookmarkStart w:name="_Toc452101576" w:id="1104"/>
      <w:bookmarkStart w:name="_Toc452102674" w:id="1105"/>
      <w:bookmarkStart w:name="_Toc452109252" w:id="1106"/>
      <w:bookmarkStart w:name="_Toc451511888" w:id="1107"/>
      <w:bookmarkStart w:name="_Toc451513000" w:id="1108"/>
      <w:bookmarkStart w:name="_Toc451514110" w:id="1109"/>
      <w:bookmarkStart w:name="_Toc451766569" w:id="1110"/>
      <w:bookmarkStart w:name="_Toc452015430" w:id="1111"/>
      <w:bookmarkStart w:name="_Toc452049495" w:id="1112"/>
      <w:bookmarkStart w:name="_Toc452099379" w:id="1113"/>
      <w:bookmarkStart w:name="_Toc452100479" w:id="1114"/>
      <w:bookmarkStart w:name="_Toc452101577" w:id="1115"/>
      <w:bookmarkStart w:name="_Toc452102675" w:id="1116"/>
      <w:bookmarkStart w:name="_Toc452109253" w:id="1117"/>
      <w:bookmarkStart w:name="_Toc451511889" w:id="1118"/>
      <w:bookmarkStart w:name="_Toc451513001" w:id="1119"/>
      <w:bookmarkStart w:name="_Toc451514111" w:id="1120"/>
      <w:bookmarkStart w:name="_Toc451766570" w:id="1121"/>
      <w:bookmarkStart w:name="_Toc452015431" w:id="1122"/>
      <w:bookmarkStart w:name="_Toc452049496" w:id="1123"/>
      <w:bookmarkStart w:name="_Toc452099380" w:id="1124"/>
      <w:bookmarkStart w:name="_Toc452100480" w:id="1125"/>
      <w:bookmarkStart w:name="_Toc452101578" w:id="1126"/>
      <w:bookmarkStart w:name="_Toc452102676" w:id="1127"/>
      <w:bookmarkStart w:name="_Toc452109254" w:id="1128"/>
      <w:bookmarkStart w:name="_Toc451511890" w:id="1129"/>
      <w:bookmarkStart w:name="_Toc451513002" w:id="1130"/>
      <w:bookmarkStart w:name="_Toc451514112" w:id="1131"/>
      <w:bookmarkStart w:name="_Toc451766571" w:id="1132"/>
      <w:bookmarkStart w:name="_Toc452015432" w:id="1133"/>
      <w:bookmarkStart w:name="_Toc452049497" w:id="1134"/>
      <w:bookmarkStart w:name="_Toc452099381" w:id="1135"/>
      <w:bookmarkStart w:name="_Toc452100481" w:id="1136"/>
      <w:bookmarkStart w:name="_Toc452101579" w:id="1137"/>
      <w:bookmarkStart w:name="_Toc452102677" w:id="1138"/>
      <w:bookmarkStart w:name="_Toc452109255" w:id="1139"/>
      <w:bookmarkStart w:name="_Toc451511891" w:id="1140"/>
      <w:bookmarkStart w:name="_Toc451513003" w:id="1141"/>
      <w:bookmarkStart w:name="_Toc451514113" w:id="1142"/>
      <w:bookmarkStart w:name="_Toc451766572" w:id="1143"/>
      <w:bookmarkStart w:name="_Toc452015433" w:id="1144"/>
      <w:bookmarkStart w:name="_Toc452049498" w:id="1145"/>
      <w:bookmarkStart w:name="_Toc452099382" w:id="1146"/>
      <w:bookmarkStart w:name="_Toc452100482" w:id="1147"/>
      <w:bookmarkStart w:name="_Toc452101580" w:id="1148"/>
      <w:bookmarkStart w:name="_Toc452102678" w:id="1149"/>
      <w:bookmarkStart w:name="_Toc452109256" w:id="1150"/>
      <w:bookmarkStart w:name="_Toc451511892" w:id="1151"/>
      <w:bookmarkStart w:name="_Toc451513004" w:id="1152"/>
      <w:bookmarkStart w:name="_Toc451514114" w:id="1153"/>
      <w:bookmarkStart w:name="_Toc451766573" w:id="1154"/>
      <w:bookmarkStart w:name="_Toc452015434" w:id="1155"/>
      <w:bookmarkStart w:name="_Toc452049499" w:id="1156"/>
      <w:bookmarkStart w:name="_Toc452099383" w:id="1157"/>
      <w:bookmarkStart w:name="_Toc452100483" w:id="1158"/>
      <w:bookmarkStart w:name="_Toc452101581" w:id="1159"/>
      <w:bookmarkStart w:name="_Toc452102679" w:id="1160"/>
      <w:bookmarkStart w:name="_Toc452109257" w:id="1161"/>
      <w:bookmarkStart w:name="_Toc451511893" w:id="1162"/>
      <w:bookmarkStart w:name="_Toc451513005" w:id="1163"/>
      <w:bookmarkStart w:name="_Toc451514115" w:id="1164"/>
      <w:bookmarkStart w:name="_Toc451766574" w:id="1165"/>
      <w:bookmarkStart w:name="_Toc452015435" w:id="1166"/>
      <w:bookmarkStart w:name="_Toc452049500" w:id="1167"/>
      <w:bookmarkStart w:name="_Toc452099384" w:id="1168"/>
      <w:bookmarkStart w:name="_Toc452100484" w:id="1169"/>
      <w:bookmarkStart w:name="_Toc452101582" w:id="1170"/>
      <w:bookmarkStart w:name="_Toc452102680" w:id="1171"/>
      <w:bookmarkStart w:name="_Toc452109258" w:id="1172"/>
      <w:bookmarkStart w:name="_Toc451511894" w:id="1173"/>
      <w:bookmarkStart w:name="_Toc451513006" w:id="1174"/>
      <w:bookmarkStart w:name="_Toc451514116" w:id="1175"/>
      <w:bookmarkStart w:name="_Toc451766575" w:id="1176"/>
      <w:bookmarkStart w:name="_Toc452015436" w:id="1177"/>
      <w:bookmarkStart w:name="_Toc452049501" w:id="1178"/>
      <w:bookmarkStart w:name="_Toc452099385" w:id="1179"/>
      <w:bookmarkStart w:name="_Toc452100485" w:id="1180"/>
      <w:bookmarkStart w:name="_Toc452101583" w:id="1181"/>
      <w:bookmarkStart w:name="_Toc452102681" w:id="1182"/>
      <w:bookmarkStart w:name="_Toc452109259" w:id="1183"/>
      <w:bookmarkStart w:name="_Toc451511895" w:id="1184"/>
      <w:bookmarkStart w:name="_Toc451513007" w:id="1185"/>
      <w:bookmarkStart w:name="_Toc451514117" w:id="1186"/>
      <w:bookmarkStart w:name="_Toc451766576" w:id="1187"/>
      <w:bookmarkStart w:name="_Toc452015437" w:id="1188"/>
      <w:bookmarkStart w:name="_Toc452049502" w:id="1189"/>
      <w:bookmarkStart w:name="_Toc452099386" w:id="1190"/>
      <w:bookmarkStart w:name="_Toc452100486" w:id="1191"/>
      <w:bookmarkStart w:name="_Toc452101584" w:id="1192"/>
      <w:bookmarkStart w:name="_Toc452102682" w:id="1193"/>
      <w:bookmarkStart w:name="_Toc452109260" w:id="1194"/>
      <w:bookmarkStart w:name="_Toc451511896" w:id="1195"/>
      <w:bookmarkStart w:name="_Toc451513008" w:id="1196"/>
      <w:bookmarkStart w:name="_Toc451514118" w:id="1197"/>
      <w:bookmarkStart w:name="_Toc451766577" w:id="1198"/>
      <w:bookmarkStart w:name="_Toc452015438" w:id="1199"/>
      <w:bookmarkStart w:name="_Toc452049503" w:id="1200"/>
      <w:bookmarkStart w:name="_Toc452099387" w:id="1201"/>
      <w:bookmarkStart w:name="_Toc452100487" w:id="1202"/>
      <w:bookmarkStart w:name="_Toc452101585" w:id="1203"/>
      <w:bookmarkStart w:name="_Toc452102683" w:id="1204"/>
      <w:bookmarkStart w:name="_Toc452109261" w:id="1205"/>
      <w:bookmarkStart w:name="_Toc451511897" w:id="1206"/>
      <w:bookmarkStart w:name="_Toc451513009" w:id="1207"/>
      <w:bookmarkStart w:name="_Toc451514119" w:id="1208"/>
      <w:bookmarkStart w:name="_Toc451766578" w:id="1209"/>
      <w:bookmarkStart w:name="_Toc452015439" w:id="1210"/>
      <w:bookmarkStart w:name="_Toc452049504" w:id="1211"/>
      <w:bookmarkStart w:name="_Toc452099388" w:id="1212"/>
      <w:bookmarkStart w:name="_Toc452100488" w:id="1213"/>
      <w:bookmarkStart w:name="_Toc452101586" w:id="1214"/>
      <w:bookmarkStart w:name="_Toc452102684" w:id="1215"/>
      <w:bookmarkStart w:name="_Toc452109262" w:id="1216"/>
      <w:bookmarkStart w:name="_Toc395286665" w:id="1217"/>
      <w:bookmarkStart w:name="_Toc398807887" w:id="1218"/>
      <w:bookmarkStart w:name="_Toc435584366" w:id="1219"/>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r>
        <w:br w:type="page"/>
      </w:r>
    </w:p>
    <w:p w:rsidRPr="002D6E2C" w:rsidR="00D521C9" w:rsidP="002C2973" w:rsidRDefault="00D521C9" w14:paraId="52FADF8D" w14:textId="77777777">
      <w:pPr>
        <w:pStyle w:val="Heading20"/>
        <w:numPr>
          <w:ilvl w:val="1"/>
          <w:numId w:val="16"/>
        </w:numPr>
        <w:ind w:left="0" w:firstLine="0"/>
        <w:rPr>
          <w:rFonts w:ascii="Calibri" w:hAnsi="Calibri"/>
          <w:sz w:val="22"/>
          <w:szCs w:val="22"/>
        </w:rPr>
      </w:pPr>
      <w:bookmarkStart w:name="_Toc536096785" w:id="1220"/>
      <w:r w:rsidRPr="002D6E2C">
        <w:rPr>
          <w:rFonts w:ascii="Calibri" w:hAnsi="Calibri"/>
          <w:sz w:val="22"/>
          <w:szCs w:val="22"/>
        </w:rPr>
        <w:t>Authorise mandate – card not present, authentication key included in request, real time request &amp; response (TT4)</w:t>
      </w:r>
      <w:bookmarkEnd w:id="1217"/>
      <w:bookmarkEnd w:id="1218"/>
      <w:r w:rsidRPr="002D6E2C">
        <w:rPr>
          <w:rFonts w:ascii="Calibri" w:hAnsi="Calibri"/>
          <w:sz w:val="22"/>
          <w:szCs w:val="22"/>
        </w:rPr>
        <w:t xml:space="preserve"> (Optional Transaction Type for the Paying Bank to cater for)</w:t>
      </w:r>
      <w:bookmarkEnd w:id="1219"/>
      <w:bookmarkEnd w:id="1220"/>
    </w:p>
    <w:p w:rsidRPr="002D6E2C" w:rsidR="00D521C9" w:rsidP="00E92BA0" w:rsidRDefault="00D521C9" w14:paraId="7D5F15A9" w14:textId="77777777"/>
    <w:p w:rsidRPr="002D6E2C" w:rsidR="00D521C9" w:rsidP="00E92BA0" w:rsidRDefault="00D521C9" w14:paraId="43CEF4BF" w14:textId="77777777">
      <w:pPr>
        <w:jc w:val="both"/>
      </w:pPr>
      <w:r w:rsidRPr="002D6E2C">
        <w:rPr>
          <w:b/>
        </w:rPr>
        <w:t xml:space="preserve">Description </w:t>
      </w:r>
      <w:r w:rsidRPr="002D6E2C">
        <w:t xml:space="preserve">- This scenario captures the process of authenticating the Payer/Debtor and authorisation of the mandate through an authentication key deemed acceptable by the Paying/Debtor Bank, where the Payer/Debtor is typically NOT face-to-face.  A remote authentication capability is utilised. The process of authorising the mandate needs to be completed in </w:t>
      </w:r>
      <w:r w:rsidRPr="002D6E2C">
        <w:rPr>
          <w:b/>
          <w:i/>
        </w:rPr>
        <w:t>real time</w:t>
      </w:r>
      <w:r w:rsidRPr="002D6E2C">
        <w:t xml:space="preserve">. The Payer’s/Debtor’s </w:t>
      </w:r>
      <w:r w:rsidRPr="002D6E2C">
        <w:rPr>
          <w:b/>
          <w:i/>
        </w:rPr>
        <w:t>authentication key</w:t>
      </w:r>
      <w:r w:rsidRPr="002D6E2C">
        <w:t xml:space="preserve"> is already coupled with the authorisation request message. </w:t>
      </w:r>
    </w:p>
    <w:p w:rsidRPr="002D6E2C" w:rsidR="00D521C9" w:rsidP="00E92BA0" w:rsidRDefault="00D521C9" w14:paraId="75902311" w14:textId="77777777">
      <w:pPr>
        <w:rPr>
          <w:b/>
        </w:rPr>
      </w:pPr>
    </w:p>
    <w:p w:rsidRPr="002D6E2C" w:rsidR="00D521C9" w:rsidP="00E92BA0" w:rsidRDefault="00D521C9" w14:paraId="359E41A8" w14:textId="77777777">
      <w:pPr>
        <w:rPr>
          <w:b/>
        </w:rPr>
      </w:pPr>
      <w:r>
        <w:rPr>
          <w:noProof/>
          <w:bdr w:val="single" w:color="auto" w:sz="12" w:space="0"/>
          <w:lang w:val="en-US"/>
        </w:rPr>
        <w:drawing>
          <wp:inline distT="0" distB="0" distL="0" distR="0" wp14:anchorId="372483DB" wp14:editId="0EE34459">
            <wp:extent cx="5710196" cy="4167963"/>
            <wp:effectExtent l="0" t="0" r="5080" b="0"/>
            <wp:docPr id="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6180" cy="4172331"/>
                    </a:xfrm>
                    <a:prstGeom prst="rect">
                      <a:avLst/>
                    </a:prstGeom>
                    <a:noFill/>
                    <a:ln>
                      <a:noFill/>
                    </a:ln>
                  </pic:spPr>
                </pic:pic>
              </a:graphicData>
            </a:graphic>
          </wp:inline>
        </w:drawing>
      </w:r>
    </w:p>
    <w:p w:rsidRPr="002D6E2C" w:rsidR="00D521C9" w:rsidP="00E92BA0" w:rsidRDefault="00D521C9" w14:paraId="134994E3" w14:textId="77777777">
      <w:pPr>
        <w:jc w:val="center"/>
        <w:rPr>
          <w:b/>
        </w:rPr>
      </w:pPr>
    </w:p>
    <w:p w:rsidRPr="002D6E2C" w:rsidR="00D521C9" w:rsidP="00E92BA0" w:rsidRDefault="00D521C9" w14:paraId="08E18D8D" w14:textId="77777777">
      <w:pPr>
        <w:pBdr>
          <w:top w:val="single" w:color="auto" w:sz="4" w:space="1"/>
          <w:left w:val="single" w:color="auto" w:sz="4" w:space="4"/>
          <w:bottom w:val="single" w:color="auto" w:sz="4" w:space="1"/>
          <w:right w:val="single" w:color="auto" w:sz="4" w:space="4"/>
        </w:pBdr>
      </w:pPr>
      <w:r w:rsidRPr="002D6E2C">
        <w:rPr>
          <w:b/>
        </w:rPr>
        <w:t>IMPORTANT NOTE:</w:t>
      </w:r>
      <w:r w:rsidRPr="002D6E2C">
        <w:t xml:space="preserve"> </w:t>
      </w:r>
    </w:p>
    <w:p w:rsidRPr="002D6E2C" w:rsidR="00D521C9" w:rsidP="00E92BA0" w:rsidRDefault="00D521C9" w14:paraId="50001FD5" w14:textId="77777777">
      <w:pPr>
        <w:pBdr>
          <w:top w:val="single" w:color="auto" w:sz="4" w:space="1"/>
          <w:left w:val="single" w:color="auto" w:sz="4" w:space="4"/>
          <w:bottom w:val="single" w:color="auto" w:sz="4" w:space="1"/>
          <w:right w:val="single" w:color="auto" w:sz="4" w:space="4"/>
        </w:pBdr>
      </w:pPr>
      <w:r w:rsidRPr="002D6E2C">
        <w:t>Conceptual flow TT4 indicates that there are two messaging processes required:</w:t>
      </w:r>
    </w:p>
    <w:p w:rsidRPr="002D6E2C" w:rsidR="00D521C9" w:rsidP="00E92BA0" w:rsidRDefault="00D521C9" w14:paraId="2FD1FE67" w14:textId="77777777">
      <w:pPr>
        <w:pBdr>
          <w:top w:val="single" w:color="auto" w:sz="4" w:space="1"/>
          <w:left w:val="single" w:color="auto" w:sz="4" w:space="4"/>
          <w:bottom w:val="single" w:color="auto" w:sz="4" w:space="1"/>
          <w:right w:val="single" w:color="auto" w:sz="4" w:space="4"/>
        </w:pBdr>
      </w:pPr>
      <w:r w:rsidRPr="002D6E2C">
        <w:t xml:space="preserve">1. Debtor Authentication Request Leg shown in the blue blocks, and </w:t>
      </w:r>
    </w:p>
    <w:p w:rsidRPr="002D6E2C" w:rsidR="00D521C9" w:rsidP="00E92BA0" w:rsidRDefault="00D521C9" w14:paraId="26198EF6" w14:textId="77777777">
      <w:pPr>
        <w:pBdr>
          <w:top w:val="single" w:color="auto" w:sz="4" w:space="1"/>
          <w:left w:val="single" w:color="auto" w:sz="4" w:space="4"/>
          <w:bottom w:val="single" w:color="auto" w:sz="4" w:space="1"/>
          <w:right w:val="single" w:color="auto" w:sz="4" w:space="4"/>
        </w:pBdr>
      </w:pPr>
      <w:r w:rsidRPr="002D6E2C">
        <w:t>2. Mandate Registration Initiation Request Leg shown in the green blocks.</w:t>
      </w:r>
    </w:p>
    <w:p w:rsidRPr="002D6E2C" w:rsidR="00D521C9" w:rsidP="00E92BA0" w:rsidRDefault="00D521C9" w14:paraId="3D8E292B" w14:textId="77777777">
      <w:pPr>
        <w:jc w:val="center"/>
        <w:rPr>
          <w:b/>
        </w:rPr>
      </w:pPr>
    </w:p>
    <w:p w:rsidRPr="002D6E2C" w:rsidR="00D521C9" w:rsidP="00E92BA0" w:rsidRDefault="00D521C9" w14:paraId="11CE1A22" w14:textId="77777777">
      <w:pPr>
        <w:rPr>
          <w:b/>
        </w:rPr>
      </w:pPr>
    </w:p>
    <w:p w:rsidRPr="002D6E2C" w:rsidR="00D521C9" w:rsidP="00E92BA0" w:rsidRDefault="00D521C9" w14:paraId="2ACD5714" w14:textId="77777777">
      <w:pPr>
        <w:rPr>
          <w:b/>
        </w:rPr>
      </w:pPr>
      <w:r>
        <w:rPr>
          <w:b/>
          <w:noProof/>
          <w:bdr w:val="single" w:color="auto" w:sz="12" w:space="0"/>
          <w:lang w:val="en-US"/>
        </w:rPr>
        <w:drawing>
          <wp:inline distT="0" distB="0" distL="0" distR="0" wp14:anchorId="3FC1D15D" wp14:editId="0989BE1F">
            <wp:extent cx="5707380" cy="3752215"/>
            <wp:effectExtent l="0" t="0" r="7620" b="635"/>
            <wp:docPr id="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7380" cy="3752215"/>
                    </a:xfrm>
                    <a:prstGeom prst="rect">
                      <a:avLst/>
                    </a:prstGeom>
                    <a:noFill/>
                    <a:ln>
                      <a:noFill/>
                    </a:ln>
                  </pic:spPr>
                </pic:pic>
              </a:graphicData>
            </a:graphic>
          </wp:inline>
        </w:drawing>
      </w:r>
    </w:p>
    <w:p w:rsidRPr="002D6E2C" w:rsidR="00D521C9" w:rsidP="00E92BA0" w:rsidRDefault="00D521C9" w14:paraId="2292741B" w14:textId="77777777">
      <w:pPr>
        <w:rPr>
          <w:b/>
        </w:rPr>
      </w:pPr>
    </w:p>
    <w:p w:rsidRPr="002D6E2C" w:rsidR="00D521C9" w:rsidP="00E92BA0" w:rsidRDefault="00D521C9" w14:paraId="677D017A" w14:textId="77777777">
      <w:pPr>
        <w:rPr>
          <w:b/>
        </w:rPr>
      </w:pPr>
    </w:p>
    <w:p w:rsidRPr="002D6E2C" w:rsidR="00D521C9" w:rsidP="00E92BA0" w:rsidRDefault="00D521C9" w14:paraId="41AEA513" w14:textId="77777777">
      <w:pPr>
        <w:rPr>
          <w:b/>
        </w:rPr>
      </w:pPr>
      <w:r>
        <w:rPr>
          <w:b/>
          <w:noProof/>
          <w:bdr w:val="single" w:color="auto" w:sz="12" w:space="0"/>
          <w:lang w:val="en-US"/>
        </w:rPr>
        <w:drawing>
          <wp:inline distT="0" distB="0" distL="0" distR="0" wp14:anchorId="044F5CDE" wp14:editId="73AA6D90">
            <wp:extent cx="5707380" cy="3704590"/>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7380" cy="3704590"/>
                    </a:xfrm>
                    <a:prstGeom prst="rect">
                      <a:avLst/>
                    </a:prstGeom>
                    <a:noFill/>
                    <a:ln>
                      <a:noFill/>
                    </a:ln>
                  </pic:spPr>
                </pic:pic>
              </a:graphicData>
            </a:graphic>
          </wp:inline>
        </w:drawing>
      </w:r>
    </w:p>
    <w:p w:rsidRPr="002D6E2C" w:rsidR="00D521C9" w:rsidP="00E92BA0" w:rsidRDefault="00D521C9" w14:paraId="63FF9820" w14:textId="77777777">
      <w:pPr>
        <w:rPr>
          <w:b/>
        </w:rPr>
      </w:pPr>
    </w:p>
    <w:p w:rsidRPr="002D6E2C" w:rsidR="00D521C9" w:rsidP="00E92BA0" w:rsidRDefault="00D521C9" w14:paraId="5F7BF5BD" w14:textId="77777777">
      <w:pPr>
        <w:rPr>
          <w:b/>
        </w:rPr>
      </w:pPr>
    </w:p>
    <w:p w:rsidRPr="002D6E2C" w:rsidR="00D521C9" w:rsidP="00E92BA0" w:rsidRDefault="00D521C9" w14:paraId="318F4600" w14:textId="77777777">
      <w:pPr>
        <w:rPr>
          <w:b/>
        </w:rPr>
      </w:pPr>
    </w:p>
    <w:p w:rsidRPr="002D6E2C" w:rsidR="00D521C9" w:rsidP="00E92BA0" w:rsidRDefault="00D521C9" w14:paraId="607D4EE1" w14:textId="77777777">
      <w:pPr>
        <w:rPr>
          <w:b/>
        </w:rPr>
      </w:pPr>
    </w:p>
    <w:p w:rsidRPr="002D6E2C" w:rsidR="00D521C9" w:rsidP="00E92BA0" w:rsidRDefault="00D521C9" w14:paraId="4248089F" w14:textId="77777777">
      <w:pPr>
        <w:rPr>
          <w:b/>
        </w:rPr>
      </w:pPr>
    </w:p>
    <w:p w:rsidRPr="002D6E2C" w:rsidR="00D521C9" w:rsidP="00E92BA0" w:rsidRDefault="00D521C9" w14:paraId="607F9167" w14:textId="77777777">
      <w:r w:rsidRPr="002D6E2C">
        <w:rPr>
          <w:b/>
        </w:rPr>
        <w:t>Technical Requirements:</w:t>
      </w:r>
      <w:r w:rsidRPr="002D6E2C">
        <w:t xml:space="preserve"> </w:t>
      </w:r>
    </w:p>
    <w:p w:rsidRPr="002D6E2C" w:rsidR="00D521C9" w:rsidP="00E92BA0" w:rsidRDefault="00D521C9" w14:paraId="18FA0DDD" w14:textId="77777777"/>
    <w:p w:rsidRPr="002D6E2C" w:rsidR="00D521C9" w:rsidP="00E92BA0" w:rsidRDefault="00D521C9" w14:paraId="4BF28AE9" w14:textId="77777777">
      <w:pPr>
        <w:pStyle w:val="ListParagraph"/>
        <w:ind w:left="0"/>
      </w:pPr>
      <w:r w:rsidRPr="002D6E2C">
        <w:t>Online delivery mechanisms</w:t>
      </w:r>
    </w:p>
    <w:p w:rsidRPr="002D6E2C" w:rsidR="00D521C9" w:rsidP="00E92BA0" w:rsidRDefault="00D521C9" w14:paraId="32C7EC41" w14:textId="77777777">
      <w:pPr>
        <w:jc w:val="both"/>
      </w:pPr>
      <w:r w:rsidRPr="002D6E2C">
        <w:t>The following delivery mechanisms will be available for online delivery of ISO 20022 messages between participants and the ACH:</w:t>
      </w:r>
    </w:p>
    <w:p w:rsidRPr="002D6E2C" w:rsidR="00D521C9" w:rsidP="002C2973" w:rsidRDefault="00D521C9" w14:paraId="3ABF4AC3" w14:textId="77777777">
      <w:pPr>
        <w:numPr>
          <w:ilvl w:val="0"/>
          <w:numId w:val="27"/>
        </w:numPr>
        <w:spacing w:line="288" w:lineRule="auto"/>
        <w:ind w:left="0" w:firstLine="0"/>
        <w:jc w:val="both"/>
      </w:pPr>
      <w:r w:rsidRPr="002D6E2C">
        <w:t>MQ (set as sync)</w:t>
      </w:r>
    </w:p>
    <w:p w:rsidR="00D521C9" w:rsidP="002C2973" w:rsidRDefault="00D521C9" w14:paraId="57A3E9D0" w14:textId="77777777">
      <w:pPr>
        <w:numPr>
          <w:ilvl w:val="0"/>
          <w:numId w:val="27"/>
        </w:numPr>
        <w:spacing w:line="288" w:lineRule="auto"/>
        <w:ind w:left="0" w:firstLine="0"/>
        <w:jc w:val="both"/>
      </w:pPr>
      <w:r w:rsidRPr="002D6E2C">
        <w:t xml:space="preserve">Web services https </w:t>
      </w:r>
    </w:p>
    <w:p w:rsidRPr="002D6E2C" w:rsidR="00E2497C" w:rsidP="002C2973" w:rsidRDefault="00E2497C" w14:paraId="464DBBA3" w14:textId="77777777">
      <w:pPr>
        <w:numPr>
          <w:ilvl w:val="0"/>
          <w:numId w:val="27"/>
        </w:numPr>
        <w:spacing w:line="288" w:lineRule="auto"/>
        <w:ind w:left="0" w:firstLine="0"/>
        <w:jc w:val="both"/>
      </w:pPr>
      <w:r w:rsidRPr="00853B36">
        <w:t>TCP/IP</w:t>
      </w:r>
    </w:p>
    <w:p w:rsidRPr="002D6E2C" w:rsidR="00D521C9" w:rsidP="00E92BA0" w:rsidRDefault="00D521C9" w14:paraId="2F242559" w14:textId="77777777">
      <w:pPr>
        <w:rPr>
          <w:b/>
        </w:rPr>
      </w:pPr>
    </w:p>
    <w:p w:rsidRPr="002D6E2C" w:rsidR="00D521C9" w:rsidP="00E92BA0" w:rsidRDefault="00D521C9" w14:paraId="18B9859A" w14:textId="77777777">
      <w:pPr>
        <w:jc w:val="both"/>
      </w:pPr>
      <w:r w:rsidRPr="002D6E2C">
        <w:t xml:space="preserve">The following delivery mechanisms will be available for online delivery of </w:t>
      </w:r>
      <w:r w:rsidR="00654542">
        <w:t>BIC ISO</w:t>
      </w:r>
      <w:r w:rsidRPr="002D6E2C">
        <w:t xml:space="preserve"> messages between participants and the ACH:</w:t>
      </w:r>
    </w:p>
    <w:p w:rsidRPr="002D6E2C" w:rsidR="00D521C9" w:rsidP="002C2973" w:rsidRDefault="00D521C9" w14:paraId="20471640" w14:textId="77777777">
      <w:pPr>
        <w:pStyle w:val="ListParagraph"/>
        <w:numPr>
          <w:ilvl w:val="0"/>
          <w:numId w:val="7"/>
        </w:numPr>
        <w:ind w:left="0" w:firstLine="0"/>
      </w:pPr>
      <w:r w:rsidRPr="002D6E2C">
        <w:t>Card Switch</w:t>
      </w:r>
    </w:p>
    <w:p w:rsidRPr="002D6E2C" w:rsidR="00D521C9" w:rsidP="00E92BA0" w:rsidRDefault="00D521C9" w14:paraId="622D5CA8" w14:textId="77777777">
      <w:pPr>
        <w:rPr>
          <w:b/>
        </w:rPr>
      </w:pPr>
    </w:p>
    <w:p w:rsidRPr="002D6E2C" w:rsidR="00D521C9" w:rsidP="00E92BA0" w:rsidRDefault="00D521C9" w14:paraId="014876D8" w14:textId="77777777">
      <w:pPr>
        <w:rPr>
          <w:b/>
        </w:rPr>
      </w:pPr>
      <w:r w:rsidRPr="002D6E2C">
        <w:rPr>
          <w:b/>
        </w:rPr>
        <w:t>Mandate Registration Process is completed in two legs:</w:t>
      </w:r>
    </w:p>
    <w:p w:rsidRPr="002D6E2C" w:rsidR="00D521C9" w:rsidP="00E92BA0" w:rsidRDefault="00D521C9" w14:paraId="5403FFD4" w14:textId="77777777">
      <w:r w:rsidRPr="002D6E2C">
        <w:rPr>
          <w:b/>
        </w:rPr>
        <w:t>Messages used for Debtor Authentication Request Leg (</w:t>
      </w:r>
      <w:r>
        <w:rPr>
          <w:b/>
        </w:rPr>
        <w:t>BIC ISO</w:t>
      </w:r>
      <w:r w:rsidRPr="002D6E2C">
        <w:rPr>
          <w:b/>
        </w:rPr>
        <w:t>):</w:t>
      </w:r>
      <w:r w:rsidRPr="002D6E2C">
        <w:t xml:space="preserve"> </w:t>
      </w:r>
    </w:p>
    <w:p w:rsidRPr="002D6E2C" w:rsidR="00D521C9" w:rsidP="002C2973" w:rsidRDefault="00D521C9" w14:paraId="387A4D2C" w14:textId="77777777">
      <w:pPr>
        <w:pStyle w:val="ListParagraph"/>
        <w:numPr>
          <w:ilvl w:val="0"/>
          <w:numId w:val="7"/>
        </w:numPr>
        <w:ind w:left="0" w:firstLine="0"/>
      </w:pPr>
      <w:r w:rsidRPr="002D6E2C">
        <w:t>Card Authorisation Request/Authentication Request (</w:t>
      </w:r>
      <w:hyperlink w:history="1" w:anchor="_Mandate_Authentication_Request">
        <w:r w:rsidRPr="002D6E2C">
          <w:rPr>
            <w:rStyle w:val="Hyperlink"/>
          </w:rPr>
          <w:t>0200</w:t>
        </w:r>
      </w:hyperlink>
      <w:r w:rsidRPr="002D6E2C">
        <w:t>)</w:t>
      </w:r>
    </w:p>
    <w:p w:rsidRPr="002D6E2C" w:rsidR="00D521C9" w:rsidP="002C2973" w:rsidRDefault="00D521C9" w14:paraId="46EF582B" w14:textId="77777777">
      <w:pPr>
        <w:pStyle w:val="ListParagraph"/>
        <w:numPr>
          <w:ilvl w:val="0"/>
          <w:numId w:val="7"/>
        </w:numPr>
        <w:ind w:left="0" w:firstLine="0"/>
      </w:pPr>
      <w:r w:rsidRPr="002D6E2C">
        <w:t>Card Acceptance Response/ Authentication Response (</w:t>
      </w:r>
      <w:hyperlink w:history="1" w:anchor="_Mandate_Authentication_Response">
        <w:r w:rsidRPr="002D6E2C">
          <w:rPr>
            <w:rStyle w:val="Hyperlink"/>
          </w:rPr>
          <w:t>0210</w:t>
        </w:r>
      </w:hyperlink>
      <w:r w:rsidRPr="002D6E2C">
        <w:t>)</w:t>
      </w:r>
    </w:p>
    <w:p w:rsidRPr="002D6E2C" w:rsidR="00D521C9" w:rsidP="00E92BA0" w:rsidRDefault="00D521C9" w14:paraId="67163286" w14:textId="77777777">
      <w:pPr>
        <w:rPr>
          <w:b/>
        </w:rPr>
      </w:pPr>
    </w:p>
    <w:p w:rsidRPr="002D6E2C" w:rsidR="00D521C9" w:rsidP="00E92BA0" w:rsidRDefault="00D521C9" w14:paraId="599D34C4" w14:textId="77777777">
      <w:pPr>
        <w:rPr>
          <w:b/>
        </w:rPr>
      </w:pPr>
    </w:p>
    <w:p w:rsidRPr="002D6E2C" w:rsidR="00D521C9" w:rsidP="00E92BA0" w:rsidRDefault="00D521C9" w14:paraId="7EFE273B" w14:textId="77777777">
      <w:r w:rsidRPr="002D6E2C">
        <w:rPr>
          <w:b/>
        </w:rPr>
        <w:t>Messages used for Mandate Registration Initiation Request Leg (ISO20022):</w:t>
      </w:r>
      <w:r w:rsidRPr="002D6E2C">
        <w:t xml:space="preserve"> </w:t>
      </w:r>
    </w:p>
    <w:p w:rsidRPr="002D6E2C" w:rsidR="00D521C9" w:rsidP="00E92BA0" w:rsidRDefault="00D521C9" w14:paraId="7733EF14" w14:textId="77777777"/>
    <w:p w:rsidRPr="002D6E2C" w:rsidR="00D521C9" w:rsidP="002C2973" w:rsidRDefault="00D521C9" w14:paraId="1E67BACB" w14:textId="77777777">
      <w:pPr>
        <w:pStyle w:val="ListParagraph"/>
        <w:numPr>
          <w:ilvl w:val="0"/>
          <w:numId w:val="7"/>
        </w:numPr>
        <w:ind w:left="0" w:firstLine="0"/>
      </w:pPr>
      <w:r w:rsidRPr="002D6E2C">
        <w:t>Mandate Initiation Request (</w:t>
      </w:r>
      <w:hyperlink w:history="1" w:anchor="_Mandate_Initiation_Request_1">
        <w:r w:rsidR="000D204D">
          <w:rPr>
            <w:rStyle w:val="Hyperlink"/>
          </w:rPr>
          <w:t>pain.009</w:t>
        </w:r>
      </w:hyperlink>
      <w:r w:rsidRPr="002D6E2C">
        <w:t xml:space="preserve">) </w:t>
      </w:r>
    </w:p>
    <w:p w:rsidR="00D521C9" w:rsidP="002C2973" w:rsidRDefault="00D521C9" w14:paraId="0C75C036" w14:textId="77777777">
      <w:pPr>
        <w:numPr>
          <w:ilvl w:val="0"/>
          <w:numId w:val="7"/>
        </w:numPr>
        <w:ind w:left="0" w:firstLine="0"/>
      </w:pPr>
      <w:r w:rsidRPr="002D6E2C">
        <w:t>Mandate Acceptance Report (</w:t>
      </w:r>
      <w:hyperlink w:history="1" w:anchor="_Mandate_Acceptance_Report">
        <w:r w:rsidRPr="002D6E2C">
          <w:rPr>
            <w:rStyle w:val="Hyperlink"/>
          </w:rPr>
          <w:t>pain.012</w:t>
        </w:r>
      </w:hyperlink>
      <w:r w:rsidRPr="002D6E2C">
        <w:t xml:space="preserve">) </w:t>
      </w:r>
    </w:p>
    <w:p w:rsidRPr="002D6E2C" w:rsidR="00060EB7" w:rsidP="002C2973" w:rsidRDefault="00060EB7" w14:paraId="1C5B8F84" w14:textId="77777777">
      <w:pPr>
        <w:numPr>
          <w:ilvl w:val="0"/>
          <w:numId w:val="7"/>
        </w:numPr>
        <w:tabs>
          <w:tab w:val="left" w:pos="851"/>
        </w:tabs>
        <w:ind w:left="0" w:firstLine="0"/>
      </w:pPr>
      <w:r w:rsidRPr="002D6E2C">
        <w:t>Status Report (</w:t>
      </w:r>
      <w:hyperlink w:history="1" w:anchor="Status_Report_for_Mandate_Messages">
        <w:r w:rsidRPr="002D6E2C">
          <w:rPr>
            <w:rStyle w:val="Hyperlink"/>
          </w:rPr>
          <w:t>pacs.002</w:t>
        </w:r>
      </w:hyperlink>
      <w:r w:rsidRPr="002D6E2C">
        <w:t>) for Mandate Messages</w:t>
      </w:r>
    </w:p>
    <w:p w:rsidR="00060EB7" w:rsidP="00E92BA0" w:rsidRDefault="00060EB7" w14:paraId="7F9D81C2" w14:textId="77777777"/>
    <w:p w:rsidRPr="003658F0" w:rsidR="00060EB7" w:rsidP="00E92BA0" w:rsidRDefault="00060EB7" w14:paraId="5887E244" w14:textId="77777777">
      <w:pPr>
        <w:rPr>
          <w:b/>
        </w:rPr>
      </w:pPr>
      <w:r w:rsidRPr="003658F0">
        <w:rPr>
          <w:b/>
        </w:rPr>
        <w:t>Processing Windows:</w:t>
      </w:r>
    </w:p>
    <w:p w:rsidR="00060EB7" w:rsidP="00E92BA0" w:rsidRDefault="00060EB7" w14:paraId="70002F08" w14:textId="77777777">
      <w:pPr>
        <w:rPr>
          <w:b/>
        </w:rPr>
      </w:pPr>
      <w:r>
        <w:rPr>
          <w:b/>
        </w:rPr>
        <w:t>BIC ISO</w:t>
      </w:r>
    </w:p>
    <w:tbl>
      <w:tblPr>
        <w:tblStyle w:val="TableGrid"/>
        <w:tblW w:w="0" w:type="auto"/>
        <w:tblLook w:val="04A0" w:firstRow="1" w:lastRow="0" w:firstColumn="1" w:lastColumn="0" w:noHBand="0" w:noVBand="1"/>
      </w:tblPr>
      <w:tblGrid>
        <w:gridCol w:w="1386"/>
        <w:gridCol w:w="1304"/>
        <w:gridCol w:w="1506"/>
        <w:gridCol w:w="1425"/>
        <w:gridCol w:w="1250"/>
        <w:gridCol w:w="1161"/>
        <w:gridCol w:w="984"/>
      </w:tblGrid>
      <w:tr w:rsidR="00060EB7" w:rsidTr="00356AFE" w14:paraId="4F4133D9" w14:textId="77777777">
        <w:tc>
          <w:tcPr>
            <w:tcW w:w="1417" w:type="dxa"/>
            <w:shd w:val="clear" w:color="auto" w:fill="BFBFBF" w:themeFill="background1" w:themeFillShade="BF"/>
          </w:tcPr>
          <w:p w:rsidR="00060EB7" w:rsidP="00E92BA0" w:rsidRDefault="00060EB7" w14:paraId="52192810" w14:textId="77777777">
            <w:pPr>
              <w:jc w:val="center"/>
            </w:pPr>
            <w:r>
              <w:t>Message</w:t>
            </w:r>
          </w:p>
        </w:tc>
        <w:tc>
          <w:tcPr>
            <w:tcW w:w="1341" w:type="dxa"/>
            <w:shd w:val="clear" w:color="auto" w:fill="BFBFBF" w:themeFill="background1" w:themeFillShade="BF"/>
          </w:tcPr>
          <w:p w:rsidR="00060EB7" w:rsidP="00E92BA0" w:rsidRDefault="00060EB7" w14:paraId="2A22C5DB" w14:textId="77777777">
            <w:pPr>
              <w:jc w:val="center"/>
            </w:pPr>
            <w:r>
              <w:t>Service Code</w:t>
            </w:r>
          </w:p>
        </w:tc>
        <w:tc>
          <w:tcPr>
            <w:tcW w:w="1531" w:type="dxa"/>
            <w:shd w:val="clear" w:color="auto" w:fill="BFBFBF" w:themeFill="background1" w:themeFillShade="BF"/>
          </w:tcPr>
          <w:p w:rsidR="00060EB7" w:rsidP="00E92BA0" w:rsidRDefault="00060EB7" w14:paraId="130D2672" w14:textId="77777777">
            <w:pPr>
              <w:jc w:val="center"/>
            </w:pPr>
            <w:r>
              <w:t>Originating</w:t>
            </w:r>
          </w:p>
        </w:tc>
        <w:tc>
          <w:tcPr>
            <w:tcW w:w="1455" w:type="dxa"/>
            <w:shd w:val="clear" w:color="auto" w:fill="BFBFBF" w:themeFill="background1" w:themeFillShade="BF"/>
          </w:tcPr>
          <w:p w:rsidR="00060EB7" w:rsidP="00E92BA0" w:rsidRDefault="00060EB7" w14:paraId="7A88AC9E" w14:textId="77777777">
            <w:pPr>
              <w:jc w:val="center"/>
            </w:pPr>
            <w:r>
              <w:t>Receiving</w:t>
            </w:r>
          </w:p>
        </w:tc>
        <w:tc>
          <w:tcPr>
            <w:tcW w:w="1294" w:type="dxa"/>
            <w:shd w:val="clear" w:color="auto" w:fill="BFBFBF" w:themeFill="background1" w:themeFillShade="BF"/>
          </w:tcPr>
          <w:p w:rsidR="00060EB7" w:rsidP="00E92BA0" w:rsidRDefault="00060EB7" w14:paraId="685314FE" w14:textId="77777777">
            <w:pPr>
              <w:jc w:val="center"/>
            </w:pPr>
            <w:r>
              <w:t>Start Time</w:t>
            </w:r>
          </w:p>
        </w:tc>
        <w:tc>
          <w:tcPr>
            <w:tcW w:w="1198" w:type="dxa"/>
            <w:shd w:val="clear" w:color="auto" w:fill="BFBFBF" w:themeFill="background1" w:themeFillShade="BF"/>
          </w:tcPr>
          <w:p w:rsidR="00060EB7" w:rsidP="00E92BA0" w:rsidRDefault="00060EB7" w14:paraId="56594E2E" w14:textId="77777777">
            <w:pPr>
              <w:jc w:val="center"/>
            </w:pPr>
            <w:r>
              <w:t>End Time</w:t>
            </w:r>
          </w:p>
        </w:tc>
        <w:tc>
          <w:tcPr>
            <w:tcW w:w="1006" w:type="dxa"/>
            <w:shd w:val="clear" w:color="auto" w:fill="BFBFBF" w:themeFill="background1" w:themeFillShade="BF"/>
          </w:tcPr>
          <w:p w:rsidR="00060EB7" w:rsidP="00E92BA0" w:rsidRDefault="00060EB7" w14:paraId="3B1928DB" w14:textId="77777777">
            <w:pPr>
              <w:jc w:val="center"/>
            </w:pPr>
            <w:r>
              <w:t>Extra</w:t>
            </w:r>
          </w:p>
        </w:tc>
      </w:tr>
      <w:tr w:rsidR="00060EB7" w:rsidTr="00356AFE" w14:paraId="1BEF47B6" w14:textId="77777777">
        <w:tc>
          <w:tcPr>
            <w:tcW w:w="1417" w:type="dxa"/>
          </w:tcPr>
          <w:p w:rsidRPr="00FD5C90" w:rsidR="00060EB7" w:rsidP="00E92BA0" w:rsidRDefault="00060EB7" w14:paraId="136EE0F4" w14:textId="77777777">
            <w:pPr>
              <w:jc w:val="center"/>
              <w:rPr>
                <w:b/>
              </w:rPr>
            </w:pPr>
            <w:r>
              <w:t>BIC ISO</w:t>
            </w:r>
          </w:p>
        </w:tc>
        <w:tc>
          <w:tcPr>
            <w:tcW w:w="1341" w:type="dxa"/>
          </w:tcPr>
          <w:p w:rsidRPr="00FD5C90" w:rsidR="00060EB7" w:rsidP="00E92BA0" w:rsidRDefault="00060EB7" w14:paraId="1FB8B14E" w14:textId="77777777">
            <w:pPr>
              <w:jc w:val="center"/>
            </w:pPr>
            <w:r>
              <w:t>200</w:t>
            </w:r>
          </w:p>
        </w:tc>
        <w:tc>
          <w:tcPr>
            <w:tcW w:w="1531" w:type="dxa"/>
          </w:tcPr>
          <w:p w:rsidRPr="00FD5C90" w:rsidR="00060EB7" w:rsidP="00E92BA0" w:rsidRDefault="00060EB7" w14:paraId="0B76CDD0" w14:textId="77777777">
            <w:pPr>
              <w:jc w:val="center"/>
            </w:pPr>
            <w:r w:rsidRPr="00FD5C90">
              <w:t>Creditor Bank</w:t>
            </w:r>
          </w:p>
        </w:tc>
        <w:tc>
          <w:tcPr>
            <w:tcW w:w="1455" w:type="dxa"/>
          </w:tcPr>
          <w:p w:rsidRPr="00FD5C90" w:rsidR="00060EB7" w:rsidP="00E92BA0" w:rsidRDefault="00060EB7" w14:paraId="67C25B2F" w14:textId="77777777">
            <w:pPr>
              <w:jc w:val="center"/>
            </w:pPr>
            <w:r w:rsidRPr="00FD5C90">
              <w:t>ACH</w:t>
            </w:r>
          </w:p>
        </w:tc>
        <w:tc>
          <w:tcPr>
            <w:tcW w:w="1294" w:type="dxa"/>
          </w:tcPr>
          <w:p w:rsidR="00060EB7" w:rsidP="00E92BA0" w:rsidRDefault="00060EB7" w14:paraId="263103E0" w14:textId="77777777">
            <w:pPr>
              <w:jc w:val="center"/>
            </w:pPr>
            <w:r w:rsidRPr="00FD5C90">
              <w:t>0</w:t>
            </w:r>
            <w:r>
              <w:t>3</w:t>
            </w:r>
            <w:r w:rsidRPr="00FD5C90">
              <w:t>:00</w:t>
            </w:r>
          </w:p>
          <w:p w:rsidRPr="00FD5C90" w:rsidR="00060EB7" w:rsidP="00E92BA0" w:rsidRDefault="00060EB7" w14:paraId="416E6E22" w14:textId="77777777">
            <w:pPr>
              <w:jc w:val="center"/>
            </w:pPr>
          </w:p>
        </w:tc>
        <w:tc>
          <w:tcPr>
            <w:tcW w:w="1198" w:type="dxa"/>
          </w:tcPr>
          <w:p w:rsidR="00060EB7" w:rsidP="00E92BA0" w:rsidRDefault="00060EB7" w14:paraId="4483EC50" w14:textId="77777777">
            <w:pPr>
              <w:jc w:val="center"/>
            </w:pPr>
            <w:r>
              <w:t>21</w:t>
            </w:r>
            <w:r w:rsidRPr="00FD5C90">
              <w:t>:00</w:t>
            </w:r>
          </w:p>
          <w:p w:rsidRPr="00FD5C90" w:rsidR="00060EB7" w:rsidP="00E92BA0" w:rsidRDefault="00060EB7" w14:paraId="140D8A5D" w14:textId="77777777">
            <w:pPr>
              <w:jc w:val="center"/>
            </w:pPr>
          </w:p>
        </w:tc>
        <w:tc>
          <w:tcPr>
            <w:tcW w:w="1006" w:type="dxa"/>
          </w:tcPr>
          <w:p w:rsidR="00060EB7" w:rsidP="00E92BA0" w:rsidRDefault="00060EB7" w14:paraId="6681C855" w14:textId="77777777">
            <w:pPr>
              <w:jc w:val="center"/>
            </w:pPr>
            <w:r>
              <w:t>00:00 to 24:00</w:t>
            </w:r>
          </w:p>
        </w:tc>
      </w:tr>
      <w:tr w:rsidR="00060EB7" w:rsidTr="00356AFE" w14:paraId="0FA144EB" w14:textId="77777777">
        <w:tc>
          <w:tcPr>
            <w:tcW w:w="1417" w:type="dxa"/>
          </w:tcPr>
          <w:p w:rsidR="00060EB7" w:rsidP="00E92BA0" w:rsidRDefault="00060EB7" w14:paraId="459EDAFF" w14:textId="77777777">
            <w:pPr>
              <w:jc w:val="center"/>
            </w:pPr>
            <w:r w:rsidRPr="00C23336">
              <w:t>BIC ISO</w:t>
            </w:r>
          </w:p>
        </w:tc>
        <w:tc>
          <w:tcPr>
            <w:tcW w:w="1341" w:type="dxa"/>
          </w:tcPr>
          <w:p w:rsidR="00060EB7" w:rsidP="00E92BA0" w:rsidRDefault="00060EB7" w14:paraId="7A444638" w14:textId="77777777">
            <w:pPr>
              <w:jc w:val="center"/>
            </w:pPr>
            <w:r w:rsidRPr="00A007CA">
              <w:t>200</w:t>
            </w:r>
          </w:p>
        </w:tc>
        <w:tc>
          <w:tcPr>
            <w:tcW w:w="1531" w:type="dxa"/>
          </w:tcPr>
          <w:p w:rsidR="00060EB7" w:rsidP="00E92BA0" w:rsidRDefault="00060EB7" w14:paraId="2846CD87" w14:textId="77777777">
            <w:pPr>
              <w:jc w:val="center"/>
            </w:pPr>
            <w:r>
              <w:t>ACH</w:t>
            </w:r>
          </w:p>
        </w:tc>
        <w:tc>
          <w:tcPr>
            <w:tcW w:w="1455" w:type="dxa"/>
          </w:tcPr>
          <w:p w:rsidR="00060EB7" w:rsidP="00E92BA0" w:rsidRDefault="00060EB7" w14:paraId="3F477F32" w14:textId="77777777">
            <w:pPr>
              <w:jc w:val="center"/>
            </w:pPr>
            <w:r>
              <w:t>Debtor Bank</w:t>
            </w:r>
          </w:p>
        </w:tc>
        <w:tc>
          <w:tcPr>
            <w:tcW w:w="1294" w:type="dxa"/>
          </w:tcPr>
          <w:p w:rsidR="00060EB7" w:rsidP="00E92BA0" w:rsidRDefault="00060EB7" w14:paraId="34E7821F" w14:textId="77777777">
            <w:pPr>
              <w:jc w:val="center"/>
            </w:pPr>
            <w:r w:rsidRPr="00FD5C90">
              <w:t>0</w:t>
            </w:r>
            <w:r>
              <w:t>3</w:t>
            </w:r>
            <w:r w:rsidRPr="00FD5C90">
              <w:t>:00</w:t>
            </w:r>
          </w:p>
          <w:p w:rsidRPr="00FD5C90" w:rsidR="00060EB7" w:rsidP="00E92BA0" w:rsidRDefault="00060EB7" w14:paraId="3077BAC0" w14:textId="77777777">
            <w:pPr>
              <w:jc w:val="center"/>
            </w:pPr>
          </w:p>
        </w:tc>
        <w:tc>
          <w:tcPr>
            <w:tcW w:w="1198" w:type="dxa"/>
          </w:tcPr>
          <w:p w:rsidR="00060EB7" w:rsidP="00E92BA0" w:rsidRDefault="00060EB7" w14:paraId="7C442945" w14:textId="77777777">
            <w:pPr>
              <w:jc w:val="center"/>
            </w:pPr>
            <w:r>
              <w:t>21</w:t>
            </w:r>
            <w:r w:rsidRPr="00FD5C90">
              <w:t>:00</w:t>
            </w:r>
          </w:p>
          <w:p w:rsidRPr="00FD5C90" w:rsidR="00060EB7" w:rsidP="00E92BA0" w:rsidRDefault="00060EB7" w14:paraId="5DF02DE2" w14:textId="77777777">
            <w:pPr>
              <w:jc w:val="center"/>
            </w:pPr>
          </w:p>
        </w:tc>
        <w:tc>
          <w:tcPr>
            <w:tcW w:w="1006" w:type="dxa"/>
          </w:tcPr>
          <w:p w:rsidR="00060EB7" w:rsidP="00E92BA0" w:rsidRDefault="00060EB7" w14:paraId="621D0DA4" w14:textId="77777777">
            <w:r w:rsidRPr="006924C5">
              <w:t>00:00 to 24:00</w:t>
            </w:r>
          </w:p>
        </w:tc>
      </w:tr>
      <w:tr w:rsidR="00060EB7" w:rsidTr="00356AFE" w14:paraId="6D2AA509" w14:textId="77777777">
        <w:tc>
          <w:tcPr>
            <w:tcW w:w="1417" w:type="dxa"/>
          </w:tcPr>
          <w:p w:rsidR="00060EB7" w:rsidP="00E92BA0" w:rsidRDefault="00060EB7" w14:paraId="38DD93E8" w14:textId="77777777">
            <w:pPr>
              <w:jc w:val="center"/>
            </w:pPr>
            <w:r w:rsidRPr="00C23336">
              <w:t>BIC ISO</w:t>
            </w:r>
          </w:p>
        </w:tc>
        <w:tc>
          <w:tcPr>
            <w:tcW w:w="1341" w:type="dxa"/>
          </w:tcPr>
          <w:p w:rsidR="00060EB7" w:rsidP="00E92BA0" w:rsidRDefault="00060EB7" w14:paraId="27800F63" w14:textId="77777777">
            <w:pPr>
              <w:jc w:val="center"/>
            </w:pPr>
            <w:r w:rsidRPr="00A007CA">
              <w:t>2</w:t>
            </w:r>
            <w:r>
              <w:t>1</w:t>
            </w:r>
            <w:r w:rsidRPr="00A007CA">
              <w:t>0</w:t>
            </w:r>
          </w:p>
        </w:tc>
        <w:tc>
          <w:tcPr>
            <w:tcW w:w="1531" w:type="dxa"/>
          </w:tcPr>
          <w:p w:rsidR="00060EB7" w:rsidP="00E92BA0" w:rsidRDefault="00060EB7" w14:paraId="76DB1637" w14:textId="77777777">
            <w:pPr>
              <w:jc w:val="center"/>
            </w:pPr>
            <w:r>
              <w:t>Debtor Bank</w:t>
            </w:r>
          </w:p>
        </w:tc>
        <w:tc>
          <w:tcPr>
            <w:tcW w:w="1455" w:type="dxa"/>
          </w:tcPr>
          <w:p w:rsidR="00060EB7" w:rsidP="00E92BA0" w:rsidRDefault="00060EB7" w14:paraId="4DF0203C" w14:textId="77777777">
            <w:pPr>
              <w:jc w:val="center"/>
            </w:pPr>
            <w:r>
              <w:t>ACH</w:t>
            </w:r>
          </w:p>
        </w:tc>
        <w:tc>
          <w:tcPr>
            <w:tcW w:w="1294" w:type="dxa"/>
          </w:tcPr>
          <w:p w:rsidR="00060EB7" w:rsidP="00E92BA0" w:rsidRDefault="00060EB7" w14:paraId="10117923" w14:textId="77777777">
            <w:pPr>
              <w:jc w:val="center"/>
            </w:pPr>
            <w:r w:rsidRPr="00FD5C90">
              <w:t>0</w:t>
            </w:r>
            <w:r>
              <w:t>3</w:t>
            </w:r>
            <w:r w:rsidRPr="00FD5C90">
              <w:t>:00</w:t>
            </w:r>
          </w:p>
          <w:p w:rsidRPr="00FD5C90" w:rsidR="00060EB7" w:rsidP="00E92BA0" w:rsidRDefault="00060EB7" w14:paraId="0960F74E" w14:textId="77777777">
            <w:pPr>
              <w:jc w:val="center"/>
            </w:pPr>
          </w:p>
        </w:tc>
        <w:tc>
          <w:tcPr>
            <w:tcW w:w="1198" w:type="dxa"/>
          </w:tcPr>
          <w:p w:rsidR="00060EB7" w:rsidP="00E92BA0" w:rsidRDefault="00060EB7" w14:paraId="67FC18AA" w14:textId="77777777">
            <w:pPr>
              <w:jc w:val="center"/>
            </w:pPr>
            <w:r>
              <w:t>21</w:t>
            </w:r>
            <w:r w:rsidRPr="00FD5C90">
              <w:t>:00</w:t>
            </w:r>
          </w:p>
          <w:p w:rsidRPr="00FD5C90" w:rsidR="00060EB7" w:rsidP="00E92BA0" w:rsidRDefault="00060EB7" w14:paraId="4D4B2DD7" w14:textId="77777777">
            <w:pPr>
              <w:jc w:val="center"/>
            </w:pPr>
          </w:p>
        </w:tc>
        <w:tc>
          <w:tcPr>
            <w:tcW w:w="1006" w:type="dxa"/>
          </w:tcPr>
          <w:p w:rsidR="00060EB7" w:rsidP="00E92BA0" w:rsidRDefault="00060EB7" w14:paraId="582A6327" w14:textId="77777777">
            <w:r w:rsidRPr="006924C5">
              <w:t>00:00 to 24:00</w:t>
            </w:r>
          </w:p>
        </w:tc>
      </w:tr>
      <w:tr w:rsidR="00060EB7" w:rsidTr="00356AFE" w14:paraId="44A3AB4D" w14:textId="77777777">
        <w:tc>
          <w:tcPr>
            <w:tcW w:w="1417" w:type="dxa"/>
          </w:tcPr>
          <w:p w:rsidR="00060EB7" w:rsidP="00E92BA0" w:rsidRDefault="00060EB7" w14:paraId="180A2A41" w14:textId="77777777">
            <w:pPr>
              <w:jc w:val="center"/>
            </w:pPr>
            <w:r w:rsidRPr="00C23336">
              <w:t>BIC ISO</w:t>
            </w:r>
          </w:p>
        </w:tc>
        <w:tc>
          <w:tcPr>
            <w:tcW w:w="1341" w:type="dxa"/>
          </w:tcPr>
          <w:p w:rsidR="00060EB7" w:rsidP="00E92BA0" w:rsidRDefault="00060EB7" w14:paraId="5903CD50" w14:textId="77777777">
            <w:pPr>
              <w:jc w:val="center"/>
            </w:pPr>
            <w:r w:rsidRPr="00A007CA">
              <w:t>2</w:t>
            </w:r>
            <w:r>
              <w:t>1</w:t>
            </w:r>
            <w:r w:rsidRPr="00A007CA">
              <w:t>0</w:t>
            </w:r>
          </w:p>
        </w:tc>
        <w:tc>
          <w:tcPr>
            <w:tcW w:w="1531" w:type="dxa"/>
          </w:tcPr>
          <w:p w:rsidR="00060EB7" w:rsidP="00E92BA0" w:rsidRDefault="00060EB7" w14:paraId="01E85DC4" w14:textId="77777777">
            <w:pPr>
              <w:jc w:val="center"/>
            </w:pPr>
            <w:r>
              <w:t>ACH</w:t>
            </w:r>
          </w:p>
        </w:tc>
        <w:tc>
          <w:tcPr>
            <w:tcW w:w="1455" w:type="dxa"/>
          </w:tcPr>
          <w:p w:rsidR="00060EB7" w:rsidP="00E92BA0" w:rsidRDefault="00060EB7" w14:paraId="4A61EAAA" w14:textId="77777777">
            <w:pPr>
              <w:jc w:val="center"/>
            </w:pPr>
            <w:r w:rsidRPr="00FD5C90">
              <w:t>Creditor Bank</w:t>
            </w:r>
          </w:p>
        </w:tc>
        <w:tc>
          <w:tcPr>
            <w:tcW w:w="1294" w:type="dxa"/>
          </w:tcPr>
          <w:p w:rsidR="00060EB7" w:rsidP="00E92BA0" w:rsidRDefault="00060EB7" w14:paraId="29745A06" w14:textId="77777777">
            <w:pPr>
              <w:jc w:val="center"/>
            </w:pPr>
            <w:r w:rsidRPr="00FD5C90">
              <w:t>0</w:t>
            </w:r>
            <w:r>
              <w:t>3</w:t>
            </w:r>
            <w:r w:rsidRPr="00FD5C90">
              <w:t>:00</w:t>
            </w:r>
          </w:p>
          <w:p w:rsidRPr="00FD5C90" w:rsidR="00060EB7" w:rsidP="00E92BA0" w:rsidRDefault="00060EB7" w14:paraId="6FAE4FA0" w14:textId="77777777">
            <w:pPr>
              <w:jc w:val="center"/>
            </w:pPr>
          </w:p>
        </w:tc>
        <w:tc>
          <w:tcPr>
            <w:tcW w:w="1198" w:type="dxa"/>
          </w:tcPr>
          <w:p w:rsidR="00060EB7" w:rsidP="00E92BA0" w:rsidRDefault="00060EB7" w14:paraId="0D3196DA" w14:textId="77777777">
            <w:pPr>
              <w:jc w:val="center"/>
            </w:pPr>
            <w:r>
              <w:t>21</w:t>
            </w:r>
            <w:r w:rsidRPr="00FD5C90">
              <w:t>:00</w:t>
            </w:r>
          </w:p>
          <w:p w:rsidRPr="00FD5C90" w:rsidR="00060EB7" w:rsidP="00E92BA0" w:rsidRDefault="00060EB7" w14:paraId="4274E80F" w14:textId="77777777">
            <w:pPr>
              <w:jc w:val="center"/>
            </w:pPr>
          </w:p>
        </w:tc>
        <w:tc>
          <w:tcPr>
            <w:tcW w:w="1006" w:type="dxa"/>
          </w:tcPr>
          <w:p w:rsidR="00060EB7" w:rsidP="00E92BA0" w:rsidRDefault="00060EB7" w14:paraId="19F77080" w14:textId="77777777">
            <w:r w:rsidRPr="006924C5">
              <w:t>00:00 to 24:00</w:t>
            </w:r>
          </w:p>
        </w:tc>
      </w:tr>
    </w:tbl>
    <w:p w:rsidR="00060EB7" w:rsidP="00E92BA0" w:rsidRDefault="00060EB7" w14:paraId="55EF89C7" w14:textId="77777777">
      <w:pPr>
        <w:rPr>
          <w:b/>
        </w:rPr>
      </w:pPr>
    </w:p>
    <w:p w:rsidR="00060EB7" w:rsidP="00E92BA0" w:rsidRDefault="00060EB7" w14:paraId="61858B35" w14:textId="77777777">
      <w:pPr>
        <w:rPr>
          <w:b/>
        </w:rPr>
      </w:pPr>
      <w:r>
        <w:rPr>
          <w:b/>
        </w:rPr>
        <w:t>Mandates</w:t>
      </w:r>
    </w:p>
    <w:tbl>
      <w:tblPr>
        <w:tblStyle w:val="TableGrid"/>
        <w:tblW w:w="0" w:type="auto"/>
        <w:tblLook w:val="04A0" w:firstRow="1" w:lastRow="0" w:firstColumn="1" w:lastColumn="0" w:noHBand="0" w:noVBand="1"/>
      </w:tblPr>
      <w:tblGrid>
        <w:gridCol w:w="1394"/>
        <w:gridCol w:w="1329"/>
        <w:gridCol w:w="1511"/>
        <w:gridCol w:w="1432"/>
        <w:gridCol w:w="1223"/>
        <w:gridCol w:w="1132"/>
        <w:gridCol w:w="995"/>
      </w:tblGrid>
      <w:tr w:rsidR="00060EB7" w:rsidTr="00356AFE" w14:paraId="6B85FC73" w14:textId="77777777">
        <w:trPr>
          <w:tblHeader/>
        </w:trPr>
        <w:tc>
          <w:tcPr>
            <w:tcW w:w="1426" w:type="dxa"/>
            <w:shd w:val="clear" w:color="auto" w:fill="BFBFBF" w:themeFill="background1" w:themeFillShade="BF"/>
          </w:tcPr>
          <w:p w:rsidR="00060EB7" w:rsidP="00E92BA0" w:rsidRDefault="00060EB7" w14:paraId="5B3A4A04" w14:textId="77777777">
            <w:pPr>
              <w:jc w:val="center"/>
            </w:pPr>
            <w:r>
              <w:t>Message</w:t>
            </w:r>
          </w:p>
        </w:tc>
        <w:tc>
          <w:tcPr>
            <w:tcW w:w="1367" w:type="dxa"/>
            <w:shd w:val="clear" w:color="auto" w:fill="BFBFBF" w:themeFill="background1" w:themeFillShade="BF"/>
          </w:tcPr>
          <w:p w:rsidR="00060EB7" w:rsidP="00E92BA0" w:rsidRDefault="00060EB7" w14:paraId="66366C85" w14:textId="77777777">
            <w:pPr>
              <w:jc w:val="center"/>
            </w:pPr>
            <w:r>
              <w:t>Service Code</w:t>
            </w:r>
          </w:p>
        </w:tc>
        <w:tc>
          <w:tcPr>
            <w:tcW w:w="1536" w:type="dxa"/>
            <w:shd w:val="clear" w:color="auto" w:fill="BFBFBF" w:themeFill="background1" w:themeFillShade="BF"/>
          </w:tcPr>
          <w:p w:rsidR="00060EB7" w:rsidP="00E92BA0" w:rsidRDefault="00060EB7" w14:paraId="50EE07D4" w14:textId="77777777">
            <w:pPr>
              <w:jc w:val="center"/>
            </w:pPr>
            <w:r>
              <w:t>Originating</w:t>
            </w:r>
          </w:p>
        </w:tc>
        <w:tc>
          <w:tcPr>
            <w:tcW w:w="1462" w:type="dxa"/>
            <w:shd w:val="clear" w:color="auto" w:fill="BFBFBF" w:themeFill="background1" w:themeFillShade="BF"/>
          </w:tcPr>
          <w:p w:rsidR="00060EB7" w:rsidP="00E92BA0" w:rsidRDefault="00060EB7" w14:paraId="56AF1DDD" w14:textId="77777777">
            <w:pPr>
              <w:jc w:val="center"/>
            </w:pPr>
            <w:r>
              <w:t>Receiving</w:t>
            </w:r>
          </w:p>
        </w:tc>
        <w:tc>
          <w:tcPr>
            <w:tcW w:w="1264" w:type="dxa"/>
            <w:shd w:val="clear" w:color="auto" w:fill="BFBFBF" w:themeFill="background1" w:themeFillShade="BF"/>
          </w:tcPr>
          <w:p w:rsidR="00060EB7" w:rsidP="00E92BA0" w:rsidRDefault="00060EB7" w14:paraId="17199CED" w14:textId="77777777">
            <w:pPr>
              <w:jc w:val="center"/>
            </w:pPr>
            <w:r>
              <w:t>Start Time</w:t>
            </w:r>
          </w:p>
        </w:tc>
        <w:tc>
          <w:tcPr>
            <w:tcW w:w="1166" w:type="dxa"/>
            <w:shd w:val="clear" w:color="auto" w:fill="BFBFBF" w:themeFill="background1" w:themeFillShade="BF"/>
          </w:tcPr>
          <w:p w:rsidR="00060EB7" w:rsidP="00E92BA0" w:rsidRDefault="00060EB7" w14:paraId="4CA5EA51" w14:textId="77777777">
            <w:pPr>
              <w:jc w:val="center"/>
            </w:pPr>
            <w:r>
              <w:t>End Time</w:t>
            </w:r>
          </w:p>
        </w:tc>
        <w:tc>
          <w:tcPr>
            <w:tcW w:w="1021" w:type="dxa"/>
            <w:shd w:val="clear" w:color="auto" w:fill="BFBFBF" w:themeFill="background1" w:themeFillShade="BF"/>
          </w:tcPr>
          <w:p w:rsidR="00060EB7" w:rsidP="00E92BA0" w:rsidRDefault="00060EB7" w14:paraId="141B0470" w14:textId="77777777">
            <w:pPr>
              <w:jc w:val="center"/>
            </w:pPr>
            <w:r>
              <w:t>Extra</w:t>
            </w:r>
          </w:p>
        </w:tc>
      </w:tr>
      <w:tr w:rsidR="00060EB7" w:rsidTr="00356AFE" w14:paraId="3630F5FE" w14:textId="77777777">
        <w:tc>
          <w:tcPr>
            <w:tcW w:w="1426" w:type="dxa"/>
          </w:tcPr>
          <w:p w:rsidRPr="00FD5C90" w:rsidR="00060EB7" w:rsidP="00E92BA0" w:rsidRDefault="00060EB7" w14:paraId="0E32B7B9" w14:textId="77777777">
            <w:pPr>
              <w:jc w:val="center"/>
              <w:rPr>
                <w:b/>
              </w:rPr>
            </w:pPr>
            <w:r>
              <w:t>Pain.009</w:t>
            </w:r>
          </w:p>
        </w:tc>
        <w:tc>
          <w:tcPr>
            <w:tcW w:w="1367" w:type="dxa"/>
          </w:tcPr>
          <w:p w:rsidRPr="00FD5C90" w:rsidR="00060EB7" w:rsidP="00E92BA0" w:rsidRDefault="00060EB7" w14:paraId="4ABEF612" w14:textId="77777777">
            <w:pPr>
              <w:jc w:val="center"/>
            </w:pPr>
            <w:r>
              <w:t>MANIN</w:t>
            </w:r>
          </w:p>
        </w:tc>
        <w:tc>
          <w:tcPr>
            <w:tcW w:w="1536" w:type="dxa"/>
          </w:tcPr>
          <w:p w:rsidRPr="00FD5C90" w:rsidR="00060EB7" w:rsidP="00E92BA0" w:rsidRDefault="00060EB7" w14:paraId="1AF2DD6B" w14:textId="77777777">
            <w:pPr>
              <w:jc w:val="center"/>
            </w:pPr>
            <w:r w:rsidRPr="00FD5C90">
              <w:t>Creditor Bank</w:t>
            </w:r>
          </w:p>
        </w:tc>
        <w:tc>
          <w:tcPr>
            <w:tcW w:w="1462" w:type="dxa"/>
          </w:tcPr>
          <w:p w:rsidRPr="00FD5C90" w:rsidR="00060EB7" w:rsidP="00E92BA0" w:rsidRDefault="00060EB7" w14:paraId="72251348" w14:textId="77777777">
            <w:pPr>
              <w:jc w:val="center"/>
            </w:pPr>
            <w:r w:rsidRPr="00FD5C90">
              <w:t>ACH</w:t>
            </w:r>
          </w:p>
        </w:tc>
        <w:tc>
          <w:tcPr>
            <w:tcW w:w="1264" w:type="dxa"/>
          </w:tcPr>
          <w:p w:rsidRPr="00FD5C90" w:rsidR="00060EB7" w:rsidP="00E92BA0" w:rsidRDefault="00060EB7" w14:paraId="1361A0F4" w14:textId="77777777">
            <w:pPr>
              <w:jc w:val="center"/>
            </w:pPr>
            <w:r w:rsidRPr="00FD5C90">
              <w:t>0</w:t>
            </w:r>
            <w:r>
              <w:t>3</w:t>
            </w:r>
            <w:r w:rsidRPr="00FD5C90">
              <w:t>:00</w:t>
            </w:r>
          </w:p>
        </w:tc>
        <w:tc>
          <w:tcPr>
            <w:tcW w:w="1166" w:type="dxa"/>
          </w:tcPr>
          <w:p w:rsidRPr="00FD5C90" w:rsidR="00060EB7" w:rsidP="00E92BA0" w:rsidRDefault="00060EB7" w14:paraId="2368646B" w14:textId="77777777">
            <w:pPr>
              <w:jc w:val="center"/>
            </w:pPr>
            <w:r>
              <w:t>21</w:t>
            </w:r>
            <w:r w:rsidRPr="00FD5C90">
              <w:t>:00</w:t>
            </w:r>
          </w:p>
        </w:tc>
        <w:tc>
          <w:tcPr>
            <w:tcW w:w="1021" w:type="dxa"/>
          </w:tcPr>
          <w:p w:rsidR="00060EB7" w:rsidP="00E92BA0" w:rsidRDefault="00060EB7" w14:paraId="76E1240D" w14:textId="77777777">
            <w:pPr>
              <w:jc w:val="center"/>
            </w:pPr>
          </w:p>
        </w:tc>
      </w:tr>
      <w:tr w:rsidR="00060EB7" w:rsidTr="00356AFE" w14:paraId="4529E617" w14:textId="77777777">
        <w:tc>
          <w:tcPr>
            <w:tcW w:w="1426" w:type="dxa"/>
          </w:tcPr>
          <w:p w:rsidRPr="00FD5C90" w:rsidR="00060EB7" w:rsidP="00E92BA0" w:rsidRDefault="00060EB7" w14:paraId="0F59E113" w14:textId="77777777">
            <w:pPr>
              <w:jc w:val="center"/>
              <w:rPr>
                <w:b/>
              </w:rPr>
            </w:pPr>
            <w:r>
              <w:t>Pain.009</w:t>
            </w:r>
          </w:p>
        </w:tc>
        <w:tc>
          <w:tcPr>
            <w:tcW w:w="1367" w:type="dxa"/>
          </w:tcPr>
          <w:p w:rsidRPr="00FD5C90" w:rsidR="00060EB7" w:rsidP="00E92BA0" w:rsidRDefault="00060EB7" w14:paraId="061C5A8A" w14:textId="77777777">
            <w:pPr>
              <w:jc w:val="center"/>
            </w:pPr>
            <w:r>
              <w:t>MANIN</w:t>
            </w:r>
          </w:p>
        </w:tc>
        <w:tc>
          <w:tcPr>
            <w:tcW w:w="1536" w:type="dxa"/>
          </w:tcPr>
          <w:p w:rsidR="00060EB7" w:rsidP="00E92BA0" w:rsidRDefault="00060EB7" w14:paraId="08CA224C" w14:textId="77777777">
            <w:pPr>
              <w:jc w:val="center"/>
            </w:pPr>
            <w:r>
              <w:t>ACH</w:t>
            </w:r>
          </w:p>
        </w:tc>
        <w:tc>
          <w:tcPr>
            <w:tcW w:w="1462" w:type="dxa"/>
          </w:tcPr>
          <w:p w:rsidR="00060EB7" w:rsidP="00E92BA0" w:rsidRDefault="00060EB7" w14:paraId="4D927FFF" w14:textId="77777777">
            <w:pPr>
              <w:jc w:val="center"/>
            </w:pPr>
            <w:r>
              <w:t>Debtor Bank</w:t>
            </w:r>
          </w:p>
        </w:tc>
        <w:tc>
          <w:tcPr>
            <w:tcW w:w="1264" w:type="dxa"/>
          </w:tcPr>
          <w:p w:rsidRPr="00FD5C90" w:rsidR="00060EB7" w:rsidP="00E92BA0" w:rsidRDefault="00060EB7" w14:paraId="084530EF" w14:textId="77777777">
            <w:pPr>
              <w:jc w:val="center"/>
            </w:pPr>
            <w:r w:rsidRPr="00FD5C90">
              <w:t>0</w:t>
            </w:r>
            <w:r>
              <w:t>3</w:t>
            </w:r>
            <w:r w:rsidRPr="00FD5C90">
              <w:t>:00</w:t>
            </w:r>
          </w:p>
        </w:tc>
        <w:tc>
          <w:tcPr>
            <w:tcW w:w="1166" w:type="dxa"/>
          </w:tcPr>
          <w:p w:rsidR="00060EB7" w:rsidP="00E92BA0" w:rsidRDefault="00060EB7" w14:paraId="6172E563" w14:textId="77777777">
            <w:pPr>
              <w:jc w:val="center"/>
            </w:pPr>
            <w:r w:rsidRPr="00677ADA">
              <w:t>21:00</w:t>
            </w:r>
          </w:p>
        </w:tc>
        <w:tc>
          <w:tcPr>
            <w:tcW w:w="1021" w:type="dxa"/>
          </w:tcPr>
          <w:p w:rsidRPr="00677ADA" w:rsidR="00060EB7" w:rsidP="00E92BA0" w:rsidRDefault="00060EB7" w14:paraId="0FD6F962" w14:textId="77777777">
            <w:pPr>
              <w:jc w:val="center"/>
            </w:pPr>
          </w:p>
        </w:tc>
      </w:tr>
      <w:tr w:rsidR="00060EB7" w:rsidTr="00356AFE" w14:paraId="127C6533" w14:textId="77777777">
        <w:tc>
          <w:tcPr>
            <w:tcW w:w="1426" w:type="dxa"/>
          </w:tcPr>
          <w:p w:rsidR="00060EB7" w:rsidP="00E92BA0" w:rsidRDefault="00060EB7" w14:paraId="736CD0C0" w14:textId="77777777">
            <w:pPr>
              <w:jc w:val="center"/>
              <w:rPr>
                <w:b/>
              </w:rPr>
            </w:pPr>
          </w:p>
        </w:tc>
        <w:tc>
          <w:tcPr>
            <w:tcW w:w="1367" w:type="dxa"/>
          </w:tcPr>
          <w:p w:rsidR="00060EB7" w:rsidP="00E92BA0" w:rsidRDefault="00060EB7" w14:paraId="30915222" w14:textId="77777777">
            <w:pPr>
              <w:jc w:val="center"/>
            </w:pPr>
          </w:p>
        </w:tc>
        <w:tc>
          <w:tcPr>
            <w:tcW w:w="1536" w:type="dxa"/>
          </w:tcPr>
          <w:p w:rsidR="00060EB7" w:rsidP="00E92BA0" w:rsidRDefault="00060EB7" w14:paraId="5208A9E8" w14:textId="77777777">
            <w:pPr>
              <w:jc w:val="center"/>
            </w:pPr>
          </w:p>
        </w:tc>
        <w:tc>
          <w:tcPr>
            <w:tcW w:w="1462" w:type="dxa"/>
          </w:tcPr>
          <w:p w:rsidR="00060EB7" w:rsidP="00E92BA0" w:rsidRDefault="00060EB7" w14:paraId="316B1508" w14:textId="77777777">
            <w:pPr>
              <w:jc w:val="center"/>
            </w:pPr>
          </w:p>
        </w:tc>
        <w:tc>
          <w:tcPr>
            <w:tcW w:w="1264" w:type="dxa"/>
          </w:tcPr>
          <w:p w:rsidRPr="00FD5C90" w:rsidR="00060EB7" w:rsidP="00E92BA0" w:rsidRDefault="00060EB7" w14:paraId="74128F06" w14:textId="77777777">
            <w:pPr>
              <w:jc w:val="center"/>
            </w:pPr>
          </w:p>
        </w:tc>
        <w:tc>
          <w:tcPr>
            <w:tcW w:w="1166" w:type="dxa"/>
          </w:tcPr>
          <w:p w:rsidRPr="00677ADA" w:rsidR="00060EB7" w:rsidP="00E92BA0" w:rsidRDefault="00060EB7" w14:paraId="0705BF16" w14:textId="77777777">
            <w:pPr>
              <w:jc w:val="center"/>
            </w:pPr>
          </w:p>
        </w:tc>
        <w:tc>
          <w:tcPr>
            <w:tcW w:w="1021" w:type="dxa"/>
          </w:tcPr>
          <w:p w:rsidRPr="00677ADA" w:rsidR="00060EB7" w:rsidP="00E92BA0" w:rsidRDefault="00060EB7" w14:paraId="028063AC" w14:textId="77777777">
            <w:pPr>
              <w:jc w:val="center"/>
            </w:pPr>
          </w:p>
        </w:tc>
      </w:tr>
      <w:tr w:rsidR="00060EB7" w:rsidTr="00356AFE" w14:paraId="460CE04B" w14:textId="77777777">
        <w:tc>
          <w:tcPr>
            <w:tcW w:w="1426" w:type="dxa"/>
          </w:tcPr>
          <w:p w:rsidRPr="00FD5C90" w:rsidR="00060EB7" w:rsidP="00E92BA0" w:rsidRDefault="00060EB7" w14:paraId="49431358" w14:textId="77777777">
            <w:pPr>
              <w:jc w:val="center"/>
              <w:rPr>
                <w:b/>
              </w:rPr>
            </w:pPr>
            <w:r>
              <w:t>Pain.012</w:t>
            </w:r>
          </w:p>
        </w:tc>
        <w:tc>
          <w:tcPr>
            <w:tcW w:w="1367" w:type="dxa"/>
          </w:tcPr>
          <w:p w:rsidRPr="00FD5C90" w:rsidR="00060EB7" w:rsidP="00E92BA0" w:rsidRDefault="00060EB7" w14:paraId="2D4A0231" w14:textId="77777777">
            <w:pPr>
              <w:jc w:val="center"/>
            </w:pPr>
            <w:r>
              <w:t>MANIR</w:t>
            </w:r>
          </w:p>
        </w:tc>
        <w:tc>
          <w:tcPr>
            <w:tcW w:w="1536" w:type="dxa"/>
          </w:tcPr>
          <w:p w:rsidR="00060EB7" w:rsidP="00E92BA0" w:rsidRDefault="00060EB7" w14:paraId="0B42E8DF" w14:textId="77777777">
            <w:pPr>
              <w:jc w:val="center"/>
            </w:pPr>
            <w:r>
              <w:t>Debtor Bank</w:t>
            </w:r>
          </w:p>
        </w:tc>
        <w:tc>
          <w:tcPr>
            <w:tcW w:w="1462" w:type="dxa"/>
          </w:tcPr>
          <w:p w:rsidR="00060EB7" w:rsidP="00E92BA0" w:rsidRDefault="00060EB7" w14:paraId="20EC690A" w14:textId="77777777">
            <w:pPr>
              <w:jc w:val="center"/>
            </w:pPr>
            <w:r>
              <w:t>ACH</w:t>
            </w:r>
          </w:p>
        </w:tc>
        <w:tc>
          <w:tcPr>
            <w:tcW w:w="1264" w:type="dxa"/>
          </w:tcPr>
          <w:p w:rsidRPr="00FD5C90" w:rsidR="00060EB7" w:rsidP="00E92BA0" w:rsidRDefault="00060EB7" w14:paraId="288656B0" w14:textId="77777777">
            <w:pPr>
              <w:jc w:val="center"/>
            </w:pPr>
            <w:r w:rsidRPr="00FD5C90">
              <w:t>0</w:t>
            </w:r>
            <w:r>
              <w:t>3</w:t>
            </w:r>
            <w:r w:rsidRPr="00FD5C90">
              <w:t>:00</w:t>
            </w:r>
          </w:p>
        </w:tc>
        <w:tc>
          <w:tcPr>
            <w:tcW w:w="1166" w:type="dxa"/>
          </w:tcPr>
          <w:p w:rsidR="00060EB7" w:rsidP="00E92BA0" w:rsidRDefault="00060EB7" w14:paraId="44B85E4D" w14:textId="77777777">
            <w:pPr>
              <w:jc w:val="center"/>
            </w:pPr>
            <w:r w:rsidRPr="00677ADA">
              <w:t>21:00</w:t>
            </w:r>
          </w:p>
        </w:tc>
        <w:tc>
          <w:tcPr>
            <w:tcW w:w="1021" w:type="dxa"/>
          </w:tcPr>
          <w:p w:rsidRPr="00677ADA" w:rsidR="00060EB7" w:rsidP="00E92BA0" w:rsidRDefault="00060EB7" w14:paraId="70068AEF" w14:textId="77777777">
            <w:pPr>
              <w:jc w:val="center"/>
            </w:pPr>
          </w:p>
        </w:tc>
      </w:tr>
      <w:tr w:rsidR="00060EB7" w:rsidTr="00356AFE" w14:paraId="4003DE4C" w14:textId="77777777">
        <w:tc>
          <w:tcPr>
            <w:tcW w:w="1426" w:type="dxa"/>
          </w:tcPr>
          <w:p w:rsidRPr="00FD5C90" w:rsidR="00060EB7" w:rsidP="00E92BA0" w:rsidRDefault="00060EB7" w14:paraId="7705859E" w14:textId="77777777">
            <w:pPr>
              <w:jc w:val="center"/>
              <w:rPr>
                <w:b/>
              </w:rPr>
            </w:pPr>
            <w:r>
              <w:t>Pain.012</w:t>
            </w:r>
          </w:p>
        </w:tc>
        <w:tc>
          <w:tcPr>
            <w:tcW w:w="1367" w:type="dxa"/>
          </w:tcPr>
          <w:p w:rsidRPr="00FD5C90" w:rsidR="00060EB7" w:rsidP="00E92BA0" w:rsidRDefault="00060EB7" w14:paraId="29E3FF94" w14:textId="77777777">
            <w:pPr>
              <w:jc w:val="center"/>
            </w:pPr>
            <w:r>
              <w:t>MANIR</w:t>
            </w:r>
          </w:p>
        </w:tc>
        <w:tc>
          <w:tcPr>
            <w:tcW w:w="1536" w:type="dxa"/>
          </w:tcPr>
          <w:p w:rsidR="00060EB7" w:rsidP="00E92BA0" w:rsidRDefault="00060EB7" w14:paraId="2AD089F0" w14:textId="77777777">
            <w:pPr>
              <w:jc w:val="center"/>
            </w:pPr>
            <w:r>
              <w:t>ACH</w:t>
            </w:r>
          </w:p>
        </w:tc>
        <w:tc>
          <w:tcPr>
            <w:tcW w:w="1462" w:type="dxa"/>
          </w:tcPr>
          <w:p w:rsidR="00060EB7" w:rsidP="00E92BA0" w:rsidRDefault="00060EB7" w14:paraId="1D48865E" w14:textId="77777777">
            <w:pPr>
              <w:jc w:val="center"/>
            </w:pPr>
            <w:r w:rsidRPr="00FD5C90">
              <w:t>Creditor Bank</w:t>
            </w:r>
          </w:p>
        </w:tc>
        <w:tc>
          <w:tcPr>
            <w:tcW w:w="1264" w:type="dxa"/>
          </w:tcPr>
          <w:p w:rsidRPr="00FD5C90" w:rsidR="00060EB7" w:rsidP="00E92BA0" w:rsidRDefault="00060EB7" w14:paraId="0257973F" w14:textId="77777777">
            <w:pPr>
              <w:jc w:val="center"/>
            </w:pPr>
            <w:r w:rsidRPr="00FD5C90">
              <w:t>0</w:t>
            </w:r>
            <w:r>
              <w:t>3</w:t>
            </w:r>
            <w:r w:rsidRPr="00FD5C90">
              <w:t>:00</w:t>
            </w:r>
          </w:p>
        </w:tc>
        <w:tc>
          <w:tcPr>
            <w:tcW w:w="1166" w:type="dxa"/>
          </w:tcPr>
          <w:p w:rsidR="00060EB7" w:rsidP="00E92BA0" w:rsidRDefault="00060EB7" w14:paraId="75521038" w14:textId="77777777">
            <w:pPr>
              <w:jc w:val="center"/>
            </w:pPr>
            <w:r w:rsidRPr="00677ADA">
              <w:t>21:00</w:t>
            </w:r>
          </w:p>
        </w:tc>
        <w:tc>
          <w:tcPr>
            <w:tcW w:w="1021" w:type="dxa"/>
          </w:tcPr>
          <w:p w:rsidRPr="00677ADA" w:rsidR="00060EB7" w:rsidP="00E92BA0" w:rsidRDefault="00060EB7" w14:paraId="6845275C" w14:textId="77777777">
            <w:pPr>
              <w:jc w:val="center"/>
            </w:pPr>
          </w:p>
        </w:tc>
      </w:tr>
      <w:tr w:rsidR="00060EB7" w:rsidTr="00356AFE" w14:paraId="656A00AE" w14:textId="77777777">
        <w:tc>
          <w:tcPr>
            <w:tcW w:w="1426" w:type="dxa"/>
          </w:tcPr>
          <w:p w:rsidRPr="00C23336" w:rsidR="00060EB7" w:rsidP="00E92BA0" w:rsidRDefault="00060EB7" w14:paraId="6F73D655" w14:textId="77777777">
            <w:pPr>
              <w:jc w:val="center"/>
              <w:rPr>
                <w:b/>
              </w:rPr>
            </w:pPr>
          </w:p>
        </w:tc>
        <w:tc>
          <w:tcPr>
            <w:tcW w:w="1367" w:type="dxa"/>
          </w:tcPr>
          <w:p w:rsidRPr="00D06306" w:rsidR="00060EB7" w:rsidP="00E92BA0" w:rsidRDefault="00060EB7" w14:paraId="49F27B15" w14:textId="77777777">
            <w:pPr>
              <w:jc w:val="center"/>
            </w:pPr>
          </w:p>
        </w:tc>
        <w:tc>
          <w:tcPr>
            <w:tcW w:w="1536" w:type="dxa"/>
          </w:tcPr>
          <w:p w:rsidR="00060EB7" w:rsidP="00E92BA0" w:rsidRDefault="00060EB7" w14:paraId="7668A65F" w14:textId="77777777">
            <w:pPr>
              <w:jc w:val="center"/>
            </w:pPr>
          </w:p>
        </w:tc>
        <w:tc>
          <w:tcPr>
            <w:tcW w:w="1462" w:type="dxa"/>
          </w:tcPr>
          <w:p w:rsidRPr="00FD5C90" w:rsidR="00060EB7" w:rsidP="00E92BA0" w:rsidRDefault="00060EB7" w14:paraId="27C3913C" w14:textId="77777777">
            <w:pPr>
              <w:jc w:val="center"/>
            </w:pPr>
          </w:p>
        </w:tc>
        <w:tc>
          <w:tcPr>
            <w:tcW w:w="1264" w:type="dxa"/>
          </w:tcPr>
          <w:p w:rsidRPr="00FD5C90" w:rsidR="00060EB7" w:rsidP="00E92BA0" w:rsidRDefault="00060EB7" w14:paraId="14A7750E" w14:textId="77777777">
            <w:pPr>
              <w:jc w:val="center"/>
            </w:pPr>
          </w:p>
        </w:tc>
        <w:tc>
          <w:tcPr>
            <w:tcW w:w="1166" w:type="dxa"/>
          </w:tcPr>
          <w:p w:rsidR="00060EB7" w:rsidP="00E92BA0" w:rsidRDefault="00060EB7" w14:paraId="77424DC9" w14:textId="77777777">
            <w:pPr>
              <w:jc w:val="center"/>
            </w:pPr>
          </w:p>
        </w:tc>
        <w:tc>
          <w:tcPr>
            <w:tcW w:w="1021" w:type="dxa"/>
          </w:tcPr>
          <w:p w:rsidR="00060EB7" w:rsidP="00E92BA0" w:rsidRDefault="00060EB7" w14:paraId="45AEFE99" w14:textId="77777777">
            <w:pPr>
              <w:jc w:val="center"/>
            </w:pPr>
          </w:p>
        </w:tc>
      </w:tr>
      <w:tr w:rsidR="00060EB7" w:rsidTr="00356AFE" w14:paraId="41EBBBB7" w14:textId="77777777">
        <w:tc>
          <w:tcPr>
            <w:tcW w:w="1426" w:type="dxa"/>
          </w:tcPr>
          <w:p w:rsidRPr="00C23336" w:rsidR="00060EB7" w:rsidP="00E92BA0" w:rsidRDefault="00060EB7" w14:paraId="2EA90FE5" w14:textId="77777777">
            <w:pPr>
              <w:jc w:val="center"/>
              <w:rPr>
                <w:b/>
              </w:rPr>
            </w:pPr>
            <w:r>
              <w:t>Pacs.002</w:t>
            </w:r>
          </w:p>
        </w:tc>
        <w:tc>
          <w:tcPr>
            <w:tcW w:w="1367" w:type="dxa"/>
          </w:tcPr>
          <w:p w:rsidRPr="00D06306" w:rsidR="00060EB7" w:rsidP="00E92BA0" w:rsidRDefault="00060EB7" w14:paraId="26D38143" w14:textId="77777777">
            <w:pPr>
              <w:jc w:val="center"/>
            </w:pPr>
            <w:r>
              <w:t>STMVF</w:t>
            </w:r>
          </w:p>
        </w:tc>
        <w:tc>
          <w:tcPr>
            <w:tcW w:w="1536" w:type="dxa"/>
          </w:tcPr>
          <w:p w:rsidR="00060EB7" w:rsidP="00E92BA0" w:rsidRDefault="00060EB7" w14:paraId="1B129C3E" w14:textId="77777777">
            <w:pPr>
              <w:jc w:val="center"/>
            </w:pPr>
            <w:r>
              <w:t>ACH</w:t>
            </w:r>
          </w:p>
        </w:tc>
        <w:tc>
          <w:tcPr>
            <w:tcW w:w="1462" w:type="dxa"/>
          </w:tcPr>
          <w:p w:rsidR="00060EB7" w:rsidP="00E92BA0" w:rsidRDefault="00060EB7" w14:paraId="3400B324" w14:textId="77777777">
            <w:pPr>
              <w:jc w:val="center"/>
            </w:pPr>
            <w:r w:rsidRPr="00FD5C90">
              <w:t>Creditor Bank</w:t>
            </w:r>
          </w:p>
        </w:tc>
        <w:tc>
          <w:tcPr>
            <w:tcW w:w="1264" w:type="dxa"/>
          </w:tcPr>
          <w:p w:rsidRPr="00FD5C90" w:rsidR="00060EB7" w:rsidP="00E92BA0" w:rsidRDefault="00060EB7" w14:paraId="19E543E6" w14:textId="77777777">
            <w:pPr>
              <w:jc w:val="center"/>
            </w:pPr>
            <w:r w:rsidRPr="00FD5C90">
              <w:t>0</w:t>
            </w:r>
            <w:r>
              <w:t>3</w:t>
            </w:r>
            <w:r w:rsidRPr="00FD5C90">
              <w:t>:00</w:t>
            </w:r>
          </w:p>
        </w:tc>
        <w:tc>
          <w:tcPr>
            <w:tcW w:w="1166" w:type="dxa"/>
          </w:tcPr>
          <w:p w:rsidR="00060EB7" w:rsidP="00E92BA0" w:rsidRDefault="00060EB7" w14:paraId="0B6A7D8A" w14:textId="77777777">
            <w:pPr>
              <w:jc w:val="center"/>
            </w:pPr>
            <w:r w:rsidRPr="00677ADA">
              <w:t>21:00</w:t>
            </w:r>
          </w:p>
        </w:tc>
        <w:tc>
          <w:tcPr>
            <w:tcW w:w="1021" w:type="dxa"/>
          </w:tcPr>
          <w:p w:rsidRPr="00677ADA" w:rsidR="00060EB7" w:rsidP="00E92BA0" w:rsidRDefault="00060EB7" w14:paraId="0F5EC657" w14:textId="77777777">
            <w:pPr>
              <w:jc w:val="center"/>
            </w:pPr>
          </w:p>
        </w:tc>
      </w:tr>
      <w:tr w:rsidR="00060EB7" w:rsidTr="00356AFE" w14:paraId="61775BE6" w14:textId="77777777">
        <w:tc>
          <w:tcPr>
            <w:tcW w:w="1426" w:type="dxa"/>
          </w:tcPr>
          <w:p w:rsidRPr="00C23336" w:rsidR="00060EB7" w:rsidP="00E92BA0" w:rsidRDefault="00060EB7" w14:paraId="0B8D3998" w14:textId="77777777">
            <w:pPr>
              <w:jc w:val="center"/>
              <w:rPr>
                <w:b/>
              </w:rPr>
            </w:pPr>
            <w:r>
              <w:t>Pacs.002</w:t>
            </w:r>
          </w:p>
        </w:tc>
        <w:tc>
          <w:tcPr>
            <w:tcW w:w="1367" w:type="dxa"/>
          </w:tcPr>
          <w:p w:rsidRPr="00D06306" w:rsidR="00060EB7" w:rsidP="00E92BA0" w:rsidRDefault="00060EB7" w14:paraId="43E73517" w14:textId="77777777">
            <w:pPr>
              <w:jc w:val="center"/>
            </w:pPr>
            <w:r>
              <w:t>STAVF</w:t>
            </w:r>
          </w:p>
        </w:tc>
        <w:tc>
          <w:tcPr>
            <w:tcW w:w="1536" w:type="dxa"/>
          </w:tcPr>
          <w:p w:rsidR="00060EB7" w:rsidP="00E92BA0" w:rsidRDefault="00060EB7" w14:paraId="17EC8807" w14:textId="77777777">
            <w:pPr>
              <w:jc w:val="center"/>
            </w:pPr>
            <w:r>
              <w:t>ACH</w:t>
            </w:r>
          </w:p>
        </w:tc>
        <w:tc>
          <w:tcPr>
            <w:tcW w:w="1462" w:type="dxa"/>
          </w:tcPr>
          <w:p w:rsidR="00060EB7" w:rsidP="00E92BA0" w:rsidRDefault="00060EB7" w14:paraId="682B31C2" w14:textId="77777777">
            <w:pPr>
              <w:jc w:val="center"/>
            </w:pPr>
            <w:r>
              <w:t>Debtor Bank</w:t>
            </w:r>
          </w:p>
        </w:tc>
        <w:tc>
          <w:tcPr>
            <w:tcW w:w="1264" w:type="dxa"/>
          </w:tcPr>
          <w:p w:rsidRPr="00FD5C90" w:rsidR="00060EB7" w:rsidP="00E92BA0" w:rsidRDefault="00060EB7" w14:paraId="5C20C8AD" w14:textId="77777777">
            <w:pPr>
              <w:jc w:val="center"/>
            </w:pPr>
            <w:r w:rsidRPr="00FD5C90">
              <w:t>0</w:t>
            </w:r>
            <w:r>
              <w:t>3</w:t>
            </w:r>
            <w:r w:rsidRPr="00FD5C90">
              <w:t>:00</w:t>
            </w:r>
          </w:p>
        </w:tc>
        <w:tc>
          <w:tcPr>
            <w:tcW w:w="1166" w:type="dxa"/>
          </w:tcPr>
          <w:p w:rsidR="00060EB7" w:rsidP="00E92BA0" w:rsidRDefault="00060EB7" w14:paraId="70BF6F95" w14:textId="77777777">
            <w:pPr>
              <w:jc w:val="center"/>
            </w:pPr>
            <w:r w:rsidRPr="00677ADA">
              <w:t>2</w:t>
            </w:r>
            <w:r w:rsidR="00B02BB5">
              <w:t>1</w:t>
            </w:r>
            <w:r w:rsidRPr="00677ADA">
              <w:t>:00</w:t>
            </w:r>
          </w:p>
        </w:tc>
        <w:tc>
          <w:tcPr>
            <w:tcW w:w="1021" w:type="dxa"/>
          </w:tcPr>
          <w:p w:rsidRPr="00677ADA" w:rsidR="00060EB7" w:rsidP="00E92BA0" w:rsidRDefault="00060EB7" w14:paraId="7B28A60E" w14:textId="77777777">
            <w:pPr>
              <w:jc w:val="center"/>
            </w:pPr>
          </w:p>
        </w:tc>
      </w:tr>
    </w:tbl>
    <w:p w:rsidR="00362A02" w:rsidP="00E92BA0" w:rsidRDefault="00362A02" w14:paraId="3B0D674A" w14:textId="77777777">
      <w:pPr>
        <w:rPr>
          <w:b/>
        </w:rPr>
      </w:pPr>
    </w:p>
    <w:p w:rsidRPr="002D6E2C" w:rsidR="00D521C9" w:rsidP="00E92BA0" w:rsidRDefault="00D521C9" w14:paraId="0C404878" w14:textId="77777777">
      <w:r w:rsidRPr="002D6E2C">
        <w:rPr>
          <w:b/>
        </w:rPr>
        <w:t>Mandate Initiation Request Real Time with Card Not Present Process:</w:t>
      </w:r>
      <w:r w:rsidRPr="002D6E2C">
        <w:t xml:space="preserve"> </w:t>
      </w:r>
    </w:p>
    <w:p w:rsidRPr="002D6E2C" w:rsidR="00D521C9" w:rsidP="00E92BA0" w:rsidRDefault="00D521C9" w14:paraId="1928DB1E" w14:textId="77777777"/>
    <w:p w:rsidRPr="002D6E2C" w:rsidR="00D521C9" w:rsidP="002C2973" w:rsidRDefault="00D521C9" w14:paraId="4F6AD83A"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obtains information for contract and mandate registration via Creditor User Interface.</w:t>
      </w:r>
    </w:p>
    <w:p w:rsidRPr="002D6E2C" w:rsidR="00D521C9" w:rsidP="00E92BA0" w:rsidRDefault="00D521C9" w14:paraId="50F60A1A" w14:textId="77777777">
      <w:r w:rsidRPr="002D6E2C">
        <w:t>Debtor is not face to face with Creditor.</w:t>
      </w:r>
    </w:p>
    <w:p w:rsidRPr="002D6E2C" w:rsidR="00D521C9" w:rsidP="00E92BA0" w:rsidRDefault="00D521C9" w14:paraId="09EE69E8"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1A619052"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initiates card authorisation request to PIN Service provider (PIN Service Operator).</w:t>
      </w:r>
    </w:p>
    <w:p w:rsidRPr="002D6E2C" w:rsidR="00D521C9" w:rsidP="00E92BA0" w:rsidRDefault="00D521C9" w14:paraId="2BEA659E"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5A493158"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PIN Service provider engages with Debtor to obtain Card PIN.</w:t>
      </w:r>
    </w:p>
    <w:p w:rsidRPr="002D6E2C" w:rsidR="00D521C9" w:rsidP="00E92BA0" w:rsidRDefault="00D521C9" w14:paraId="44F6D9BB" w14:textId="77777777">
      <w:pPr>
        <w:pStyle w:val="Heading2"/>
        <w:numPr>
          <w:ilvl w:val="0"/>
          <w:numId w:val="0"/>
        </w:numPr>
        <w:spacing w:before="0" w:after="0" w:line="240" w:lineRule="auto"/>
        <w:rPr>
          <w:rFonts w:ascii="Calibri" w:hAnsi="Calibri"/>
          <w:b w:val="0"/>
          <w:sz w:val="22"/>
          <w:szCs w:val="22"/>
        </w:rPr>
      </w:pPr>
      <w:r w:rsidRPr="002D6E2C">
        <w:rPr>
          <w:rFonts w:ascii="Calibri" w:hAnsi="Calibri"/>
          <w:b w:val="0"/>
          <w:sz w:val="22"/>
          <w:szCs w:val="22"/>
        </w:rPr>
        <w:t>Debtor is unaware of PIN Service provider as it is part of Creditor process.</w:t>
      </w:r>
    </w:p>
    <w:p w:rsidRPr="002D6E2C" w:rsidR="00D521C9" w:rsidP="00E92BA0" w:rsidRDefault="00D521C9" w14:paraId="4D0BAFD4" w14:textId="77777777">
      <w:pPr>
        <w:pStyle w:val="Heading2"/>
        <w:numPr>
          <w:ilvl w:val="0"/>
          <w:numId w:val="0"/>
        </w:numPr>
        <w:spacing w:before="0" w:after="0" w:line="240" w:lineRule="auto"/>
        <w:rPr>
          <w:rFonts w:ascii="Calibri" w:hAnsi="Calibri" w:eastAsia="MS Gothic"/>
          <w:b w:val="0"/>
          <w:bCs/>
          <w:color w:val="4F81BD"/>
          <w:sz w:val="22"/>
          <w:szCs w:val="22"/>
          <w:lang w:val="en-ZA"/>
        </w:rPr>
      </w:pPr>
    </w:p>
    <w:p w:rsidRPr="002D6E2C" w:rsidR="00D521C9" w:rsidP="002C2973" w:rsidRDefault="00D521C9" w14:paraId="54652A23"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PIN Service provider returns encrypted PIN and card details to the Creditor.</w:t>
      </w:r>
    </w:p>
    <w:p w:rsidRPr="002D6E2C" w:rsidR="00D521C9" w:rsidP="00E92BA0" w:rsidRDefault="00D521C9" w14:paraId="480E5D8D"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6A27C615"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initiates mandate registration process.</w:t>
      </w:r>
    </w:p>
    <w:p w:rsidRPr="002D6E2C" w:rsidR="00D521C9" w:rsidP="00E92BA0" w:rsidRDefault="00D521C9" w14:paraId="12E707FF" w14:textId="77777777">
      <w:pPr>
        <w:pStyle w:val="Heading2"/>
        <w:numPr>
          <w:ilvl w:val="0"/>
          <w:numId w:val="0"/>
        </w:numPr>
        <w:spacing w:before="0" w:after="0" w:line="240" w:lineRule="auto"/>
        <w:rPr>
          <w:rFonts w:ascii="Calibri" w:hAnsi="Calibri" w:eastAsia="MS Gothic"/>
          <w:bCs/>
          <w:color w:val="4F81BD"/>
          <w:sz w:val="20"/>
          <w:szCs w:val="20"/>
          <w:lang w:val="en-ZA"/>
        </w:rPr>
      </w:pPr>
    </w:p>
    <w:p w:rsidRPr="002D6E2C" w:rsidR="00D521C9" w:rsidP="002C2973" w:rsidRDefault="00D521C9" w14:paraId="442A787C"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authentication request leg of mandate registration process is initiated.</w:t>
      </w:r>
    </w:p>
    <w:p w:rsidRPr="002D6E2C" w:rsidR="00D521C9" w:rsidP="00E92BA0" w:rsidRDefault="00D521C9" w14:paraId="2C5D0564"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07A486BA"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sends card authorisation request (</w:t>
      </w:r>
      <w:hyperlink w:history="1" w:anchor="_Mandate_Authentication_Request">
        <w:r w:rsidRPr="002D6E2C">
          <w:rPr>
            <w:rStyle w:val="Hyperlink"/>
            <w:rFonts w:ascii="Calibri" w:hAnsi="Calibri" w:eastAsia="MS Gothic"/>
            <w:b w:val="0"/>
            <w:bCs/>
            <w:sz w:val="22"/>
            <w:szCs w:val="22"/>
            <w:lang w:val="en-ZA"/>
          </w:rPr>
          <w:t>0200</w:t>
        </w:r>
      </w:hyperlink>
      <w:r w:rsidRPr="002D6E2C">
        <w:rPr>
          <w:rFonts w:ascii="Calibri" w:hAnsi="Calibri" w:eastAsia="MS Gothic"/>
          <w:bCs/>
          <w:color w:val="4F81BD"/>
          <w:sz w:val="22"/>
          <w:szCs w:val="22"/>
          <w:lang w:val="en-ZA"/>
        </w:rPr>
        <w:t>) to Creditor Bank.</w:t>
      </w:r>
    </w:p>
    <w:p w:rsidRPr="002D6E2C" w:rsidR="00D521C9" w:rsidP="00E92BA0" w:rsidRDefault="00D521C9" w14:paraId="4DD1464A" w14:textId="77777777">
      <w:pPr>
        <w:pStyle w:val="Heading2"/>
        <w:numPr>
          <w:ilvl w:val="0"/>
          <w:numId w:val="0"/>
        </w:numPr>
        <w:spacing w:before="0" w:after="0" w:line="240" w:lineRule="auto"/>
        <w:rPr>
          <w:rFonts w:ascii="Calibri" w:hAnsi="Calibri" w:eastAsia="MS Gothic"/>
          <w:bCs/>
          <w:color w:val="4F81BD"/>
          <w:sz w:val="20"/>
          <w:szCs w:val="20"/>
          <w:lang w:val="en-ZA"/>
        </w:rPr>
      </w:pPr>
    </w:p>
    <w:p w:rsidRPr="002D6E2C" w:rsidR="00D521C9" w:rsidP="002C2973" w:rsidRDefault="00D521C9" w14:paraId="708271FA"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validates the Creditor and sends card authorisation request (</w:t>
      </w:r>
      <w:hyperlink w:history="1" w:anchor="_Mandate_Authentication_Request">
        <w:r w:rsidR="00654542">
          <w:rPr>
            <w:rStyle w:val="Hyperlink"/>
            <w:rFonts w:ascii="Calibri" w:hAnsi="Calibri" w:eastAsia="MS Gothic"/>
            <w:b w:val="0"/>
            <w:bCs/>
            <w:sz w:val="22"/>
            <w:szCs w:val="22"/>
            <w:lang w:val="en-ZA"/>
          </w:rPr>
          <w:t>BIC ISO</w:t>
        </w:r>
        <w:r w:rsidRPr="002D6E2C">
          <w:rPr>
            <w:rStyle w:val="Hyperlink"/>
            <w:rFonts w:ascii="Calibri" w:hAnsi="Calibri" w:eastAsia="MS Gothic"/>
            <w:b w:val="0"/>
            <w:bCs/>
            <w:sz w:val="22"/>
            <w:szCs w:val="22"/>
            <w:lang w:val="en-ZA"/>
          </w:rPr>
          <w:t xml:space="preserve"> 0200</w:t>
        </w:r>
      </w:hyperlink>
      <w:r w:rsidRPr="002D6E2C">
        <w:rPr>
          <w:rFonts w:ascii="Calibri" w:hAnsi="Calibri" w:eastAsia="MS Gothic"/>
          <w:bCs/>
          <w:color w:val="4F81BD"/>
          <w:sz w:val="22"/>
          <w:szCs w:val="22"/>
          <w:lang w:val="en-ZA"/>
        </w:rPr>
        <w:t>) to the ACH.</w:t>
      </w:r>
    </w:p>
    <w:p w:rsidRPr="002D6E2C" w:rsidR="00D521C9" w:rsidP="00E92BA0" w:rsidRDefault="00D521C9" w14:paraId="575B6FA4" w14:textId="77777777">
      <w:r w:rsidRPr="002D6E2C">
        <w:t xml:space="preserve">Creditor Bank validates the Creditor and confirms that he is in good standing and submits card authorisation request to the ACH. </w:t>
      </w:r>
    </w:p>
    <w:p w:rsidRPr="002D6E2C" w:rsidR="00D521C9" w:rsidP="00E92BA0" w:rsidRDefault="00D521C9" w14:paraId="69D6CF1A" w14:textId="77777777"/>
    <w:p w:rsidRPr="002D6E2C" w:rsidR="00D521C9" w:rsidP="002C2973" w:rsidRDefault="00D521C9" w14:paraId="70D40131"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validates card authorisation request (</w:t>
      </w:r>
      <w:hyperlink w:history="1" w:anchor="_Mandate_Authentication_Request">
        <w:r w:rsidRPr="002D6E2C">
          <w:rPr>
            <w:rStyle w:val="Hyperlink"/>
            <w:rFonts w:ascii="Calibri" w:hAnsi="Calibri" w:eastAsia="MS Gothic"/>
            <w:b w:val="0"/>
            <w:bCs/>
            <w:sz w:val="22"/>
            <w:szCs w:val="22"/>
            <w:lang w:val="en-ZA"/>
          </w:rPr>
          <w:t>0200</w:t>
        </w:r>
      </w:hyperlink>
      <w:r w:rsidRPr="002D6E2C">
        <w:rPr>
          <w:rFonts w:ascii="Calibri" w:hAnsi="Calibri" w:eastAsia="MS Gothic"/>
          <w:bCs/>
          <w:color w:val="4F81BD"/>
          <w:sz w:val="22"/>
          <w:szCs w:val="22"/>
          <w:lang w:val="en-ZA"/>
        </w:rPr>
        <w:t>).</w:t>
      </w:r>
    </w:p>
    <w:p w:rsidRPr="002D6E2C" w:rsidR="00D521C9" w:rsidP="00E92BA0" w:rsidRDefault="00D521C9" w14:paraId="103EB275" w14:textId="77777777">
      <w:r w:rsidRPr="002D6E2C">
        <w:t>ACH performs the following minimum validation:</w:t>
      </w:r>
    </w:p>
    <w:p w:rsidRPr="002D6E2C" w:rsidR="00D521C9" w:rsidP="002C2973" w:rsidRDefault="00D521C9" w14:paraId="5050FD82" w14:textId="77777777">
      <w:pPr>
        <w:pStyle w:val="ListParagraph"/>
        <w:numPr>
          <w:ilvl w:val="0"/>
          <w:numId w:val="7"/>
        </w:numPr>
        <w:ind w:left="0" w:firstLine="0"/>
      </w:pPr>
      <w:r w:rsidRPr="002D6E2C">
        <w:t>Financial institution</w:t>
      </w:r>
    </w:p>
    <w:p w:rsidRPr="002D6E2C" w:rsidR="00D521C9" w:rsidP="002C2973" w:rsidRDefault="00D521C9" w14:paraId="4E1A373F" w14:textId="77777777">
      <w:pPr>
        <w:pStyle w:val="ListParagraph"/>
        <w:numPr>
          <w:ilvl w:val="0"/>
          <w:numId w:val="7"/>
        </w:numPr>
        <w:ind w:left="0" w:firstLine="0"/>
      </w:pPr>
      <w:r w:rsidRPr="002D6E2C">
        <w:t>BINs</w:t>
      </w:r>
    </w:p>
    <w:p w:rsidRPr="002D6E2C" w:rsidR="00D521C9" w:rsidP="002C2973" w:rsidRDefault="00D521C9" w14:paraId="5EC64F9D" w14:textId="77777777">
      <w:pPr>
        <w:pStyle w:val="ListParagraph"/>
        <w:numPr>
          <w:ilvl w:val="0"/>
          <w:numId w:val="7"/>
        </w:numPr>
        <w:ind w:left="0" w:firstLine="0"/>
      </w:pPr>
      <w:r w:rsidRPr="002D6E2C">
        <w:t xml:space="preserve">Switching codes </w:t>
      </w:r>
    </w:p>
    <w:p w:rsidRPr="002D6E2C" w:rsidR="00D521C9" w:rsidP="002C2973" w:rsidRDefault="00D521C9" w14:paraId="78E9312B" w14:textId="77777777">
      <w:pPr>
        <w:pStyle w:val="ListParagraph"/>
        <w:numPr>
          <w:ilvl w:val="0"/>
          <w:numId w:val="7"/>
        </w:numPr>
        <w:ind w:left="0" w:firstLine="0"/>
      </w:pPr>
      <w:r w:rsidRPr="002D6E2C">
        <w:t>Message format</w:t>
      </w:r>
    </w:p>
    <w:p w:rsidRPr="002D6E2C" w:rsidR="00D521C9" w:rsidP="00E92BA0" w:rsidRDefault="00D521C9" w14:paraId="2510377B" w14:textId="77777777"/>
    <w:p w:rsidRPr="002D6E2C" w:rsidR="00D521C9" w:rsidP="002C2973" w:rsidRDefault="00D521C9" w14:paraId="7A2D4312"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sends card authorisation request (</w:t>
      </w:r>
      <w:hyperlink w:history="1" w:anchor="_Mandate_Authentication_Request">
        <w:r w:rsidRPr="002D6E2C">
          <w:rPr>
            <w:rStyle w:val="Hyperlink"/>
            <w:rFonts w:ascii="Calibri" w:hAnsi="Calibri" w:eastAsia="MS Gothic"/>
            <w:b w:val="0"/>
            <w:bCs/>
            <w:sz w:val="22"/>
            <w:szCs w:val="22"/>
            <w:lang w:val="en-ZA"/>
          </w:rPr>
          <w:t>0200</w:t>
        </w:r>
      </w:hyperlink>
      <w:r w:rsidRPr="002D6E2C">
        <w:rPr>
          <w:rFonts w:ascii="Calibri" w:hAnsi="Calibri" w:eastAsia="MS Gothic"/>
          <w:bCs/>
          <w:color w:val="4F81BD"/>
          <w:sz w:val="22"/>
          <w:szCs w:val="22"/>
          <w:lang w:val="en-ZA"/>
        </w:rPr>
        <w:t>) to Debtor Bank.</w:t>
      </w:r>
    </w:p>
    <w:p w:rsidRPr="002D6E2C" w:rsidR="00D521C9" w:rsidP="00E92BA0" w:rsidRDefault="00D521C9" w14:paraId="3572FE21"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178C03BE"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validates card authorisation request (</w:t>
      </w:r>
      <w:hyperlink w:history="1" w:anchor="_Mandate_Authentication_Request">
        <w:r w:rsidRPr="002D6E2C">
          <w:rPr>
            <w:rStyle w:val="Hyperlink"/>
            <w:rFonts w:ascii="Calibri" w:hAnsi="Calibri" w:eastAsia="MS Gothic"/>
            <w:b w:val="0"/>
            <w:bCs/>
            <w:sz w:val="22"/>
            <w:szCs w:val="22"/>
            <w:lang w:val="en-ZA"/>
          </w:rPr>
          <w:t>0200</w:t>
        </w:r>
      </w:hyperlink>
      <w:r w:rsidRPr="002D6E2C">
        <w:rPr>
          <w:rFonts w:ascii="Calibri" w:hAnsi="Calibri" w:eastAsia="MS Gothic"/>
          <w:bCs/>
          <w:color w:val="4F81BD"/>
          <w:sz w:val="22"/>
          <w:szCs w:val="22"/>
          <w:lang w:val="en-ZA"/>
        </w:rPr>
        <w:t>)</w:t>
      </w:r>
    </w:p>
    <w:p w:rsidRPr="002D6E2C" w:rsidR="00D521C9" w:rsidP="00E92BA0" w:rsidRDefault="00D521C9" w14:paraId="71785BFF" w14:textId="77777777">
      <w:r w:rsidRPr="002D6E2C">
        <w:t>Debtor Bank does validation as per card</w:t>
      </w:r>
      <w:r>
        <w:t xml:space="preserve">, </w:t>
      </w:r>
      <w:r w:rsidRPr="002D6E2C">
        <w:t>PIN</w:t>
      </w:r>
      <w:r>
        <w:t>, account and Debtor ID</w:t>
      </w:r>
      <w:r w:rsidRPr="002D6E2C">
        <w:t xml:space="preserve"> and generates a MAC key to return to Creditor Bank.</w:t>
      </w:r>
    </w:p>
    <w:p w:rsidRPr="002D6E2C" w:rsidR="00D521C9" w:rsidP="00E92BA0" w:rsidRDefault="00D521C9" w14:paraId="316E4CE2" w14:textId="77777777">
      <w:pPr>
        <w:pStyle w:val="ListParagraph"/>
        <w:ind w:left="0"/>
      </w:pPr>
    </w:p>
    <w:p w:rsidRPr="002D6E2C" w:rsidR="00D521C9" w:rsidP="002C2973" w:rsidRDefault="00D521C9" w14:paraId="6F884EB1"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a card acceptance response (</w:t>
      </w:r>
      <w:hyperlink w:history="1" w:anchor="_Mandate_Authentication_Response">
        <w:r w:rsidRPr="002D6E2C">
          <w:rPr>
            <w:rStyle w:val="Hyperlink"/>
            <w:rFonts w:ascii="Calibri" w:hAnsi="Calibri" w:eastAsia="MS Gothic"/>
            <w:b w:val="0"/>
            <w:bCs/>
            <w:sz w:val="22"/>
            <w:szCs w:val="22"/>
            <w:lang w:val="en-ZA"/>
          </w:rPr>
          <w:t>0210</w:t>
        </w:r>
      </w:hyperlink>
      <w:r w:rsidRPr="002D6E2C">
        <w:rPr>
          <w:rFonts w:ascii="Calibri" w:hAnsi="Calibri" w:eastAsia="MS Gothic"/>
          <w:bCs/>
          <w:color w:val="4F81BD"/>
          <w:sz w:val="22"/>
          <w:szCs w:val="22"/>
          <w:lang w:val="en-ZA"/>
        </w:rPr>
        <w:t>) to the ACH.</w:t>
      </w:r>
    </w:p>
    <w:p w:rsidRPr="002D6E2C" w:rsidR="00D521C9" w:rsidP="00E92BA0" w:rsidRDefault="00D521C9" w14:paraId="5B3FDF46" w14:textId="77777777">
      <w:pPr>
        <w:pStyle w:val="ListParagraph"/>
        <w:ind w:left="0"/>
      </w:pPr>
      <w:r w:rsidRPr="002D6E2C">
        <w:t>The message must include the authentication (MAC) key generated by the Debtor Bank.</w:t>
      </w:r>
    </w:p>
    <w:p w:rsidRPr="002D6E2C" w:rsidR="00D521C9" w:rsidP="00E92BA0" w:rsidRDefault="00D521C9" w14:paraId="3C656DC0" w14:textId="77777777">
      <w:pPr>
        <w:pStyle w:val="ListParagraph"/>
        <w:ind w:left="0"/>
      </w:pPr>
      <w:r w:rsidRPr="002D6E2C">
        <w:t xml:space="preserve">The message from Debtor Bank is a confirmation and acknowledgment the Debtor’s card and pin has been validated. </w:t>
      </w:r>
    </w:p>
    <w:p w:rsidRPr="002D6E2C" w:rsidR="00D521C9" w:rsidP="00E92BA0" w:rsidRDefault="00D521C9" w14:paraId="1A30391E" w14:textId="77777777">
      <w:pPr>
        <w:pStyle w:val="ListParagraph"/>
        <w:ind w:left="0"/>
      </w:pPr>
    </w:p>
    <w:p w:rsidRPr="002D6E2C" w:rsidR="00D521C9" w:rsidP="002C2973" w:rsidRDefault="00D521C9" w14:paraId="470BE99F"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the card authorisation message (</w:t>
      </w:r>
      <w:hyperlink w:history="1" w:anchor="_Mandate_Authentication_Response">
        <w:r w:rsidRPr="002D6E2C">
          <w:rPr>
            <w:rStyle w:val="Hyperlink"/>
            <w:rFonts w:ascii="Calibri" w:hAnsi="Calibri" w:eastAsia="MS Gothic"/>
            <w:b w:val="0"/>
            <w:bCs/>
            <w:sz w:val="22"/>
            <w:szCs w:val="22"/>
            <w:lang w:val="en-ZA"/>
          </w:rPr>
          <w:t>0210</w:t>
        </w:r>
      </w:hyperlink>
      <w:r w:rsidRPr="002D6E2C">
        <w:rPr>
          <w:rFonts w:ascii="Calibri" w:hAnsi="Calibri" w:eastAsia="MS Gothic"/>
          <w:bCs/>
          <w:color w:val="4F81BD"/>
          <w:sz w:val="22"/>
          <w:szCs w:val="22"/>
          <w:lang w:val="en-ZA"/>
        </w:rPr>
        <w:t>) to Creditor Bank.</w:t>
      </w:r>
    </w:p>
    <w:p w:rsidRPr="002D6E2C" w:rsidR="00D521C9" w:rsidP="00E92BA0" w:rsidRDefault="00D521C9" w14:paraId="2F0E5BA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54DF7FF8"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provides the Creditor with the card authorisation message (</w:t>
      </w:r>
      <w:hyperlink w:history="1" w:anchor="_Mandate_Authentication_Response">
        <w:r w:rsidRPr="002D6E2C">
          <w:rPr>
            <w:rStyle w:val="Hyperlink"/>
            <w:rFonts w:ascii="Calibri" w:hAnsi="Calibri" w:eastAsia="MS Gothic"/>
            <w:b w:val="0"/>
            <w:bCs/>
            <w:sz w:val="22"/>
            <w:szCs w:val="22"/>
            <w:lang w:val="en-ZA"/>
          </w:rPr>
          <w:t>0210</w:t>
        </w:r>
      </w:hyperlink>
      <w:r w:rsidRPr="002D6E2C">
        <w:rPr>
          <w:rFonts w:ascii="Calibri" w:hAnsi="Calibri" w:eastAsia="MS Gothic"/>
          <w:bCs/>
          <w:color w:val="4F81BD"/>
          <w:sz w:val="22"/>
          <w:szCs w:val="22"/>
          <w:lang w:val="en-ZA"/>
        </w:rPr>
        <w:t>).</w:t>
      </w:r>
    </w:p>
    <w:p w:rsidRPr="002D6E2C" w:rsidR="00D521C9" w:rsidP="00E92BA0" w:rsidRDefault="00D521C9" w14:paraId="1D3D2690" w14:textId="77777777">
      <w:pPr>
        <w:pStyle w:val="ListParagraph"/>
        <w:ind w:left="0"/>
        <w:rPr>
          <w:rFonts w:eastAsia="MS Gothic"/>
          <w:bCs/>
          <w:color w:val="4F81BD"/>
        </w:rPr>
      </w:pPr>
    </w:p>
    <w:p w:rsidRPr="002D6E2C" w:rsidR="00D521C9" w:rsidP="002C2973" w:rsidRDefault="00D521C9" w14:paraId="4DFD1124"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The Creditor initiates the mandate registration initiation request leg once the card authorisation message is successfully received i.e. card and pin is valid and MAC was received.</w:t>
      </w:r>
    </w:p>
    <w:p w:rsidRPr="002D6E2C" w:rsidR="00D521C9" w:rsidP="00E92BA0" w:rsidRDefault="00D521C9" w14:paraId="00878014" w14:textId="77777777">
      <w:pPr>
        <w:pStyle w:val="ListParagraph"/>
        <w:ind w:left="0"/>
        <w:rPr>
          <w:rFonts w:eastAsia="MS Gothic"/>
          <w:bCs/>
        </w:rPr>
      </w:pPr>
      <w:r w:rsidRPr="002D6E2C">
        <w:rPr>
          <w:rFonts w:eastAsia="MS Gothic"/>
          <w:bCs/>
        </w:rPr>
        <w:t xml:space="preserve">Creditor extracts the </w:t>
      </w:r>
      <w:r w:rsidRPr="002D6E2C">
        <w:t>authentication</w:t>
      </w:r>
      <w:r w:rsidRPr="002D6E2C">
        <w:rPr>
          <w:rFonts w:eastAsia="MS Gothic"/>
          <w:bCs/>
        </w:rPr>
        <w:t xml:space="preserve"> (MAC) key from card authorisation message and couples it to mandate initiation request as it confirms that Debtor authorised mandate.</w:t>
      </w:r>
    </w:p>
    <w:p w:rsidRPr="002D6E2C" w:rsidR="00D521C9" w:rsidP="00E92BA0" w:rsidRDefault="00D521C9" w14:paraId="69492541" w14:textId="77777777">
      <w:pPr>
        <w:rPr>
          <w:rFonts w:eastAsia="MS Gothic"/>
          <w:bCs/>
        </w:rPr>
      </w:pPr>
    </w:p>
    <w:p w:rsidRPr="002D6E2C" w:rsidR="00D521C9" w:rsidP="002C2973" w:rsidRDefault="00D521C9" w14:paraId="36270BFA"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 Creditor sends mandate initiation request to Creditor Bank.</w:t>
      </w:r>
    </w:p>
    <w:p w:rsidRPr="002D6E2C" w:rsidR="00D521C9" w:rsidP="00E92BA0" w:rsidRDefault="00D521C9" w14:paraId="13034134"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7EE91106"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sends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ACH.</w:t>
      </w:r>
    </w:p>
    <w:p w:rsidRPr="002D6E2C" w:rsidR="00D521C9" w:rsidP="00E92BA0" w:rsidRDefault="00D521C9" w14:paraId="4E3F08AB" w14:textId="77777777">
      <w:r w:rsidRPr="002D6E2C">
        <w:t xml:space="preserve">Creditor Bank validates the Creditor and confirms that he is in good standing and submits mandate initiation request to the ACH. </w:t>
      </w:r>
    </w:p>
    <w:p w:rsidRPr="002D6E2C" w:rsidR="00D521C9" w:rsidP="00E92BA0" w:rsidRDefault="00D521C9" w14:paraId="633C5AC4" w14:textId="77777777"/>
    <w:p w:rsidRPr="002D6E2C" w:rsidR="00D521C9" w:rsidP="002C2973" w:rsidRDefault="00D521C9" w14:paraId="1D72F875"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validates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xml:space="preserve">) and replies </w:t>
      </w:r>
      <w:r w:rsidRPr="002D6E2C">
        <w:rPr>
          <w:rStyle w:val="Hyperlink"/>
          <w:rFonts w:ascii="Calibri" w:hAnsi="Calibri"/>
          <w:b w:val="0"/>
          <w:sz w:val="22"/>
          <w:szCs w:val="22"/>
          <w:lang w:val="en-ZA"/>
        </w:rPr>
        <w:t>(</w:t>
      </w:r>
      <w:r w:rsidR="00C45CDD">
        <w:rPr>
          <w:rStyle w:val="Hyperlink"/>
          <w:rFonts w:ascii="Calibri" w:hAnsi="Calibri"/>
          <w:b w:val="0"/>
          <w:sz w:val="22"/>
          <w:szCs w:val="22"/>
          <w:lang w:val="en-ZA"/>
        </w:rPr>
        <w:t>pacs.002</w:t>
      </w:r>
      <w:r w:rsidRPr="002D6E2C">
        <w:rPr>
          <w:rStyle w:val="Hyperlink"/>
          <w:rFonts w:ascii="Calibri" w:hAnsi="Calibri"/>
          <w:b w:val="0"/>
          <w:sz w:val="22"/>
          <w:szCs w:val="22"/>
          <w:lang w:val="en-ZA"/>
        </w:rPr>
        <w:t>)</w:t>
      </w:r>
      <w:r w:rsidRPr="002D6E2C">
        <w:rPr>
          <w:rFonts w:ascii="Calibri" w:hAnsi="Calibri"/>
        </w:rPr>
        <w:t xml:space="preserve"> </w:t>
      </w:r>
      <w:r w:rsidRPr="002D6E2C">
        <w:rPr>
          <w:rFonts w:ascii="Calibri" w:hAnsi="Calibri" w:eastAsia="MS Gothic"/>
          <w:bCs/>
          <w:color w:val="4F81BD"/>
          <w:sz w:val="22"/>
          <w:szCs w:val="22"/>
          <w:lang w:val="en-ZA"/>
        </w:rPr>
        <w:t>to Creditor Bank.</w:t>
      </w:r>
    </w:p>
    <w:p w:rsidRPr="002D6E2C" w:rsidR="00D521C9" w:rsidP="00E92BA0" w:rsidRDefault="00D521C9" w14:paraId="5EB25F84" w14:textId="77777777">
      <w:r w:rsidRPr="002D6E2C">
        <w:t>ACH performs the following minimum validation:</w:t>
      </w:r>
    </w:p>
    <w:p w:rsidRPr="002D6E2C" w:rsidR="00D521C9" w:rsidP="002C2973" w:rsidRDefault="00D521C9" w14:paraId="7C0741F0" w14:textId="77777777">
      <w:pPr>
        <w:pStyle w:val="ListParagraph"/>
        <w:numPr>
          <w:ilvl w:val="0"/>
          <w:numId w:val="7"/>
        </w:numPr>
        <w:ind w:left="0" w:firstLine="0"/>
      </w:pPr>
      <w:r w:rsidRPr="002D6E2C">
        <w:t>Message structure</w:t>
      </w:r>
    </w:p>
    <w:p w:rsidRPr="002D6E2C" w:rsidR="00D521C9" w:rsidP="002C2973" w:rsidRDefault="00D521C9" w14:paraId="3D797F1C" w14:textId="77777777">
      <w:pPr>
        <w:pStyle w:val="ListParagraph"/>
        <w:numPr>
          <w:ilvl w:val="0"/>
          <w:numId w:val="7"/>
        </w:numPr>
        <w:ind w:left="0" w:firstLine="0"/>
      </w:pPr>
      <w:r w:rsidRPr="002D6E2C">
        <w:t xml:space="preserve">Member banks </w:t>
      </w:r>
    </w:p>
    <w:p w:rsidRPr="002D6E2C" w:rsidR="00D521C9" w:rsidP="002C2973" w:rsidRDefault="00D521C9" w14:paraId="790E36CD" w14:textId="77777777">
      <w:pPr>
        <w:pStyle w:val="ListParagraph"/>
        <w:numPr>
          <w:ilvl w:val="0"/>
          <w:numId w:val="7"/>
        </w:numPr>
        <w:ind w:left="0" w:firstLine="0"/>
      </w:pPr>
      <w:r w:rsidRPr="002D6E2C">
        <w:t>Date check</w:t>
      </w:r>
    </w:p>
    <w:p w:rsidRPr="002D6E2C" w:rsidR="00D521C9" w:rsidP="00E92BA0" w:rsidRDefault="00D521C9" w14:paraId="31594A50" w14:textId="77777777"/>
    <w:p w:rsidRPr="002D6E2C" w:rsidR="00D521C9" w:rsidP="002C2973" w:rsidRDefault="00D521C9" w14:paraId="4984B202"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Debtor Bank.</w:t>
      </w:r>
    </w:p>
    <w:p w:rsidRPr="002D6E2C" w:rsidR="00D521C9" w:rsidP="00E92BA0" w:rsidRDefault="00D521C9" w14:paraId="02ADD37E"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6197374D"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validates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w:t>
      </w:r>
    </w:p>
    <w:p w:rsidRPr="002D6E2C" w:rsidR="00D521C9" w:rsidP="00E92BA0" w:rsidRDefault="00D521C9" w14:paraId="01317D77" w14:textId="77777777">
      <w:r w:rsidRPr="002D6E2C">
        <w:t>Debtor Bank performs the following minimum validation:</w:t>
      </w:r>
    </w:p>
    <w:p w:rsidRPr="002D6E2C" w:rsidR="00D521C9" w:rsidP="002C2973" w:rsidRDefault="00D521C9" w14:paraId="62A6E557" w14:textId="77777777">
      <w:pPr>
        <w:pStyle w:val="ListParagraph"/>
        <w:numPr>
          <w:ilvl w:val="0"/>
          <w:numId w:val="10"/>
        </w:numPr>
        <w:ind w:left="0" w:firstLine="0"/>
      </w:pPr>
      <w:r w:rsidRPr="002D6E2C">
        <w:t>Authentication (MAC) key validation (comparison as to what was sent);</w:t>
      </w:r>
    </w:p>
    <w:p w:rsidRPr="002D6E2C" w:rsidR="00D521C9" w:rsidP="002C2973" w:rsidRDefault="00D521C9" w14:paraId="37B933C4" w14:textId="77777777">
      <w:pPr>
        <w:pStyle w:val="ListParagraph"/>
        <w:numPr>
          <w:ilvl w:val="0"/>
          <w:numId w:val="10"/>
        </w:numPr>
        <w:ind w:left="0" w:firstLine="0"/>
      </w:pPr>
      <w:r w:rsidRPr="002D6E2C">
        <w:t>the account is a valid account for AC;</w:t>
      </w:r>
    </w:p>
    <w:p w:rsidR="00D521C9" w:rsidP="002C2973" w:rsidRDefault="00D521C9" w14:paraId="5703C07E" w14:textId="77777777">
      <w:pPr>
        <w:pStyle w:val="ListParagraph"/>
        <w:numPr>
          <w:ilvl w:val="0"/>
          <w:numId w:val="10"/>
        </w:numPr>
        <w:ind w:left="0" w:firstLine="0"/>
      </w:pPr>
      <w:r w:rsidRPr="002D6E2C">
        <w:t>the account is “open” and “active” (not frozen; closed etc.);</w:t>
      </w:r>
    </w:p>
    <w:p w:rsidRPr="002D6E2C" w:rsidR="00D521C9" w:rsidP="00E92BA0" w:rsidRDefault="00D521C9" w14:paraId="45FC76E4" w14:textId="77777777">
      <w:pPr>
        <w:pStyle w:val="ListParagraph"/>
        <w:ind w:left="0"/>
      </w:pPr>
    </w:p>
    <w:p w:rsidRPr="002D6E2C" w:rsidR="00D521C9" w:rsidP="002C2973" w:rsidRDefault="00D521C9" w14:paraId="0169EFDC"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updates Mandate Register on receipt of successfully validated mandate initiation request message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w:t>
      </w:r>
    </w:p>
    <w:p w:rsidRPr="002D6E2C" w:rsidR="00D521C9" w:rsidP="00E92BA0" w:rsidRDefault="00D521C9" w14:paraId="58237508" w14:textId="77777777">
      <w:pPr>
        <w:pStyle w:val="ListParagraph"/>
        <w:ind w:left="0"/>
      </w:pPr>
      <w:r w:rsidRPr="002D6E2C">
        <w:t xml:space="preserve">   Debtor Bank creates unique mandate reference number per mandate initiation request.</w:t>
      </w:r>
    </w:p>
    <w:p w:rsidRPr="002D6E2C" w:rsidR="00D521C9" w:rsidP="00E92BA0" w:rsidRDefault="00D521C9" w14:paraId="634D90E4" w14:textId="77777777">
      <w:pPr>
        <w:pStyle w:val="ListParagraph"/>
        <w:ind w:left="0"/>
      </w:pPr>
    </w:p>
    <w:p w:rsidRPr="002D6E2C" w:rsidR="00D521C9" w:rsidP="002C2973" w:rsidRDefault="00D521C9" w14:paraId="31BC7018"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 to ACH.</w:t>
      </w:r>
    </w:p>
    <w:p w:rsidRPr="002D6E2C" w:rsidR="00D521C9" w:rsidP="00E92BA0" w:rsidRDefault="00D521C9" w14:paraId="25250676" w14:textId="77777777">
      <w:r w:rsidRPr="002D6E2C">
        <w:t xml:space="preserve">Debtor Bank responds in Real Time with mandate acceptance report to ACH with the unique mandate reference number included as proof the mandate was registered by the Debtor Bank on their Mandate Register as requested. </w:t>
      </w:r>
    </w:p>
    <w:p w:rsidRPr="002D6E2C" w:rsidR="00D521C9" w:rsidP="00E92BA0" w:rsidRDefault="00D521C9" w14:paraId="1875AA1F" w14:textId="77777777"/>
    <w:p w:rsidRPr="002D6E2C" w:rsidR="00D521C9" w:rsidP="002C2973" w:rsidRDefault="00D521C9" w14:paraId="750C2526"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mandate acceptance report (</w:t>
      </w:r>
      <w:hyperlink w:history="1" w:anchor="_Mandate_Acceptance_Report">
        <w:r w:rsidRPr="002D6E2C">
          <w:rPr>
            <w:rStyle w:val="Hyperlink"/>
            <w:rFonts w:ascii="Calibri" w:hAnsi="Calibri"/>
            <w:b w:val="0"/>
            <w:sz w:val="22"/>
            <w:szCs w:val="22"/>
            <w:lang w:val="en-ZA"/>
          </w:rPr>
          <w:t>pain.012</w:t>
        </w:r>
      </w:hyperlink>
      <w:r w:rsidRPr="002D6E2C">
        <w:rPr>
          <w:rFonts w:ascii="Calibri" w:hAnsi="Calibri" w:eastAsia="MS Gothic"/>
          <w:bCs/>
          <w:color w:val="4F81BD"/>
          <w:sz w:val="22"/>
          <w:szCs w:val="22"/>
          <w:lang w:val="en-ZA"/>
        </w:rPr>
        <w:t>) to Creditor Bank.</w:t>
      </w:r>
    </w:p>
    <w:p w:rsidRPr="002D6E2C" w:rsidR="00D521C9" w:rsidP="00E92BA0" w:rsidRDefault="00D521C9" w14:paraId="6DFA245A"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30519326" w14:textId="77777777">
      <w:pPr>
        <w:pStyle w:val="Heading2"/>
        <w:numPr>
          <w:ilvl w:val="2"/>
          <w:numId w:val="17"/>
        </w:numPr>
        <w:spacing w:before="0" w:after="0" w:line="240" w:lineRule="auto"/>
        <w:ind w:left="0" w:firstLine="0"/>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D521C9" w:rsidP="00E92BA0" w:rsidRDefault="00D521C9" w14:paraId="4486D56C" w14:textId="77777777">
      <w:r w:rsidRPr="002D6E2C">
        <w:t>Message format of mandate response to Creditor to be determined by the Creditor Bank.</w:t>
      </w:r>
    </w:p>
    <w:p w:rsidRPr="002D6E2C" w:rsidR="00D521C9" w:rsidP="00E92BA0" w:rsidRDefault="00D521C9" w14:paraId="03B6680E"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E92BA0" w:rsidRDefault="00D521C9" w14:paraId="07C29012" w14:textId="77777777">
      <w:pPr>
        <w:rPr>
          <w:b/>
        </w:rPr>
      </w:pPr>
    </w:p>
    <w:p w:rsidRPr="002D6E2C" w:rsidR="00D521C9" w:rsidP="00E92BA0" w:rsidRDefault="00D521C9" w14:paraId="4E1DB1BE" w14:textId="77777777">
      <w:pPr>
        <w:pStyle w:val="CommentText"/>
        <w:pBdr>
          <w:top w:val="single" w:color="auto" w:sz="12" w:space="1"/>
          <w:left w:val="single" w:color="auto" w:sz="12" w:space="4"/>
          <w:bottom w:val="single" w:color="auto" w:sz="12" w:space="1"/>
          <w:right w:val="single" w:color="auto" w:sz="12" w:space="4"/>
        </w:pBdr>
        <w:rPr>
          <w:b/>
        </w:rPr>
      </w:pPr>
      <w:r w:rsidRPr="002D6E2C">
        <w:rPr>
          <w:b/>
          <w:sz w:val="22"/>
          <w:szCs w:val="22"/>
        </w:rPr>
        <w:t>IMPORTANT NOTE:</w:t>
      </w:r>
    </w:p>
    <w:p w:rsidRPr="002D6E2C" w:rsidR="00D521C9" w:rsidP="00E92BA0" w:rsidRDefault="00D521C9" w14:paraId="6438B07F" w14:textId="77777777">
      <w:pPr>
        <w:pStyle w:val="CommentText"/>
        <w:pBdr>
          <w:top w:val="single" w:color="auto" w:sz="12" w:space="1"/>
          <w:left w:val="single" w:color="auto" w:sz="12" w:space="4"/>
          <w:bottom w:val="single" w:color="auto" w:sz="12" w:space="1"/>
          <w:right w:val="single" w:color="auto" w:sz="12" w:space="4"/>
        </w:pBdr>
        <w:rPr>
          <w:b/>
          <w:sz w:val="22"/>
          <w:szCs w:val="22"/>
        </w:rPr>
      </w:pPr>
    </w:p>
    <w:p w:rsidRPr="002D6E2C" w:rsidR="00D521C9" w:rsidP="00E92BA0" w:rsidRDefault="00D521C9" w14:paraId="6DD7D63F" w14:textId="77777777">
      <w:pPr>
        <w:pStyle w:val="CommentText"/>
        <w:pBdr>
          <w:top w:val="single" w:color="auto" w:sz="12" w:space="1"/>
          <w:left w:val="single" w:color="auto" w:sz="12" w:space="4"/>
          <w:bottom w:val="single" w:color="auto" w:sz="12" w:space="1"/>
          <w:right w:val="single" w:color="auto" w:sz="12" w:space="4"/>
        </w:pBdr>
        <w:rPr>
          <w:b/>
        </w:rPr>
      </w:pPr>
      <w:r w:rsidRPr="002D6E2C">
        <w:rPr>
          <w:b/>
          <w:sz w:val="22"/>
          <w:szCs w:val="22"/>
        </w:rPr>
        <w:t xml:space="preserve">Alignment of AC BRD fields to Mandate Request and Response messages in ISO20022 can be found in </w:t>
      </w:r>
      <w:hyperlink w:history="1" w:anchor="_APPENDIX_C_–">
        <w:r w:rsidRPr="002D6E2C">
          <w:rPr>
            <w:rStyle w:val="Hyperlink"/>
            <w:b/>
            <w:sz w:val="22"/>
            <w:szCs w:val="22"/>
          </w:rPr>
          <w:t>Appendix C</w:t>
        </w:r>
      </w:hyperlink>
      <w:r w:rsidRPr="002D6E2C">
        <w:rPr>
          <w:b/>
          <w:sz w:val="22"/>
          <w:szCs w:val="22"/>
        </w:rPr>
        <w:t>:</w:t>
      </w:r>
    </w:p>
    <w:p w:rsidRPr="002D6E2C" w:rsidR="00D521C9" w:rsidP="00E92BA0" w:rsidRDefault="00D521C9" w14:paraId="0C430E20" w14:textId="77777777">
      <w:pPr>
        <w:rPr>
          <w:b/>
        </w:rPr>
      </w:pPr>
    </w:p>
    <w:p w:rsidRPr="002D6E2C" w:rsidR="00D521C9" w:rsidP="00E92BA0" w:rsidRDefault="00D521C9" w14:paraId="03819002" w14:textId="77777777">
      <w:pPr>
        <w:rPr>
          <w:b/>
        </w:rPr>
      </w:pPr>
    </w:p>
    <w:p w:rsidRPr="002D6E2C" w:rsidR="00D521C9" w:rsidP="00E92BA0" w:rsidRDefault="00D521C9" w14:paraId="1C7E60EA" w14:textId="77777777">
      <w:pPr>
        <w:rPr>
          <w:b/>
        </w:rPr>
      </w:pPr>
    </w:p>
    <w:p w:rsidR="00D521C9" w:rsidP="00E92BA0" w:rsidRDefault="00D521C9" w14:paraId="3758AFB9" w14:textId="77777777">
      <w:pPr>
        <w:rPr>
          <w:b/>
        </w:rPr>
      </w:pPr>
    </w:p>
    <w:p w:rsidR="00013225" w:rsidP="00E92BA0" w:rsidRDefault="00013225" w14:paraId="605A2751" w14:textId="77777777">
      <w:pPr>
        <w:rPr>
          <w:rFonts w:ascii="Cambria" w:hAnsi="Cambria" w:eastAsia="Times New Roman"/>
          <w:bCs/>
          <w:color w:val="365F91"/>
          <w:sz w:val="28"/>
          <w:szCs w:val="28"/>
        </w:rPr>
      </w:pPr>
      <w:r>
        <w:rPr>
          <w:b/>
        </w:rPr>
        <w:br w:type="page"/>
      </w:r>
    </w:p>
    <w:p w:rsidRPr="002D6E2C" w:rsidR="00D521C9" w:rsidP="00E92BA0" w:rsidRDefault="00D521C9" w14:paraId="7DA349D4" w14:textId="77777777">
      <w:pPr>
        <w:pStyle w:val="Heading10"/>
        <w:numPr>
          <w:ilvl w:val="0"/>
          <w:numId w:val="1"/>
        </w:numPr>
        <w:spacing w:before="0"/>
        <w:ind w:left="0" w:firstLine="0"/>
        <w:rPr>
          <w:rFonts w:ascii="Calibri" w:hAnsi="Calibri"/>
          <w:sz w:val="24"/>
        </w:rPr>
      </w:pPr>
      <w:bookmarkStart w:name="_Toc455165646" w:id="1221"/>
      <w:bookmarkStart w:name="_Toc455169493" w:id="1222"/>
      <w:bookmarkStart w:name="_Toc455173340" w:id="1223"/>
      <w:bookmarkStart w:name="_Toc455177201" w:id="1224"/>
      <w:bookmarkStart w:name="_Toc455181067" w:id="1225"/>
      <w:bookmarkStart w:name="_Toc455184941" w:id="1226"/>
      <w:bookmarkStart w:name="_Toc455188815" w:id="1227"/>
      <w:bookmarkStart w:name="_Toc455192689" w:id="1228"/>
      <w:bookmarkStart w:name="_Toc455196567" w:id="1229"/>
      <w:bookmarkStart w:name="_Toc455200448" w:id="1230"/>
      <w:bookmarkStart w:name="_Toc455204323" w:id="1231"/>
      <w:bookmarkStart w:name="_Toc455311869" w:id="1232"/>
      <w:bookmarkStart w:name="_Toc455315733" w:id="1233"/>
      <w:bookmarkStart w:name="_Toc455319634" w:id="1234"/>
      <w:bookmarkStart w:name="_Toc455323502" w:id="1235"/>
      <w:bookmarkStart w:name="_Toc455327366" w:id="1236"/>
      <w:bookmarkStart w:name="_Toc455464571" w:id="1237"/>
      <w:bookmarkStart w:name="_Toc455468463" w:id="1238"/>
      <w:bookmarkStart w:name="_Toc455500182" w:id="1239"/>
      <w:bookmarkStart w:name="_Toc455551799" w:id="1240"/>
      <w:bookmarkStart w:name="_Toc455555695" w:id="1241"/>
      <w:bookmarkStart w:name="_Toc455559584" w:id="1242"/>
      <w:bookmarkStart w:name="_Toc455563478" w:id="1243"/>
      <w:bookmarkStart w:name="_Toc455567373" w:id="1244"/>
      <w:bookmarkStart w:name="_Toc455571268" w:id="1245"/>
      <w:bookmarkStart w:name="_Toc455165647" w:id="1246"/>
      <w:bookmarkStart w:name="_Toc455169494" w:id="1247"/>
      <w:bookmarkStart w:name="_Toc455173341" w:id="1248"/>
      <w:bookmarkStart w:name="_Toc455177202" w:id="1249"/>
      <w:bookmarkStart w:name="_Toc455181068" w:id="1250"/>
      <w:bookmarkStart w:name="_Toc455184942" w:id="1251"/>
      <w:bookmarkStart w:name="_Toc455188816" w:id="1252"/>
      <w:bookmarkStart w:name="_Toc455192690" w:id="1253"/>
      <w:bookmarkStart w:name="_Toc455196568" w:id="1254"/>
      <w:bookmarkStart w:name="_Toc455200449" w:id="1255"/>
      <w:bookmarkStart w:name="_Toc455204324" w:id="1256"/>
      <w:bookmarkStart w:name="_Toc455311870" w:id="1257"/>
      <w:bookmarkStart w:name="_Toc455315734" w:id="1258"/>
      <w:bookmarkStart w:name="_Toc455319635" w:id="1259"/>
      <w:bookmarkStart w:name="_Toc455323503" w:id="1260"/>
      <w:bookmarkStart w:name="_Toc455327367" w:id="1261"/>
      <w:bookmarkStart w:name="_Toc455464572" w:id="1262"/>
      <w:bookmarkStart w:name="_Toc455468464" w:id="1263"/>
      <w:bookmarkStart w:name="_Toc455500183" w:id="1264"/>
      <w:bookmarkStart w:name="_Toc455551800" w:id="1265"/>
      <w:bookmarkStart w:name="_Toc455555696" w:id="1266"/>
      <w:bookmarkStart w:name="_Toc455559585" w:id="1267"/>
      <w:bookmarkStart w:name="_Toc455563479" w:id="1268"/>
      <w:bookmarkStart w:name="_Toc455567374" w:id="1269"/>
      <w:bookmarkStart w:name="_Toc455571269" w:id="1270"/>
      <w:bookmarkStart w:name="_Toc454803758" w:id="1271"/>
      <w:bookmarkStart w:name="_Toc454806817" w:id="1272"/>
      <w:bookmarkStart w:name="_Toc455165648" w:id="1273"/>
      <w:bookmarkStart w:name="_Toc455169495" w:id="1274"/>
      <w:bookmarkStart w:name="_Toc455173342" w:id="1275"/>
      <w:bookmarkStart w:name="_Toc455177203" w:id="1276"/>
      <w:bookmarkStart w:name="_Toc455181069" w:id="1277"/>
      <w:bookmarkStart w:name="_Toc455184943" w:id="1278"/>
      <w:bookmarkStart w:name="_Toc455188817" w:id="1279"/>
      <w:bookmarkStart w:name="_Toc455192691" w:id="1280"/>
      <w:bookmarkStart w:name="_Toc455196569" w:id="1281"/>
      <w:bookmarkStart w:name="_Toc455200450" w:id="1282"/>
      <w:bookmarkStart w:name="_Toc455204325" w:id="1283"/>
      <w:bookmarkStart w:name="_Toc455311871" w:id="1284"/>
      <w:bookmarkStart w:name="_Toc455315735" w:id="1285"/>
      <w:bookmarkStart w:name="_Toc455319636" w:id="1286"/>
      <w:bookmarkStart w:name="_Toc455323504" w:id="1287"/>
      <w:bookmarkStart w:name="_Toc455327368" w:id="1288"/>
      <w:bookmarkStart w:name="_Toc455464573" w:id="1289"/>
      <w:bookmarkStart w:name="_Toc455468465" w:id="1290"/>
      <w:bookmarkStart w:name="_Toc455500184" w:id="1291"/>
      <w:bookmarkStart w:name="_Toc455551801" w:id="1292"/>
      <w:bookmarkStart w:name="_Toc455555697" w:id="1293"/>
      <w:bookmarkStart w:name="_Toc455559586" w:id="1294"/>
      <w:bookmarkStart w:name="_Toc455563480" w:id="1295"/>
      <w:bookmarkStart w:name="_Toc455567375" w:id="1296"/>
      <w:bookmarkStart w:name="_Toc455571270" w:id="1297"/>
      <w:bookmarkStart w:name="_Toc454803759" w:id="1298"/>
      <w:bookmarkStart w:name="_Toc454806818" w:id="1299"/>
      <w:bookmarkStart w:name="_Toc455165649" w:id="1300"/>
      <w:bookmarkStart w:name="_Toc455169496" w:id="1301"/>
      <w:bookmarkStart w:name="_Toc455173343" w:id="1302"/>
      <w:bookmarkStart w:name="_Toc455177204" w:id="1303"/>
      <w:bookmarkStart w:name="_Toc455181070" w:id="1304"/>
      <w:bookmarkStart w:name="_Toc455184944" w:id="1305"/>
      <w:bookmarkStart w:name="_Toc455188818" w:id="1306"/>
      <w:bookmarkStart w:name="_Toc455192692" w:id="1307"/>
      <w:bookmarkStart w:name="_Toc455196570" w:id="1308"/>
      <w:bookmarkStart w:name="_Toc455200451" w:id="1309"/>
      <w:bookmarkStart w:name="_Toc455204326" w:id="1310"/>
      <w:bookmarkStart w:name="_Toc455311872" w:id="1311"/>
      <w:bookmarkStart w:name="_Toc455315736" w:id="1312"/>
      <w:bookmarkStart w:name="_Toc455319637" w:id="1313"/>
      <w:bookmarkStart w:name="_Toc455323505" w:id="1314"/>
      <w:bookmarkStart w:name="_Toc455327369" w:id="1315"/>
      <w:bookmarkStart w:name="_Toc455464574" w:id="1316"/>
      <w:bookmarkStart w:name="_Toc455468466" w:id="1317"/>
      <w:bookmarkStart w:name="_Toc455500185" w:id="1318"/>
      <w:bookmarkStart w:name="_Toc455551802" w:id="1319"/>
      <w:bookmarkStart w:name="_Toc455555698" w:id="1320"/>
      <w:bookmarkStart w:name="_Toc455559587" w:id="1321"/>
      <w:bookmarkStart w:name="_Toc455563481" w:id="1322"/>
      <w:bookmarkStart w:name="_Toc455567376" w:id="1323"/>
      <w:bookmarkStart w:name="_Toc455571271" w:id="1324"/>
      <w:bookmarkStart w:name="_Toc454803760" w:id="1325"/>
      <w:bookmarkStart w:name="_Toc454806819" w:id="1326"/>
      <w:bookmarkStart w:name="_Toc455165650" w:id="1327"/>
      <w:bookmarkStart w:name="_Toc455169497" w:id="1328"/>
      <w:bookmarkStart w:name="_Toc455173344" w:id="1329"/>
      <w:bookmarkStart w:name="_Toc455177205" w:id="1330"/>
      <w:bookmarkStart w:name="_Toc455181071" w:id="1331"/>
      <w:bookmarkStart w:name="_Toc455184945" w:id="1332"/>
      <w:bookmarkStart w:name="_Toc455188819" w:id="1333"/>
      <w:bookmarkStart w:name="_Toc455192693" w:id="1334"/>
      <w:bookmarkStart w:name="_Toc455196571" w:id="1335"/>
      <w:bookmarkStart w:name="_Toc455200452" w:id="1336"/>
      <w:bookmarkStart w:name="_Toc455204327" w:id="1337"/>
      <w:bookmarkStart w:name="_Toc455311873" w:id="1338"/>
      <w:bookmarkStart w:name="_Toc455315737" w:id="1339"/>
      <w:bookmarkStart w:name="_Toc455319638" w:id="1340"/>
      <w:bookmarkStart w:name="_Toc455323506" w:id="1341"/>
      <w:bookmarkStart w:name="_Toc455327370" w:id="1342"/>
      <w:bookmarkStart w:name="_Toc455464575" w:id="1343"/>
      <w:bookmarkStart w:name="_Toc455468467" w:id="1344"/>
      <w:bookmarkStart w:name="_Toc455500186" w:id="1345"/>
      <w:bookmarkStart w:name="_Toc455551803" w:id="1346"/>
      <w:bookmarkStart w:name="_Toc455555699" w:id="1347"/>
      <w:bookmarkStart w:name="_Toc455559588" w:id="1348"/>
      <w:bookmarkStart w:name="_Toc455563482" w:id="1349"/>
      <w:bookmarkStart w:name="_Toc455567377" w:id="1350"/>
      <w:bookmarkStart w:name="_Toc455571272" w:id="1351"/>
      <w:bookmarkStart w:name="_Toc454803761" w:id="1352"/>
      <w:bookmarkStart w:name="_Toc454806820" w:id="1353"/>
      <w:bookmarkStart w:name="_Toc455165651" w:id="1354"/>
      <w:bookmarkStart w:name="_Toc455169498" w:id="1355"/>
      <w:bookmarkStart w:name="_Toc455173345" w:id="1356"/>
      <w:bookmarkStart w:name="_Toc455177206" w:id="1357"/>
      <w:bookmarkStart w:name="_Toc455181072" w:id="1358"/>
      <w:bookmarkStart w:name="_Toc455184946" w:id="1359"/>
      <w:bookmarkStart w:name="_Toc455188820" w:id="1360"/>
      <w:bookmarkStart w:name="_Toc455192694" w:id="1361"/>
      <w:bookmarkStart w:name="_Toc455196572" w:id="1362"/>
      <w:bookmarkStart w:name="_Toc455200453" w:id="1363"/>
      <w:bookmarkStart w:name="_Toc455204328" w:id="1364"/>
      <w:bookmarkStart w:name="_Toc455311874" w:id="1365"/>
      <w:bookmarkStart w:name="_Toc455315738" w:id="1366"/>
      <w:bookmarkStart w:name="_Toc455319639" w:id="1367"/>
      <w:bookmarkStart w:name="_Toc455323507" w:id="1368"/>
      <w:bookmarkStart w:name="_Toc455327371" w:id="1369"/>
      <w:bookmarkStart w:name="_Toc455464576" w:id="1370"/>
      <w:bookmarkStart w:name="_Toc455468468" w:id="1371"/>
      <w:bookmarkStart w:name="_Toc455500187" w:id="1372"/>
      <w:bookmarkStart w:name="_Toc455551804" w:id="1373"/>
      <w:bookmarkStart w:name="_Toc455555700" w:id="1374"/>
      <w:bookmarkStart w:name="_Toc455559589" w:id="1375"/>
      <w:bookmarkStart w:name="_Toc455563483" w:id="1376"/>
      <w:bookmarkStart w:name="_Toc455567378" w:id="1377"/>
      <w:bookmarkStart w:name="_Toc455571273" w:id="1378"/>
      <w:bookmarkStart w:name="_Toc454803762" w:id="1379"/>
      <w:bookmarkStart w:name="_Toc454806821" w:id="1380"/>
      <w:bookmarkStart w:name="_Toc455165652" w:id="1381"/>
      <w:bookmarkStart w:name="_Toc455169499" w:id="1382"/>
      <w:bookmarkStart w:name="_Toc455173346" w:id="1383"/>
      <w:bookmarkStart w:name="_Toc455177207" w:id="1384"/>
      <w:bookmarkStart w:name="_Toc455181073" w:id="1385"/>
      <w:bookmarkStart w:name="_Toc455184947" w:id="1386"/>
      <w:bookmarkStart w:name="_Toc455188821" w:id="1387"/>
      <w:bookmarkStart w:name="_Toc455192695" w:id="1388"/>
      <w:bookmarkStart w:name="_Toc455196573" w:id="1389"/>
      <w:bookmarkStart w:name="_Toc455200454" w:id="1390"/>
      <w:bookmarkStart w:name="_Toc455204329" w:id="1391"/>
      <w:bookmarkStart w:name="_Toc455311875" w:id="1392"/>
      <w:bookmarkStart w:name="_Toc455315739" w:id="1393"/>
      <w:bookmarkStart w:name="_Toc455319640" w:id="1394"/>
      <w:bookmarkStart w:name="_Toc455323508" w:id="1395"/>
      <w:bookmarkStart w:name="_Toc455327372" w:id="1396"/>
      <w:bookmarkStart w:name="_Toc455464577" w:id="1397"/>
      <w:bookmarkStart w:name="_Toc455468469" w:id="1398"/>
      <w:bookmarkStart w:name="_Toc455500188" w:id="1399"/>
      <w:bookmarkStart w:name="_Toc455551805" w:id="1400"/>
      <w:bookmarkStart w:name="_Toc455555701" w:id="1401"/>
      <w:bookmarkStart w:name="_Toc455559590" w:id="1402"/>
      <w:bookmarkStart w:name="_Toc455563484" w:id="1403"/>
      <w:bookmarkStart w:name="_Toc455567379" w:id="1404"/>
      <w:bookmarkStart w:name="_Toc455571274" w:id="1405"/>
      <w:bookmarkStart w:name="_Toc454803763" w:id="1406"/>
      <w:bookmarkStart w:name="_Toc454806822" w:id="1407"/>
      <w:bookmarkStart w:name="_Toc455165653" w:id="1408"/>
      <w:bookmarkStart w:name="_Toc455169500" w:id="1409"/>
      <w:bookmarkStart w:name="_Toc455173347" w:id="1410"/>
      <w:bookmarkStart w:name="_Toc455177208" w:id="1411"/>
      <w:bookmarkStart w:name="_Toc455181074" w:id="1412"/>
      <w:bookmarkStart w:name="_Toc455184948" w:id="1413"/>
      <w:bookmarkStart w:name="_Toc455188822" w:id="1414"/>
      <w:bookmarkStart w:name="_Toc455192696" w:id="1415"/>
      <w:bookmarkStart w:name="_Toc455196574" w:id="1416"/>
      <w:bookmarkStart w:name="_Toc455200455" w:id="1417"/>
      <w:bookmarkStart w:name="_Toc455204330" w:id="1418"/>
      <w:bookmarkStart w:name="_Toc455311876" w:id="1419"/>
      <w:bookmarkStart w:name="_Toc455315740" w:id="1420"/>
      <w:bookmarkStart w:name="_Toc455319641" w:id="1421"/>
      <w:bookmarkStart w:name="_Toc455323509" w:id="1422"/>
      <w:bookmarkStart w:name="_Toc455327373" w:id="1423"/>
      <w:bookmarkStart w:name="_Toc455464578" w:id="1424"/>
      <w:bookmarkStart w:name="_Toc455468470" w:id="1425"/>
      <w:bookmarkStart w:name="_Toc455500189" w:id="1426"/>
      <w:bookmarkStart w:name="_Toc455551806" w:id="1427"/>
      <w:bookmarkStart w:name="_Toc455555702" w:id="1428"/>
      <w:bookmarkStart w:name="_Toc455559591" w:id="1429"/>
      <w:bookmarkStart w:name="_Toc455563485" w:id="1430"/>
      <w:bookmarkStart w:name="_Toc455567380" w:id="1431"/>
      <w:bookmarkStart w:name="_Toc455571275" w:id="1432"/>
      <w:bookmarkStart w:name="_Toc454803764" w:id="1433"/>
      <w:bookmarkStart w:name="_Toc454806823" w:id="1434"/>
      <w:bookmarkStart w:name="_Toc455165654" w:id="1435"/>
      <w:bookmarkStart w:name="_Toc455169501" w:id="1436"/>
      <w:bookmarkStart w:name="_Toc455173348" w:id="1437"/>
      <w:bookmarkStart w:name="_Toc455177209" w:id="1438"/>
      <w:bookmarkStart w:name="_Toc455181075" w:id="1439"/>
      <w:bookmarkStart w:name="_Toc455184949" w:id="1440"/>
      <w:bookmarkStart w:name="_Toc455188823" w:id="1441"/>
      <w:bookmarkStart w:name="_Toc455192697" w:id="1442"/>
      <w:bookmarkStart w:name="_Toc455196575" w:id="1443"/>
      <w:bookmarkStart w:name="_Toc455200456" w:id="1444"/>
      <w:bookmarkStart w:name="_Toc455204331" w:id="1445"/>
      <w:bookmarkStart w:name="_Toc455311877" w:id="1446"/>
      <w:bookmarkStart w:name="_Toc455315741" w:id="1447"/>
      <w:bookmarkStart w:name="_Toc455319642" w:id="1448"/>
      <w:bookmarkStart w:name="_Toc455323510" w:id="1449"/>
      <w:bookmarkStart w:name="_Toc455327374" w:id="1450"/>
      <w:bookmarkStart w:name="_Toc455464579" w:id="1451"/>
      <w:bookmarkStart w:name="_Toc455468471" w:id="1452"/>
      <w:bookmarkStart w:name="_Toc455500190" w:id="1453"/>
      <w:bookmarkStart w:name="_Toc455551807" w:id="1454"/>
      <w:bookmarkStart w:name="_Toc455555703" w:id="1455"/>
      <w:bookmarkStart w:name="_Toc455559592" w:id="1456"/>
      <w:bookmarkStart w:name="_Toc455563486" w:id="1457"/>
      <w:bookmarkStart w:name="_Toc455567381" w:id="1458"/>
      <w:bookmarkStart w:name="_Toc455571276" w:id="1459"/>
      <w:bookmarkStart w:name="_Toc454803765" w:id="1460"/>
      <w:bookmarkStart w:name="_Toc454806824" w:id="1461"/>
      <w:bookmarkStart w:name="_Toc455165655" w:id="1462"/>
      <w:bookmarkStart w:name="_Toc455169502" w:id="1463"/>
      <w:bookmarkStart w:name="_Toc455173349" w:id="1464"/>
      <w:bookmarkStart w:name="_Toc455177210" w:id="1465"/>
      <w:bookmarkStart w:name="_Toc455181076" w:id="1466"/>
      <w:bookmarkStart w:name="_Toc455184950" w:id="1467"/>
      <w:bookmarkStart w:name="_Toc455188824" w:id="1468"/>
      <w:bookmarkStart w:name="_Toc455192698" w:id="1469"/>
      <w:bookmarkStart w:name="_Toc455196576" w:id="1470"/>
      <w:bookmarkStart w:name="_Toc455200457" w:id="1471"/>
      <w:bookmarkStart w:name="_Toc455204332" w:id="1472"/>
      <w:bookmarkStart w:name="_Toc455311878" w:id="1473"/>
      <w:bookmarkStart w:name="_Toc455315742" w:id="1474"/>
      <w:bookmarkStart w:name="_Toc455319643" w:id="1475"/>
      <w:bookmarkStart w:name="_Toc455323511" w:id="1476"/>
      <w:bookmarkStart w:name="_Toc455327375" w:id="1477"/>
      <w:bookmarkStart w:name="_Toc455464580" w:id="1478"/>
      <w:bookmarkStart w:name="_Toc455468472" w:id="1479"/>
      <w:bookmarkStart w:name="_Toc455500191" w:id="1480"/>
      <w:bookmarkStart w:name="_Toc455551808" w:id="1481"/>
      <w:bookmarkStart w:name="_Toc455555704" w:id="1482"/>
      <w:bookmarkStart w:name="_Toc455559593" w:id="1483"/>
      <w:bookmarkStart w:name="_Toc455563487" w:id="1484"/>
      <w:bookmarkStart w:name="_Toc455567382" w:id="1485"/>
      <w:bookmarkStart w:name="_Toc455571277" w:id="1486"/>
      <w:bookmarkStart w:name="_Toc454803766" w:id="1487"/>
      <w:bookmarkStart w:name="_Toc454806825" w:id="1488"/>
      <w:bookmarkStart w:name="_Toc455165656" w:id="1489"/>
      <w:bookmarkStart w:name="_Toc455169503" w:id="1490"/>
      <w:bookmarkStart w:name="_Toc455173350" w:id="1491"/>
      <w:bookmarkStart w:name="_Toc455177211" w:id="1492"/>
      <w:bookmarkStart w:name="_Toc455181077" w:id="1493"/>
      <w:bookmarkStart w:name="_Toc455184951" w:id="1494"/>
      <w:bookmarkStart w:name="_Toc455188825" w:id="1495"/>
      <w:bookmarkStart w:name="_Toc455192699" w:id="1496"/>
      <w:bookmarkStart w:name="_Toc455196577" w:id="1497"/>
      <w:bookmarkStart w:name="_Toc455200458" w:id="1498"/>
      <w:bookmarkStart w:name="_Toc455204333" w:id="1499"/>
      <w:bookmarkStart w:name="_Toc455311879" w:id="1500"/>
      <w:bookmarkStart w:name="_Toc455315743" w:id="1501"/>
      <w:bookmarkStart w:name="_Toc455319644" w:id="1502"/>
      <w:bookmarkStart w:name="_Toc455323512" w:id="1503"/>
      <w:bookmarkStart w:name="_Toc455327376" w:id="1504"/>
      <w:bookmarkStart w:name="_Toc455464581" w:id="1505"/>
      <w:bookmarkStart w:name="_Toc455468473" w:id="1506"/>
      <w:bookmarkStart w:name="_Toc455500192" w:id="1507"/>
      <w:bookmarkStart w:name="_Toc455551809" w:id="1508"/>
      <w:bookmarkStart w:name="_Toc455555705" w:id="1509"/>
      <w:bookmarkStart w:name="_Toc455559594" w:id="1510"/>
      <w:bookmarkStart w:name="_Toc455563488" w:id="1511"/>
      <w:bookmarkStart w:name="_Toc455567383" w:id="1512"/>
      <w:bookmarkStart w:name="_Toc455571278" w:id="1513"/>
      <w:bookmarkStart w:name="_Toc454803767" w:id="1514"/>
      <w:bookmarkStart w:name="_Toc454806826" w:id="1515"/>
      <w:bookmarkStart w:name="_Toc455165657" w:id="1516"/>
      <w:bookmarkStart w:name="_Toc455169504" w:id="1517"/>
      <w:bookmarkStart w:name="_Toc455173351" w:id="1518"/>
      <w:bookmarkStart w:name="_Toc455177212" w:id="1519"/>
      <w:bookmarkStart w:name="_Toc455181078" w:id="1520"/>
      <w:bookmarkStart w:name="_Toc455184952" w:id="1521"/>
      <w:bookmarkStart w:name="_Toc455188826" w:id="1522"/>
      <w:bookmarkStart w:name="_Toc455192700" w:id="1523"/>
      <w:bookmarkStart w:name="_Toc455196578" w:id="1524"/>
      <w:bookmarkStart w:name="_Toc455200459" w:id="1525"/>
      <w:bookmarkStart w:name="_Toc455204334" w:id="1526"/>
      <w:bookmarkStart w:name="_Toc455311880" w:id="1527"/>
      <w:bookmarkStart w:name="_Toc455315744" w:id="1528"/>
      <w:bookmarkStart w:name="_Toc455319645" w:id="1529"/>
      <w:bookmarkStart w:name="_Toc455323513" w:id="1530"/>
      <w:bookmarkStart w:name="_Toc455327377" w:id="1531"/>
      <w:bookmarkStart w:name="_Toc455464582" w:id="1532"/>
      <w:bookmarkStart w:name="_Toc455468474" w:id="1533"/>
      <w:bookmarkStart w:name="_Toc455500193" w:id="1534"/>
      <w:bookmarkStart w:name="_Toc455551810" w:id="1535"/>
      <w:bookmarkStart w:name="_Toc455555706" w:id="1536"/>
      <w:bookmarkStart w:name="_Toc455559595" w:id="1537"/>
      <w:bookmarkStart w:name="_Toc455563489" w:id="1538"/>
      <w:bookmarkStart w:name="_Toc455567384" w:id="1539"/>
      <w:bookmarkStart w:name="_Toc455571279" w:id="1540"/>
      <w:bookmarkStart w:name="_Toc454803768" w:id="1541"/>
      <w:bookmarkStart w:name="_Toc454806827" w:id="1542"/>
      <w:bookmarkStart w:name="_Toc455165658" w:id="1543"/>
      <w:bookmarkStart w:name="_Toc455169505" w:id="1544"/>
      <w:bookmarkStart w:name="_Toc455173352" w:id="1545"/>
      <w:bookmarkStart w:name="_Toc455177213" w:id="1546"/>
      <w:bookmarkStart w:name="_Toc455181079" w:id="1547"/>
      <w:bookmarkStart w:name="_Toc455184953" w:id="1548"/>
      <w:bookmarkStart w:name="_Toc455188827" w:id="1549"/>
      <w:bookmarkStart w:name="_Toc455192701" w:id="1550"/>
      <w:bookmarkStart w:name="_Toc455196579" w:id="1551"/>
      <w:bookmarkStart w:name="_Toc455200460" w:id="1552"/>
      <w:bookmarkStart w:name="_Toc455204335" w:id="1553"/>
      <w:bookmarkStart w:name="_Toc455311881" w:id="1554"/>
      <w:bookmarkStart w:name="_Toc455315745" w:id="1555"/>
      <w:bookmarkStart w:name="_Toc455319646" w:id="1556"/>
      <w:bookmarkStart w:name="_Toc455323514" w:id="1557"/>
      <w:bookmarkStart w:name="_Toc455327378" w:id="1558"/>
      <w:bookmarkStart w:name="_Toc455464583" w:id="1559"/>
      <w:bookmarkStart w:name="_Toc455468475" w:id="1560"/>
      <w:bookmarkStart w:name="_Toc455500194" w:id="1561"/>
      <w:bookmarkStart w:name="_Toc455551811" w:id="1562"/>
      <w:bookmarkStart w:name="_Toc455555707" w:id="1563"/>
      <w:bookmarkStart w:name="_Toc455559596" w:id="1564"/>
      <w:bookmarkStart w:name="_Toc455563490" w:id="1565"/>
      <w:bookmarkStart w:name="_Toc455567385" w:id="1566"/>
      <w:bookmarkStart w:name="_Toc455571280" w:id="1567"/>
      <w:bookmarkStart w:name="_Toc454803769" w:id="1568"/>
      <w:bookmarkStart w:name="_Toc454806828" w:id="1569"/>
      <w:bookmarkStart w:name="_Toc455165659" w:id="1570"/>
      <w:bookmarkStart w:name="_Toc455169506" w:id="1571"/>
      <w:bookmarkStart w:name="_Toc455173353" w:id="1572"/>
      <w:bookmarkStart w:name="_Toc455177214" w:id="1573"/>
      <w:bookmarkStart w:name="_Toc455181080" w:id="1574"/>
      <w:bookmarkStart w:name="_Toc455184954" w:id="1575"/>
      <w:bookmarkStart w:name="_Toc455188828" w:id="1576"/>
      <w:bookmarkStart w:name="_Toc455192702" w:id="1577"/>
      <w:bookmarkStart w:name="_Toc455196580" w:id="1578"/>
      <w:bookmarkStart w:name="_Toc455200461" w:id="1579"/>
      <w:bookmarkStart w:name="_Toc455204336" w:id="1580"/>
      <w:bookmarkStart w:name="_Toc455311882" w:id="1581"/>
      <w:bookmarkStart w:name="_Toc455315746" w:id="1582"/>
      <w:bookmarkStart w:name="_Toc455319647" w:id="1583"/>
      <w:bookmarkStart w:name="_Toc455323515" w:id="1584"/>
      <w:bookmarkStart w:name="_Toc455327379" w:id="1585"/>
      <w:bookmarkStart w:name="_Toc455464584" w:id="1586"/>
      <w:bookmarkStart w:name="_Toc455468476" w:id="1587"/>
      <w:bookmarkStart w:name="_Toc455500195" w:id="1588"/>
      <w:bookmarkStart w:name="_Toc455551812" w:id="1589"/>
      <w:bookmarkStart w:name="_Toc455555708" w:id="1590"/>
      <w:bookmarkStart w:name="_Toc455559597" w:id="1591"/>
      <w:bookmarkStart w:name="_Toc455563491" w:id="1592"/>
      <w:bookmarkStart w:name="_Toc455567386" w:id="1593"/>
      <w:bookmarkStart w:name="_Toc455571281" w:id="1594"/>
      <w:bookmarkStart w:name="_Toc454803770" w:id="1595"/>
      <w:bookmarkStart w:name="_Toc454806829" w:id="1596"/>
      <w:bookmarkStart w:name="_Toc455165660" w:id="1597"/>
      <w:bookmarkStart w:name="_Toc455169507" w:id="1598"/>
      <w:bookmarkStart w:name="_Toc455173354" w:id="1599"/>
      <w:bookmarkStart w:name="_Toc455177215" w:id="1600"/>
      <w:bookmarkStart w:name="_Toc455181081" w:id="1601"/>
      <w:bookmarkStart w:name="_Toc455184955" w:id="1602"/>
      <w:bookmarkStart w:name="_Toc455188829" w:id="1603"/>
      <w:bookmarkStart w:name="_Toc455192703" w:id="1604"/>
      <w:bookmarkStart w:name="_Toc455196581" w:id="1605"/>
      <w:bookmarkStart w:name="_Toc455200462" w:id="1606"/>
      <w:bookmarkStart w:name="_Toc455204337" w:id="1607"/>
      <w:bookmarkStart w:name="_Toc455311883" w:id="1608"/>
      <w:bookmarkStart w:name="_Toc455315747" w:id="1609"/>
      <w:bookmarkStart w:name="_Toc455319648" w:id="1610"/>
      <w:bookmarkStart w:name="_Toc455323516" w:id="1611"/>
      <w:bookmarkStart w:name="_Toc455327380" w:id="1612"/>
      <w:bookmarkStart w:name="_Toc455464585" w:id="1613"/>
      <w:bookmarkStart w:name="_Toc455468477" w:id="1614"/>
      <w:bookmarkStart w:name="_Toc455500196" w:id="1615"/>
      <w:bookmarkStart w:name="_Toc455551813" w:id="1616"/>
      <w:bookmarkStart w:name="_Toc455555709" w:id="1617"/>
      <w:bookmarkStart w:name="_Toc455559598" w:id="1618"/>
      <w:bookmarkStart w:name="_Toc455563492" w:id="1619"/>
      <w:bookmarkStart w:name="_Toc455567387" w:id="1620"/>
      <w:bookmarkStart w:name="_Toc455571282" w:id="1621"/>
      <w:bookmarkStart w:name="_Toc454803771" w:id="1622"/>
      <w:bookmarkStart w:name="_Toc454806830" w:id="1623"/>
      <w:bookmarkStart w:name="_Toc455165661" w:id="1624"/>
      <w:bookmarkStart w:name="_Toc455169508" w:id="1625"/>
      <w:bookmarkStart w:name="_Toc455173355" w:id="1626"/>
      <w:bookmarkStart w:name="_Toc455177216" w:id="1627"/>
      <w:bookmarkStart w:name="_Toc455181082" w:id="1628"/>
      <w:bookmarkStart w:name="_Toc455184956" w:id="1629"/>
      <w:bookmarkStart w:name="_Toc455188830" w:id="1630"/>
      <w:bookmarkStart w:name="_Toc455192704" w:id="1631"/>
      <w:bookmarkStart w:name="_Toc455196582" w:id="1632"/>
      <w:bookmarkStart w:name="_Toc455200463" w:id="1633"/>
      <w:bookmarkStart w:name="_Toc455204338" w:id="1634"/>
      <w:bookmarkStart w:name="_Toc455311884" w:id="1635"/>
      <w:bookmarkStart w:name="_Toc455315748" w:id="1636"/>
      <w:bookmarkStart w:name="_Toc455319649" w:id="1637"/>
      <w:bookmarkStart w:name="_Toc455323517" w:id="1638"/>
      <w:bookmarkStart w:name="_Toc455327381" w:id="1639"/>
      <w:bookmarkStart w:name="_Toc455464586" w:id="1640"/>
      <w:bookmarkStart w:name="_Toc455468478" w:id="1641"/>
      <w:bookmarkStart w:name="_Toc455500197" w:id="1642"/>
      <w:bookmarkStart w:name="_Toc455551814" w:id="1643"/>
      <w:bookmarkStart w:name="_Toc455555710" w:id="1644"/>
      <w:bookmarkStart w:name="_Toc455559599" w:id="1645"/>
      <w:bookmarkStart w:name="_Toc455563493" w:id="1646"/>
      <w:bookmarkStart w:name="_Toc455567388" w:id="1647"/>
      <w:bookmarkStart w:name="_Toc455571283" w:id="1648"/>
      <w:bookmarkStart w:name="_Toc454803772" w:id="1649"/>
      <w:bookmarkStart w:name="_Toc454806831" w:id="1650"/>
      <w:bookmarkStart w:name="_Toc455165662" w:id="1651"/>
      <w:bookmarkStart w:name="_Toc455169509" w:id="1652"/>
      <w:bookmarkStart w:name="_Toc455173356" w:id="1653"/>
      <w:bookmarkStart w:name="_Toc455177217" w:id="1654"/>
      <w:bookmarkStart w:name="_Toc455181083" w:id="1655"/>
      <w:bookmarkStart w:name="_Toc455184957" w:id="1656"/>
      <w:bookmarkStart w:name="_Toc455188831" w:id="1657"/>
      <w:bookmarkStart w:name="_Toc455192705" w:id="1658"/>
      <w:bookmarkStart w:name="_Toc455196583" w:id="1659"/>
      <w:bookmarkStart w:name="_Toc455200464" w:id="1660"/>
      <w:bookmarkStart w:name="_Toc455204339" w:id="1661"/>
      <w:bookmarkStart w:name="_Toc455311885" w:id="1662"/>
      <w:bookmarkStart w:name="_Toc455315749" w:id="1663"/>
      <w:bookmarkStart w:name="_Toc455319650" w:id="1664"/>
      <w:bookmarkStart w:name="_Toc455323518" w:id="1665"/>
      <w:bookmarkStart w:name="_Toc455327382" w:id="1666"/>
      <w:bookmarkStart w:name="_Toc455464587" w:id="1667"/>
      <w:bookmarkStart w:name="_Toc455468479" w:id="1668"/>
      <w:bookmarkStart w:name="_Toc455500198" w:id="1669"/>
      <w:bookmarkStart w:name="_Toc455551815" w:id="1670"/>
      <w:bookmarkStart w:name="_Toc455555711" w:id="1671"/>
      <w:bookmarkStart w:name="_Toc455559600" w:id="1672"/>
      <w:bookmarkStart w:name="_Toc455563494" w:id="1673"/>
      <w:bookmarkStart w:name="_Toc455567389" w:id="1674"/>
      <w:bookmarkStart w:name="_Toc455571284" w:id="1675"/>
      <w:bookmarkStart w:name="_Toc454803773" w:id="1676"/>
      <w:bookmarkStart w:name="_Toc454806832" w:id="1677"/>
      <w:bookmarkStart w:name="_Toc455165663" w:id="1678"/>
      <w:bookmarkStart w:name="_Toc455169510" w:id="1679"/>
      <w:bookmarkStart w:name="_Toc455173357" w:id="1680"/>
      <w:bookmarkStart w:name="_Toc455177218" w:id="1681"/>
      <w:bookmarkStart w:name="_Toc455181084" w:id="1682"/>
      <w:bookmarkStart w:name="_Toc455184958" w:id="1683"/>
      <w:bookmarkStart w:name="_Toc455188832" w:id="1684"/>
      <w:bookmarkStart w:name="_Toc455192706" w:id="1685"/>
      <w:bookmarkStart w:name="_Toc455196584" w:id="1686"/>
      <w:bookmarkStart w:name="_Toc455200465" w:id="1687"/>
      <w:bookmarkStart w:name="_Toc455204340" w:id="1688"/>
      <w:bookmarkStart w:name="_Toc455311886" w:id="1689"/>
      <w:bookmarkStart w:name="_Toc455315750" w:id="1690"/>
      <w:bookmarkStart w:name="_Toc455319651" w:id="1691"/>
      <w:bookmarkStart w:name="_Toc455323519" w:id="1692"/>
      <w:bookmarkStart w:name="_Toc455327383" w:id="1693"/>
      <w:bookmarkStart w:name="_Toc455464588" w:id="1694"/>
      <w:bookmarkStart w:name="_Toc455468480" w:id="1695"/>
      <w:bookmarkStart w:name="_Toc455500199" w:id="1696"/>
      <w:bookmarkStart w:name="_Toc455551816" w:id="1697"/>
      <w:bookmarkStart w:name="_Toc455555712" w:id="1698"/>
      <w:bookmarkStart w:name="_Toc455559601" w:id="1699"/>
      <w:bookmarkStart w:name="_Toc455563495" w:id="1700"/>
      <w:bookmarkStart w:name="_Toc455567390" w:id="1701"/>
      <w:bookmarkStart w:name="_Toc455571285" w:id="1702"/>
      <w:bookmarkStart w:name="_Toc454803774" w:id="1703"/>
      <w:bookmarkStart w:name="_Toc454806833" w:id="1704"/>
      <w:bookmarkStart w:name="_Toc455165664" w:id="1705"/>
      <w:bookmarkStart w:name="_Toc455169511" w:id="1706"/>
      <w:bookmarkStart w:name="_Toc455173358" w:id="1707"/>
      <w:bookmarkStart w:name="_Toc455177219" w:id="1708"/>
      <w:bookmarkStart w:name="_Toc455181085" w:id="1709"/>
      <w:bookmarkStart w:name="_Toc455184959" w:id="1710"/>
      <w:bookmarkStart w:name="_Toc455188833" w:id="1711"/>
      <w:bookmarkStart w:name="_Toc455192707" w:id="1712"/>
      <w:bookmarkStart w:name="_Toc455196585" w:id="1713"/>
      <w:bookmarkStart w:name="_Toc455200466" w:id="1714"/>
      <w:bookmarkStart w:name="_Toc455204341" w:id="1715"/>
      <w:bookmarkStart w:name="_Toc455311887" w:id="1716"/>
      <w:bookmarkStart w:name="_Toc455315751" w:id="1717"/>
      <w:bookmarkStart w:name="_Toc455319652" w:id="1718"/>
      <w:bookmarkStart w:name="_Toc455323520" w:id="1719"/>
      <w:bookmarkStart w:name="_Toc455327384" w:id="1720"/>
      <w:bookmarkStart w:name="_Toc455464589" w:id="1721"/>
      <w:bookmarkStart w:name="_Toc455468481" w:id="1722"/>
      <w:bookmarkStart w:name="_Toc455500200" w:id="1723"/>
      <w:bookmarkStart w:name="_Toc455551817" w:id="1724"/>
      <w:bookmarkStart w:name="_Toc455555713" w:id="1725"/>
      <w:bookmarkStart w:name="_Toc455559602" w:id="1726"/>
      <w:bookmarkStart w:name="_Toc455563496" w:id="1727"/>
      <w:bookmarkStart w:name="_Toc455567391" w:id="1728"/>
      <w:bookmarkStart w:name="_Toc455571286" w:id="1729"/>
      <w:bookmarkStart w:name="_Toc454803775" w:id="1730"/>
      <w:bookmarkStart w:name="_Toc454806834" w:id="1731"/>
      <w:bookmarkStart w:name="_Toc455165665" w:id="1732"/>
      <w:bookmarkStart w:name="_Toc455169512" w:id="1733"/>
      <w:bookmarkStart w:name="_Toc455173359" w:id="1734"/>
      <w:bookmarkStart w:name="_Toc455177220" w:id="1735"/>
      <w:bookmarkStart w:name="_Toc455181086" w:id="1736"/>
      <w:bookmarkStart w:name="_Toc455184960" w:id="1737"/>
      <w:bookmarkStart w:name="_Toc455188834" w:id="1738"/>
      <w:bookmarkStart w:name="_Toc455192708" w:id="1739"/>
      <w:bookmarkStart w:name="_Toc455196586" w:id="1740"/>
      <w:bookmarkStart w:name="_Toc455200467" w:id="1741"/>
      <w:bookmarkStart w:name="_Toc455204342" w:id="1742"/>
      <w:bookmarkStart w:name="_Toc455311888" w:id="1743"/>
      <w:bookmarkStart w:name="_Toc455315752" w:id="1744"/>
      <w:bookmarkStart w:name="_Toc455319653" w:id="1745"/>
      <w:bookmarkStart w:name="_Toc455323521" w:id="1746"/>
      <w:bookmarkStart w:name="_Toc455327385" w:id="1747"/>
      <w:bookmarkStart w:name="_Toc455464590" w:id="1748"/>
      <w:bookmarkStart w:name="_Toc455468482" w:id="1749"/>
      <w:bookmarkStart w:name="_Toc455500201" w:id="1750"/>
      <w:bookmarkStart w:name="_Toc455551818" w:id="1751"/>
      <w:bookmarkStart w:name="_Toc455555714" w:id="1752"/>
      <w:bookmarkStart w:name="_Toc455559603" w:id="1753"/>
      <w:bookmarkStart w:name="_Toc455563497" w:id="1754"/>
      <w:bookmarkStart w:name="_Toc455567392" w:id="1755"/>
      <w:bookmarkStart w:name="_Toc455571287" w:id="1756"/>
      <w:bookmarkStart w:name="_Toc454803776" w:id="1757"/>
      <w:bookmarkStart w:name="_Toc454806835" w:id="1758"/>
      <w:bookmarkStart w:name="_Toc455165666" w:id="1759"/>
      <w:bookmarkStart w:name="_Toc455169513" w:id="1760"/>
      <w:bookmarkStart w:name="_Toc455173360" w:id="1761"/>
      <w:bookmarkStart w:name="_Toc455177221" w:id="1762"/>
      <w:bookmarkStart w:name="_Toc455181087" w:id="1763"/>
      <w:bookmarkStart w:name="_Toc455184961" w:id="1764"/>
      <w:bookmarkStart w:name="_Toc455188835" w:id="1765"/>
      <w:bookmarkStart w:name="_Toc455192709" w:id="1766"/>
      <w:bookmarkStart w:name="_Toc455196587" w:id="1767"/>
      <w:bookmarkStart w:name="_Toc455200468" w:id="1768"/>
      <w:bookmarkStart w:name="_Toc455204343" w:id="1769"/>
      <w:bookmarkStart w:name="_Toc455311889" w:id="1770"/>
      <w:bookmarkStart w:name="_Toc455315753" w:id="1771"/>
      <w:bookmarkStart w:name="_Toc455319654" w:id="1772"/>
      <w:bookmarkStart w:name="_Toc455323522" w:id="1773"/>
      <w:bookmarkStart w:name="_Toc455327386" w:id="1774"/>
      <w:bookmarkStart w:name="_Toc455464591" w:id="1775"/>
      <w:bookmarkStart w:name="_Toc455468483" w:id="1776"/>
      <w:bookmarkStart w:name="_Toc455500202" w:id="1777"/>
      <w:bookmarkStart w:name="_Toc455551819" w:id="1778"/>
      <w:bookmarkStart w:name="_Toc455555715" w:id="1779"/>
      <w:bookmarkStart w:name="_Toc455559604" w:id="1780"/>
      <w:bookmarkStart w:name="_Toc455563498" w:id="1781"/>
      <w:bookmarkStart w:name="_Toc455567393" w:id="1782"/>
      <w:bookmarkStart w:name="_Toc455571288" w:id="1783"/>
      <w:bookmarkStart w:name="_Toc454803777" w:id="1784"/>
      <w:bookmarkStart w:name="_Toc454806836" w:id="1785"/>
      <w:bookmarkStart w:name="_Toc455165667" w:id="1786"/>
      <w:bookmarkStart w:name="_Toc455169514" w:id="1787"/>
      <w:bookmarkStart w:name="_Toc455173361" w:id="1788"/>
      <w:bookmarkStart w:name="_Toc455177222" w:id="1789"/>
      <w:bookmarkStart w:name="_Toc455181088" w:id="1790"/>
      <w:bookmarkStart w:name="_Toc455184962" w:id="1791"/>
      <w:bookmarkStart w:name="_Toc455188836" w:id="1792"/>
      <w:bookmarkStart w:name="_Toc455192710" w:id="1793"/>
      <w:bookmarkStart w:name="_Toc455196588" w:id="1794"/>
      <w:bookmarkStart w:name="_Toc455200469" w:id="1795"/>
      <w:bookmarkStart w:name="_Toc455204344" w:id="1796"/>
      <w:bookmarkStart w:name="_Toc455311890" w:id="1797"/>
      <w:bookmarkStart w:name="_Toc455315754" w:id="1798"/>
      <w:bookmarkStart w:name="_Toc455319655" w:id="1799"/>
      <w:bookmarkStart w:name="_Toc455323523" w:id="1800"/>
      <w:bookmarkStart w:name="_Toc455327387" w:id="1801"/>
      <w:bookmarkStart w:name="_Toc455464592" w:id="1802"/>
      <w:bookmarkStart w:name="_Toc455468484" w:id="1803"/>
      <w:bookmarkStart w:name="_Toc455500203" w:id="1804"/>
      <w:bookmarkStart w:name="_Toc455551820" w:id="1805"/>
      <w:bookmarkStart w:name="_Toc455555716" w:id="1806"/>
      <w:bookmarkStart w:name="_Toc455559605" w:id="1807"/>
      <w:bookmarkStart w:name="_Toc455563499" w:id="1808"/>
      <w:bookmarkStart w:name="_Toc455567394" w:id="1809"/>
      <w:bookmarkStart w:name="_Toc455571289" w:id="1810"/>
      <w:bookmarkStart w:name="_Toc454803778" w:id="1811"/>
      <w:bookmarkStart w:name="_Toc454806837" w:id="1812"/>
      <w:bookmarkStart w:name="_Toc455165668" w:id="1813"/>
      <w:bookmarkStart w:name="_Toc455169515" w:id="1814"/>
      <w:bookmarkStart w:name="_Toc455173362" w:id="1815"/>
      <w:bookmarkStart w:name="_Toc455177223" w:id="1816"/>
      <w:bookmarkStart w:name="_Toc455181089" w:id="1817"/>
      <w:bookmarkStart w:name="_Toc455184963" w:id="1818"/>
      <w:bookmarkStart w:name="_Toc455188837" w:id="1819"/>
      <w:bookmarkStart w:name="_Toc455192711" w:id="1820"/>
      <w:bookmarkStart w:name="_Toc455196589" w:id="1821"/>
      <w:bookmarkStart w:name="_Toc455200470" w:id="1822"/>
      <w:bookmarkStart w:name="_Toc455204345" w:id="1823"/>
      <w:bookmarkStart w:name="_Toc455311891" w:id="1824"/>
      <w:bookmarkStart w:name="_Toc455315755" w:id="1825"/>
      <w:bookmarkStart w:name="_Toc455319656" w:id="1826"/>
      <w:bookmarkStart w:name="_Toc455323524" w:id="1827"/>
      <w:bookmarkStart w:name="_Toc455327388" w:id="1828"/>
      <w:bookmarkStart w:name="_Toc455464593" w:id="1829"/>
      <w:bookmarkStart w:name="_Toc455468485" w:id="1830"/>
      <w:bookmarkStart w:name="_Toc455500204" w:id="1831"/>
      <w:bookmarkStart w:name="_Toc455551821" w:id="1832"/>
      <w:bookmarkStart w:name="_Toc455555717" w:id="1833"/>
      <w:bookmarkStart w:name="_Toc455559606" w:id="1834"/>
      <w:bookmarkStart w:name="_Toc455563500" w:id="1835"/>
      <w:bookmarkStart w:name="_Toc455567395" w:id="1836"/>
      <w:bookmarkStart w:name="_Toc455571290" w:id="1837"/>
      <w:bookmarkStart w:name="_Toc454803779" w:id="1838"/>
      <w:bookmarkStart w:name="_Toc454806838" w:id="1839"/>
      <w:bookmarkStart w:name="_Toc455165669" w:id="1840"/>
      <w:bookmarkStart w:name="_Toc455169516" w:id="1841"/>
      <w:bookmarkStart w:name="_Toc455173363" w:id="1842"/>
      <w:bookmarkStart w:name="_Toc455177224" w:id="1843"/>
      <w:bookmarkStart w:name="_Toc455181090" w:id="1844"/>
      <w:bookmarkStart w:name="_Toc455184964" w:id="1845"/>
      <w:bookmarkStart w:name="_Toc455188838" w:id="1846"/>
      <w:bookmarkStart w:name="_Toc455192712" w:id="1847"/>
      <w:bookmarkStart w:name="_Toc455196590" w:id="1848"/>
      <w:bookmarkStart w:name="_Toc455200471" w:id="1849"/>
      <w:bookmarkStart w:name="_Toc455204346" w:id="1850"/>
      <w:bookmarkStart w:name="_Toc455311892" w:id="1851"/>
      <w:bookmarkStart w:name="_Toc455315756" w:id="1852"/>
      <w:bookmarkStart w:name="_Toc455319657" w:id="1853"/>
      <w:bookmarkStart w:name="_Toc455323525" w:id="1854"/>
      <w:bookmarkStart w:name="_Toc455327389" w:id="1855"/>
      <w:bookmarkStart w:name="_Toc455464594" w:id="1856"/>
      <w:bookmarkStart w:name="_Toc455468486" w:id="1857"/>
      <w:bookmarkStart w:name="_Toc455500205" w:id="1858"/>
      <w:bookmarkStart w:name="_Toc455551822" w:id="1859"/>
      <w:bookmarkStart w:name="_Toc455555718" w:id="1860"/>
      <w:bookmarkStart w:name="_Toc455559607" w:id="1861"/>
      <w:bookmarkStart w:name="_Toc455563501" w:id="1862"/>
      <w:bookmarkStart w:name="_Toc455567396" w:id="1863"/>
      <w:bookmarkStart w:name="_Toc455571291" w:id="1864"/>
      <w:bookmarkStart w:name="_Toc454803780" w:id="1865"/>
      <w:bookmarkStart w:name="_Toc454806839" w:id="1866"/>
      <w:bookmarkStart w:name="_Toc455165670" w:id="1867"/>
      <w:bookmarkStart w:name="_Toc455169517" w:id="1868"/>
      <w:bookmarkStart w:name="_Toc455173364" w:id="1869"/>
      <w:bookmarkStart w:name="_Toc455177225" w:id="1870"/>
      <w:bookmarkStart w:name="_Toc455181091" w:id="1871"/>
      <w:bookmarkStart w:name="_Toc455184965" w:id="1872"/>
      <w:bookmarkStart w:name="_Toc455188839" w:id="1873"/>
      <w:bookmarkStart w:name="_Toc455192713" w:id="1874"/>
      <w:bookmarkStart w:name="_Toc455196591" w:id="1875"/>
      <w:bookmarkStart w:name="_Toc455200472" w:id="1876"/>
      <w:bookmarkStart w:name="_Toc455204347" w:id="1877"/>
      <w:bookmarkStart w:name="_Toc455311893" w:id="1878"/>
      <w:bookmarkStart w:name="_Toc455315757" w:id="1879"/>
      <w:bookmarkStart w:name="_Toc455319658" w:id="1880"/>
      <w:bookmarkStart w:name="_Toc455323526" w:id="1881"/>
      <w:bookmarkStart w:name="_Toc455327390" w:id="1882"/>
      <w:bookmarkStart w:name="_Toc455464595" w:id="1883"/>
      <w:bookmarkStart w:name="_Toc455468487" w:id="1884"/>
      <w:bookmarkStart w:name="_Toc455500206" w:id="1885"/>
      <w:bookmarkStart w:name="_Toc455551823" w:id="1886"/>
      <w:bookmarkStart w:name="_Toc455555719" w:id="1887"/>
      <w:bookmarkStart w:name="_Toc455559608" w:id="1888"/>
      <w:bookmarkStart w:name="_Toc455563502" w:id="1889"/>
      <w:bookmarkStart w:name="_Toc455567397" w:id="1890"/>
      <w:bookmarkStart w:name="_Toc455571292" w:id="1891"/>
      <w:bookmarkStart w:name="_Toc454803781" w:id="1892"/>
      <w:bookmarkStart w:name="_Toc454806840" w:id="1893"/>
      <w:bookmarkStart w:name="_Toc455165671" w:id="1894"/>
      <w:bookmarkStart w:name="_Toc455169518" w:id="1895"/>
      <w:bookmarkStart w:name="_Toc455173365" w:id="1896"/>
      <w:bookmarkStart w:name="_Toc455177226" w:id="1897"/>
      <w:bookmarkStart w:name="_Toc455181092" w:id="1898"/>
      <w:bookmarkStart w:name="_Toc455184966" w:id="1899"/>
      <w:bookmarkStart w:name="_Toc455188840" w:id="1900"/>
      <w:bookmarkStart w:name="_Toc455192714" w:id="1901"/>
      <w:bookmarkStart w:name="_Toc455196592" w:id="1902"/>
      <w:bookmarkStart w:name="_Toc455200473" w:id="1903"/>
      <w:bookmarkStart w:name="_Toc455204348" w:id="1904"/>
      <w:bookmarkStart w:name="_Toc455311894" w:id="1905"/>
      <w:bookmarkStart w:name="_Toc455315758" w:id="1906"/>
      <w:bookmarkStart w:name="_Toc455319659" w:id="1907"/>
      <w:bookmarkStart w:name="_Toc455323527" w:id="1908"/>
      <w:bookmarkStart w:name="_Toc455327391" w:id="1909"/>
      <w:bookmarkStart w:name="_Toc455464596" w:id="1910"/>
      <w:bookmarkStart w:name="_Toc455468488" w:id="1911"/>
      <w:bookmarkStart w:name="_Toc455500207" w:id="1912"/>
      <w:bookmarkStart w:name="_Toc455551824" w:id="1913"/>
      <w:bookmarkStart w:name="_Toc455555720" w:id="1914"/>
      <w:bookmarkStart w:name="_Toc455559609" w:id="1915"/>
      <w:bookmarkStart w:name="_Toc455563503" w:id="1916"/>
      <w:bookmarkStart w:name="_Toc455567398" w:id="1917"/>
      <w:bookmarkStart w:name="_Toc455571293" w:id="1918"/>
      <w:bookmarkStart w:name="_Toc454803782" w:id="1919"/>
      <w:bookmarkStart w:name="_Toc454806841" w:id="1920"/>
      <w:bookmarkStart w:name="_Toc455165672" w:id="1921"/>
      <w:bookmarkStart w:name="_Toc455169519" w:id="1922"/>
      <w:bookmarkStart w:name="_Toc455173366" w:id="1923"/>
      <w:bookmarkStart w:name="_Toc455177227" w:id="1924"/>
      <w:bookmarkStart w:name="_Toc455181093" w:id="1925"/>
      <w:bookmarkStart w:name="_Toc455184967" w:id="1926"/>
      <w:bookmarkStart w:name="_Toc455188841" w:id="1927"/>
      <w:bookmarkStart w:name="_Toc455192715" w:id="1928"/>
      <w:bookmarkStart w:name="_Toc455196593" w:id="1929"/>
      <w:bookmarkStart w:name="_Toc455200474" w:id="1930"/>
      <w:bookmarkStart w:name="_Toc455204349" w:id="1931"/>
      <w:bookmarkStart w:name="_Toc455311895" w:id="1932"/>
      <w:bookmarkStart w:name="_Toc455315759" w:id="1933"/>
      <w:bookmarkStart w:name="_Toc455319660" w:id="1934"/>
      <w:bookmarkStart w:name="_Toc455323528" w:id="1935"/>
      <w:bookmarkStart w:name="_Toc455327392" w:id="1936"/>
      <w:bookmarkStart w:name="_Toc455464597" w:id="1937"/>
      <w:bookmarkStart w:name="_Toc455468489" w:id="1938"/>
      <w:bookmarkStart w:name="_Toc455500208" w:id="1939"/>
      <w:bookmarkStart w:name="_Toc455551825" w:id="1940"/>
      <w:bookmarkStart w:name="_Toc455555721" w:id="1941"/>
      <w:bookmarkStart w:name="_Toc455559610" w:id="1942"/>
      <w:bookmarkStart w:name="_Toc455563504" w:id="1943"/>
      <w:bookmarkStart w:name="_Toc455567399" w:id="1944"/>
      <w:bookmarkStart w:name="_Toc455571294" w:id="1945"/>
      <w:bookmarkStart w:name="_Toc398807888" w:id="1946"/>
      <w:bookmarkStart w:name="_Toc435584367" w:id="1947"/>
      <w:bookmarkStart w:name="_Toc536096786" w:id="1948"/>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r w:rsidRPr="002D6E2C">
        <w:rPr>
          <w:rFonts w:ascii="Calibri" w:hAnsi="Calibri"/>
          <w:sz w:val="24"/>
        </w:rPr>
        <w:t>Mandate Management</w:t>
      </w:r>
      <w:bookmarkEnd w:id="1946"/>
      <w:bookmarkEnd w:id="1947"/>
      <w:bookmarkEnd w:id="1948"/>
    </w:p>
    <w:p w:rsidRPr="002D6E2C" w:rsidR="00D521C9" w:rsidP="00E92BA0" w:rsidRDefault="00D521C9" w14:paraId="7C54506F" w14:textId="77777777"/>
    <w:p w:rsidRPr="002D6E2C" w:rsidR="00D521C9" w:rsidP="00E92BA0" w:rsidRDefault="00D521C9" w14:paraId="499EAD6E" w14:textId="77777777">
      <w:r w:rsidRPr="002D6E2C">
        <w:t xml:space="preserve">Two scenarios for the housing of the </w:t>
      </w:r>
      <w:hyperlink w:history="1" w:anchor="Mandate_Register_Mandate_Database">
        <w:r w:rsidRPr="002D6E2C">
          <w:rPr>
            <w:rStyle w:val="Hyperlink"/>
          </w:rPr>
          <w:t>mandate database</w:t>
        </w:r>
      </w:hyperlink>
      <w:r w:rsidRPr="002D6E2C">
        <w:t xml:space="preserve"> were considered:</w:t>
      </w:r>
    </w:p>
    <w:p w:rsidRPr="002D6E2C" w:rsidR="00D521C9" w:rsidP="002C2973" w:rsidRDefault="00D521C9" w14:paraId="67703F95" w14:textId="77777777">
      <w:pPr>
        <w:pStyle w:val="ListParagraph"/>
        <w:numPr>
          <w:ilvl w:val="0"/>
          <w:numId w:val="11"/>
        </w:numPr>
        <w:ind w:left="0" w:firstLine="0"/>
      </w:pPr>
      <w:r w:rsidRPr="002D6E2C">
        <w:t>Mandate database housed centrally at the ACH/Service Provider.</w:t>
      </w:r>
    </w:p>
    <w:p w:rsidRPr="002D6E2C" w:rsidR="00D521C9" w:rsidP="002C2973" w:rsidRDefault="00D521C9" w14:paraId="5844232D" w14:textId="77777777">
      <w:pPr>
        <w:pStyle w:val="ListParagraph"/>
        <w:numPr>
          <w:ilvl w:val="0"/>
          <w:numId w:val="11"/>
        </w:numPr>
        <w:ind w:left="0" w:firstLine="0"/>
      </w:pPr>
      <w:r w:rsidRPr="002D6E2C">
        <w:t>Mandate database housed at the Creditor.</w:t>
      </w:r>
    </w:p>
    <w:p w:rsidRPr="002D6E2C" w:rsidR="00D521C9" w:rsidP="00E92BA0" w:rsidRDefault="00D521C9" w14:paraId="49064C57" w14:textId="77777777">
      <w:pPr>
        <w:pStyle w:val="ListParagraph"/>
        <w:ind w:left="0"/>
      </w:pPr>
    </w:p>
    <w:p w:rsidRPr="002D6E2C" w:rsidR="00D521C9" w:rsidP="00E92BA0" w:rsidRDefault="00D521C9" w14:paraId="11AB7B07" w14:textId="77777777">
      <w:r w:rsidRPr="002D6E2C">
        <w:t xml:space="preserve">Two scenarios for the housing of the </w:t>
      </w:r>
      <w:hyperlink w:history="1" w:anchor="Mandate_Register_Mandate_Database">
        <w:r w:rsidRPr="002D6E2C">
          <w:rPr>
            <w:rStyle w:val="Hyperlink"/>
          </w:rPr>
          <w:t>mandate register</w:t>
        </w:r>
      </w:hyperlink>
      <w:r w:rsidRPr="002D6E2C">
        <w:t xml:space="preserve"> were considered.</w:t>
      </w:r>
    </w:p>
    <w:p w:rsidRPr="002D6E2C" w:rsidR="00D521C9" w:rsidP="002C2973" w:rsidRDefault="00D521C9" w14:paraId="7A9B71B6" w14:textId="77777777">
      <w:pPr>
        <w:pStyle w:val="ListParagraph"/>
        <w:numPr>
          <w:ilvl w:val="0"/>
          <w:numId w:val="12"/>
        </w:numPr>
        <w:ind w:left="0" w:firstLine="0"/>
      </w:pPr>
      <w:r w:rsidRPr="002D6E2C">
        <w:t>Mandate register housed centrally at the ACH.</w:t>
      </w:r>
    </w:p>
    <w:p w:rsidRPr="002D6E2C" w:rsidR="00D521C9" w:rsidP="002C2973" w:rsidRDefault="00D521C9" w14:paraId="38665FD5" w14:textId="77777777">
      <w:pPr>
        <w:pStyle w:val="ListParagraph"/>
        <w:numPr>
          <w:ilvl w:val="0"/>
          <w:numId w:val="12"/>
        </w:numPr>
        <w:ind w:left="0" w:firstLine="0"/>
      </w:pPr>
      <w:r w:rsidRPr="002D6E2C">
        <w:t>Mandate register housed at the Debtor Bank.</w:t>
      </w:r>
    </w:p>
    <w:p w:rsidRPr="002D6E2C" w:rsidR="00D521C9" w:rsidP="00E92BA0" w:rsidRDefault="00D521C9" w14:paraId="4A774D03" w14:textId="77777777"/>
    <w:p w:rsidRPr="002D6E2C" w:rsidR="00D521C9" w:rsidP="00E92BA0" w:rsidRDefault="00D521C9" w14:paraId="5DD255BD" w14:textId="77777777"/>
    <w:p w:rsidRPr="002D6E2C" w:rsidR="00D521C9" w:rsidP="00E92BA0" w:rsidRDefault="00D521C9" w14:paraId="693011D8" w14:textId="77777777">
      <w:pPr>
        <w:pBdr>
          <w:top w:val="single" w:color="auto" w:sz="12" w:space="1"/>
          <w:left w:val="single" w:color="auto" w:sz="12" w:space="4"/>
          <w:bottom w:val="single" w:color="auto" w:sz="12" w:space="1"/>
          <w:right w:val="single" w:color="auto" w:sz="12" w:space="4"/>
        </w:pBdr>
        <w:ind w:right="237"/>
        <w:rPr>
          <w:b/>
        </w:rPr>
      </w:pPr>
      <w:r w:rsidRPr="002D6E2C">
        <w:rPr>
          <w:b/>
        </w:rPr>
        <w:t xml:space="preserve">IMPORTANT NOTE: </w:t>
      </w:r>
    </w:p>
    <w:p w:rsidRPr="002D6E2C" w:rsidR="00D521C9" w:rsidP="00E92BA0" w:rsidRDefault="00D521C9" w14:paraId="742971AB" w14:textId="77777777">
      <w:pPr>
        <w:pBdr>
          <w:top w:val="single" w:color="auto" w:sz="12" w:space="1"/>
          <w:left w:val="single" w:color="auto" w:sz="12" w:space="4"/>
          <w:bottom w:val="single" w:color="auto" w:sz="12" w:space="1"/>
          <w:right w:val="single" w:color="auto" w:sz="12" w:space="4"/>
        </w:pBdr>
        <w:ind w:right="237"/>
        <w:rPr>
          <w:i/>
        </w:rPr>
      </w:pPr>
      <w:r w:rsidRPr="002D6E2C">
        <w:rPr>
          <w:i/>
        </w:rPr>
        <w:t xml:space="preserve">It is ultimately the decision of the Debtor Bank to determine the location of the mandate register which is most appropriate in terms of practicality and processing efficiency, internally. </w:t>
      </w:r>
    </w:p>
    <w:p w:rsidRPr="002D6E2C" w:rsidR="00D521C9" w:rsidP="00E92BA0" w:rsidRDefault="00D521C9" w14:paraId="74FAA408" w14:textId="77777777">
      <w:pPr>
        <w:pBdr>
          <w:top w:val="single" w:color="auto" w:sz="12" w:space="1"/>
          <w:left w:val="single" w:color="auto" w:sz="12" w:space="4"/>
          <w:bottom w:val="single" w:color="auto" w:sz="12" w:space="1"/>
          <w:right w:val="single" w:color="auto" w:sz="12" w:space="4"/>
        </w:pBdr>
        <w:ind w:right="237"/>
        <w:rPr>
          <w:i/>
        </w:rPr>
      </w:pPr>
      <w:r w:rsidRPr="002D6E2C">
        <w:rPr>
          <w:i/>
        </w:rPr>
        <w:t>(There are however, strong counter arguments for a centralised approach; as well as a model where the two approaches could co-exist with the System Operator providing a service to some Debtor Banks.)</w:t>
      </w:r>
    </w:p>
    <w:p w:rsidRPr="002D6E2C" w:rsidR="00D521C9" w:rsidP="00E92BA0" w:rsidRDefault="00D521C9" w14:paraId="4E73AAEF" w14:textId="77777777">
      <w:pPr>
        <w:pBdr>
          <w:top w:val="single" w:color="auto" w:sz="12" w:space="1"/>
          <w:left w:val="single" w:color="auto" w:sz="12" w:space="4"/>
          <w:bottom w:val="single" w:color="auto" w:sz="12" w:space="1"/>
          <w:right w:val="single" w:color="auto" w:sz="12" w:space="4"/>
        </w:pBdr>
        <w:ind w:right="237"/>
        <w:rPr>
          <w:i/>
        </w:rPr>
      </w:pPr>
    </w:p>
    <w:p w:rsidRPr="002D6E2C" w:rsidR="00D521C9" w:rsidP="00E92BA0" w:rsidRDefault="00D521C9" w14:paraId="46717F8C" w14:textId="77777777">
      <w:pPr>
        <w:pBdr>
          <w:top w:val="single" w:color="auto" w:sz="12" w:space="1"/>
          <w:left w:val="single" w:color="auto" w:sz="12" w:space="4"/>
          <w:bottom w:val="single" w:color="auto" w:sz="12" w:space="1"/>
          <w:right w:val="single" w:color="auto" w:sz="12" w:space="4"/>
        </w:pBdr>
        <w:ind w:right="237"/>
        <w:rPr>
          <w:i/>
        </w:rPr>
      </w:pPr>
      <w:r w:rsidRPr="002D6E2C">
        <w:rPr>
          <w:i/>
        </w:rPr>
        <w:t>It is ultimately the decision of the Creditor to determine the location of the mandate database which is most appropriate in terms of practicality and processing efficiency, internally.</w:t>
      </w:r>
    </w:p>
    <w:p w:rsidRPr="002D6E2C" w:rsidR="00D521C9" w:rsidP="00E92BA0" w:rsidRDefault="00D521C9" w14:paraId="0B36E6D8" w14:textId="77777777">
      <w:pPr>
        <w:rPr>
          <w:bCs/>
        </w:rPr>
      </w:pPr>
      <w:bookmarkStart w:name="_Toc397408546" w:id="1949"/>
    </w:p>
    <w:p w:rsidRPr="002D6E2C" w:rsidR="00D521C9" w:rsidP="00E92BA0" w:rsidRDefault="00D521C9" w14:paraId="54429CCC" w14:textId="77777777">
      <w:pPr>
        <w:rPr>
          <w:bCs/>
        </w:rPr>
      </w:pPr>
    </w:p>
    <w:p w:rsidRPr="002D6E2C" w:rsidR="00D521C9" w:rsidP="00E92BA0" w:rsidRDefault="00D521C9" w14:paraId="1A861E05" w14:textId="77777777">
      <w:pPr>
        <w:pBdr>
          <w:top w:val="single" w:color="auto" w:sz="12" w:space="1"/>
          <w:left w:val="single" w:color="auto" w:sz="12" w:space="4"/>
          <w:bottom w:val="single" w:color="auto" w:sz="12" w:space="1"/>
          <w:right w:val="single" w:color="auto" w:sz="12" w:space="4"/>
        </w:pBdr>
        <w:rPr>
          <w:b/>
        </w:rPr>
      </w:pPr>
      <w:r w:rsidRPr="002D6E2C">
        <w:rPr>
          <w:b/>
          <w:bCs/>
        </w:rPr>
        <w:t>IMPORTANT NOTE:</w:t>
      </w:r>
      <w:r w:rsidRPr="002D6E2C">
        <w:rPr>
          <w:b/>
        </w:rPr>
        <w:t xml:space="preserve"> </w:t>
      </w:r>
      <w:r w:rsidRPr="002D6E2C">
        <w:t>The AC TRS WG has catered for the more complex scenario of the mandate database being housed at the Creditor and the mandate register housed at the Debtor Bank.</w:t>
      </w:r>
      <w:bookmarkEnd w:id="1949"/>
    </w:p>
    <w:p w:rsidRPr="002D6E2C" w:rsidR="00D521C9" w:rsidP="00E92BA0" w:rsidRDefault="00D521C9" w14:paraId="263A6C7A" w14:textId="77777777"/>
    <w:p w:rsidRPr="00FE6505" w:rsidR="00D521C9" w:rsidP="00E92BA0" w:rsidRDefault="00D521C9" w14:paraId="2A6042D0" w14:textId="77777777"/>
    <w:p w:rsidRPr="00FE6505" w:rsidR="00D521C9" w:rsidP="00E92BA0" w:rsidRDefault="00D521C9" w14:paraId="49EFEBC5" w14:textId="77777777"/>
    <w:p w:rsidRPr="00FE6505" w:rsidR="00D521C9" w:rsidP="00E92BA0" w:rsidRDefault="00D521C9" w14:paraId="1434C5FA" w14:textId="77777777"/>
    <w:p w:rsidRPr="00FE6505" w:rsidR="00D521C9" w:rsidP="00E92BA0" w:rsidRDefault="00D521C9" w14:paraId="479BC064" w14:textId="77777777"/>
    <w:p w:rsidRPr="00FE6505" w:rsidR="00D521C9" w:rsidP="00E92BA0" w:rsidRDefault="00D521C9" w14:paraId="3D309B7D" w14:textId="77777777"/>
    <w:p w:rsidRPr="00FE6505" w:rsidR="00D521C9" w:rsidP="00E92BA0" w:rsidRDefault="00D521C9" w14:paraId="0CC9D81D" w14:textId="77777777"/>
    <w:p w:rsidRPr="00FE6505" w:rsidR="00D521C9" w:rsidP="00E92BA0" w:rsidRDefault="00D521C9" w14:paraId="367491E0" w14:textId="77777777"/>
    <w:p w:rsidRPr="00FE6505" w:rsidR="00D521C9" w:rsidP="00E92BA0" w:rsidRDefault="00D521C9" w14:paraId="310D00D6" w14:textId="77777777"/>
    <w:p w:rsidRPr="00FE6505" w:rsidR="00D521C9" w:rsidP="00E92BA0" w:rsidRDefault="00D521C9" w14:paraId="5AE5F000" w14:textId="77777777"/>
    <w:p w:rsidRPr="00FE6505" w:rsidR="00D521C9" w:rsidP="00E92BA0" w:rsidRDefault="00D521C9" w14:paraId="42351D2C" w14:textId="77777777"/>
    <w:p w:rsidRPr="00FE6505" w:rsidR="00D521C9" w:rsidP="00E92BA0" w:rsidRDefault="00D521C9" w14:paraId="0AACED6A" w14:textId="77777777"/>
    <w:p w:rsidRPr="00FE6505" w:rsidR="00D521C9" w:rsidP="00E92BA0" w:rsidRDefault="00D521C9" w14:paraId="271CB97A" w14:textId="77777777"/>
    <w:p w:rsidRPr="00FE6505" w:rsidR="00D521C9" w:rsidP="00E92BA0" w:rsidRDefault="00D521C9" w14:paraId="1404391E" w14:textId="77777777"/>
    <w:p w:rsidRPr="00FE6505" w:rsidR="00D521C9" w:rsidP="00E92BA0" w:rsidRDefault="00D521C9" w14:paraId="010FE56E" w14:textId="77777777"/>
    <w:p w:rsidRPr="00FE6505" w:rsidR="00D521C9" w:rsidP="00E92BA0" w:rsidRDefault="00D521C9" w14:paraId="59E162E8" w14:textId="77777777"/>
    <w:p w:rsidRPr="00FE6505" w:rsidR="00D521C9" w:rsidP="00E92BA0" w:rsidRDefault="00D521C9" w14:paraId="369C5618" w14:textId="77777777"/>
    <w:p w:rsidRPr="00FE6505" w:rsidR="00D521C9" w:rsidP="00E92BA0" w:rsidRDefault="00D521C9" w14:paraId="269FA6AB" w14:textId="77777777"/>
    <w:p w:rsidRPr="00FE6505" w:rsidR="00D521C9" w:rsidP="00E92BA0" w:rsidRDefault="00D521C9" w14:paraId="55C9C0B1" w14:textId="77777777"/>
    <w:p w:rsidRPr="00FE6505" w:rsidR="00D521C9" w:rsidP="00E92BA0" w:rsidRDefault="00D521C9" w14:paraId="37F22696" w14:textId="77777777"/>
    <w:p w:rsidRPr="00FE6505" w:rsidR="00D521C9" w:rsidP="00E92BA0" w:rsidRDefault="00D521C9" w14:paraId="5FBF0BA0" w14:textId="77777777"/>
    <w:p w:rsidRPr="00FE6505" w:rsidR="00D521C9" w:rsidP="00E92BA0" w:rsidRDefault="00D521C9" w14:paraId="3F2DEFBD" w14:textId="77777777"/>
    <w:p w:rsidR="00540A14" w:rsidRDefault="00540A14" w14:paraId="6052EDBD" w14:textId="77777777">
      <w:pPr>
        <w:rPr>
          <w:rFonts w:eastAsia="Times New Roman"/>
          <w:b/>
          <w:bCs/>
          <w:color w:val="4F81BD"/>
        </w:rPr>
      </w:pPr>
      <w:bookmarkStart w:name="_Toc455165674" w:id="1950"/>
      <w:bookmarkStart w:name="_Toc455169521" w:id="1951"/>
      <w:bookmarkStart w:name="_Toc455173368" w:id="1952"/>
      <w:bookmarkStart w:name="_Toc455177229" w:id="1953"/>
      <w:bookmarkStart w:name="_Toc455181095" w:id="1954"/>
      <w:bookmarkStart w:name="_Toc455184969" w:id="1955"/>
      <w:bookmarkStart w:name="_Toc455188843" w:id="1956"/>
      <w:bookmarkStart w:name="_Toc455192717" w:id="1957"/>
      <w:bookmarkStart w:name="_Toc455196595" w:id="1958"/>
      <w:bookmarkStart w:name="_Toc455200476" w:id="1959"/>
      <w:bookmarkStart w:name="_Toc455204351" w:id="1960"/>
      <w:bookmarkStart w:name="_Toc455311897" w:id="1961"/>
      <w:bookmarkStart w:name="_Toc455315761" w:id="1962"/>
      <w:bookmarkStart w:name="_Toc455319662" w:id="1963"/>
      <w:bookmarkStart w:name="_Toc455323530" w:id="1964"/>
      <w:bookmarkStart w:name="_Toc455327394" w:id="1965"/>
      <w:bookmarkStart w:name="_Toc455464599" w:id="1966"/>
      <w:bookmarkStart w:name="_Toc455468491" w:id="1967"/>
      <w:bookmarkStart w:name="_Toc455500210" w:id="1968"/>
      <w:bookmarkStart w:name="_Toc455551827" w:id="1969"/>
      <w:bookmarkStart w:name="_Toc455555723" w:id="1970"/>
      <w:bookmarkStart w:name="_Toc455559612" w:id="1971"/>
      <w:bookmarkStart w:name="_Toc455563506" w:id="1972"/>
      <w:bookmarkStart w:name="_Toc455567401" w:id="1973"/>
      <w:bookmarkStart w:name="_Toc455571296" w:id="1974"/>
      <w:bookmarkStart w:name="_Toc398807890" w:id="1975"/>
      <w:bookmarkStart w:name="_Toc435584368" w:id="1976"/>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r>
        <w:br w:type="page"/>
      </w:r>
    </w:p>
    <w:p w:rsidRPr="002D6E2C" w:rsidR="00D521C9" w:rsidP="002C2973" w:rsidRDefault="00D521C9" w14:paraId="687761D2" w14:textId="77777777">
      <w:pPr>
        <w:pStyle w:val="Heading20"/>
        <w:numPr>
          <w:ilvl w:val="1"/>
          <w:numId w:val="18"/>
        </w:numPr>
        <w:ind w:left="0" w:firstLine="0"/>
        <w:rPr>
          <w:rFonts w:ascii="Calibri" w:hAnsi="Calibri"/>
          <w:sz w:val="22"/>
          <w:szCs w:val="22"/>
        </w:rPr>
      </w:pPr>
      <w:bookmarkStart w:name="_Toc536096787" w:id="1977"/>
      <w:r w:rsidRPr="002D6E2C">
        <w:rPr>
          <w:rFonts w:ascii="Calibri" w:hAnsi="Calibri"/>
          <w:sz w:val="22"/>
          <w:szCs w:val="22"/>
        </w:rPr>
        <w:t>Amendment of a Mandate</w:t>
      </w:r>
      <w:bookmarkEnd w:id="1975"/>
      <w:bookmarkEnd w:id="1976"/>
      <w:bookmarkEnd w:id="1977"/>
    </w:p>
    <w:p w:rsidRPr="002D6E2C" w:rsidR="00D521C9" w:rsidP="00E92BA0" w:rsidRDefault="00D521C9" w14:paraId="46F0A049" w14:textId="77777777"/>
    <w:p w:rsidRPr="002D6E2C" w:rsidR="00D521C9" w:rsidP="00E92BA0" w:rsidRDefault="00D521C9" w14:paraId="1841F90C" w14:textId="77777777">
      <w:pPr>
        <w:jc w:val="both"/>
      </w:pPr>
      <w:r w:rsidRPr="002D6E2C">
        <w:rPr>
          <w:b/>
        </w:rPr>
        <w:t xml:space="preserve">Description - </w:t>
      </w:r>
      <w:r w:rsidRPr="002D6E2C">
        <w:t>This scenario captures the process of amending a mandate by a User. Changes in the contractual relationship between the User and the Payer would require periodic amendments to elements of the electronic mandate stored in the mandate register.</w:t>
      </w:r>
    </w:p>
    <w:p w:rsidRPr="002D6E2C" w:rsidR="00D521C9" w:rsidP="00E92BA0" w:rsidRDefault="00D521C9" w14:paraId="35FC03BF" w14:textId="77777777">
      <w:pPr>
        <w:jc w:val="both"/>
      </w:pPr>
    </w:p>
    <w:p w:rsidRPr="002D6E2C" w:rsidR="00D521C9" w:rsidP="00E92BA0" w:rsidRDefault="00D521C9" w14:paraId="20288DAE" w14:textId="77777777">
      <w:pPr>
        <w:jc w:val="both"/>
      </w:pPr>
      <w:r w:rsidRPr="002D6E2C">
        <w:rPr>
          <w:b/>
        </w:rPr>
        <w:t xml:space="preserve">Business scenario applicable – </w:t>
      </w:r>
      <w:r w:rsidRPr="002D6E2C">
        <w:t xml:space="preserve">This scenario applies to any User wanting to amend a mandate that is already housed in the system. </w:t>
      </w:r>
    </w:p>
    <w:p w:rsidRPr="002D6E2C" w:rsidR="00D521C9" w:rsidP="00E92BA0" w:rsidRDefault="00D521C9" w14:paraId="4ED01723" w14:textId="77777777">
      <w:pPr>
        <w:pBdr>
          <w:top w:val="single" w:color="auto" w:sz="12" w:space="1"/>
          <w:left w:val="single" w:color="auto" w:sz="12" w:space="4"/>
          <w:bottom w:val="single" w:color="auto" w:sz="12" w:space="1"/>
          <w:right w:val="single" w:color="auto" w:sz="12" w:space="4"/>
        </w:pBdr>
        <w:rPr>
          <w:b/>
        </w:rPr>
      </w:pPr>
      <w:r w:rsidRPr="002D6E2C">
        <w:rPr>
          <w:b/>
        </w:rPr>
        <w:t>IMPORTANT NOTE: Amendments are allowed in Real Time or Batch.</w:t>
      </w:r>
    </w:p>
    <w:p w:rsidRPr="002D6E2C" w:rsidR="00D521C9" w:rsidP="00E92BA0" w:rsidRDefault="00D521C9" w14:paraId="20148C22" w14:textId="77777777">
      <w:pPr>
        <w:pBdr>
          <w:top w:val="single" w:color="auto" w:sz="12" w:space="1"/>
          <w:left w:val="single" w:color="auto" w:sz="12" w:space="4"/>
          <w:bottom w:val="single" w:color="auto" w:sz="12" w:space="1"/>
          <w:right w:val="single" w:color="auto" w:sz="12" w:space="4"/>
        </w:pBdr>
        <w:rPr>
          <w:b/>
        </w:rPr>
      </w:pPr>
    </w:p>
    <w:p w:rsidRPr="002D6E2C" w:rsidR="00D521C9" w:rsidP="00E92BA0" w:rsidRDefault="00D521C9" w14:paraId="4F50B5D7" w14:textId="77777777">
      <w:pPr>
        <w:pBdr>
          <w:top w:val="single" w:color="auto" w:sz="12" w:space="1"/>
          <w:left w:val="single" w:color="auto" w:sz="12" w:space="4"/>
          <w:bottom w:val="single" w:color="auto" w:sz="12" w:space="1"/>
          <w:right w:val="single" w:color="auto" w:sz="12" w:space="4"/>
        </w:pBdr>
      </w:pPr>
      <w:r w:rsidRPr="002D6E2C">
        <w:rPr>
          <w:b/>
        </w:rPr>
        <w:t>T</w:t>
      </w:r>
      <w:r w:rsidRPr="002D6E2C">
        <w:t>he Debtor would have to re-authorise a mandate in certain instances as indicated per validation rules (</w:t>
      </w:r>
      <w:hyperlink w:history="1" w:anchor="_APPENDIX_D_–">
        <w:r w:rsidRPr="002D6E2C">
          <w:rPr>
            <w:rStyle w:val="Hyperlink"/>
          </w:rPr>
          <w:t>Appendix D</w:t>
        </w:r>
      </w:hyperlink>
      <w:r w:rsidRPr="002D6E2C">
        <w:t>). Depending on re-authorisation Use Case (TT1 to TT4), the Use Case Window Timings would apply.</w:t>
      </w:r>
    </w:p>
    <w:p w:rsidRPr="002D6E2C" w:rsidR="00D521C9" w:rsidP="00E92BA0" w:rsidRDefault="00D521C9" w14:paraId="665CC980" w14:textId="77777777">
      <w:pPr>
        <w:pBdr>
          <w:top w:val="single" w:color="auto" w:sz="12" w:space="1"/>
          <w:left w:val="single" w:color="auto" w:sz="12" w:space="4"/>
          <w:bottom w:val="single" w:color="auto" w:sz="12" w:space="1"/>
          <w:right w:val="single" w:color="auto" w:sz="12" w:space="4"/>
        </w:pBdr>
      </w:pPr>
    </w:p>
    <w:p w:rsidR="00D521C9" w:rsidP="00E92BA0" w:rsidRDefault="00D521C9" w14:paraId="10AB2FE2" w14:textId="77777777">
      <w:pPr>
        <w:pBdr>
          <w:top w:val="single" w:color="auto" w:sz="12" w:space="1"/>
          <w:left w:val="single" w:color="auto" w:sz="12" w:space="4"/>
          <w:bottom w:val="single" w:color="auto" w:sz="12" w:space="1"/>
          <w:right w:val="single" w:color="auto" w:sz="12" w:space="4"/>
        </w:pBdr>
      </w:pPr>
      <w:r w:rsidRPr="002D6E2C">
        <w:t>If a mandate amendment request has not been authorised, then the old mandate MUST remain in effect</w:t>
      </w:r>
    </w:p>
    <w:p w:rsidR="00B53D1F" w:rsidP="00E92BA0" w:rsidRDefault="00B53D1F" w14:paraId="1258B8A9" w14:textId="77777777">
      <w:pPr>
        <w:pBdr>
          <w:top w:val="single" w:color="auto" w:sz="12" w:space="1"/>
          <w:left w:val="single" w:color="auto" w:sz="12" w:space="4"/>
          <w:bottom w:val="single" w:color="auto" w:sz="12" w:space="1"/>
          <w:right w:val="single" w:color="auto" w:sz="12" w:space="4"/>
        </w:pBdr>
      </w:pPr>
    </w:p>
    <w:p w:rsidRPr="002D6E2C" w:rsidR="00B53D1F" w:rsidP="00E92BA0" w:rsidRDefault="00B53D1F" w14:paraId="70B0F0C7" w14:textId="77777777">
      <w:pPr>
        <w:pBdr>
          <w:top w:val="single" w:color="auto" w:sz="12" w:space="1"/>
          <w:left w:val="single" w:color="auto" w:sz="12" w:space="4"/>
          <w:bottom w:val="single" w:color="auto" w:sz="12" w:space="1"/>
          <w:right w:val="single" w:color="auto" w:sz="12" w:space="4"/>
        </w:pBdr>
      </w:pPr>
      <w:r w:rsidRPr="00B53D1F">
        <w:t>Creditor Abbreviated Short Name a mandatory field for security matches by the debtor bank. Mismatches have to reported (fraud report) by the debtor bank</w:t>
      </w:r>
    </w:p>
    <w:p w:rsidRPr="002D6E2C" w:rsidR="00D521C9" w:rsidP="00E92BA0" w:rsidRDefault="00D521C9" w14:paraId="4F11E3C6" w14:textId="77777777"/>
    <w:p w:rsidRPr="002D6E2C" w:rsidR="00D521C9" w:rsidP="00E92BA0" w:rsidRDefault="00D521C9" w14:paraId="7C5C08E7" w14:textId="77777777">
      <w:r>
        <w:rPr>
          <w:noProof/>
          <w:bdr w:val="single" w:color="auto" w:sz="12" w:space="0"/>
          <w:lang w:val="en-US"/>
        </w:rPr>
        <w:drawing>
          <wp:inline distT="0" distB="0" distL="0" distR="0" wp14:anchorId="6C3A2100" wp14:editId="0D10E83A">
            <wp:extent cx="5734194" cy="4495800"/>
            <wp:effectExtent l="0" t="0" r="0"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8495" cy="4499172"/>
                    </a:xfrm>
                    <a:prstGeom prst="rect">
                      <a:avLst/>
                    </a:prstGeom>
                    <a:noFill/>
                    <a:ln>
                      <a:noFill/>
                    </a:ln>
                  </pic:spPr>
                </pic:pic>
              </a:graphicData>
            </a:graphic>
          </wp:inline>
        </w:drawing>
      </w:r>
    </w:p>
    <w:p w:rsidRPr="002D6E2C" w:rsidR="00D521C9" w:rsidP="00E92BA0" w:rsidRDefault="00D521C9" w14:paraId="71CE8E49" w14:textId="77777777"/>
    <w:p w:rsidRPr="002D6E2C" w:rsidR="00D521C9" w:rsidP="00E92BA0" w:rsidRDefault="00D521C9" w14:paraId="1C3576D7" w14:textId="77777777"/>
    <w:p w:rsidRPr="002D6E2C" w:rsidR="00D521C9" w:rsidP="00E92BA0" w:rsidRDefault="00D521C9" w14:paraId="4A1CD45F" w14:textId="77777777"/>
    <w:p w:rsidRPr="002D6E2C" w:rsidR="00D521C9" w:rsidP="00E92BA0" w:rsidRDefault="00D521C9" w14:paraId="4F0C182D" w14:textId="77777777">
      <w:pPr>
        <w:rPr>
          <w:b/>
        </w:rPr>
      </w:pPr>
    </w:p>
    <w:p w:rsidRPr="002D6E2C" w:rsidR="00D521C9" w:rsidP="00E92BA0" w:rsidRDefault="00D521C9" w14:paraId="1E08641F" w14:textId="77777777">
      <w:pPr>
        <w:pBdr>
          <w:top w:val="single" w:color="auto" w:sz="12" w:space="1"/>
          <w:left w:val="single" w:color="auto" w:sz="12" w:space="4"/>
          <w:bottom w:val="single" w:color="auto" w:sz="12" w:space="1"/>
          <w:right w:val="single" w:color="auto" w:sz="12" w:space="4"/>
        </w:pBdr>
      </w:pPr>
      <w:r w:rsidRPr="002D6E2C">
        <w:rPr>
          <w:b/>
        </w:rPr>
        <w:t xml:space="preserve">IMPORTANT NOTE: </w:t>
      </w:r>
      <w:r w:rsidRPr="002D6E2C">
        <w:t xml:space="preserve">If re-authorisation for mandate amendment is required via a Card Present (TT3) or Card Not Present (TT4) then the first leg of Authorisation via </w:t>
      </w:r>
      <w:r>
        <w:t>BIC ISO</w:t>
      </w:r>
      <w:r w:rsidRPr="002D6E2C">
        <w:t xml:space="preserve"> is required.</w:t>
      </w:r>
    </w:p>
    <w:p w:rsidRPr="002D6E2C" w:rsidR="00D521C9" w:rsidP="00E92BA0" w:rsidRDefault="00D521C9" w14:paraId="42F5B0B5" w14:textId="77777777">
      <w:pPr>
        <w:rPr>
          <w:b/>
        </w:rPr>
      </w:pPr>
    </w:p>
    <w:p w:rsidR="00FC5351" w:rsidP="00E92BA0" w:rsidRDefault="00D521C9" w14:paraId="6688F97A" w14:textId="77777777">
      <w:r w:rsidRPr="001A1AED">
        <w:rPr>
          <w:b/>
        </w:rPr>
        <w:t>Technical Requirements:</w:t>
      </w:r>
      <w:r w:rsidRPr="002D6E2C">
        <w:t xml:space="preserve"> </w:t>
      </w:r>
    </w:p>
    <w:p w:rsidRPr="002D6E2C" w:rsidR="00D521C9" w:rsidP="002C2973" w:rsidRDefault="00D521C9" w14:paraId="2FD7A27A" w14:textId="77777777">
      <w:pPr>
        <w:pStyle w:val="ListParagraph"/>
        <w:numPr>
          <w:ilvl w:val="0"/>
          <w:numId w:val="9"/>
        </w:numPr>
        <w:ind w:left="0" w:firstLine="0"/>
      </w:pPr>
      <w:r w:rsidRPr="002D6E2C">
        <w:t>Creditor Bank must have real time processing capabilities.</w:t>
      </w:r>
    </w:p>
    <w:p w:rsidRPr="002D6E2C" w:rsidR="00D521C9" w:rsidP="002C2973" w:rsidRDefault="00D521C9" w14:paraId="7E80DE09" w14:textId="77777777">
      <w:pPr>
        <w:pStyle w:val="ListParagraph"/>
        <w:numPr>
          <w:ilvl w:val="0"/>
          <w:numId w:val="9"/>
        </w:numPr>
        <w:ind w:left="0" w:firstLine="0"/>
      </w:pPr>
      <w:r w:rsidRPr="002D6E2C">
        <w:t>Debtor Bank must have real time processing capabilities.</w:t>
      </w:r>
    </w:p>
    <w:p w:rsidRPr="002D6E2C" w:rsidR="00D521C9" w:rsidP="002C2973" w:rsidRDefault="00D521C9" w14:paraId="30D2F68E" w14:textId="77777777">
      <w:pPr>
        <w:pStyle w:val="ListParagraph"/>
        <w:numPr>
          <w:ilvl w:val="0"/>
          <w:numId w:val="9"/>
        </w:numPr>
        <w:ind w:left="0" w:firstLine="0"/>
      </w:pPr>
      <w:r w:rsidRPr="002D6E2C">
        <w:t>Online delivery mechanisms</w:t>
      </w:r>
    </w:p>
    <w:p w:rsidRPr="002D6E2C" w:rsidR="00D521C9" w:rsidP="00E92BA0" w:rsidRDefault="00D521C9" w14:paraId="28498605" w14:textId="77777777">
      <w:pPr>
        <w:jc w:val="both"/>
      </w:pPr>
      <w:r w:rsidRPr="002D6E2C">
        <w:t>The following delivery mechanisms will be available for online delivery of ISO 20022 messages between participants and the ACH:</w:t>
      </w:r>
    </w:p>
    <w:p w:rsidRPr="002D6E2C" w:rsidR="00D521C9" w:rsidP="002C2973" w:rsidRDefault="00D521C9" w14:paraId="27A73EE4" w14:textId="77777777">
      <w:pPr>
        <w:numPr>
          <w:ilvl w:val="0"/>
          <w:numId w:val="27"/>
        </w:numPr>
        <w:spacing w:line="288" w:lineRule="auto"/>
        <w:ind w:left="0" w:firstLine="0"/>
        <w:jc w:val="both"/>
      </w:pPr>
      <w:r w:rsidRPr="002D6E2C">
        <w:t>MQ (set as sync)</w:t>
      </w:r>
    </w:p>
    <w:p w:rsidR="00D521C9" w:rsidP="002C2973" w:rsidRDefault="00D521C9" w14:paraId="562478D5" w14:textId="77777777">
      <w:pPr>
        <w:numPr>
          <w:ilvl w:val="0"/>
          <w:numId w:val="27"/>
        </w:numPr>
        <w:spacing w:line="288" w:lineRule="auto"/>
        <w:ind w:left="0" w:firstLine="0"/>
        <w:jc w:val="both"/>
      </w:pPr>
      <w:r w:rsidRPr="002D6E2C">
        <w:t xml:space="preserve">Web services https </w:t>
      </w:r>
    </w:p>
    <w:p w:rsidRPr="002D6E2C" w:rsidR="00E2497C" w:rsidP="002C2973" w:rsidRDefault="00E2497C" w14:paraId="503C7292" w14:textId="77777777">
      <w:pPr>
        <w:numPr>
          <w:ilvl w:val="0"/>
          <w:numId w:val="27"/>
        </w:numPr>
        <w:spacing w:line="288" w:lineRule="auto"/>
        <w:ind w:left="0" w:firstLine="0"/>
        <w:jc w:val="both"/>
      </w:pPr>
      <w:r w:rsidRPr="00853B36">
        <w:t>TCP/IP</w:t>
      </w:r>
    </w:p>
    <w:p w:rsidR="00FC5351" w:rsidP="00E92BA0" w:rsidRDefault="00D521C9" w14:paraId="3A043A29" w14:textId="77777777">
      <w:r w:rsidRPr="002D6E2C">
        <w:rPr>
          <w:b/>
        </w:rPr>
        <w:t>Messages used</w:t>
      </w:r>
      <w:r w:rsidRPr="002D6E2C">
        <w:t>:</w:t>
      </w:r>
    </w:p>
    <w:p w:rsidRPr="002D6E2C" w:rsidR="00D521C9" w:rsidP="00E92BA0" w:rsidRDefault="00D521C9" w14:paraId="4F37F8AE" w14:textId="77777777">
      <w:pPr>
        <w:numPr>
          <w:ilvl w:val="0"/>
          <w:numId w:val="5"/>
        </w:numPr>
        <w:ind w:left="0" w:firstLine="0"/>
      </w:pPr>
      <w:r w:rsidRPr="002D6E2C">
        <w:t>Mandate Amendment Request (</w:t>
      </w:r>
      <w:hyperlink w:history="1" w:anchor="OLE_LINK29">
        <w:r w:rsidRPr="002D6E2C">
          <w:rPr>
            <w:rStyle w:val="Hyperlink"/>
          </w:rPr>
          <w:t>pain.010</w:t>
        </w:r>
      </w:hyperlink>
      <w:r w:rsidRPr="002D6E2C">
        <w:t xml:space="preserve">) </w:t>
      </w:r>
    </w:p>
    <w:p w:rsidR="00D521C9" w:rsidP="00E92BA0" w:rsidRDefault="00D521C9" w14:paraId="314C177C" w14:textId="77777777">
      <w:pPr>
        <w:numPr>
          <w:ilvl w:val="0"/>
          <w:numId w:val="5"/>
        </w:numPr>
        <w:ind w:left="0" w:firstLine="0"/>
      </w:pPr>
      <w:r w:rsidRPr="002D6E2C">
        <w:t>Mandate Acceptance Report (</w:t>
      </w:r>
      <w:hyperlink w:history="1" w:anchor="_Mandate_Acceptance_Report">
        <w:r w:rsidRPr="002D6E2C">
          <w:rPr>
            <w:rStyle w:val="Hyperlink"/>
          </w:rPr>
          <w:t>pain.012</w:t>
        </w:r>
      </w:hyperlink>
      <w:r w:rsidRPr="002D6E2C">
        <w:t xml:space="preserve">) </w:t>
      </w:r>
    </w:p>
    <w:p w:rsidRPr="002D6E2C" w:rsidR="00060EB7" w:rsidP="00F7320E" w:rsidRDefault="00060EB7" w14:paraId="4F2DB594" w14:textId="77777777">
      <w:pPr>
        <w:numPr>
          <w:ilvl w:val="0"/>
          <w:numId w:val="5"/>
        </w:numPr>
        <w:tabs>
          <w:tab w:val="left" w:pos="709"/>
        </w:tabs>
        <w:ind w:left="0" w:firstLine="0"/>
      </w:pPr>
      <w:r w:rsidRPr="002D6E2C">
        <w:t>Status Report (</w:t>
      </w:r>
      <w:hyperlink w:history="1" w:anchor="Status_Report_for_Mandate_Messages">
        <w:r w:rsidRPr="002D6E2C">
          <w:rPr>
            <w:rStyle w:val="Hyperlink"/>
          </w:rPr>
          <w:t>pacs.002</w:t>
        </w:r>
      </w:hyperlink>
      <w:r w:rsidRPr="002D6E2C">
        <w:t>) for Mandate Messages</w:t>
      </w:r>
    </w:p>
    <w:p w:rsidRPr="002D6E2C" w:rsidR="00D521C9" w:rsidP="00E92BA0" w:rsidRDefault="00D521C9" w14:paraId="279BDE30" w14:textId="77777777">
      <w:pPr>
        <w:tabs>
          <w:tab w:val="left" w:pos="1134"/>
        </w:tabs>
        <w:rPr>
          <w:rStyle w:val="Hyperlink"/>
        </w:rPr>
      </w:pPr>
    </w:p>
    <w:p w:rsidRPr="00AB047E" w:rsidR="00D521C9" w:rsidP="00E92BA0" w:rsidRDefault="00B12F5B" w14:paraId="21A78EBD" w14:textId="77777777">
      <w:pPr>
        <w:rPr>
          <w:b/>
        </w:rPr>
      </w:pPr>
      <w:r w:rsidRPr="00AB047E">
        <w:rPr>
          <w:b/>
        </w:rPr>
        <w:t>Processing Windows:</w:t>
      </w:r>
    </w:p>
    <w:tbl>
      <w:tblPr>
        <w:tblStyle w:val="TableGrid"/>
        <w:tblW w:w="0" w:type="auto"/>
        <w:tblLook w:val="04A0" w:firstRow="1" w:lastRow="0" w:firstColumn="1" w:lastColumn="0" w:noHBand="0" w:noVBand="1"/>
      </w:tblPr>
      <w:tblGrid>
        <w:gridCol w:w="1379"/>
        <w:gridCol w:w="1342"/>
        <w:gridCol w:w="1500"/>
        <w:gridCol w:w="1419"/>
        <w:gridCol w:w="1205"/>
        <w:gridCol w:w="1185"/>
        <w:gridCol w:w="986"/>
      </w:tblGrid>
      <w:tr w:rsidR="00B12F5B" w:rsidTr="00B02BB5" w14:paraId="2FEB55B6" w14:textId="77777777">
        <w:trPr>
          <w:tblHeader/>
        </w:trPr>
        <w:tc>
          <w:tcPr>
            <w:tcW w:w="1411" w:type="dxa"/>
            <w:shd w:val="clear" w:color="auto" w:fill="BFBFBF" w:themeFill="background1" w:themeFillShade="BF"/>
          </w:tcPr>
          <w:p w:rsidR="00B12F5B" w:rsidP="00E92BA0" w:rsidRDefault="00B12F5B" w14:paraId="341B9E16" w14:textId="77777777">
            <w:pPr>
              <w:jc w:val="center"/>
            </w:pPr>
            <w:r>
              <w:t>Message</w:t>
            </w:r>
          </w:p>
        </w:tc>
        <w:tc>
          <w:tcPr>
            <w:tcW w:w="1373" w:type="dxa"/>
            <w:shd w:val="clear" w:color="auto" w:fill="BFBFBF" w:themeFill="background1" w:themeFillShade="BF"/>
          </w:tcPr>
          <w:p w:rsidR="00B12F5B" w:rsidP="00E92BA0" w:rsidRDefault="00B12F5B" w14:paraId="228C7907" w14:textId="77777777">
            <w:pPr>
              <w:jc w:val="center"/>
            </w:pPr>
            <w:r>
              <w:t>Service Code</w:t>
            </w:r>
          </w:p>
        </w:tc>
        <w:tc>
          <w:tcPr>
            <w:tcW w:w="1526" w:type="dxa"/>
            <w:shd w:val="clear" w:color="auto" w:fill="BFBFBF" w:themeFill="background1" w:themeFillShade="BF"/>
          </w:tcPr>
          <w:p w:rsidR="00B12F5B" w:rsidP="00E92BA0" w:rsidRDefault="00B12F5B" w14:paraId="020BBC84" w14:textId="77777777">
            <w:pPr>
              <w:jc w:val="center"/>
            </w:pPr>
            <w:r>
              <w:t>Originating</w:t>
            </w:r>
          </w:p>
        </w:tc>
        <w:tc>
          <w:tcPr>
            <w:tcW w:w="1450" w:type="dxa"/>
            <w:shd w:val="clear" w:color="auto" w:fill="BFBFBF" w:themeFill="background1" w:themeFillShade="BF"/>
          </w:tcPr>
          <w:p w:rsidR="00B12F5B" w:rsidP="00E92BA0" w:rsidRDefault="00B12F5B" w14:paraId="174BC58F" w14:textId="77777777">
            <w:pPr>
              <w:jc w:val="center"/>
            </w:pPr>
            <w:r>
              <w:t>Receiving</w:t>
            </w:r>
          </w:p>
        </w:tc>
        <w:tc>
          <w:tcPr>
            <w:tcW w:w="1247" w:type="dxa"/>
            <w:shd w:val="clear" w:color="auto" w:fill="BFBFBF" w:themeFill="background1" w:themeFillShade="BF"/>
          </w:tcPr>
          <w:p w:rsidR="00B12F5B" w:rsidP="00E92BA0" w:rsidRDefault="00B12F5B" w14:paraId="50E6BBDE" w14:textId="77777777">
            <w:pPr>
              <w:jc w:val="center"/>
            </w:pPr>
            <w:r>
              <w:t>Start Time</w:t>
            </w:r>
          </w:p>
        </w:tc>
        <w:tc>
          <w:tcPr>
            <w:tcW w:w="1226" w:type="dxa"/>
            <w:shd w:val="clear" w:color="auto" w:fill="BFBFBF" w:themeFill="background1" w:themeFillShade="BF"/>
          </w:tcPr>
          <w:p w:rsidR="00B12F5B" w:rsidP="00E92BA0" w:rsidRDefault="00B12F5B" w14:paraId="3EC217FA" w14:textId="77777777">
            <w:pPr>
              <w:jc w:val="center"/>
            </w:pPr>
            <w:r>
              <w:t>End Time</w:t>
            </w:r>
          </w:p>
        </w:tc>
        <w:tc>
          <w:tcPr>
            <w:tcW w:w="1009" w:type="dxa"/>
            <w:shd w:val="clear" w:color="auto" w:fill="BFBFBF" w:themeFill="background1" w:themeFillShade="BF"/>
          </w:tcPr>
          <w:p w:rsidR="00B12F5B" w:rsidP="00E92BA0" w:rsidRDefault="00B12F5B" w14:paraId="371EB3FA" w14:textId="77777777">
            <w:pPr>
              <w:jc w:val="center"/>
            </w:pPr>
            <w:r>
              <w:t>Extra</w:t>
            </w:r>
          </w:p>
        </w:tc>
      </w:tr>
      <w:tr w:rsidR="00B12F5B" w:rsidTr="00B02BB5" w14:paraId="69540A47" w14:textId="77777777">
        <w:tc>
          <w:tcPr>
            <w:tcW w:w="1411" w:type="dxa"/>
          </w:tcPr>
          <w:p w:rsidRPr="00FD5C90" w:rsidR="00B12F5B" w:rsidP="00E92BA0" w:rsidRDefault="00B12F5B" w14:paraId="7244036D" w14:textId="77777777">
            <w:pPr>
              <w:jc w:val="center"/>
              <w:rPr>
                <w:b/>
              </w:rPr>
            </w:pPr>
            <w:r>
              <w:t>Pain.010</w:t>
            </w:r>
          </w:p>
        </w:tc>
        <w:tc>
          <w:tcPr>
            <w:tcW w:w="1373" w:type="dxa"/>
          </w:tcPr>
          <w:p w:rsidRPr="00FD5C90" w:rsidR="00B12F5B" w:rsidP="00E92BA0" w:rsidRDefault="00B12F5B" w14:paraId="36446469" w14:textId="77777777">
            <w:pPr>
              <w:jc w:val="center"/>
            </w:pPr>
            <w:r>
              <w:t>MANAM</w:t>
            </w:r>
          </w:p>
        </w:tc>
        <w:tc>
          <w:tcPr>
            <w:tcW w:w="1526" w:type="dxa"/>
          </w:tcPr>
          <w:p w:rsidRPr="00FD5C90" w:rsidR="00B12F5B" w:rsidP="00E92BA0" w:rsidRDefault="00B12F5B" w14:paraId="78CCD4B3" w14:textId="77777777">
            <w:pPr>
              <w:jc w:val="center"/>
            </w:pPr>
            <w:r w:rsidRPr="00FD5C90">
              <w:t>Creditor Bank</w:t>
            </w:r>
          </w:p>
        </w:tc>
        <w:tc>
          <w:tcPr>
            <w:tcW w:w="1450" w:type="dxa"/>
          </w:tcPr>
          <w:p w:rsidRPr="00FD5C90" w:rsidR="00B12F5B" w:rsidP="00E92BA0" w:rsidRDefault="00B12F5B" w14:paraId="6508DEF2" w14:textId="77777777">
            <w:pPr>
              <w:jc w:val="center"/>
            </w:pPr>
            <w:r w:rsidRPr="00FD5C90">
              <w:t>ACH</w:t>
            </w:r>
          </w:p>
        </w:tc>
        <w:tc>
          <w:tcPr>
            <w:tcW w:w="1247" w:type="dxa"/>
          </w:tcPr>
          <w:p w:rsidRPr="00FD5C90" w:rsidR="00B12F5B" w:rsidP="00E92BA0" w:rsidRDefault="00B12F5B" w14:paraId="205DD6F0" w14:textId="77777777">
            <w:pPr>
              <w:jc w:val="center"/>
            </w:pPr>
            <w:r w:rsidRPr="00FD5C90">
              <w:t>0</w:t>
            </w:r>
            <w:r>
              <w:t>3</w:t>
            </w:r>
            <w:r w:rsidRPr="00FD5C90">
              <w:t>:00</w:t>
            </w:r>
          </w:p>
        </w:tc>
        <w:tc>
          <w:tcPr>
            <w:tcW w:w="1226" w:type="dxa"/>
          </w:tcPr>
          <w:p w:rsidRPr="00FD5C90" w:rsidR="00B12F5B" w:rsidP="00E92BA0" w:rsidRDefault="00B12F5B" w14:paraId="4B0B73AD" w14:textId="77777777">
            <w:pPr>
              <w:jc w:val="center"/>
            </w:pPr>
            <w:r>
              <w:t>21</w:t>
            </w:r>
            <w:r w:rsidRPr="00FD5C90">
              <w:t>:00</w:t>
            </w:r>
          </w:p>
        </w:tc>
        <w:tc>
          <w:tcPr>
            <w:tcW w:w="1009" w:type="dxa"/>
          </w:tcPr>
          <w:p w:rsidR="00B12F5B" w:rsidP="00E92BA0" w:rsidRDefault="00B12F5B" w14:paraId="1161A06C" w14:textId="77777777">
            <w:pPr>
              <w:jc w:val="center"/>
            </w:pPr>
          </w:p>
        </w:tc>
      </w:tr>
      <w:tr w:rsidR="00B12F5B" w:rsidTr="00B02BB5" w14:paraId="2616B278" w14:textId="77777777">
        <w:tc>
          <w:tcPr>
            <w:tcW w:w="1411" w:type="dxa"/>
          </w:tcPr>
          <w:p w:rsidRPr="00FD5C90" w:rsidR="00B12F5B" w:rsidP="00E92BA0" w:rsidRDefault="00B12F5B" w14:paraId="581B24BA" w14:textId="77777777">
            <w:pPr>
              <w:jc w:val="center"/>
              <w:rPr>
                <w:b/>
              </w:rPr>
            </w:pPr>
            <w:r>
              <w:t>Pain.010</w:t>
            </w:r>
          </w:p>
        </w:tc>
        <w:tc>
          <w:tcPr>
            <w:tcW w:w="1373" w:type="dxa"/>
          </w:tcPr>
          <w:p w:rsidRPr="00FD5C90" w:rsidR="00B12F5B" w:rsidP="00E92BA0" w:rsidRDefault="00B12F5B" w14:paraId="245CD2BB" w14:textId="77777777">
            <w:pPr>
              <w:jc w:val="center"/>
            </w:pPr>
            <w:r>
              <w:t>MANAM</w:t>
            </w:r>
          </w:p>
        </w:tc>
        <w:tc>
          <w:tcPr>
            <w:tcW w:w="1526" w:type="dxa"/>
          </w:tcPr>
          <w:p w:rsidR="00B12F5B" w:rsidP="00E92BA0" w:rsidRDefault="00B12F5B" w14:paraId="180D1DA3" w14:textId="77777777">
            <w:pPr>
              <w:jc w:val="center"/>
            </w:pPr>
            <w:r>
              <w:t>ACH</w:t>
            </w:r>
          </w:p>
        </w:tc>
        <w:tc>
          <w:tcPr>
            <w:tcW w:w="1450" w:type="dxa"/>
          </w:tcPr>
          <w:p w:rsidR="00B12F5B" w:rsidP="00E92BA0" w:rsidRDefault="00B12F5B" w14:paraId="4A36B78D" w14:textId="77777777">
            <w:pPr>
              <w:jc w:val="center"/>
            </w:pPr>
            <w:r>
              <w:t>Debtor Bank</w:t>
            </w:r>
          </w:p>
        </w:tc>
        <w:tc>
          <w:tcPr>
            <w:tcW w:w="1247" w:type="dxa"/>
          </w:tcPr>
          <w:p w:rsidRPr="00FD5C90" w:rsidR="00B12F5B" w:rsidP="00E92BA0" w:rsidRDefault="00B12F5B" w14:paraId="302C850C" w14:textId="77777777">
            <w:pPr>
              <w:jc w:val="center"/>
            </w:pPr>
            <w:r w:rsidRPr="00FD5C90">
              <w:t>0</w:t>
            </w:r>
            <w:r>
              <w:t>3</w:t>
            </w:r>
            <w:r w:rsidRPr="00FD5C90">
              <w:t>:00</w:t>
            </w:r>
          </w:p>
        </w:tc>
        <w:tc>
          <w:tcPr>
            <w:tcW w:w="1226" w:type="dxa"/>
          </w:tcPr>
          <w:p w:rsidR="00B12F5B" w:rsidP="00E92BA0" w:rsidRDefault="00B12F5B" w14:paraId="36F8FB9F" w14:textId="77777777">
            <w:pPr>
              <w:jc w:val="center"/>
            </w:pPr>
            <w:r w:rsidRPr="00677ADA">
              <w:t>21:00</w:t>
            </w:r>
          </w:p>
        </w:tc>
        <w:tc>
          <w:tcPr>
            <w:tcW w:w="1009" w:type="dxa"/>
          </w:tcPr>
          <w:p w:rsidRPr="00677ADA" w:rsidR="00B12F5B" w:rsidP="00E92BA0" w:rsidRDefault="00B12F5B" w14:paraId="08D9C993" w14:textId="77777777">
            <w:pPr>
              <w:jc w:val="center"/>
            </w:pPr>
          </w:p>
        </w:tc>
      </w:tr>
      <w:tr w:rsidR="00B12F5B" w:rsidTr="00B02BB5" w14:paraId="0624727D" w14:textId="77777777">
        <w:tc>
          <w:tcPr>
            <w:tcW w:w="1411" w:type="dxa"/>
          </w:tcPr>
          <w:p w:rsidR="00B12F5B" w:rsidP="00E92BA0" w:rsidRDefault="00B12F5B" w14:paraId="4FC9638F" w14:textId="77777777">
            <w:pPr>
              <w:jc w:val="center"/>
              <w:rPr>
                <w:b/>
              </w:rPr>
            </w:pPr>
          </w:p>
        </w:tc>
        <w:tc>
          <w:tcPr>
            <w:tcW w:w="1373" w:type="dxa"/>
          </w:tcPr>
          <w:p w:rsidR="00B12F5B" w:rsidP="00E92BA0" w:rsidRDefault="00B12F5B" w14:paraId="7BFD471A" w14:textId="77777777">
            <w:pPr>
              <w:jc w:val="center"/>
            </w:pPr>
          </w:p>
        </w:tc>
        <w:tc>
          <w:tcPr>
            <w:tcW w:w="1526" w:type="dxa"/>
          </w:tcPr>
          <w:p w:rsidR="00B12F5B" w:rsidP="00E92BA0" w:rsidRDefault="00B12F5B" w14:paraId="3E9DAEB3" w14:textId="77777777">
            <w:pPr>
              <w:jc w:val="center"/>
            </w:pPr>
          </w:p>
        </w:tc>
        <w:tc>
          <w:tcPr>
            <w:tcW w:w="1450" w:type="dxa"/>
          </w:tcPr>
          <w:p w:rsidR="00B12F5B" w:rsidP="00E92BA0" w:rsidRDefault="00B12F5B" w14:paraId="4243E56A" w14:textId="77777777">
            <w:pPr>
              <w:jc w:val="center"/>
            </w:pPr>
          </w:p>
        </w:tc>
        <w:tc>
          <w:tcPr>
            <w:tcW w:w="1247" w:type="dxa"/>
          </w:tcPr>
          <w:p w:rsidRPr="00FD5C90" w:rsidR="00B12F5B" w:rsidP="00E92BA0" w:rsidRDefault="00B12F5B" w14:paraId="41C4EBEC" w14:textId="77777777">
            <w:pPr>
              <w:jc w:val="center"/>
            </w:pPr>
          </w:p>
        </w:tc>
        <w:tc>
          <w:tcPr>
            <w:tcW w:w="1226" w:type="dxa"/>
          </w:tcPr>
          <w:p w:rsidRPr="00677ADA" w:rsidR="00B12F5B" w:rsidP="00E92BA0" w:rsidRDefault="00B12F5B" w14:paraId="3A9BA376" w14:textId="77777777">
            <w:pPr>
              <w:jc w:val="center"/>
            </w:pPr>
          </w:p>
        </w:tc>
        <w:tc>
          <w:tcPr>
            <w:tcW w:w="1009" w:type="dxa"/>
          </w:tcPr>
          <w:p w:rsidRPr="00677ADA" w:rsidR="00B12F5B" w:rsidP="00E92BA0" w:rsidRDefault="00B12F5B" w14:paraId="7FDAC0D4" w14:textId="77777777">
            <w:pPr>
              <w:jc w:val="center"/>
            </w:pPr>
          </w:p>
        </w:tc>
      </w:tr>
      <w:tr w:rsidR="00B12F5B" w:rsidTr="00B02BB5" w14:paraId="3ADCC759" w14:textId="77777777">
        <w:tc>
          <w:tcPr>
            <w:tcW w:w="1411" w:type="dxa"/>
          </w:tcPr>
          <w:p w:rsidRPr="00FD5C90" w:rsidR="00B12F5B" w:rsidP="00E92BA0" w:rsidRDefault="00B12F5B" w14:paraId="3F48E76C" w14:textId="77777777">
            <w:pPr>
              <w:jc w:val="center"/>
              <w:rPr>
                <w:b/>
              </w:rPr>
            </w:pPr>
            <w:r>
              <w:t>Pain.012</w:t>
            </w:r>
          </w:p>
        </w:tc>
        <w:tc>
          <w:tcPr>
            <w:tcW w:w="1373" w:type="dxa"/>
          </w:tcPr>
          <w:p w:rsidRPr="00FD5C90" w:rsidR="00B12F5B" w:rsidP="00E92BA0" w:rsidRDefault="00B12F5B" w14:paraId="6AE2F50C" w14:textId="77777777">
            <w:pPr>
              <w:jc w:val="center"/>
            </w:pPr>
            <w:r>
              <w:t>MANIR</w:t>
            </w:r>
          </w:p>
        </w:tc>
        <w:tc>
          <w:tcPr>
            <w:tcW w:w="1526" w:type="dxa"/>
          </w:tcPr>
          <w:p w:rsidR="00B12F5B" w:rsidP="00E92BA0" w:rsidRDefault="00B12F5B" w14:paraId="1FDFACE5" w14:textId="77777777">
            <w:pPr>
              <w:jc w:val="center"/>
            </w:pPr>
            <w:r>
              <w:t>Debtor Bank</w:t>
            </w:r>
          </w:p>
        </w:tc>
        <w:tc>
          <w:tcPr>
            <w:tcW w:w="1450" w:type="dxa"/>
          </w:tcPr>
          <w:p w:rsidR="00B12F5B" w:rsidP="00E92BA0" w:rsidRDefault="00B12F5B" w14:paraId="62F89772" w14:textId="77777777">
            <w:pPr>
              <w:jc w:val="center"/>
            </w:pPr>
            <w:r>
              <w:t>ACH</w:t>
            </w:r>
          </w:p>
        </w:tc>
        <w:tc>
          <w:tcPr>
            <w:tcW w:w="1247" w:type="dxa"/>
          </w:tcPr>
          <w:p w:rsidRPr="00FD5C90" w:rsidR="00B12F5B" w:rsidP="00E92BA0" w:rsidRDefault="00B12F5B" w14:paraId="75D6CA7A" w14:textId="77777777">
            <w:pPr>
              <w:jc w:val="center"/>
            </w:pPr>
            <w:r w:rsidRPr="00FD5C90">
              <w:t>0</w:t>
            </w:r>
            <w:r>
              <w:t>3</w:t>
            </w:r>
            <w:r w:rsidRPr="00FD5C90">
              <w:t>:00</w:t>
            </w:r>
          </w:p>
        </w:tc>
        <w:tc>
          <w:tcPr>
            <w:tcW w:w="1226" w:type="dxa"/>
          </w:tcPr>
          <w:p w:rsidR="00B12F5B" w:rsidP="00E92BA0" w:rsidRDefault="00B12F5B" w14:paraId="4C2290E6" w14:textId="77777777">
            <w:pPr>
              <w:jc w:val="center"/>
            </w:pPr>
            <w:r w:rsidRPr="00677ADA">
              <w:t>21:00</w:t>
            </w:r>
          </w:p>
        </w:tc>
        <w:tc>
          <w:tcPr>
            <w:tcW w:w="1009" w:type="dxa"/>
          </w:tcPr>
          <w:p w:rsidRPr="00677ADA" w:rsidR="00B12F5B" w:rsidP="00E92BA0" w:rsidRDefault="00B12F5B" w14:paraId="651D94A7" w14:textId="77777777">
            <w:pPr>
              <w:jc w:val="center"/>
            </w:pPr>
          </w:p>
        </w:tc>
      </w:tr>
      <w:tr w:rsidR="00B12F5B" w:rsidTr="00B02BB5" w14:paraId="4F967AA2" w14:textId="77777777">
        <w:tc>
          <w:tcPr>
            <w:tcW w:w="1411" w:type="dxa"/>
          </w:tcPr>
          <w:p w:rsidRPr="00FD5C90" w:rsidR="00B12F5B" w:rsidP="00E92BA0" w:rsidRDefault="00B12F5B" w14:paraId="42D884C3" w14:textId="77777777">
            <w:pPr>
              <w:jc w:val="center"/>
              <w:rPr>
                <w:b/>
              </w:rPr>
            </w:pPr>
            <w:r>
              <w:t>Pain.012</w:t>
            </w:r>
          </w:p>
        </w:tc>
        <w:tc>
          <w:tcPr>
            <w:tcW w:w="1373" w:type="dxa"/>
          </w:tcPr>
          <w:p w:rsidRPr="00FD5C90" w:rsidR="00B12F5B" w:rsidP="00E92BA0" w:rsidRDefault="00B12F5B" w14:paraId="076A081B" w14:textId="77777777">
            <w:pPr>
              <w:jc w:val="center"/>
            </w:pPr>
            <w:r>
              <w:t>MANIR</w:t>
            </w:r>
          </w:p>
        </w:tc>
        <w:tc>
          <w:tcPr>
            <w:tcW w:w="1526" w:type="dxa"/>
          </w:tcPr>
          <w:p w:rsidR="00B12F5B" w:rsidP="00E92BA0" w:rsidRDefault="00B12F5B" w14:paraId="09C5B06E" w14:textId="77777777">
            <w:pPr>
              <w:jc w:val="center"/>
            </w:pPr>
            <w:r>
              <w:t>ACH</w:t>
            </w:r>
          </w:p>
        </w:tc>
        <w:tc>
          <w:tcPr>
            <w:tcW w:w="1450" w:type="dxa"/>
          </w:tcPr>
          <w:p w:rsidR="00B12F5B" w:rsidP="00E92BA0" w:rsidRDefault="00B12F5B" w14:paraId="000E1D6B" w14:textId="77777777">
            <w:pPr>
              <w:jc w:val="center"/>
            </w:pPr>
            <w:r w:rsidRPr="00FD5C90">
              <w:t>Creditor Bank</w:t>
            </w:r>
          </w:p>
        </w:tc>
        <w:tc>
          <w:tcPr>
            <w:tcW w:w="1247" w:type="dxa"/>
          </w:tcPr>
          <w:p w:rsidRPr="00FD5C90" w:rsidR="00B12F5B" w:rsidP="00E92BA0" w:rsidRDefault="00B12F5B" w14:paraId="388B40DA" w14:textId="77777777">
            <w:pPr>
              <w:jc w:val="center"/>
            </w:pPr>
            <w:r w:rsidRPr="00FD5C90">
              <w:t>0</w:t>
            </w:r>
            <w:r>
              <w:t>3</w:t>
            </w:r>
            <w:r w:rsidRPr="00FD5C90">
              <w:t>:00</w:t>
            </w:r>
          </w:p>
        </w:tc>
        <w:tc>
          <w:tcPr>
            <w:tcW w:w="1226" w:type="dxa"/>
          </w:tcPr>
          <w:p w:rsidR="00B12F5B" w:rsidP="00E92BA0" w:rsidRDefault="00B12F5B" w14:paraId="5143C0C4" w14:textId="77777777">
            <w:pPr>
              <w:jc w:val="center"/>
            </w:pPr>
            <w:r w:rsidRPr="00677ADA">
              <w:t>21:00</w:t>
            </w:r>
          </w:p>
        </w:tc>
        <w:tc>
          <w:tcPr>
            <w:tcW w:w="1009" w:type="dxa"/>
          </w:tcPr>
          <w:p w:rsidRPr="00677ADA" w:rsidR="00B12F5B" w:rsidP="00E92BA0" w:rsidRDefault="00B12F5B" w14:paraId="2F46F0F4" w14:textId="77777777">
            <w:pPr>
              <w:jc w:val="center"/>
            </w:pPr>
          </w:p>
        </w:tc>
      </w:tr>
      <w:tr w:rsidR="00B12F5B" w:rsidTr="00B02BB5" w14:paraId="35A333B4" w14:textId="77777777">
        <w:tc>
          <w:tcPr>
            <w:tcW w:w="1411" w:type="dxa"/>
          </w:tcPr>
          <w:p w:rsidR="00B12F5B" w:rsidP="00E92BA0" w:rsidRDefault="00B12F5B" w14:paraId="5AEB8951" w14:textId="77777777">
            <w:pPr>
              <w:jc w:val="center"/>
              <w:rPr>
                <w:b/>
              </w:rPr>
            </w:pPr>
          </w:p>
        </w:tc>
        <w:tc>
          <w:tcPr>
            <w:tcW w:w="1373" w:type="dxa"/>
          </w:tcPr>
          <w:p w:rsidR="00B12F5B" w:rsidP="00E92BA0" w:rsidRDefault="00B12F5B" w14:paraId="18FFDAEB" w14:textId="77777777">
            <w:pPr>
              <w:jc w:val="center"/>
            </w:pPr>
          </w:p>
        </w:tc>
        <w:tc>
          <w:tcPr>
            <w:tcW w:w="1526" w:type="dxa"/>
          </w:tcPr>
          <w:p w:rsidR="00B12F5B" w:rsidP="00E92BA0" w:rsidRDefault="00B12F5B" w14:paraId="2A7E31D4" w14:textId="77777777">
            <w:pPr>
              <w:jc w:val="center"/>
            </w:pPr>
          </w:p>
        </w:tc>
        <w:tc>
          <w:tcPr>
            <w:tcW w:w="1450" w:type="dxa"/>
          </w:tcPr>
          <w:p w:rsidR="00B12F5B" w:rsidP="00E92BA0" w:rsidRDefault="00B12F5B" w14:paraId="464A5E4B" w14:textId="77777777">
            <w:pPr>
              <w:jc w:val="center"/>
            </w:pPr>
          </w:p>
        </w:tc>
        <w:tc>
          <w:tcPr>
            <w:tcW w:w="1247" w:type="dxa"/>
          </w:tcPr>
          <w:p w:rsidRPr="00FD5C90" w:rsidR="00B12F5B" w:rsidP="00E92BA0" w:rsidRDefault="00B12F5B" w14:paraId="2E1039A4" w14:textId="77777777">
            <w:pPr>
              <w:jc w:val="center"/>
            </w:pPr>
          </w:p>
        </w:tc>
        <w:tc>
          <w:tcPr>
            <w:tcW w:w="1226" w:type="dxa"/>
          </w:tcPr>
          <w:p w:rsidRPr="00677ADA" w:rsidR="00B12F5B" w:rsidP="00E92BA0" w:rsidRDefault="00B12F5B" w14:paraId="3F800C9D" w14:textId="77777777">
            <w:pPr>
              <w:jc w:val="center"/>
            </w:pPr>
          </w:p>
        </w:tc>
        <w:tc>
          <w:tcPr>
            <w:tcW w:w="1009" w:type="dxa"/>
          </w:tcPr>
          <w:p w:rsidRPr="00677ADA" w:rsidR="00B12F5B" w:rsidP="00E92BA0" w:rsidRDefault="00B12F5B" w14:paraId="2E70BA2E" w14:textId="77777777">
            <w:pPr>
              <w:jc w:val="center"/>
            </w:pPr>
          </w:p>
        </w:tc>
      </w:tr>
      <w:tr w:rsidR="00B12F5B" w:rsidTr="00B02BB5" w14:paraId="6606CCEF" w14:textId="77777777">
        <w:tc>
          <w:tcPr>
            <w:tcW w:w="1411" w:type="dxa"/>
          </w:tcPr>
          <w:p w:rsidRPr="00C23336" w:rsidR="00B12F5B" w:rsidP="00E92BA0" w:rsidRDefault="00B12F5B" w14:paraId="510354AF" w14:textId="77777777">
            <w:pPr>
              <w:jc w:val="center"/>
              <w:rPr>
                <w:b/>
              </w:rPr>
            </w:pPr>
            <w:r>
              <w:t>Pacs.002</w:t>
            </w:r>
          </w:p>
        </w:tc>
        <w:tc>
          <w:tcPr>
            <w:tcW w:w="1373" w:type="dxa"/>
          </w:tcPr>
          <w:p w:rsidRPr="00FD5C90" w:rsidR="00B12F5B" w:rsidP="00E92BA0" w:rsidRDefault="00B12F5B" w14:paraId="07D4A4AE" w14:textId="77777777">
            <w:pPr>
              <w:jc w:val="center"/>
            </w:pPr>
            <w:r>
              <w:t>STMAN</w:t>
            </w:r>
          </w:p>
        </w:tc>
        <w:tc>
          <w:tcPr>
            <w:tcW w:w="1526" w:type="dxa"/>
          </w:tcPr>
          <w:p w:rsidR="00B12F5B" w:rsidP="00E92BA0" w:rsidRDefault="00B12F5B" w14:paraId="03BE584B" w14:textId="77777777">
            <w:pPr>
              <w:jc w:val="center"/>
            </w:pPr>
            <w:r>
              <w:t>Debtor Bank</w:t>
            </w:r>
          </w:p>
        </w:tc>
        <w:tc>
          <w:tcPr>
            <w:tcW w:w="1450" w:type="dxa"/>
          </w:tcPr>
          <w:p w:rsidR="00B12F5B" w:rsidP="00E92BA0" w:rsidRDefault="00B12F5B" w14:paraId="384DE7C0" w14:textId="77777777">
            <w:pPr>
              <w:jc w:val="center"/>
            </w:pPr>
            <w:r>
              <w:t>ACH</w:t>
            </w:r>
          </w:p>
        </w:tc>
        <w:tc>
          <w:tcPr>
            <w:tcW w:w="1247" w:type="dxa"/>
          </w:tcPr>
          <w:p w:rsidRPr="00FD5C90" w:rsidR="00B12F5B" w:rsidP="00E92BA0" w:rsidRDefault="00B12F5B" w14:paraId="1FC07490" w14:textId="77777777">
            <w:pPr>
              <w:jc w:val="center"/>
            </w:pPr>
            <w:r w:rsidRPr="00FD5C90">
              <w:t>0</w:t>
            </w:r>
            <w:r>
              <w:t>3</w:t>
            </w:r>
            <w:r w:rsidRPr="00FD5C90">
              <w:t>:00</w:t>
            </w:r>
          </w:p>
        </w:tc>
        <w:tc>
          <w:tcPr>
            <w:tcW w:w="1226" w:type="dxa"/>
          </w:tcPr>
          <w:p w:rsidR="00B12F5B" w:rsidP="00E92BA0" w:rsidRDefault="00B12F5B" w14:paraId="35447A8D" w14:textId="77777777">
            <w:pPr>
              <w:jc w:val="center"/>
            </w:pPr>
            <w:r w:rsidRPr="00677ADA">
              <w:t>21:00</w:t>
            </w:r>
          </w:p>
        </w:tc>
        <w:tc>
          <w:tcPr>
            <w:tcW w:w="1009" w:type="dxa"/>
          </w:tcPr>
          <w:p w:rsidRPr="00677ADA" w:rsidR="00B12F5B" w:rsidP="00E92BA0" w:rsidRDefault="00B12F5B" w14:paraId="1F1E3C94" w14:textId="77777777">
            <w:pPr>
              <w:jc w:val="center"/>
            </w:pPr>
          </w:p>
        </w:tc>
      </w:tr>
      <w:tr w:rsidR="00B12F5B" w:rsidTr="00B02BB5" w14:paraId="3877BCE6" w14:textId="77777777">
        <w:tc>
          <w:tcPr>
            <w:tcW w:w="1411" w:type="dxa"/>
          </w:tcPr>
          <w:p w:rsidRPr="00C23336" w:rsidR="00B12F5B" w:rsidP="00E92BA0" w:rsidRDefault="00B12F5B" w14:paraId="2DF0DE7E" w14:textId="77777777">
            <w:pPr>
              <w:jc w:val="center"/>
              <w:rPr>
                <w:b/>
              </w:rPr>
            </w:pPr>
            <w:r>
              <w:t>Pacs.002</w:t>
            </w:r>
          </w:p>
        </w:tc>
        <w:tc>
          <w:tcPr>
            <w:tcW w:w="1373" w:type="dxa"/>
          </w:tcPr>
          <w:p w:rsidRPr="00FD5C90" w:rsidR="00B12F5B" w:rsidP="00E92BA0" w:rsidRDefault="00B12F5B" w14:paraId="0C94504F" w14:textId="77777777">
            <w:pPr>
              <w:jc w:val="center"/>
            </w:pPr>
            <w:r>
              <w:t>STMAN</w:t>
            </w:r>
          </w:p>
        </w:tc>
        <w:tc>
          <w:tcPr>
            <w:tcW w:w="1526" w:type="dxa"/>
          </w:tcPr>
          <w:p w:rsidR="00B12F5B" w:rsidP="00E92BA0" w:rsidRDefault="00B12F5B" w14:paraId="30D99395" w14:textId="77777777">
            <w:pPr>
              <w:jc w:val="center"/>
            </w:pPr>
            <w:r>
              <w:t>ACH</w:t>
            </w:r>
          </w:p>
        </w:tc>
        <w:tc>
          <w:tcPr>
            <w:tcW w:w="1450" w:type="dxa"/>
          </w:tcPr>
          <w:p w:rsidR="00B12F5B" w:rsidP="00E92BA0" w:rsidRDefault="00B12F5B" w14:paraId="25FF8D67" w14:textId="77777777">
            <w:pPr>
              <w:jc w:val="center"/>
            </w:pPr>
            <w:r w:rsidRPr="00FD5C90">
              <w:t>Creditor Bank</w:t>
            </w:r>
          </w:p>
        </w:tc>
        <w:tc>
          <w:tcPr>
            <w:tcW w:w="1247" w:type="dxa"/>
          </w:tcPr>
          <w:p w:rsidRPr="00FD5C90" w:rsidR="00B12F5B" w:rsidP="00E92BA0" w:rsidRDefault="00B12F5B" w14:paraId="57E06CD4" w14:textId="77777777">
            <w:pPr>
              <w:jc w:val="center"/>
            </w:pPr>
            <w:r w:rsidRPr="00FD5C90">
              <w:t>0</w:t>
            </w:r>
            <w:r>
              <w:t>3</w:t>
            </w:r>
            <w:r w:rsidRPr="00FD5C90">
              <w:t>:00</w:t>
            </w:r>
          </w:p>
        </w:tc>
        <w:tc>
          <w:tcPr>
            <w:tcW w:w="1226" w:type="dxa"/>
          </w:tcPr>
          <w:p w:rsidR="00B12F5B" w:rsidP="00E92BA0" w:rsidRDefault="00B12F5B" w14:paraId="57BBD4A2" w14:textId="77777777">
            <w:pPr>
              <w:jc w:val="center"/>
            </w:pPr>
            <w:r w:rsidRPr="00677ADA">
              <w:t>21:00</w:t>
            </w:r>
          </w:p>
        </w:tc>
        <w:tc>
          <w:tcPr>
            <w:tcW w:w="1009" w:type="dxa"/>
          </w:tcPr>
          <w:p w:rsidRPr="00677ADA" w:rsidR="00B12F5B" w:rsidP="00E92BA0" w:rsidRDefault="00B12F5B" w14:paraId="5BD93FF7" w14:textId="77777777">
            <w:pPr>
              <w:jc w:val="center"/>
            </w:pPr>
          </w:p>
        </w:tc>
      </w:tr>
      <w:tr w:rsidR="00B12F5B" w:rsidTr="00B02BB5" w14:paraId="6EB85360" w14:textId="77777777">
        <w:tc>
          <w:tcPr>
            <w:tcW w:w="1411" w:type="dxa"/>
          </w:tcPr>
          <w:p w:rsidRPr="00C23336" w:rsidR="00B12F5B" w:rsidP="00E92BA0" w:rsidRDefault="00B12F5B" w14:paraId="6496990C" w14:textId="77777777">
            <w:pPr>
              <w:jc w:val="center"/>
              <w:rPr>
                <w:b/>
              </w:rPr>
            </w:pPr>
          </w:p>
        </w:tc>
        <w:tc>
          <w:tcPr>
            <w:tcW w:w="1373" w:type="dxa"/>
          </w:tcPr>
          <w:p w:rsidRPr="00D06306" w:rsidR="00B12F5B" w:rsidP="00E92BA0" w:rsidRDefault="00B12F5B" w14:paraId="007A44DE" w14:textId="77777777">
            <w:pPr>
              <w:jc w:val="center"/>
            </w:pPr>
          </w:p>
        </w:tc>
        <w:tc>
          <w:tcPr>
            <w:tcW w:w="1526" w:type="dxa"/>
          </w:tcPr>
          <w:p w:rsidR="00B12F5B" w:rsidP="00E92BA0" w:rsidRDefault="00B12F5B" w14:paraId="6DB0B484" w14:textId="77777777">
            <w:pPr>
              <w:jc w:val="center"/>
            </w:pPr>
          </w:p>
        </w:tc>
        <w:tc>
          <w:tcPr>
            <w:tcW w:w="1450" w:type="dxa"/>
          </w:tcPr>
          <w:p w:rsidRPr="00FD5C90" w:rsidR="00B12F5B" w:rsidP="00E92BA0" w:rsidRDefault="00B12F5B" w14:paraId="2F0A0AD1" w14:textId="77777777">
            <w:pPr>
              <w:jc w:val="center"/>
            </w:pPr>
          </w:p>
        </w:tc>
        <w:tc>
          <w:tcPr>
            <w:tcW w:w="1247" w:type="dxa"/>
          </w:tcPr>
          <w:p w:rsidRPr="00FD5C90" w:rsidR="00B12F5B" w:rsidP="00E92BA0" w:rsidRDefault="00B12F5B" w14:paraId="2F4DB14B" w14:textId="77777777">
            <w:pPr>
              <w:jc w:val="center"/>
            </w:pPr>
          </w:p>
        </w:tc>
        <w:tc>
          <w:tcPr>
            <w:tcW w:w="1226" w:type="dxa"/>
          </w:tcPr>
          <w:p w:rsidR="00B12F5B" w:rsidP="00E92BA0" w:rsidRDefault="00B12F5B" w14:paraId="52975B05" w14:textId="77777777">
            <w:pPr>
              <w:jc w:val="center"/>
            </w:pPr>
          </w:p>
        </w:tc>
        <w:tc>
          <w:tcPr>
            <w:tcW w:w="1009" w:type="dxa"/>
          </w:tcPr>
          <w:p w:rsidR="00B12F5B" w:rsidP="00E92BA0" w:rsidRDefault="00B12F5B" w14:paraId="138BA151" w14:textId="77777777">
            <w:pPr>
              <w:jc w:val="center"/>
            </w:pPr>
          </w:p>
        </w:tc>
      </w:tr>
      <w:tr w:rsidR="00B12F5B" w:rsidTr="00B02BB5" w14:paraId="18E076F5" w14:textId="77777777">
        <w:tc>
          <w:tcPr>
            <w:tcW w:w="1411" w:type="dxa"/>
          </w:tcPr>
          <w:p w:rsidRPr="00C23336" w:rsidR="00B12F5B" w:rsidP="00E92BA0" w:rsidRDefault="00B12F5B" w14:paraId="3063777F" w14:textId="77777777">
            <w:pPr>
              <w:jc w:val="center"/>
              <w:rPr>
                <w:b/>
              </w:rPr>
            </w:pPr>
            <w:r>
              <w:t>Pacs.002</w:t>
            </w:r>
          </w:p>
        </w:tc>
        <w:tc>
          <w:tcPr>
            <w:tcW w:w="1373" w:type="dxa"/>
          </w:tcPr>
          <w:p w:rsidRPr="00D06306" w:rsidR="00B12F5B" w:rsidP="00E92BA0" w:rsidRDefault="00B12F5B" w14:paraId="72EC1315" w14:textId="77777777">
            <w:pPr>
              <w:jc w:val="center"/>
            </w:pPr>
            <w:r>
              <w:t>STMVF</w:t>
            </w:r>
          </w:p>
        </w:tc>
        <w:tc>
          <w:tcPr>
            <w:tcW w:w="1526" w:type="dxa"/>
          </w:tcPr>
          <w:p w:rsidR="00B12F5B" w:rsidP="00E92BA0" w:rsidRDefault="00B12F5B" w14:paraId="65A50590" w14:textId="77777777">
            <w:pPr>
              <w:jc w:val="center"/>
            </w:pPr>
            <w:r>
              <w:t>ACH</w:t>
            </w:r>
          </w:p>
        </w:tc>
        <w:tc>
          <w:tcPr>
            <w:tcW w:w="1450" w:type="dxa"/>
          </w:tcPr>
          <w:p w:rsidR="00B12F5B" w:rsidP="00E92BA0" w:rsidRDefault="00B12F5B" w14:paraId="06D345C0" w14:textId="77777777">
            <w:pPr>
              <w:jc w:val="center"/>
            </w:pPr>
            <w:r w:rsidRPr="00FD5C90">
              <w:t>Creditor Bank</w:t>
            </w:r>
          </w:p>
        </w:tc>
        <w:tc>
          <w:tcPr>
            <w:tcW w:w="1247" w:type="dxa"/>
          </w:tcPr>
          <w:p w:rsidRPr="00FD5C90" w:rsidR="00B12F5B" w:rsidP="00E92BA0" w:rsidRDefault="00B12F5B" w14:paraId="72278175" w14:textId="77777777">
            <w:pPr>
              <w:jc w:val="center"/>
            </w:pPr>
            <w:r w:rsidRPr="00FD5C90">
              <w:t>0</w:t>
            </w:r>
            <w:r>
              <w:t>3</w:t>
            </w:r>
            <w:r w:rsidRPr="00FD5C90">
              <w:t>:00</w:t>
            </w:r>
          </w:p>
        </w:tc>
        <w:tc>
          <w:tcPr>
            <w:tcW w:w="1226" w:type="dxa"/>
          </w:tcPr>
          <w:p w:rsidR="00B12F5B" w:rsidP="00E92BA0" w:rsidRDefault="00B12F5B" w14:paraId="709E53DF" w14:textId="77777777">
            <w:pPr>
              <w:jc w:val="center"/>
            </w:pPr>
            <w:r w:rsidRPr="00677ADA">
              <w:t>21:00</w:t>
            </w:r>
          </w:p>
        </w:tc>
        <w:tc>
          <w:tcPr>
            <w:tcW w:w="1009" w:type="dxa"/>
          </w:tcPr>
          <w:p w:rsidRPr="00677ADA" w:rsidR="00B12F5B" w:rsidP="00E92BA0" w:rsidRDefault="00B12F5B" w14:paraId="05048149" w14:textId="77777777">
            <w:pPr>
              <w:jc w:val="center"/>
            </w:pPr>
          </w:p>
        </w:tc>
      </w:tr>
      <w:tr w:rsidR="00B02BB5" w:rsidTr="00B02BB5" w14:paraId="418006CB" w14:textId="77777777">
        <w:tc>
          <w:tcPr>
            <w:tcW w:w="1411" w:type="dxa"/>
          </w:tcPr>
          <w:p w:rsidRPr="00C23336" w:rsidR="00B02BB5" w:rsidP="00E92BA0" w:rsidRDefault="00B02BB5" w14:paraId="764059A3" w14:textId="77777777">
            <w:pPr>
              <w:jc w:val="center"/>
              <w:rPr>
                <w:b/>
              </w:rPr>
            </w:pPr>
            <w:r>
              <w:t>Pacs.002</w:t>
            </w:r>
          </w:p>
        </w:tc>
        <w:tc>
          <w:tcPr>
            <w:tcW w:w="1373" w:type="dxa"/>
          </w:tcPr>
          <w:p w:rsidRPr="00D06306" w:rsidR="00B02BB5" w:rsidP="00E92BA0" w:rsidRDefault="00B02BB5" w14:paraId="1DBBAABE" w14:textId="77777777">
            <w:pPr>
              <w:jc w:val="center"/>
            </w:pPr>
            <w:r>
              <w:t>STAVF</w:t>
            </w:r>
          </w:p>
        </w:tc>
        <w:tc>
          <w:tcPr>
            <w:tcW w:w="1526" w:type="dxa"/>
          </w:tcPr>
          <w:p w:rsidR="00B02BB5" w:rsidP="00E92BA0" w:rsidRDefault="00B02BB5" w14:paraId="4391FD7C" w14:textId="77777777">
            <w:pPr>
              <w:jc w:val="center"/>
            </w:pPr>
            <w:r>
              <w:t>ACH</w:t>
            </w:r>
          </w:p>
        </w:tc>
        <w:tc>
          <w:tcPr>
            <w:tcW w:w="1450" w:type="dxa"/>
          </w:tcPr>
          <w:p w:rsidR="00B02BB5" w:rsidP="00E92BA0" w:rsidRDefault="00B02BB5" w14:paraId="52B65C4E" w14:textId="77777777">
            <w:pPr>
              <w:jc w:val="center"/>
            </w:pPr>
            <w:r>
              <w:t>Debtor Bank</w:t>
            </w:r>
          </w:p>
        </w:tc>
        <w:tc>
          <w:tcPr>
            <w:tcW w:w="1247" w:type="dxa"/>
          </w:tcPr>
          <w:p w:rsidRPr="00FD5C90" w:rsidR="00B02BB5" w:rsidP="00E92BA0" w:rsidRDefault="00B02BB5" w14:paraId="39000982" w14:textId="77777777">
            <w:pPr>
              <w:jc w:val="center"/>
            </w:pPr>
            <w:r w:rsidRPr="00FD5C90">
              <w:t>0</w:t>
            </w:r>
            <w:r>
              <w:t>3</w:t>
            </w:r>
            <w:r w:rsidRPr="00FD5C90">
              <w:t>:00</w:t>
            </w:r>
          </w:p>
        </w:tc>
        <w:tc>
          <w:tcPr>
            <w:tcW w:w="1226" w:type="dxa"/>
          </w:tcPr>
          <w:p w:rsidR="00B02BB5" w:rsidP="00E92BA0" w:rsidRDefault="00B02BB5" w14:paraId="51798CA7" w14:textId="77777777">
            <w:pPr>
              <w:jc w:val="center"/>
            </w:pPr>
            <w:r w:rsidRPr="00677ADA">
              <w:t>2</w:t>
            </w:r>
            <w:r w:rsidR="00986C63">
              <w:t>1</w:t>
            </w:r>
            <w:r w:rsidRPr="00677ADA">
              <w:t>:00</w:t>
            </w:r>
          </w:p>
        </w:tc>
        <w:tc>
          <w:tcPr>
            <w:tcW w:w="1009" w:type="dxa"/>
          </w:tcPr>
          <w:p w:rsidRPr="00677ADA" w:rsidR="00B02BB5" w:rsidP="00E92BA0" w:rsidRDefault="00B02BB5" w14:paraId="3F15C6FF" w14:textId="77777777">
            <w:pPr>
              <w:jc w:val="center"/>
            </w:pPr>
            <w:r>
              <w:t>22:00 for final</w:t>
            </w:r>
          </w:p>
        </w:tc>
      </w:tr>
      <w:tr w:rsidR="00B12F5B" w:rsidTr="00B02BB5" w14:paraId="31947FC4" w14:textId="77777777">
        <w:tc>
          <w:tcPr>
            <w:tcW w:w="1411" w:type="dxa"/>
          </w:tcPr>
          <w:p w:rsidRPr="00C23336" w:rsidR="00B12F5B" w:rsidP="00E92BA0" w:rsidRDefault="00B12F5B" w14:paraId="679171A3" w14:textId="77777777">
            <w:pPr>
              <w:jc w:val="center"/>
              <w:rPr>
                <w:b/>
              </w:rPr>
            </w:pPr>
          </w:p>
        </w:tc>
        <w:tc>
          <w:tcPr>
            <w:tcW w:w="1373" w:type="dxa"/>
          </w:tcPr>
          <w:p w:rsidRPr="00D06306" w:rsidR="00B12F5B" w:rsidP="00E92BA0" w:rsidRDefault="00B12F5B" w14:paraId="51C15687" w14:textId="77777777">
            <w:pPr>
              <w:jc w:val="center"/>
            </w:pPr>
          </w:p>
        </w:tc>
        <w:tc>
          <w:tcPr>
            <w:tcW w:w="1526" w:type="dxa"/>
          </w:tcPr>
          <w:p w:rsidR="00B12F5B" w:rsidP="00E92BA0" w:rsidRDefault="00B12F5B" w14:paraId="01214A7F" w14:textId="77777777">
            <w:pPr>
              <w:jc w:val="center"/>
            </w:pPr>
          </w:p>
        </w:tc>
        <w:tc>
          <w:tcPr>
            <w:tcW w:w="1450" w:type="dxa"/>
          </w:tcPr>
          <w:p w:rsidRPr="00FD5C90" w:rsidR="00B12F5B" w:rsidP="00E92BA0" w:rsidRDefault="00B12F5B" w14:paraId="75338841" w14:textId="77777777">
            <w:pPr>
              <w:jc w:val="center"/>
            </w:pPr>
          </w:p>
        </w:tc>
        <w:tc>
          <w:tcPr>
            <w:tcW w:w="1247" w:type="dxa"/>
          </w:tcPr>
          <w:p w:rsidRPr="00FD5C90" w:rsidR="00B12F5B" w:rsidP="00E92BA0" w:rsidRDefault="00B12F5B" w14:paraId="54FF2691" w14:textId="77777777">
            <w:pPr>
              <w:jc w:val="center"/>
            </w:pPr>
          </w:p>
        </w:tc>
        <w:tc>
          <w:tcPr>
            <w:tcW w:w="1226" w:type="dxa"/>
          </w:tcPr>
          <w:p w:rsidR="00B12F5B" w:rsidP="00E92BA0" w:rsidRDefault="00B12F5B" w14:paraId="5B775EEB" w14:textId="77777777">
            <w:pPr>
              <w:jc w:val="center"/>
            </w:pPr>
          </w:p>
        </w:tc>
        <w:tc>
          <w:tcPr>
            <w:tcW w:w="1009" w:type="dxa"/>
          </w:tcPr>
          <w:p w:rsidR="00B12F5B" w:rsidP="00E92BA0" w:rsidRDefault="00B12F5B" w14:paraId="0D8139D6" w14:textId="77777777">
            <w:pPr>
              <w:jc w:val="center"/>
            </w:pPr>
          </w:p>
        </w:tc>
      </w:tr>
      <w:tr w:rsidR="00B12F5B" w:rsidTr="00B02BB5" w14:paraId="4C205D33" w14:textId="77777777">
        <w:tc>
          <w:tcPr>
            <w:tcW w:w="1411" w:type="dxa"/>
          </w:tcPr>
          <w:p w:rsidRPr="00FD5C90" w:rsidR="00B12F5B" w:rsidP="00E92BA0" w:rsidRDefault="00B12F5B" w14:paraId="28F63E72" w14:textId="77777777">
            <w:pPr>
              <w:jc w:val="center"/>
              <w:rPr>
                <w:b/>
              </w:rPr>
            </w:pPr>
            <w:r>
              <w:t>Pain.012</w:t>
            </w:r>
          </w:p>
        </w:tc>
        <w:tc>
          <w:tcPr>
            <w:tcW w:w="1373" w:type="dxa"/>
          </w:tcPr>
          <w:p w:rsidRPr="00FD5C90" w:rsidR="00B12F5B" w:rsidP="00E92BA0" w:rsidRDefault="00B12F5B" w14:paraId="09C676C1" w14:textId="77777777">
            <w:pPr>
              <w:jc w:val="center"/>
            </w:pPr>
            <w:r>
              <w:t>MANDR</w:t>
            </w:r>
          </w:p>
        </w:tc>
        <w:tc>
          <w:tcPr>
            <w:tcW w:w="1526" w:type="dxa"/>
          </w:tcPr>
          <w:p w:rsidRPr="00FD5C90" w:rsidR="00B12F5B" w:rsidP="00E92BA0" w:rsidRDefault="00B12F5B" w14:paraId="1DC68DB3" w14:textId="77777777">
            <w:pPr>
              <w:jc w:val="center"/>
            </w:pPr>
            <w:r>
              <w:t>Debtor Bank</w:t>
            </w:r>
          </w:p>
        </w:tc>
        <w:tc>
          <w:tcPr>
            <w:tcW w:w="1450" w:type="dxa"/>
          </w:tcPr>
          <w:p w:rsidRPr="00FD5C90" w:rsidR="00B12F5B" w:rsidP="00E92BA0" w:rsidRDefault="00B12F5B" w14:paraId="6536DFB8" w14:textId="77777777">
            <w:pPr>
              <w:jc w:val="center"/>
            </w:pPr>
            <w:r w:rsidRPr="00FD5C90">
              <w:t>ACH</w:t>
            </w:r>
          </w:p>
        </w:tc>
        <w:tc>
          <w:tcPr>
            <w:tcW w:w="1247" w:type="dxa"/>
          </w:tcPr>
          <w:p w:rsidRPr="00FD5C90" w:rsidR="00B12F5B" w:rsidP="00E92BA0" w:rsidRDefault="00B12F5B" w14:paraId="053191EE" w14:textId="77777777">
            <w:pPr>
              <w:jc w:val="center"/>
            </w:pPr>
            <w:r w:rsidRPr="00FD5C90">
              <w:t>0</w:t>
            </w:r>
            <w:r>
              <w:t>3</w:t>
            </w:r>
            <w:r w:rsidRPr="00FD5C90">
              <w:t>:00</w:t>
            </w:r>
          </w:p>
        </w:tc>
        <w:tc>
          <w:tcPr>
            <w:tcW w:w="1226" w:type="dxa"/>
          </w:tcPr>
          <w:p w:rsidR="00B12F5B" w:rsidP="00E92BA0" w:rsidRDefault="00B12F5B" w14:paraId="59B80325" w14:textId="77777777">
            <w:pPr>
              <w:jc w:val="center"/>
            </w:pPr>
            <w:r>
              <w:t>21</w:t>
            </w:r>
            <w:r w:rsidRPr="00FD5C90">
              <w:t>:00</w:t>
            </w:r>
          </w:p>
          <w:p w:rsidRPr="00FD5C90" w:rsidR="00B12F5B" w:rsidP="00E92BA0" w:rsidRDefault="00B12F5B" w14:paraId="035D7850" w14:textId="77777777">
            <w:pPr>
              <w:jc w:val="center"/>
            </w:pPr>
          </w:p>
        </w:tc>
        <w:tc>
          <w:tcPr>
            <w:tcW w:w="1009" w:type="dxa"/>
          </w:tcPr>
          <w:p w:rsidR="00B12F5B" w:rsidP="00E92BA0" w:rsidRDefault="00B12F5B" w14:paraId="33DD4EAF" w14:textId="77777777">
            <w:pPr>
              <w:jc w:val="center"/>
            </w:pPr>
            <w:r>
              <w:t>22:00 for final</w:t>
            </w:r>
          </w:p>
        </w:tc>
      </w:tr>
      <w:tr w:rsidR="00B12F5B" w:rsidTr="00B02BB5" w14:paraId="77EFDC37" w14:textId="77777777">
        <w:tc>
          <w:tcPr>
            <w:tcW w:w="1411" w:type="dxa"/>
          </w:tcPr>
          <w:p w:rsidRPr="00FD5C90" w:rsidR="00B12F5B" w:rsidP="00E92BA0" w:rsidRDefault="00B12F5B" w14:paraId="10A44E43" w14:textId="77777777">
            <w:pPr>
              <w:jc w:val="center"/>
              <w:rPr>
                <w:b/>
              </w:rPr>
            </w:pPr>
            <w:r>
              <w:t>Pain.012</w:t>
            </w:r>
          </w:p>
        </w:tc>
        <w:tc>
          <w:tcPr>
            <w:tcW w:w="1373" w:type="dxa"/>
          </w:tcPr>
          <w:p w:rsidRPr="00FD5C90" w:rsidR="00B12F5B" w:rsidP="00E92BA0" w:rsidRDefault="00B12F5B" w14:paraId="0A5B26ED" w14:textId="77777777">
            <w:pPr>
              <w:jc w:val="center"/>
            </w:pPr>
            <w:r>
              <w:t>MANDR</w:t>
            </w:r>
          </w:p>
        </w:tc>
        <w:tc>
          <w:tcPr>
            <w:tcW w:w="1526" w:type="dxa"/>
          </w:tcPr>
          <w:p w:rsidR="00B12F5B" w:rsidP="00E92BA0" w:rsidRDefault="00B12F5B" w14:paraId="65F1099E" w14:textId="77777777">
            <w:pPr>
              <w:jc w:val="center"/>
            </w:pPr>
            <w:r>
              <w:t>ACH</w:t>
            </w:r>
          </w:p>
        </w:tc>
        <w:tc>
          <w:tcPr>
            <w:tcW w:w="1450" w:type="dxa"/>
          </w:tcPr>
          <w:p w:rsidR="00B12F5B" w:rsidP="00E92BA0" w:rsidRDefault="00B12F5B" w14:paraId="6B0AE317" w14:textId="77777777">
            <w:pPr>
              <w:jc w:val="center"/>
            </w:pPr>
            <w:r w:rsidRPr="00FD5C90">
              <w:t>Creditor Bank</w:t>
            </w:r>
          </w:p>
        </w:tc>
        <w:tc>
          <w:tcPr>
            <w:tcW w:w="1247" w:type="dxa"/>
          </w:tcPr>
          <w:p w:rsidRPr="00FD5C90" w:rsidR="00B12F5B" w:rsidP="00E92BA0" w:rsidRDefault="00B12F5B" w14:paraId="1BB6CA64" w14:textId="77777777">
            <w:pPr>
              <w:jc w:val="center"/>
            </w:pPr>
            <w:r w:rsidRPr="00FD5C90">
              <w:t>0</w:t>
            </w:r>
            <w:r>
              <w:t>3</w:t>
            </w:r>
            <w:r w:rsidRPr="00FD5C90">
              <w:t>:00</w:t>
            </w:r>
          </w:p>
        </w:tc>
        <w:tc>
          <w:tcPr>
            <w:tcW w:w="1226" w:type="dxa"/>
          </w:tcPr>
          <w:p w:rsidR="00B12F5B" w:rsidP="00E92BA0" w:rsidRDefault="00B12F5B" w14:paraId="4E7F1A7F" w14:textId="77777777">
            <w:pPr>
              <w:jc w:val="center"/>
            </w:pPr>
            <w:r w:rsidRPr="00677ADA">
              <w:t>21:00</w:t>
            </w:r>
          </w:p>
          <w:p w:rsidR="00B12F5B" w:rsidP="00E92BA0" w:rsidRDefault="00B12F5B" w14:paraId="7D284E81" w14:textId="77777777">
            <w:pPr>
              <w:jc w:val="center"/>
            </w:pPr>
          </w:p>
        </w:tc>
        <w:tc>
          <w:tcPr>
            <w:tcW w:w="1009" w:type="dxa"/>
          </w:tcPr>
          <w:p w:rsidRPr="00677ADA" w:rsidR="00B12F5B" w:rsidP="00E92BA0" w:rsidRDefault="00B12F5B" w14:paraId="0E5898F0" w14:textId="77777777">
            <w:pPr>
              <w:jc w:val="center"/>
            </w:pPr>
            <w:r>
              <w:t>22:00 for final</w:t>
            </w:r>
          </w:p>
        </w:tc>
      </w:tr>
      <w:tr w:rsidR="00B12F5B" w:rsidTr="00B02BB5" w14:paraId="60DDF11D" w14:textId="77777777">
        <w:tc>
          <w:tcPr>
            <w:tcW w:w="1411" w:type="dxa"/>
          </w:tcPr>
          <w:p w:rsidR="00B12F5B" w:rsidP="00E92BA0" w:rsidRDefault="00B12F5B" w14:paraId="47E0308D" w14:textId="77777777">
            <w:pPr>
              <w:jc w:val="center"/>
              <w:rPr>
                <w:b/>
              </w:rPr>
            </w:pPr>
          </w:p>
        </w:tc>
        <w:tc>
          <w:tcPr>
            <w:tcW w:w="1373" w:type="dxa"/>
          </w:tcPr>
          <w:p w:rsidR="00B12F5B" w:rsidP="00E92BA0" w:rsidRDefault="00B12F5B" w14:paraId="7EB373C0" w14:textId="77777777">
            <w:pPr>
              <w:jc w:val="center"/>
            </w:pPr>
          </w:p>
        </w:tc>
        <w:tc>
          <w:tcPr>
            <w:tcW w:w="1526" w:type="dxa"/>
          </w:tcPr>
          <w:p w:rsidR="00B12F5B" w:rsidP="00E92BA0" w:rsidRDefault="00B12F5B" w14:paraId="456C877C" w14:textId="77777777">
            <w:pPr>
              <w:jc w:val="center"/>
            </w:pPr>
          </w:p>
        </w:tc>
        <w:tc>
          <w:tcPr>
            <w:tcW w:w="1450" w:type="dxa"/>
          </w:tcPr>
          <w:p w:rsidRPr="00FD5C90" w:rsidR="00B12F5B" w:rsidP="00E92BA0" w:rsidRDefault="00B12F5B" w14:paraId="6F9667E7" w14:textId="77777777">
            <w:pPr>
              <w:jc w:val="center"/>
            </w:pPr>
          </w:p>
        </w:tc>
        <w:tc>
          <w:tcPr>
            <w:tcW w:w="1247" w:type="dxa"/>
          </w:tcPr>
          <w:p w:rsidRPr="00FD5C90" w:rsidR="00B12F5B" w:rsidP="00E92BA0" w:rsidRDefault="00B12F5B" w14:paraId="781CEA2C" w14:textId="77777777">
            <w:pPr>
              <w:jc w:val="center"/>
            </w:pPr>
          </w:p>
        </w:tc>
        <w:tc>
          <w:tcPr>
            <w:tcW w:w="1226" w:type="dxa"/>
          </w:tcPr>
          <w:p w:rsidRPr="00677ADA" w:rsidR="00B12F5B" w:rsidP="00E92BA0" w:rsidRDefault="00B12F5B" w14:paraId="08509180" w14:textId="77777777">
            <w:pPr>
              <w:jc w:val="center"/>
            </w:pPr>
          </w:p>
        </w:tc>
        <w:tc>
          <w:tcPr>
            <w:tcW w:w="1009" w:type="dxa"/>
          </w:tcPr>
          <w:p w:rsidRPr="00677ADA" w:rsidR="00B12F5B" w:rsidP="00E92BA0" w:rsidRDefault="00B12F5B" w14:paraId="15EA8430" w14:textId="77777777">
            <w:pPr>
              <w:jc w:val="center"/>
            </w:pPr>
          </w:p>
        </w:tc>
      </w:tr>
      <w:tr w:rsidR="00B12F5B" w:rsidTr="00B02BB5" w14:paraId="1A5EDB3B" w14:textId="77777777">
        <w:tc>
          <w:tcPr>
            <w:tcW w:w="1411" w:type="dxa"/>
          </w:tcPr>
          <w:p w:rsidRPr="00C23336" w:rsidR="00B12F5B" w:rsidP="00E92BA0" w:rsidRDefault="00B12F5B" w14:paraId="3D77D0E8" w14:textId="77777777">
            <w:pPr>
              <w:jc w:val="center"/>
              <w:rPr>
                <w:b/>
              </w:rPr>
            </w:pPr>
            <w:r>
              <w:t>Pacs.002</w:t>
            </w:r>
          </w:p>
        </w:tc>
        <w:tc>
          <w:tcPr>
            <w:tcW w:w="1373" w:type="dxa"/>
          </w:tcPr>
          <w:p w:rsidRPr="00FD5C90" w:rsidR="00B12F5B" w:rsidP="00E92BA0" w:rsidRDefault="00B12F5B" w14:paraId="38963949" w14:textId="77777777">
            <w:pPr>
              <w:jc w:val="center"/>
            </w:pPr>
            <w:r>
              <w:t>ST012</w:t>
            </w:r>
          </w:p>
        </w:tc>
        <w:tc>
          <w:tcPr>
            <w:tcW w:w="1526" w:type="dxa"/>
          </w:tcPr>
          <w:p w:rsidR="00B12F5B" w:rsidP="00E92BA0" w:rsidRDefault="00B12F5B" w14:paraId="762079A9" w14:textId="77777777">
            <w:pPr>
              <w:jc w:val="center"/>
            </w:pPr>
            <w:r w:rsidRPr="00FD5C90">
              <w:t>Creditor Bank</w:t>
            </w:r>
          </w:p>
        </w:tc>
        <w:tc>
          <w:tcPr>
            <w:tcW w:w="1450" w:type="dxa"/>
          </w:tcPr>
          <w:p w:rsidR="00B12F5B" w:rsidP="00E92BA0" w:rsidRDefault="00B12F5B" w14:paraId="56E847EC" w14:textId="77777777">
            <w:pPr>
              <w:jc w:val="center"/>
            </w:pPr>
            <w:r>
              <w:t>ACH</w:t>
            </w:r>
          </w:p>
        </w:tc>
        <w:tc>
          <w:tcPr>
            <w:tcW w:w="1247" w:type="dxa"/>
          </w:tcPr>
          <w:p w:rsidRPr="00FD5C90" w:rsidR="00B12F5B" w:rsidP="00E92BA0" w:rsidRDefault="00B12F5B" w14:paraId="281C0892" w14:textId="77777777">
            <w:pPr>
              <w:jc w:val="center"/>
            </w:pPr>
            <w:r w:rsidRPr="00FD5C90">
              <w:t>0</w:t>
            </w:r>
            <w:r>
              <w:t>3</w:t>
            </w:r>
            <w:r w:rsidRPr="00FD5C90">
              <w:t>:00</w:t>
            </w:r>
          </w:p>
        </w:tc>
        <w:tc>
          <w:tcPr>
            <w:tcW w:w="1226" w:type="dxa"/>
          </w:tcPr>
          <w:p w:rsidR="00B12F5B" w:rsidP="00E92BA0" w:rsidRDefault="00B12F5B" w14:paraId="568188BA" w14:textId="77777777">
            <w:pPr>
              <w:jc w:val="center"/>
            </w:pPr>
            <w:r w:rsidRPr="00677ADA">
              <w:t>21:00</w:t>
            </w:r>
          </w:p>
          <w:p w:rsidR="00B12F5B" w:rsidP="00E92BA0" w:rsidRDefault="00B12F5B" w14:paraId="4267308C" w14:textId="77777777">
            <w:pPr>
              <w:jc w:val="center"/>
            </w:pPr>
          </w:p>
        </w:tc>
        <w:tc>
          <w:tcPr>
            <w:tcW w:w="1009" w:type="dxa"/>
          </w:tcPr>
          <w:p w:rsidRPr="00677ADA" w:rsidR="00B12F5B" w:rsidP="00E92BA0" w:rsidRDefault="00B12F5B" w14:paraId="0BBE30B2" w14:textId="77777777">
            <w:pPr>
              <w:jc w:val="center"/>
            </w:pPr>
            <w:r>
              <w:t>22:00 for final</w:t>
            </w:r>
          </w:p>
        </w:tc>
      </w:tr>
      <w:tr w:rsidR="00B12F5B" w:rsidTr="00B02BB5" w14:paraId="259D8C9E" w14:textId="77777777">
        <w:tc>
          <w:tcPr>
            <w:tcW w:w="1411" w:type="dxa"/>
          </w:tcPr>
          <w:p w:rsidRPr="00C23336" w:rsidR="00B12F5B" w:rsidP="00E92BA0" w:rsidRDefault="00B12F5B" w14:paraId="440D339C" w14:textId="77777777">
            <w:pPr>
              <w:jc w:val="center"/>
              <w:rPr>
                <w:b/>
              </w:rPr>
            </w:pPr>
            <w:r>
              <w:t>Pacs.002</w:t>
            </w:r>
          </w:p>
        </w:tc>
        <w:tc>
          <w:tcPr>
            <w:tcW w:w="1373" w:type="dxa"/>
          </w:tcPr>
          <w:p w:rsidRPr="00FD5C90" w:rsidR="00B12F5B" w:rsidP="00E92BA0" w:rsidRDefault="00B12F5B" w14:paraId="4981C4F5" w14:textId="77777777">
            <w:pPr>
              <w:jc w:val="center"/>
            </w:pPr>
            <w:r>
              <w:t>ST012</w:t>
            </w:r>
          </w:p>
        </w:tc>
        <w:tc>
          <w:tcPr>
            <w:tcW w:w="1526" w:type="dxa"/>
          </w:tcPr>
          <w:p w:rsidR="00B12F5B" w:rsidP="00E92BA0" w:rsidRDefault="00B12F5B" w14:paraId="126DCA51" w14:textId="77777777">
            <w:pPr>
              <w:jc w:val="center"/>
            </w:pPr>
            <w:r>
              <w:t>ACH</w:t>
            </w:r>
          </w:p>
        </w:tc>
        <w:tc>
          <w:tcPr>
            <w:tcW w:w="1450" w:type="dxa"/>
          </w:tcPr>
          <w:p w:rsidR="00B12F5B" w:rsidP="00E92BA0" w:rsidRDefault="00B12F5B" w14:paraId="18F73AB4" w14:textId="77777777">
            <w:pPr>
              <w:jc w:val="center"/>
            </w:pPr>
            <w:r>
              <w:t>Debtor Bank</w:t>
            </w:r>
          </w:p>
        </w:tc>
        <w:tc>
          <w:tcPr>
            <w:tcW w:w="1247" w:type="dxa"/>
          </w:tcPr>
          <w:p w:rsidRPr="00FD5C90" w:rsidR="00B12F5B" w:rsidP="00E92BA0" w:rsidRDefault="00B12F5B" w14:paraId="5F93C47C" w14:textId="77777777">
            <w:pPr>
              <w:jc w:val="center"/>
            </w:pPr>
            <w:r w:rsidRPr="00FD5C90">
              <w:t>0</w:t>
            </w:r>
            <w:r>
              <w:t>3</w:t>
            </w:r>
            <w:r w:rsidRPr="00FD5C90">
              <w:t>:00</w:t>
            </w:r>
          </w:p>
        </w:tc>
        <w:tc>
          <w:tcPr>
            <w:tcW w:w="1226" w:type="dxa"/>
          </w:tcPr>
          <w:p w:rsidR="00B12F5B" w:rsidP="00E92BA0" w:rsidRDefault="00B12F5B" w14:paraId="42E5B29F" w14:textId="77777777">
            <w:pPr>
              <w:jc w:val="center"/>
            </w:pPr>
            <w:r w:rsidRPr="00677ADA">
              <w:t>21:00</w:t>
            </w:r>
          </w:p>
          <w:p w:rsidR="00B12F5B" w:rsidP="00E92BA0" w:rsidRDefault="00B12F5B" w14:paraId="010254FB" w14:textId="77777777">
            <w:pPr>
              <w:jc w:val="center"/>
            </w:pPr>
          </w:p>
        </w:tc>
        <w:tc>
          <w:tcPr>
            <w:tcW w:w="1009" w:type="dxa"/>
          </w:tcPr>
          <w:p w:rsidRPr="00677ADA" w:rsidR="00B12F5B" w:rsidP="00E92BA0" w:rsidRDefault="00B12F5B" w14:paraId="5182E525" w14:textId="77777777">
            <w:pPr>
              <w:jc w:val="center"/>
            </w:pPr>
            <w:r>
              <w:t>22:00 for final</w:t>
            </w:r>
          </w:p>
        </w:tc>
      </w:tr>
      <w:tr w:rsidR="00B12F5B" w:rsidTr="00B02BB5" w14:paraId="19899506" w14:textId="77777777">
        <w:tc>
          <w:tcPr>
            <w:tcW w:w="1411" w:type="dxa"/>
          </w:tcPr>
          <w:p w:rsidRPr="00C23336" w:rsidR="00B12F5B" w:rsidP="00E92BA0" w:rsidRDefault="00B12F5B" w14:paraId="282855FA" w14:textId="77777777">
            <w:pPr>
              <w:jc w:val="center"/>
              <w:rPr>
                <w:b/>
              </w:rPr>
            </w:pPr>
          </w:p>
        </w:tc>
        <w:tc>
          <w:tcPr>
            <w:tcW w:w="1373" w:type="dxa"/>
          </w:tcPr>
          <w:p w:rsidRPr="00D06306" w:rsidR="00B12F5B" w:rsidP="00E92BA0" w:rsidRDefault="00B12F5B" w14:paraId="2E7723B9" w14:textId="77777777">
            <w:pPr>
              <w:jc w:val="center"/>
            </w:pPr>
          </w:p>
        </w:tc>
        <w:tc>
          <w:tcPr>
            <w:tcW w:w="1526" w:type="dxa"/>
          </w:tcPr>
          <w:p w:rsidR="00B12F5B" w:rsidP="00E92BA0" w:rsidRDefault="00B12F5B" w14:paraId="2BA24A1F" w14:textId="77777777">
            <w:pPr>
              <w:jc w:val="center"/>
            </w:pPr>
          </w:p>
        </w:tc>
        <w:tc>
          <w:tcPr>
            <w:tcW w:w="1450" w:type="dxa"/>
          </w:tcPr>
          <w:p w:rsidRPr="00FD5C90" w:rsidR="00B12F5B" w:rsidP="00E92BA0" w:rsidRDefault="00B12F5B" w14:paraId="0C025FE8" w14:textId="77777777">
            <w:pPr>
              <w:jc w:val="center"/>
            </w:pPr>
          </w:p>
        </w:tc>
        <w:tc>
          <w:tcPr>
            <w:tcW w:w="1247" w:type="dxa"/>
          </w:tcPr>
          <w:p w:rsidRPr="00FD5C90" w:rsidR="00B12F5B" w:rsidP="00E92BA0" w:rsidRDefault="00B12F5B" w14:paraId="5225F630" w14:textId="77777777">
            <w:pPr>
              <w:jc w:val="center"/>
            </w:pPr>
          </w:p>
        </w:tc>
        <w:tc>
          <w:tcPr>
            <w:tcW w:w="1226" w:type="dxa"/>
          </w:tcPr>
          <w:p w:rsidR="00B12F5B" w:rsidP="00E92BA0" w:rsidRDefault="00B12F5B" w14:paraId="15625E0A" w14:textId="77777777">
            <w:pPr>
              <w:jc w:val="center"/>
            </w:pPr>
          </w:p>
        </w:tc>
        <w:tc>
          <w:tcPr>
            <w:tcW w:w="1009" w:type="dxa"/>
          </w:tcPr>
          <w:p w:rsidR="00B12F5B" w:rsidP="00E92BA0" w:rsidRDefault="00B12F5B" w14:paraId="79BE6DDC" w14:textId="77777777">
            <w:pPr>
              <w:jc w:val="center"/>
            </w:pPr>
          </w:p>
        </w:tc>
      </w:tr>
      <w:tr w:rsidR="00B02BB5" w:rsidTr="00B02BB5" w14:paraId="221063F6" w14:textId="77777777">
        <w:tc>
          <w:tcPr>
            <w:tcW w:w="1411" w:type="dxa"/>
          </w:tcPr>
          <w:p w:rsidRPr="00C23336" w:rsidR="00B02BB5" w:rsidP="00E92BA0" w:rsidRDefault="00B02BB5" w14:paraId="4E26C3A5" w14:textId="77777777">
            <w:pPr>
              <w:jc w:val="center"/>
              <w:rPr>
                <w:b/>
              </w:rPr>
            </w:pPr>
            <w:r>
              <w:t>Pacs.002</w:t>
            </w:r>
          </w:p>
        </w:tc>
        <w:tc>
          <w:tcPr>
            <w:tcW w:w="1373" w:type="dxa"/>
          </w:tcPr>
          <w:p w:rsidRPr="00D06306" w:rsidR="00B02BB5" w:rsidP="00E92BA0" w:rsidRDefault="00B02BB5" w14:paraId="402C812F" w14:textId="77777777">
            <w:pPr>
              <w:jc w:val="center"/>
            </w:pPr>
            <w:r>
              <w:t>STMDF</w:t>
            </w:r>
          </w:p>
        </w:tc>
        <w:tc>
          <w:tcPr>
            <w:tcW w:w="1526" w:type="dxa"/>
          </w:tcPr>
          <w:p w:rsidRPr="00FD5C90" w:rsidR="00B02BB5" w:rsidP="00E92BA0" w:rsidRDefault="00B02BB5" w14:paraId="0664C5AA" w14:textId="77777777">
            <w:pPr>
              <w:jc w:val="center"/>
            </w:pPr>
            <w:r>
              <w:t>Debtor Bank</w:t>
            </w:r>
          </w:p>
        </w:tc>
        <w:tc>
          <w:tcPr>
            <w:tcW w:w="1450" w:type="dxa"/>
          </w:tcPr>
          <w:p w:rsidRPr="00FD5C90" w:rsidR="00B02BB5" w:rsidP="00E92BA0" w:rsidRDefault="00B02BB5" w14:paraId="62FFB936" w14:textId="77777777">
            <w:pPr>
              <w:jc w:val="center"/>
            </w:pPr>
            <w:r w:rsidRPr="00FD5C90">
              <w:t>ACH</w:t>
            </w:r>
          </w:p>
        </w:tc>
        <w:tc>
          <w:tcPr>
            <w:tcW w:w="1247" w:type="dxa"/>
          </w:tcPr>
          <w:p w:rsidRPr="00FD5C90" w:rsidR="00B02BB5" w:rsidP="00E92BA0" w:rsidRDefault="00B02BB5" w14:paraId="07713E23" w14:textId="77777777">
            <w:pPr>
              <w:jc w:val="center"/>
            </w:pPr>
            <w:r w:rsidRPr="00FD5C90">
              <w:t>0</w:t>
            </w:r>
            <w:r>
              <w:t>3</w:t>
            </w:r>
            <w:r w:rsidRPr="00FD5C90">
              <w:t>:00</w:t>
            </w:r>
          </w:p>
        </w:tc>
        <w:tc>
          <w:tcPr>
            <w:tcW w:w="1226" w:type="dxa"/>
          </w:tcPr>
          <w:p w:rsidRPr="00FD5C90" w:rsidR="00B02BB5" w:rsidP="00E92BA0" w:rsidRDefault="00B02BB5" w14:paraId="1E697F50" w14:textId="77777777">
            <w:pPr>
              <w:jc w:val="center"/>
            </w:pPr>
            <w:r>
              <w:t>21</w:t>
            </w:r>
            <w:r w:rsidRPr="00FD5C90">
              <w:t>:00</w:t>
            </w:r>
          </w:p>
        </w:tc>
        <w:tc>
          <w:tcPr>
            <w:tcW w:w="1009" w:type="dxa"/>
          </w:tcPr>
          <w:p w:rsidR="00B02BB5" w:rsidP="00E92BA0" w:rsidRDefault="00B02BB5" w14:paraId="5045D530" w14:textId="77777777">
            <w:pPr>
              <w:jc w:val="center"/>
            </w:pPr>
          </w:p>
        </w:tc>
      </w:tr>
      <w:tr w:rsidR="00B02BB5" w:rsidTr="00B02BB5" w14:paraId="51688B68" w14:textId="77777777">
        <w:tc>
          <w:tcPr>
            <w:tcW w:w="1411" w:type="dxa"/>
          </w:tcPr>
          <w:p w:rsidRPr="00C23336" w:rsidR="00B02BB5" w:rsidP="00E92BA0" w:rsidRDefault="00B02BB5" w14:paraId="69D79FD1" w14:textId="77777777">
            <w:pPr>
              <w:jc w:val="center"/>
              <w:rPr>
                <w:b/>
              </w:rPr>
            </w:pPr>
            <w:r>
              <w:t>Pacs.002</w:t>
            </w:r>
          </w:p>
        </w:tc>
        <w:tc>
          <w:tcPr>
            <w:tcW w:w="1373" w:type="dxa"/>
          </w:tcPr>
          <w:p w:rsidRPr="00D06306" w:rsidR="00B02BB5" w:rsidP="00E92BA0" w:rsidRDefault="00B02BB5" w14:paraId="101B11C2" w14:textId="77777777">
            <w:pPr>
              <w:jc w:val="center"/>
            </w:pPr>
            <w:r>
              <w:t>STMDF</w:t>
            </w:r>
          </w:p>
        </w:tc>
        <w:tc>
          <w:tcPr>
            <w:tcW w:w="1526" w:type="dxa"/>
          </w:tcPr>
          <w:p w:rsidR="00B02BB5" w:rsidP="00E92BA0" w:rsidRDefault="00B02BB5" w14:paraId="79850A7A" w14:textId="77777777">
            <w:pPr>
              <w:jc w:val="center"/>
            </w:pPr>
            <w:r>
              <w:t>ACH</w:t>
            </w:r>
          </w:p>
        </w:tc>
        <w:tc>
          <w:tcPr>
            <w:tcW w:w="1450" w:type="dxa"/>
          </w:tcPr>
          <w:p w:rsidR="00B02BB5" w:rsidP="00E92BA0" w:rsidRDefault="00B02BB5" w14:paraId="7FEFE3B3" w14:textId="77777777">
            <w:pPr>
              <w:jc w:val="center"/>
            </w:pPr>
            <w:r w:rsidRPr="00FD5C90">
              <w:t>Creditor Bank</w:t>
            </w:r>
          </w:p>
        </w:tc>
        <w:tc>
          <w:tcPr>
            <w:tcW w:w="1247" w:type="dxa"/>
          </w:tcPr>
          <w:p w:rsidRPr="00FD5C90" w:rsidR="00B02BB5" w:rsidP="00E92BA0" w:rsidRDefault="00B02BB5" w14:paraId="30FF541F" w14:textId="77777777">
            <w:pPr>
              <w:jc w:val="center"/>
            </w:pPr>
            <w:r w:rsidRPr="00FD5C90">
              <w:t>0</w:t>
            </w:r>
            <w:r>
              <w:t>3</w:t>
            </w:r>
            <w:r w:rsidRPr="00FD5C90">
              <w:t>:00</w:t>
            </w:r>
          </w:p>
        </w:tc>
        <w:tc>
          <w:tcPr>
            <w:tcW w:w="1226" w:type="dxa"/>
          </w:tcPr>
          <w:p w:rsidR="00B02BB5" w:rsidP="00E92BA0" w:rsidRDefault="00B02BB5" w14:paraId="4E4AFA1C" w14:textId="77777777">
            <w:pPr>
              <w:jc w:val="center"/>
            </w:pPr>
            <w:r w:rsidRPr="00677ADA">
              <w:t>21:00</w:t>
            </w:r>
          </w:p>
        </w:tc>
        <w:tc>
          <w:tcPr>
            <w:tcW w:w="1009" w:type="dxa"/>
          </w:tcPr>
          <w:p w:rsidRPr="00677ADA" w:rsidR="00B02BB5" w:rsidP="00E92BA0" w:rsidRDefault="00B02BB5" w14:paraId="2D69DDA3" w14:textId="77777777">
            <w:pPr>
              <w:jc w:val="center"/>
            </w:pPr>
          </w:p>
        </w:tc>
      </w:tr>
      <w:tr w:rsidR="00B12F5B" w:rsidTr="00B02BB5" w14:paraId="47FC145F" w14:textId="77777777">
        <w:tc>
          <w:tcPr>
            <w:tcW w:w="1411" w:type="dxa"/>
          </w:tcPr>
          <w:p w:rsidRPr="00C23336" w:rsidR="00B12F5B" w:rsidP="00E92BA0" w:rsidRDefault="00B12F5B" w14:paraId="32B902C7" w14:textId="77777777">
            <w:pPr>
              <w:jc w:val="center"/>
              <w:rPr>
                <w:b/>
              </w:rPr>
            </w:pPr>
          </w:p>
        </w:tc>
        <w:tc>
          <w:tcPr>
            <w:tcW w:w="1373" w:type="dxa"/>
          </w:tcPr>
          <w:p w:rsidRPr="00D06306" w:rsidR="00B12F5B" w:rsidP="00E92BA0" w:rsidRDefault="00B12F5B" w14:paraId="7EAC58A4" w14:textId="77777777">
            <w:pPr>
              <w:jc w:val="center"/>
            </w:pPr>
          </w:p>
        </w:tc>
        <w:tc>
          <w:tcPr>
            <w:tcW w:w="1526" w:type="dxa"/>
          </w:tcPr>
          <w:p w:rsidR="00B12F5B" w:rsidP="00E92BA0" w:rsidRDefault="00B12F5B" w14:paraId="34D18F4E" w14:textId="77777777">
            <w:pPr>
              <w:jc w:val="center"/>
            </w:pPr>
          </w:p>
        </w:tc>
        <w:tc>
          <w:tcPr>
            <w:tcW w:w="1450" w:type="dxa"/>
          </w:tcPr>
          <w:p w:rsidRPr="00FD5C90" w:rsidR="00B12F5B" w:rsidP="00E92BA0" w:rsidRDefault="00B12F5B" w14:paraId="66736366" w14:textId="77777777">
            <w:pPr>
              <w:jc w:val="center"/>
            </w:pPr>
          </w:p>
        </w:tc>
        <w:tc>
          <w:tcPr>
            <w:tcW w:w="1247" w:type="dxa"/>
          </w:tcPr>
          <w:p w:rsidRPr="00FD5C90" w:rsidR="00B12F5B" w:rsidP="00E92BA0" w:rsidRDefault="00B12F5B" w14:paraId="73B92581" w14:textId="77777777">
            <w:pPr>
              <w:jc w:val="center"/>
            </w:pPr>
          </w:p>
        </w:tc>
        <w:tc>
          <w:tcPr>
            <w:tcW w:w="1226" w:type="dxa"/>
          </w:tcPr>
          <w:p w:rsidR="00B12F5B" w:rsidP="00E92BA0" w:rsidRDefault="00B12F5B" w14:paraId="20E0C3D2" w14:textId="77777777">
            <w:pPr>
              <w:jc w:val="center"/>
            </w:pPr>
          </w:p>
        </w:tc>
        <w:tc>
          <w:tcPr>
            <w:tcW w:w="1009" w:type="dxa"/>
          </w:tcPr>
          <w:p w:rsidR="00B12F5B" w:rsidP="00E92BA0" w:rsidRDefault="00B12F5B" w14:paraId="69C50FCD" w14:textId="77777777">
            <w:pPr>
              <w:jc w:val="center"/>
            </w:pPr>
          </w:p>
        </w:tc>
      </w:tr>
    </w:tbl>
    <w:p w:rsidR="00B12F5B" w:rsidP="00E92BA0" w:rsidRDefault="00B12F5B" w14:paraId="2CA665BE" w14:textId="77777777">
      <w:pPr>
        <w:tabs>
          <w:tab w:val="left" w:pos="1134"/>
        </w:tabs>
      </w:pPr>
    </w:p>
    <w:p w:rsidR="00220EDF" w:rsidP="00E92BA0" w:rsidRDefault="00220EDF" w14:paraId="0699ECB7" w14:textId="77777777">
      <w:pPr>
        <w:tabs>
          <w:tab w:val="left" w:pos="1134"/>
        </w:tabs>
      </w:pPr>
    </w:p>
    <w:p w:rsidR="00220EDF" w:rsidP="00E92BA0" w:rsidRDefault="00220EDF" w14:paraId="5A1ACEEB" w14:textId="77777777">
      <w:pPr>
        <w:tabs>
          <w:tab w:val="left" w:pos="1134"/>
        </w:tabs>
      </w:pPr>
    </w:p>
    <w:p w:rsidRPr="002D6E2C" w:rsidR="00D70D15" w:rsidP="00E92BA0" w:rsidRDefault="00D70D15" w14:paraId="5180EE2D" w14:textId="77777777">
      <w:pPr>
        <w:pStyle w:val="CommentText"/>
        <w:pBdr>
          <w:top w:val="single" w:color="auto" w:sz="12" w:space="1"/>
          <w:left w:val="single" w:color="auto" w:sz="12" w:space="4"/>
          <w:bottom w:val="single" w:color="auto" w:sz="12" w:space="1"/>
          <w:right w:val="single" w:color="auto" w:sz="12" w:space="4"/>
        </w:pBdr>
        <w:rPr>
          <w:b/>
        </w:rPr>
      </w:pPr>
      <w:r w:rsidRPr="002D6E2C">
        <w:rPr>
          <w:b/>
          <w:sz w:val="22"/>
          <w:szCs w:val="22"/>
        </w:rPr>
        <w:t xml:space="preserve">Clarification of </w:t>
      </w:r>
      <w:r>
        <w:rPr>
          <w:b/>
          <w:sz w:val="22"/>
          <w:szCs w:val="22"/>
        </w:rPr>
        <w:t>Timings</w:t>
      </w:r>
      <w:r w:rsidRPr="002D6E2C">
        <w:rPr>
          <w:b/>
          <w:sz w:val="22"/>
          <w:szCs w:val="22"/>
        </w:rPr>
        <w:t xml:space="preserve"> above:</w:t>
      </w:r>
    </w:p>
    <w:p w:rsidRPr="002D6E2C" w:rsidR="00D70D15" w:rsidP="00E92BA0" w:rsidRDefault="00D70D15" w14:paraId="5A3E2843" w14:textId="77777777">
      <w:pPr>
        <w:pStyle w:val="CommentText"/>
        <w:pBdr>
          <w:top w:val="single" w:color="auto" w:sz="12" w:space="1"/>
          <w:left w:val="single" w:color="auto" w:sz="12" w:space="4"/>
          <w:bottom w:val="single" w:color="auto" w:sz="12" w:space="1"/>
          <w:right w:val="single" w:color="auto" w:sz="12" w:space="4"/>
        </w:pBdr>
        <w:rPr>
          <w:b/>
        </w:rPr>
      </w:pPr>
    </w:p>
    <w:p w:rsidRPr="002D6E2C" w:rsidR="00D70D15" w:rsidP="00E92BA0" w:rsidRDefault="00D70D15" w14:paraId="1D9B6C1B" w14:textId="77777777">
      <w:pPr>
        <w:pStyle w:val="CommentText"/>
        <w:pBdr>
          <w:top w:val="single" w:color="auto" w:sz="12" w:space="1"/>
          <w:left w:val="single" w:color="auto" w:sz="12" w:space="4"/>
          <w:bottom w:val="single" w:color="auto" w:sz="12" w:space="1"/>
          <w:right w:val="single" w:color="auto" w:sz="12" w:space="4"/>
        </w:pBdr>
      </w:pPr>
      <w:r w:rsidRPr="002D6E2C">
        <w:rPr>
          <w:sz w:val="22"/>
          <w:szCs w:val="22"/>
        </w:rPr>
        <w:t xml:space="preserve">Creditor Bank sends Mandate </w:t>
      </w:r>
      <w:r>
        <w:rPr>
          <w:sz w:val="22"/>
          <w:szCs w:val="22"/>
        </w:rPr>
        <w:t xml:space="preserve">Amendment </w:t>
      </w:r>
      <w:r w:rsidRPr="002D6E2C">
        <w:rPr>
          <w:sz w:val="22"/>
          <w:szCs w:val="22"/>
        </w:rPr>
        <w:t>Requests to Debtor Bank via ACH from 03H00 to 21H00.</w:t>
      </w:r>
    </w:p>
    <w:p w:rsidRPr="002D6E2C" w:rsidR="00D70D15" w:rsidP="00E92BA0" w:rsidRDefault="00D70D15" w14:paraId="6E8F1282" w14:textId="77777777">
      <w:pPr>
        <w:pStyle w:val="CommentText"/>
        <w:pBdr>
          <w:top w:val="single" w:color="auto" w:sz="12" w:space="1"/>
          <w:left w:val="single" w:color="auto" w:sz="12" w:space="4"/>
          <w:bottom w:val="single" w:color="auto" w:sz="12" w:space="1"/>
          <w:right w:val="single" w:color="auto" w:sz="12" w:space="4"/>
        </w:pBdr>
      </w:pPr>
      <w:r w:rsidRPr="002D6E2C">
        <w:rPr>
          <w:sz w:val="22"/>
          <w:szCs w:val="22"/>
        </w:rPr>
        <w:t xml:space="preserve"> </w:t>
      </w:r>
    </w:p>
    <w:p w:rsidRPr="002D6E2C" w:rsidR="00D70D15" w:rsidP="00E92BA0" w:rsidRDefault="00D70D15" w14:paraId="01C6091B" w14:textId="77777777">
      <w:pPr>
        <w:pStyle w:val="CommentText"/>
        <w:pBdr>
          <w:top w:val="single" w:color="auto" w:sz="12" w:space="1"/>
          <w:left w:val="single" w:color="auto" w:sz="12" w:space="4"/>
          <w:bottom w:val="single" w:color="auto" w:sz="12" w:space="1"/>
          <w:right w:val="single" w:color="auto" w:sz="12" w:space="4"/>
        </w:pBdr>
      </w:pPr>
      <w:r w:rsidRPr="002D6E2C">
        <w:rPr>
          <w:sz w:val="22"/>
          <w:szCs w:val="22"/>
        </w:rPr>
        <w:t xml:space="preserve">Debtor Bank sends Mandate </w:t>
      </w:r>
      <w:r>
        <w:rPr>
          <w:sz w:val="22"/>
          <w:szCs w:val="22"/>
        </w:rPr>
        <w:t xml:space="preserve">Amendment </w:t>
      </w:r>
      <w:r w:rsidRPr="002D6E2C">
        <w:rPr>
          <w:sz w:val="22"/>
          <w:szCs w:val="22"/>
        </w:rPr>
        <w:t>Responses via ACH to Creditor Bank from 03H00 to 21H00.</w:t>
      </w:r>
    </w:p>
    <w:p w:rsidRPr="002D6E2C" w:rsidR="00D70D15" w:rsidP="00E92BA0" w:rsidRDefault="00D70D15" w14:paraId="2557F84C" w14:textId="77777777">
      <w:pPr>
        <w:pStyle w:val="CommentText"/>
        <w:pBdr>
          <w:top w:val="single" w:color="auto" w:sz="12" w:space="1"/>
          <w:left w:val="single" w:color="auto" w:sz="12" w:space="4"/>
          <w:bottom w:val="single" w:color="auto" w:sz="12" w:space="1"/>
          <w:right w:val="single" w:color="auto" w:sz="12" w:space="4"/>
        </w:pBdr>
      </w:pPr>
    </w:p>
    <w:p w:rsidR="00D70D15" w:rsidP="00E92BA0" w:rsidRDefault="00D70D15" w14:paraId="3ADD4AE3" w14:textId="77777777">
      <w:pPr>
        <w:pStyle w:val="CommentText"/>
        <w:pBdr>
          <w:top w:val="single" w:color="auto" w:sz="12" w:space="1"/>
          <w:left w:val="single" w:color="auto" w:sz="12" w:space="4"/>
          <w:bottom w:val="single" w:color="auto" w:sz="12" w:space="1"/>
          <w:right w:val="single" w:color="auto" w:sz="12" w:space="4"/>
        </w:pBdr>
        <w:rPr>
          <w:sz w:val="22"/>
          <w:szCs w:val="22"/>
        </w:rPr>
      </w:pPr>
      <w:r w:rsidRPr="002D6E2C">
        <w:rPr>
          <w:sz w:val="22"/>
          <w:szCs w:val="22"/>
        </w:rPr>
        <w:t>Single, real time Mandate response messages with Final Fate  Status “no response”( as Debtor has not responded to the authorisation request by Debtor Bank) will be sent to ACH by Debtor Bank by 2</w:t>
      </w:r>
      <w:r>
        <w:rPr>
          <w:sz w:val="22"/>
          <w:szCs w:val="22"/>
        </w:rPr>
        <w:t>1</w:t>
      </w:r>
      <w:r w:rsidRPr="002D6E2C">
        <w:rPr>
          <w:sz w:val="22"/>
          <w:szCs w:val="22"/>
        </w:rPr>
        <w:t>H00 (end of day).</w:t>
      </w:r>
      <w:r>
        <w:rPr>
          <w:sz w:val="22"/>
          <w:szCs w:val="22"/>
        </w:rPr>
        <w:t xml:space="preserve"> </w:t>
      </w:r>
    </w:p>
    <w:p w:rsidR="00D70D15" w:rsidP="00E92BA0" w:rsidRDefault="00D70D15" w14:paraId="568EB7B0" w14:textId="77777777">
      <w:pPr>
        <w:pStyle w:val="CommentText"/>
        <w:pBdr>
          <w:top w:val="single" w:color="auto" w:sz="12" w:space="1"/>
          <w:left w:val="single" w:color="auto" w:sz="12" w:space="4"/>
          <w:bottom w:val="single" w:color="auto" w:sz="12" w:space="1"/>
          <w:right w:val="single" w:color="auto" w:sz="12" w:space="4"/>
        </w:pBdr>
        <w:rPr>
          <w:sz w:val="22"/>
          <w:szCs w:val="22"/>
        </w:rPr>
      </w:pPr>
    </w:p>
    <w:p w:rsidRPr="002D6E2C" w:rsidR="00D70D15" w:rsidP="00E92BA0" w:rsidRDefault="00D70D15" w14:paraId="3C29B0E1" w14:textId="77777777">
      <w:pPr>
        <w:pStyle w:val="CommentText"/>
        <w:pBdr>
          <w:top w:val="single" w:color="auto" w:sz="12" w:space="1"/>
          <w:left w:val="single" w:color="auto" w:sz="12" w:space="4"/>
          <w:bottom w:val="single" w:color="auto" w:sz="12" w:space="1"/>
          <w:right w:val="single" w:color="auto" w:sz="12" w:space="4"/>
        </w:pBdr>
        <w:rPr>
          <w:sz w:val="22"/>
          <w:szCs w:val="22"/>
        </w:rPr>
      </w:pPr>
      <w:r>
        <w:rPr>
          <w:sz w:val="22"/>
          <w:szCs w:val="22"/>
        </w:rPr>
        <w:t>ACH to Creditor Bank will complete by 22:00 (additional hour to provide for manual intervention for mandate responses not received by 21:00)</w:t>
      </w:r>
    </w:p>
    <w:p w:rsidRPr="002D6E2C" w:rsidR="00D70D15" w:rsidP="00E92BA0" w:rsidRDefault="00D70D15" w14:paraId="26738EB1" w14:textId="77777777">
      <w:pPr>
        <w:pStyle w:val="CommentText"/>
        <w:pBdr>
          <w:top w:val="single" w:color="auto" w:sz="12" w:space="1"/>
          <w:left w:val="single" w:color="auto" w:sz="12" w:space="4"/>
          <w:bottom w:val="single" w:color="auto" w:sz="12" w:space="1"/>
          <w:right w:val="single" w:color="auto" w:sz="12" w:space="4"/>
        </w:pBdr>
        <w:rPr>
          <w:sz w:val="22"/>
          <w:szCs w:val="22"/>
        </w:rPr>
      </w:pPr>
    </w:p>
    <w:p w:rsidR="00D70D15" w:rsidP="00E92BA0" w:rsidRDefault="00D70D15" w14:paraId="3A35E5CE" w14:textId="77777777">
      <w:pPr>
        <w:pStyle w:val="CommentText"/>
        <w:pBdr>
          <w:top w:val="single" w:color="auto" w:sz="12" w:space="1"/>
          <w:left w:val="single" w:color="auto" w:sz="12" w:space="4"/>
          <w:bottom w:val="single" w:color="auto" w:sz="12" w:space="1"/>
          <w:right w:val="single" w:color="auto" w:sz="12" w:space="4"/>
        </w:pBdr>
        <w:rPr>
          <w:sz w:val="22"/>
          <w:szCs w:val="22"/>
        </w:rPr>
      </w:pPr>
      <w:r w:rsidRPr="002D6E2C">
        <w:rPr>
          <w:sz w:val="22"/>
          <w:szCs w:val="22"/>
        </w:rPr>
        <w:t xml:space="preserve">ACH is able to handle real time/online messages 24/7 but cut off times have been agreed for TT1 as Debtor Bank is required to get authorisation from Debtor then register mandate and provide Creditor </w:t>
      </w:r>
      <w:r>
        <w:rPr>
          <w:sz w:val="22"/>
          <w:szCs w:val="22"/>
        </w:rPr>
        <w:t xml:space="preserve">Bank </w:t>
      </w:r>
      <w:r w:rsidRPr="002D6E2C">
        <w:rPr>
          <w:sz w:val="22"/>
          <w:szCs w:val="22"/>
        </w:rPr>
        <w:t>with feedback sameday.</w:t>
      </w:r>
    </w:p>
    <w:p w:rsidR="00D70D15" w:rsidP="00E92BA0" w:rsidRDefault="00D70D15" w14:paraId="40BDF0F1" w14:textId="77777777">
      <w:pPr>
        <w:pStyle w:val="CommentText"/>
        <w:pBdr>
          <w:top w:val="single" w:color="auto" w:sz="12" w:space="1"/>
          <w:left w:val="single" w:color="auto" w:sz="12" w:space="4"/>
          <w:bottom w:val="single" w:color="auto" w:sz="12" w:space="1"/>
          <w:right w:val="single" w:color="auto" w:sz="12" w:space="4"/>
        </w:pBdr>
        <w:rPr>
          <w:sz w:val="22"/>
          <w:szCs w:val="22"/>
        </w:rPr>
      </w:pPr>
      <w:r>
        <w:rPr>
          <w:sz w:val="22"/>
          <w:szCs w:val="22"/>
        </w:rPr>
        <w:t>Creditor Bank must pass this feedback on to Creditor sameday as well.</w:t>
      </w:r>
    </w:p>
    <w:p w:rsidR="00D70D15" w:rsidP="00E92BA0" w:rsidRDefault="00D70D15" w14:paraId="51D136F9" w14:textId="77777777">
      <w:pPr>
        <w:pStyle w:val="CommentText"/>
        <w:pBdr>
          <w:top w:val="single" w:color="auto" w:sz="12" w:space="1"/>
          <w:left w:val="single" w:color="auto" w:sz="12" w:space="4"/>
          <w:bottom w:val="single" w:color="auto" w:sz="12" w:space="1"/>
          <w:right w:val="single" w:color="auto" w:sz="12" w:space="4"/>
        </w:pBdr>
        <w:rPr>
          <w:sz w:val="22"/>
          <w:szCs w:val="22"/>
        </w:rPr>
      </w:pPr>
    </w:p>
    <w:p w:rsidR="00D70D15" w:rsidP="00E92BA0" w:rsidRDefault="00D70D15" w14:paraId="6236DE19" w14:textId="77777777">
      <w:pPr>
        <w:pStyle w:val="CommentText"/>
        <w:pBdr>
          <w:top w:val="single" w:color="auto" w:sz="12" w:space="1"/>
          <w:left w:val="single" w:color="auto" w:sz="12" w:space="4"/>
          <w:bottom w:val="single" w:color="auto" w:sz="12" w:space="1"/>
          <w:right w:val="single" w:color="auto" w:sz="12" w:space="4"/>
        </w:pBdr>
        <w:rPr>
          <w:sz w:val="22"/>
          <w:szCs w:val="22"/>
        </w:rPr>
      </w:pPr>
      <w:r>
        <w:rPr>
          <w:sz w:val="22"/>
          <w:szCs w:val="22"/>
        </w:rPr>
        <w:t>Banks to c</w:t>
      </w:r>
      <w:r w:rsidRPr="0079161C">
        <w:rPr>
          <w:sz w:val="22"/>
          <w:szCs w:val="22"/>
        </w:rPr>
        <w:t xml:space="preserve">lose off window to debtors </w:t>
      </w:r>
      <w:r w:rsidR="009A331A">
        <w:rPr>
          <w:sz w:val="22"/>
          <w:szCs w:val="22"/>
        </w:rPr>
        <w:t>not earlier than</w:t>
      </w:r>
      <w:r w:rsidRPr="0079161C">
        <w:rPr>
          <w:sz w:val="22"/>
          <w:szCs w:val="22"/>
        </w:rPr>
        <w:t xml:space="preserve"> 20:00 based on input to BsvA by 21:00</w:t>
      </w:r>
    </w:p>
    <w:p w:rsidR="00D70D15" w:rsidP="00E92BA0" w:rsidRDefault="00D70D15" w14:paraId="6DF357A5" w14:textId="25C4AFB2">
      <w:pPr>
        <w:tabs>
          <w:tab w:val="left" w:pos="1134"/>
        </w:tabs>
      </w:pPr>
    </w:p>
    <w:p w:rsidR="00065C6A" w:rsidP="00065C6A" w:rsidRDefault="00065C6A" w14:paraId="3266174E" w14:textId="77777777">
      <w:pPr>
        <w:rPr>
          <w:b/>
        </w:rPr>
      </w:pPr>
      <w:r>
        <w:rPr>
          <w:b/>
        </w:rPr>
        <w:t>Real-time Timout Sessings</w:t>
      </w:r>
    </w:p>
    <w:p w:rsidR="00065C6A" w:rsidP="00065C6A" w:rsidRDefault="00065C6A" w14:paraId="0F12C06C" w14:textId="77777777">
      <w:r>
        <w:t>The following time-out settings shall apply to the sets of real-time message flows for the initiating, receiving and responding parties and the ACH. A set of message flows is defined as the pair of messages that make up the initial request and immediate relevant response.</w:t>
      </w:r>
    </w:p>
    <w:p w:rsidR="00065C6A" w:rsidP="00E92BA0" w:rsidRDefault="00065C6A" w14:paraId="05950367" w14:textId="40B041B0">
      <w:pPr>
        <w:tabs>
          <w:tab w:val="left" w:pos="1134"/>
        </w:tabs>
      </w:pPr>
    </w:p>
    <w:tbl>
      <w:tblPr>
        <w:tblW w:w="5000" w:type="pct"/>
        <w:tblLook w:val="04A0" w:firstRow="1" w:lastRow="0" w:firstColumn="1" w:lastColumn="0" w:noHBand="0" w:noVBand="1"/>
      </w:tblPr>
      <w:tblGrid>
        <w:gridCol w:w="1782"/>
        <w:gridCol w:w="1154"/>
        <w:gridCol w:w="1155"/>
        <w:gridCol w:w="1157"/>
        <w:gridCol w:w="1350"/>
        <w:gridCol w:w="769"/>
        <w:gridCol w:w="1659"/>
      </w:tblGrid>
      <w:tr w:rsidR="00065C6A" w:rsidTr="00065C6A" w14:paraId="783EA5CC" w14:textId="77777777">
        <w:trPr>
          <w:trHeight w:val="288"/>
        </w:trPr>
        <w:tc>
          <w:tcPr>
            <w:tcW w:w="2266" w:type="pct"/>
            <w:gridSpan w:val="3"/>
            <w:noWrap/>
            <w:vAlign w:val="bottom"/>
            <w:hideMark/>
          </w:tcPr>
          <w:p w:rsidR="00065C6A" w:rsidRDefault="00065C6A" w14:paraId="70B8A3F4" w14:textId="77777777">
            <w:pPr>
              <w:rPr>
                <w:rFonts w:eastAsia="Times New Roman" w:cs="Calibri"/>
                <w:b/>
                <w:bCs/>
                <w:color w:val="000000"/>
                <w:sz w:val="16"/>
                <w:szCs w:val="16"/>
                <w:lang w:eastAsia="en-ZA"/>
              </w:rPr>
            </w:pPr>
            <w:r>
              <w:rPr>
                <w:rFonts w:eastAsia="Times New Roman" w:cs="Calibri"/>
                <w:b/>
                <w:bCs/>
                <w:color w:val="000000"/>
                <w:sz w:val="16"/>
                <w:szCs w:val="16"/>
                <w:lang w:eastAsia="en-ZA"/>
              </w:rPr>
              <w:t>TT1 Real-time Authorization Mandate Amendment</w:t>
            </w:r>
          </w:p>
        </w:tc>
        <w:tc>
          <w:tcPr>
            <w:tcW w:w="641" w:type="pct"/>
            <w:noWrap/>
            <w:vAlign w:val="bottom"/>
            <w:hideMark/>
          </w:tcPr>
          <w:p w:rsidR="00065C6A" w:rsidRDefault="00065C6A" w14:paraId="7676A8BF" w14:textId="77777777">
            <w:pPr>
              <w:rPr>
                <w:rFonts w:eastAsia="Times New Roman" w:cs="Calibri"/>
                <w:b/>
                <w:bCs/>
                <w:color w:val="000000"/>
                <w:sz w:val="16"/>
                <w:szCs w:val="16"/>
                <w:lang w:eastAsia="en-ZA"/>
              </w:rPr>
            </w:pPr>
          </w:p>
        </w:tc>
        <w:tc>
          <w:tcPr>
            <w:tcW w:w="748" w:type="pct"/>
            <w:noWrap/>
            <w:vAlign w:val="bottom"/>
            <w:hideMark/>
          </w:tcPr>
          <w:p w:rsidR="00065C6A" w:rsidRDefault="00065C6A" w14:paraId="413490D0" w14:textId="77777777">
            <w:pPr>
              <w:rPr>
                <w:rFonts w:cs="Calibri"/>
                <w:sz w:val="20"/>
                <w:szCs w:val="20"/>
                <w:lang w:eastAsia="en-ZA"/>
              </w:rPr>
            </w:pPr>
          </w:p>
        </w:tc>
        <w:tc>
          <w:tcPr>
            <w:tcW w:w="426" w:type="pct"/>
            <w:noWrap/>
            <w:vAlign w:val="bottom"/>
            <w:hideMark/>
          </w:tcPr>
          <w:p w:rsidR="00065C6A" w:rsidRDefault="00065C6A" w14:paraId="18A444EC" w14:textId="77777777">
            <w:pPr>
              <w:rPr>
                <w:rFonts w:cs="Calibri"/>
                <w:sz w:val="20"/>
                <w:szCs w:val="20"/>
                <w:lang w:eastAsia="en-ZA"/>
              </w:rPr>
            </w:pPr>
          </w:p>
        </w:tc>
        <w:tc>
          <w:tcPr>
            <w:tcW w:w="920" w:type="pct"/>
            <w:vAlign w:val="bottom"/>
            <w:hideMark/>
          </w:tcPr>
          <w:p w:rsidR="00065C6A" w:rsidRDefault="00065C6A" w14:paraId="70F4BE8A" w14:textId="77777777">
            <w:pPr>
              <w:rPr>
                <w:rFonts w:cs="Calibri"/>
                <w:sz w:val="20"/>
                <w:szCs w:val="20"/>
                <w:lang w:eastAsia="en-ZA"/>
              </w:rPr>
            </w:pPr>
          </w:p>
        </w:tc>
      </w:tr>
      <w:tr w:rsidR="00065C6A" w:rsidTr="00065C6A" w14:paraId="3783A76B" w14:textId="77777777">
        <w:trPr>
          <w:trHeight w:val="288"/>
        </w:trPr>
        <w:tc>
          <w:tcPr>
            <w:tcW w:w="2266" w:type="pct"/>
            <w:gridSpan w:val="3"/>
            <w:tcBorders>
              <w:top w:val="single" w:color="auto" w:sz="4" w:space="0"/>
              <w:left w:val="single" w:color="auto" w:sz="4" w:space="0"/>
              <w:bottom w:val="single" w:color="auto" w:sz="4" w:space="0"/>
              <w:right w:val="single" w:color="auto" w:sz="4" w:space="0"/>
            </w:tcBorders>
            <w:shd w:val="clear" w:color="auto" w:fill="BFBFBF" w:themeFill="background1" w:themeFillShade="BF"/>
            <w:noWrap/>
            <w:vAlign w:val="center"/>
            <w:hideMark/>
          </w:tcPr>
          <w:p w:rsidRPr="00065C6A" w:rsidR="00065C6A" w:rsidRDefault="00065C6A" w14:paraId="166B7215" w14:textId="77777777">
            <w:pPr>
              <w:jc w:val="center"/>
              <w:rPr>
                <w:rFonts w:eastAsia="Times New Roman" w:cs="Calibri"/>
                <w:b/>
                <w:bCs/>
                <w:sz w:val="16"/>
                <w:szCs w:val="16"/>
                <w:lang w:eastAsia="en-ZA"/>
              </w:rPr>
            </w:pPr>
            <w:r w:rsidRPr="00065C6A">
              <w:rPr>
                <w:rFonts w:eastAsia="Times New Roman" w:cs="Calibri"/>
                <w:b/>
                <w:bCs/>
                <w:sz w:val="16"/>
                <w:szCs w:val="16"/>
                <w:lang w:eastAsia="en-ZA"/>
              </w:rPr>
              <w:t> </w:t>
            </w:r>
          </w:p>
        </w:tc>
        <w:tc>
          <w:tcPr>
            <w:tcW w:w="1814" w:type="pct"/>
            <w:gridSpan w:val="3"/>
            <w:tcBorders>
              <w:top w:val="single" w:color="auto" w:sz="4" w:space="0"/>
              <w:left w:val="nil"/>
              <w:bottom w:val="single" w:color="auto" w:sz="4" w:space="0"/>
              <w:right w:val="single" w:color="auto" w:sz="4" w:space="0"/>
            </w:tcBorders>
            <w:shd w:val="clear" w:color="auto" w:fill="BFBFBF" w:themeFill="background1" w:themeFillShade="BF"/>
            <w:noWrap/>
            <w:vAlign w:val="center"/>
            <w:hideMark/>
          </w:tcPr>
          <w:p w:rsidRPr="00065C6A" w:rsidR="00065C6A" w:rsidRDefault="00065C6A" w14:paraId="3304438E" w14:textId="77777777">
            <w:pPr>
              <w:jc w:val="center"/>
              <w:rPr>
                <w:rFonts w:eastAsia="Times New Roman" w:cs="Calibri"/>
                <w:b/>
                <w:bCs/>
                <w:sz w:val="16"/>
                <w:szCs w:val="16"/>
                <w:lang w:eastAsia="en-ZA"/>
              </w:rPr>
            </w:pPr>
            <w:r w:rsidRPr="00065C6A">
              <w:rPr>
                <w:rFonts w:eastAsia="Times New Roman" w:cs="Calibri"/>
                <w:b/>
                <w:bCs/>
                <w:sz w:val="16"/>
                <w:szCs w:val="16"/>
                <w:lang w:eastAsia="en-ZA"/>
              </w:rPr>
              <w:t>Time Out Setting (s)</w:t>
            </w:r>
          </w:p>
        </w:tc>
        <w:tc>
          <w:tcPr>
            <w:tcW w:w="920" w:type="pct"/>
            <w:vMerge w:val="restart"/>
            <w:tcBorders>
              <w:top w:val="single" w:color="auto" w:sz="4" w:space="0"/>
              <w:left w:val="single" w:color="auto" w:sz="4" w:space="0"/>
              <w:bottom w:val="single" w:color="auto" w:sz="4" w:space="0"/>
              <w:right w:val="single" w:color="auto" w:sz="4" w:space="0"/>
            </w:tcBorders>
            <w:shd w:val="clear" w:color="auto" w:fill="BFBFBF" w:themeFill="background1" w:themeFillShade="BF"/>
            <w:vAlign w:val="center"/>
            <w:hideMark/>
          </w:tcPr>
          <w:p w:rsidRPr="00065C6A" w:rsidR="00065C6A" w:rsidRDefault="00065C6A" w14:paraId="45A073B4" w14:textId="77777777">
            <w:pPr>
              <w:jc w:val="center"/>
              <w:rPr>
                <w:rFonts w:eastAsia="Times New Roman" w:cs="Calibri"/>
                <w:b/>
                <w:bCs/>
                <w:sz w:val="16"/>
                <w:szCs w:val="16"/>
                <w:lang w:eastAsia="en-ZA"/>
              </w:rPr>
            </w:pPr>
            <w:r w:rsidRPr="00065C6A">
              <w:rPr>
                <w:rFonts w:eastAsia="Times New Roman" w:cs="Calibri"/>
                <w:b/>
                <w:bCs/>
                <w:sz w:val="16"/>
                <w:szCs w:val="16"/>
                <w:lang w:eastAsia="en-ZA"/>
              </w:rPr>
              <w:t>Note</w:t>
            </w:r>
          </w:p>
        </w:tc>
      </w:tr>
      <w:tr w:rsidR="00065C6A" w:rsidTr="00065C6A" w14:paraId="655467D1" w14:textId="77777777">
        <w:trPr>
          <w:trHeight w:val="420"/>
        </w:trPr>
        <w:tc>
          <w:tcPr>
            <w:tcW w:w="987" w:type="pct"/>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Pr="00065C6A" w:rsidR="00065C6A" w:rsidRDefault="00065C6A" w14:paraId="50BA8458" w14:textId="77777777">
            <w:pPr>
              <w:rPr>
                <w:rFonts w:eastAsia="Times New Roman" w:cs="Calibri"/>
                <w:b/>
                <w:bCs/>
                <w:sz w:val="16"/>
                <w:szCs w:val="16"/>
                <w:lang w:eastAsia="en-ZA"/>
              </w:rPr>
            </w:pPr>
            <w:r w:rsidRPr="00065C6A">
              <w:rPr>
                <w:rFonts w:eastAsia="Times New Roman" w:cs="Calibri"/>
                <w:b/>
                <w:bCs/>
                <w:sz w:val="16"/>
                <w:szCs w:val="16"/>
                <w:lang w:eastAsia="en-ZA"/>
              </w:rPr>
              <w:t>Debtor Authorization Required Code</w:t>
            </w:r>
          </w:p>
        </w:tc>
        <w:tc>
          <w:tcPr>
            <w:tcW w:w="639" w:type="pct"/>
            <w:tcBorders>
              <w:top w:val="nil"/>
              <w:left w:val="nil"/>
              <w:bottom w:val="single" w:color="auto" w:sz="4" w:space="0"/>
              <w:right w:val="single" w:color="auto" w:sz="4" w:space="0"/>
            </w:tcBorders>
            <w:shd w:val="clear" w:color="auto" w:fill="D9D9D9" w:themeFill="background1" w:themeFillShade="D9"/>
            <w:vAlign w:val="center"/>
            <w:hideMark/>
          </w:tcPr>
          <w:p w:rsidRPr="00065C6A" w:rsidR="00065C6A" w:rsidRDefault="00065C6A" w14:paraId="1E7400F5" w14:textId="77777777">
            <w:pPr>
              <w:rPr>
                <w:rFonts w:eastAsia="Times New Roman" w:cs="Calibri"/>
                <w:b/>
                <w:bCs/>
                <w:sz w:val="16"/>
                <w:szCs w:val="16"/>
                <w:lang w:eastAsia="en-ZA"/>
              </w:rPr>
            </w:pPr>
            <w:r w:rsidRPr="00065C6A">
              <w:rPr>
                <w:rFonts w:eastAsia="Times New Roman" w:cs="Calibri"/>
                <w:b/>
                <w:bCs/>
                <w:sz w:val="16"/>
                <w:szCs w:val="16"/>
                <w:lang w:eastAsia="en-ZA"/>
              </w:rPr>
              <w:t>Initiating Service</w:t>
            </w:r>
          </w:p>
        </w:tc>
        <w:tc>
          <w:tcPr>
            <w:tcW w:w="640" w:type="pct"/>
            <w:tcBorders>
              <w:top w:val="nil"/>
              <w:left w:val="nil"/>
              <w:bottom w:val="single" w:color="auto" w:sz="4" w:space="0"/>
              <w:right w:val="single" w:color="auto" w:sz="4" w:space="0"/>
            </w:tcBorders>
            <w:shd w:val="clear" w:color="auto" w:fill="D9D9D9" w:themeFill="background1" w:themeFillShade="D9"/>
            <w:vAlign w:val="center"/>
            <w:hideMark/>
          </w:tcPr>
          <w:p w:rsidRPr="00065C6A" w:rsidR="00065C6A" w:rsidRDefault="00065C6A" w14:paraId="63557A70" w14:textId="77777777">
            <w:pPr>
              <w:rPr>
                <w:rFonts w:eastAsia="Times New Roman" w:cs="Calibri"/>
                <w:b/>
                <w:bCs/>
                <w:sz w:val="16"/>
                <w:szCs w:val="16"/>
                <w:lang w:eastAsia="en-ZA"/>
              </w:rPr>
            </w:pPr>
            <w:r w:rsidRPr="00065C6A">
              <w:rPr>
                <w:rFonts w:eastAsia="Times New Roman" w:cs="Calibri"/>
                <w:b/>
                <w:bCs/>
                <w:sz w:val="16"/>
                <w:szCs w:val="16"/>
                <w:lang w:eastAsia="en-ZA"/>
              </w:rPr>
              <w:t>Response Service</w:t>
            </w:r>
          </w:p>
        </w:tc>
        <w:tc>
          <w:tcPr>
            <w:tcW w:w="641" w:type="pct"/>
            <w:tcBorders>
              <w:top w:val="nil"/>
              <w:left w:val="nil"/>
              <w:bottom w:val="single" w:color="auto" w:sz="4" w:space="0"/>
              <w:right w:val="single" w:color="auto" w:sz="4" w:space="0"/>
            </w:tcBorders>
            <w:shd w:val="clear" w:color="auto" w:fill="D9D9D9" w:themeFill="background1" w:themeFillShade="D9"/>
            <w:vAlign w:val="center"/>
            <w:hideMark/>
          </w:tcPr>
          <w:p w:rsidRPr="00065C6A" w:rsidR="00065C6A" w:rsidRDefault="00065C6A" w14:paraId="614706CF" w14:textId="77777777">
            <w:pPr>
              <w:rPr>
                <w:rFonts w:eastAsia="Times New Roman" w:cs="Calibri"/>
                <w:b/>
                <w:bCs/>
                <w:sz w:val="16"/>
                <w:szCs w:val="16"/>
                <w:lang w:eastAsia="en-ZA"/>
              </w:rPr>
            </w:pPr>
            <w:r w:rsidRPr="00065C6A">
              <w:rPr>
                <w:rFonts w:eastAsia="Times New Roman" w:cs="Calibri"/>
                <w:b/>
                <w:bCs/>
                <w:sz w:val="16"/>
                <w:szCs w:val="16"/>
                <w:lang w:eastAsia="en-ZA"/>
              </w:rPr>
              <w:t>Initiation Party</w:t>
            </w:r>
          </w:p>
        </w:tc>
        <w:tc>
          <w:tcPr>
            <w:tcW w:w="748" w:type="pct"/>
            <w:tcBorders>
              <w:top w:val="nil"/>
              <w:left w:val="nil"/>
              <w:bottom w:val="single" w:color="auto" w:sz="4" w:space="0"/>
              <w:right w:val="single" w:color="auto" w:sz="4" w:space="0"/>
            </w:tcBorders>
            <w:shd w:val="clear" w:color="auto" w:fill="D9D9D9" w:themeFill="background1" w:themeFillShade="D9"/>
            <w:vAlign w:val="center"/>
            <w:hideMark/>
          </w:tcPr>
          <w:p w:rsidRPr="00065C6A" w:rsidR="00065C6A" w:rsidRDefault="00065C6A" w14:paraId="7CDD1128" w14:textId="77777777">
            <w:pPr>
              <w:rPr>
                <w:rFonts w:eastAsia="Times New Roman" w:cs="Calibri"/>
                <w:b/>
                <w:bCs/>
                <w:sz w:val="16"/>
                <w:szCs w:val="16"/>
                <w:lang w:eastAsia="en-ZA"/>
              </w:rPr>
            </w:pPr>
            <w:r w:rsidRPr="00065C6A">
              <w:rPr>
                <w:rFonts w:eastAsia="Times New Roman" w:cs="Calibri"/>
                <w:b/>
                <w:bCs/>
                <w:sz w:val="16"/>
                <w:szCs w:val="16"/>
                <w:lang w:eastAsia="en-ZA"/>
              </w:rPr>
              <w:t>Receiving and Responding Party</w:t>
            </w:r>
          </w:p>
        </w:tc>
        <w:tc>
          <w:tcPr>
            <w:tcW w:w="426" w:type="pct"/>
            <w:tcBorders>
              <w:top w:val="nil"/>
              <w:left w:val="nil"/>
              <w:bottom w:val="single" w:color="auto" w:sz="4" w:space="0"/>
              <w:right w:val="single" w:color="auto" w:sz="4" w:space="0"/>
            </w:tcBorders>
            <w:shd w:val="clear" w:color="auto" w:fill="D9D9D9" w:themeFill="background1" w:themeFillShade="D9"/>
            <w:vAlign w:val="center"/>
            <w:hideMark/>
          </w:tcPr>
          <w:p w:rsidRPr="00065C6A" w:rsidR="00065C6A" w:rsidRDefault="00065C6A" w14:paraId="47E82331" w14:textId="77777777">
            <w:pPr>
              <w:rPr>
                <w:rFonts w:eastAsia="Times New Roman" w:cs="Calibri"/>
                <w:b/>
                <w:bCs/>
                <w:sz w:val="16"/>
                <w:szCs w:val="16"/>
                <w:lang w:eastAsia="en-ZA"/>
              </w:rPr>
            </w:pPr>
            <w:r w:rsidRPr="00065C6A">
              <w:rPr>
                <w:rFonts w:eastAsia="Times New Roman" w:cs="Calibri"/>
                <w:b/>
                <w:bCs/>
                <w:sz w:val="16"/>
                <w:szCs w:val="16"/>
                <w:lang w:eastAsia="en-ZA"/>
              </w:rPr>
              <w:t>ACH</w:t>
            </w:r>
          </w:p>
        </w:tc>
        <w:tc>
          <w:tcPr>
            <w:tcW w:w="920" w:type="pct"/>
            <w:vMerge/>
            <w:tcBorders>
              <w:top w:val="single" w:color="auto" w:sz="4" w:space="0"/>
              <w:left w:val="single" w:color="auto" w:sz="4" w:space="0"/>
              <w:bottom w:val="single" w:color="auto" w:sz="4" w:space="0"/>
              <w:right w:val="single" w:color="auto" w:sz="4" w:space="0"/>
            </w:tcBorders>
            <w:vAlign w:val="center"/>
            <w:hideMark/>
          </w:tcPr>
          <w:p w:rsidR="00065C6A" w:rsidRDefault="00065C6A" w14:paraId="2F9AEBCA" w14:textId="77777777">
            <w:pPr>
              <w:rPr>
                <w:rFonts w:eastAsia="Times New Roman" w:cs="Calibri"/>
                <w:b/>
                <w:bCs/>
                <w:color w:val="FFFFFF"/>
                <w:sz w:val="16"/>
                <w:szCs w:val="16"/>
                <w:lang w:eastAsia="en-ZA"/>
              </w:rPr>
            </w:pPr>
          </w:p>
        </w:tc>
      </w:tr>
      <w:tr w:rsidR="00065C6A" w:rsidTr="00065C6A" w14:paraId="57CB5E9C" w14:textId="77777777">
        <w:trPr>
          <w:trHeight w:val="420"/>
        </w:trPr>
        <w:tc>
          <w:tcPr>
            <w:tcW w:w="987" w:type="pct"/>
            <w:tcBorders>
              <w:top w:val="nil"/>
              <w:left w:val="single" w:color="auto" w:sz="4" w:space="0"/>
              <w:bottom w:val="single" w:color="auto" w:sz="4" w:space="0"/>
              <w:right w:val="single" w:color="auto" w:sz="4" w:space="0"/>
            </w:tcBorders>
            <w:vAlign w:val="center"/>
            <w:hideMark/>
          </w:tcPr>
          <w:p w:rsidR="00065C6A" w:rsidRDefault="00065C6A" w14:paraId="721FA90B" w14:textId="77777777">
            <w:pPr>
              <w:rPr>
                <w:rFonts w:eastAsia="Times New Roman" w:cs="Calibri"/>
                <w:color w:val="000000"/>
                <w:sz w:val="16"/>
                <w:szCs w:val="16"/>
                <w:lang w:eastAsia="en-ZA"/>
              </w:rPr>
            </w:pPr>
            <w:r>
              <w:rPr>
                <w:rFonts w:eastAsia="Times New Roman" w:cs="Calibri"/>
                <w:color w:val="000000"/>
                <w:sz w:val="16"/>
                <w:szCs w:val="16"/>
                <w:lang w:eastAsia="en-ZA"/>
              </w:rPr>
              <w:t>229</w:t>
            </w:r>
            <w:r>
              <w:rPr>
                <w:rFonts w:eastAsia="Times New Roman" w:cs="Calibri"/>
                <w:color w:val="000000"/>
                <w:sz w:val="16"/>
                <w:szCs w:val="16"/>
                <w:lang w:eastAsia="en-ZA"/>
              </w:rPr>
              <w:br/>
            </w:r>
            <w:r>
              <w:rPr>
                <w:rFonts w:eastAsia="Times New Roman" w:cs="Calibri"/>
                <w:color w:val="000000"/>
                <w:sz w:val="16"/>
                <w:szCs w:val="16"/>
                <w:lang w:eastAsia="en-ZA"/>
              </w:rPr>
              <w:t>230</w:t>
            </w:r>
          </w:p>
        </w:tc>
        <w:tc>
          <w:tcPr>
            <w:tcW w:w="639" w:type="pct"/>
            <w:tcBorders>
              <w:top w:val="nil"/>
              <w:left w:val="nil"/>
              <w:bottom w:val="single" w:color="auto" w:sz="4" w:space="0"/>
              <w:right w:val="single" w:color="auto" w:sz="4" w:space="0"/>
            </w:tcBorders>
            <w:noWrap/>
            <w:vAlign w:val="center"/>
            <w:hideMark/>
          </w:tcPr>
          <w:p w:rsidR="00065C6A" w:rsidRDefault="00065C6A" w14:paraId="43A50F52" w14:textId="77777777">
            <w:pPr>
              <w:rPr>
                <w:rFonts w:eastAsia="Times New Roman" w:cs="Calibri"/>
                <w:color w:val="000000"/>
                <w:sz w:val="16"/>
                <w:szCs w:val="16"/>
                <w:lang w:eastAsia="en-ZA"/>
              </w:rPr>
            </w:pPr>
            <w:r>
              <w:rPr>
                <w:rFonts w:eastAsia="Times New Roman" w:cs="Calibri"/>
                <w:color w:val="000000"/>
                <w:sz w:val="16"/>
                <w:szCs w:val="16"/>
                <w:lang w:eastAsia="en-ZA"/>
              </w:rPr>
              <w:t>MANAM</w:t>
            </w:r>
          </w:p>
        </w:tc>
        <w:tc>
          <w:tcPr>
            <w:tcW w:w="640" w:type="pct"/>
            <w:tcBorders>
              <w:top w:val="nil"/>
              <w:left w:val="nil"/>
              <w:bottom w:val="single" w:color="auto" w:sz="4" w:space="0"/>
              <w:right w:val="single" w:color="auto" w:sz="4" w:space="0"/>
            </w:tcBorders>
            <w:noWrap/>
            <w:vAlign w:val="center"/>
            <w:hideMark/>
          </w:tcPr>
          <w:p w:rsidR="00065C6A" w:rsidRDefault="00065C6A" w14:paraId="2E498E3D" w14:textId="77777777">
            <w:pPr>
              <w:rPr>
                <w:rFonts w:eastAsia="Times New Roman" w:cs="Calibri"/>
                <w:color w:val="000000"/>
                <w:sz w:val="16"/>
                <w:szCs w:val="16"/>
                <w:lang w:eastAsia="en-ZA"/>
              </w:rPr>
            </w:pPr>
            <w:r>
              <w:rPr>
                <w:rFonts w:eastAsia="Times New Roman" w:cs="Calibri"/>
                <w:color w:val="000000"/>
                <w:sz w:val="16"/>
                <w:szCs w:val="16"/>
                <w:lang w:eastAsia="en-ZA"/>
              </w:rPr>
              <w:t>MANIR</w:t>
            </w:r>
          </w:p>
        </w:tc>
        <w:tc>
          <w:tcPr>
            <w:tcW w:w="641" w:type="pct"/>
            <w:tcBorders>
              <w:top w:val="nil"/>
              <w:left w:val="nil"/>
              <w:bottom w:val="single" w:color="auto" w:sz="4" w:space="0"/>
              <w:right w:val="single" w:color="auto" w:sz="4" w:space="0"/>
            </w:tcBorders>
            <w:noWrap/>
            <w:vAlign w:val="center"/>
            <w:hideMark/>
          </w:tcPr>
          <w:p w:rsidR="00065C6A" w:rsidRDefault="00065C6A" w14:paraId="56E27EA5"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120</w:t>
            </w:r>
          </w:p>
        </w:tc>
        <w:tc>
          <w:tcPr>
            <w:tcW w:w="748" w:type="pct"/>
            <w:tcBorders>
              <w:top w:val="nil"/>
              <w:left w:val="nil"/>
              <w:bottom w:val="single" w:color="auto" w:sz="4" w:space="0"/>
              <w:right w:val="single" w:color="auto" w:sz="4" w:space="0"/>
            </w:tcBorders>
            <w:noWrap/>
            <w:vAlign w:val="center"/>
            <w:hideMark/>
          </w:tcPr>
          <w:p w:rsidR="00065C6A" w:rsidRDefault="00065C6A" w14:paraId="4A215A88"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100</w:t>
            </w:r>
          </w:p>
        </w:tc>
        <w:tc>
          <w:tcPr>
            <w:tcW w:w="426" w:type="pct"/>
            <w:tcBorders>
              <w:top w:val="nil"/>
              <w:left w:val="nil"/>
              <w:bottom w:val="single" w:color="auto" w:sz="4" w:space="0"/>
              <w:right w:val="single" w:color="auto" w:sz="4" w:space="0"/>
            </w:tcBorders>
            <w:noWrap/>
            <w:vAlign w:val="center"/>
            <w:hideMark/>
          </w:tcPr>
          <w:p w:rsidR="00065C6A" w:rsidRDefault="00065C6A" w14:paraId="7C9ADE08"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140</w:t>
            </w:r>
          </w:p>
        </w:tc>
        <w:tc>
          <w:tcPr>
            <w:tcW w:w="920" w:type="pct"/>
            <w:tcBorders>
              <w:top w:val="nil"/>
              <w:left w:val="nil"/>
              <w:bottom w:val="single" w:color="auto" w:sz="4" w:space="0"/>
              <w:right w:val="single" w:color="auto" w:sz="4" w:space="0"/>
            </w:tcBorders>
            <w:vAlign w:val="center"/>
            <w:hideMark/>
          </w:tcPr>
          <w:p w:rsidR="00065C6A" w:rsidRDefault="00065C6A" w14:paraId="5C44D5CF" w14:textId="77777777">
            <w:pPr>
              <w:rPr>
                <w:rFonts w:eastAsia="Times New Roman" w:cs="Calibri"/>
                <w:color w:val="000000"/>
                <w:sz w:val="16"/>
                <w:szCs w:val="16"/>
                <w:lang w:eastAsia="en-ZA"/>
              </w:rPr>
            </w:pPr>
            <w:r>
              <w:rPr>
                <w:rFonts w:eastAsia="Times New Roman" w:cs="Calibri"/>
                <w:color w:val="000000"/>
                <w:sz w:val="16"/>
                <w:szCs w:val="16"/>
                <w:lang w:eastAsia="en-ZA"/>
              </w:rPr>
              <w:t>In the cases where the debtor does not respond to the USSD authorisation request the debtor bank must send back the pain.012 response within 100s.</w:t>
            </w:r>
          </w:p>
        </w:tc>
      </w:tr>
      <w:tr w:rsidR="00065C6A" w:rsidTr="00065C6A" w14:paraId="706EB83A" w14:textId="77777777">
        <w:trPr>
          <w:trHeight w:val="420"/>
        </w:trPr>
        <w:tc>
          <w:tcPr>
            <w:tcW w:w="987" w:type="pct"/>
            <w:tcBorders>
              <w:top w:val="nil"/>
              <w:left w:val="single" w:color="auto" w:sz="4" w:space="0"/>
              <w:bottom w:val="single" w:color="auto" w:sz="4" w:space="0"/>
              <w:right w:val="single" w:color="auto" w:sz="4" w:space="0"/>
            </w:tcBorders>
            <w:vAlign w:val="center"/>
            <w:hideMark/>
          </w:tcPr>
          <w:p w:rsidR="00065C6A" w:rsidRDefault="00065C6A" w14:paraId="2FF95C8A" w14:textId="77777777">
            <w:pPr>
              <w:rPr>
                <w:rFonts w:eastAsia="Times New Roman" w:cs="Calibri"/>
                <w:color w:val="000000"/>
                <w:sz w:val="16"/>
                <w:szCs w:val="16"/>
                <w:lang w:eastAsia="en-ZA"/>
              </w:rPr>
            </w:pPr>
            <w:r>
              <w:rPr>
                <w:rFonts w:eastAsia="Times New Roman" w:cs="Calibri"/>
                <w:color w:val="000000"/>
                <w:sz w:val="16"/>
                <w:szCs w:val="16"/>
                <w:lang w:eastAsia="en-ZA"/>
              </w:rPr>
              <w:t>229</w:t>
            </w:r>
            <w:r>
              <w:rPr>
                <w:rFonts w:eastAsia="Times New Roman" w:cs="Calibri"/>
                <w:color w:val="000000"/>
                <w:sz w:val="16"/>
                <w:szCs w:val="16"/>
                <w:lang w:eastAsia="en-ZA"/>
              </w:rPr>
              <w:br/>
            </w:r>
            <w:r>
              <w:rPr>
                <w:rFonts w:eastAsia="Times New Roman" w:cs="Calibri"/>
                <w:color w:val="000000"/>
                <w:sz w:val="16"/>
                <w:szCs w:val="16"/>
                <w:lang w:eastAsia="en-ZA"/>
              </w:rPr>
              <w:t>230</w:t>
            </w:r>
          </w:p>
        </w:tc>
        <w:tc>
          <w:tcPr>
            <w:tcW w:w="639" w:type="pct"/>
            <w:tcBorders>
              <w:top w:val="nil"/>
              <w:left w:val="nil"/>
              <w:bottom w:val="single" w:color="auto" w:sz="4" w:space="0"/>
              <w:right w:val="single" w:color="auto" w:sz="4" w:space="0"/>
            </w:tcBorders>
            <w:noWrap/>
            <w:vAlign w:val="center"/>
            <w:hideMark/>
          </w:tcPr>
          <w:p w:rsidR="00065C6A" w:rsidRDefault="00065C6A" w14:paraId="0C5FFA1F" w14:textId="77777777">
            <w:pPr>
              <w:rPr>
                <w:rFonts w:eastAsia="Times New Roman" w:cs="Calibri"/>
                <w:color w:val="000000"/>
                <w:sz w:val="16"/>
                <w:szCs w:val="16"/>
                <w:lang w:eastAsia="en-ZA"/>
              </w:rPr>
            </w:pPr>
            <w:r>
              <w:rPr>
                <w:rFonts w:eastAsia="Times New Roman" w:cs="Calibri"/>
                <w:color w:val="000000"/>
                <w:sz w:val="16"/>
                <w:szCs w:val="16"/>
                <w:lang w:eastAsia="en-ZA"/>
              </w:rPr>
              <w:t>MANIN</w:t>
            </w:r>
          </w:p>
        </w:tc>
        <w:tc>
          <w:tcPr>
            <w:tcW w:w="640" w:type="pct"/>
            <w:tcBorders>
              <w:top w:val="nil"/>
              <w:left w:val="nil"/>
              <w:bottom w:val="single" w:color="auto" w:sz="4" w:space="0"/>
              <w:right w:val="single" w:color="auto" w:sz="4" w:space="0"/>
            </w:tcBorders>
            <w:noWrap/>
            <w:vAlign w:val="center"/>
            <w:hideMark/>
          </w:tcPr>
          <w:p w:rsidR="00065C6A" w:rsidRDefault="00065C6A" w14:paraId="590B1E86" w14:textId="77777777">
            <w:pPr>
              <w:rPr>
                <w:rFonts w:eastAsia="Times New Roman" w:cs="Calibri"/>
                <w:color w:val="000000"/>
                <w:sz w:val="16"/>
                <w:szCs w:val="16"/>
                <w:lang w:eastAsia="en-ZA"/>
              </w:rPr>
            </w:pPr>
            <w:r>
              <w:rPr>
                <w:rFonts w:eastAsia="Times New Roman" w:cs="Calibri"/>
                <w:color w:val="000000"/>
                <w:sz w:val="16"/>
                <w:szCs w:val="16"/>
                <w:lang w:eastAsia="en-ZA"/>
              </w:rPr>
              <w:t>STMVF</w:t>
            </w:r>
          </w:p>
        </w:tc>
        <w:tc>
          <w:tcPr>
            <w:tcW w:w="641" w:type="pct"/>
            <w:tcBorders>
              <w:top w:val="nil"/>
              <w:left w:val="nil"/>
              <w:bottom w:val="single" w:color="auto" w:sz="4" w:space="0"/>
              <w:right w:val="single" w:color="auto" w:sz="4" w:space="0"/>
            </w:tcBorders>
            <w:noWrap/>
            <w:vAlign w:val="center"/>
            <w:hideMark/>
          </w:tcPr>
          <w:p w:rsidR="00065C6A" w:rsidRDefault="00065C6A" w14:paraId="1A9EDB6A"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065C6A" w:rsidRDefault="00065C6A" w14:paraId="5B543817"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065C6A" w:rsidRDefault="00065C6A" w14:paraId="48F8A83E"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N/A</w:t>
            </w:r>
          </w:p>
        </w:tc>
        <w:tc>
          <w:tcPr>
            <w:tcW w:w="920" w:type="pct"/>
            <w:tcBorders>
              <w:top w:val="nil"/>
              <w:left w:val="nil"/>
              <w:bottom w:val="single" w:color="auto" w:sz="4" w:space="0"/>
              <w:right w:val="single" w:color="auto" w:sz="4" w:space="0"/>
            </w:tcBorders>
            <w:vAlign w:val="center"/>
            <w:hideMark/>
          </w:tcPr>
          <w:p w:rsidR="00065C6A" w:rsidRDefault="00065C6A" w14:paraId="065B1CDB" w14:textId="77777777">
            <w:pPr>
              <w:rPr>
                <w:rFonts w:eastAsia="Times New Roman" w:cs="Calibri"/>
                <w:color w:val="000000"/>
                <w:sz w:val="16"/>
                <w:szCs w:val="16"/>
                <w:lang w:eastAsia="en-ZA"/>
              </w:rPr>
            </w:pPr>
            <w:r>
              <w:rPr>
                <w:rFonts w:eastAsia="Times New Roman" w:cs="Calibri"/>
                <w:color w:val="000000"/>
                <w:sz w:val="16"/>
                <w:szCs w:val="16"/>
                <w:lang w:eastAsia="en-ZA"/>
              </w:rPr>
              <w:t>ACH is the receiving and responding party in this flow and must send the pacs.002 response within 50s.</w:t>
            </w:r>
          </w:p>
        </w:tc>
      </w:tr>
      <w:tr w:rsidR="00065C6A" w:rsidTr="00065C6A" w14:paraId="526A0EB9" w14:textId="77777777">
        <w:trPr>
          <w:trHeight w:val="420"/>
        </w:trPr>
        <w:tc>
          <w:tcPr>
            <w:tcW w:w="987" w:type="pct"/>
            <w:tcBorders>
              <w:top w:val="nil"/>
              <w:left w:val="single" w:color="auto" w:sz="4" w:space="0"/>
              <w:bottom w:val="single" w:color="auto" w:sz="4" w:space="0"/>
              <w:right w:val="single" w:color="auto" w:sz="4" w:space="0"/>
            </w:tcBorders>
            <w:vAlign w:val="center"/>
            <w:hideMark/>
          </w:tcPr>
          <w:p w:rsidR="00065C6A" w:rsidRDefault="00065C6A" w14:paraId="629E6B86" w14:textId="77777777">
            <w:pPr>
              <w:rPr>
                <w:rFonts w:eastAsia="Times New Roman" w:cs="Calibri"/>
                <w:color w:val="000000"/>
                <w:sz w:val="16"/>
                <w:szCs w:val="16"/>
                <w:lang w:eastAsia="en-ZA"/>
              </w:rPr>
            </w:pPr>
            <w:r>
              <w:rPr>
                <w:rFonts w:eastAsia="Times New Roman" w:cs="Calibri"/>
                <w:color w:val="000000"/>
                <w:sz w:val="16"/>
                <w:szCs w:val="16"/>
                <w:lang w:eastAsia="en-ZA"/>
              </w:rPr>
              <w:t>229</w:t>
            </w:r>
            <w:r>
              <w:rPr>
                <w:rFonts w:eastAsia="Times New Roman" w:cs="Calibri"/>
                <w:color w:val="000000"/>
                <w:sz w:val="16"/>
                <w:szCs w:val="16"/>
                <w:lang w:eastAsia="en-ZA"/>
              </w:rPr>
              <w:br/>
            </w:r>
            <w:r>
              <w:rPr>
                <w:rFonts w:eastAsia="Times New Roman" w:cs="Calibri"/>
                <w:color w:val="000000"/>
                <w:sz w:val="16"/>
                <w:szCs w:val="16"/>
                <w:lang w:eastAsia="en-ZA"/>
              </w:rPr>
              <w:t>230</w:t>
            </w:r>
          </w:p>
        </w:tc>
        <w:tc>
          <w:tcPr>
            <w:tcW w:w="639" w:type="pct"/>
            <w:tcBorders>
              <w:top w:val="nil"/>
              <w:left w:val="nil"/>
              <w:bottom w:val="single" w:color="auto" w:sz="4" w:space="0"/>
              <w:right w:val="single" w:color="auto" w:sz="4" w:space="0"/>
            </w:tcBorders>
            <w:noWrap/>
            <w:vAlign w:val="center"/>
            <w:hideMark/>
          </w:tcPr>
          <w:p w:rsidR="00065C6A" w:rsidRDefault="00065C6A" w14:paraId="728FE797" w14:textId="77777777">
            <w:pPr>
              <w:rPr>
                <w:rFonts w:eastAsia="Times New Roman" w:cs="Calibri"/>
                <w:color w:val="000000"/>
                <w:sz w:val="16"/>
                <w:szCs w:val="16"/>
                <w:lang w:eastAsia="en-ZA"/>
              </w:rPr>
            </w:pPr>
            <w:r>
              <w:rPr>
                <w:rFonts w:eastAsia="Times New Roman" w:cs="Calibri"/>
                <w:color w:val="000000"/>
                <w:sz w:val="16"/>
                <w:szCs w:val="16"/>
                <w:lang w:eastAsia="en-ZA"/>
              </w:rPr>
              <w:t>MANIN</w:t>
            </w:r>
          </w:p>
        </w:tc>
        <w:tc>
          <w:tcPr>
            <w:tcW w:w="640" w:type="pct"/>
            <w:tcBorders>
              <w:top w:val="nil"/>
              <w:left w:val="nil"/>
              <w:bottom w:val="single" w:color="auto" w:sz="4" w:space="0"/>
              <w:right w:val="single" w:color="auto" w:sz="4" w:space="0"/>
            </w:tcBorders>
            <w:noWrap/>
            <w:vAlign w:val="center"/>
            <w:hideMark/>
          </w:tcPr>
          <w:p w:rsidR="00065C6A" w:rsidRDefault="00065C6A" w14:paraId="15B48BFC" w14:textId="77777777">
            <w:pPr>
              <w:rPr>
                <w:rFonts w:eastAsia="Times New Roman" w:cs="Calibri"/>
                <w:color w:val="000000"/>
                <w:sz w:val="16"/>
                <w:szCs w:val="16"/>
                <w:lang w:eastAsia="en-ZA"/>
              </w:rPr>
            </w:pPr>
            <w:r>
              <w:rPr>
                <w:rFonts w:eastAsia="Times New Roman" w:cs="Calibri"/>
                <w:color w:val="000000"/>
                <w:sz w:val="16"/>
                <w:szCs w:val="16"/>
                <w:lang w:eastAsia="en-ZA"/>
              </w:rPr>
              <w:t>STMDF</w:t>
            </w:r>
          </w:p>
        </w:tc>
        <w:tc>
          <w:tcPr>
            <w:tcW w:w="641" w:type="pct"/>
            <w:tcBorders>
              <w:top w:val="nil"/>
              <w:left w:val="nil"/>
              <w:bottom w:val="single" w:color="auto" w:sz="4" w:space="0"/>
              <w:right w:val="single" w:color="auto" w:sz="4" w:space="0"/>
            </w:tcBorders>
            <w:noWrap/>
            <w:vAlign w:val="center"/>
            <w:hideMark/>
          </w:tcPr>
          <w:p w:rsidR="00065C6A" w:rsidRDefault="00065C6A" w14:paraId="4A6B0D66"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065C6A" w:rsidRDefault="00065C6A" w14:paraId="07EDED81"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065C6A" w:rsidRDefault="00065C6A" w14:paraId="4DBD3379"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140</w:t>
            </w:r>
          </w:p>
        </w:tc>
        <w:tc>
          <w:tcPr>
            <w:tcW w:w="920" w:type="pct"/>
            <w:tcBorders>
              <w:top w:val="nil"/>
              <w:left w:val="nil"/>
              <w:bottom w:val="single" w:color="auto" w:sz="4" w:space="0"/>
              <w:right w:val="single" w:color="auto" w:sz="4" w:space="0"/>
            </w:tcBorders>
            <w:vAlign w:val="center"/>
            <w:hideMark/>
          </w:tcPr>
          <w:p w:rsidR="00065C6A" w:rsidRDefault="00065C6A" w14:paraId="6E6C78FA" w14:textId="77777777">
            <w:pPr>
              <w:rPr>
                <w:rFonts w:eastAsia="Times New Roman" w:cs="Calibri"/>
                <w:color w:val="000000"/>
                <w:sz w:val="16"/>
                <w:szCs w:val="16"/>
                <w:lang w:eastAsia="en-ZA"/>
              </w:rPr>
            </w:pPr>
            <w:r>
              <w:rPr>
                <w:rFonts w:eastAsia="Times New Roman" w:cs="Calibri"/>
                <w:color w:val="000000"/>
                <w:sz w:val="16"/>
                <w:szCs w:val="16"/>
                <w:lang w:eastAsia="en-ZA"/>
              </w:rPr>
              <w:t>The debtor bank must send back the pacs.002 response within 50s.</w:t>
            </w:r>
          </w:p>
        </w:tc>
      </w:tr>
      <w:tr w:rsidR="00065C6A" w:rsidTr="00065C6A" w14:paraId="22BE344D" w14:textId="77777777">
        <w:trPr>
          <w:trHeight w:val="288"/>
        </w:trPr>
        <w:tc>
          <w:tcPr>
            <w:tcW w:w="987" w:type="pct"/>
            <w:noWrap/>
            <w:vAlign w:val="center"/>
            <w:hideMark/>
          </w:tcPr>
          <w:p w:rsidR="00065C6A" w:rsidRDefault="00065C6A" w14:paraId="49C3AB72" w14:textId="77777777">
            <w:pPr>
              <w:rPr>
                <w:rFonts w:eastAsia="Times New Roman" w:cs="Calibri"/>
                <w:color w:val="000000"/>
                <w:sz w:val="16"/>
                <w:szCs w:val="16"/>
                <w:lang w:eastAsia="en-ZA"/>
              </w:rPr>
            </w:pPr>
          </w:p>
        </w:tc>
        <w:tc>
          <w:tcPr>
            <w:tcW w:w="639" w:type="pct"/>
            <w:noWrap/>
            <w:vAlign w:val="center"/>
            <w:hideMark/>
          </w:tcPr>
          <w:p w:rsidR="00065C6A" w:rsidRDefault="00065C6A" w14:paraId="7294FEE4" w14:textId="77777777">
            <w:pPr>
              <w:rPr>
                <w:rFonts w:cs="Calibri"/>
                <w:sz w:val="20"/>
                <w:szCs w:val="20"/>
                <w:lang w:eastAsia="en-ZA"/>
              </w:rPr>
            </w:pPr>
          </w:p>
        </w:tc>
        <w:tc>
          <w:tcPr>
            <w:tcW w:w="640" w:type="pct"/>
            <w:noWrap/>
            <w:vAlign w:val="center"/>
            <w:hideMark/>
          </w:tcPr>
          <w:p w:rsidR="00065C6A" w:rsidRDefault="00065C6A" w14:paraId="59035FCC" w14:textId="77777777">
            <w:pPr>
              <w:rPr>
                <w:rFonts w:cs="Calibri"/>
                <w:sz w:val="20"/>
                <w:szCs w:val="20"/>
                <w:lang w:eastAsia="en-ZA"/>
              </w:rPr>
            </w:pPr>
          </w:p>
        </w:tc>
        <w:tc>
          <w:tcPr>
            <w:tcW w:w="641" w:type="pct"/>
            <w:noWrap/>
            <w:vAlign w:val="center"/>
            <w:hideMark/>
          </w:tcPr>
          <w:p w:rsidR="00065C6A" w:rsidRDefault="00065C6A" w14:paraId="717EEF65" w14:textId="77777777">
            <w:pPr>
              <w:rPr>
                <w:rFonts w:cs="Calibri"/>
                <w:sz w:val="20"/>
                <w:szCs w:val="20"/>
                <w:lang w:eastAsia="en-ZA"/>
              </w:rPr>
            </w:pPr>
          </w:p>
        </w:tc>
        <w:tc>
          <w:tcPr>
            <w:tcW w:w="748" w:type="pct"/>
            <w:noWrap/>
            <w:vAlign w:val="center"/>
            <w:hideMark/>
          </w:tcPr>
          <w:p w:rsidR="00065C6A" w:rsidRDefault="00065C6A" w14:paraId="2DB2F12D" w14:textId="77777777">
            <w:pPr>
              <w:rPr>
                <w:rFonts w:cs="Calibri"/>
                <w:sz w:val="20"/>
                <w:szCs w:val="20"/>
                <w:lang w:eastAsia="en-ZA"/>
              </w:rPr>
            </w:pPr>
          </w:p>
        </w:tc>
        <w:tc>
          <w:tcPr>
            <w:tcW w:w="426" w:type="pct"/>
            <w:noWrap/>
            <w:vAlign w:val="center"/>
            <w:hideMark/>
          </w:tcPr>
          <w:p w:rsidR="00065C6A" w:rsidRDefault="00065C6A" w14:paraId="44DB0C03" w14:textId="77777777">
            <w:pPr>
              <w:rPr>
                <w:rFonts w:cs="Calibri"/>
                <w:sz w:val="20"/>
                <w:szCs w:val="20"/>
                <w:lang w:eastAsia="en-ZA"/>
              </w:rPr>
            </w:pPr>
          </w:p>
        </w:tc>
        <w:tc>
          <w:tcPr>
            <w:tcW w:w="920" w:type="pct"/>
            <w:vAlign w:val="center"/>
            <w:hideMark/>
          </w:tcPr>
          <w:p w:rsidR="00065C6A" w:rsidRDefault="00065C6A" w14:paraId="22689F91" w14:textId="77777777">
            <w:pPr>
              <w:rPr>
                <w:rFonts w:cs="Calibri"/>
                <w:sz w:val="20"/>
                <w:szCs w:val="20"/>
                <w:lang w:eastAsia="en-ZA"/>
              </w:rPr>
            </w:pPr>
          </w:p>
        </w:tc>
      </w:tr>
      <w:tr w:rsidR="00065C6A" w:rsidTr="00065C6A" w14:paraId="6A521B8F" w14:textId="77777777">
        <w:trPr>
          <w:trHeight w:val="288"/>
        </w:trPr>
        <w:tc>
          <w:tcPr>
            <w:tcW w:w="2266" w:type="pct"/>
            <w:gridSpan w:val="3"/>
            <w:noWrap/>
            <w:vAlign w:val="bottom"/>
            <w:hideMark/>
          </w:tcPr>
          <w:p w:rsidR="00065C6A" w:rsidRDefault="00065C6A" w14:paraId="75E93168" w14:textId="77777777">
            <w:pPr>
              <w:rPr>
                <w:rFonts w:eastAsia="Times New Roman" w:cs="Calibri"/>
                <w:b/>
                <w:bCs/>
                <w:color w:val="000000"/>
                <w:sz w:val="16"/>
                <w:szCs w:val="16"/>
                <w:lang w:eastAsia="en-ZA"/>
              </w:rPr>
            </w:pPr>
            <w:r>
              <w:rPr>
                <w:rFonts w:eastAsia="Times New Roman" w:cs="Calibri"/>
                <w:b/>
                <w:bCs/>
                <w:color w:val="000000"/>
                <w:sz w:val="16"/>
                <w:szCs w:val="16"/>
                <w:lang w:eastAsia="en-ZA"/>
              </w:rPr>
              <w:t>TT1 No Authorization Required Mandate Amendment</w:t>
            </w:r>
          </w:p>
        </w:tc>
        <w:tc>
          <w:tcPr>
            <w:tcW w:w="641" w:type="pct"/>
            <w:noWrap/>
            <w:vAlign w:val="bottom"/>
            <w:hideMark/>
          </w:tcPr>
          <w:p w:rsidR="00065C6A" w:rsidRDefault="00065C6A" w14:paraId="0E194EE8" w14:textId="77777777">
            <w:pPr>
              <w:rPr>
                <w:rFonts w:eastAsia="Times New Roman" w:cs="Calibri"/>
                <w:b/>
                <w:bCs/>
                <w:color w:val="000000"/>
                <w:sz w:val="16"/>
                <w:szCs w:val="16"/>
                <w:lang w:eastAsia="en-ZA"/>
              </w:rPr>
            </w:pPr>
          </w:p>
        </w:tc>
        <w:tc>
          <w:tcPr>
            <w:tcW w:w="748" w:type="pct"/>
            <w:noWrap/>
            <w:vAlign w:val="bottom"/>
            <w:hideMark/>
          </w:tcPr>
          <w:p w:rsidR="00065C6A" w:rsidRDefault="00065C6A" w14:paraId="7BF4D1F3" w14:textId="77777777">
            <w:pPr>
              <w:rPr>
                <w:rFonts w:cs="Calibri"/>
                <w:sz w:val="20"/>
                <w:szCs w:val="20"/>
                <w:lang w:eastAsia="en-ZA"/>
              </w:rPr>
            </w:pPr>
          </w:p>
        </w:tc>
        <w:tc>
          <w:tcPr>
            <w:tcW w:w="426" w:type="pct"/>
            <w:noWrap/>
            <w:vAlign w:val="bottom"/>
            <w:hideMark/>
          </w:tcPr>
          <w:p w:rsidR="00065C6A" w:rsidRDefault="00065C6A" w14:paraId="7A2755E7" w14:textId="77777777">
            <w:pPr>
              <w:rPr>
                <w:rFonts w:cs="Calibri"/>
                <w:sz w:val="20"/>
                <w:szCs w:val="20"/>
                <w:lang w:eastAsia="en-ZA"/>
              </w:rPr>
            </w:pPr>
          </w:p>
        </w:tc>
        <w:tc>
          <w:tcPr>
            <w:tcW w:w="920" w:type="pct"/>
            <w:vAlign w:val="bottom"/>
            <w:hideMark/>
          </w:tcPr>
          <w:p w:rsidR="00065C6A" w:rsidRDefault="00065C6A" w14:paraId="52177E38" w14:textId="77777777">
            <w:pPr>
              <w:rPr>
                <w:rFonts w:cs="Calibri"/>
                <w:sz w:val="20"/>
                <w:szCs w:val="20"/>
                <w:lang w:eastAsia="en-ZA"/>
              </w:rPr>
            </w:pPr>
          </w:p>
        </w:tc>
      </w:tr>
      <w:tr w:rsidR="00065C6A" w:rsidTr="00E451C2" w14:paraId="0661FD12" w14:textId="77777777">
        <w:trPr>
          <w:trHeight w:val="288"/>
        </w:trPr>
        <w:tc>
          <w:tcPr>
            <w:tcW w:w="2266" w:type="pct"/>
            <w:gridSpan w:val="3"/>
            <w:tcBorders>
              <w:top w:val="single" w:color="auto" w:sz="4" w:space="0"/>
              <w:left w:val="single" w:color="auto" w:sz="4" w:space="0"/>
              <w:bottom w:val="single" w:color="auto" w:sz="4" w:space="0"/>
              <w:right w:val="single" w:color="auto" w:sz="4" w:space="0"/>
            </w:tcBorders>
            <w:shd w:val="clear" w:color="auto" w:fill="BFBFBF" w:themeFill="background1" w:themeFillShade="BF"/>
            <w:noWrap/>
            <w:vAlign w:val="center"/>
            <w:hideMark/>
          </w:tcPr>
          <w:p w:rsidRPr="00E451C2" w:rsidR="00065C6A" w:rsidRDefault="00065C6A" w14:paraId="6AF82865" w14:textId="77777777">
            <w:pPr>
              <w:jc w:val="center"/>
              <w:rPr>
                <w:rFonts w:eastAsia="Times New Roman" w:cs="Calibri"/>
                <w:b/>
                <w:bCs/>
                <w:sz w:val="16"/>
                <w:szCs w:val="16"/>
                <w:lang w:eastAsia="en-ZA"/>
              </w:rPr>
            </w:pPr>
            <w:r w:rsidRPr="00E451C2">
              <w:rPr>
                <w:rFonts w:eastAsia="Times New Roman" w:cs="Calibri"/>
                <w:b/>
                <w:bCs/>
                <w:sz w:val="16"/>
                <w:szCs w:val="16"/>
                <w:lang w:eastAsia="en-ZA"/>
              </w:rPr>
              <w:t> </w:t>
            </w:r>
          </w:p>
        </w:tc>
        <w:tc>
          <w:tcPr>
            <w:tcW w:w="1814" w:type="pct"/>
            <w:gridSpan w:val="3"/>
            <w:tcBorders>
              <w:top w:val="single" w:color="auto" w:sz="4" w:space="0"/>
              <w:left w:val="nil"/>
              <w:bottom w:val="single" w:color="auto" w:sz="4" w:space="0"/>
              <w:right w:val="single" w:color="auto" w:sz="4" w:space="0"/>
            </w:tcBorders>
            <w:shd w:val="clear" w:color="auto" w:fill="BFBFBF" w:themeFill="background1" w:themeFillShade="BF"/>
            <w:noWrap/>
            <w:vAlign w:val="center"/>
            <w:hideMark/>
          </w:tcPr>
          <w:p w:rsidRPr="00E451C2" w:rsidR="00065C6A" w:rsidRDefault="00065C6A" w14:paraId="4D3296AA" w14:textId="77777777">
            <w:pPr>
              <w:jc w:val="center"/>
              <w:rPr>
                <w:rFonts w:eastAsia="Times New Roman" w:cs="Calibri"/>
                <w:b/>
                <w:bCs/>
                <w:sz w:val="16"/>
                <w:szCs w:val="16"/>
                <w:lang w:eastAsia="en-ZA"/>
              </w:rPr>
            </w:pPr>
            <w:r w:rsidRPr="00E451C2">
              <w:rPr>
                <w:rFonts w:eastAsia="Times New Roman" w:cs="Calibri"/>
                <w:b/>
                <w:bCs/>
                <w:sz w:val="16"/>
                <w:szCs w:val="16"/>
                <w:lang w:eastAsia="en-ZA"/>
              </w:rPr>
              <w:t>Time Out Setting (s)</w:t>
            </w:r>
          </w:p>
        </w:tc>
        <w:tc>
          <w:tcPr>
            <w:tcW w:w="920" w:type="pct"/>
            <w:vMerge w:val="restart"/>
            <w:tcBorders>
              <w:top w:val="single" w:color="auto" w:sz="4" w:space="0"/>
              <w:left w:val="single" w:color="auto" w:sz="4" w:space="0"/>
              <w:bottom w:val="single" w:color="auto" w:sz="4" w:space="0"/>
              <w:right w:val="single" w:color="auto" w:sz="4" w:space="0"/>
            </w:tcBorders>
            <w:shd w:val="clear" w:color="auto" w:fill="BFBFBF" w:themeFill="background1" w:themeFillShade="BF"/>
            <w:vAlign w:val="center"/>
            <w:hideMark/>
          </w:tcPr>
          <w:p w:rsidRPr="00E451C2" w:rsidR="00065C6A" w:rsidRDefault="00065C6A" w14:paraId="28CAC7DC" w14:textId="77777777">
            <w:pPr>
              <w:jc w:val="center"/>
              <w:rPr>
                <w:rFonts w:eastAsia="Times New Roman" w:cs="Calibri"/>
                <w:b/>
                <w:bCs/>
                <w:sz w:val="16"/>
                <w:szCs w:val="16"/>
                <w:lang w:eastAsia="en-ZA"/>
              </w:rPr>
            </w:pPr>
            <w:r w:rsidRPr="00E451C2">
              <w:rPr>
                <w:rFonts w:eastAsia="Times New Roman" w:cs="Calibri"/>
                <w:b/>
                <w:bCs/>
                <w:sz w:val="16"/>
                <w:szCs w:val="16"/>
                <w:lang w:eastAsia="en-ZA"/>
              </w:rPr>
              <w:t>Note</w:t>
            </w:r>
          </w:p>
        </w:tc>
      </w:tr>
      <w:tr w:rsidR="00065C6A" w:rsidTr="00E451C2" w14:paraId="648C30F9" w14:textId="77777777">
        <w:trPr>
          <w:trHeight w:val="420"/>
        </w:trPr>
        <w:tc>
          <w:tcPr>
            <w:tcW w:w="987" w:type="pct"/>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Pr="00E451C2" w:rsidR="00065C6A" w:rsidRDefault="00065C6A" w14:paraId="78364D37" w14:textId="77777777">
            <w:pPr>
              <w:rPr>
                <w:rFonts w:eastAsia="Times New Roman" w:cs="Calibri"/>
                <w:b/>
                <w:bCs/>
                <w:sz w:val="16"/>
                <w:szCs w:val="16"/>
                <w:lang w:eastAsia="en-ZA"/>
              </w:rPr>
            </w:pPr>
            <w:r w:rsidRPr="00E451C2">
              <w:rPr>
                <w:rFonts w:eastAsia="Times New Roman" w:cs="Calibri"/>
                <w:b/>
                <w:bCs/>
                <w:sz w:val="16"/>
                <w:szCs w:val="16"/>
                <w:lang w:eastAsia="en-ZA"/>
              </w:rPr>
              <w:t>Debtor Authorization Required Code</w:t>
            </w:r>
          </w:p>
        </w:tc>
        <w:tc>
          <w:tcPr>
            <w:tcW w:w="639" w:type="pct"/>
            <w:tcBorders>
              <w:top w:val="nil"/>
              <w:left w:val="nil"/>
              <w:bottom w:val="single" w:color="auto" w:sz="4" w:space="0"/>
              <w:right w:val="single" w:color="auto" w:sz="4" w:space="0"/>
            </w:tcBorders>
            <w:shd w:val="clear" w:color="auto" w:fill="D9D9D9" w:themeFill="background1" w:themeFillShade="D9"/>
            <w:vAlign w:val="center"/>
            <w:hideMark/>
          </w:tcPr>
          <w:p w:rsidRPr="00E451C2" w:rsidR="00065C6A" w:rsidRDefault="00065C6A" w14:paraId="563D213A" w14:textId="77777777">
            <w:pPr>
              <w:rPr>
                <w:rFonts w:eastAsia="Times New Roman" w:cs="Calibri"/>
                <w:b/>
                <w:bCs/>
                <w:sz w:val="16"/>
                <w:szCs w:val="16"/>
                <w:lang w:eastAsia="en-ZA"/>
              </w:rPr>
            </w:pPr>
            <w:r w:rsidRPr="00E451C2">
              <w:rPr>
                <w:rFonts w:eastAsia="Times New Roman" w:cs="Calibri"/>
                <w:b/>
                <w:bCs/>
                <w:sz w:val="16"/>
                <w:szCs w:val="16"/>
                <w:lang w:eastAsia="en-ZA"/>
              </w:rPr>
              <w:t>Initiating Service</w:t>
            </w:r>
          </w:p>
        </w:tc>
        <w:tc>
          <w:tcPr>
            <w:tcW w:w="640" w:type="pct"/>
            <w:tcBorders>
              <w:top w:val="nil"/>
              <w:left w:val="nil"/>
              <w:bottom w:val="single" w:color="auto" w:sz="4" w:space="0"/>
              <w:right w:val="single" w:color="auto" w:sz="4" w:space="0"/>
            </w:tcBorders>
            <w:shd w:val="clear" w:color="auto" w:fill="D9D9D9" w:themeFill="background1" w:themeFillShade="D9"/>
            <w:vAlign w:val="center"/>
            <w:hideMark/>
          </w:tcPr>
          <w:p w:rsidRPr="00E451C2" w:rsidR="00065C6A" w:rsidRDefault="00065C6A" w14:paraId="02309DCB" w14:textId="77777777">
            <w:pPr>
              <w:rPr>
                <w:rFonts w:eastAsia="Times New Roman" w:cs="Calibri"/>
                <w:b/>
                <w:bCs/>
                <w:sz w:val="16"/>
                <w:szCs w:val="16"/>
                <w:lang w:eastAsia="en-ZA"/>
              </w:rPr>
            </w:pPr>
            <w:r w:rsidRPr="00E451C2">
              <w:rPr>
                <w:rFonts w:eastAsia="Times New Roman" w:cs="Calibri"/>
                <w:b/>
                <w:bCs/>
                <w:sz w:val="16"/>
                <w:szCs w:val="16"/>
                <w:lang w:eastAsia="en-ZA"/>
              </w:rPr>
              <w:t>Response Service</w:t>
            </w:r>
          </w:p>
        </w:tc>
        <w:tc>
          <w:tcPr>
            <w:tcW w:w="641" w:type="pct"/>
            <w:tcBorders>
              <w:top w:val="nil"/>
              <w:left w:val="nil"/>
              <w:bottom w:val="single" w:color="auto" w:sz="4" w:space="0"/>
              <w:right w:val="single" w:color="auto" w:sz="4" w:space="0"/>
            </w:tcBorders>
            <w:shd w:val="clear" w:color="auto" w:fill="D9D9D9" w:themeFill="background1" w:themeFillShade="D9"/>
            <w:vAlign w:val="center"/>
            <w:hideMark/>
          </w:tcPr>
          <w:p w:rsidRPr="00E451C2" w:rsidR="00065C6A" w:rsidRDefault="00065C6A" w14:paraId="1E22218E" w14:textId="77777777">
            <w:pPr>
              <w:rPr>
                <w:rFonts w:eastAsia="Times New Roman" w:cs="Calibri"/>
                <w:b/>
                <w:bCs/>
                <w:sz w:val="16"/>
                <w:szCs w:val="16"/>
                <w:lang w:eastAsia="en-ZA"/>
              </w:rPr>
            </w:pPr>
            <w:r w:rsidRPr="00E451C2">
              <w:rPr>
                <w:rFonts w:eastAsia="Times New Roman" w:cs="Calibri"/>
                <w:b/>
                <w:bCs/>
                <w:sz w:val="16"/>
                <w:szCs w:val="16"/>
                <w:lang w:eastAsia="en-ZA"/>
              </w:rPr>
              <w:t>Initiation Party</w:t>
            </w:r>
          </w:p>
        </w:tc>
        <w:tc>
          <w:tcPr>
            <w:tcW w:w="748" w:type="pct"/>
            <w:tcBorders>
              <w:top w:val="nil"/>
              <w:left w:val="nil"/>
              <w:bottom w:val="single" w:color="auto" w:sz="4" w:space="0"/>
              <w:right w:val="single" w:color="auto" w:sz="4" w:space="0"/>
            </w:tcBorders>
            <w:shd w:val="clear" w:color="auto" w:fill="D9D9D9" w:themeFill="background1" w:themeFillShade="D9"/>
            <w:vAlign w:val="center"/>
            <w:hideMark/>
          </w:tcPr>
          <w:p w:rsidRPr="00E451C2" w:rsidR="00065C6A" w:rsidRDefault="00065C6A" w14:paraId="1E6E0FE5" w14:textId="77777777">
            <w:pPr>
              <w:rPr>
                <w:rFonts w:eastAsia="Times New Roman" w:cs="Calibri"/>
                <w:b/>
                <w:bCs/>
                <w:sz w:val="16"/>
                <w:szCs w:val="16"/>
                <w:lang w:eastAsia="en-ZA"/>
              </w:rPr>
            </w:pPr>
            <w:r w:rsidRPr="00E451C2">
              <w:rPr>
                <w:rFonts w:eastAsia="Times New Roman" w:cs="Calibri"/>
                <w:b/>
                <w:bCs/>
                <w:sz w:val="16"/>
                <w:szCs w:val="16"/>
                <w:lang w:eastAsia="en-ZA"/>
              </w:rPr>
              <w:t>Receiving and Responding Party</w:t>
            </w:r>
          </w:p>
        </w:tc>
        <w:tc>
          <w:tcPr>
            <w:tcW w:w="426" w:type="pct"/>
            <w:tcBorders>
              <w:top w:val="nil"/>
              <w:left w:val="nil"/>
              <w:bottom w:val="single" w:color="auto" w:sz="4" w:space="0"/>
              <w:right w:val="single" w:color="auto" w:sz="4" w:space="0"/>
            </w:tcBorders>
            <w:shd w:val="clear" w:color="auto" w:fill="D9D9D9" w:themeFill="background1" w:themeFillShade="D9"/>
            <w:vAlign w:val="center"/>
            <w:hideMark/>
          </w:tcPr>
          <w:p w:rsidRPr="00E451C2" w:rsidR="00065C6A" w:rsidRDefault="00065C6A" w14:paraId="7F647D5C" w14:textId="77777777">
            <w:pPr>
              <w:rPr>
                <w:rFonts w:eastAsia="Times New Roman" w:cs="Calibri"/>
                <w:b/>
                <w:bCs/>
                <w:sz w:val="16"/>
                <w:szCs w:val="16"/>
                <w:lang w:eastAsia="en-ZA"/>
              </w:rPr>
            </w:pPr>
            <w:r w:rsidRPr="00E451C2">
              <w:rPr>
                <w:rFonts w:eastAsia="Times New Roman" w:cs="Calibri"/>
                <w:b/>
                <w:bCs/>
                <w:sz w:val="16"/>
                <w:szCs w:val="16"/>
                <w:lang w:eastAsia="en-ZA"/>
              </w:rPr>
              <w:t>ACH</w:t>
            </w:r>
          </w:p>
        </w:tc>
        <w:tc>
          <w:tcPr>
            <w:tcW w:w="920" w:type="pct"/>
            <w:vMerge/>
            <w:tcBorders>
              <w:top w:val="single" w:color="auto" w:sz="4" w:space="0"/>
              <w:left w:val="single" w:color="auto" w:sz="4" w:space="0"/>
              <w:bottom w:val="single" w:color="auto" w:sz="4" w:space="0"/>
              <w:right w:val="single" w:color="auto" w:sz="4" w:space="0"/>
            </w:tcBorders>
            <w:vAlign w:val="center"/>
            <w:hideMark/>
          </w:tcPr>
          <w:p w:rsidR="00065C6A" w:rsidRDefault="00065C6A" w14:paraId="4D2A22F7" w14:textId="77777777">
            <w:pPr>
              <w:rPr>
                <w:rFonts w:eastAsia="Times New Roman" w:cs="Calibri"/>
                <w:b/>
                <w:bCs/>
                <w:color w:val="FFFFFF"/>
                <w:sz w:val="16"/>
                <w:szCs w:val="16"/>
                <w:lang w:eastAsia="en-ZA"/>
              </w:rPr>
            </w:pPr>
          </w:p>
        </w:tc>
      </w:tr>
      <w:tr w:rsidR="00065C6A" w:rsidTr="00065C6A" w14:paraId="61562BF1" w14:textId="77777777">
        <w:trPr>
          <w:trHeight w:val="288"/>
        </w:trPr>
        <w:tc>
          <w:tcPr>
            <w:tcW w:w="987" w:type="pct"/>
            <w:tcBorders>
              <w:top w:val="nil"/>
              <w:left w:val="single" w:color="auto" w:sz="4" w:space="0"/>
              <w:bottom w:val="single" w:color="auto" w:sz="4" w:space="0"/>
              <w:right w:val="single" w:color="auto" w:sz="4" w:space="0"/>
            </w:tcBorders>
            <w:noWrap/>
            <w:vAlign w:val="center"/>
            <w:hideMark/>
          </w:tcPr>
          <w:p w:rsidR="00065C6A" w:rsidRDefault="00065C6A" w14:paraId="713FB917" w14:textId="77777777">
            <w:pPr>
              <w:rPr>
                <w:rFonts w:eastAsia="Times New Roman" w:cs="Calibri"/>
                <w:color w:val="000000"/>
                <w:sz w:val="16"/>
                <w:szCs w:val="16"/>
                <w:lang w:eastAsia="en-ZA"/>
              </w:rPr>
            </w:pPr>
            <w:r>
              <w:rPr>
                <w:rFonts w:eastAsia="Times New Roman" w:cs="Calibri"/>
                <w:color w:val="000000"/>
                <w:sz w:val="16"/>
                <w:szCs w:val="16"/>
                <w:lang w:eastAsia="en-ZA"/>
              </w:rPr>
              <w:t>226</w:t>
            </w:r>
          </w:p>
        </w:tc>
        <w:tc>
          <w:tcPr>
            <w:tcW w:w="639" w:type="pct"/>
            <w:tcBorders>
              <w:top w:val="nil"/>
              <w:left w:val="nil"/>
              <w:bottom w:val="single" w:color="auto" w:sz="4" w:space="0"/>
              <w:right w:val="single" w:color="auto" w:sz="4" w:space="0"/>
            </w:tcBorders>
            <w:noWrap/>
            <w:vAlign w:val="center"/>
            <w:hideMark/>
          </w:tcPr>
          <w:p w:rsidR="00065C6A" w:rsidRDefault="00065C6A" w14:paraId="34AC9221" w14:textId="77777777">
            <w:pPr>
              <w:rPr>
                <w:rFonts w:eastAsia="Times New Roman" w:cs="Calibri"/>
                <w:color w:val="000000"/>
                <w:sz w:val="16"/>
                <w:szCs w:val="16"/>
                <w:lang w:eastAsia="en-ZA"/>
              </w:rPr>
            </w:pPr>
            <w:r>
              <w:rPr>
                <w:rFonts w:eastAsia="Times New Roman" w:cs="Calibri"/>
                <w:color w:val="000000"/>
                <w:sz w:val="16"/>
                <w:szCs w:val="16"/>
                <w:lang w:eastAsia="en-ZA"/>
              </w:rPr>
              <w:t>MANAM</w:t>
            </w:r>
          </w:p>
        </w:tc>
        <w:tc>
          <w:tcPr>
            <w:tcW w:w="640" w:type="pct"/>
            <w:tcBorders>
              <w:top w:val="nil"/>
              <w:left w:val="nil"/>
              <w:bottom w:val="single" w:color="auto" w:sz="4" w:space="0"/>
              <w:right w:val="single" w:color="auto" w:sz="4" w:space="0"/>
            </w:tcBorders>
            <w:noWrap/>
            <w:vAlign w:val="center"/>
            <w:hideMark/>
          </w:tcPr>
          <w:p w:rsidR="00065C6A" w:rsidRDefault="00065C6A" w14:paraId="5B6ECFAF" w14:textId="77777777">
            <w:pPr>
              <w:rPr>
                <w:rFonts w:eastAsia="Times New Roman" w:cs="Calibri"/>
                <w:color w:val="000000"/>
                <w:sz w:val="16"/>
                <w:szCs w:val="16"/>
                <w:lang w:eastAsia="en-ZA"/>
              </w:rPr>
            </w:pPr>
            <w:r>
              <w:rPr>
                <w:rFonts w:eastAsia="Times New Roman" w:cs="Calibri"/>
                <w:color w:val="000000"/>
                <w:sz w:val="16"/>
                <w:szCs w:val="16"/>
                <w:lang w:eastAsia="en-ZA"/>
              </w:rPr>
              <w:t>MANIR</w:t>
            </w:r>
          </w:p>
        </w:tc>
        <w:tc>
          <w:tcPr>
            <w:tcW w:w="641" w:type="pct"/>
            <w:tcBorders>
              <w:top w:val="nil"/>
              <w:left w:val="nil"/>
              <w:bottom w:val="single" w:color="auto" w:sz="4" w:space="0"/>
              <w:right w:val="single" w:color="auto" w:sz="4" w:space="0"/>
            </w:tcBorders>
            <w:noWrap/>
            <w:vAlign w:val="center"/>
            <w:hideMark/>
          </w:tcPr>
          <w:p w:rsidR="00065C6A" w:rsidRDefault="00065C6A" w14:paraId="4522424B"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065C6A" w:rsidRDefault="00065C6A" w14:paraId="4E56094B"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065C6A" w:rsidRDefault="00065C6A" w14:paraId="55AF581D"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140</w:t>
            </w:r>
          </w:p>
        </w:tc>
        <w:tc>
          <w:tcPr>
            <w:tcW w:w="920" w:type="pct"/>
            <w:tcBorders>
              <w:top w:val="nil"/>
              <w:left w:val="nil"/>
              <w:bottom w:val="single" w:color="auto" w:sz="4" w:space="0"/>
              <w:right w:val="single" w:color="auto" w:sz="4" w:space="0"/>
            </w:tcBorders>
            <w:vAlign w:val="center"/>
            <w:hideMark/>
          </w:tcPr>
          <w:p w:rsidR="00065C6A" w:rsidRDefault="00065C6A" w14:paraId="42D43085" w14:textId="77777777">
            <w:pPr>
              <w:rPr>
                <w:rFonts w:eastAsia="Times New Roman" w:cs="Calibri"/>
                <w:color w:val="000000"/>
                <w:sz w:val="16"/>
                <w:szCs w:val="16"/>
                <w:lang w:eastAsia="en-ZA"/>
              </w:rPr>
            </w:pPr>
            <w:r>
              <w:rPr>
                <w:rFonts w:eastAsia="Times New Roman" w:cs="Calibri"/>
                <w:color w:val="000000"/>
                <w:sz w:val="16"/>
                <w:szCs w:val="16"/>
                <w:lang w:eastAsia="en-ZA"/>
              </w:rPr>
              <w:t>The debtor bank must send back the pacs.012 response within 50s.</w:t>
            </w:r>
          </w:p>
        </w:tc>
      </w:tr>
      <w:tr w:rsidR="00065C6A" w:rsidTr="00065C6A" w14:paraId="3F678489" w14:textId="77777777">
        <w:trPr>
          <w:trHeight w:val="420"/>
        </w:trPr>
        <w:tc>
          <w:tcPr>
            <w:tcW w:w="987" w:type="pct"/>
            <w:tcBorders>
              <w:top w:val="nil"/>
              <w:left w:val="single" w:color="auto" w:sz="4" w:space="0"/>
              <w:bottom w:val="single" w:color="auto" w:sz="4" w:space="0"/>
              <w:right w:val="single" w:color="auto" w:sz="4" w:space="0"/>
            </w:tcBorders>
            <w:noWrap/>
            <w:vAlign w:val="center"/>
            <w:hideMark/>
          </w:tcPr>
          <w:p w:rsidR="00065C6A" w:rsidRDefault="00065C6A" w14:paraId="41E09D49" w14:textId="77777777">
            <w:pPr>
              <w:rPr>
                <w:rFonts w:eastAsia="Times New Roman" w:cs="Calibri"/>
                <w:color w:val="000000"/>
                <w:sz w:val="16"/>
                <w:szCs w:val="16"/>
                <w:lang w:eastAsia="en-ZA"/>
              </w:rPr>
            </w:pPr>
            <w:r>
              <w:rPr>
                <w:rFonts w:eastAsia="Times New Roman" w:cs="Calibri"/>
                <w:color w:val="000000"/>
                <w:sz w:val="16"/>
                <w:szCs w:val="16"/>
                <w:lang w:eastAsia="en-ZA"/>
              </w:rPr>
              <w:t>226</w:t>
            </w:r>
          </w:p>
        </w:tc>
        <w:tc>
          <w:tcPr>
            <w:tcW w:w="639" w:type="pct"/>
            <w:tcBorders>
              <w:top w:val="nil"/>
              <w:left w:val="nil"/>
              <w:bottom w:val="single" w:color="auto" w:sz="4" w:space="0"/>
              <w:right w:val="single" w:color="auto" w:sz="4" w:space="0"/>
            </w:tcBorders>
            <w:noWrap/>
            <w:vAlign w:val="center"/>
            <w:hideMark/>
          </w:tcPr>
          <w:p w:rsidR="00065C6A" w:rsidRDefault="00065C6A" w14:paraId="60FEC01A" w14:textId="77777777">
            <w:pPr>
              <w:rPr>
                <w:rFonts w:eastAsia="Times New Roman" w:cs="Calibri"/>
                <w:color w:val="000000"/>
                <w:sz w:val="16"/>
                <w:szCs w:val="16"/>
                <w:lang w:eastAsia="en-ZA"/>
              </w:rPr>
            </w:pPr>
            <w:r>
              <w:rPr>
                <w:rFonts w:eastAsia="Times New Roman" w:cs="Calibri"/>
                <w:color w:val="000000"/>
                <w:sz w:val="16"/>
                <w:szCs w:val="16"/>
                <w:lang w:eastAsia="en-ZA"/>
              </w:rPr>
              <w:t>MANAM</w:t>
            </w:r>
          </w:p>
        </w:tc>
        <w:tc>
          <w:tcPr>
            <w:tcW w:w="640" w:type="pct"/>
            <w:tcBorders>
              <w:top w:val="nil"/>
              <w:left w:val="nil"/>
              <w:bottom w:val="single" w:color="auto" w:sz="4" w:space="0"/>
              <w:right w:val="single" w:color="auto" w:sz="4" w:space="0"/>
            </w:tcBorders>
            <w:noWrap/>
            <w:vAlign w:val="center"/>
            <w:hideMark/>
          </w:tcPr>
          <w:p w:rsidR="00065C6A" w:rsidRDefault="00065C6A" w14:paraId="281C8355" w14:textId="77777777">
            <w:pPr>
              <w:rPr>
                <w:rFonts w:eastAsia="Times New Roman" w:cs="Calibri"/>
                <w:color w:val="000000"/>
                <w:sz w:val="16"/>
                <w:szCs w:val="16"/>
                <w:lang w:eastAsia="en-ZA"/>
              </w:rPr>
            </w:pPr>
            <w:r>
              <w:rPr>
                <w:rFonts w:eastAsia="Times New Roman" w:cs="Calibri"/>
                <w:color w:val="000000"/>
                <w:sz w:val="16"/>
                <w:szCs w:val="16"/>
                <w:lang w:eastAsia="en-ZA"/>
              </w:rPr>
              <w:t>STMVF</w:t>
            </w:r>
          </w:p>
        </w:tc>
        <w:tc>
          <w:tcPr>
            <w:tcW w:w="641" w:type="pct"/>
            <w:tcBorders>
              <w:top w:val="nil"/>
              <w:left w:val="nil"/>
              <w:bottom w:val="single" w:color="auto" w:sz="4" w:space="0"/>
              <w:right w:val="single" w:color="auto" w:sz="4" w:space="0"/>
            </w:tcBorders>
            <w:noWrap/>
            <w:vAlign w:val="center"/>
            <w:hideMark/>
          </w:tcPr>
          <w:p w:rsidR="00065C6A" w:rsidRDefault="00065C6A" w14:paraId="68E71E35"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065C6A" w:rsidRDefault="00065C6A" w14:paraId="057EB84A"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065C6A" w:rsidRDefault="00065C6A" w14:paraId="6970AAF9"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N/A</w:t>
            </w:r>
          </w:p>
        </w:tc>
        <w:tc>
          <w:tcPr>
            <w:tcW w:w="920" w:type="pct"/>
            <w:tcBorders>
              <w:top w:val="nil"/>
              <w:left w:val="nil"/>
              <w:bottom w:val="single" w:color="auto" w:sz="4" w:space="0"/>
              <w:right w:val="single" w:color="auto" w:sz="4" w:space="0"/>
            </w:tcBorders>
            <w:vAlign w:val="center"/>
            <w:hideMark/>
          </w:tcPr>
          <w:p w:rsidR="00065C6A" w:rsidRDefault="00065C6A" w14:paraId="225C0639" w14:textId="77777777">
            <w:pPr>
              <w:rPr>
                <w:rFonts w:eastAsia="Times New Roman" w:cs="Calibri"/>
                <w:color w:val="000000"/>
                <w:sz w:val="16"/>
                <w:szCs w:val="16"/>
                <w:lang w:eastAsia="en-ZA"/>
              </w:rPr>
            </w:pPr>
            <w:r>
              <w:rPr>
                <w:rFonts w:eastAsia="Times New Roman" w:cs="Calibri"/>
                <w:color w:val="000000"/>
                <w:sz w:val="16"/>
                <w:szCs w:val="16"/>
                <w:lang w:eastAsia="en-ZA"/>
              </w:rPr>
              <w:t>ACH is the receiving and responding party in this flow and must send the pacs.002 response within 50s.</w:t>
            </w:r>
          </w:p>
        </w:tc>
      </w:tr>
      <w:tr w:rsidR="00065C6A" w:rsidTr="00065C6A" w14:paraId="7601E78F" w14:textId="77777777">
        <w:trPr>
          <w:trHeight w:val="288"/>
        </w:trPr>
        <w:tc>
          <w:tcPr>
            <w:tcW w:w="987" w:type="pct"/>
            <w:tcBorders>
              <w:top w:val="nil"/>
              <w:left w:val="single" w:color="auto" w:sz="4" w:space="0"/>
              <w:bottom w:val="single" w:color="auto" w:sz="4" w:space="0"/>
              <w:right w:val="single" w:color="auto" w:sz="4" w:space="0"/>
            </w:tcBorders>
            <w:noWrap/>
            <w:vAlign w:val="center"/>
            <w:hideMark/>
          </w:tcPr>
          <w:p w:rsidR="00065C6A" w:rsidRDefault="00065C6A" w14:paraId="01544EB8" w14:textId="77777777">
            <w:pPr>
              <w:rPr>
                <w:rFonts w:eastAsia="Times New Roman" w:cs="Calibri"/>
                <w:color w:val="000000"/>
                <w:sz w:val="16"/>
                <w:szCs w:val="16"/>
                <w:lang w:eastAsia="en-ZA"/>
              </w:rPr>
            </w:pPr>
            <w:r>
              <w:rPr>
                <w:rFonts w:eastAsia="Times New Roman" w:cs="Calibri"/>
                <w:color w:val="000000"/>
                <w:sz w:val="16"/>
                <w:szCs w:val="16"/>
                <w:lang w:eastAsia="en-ZA"/>
              </w:rPr>
              <w:t>226</w:t>
            </w:r>
          </w:p>
        </w:tc>
        <w:tc>
          <w:tcPr>
            <w:tcW w:w="639" w:type="pct"/>
            <w:tcBorders>
              <w:top w:val="nil"/>
              <w:left w:val="nil"/>
              <w:bottom w:val="single" w:color="auto" w:sz="4" w:space="0"/>
              <w:right w:val="single" w:color="auto" w:sz="4" w:space="0"/>
            </w:tcBorders>
            <w:noWrap/>
            <w:vAlign w:val="center"/>
            <w:hideMark/>
          </w:tcPr>
          <w:p w:rsidR="00065C6A" w:rsidRDefault="00065C6A" w14:paraId="1A5C9F3F" w14:textId="77777777">
            <w:pPr>
              <w:rPr>
                <w:rFonts w:eastAsia="Times New Roman" w:cs="Calibri"/>
                <w:color w:val="000000"/>
                <w:sz w:val="16"/>
                <w:szCs w:val="16"/>
                <w:lang w:eastAsia="en-ZA"/>
              </w:rPr>
            </w:pPr>
            <w:r>
              <w:rPr>
                <w:rFonts w:eastAsia="Times New Roman" w:cs="Calibri"/>
                <w:color w:val="000000"/>
                <w:sz w:val="16"/>
                <w:szCs w:val="16"/>
                <w:lang w:eastAsia="en-ZA"/>
              </w:rPr>
              <w:t>MANAM</w:t>
            </w:r>
          </w:p>
        </w:tc>
        <w:tc>
          <w:tcPr>
            <w:tcW w:w="640" w:type="pct"/>
            <w:tcBorders>
              <w:top w:val="nil"/>
              <w:left w:val="nil"/>
              <w:bottom w:val="single" w:color="auto" w:sz="4" w:space="0"/>
              <w:right w:val="single" w:color="auto" w:sz="4" w:space="0"/>
            </w:tcBorders>
            <w:noWrap/>
            <w:vAlign w:val="center"/>
            <w:hideMark/>
          </w:tcPr>
          <w:p w:rsidR="00065C6A" w:rsidRDefault="00065C6A" w14:paraId="6E55E26A" w14:textId="77777777">
            <w:pPr>
              <w:rPr>
                <w:rFonts w:eastAsia="Times New Roman" w:cs="Calibri"/>
                <w:color w:val="000000"/>
                <w:sz w:val="16"/>
                <w:szCs w:val="16"/>
                <w:lang w:eastAsia="en-ZA"/>
              </w:rPr>
            </w:pPr>
            <w:r>
              <w:rPr>
                <w:rFonts w:eastAsia="Times New Roman" w:cs="Calibri"/>
                <w:color w:val="000000"/>
                <w:sz w:val="16"/>
                <w:szCs w:val="16"/>
                <w:lang w:eastAsia="en-ZA"/>
              </w:rPr>
              <w:t>STMDF</w:t>
            </w:r>
          </w:p>
        </w:tc>
        <w:tc>
          <w:tcPr>
            <w:tcW w:w="641" w:type="pct"/>
            <w:tcBorders>
              <w:top w:val="nil"/>
              <w:left w:val="nil"/>
              <w:bottom w:val="single" w:color="auto" w:sz="4" w:space="0"/>
              <w:right w:val="single" w:color="auto" w:sz="4" w:space="0"/>
            </w:tcBorders>
            <w:noWrap/>
            <w:vAlign w:val="center"/>
            <w:hideMark/>
          </w:tcPr>
          <w:p w:rsidR="00065C6A" w:rsidRDefault="00065C6A" w14:paraId="6FDC007E"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065C6A" w:rsidRDefault="00065C6A" w14:paraId="660BCD4B"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065C6A" w:rsidRDefault="00065C6A" w14:paraId="6DCFA942"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140</w:t>
            </w:r>
          </w:p>
        </w:tc>
        <w:tc>
          <w:tcPr>
            <w:tcW w:w="920" w:type="pct"/>
            <w:tcBorders>
              <w:top w:val="nil"/>
              <w:left w:val="nil"/>
              <w:bottom w:val="single" w:color="auto" w:sz="4" w:space="0"/>
              <w:right w:val="single" w:color="auto" w:sz="4" w:space="0"/>
            </w:tcBorders>
            <w:vAlign w:val="center"/>
            <w:hideMark/>
          </w:tcPr>
          <w:p w:rsidR="00065C6A" w:rsidRDefault="00065C6A" w14:paraId="529D4236" w14:textId="77777777">
            <w:pPr>
              <w:rPr>
                <w:rFonts w:eastAsia="Times New Roman" w:cs="Calibri"/>
                <w:color w:val="000000"/>
                <w:sz w:val="16"/>
                <w:szCs w:val="16"/>
                <w:lang w:eastAsia="en-ZA"/>
              </w:rPr>
            </w:pPr>
            <w:r>
              <w:rPr>
                <w:rFonts w:eastAsia="Times New Roman" w:cs="Calibri"/>
                <w:color w:val="000000"/>
                <w:sz w:val="16"/>
                <w:szCs w:val="16"/>
                <w:lang w:eastAsia="en-ZA"/>
              </w:rPr>
              <w:t>The debtor bank must send back the pacs.002 response within 50s.</w:t>
            </w:r>
          </w:p>
        </w:tc>
      </w:tr>
      <w:tr w:rsidR="00065C6A" w:rsidTr="00065C6A" w14:paraId="5B241291" w14:textId="77777777">
        <w:trPr>
          <w:trHeight w:val="288"/>
        </w:trPr>
        <w:tc>
          <w:tcPr>
            <w:tcW w:w="987" w:type="pct"/>
            <w:noWrap/>
            <w:vAlign w:val="center"/>
            <w:hideMark/>
          </w:tcPr>
          <w:p w:rsidR="00065C6A" w:rsidRDefault="00065C6A" w14:paraId="421D3FE7" w14:textId="77777777">
            <w:pPr>
              <w:rPr>
                <w:rFonts w:eastAsia="Times New Roman" w:cs="Calibri"/>
                <w:color w:val="000000"/>
                <w:sz w:val="16"/>
                <w:szCs w:val="16"/>
                <w:lang w:eastAsia="en-ZA"/>
              </w:rPr>
            </w:pPr>
          </w:p>
        </w:tc>
        <w:tc>
          <w:tcPr>
            <w:tcW w:w="639" w:type="pct"/>
            <w:noWrap/>
            <w:vAlign w:val="center"/>
            <w:hideMark/>
          </w:tcPr>
          <w:p w:rsidR="00065C6A" w:rsidRDefault="00065C6A" w14:paraId="77294A92" w14:textId="77777777">
            <w:pPr>
              <w:rPr>
                <w:rFonts w:cs="Calibri"/>
                <w:sz w:val="20"/>
                <w:szCs w:val="20"/>
                <w:lang w:eastAsia="en-ZA"/>
              </w:rPr>
            </w:pPr>
          </w:p>
        </w:tc>
        <w:tc>
          <w:tcPr>
            <w:tcW w:w="640" w:type="pct"/>
            <w:noWrap/>
            <w:vAlign w:val="center"/>
            <w:hideMark/>
          </w:tcPr>
          <w:p w:rsidR="00065C6A" w:rsidRDefault="00065C6A" w14:paraId="061EB216" w14:textId="77777777">
            <w:pPr>
              <w:rPr>
                <w:rFonts w:cs="Calibri"/>
                <w:sz w:val="20"/>
                <w:szCs w:val="20"/>
                <w:lang w:eastAsia="en-ZA"/>
              </w:rPr>
            </w:pPr>
          </w:p>
        </w:tc>
        <w:tc>
          <w:tcPr>
            <w:tcW w:w="641" w:type="pct"/>
            <w:noWrap/>
            <w:vAlign w:val="center"/>
            <w:hideMark/>
          </w:tcPr>
          <w:p w:rsidR="00065C6A" w:rsidRDefault="00065C6A" w14:paraId="62A2B0F5" w14:textId="77777777">
            <w:pPr>
              <w:rPr>
                <w:rFonts w:cs="Calibri"/>
                <w:sz w:val="20"/>
                <w:szCs w:val="20"/>
                <w:lang w:eastAsia="en-ZA"/>
              </w:rPr>
            </w:pPr>
          </w:p>
        </w:tc>
        <w:tc>
          <w:tcPr>
            <w:tcW w:w="748" w:type="pct"/>
            <w:noWrap/>
            <w:vAlign w:val="center"/>
            <w:hideMark/>
          </w:tcPr>
          <w:p w:rsidR="00065C6A" w:rsidRDefault="00065C6A" w14:paraId="166BA556" w14:textId="77777777">
            <w:pPr>
              <w:rPr>
                <w:rFonts w:cs="Calibri"/>
                <w:sz w:val="20"/>
                <w:szCs w:val="20"/>
                <w:lang w:eastAsia="en-ZA"/>
              </w:rPr>
            </w:pPr>
          </w:p>
        </w:tc>
        <w:tc>
          <w:tcPr>
            <w:tcW w:w="426" w:type="pct"/>
            <w:noWrap/>
            <w:vAlign w:val="center"/>
            <w:hideMark/>
          </w:tcPr>
          <w:p w:rsidR="00065C6A" w:rsidRDefault="00065C6A" w14:paraId="3AB29129" w14:textId="77777777">
            <w:pPr>
              <w:rPr>
                <w:rFonts w:cs="Calibri"/>
                <w:sz w:val="20"/>
                <w:szCs w:val="20"/>
                <w:lang w:eastAsia="en-ZA"/>
              </w:rPr>
            </w:pPr>
          </w:p>
        </w:tc>
        <w:tc>
          <w:tcPr>
            <w:tcW w:w="920" w:type="pct"/>
            <w:vAlign w:val="center"/>
            <w:hideMark/>
          </w:tcPr>
          <w:p w:rsidR="00065C6A" w:rsidRDefault="00065C6A" w14:paraId="6F779F38" w14:textId="77777777">
            <w:pPr>
              <w:rPr>
                <w:rFonts w:cs="Calibri"/>
                <w:sz w:val="20"/>
                <w:szCs w:val="20"/>
                <w:lang w:eastAsia="en-ZA"/>
              </w:rPr>
            </w:pPr>
          </w:p>
        </w:tc>
      </w:tr>
      <w:tr w:rsidR="00065C6A" w:rsidTr="00065C6A" w14:paraId="37ECBC94" w14:textId="77777777">
        <w:trPr>
          <w:trHeight w:val="288"/>
        </w:trPr>
        <w:tc>
          <w:tcPr>
            <w:tcW w:w="2266" w:type="pct"/>
            <w:gridSpan w:val="3"/>
            <w:noWrap/>
            <w:vAlign w:val="bottom"/>
            <w:hideMark/>
          </w:tcPr>
          <w:p w:rsidR="00065C6A" w:rsidRDefault="00065C6A" w14:paraId="11E91BD2" w14:textId="77777777">
            <w:pPr>
              <w:rPr>
                <w:rFonts w:eastAsia="Times New Roman" w:cs="Calibri"/>
                <w:b/>
                <w:bCs/>
                <w:color w:val="000000"/>
                <w:sz w:val="16"/>
                <w:szCs w:val="16"/>
                <w:lang w:eastAsia="en-ZA"/>
              </w:rPr>
            </w:pPr>
            <w:r>
              <w:rPr>
                <w:rFonts w:eastAsia="Times New Roman" w:cs="Calibri"/>
                <w:b/>
                <w:bCs/>
                <w:color w:val="000000"/>
                <w:sz w:val="16"/>
                <w:szCs w:val="16"/>
                <w:lang w:eastAsia="en-ZA"/>
              </w:rPr>
              <w:t>TT1 Delayed Authorization Mandate Amendment</w:t>
            </w:r>
          </w:p>
        </w:tc>
        <w:tc>
          <w:tcPr>
            <w:tcW w:w="641" w:type="pct"/>
            <w:noWrap/>
            <w:vAlign w:val="bottom"/>
            <w:hideMark/>
          </w:tcPr>
          <w:p w:rsidR="00065C6A" w:rsidRDefault="00065C6A" w14:paraId="36DD0448" w14:textId="77777777">
            <w:pPr>
              <w:rPr>
                <w:rFonts w:eastAsia="Times New Roman" w:cs="Calibri"/>
                <w:b/>
                <w:bCs/>
                <w:color w:val="000000"/>
                <w:sz w:val="16"/>
                <w:szCs w:val="16"/>
                <w:lang w:eastAsia="en-ZA"/>
              </w:rPr>
            </w:pPr>
          </w:p>
        </w:tc>
        <w:tc>
          <w:tcPr>
            <w:tcW w:w="748" w:type="pct"/>
            <w:noWrap/>
            <w:vAlign w:val="bottom"/>
            <w:hideMark/>
          </w:tcPr>
          <w:p w:rsidR="00065C6A" w:rsidRDefault="00065C6A" w14:paraId="57FA1273" w14:textId="77777777">
            <w:pPr>
              <w:rPr>
                <w:rFonts w:cs="Calibri"/>
                <w:sz w:val="20"/>
                <w:szCs w:val="20"/>
                <w:lang w:eastAsia="en-ZA"/>
              </w:rPr>
            </w:pPr>
          </w:p>
        </w:tc>
        <w:tc>
          <w:tcPr>
            <w:tcW w:w="426" w:type="pct"/>
            <w:noWrap/>
            <w:vAlign w:val="bottom"/>
            <w:hideMark/>
          </w:tcPr>
          <w:p w:rsidR="00065C6A" w:rsidRDefault="00065C6A" w14:paraId="2FA2ACE1" w14:textId="77777777">
            <w:pPr>
              <w:rPr>
                <w:rFonts w:cs="Calibri"/>
                <w:sz w:val="20"/>
                <w:szCs w:val="20"/>
                <w:lang w:eastAsia="en-ZA"/>
              </w:rPr>
            </w:pPr>
          </w:p>
        </w:tc>
        <w:tc>
          <w:tcPr>
            <w:tcW w:w="920" w:type="pct"/>
            <w:vAlign w:val="bottom"/>
            <w:hideMark/>
          </w:tcPr>
          <w:p w:rsidR="00065C6A" w:rsidRDefault="00065C6A" w14:paraId="0ECF0B2F" w14:textId="77777777">
            <w:pPr>
              <w:rPr>
                <w:rFonts w:cs="Calibri"/>
                <w:sz w:val="20"/>
                <w:szCs w:val="20"/>
                <w:lang w:eastAsia="en-ZA"/>
              </w:rPr>
            </w:pPr>
          </w:p>
        </w:tc>
      </w:tr>
      <w:tr w:rsidR="00065C6A" w:rsidTr="00E451C2" w14:paraId="62D3DA03" w14:textId="77777777">
        <w:trPr>
          <w:trHeight w:val="288"/>
        </w:trPr>
        <w:tc>
          <w:tcPr>
            <w:tcW w:w="2266" w:type="pct"/>
            <w:gridSpan w:val="3"/>
            <w:tcBorders>
              <w:top w:val="single" w:color="auto" w:sz="4" w:space="0"/>
              <w:left w:val="single" w:color="auto" w:sz="4" w:space="0"/>
              <w:bottom w:val="single" w:color="auto" w:sz="4" w:space="0"/>
              <w:right w:val="single" w:color="auto" w:sz="4" w:space="0"/>
            </w:tcBorders>
            <w:shd w:val="clear" w:color="auto" w:fill="BFBFBF" w:themeFill="background1" w:themeFillShade="BF"/>
            <w:noWrap/>
            <w:vAlign w:val="center"/>
            <w:hideMark/>
          </w:tcPr>
          <w:p w:rsidRPr="00E451C2" w:rsidR="00065C6A" w:rsidRDefault="00065C6A" w14:paraId="100B3D94" w14:textId="77777777">
            <w:pPr>
              <w:jc w:val="center"/>
              <w:rPr>
                <w:rFonts w:eastAsia="Times New Roman" w:cs="Calibri"/>
                <w:b/>
                <w:bCs/>
                <w:sz w:val="16"/>
                <w:szCs w:val="16"/>
                <w:lang w:eastAsia="en-ZA"/>
              </w:rPr>
            </w:pPr>
            <w:r w:rsidRPr="00E451C2">
              <w:rPr>
                <w:rFonts w:eastAsia="Times New Roman" w:cs="Calibri"/>
                <w:b/>
                <w:bCs/>
                <w:sz w:val="16"/>
                <w:szCs w:val="16"/>
                <w:lang w:eastAsia="en-ZA"/>
              </w:rPr>
              <w:t> </w:t>
            </w:r>
          </w:p>
        </w:tc>
        <w:tc>
          <w:tcPr>
            <w:tcW w:w="1814" w:type="pct"/>
            <w:gridSpan w:val="3"/>
            <w:tcBorders>
              <w:top w:val="single" w:color="auto" w:sz="4" w:space="0"/>
              <w:left w:val="nil"/>
              <w:bottom w:val="single" w:color="auto" w:sz="4" w:space="0"/>
              <w:right w:val="single" w:color="auto" w:sz="4" w:space="0"/>
            </w:tcBorders>
            <w:shd w:val="clear" w:color="auto" w:fill="BFBFBF" w:themeFill="background1" w:themeFillShade="BF"/>
            <w:noWrap/>
            <w:vAlign w:val="center"/>
            <w:hideMark/>
          </w:tcPr>
          <w:p w:rsidRPr="00E451C2" w:rsidR="00065C6A" w:rsidRDefault="00065C6A" w14:paraId="1A461901" w14:textId="77777777">
            <w:pPr>
              <w:jc w:val="center"/>
              <w:rPr>
                <w:rFonts w:eastAsia="Times New Roman" w:cs="Calibri"/>
                <w:b/>
                <w:bCs/>
                <w:sz w:val="16"/>
                <w:szCs w:val="16"/>
                <w:lang w:eastAsia="en-ZA"/>
              </w:rPr>
            </w:pPr>
            <w:r w:rsidRPr="00E451C2">
              <w:rPr>
                <w:rFonts w:eastAsia="Times New Roman" w:cs="Calibri"/>
                <w:b/>
                <w:bCs/>
                <w:sz w:val="16"/>
                <w:szCs w:val="16"/>
                <w:lang w:eastAsia="en-ZA"/>
              </w:rPr>
              <w:t>Time Out Setting (s)</w:t>
            </w:r>
          </w:p>
        </w:tc>
        <w:tc>
          <w:tcPr>
            <w:tcW w:w="920" w:type="pct"/>
            <w:vMerge w:val="restart"/>
            <w:tcBorders>
              <w:top w:val="single" w:color="auto" w:sz="4" w:space="0"/>
              <w:left w:val="single" w:color="auto" w:sz="4" w:space="0"/>
              <w:bottom w:val="single" w:color="auto" w:sz="4" w:space="0"/>
              <w:right w:val="single" w:color="auto" w:sz="4" w:space="0"/>
            </w:tcBorders>
            <w:shd w:val="clear" w:color="auto" w:fill="BFBFBF" w:themeFill="background1" w:themeFillShade="BF"/>
            <w:vAlign w:val="center"/>
            <w:hideMark/>
          </w:tcPr>
          <w:p w:rsidR="00065C6A" w:rsidRDefault="00065C6A" w14:paraId="0E3A04B9" w14:textId="77777777">
            <w:pPr>
              <w:jc w:val="center"/>
              <w:rPr>
                <w:rFonts w:eastAsia="Times New Roman" w:cs="Calibri"/>
                <w:b/>
                <w:bCs/>
                <w:color w:val="FFFFFF"/>
                <w:sz w:val="16"/>
                <w:szCs w:val="16"/>
                <w:lang w:eastAsia="en-ZA"/>
              </w:rPr>
            </w:pPr>
            <w:r w:rsidRPr="00E451C2">
              <w:rPr>
                <w:rFonts w:eastAsia="Times New Roman" w:cs="Calibri"/>
                <w:b/>
                <w:bCs/>
                <w:sz w:val="16"/>
                <w:szCs w:val="16"/>
                <w:lang w:eastAsia="en-ZA"/>
              </w:rPr>
              <w:t>Note</w:t>
            </w:r>
          </w:p>
        </w:tc>
      </w:tr>
      <w:tr w:rsidR="00065C6A" w:rsidTr="00E451C2" w14:paraId="3069D67A" w14:textId="77777777">
        <w:trPr>
          <w:trHeight w:val="420"/>
        </w:trPr>
        <w:tc>
          <w:tcPr>
            <w:tcW w:w="987" w:type="pct"/>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Pr="00E451C2" w:rsidR="00065C6A" w:rsidRDefault="00065C6A" w14:paraId="745F96C1" w14:textId="77777777">
            <w:pPr>
              <w:rPr>
                <w:rFonts w:eastAsia="Times New Roman" w:cs="Calibri"/>
                <w:b/>
                <w:bCs/>
                <w:sz w:val="16"/>
                <w:szCs w:val="16"/>
                <w:lang w:eastAsia="en-ZA"/>
              </w:rPr>
            </w:pPr>
            <w:r w:rsidRPr="00E451C2">
              <w:rPr>
                <w:rFonts w:eastAsia="Times New Roman" w:cs="Calibri"/>
                <w:b/>
                <w:bCs/>
                <w:sz w:val="16"/>
                <w:szCs w:val="16"/>
                <w:lang w:eastAsia="en-ZA"/>
              </w:rPr>
              <w:t>Debtor Authorization Required Code</w:t>
            </w:r>
          </w:p>
        </w:tc>
        <w:tc>
          <w:tcPr>
            <w:tcW w:w="639" w:type="pct"/>
            <w:tcBorders>
              <w:top w:val="nil"/>
              <w:left w:val="nil"/>
              <w:bottom w:val="single" w:color="auto" w:sz="4" w:space="0"/>
              <w:right w:val="single" w:color="auto" w:sz="4" w:space="0"/>
            </w:tcBorders>
            <w:shd w:val="clear" w:color="auto" w:fill="D9D9D9" w:themeFill="background1" w:themeFillShade="D9"/>
            <w:vAlign w:val="center"/>
            <w:hideMark/>
          </w:tcPr>
          <w:p w:rsidRPr="00E451C2" w:rsidR="00065C6A" w:rsidRDefault="00065C6A" w14:paraId="12275903" w14:textId="77777777">
            <w:pPr>
              <w:rPr>
                <w:rFonts w:eastAsia="Times New Roman" w:cs="Calibri"/>
                <w:b/>
                <w:bCs/>
                <w:sz w:val="16"/>
                <w:szCs w:val="16"/>
                <w:lang w:eastAsia="en-ZA"/>
              </w:rPr>
            </w:pPr>
            <w:r w:rsidRPr="00E451C2">
              <w:rPr>
                <w:rFonts w:eastAsia="Times New Roman" w:cs="Calibri"/>
                <w:b/>
                <w:bCs/>
                <w:sz w:val="16"/>
                <w:szCs w:val="16"/>
                <w:lang w:eastAsia="en-ZA"/>
              </w:rPr>
              <w:t>Initiating Service</w:t>
            </w:r>
          </w:p>
        </w:tc>
        <w:tc>
          <w:tcPr>
            <w:tcW w:w="640" w:type="pct"/>
            <w:tcBorders>
              <w:top w:val="nil"/>
              <w:left w:val="nil"/>
              <w:bottom w:val="single" w:color="auto" w:sz="4" w:space="0"/>
              <w:right w:val="single" w:color="auto" w:sz="4" w:space="0"/>
            </w:tcBorders>
            <w:shd w:val="clear" w:color="auto" w:fill="D9D9D9" w:themeFill="background1" w:themeFillShade="D9"/>
            <w:vAlign w:val="center"/>
            <w:hideMark/>
          </w:tcPr>
          <w:p w:rsidRPr="00E451C2" w:rsidR="00065C6A" w:rsidRDefault="00065C6A" w14:paraId="0A8E74FA" w14:textId="77777777">
            <w:pPr>
              <w:rPr>
                <w:rFonts w:eastAsia="Times New Roman" w:cs="Calibri"/>
                <w:b/>
                <w:bCs/>
                <w:sz w:val="16"/>
                <w:szCs w:val="16"/>
                <w:lang w:eastAsia="en-ZA"/>
              </w:rPr>
            </w:pPr>
            <w:r w:rsidRPr="00E451C2">
              <w:rPr>
                <w:rFonts w:eastAsia="Times New Roman" w:cs="Calibri"/>
                <w:b/>
                <w:bCs/>
                <w:sz w:val="16"/>
                <w:szCs w:val="16"/>
                <w:lang w:eastAsia="en-ZA"/>
              </w:rPr>
              <w:t>Response Service</w:t>
            </w:r>
          </w:p>
        </w:tc>
        <w:tc>
          <w:tcPr>
            <w:tcW w:w="641" w:type="pct"/>
            <w:tcBorders>
              <w:top w:val="nil"/>
              <w:left w:val="nil"/>
              <w:bottom w:val="single" w:color="auto" w:sz="4" w:space="0"/>
              <w:right w:val="single" w:color="auto" w:sz="4" w:space="0"/>
            </w:tcBorders>
            <w:shd w:val="clear" w:color="auto" w:fill="D9D9D9" w:themeFill="background1" w:themeFillShade="D9"/>
            <w:vAlign w:val="center"/>
            <w:hideMark/>
          </w:tcPr>
          <w:p w:rsidRPr="00E451C2" w:rsidR="00065C6A" w:rsidRDefault="00065C6A" w14:paraId="162A46BB" w14:textId="77777777">
            <w:pPr>
              <w:rPr>
                <w:rFonts w:eastAsia="Times New Roman" w:cs="Calibri"/>
                <w:b/>
                <w:bCs/>
                <w:sz w:val="16"/>
                <w:szCs w:val="16"/>
                <w:lang w:eastAsia="en-ZA"/>
              </w:rPr>
            </w:pPr>
            <w:r w:rsidRPr="00E451C2">
              <w:rPr>
                <w:rFonts w:eastAsia="Times New Roman" w:cs="Calibri"/>
                <w:b/>
                <w:bCs/>
                <w:sz w:val="16"/>
                <w:szCs w:val="16"/>
                <w:lang w:eastAsia="en-ZA"/>
              </w:rPr>
              <w:t>Initiation Party</w:t>
            </w:r>
          </w:p>
        </w:tc>
        <w:tc>
          <w:tcPr>
            <w:tcW w:w="748" w:type="pct"/>
            <w:tcBorders>
              <w:top w:val="nil"/>
              <w:left w:val="nil"/>
              <w:bottom w:val="single" w:color="auto" w:sz="4" w:space="0"/>
              <w:right w:val="single" w:color="auto" w:sz="4" w:space="0"/>
            </w:tcBorders>
            <w:shd w:val="clear" w:color="auto" w:fill="D9D9D9" w:themeFill="background1" w:themeFillShade="D9"/>
            <w:vAlign w:val="center"/>
            <w:hideMark/>
          </w:tcPr>
          <w:p w:rsidRPr="00E451C2" w:rsidR="00065C6A" w:rsidRDefault="00065C6A" w14:paraId="6EE83857" w14:textId="77777777">
            <w:pPr>
              <w:rPr>
                <w:rFonts w:eastAsia="Times New Roman" w:cs="Calibri"/>
                <w:b/>
                <w:bCs/>
                <w:sz w:val="16"/>
                <w:szCs w:val="16"/>
                <w:lang w:eastAsia="en-ZA"/>
              </w:rPr>
            </w:pPr>
            <w:r w:rsidRPr="00E451C2">
              <w:rPr>
                <w:rFonts w:eastAsia="Times New Roman" w:cs="Calibri"/>
                <w:b/>
                <w:bCs/>
                <w:sz w:val="16"/>
                <w:szCs w:val="16"/>
                <w:lang w:eastAsia="en-ZA"/>
              </w:rPr>
              <w:t>Receiving and Responding Party</w:t>
            </w:r>
          </w:p>
        </w:tc>
        <w:tc>
          <w:tcPr>
            <w:tcW w:w="426" w:type="pct"/>
            <w:tcBorders>
              <w:top w:val="nil"/>
              <w:left w:val="nil"/>
              <w:bottom w:val="single" w:color="auto" w:sz="4" w:space="0"/>
              <w:right w:val="single" w:color="auto" w:sz="4" w:space="0"/>
            </w:tcBorders>
            <w:shd w:val="clear" w:color="auto" w:fill="D9D9D9" w:themeFill="background1" w:themeFillShade="D9"/>
            <w:vAlign w:val="center"/>
            <w:hideMark/>
          </w:tcPr>
          <w:p w:rsidRPr="00E451C2" w:rsidR="00065C6A" w:rsidRDefault="00065C6A" w14:paraId="5DC65B96" w14:textId="77777777">
            <w:pPr>
              <w:rPr>
                <w:rFonts w:eastAsia="Times New Roman" w:cs="Calibri"/>
                <w:b/>
                <w:bCs/>
                <w:sz w:val="16"/>
                <w:szCs w:val="16"/>
                <w:lang w:eastAsia="en-ZA"/>
              </w:rPr>
            </w:pPr>
            <w:r w:rsidRPr="00E451C2">
              <w:rPr>
                <w:rFonts w:eastAsia="Times New Roman" w:cs="Calibri"/>
                <w:b/>
                <w:bCs/>
                <w:sz w:val="16"/>
                <w:szCs w:val="16"/>
                <w:lang w:eastAsia="en-ZA"/>
              </w:rPr>
              <w:t>ACH</w:t>
            </w:r>
          </w:p>
        </w:tc>
        <w:tc>
          <w:tcPr>
            <w:tcW w:w="920" w:type="pct"/>
            <w:vMerge/>
            <w:tcBorders>
              <w:top w:val="single" w:color="auto" w:sz="4" w:space="0"/>
              <w:left w:val="single" w:color="auto" w:sz="4" w:space="0"/>
              <w:bottom w:val="single" w:color="auto" w:sz="4" w:space="0"/>
              <w:right w:val="single" w:color="auto" w:sz="4" w:space="0"/>
            </w:tcBorders>
            <w:vAlign w:val="center"/>
            <w:hideMark/>
          </w:tcPr>
          <w:p w:rsidR="00065C6A" w:rsidRDefault="00065C6A" w14:paraId="1DB47E9C" w14:textId="77777777">
            <w:pPr>
              <w:rPr>
                <w:rFonts w:eastAsia="Times New Roman" w:cs="Calibri"/>
                <w:b/>
                <w:bCs/>
                <w:color w:val="FFFFFF"/>
                <w:sz w:val="16"/>
                <w:szCs w:val="16"/>
                <w:lang w:eastAsia="en-ZA"/>
              </w:rPr>
            </w:pPr>
          </w:p>
        </w:tc>
      </w:tr>
      <w:tr w:rsidR="00065C6A" w:rsidTr="00065C6A" w14:paraId="7EB96A73" w14:textId="77777777">
        <w:trPr>
          <w:trHeight w:val="288"/>
        </w:trPr>
        <w:tc>
          <w:tcPr>
            <w:tcW w:w="987" w:type="pct"/>
            <w:tcBorders>
              <w:top w:val="nil"/>
              <w:left w:val="single" w:color="auto" w:sz="4" w:space="0"/>
              <w:bottom w:val="single" w:color="auto" w:sz="4" w:space="0"/>
              <w:right w:val="single" w:color="auto" w:sz="4" w:space="0"/>
            </w:tcBorders>
            <w:noWrap/>
            <w:vAlign w:val="center"/>
            <w:hideMark/>
          </w:tcPr>
          <w:p w:rsidR="00065C6A" w:rsidRDefault="00065C6A" w14:paraId="6755DBD0" w14:textId="77777777">
            <w:pPr>
              <w:rPr>
                <w:rFonts w:eastAsia="Times New Roman" w:cs="Calibri"/>
                <w:color w:val="000000"/>
                <w:sz w:val="16"/>
                <w:szCs w:val="16"/>
                <w:lang w:eastAsia="en-ZA"/>
              </w:rPr>
            </w:pPr>
            <w:r>
              <w:rPr>
                <w:rFonts w:eastAsia="Times New Roman" w:cs="Calibri"/>
                <w:color w:val="000000"/>
                <w:sz w:val="16"/>
                <w:szCs w:val="16"/>
                <w:lang w:eastAsia="en-ZA"/>
              </w:rPr>
              <w:t>227</w:t>
            </w:r>
          </w:p>
        </w:tc>
        <w:tc>
          <w:tcPr>
            <w:tcW w:w="639" w:type="pct"/>
            <w:tcBorders>
              <w:top w:val="nil"/>
              <w:left w:val="nil"/>
              <w:bottom w:val="single" w:color="auto" w:sz="4" w:space="0"/>
              <w:right w:val="single" w:color="auto" w:sz="4" w:space="0"/>
            </w:tcBorders>
            <w:noWrap/>
            <w:vAlign w:val="center"/>
            <w:hideMark/>
          </w:tcPr>
          <w:p w:rsidR="00065C6A" w:rsidRDefault="00065C6A" w14:paraId="63DE9E11" w14:textId="77777777">
            <w:pPr>
              <w:rPr>
                <w:rFonts w:eastAsia="Times New Roman" w:cs="Calibri"/>
                <w:color w:val="000000"/>
                <w:sz w:val="16"/>
                <w:szCs w:val="16"/>
                <w:lang w:eastAsia="en-ZA"/>
              </w:rPr>
            </w:pPr>
            <w:r>
              <w:rPr>
                <w:rFonts w:eastAsia="Times New Roman" w:cs="Calibri"/>
                <w:color w:val="000000"/>
                <w:sz w:val="16"/>
                <w:szCs w:val="16"/>
                <w:lang w:eastAsia="en-ZA"/>
              </w:rPr>
              <w:t>MANAM</w:t>
            </w:r>
          </w:p>
        </w:tc>
        <w:tc>
          <w:tcPr>
            <w:tcW w:w="640" w:type="pct"/>
            <w:tcBorders>
              <w:top w:val="nil"/>
              <w:left w:val="nil"/>
              <w:bottom w:val="single" w:color="auto" w:sz="4" w:space="0"/>
              <w:right w:val="single" w:color="auto" w:sz="4" w:space="0"/>
            </w:tcBorders>
            <w:noWrap/>
            <w:vAlign w:val="center"/>
            <w:hideMark/>
          </w:tcPr>
          <w:p w:rsidR="00065C6A" w:rsidRDefault="00065C6A" w14:paraId="6E62D467" w14:textId="77777777">
            <w:pPr>
              <w:rPr>
                <w:rFonts w:eastAsia="Times New Roman" w:cs="Calibri"/>
                <w:color w:val="000000"/>
                <w:sz w:val="16"/>
                <w:szCs w:val="16"/>
                <w:lang w:eastAsia="en-ZA"/>
              </w:rPr>
            </w:pPr>
            <w:r>
              <w:rPr>
                <w:rFonts w:eastAsia="Times New Roman" w:cs="Calibri"/>
                <w:color w:val="000000"/>
                <w:sz w:val="16"/>
                <w:szCs w:val="16"/>
                <w:lang w:eastAsia="en-ZA"/>
              </w:rPr>
              <w:t>STMAN</w:t>
            </w:r>
          </w:p>
        </w:tc>
        <w:tc>
          <w:tcPr>
            <w:tcW w:w="641" w:type="pct"/>
            <w:tcBorders>
              <w:top w:val="nil"/>
              <w:left w:val="nil"/>
              <w:bottom w:val="single" w:color="auto" w:sz="4" w:space="0"/>
              <w:right w:val="single" w:color="auto" w:sz="4" w:space="0"/>
            </w:tcBorders>
            <w:noWrap/>
            <w:vAlign w:val="center"/>
            <w:hideMark/>
          </w:tcPr>
          <w:p w:rsidR="00065C6A" w:rsidRDefault="00065C6A" w14:paraId="607B78A4"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065C6A" w:rsidRDefault="00065C6A" w14:paraId="7BD003EA"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065C6A" w:rsidRDefault="00065C6A" w14:paraId="76332E20"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140</w:t>
            </w:r>
          </w:p>
        </w:tc>
        <w:tc>
          <w:tcPr>
            <w:tcW w:w="920" w:type="pct"/>
            <w:tcBorders>
              <w:top w:val="nil"/>
              <w:left w:val="nil"/>
              <w:bottom w:val="single" w:color="auto" w:sz="4" w:space="0"/>
              <w:right w:val="single" w:color="auto" w:sz="4" w:space="0"/>
            </w:tcBorders>
            <w:vAlign w:val="center"/>
            <w:hideMark/>
          </w:tcPr>
          <w:p w:rsidR="00065C6A" w:rsidRDefault="00065C6A" w14:paraId="247D8739" w14:textId="77777777">
            <w:pPr>
              <w:rPr>
                <w:rFonts w:eastAsia="Times New Roman" w:cs="Calibri"/>
                <w:color w:val="000000"/>
                <w:sz w:val="16"/>
                <w:szCs w:val="16"/>
                <w:lang w:eastAsia="en-ZA"/>
              </w:rPr>
            </w:pPr>
            <w:r>
              <w:rPr>
                <w:rFonts w:eastAsia="Times New Roman" w:cs="Calibri"/>
                <w:color w:val="000000"/>
                <w:sz w:val="16"/>
                <w:szCs w:val="16"/>
                <w:lang w:eastAsia="en-ZA"/>
              </w:rPr>
              <w:t>The debtor bank must send back the pacs.002 response within 50s.</w:t>
            </w:r>
          </w:p>
        </w:tc>
      </w:tr>
      <w:tr w:rsidR="00065C6A" w:rsidTr="00065C6A" w14:paraId="4FF08187" w14:textId="77777777">
        <w:trPr>
          <w:trHeight w:val="288"/>
        </w:trPr>
        <w:tc>
          <w:tcPr>
            <w:tcW w:w="987" w:type="pct"/>
            <w:tcBorders>
              <w:top w:val="nil"/>
              <w:left w:val="single" w:color="auto" w:sz="4" w:space="0"/>
              <w:bottom w:val="single" w:color="auto" w:sz="4" w:space="0"/>
              <w:right w:val="single" w:color="auto" w:sz="4" w:space="0"/>
            </w:tcBorders>
            <w:noWrap/>
            <w:vAlign w:val="center"/>
            <w:hideMark/>
          </w:tcPr>
          <w:p w:rsidR="00065C6A" w:rsidRDefault="00065C6A" w14:paraId="2A35A854" w14:textId="77777777">
            <w:pPr>
              <w:rPr>
                <w:rFonts w:eastAsia="Times New Roman" w:cs="Calibri"/>
                <w:color w:val="000000"/>
                <w:sz w:val="16"/>
                <w:szCs w:val="16"/>
                <w:lang w:eastAsia="en-ZA"/>
              </w:rPr>
            </w:pPr>
            <w:r>
              <w:rPr>
                <w:rFonts w:eastAsia="Times New Roman" w:cs="Calibri"/>
                <w:color w:val="000000"/>
                <w:sz w:val="16"/>
                <w:szCs w:val="16"/>
                <w:lang w:eastAsia="en-ZA"/>
              </w:rPr>
              <w:t>227</w:t>
            </w:r>
          </w:p>
        </w:tc>
        <w:tc>
          <w:tcPr>
            <w:tcW w:w="639" w:type="pct"/>
            <w:tcBorders>
              <w:top w:val="nil"/>
              <w:left w:val="nil"/>
              <w:bottom w:val="single" w:color="auto" w:sz="4" w:space="0"/>
              <w:right w:val="single" w:color="auto" w:sz="4" w:space="0"/>
            </w:tcBorders>
            <w:noWrap/>
            <w:vAlign w:val="center"/>
            <w:hideMark/>
          </w:tcPr>
          <w:p w:rsidR="00065C6A" w:rsidRDefault="00065C6A" w14:paraId="67875D61" w14:textId="77777777">
            <w:pPr>
              <w:rPr>
                <w:rFonts w:eastAsia="Times New Roman" w:cs="Calibri"/>
                <w:color w:val="000000"/>
                <w:sz w:val="16"/>
                <w:szCs w:val="16"/>
                <w:lang w:eastAsia="en-ZA"/>
              </w:rPr>
            </w:pPr>
            <w:r>
              <w:rPr>
                <w:rFonts w:eastAsia="Times New Roman" w:cs="Calibri"/>
                <w:color w:val="000000"/>
                <w:sz w:val="16"/>
                <w:szCs w:val="16"/>
                <w:lang w:eastAsia="en-ZA"/>
              </w:rPr>
              <w:t>MANDR</w:t>
            </w:r>
          </w:p>
        </w:tc>
        <w:tc>
          <w:tcPr>
            <w:tcW w:w="640" w:type="pct"/>
            <w:tcBorders>
              <w:top w:val="nil"/>
              <w:left w:val="nil"/>
              <w:bottom w:val="single" w:color="auto" w:sz="4" w:space="0"/>
              <w:right w:val="single" w:color="auto" w:sz="4" w:space="0"/>
            </w:tcBorders>
            <w:noWrap/>
            <w:vAlign w:val="center"/>
            <w:hideMark/>
          </w:tcPr>
          <w:p w:rsidR="00065C6A" w:rsidRDefault="00065C6A" w14:paraId="4F163B4A" w14:textId="77777777">
            <w:pPr>
              <w:rPr>
                <w:rFonts w:eastAsia="Times New Roman" w:cs="Calibri"/>
                <w:color w:val="000000"/>
                <w:sz w:val="16"/>
                <w:szCs w:val="16"/>
                <w:lang w:eastAsia="en-ZA"/>
              </w:rPr>
            </w:pPr>
            <w:r>
              <w:rPr>
                <w:rFonts w:eastAsia="Times New Roman" w:cs="Calibri"/>
                <w:color w:val="000000"/>
                <w:sz w:val="16"/>
                <w:szCs w:val="16"/>
                <w:lang w:eastAsia="en-ZA"/>
              </w:rPr>
              <w:t>ST012</w:t>
            </w:r>
          </w:p>
        </w:tc>
        <w:tc>
          <w:tcPr>
            <w:tcW w:w="641" w:type="pct"/>
            <w:tcBorders>
              <w:top w:val="nil"/>
              <w:left w:val="nil"/>
              <w:bottom w:val="single" w:color="auto" w:sz="4" w:space="0"/>
              <w:right w:val="single" w:color="auto" w:sz="4" w:space="0"/>
            </w:tcBorders>
            <w:noWrap/>
            <w:vAlign w:val="center"/>
            <w:hideMark/>
          </w:tcPr>
          <w:p w:rsidR="00065C6A" w:rsidRDefault="00065C6A" w14:paraId="22ED52B0"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065C6A" w:rsidRDefault="00065C6A" w14:paraId="0589E463"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065C6A" w:rsidRDefault="00065C6A" w14:paraId="160B5128"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140</w:t>
            </w:r>
          </w:p>
        </w:tc>
        <w:tc>
          <w:tcPr>
            <w:tcW w:w="920" w:type="pct"/>
            <w:tcBorders>
              <w:top w:val="nil"/>
              <w:left w:val="nil"/>
              <w:bottom w:val="single" w:color="auto" w:sz="4" w:space="0"/>
              <w:right w:val="single" w:color="auto" w:sz="4" w:space="0"/>
            </w:tcBorders>
            <w:vAlign w:val="center"/>
            <w:hideMark/>
          </w:tcPr>
          <w:p w:rsidR="00065C6A" w:rsidRDefault="00065C6A" w14:paraId="4B351EEF" w14:textId="77777777">
            <w:pPr>
              <w:rPr>
                <w:rFonts w:eastAsia="Times New Roman" w:cs="Calibri"/>
                <w:color w:val="000000"/>
                <w:sz w:val="16"/>
                <w:szCs w:val="16"/>
                <w:lang w:eastAsia="en-ZA"/>
              </w:rPr>
            </w:pPr>
            <w:r>
              <w:rPr>
                <w:rFonts w:eastAsia="Times New Roman" w:cs="Calibri"/>
                <w:color w:val="000000"/>
                <w:sz w:val="16"/>
                <w:szCs w:val="16"/>
                <w:lang w:eastAsia="en-ZA"/>
              </w:rPr>
              <w:t>The creditor bank must send back the pacs.002 response within 50s.</w:t>
            </w:r>
          </w:p>
        </w:tc>
      </w:tr>
      <w:tr w:rsidR="00065C6A" w:rsidTr="00065C6A" w14:paraId="66BFDB1E" w14:textId="77777777">
        <w:trPr>
          <w:trHeight w:val="420"/>
        </w:trPr>
        <w:tc>
          <w:tcPr>
            <w:tcW w:w="987" w:type="pct"/>
            <w:tcBorders>
              <w:top w:val="nil"/>
              <w:left w:val="single" w:color="auto" w:sz="4" w:space="0"/>
              <w:bottom w:val="single" w:color="auto" w:sz="4" w:space="0"/>
              <w:right w:val="single" w:color="auto" w:sz="4" w:space="0"/>
            </w:tcBorders>
            <w:noWrap/>
            <w:vAlign w:val="center"/>
            <w:hideMark/>
          </w:tcPr>
          <w:p w:rsidR="00065C6A" w:rsidRDefault="00065C6A" w14:paraId="58A5F58D" w14:textId="77777777">
            <w:pPr>
              <w:rPr>
                <w:rFonts w:eastAsia="Times New Roman" w:cs="Calibri"/>
                <w:color w:val="000000"/>
                <w:sz w:val="16"/>
                <w:szCs w:val="16"/>
                <w:lang w:eastAsia="en-ZA"/>
              </w:rPr>
            </w:pPr>
            <w:r>
              <w:rPr>
                <w:rFonts w:eastAsia="Times New Roman" w:cs="Calibri"/>
                <w:color w:val="000000"/>
                <w:sz w:val="16"/>
                <w:szCs w:val="16"/>
                <w:lang w:eastAsia="en-ZA"/>
              </w:rPr>
              <w:t>227</w:t>
            </w:r>
          </w:p>
        </w:tc>
        <w:tc>
          <w:tcPr>
            <w:tcW w:w="639" w:type="pct"/>
            <w:tcBorders>
              <w:top w:val="nil"/>
              <w:left w:val="nil"/>
              <w:bottom w:val="single" w:color="auto" w:sz="4" w:space="0"/>
              <w:right w:val="single" w:color="auto" w:sz="4" w:space="0"/>
            </w:tcBorders>
            <w:noWrap/>
            <w:vAlign w:val="center"/>
            <w:hideMark/>
          </w:tcPr>
          <w:p w:rsidR="00065C6A" w:rsidRDefault="00065C6A" w14:paraId="71CA166F" w14:textId="77777777">
            <w:pPr>
              <w:rPr>
                <w:rFonts w:eastAsia="Times New Roman" w:cs="Calibri"/>
                <w:color w:val="000000"/>
                <w:sz w:val="16"/>
                <w:szCs w:val="16"/>
                <w:lang w:eastAsia="en-ZA"/>
              </w:rPr>
            </w:pPr>
            <w:r>
              <w:rPr>
                <w:rFonts w:eastAsia="Times New Roman" w:cs="Calibri"/>
                <w:color w:val="000000"/>
                <w:sz w:val="16"/>
                <w:szCs w:val="16"/>
                <w:lang w:eastAsia="en-ZA"/>
              </w:rPr>
              <w:t>MANAM</w:t>
            </w:r>
          </w:p>
        </w:tc>
        <w:tc>
          <w:tcPr>
            <w:tcW w:w="640" w:type="pct"/>
            <w:tcBorders>
              <w:top w:val="nil"/>
              <w:left w:val="nil"/>
              <w:bottom w:val="single" w:color="auto" w:sz="4" w:space="0"/>
              <w:right w:val="single" w:color="auto" w:sz="4" w:space="0"/>
            </w:tcBorders>
            <w:noWrap/>
            <w:vAlign w:val="center"/>
            <w:hideMark/>
          </w:tcPr>
          <w:p w:rsidR="00065C6A" w:rsidRDefault="00065C6A" w14:paraId="70CB95F6" w14:textId="77777777">
            <w:pPr>
              <w:rPr>
                <w:rFonts w:eastAsia="Times New Roman" w:cs="Calibri"/>
                <w:color w:val="000000"/>
                <w:sz w:val="16"/>
                <w:szCs w:val="16"/>
                <w:lang w:eastAsia="en-ZA"/>
              </w:rPr>
            </w:pPr>
            <w:r>
              <w:rPr>
                <w:rFonts w:eastAsia="Times New Roman" w:cs="Calibri"/>
                <w:color w:val="000000"/>
                <w:sz w:val="16"/>
                <w:szCs w:val="16"/>
                <w:lang w:eastAsia="en-ZA"/>
              </w:rPr>
              <w:t>STMVF</w:t>
            </w:r>
          </w:p>
        </w:tc>
        <w:tc>
          <w:tcPr>
            <w:tcW w:w="641" w:type="pct"/>
            <w:tcBorders>
              <w:top w:val="nil"/>
              <w:left w:val="nil"/>
              <w:bottom w:val="single" w:color="auto" w:sz="4" w:space="0"/>
              <w:right w:val="single" w:color="auto" w:sz="4" w:space="0"/>
            </w:tcBorders>
            <w:noWrap/>
            <w:vAlign w:val="center"/>
            <w:hideMark/>
          </w:tcPr>
          <w:p w:rsidR="00065C6A" w:rsidRDefault="00065C6A" w14:paraId="4D44DF19"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065C6A" w:rsidRDefault="00065C6A" w14:paraId="662FAF1A"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065C6A" w:rsidRDefault="00065C6A" w14:paraId="4E5D5D4C"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N/A</w:t>
            </w:r>
          </w:p>
        </w:tc>
        <w:tc>
          <w:tcPr>
            <w:tcW w:w="920" w:type="pct"/>
            <w:tcBorders>
              <w:top w:val="nil"/>
              <w:left w:val="nil"/>
              <w:bottom w:val="single" w:color="auto" w:sz="4" w:space="0"/>
              <w:right w:val="single" w:color="auto" w:sz="4" w:space="0"/>
            </w:tcBorders>
            <w:vAlign w:val="center"/>
            <w:hideMark/>
          </w:tcPr>
          <w:p w:rsidR="00065C6A" w:rsidRDefault="00065C6A" w14:paraId="6ED1192E" w14:textId="77777777">
            <w:pPr>
              <w:rPr>
                <w:rFonts w:eastAsia="Times New Roman" w:cs="Calibri"/>
                <w:color w:val="000000"/>
                <w:sz w:val="16"/>
                <w:szCs w:val="16"/>
                <w:lang w:eastAsia="en-ZA"/>
              </w:rPr>
            </w:pPr>
            <w:r>
              <w:rPr>
                <w:rFonts w:eastAsia="Times New Roman" w:cs="Calibri"/>
                <w:color w:val="000000"/>
                <w:sz w:val="16"/>
                <w:szCs w:val="16"/>
                <w:lang w:eastAsia="en-ZA"/>
              </w:rPr>
              <w:t>ACH is the receiving and responding party in this flow and must send the pacs.002 response within 50s.</w:t>
            </w:r>
          </w:p>
        </w:tc>
      </w:tr>
      <w:tr w:rsidR="00065C6A" w:rsidTr="00065C6A" w14:paraId="22D971AF" w14:textId="77777777">
        <w:trPr>
          <w:trHeight w:val="288"/>
        </w:trPr>
        <w:tc>
          <w:tcPr>
            <w:tcW w:w="987" w:type="pct"/>
            <w:tcBorders>
              <w:top w:val="nil"/>
              <w:left w:val="single" w:color="auto" w:sz="4" w:space="0"/>
              <w:bottom w:val="single" w:color="auto" w:sz="4" w:space="0"/>
              <w:right w:val="single" w:color="auto" w:sz="4" w:space="0"/>
            </w:tcBorders>
            <w:noWrap/>
            <w:vAlign w:val="center"/>
            <w:hideMark/>
          </w:tcPr>
          <w:p w:rsidR="00065C6A" w:rsidRDefault="00065C6A" w14:paraId="6945ECD5" w14:textId="77777777">
            <w:pPr>
              <w:rPr>
                <w:rFonts w:eastAsia="Times New Roman" w:cs="Calibri"/>
                <w:color w:val="000000"/>
                <w:sz w:val="16"/>
                <w:szCs w:val="16"/>
                <w:lang w:eastAsia="en-ZA"/>
              </w:rPr>
            </w:pPr>
            <w:r>
              <w:rPr>
                <w:rFonts w:eastAsia="Times New Roman" w:cs="Calibri"/>
                <w:color w:val="000000"/>
                <w:sz w:val="16"/>
                <w:szCs w:val="16"/>
                <w:lang w:eastAsia="en-ZA"/>
              </w:rPr>
              <w:t>227</w:t>
            </w:r>
          </w:p>
        </w:tc>
        <w:tc>
          <w:tcPr>
            <w:tcW w:w="639" w:type="pct"/>
            <w:tcBorders>
              <w:top w:val="nil"/>
              <w:left w:val="nil"/>
              <w:bottom w:val="single" w:color="auto" w:sz="4" w:space="0"/>
              <w:right w:val="single" w:color="auto" w:sz="4" w:space="0"/>
            </w:tcBorders>
            <w:noWrap/>
            <w:vAlign w:val="center"/>
            <w:hideMark/>
          </w:tcPr>
          <w:p w:rsidR="00065C6A" w:rsidRDefault="00065C6A" w14:paraId="3A9B868A" w14:textId="77777777">
            <w:pPr>
              <w:rPr>
                <w:rFonts w:eastAsia="Times New Roman" w:cs="Calibri"/>
                <w:color w:val="000000"/>
                <w:sz w:val="16"/>
                <w:szCs w:val="16"/>
                <w:lang w:eastAsia="en-ZA"/>
              </w:rPr>
            </w:pPr>
            <w:r>
              <w:rPr>
                <w:rFonts w:eastAsia="Times New Roman" w:cs="Calibri"/>
                <w:color w:val="000000"/>
                <w:sz w:val="16"/>
                <w:szCs w:val="16"/>
                <w:lang w:eastAsia="en-ZA"/>
              </w:rPr>
              <w:t>MANAM</w:t>
            </w:r>
          </w:p>
        </w:tc>
        <w:tc>
          <w:tcPr>
            <w:tcW w:w="640" w:type="pct"/>
            <w:tcBorders>
              <w:top w:val="nil"/>
              <w:left w:val="nil"/>
              <w:bottom w:val="single" w:color="auto" w:sz="4" w:space="0"/>
              <w:right w:val="single" w:color="auto" w:sz="4" w:space="0"/>
            </w:tcBorders>
            <w:noWrap/>
            <w:vAlign w:val="center"/>
            <w:hideMark/>
          </w:tcPr>
          <w:p w:rsidR="00065C6A" w:rsidRDefault="00065C6A" w14:paraId="7B8529D5" w14:textId="77777777">
            <w:pPr>
              <w:rPr>
                <w:rFonts w:eastAsia="Times New Roman" w:cs="Calibri"/>
                <w:color w:val="000000"/>
                <w:sz w:val="16"/>
                <w:szCs w:val="16"/>
                <w:lang w:eastAsia="en-ZA"/>
              </w:rPr>
            </w:pPr>
            <w:r>
              <w:rPr>
                <w:rFonts w:eastAsia="Times New Roman" w:cs="Calibri"/>
                <w:color w:val="000000"/>
                <w:sz w:val="16"/>
                <w:szCs w:val="16"/>
                <w:lang w:eastAsia="en-ZA"/>
              </w:rPr>
              <w:t>STMDF</w:t>
            </w:r>
          </w:p>
        </w:tc>
        <w:tc>
          <w:tcPr>
            <w:tcW w:w="641" w:type="pct"/>
            <w:tcBorders>
              <w:top w:val="nil"/>
              <w:left w:val="nil"/>
              <w:bottom w:val="single" w:color="auto" w:sz="4" w:space="0"/>
              <w:right w:val="single" w:color="auto" w:sz="4" w:space="0"/>
            </w:tcBorders>
            <w:noWrap/>
            <w:vAlign w:val="center"/>
            <w:hideMark/>
          </w:tcPr>
          <w:p w:rsidR="00065C6A" w:rsidRDefault="00065C6A" w14:paraId="3EA2B814"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065C6A" w:rsidRDefault="00065C6A" w14:paraId="037CC018"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065C6A" w:rsidRDefault="00065C6A" w14:paraId="63E2109D"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140</w:t>
            </w:r>
          </w:p>
        </w:tc>
        <w:tc>
          <w:tcPr>
            <w:tcW w:w="920" w:type="pct"/>
            <w:tcBorders>
              <w:top w:val="nil"/>
              <w:left w:val="nil"/>
              <w:bottom w:val="single" w:color="auto" w:sz="4" w:space="0"/>
              <w:right w:val="single" w:color="auto" w:sz="4" w:space="0"/>
            </w:tcBorders>
            <w:vAlign w:val="center"/>
            <w:hideMark/>
          </w:tcPr>
          <w:p w:rsidR="00065C6A" w:rsidRDefault="00065C6A" w14:paraId="72A44434" w14:textId="77777777">
            <w:pPr>
              <w:rPr>
                <w:rFonts w:eastAsia="Times New Roman" w:cs="Calibri"/>
                <w:color w:val="000000"/>
                <w:sz w:val="16"/>
                <w:szCs w:val="16"/>
                <w:lang w:eastAsia="en-ZA"/>
              </w:rPr>
            </w:pPr>
            <w:r>
              <w:rPr>
                <w:rFonts w:eastAsia="Times New Roman" w:cs="Calibri"/>
                <w:color w:val="000000"/>
                <w:sz w:val="16"/>
                <w:szCs w:val="16"/>
                <w:lang w:eastAsia="en-ZA"/>
              </w:rPr>
              <w:t>The debtor bank must send back the pacs.002 response within 50s.</w:t>
            </w:r>
          </w:p>
        </w:tc>
      </w:tr>
      <w:tr w:rsidR="00065C6A" w:rsidTr="00065C6A" w14:paraId="2F851883" w14:textId="77777777">
        <w:trPr>
          <w:trHeight w:val="420"/>
        </w:trPr>
        <w:tc>
          <w:tcPr>
            <w:tcW w:w="987" w:type="pct"/>
            <w:tcBorders>
              <w:top w:val="nil"/>
              <w:left w:val="single" w:color="auto" w:sz="4" w:space="0"/>
              <w:bottom w:val="single" w:color="auto" w:sz="4" w:space="0"/>
              <w:right w:val="single" w:color="auto" w:sz="4" w:space="0"/>
            </w:tcBorders>
            <w:noWrap/>
            <w:vAlign w:val="center"/>
            <w:hideMark/>
          </w:tcPr>
          <w:p w:rsidR="00065C6A" w:rsidRDefault="00065C6A" w14:paraId="0AEB048B" w14:textId="77777777">
            <w:pPr>
              <w:rPr>
                <w:rFonts w:eastAsia="Times New Roman" w:cs="Calibri"/>
                <w:color w:val="000000"/>
                <w:sz w:val="16"/>
                <w:szCs w:val="16"/>
                <w:lang w:eastAsia="en-ZA"/>
              </w:rPr>
            </w:pPr>
            <w:r>
              <w:rPr>
                <w:rFonts w:eastAsia="Times New Roman" w:cs="Calibri"/>
                <w:color w:val="000000"/>
                <w:sz w:val="16"/>
                <w:szCs w:val="16"/>
                <w:lang w:eastAsia="en-ZA"/>
              </w:rPr>
              <w:t>227</w:t>
            </w:r>
          </w:p>
        </w:tc>
        <w:tc>
          <w:tcPr>
            <w:tcW w:w="639" w:type="pct"/>
            <w:tcBorders>
              <w:top w:val="nil"/>
              <w:left w:val="nil"/>
              <w:bottom w:val="single" w:color="auto" w:sz="4" w:space="0"/>
              <w:right w:val="single" w:color="auto" w:sz="4" w:space="0"/>
            </w:tcBorders>
            <w:noWrap/>
            <w:vAlign w:val="center"/>
            <w:hideMark/>
          </w:tcPr>
          <w:p w:rsidR="00065C6A" w:rsidRDefault="00065C6A" w14:paraId="751A0449" w14:textId="77777777">
            <w:pPr>
              <w:rPr>
                <w:rFonts w:eastAsia="Times New Roman" w:cs="Calibri"/>
                <w:color w:val="000000"/>
                <w:sz w:val="16"/>
                <w:szCs w:val="16"/>
                <w:lang w:eastAsia="en-ZA"/>
              </w:rPr>
            </w:pPr>
            <w:r>
              <w:rPr>
                <w:rFonts w:eastAsia="Times New Roman" w:cs="Calibri"/>
                <w:color w:val="000000"/>
                <w:sz w:val="16"/>
                <w:szCs w:val="16"/>
                <w:lang w:eastAsia="en-ZA"/>
              </w:rPr>
              <w:t>MANDR</w:t>
            </w:r>
          </w:p>
        </w:tc>
        <w:tc>
          <w:tcPr>
            <w:tcW w:w="640" w:type="pct"/>
            <w:tcBorders>
              <w:top w:val="nil"/>
              <w:left w:val="nil"/>
              <w:bottom w:val="single" w:color="auto" w:sz="4" w:space="0"/>
              <w:right w:val="single" w:color="auto" w:sz="4" w:space="0"/>
            </w:tcBorders>
            <w:noWrap/>
            <w:vAlign w:val="center"/>
            <w:hideMark/>
          </w:tcPr>
          <w:p w:rsidR="00065C6A" w:rsidRDefault="00065C6A" w14:paraId="022362C7" w14:textId="77777777">
            <w:pPr>
              <w:rPr>
                <w:rFonts w:eastAsia="Times New Roman" w:cs="Calibri"/>
                <w:color w:val="000000"/>
                <w:sz w:val="16"/>
                <w:szCs w:val="16"/>
                <w:lang w:eastAsia="en-ZA"/>
              </w:rPr>
            </w:pPr>
            <w:r>
              <w:rPr>
                <w:rFonts w:eastAsia="Times New Roman" w:cs="Calibri"/>
                <w:color w:val="000000"/>
                <w:sz w:val="16"/>
                <w:szCs w:val="16"/>
                <w:lang w:eastAsia="en-ZA"/>
              </w:rPr>
              <w:t>STAVF</w:t>
            </w:r>
          </w:p>
        </w:tc>
        <w:tc>
          <w:tcPr>
            <w:tcW w:w="641" w:type="pct"/>
            <w:tcBorders>
              <w:top w:val="nil"/>
              <w:left w:val="nil"/>
              <w:bottom w:val="single" w:color="auto" w:sz="4" w:space="0"/>
              <w:right w:val="single" w:color="auto" w:sz="4" w:space="0"/>
            </w:tcBorders>
            <w:noWrap/>
            <w:vAlign w:val="center"/>
            <w:hideMark/>
          </w:tcPr>
          <w:p w:rsidR="00065C6A" w:rsidRDefault="00065C6A" w14:paraId="22912252"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065C6A" w:rsidRDefault="00065C6A" w14:paraId="34DE55D8"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065C6A" w:rsidRDefault="00065C6A" w14:paraId="509016D6"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N/A</w:t>
            </w:r>
          </w:p>
        </w:tc>
        <w:tc>
          <w:tcPr>
            <w:tcW w:w="920" w:type="pct"/>
            <w:tcBorders>
              <w:top w:val="nil"/>
              <w:left w:val="nil"/>
              <w:bottom w:val="single" w:color="auto" w:sz="4" w:space="0"/>
              <w:right w:val="single" w:color="auto" w:sz="4" w:space="0"/>
            </w:tcBorders>
            <w:vAlign w:val="center"/>
            <w:hideMark/>
          </w:tcPr>
          <w:p w:rsidR="00065C6A" w:rsidRDefault="00065C6A" w14:paraId="42C8E1A4" w14:textId="77777777">
            <w:pPr>
              <w:rPr>
                <w:rFonts w:eastAsia="Times New Roman" w:cs="Calibri"/>
                <w:color w:val="000000"/>
                <w:sz w:val="16"/>
                <w:szCs w:val="16"/>
                <w:lang w:eastAsia="en-ZA"/>
              </w:rPr>
            </w:pPr>
            <w:r>
              <w:rPr>
                <w:rFonts w:eastAsia="Times New Roman" w:cs="Calibri"/>
                <w:color w:val="000000"/>
                <w:sz w:val="16"/>
                <w:szCs w:val="16"/>
                <w:lang w:eastAsia="en-ZA"/>
              </w:rPr>
              <w:t>ACH is the receiving and responding party in this flow and must send the pacs.002 response within 50s.</w:t>
            </w:r>
          </w:p>
        </w:tc>
      </w:tr>
      <w:tr w:rsidR="00065C6A" w:rsidTr="00065C6A" w14:paraId="220D300A" w14:textId="77777777">
        <w:trPr>
          <w:trHeight w:val="288"/>
        </w:trPr>
        <w:tc>
          <w:tcPr>
            <w:tcW w:w="987" w:type="pct"/>
            <w:noWrap/>
            <w:vAlign w:val="center"/>
            <w:hideMark/>
          </w:tcPr>
          <w:p w:rsidR="00065C6A" w:rsidRDefault="00065C6A" w14:paraId="200A1B74" w14:textId="77777777">
            <w:pPr>
              <w:rPr>
                <w:rFonts w:eastAsia="Times New Roman" w:cs="Calibri"/>
                <w:color w:val="000000"/>
                <w:sz w:val="16"/>
                <w:szCs w:val="16"/>
                <w:lang w:eastAsia="en-ZA"/>
              </w:rPr>
            </w:pPr>
          </w:p>
        </w:tc>
        <w:tc>
          <w:tcPr>
            <w:tcW w:w="639" w:type="pct"/>
            <w:noWrap/>
            <w:vAlign w:val="center"/>
            <w:hideMark/>
          </w:tcPr>
          <w:p w:rsidR="00065C6A" w:rsidRDefault="00065C6A" w14:paraId="3ECBFE04" w14:textId="77777777">
            <w:pPr>
              <w:rPr>
                <w:rFonts w:cs="Calibri"/>
                <w:sz w:val="20"/>
                <w:szCs w:val="20"/>
                <w:lang w:eastAsia="en-ZA"/>
              </w:rPr>
            </w:pPr>
          </w:p>
        </w:tc>
        <w:tc>
          <w:tcPr>
            <w:tcW w:w="640" w:type="pct"/>
            <w:noWrap/>
            <w:vAlign w:val="center"/>
            <w:hideMark/>
          </w:tcPr>
          <w:p w:rsidR="00065C6A" w:rsidRDefault="00065C6A" w14:paraId="32DCC73B" w14:textId="77777777">
            <w:pPr>
              <w:rPr>
                <w:rFonts w:cs="Calibri"/>
                <w:sz w:val="20"/>
                <w:szCs w:val="20"/>
                <w:lang w:eastAsia="en-ZA"/>
              </w:rPr>
            </w:pPr>
          </w:p>
        </w:tc>
        <w:tc>
          <w:tcPr>
            <w:tcW w:w="641" w:type="pct"/>
            <w:noWrap/>
            <w:vAlign w:val="center"/>
            <w:hideMark/>
          </w:tcPr>
          <w:p w:rsidR="00065C6A" w:rsidRDefault="00065C6A" w14:paraId="5AD3EBDD" w14:textId="77777777">
            <w:pPr>
              <w:rPr>
                <w:rFonts w:cs="Calibri"/>
                <w:sz w:val="20"/>
                <w:szCs w:val="20"/>
                <w:lang w:eastAsia="en-ZA"/>
              </w:rPr>
            </w:pPr>
          </w:p>
        </w:tc>
        <w:tc>
          <w:tcPr>
            <w:tcW w:w="748" w:type="pct"/>
            <w:noWrap/>
            <w:vAlign w:val="center"/>
            <w:hideMark/>
          </w:tcPr>
          <w:p w:rsidR="00065C6A" w:rsidRDefault="00065C6A" w14:paraId="0F0C576D" w14:textId="77777777">
            <w:pPr>
              <w:rPr>
                <w:rFonts w:cs="Calibri"/>
                <w:sz w:val="20"/>
                <w:szCs w:val="20"/>
                <w:lang w:eastAsia="en-ZA"/>
              </w:rPr>
            </w:pPr>
          </w:p>
        </w:tc>
        <w:tc>
          <w:tcPr>
            <w:tcW w:w="426" w:type="pct"/>
            <w:noWrap/>
            <w:vAlign w:val="center"/>
            <w:hideMark/>
          </w:tcPr>
          <w:p w:rsidR="00065C6A" w:rsidRDefault="00065C6A" w14:paraId="6782B7C7" w14:textId="77777777">
            <w:pPr>
              <w:rPr>
                <w:rFonts w:cs="Calibri"/>
                <w:sz w:val="20"/>
                <w:szCs w:val="20"/>
                <w:lang w:eastAsia="en-ZA"/>
              </w:rPr>
            </w:pPr>
          </w:p>
        </w:tc>
        <w:tc>
          <w:tcPr>
            <w:tcW w:w="920" w:type="pct"/>
            <w:vAlign w:val="center"/>
            <w:hideMark/>
          </w:tcPr>
          <w:p w:rsidR="00065C6A" w:rsidRDefault="00065C6A" w14:paraId="1CD13C90" w14:textId="77777777">
            <w:pPr>
              <w:rPr>
                <w:rFonts w:cs="Calibri"/>
                <w:sz w:val="20"/>
                <w:szCs w:val="20"/>
                <w:lang w:eastAsia="en-ZA"/>
              </w:rPr>
            </w:pPr>
          </w:p>
        </w:tc>
      </w:tr>
    </w:tbl>
    <w:p w:rsidR="00065C6A" w:rsidP="00E92BA0" w:rsidRDefault="00065C6A" w14:paraId="44D4CA6A" w14:textId="5F243F4A">
      <w:pPr>
        <w:tabs>
          <w:tab w:val="left" w:pos="1134"/>
        </w:tabs>
      </w:pPr>
    </w:p>
    <w:p w:rsidRPr="00DA75EA" w:rsidR="00DA75EA" w:rsidP="00E92BA0" w:rsidRDefault="00DA75EA" w14:paraId="0C9CD36D" w14:textId="17DDCDBF">
      <w:pPr>
        <w:tabs>
          <w:tab w:val="left" w:pos="1134"/>
        </w:tabs>
        <w:rPr>
          <w:b/>
          <w:bCs/>
        </w:rPr>
      </w:pPr>
      <w:r w:rsidRPr="00DA75EA">
        <w:rPr>
          <w:b/>
          <w:bCs/>
        </w:rPr>
        <w:t>Adjustment Cycle Calculation:</w:t>
      </w:r>
    </w:p>
    <w:p w:rsidR="00DA75EA" w:rsidP="00E92BA0" w:rsidRDefault="00DA75EA" w14:paraId="6033B690" w14:textId="332AE052">
      <w:pPr>
        <w:tabs>
          <w:tab w:val="left" w:pos="1134"/>
        </w:tabs>
      </w:pPr>
    </w:p>
    <w:p w:rsidRPr="00DA75EA" w:rsidR="00DA75EA" w:rsidP="00DA75EA" w:rsidRDefault="00DA75EA" w14:paraId="04311719" w14:textId="77777777">
      <w:r w:rsidRPr="00DA75EA">
        <w:t>The following describes how the adjustment cycle is calculated if the adjustment category in the mandate information is not equal to “never” or “repo”.</w:t>
      </w:r>
    </w:p>
    <w:p w:rsidRPr="00DA75EA" w:rsidR="00DA75EA" w:rsidP="00DA75EA" w:rsidRDefault="00DA75EA" w14:paraId="6A4FD340" w14:textId="77777777">
      <w:r w:rsidRPr="00DA75EA">
        <w:t xml:space="preserve">The adjustment cycle start date must be calculated from the date on which the first amendment to the instalment amount or the maximum collection amount if the instalment amount is not present, which does not require reauthorisation, is received. </w:t>
      </w:r>
    </w:p>
    <w:p w:rsidRPr="00DA75EA" w:rsidR="00DA75EA" w:rsidP="00DA75EA" w:rsidRDefault="00DA75EA" w14:paraId="13682ECC" w14:textId="77777777">
      <w:r w:rsidRPr="00DA75EA">
        <w:t xml:space="preserve">Subsequent adjustment dates must then be calculated based on the adjustment cycle start date and the adjustment category. </w:t>
      </w:r>
    </w:p>
    <w:p w:rsidRPr="00DA75EA" w:rsidR="00DA75EA" w:rsidP="00DA75EA" w:rsidRDefault="00DA75EA" w14:paraId="1ED7F4D8" w14:textId="77777777">
      <w:r w:rsidRPr="00DA75EA">
        <w:t>Any adjustment to the instalment amount that does not require authorisation on the mandate that falls before the next adjust date must be rejected with error code 901169.</w:t>
      </w:r>
    </w:p>
    <w:p w:rsidRPr="00DA75EA" w:rsidR="00DA75EA" w:rsidP="00DA75EA" w:rsidRDefault="00DA75EA" w14:paraId="5DD8C6CD" w14:textId="77777777">
      <w:r w:rsidRPr="00DA75EA">
        <w:t>Any amendment to the mandate that requires reauthorisation, except for adjustment category, must not re-set the adjustment cycle start date. This includes amendments to the instalment amount.</w:t>
      </w:r>
    </w:p>
    <w:p w:rsidRPr="00DA75EA" w:rsidR="00DA75EA" w:rsidP="00DA75EA" w:rsidRDefault="00DA75EA" w14:paraId="604F997C" w14:textId="77777777">
      <w:r w:rsidRPr="00DA75EA">
        <w:t>If an amendment to the adjustment category is received, for all categories excluding “never” and “repo”, then the adjustment cycle start date is re-set and must only be set again once the next amendment to the instalment amount, which does not require reauthorisation, is received.</w:t>
      </w:r>
    </w:p>
    <w:p w:rsidRPr="00DA75EA" w:rsidR="00DA75EA" w:rsidP="00E92BA0" w:rsidRDefault="00DA75EA" w14:paraId="0EEC6BA8" w14:textId="77777777">
      <w:pPr>
        <w:tabs>
          <w:tab w:val="left" w:pos="1134"/>
        </w:tabs>
      </w:pPr>
    </w:p>
    <w:p w:rsidR="00065C6A" w:rsidRDefault="00065C6A" w14:paraId="2B764ABB" w14:textId="197CB099">
      <w:r>
        <w:br w:type="page"/>
      </w:r>
    </w:p>
    <w:p w:rsidRPr="002D6E2C" w:rsidR="002822BC" w:rsidP="00E92BA0" w:rsidRDefault="002822BC" w14:paraId="5F8FABF5" w14:textId="77777777">
      <w:pPr>
        <w:tabs>
          <w:tab w:val="left" w:pos="1134"/>
        </w:tabs>
      </w:pPr>
    </w:p>
    <w:p w:rsidR="0066235B" w:rsidP="00E92BA0" w:rsidRDefault="00503EF9" w14:paraId="741DB016" w14:textId="77777777">
      <w:pPr>
        <w:rPr>
          <w:noProof/>
          <w:lang w:eastAsia="en-ZA"/>
        </w:rPr>
      </w:pPr>
      <w:r w:rsidRPr="002D6E2C">
        <w:rPr>
          <w:b/>
        </w:rPr>
        <w:t>Mandate Amendment Process (Real Time)</w:t>
      </w:r>
      <w:r>
        <w:rPr>
          <w:b/>
        </w:rPr>
        <w:t xml:space="preserve"> No Authorisation </w:t>
      </w:r>
      <w:r w:rsidR="00856A55">
        <w:rPr>
          <w:b/>
        </w:rPr>
        <w:t>Required</w:t>
      </w:r>
      <w:r w:rsidR="00727E99">
        <w:rPr>
          <w:b/>
        </w:rPr>
        <w:t xml:space="preserve"> (</w:t>
      </w:r>
      <w:r w:rsidR="0090761B">
        <w:rPr>
          <w:b/>
        </w:rPr>
        <w:t>if tag “</w:t>
      </w:r>
      <w:r w:rsidRPr="00C91859" w:rsidR="00727E99">
        <w:rPr>
          <w:b/>
        </w:rPr>
        <w:t>Debtor Authentication Required</w:t>
      </w:r>
      <w:r w:rsidR="0090761B">
        <w:rPr>
          <w:b/>
        </w:rPr>
        <w:t>”</w:t>
      </w:r>
      <w:r w:rsidRPr="00C91859" w:rsidR="00727E99">
        <w:rPr>
          <w:b/>
        </w:rPr>
        <w:t xml:space="preserve"> = 0226</w:t>
      </w:r>
      <w:r w:rsidR="00727E99">
        <w:rPr>
          <w:b/>
        </w:rPr>
        <w:t>)</w:t>
      </w:r>
      <w:r w:rsidDel="00EB0B94" w:rsidR="00856A55">
        <w:rPr>
          <w:noProof/>
          <w:lang w:eastAsia="en-ZA"/>
        </w:rPr>
        <w:t>:</w:t>
      </w:r>
    </w:p>
    <w:p w:rsidR="00D521C9" w:rsidP="00E92BA0" w:rsidRDefault="0066235B" w14:paraId="31F93920" w14:textId="77777777">
      <w:pPr>
        <w:tabs>
          <w:tab w:val="left" w:pos="1134"/>
        </w:tabs>
      </w:pPr>
      <w:r>
        <w:rPr>
          <w:noProof/>
          <w:lang w:val="en-US"/>
        </w:rPr>
        <w:drawing>
          <wp:inline distT="0" distB="0" distL="0" distR="0" wp14:anchorId="5CA9A9D9" wp14:editId="73E5CD2F">
            <wp:extent cx="5724525" cy="34766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inline>
        </w:drawing>
      </w:r>
    </w:p>
    <w:p w:rsidRPr="002D6E2C" w:rsidR="00540A14" w:rsidP="00E92BA0" w:rsidRDefault="00540A14" w14:paraId="4111414A" w14:textId="77777777">
      <w:pPr>
        <w:tabs>
          <w:tab w:val="left" w:pos="1134"/>
        </w:tabs>
      </w:pPr>
    </w:p>
    <w:p w:rsidRPr="002D6E2C" w:rsidR="00842700" w:rsidP="002C2973" w:rsidRDefault="00842700" w14:paraId="4E02845B"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Creditor sends mandate amendment request</w:t>
      </w:r>
      <w:r w:rsidRPr="002D6E2C">
        <w:t xml:space="preserve"> </w:t>
      </w:r>
      <w:r w:rsidRPr="002D6E2C">
        <w:rPr>
          <w:rFonts w:eastAsia="MS Gothic"/>
          <w:b/>
          <w:bCs/>
          <w:color w:val="4F81BD"/>
        </w:rPr>
        <w:t>to Creditor Bank; containing the unique mandate reference number of the mandate that it needs to amend.</w:t>
      </w:r>
    </w:p>
    <w:p w:rsidRPr="002D6E2C" w:rsidR="00842700" w:rsidP="00E92BA0" w:rsidRDefault="00842700" w14:paraId="519C740B" w14:textId="77777777">
      <w:r w:rsidRPr="002D6E2C">
        <w:t xml:space="preserve">Message format to be determined by the Creditor Bank, but message sent to Creditor Bank must contain all the data elements needed to create the mandate </w:t>
      </w:r>
      <w:r>
        <w:t>amendment</w:t>
      </w:r>
      <w:r w:rsidRPr="002D6E2C">
        <w:t xml:space="preserve"> request (pain.010).</w:t>
      </w:r>
      <w:r w:rsidR="000644CA">
        <w:t xml:space="preserve"> </w:t>
      </w:r>
      <w:r w:rsidRPr="000644CA" w:rsidR="000644CA">
        <w:t>Must indicate that Authorisation is not required.</w:t>
      </w:r>
    </w:p>
    <w:p w:rsidR="0029178A" w:rsidP="00E92BA0" w:rsidRDefault="0029178A" w14:paraId="7A1CB3CB" w14:textId="77777777">
      <w:pPr>
        <w:rPr>
          <w:rFonts w:eastAsia="MS Gothic"/>
          <w:b/>
          <w:bCs/>
          <w:color w:val="4F81BD"/>
        </w:rPr>
      </w:pPr>
      <w:r>
        <w:rPr>
          <w:rFonts w:eastAsia="MS Gothic"/>
          <w:b/>
          <w:bCs/>
          <w:color w:val="4F81BD"/>
        </w:rPr>
        <w:br w:type="page"/>
      </w:r>
    </w:p>
    <w:p w:rsidRPr="002D6E2C" w:rsidR="00842700" w:rsidP="002C2973" w:rsidRDefault="00842700" w14:paraId="3A2A5EDE"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Creditor Bank sends mandate amendment request </w:t>
      </w:r>
      <w:r w:rsidRPr="002D6E2C">
        <w:t>(</w:t>
      </w:r>
      <w:hyperlink w:history="1" w:anchor="OLE_LINK29">
        <w:r w:rsidRPr="002D6E2C">
          <w:rPr>
            <w:rStyle w:val="Hyperlink"/>
          </w:rPr>
          <w:t>pain.010</w:t>
        </w:r>
      </w:hyperlink>
      <w:r w:rsidRPr="002D6E2C">
        <w:t>)</w:t>
      </w:r>
      <w:r w:rsidRPr="002D6E2C">
        <w:rPr>
          <w:rFonts w:eastAsia="MS Gothic"/>
          <w:b/>
          <w:bCs/>
          <w:color w:val="4F81BD"/>
        </w:rPr>
        <w:t xml:space="preserve"> to ACH. </w:t>
      </w:r>
    </w:p>
    <w:p w:rsidRPr="002D6E2C" w:rsidR="00842700" w:rsidP="00E92BA0" w:rsidRDefault="00842700" w14:paraId="068648B0" w14:textId="77777777">
      <w:r w:rsidRPr="002D6E2C">
        <w:t xml:space="preserve">Creditor bank validates the Creditor and confirms that he is in good standing and submits amendment request to the ACH. </w:t>
      </w:r>
    </w:p>
    <w:p w:rsidRPr="002D6E2C" w:rsidR="00842700" w:rsidP="00E92BA0" w:rsidRDefault="00842700" w14:paraId="689F39D6" w14:textId="77777777">
      <w:pPr>
        <w:pStyle w:val="ListParagraph"/>
        <w:ind w:left="0"/>
        <w:jc w:val="both"/>
        <w:rPr>
          <w:rFonts w:eastAsia="MS Gothic"/>
          <w:b/>
          <w:bCs/>
          <w:color w:val="4F81BD"/>
        </w:rPr>
      </w:pPr>
    </w:p>
    <w:p w:rsidRPr="002D6E2C" w:rsidR="00842700" w:rsidP="002C2973" w:rsidRDefault="00842700" w14:paraId="3F7AC5E5"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ACH validates the mandate amendment request </w:t>
      </w:r>
      <w:r w:rsidRPr="002D6E2C">
        <w:t>(</w:t>
      </w:r>
      <w:hyperlink w:history="1" w:anchor="OLE_LINK29">
        <w:r w:rsidRPr="002D6E2C">
          <w:rPr>
            <w:rStyle w:val="Hyperlink"/>
          </w:rPr>
          <w:t>pain.010</w:t>
        </w:r>
      </w:hyperlink>
      <w:r w:rsidRPr="002D6E2C">
        <w:t xml:space="preserve">) </w:t>
      </w:r>
      <w:r w:rsidRPr="002D6E2C">
        <w:rPr>
          <w:rFonts w:eastAsia="MS Gothic"/>
          <w:b/>
          <w:bCs/>
          <w:color w:val="4F81BD"/>
        </w:rPr>
        <w:t>and forwards it to the Debtor Bank.</w:t>
      </w:r>
    </w:p>
    <w:p w:rsidRPr="002D6E2C" w:rsidR="00842700" w:rsidP="00E92BA0" w:rsidRDefault="00842700" w14:paraId="6406C565" w14:textId="77777777">
      <w:pPr>
        <w:pStyle w:val="ListParagraph"/>
        <w:ind w:left="0"/>
        <w:jc w:val="both"/>
        <w:rPr>
          <w:rFonts w:eastAsia="MS Gothic"/>
          <w:b/>
          <w:bCs/>
          <w:color w:val="4F81BD"/>
        </w:rPr>
      </w:pPr>
    </w:p>
    <w:p w:rsidRPr="002D6E2C" w:rsidR="00842700" w:rsidP="002C2973" w:rsidRDefault="00842700" w14:paraId="72CFA069"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Debtor Bank validates and processes the mandate amendment request </w:t>
      </w:r>
      <w:r w:rsidRPr="002D6E2C">
        <w:t>(</w:t>
      </w:r>
      <w:hyperlink w:history="1" w:anchor="OLE_LINK29">
        <w:r w:rsidRPr="002D6E2C">
          <w:rPr>
            <w:rStyle w:val="Hyperlink"/>
          </w:rPr>
          <w:t>pain.010</w:t>
        </w:r>
      </w:hyperlink>
      <w:r w:rsidRPr="002D6E2C">
        <w:t>)</w:t>
      </w:r>
      <w:r w:rsidRPr="002D6E2C">
        <w:rPr>
          <w:rFonts w:eastAsia="MS Gothic"/>
          <w:b/>
          <w:bCs/>
          <w:color w:val="4F81BD"/>
        </w:rPr>
        <w:t>.</w:t>
      </w:r>
    </w:p>
    <w:p w:rsidRPr="002D6E2C" w:rsidR="00842700" w:rsidP="00E92BA0" w:rsidRDefault="00842700" w14:paraId="2249CB7D" w14:textId="77777777">
      <w:pPr>
        <w:pStyle w:val="ListParagraph"/>
        <w:ind w:left="0"/>
        <w:jc w:val="both"/>
      </w:pPr>
      <w:r w:rsidRPr="002D6E2C">
        <w:t>The Debtor Bank compares the mandate information stored in the mandate register with the corresponding unique mandate reference number.</w:t>
      </w:r>
    </w:p>
    <w:p w:rsidRPr="002D6E2C" w:rsidR="00842700" w:rsidP="00E92BA0" w:rsidRDefault="00842700" w14:paraId="04105142" w14:textId="77777777">
      <w:pPr>
        <w:pStyle w:val="ListParagraph"/>
        <w:ind w:left="0"/>
        <w:jc w:val="both"/>
      </w:pPr>
    </w:p>
    <w:p w:rsidRPr="002D6E2C" w:rsidR="00842700" w:rsidP="002C2973" w:rsidRDefault="00842700" w14:paraId="0109F219"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successful or unsuccessful amendment to the mandate is then submitted to the ACH as part of the mandate acceptance report </w:t>
      </w:r>
      <w:r w:rsidRPr="002D6E2C">
        <w:t>(</w:t>
      </w:r>
      <w:hyperlink w:history="1" w:anchor="_Mandate_Acceptance_Report">
        <w:r w:rsidRPr="002D6E2C">
          <w:rPr>
            <w:rStyle w:val="Hyperlink"/>
          </w:rPr>
          <w:t>pain.012</w:t>
        </w:r>
      </w:hyperlink>
      <w:r w:rsidRPr="002D6E2C">
        <w:t>)</w:t>
      </w:r>
      <w:r w:rsidRPr="002D6E2C">
        <w:rPr>
          <w:rFonts w:eastAsia="MS Gothic"/>
          <w:b/>
          <w:bCs/>
          <w:color w:val="4F81BD"/>
        </w:rPr>
        <w:t xml:space="preserve">. </w:t>
      </w:r>
    </w:p>
    <w:p w:rsidRPr="002D6E2C" w:rsidR="00842700" w:rsidP="00E92BA0" w:rsidRDefault="00842700" w14:paraId="7599677F" w14:textId="77777777">
      <w:pPr>
        <w:pStyle w:val="ListParagraph"/>
        <w:ind w:left="0"/>
        <w:jc w:val="both"/>
      </w:pPr>
      <w:r w:rsidRPr="002D6E2C">
        <w:t xml:space="preserve">Re-authorisation </w:t>
      </w:r>
      <w:r>
        <w:t>is not</w:t>
      </w:r>
      <w:r w:rsidRPr="002D6E2C">
        <w:t xml:space="preserve"> required from the Debtor </w:t>
      </w:r>
      <w:r>
        <w:t>based</w:t>
      </w:r>
      <w:r w:rsidRPr="002D6E2C">
        <w:t xml:space="preserve"> on the data element to be amended as part of the Debtor’s mandate authorised (refer to </w:t>
      </w:r>
      <w:hyperlink w:history="1" w:anchor="_APPENDIX_D_–">
        <w:r w:rsidRPr="002D6E2C">
          <w:rPr>
            <w:rStyle w:val="Hyperlink"/>
          </w:rPr>
          <w:t>Appendix D</w:t>
        </w:r>
      </w:hyperlink>
      <w:r w:rsidRPr="002D6E2C">
        <w:t xml:space="preserve"> ).</w:t>
      </w:r>
    </w:p>
    <w:p w:rsidRPr="002D6E2C" w:rsidR="00842700" w:rsidP="00E92BA0" w:rsidRDefault="00842700" w14:paraId="192458BE" w14:textId="77777777">
      <w:pPr>
        <w:pStyle w:val="ListParagraph"/>
        <w:ind w:left="0"/>
        <w:jc w:val="both"/>
      </w:pPr>
      <w:r w:rsidRPr="002D6E2C">
        <w:t>The Debtor Bank would update the successful amendment request in the mandate register and the change would be noted as part of the audit log.</w:t>
      </w:r>
    </w:p>
    <w:p w:rsidRPr="002D6E2C" w:rsidR="00842700" w:rsidP="00E92BA0" w:rsidRDefault="00842700" w14:paraId="226D3BBB" w14:textId="77777777">
      <w:pPr>
        <w:pStyle w:val="ListParagraph"/>
        <w:ind w:left="0"/>
        <w:jc w:val="both"/>
      </w:pPr>
    </w:p>
    <w:p w:rsidRPr="002D6E2C" w:rsidR="00842700" w:rsidP="002C2973" w:rsidRDefault="00842700" w14:paraId="53992C14"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forwards mandate acceptance report </w:t>
      </w:r>
      <w:r w:rsidRPr="002D6E2C">
        <w:t>(</w:t>
      </w:r>
      <w:hyperlink w:history="1" w:anchor="_Mandate_Acceptance_Report">
        <w:r w:rsidRPr="002D6E2C">
          <w:rPr>
            <w:rStyle w:val="Hyperlink"/>
          </w:rPr>
          <w:t>pain.012</w:t>
        </w:r>
      </w:hyperlink>
      <w:r w:rsidRPr="002D6E2C">
        <w:t>)</w:t>
      </w:r>
      <w:r w:rsidRPr="002D6E2C">
        <w:rPr>
          <w:rFonts w:eastAsia="MS Gothic"/>
          <w:b/>
          <w:bCs/>
          <w:color w:val="4F81BD"/>
        </w:rPr>
        <w:t xml:space="preserve"> to Creditor Bank.</w:t>
      </w:r>
    </w:p>
    <w:p w:rsidRPr="002D6E2C" w:rsidR="00842700" w:rsidP="00E92BA0" w:rsidRDefault="00842700" w14:paraId="363CEF7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842700" w:rsidP="002C2973" w:rsidRDefault="00842700" w14:paraId="5ABC10F5"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Creditor Bank engages with Creditor.</w:t>
      </w:r>
    </w:p>
    <w:p w:rsidR="00842700" w:rsidP="00E92BA0" w:rsidRDefault="00842700" w14:paraId="7BE36795" w14:textId="77777777">
      <w:r w:rsidRPr="002D6E2C">
        <w:t>Message format of mandate response to Creditor to be determined by the Creditor Bank.</w:t>
      </w:r>
    </w:p>
    <w:p w:rsidR="00FC5351" w:rsidP="00E92BA0" w:rsidRDefault="00FC5351" w14:paraId="5E09C480" w14:textId="77777777">
      <w:pPr>
        <w:rPr>
          <w:b/>
        </w:rPr>
      </w:pPr>
    </w:p>
    <w:p w:rsidRPr="002D6E2C" w:rsidR="00503EF9" w:rsidP="00E92BA0" w:rsidRDefault="00503EF9" w14:paraId="37C448A1" w14:textId="77777777">
      <w:r w:rsidRPr="002D6E2C">
        <w:rPr>
          <w:b/>
        </w:rPr>
        <w:t>Mandate Amendment Process (Real Time)</w:t>
      </w:r>
      <w:r>
        <w:rPr>
          <w:b/>
        </w:rPr>
        <w:t xml:space="preserve"> Authorisation Required</w:t>
      </w:r>
      <w:r w:rsidR="00727E99">
        <w:rPr>
          <w:b/>
        </w:rPr>
        <w:t xml:space="preserve"> (</w:t>
      </w:r>
      <w:r w:rsidRPr="00C91859" w:rsidR="00727E99">
        <w:rPr>
          <w:b/>
        </w:rPr>
        <w:t>Debtor Authentication Required = 022</w:t>
      </w:r>
      <w:r w:rsidR="00727E99">
        <w:rPr>
          <w:b/>
        </w:rPr>
        <w:t>7</w:t>
      </w:r>
      <w:r w:rsidRPr="00C91859" w:rsidR="00727E99">
        <w:rPr>
          <w:b/>
        </w:rPr>
        <w:t>)</w:t>
      </w:r>
      <w:r w:rsidRPr="002D6E2C">
        <w:rPr>
          <w:b/>
        </w:rPr>
        <w:t>:</w:t>
      </w:r>
      <w:r w:rsidRPr="002D6E2C">
        <w:t xml:space="preserve">   </w:t>
      </w:r>
    </w:p>
    <w:p w:rsidR="00D521C9" w:rsidP="00E92BA0" w:rsidRDefault="006C139C" w14:paraId="00231212" w14:textId="77777777">
      <w:pPr>
        <w:spacing w:line="288" w:lineRule="auto"/>
        <w:jc w:val="both"/>
        <w:rPr>
          <w:highlight w:val="green"/>
        </w:rPr>
      </w:pPr>
      <w:r>
        <w:rPr>
          <w:noProof/>
          <w:lang w:val="en-US"/>
        </w:rPr>
        <w:drawing>
          <wp:inline distT="0" distB="0" distL="0" distR="0" wp14:anchorId="51FD7EBB" wp14:editId="04F3B31D">
            <wp:extent cx="5725795" cy="3461385"/>
            <wp:effectExtent l="0" t="0" r="825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795" cy="3461385"/>
                    </a:xfrm>
                    <a:prstGeom prst="rect">
                      <a:avLst/>
                    </a:prstGeom>
                    <a:noFill/>
                    <a:ln>
                      <a:noFill/>
                    </a:ln>
                  </pic:spPr>
                </pic:pic>
              </a:graphicData>
            </a:graphic>
          </wp:inline>
        </w:drawing>
      </w:r>
    </w:p>
    <w:p w:rsidR="006C139C" w:rsidP="00E92BA0" w:rsidRDefault="006C139C" w14:paraId="5C78FE40" w14:textId="77777777">
      <w:pPr>
        <w:spacing w:line="288" w:lineRule="auto"/>
        <w:jc w:val="both"/>
        <w:rPr>
          <w:highlight w:val="green"/>
        </w:rPr>
      </w:pPr>
    </w:p>
    <w:p w:rsidRPr="002D6E2C" w:rsidR="00D521C9" w:rsidP="002C2973" w:rsidRDefault="00D521C9" w14:paraId="28BEC28E"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Creditor sends mandate amendment request</w:t>
      </w:r>
      <w:r w:rsidRPr="002D6E2C">
        <w:t xml:space="preserve"> </w:t>
      </w:r>
      <w:r w:rsidRPr="002D6E2C">
        <w:rPr>
          <w:rFonts w:eastAsia="MS Gothic"/>
          <w:b/>
          <w:bCs/>
          <w:color w:val="4F81BD"/>
        </w:rPr>
        <w:t>to Creditor Bank; containing the unique mandate reference number of the mandate that it needs to amend.</w:t>
      </w:r>
    </w:p>
    <w:p w:rsidRPr="002D6E2C" w:rsidR="00D521C9" w:rsidP="00E92BA0" w:rsidRDefault="00D521C9" w14:paraId="393A99A1" w14:textId="77777777">
      <w:r w:rsidRPr="002D6E2C">
        <w:t xml:space="preserve">Message format to be determined by the Creditor Bank, but message sent to Creditor Bank must contain all the data elements needed to create the mandate </w:t>
      </w:r>
      <w:r>
        <w:t>amendment</w:t>
      </w:r>
      <w:r w:rsidRPr="002D6E2C">
        <w:t xml:space="preserve"> request (pain.010).</w:t>
      </w:r>
      <w:r w:rsidR="000644CA">
        <w:t xml:space="preserve"> </w:t>
      </w:r>
      <w:r w:rsidRPr="000644CA" w:rsidR="000644CA">
        <w:t>Must indicate that Authorisation is required</w:t>
      </w:r>
    </w:p>
    <w:p w:rsidRPr="002D6E2C" w:rsidR="00D521C9" w:rsidP="00E92BA0" w:rsidRDefault="00D521C9" w14:paraId="18247960" w14:textId="77777777"/>
    <w:p w:rsidRPr="002D6E2C" w:rsidR="00D521C9" w:rsidP="002C2973" w:rsidRDefault="00D521C9" w14:paraId="4A512114"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Creditor Bank sends mandate amendment request </w:t>
      </w:r>
      <w:r w:rsidRPr="002D6E2C">
        <w:t>(</w:t>
      </w:r>
      <w:hyperlink w:history="1" w:anchor="OLE_LINK29">
        <w:r w:rsidRPr="002D6E2C">
          <w:rPr>
            <w:rStyle w:val="Hyperlink"/>
          </w:rPr>
          <w:t>pain.010</w:t>
        </w:r>
      </w:hyperlink>
      <w:r w:rsidRPr="002D6E2C">
        <w:t>)</w:t>
      </w:r>
      <w:r w:rsidRPr="002D6E2C">
        <w:rPr>
          <w:rFonts w:eastAsia="MS Gothic"/>
          <w:b/>
          <w:bCs/>
          <w:color w:val="4F81BD"/>
        </w:rPr>
        <w:t xml:space="preserve"> to ACH. </w:t>
      </w:r>
    </w:p>
    <w:p w:rsidRPr="002D6E2C" w:rsidR="00D521C9" w:rsidP="00E92BA0" w:rsidRDefault="00D521C9" w14:paraId="256EE7DD" w14:textId="77777777">
      <w:r w:rsidRPr="002D6E2C">
        <w:t xml:space="preserve">Creditor bank validates the Creditor and confirms that he is in good standing and submits amendment request to the ACH. </w:t>
      </w:r>
    </w:p>
    <w:p w:rsidRPr="002D6E2C" w:rsidR="00D521C9" w:rsidP="00E92BA0" w:rsidRDefault="00D521C9" w14:paraId="2AC1DCD5" w14:textId="77777777">
      <w:pPr>
        <w:pStyle w:val="ListParagraph"/>
        <w:ind w:left="0"/>
        <w:jc w:val="both"/>
        <w:rPr>
          <w:rFonts w:eastAsia="MS Gothic"/>
          <w:b/>
          <w:bCs/>
          <w:color w:val="4F81BD"/>
        </w:rPr>
      </w:pPr>
    </w:p>
    <w:p w:rsidRPr="002D6E2C" w:rsidR="00D521C9" w:rsidP="002C2973" w:rsidRDefault="00D521C9" w14:paraId="6A419F28"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ACH validates the mandate amendment request </w:t>
      </w:r>
      <w:r w:rsidRPr="002D6E2C">
        <w:t>(</w:t>
      </w:r>
      <w:hyperlink w:history="1" w:anchor="OLE_LINK29">
        <w:r w:rsidRPr="002D6E2C">
          <w:rPr>
            <w:rStyle w:val="Hyperlink"/>
          </w:rPr>
          <w:t>pain.010</w:t>
        </w:r>
      </w:hyperlink>
      <w:r w:rsidRPr="002D6E2C">
        <w:t xml:space="preserve">) </w:t>
      </w:r>
      <w:r w:rsidRPr="002D6E2C">
        <w:rPr>
          <w:rFonts w:eastAsia="MS Gothic"/>
          <w:b/>
          <w:bCs/>
          <w:color w:val="4F81BD"/>
        </w:rPr>
        <w:t>and forwards it to the Debtor Bank.</w:t>
      </w:r>
    </w:p>
    <w:p w:rsidRPr="002D6E2C" w:rsidR="00D521C9" w:rsidP="00E92BA0" w:rsidRDefault="00D521C9" w14:paraId="7283C22E" w14:textId="77777777">
      <w:pPr>
        <w:pStyle w:val="ListParagraph"/>
        <w:ind w:left="0"/>
        <w:jc w:val="both"/>
        <w:rPr>
          <w:rFonts w:eastAsia="MS Gothic"/>
          <w:b/>
          <w:bCs/>
          <w:color w:val="4F81BD"/>
        </w:rPr>
      </w:pPr>
    </w:p>
    <w:p w:rsidRPr="002D6E2C" w:rsidR="00D521C9" w:rsidP="002C2973" w:rsidRDefault="00D521C9" w14:paraId="43BD5A31"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Debtor Bank validates and processes the mandate amendment request </w:t>
      </w:r>
      <w:r w:rsidRPr="002D6E2C">
        <w:t>(</w:t>
      </w:r>
      <w:hyperlink w:history="1" w:anchor="OLE_LINK29">
        <w:r w:rsidRPr="002D6E2C">
          <w:rPr>
            <w:rStyle w:val="Hyperlink"/>
          </w:rPr>
          <w:t>pain.010</w:t>
        </w:r>
      </w:hyperlink>
      <w:r w:rsidRPr="002D6E2C">
        <w:t>)</w:t>
      </w:r>
      <w:r w:rsidRPr="002D6E2C">
        <w:rPr>
          <w:rFonts w:eastAsia="MS Gothic"/>
          <w:b/>
          <w:bCs/>
          <w:color w:val="4F81BD"/>
        </w:rPr>
        <w:t>.</w:t>
      </w:r>
    </w:p>
    <w:p w:rsidR="000644CA" w:rsidP="00E92BA0" w:rsidRDefault="00E33449" w14:paraId="5239F0D4" w14:textId="77777777">
      <w:pPr>
        <w:pStyle w:val="ListParagraph"/>
        <w:ind w:left="0"/>
        <w:jc w:val="both"/>
      </w:pPr>
      <w:r w:rsidRPr="002D6E2C">
        <w:t xml:space="preserve">Re-authorisation </w:t>
      </w:r>
      <w:r>
        <w:t>is</w:t>
      </w:r>
      <w:r w:rsidRPr="002D6E2C">
        <w:t xml:space="preserve"> required from the Debtor </w:t>
      </w:r>
      <w:r>
        <w:t xml:space="preserve">as defined by </w:t>
      </w:r>
      <w:r w:rsidRPr="002D6E2C">
        <w:t xml:space="preserve">the data element to be amended (refer to </w:t>
      </w:r>
      <w:hyperlink w:history="1" w:anchor="_APPENDIX_D_–">
        <w:r w:rsidRPr="00CE1FB6">
          <w:t>Appendix D</w:t>
        </w:r>
      </w:hyperlink>
      <w:r w:rsidRPr="002D6E2C">
        <w:t xml:space="preserve"> )</w:t>
      </w:r>
      <w:r w:rsidR="000644CA">
        <w:t xml:space="preserve"> </w:t>
      </w:r>
      <w:r w:rsidRPr="000644CA" w:rsidR="000644CA">
        <w:t>and the Debtor Authentication Required code of 0227</w:t>
      </w:r>
      <w:r w:rsidRPr="002D6E2C">
        <w:t>.</w:t>
      </w:r>
      <w:r>
        <w:t xml:space="preserve"> </w:t>
      </w:r>
    </w:p>
    <w:p w:rsidRPr="002D6E2C" w:rsidR="00E33449" w:rsidP="00E92BA0" w:rsidRDefault="00E33449" w14:paraId="13D8C57E" w14:textId="77777777">
      <w:pPr>
        <w:pStyle w:val="ListParagraph"/>
        <w:ind w:left="0"/>
        <w:jc w:val="both"/>
      </w:pPr>
      <w:r w:rsidRPr="002D6E2C">
        <w:t>The rules per Real Time Use Cases (TT1, TT3 and TT4) defined for AC apply</w:t>
      </w:r>
    </w:p>
    <w:p w:rsidR="00D521C9" w:rsidP="00E92BA0" w:rsidRDefault="00D521C9" w14:paraId="7E1D2965" w14:textId="77777777">
      <w:pPr>
        <w:pStyle w:val="ListParagraph"/>
        <w:ind w:left="0"/>
        <w:jc w:val="both"/>
      </w:pPr>
      <w:r w:rsidRPr="002D6E2C">
        <w:t>The Debtor Bank compares the mandate information stored in the mandate register with the corresponding unique mandate reference number.</w:t>
      </w:r>
    </w:p>
    <w:p w:rsidR="00E33449" w:rsidP="00E92BA0" w:rsidRDefault="00E33449" w14:paraId="3FC9F17E" w14:textId="77777777">
      <w:pPr>
        <w:pStyle w:val="ListParagraph"/>
        <w:ind w:left="0"/>
        <w:jc w:val="both"/>
      </w:pPr>
    </w:p>
    <w:p w:rsidRPr="002D6E2C" w:rsidR="00E33449" w:rsidP="002C2973" w:rsidRDefault="00E33449" w14:paraId="41423488"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Debtor Bank sends a status report </w:t>
      </w:r>
      <w:r w:rsidRPr="002D6E2C">
        <w:t>(</w:t>
      </w:r>
      <w:hyperlink w:history="1" w:anchor="Status_Report_for_Mandate_Messages">
        <w:r w:rsidRPr="002D6E2C">
          <w:rPr>
            <w:rStyle w:val="Hyperlink"/>
          </w:rPr>
          <w:t>pacs.002</w:t>
        </w:r>
      </w:hyperlink>
      <w:r w:rsidRPr="002D6E2C">
        <w:t>)</w:t>
      </w:r>
      <w:r w:rsidRPr="002D6E2C">
        <w:rPr>
          <w:rFonts w:eastAsia="MS Gothic"/>
          <w:b/>
          <w:bCs/>
          <w:color w:val="4F81BD"/>
        </w:rPr>
        <w:t xml:space="preserve"> to ACH. </w:t>
      </w:r>
    </w:p>
    <w:p w:rsidR="00E33449" w:rsidP="00E92BA0" w:rsidRDefault="00E33449" w14:paraId="23E6235E" w14:textId="77777777">
      <w:r>
        <w:t xml:space="preserve">Both negative (no match to mandate) and positive (matched to mandate) </w:t>
      </w:r>
      <w:r w:rsidR="004E0D79">
        <w:t>acknowledgement</w:t>
      </w:r>
      <w:r>
        <w:t xml:space="preserve"> responses to the mandate amendment are returned to the ACH</w:t>
      </w:r>
    </w:p>
    <w:p w:rsidRPr="002D6E2C" w:rsidR="00E33449" w:rsidP="00E92BA0" w:rsidRDefault="00E33449" w14:paraId="4EE79E72" w14:textId="77777777"/>
    <w:p w:rsidRPr="002D6E2C" w:rsidR="00E33449" w:rsidP="002C2973" w:rsidRDefault="00E33449" w14:paraId="26B65854"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sends this status report </w:t>
      </w:r>
      <w:r w:rsidRPr="002D6E2C">
        <w:rPr>
          <w:rFonts w:eastAsia="MS Gothic"/>
          <w:bCs/>
          <w:color w:val="4F81BD"/>
        </w:rPr>
        <w:t>(</w:t>
      </w:r>
      <w:hyperlink w:history="1" w:anchor="Status_Report_for_Mandate_Messages">
        <w:r w:rsidRPr="002D6E2C">
          <w:rPr>
            <w:rStyle w:val="Hyperlink"/>
          </w:rPr>
          <w:t>pacs.002</w:t>
        </w:r>
      </w:hyperlink>
      <w:r w:rsidRPr="002D6E2C">
        <w:rPr>
          <w:rFonts w:eastAsia="MS Gothic"/>
          <w:bCs/>
          <w:color w:val="4F81BD"/>
        </w:rPr>
        <w:t>)</w:t>
      </w:r>
      <w:r w:rsidRPr="002D6E2C">
        <w:rPr>
          <w:rFonts w:eastAsia="MS Gothic"/>
          <w:b/>
          <w:bCs/>
          <w:color w:val="4F81BD"/>
        </w:rPr>
        <w:t xml:space="preserve"> to Creditor Bank.</w:t>
      </w:r>
    </w:p>
    <w:p w:rsidR="00E33449" w:rsidP="00E92BA0" w:rsidRDefault="00E33449" w14:paraId="3C674AFC" w14:textId="77777777">
      <w:pPr>
        <w:pStyle w:val="ListParagraph"/>
        <w:ind w:left="0"/>
        <w:jc w:val="both"/>
      </w:pPr>
      <w:r>
        <w:t xml:space="preserve">ACH sends on the </w:t>
      </w:r>
      <w:r w:rsidR="004E0D79">
        <w:t>acknowledgement</w:t>
      </w:r>
      <w:r>
        <w:t xml:space="preserve"> responses to the Creditor Bank</w:t>
      </w:r>
    </w:p>
    <w:p w:rsidRPr="002D6E2C" w:rsidR="00E33449" w:rsidP="00E92BA0" w:rsidRDefault="00E33449" w14:paraId="61B46F6D" w14:textId="77777777">
      <w:pPr>
        <w:pStyle w:val="ListParagraph"/>
        <w:ind w:left="0"/>
        <w:jc w:val="both"/>
      </w:pPr>
    </w:p>
    <w:p w:rsidRPr="002D6E2C" w:rsidR="00E33449" w:rsidP="002C2973" w:rsidRDefault="00E33449" w14:paraId="6223862E" w14:textId="77777777">
      <w:pPr>
        <w:pStyle w:val="ListParagraph"/>
        <w:numPr>
          <w:ilvl w:val="2"/>
          <w:numId w:val="18"/>
        </w:numPr>
        <w:ind w:left="0" w:firstLine="0"/>
        <w:jc w:val="both"/>
        <w:rPr>
          <w:rFonts w:eastAsia="MS Gothic"/>
          <w:b/>
          <w:bCs/>
          <w:color w:val="4F81BD"/>
        </w:rPr>
      </w:pPr>
      <w:r>
        <w:rPr>
          <w:rFonts w:eastAsia="MS Gothic"/>
          <w:b/>
          <w:bCs/>
          <w:color w:val="4F81BD"/>
        </w:rPr>
        <w:t xml:space="preserve">Debtor authorises, declines or time elapses on the </w:t>
      </w:r>
      <w:r w:rsidR="004E0D79">
        <w:rPr>
          <w:rFonts w:eastAsia="MS Gothic"/>
          <w:b/>
          <w:bCs/>
          <w:color w:val="4F81BD"/>
        </w:rPr>
        <w:t>amendment</w:t>
      </w:r>
      <w:r>
        <w:rPr>
          <w:rFonts w:eastAsia="MS Gothic"/>
          <w:b/>
          <w:bCs/>
          <w:color w:val="4F81BD"/>
        </w:rPr>
        <w:t xml:space="preserve"> request</w:t>
      </w:r>
    </w:p>
    <w:p w:rsidRPr="002D6E2C" w:rsidR="00D521C9" w:rsidP="00E92BA0" w:rsidRDefault="00D521C9" w14:paraId="07DF8DE6" w14:textId="77777777">
      <w:pPr>
        <w:pStyle w:val="ListParagraph"/>
        <w:ind w:left="0"/>
        <w:jc w:val="both"/>
      </w:pPr>
    </w:p>
    <w:p w:rsidRPr="002D6E2C" w:rsidR="00D521C9" w:rsidP="002C2973" w:rsidRDefault="00D521C9" w14:paraId="26535559"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successful or unsuccessful amendment to the mandate is then submitted to the ACH as part of the mandate acceptance report </w:t>
      </w:r>
      <w:r w:rsidRPr="002D6E2C">
        <w:t>(</w:t>
      </w:r>
      <w:hyperlink w:history="1" w:anchor="_Mandate_Acceptance_Report">
        <w:r w:rsidRPr="002D6E2C">
          <w:rPr>
            <w:rStyle w:val="Hyperlink"/>
          </w:rPr>
          <w:t>pain.012</w:t>
        </w:r>
      </w:hyperlink>
      <w:r w:rsidRPr="002D6E2C">
        <w:t>)</w:t>
      </w:r>
      <w:r w:rsidRPr="002D6E2C">
        <w:rPr>
          <w:rFonts w:eastAsia="MS Gothic"/>
          <w:b/>
          <w:bCs/>
          <w:color w:val="4F81BD"/>
        </w:rPr>
        <w:t xml:space="preserve">. </w:t>
      </w:r>
    </w:p>
    <w:p w:rsidRPr="002D6E2C" w:rsidR="00D521C9" w:rsidP="00E92BA0" w:rsidRDefault="00E33449" w14:paraId="65FDF1ED" w14:textId="77777777">
      <w:pPr>
        <w:pStyle w:val="ListParagraph"/>
        <w:ind w:left="0"/>
        <w:jc w:val="both"/>
      </w:pPr>
      <w:r>
        <w:t>When authorised by the Debtor, t</w:t>
      </w:r>
      <w:r w:rsidRPr="002D6E2C" w:rsidR="00D521C9">
        <w:t>he Debtor Bank w</w:t>
      </w:r>
      <w:r w:rsidR="0066235B">
        <w:t>ill</w:t>
      </w:r>
      <w:r w:rsidRPr="002D6E2C" w:rsidR="00D521C9">
        <w:t xml:space="preserve"> update the successful amendment request in the mandate register and the change would be noted as part of the audit log.</w:t>
      </w:r>
    </w:p>
    <w:p w:rsidRPr="002D6E2C" w:rsidR="00D521C9" w:rsidP="00E92BA0" w:rsidRDefault="00D521C9" w14:paraId="5A36EC95" w14:textId="77777777">
      <w:pPr>
        <w:pStyle w:val="ListParagraph"/>
        <w:ind w:left="0"/>
        <w:jc w:val="both"/>
      </w:pPr>
    </w:p>
    <w:p w:rsidRPr="002D6E2C" w:rsidR="00D521C9" w:rsidP="002C2973" w:rsidRDefault="00D521C9" w14:paraId="081F0805"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forwards mandate acceptance report </w:t>
      </w:r>
      <w:r w:rsidRPr="002D6E2C">
        <w:t>(</w:t>
      </w:r>
      <w:hyperlink w:history="1" w:anchor="_Mandate_Acceptance_Report">
        <w:r w:rsidRPr="002D6E2C">
          <w:rPr>
            <w:rStyle w:val="Hyperlink"/>
          </w:rPr>
          <w:t>pain.012</w:t>
        </w:r>
      </w:hyperlink>
      <w:r w:rsidRPr="002D6E2C">
        <w:t>)</w:t>
      </w:r>
      <w:r w:rsidRPr="002D6E2C">
        <w:rPr>
          <w:rFonts w:eastAsia="MS Gothic"/>
          <w:b/>
          <w:bCs/>
          <w:color w:val="4F81BD"/>
        </w:rPr>
        <w:t xml:space="preserve"> to Creditor Bank.</w:t>
      </w:r>
    </w:p>
    <w:p w:rsidRPr="002D6E2C" w:rsidR="00D521C9" w:rsidP="00E92BA0" w:rsidRDefault="00D521C9" w14:paraId="29834CE8"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2D2A36C0"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Creditor Bank engages with Creditor.</w:t>
      </w:r>
    </w:p>
    <w:p w:rsidRPr="002D6E2C" w:rsidR="00D521C9" w:rsidP="00E92BA0" w:rsidRDefault="00D521C9" w14:paraId="47832EC1" w14:textId="77777777">
      <w:r w:rsidRPr="002D6E2C">
        <w:t>Message format of mandate response to Creditor to be determined by the Creditor Bank.</w:t>
      </w:r>
    </w:p>
    <w:p w:rsidR="00D521C9" w:rsidP="00E92BA0" w:rsidRDefault="00D521C9" w14:paraId="0EA57523" w14:textId="77777777">
      <w:pPr>
        <w:pStyle w:val="ListParagraph"/>
        <w:ind w:left="0"/>
        <w:jc w:val="both"/>
        <w:rPr>
          <w:rFonts w:eastAsia="MS Gothic"/>
          <w:b/>
          <w:bCs/>
          <w:color w:val="4F81BD"/>
        </w:rPr>
      </w:pPr>
    </w:p>
    <w:p w:rsidRPr="004C179B" w:rsidR="004C179B" w:rsidP="002C2973" w:rsidRDefault="004C179B" w14:paraId="7C8B7D14" w14:textId="77777777">
      <w:pPr>
        <w:pStyle w:val="ListParagraph"/>
        <w:numPr>
          <w:ilvl w:val="2"/>
          <w:numId w:val="18"/>
        </w:numPr>
        <w:ind w:left="0" w:firstLine="0"/>
        <w:jc w:val="both"/>
        <w:rPr>
          <w:rFonts w:eastAsia="MS Gothic"/>
          <w:bCs/>
          <w:color w:val="4F81BD"/>
        </w:rPr>
      </w:pPr>
      <w:r w:rsidRPr="004C179B">
        <w:rPr>
          <w:rFonts w:eastAsia="MS Gothic"/>
          <w:b/>
          <w:bCs/>
          <w:color w:val="4F81BD"/>
        </w:rPr>
        <w:t>Creditor sends receipt of response message to Creditor Bank.</w:t>
      </w:r>
    </w:p>
    <w:p w:rsidRPr="002D6E2C" w:rsidR="004C179B" w:rsidP="00E92BA0" w:rsidRDefault="004C179B" w14:paraId="0E4A5F68" w14:textId="77777777">
      <w:r w:rsidRPr="002D6E2C">
        <w:t>Message format of receipt to mandate response message to be determined by the Creditor Bank, but message sent to Creditor Bank must contain all the data elements needed to create the status report (pacs.002).</w:t>
      </w:r>
    </w:p>
    <w:p w:rsidRPr="002D6E2C" w:rsidR="004C179B" w:rsidP="00E92BA0" w:rsidRDefault="004C179B" w14:paraId="563AC510" w14:textId="77777777"/>
    <w:p w:rsidRPr="004C179B" w:rsidR="004C179B" w:rsidP="002C2973" w:rsidRDefault="004C179B" w14:paraId="27A6DE11" w14:textId="77777777">
      <w:pPr>
        <w:pStyle w:val="ListParagraph"/>
        <w:numPr>
          <w:ilvl w:val="2"/>
          <w:numId w:val="18"/>
        </w:numPr>
        <w:ind w:left="0" w:firstLine="0"/>
        <w:jc w:val="both"/>
        <w:rPr>
          <w:rFonts w:eastAsia="MS Gothic"/>
          <w:bCs/>
          <w:color w:val="4F81BD"/>
        </w:rPr>
      </w:pPr>
      <w:r w:rsidRPr="004C179B">
        <w:rPr>
          <w:rFonts w:eastAsia="MS Gothic"/>
          <w:b/>
          <w:bCs/>
          <w:color w:val="4F81BD"/>
        </w:rPr>
        <w:t>Creditor Bank responds with a status report (</w:t>
      </w:r>
      <w:hyperlink w:history="1" w:anchor="Status_Report_for_Mandate_Messages">
        <w:r w:rsidRPr="00F0135A">
          <w:rPr>
            <w:rFonts w:eastAsia="MS Gothic"/>
            <w:bCs/>
            <w:color w:val="4F81BD"/>
          </w:rPr>
          <w:t>pacs.002</w:t>
        </w:r>
      </w:hyperlink>
      <w:r w:rsidRPr="004C179B">
        <w:rPr>
          <w:rFonts w:eastAsia="MS Gothic"/>
          <w:b/>
          <w:bCs/>
          <w:color w:val="4F81BD"/>
        </w:rPr>
        <w:t>) to ACH as receipt of mandate acceptance report (</w:t>
      </w:r>
      <w:hyperlink w:history="1" w:anchor="_Mandate_Acceptance_Report">
        <w:r w:rsidRPr="00F0135A">
          <w:rPr>
            <w:rFonts w:eastAsia="MS Gothic"/>
            <w:bCs/>
            <w:color w:val="4F81BD"/>
          </w:rPr>
          <w:t>pain.012</w:t>
        </w:r>
      </w:hyperlink>
      <w:r w:rsidRPr="004C179B">
        <w:rPr>
          <w:rFonts w:eastAsia="MS Gothic"/>
          <w:b/>
          <w:bCs/>
          <w:color w:val="4F81BD"/>
        </w:rPr>
        <w:t>).</w:t>
      </w:r>
    </w:p>
    <w:p w:rsidRPr="002D6E2C" w:rsidR="004C179B" w:rsidP="00E92BA0" w:rsidRDefault="004C179B" w14:paraId="47A1F131" w14:textId="77777777">
      <w:pPr>
        <w:pStyle w:val="ListParagraph"/>
        <w:ind w:left="0"/>
      </w:pPr>
    </w:p>
    <w:p w:rsidRPr="004C179B" w:rsidR="004C179B" w:rsidP="002C2973" w:rsidRDefault="004C179B" w14:paraId="2AAEB56D" w14:textId="77777777">
      <w:pPr>
        <w:pStyle w:val="ListParagraph"/>
        <w:numPr>
          <w:ilvl w:val="2"/>
          <w:numId w:val="18"/>
        </w:numPr>
        <w:ind w:left="0" w:firstLine="0"/>
        <w:jc w:val="both"/>
        <w:rPr>
          <w:rFonts w:eastAsia="MS Gothic"/>
          <w:bCs/>
          <w:color w:val="4F81BD"/>
        </w:rPr>
      </w:pPr>
      <w:r w:rsidRPr="004C179B">
        <w:rPr>
          <w:rFonts w:eastAsia="MS Gothic"/>
          <w:b/>
          <w:bCs/>
          <w:color w:val="4F81BD"/>
        </w:rPr>
        <w:t>ACH forwards status report (</w:t>
      </w:r>
      <w:hyperlink w:history="1" w:anchor="Status_Report_for_Mandate_Messages">
        <w:r w:rsidRPr="00F0135A">
          <w:rPr>
            <w:rFonts w:eastAsia="MS Gothic"/>
            <w:bCs/>
            <w:color w:val="4F81BD"/>
          </w:rPr>
          <w:t>pacs.002</w:t>
        </w:r>
      </w:hyperlink>
      <w:r w:rsidRPr="004C179B">
        <w:rPr>
          <w:rFonts w:eastAsia="MS Gothic"/>
          <w:b/>
          <w:bCs/>
          <w:color w:val="4F81BD"/>
        </w:rPr>
        <w:t>) to Debtor Bank as receipt of mandate acceptance report (</w:t>
      </w:r>
      <w:hyperlink w:history="1" w:anchor="_Mandate_Acceptance_Report">
        <w:r w:rsidRPr="00F0135A">
          <w:rPr>
            <w:rFonts w:eastAsia="MS Gothic"/>
            <w:bCs/>
            <w:color w:val="4F81BD"/>
          </w:rPr>
          <w:t>pain.012</w:t>
        </w:r>
      </w:hyperlink>
      <w:r w:rsidRPr="004C179B">
        <w:rPr>
          <w:rFonts w:eastAsia="MS Gothic"/>
          <w:b/>
          <w:bCs/>
          <w:color w:val="4F81BD"/>
        </w:rPr>
        <w:t>).</w:t>
      </w:r>
    </w:p>
    <w:p w:rsidRPr="002D6E2C" w:rsidR="004C179B" w:rsidP="00E92BA0" w:rsidRDefault="004C179B" w14:paraId="0B72DB29" w14:textId="77777777">
      <w:pPr>
        <w:pStyle w:val="ListParagraph"/>
        <w:ind w:left="0"/>
        <w:jc w:val="both"/>
        <w:rPr>
          <w:rFonts w:eastAsia="MS Gothic"/>
          <w:b/>
          <w:bCs/>
          <w:color w:val="4F81BD"/>
        </w:rPr>
      </w:pPr>
    </w:p>
    <w:p w:rsidR="00EB0B94" w:rsidP="00E92BA0" w:rsidRDefault="00EB0B94" w14:paraId="504E6F16" w14:textId="77777777">
      <w:pPr>
        <w:rPr>
          <w:b/>
        </w:rPr>
      </w:pPr>
    </w:p>
    <w:p w:rsidR="00EB0B94" w:rsidP="00E92BA0" w:rsidRDefault="00EB0B94" w14:paraId="6C088BDC" w14:textId="77777777">
      <w:pPr>
        <w:rPr>
          <w:b/>
        </w:rPr>
      </w:pPr>
      <w:r>
        <w:rPr>
          <w:b/>
        </w:rPr>
        <w:br w:type="page"/>
      </w:r>
    </w:p>
    <w:p w:rsidRPr="002D6E2C" w:rsidR="00D521C9" w:rsidP="00E92BA0" w:rsidRDefault="00D521C9" w14:paraId="1EEA7434" w14:textId="77777777">
      <w:r w:rsidRPr="002D6E2C">
        <w:rPr>
          <w:b/>
        </w:rPr>
        <w:t>Mandate Amendment Process (Batch):</w:t>
      </w:r>
      <w:r w:rsidRPr="002D6E2C">
        <w:t xml:space="preserve">   </w:t>
      </w:r>
      <w:r w:rsidRPr="002D6E2C">
        <w:rPr>
          <w:b/>
        </w:rPr>
        <w:t>Technical Requirements:</w:t>
      </w:r>
      <w:r w:rsidRPr="002D6E2C">
        <w:t xml:space="preserve"> </w:t>
      </w:r>
    </w:p>
    <w:p w:rsidRPr="002D6E2C" w:rsidR="00D521C9" w:rsidP="00E92BA0" w:rsidRDefault="00D521C9" w14:paraId="2378BD58" w14:textId="77777777">
      <w:pPr>
        <w:spacing w:line="288" w:lineRule="auto"/>
        <w:jc w:val="both"/>
        <w:rPr>
          <w:highlight w:val="green"/>
        </w:rPr>
      </w:pPr>
    </w:p>
    <w:p w:rsidRPr="002D6E2C" w:rsidR="00D521C9" w:rsidP="00E92BA0" w:rsidRDefault="00D521C9" w14:paraId="6A049343" w14:textId="77777777">
      <w:r w:rsidRPr="002D6E2C">
        <w:t>The following data delivery mechanisms will be available for the delivery of ISO 20022 messages in Batch between participants and the ACH:</w:t>
      </w:r>
    </w:p>
    <w:p w:rsidRPr="002D6E2C" w:rsidR="00D521C9" w:rsidP="002C2973" w:rsidRDefault="00D521C9" w14:paraId="4C925751" w14:textId="77777777">
      <w:pPr>
        <w:numPr>
          <w:ilvl w:val="0"/>
          <w:numId w:val="27"/>
        </w:numPr>
        <w:spacing w:line="288" w:lineRule="auto"/>
        <w:ind w:left="0" w:firstLine="0"/>
        <w:jc w:val="both"/>
      </w:pPr>
      <w:r w:rsidRPr="002D6E2C">
        <w:t>ConnectDirect;</w:t>
      </w:r>
    </w:p>
    <w:p w:rsidRPr="002D6E2C" w:rsidR="00D521C9" w:rsidP="002C2973" w:rsidRDefault="00D521C9" w14:paraId="252CA06F" w14:textId="77777777">
      <w:pPr>
        <w:numPr>
          <w:ilvl w:val="0"/>
          <w:numId w:val="27"/>
        </w:numPr>
        <w:spacing w:line="288" w:lineRule="auto"/>
        <w:ind w:left="0" w:firstLine="0"/>
        <w:jc w:val="both"/>
      </w:pPr>
      <w:r w:rsidRPr="002D6E2C">
        <w:t>XCOM;</w:t>
      </w:r>
    </w:p>
    <w:p w:rsidRPr="002D6E2C" w:rsidR="00D521C9" w:rsidP="002C2973" w:rsidRDefault="00D521C9" w14:paraId="3C138C47" w14:textId="77777777">
      <w:pPr>
        <w:numPr>
          <w:ilvl w:val="0"/>
          <w:numId w:val="27"/>
        </w:numPr>
        <w:spacing w:line="288" w:lineRule="auto"/>
        <w:ind w:left="0" w:firstLine="0"/>
        <w:jc w:val="both"/>
      </w:pPr>
      <w:r w:rsidRPr="002D6E2C">
        <w:t>Web-based https (secure FTP) upload via extranet over dedicated connections; and</w:t>
      </w:r>
    </w:p>
    <w:p w:rsidRPr="002D6E2C" w:rsidR="00D521C9" w:rsidP="002C2973" w:rsidRDefault="00D521C9" w14:paraId="54F96459" w14:textId="77777777">
      <w:pPr>
        <w:numPr>
          <w:ilvl w:val="0"/>
          <w:numId w:val="27"/>
        </w:numPr>
        <w:spacing w:line="288" w:lineRule="auto"/>
        <w:ind w:left="0" w:firstLine="0"/>
        <w:jc w:val="both"/>
      </w:pPr>
      <w:r w:rsidRPr="002D6E2C">
        <w:t>SWIFTNet FileAct.</w:t>
      </w:r>
    </w:p>
    <w:p w:rsidRPr="002D6E2C" w:rsidR="00B04DD6" w:rsidP="00E92BA0" w:rsidRDefault="00B04DD6" w14:paraId="7E8B7B07" w14:textId="77777777">
      <w:r>
        <w:t>gzip is to be used for file compression &amp; decompression</w:t>
      </w:r>
    </w:p>
    <w:p w:rsidRPr="002D6E2C" w:rsidR="00D521C9" w:rsidP="00E92BA0" w:rsidRDefault="00D521C9" w14:paraId="47FBAD6F" w14:textId="77777777">
      <w:pPr>
        <w:rPr>
          <w:b/>
        </w:rPr>
      </w:pPr>
    </w:p>
    <w:p w:rsidRPr="002D6E2C" w:rsidR="00D521C9" w:rsidP="00E92BA0" w:rsidRDefault="00D521C9" w14:paraId="1D3958C3" w14:textId="77777777">
      <w:r w:rsidRPr="002D6E2C">
        <w:rPr>
          <w:b/>
        </w:rPr>
        <w:t>Messages used</w:t>
      </w:r>
      <w:r w:rsidRPr="002D6E2C">
        <w:t>:</w:t>
      </w:r>
    </w:p>
    <w:p w:rsidRPr="002D6E2C" w:rsidR="00D521C9" w:rsidP="00E92BA0" w:rsidRDefault="00D521C9" w14:paraId="3C0EF7B9" w14:textId="77777777"/>
    <w:p w:rsidRPr="002D6E2C" w:rsidR="00D521C9" w:rsidP="00E92BA0" w:rsidRDefault="00D521C9" w14:paraId="2542479B" w14:textId="77777777">
      <w:pPr>
        <w:numPr>
          <w:ilvl w:val="0"/>
          <w:numId w:val="5"/>
        </w:numPr>
        <w:ind w:left="0" w:firstLine="0"/>
      </w:pPr>
      <w:r w:rsidRPr="002D6E2C">
        <w:t>Mandate Amendment Request (</w:t>
      </w:r>
      <w:hyperlink w:history="1" w:anchor="OLE_LINK29">
        <w:r w:rsidRPr="002D6E2C">
          <w:rPr>
            <w:rStyle w:val="Hyperlink"/>
          </w:rPr>
          <w:t>pain.010</w:t>
        </w:r>
      </w:hyperlink>
      <w:r w:rsidRPr="002D6E2C">
        <w:t xml:space="preserve">) </w:t>
      </w:r>
    </w:p>
    <w:p w:rsidRPr="002D6E2C" w:rsidR="00D521C9" w:rsidP="00E92BA0" w:rsidRDefault="00D521C9" w14:paraId="7AC1BF26" w14:textId="77777777">
      <w:pPr>
        <w:numPr>
          <w:ilvl w:val="0"/>
          <w:numId w:val="5"/>
        </w:numPr>
        <w:ind w:left="0" w:firstLine="0"/>
      </w:pPr>
      <w:r w:rsidRPr="002D6E2C">
        <w:t>Mandate Acceptance Report (</w:t>
      </w:r>
      <w:hyperlink w:history="1" w:anchor="_Mandate_Acceptance_Report">
        <w:r w:rsidRPr="002D6E2C">
          <w:rPr>
            <w:rStyle w:val="Hyperlink"/>
          </w:rPr>
          <w:t>pain.012</w:t>
        </w:r>
      </w:hyperlink>
      <w:r w:rsidRPr="002D6E2C">
        <w:t xml:space="preserve">) </w:t>
      </w:r>
    </w:p>
    <w:p w:rsidRPr="00BA67A5" w:rsidR="00D521C9" w:rsidP="00F7320E" w:rsidRDefault="00723CC8" w14:paraId="75CF1DB2" w14:textId="77777777">
      <w:pPr>
        <w:numPr>
          <w:ilvl w:val="0"/>
          <w:numId w:val="5"/>
        </w:numPr>
        <w:tabs>
          <w:tab w:val="left" w:pos="709"/>
        </w:tabs>
        <w:ind w:left="0" w:firstLine="0"/>
        <w:rPr>
          <w:b/>
        </w:rPr>
      </w:pPr>
      <w:r>
        <w:t xml:space="preserve"> </w:t>
      </w:r>
      <w:r w:rsidRPr="002D6E2C" w:rsidR="00D521C9">
        <w:t>Status Report (</w:t>
      </w:r>
      <w:hyperlink w:history="1" w:anchor="Status_Report_for_Mandate_Messages">
        <w:r w:rsidRPr="002D6E2C" w:rsidR="00D521C9">
          <w:rPr>
            <w:rStyle w:val="Hyperlink"/>
          </w:rPr>
          <w:t>pacs.002</w:t>
        </w:r>
      </w:hyperlink>
      <w:r w:rsidRPr="002D6E2C" w:rsidR="00D521C9">
        <w:t>) for Mandate Messages</w:t>
      </w:r>
    </w:p>
    <w:p w:rsidR="00352EF7" w:rsidP="00E92BA0" w:rsidRDefault="00352EF7" w14:paraId="25B33079" w14:textId="77777777">
      <w:pPr>
        <w:rPr>
          <w:b/>
        </w:rPr>
      </w:pPr>
    </w:p>
    <w:p w:rsidR="00B12F5B" w:rsidP="00E92BA0" w:rsidRDefault="00B12F5B" w14:paraId="665760B4" w14:textId="77777777">
      <w:pPr>
        <w:rPr>
          <w:b/>
        </w:rPr>
      </w:pPr>
      <w:r>
        <w:rPr>
          <w:b/>
        </w:rPr>
        <w:t>Processing Windows:</w:t>
      </w:r>
    </w:p>
    <w:tbl>
      <w:tblPr>
        <w:tblStyle w:val="TableGrid"/>
        <w:tblW w:w="0" w:type="auto"/>
        <w:tblLook w:val="04A0" w:firstRow="1" w:lastRow="0" w:firstColumn="1" w:lastColumn="0" w:noHBand="0" w:noVBand="1"/>
      </w:tblPr>
      <w:tblGrid>
        <w:gridCol w:w="1363"/>
        <w:gridCol w:w="1327"/>
        <w:gridCol w:w="1486"/>
        <w:gridCol w:w="1402"/>
        <w:gridCol w:w="1181"/>
        <w:gridCol w:w="1097"/>
        <w:gridCol w:w="1160"/>
      </w:tblGrid>
      <w:tr w:rsidR="00E820B5" w:rsidTr="00AB047E" w14:paraId="2630D5A5" w14:textId="77777777">
        <w:trPr>
          <w:tblHeader/>
        </w:trPr>
        <w:tc>
          <w:tcPr>
            <w:tcW w:w="1423" w:type="dxa"/>
            <w:shd w:val="clear" w:color="auto" w:fill="BFBFBF" w:themeFill="background1" w:themeFillShade="BF"/>
          </w:tcPr>
          <w:p w:rsidR="00360C7C" w:rsidP="00E92BA0" w:rsidRDefault="00360C7C" w14:paraId="4125D5EC" w14:textId="77777777">
            <w:pPr>
              <w:jc w:val="center"/>
            </w:pPr>
            <w:r>
              <w:t>Message</w:t>
            </w:r>
          </w:p>
        </w:tc>
        <w:tc>
          <w:tcPr>
            <w:tcW w:w="1383" w:type="dxa"/>
            <w:shd w:val="clear" w:color="auto" w:fill="BFBFBF" w:themeFill="background1" w:themeFillShade="BF"/>
          </w:tcPr>
          <w:p w:rsidR="00360C7C" w:rsidP="00E92BA0" w:rsidRDefault="00360C7C" w14:paraId="638C943A" w14:textId="77777777">
            <w:pPr>
              <w:jc w:val="center"/>
            </w:pPr>
            <w:r>
              <w:t>Service Code</w:t>
            </w:r>
          </w:p>
        </w:tc>
        <w:tc>
          <w:tcPr>
            <w:tcW w:w="1535" w:type="dxa"/>
            <w:shd w:val="clear" w:color="auto" w:fill="BFBFBF" w:themeFill="background1" w:themeFillShade="BF"/>
          </w:tcPr>
          <w:p w:rsidR="00360C7C" w:rsidP="00E92BA0" w:rsidRDefault="00360C7C" w14:paraId="231F5894" w14:textId="77777777">
            <w:pPr>
              <w:jc w:val="center"/>
            </w:pPr>
            <w:r>
              <w:t>Originating</w:t>
            </w:r>
          </w:p>
        </w:tc>
        <w:tc>
          <w:tcPr>
            <w:tcW w:w="1460" w:type="dxa"/>
            <w:shd w:val="clear" w:color="auto" w:fill="BFBFBF" w:themeFill="background1" w:themeFillShade="BF"/>
          </w:tcPr>
          <w:p w:rsidR="00360C7C" w:rsidP="00E92BA0" w:rsidRDefault="00360C7C" w14:paraId="0495E1A3" w14:textId="77777777">
            <w:pPr>
              <w:jc w:val="center"/>
            </w:pPr>
            <w:r>
              <w:t>Receiving</w:t>
            </w:r>
          </w:p>
        </w:tc>
        <w:tc>
          <w:tcPr>
            <w:tcW w:w="1261" w:type="dxa"/>
            <w:shd w:val="clear" w:color="auto" w:fill="BFBFBF" w:themeFill="background1" w:themeFillShade="BF"/>
          </w:tcPr>
          <w:p w:rsidR="00360C7C" w:rsidP="00E92BA0" w:rsidRDefault="00360C7C" w14:paraId="04FDE2B7" w14:textId="77777777">
            <w:pPr>
              <w:jc w:val="center"/>
            </w:pPr>
            <w:r>
              <w:t>Start Time</w:t>
            </w:r>
          </w:p>
        </w:tc>
        <w:tc>
          <w:tcPr>
            <w:tcW w:w="1163" w:type="dxa"/>
            <w:shd w:val="clear" w:color="auto" w:fill="BFBFBF" w:themeFill="background1" w:themeFillShade="BF"/>
          </w:tcPr>
          <w:p w:rsidR="00360C7C" w:rsidP="00E92BA0" w:rsidRDefault="00360C7C" w14:paraId="1AEF384F" w14:textId="77777777">
            <w:pPr>
              <w:jc w:val="center"/>
            </w:pPr>
            <w:r>
              <w:t>End Time</w:t>
            </w:r>
          </w:p>
        </w:tc>
        <w:tc>
          <w:tcPr>
            <w:tcW w:w="1017" w:type="dxa"/>
            <w:shd w:val="clear" w:color="auto" w:fill="BFBFBF" w:themeFill="background1" w:themeFillShade="BF"/>
          </w:tcPr>
          <w:p w:rsidR="00360C7C" w:rsidP="00E92BA0" w:rsidRDefault="00360C7C" w14:paraId="66500085" w14:textId="77777777">
            <w:pPr>
              <w:jc w:val="center"/>
            </w:pPr>
            <w:r>
              <w:t>Extra</w:t>
            </w:r>
          </w:p>
        </w:tc>
      </w:tr>
      <w:tr w:rsidR="00813FD9" w:rsidTr="009876ED" w14:paraId="0760CD20" w14:textId="77777777">
        <w:tc>
          <w:tcPr>
            <w:tcW w:w="1423" w:type="dxa"/>
          </w:tcPr>
          <w:p w:rsidRPr="00FD5C90" w:rsidR="00813FD9" w:rsidP="00E92BA0" w:rsidRDefault="00813FD9" w14:paraId="3A80E0ED" w14:textId="77777777">
            <w:pPr>
              <w:jc w:val="center"/>
              <w:rPr>
                <w:b/>
              </w:rPr>
            </w:pPr>
            <w:r>
              <w:rPr>
                <w:b/>
              </w:rPr>
              <w:t>Pain.010</w:t>
            </w:r>
          </w:p>
        </w:tc>
        <w:tc>
          <w:tcPr>
            <w:tcW w:w="1383" w:type="dxa"/>
          </w:tcPr>
          <w:p w:rsidRPr="00FD5C90" w:rsidR="00813FD9" w:rsidP="00E92BA0" w:rsidRDefault="00813FD9" w14:paraId="7D41B099" w14:textId="77777777">
            <w:pPr>
              <w:jc w:val="center"/>
            </w:pPr>
            <w:r>
              <w:t>MANAM</w:t>
            </w:r>
          </w:p>
        </w:tc>
        <w:tc>
          <w:tcPr>
            <w:tcW w:w="1535" w:type="dxa"/>
          </w:tcPr>
          <w:p w:rsidRPr="00FD5C90" w:rsidR="00813FD9" w:rsidP="00E92BA0" w:rsidRDefault="00813FD9" w14:paraId="5C20C8E1" w14:textId="77777777">
            <w:pPr>
              <w:jc w:val="center"/>
            </w:pPr>
            <w:r w:rsidRPr="00FD5C90">
              <w:t>Creditor Bank</w:t>
            </w:r>
          </w:p>
        </w:tc>
        <w:tc>
          <w:tcPr>
            <w:tcW w:w="1460" w:type="dxa"/>
          </w:tcPr>
          <w:p w:rsidRPr="00FD5C90" w:rsidR="00813FD9" w:rsidP="00E92BA0" w:rsidRDefault="00813FD9" w14:paraId="70C73DC5" w14:textId="77777777">
            <w:pPr>
              <w:jc w:val="center"/>
            </w:pPr>
            <w:r w:rsidRPr="00FD5C90">
              <w:t>ACH</w:t>
            </w:r>
          </w:p>
        </w:tc>
        <w:tc>
          <w:tcPr>
            <w:tcW w:w="1261" w:type="dxa"/>
          </w:tcPr>
          <w:p w:rsidRPr="002D6E2C" w:rsidR="00813FD9" w:rsidP="00E92BA0" w:rsidRDefault="00813FD9" w14:paraId="2699AD32" w14:textId="77777777">
            <w:pPr>
              <w:jc w:val="center"/>
            </w:pPr>
            <w:r>
              <w:t>03:00</w:t>
            </w:r>
          </w:p>
        </w:tc>
        <w:tc>
          <w:tcPr>
            <w:tcW w:w="1163" w:type="dxa"/>
          </w:tcPr>
          <w:p w:rsidRPr="002D6E2C" w:rsidR="00813FD9" w:rsidP="00E92BA0" w:rsidRDefault="00813FD9" w14:paraId="7096301A" w14:textId="77777777">
            <w:pPr>
              <w:jc w:val="center"/>
            </w:pPr>
            <w:r>
              <w:t>20:00</w:t>
            </w:r>
          </w:p>
        </w:tc>
        <w:tc>
          <w:tcPr>
            <w:tcW w:w="1017" w:type="dxa"/>
          </w:tcPr>
          <w:p w:rsidR="00813FD9" w:rsidP="00E92BA0" w:rsidRDefault="00813FD9" w14:paraId="4CC04696" w14:textId="77777777">
            <w:pPr>
              <w:jc w:val="center"/>
            </w:pPr>
            <w:r>
              <w:t>Day 0</w:t>
            </w:r>
          </w:p>
        </w:tc>
      </w:tr>
      <w:tr w:rsidR="00813FD9" w:rsidTr="009876ED" w14:paraId="44AAF6C5" w14:textId="77777777">
        <w:tc>
          <w:tcPr>
            <w:tcW w:w="1423" w:type="dxa"/>
          </w:tcPr>
          <w:p w:rsidRPr="00FD5C90" w:rsidR="00813FD9" w:rsidP="00E92BA0" w:rsidRDefault="00813FD9" w14:paraId="27A9F5EE" w14:textId="77777777">
            <w:pPr>
              <w:jc w:val="center"/>
              <w:rPr>
                <w:b/>
              </w:rPr>
            </w:pPr>
            <w:r>
              <w:rPr>
                <w:b/>
              </w:rPr>
              <w:t>Pain.010</w:t>
            </w:r>
          </w:p>
        </w:tc>
        <w:tc>
          <w:tcPr>
            <w:tcW w:w="1383" w:type="dxa"/>
          </w:tcPr>
          <w:p w:rsidRPr="00FD5C90" w:rsidR="00813FD9" w:rsidP="00E92BA0" w:rsidRDefault="00813FD9" w14:paraId="3E4C72DE" w14:textId="77777777">
            <w:pPr>
              <w:jc w:val="center"/>
            </w:pPr>
            <w:r>
              <w:t>MANOM</w:t>
            </w:r>
          </w:p>
        </w:tc>
        <w:tc>
          <w:tcPr>
            <w:tcW w:w="1535" w:type="dxa"/>
          </w:tcPr>
          <w:p w:rsidR="00813FD9" w:rsidP="00E92BA0" w:rsidRDefault="00813FD9" w14:paraId="15DF8C76" w14:textId="77777777">
            <w:pPr>
              <w:jc w:val="center"/>
            </w:pPr>
            <w:r>
              <w:t>ACH</w:t>
            </w:r>
          </w:p>
        </w:tc>
        <w:tc>
          <w:tcPr>
            <w:tcW w:w="1460" w:type="dxa"/>
          </w:tcPr>
          <w:p w:rsidR="00813FD9" w:rsidP="00E92BA0" w:rsidRDefault="00813FD9" w14:paraId="3C1C4E3A" w14:textId="77777777">
            <w:pPr>
              <w:jc w:val="center"/>
            </w:pPr>
            <w:r>
              <w:t>Debtor Bank</w:t>
            </w:r>
          </w:p>
        </w:tc>
        <w:tc>
          <w:tcPr>
            <w:tcW w:w="1261" w:type="dxa"/>
          </w:tcPr>
          <w:p w:rsidRPr="002D6E2C" w:rsidR="00813FD9" w:rsidP="00E92BA0" w:rsidRDefault="00813FD9" w14:paraId="24F1EC3A" w14:textId="77777777">
            <w:pPr>
              <w:jc w:val="center"/>
            </w:pPr>
            <w:r>
              <w:t>03:00</w:t>
            </w:r>
          </w:p>
        </w:tc>
        <w:tc>
          <w:tcPr>
            <w:tcW w:w="1163" w:type="dxa"/>
          </w:tcPr>
          <w:p w:rsidRPr="002D6E2C" w:rsidR="00813FD9" w:rsidP="00E92BA0" w:rsidRDefault="00813FD9" w14:paraId="700028C9" w14:textId="77777777">
            <w:pPr>
              <w:jc w:val="center"/>
            </w:pPr>
            <w:r>
              <w:t>20:30</w:t>
            </w:r>
          </w:p>
        </w:tc>
        <w:tc>
          <w:tcPr>
            <w:tcW w:w="1017" w:type="dxa"/>
          </w:tcPr>
          <w:p w:rsidR="00813FD9" w:rsidP="00E92BA0" w:rsidRDefault="00813FD9" w14:paraId="51299E4E" w14:textId="77777777">
            <w:pPr>
              <w:jc w:val="center"/>
            </w:pPr>
            <w:r>
              <w:t>Day 0</w:t>
            </w:r>
          </w:p>
        </w:tc>
      </w:tr>
      <w:tr w:rsidR="00813FD9" w:rsidTr="009876ED" w14:paraId="7D193169" w14:textId="77777777">
        <w:tc>
          <w:tcPr>
            <w:tcW w:w="1423" w:type="dxa"/>
          </w:tcPr>
          <w:p w:rsidR="00813FD9" w:rsidP="00E92BA0" w:rsidRDefault="00813FD9" w14:paraId="6DC9B4A3" w14:textId="77777777">
            <w:pPr>
              <w:jc w:val="center"/>
              <w:rPr>
                <w:b/>
              </w:rPr>
            </w:pPr>
          </w:p>
        </w:tc>
        <w:tc>
          <w:tcPr>
            <w:tcW w:w="1383" w:type="dxa"/>
          </w:tcPr>
          <w:p w:rsidR="00813FD9" w:rsidP="00E92BA0" w:rsidRDefault="00813FD9" w14:paraId="6E23BF95" w14:textId="77777777">
            <w:pPr>
              <w:jc w:val="center"/>
            </w:pPr>
          </w:p>
        </w:tc>
        <w:tc>
          <w:tcPr>
            <w:tcW w:w="1535" w:type="dxa"/>
          </w:tcPr>
          <w:p w:rsidR="00813FD9" w:rsidP="00E92BA0" w:rsidRDefault="00813FD9" w14:paraId="6C79A665" w14:textId="77777777">
            <w:pPr>
              <w:jc w:val="center"/>
            </w:pPr>
          </w:p>
        </w:tc>
        <w:tc>
          <w:tcPr>
            <w:tcW w:w="1460" w:type="dxa"/>
          </w:tcPr>
          <w:p w:rsidR="00813FD9" w:rsidP="00E92BA0" w:rsidRDefault="00813FD9" w14:paraId="11F166DB" w14:textId="77777777">
            <w:pPr>
              <w:jc w:val="center"/>
            </w:pPr>
          </w:p>
        </w:tc>
        <w:tc>
          <w:tcPr>
            <w:tcW w:w="1261" w:type="dxa"/>
          </w:tcPr>
          <w:p w:rsidRPr="00FD5C90" w:rsidR="00813FD9" w:rsidP="00E92BA0" w:rsidRDefault="00813FD9" w14:paraId="7503A444" w14:textId="77777777">
            <w:pPr>
              <w:jc w:val="center"/>
            </w:pPr>
          </w:p>
        </w:tc>
        <w:tc>
          <w:tcPr>
            <w:tcW w:w="1163" w:type="dxa"/>
          </w:tcPr>
          <w:p w:rsidRPr="00677ADA" w:rsidR="00813FD9" w:rsidP="00E92BA0" w:rsidRDefault="00813FD9" w14:paraId="27C1B433" w14:textId="77777777">
            <w:pPr>
              <w:jc w:val="center"/>
            </w:pPr>
          </w:p>
        </w:tc>
        <w:tc>
          <w:tcPr>
            <w:tcW w:w="1017" w:type="dxa"/>
          </w:tcPr>
          <w:p w:rsidRPr="00677ADA" w:rsidR="00813FD9" w:rsidP="00E92BA0" w:rsidRDefault="00813FD9" w14:paraId="4D2AC6CB" w14:textId="77777777">
            <w:pPr>
              <w:jc w:val="center"/>
            </w:pPr>
          </w:p>
        </w:tc>
      </w:tr>
      <w:tr w:rsidR="00AD0D90" w:rsidTr="00AB047E" w14:paraId="0F0ECA33" w14:textId="77777777">
        <w:tc>
          <w:tcPr>
            <w:tcW w:w="1423" w:type="dxa"/>
          </w:tcPr>
          <w:p w:rsidRPr="00AD0D90" w:rsidR="00AD0D90" w:rsidP="00E92BA0" w:rsidRDefault="00AD0D90" w14:paraId="4A8976EA" w14:textId="77777777">
            <w:pPr>
              <w:jc w:val="center"/>
              <w:rPr>
                <w:b/>
              </w:rPr>
            </w:pPr>
            <w:r w:rsidRPr="009876ED">
              <w:rPr>
                <w:b/>
              </w:rPr>
              <w:t>Pain.012</w:t>
            </w:r>
          </w:p>
        </w:tc>
        <w:tc>
          <w:tcPr>
            <w:tcW w:w="1383" w:type="dxa"/>
          </w:tcPr>
          <w:p w:rsidRPr="00FD5C90" w:rsidR="00AD0D90" w:rsidP="00E92BA0" w:rsidRDefault="00AD0D90" w14:paraId="16A3CCE5" w14:textId="77777777">
            <w:pPr>
              <w:jc w:val="center"/>
            </w:pPr>
            <w:r>
              <w:t>MANAC</w:t>
            </w:r>
          </w:p>
        </w:tc>
        <w:tc>
          <w:tcPr>
            <w:tcW w:w="1535" w:type="dxa"/>
          </w:tcPr>
          <w:p w:rsidR="00AD0D90" w:rsidP="00E92BA0" w:rsidRDefault="00AD0D90" w14:paraId="24F83786" w14:textId="77777777">
            <w:pPr>
              <w:jc w:val="center"/>
            </w:pPr>
            <w:r>
              <w:t>Debtor Bank</w:t>
            </w:r>
          </w:p>
        </w:tc>
        <w:tc>
          <w:tcPr>
            <w:tcW w:w="1460" w:type="dxa"/>
          </w:tcPr>
          <w:p w:rsidR="00AD0D90" w:rsidP="00E92BA0" w:rsidRDefault="00AD0D90" w14:paraId="6176CA59" w14:textId="77777777">
            <w:pPr>
              <w:jc w:val="center"/>
            </w:pPr>
            <w:r>
              <w:t>ACH</w:t>
            </w:r>
          </w:p>
        </w:tc>
        <w:tc>
          <w:tcPr>
            <w:tcW w:w="1261" w:type="dxa"/>
          </w:tcPr>
          <w:p w:rsidR="00AD0D90" w:rsidP="00E92BA0" w:rsidRDefault="00AD0D90" w14:paraId="253D9ACA" w14:textId="77777777">
            <w:pPr>
              <w:jc w:val="center"/>
            </w:pPr>
            <w:r>
              <w:t>03:00</w:t>
            </w:r>
          </w:p>
          <w:p w:rsidRPr="002D6E2C" w:rsidR="00AD0D90" w:rsidP="00E92BA0" w:rsidRDefault="00AD0D90" w14:paraId="476804C9" w14:textId="77777777">
            <w:pPr>
              <w:jc w:val="center"/>
            </w:pPr>
            <w:r>
              <w:t>03:00</w:t>
            </w:r>
          </w:p>
        </w:tc>
        <w:tc>
          <w:tcPr>
            <w:tcW w:w="1163" w:type="dxa"/>
          </w:tcPr>
          <w:p w:rsidR="00AD0D90" w:rsidP="00E92BA0" w:rsidRDefault="00AD0D90" w14:paraId="7C8C5ED8" w14:textId="77777777">
            <w:pPr>
              <w:jc w:val="center"/>
            </w:pPr>
            <w:r>
              <w:t>21:00</w:t>
            </w:r>
          </w:p>
          <w:p w:rsidRPr="002D6E2C" w:rsidR="00AD0D90" w:rsidP="00E92BA0" w:rsidRDefault="00AD0D90" w14:paraId="301F7DC7" w14:textId="77777777">
            <w:pPr>
              <w:jc w:val="center"/>
            </w:pPr>
            <w:r>
              <w:t>21:00</w:t>
            </w:r>
          </w:p>
        </w:tc>
        <w:tc>
          <w:tcPr>
            <w:tcW w:w="1017" w:type="dxa"/>
          </w:tcPr>
          <w:p w:rsidR="00AD0D90" w:rsidP="00E92BA0" w:rsidRDefault="00AD0D90" w14:paraId="43291821" w14:textId="77777777">
            <w:pPr>
              <w:jc w:val="center"/>
            </w:pPr>
            <w:r>
              <w:t>Day 1 &amp; 2</w:t>
            </w:r>
          </w:p>
          <w:p w:rsidR="00AD0D90" w:rsidP="00E92BA0" w:rsidRDefault="00AD0D90" w14:paraId="1A8F85DA" w14:textId="77777777">
            <w:pPr>
              <w:jc w:val="center"/>
            </w:pPr>
            <w:r>
              <w:t>Day 2 – Final Responses</w:t>
            </w:r>
          </w:p>
        </w:tc>
      </w:tr>
      <w:tr w:rsidR="00AD0D90" w:rsidTr="00AB047E" w14:paraId="70A42D98" w14:textId="77777777">
        <w:tc>
          <w:tcPr>
            <w:tcW w:w="1423" w:type="dxa"/>
          </w:tcPr>
          <w:p w:rsidRPr="00AD0D90" w:rsidR="00AD0D90" w:rsidP="00E92BA0" w:rsidRDefault="00AD0D90" w14:paraId="456FBD60" w14:textId="77777777">
            <w:pPr>
              <w:jc w:val="center"/>
              <w:rPr>
                <w:b/>
              </w:rPr>
            </w:pPr>
            <w:r w:rsidRPr="009876ED">
              <w:rPr>
                <w:b/>
              </w:rPr>
              <w:t>Pain.012</w:t>
            </w:r>
          </w:p>
        </w:tc>
        <w:tc>
          <w:tcPr>
            <w:tcW w:w="1383" w:type="dxa"/>
          </w:tcPr>
          <w:p w:rsidRPr="00FD5C90" w:rsidR="00AD0D90" w:rsidP="00E92BA0" w:rsidRDefault="00AD0D90" w14:paraId="6AC0E437" w14:textId="77777777">
            <w:pPr>
              <w:jc w:val="center"/>
            </w:pPr>
            <w:r>
              <w:t>MANOC</w:t>
            </w:r>
          </w:p>
        </w:tc>
        <w:tc>
          <w:tcPr>
            <w:tcW w:w="1535" w:type="dxa"/>
          </w:tcPr>
          <w:p w:rsidR="00AD0D90" w:rsidP="00E92BA0" w:rsidRDefault="00AD0D90" w14:paraId="04FFF1BE" w14:textId="77777777">
            <w:pPr>
              <w:jc w:val="center"/>
            </w:pPr>
            <w:r>
              <w:t>ACH</w:t>
            </w:r>
          </w:p>
        </w:tc>
        <w:tc>
          <w:tcPr>
            <w:tcW w:w="1460" w:type="dxa"/>
          </w:tcPr>
          <w:p w:rsidR="00AD0D90" w:rsidP="00E92BA0" w:rsidRDefault="00AD0D90" w14:paraId="69E9BEBE" w14:textId="77777777">
            <w:pPr>
              <w:jc w:val="center"/>
            </w:pPr>
            <w:r w:rsidRPr="00FD5C90">
              <w:t>Creditor Bank</w:t>
            </w:r>
          </w:p>
        </w:tc>
        <w:tc>
          <w:tcPr>
            <w:tcW w:w="1261" w:type="dxa"/>
          </w:tcPr>
          <w:p w:rsidR="00AD0D90" w:rsidP="00E92BA0" w:rsidRDefault="00AD0D90" w14:paraId="47476C1E" w14:textId="77777777">
            <w:pPr>
              <w:jc w:val="center"/>
            </w:pPr>
            <w:r>
              <w:t>03:00</w:t>
            </w:r>
          </w:p>
          <w:p w:rsidRPr="002D6E2C" w:rsidR="00AD0D90" w:rsidP="00E92BA0" w:rsidRDefault="00AD0D90" w14:paraId="1A0BA6B9" w14:textId="77777777">
            <w:pPr>
              <w:jc w:val="center"/>
            </w:pPr>
            <w:r>
              <w:t>03:00</w:t>
            </w:r>
          </w:p>
        </w:tc>
        <w:tc>
          <w:tcPr>
            <w:tcW w:w="1163" w:type="dxa"/>
          </w:tcPr>
          <w:p w:rsidR="00AD0D90" w:rsidP="00E92BA0" w:rsidRDefault="00AD0D90" w14:paraId="4C07C94B" w14:textId="77777777">
            <w:pPr>
              <w:jc w:val="center"/>
            </w:pPr>
            <w:r>
              <w:t>21:30</w:t>
            </w:r>
          </w:p>
          <w:p w:rsidRPr="002D6E2C" w:rsidR="00AD0D90" w:rsidP="00E92BA0" w:rsidRDefault="00AD0D90" w14:paraId="61C22407" w14:textId="77777777">
            <w:pPr>
              <w:jc w:val="center"/>
            </w:pPr>
            <w:r>
              <w:t>21:30</w:t>
            </w:r>
          </w:p>
        </w:tc>
        <w:tc>
          <w:tcPr>
            <w:tcW w:w="1017" w:type="dxa"/>
          </w:tcPr>
          <w:p w:rsidR="00AD0D90" w:rsidP="00E92BA0" w:rsidRDefault="00AD0D90" w14:paraId="6FECFBF4" w14:textId="77777777">
            <w:pPr>
              <w:jc w:val="center"/>
            </w:pPr>
            <w:r>
              <w:t>Day 1 &amp; 2</w:t>
            </w:r>
          </w:p>
          <w:p w:rsidRPr="002D6E2C" w:rsidR="00AD0D90" w:rsidP="00E92BA0" w:rsidRDefault="00AD0D90" w14:paraId="718AB08E" w14:textId="77777777">
            <w:pPr>
              <w:jc w:val="center"/>
            </w:pPr>
            <w:r>
              <w:t>Day 2 – Final Responses</w:t>
            </w:r>
          </w:p>
        </w:tc>
      </w:tr>
      <w:tr w:rsidR="00813FD9" w:rsidTr="009876ED" w14:paraId="00F11A40" w14:textId="77777777">
        <w:tc>
          <w:tcPr>
            <w:tcW w:w="1423" w:type="dxa"/>
          </w:tcPr>
          <w:p w:rsidR="00813FD9" w:rsidP="00E92BA0" w:rsidRDefault="00813FD9" w14:paraId="657623B7" w14:textId="77777777">
            <w:pPr>
              <w:jc w:val="center"/>
              <w:rPr>
                <w:b/>
              </w:rPr>
            </w:pPr>
          </w:p>
        </w:tc>
        <w:tc>
          <w:tcPr>
            <w:tcW w:w="1383" w:type="dxa"/>
          </w:tcPr>
          <w:p w:rsidR="00813FD9" w:rsidP="00E92BA0" w:rsidRDefault="00813FD9" w14:paraId="00451B4C" w14:textId="77777777">
            <w:pPr>
              <w:jc w:val="center"/>
            </w:pPr>
          </w:p>
        </w:tc>
        <w:tc>
          <w:tcPr>
            <w:tcW w:w="1535" w:type="dxa"/>
          </w:tcPr>
          <w:p w:rsidR="00813FD9" w:rsidP="00E92BA0" w:rsidRDefault="00813FD9" w14:paraId="7634D0BA" w14:textId="77777777">
            <w:pPr>
              <w:jc w:val="center"/>
            </w:pPr>
          </w:p>
        </w:tc>
        <w:tc>
          <w:tcPr>
            <w:tcW w:w="1460" w:type="dxa"/>
          </w:tcPr>
          <w:p w:rsidR="00813FD9" w:rsidP="00E92BA0" w:rsidRDefault="00813FD9" w14:paraId="63387086" w14:textId="77777777">
            <w:pPr>
              <w:jc w:val="center"/>
            </w:pPr>
          </w:p>
        </w:tc>
        <w:tc>
          <w:tcPr>
            <w:tcW w:w="1261" w:type="dxa"/>
          </w:tcPr>
          <w:p w:rsidRPr="00FD5C90" w:rsidR="00813FD9" w:rsidP="00E92BA0" w:rsidRDefault="00813FD9" w14:paraId="07419DC6" w14:textId="77777777">
            <w:pPr>
              <w:jc w:val="center"/>
            </w:pPr>
          </w:p>
        </w:tc>
        <w:tc>
          <w:tcPr>
            <w:tcW w:w="1163" w:type="dxa"/>
          </w:tcPr>
          <w:p w:rsidRPr="00677ADA" w:rsidR="00813FD9" w:rsidP="00E92BA0" w:rsidRDefault="00813FD9" w14:paraId="7B4E6747" w14:textId="77777777">
            <w:pPr>
              <w:jc w:val="center"/>
            </w:pPr>
          </w:p>
        </w:tc>
        <w:tc>
          <w:tcPr>
            <w:tcW w:w="1017" w:type="dxa"/>
          </w:tcPr>
          <w:p w:rsidRPr="00677ADA" w:rsidR="00813FD9" w:rsidP="00E92BA0" w:rsidRDefault="00813FD9" w14:paraId="09DD1166" w14:textId="77777777">
            <w:pPr>
              <w:jc w:val="center"/>
            </w:pPr>
          </w:p>
        </w:tc>
      </w:tr>
      <w:tr w:rsidR="00813FD9" w:rsidTr="009876ED" w14:paraId="441F80E2" w14:textId="77777777">
        <w:tc>
          <w:tcPr>
            <w:tcW w:w="1423" w:type="dxa"/>
          </w:tcPr>
          <w:p w:rsidRPr="00C23336" w:rsidR="00813FD9" w:rsidP="00E92BA0" w:rsidRDefault="00813FD9" w14:paraId="3C88B276" w14:textId="77777777">
            <w:pPr>
              <w:jc w:val="center"/>
              <w:rPr>
                <w:b/>
              </w:rPr>
            </w:pPr>
            <w:r>
              <w:rPr>
                <w:b/>
              </w:rPr>
              <w:t>Pacs.002</w:t>
            </w:r>
          </w:p>
        </w:tc>
        <w:tc>
          <w:tcPr>
            <w:tcW w:w="1383" w:type="dxa"/>
          </w:tcPr>
          <w:p w:rsidRPr="00FD5C90" w:rsidR="00813FD9" w:rsidP="00E92BA0" w:rsidRDefault="00813FD9" w14:paraId="63332EF6" w14:textId="77777777">
            <w:pPr>
              <w:jc w:val="center"/>
            </w:pPr>
            <w:r>
              <w:t>ST101</w:t>
            </w:r>
          </w:p>
        </w:tc>
        <w:tc>
          <w:tcPr>
            <w:tcW w:w="1535" w:type="dxa"/>
          </w:tcPr>
          <w:p w:rsidR="00813FD9" w:rsidP="00E92BA0" w:rsidRDefault="00813FD9" w14:paraId="3D9D6D5B" w14:textId="77777777">
            <w:pPr>
              <w:jc w:val="center"/>
            </w:pPr>
            <w:r>
              <w:t>Debtor Bank</w:t>
            </w:r>
          </w:p>
        </w:tc>
        <w:tc>
          <w:tcPr>
            <w:tcW w:w="1460" w:type="dxa"/>
          </w:tcPr>
          <w:p w:rsidR="00813FD9" w:rsidP="00E92BA0" w:rsidRDefault="00813FD9" w14:paraId="5B791BAA" w14:textId="77777777">
            <w:pPr>
              <w:jc w:val="center"/>
            </w:pPr>
            <w:r>
              <w:t>ACH</w:t>
            </w:r>
          </w:p>
        </w:tc>
        <w:tc>
          <w:tcPr>
            <w:tcW w:w="1261" w:type="dxa"/>
          </w:tcPr>
          <w:p w:rsidRPr="002D6E2C" w:rsidR="00813FD9" w:rsidP="00E92BA0" w:rsidRDefault="00813FD9" w14:paraId="50274045" w14:textId="77777777">
            <w:pPr>
              <w:jc w:val="center"/>
            </w:pPr>
            <w:r>
              <w:t>03:00</w:t>
            </w:r>
          </w:p>
        </w:tc>
        <w:tc>
          <w:tcPr>
            <w:tcW w:w="1163" w:type="dxa"/>
          </w:tcPr>
          <w:p w:rsidRPr="002D6E2C" w:rsidR="00813FD9" w:rsidP="00E92BA0" w:rsidRDefault="00813FD9" w14:paraId="0CD9660B" w14:textId="77777777">
            <w:pPr>
              <w:jc w:val="center"/>
            </w:pPr>
            <w:r>
              <w:t>21:00</w:t>
            </w:r>
          </w:p>
        </w:tc>
        <w:tc>
          <w:tcPr>
            <w:tcW w:w="1017" w:type="dxa"/>
          </w:tcPr>
          <w:p w:rsidR="00813FD9" w:rsidP="00E92BA0" w:rsidRDefault="00813FD9" w14:paraId="0B2C78B5" w14:textId="77777777">
            <w:pPr>
              <w:jc w:val="center"/>
            </w:pPr>
            <w:r>
              <w:t>Day 1</w:t>
            </w:r>
          </w:p>
        </w:tc>
      </w:tr>
      <w:tr w:rsidR="00813FD9" w:rsidTr="009876ED" w14:paraId="35A9681A" w14:textId="77777777">
        <w:tc>
          <w:tcPr>
            <w:tcW w:w="1423" w:type="dxa"/>
          </w:tcPr>
          <w:p w:rsidRPr="00C23336" w:rsidR="00813FD9" w:rsidP="00E92BA0" w:rsidRDefault="00813FD9" w14:paraId="07A042BC" w14:textId="77777777">
            <w:pPr>
              <w:jc w:val="center"/>
              <w:rPr>
                <w:b/>
              </w:rPr>
            </w:pPr>
            <w:r>
              <w:rPr>
                <w:b/>
              </w:rPr>
              <w:t>Pacs.002</w:t>
            </w:r>
          </w:p>
        </w:tc>
        <w:tc>
          <w:tcPr>
            <w:tcW w:w="1383" w:type="dxa"/>
          </w:tcPr>
          <w:p w:rsidRPr="00FD5C90" w:rsidR="00813FD9" w:rsidP="00E92BA0" w:rsidRDefault="00813FD9" w14:paraId="2A2CD79A" w14:textId="77777777">
            <w:pPr>
              <w:jc w:val="center"/>
            </w:pPr>
            <w:r>
              <w:t>ST103</w:t>
            </w:r>
          </w:p>
        </w:tc>
        <w:tc>
          <w:tcPr>
            <w:tcW w:w="1535" w:type="dxa"/>
          </w:tcPr>
          <w:p w:rsidR="00813FD9" w:rsidP="00E92BA0" w:rsidRDefault="00813FD9" w14:paraId="1557F65B" w14:textId="77777777">
            <w:pPr>
              <w:jc w:val="center"/>
            </w:pPr>
            <w:r>
              <w:t>ACH</w:t>
            </w:r>
          </w:p>
        </w:tc>
        <w:tc>
          <w:tcPr>
            <w:tcW w:w="1460" w:type="dxa"/>
          </w:tcPr>
          <w:p w:rsidR="00813FD9" w:rsidP="00E92BA0" w:rsidRDefault="00813FD9" w14:paraId="6A92B881" w14:textId="77777777">
            <w:pPr>
              <w:jc w:val="center"/>
            </w:pPr>
            <w:r w:rsidRPr="00FD5C90">
              <w:t>Creditor Bank</w:t>
            </w:r>
          </w:p>
        </w:tc>
        <w:tc>
          <w:tcPr>
            <w:tcW w:w="1261" w:type="dxa"/>
          </w:tcPr>
          <w:p w:rsidRPr="00FD5C90" w:rsidR="00813FD9" w:rsidP="00E92BA0" w:rsidRDefault="00813FD9" w14:paraId="19BD1697" w14:textId="77777777">
            <w:pPr>
              <w:jc w:val="center"/>
            </w:pPr>
            <w:r w:rsidRPr="00FD5C90">
              <w:t>0</w:t>
            </w:r>
            <w:r>
              <w:t>3</w:t>
            </w:r>
            <w:r w:rsidRPr="00FD5C90">
              <w:t>:00</w:t>
            </w:r>
          </w:p>
        </w:tc>
        <w:tc>
          <w:tcPr>
            <w:tcW w:w="1163" w:type="dxa"/>
          </w:tcPr>
          <w:p w:rsidRPr="002D6E2C" w:rsidR="00813FD9" w:rsidP="00E92BA0" w:rsidRDefault="00813FD9" w14:paraId="06185DA6" w14:textId="77777777">
            <w:pPr>
              <w:jc w:val="center"/>
            </w:pPr>
            <w:r>
              <w:t>21:30</w:t>
            </w:r>
          </w:p>
        </w:tc>
        <w:tc>
          <w:tcPr>
            <w:tcW w:w="1017" w:type="dxa"/>
          </w:tcPr>
          <w:p w:rsidR="00813FD9" w:rsidP="00E92BA0" w:rsidRDefault="00813FD9" w14:paraId="6FCD6505" w14:textId="77777777">
            <w:pPr>
              <w:jc w:val="center"/>
            </w:pPr>
            <w:r>
              <w:t>Day 1</w:t>
            </w:r>
          </w:p>
        </w:tc>
      </w:tr>
      <w:tr w:rsidR="00813FD9" w:rsidTr="009876ED" w14:paraId="37853EA1" w14:textId="77777777">
        <w:tc>
          <w:tcPr>
            <w:tcW w:w="1423" w:type="dxa"/>
          </w:tcPr>
          <w:p w:rsidRPr="00C23336" w:rsidR="00813FD9" w:rsidP="00E92BA0" w:rsidRDefault="00813FD9" w14:paraId="3F0B8DE1" w14:textId="77777777">
            <w:pPr>
              <w:jc w:val="center"/>
              <w:rPr>
                <w:b/>
              </w:rPr>
            </w:pPr>
          </w:p>
        </w:tc>
        <w:tc>
          <w:tcPr>
            <w:tcW w:w="1383" w:type="dxa"/>
          </w:tcPr>
          <w:p w:rsidRPr="00D06306" w:rsidR="00813FD9" w:rsidP="00E92BA0" w:rsidRDefault="00813FD9" w14:paraId="394EC1D0" w14:textId="77777777">
            <w:pPr>
              <w:jc w:val="center"/>
            </w:pPr>
          </w:p>
        </w:tc>
        <w:tc>
          <w:tcPr>
            <w:tcW w:w="1535" w:type="dxa"/>
          </w:tcPr>
          <w:p w:rsidR="00813FD9" w:rsidP="00E92BA0" w:rsidRDefault="00813FD9" w14:paraId="1D6E1092" w14:textId="77777777">
            <w:pPr>
              <w:jc w:val="center"/>
            </w:pPr>
          </w:p>
        </w:tc>
        <w:tc>
          <w:tcPr>
            <w:tcW w:w="1460" w:type="dxa"/>
          </w:tcPr>
          <w:p w:rsidRPr="00FD5C90" w:rsidR="00813FD9" w:rsidP="00E92BA0" w:rsidRDefault="00813FD9" w14:paraId="227E79DF" w14:textId="77777777">
            <w:pPr>
              <w:jc w:val="center"/>
            </w:pPr>
          </w:p>
        </w:tc>
        <w:tc>
          <w:tcPr>
            <w:tcW w:w="1261" w:type="dxa"/>
          </w:tcPr>
          <w:p w:rsidRPr="00FD5C90" w:rsidR="00813FD9" w:rsidP="00E92BA0" w:rsidRDefault="00813FD9" w14:paraId="691628C4" w14:textId="77777777">
            <w:pPr>
              <w:jc w:val="center"/>
            </w:pPr>
          </w:p>
        </w:tc>
        <w:tc>
          <w:tcPr>
            <w:tcW w:w="1163" w:type="dxa"/>
          </w:tcPr>
          <w:p w:rsidR="00813FD9" w:rsidP="00E92BA0" w:rsidRDefault="00813FD9" w14:paraId="1226CF5B" w14:textId="77777777">
            <w:pPr>
              <w:jc w:val="center"/>
            </w:pPr>
          </w:p>
        </w:tc>
        <w:tc>
          <w:tcPr>
            <w:tcW w:w="1017" w:type="dxa"/>
          </w:tcPr>
          <w:p w:rsidR="00813FD9" w:rsidP="00E92BA0" w:rsidRDefault="00813FD9" w14:paraId="75ED9BF7" w14:textId="77777777">
            <w:pPr>
              <w:jc w:val="center"/>
            </w:pPr>
          </w:p>
        </w:tc>
      </w:tr>
      <w:tr w:rsidR="00813FD9" w:rsidTr="009876ED" w14:paraId="529D5185" w14:textId="77777777">
        <w:tc>
          <w:tcPr>
            <w:tcW w:w="1423" w:type="dxa"/>
          </w:tcPr>
          <w:p w:rsidRPr="00C23336" w:rsidR="00813FD9" w:rsidP="00E92BA0" w:rsidRDefault="00813FD9" w14:paraId="0DC06F8C" w14:textId="77777777">
            <w:pPr>
              <w:jc w:val="center"/>
              <w:rPr>
                <w:b/>
              </w:rPr>
            </w:pPr>
            <w:r>
              <w:rPr>
                <w:b/>
              </w:rPr>
              <w:t>Pacs.002</w:t>
            </w:r>
          </w:p>
        </w:tc>
        <w:tc>
          <w:tcPr>
            <w:tcW w:w="1383" w:type="dxa"/>
          </w:tcPr>
          <w:p w:rsidRPr="00D06306" w:rsidR="00813FD9" w:rsidP="00E92BA0" w:rsidRDefault="00813FD9" w14:paraId="2A840528" w14:textId="77777777">
            <w:pPr>
              <w:jc w:val="center"/>
            </w:pPr>
            <w:r>
              <w:t>ST100</w:t>
            </w:r>
          </w:p>
        </w:tc>
        <w:tc>
          <w:tcPr>
            <w:tcW w:w="1535" w:type="dxa"/>
          </w:tcPr>
          <w:p w:rsidR="00813FD9" w:rsidP="00E92BA0" w:rsidRDefault="00813FD9" w14:paraId="25C6AB52" w14:textId="77777777">
            <w:pPr>
              <w:jc w:val="center"/>
            </w:pPr>
            <w:r>
              <w:t>ACH</w:t>
            </w:r>
          </w:p>
        </w:tc>
        <w:tc>
          <w:tcPr>
            <w:tcW w:w="1460" w:type="dxa"/>
          </w:tcPr>
          <w:p w:rsidR="00813FD9" w:rsidP="00E92BA0" w:rsidRDefault="00813FD9" w14:paraId="51A72FD2" w14:textId="77777777">
            <w:pPr>
              <w:jc w:val="center"/>
            </w:pPr>
            <w:r w:rsidRPr="00FD5C90">
              <w:t>Creditor Bank</w:t>
            </w:r>
          </w:p>
        </w:tc>
        <w:tc>
          <w:tcPr>
            <w:tcW w:w="1261" w:type="dxa"/>
          </w:tcPr>
          <w:p w:rsidRPr="00FD5C90" w:rsidR="00813FD9" w:rsidP="00E92BA0" w:rsidRDefault="00813FD9" w14:paraId="15E26CA0" w14:textId="77777777">
            <w:pPr>
              <w:jc w:val="center"/>
            </w:pPr>
            <w:r w:rsidRPr="00FD5C90">
              <w:t>0</w:t>
            </w:r>
            <w:r>
              <w:t>3</w:t>
            </w:r>
            <w:r w:rsidRPr="00FD5C90">
              <w:t>:00</w:t>
            </w:r>
          </w:p>
        </w:tc>
        <w:tc>
          <w:tcPr>
            <w:tcW w:w="1163" w:type="dxa"/>
          </w:tcPr>
          <w:p w:rsidRPr="002D6E2C" w:rsidR="00813FD9" w:rsidP="00E92BA0" w:rsidRDefault="00813FD9" w14:paraId="2A6DE7BB" w14:textId="77777777">
            <w:pPr>
              <w:jc w:val="center"/>
            </w:pPr>
            <w:r>
              <w:t>20:30</w:t>
            </w:r>
          </w:p>
        </w:tc>
        <w:tc>
          <w:tcPr>
            <w:tcW w:w="1017" w:type="dxa"/>
          </w:tcPr>
          <w:p w:rsidR="00813FD9" w:rsidP="00E92BA0" w:rsidRDefault="00813FD9" w14:paraId="555FADD9" w14:textId="77777777">
            <w:pPr>
              <w:jc w:val="center"/>
            </w:pPr>
            <w:r>
              <w:t>Day 0</w:t>
            </w:r>
          </w:p>
        </w:tc>
      </w:tr>
      <w:tr w:rsidR="00813FD9" w:rsidTr="009876ED" w14:paraId="1EAE1DAA" w14:textId="77777777">
        <w:tc>
          <w:tcPr>
            <w:tcW w:w="1423" w:type="dxa"/>
          </w:tcPr>
          <w:p w:rsidRPr="00C23336" w:rsidR="00813FD9" w:rsidP="00E92BA0" w:rsidRDefault="00813FD9" w14:paraId="784D4689" w14:textId="77777777">
            <w:pPr>
              <w:jc w:val="center"/>
              <w:rPr>
                <w:b/>
              </w:rPr>
            </w:pPr>
            <w:r>
              <w:rPr>
                <w:b/>
              </w:rPr>
              <w:t>Pacs.002</w:t>
            </w:r>
          </w:p>
        </w:tc>
        <w:tc>
          <w:tcPr>
            <w:tcW w:w="1383" w:type="dxa"/>
          </w:tcPr>
          <w:p w:rsidRPr="00D06306" w:rsidR="00813FD9" w:rsidP="00E92BA0" w:rsidRDefault="00813FD9" w14:paraId="4797F333" w14:textId="77777777">
            <w:pPr>
              <w:jc w:val="center"/>
            </w:pPr>
            <w:r>
              <w:t>ST102</w:t>
            </w:r>
          </w:p>
        </w:tc>
        <w:tc>
          <w:tcPr>
            <w:tcW w:w="1535" w:type="dxa"/>
          </w:tcPr>
          <w:p w:rsidR="00813FD9" w:rsidP="00E92BA0" w:rsidRDefault="00813FD9" w14:paraId="2B59C811" w14:textId="77777777">
            <w:pPr>
              <w:jc w:val="center"/>
            </w:pPr>
            <w:r>
              <w:t>ACH</w:t>
            </w:r>
          </w:p>
        </w:tc>
        <w:tc>
          <w:tcPr>
            <w:tcW w:w="1460" w:type="dxa"/>
          </w:tcPr>
          <w:p w:rsidR="00813FD9" w:rsidP="00E92BA0" w:rsidRDefault="00813FD9" w14:paraId="2E5CF42A" w14:textId="77777777">
            <w:pPr>
              <w:jc w:val="center"/>
            </w:pPr>
            <w:r>
              <w:t>Debtor Bank</w:t>
            </w:r>
          </w:p>
        </w:tc>
        <w:tc>
          <w:tcPr>
            <w:tcW w:w="1261" w:type="dxa"/>
          </w:tcPr>
          <w:p w:rsidRPr="00FD5C90" w:rsidR="00813FD9" w:rsidP="00E92BA0" w:rsidRDefault="00813FD9" w14:paraId="3F0FCDBE" w14:textId="77777777">
            <w:pPr>
              <w:jc w:val="center"/>
            </w:pPr>
            <w:r w:rsidRPr="00FD5C90">
              <w:t>0</w:t>
            </w:r>
            <w:r>
              <w:t>3</w:t>
            </w:r>
            <w:r w:rsidRPr="00FD5C90">
              <w:t>:00</w:t>
            </w:r>
          </w:p>
        </w:tc>
        <w:tc>
          <w:tcPr>
            <w:tcW w:w="1163" w:type="dxa"/>
          </w:tcPr>
          <w:p w:rsidRPr="00AF1BA8" w:rsidR="00813FD9" w:rsidP="00E92BA0" w:rsidRDefault="00813FD9" w14:paraId="5C54CDBC" w14:textId="77777777">
            <w:pPr>
              <w:jc w:val="center"/>
            </w:pPr>
            <w:r w:rsidRPr="00AF1BA8">
              <w:t>2</w:t>
            </w:r>
            <w:r>
              <w:t>1</w:t>
            </w:r>
            <w:r w:rsidRPr="00AF1BA8">
              <w:t>:30</w:t>
            </w:r>
          </w:p>
        </w:tc>
        <w:tc>
          <w:tcPr>
            <w:tcW w:w="1017" w:type="dxa"/>
          </w:tcPr>
          <w:p w:rsidR="00813FD9" w:rsidP="00E92BA0" w:rsidRDefault="00813FD9" w14:paraId="3C658BB9" w14:textId="77777777">
            <w:pPr>
              <w:jc w:val="center"/>
            </w:pPr>
            <w:r>
              <w:t>Day 1</w:t>
            </w:r>
          </w:p>
        </w:tc>
      </w:tr>
      <w:tr w:rsidR="00813FD9" w:rsidTr="009876ED" w14:paraId="63E5630B" w14:textId="77777777">
        <w:tc>
          <w:tcPr>
            <w:tcW w:w="1423" w:type="dxa"/>
          </w:tcPr>
          <w:p w:rsidRPr="00C23336" w:rsidR="00813FD9" w:rsidP="00E92BA0" w:rsidRDefault="00813FD9" w14:paraId="18B4B3FD" w14:textId="77777777">
            <w:pPr>
              <w:jc w:val="center"/>
              <w:rPr>
                <w:b/>
              </w:rPr>
            </w:pPr>
            <w:r>
              <w:rPr>
                <w:b/>
              </w:rPr>
              <w:t>Pacs.002</w:t>
            </w:r>
          </w:p>
        </w:tc>
        <w:tc>
          <w:tcPr>
            <w:tcW w:w="1383" w:type="dxa"/>
          </w:tcPr>
          <w:p w:rsidRPr="00D06306" w:rsidR="00813FD9" w:rsidP="00E92BA0" w:rsidRDefault="00813FD9" w14:paraId="6769B159" w14:textId="77777777">
            <w:pPr>
              <w:jc w:val="center"/>
            </w:pPr>
            <w:r>
              <w:t>ST104</w:t>
            </w:r>
          </w:p>
        </w:tc>
        <w:tc>
          <w:tcPr>
            <w:tcW w:w="1535" w:type="dxa"/>
          </w:tcPr>
          <w:p w:rsidR="00813FD9" w:rsidP="00E92BA0" w:rsidRDefault="00813FD9" w14:paraId="5CC58543" w14:textId="77777777">
            <w:pPr>
              <w:jc w:val="center"/>
            </w:pPr>
            <w:r>
              <w:t>ACH</w:t>
            </w:r>
          </w:p>
        </w:tc>
        <w:tc>
          <w:tcPr>
            <w:tcW w:w="1460" w:type="dxa"/>
          </w:tcPr>
          <w:p w:rsidR="00813FD9" w:rsidP="00E92BA0" w:rsidRDefault="00813FD9" w14:paraId="209644B1" w14:textId="77777777">
            <w:pPr>
              <w:jc w:val="center"/>
            </w:pPr>
            <w:r>
              <w:t>Debtor Bank</w:t>
            </w:r>
          </w:p>
        </w:tc>
        <w:tc>
          <w:tcPr>
            <w:tcW w:w="1261" w:type="dxa"/>
          </w:tcPr>
          <w:p w:rsidR="00813FD9" w:rsidP="00E92BA0" w:rsidRDefault="00813FD9" w14:paraId="3FD5FC9D" w14:textId="77777777">
            <w:pPr>
              <w:jc w:val="center"/>
            </w:pPr>
            <w:r w:rsidRPr="00FD5C90">
              <w:t>0</w:t>
            </w:r>
            <w:r>
              <w:t>3</w:t>
            </w:r>
            <w:r w:rsidRPr="00FD5C90">
              <w:t>:00</w:t>
            </w:r>
          </w:p>
          <w:p w:rsidRPr="00FD5C90" w:rsidR="00813FD9" w:rsidP="00E92BA0" w:rsidRDefault="00813FD9" w14:paraId="0F48E35D" w14:textId="77777777">
            <w:pPr>
              <w:jc w:val="center"/>
            </w:pPr>
            <w:r w:rsidRPr="00FD5C90">
              <w:t>0</w:t>
            </w:r>
            <w:r>
              <w:t>3</w:t>
            </w:r>
            <w:r w:rsidRPr="00FD5C90">
              <w:t>:00</w:t>
            </w:r>
          </w:p>
        </w:tc>
        <w:tc>
          <w:tcPr>
            <w:tcW w:w="1163" w:type="dxa"/>
          </w:tcPr>
          <w:p w:rsidRPr="00AF1BA8" w:rsidR="00813FD9" w:rsidP="00E92BA0" w:rsidRDefault="00813FD9" w14:paraId="7A470F78" w14:textId="77777777">
            <w:pPr>
              <w:jc w:val="center"/>
            </w:pPr>
            <w:r w:rsidRPr="00AF1BA8">
              <w:t>2</w:t>
            </w:r>
            <w:r>
              <w:t>1</w:t>
            </w:r>
            <w:r w:rsidRPr="00AF1BA8">
              <w:t>:30</w:t>
            </w:r>
          </w:p>
          <w:p w:rsidRPr="00AF1BA8" w:rsidR="00813FD9" w:rsidP="00E92BA0" w:rsidRDefault="00813FD9" w14:paraId="132960A3" w14:textId="77777777">
            <w:pPr>
              <w:jc w:val="center"/>
            </w:pPr>
            <w:r>
              <w:t>21</w:t>
            </w:r>
            <w:r w:rsidRPr="00AF1BA8">
              <w:t>:30</w:t>
            </w:r>
          </w:p>
        </w:tc>
        <w:tc>
          <w:tcPr>
            <w:tcW w:w="1017" w:type="dxa"/>
          </w:tcPr>
          <w:p w:rsidR="00813FD9" w:rsidP="00E92BA0" w:rsidRDefault="00813FD9" w14:paraId="356D1260" w14:textId="77777777">
            <w:pPr>
              <w:jc w:val="center"/>
            </w:pPr>
            <w:r>
              <w:t>Day 1</w:t>
            </w:r>
          </w:p>
          <w:p w:rsidRPr="002D6E2C" w:rsidR="00813FD9" w:rsidP="00E92BA0" w:rsidRDefault="00813FD9" w14:paraId="3466B974" w14:textId="77777777">
            <w:pPr>
              <w:jc w:val="center"/>
            </w:pPr>
            <w:r>
              <w:t>Day 2</w:t>
            </w:r>
          </w:p>
        </w:tc>
      </w:tr>
      <w:tr w:rsidR="00360C7C" w:rsidTr="009876ED" w14:paraId="19D4E6CB" w14:textId="77777777">
        <w:tc>
          <w:tcPr>
            <w:tcW w:w="1423" w:type="dxa"/>
          </w:tcPr>
          <w:p w:rsidR="00360C7C" w:rsidP="00E92BA0" w:rsidRDefault="00360C7C" w14:paraId="721576E8" w14:textId="77777777">
            <w:pPr>
              <w:jc w:val="center"/>
              <w:rPr>
                <w:b/>
              </w:rPr>
            </w:pPr>
          </w:p>
        </w:tc>
        <w:tc>
          <w:tcPr>
            <w:tcW w:w="1383" w:type="dxa"/>
          </w:tcPr>
          <w:p w:rsidR="00360C7C" w:rsidP="00E92BA0" w:rsidRDefault="00360C7C" w14:paraId="3C7FA149" w14:textId="77777777">
            <w:pPr>
              <w:jc w:val="center"/>
            </w:pPr>
          </w:p>
        </w:tc>
        <w:tc>
          <w:tcPr>
            <w:tcW w:w="1535" w:type="dxa"/>
          </w:tcPr>
          <w:p w:rsidR="00360C7C" w:rsidP="00E92BA0" w:rsidRDefault="00360C7C" w14:paraId="075B42DE" w14:textId="77777777">
            <w:pPr>
              <w:jc w:val="center"/>
            </w:pPr>
          </w:p>
        </w:tc>
        <w:tc>
          <w:tcPr>
            <w:tcW w:w="1460" w:type="dxa"/>
          </w:tcPr>
          <w:p w:rsidRPr="00FD5C90" w:rsidR="00360C7C" w:rsidP="00E92BA0" w:rsidRDefault="00360C7C" w14:paraId="5320EDDA" w14:textId="77777777">
            <w:pPr>
              <w:jc w:val="center"/>
            </w:pPr>
          </w:p>
        </w:tc>
        <w:tc>
          <w:tcPr>
            <w:tcW w:w="1261" w:type="dxa"/>
          </w:tcPr>
          <w:p w:rsidRPr="00FD5C90" w:rsidR="00360C7C" w:rsidP="00E92BA0" w:rsidRDefault="00360C7C" w14:paraId="3151AEAB" w14:textId="77777777">
            <w:pPr>
              <w:jc w:val="center"/>
            </w:pPr>
          </w:p>
        </w:tc>
        <w:tc>
          <w:tcPr>
            <w:tcW w:w="1163" w:type="dxa"/>
          </w:tcPr>
          <w:p w:rsidRPr="00677ADA" w:rsidR="00360C7C" w:rsidP="00E92BA0" w:rsidRDefault="00360C7C" w14:paraId="25A6B43C" w14:textId="77777777">
            <w:pPr>
              <w:jc w:val="center"/>
            </w:pPr>
          </w:p>
        </w:tc>
        <w:tc>
          <w:tcPr>
            <w:tcW w:w="1017" w:type="dxa"/>
          </w:tcPr>
          <w:p w:rsidRPr="00677ADA" w:rsidR="00360C7C" w:rsidP="00E92BA0" w:rsidRDefault="00360C7C" w14:paraId="075D1AAC" w14:textId="77777777">
            <w:pPr>
              <w:jc w:val="center"/>
            </w:pPr>
          </w:p>
        </w:tc>
      </w:tr>
    </w:tbl>
    <w:p w:rsidR="00B12F5B" w:rsidP="00E92BA0" w:rsidRDefault="00B12F5B" w14:paraId="17A6B6F7" w14:textId="77777777">
      <w:pPr>
        <w:rPr>
          <w:b/>
        </w:rPr>
      </w:pPr>
    </w:p>
    <w:p w:rsidR="002822BC" w:rsidP="00E92BA0" w:rsidRDefault="002822BC" w14:paraId="71C5E490" w14:textId="77777777">
      <w:pPr>
        <w:rPr>
          <w:b/>
        </w:rPr>
      </w:pPr>
    </w:p>
    <w:p w:rsidR="00F455E5" w:rsidP="00E92BA0" w:rsidRDefault="00F455E5" w14:paraId="4FDE696A" w14:textId="77777777">
      <w:pPr>
        <w:rPr>
          <w:b/>
        </w:rPr>
      </w:pPr>
      <w:r>
        <w:rPr>
          <w:b/>
        </w:rPr>
        <w:br w:type="page"/>
      </w:r>
    </w:p>
    <w:p w:rsidR="002822BC" w:rsidP="00E92BA0" w:rsidRDefault="002822BC" w14:paraId="227EE026" w14:textId="77777777">
      <w:pPr>
        <w:rPr>
          <w:b/>
        </w:rPr>
      </w:pPr>
    </w:p>
    <w:p w:rsidRPr="002D6E2C" w:rsidR="002822BC" w:rsidP="00E92BA0" w:rsidRDefault="002822BC" w14:paraId="7869E712" w14:textId="77777777">
      <w:pPr>
        <w:pStyle w:val="CommentText"/>
        <w:pBdr>
          <w:top w:val="single" w:color="auto" w:sz="12" w:space="1"/>
          <w:left w:val="single" w:color="auto" w:sz="12" w:space="4"/>
          <w:bottom w:val="single" w:color="auto" w:sz="12" w:space="1"/>
          <w:right w:val="single" w:color="auto" w:sz="12" w:space="4"/>
        </w:pBdr>
        <w:rPr>
          <w:b/>
          <w:sz w:val="22"/>
          <w:szCs w:val="22"/>
        </w:rPr>
      </w:pPr>
      <w:r w:rsidRPr="002D6E2C">
        <w:rPr>
          <w:b/>
          <w:sz w:val="22"/>
          <w:szCs w:val="22"/>
        </w:rPr>
        <w:t xml:space="preserve">Clarification of </w:t>
      </w:r>
      <w:r>
        <w:rPr>
          <w:b/>
          <w:sz w:val="22"/>
          <w:szCs w:val="22"/>
        </w:rPr>
        <w:t>Timings</w:t>
      </w:r>
      <w:r w:rsidRPr="002D6E2C">
        <w:rPr>
          <w:b/>
          <w:sz w:val="22"/>
          <w:szCs w:val="22"/>
        </w:rPr>
        <w:t xml:space="preserve"> above:</w:t>
      </w:r>
    </w:p>
    <w:p w:rsidRPr="002D6E2C" w:rsidR="002822BC" w:rsidP="00E92BA0" w:rsidRDefault="002822BC" w14:paraId="11D29281" w14:textId="77777777">
      <w:pPr>
        <w:pStyle w:val="CommentText"/>
        <w:pBdr>
          <w:top w:val="single" w:color="auto" w:sz="12" w:space="1"/>
          <w:left w:val="single" w:color="auto" w:sz="12" w:space="4"/>
          <w:bottom w:val="single" w:color="auto" w:sz="12" w:space="1"/>
          <w:right w:val="single" w:color="auto" w:sz="12" w:space="4"/>
        </w:pBdr>
        <w:rPr>
          <w:b/>
        </w:rPr>
      </w:pPr>
    </w:p>
    <w:p w:rsidRPr="00F0135A" w:rsidR="002822BC" w:rsidP="00E92BA0" w:rsidRDefault="002822BC" w14:paraId="564B272B" w14:textId="77777777">
      <w:pPr>
        <w:pStyle w:val="CommentText"/>
        <w:pBdr>
          <w:top w:val="single" w:color="auto" w:sz="12" w:space="1"/>
          <w:left w:val="single" w:color="auto" w:sz="12" w:space="4"/>
          <w:bottom w:val="single" w:color="auto" w:sz="12" w:space="1"/>
          <w:right w:val="single" w:color="auto" w:sz="12" w:space="4"/>
        </w:pBdr>
        <w:rPr>
          <w:b/>
          <w:sz w:val="22"/>
        </w:rPr>
      </w:pPr>
      <w:r w:rsidRPr="00F0135A">
        <w:rPr>
          <w:b/>
          <w:sz w:val="22"/>
        </w:rPr>
        <w:t xml:space="preserve">Day 0: </w:t>
      </w:r>
    </w:p>
    <w:p w:rsidRPr="00F17112" w:rsidR="002822BC" w:rsidP="00E92BA0" w:rsidRDefault="002822BC" w14:paraId="1C2A8154" w14:textId="77777777">
      <w:pPr>
        <w:pStyle w:val="CommentText"/>
        <w:pBdr>
          <w:top w:val="single" w:color="auto" w:sz="12" w:space="1"/>
          <w:left w:val="single" w:color="auto" w:sz="12" w:space="4"/>
          <w:bottom w:val="single" w:color="auto" w:sz="12" w:space="1"/>
          <w:right w:val="single" w:color="auto" w:sz="12" w:space="4"/>
        </w:pBdr>
        <w:rPr>
          <w:sz w:val="22"/>
        </w:rPr>
      </w:pPr>
      <w:r w:rsidRPr="0082308E">
        <w:rPr>
          <w:sz w:val="22"/>
        </w:rPr>
        <w:t xml:space="preserve">Creditor Bank must send Mandate Amendment requests to ACH between 03H00 to 20H00 </w:t>
      </w:r>
    </w:p>
    <w:p w:rsidRPr="00F17112" w:rsidR="002822BC" w:rsidP="00E92BA0" w:rsidRDefault="002822BC" w14:paraId="25B02BCA" w14:textId="77777777">
      <w:pPr>
        <w:pStyle w:val="CommentText"/>
        <w:pBdr>
          <w:top w:val="single" w:color="auto" w:sz="12" w:space="1"/>
          <w:left w:val="single" w:color="auto" w:sz="12" w:space="4"/>
          <w:bottom w:val="single" w:color="auto" w:sz="12" w:space="1"/>
          <w:right w:val="single" w:color="auto" w:sz="12" w:space="4"/>
        </w:pBdr>
        <w:rPr>
          <w:sz w:val="22"/>
        </w:rPr>
      </w:pPr>
    </w:p>
    <w:p w:rsidRPr="00F17112" w:rsidR="002822BC" w:rsidP="00E92BA0" w:rsidRDefault="002822BC" w14:paraId="728CA7AA" w14:textId="77777777">
      <w:pPr>
        <w:pStyle w:val="CommentText"/>
        <w:pBdr>
          <w:top w:val="single" w:color="auto" w:sz="12" w:space="1"/>
          <w:left w:val="single" w:color="auto" w:sz="12" w:space="4"/>
          <w:bottom w:val="single" w:color="auto" w:sz="12" w:space="1"/>
          <w:right w:val="single" w:color="auto" w:sz="12" w:space="4"/>
        </w:pBdr>
        <w:rPr>
          <w:sz w:val="22"/>
        </w:rPr>
      </w:pPr>
      <w:r w:rsidRPr="0082308E">
        <w:rPr>
          <w:sz w:val="22"/>
        </w:rPr>
        <w:t xml:space="preserve">ACH to send Status Reports (containing rejections) to Creditor Bank (Status </w:t>
      </w:r>
      <w:r w:rsidRPr="00C1668A">
        <w:rPr>
          <w:sz w:val="22"/>
        </w:rPr>
        <w:t>Report) until 20:30</w:t>
      </w:r>
    </w:p>
    <w:p w:rsidRPr="00F17112" w:rsidR="002822BC" w:rsidP="00E92BA0" w:rsidRDefault="002822BC" w14:paraId="1909294F" w14:textId="77777777">
      <w:pPr>
        <w:pStyle w:val="CommentText"/>
        <w:pBdr>
          <w:top w:val="single" w:color="auto" w:sz="12" w:space="1"/>
          <w:left w:val="single" w:color="auto" w:sz="12" w:space="4"/>
          <w:bottom w:val="single" w:color="auto" w:sz="12" w:space="1"/>
          <w:right w:val="single" w:color="auto" w:sz="12" w:space="4"/>
        </w:pBdr>
        <w:rPr>
          <w:sz w:val="22"/>
        </w:rPr>
      </w:pPr>
    </w:p>
    <w:p w:rsidRPr="00F17112" w:rsidR="002822BC" w:rsidP="00E92BA0" w:rsidRDefault="002822BC" w14:paraId="0F827B9E" w14:textId="77777777">
      <w:pPr>
        <w:pStyle w:val="CommentText"/>
        <w:pBdr>
          <w:top w:val="single" w:color="auto" w:sz="12" w:space="1"/>
          <w:left w:val="single" w:color="auto" w:sz="12" w:space="4"/>
          <w:bottom w:val="single" w:color="auto" w:sz="12" w:space="1"/>
          <w:right w:val="single" w:color="auto" w:sz="12" w:space="4"/>
        </w:pBdr>
        <w:rPr>
          <w:sz w:val="22"/>
        </w:rPr>
      </w:pPr>
      <w:r w:rsidRPr="0082308E">
        <w:rPr>
          <w:sz w:val="22"/>
        </w:rPr>
        <w:t xml:space="preserve">ACH must send requests to Debtor Bank between 03H00 &amp; 20H30 </w:t>
      </w:r>
    </w:p>
    <w:p w:rsidRPr="00F17112" w:rsidR="002822BC" w:rsidP="00E92BA0" w:rsidRDefault="002822BC" w14:paraId="1BCD0D8E" w14:textId="77777777">
      <w:pPr>
        <w:pStyle w:val="CommentText"/>
        <w:pBdr>
          <w:top w:val="single" w:color="auto" w:sz="12" w:space="1"/>
          <w:left w:val="single" w:color="auto" w:sz="12" w:space="4"/>
          <w:bottom w:val="single" w:color="auto" w:sz="12" w:space="1"/>
          <w:right w:val="single" w:color="auto" w:sz="12" w:space="4"/>
        </w:pBdr>
        <w:rPr>
          <w:sz w:val="22"/>
        </w:rPr>
      </w:pPr>
      <w:r w:rsidRPr="0082308E">
        <w:rPr>
          <w:sz w:val="22"/>
        </w:rPr>
        <w:t>ACH trickle feeds messages as they receive it.</w:t>
      </w:r>
    </w:p>
    <w:p w:rsidRPr="00F17112" w:rsidR="002822BC" w:rsidP="00E92BA0" w:rsidRDefault="002822BC" w14:paraId="248DBA0F" w14:textId="77777777">
      <w:pPr>
        <w:pStyle w:val="CommentText"/>
        <w:pBdr>
          <w:top w:val="single" w:color="auto" w:sz="12" w:space="1"/>
          <w:left w:val="single" w:color="auto" w:sz="12" w:space="4"/>
          <w:bottom w:val="single" w:color="auto" w:sz="12" w:space="1"/>
          <w:right w:val="single" w:color="auto" w:sz="12" w:space="4"/>
        </w:pBdr>
        <w:rPr>
          <w:sz w:val="22"/>
        </w:rPr>
      </w:pPr>
    </w:p>
    <w:p w:rsidRPr="00F0135A" w:rsidR="002822BC" w:rsidP="00E92BA0" w:rsidRDefault="002822BC" w14:paraId="6C279123" w14:textId="77777777">
      <w:pPr>
        <w:pStyle w:val="CommentText"/>
        <w:pBdr>
          <w:top w:val="single" w:color="auto" w:sz="12" w:space="1"/>
          <w:left w:val="single" w:color="auto" w:sz="12" w:space="4"/>
          <w:bottom w:val="single" w:color="auto" w:sz="12" w:space="1"/>
          <w:right w:val="single" w:color="auto" w:sz="12" w:space="4"/>
        </w:pBdr>
        <w:rPr>
          <w:b/>
          <w:sz w:val="22"/>
        </w:rPr>
      </w:pPr>
      <w:r w:rsidRPr="00F0135A">
        <w:rPr>
          <w:b/>
          <w:sz w:val="22"/>
        </w:rPr>
        <w:t>Day 1:</w:t>
      </w:r>
    </w:p>
    <w:p w:rsidRPr="00F17112" w:rsidR="002822BC" w:rsidP="00E92BA0" w:rsidRDefault="002822BC" w14:paraId="44F7D4B0" w14:textId="77777777">
      <w:pPr>
        <w:pStyle w:val="CommentText"/>
        <w:pBdr>
          <w:top w:val="single" w:color="auto" w:sz="12" w:space="1"/>
          <w:left w:val="single" w:color="auto" w:sz="12" w:space="4"/>
          <w:bottom w:val="single" w:color="auto" w:sz="12" w:space="1"/>
          <w:right w:val="single" w:color="auto" w:sz="12" w:space="4"/>
        </w:pBdr>
        <w:rPr>
          <w:sz w:val="22"/>
        </w:rPr>
      </w:pPr>
      <w:r w:rsidRPr="0082308E">
        <w:rPr>
          <w:sz w:val="22"/>
        </w:rPr>
        <w:t>Debtor Bank to respond to ACH by 08H00 the following morning (Status Report)</w:t>
      </w:r>
    </w:p>
    <w:p w:rsidRPr="00F17112" w:rsidR="002822BC" w:rsidP="00E92BA0" w:rsidRDefault="002822BC" w14:paraId="72A75035" w14:textId="77777777">
      <w:pPr>
        <w:pStyle w:val="CommentText"/>
        <w:pBdr>
          <w:top w:val="single" w:color="auto" w:sz="12" w:space="1"/>
          <w:left w:val="single" w:color="auto" w:sz="12" w:space="4"/>
          <w:bottom w:val="single" w:color="auto" w:sz="12" w:space="1"/>
          <w:right w:val="single" w:color="auto" w:sz="12" w:space="4"/>
        </w:pBdr>
        <w:rPr>
          <w:sz w:val="22"/>
        </w:rPr>
      </w:pPr>
      <w:r w:rsidRPr="0082308E">
        <w:rPr>
          <w:sz w:val="22"/>
        </w:rPr>
        <w:t>Authorisation Responses from Debtor Bank t</w:t>
      </w:r>
      <w:r w:rsidRPr="00C1668A">
        <w:rPr>
          <w:sz w:val="22"/>
        </w:rPr>
        <w:t xml:space="preserve">o ACH between 03H00 to 21H00 </w:t>
      </w:r>
    </w:p>
    <w:p w:rsidRPr="00F17112" w:rsidR="002822BC" w:rsidP="00E92BA0" w:rsidRDefault="002822BC" w14:paraId="17BCED27" w14:textId="77777777">
      <w:pPr>
        <w:pStyle w:val="CommentText"/>
        <w:pBdr>
          <w:top w:val="single" w:color="auto" w:sz="12" w:space="1"/>
          <w:left w:val="single" w:color="auto" w:sz="12" w:space="4"/>
          <w:bottom w:val="single" w:color="auto" w:sz="12" w:space="1"/>
          <w:right w:val="single" w:color="auto" w:sz="12" w:space="4"/>
        </w:pBdr>
        <w:rPr>
          <w:sz w:val="22"/>
        </w:rPr>
      </w:pPr>
    </w:p>
    <w:p w:rsidRPr="00F17112" w:rsidR="002822BC" w:rsidP="00E92BA0" w:rsidRDefault="002822BC" w14:paraId="45E2BA39" w14:textId="77777777">
      <w:pPr>
        <w:pStyle w:val="CommentText"/>
        <w:pBdr>
          <w:top w:val="single" w:color="auto" w:sz="12" w:space="1"/>
          <w:left w:val="single" w:color="auto" w:sz="12" w:space="4"/>
          <w:bottom w:val="single" w:color="auto" w:sz="12" w:space="1"/>
          <w:right w:val="single" w:color="auto" w:sz="12" w:space="4"/>
        </w:pBdr>
        <w:rPr>
          <w:sz w:val="22"/>
        </w:rPr>
      </w:pPr>
      <w:r w:rsidRPr="0082308E">
        <w:rPr>
          <w:sz w:val="22"/>
        </w:rPr>
        <w:t>ACH to Debtor Bank (Status Report) between 03H00 to 21H30</w:t>
      </w:r>
    </w:p>
    <w:p w:rsidRPr="00F17112" w:rsidR="002822BC" w:rsidP="00E92BA0" w:rsidRDefault="002822BC" w14:paraId="260EFA5F" w14:textId="77777777">
      <w:pPr>
        <w:pStyle w:val="CommentText"/>
        <w:pBdr>
          <w:top w:val="single" w:color="auto" w:sz="12" w:space="1"/>
          <w:left w:val="single" w:color="auto" w:sz="12" w:space="4"/>
          <w:bottom w:val="single" w:color="auto" w:sz="12" w:space="1"/>
          <w:right w:val="single" w:color="auto" w:sz="12" w:space="4"/>
        </w:pBdr>
        <w:rPr>
          <w:sz w:val="22"/>
        </w:rPr>
      </w:pPr>
    </w:p>
    <w:p w:rsidRPr="00F17112" w:rsidR="002822BC" w:rsidP="00E92BA0" w:rsidRDefault="002822BC" w14:paraId="27A7C3F0" w14:textId="77777777">
      <w:pPr>
        <w:pStyle w:val="CommentText"/>
        <w:pBdr>
          <w:top w:val="single" w:color="auto" w:sz="12" w:space="1"/>
          <w:left w:val="single" w:color="auto" w:sz="12" w:space="4"/>
          <w:bottom w:val="single" w:color="auto" w:sz="12" w:space="1"/>
          <w:right w:val="single" w:color="auto" w:sz="12" w:space="4"/>
        </w:pBdr>
        <w:rPr>
          <w:sz w:val="22"/>
        </w:rPr>
      </w:pPr>
      <w:r w:rsidRPr="0082308E">
        <w:rPr>
          <w:sz w:val="22"/>
        </w:rPr>
        <w:t>Authorisation Responses from ACH to Creditor Banks between 03H00 to 21H30</w:t>
      </w:r>
    </w:p>
    <w:p w:rsidRPr="00F17112" w:rsidR="002822BC" w:rsidP="00E92BA0" w:rsidRDefault="002822BC" w14:paraId="6A149538" w14:textId="77777777">
      <w:pPr>
        <w:pStyle w:val="CommentText"/>
        <w:pBdr>
          <w:top w:val="single" w:color="auto" w:sz="12" w:space="1"/>
          <w:left w:val="single" w:color="auto" w:sz="12" w:space="4"/>
          <w:bottom w:val="single" w:color="auto" w:sz="12" w:space="1"/>
          <w:right w:val="single" w:color="auto" w:sz="12" w:space="4"/>
        </w:pBdr>
        <w:rPr>
          <w:sz w:val="22"/>
        </w:rPr>
      </w:pPr>
    </w:p>
    <w:p w:rsidR="002822BC" w:rsidP="00E92BA0" w:rsidRDefault="002822BC" w14:paraId="32AD66AD" w14:textId="77777777">
      <w:pPr>
        <w:pStyle w:val="CommentText"/>
        <w:pBdr>
          <w:top w:val="single" w:color="auto" w:sz="12" w:space="1"/>
          <w:left w:val="single" w:color="auto" w:sz="12" w:space="4"/>
          <w:bottom w:val="single" w:color="auto" w:sz="12" w:space="1"/>
          <w:right w:val="single" w:color="auto" w:sz="12" w:space="4"/>
        </w:pBdr>
        <w:rPr>
          <w:sz w:val="22"/>
          <w:szCs w:val="22"/>
        </w:rPr>
      </w:pPr>
      <w:r>
        <w:rPr>
          <w:sz w:val="22"/>
          <w:szCs w:val="22"/>
        </w:rPr>
        <w:t>Banks to c</w:t>
      </w:r>
      <w:r w:rsidRPr="0079161C">
        <w:rPr>
          <w:sz w:val="22"/>
          <w:szCs w:val="22"/>
        </w:rPr>
        <w:t xml:space="preserve">lose off window to debtors </w:t>
      </w:r>
      <w:r w:rsidR="009A331A">
        <w:rPr>
          <w:sz w:val="22"/>
          <w:szCs w:val="22"/>
        </w:rPr>
        <w:t>earlier than</w:t>
      </w:r>
      <w:r w:rsidRPr="0079161C">
        <w:rPr>
          <w:sz w:val="22"/>
          <w:szCs w:val="22"/>
        </w:rPr>
        <w:t xml:space="preserve"> 20:00 based on input to BsvA by 21:00</w:t>
      </w:r>
    </w:p>
    <w:p w:rsidR="000C2484" w:rsidP="00E92BA0" w:rsidRDefault="000C2484" w14:paraId="4148D2D0" w14:textId="77777777">
      <w:pPr>
        <w:pStyle w:val="CommentText"/>
        <w:pBdr>
          <w:top w:val="single" w:color="auto" w:sz="12" w:space="1"/>
          <w:left w:val="single" w:color="auto" w:sz="12" w:space="4"/>
          <w:bottom w:val="single" w:color="auto" w:sz="12" w:space="1"/>
          <w:right w:val="single" w:color="auto" w:sz="12" w:space="4"/>
        </w:pBdr>
        <w:rPr>
          <w:sz w:val="22"/>
          <w:szCs w:val="22"/>
        </w:rPr>
      </w:pPr>
    </w:p>
    <w:p w:rsidRPr="00F17112" w:rsidR="000C2484" w:rsidP="00E92BA0" w:rsidRDefault="000C2484" w14:paraId="21CC58D8" w14:textId="77777777">
      <w:pPr>
        <w:pStyle w:val="CommentText"/>
        <w:pBdr>
          <w:top w:val="single" w:color="auto" w:sz="12" w:space="1"/>
          <w:left w:val="single" w:color="auto" w:sz="12" w:space="4"/>
          <w:bottom w:val="single" w:color="auto" w:sz="12" w:space="1"/>
          <w:right w:val="single" w:color="auto" w:sz="12" w:space="4"/>
        </w:pBdr>
        <w:rPr>
          <w:sz w:val="22"/>
        </w:rPr>
      </w:pPr>
      <w:r w:rsidRPr="0082308E">
        <w:rPr>
          <w:sz w:val="22"/>
        </w:rPr>
        <w:t>Note: - Banks</w:t>
      </w:r>
      <w:r w:rsidRPr="00C1668A">
        <w:rPr>
          <w:sz w:val="22"/>
        </w:rPr>
        <w:t xml:space="preserve"> and BsvA must have the ability to process the pain.012 on day 1 and day 2</w:t>
      </w:r>
    </w:p>
    <w:p w:rsidRPr="002D6E2C" w:rsidR="000C2484" w:rsidP="00E92BA0" w:rsidRDefault="000C2484" w14:paraId="377923CC" w14:textId="77777777">
      <w:pPr>
        <w:pStyle w:val="CommentText"/>
        <w:pBdr>
          <w:top w:val="single" w:color="auto" w:sz="12" w:space="1"/>
          <w:left w:val="single" w:color="auto" w:sz="12" w:space="4"/>
          <w:bottom w:val="single" w:color="auto" w:sz="12" w:space="1"/>
          <w:right w:val="single" w:color="auto" w:sz="12" w:space="4"/>
        </w:pBdr>
      </w:pPr>
    </w:p>
    <w:p w:rsidR="00503EF9" w:rsidP="00E92BA0" w:rsidRDefault="00503EF9" w14:paraId="3D5F0DF8" w14:textId="77777777">
      <w:pPr>
        <w:rPr>
          <w:b/>
          <w:noProof/>
          <w:lang w:eastAsia="en-ZA"/>
        </w:rPr>
      </w:pPr>
    </w:p>
    <w:p w:rsidRPr="00503EF9" w:rsidR="00503EF9" w:rsidP="00E92BA0" w:rsidRDefault="00503EF9" w14:paraId="02A7BA2A" w14:textId="77777777">
      <w:pPr>
        <w:rPr>
          <w:b/>
        </w:rPr>
      </w:pPr>
      <w:r w:rsidRPr="00503EF9">
        <w:rPr>
          <w:b/>
        </w:rPr>
        <w:t xml:space="preserve">Mandate Amendment Process (Batch):   </w:t>
      </w:r>
    </w:p>
    <w:p w:rsidRPr="00503EF9" w:rsidR="00503EF9" w:rsidP="00E92BA0" w:rsidRDefault="00503EF9" w14:paraId="779D9347" w14:textId="77777777">
      <w:pPr>
        <w:rPr>
          <w:b/>
        </w:rPr>
      </w:pPr>
      <w:r w:rsidRPr="004E699C">
        <w:rPr>
          <w:b/>
        </w:rPr>
        <w:t>No Authorisation Required</w:t>
      </w:r>
      <w:r w:rsidR="00727E99">
        <w:rPr>
          <w:b/>
        </w:rPr>
        <w:t xml:space="preserve"> (</w:t>
      </w:r>
      <w:r w:rsidR="0090761B">
        <w:rPr>
          <w:b/>
        </w:rPr>
        <w:t>if tag “</w:t>
      </w:r>
      <w:r w:rsidRPr="00F0135A" w:rsidR="00727E99">
        <w:rPr>
          <w:b/>
        </w:rPr>
        <w:t>Debtor Authentication Required</w:t>
      </w:r>
      <w:r w:rsidR="0090761B">
        <w:rPr>
          <w:b/>
        </w:rPr>
        <w:t>”</w:t>
      </w:r>
      <w:r w:rsidRPr="00F0135A" w:rsidR="00727E99">
        <w:rPr>
          <w:b/>
        </w:rPr>
        <w:t xml:space="preserve"> = 0226)</w:t>
      </w:r>
    </w:p>
    <w:p w:rsidR="00503EF9" w:rsidP="00E92BA0" w:rsidRDefault="00503EF9" w14:paraId="73280992" w14:textId="77777777">
      <w:pPr>
        <w:rPr>
          <w:b/>
          <w:noProof/>
          <w:lang w:eastAsia="en-ZA"/>
        </w:rPr>
      </w:pPr>
    </w:p>
    <w:p w:rsidR="009B2812" w:rsidP="00E92BA0" w:rsidRDefault="00085E4F" w14:paraId="620423D8" w14:textId="77777777">
      <w:pPr>
        <w:rPr>
          <w:b/>
        </w:rPr>
      </w:pPr>
      <w:r>
        <w:rPr>
          <w:b/>
          <w:noProof/>
          <w:lang w:val="en-US"/>
        </w:rPr>
        <w:drawing>
          <wp:inline distT="0" distB="0" distL="0" distR="0" wp14:anchorId="142B1796" wp14:editId="543483DF">
            <wp:extent cx="5730240" cy="342900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inline>
        </w:drawing>
      </w:r>
    </w:p>
    <w:p w:rsidR="009B2812" w:rsidP="00E92BA0" w:rsidRDefault="009B2812" w14:paraId="53DFEE68" w14:textId="77777777">
      <w:pPr>
        <w:rPr>
          <w:b/>
        </w:rPr>
      </w:pPr>
    </w:p>
    <w:p w:rsidR="00F17112" w:rsidP="00E92BA0" w:rsidRDefault="00F17112" w14:paraId="50C9FCEC" w14:textId="77777777">
      <w:pPr>
        <w:rPr>
          <w:b/>
        </w:rPr>
      </w:pPr>
      <w:r>
        <w:rPr>
          <w:b/>
        </w:rPr>
        <w:br w:type="page"/>
      </w:r>
    </w:p>
    <w:p w:rsidRPr="002D6E2C" w:rsidR="00C06A9B" w:rsidP="002C2973" w:rsidRDefault="00C06A9B" w14:paraId="6FF8CE36"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Creditor sends mandate amendment requests to Creditor Bank; containing the unique mandate reference numbers of the mandates that it needs to amend.</w:t>
      </w:r>
    </w:p>
    <w:p w:rsidRPr="002D6E2C" w:rsidR="00C06A9B" w:rsidP="00E92BA0" w:rsidRDefault="00C06A9B" w14:paraId="370BDDB6" w14:textId="77777777">
      <w:r w:rsidRPr="002D6E2C">
        <w:t xml:space="preserve">Message format to be determined by the Creditor Bank, but message sent to Creditor Bank must contain all the data elements needed to create the mandate </w:t>
      </w:r>
      <w:r>
        <w:t>amendment</w:t>
      </w:r>
      <w:r w:rsidRPr="002D6E2C">
        <w:t xml:space="preserve"> requests (pain.010).</w:t>
      </w:r>
      <w:r>
        <w:t xml:space="preserve"> Must indicate that Authorisation is </w:t>
      </w:r>
      <w:r w:rsidRPr="009652B2">
        <w:rPr>
          <w:b/>
        </w:rPr>
        <w:t xml:space="preserve">not </w:t>
      </w:r>
      <w:r>
        <w:t>required.</w:t>
      </w:r>
    </w:p>
    <w:p w:rsidR="00C06A9B" w:rsidP="00E92BA0" w:rsidRDefault="00C06A9B" w14:paraId="5D455EC4"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C06A9B" w:rsidP="002C2973" w:rsidRDefault="00C06A9B" w14:paraId="49516244"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Creditor Bank sends mandate amendment requests </w:t>
      </w:r>
      <w:r w:rsidRPr="002D6E2C">
        <w:t>(</w:t>
      </w:r>
      <w:hyperlink w:history="1" w:anchor="OLE_LINK29">
        <w:r w:rsidRPr="002D6E2C">
          <w:rPr>
            <w:rStyle w:val="Hyperlink"/>
          </w:rPr>
          <w:t>pain.010</w:t>
        </w:r>
      </w:hyperlink>
      <w:r w:rsidRPr="002D6E2C">
        <w:t>)</w:t>
      </w:r>
      <w:r w:rsidRPr="002D6E2C">
        <w:rPr>
          <w:rFonts w:eastAsia="MS Gothic"/>
          <w:b/>
          <w:bCs/>
          <w:color w:val="4F81BD"/>
        </w:rPr>
        <w:t xml:space="preserve"> to ACH. </w:t>
      </w:r>
    </w:p>
    <w:p w:rsidRPr="002D6E2C" w:rsidR="00C06A9B" w:rsidP="00E92BA0" w:rsidRDefault="00C06A9B" w14:paraId="5233951B" w14:textId="77777777">
      <w:r w:rsidRPr="002D6E2C">
        <w:t xml:space="preserve">Creditor bank validates the Creditor and confirms that he is in good standing and submits amendment requests to the ACH. </w:t>
      </w:r>
    </w:p>
    <w:p w:rsidRPr="002D6E2C" w:rsidR="00C06A9B" w:rsidP="00E92BA0" w:rsidRDefault="00C06A9B" w14:paraId="1FEC14D0" w14:textId="77777777"/>
    <w:p w:rsidRPr="002D6E2C" w:rsidR="00C06A9B" w:rsidP="002C2973" w:rsidRDefault="00C06A9B" w14:paraId="3EE72789"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validates </w:t>
      </w:r>
      <w:r w:rsidRPr="002D6E2C" w:rsidR="007C0E3C">
        <w:rPr>
          <w:rFonts w:eastAsia="MS Gothic"/>
          <w:b/>
          <w:bCs/>
          <w:color w:val="4F81BD"/>
        </w:rPr>
        <w:t xml:space="preserve">the mandate amendment </w:t>
      </w:r>
      <w:r w:rsidRPr="002D6E2C">
        <w:rPr>
          <w:rFonts w:eastAsia="MS Gothic"/>
          <w:b/>
          <w:bCs/>
          <w:color w:val="4F81BD"/>
        </w:rPr>
        <w:t xml:space="preserve">requests and sends status report </w:t>
      </w:r>
      <w:r w:rsidRPr="002D6E2C">
        <w:rPr>
          <w:rFonts w:eastAsia="MS Gothic"/>
          <w:bCs/>
          <w:color w:val="4F81BD"/>
        </w:rPr>
        <w:t>(</w:t>
      </w:r>
      <w:hyperlink w:history="1" w:anchor="Status_Report_for_Mandate_Messages">
        <w:r w:rsidRPr="009652B2">
          <w:rPr>
            <w:rStyle w:val="Hyperlink"/>
          </w:rPr>
          <w:t>pacs.002</w:t>
        </w:r>
      </w:hyperlink>
      <w:r w:rsidRPr="002D6E2C">
        <w:rPr>
          <w:rFonts w:eastAsia="MS Gothic"/>
          <w:bCs/>
          <w:color w:val="4F81BD"/>
        </w:rPr>
        <w:t>)</w:t>
      </w:r>
      <w:r w:rsidRPr="002D6E2C">
        <w:rPr>
          <w:rFonts w:eastAsia="MS Gothic"/>
          <w:b/>
          <w:bCs/>
          <w:color w:val="4F81BD"/>
        </w:rPr>
        <w:t xml:space="preserve"> to Creditor Bank.</w:t>
      </w:r>
    </w:p>
    <w:p w:rsidRPr="002D6E2C" w:rsidR="00C06A9B" w:rsidP="00E92BA0" w:rsidRDefault="00C06A9B" w14:paraId="44E4808C" w14:textId="77777777">
      <w:pPr>
        <w:pStyle w:val="ListParagraph"/>
        <w:ind w:left="0"/>
        <w:jc w:val="both"/>
      </w:pPr>
    </w:p>
    <w:p w:rsidRPr="002D6E2C" w:rsidR="00C06A9B" w:rsidP="002C2973" w:rsidRDefault="00C06A9B" w14:paraId="0D24432B"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ACH validates the mandate amendment requests </w:t>
      </w:r>
      <w:r w:rsidRPr="002D6E2C">
        <w:t>(</w:t>
      </w:r>
      <w:hyperlink w:history="1" w:anchor="OLE_LINK29">
        <w:r w:rsidRPr="002D6E2C">
          <w:rPr>
            <w:rStyle w:val="Hyperlink"/>
          </w:rPr>
          <w:t>pain.010</w:t>
        </w:r>
      </w:hyperlink>
      <w:r w:rsidRPr="002D6E2C">
        <w:t xml:space="preserve">) </w:t>
      </w:r>
      <w:r w:rsidRPr="002D6E2C">
        <w:rPr>
          <w:rFonts w:eastAsia="MS Gothic"/>
          <w:b/>
          <w:bCs/>
          <w:color w:val="4F81BD"/>
        </w:rPr>
        <w:t>and forwards it to the Debtor Bank.</w:t>
      </w:r>
    </w:p>
    <w:p w:rsidRPr="002D6E2C" w:rsidR="00C06A9B" w:rsidP="00E92BA0" w:rsidRDefault="00C06A9B" w14:paraId="433186F6" w14:textId="77777777">
      <w:pPr>
        <w:pStyle w:val="ListParagraph"/>
        <w:ind w:left="0"/>
        <w:jc w:val="both"/>
        <w:rPr>
          <w:rFonts w:eastAsia="MS Gothic"/>
          <w:b/>
          <w:bCs/>
          <w:color w:val="4F81BD"/>
        </w:rPr>
      </w:pPr>
    </w:p>
    <w:p w:rsidRPr="002D6E2C" w:rsidR="00C06A9B" w:rsidP="002C2973" w:rsidRDefault="00C06A9B" w14:paraId="5E136A00"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The Debtor Bank validates and processes the mandate amendment requests.</w:t>
      </w:r>
    </w:p>
    <w:p w:rsidRPr="002D6E2C" w:rsidR="00C06A9B" w:rsidP="00E92BA0" w:rsidRDefault="00C06A9B" w14:paraId="29D66BA7" w14:textId="77777777">
      <w:pPr>
        <w:pStyle w:val="ListParagraph"/>
        <w:ind w:left="0"/>
        <w:jc w:val="both"/>
      </w:pPr>
      <w:r w:rsidRPr="002D6E2C">
        <w:t>The Debtor Bank compares the mandate information stored in the mandate register with the corresponding unique mandate reference numbers.</w:t>
      </w:r>
    </w:p>
    <w:p w:rsidRPr="002D6E2C" w:rsidR="00C06A9B" w:rsidP="00E92BA0" w:rsidRDefault="00C06A9B" w14:paraId="21EC9D7E" w14:textId="77777777">
      <w:pPr>
        <w:pStyle w:val="ListParagraph"/>
        <w:ind w:left="0"/>
        <w:jc w:val="both"/>
      </w:pPr>
      <w:r w:rsidRPr="002D6E2C">
        <w:t>As well as a notification of all mandate reference numbers that do not match the original request as per the mandate register.</w:t>
      </w:r>
    </w:p>
    <w:p w:rsidRPr="002D6E2C" w:rsidR="00C06A9B" w:rsidP="00E92BA0" w:rsidRDefault="00C06A9B" w14:paraId="0D62AA9E" w14:textId="77777777">
      <w:pPr>
        <w:pStyle w:val="ListParagraph"/>
        <w:ind w:left="0"/>
        <w:jc w:val="both"/>
      </w:pPr>
    </w:p>
    <w:p w:rsidRPr="002D6E2C" w:rsidR="00C06A9B" w:rsidP="002C2973" w:rsidRDefault="00C06A9B" w14:paraId="1D381996"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successful and unsuccessful amendments to mandates are then submitted to the ACH as part of the mandate acceptance report </w:t>
      </w:r>
      <w:r w:rsidRPr="002D6E2C">
        <w:t>(</w:t>
      </w:r>
      <w:hyperlink w:history="1" w:anchor="_Mandate_Acceptance_Report">
        <w:r w:rsidRPr="002D6E2C">
          <w:rPr>
            <w:rStyle w:val="Hyperlink"/>
          </w:rPr>
          <w:t>pain.012</w:t>
        </w:r>
      </w:hyperlink>
      <w:r w:rsidRPr="002D6E2C">
        <w:t>)</w:t>
      </w:r>
      <w:r w:rsidRPr="002D6E2C">
        <w:rPr>
          <w:rFonts w:eastAsia="MS Gothic"/>
          <w:b/>
          <w:bCs/>
          <w:color w:val="4F81BD"/>
        </w:rPr>
        <w:t xml:space="preserve">. </w:t>
      </w:r>
    </w:p>
    <w:p w:rsidRPr="002D6E2C" w:rsidR="00C06A9B" w:rsidP="00E92BA0" w:rsidRDefault="00C06A9B" w14:paraId="0C3A4D16" w14:textId="77777777">
      <w:pPr>
        <w:pStyle w:val="ListParagraph"/>
        <w:ind w:left="0"/>
        <w:jc w:val="both"/>
      </w:pPr>
      <w:r w:rsidRPr="002D6E2C">
        <w:t>The Debtor Bank would update all successful amendment requests in the mandate register and the change would be noted as part of the audit log.</w:t>
      </w:r>
    </w:p>
    <w:p w:rsidRPr="002D6E2C" w:rsidR="00C06A9B" w:rsidP="00E92BA0" w:rsidRDefault="00C06A9B" w14:paraId="33AC044F" w14:textId="77777777">
      <w:pPr>
        <w:pStyle w:val="ListParagraph"/>
        <w:ind w:left="0"/>
        <w:jc w:val="both"/>
      </w:pPr>
    </w:p>
    <w:p w:rsidRPr="002D6E2C" w:rsidR="00C06A9B" w:rsidP="002C2973" w:rsidRDefault="00C06A9B" w14:paraId="692E10D4"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ACH replies with status report (</w:t>
      </w:r>
      <w:hyperlink w:history="1" w:anchor="Status_Report_for_Mandate_Messages">
        <w:r w:rsidRPr="002D6E2C">
          <w:rPr>
            <w:rStyle w:val="Hyperlink"/>
          </w:rPr>
          <w:t>pacs.002</w:t>
        </w:r>
      </w:hyperlink>
      <w:r w:rsidRPr="002D6E2C">
        <w:rPr>
          <w:rFonts w:eastAsia="MS Gothic"/>
          <w:b/>
          <w:bCs/>
          <w:color w:val="4F81BD"/>
        </w:rPr>
        <w:t>) to Debtor Bank.</w:t>
      </w:r>
    </w:p>
    <w:p w:rsidRPr="002D6E2C" w:rsidR="00C06A9B" w:rsidP="00E92BA0" w:rsidRDefault="00C06A9B" w14:paraId="274895D2" w14:textId="77777777">
      <w:pPr>
        <w:pStyle w:val="ListParagraph"/>
        <w:ind w:left="0"/>
        <w:jc w:val="both"/>
        <w:rPr>
          <w:rFonts w:eastAsia="MS Gothic"/>
          <w:b/>
          <w:bCs/>
          <w:color w:val="4F81BD"/>
        </w:rPr>
      </w:pPr>
    </w:p>
    <w:p w:rsidRPr="002D6E2C" w:rsidR="00C06A9B" w:rsidP="002C2973" w:rsidRDefault="00C06A9B" w14:paraId="26A855FC"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forwards mandate acceptance report </w:t>
      </w:r>
      <w:r w:rsidRPr="002D6E2C">
        <w:t>(</w:t>
      </w:r>
      <w:hyperlink w:history="1" w:anchor="_Mandate_Acceptance_Report">
        <w:r w:rsidRPr="002D6E2C">
          <w:rPr>
            <w:rStyle w:val="Hyperlink"/>
          </w:rPr>
          <w:t>pain.012</w:t>
        </w:r>
      </w:hyperlink>
      <w:r w:rsidRPr="002D6E2C">
        <w:t>)</w:t>
      </w:r>
      <w:r w:rsidRPr="002D6E2C">
        <w:rPr>
          <w:rFonts w:eastAsia="MS Gothic"/>
          <w:b/>
          <w:bCs/>
          <w:color w:val="4F81BD"/>
        </w:rPr>
        <w:t xml:space="preserve"> to Creditor Bank.</w:t>
      </w:r>
    </w:p>
    <w:p w:rsidRPr="002D6E2C" w:rsidR="00C06A9B" w:rsidP="00E92BA0" w:rsidRDefault="00C06A9B" w14:paraId="22F75CF8"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C06A9B" w:rsidP="002C2973" w:rsidRDefault="00C06A9B" w14:paraId="06B66752"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Creditor Bank engages with Creditor.</w:t>
      </w:r>
    </w:p>
    <w:p w:rsidRPr="00503EF9" w:rsidR="00C06A9B" w:rsidP="00E92BA0" w:rsidRDefault="00C06A9B" w14:paraId="1EA6645F" w14:textId="77777777">
      <w:pPr>
        <w:pStyle w:val="ListParagraph"/>
        <w:ind w:left="0"/>
        <w:jc w:val="both"/>
      </w:pPr>
      <w:r w:rsidRPr="004E699C">
        <w:t>Message format of mandate response to Creditor to be determined by the Creditor Bank.</w:t>
      </w:r>
    </w:p>
    <w:p w:rsidR="00C06A9B" w:rsidP="00E92BA0" w:rsidRDefault="00C06A9B" w14:paraId="70655119" w14:textId="77777777">
      <w:pPr>
        <w:rPr>
          <w:b/>
        </w:rPr>
      </w:pPr>
    </w:p>
    <w:p w:rsidR="00C06A9B" w:rsidP="00E92BA0" w:rsidRDefault="00C06A9B" w14:paraId="79E51BF2" w14:textId="77777777">
      <w:pPr>
        <w:rPr>
          <w:b/>
        </w:rPr>
      </w:pPr>
    </w:p>
    <w:p w:rsidR="00F17112" w:rsidP="00E92BA0" w:rsidRDefault="00F17112" w14:paraId="656E1A75" w14:textId="77777777">
      <w:pPr>
        <w:rPr>
          <w:b/>
        </w:rPr>
      </w:pPr>
      <w:r>
        <w:rPr>
          <w:b/>
        </w:rPr>
        <w:br w:type="page"/>
      </w:r>
    </w:p>
    <w:p w:rsidRPr="00494E6C" w:rsidR="00503EF9" w:rsidP="00E92BA0" w:rsidRDefault="00503EF9" w14:paraId="4BF9EAF9" w14:textId="77777777">
      <w:pPr>
        <w:rPr>
          <w:b/>
        </w:rPr>
      </w:pPr>
      <w:r w:rsidRPr="00494E6C">
        <w:rPr>
          <w:b/>
        </w:rPr>
        <w:t xml:space="preserve">Mandate Amendment Process (Batch):  </w:t>
      </w:r>
    </w:p>
    <w:p w:rsidRPr="00494E6C" w:rsidR="00503EF9" w:rsidP="00E92BA0" w:rsidRDefault="00503EF9" w14:paraId="4DB81E95" w14:textId="77777777">
      <w:pPr>
        <w:rPr>
          <w:b/>
        </w:rPr>
      </w:pPr>
      <w:r w:rsidRPr="00494E6C">
        <w:rPr>
          <w:b/>
        </w:rPr>
        <w:t xml:space="preserve">Authorisation Required </w:t>
      </w:r>
      <w:r w:rsidR="00727E99">
        <w:rPr>
          <w:b/>
        </w:rPr>
        <w:t>(</w:t>
      </w:r>
      <w:r w:rsidRPr="00C91859" w:rsidR="00727E99">
        <w:rPr>
          <w:b/>
        </w:rPr>
        <w:t>Debtor Authentication Required = 022</w:t>
      </w:r>
      <w:r w:rsidR="00727E99">
        <w:rPr>
          <w:b/>
        </w:rPr>
        <w:t>7</w:t>
      </w:r>
      <w:r w:rsidRPr="00C91859" w:rsidR="00727E99">
        <w:rPr>
          <w:b/>
        </w:rPr>
        <w:t>)</w:t>
      </w:r>
    </w:p>
    <w:p w:rsidR="00C06A9B" w:rsidP="00E92BA0" w:rsidRDefault="00C06A9B" w14:paraId="2B7A28F3" w14:textId="77777777">
      <w:pPr>
        <w:rPr>
          <w:b/>
        </w:rPr>
      </w:pPr>
    </w:p>
    <w:p w:rsidR="009B2812" w:rsidP="00E92BA0" w:rsidRDefault="006C139C" w14:paraId="0881BE8F" w14:textId="77777777">
      <w:pPr>
        <w:rPr>
          <w:b/>
        </w:rPr>
      </w:pPr>
      <w:r>
        <w:rPr>
          <w:b/>
          <w:noProof/>
          <w:lang w:val="en-US"/>
        </w:rPr>
        <w:drawing>
          <wp:inline distT="0" distB="0" distL="0" distR="0" wp14:anchorId="7DB3EC8E" wp14:editId="7A870F06">
            <wp:extent cx="5725795" cy="346138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795" cy="3461385"/>
                    </a:xfrm>
                    <a:prstGeom prst="rect">
                      <a:avLst/>
                    </a:prstGeom>
                    <a:noFill/>
                    <a:ln>
                      <a:noFill/>
                    </a:ln>
                  </pic:spPr>
                </pic:pic>
              </a:graphicData>
            </a:graphic>
          </wp:inline>
        </w:drawing>
      </w:r>
    </w:p>
    <w:p w:rsidR="009B2812" w:rsidP="00E92BA0" w:rsidRDefault="009B2812" w14:paraId="747823FA" w14:textId="77777777">
      <w:pPr>
        <w:rPr>
          <w:b/>
        </w:rPr>
      </w:pPr>
    </w:p>
    <w:p w:rsidRPr="002D6E2C" w:rsidR="00D521C9" w:rsidP="00E92BA0" w:rsidRDefault="00D521C9" w14:paraId="40091838" w14:textId="77777777"/>
    <w:p w:rsidRPr="002D6E2C" w:rsidR="00D521C9" w:rsidP="002C2973" w:rsidRDefault="00D521C9" w14:paraId="37F2F37C"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Creditor sends mandate amendment requests to Creditor Bank; containing the unique mandate reference numbers of the mandates that it needs to amend.</w:t>
      </w:r>
    </w:p>
    <w:p w:rsidRPr="002D6E2C" w:rsidR="00D521C9" w:rsidP="00E92BA0" w:rsidRDefault="00D521C9" w14:paraId="7E73BF66" w14:textId="77777777">
      <w:r w:rsidRPr="002D6E2C">
        <w:t xml:space="preserve">Message format to be determined by the Creditor Bank, but message sent to Creditor Bank must contain all the data elements needed to create the mandate </w:t>
      </w:r>
      <w:r>
        <w:t>amendment</w:t>
      </w:r>
      <w:r w:rsidRPr="002D6E2C">
        <w:t xml:space="preserve"> requests (pain.010).</w:t>
      </w:r>
      <w:r w:rsidR="00C06A9B">
        <w:t xml:space="preserve"> Must indicate that Authorisation is required</w:t>
      </w:r>
    </w:p>
    <w:p w:rsidR="00D521C9" w:rsidP="00E92BA0" w:rsidRDefault="00D521C9" w14:paraId="3982A6B7"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64427B4B"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Creditor Bank sends mandate amendment requests </w:t>
      </w:r>
      <w:r w:rsidRPr="002D6E2C">
        <w:t>(</w:t>
      </w:r>
      <w:hyperlink w:history="1" w:anchor="OLE_LINK29">
        <w:r w:rsidRPr="002D6E2C">
          <w:rPr>
            <w:rStyle w:val="Hyperlink"/>
          </w:rPr>
          <w:t>pain.010</w:t>
        </w:r>
      </w:hyperlink>
      <w:r w:rsidRPr="002D6E2C">
        <w:t>)</w:t>
      </w:r>
      <w:r w:rsidRPr="002D6E2C">
        <w:rPr>
          <w:rFonts w:eastAsia="MS Gothic"/>
          <w:b/>
          <w:bCs/>
          <w:color w:val="4F81BD"/>
        </w:rPr>
        <w:t xml:space="preserve"> to ACH. </w:t>
      </w:r>
    </w:p>
    <w:p w:rsidRPr="002D6E2C" w:rsidR="00D521C9" w:rsidP="00E92BA0" w:rsidRDefault="00D521C9" w14:paraId="6580CAA7" w14:textId="77777777">
      <w:r w:rsidRPr="002D6E2C">
        <w:t xml:space="preserve">Creditor bank validates the Creditor and confirms that he is in good standing and submits amendment requests to the ACH. </w:t>
      </w:r>
    </w:p>
    <w:p w:rsidRPr="002D6E2C" w:rsidR="00D521C9" w:rsidP="00E92BA0" w:rsidRDefault="00D521C9" w14:paraId="18EB63C7" w14:textId="77777777"/>
    <w:p w:rsidRPr="002D6E2C" w:rsidR="00D521C9" w:rsidP="002C2973" w:rsidRDefault="00D521C9" w14:paraId="195F8D7B"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validates </w:t>
      </w:r>
      <w:r w:rsidRPr="002D6E2C" w:rsidR="00BF24CE">
        <w:rPr>
          <w:rFonts w:eastAsia="MS Gothic"/>
          <w:b/>
          <w:bCs/>
          <w:color w:val="4F81BD"/>
        </w:rPr>
        <w:t xml:space="preserve">the mandate amendment </w:t>
      </w:r>
      <w:r w:rsidRPr="002D6E2C">
        <w:rPr>
          <w:rFonts w:eastAsia="MS Gothic"/>
          <w:b/>
          <w:bCs/>
          <w:color w:val="4F81BD"/>
        </w:rPr>
        <w:t xml:space="preserve">requests and sends status report </w:t>
      </w:r>
      <w:r w:rsidRPr="002D6E2C">
        <w:rPr>
          <w:rFonts w:eastAsia="MS Gothic"/>
          <w:bCs/>
          <w:color w:val="4F81BD"/>
        </w:rPr>
        <w:t>(</w:t>
      </w:r>
      <w:hyperlink w:history="1" w:anchor="Status_Report_for_Mandate_Messages">
        <w:r w:rsidRPr="002D6E2C" w:rsidR="007C0E3C">
          <w:rPr>
            <w:rStyle w:val="Hyperlink"/>
          </w:rPr>
          <w:t>pacs.002</w:t>
        </w:r>
      </w:hyperlink>
      <w:r w:rsidRPr="002D6E2C">
        <w:rPr>
          <w:rFonts w:eastAsia="MS Gothic"/>
          <w:bCs/>
          <w:color w:val="4F81BD"/>
        </w:rPr>
        <w:t>)</w:t>
      </w:r>
      <w:r w:rsidRPr="002D6E2C">
        <w:rPr>
          <w:rFonts w:eastAsia="MS Gothic"/>
          <w:b/>
          <w:bCs/>
          <w:color w:val="4F81BD"/>
        </w:rPr>
        <w:t xml:space="preserve"> to Creditor Bank.</w:t>
      </w:r>
    </w:p>
    <w:p w:rsidRPr="002D6E2C" w:rsidR="00D521C9" w:rsidP="00E92BA0" w:rsidRDefault="00D521C9" w14:paraId="01C36667" w14:textId="77777777">
      <w:pPr>
        <w:pStyle w:val="ListParagraph"/>
        <w:ind w:left="0"/>
        <w:jc w:val="both"/>
      </w:pPr>
    </w:p>
    <w:p w:rsidRPr="002D6E2C" w:rsidR="00D521C9" w:rsidP="002C2973" w:rsidRDefault="00D521C9" w14:paraId="403C322B"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ACH validates the mandate amendment requests </w:t>
      </w:r>
      <w:r w:rsidRPr="002D6E2C">
        <w:t>(</w:t>
      </w:r>
      <w:hyperlink w:history="1" w:anchor="OLE_LINK29">
        <w:r w:rsidRPr="002D6E2C">
          <w:rPr>
            <w:rStyle w:val="Hyperlink"/>
          </w:rPr>
          <w:t>pain.010</w:t>
        </w:r>
      </w:hyperlink>
      <w:r w:rsidRPr="002D6E2C">
        <w:t xml:space="preserve">) </w:t>
      </w:r>
      <w:r w:rsidRPr="002D6E2C">
        <w:rPr>
          <w:rFonts w:eastAsia="MS Gothic"/>
          <w:b/>
          <w:bCs/>
          <w:color w:val="4F81BD"/>
        </w:rPr>
        <w:t>and forwards it to the Debtor Bank.</w:t>
      </w:r>
    </w:p>
    <w:p w:rsidRPr="002D6E2C" w:rsidR="00D521C9" w:rsidP="00E92BA0" w:rsidRDefault="00D521C9" w14:paraId="605D70AA" w14:textId="77777777">
      <w:pPr>
        <w:pStyle w:val="ListParagraph"/>
        <w:ind w:left="0"/>
        <w:jc w:val="both"/>
        <w:rPr>
          <w:rFonts w:eastAsia="MS Gothic"/>
          <w:b/>
          <w:bCs/>
          <w:color w:val="4F81BD"/>
        </w:rPr>
      </w:pPr>
    </w:p>
    <w:p w:rsidRPr="002D6E2C" w:rsidR="00D521C9" w:rsidP="002C2973" w:rsidRDefault="00D521C9" w14:paraId="7BB820D1"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The Debtor Bank sends a status report (with upfront rejections</w:t>
      </w:r>
      <w:r w:rsidR="001C1A49">
        <w:rPr>
          <w:rFonts w:eastAsia="MS Gothic"/>
          <w:b/>
          <w:bCs/>
          <w:color w:val="4F81BD"/>
        </w:rPr>
        <w:t xml:space="preserve"> and amendments requiring authorisation</w:t>
      </w:r>
      <w:r w:rsidRPr="002D6E2C">
        <w:rPr>
          <w:rFonts w:eastAsia="MS Gothic"/>
          <w:b/>
          <w:bCs/>
          <w:color w:val="4F81BD"/>
        </w:rPr>
        <w:t xml:space="preserve">) </w:t>
      </w:r>
      <w:r w:rsidRPr="002D6E2C">
        <w:t>(</w:t>
      </w:r>
      <w:hyperlink w:history="1" w:anchor="Status_Report_for_Mandate_Messages">
        <w:r w:rsidRPr="002D6E2C">
          <w:rPr>
            <w:rStyle w:val="Hyperlink"/>
          </w:rPr>
          <w:t>pacs.002</w:t>
        </w:r>
      </w:hyperlink>
      <w:r w:rsidRPr="002D6E2C">
        <w:t>)</w:t>
      </w:r>
      <w:r w:rsidRPr="002D6E2C">
        <w:rPr>
          <w:rFonts w:eastAsia="MS Gothic"/>
          <w:b/>
          <w:bCs/>
          <w:color w:val="4F81BD"/>
        </w:rPr>
        <w:t xml:space="preserve"> to ACH. </w:t>
      </w:r>
    </w:p>
    <w:p w:rsidRPr="002D6E2C" w:rsidR="00D521C9" w:rsidP="00E92BA0" w:rsidRDefault="00D521C9" w14:paraId="61CFE3D1" w14:textId="77777777"/>
    <w:p w:rsidRPr="002D6E2C" w:rsidR="00D521C9" w:rsidP="002C2973" w:rsidRDefault="00D521C9" w14:paraId="7F63A65C"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sends this status report </w:t>
      </w:r>
      <w:r w:rsidRPr="002D6E2C">
        <w:rPr>
          <w:rFonts w:eastAsia="MS Gothic"/>
          <w:bCs/>
          <w:color w:val="4F81BD"/>
        </w:rPr>
        <w:t>(</w:t>
      </w:r>
      <w:hyperlink w:history="1" w:anchor="Status_Report_for_Mandate_Messages">
        <w:r w:rsidRPr="002D6E2C">
          <w:rPr>
            <w:rStyle w:val="Hyperlink"/>
          </w:rPr>
          <w:t>pacs.002</w:t>
        </w:r>
      </w:hyperlink>
      <w:r w:rsidRPr="002D6E2C">
        <w:rPr>
          <w:rFonts w:eastAsia="MS Gothic"/>
          <w:bCs/>
          <w:color w:val="4F81BD"/>
        </w:rPr>
        <w:t>)</w:t>
      </w:r>
      <w:r w:rsidRPr="002D6E2C">
        <w:rPr>
          <w:rFonts w:eastAsia="MS Gothic"/>
          <w:b/>
          <w:bCs/>
          <w:color w:val="4F81BD"/>
        </w:rPr>
        <w:t xml:space="preserve"> to Creditor Bank.</w:t>
      </w:r>
    </w:p>
    <w:p w:rsidRPr="002D6E2C" w:rsidR="00D521C9" w:rsidP="00E92BA0" w:rsidRDefault="00D521C9" w14:paraId="2CF204AB" w14:textId="77777777">
      <w:pPr>
        <w:pStyle w:val="ListParagraph"/>
        <w:ind w:left="0"/>
        <w:rPr>
          <w:rFonts w:eastAsia="MS Gothic"/>
          <w:b/>
          <w:bCs/>
          <w:color w:val="4F81BD"/>
        </w:rPr>
      </w:pPr>
    </w:p>
    <w:p w:rsidRPr="002D6E2C" w:rsidR="00D521C9" w:rsidP="002C2973" w:rsidRDefault="00D521C9" w14:paraId="5BA9E7AA"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ACH replies with status report (</w:t>
      </w:r>
      <w:hyperlink w:history="1" w:anchor="Status_Report_for_Mandate_Messages">
        <w:r w:rsidRPr="002D6E2C">
          <w:rPr>
            <w:rStyle w:val="Hyperlink"/>
          </w:rPr>
          <w:t>pacs.002</w:t>
        </w:r>
      </w:hyperlink>
      <w:r w:rsidRPr="002D6E2C">
        <w:rPr>
          <w:rFonts w:eastAsia="MS Gothic"/>
          <w:b/>
          <w:bCs/>
          <w:color w:val="4F81BD"/>
        </w:rPr>
        <w:t>) to Debtor Bank.</w:t>
      </w:r>
    </w:p>
    <w:p w:rsidR="00D521C9" w:rsidP="00E92BA0" w:rsidRDefault="00D521C9" w14:paraId="202952E8" w14:textId="77777777">
      <w:pPr>
        <w:pStyle w:val="ListParagraph"/>
        <w:ind w:left="0"/>
        <w:jc w:val="both"/>
        <w:rPr>
          <w:rFonts w:eastAsia="MS Gothic"/>
          <w:b/>
          <w:bCs/>
          <w:color w:val="4F81BD"/>
        </w:rPr>
      </w:pPr>
    </w:p>
    <w:p w:rsidR="00220EDF" w:rsidP="00E92BA0" w:rsidRDefault="00220EDF" w14:paraId="6C5E4234" w14:textId="77777777">
      <w:pPr>
        <w:pStyle w:val="ListParagraph"/>
        <w:ind w:left="0"/>
        <w:jc w:val="both"/>
        <w:rPr>
          <w:rFonts w:eastAsia="MS Gothic"/>
          <w:b/>
          <w:bCs/>
          <w:color w:val="4F81BD"/>
        </w:rPr>
      </w:pPr>
    </w:p>
    <w:p w:rsidR="00220EDF" w:rsidP="00E92BA0" w:rsidRDefault="00220EDF" w14:paraId="771EC05F" w14:textId="77777777">
      <w:pPr>
        <w:pStyle w:val="ListParagraph"/>
        <w:ind w:left="0"/>
        <w:jc w:val="both"/>
        <w:rPr>
          <w:rFonts w:eastAsia="MS Gothic"/>
          <w:b/>
          <w:bCs/>
          <w:color w:val="4F81BD"/>
        </w:rPr>
      </w:pPr>
    </w:p>
    <w:p w:rsidRPr="002D6E2C" w:rsidR="00220EDF" w:rsidP="00E92BA0" w:rsidRDefault="00220EDF" w14:paraId="71C6E389" w14:textId="77777777">
      <w:pPr>
        <w:pStyle w:val="ListParagraph"/>
        <w:ind w:left="0"/>
        <w:jc w:val="both"/>
        <w:rPr>
          <w:rFonts w:eastAsia="MS Gothic"/>
          <w:b/>
          <w:bCs/>
          <w:color w:val="4F81BD"/>
        </w:rPr>
      </w:pPr>
    </w:p>
    <w:p w:rsidRPr="002D6E2C" w:rsidR="00D521C9" w:rsidP="002C2973" w:rsidRDefault="00D521C9" w14:paraId="7613F5AE"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The Debtor Bank validates and processes the mandate amendment requests.</w:t>
      </w:r>
    </w:p>
    <w:p w:rsidRPr="002D6E2C" w:rsidR="00D521C9" w:rsidP="00E92BA0" w:rsidRDefault="00D521C9" w14:paraId="76C4F83D" w14:textId="77777777">
      <w:pPr>
        <w:pStyle w:val="ListParagraph"/>
        <w:ind w:left="0"/>
        <w:jc w:val="both"/>
      </w:pPr>
      <w:r w:rsidRPr="002D6E2C">
        <w:t>The Debtor Bank compares the mandate information stored in the mandate register with the corresponding unique mandate reference numbers.</w:t>
      </w:r>
    </w:p>
    <w:p w:rsidRPr="002D6E2C" w:rsidR="00D521C9" w:rsidP="00E92BA0" w:rsidRDefault="00D521C9" w14:paraId="7D7428E1" w14:textId="77777777">
      <w:pPr>
        <w:pStyle w:val="ListParagraph"/>
        <w:ind w:left="0"/>
        <w:jc w:val="both"/>
      </w:pPr>
      <w:r w:rsidRPr="002D6E2C">
        <w:t xml:space="preserve">As well </w:t>
      </w:r>
      <w:r w:rsidRPr="002D6E2C" w:rsidR="004E0D79">
        <w:t>as a notification</w:t>
      </w:r>
      <w:r w:rsidRPr="002D6E2C">
        <w:t xml:space="preserve"> of all mandate reference numbers that do not match the original request as per the mandate register.</w:t>
      </w:r>
    </w:p>
    <w:p w:rsidRPr="002D6E2C" w:rsidR="00D521C9" w:rsidP="00E92BA0" w:rsidRDefault="00D521C9" w14:paraId="6C512F27" w14:textId="77777777">
      <w:pPr>
        <w:pStyle w:val="ListParagraph"/>
        <w:ind w:left="0"/>
        <w:jc w:val="both"/>
      </w:pPr>
    </w:p>
    <w:p w:rsidRPr="002D6E2C" w:rsidR="00D521C9" w:rsidP="002C2973" w:rsidRDefault="00D521C9" w14:paraId="018AEF45"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successful and unsuccessful amendments to mandates are then submitted to the ACH as part of the mandate acceptance report </w:t>
      </w:r>
      <w:r w:rsidRPr="002D6E2C">
        <w:t>(</w:t>
      </w:r>
      <w:hyperlink w:history="1" w:anchor="_Mandate_Acceptance_Report">
        <w:r w:rsidRPr="002D6E2C">
          <w:rPr>
            <w:rStyle w:val="Hyperlink"/>
          </w:rPr>
          <w:t>pain.012</w:t>
        </w:r>
      </w:hyperlink>
      <w:r w:rsidRPr="002D6E2C">
        <w:t>)</w:t>
      </w:r>
      <w:r w:rsidRPr="002D6E2C">
        <w:rPr>
          <w:rFonts w:eastAsia="MS Gothic"/>
          <w:b/>
          <w:bCs/>
          <w:color w:val="4F81BD"/>
        </w:rPr>
        <w:t xml:space="preserve">. </w:t>
      </w:r>
    </w:p>
    <w:p w:rsidRPr="002D6E2C" w:rsidR="00D521C9" w:rsidP="00E92BA0" w:rsidRDefault="00D521C9" w14:paraId="4A09E689" w14:textId="77777777">
      <w:pPr>
        <w:pStyle w:val="ListParagraph"/>
        <w:ind w:left="0"/>
        <w:jc w:val="both"/>
      </w:pPr>
      <w:r w:rsidRPr="002D6E2C">
        <w:t xml:space="preserve">Re-authorisation </w:t>
      </w:r>
      <w:r w:rsidR="000644CA">
        <w:t>is</w:t>
      </w:r>
      <w:r w:rsidRPr="002D6E2C">
        <w:t xml:space="preserve"> required from the Debtor depending on the data element to be amended as part of the Debtor’s mandate authorised (refer to </w:t>
      </w:r>
      <w:r w:rsidR="005D24DA">
        <w:t>Appendix DD</w:t>
      </w:r>
      <w:r w:rsidRPr="002D6E2C">
        <w:t>).</w:t>
      </w:r>
    </w:p>
    <w:p w:rsidRPr="002D6E2C" w:rsidR="00D521C9" w:rsidP="00E92BA0" w:rsidRDefault="00D521C9" w14:paraId="78DDDFA6" w14:textId="77777777">
      <w:pPr>
        <w:pStyle w:val="ListParagraph"/>
        <w:ind w:left="0"/>
        <w:jc w:val="both"/>
      </w:pPr>
      <w:r w:rsidRPr="002D6E2C">
        <w:t xml:space="preserve">The rules per Batch Use Case (TT2) defined for AC </w:t>
      </w:r>
      <w:r w:rsidR="000644CA">
        <w:t>will</w:t>
      </w:r>
      <w:r w:rsidRPr="002D6E2C" w:rsidR="000644CA">
        <w:t xml:space="preserve"> </w:t>
      </w:r>
      <w:r w:rsidRPr="002D6E2C">
        <w:t xml:space="preserve">apply </w:t>
      </w:r>
    </w:p>
    <w:p w:rsidRPr="002D6E2C" w:rsidR="00D521C9" w:rsidP="00E92BA0" w:rsidRDefault="00D521C9" w14:paraId="72D9CC5A" w14:textId="77777777">
      <w:pPr>
        <w:pStyle w:val="ListParagraph"/>
        <w:ind w:left="0"/>
        <w:jc w:val="both"/>
      </w:pPr>
      <w:r w:rsidRPr="002D6E2C">
        <w:t>The Debtor Bank would update all successful amendment requests in the mandate register and the change would be noted as part of the audit log.</w:t>
      </w:r>
    </w:p>
    <w:p w:rsidRPr="002D6E2C" w:rsidR="00D521C9" w:rsidP="00E92BA0" w:rsidRDefault="00D521C9" w14:paraId="28818C03" w14:textId="77777777">
      <w:pPr>
        <w:pStyle w:val="ListParagraph"/>
        <w:ind w:left="0"/>
        <w:jc w:val="both"/>
      </w:pPr>
    </w:p>
    <w:p w:rsidRPr="002D6E2C" w:rsidR="00D521C9" w:rsidP="002C2973" w:rsidRDefault="00D521C9" w14:paraId="0CE5178D"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ACH replies with status report (</w:t>
      </w:r>
      <w:hyperlink w:history="1" w:anchor="Status_Report_for_Mandate_Messages">
        <w:r w:rsidRPr="002D6E2C">
          <w:rPr>
            <w:rStyle w:val="Hyperlink"/>
          </w:rPr>
          <w:t>pacs.002</w:t>
        </w:r>
      </w:hyperlink>
      <w:r w:rsidRPr="002D6E2C">
        <w:rPr>
          <w:rFonts w:eastAsia="MS Gothic"/>
          <w:b/>
          <w:bCs/>
          <w:color w:val="4F81BD"/>
        </w:rPr>
        <w:t>) to Debtor Bank.</w:t>
      </w:r>
    </w:p>
    <w:p w:rsidRPr="002D6E2C" w:rsidR="00D521C9" w:rsidP="00E92BA0" w:rsidRDefault="00D521C9" w14:paraId="4BC52223" w14:textId="77777777">
      <w:pPr>
        <w:pStyle w:val="ListParagraph"/>
        <w:ind w:left="0"/>
        <w:jc w:val="both"/>
        <w:rPr>
          <w:rFonts w:eastAsia="MS Gothic"/>
          <w:b/>
          <w:bCs/>
          <w:color w:val="4F81BD"/>
        </w:rPr>
      </w:pPr>
    </w:p>
    <w:p w:rsidRPr="002D6E2C" w:rsidR="00D521C9" w:rsidP="002C2973" w:rsidRDefault="00D521C9" w14:paraId="64BB6F1B"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forwards mandate acceptance report </w:t>
      </w:r>
      <w:r w:rsidRPr="002D6E2C">
        <w:t>(</w:t>
      </w:r>
      <w:hyperlink w:history="1" w:anchor="_Mandate_Acceptance_Report">
        <w:r w:rsidRPr="002D6E2C">
          <w:rPr>
            <w:rStyle w:val="Hyperlink"/>
          </w:rPr>
          <w:t>pain.012</w:t>
        </w:r>
      </w:hyperlink>
      <w:r w:rsidRPr="002D6E2C">
        <w:t>)</w:t>
      </w:r>
      <w:r w:rsidRPr="002D6E2C">
        <w:rPr>
          <w:rFonts w:eastAsia="MS Gothic"/>
          <w:b/>
          <w:bCs/>
          <w:color w:val="4F81BD"/>
        </w:rPr>
        <w:t xml:space="preserve"> to Creditor Bank.</w:t>
      </w:r>
    </w:p>
    <w:p w:rsidRPr="002D6E2C" w:rsidR="00D521C9" w:rsidP="00E92BA0" w:rsidRDefault="00D521C9" w14:paraId="05A24936"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3DDF4D65"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Creditor Bank engages with Creditor.</w:t>
      </w:r>
    </w:p>
    <w:p w:rsidRPr="00503EF9" w:rsidR="00D521C9" w:rsidP="00E92BA0" w:rsidRDefault="00D521C9" w14:paraId="3AA8FF0C" w14:textId="77777777">
      <w:pPr>
        <w:pStyle w:val="ListParagraph"/>
        <w:ind w:left="0"/>
        <w:jc w:val="both"/>
      </w:pPr>
      <w:r w:rsidRPr="009876ED">
        <w:t>Message format of mandate response to Creditor to be determined by the Creditor Bank.</w:t>
      </w:r>
    </w:p>
    <w:p w:rsidRPr="002D6E2C" w:rsidR="00D521C9" w:rsidP="00E92BA0" w:rsidRDefault="00D521C9" w14:paraId="004D43A8" w14:textId="77777777">
      <w:pPr>
        <w:pStyle w:val="ListParagraph"/>
        <w:ind w:left="0"/>
        <w:jc w:val="both"/>
        <w:rPr>
          <w:rFonts w:eastAsia="MS Gothic"/>
          <w:b/>
          <w:bCs/>
          <w:color w:val="4F81BD"/>
        </w:rPr>
      </w:pPr>
    </w:p>
    <w:p w:rsidR="00D521C9" w:rsidP="00E92BA0" w:rsidRDefault="00D521C9" w14:paraId="2F2944C5" w14:textId="77777777">
      <w:r w:rsidRPr="002D6E2C">
        <w:t>** Status Reports will be sent by the ACH to Creditor and Debtor Banks in the case of Batch Amendments. Debtor Bank will also make use of Status Reports for upfront validation in the case of Batch Amendments.</w:t>
      </w:r>
    </w:p>
    <w:p w:rsidRPr="002D6E2C" w:rsidR="002822BC" w:rsidP="00E92BA0" w:rsidRDefault="002822BC" w14:paraId="5D401102" w14:textId="77777777"/>
    <w:p w:rsidRPr="002D6E2C" w:rsidR="00D521C9" w:rsidP="00E92BA0" w:rsidRDefault="00D521C9" w14:paraId="7DD960F9" w14:textId="77777777"/>
    <w:p w:rsidR="00D521C9" w:rsidP="00E92BA0" w:rsidRDefault="00D521C9" w14:paraId="176A3C33" w14:textId="77777777">
      <w:pPr>
        <w:pBdr>
          <w:top w:val="single" w:color="auto" w:sz="4" w:space="1"/>
          <w:left w:val="single" w:color="auto" w:sz="4" w:space="4"/>
          <w:bottom w:val="single" w:color="auto" w:sz="4" w:space="1"/>
          <w:right w:val="single" w:color="auto" w:sz="4" w:space="4"/>
        </w:pBdr>
      </w:pPr>
      <w:r w:rsidRPr="002D6E2C">
        <w:rPr>
          <w:b/>
        </w:rPr>
        <w:t xml:space="preserve">IMPORTANT NOTE: </w:t>
      </w:r>
      <w:r w:rsidRPr="002D6E2C">
        <w:t xml:space="preserve">The Mandatory and Optional fields for the Amendment Request are in the ISO20022 message layouts in Section </w:t>
      </w:r>
      <w:r w:rsidRPr="002D6E2C" w:rsidR="003C2D3F">
        <w:t>1</w:t>
      </w:r>
      <w:r w:rsidR="003C2D3F">
        <w:t>2</w:t>
      </w:r>
      <w:r w:rsidRPr="002D6E2C" w:rsidR="003C2D3F">
        <w:t xml:space="preserve"> </w:t>
      </w:r>
      <w:r w:rsidRPr="002D6E2C">
        <w:t>below.</w:t>
      </w:r>
    </w:p>
    <w:p w:rsidR="001C1A49" w:rsidP="00E92BA0" w:rsidRDefault="001C1A49" w14:paraId="61944139" w14:textId="77777777">
      <w:pPr>
        <w:pBdr>
          <w:top w:val="single" w:color="auto" w:sz="4" w:space="1"/>
          <w:left w:val="single" w:color="auto" w:sz="4" w:space="4"/>
          <w:bottom w:val="single" w:color="auto" w:sz="4" w:space="1"/>
          <w:right w:val="single" w:color="auto" w:sz="4" w:space="4"/>
        </w:pBdr>
      </w:pPr>
    </w:p>
    <w:p w:rsidR="001C1A49" w:rsidP="00E92BA0" w:rsidRDefault="001C1A49" w14:paraId="0F97199A" w14:textId="77777777">
      <w:pPr>
        <w:pBdr>
          <w:top w:val="single" w:color="auto" w:sz="4" w:space="1"/>
          <w:left w:val="single" w:color="auto" w:sz="4" w:space="4"/>
          <w:bottom w:val="single" w:color="auto" w:sz="4" w:space="1"/>
          <w:right w:val="single" w:color="auto" w:sz="4" w:space="4"/>
        </w:pBdr>
      </w:pPr>
      <w:r>
        <w:t xml:space="preserve">Amendments </w:t>
      </w:r>
      <w:r w:rsidR="00856A55">
        <w:t>requiring authorisation</w:t>
      </w:r>
      <w:r>
        <w:t xml:space="preserve"> and upfront rejections will be returned in the pacs.002 message </w:t>
      </w:r>
      <w:r w:rsidRPr="004E699C">
        <w:t>sta</w:t>
      </w:r>
      <w:r>
        <w:t>t</w:t>
      </w:r>
      <w:r w:rsidRPr="004E699C">
        <w:t>us report ST101</w:t>
      </w:r>
      <w:r>
        <w:t>.</w:t>
      </w:r>
    </w:p>
    <w:p w:rsidR="00F72AEC" w:rsidP="00E92BA0" w:rsidRDefault="00F72AEC" w14:paraId="32BDE005" w14:textId="77777777">
      <w:pPr>
        <w:pBdr>
          <w:top w:val="single" w:color="auto" w:sz="4" w:space="1"/>
          <w:left w:val="single" w:color="auto" w:sz="4" w:space="4"/>
          <w:bottom w:val="single" w:color="auto" w:sz="4" w:space="1"/>
          <w:right w:val="single" w:color="auto" w:sz="4" w:space="4"/>
        </w:pBdr>
      </w:pPr>
    </w:p>
    <w:p w:rsidR="00F72AEC" w:rsidP="00E92BA0" w:rsidRDefault="00F72AEC" w14:paraId="3947E6B3" w14:textId="77777777">
      <w:pPr>
        <w:pBdr>
          <w:top w:val="single" w:color="auto" w:sz="4" w:space="1"/>
          <w:left w:val="single" w:color="auto" w:sz="4" w:space="4"/>
          <w:bottom w:val="single" w:color="auto" w:sz="4" w:space="1"/>
          <w:right w:val="single" w:color="auto" w:sz="4" w:space="4"/>
        </w:pBdr>
      </w:pPr>
      <w:r w:rsidRPr="002D6E2C">
        <w:rPr>
          <w:b/>
        </w:rPr>
        <w:t xml:space="preserve">Amendment Rule: </w:t>
      </w:r>
      <w:r w:rsidRPr="002D6E2C">
        <w:t>Only elements that have changed need be included in mandate amendment requests.</w:t>
      </w:r>
    </w:p>
    <w:p w:rsidR="00F72AEC" w:rsidP="00E92BA0" w:rsidRDefault="00F72AEC" w14:paraId="166A346D" w14:textId="77777777">
      <w:pPr>
        <w:pBdr>
          <w:top w:val="single" w:color="auto" w:sz="4" w:space="1"/>
          <w:left w:val="single" w:color="auto" w:sz="4" w:space="4"/>
          <w:bottom w:val="single" w:color="auto" w:sz="4" w:space="1"/>
          <w:right w:val="single" w:color="auto" w:sz="4" w:space="4"/>
        </w:pBdr>
      </w:pPr>
    </w:p>
    <w:p w:rsidRPr="002D6E2C" w:rsidR="00F72AEC" w:rsidP="00E92BA0" w:rsidRDefault="00F72AEC" w14:paraId="0369F372" w14:textId="77777777">
      <w:pPr>
        <w:pBdr>
          <w:top w:val="single" w:color="auto" w:sz="4" w:space="1"/>
          <w:left w:val="single" w:color="auto" w:sz="4" w:space="4"/>
          <w:bottom w:val="single" w:color="auto" w:sz="4" w:space="1"/>
          <w:right w:val="single" w:color="auto" w:sz="4" w:space="4"/>
        </w:pBdr>
      </w:pPr>
      <w:r w:rsidRPr="00FA2275">
        <w:rPr>
          <w:b/>
        </w:rPr>
        <w:t>Suspension Rule</w:t>
      </w:r>
      <w:r>
        <w:t>: Any Suspended Mandate requires re-authorisation prior to being set Active again.</w:t>
      </w:r>
    </w:p>
    <w:p w:rsidR="00F72AEC" w:rsidP="00E92BA0" w:rsidRDefault="00F72AEC" w14:paraId="12AD1896" w14:textId="77777777"/>
    <w:p w:rsidR="00F72AEC" w:rsidP="00E92BA0" w:rsidRDefault="00F72AEC" w14:paraId="1594E080" w14:textId="77777777"/>
    <w:p w:rsidRPr="002D6E2C" w:rsidR="00D521C9" w:rsidP="00E92BA0" w:rsidRDefault="00D521C9" w14:paraId="0B755636" w14:textId="77777777">
      <w:pPr>
        <w:pStyle w:val="ListParagraph"/>
        <w:pBdr>
          <w:top w:val="single" w:color="auto" w:sz="12" w:space="1"/>
          <w:left w:val="single" w:color="auto" w:sz="12" w:space="4"/>
          <w:bottom w:val="single" w:color="auto" w:sz="12" w:space="1"/>
          <w:right w:val="single" w:color="auto" w:sz="12" w:space="4"/>
        </w:pBdr>
        <w:ind w:left="0"/>
        <w:rPr>
          <w:b/>
        </w:rPr>
      </w:pPr>
      <w:r w:rsidRPr="002D6E2C">
        <w:rPr>
          <w:b/>
        </w:rPr>
        <w:t>Additional Clarification Notes</w:t>
      </w:r>
    </w:p>
    <w:p w:rsidRPr="002D6E2C" w:rsidR="00D521C9" w:rsidP="00E92BA0" w:rsidRDefault="00D521C9" w14:paraId="2F790293" w14:textId="77777777">
      <w:pPr>
        <w:pStyle w:val="ListParagraph"/>
        <w:pBdr>
          <w:top w:val="single" w:color="auto" w:sz="12" w:space="1"/>
          <w:left w:val="single" w:color="auto" w:sz="12" w:space="4"/>
          <w:bottom w:val="single" w:color="auto" w:sz="12" w:space="1"/>
          <w:right w:val="single" w:color="auto" w:sz="12" w:space="4"/>
        </w:pBdr>
        <w:ind w:left="0"/>
        <w:rPr>
          <w:i/>
        </w:rPr>
      </w:pPr>
      <w:r w:rsidRPr="002D6E2C">
        <w:rPr>
          <w:i/>
        </w:rPr>
        <w:t>The following additional batch amendment scenarios have been identified:</w:t>
      </w:r>
    </w:p>
    <w:p w:rsidRPr="002D6E2C" w:rsidR="00D521C9" w:rsidP="00E92BA0" w:rsidRDefault="00D521C9" w14:paraId="50649AA4" w14:textId="77777777">
      <w:pPr>
        <w:pStyle w:val="ListParagraph"/>
        <w:pBdr>
          <w:top w:val="single" w:color="auto" w:sz="12" w:space="1"/>
          <w:left w:val="single" w:color="auto" w:sz="12" w:space="4"/>
          <w:bottom w:val="single" w:color="auto" w:sz="12" w:space="1"/>
          <w:right w:val="single" w:color="auto" w:sz="12" w:space="4"/>
        </w:pBdr>
        <w:ind w:left="0"/>
        <w:rPr>
          <w:i/>
        </w:rPr>
      </w:pPr>
    </w:p>
    <w:p w:rsidRPr="002D6E2C" w:rsidR="00D521C9" w:rsidP="00E92BA0" w:rsidRDefault="00D521C9" w14:paraId="3E8D6C3B" w14:textId="77777777">
      <w:pPr>
        <w:pStyle w:val="ListParagraph"/>
        <w:pBdr>
          <w:top w:val="single" w:color="auto" w:sz="12" w:space="1"/>
          <w:left w:val="single" w:color="auto" w:sz="12" w:space="4"/>
          <w:bottom w:val="single" w:color="auto" w:sz="12" w:space="1"/>
          <w:right w:val="single" w:color="auto" w:sz="12" w:space="4"/>
        </w:pBdr>
        <w:ind w:left="0"/>
      </w:pPr>
      <w:r w:rsidRPr="002D6E2C">
        <w:t>1. Batch Mandate Transfer</w:t>
      </w:r>
    </w:p>
    <w:p w:rsidRPr="002D6E2C" w:rsidR="00D521C9" w:rsidP="00E92BA0" w:rsidRDefault="00D521C9" w14:paraId="527DE76D" w14:textId="77777777">
      <w:pPr>
        <w:pStyle w:val="ListParagraph"/>
        <w:pBdr>
          <w:top w:val="single" w:color="auto" w:sz="12" w:space="1"/>
          <w:left w:val="single" w:color="auto" w:sz="12" w:space="4"/>
          <w:bottom w:val="single" w:color="auto" w:sz="12" w:space="1"/>
          <w:right w:val="single" w:color="auto" w:sz="12" w:space="4"/>
        </w:pBdr>
        <w:ind w:left="0"/>
      </w:pPr>
      <w:r w:rsidRPr="002D6E2C">
        <w:t xml:space="preserve">This scenario typically occurs when a Creditor Loan Book is purchased by another Creditor.  </w:t>
      </w:r>
    </w:p>
    <w:p w:rsidRPr="002D6E2C" w:rsidR="00D521C9" w:rsidP="00E92BA0" w:rsidRDefault="00D521C9" w14:paraId="43243230" w14:textId="77777777">
      <w:pPr>
        <w:pStyle w:val="ListParagraph"/>
        <w:pBdr>
          <w:top w:val="single" w:color="auto" w:sz="12" w:space="1"/>
          <w:left w:val="single" w:color="auto" w:sz="12" w:space="4"/>
          <w:bottom w:val="single" w:color="auto" w:sz="12" w:space="1"/>
          <w:right w:val="single" w:color="auto" w:sz="12" w:space="4"/>
        </w:pBdr>
        <w:ind w:left="0"/>
      </w:pPr>
      <w:r w:rsidRPr="002D6E2C">
        <w:t>The re-authentication process would not have to be repeated by the new Creditor for the existing Debtor mandates.</w:t>
      </w:r>
    </w:p>
    <w:p w:rsidRPr="002D6E2C" w:rsidR="00D521C9" w:rsidP="00E92BA0" w:rsidRDefault="00D521C9" w14:paraId="5EA6435D" w14:textId="77777777">
      <w:pPr>
        <w:pStyle w:val="ListParagraph"/>
        <w:pBdr>
          <w:top w:val="single" w:color="auto" w:sz="12" w:space="1"/>
          <w:left w:val="single" w:color="auto" w:sz="12" w:space="4"/>
          <w:bottom w:val="single" w:color="auto" w:sz="12" w:space="1"/>
          <w:right w:val="single" w:color="auto" w:sz="12" w:space="4"/>
        </w:pBdr>
        <w:ind w:left="0"/>
      </w:pPr>
    </w:p>
    <w:p w:rsidRPr="002D6E2C" w:rsidR="00D521C9" w:rsidP="00E92BA0" w:rsidRDefault="00D521C9" w14:paraId="2B731E27" w14:textId="77777777">
      <w:pPr>
        <w:pStyle w:val="ListParagraph"/>
        <w:pBdr>
          <w:top w:val="single" w:color="auto" w:sz="12" w:space="1"/>
          <w:left w:val="single" w:color="auto" w:sz="12" w:space="4"/>
          <w:bottom w:val="single" w:color="auto" w:sz="12" w:space="1"/>
          <w:right w:val="single" w:color="auto" w:sz="12" w:space="4"/>
        </w:pBdr>
        <w:ind w:left="0"/>
      </w:pPr>
      <w:r w:rsidRPr="002D6E2C">
        <w:t xml:space="preserve">2. Change of Creditor Bank </w:t>
      </w:r>
    </w:p>
    <w:p w:rsidRPr="002D6E2C" w:rsidR="00D521C9" w:rsidP="00E92BA0" w:rsidRDefault="00D521C9" w14:paraId="7A589010" w14:textId="77777777">
      <w:pPr>
        <w:pStyle w:val="ListParagraph"/>
        <w:pBdr>
          <w:top w:val="single" w:color="auto" w:sz="12" w:space="1"/>
          <w:left w:val="single" w:color="auto" w:sz="12" w:space="4"/>
          <w:bottom w:val="single" w:color="auto" w:sz="12" w:space="1"/>
          <w:right w:val="single" w:color="auto" w:sz="12" w:space="4"/>
        </w:pBdr>
        <w:ind w:left="0"/>
      </w:pPr>
      <w:r w:rsidRPr="002D6E2C">
        <w:t>This scenario typically occurs when the Creditor Bank name and/or bank account details changes.</w:t>
      </w:r>
    </w:p>
    <w:p w:rsidRPr="002D6E2C" w:rsidR="00D521C9" w:rsidP="00E92BA0" w:rsidRDefault="00D521C9" w14:paraId="329BA41C" w14:textId="77777777">
      <w:pPr>
        <w:pStyle w:val="ListParagraph"/>
        <w:pBdr>
          <w:top w:val="single" w:color="auto" w:sz="12" w:space="1"/>
          <w:left w:val="single" w:color="auto" w:sz="12" w:space="4"/>
          <w:bottom w:val="single" w:color="auto" w:sz="12" w:space="1"/>
          <w:right w:val="single" w:color="auto" w:sz="12" w:space="4"/>
        </w:pBdr>
        <w:ind w:left="0"/>
      </w:pPr>
      <w:r w:rsidRPr="002D6E2C">
        <w:t>The re-authentication process would not have to be repeated by the new Creditor for the existing Debtor mandates.</w:t>
      </w:r>
    </w:p>
    <w:p w:rsidRPr="002D6E2C" w:rsidR="00D521C9" w:rsidP="00E92BA0" w:rsidRDefault="00D521C9" w14:paraId="17F38809" w14:textId="77777777">
      <w:pPr>
        <w:pStyle w:val="ListParagraph"/>
        <w:pBdr>
          <w:top w:val="single" w:color="auto" w:sz="12" w:space="1"/>
          <w:left w:val="single" w:color="auto" w:sz="12" w:space="4"/>
          <w:bottom w:val="single" w:color="auto" w:sz="12" w:space="1"/>
          <w:right w:val="single" w:color="auto" w:sz="12" w:space="4"/>
        </w:pBdr>
        <w:ind w:left="0"/>
      </w:pPr>
      <w:r w:rsidRPr="002D6E2C">
        <w:t>The transfer is completed through a process between the new Creditor Bank, the ACH and the respective Debtor Banks.</w:t>
      </w:r>
    </w:p>
    <w:p w:rsidRPr="002D6E2C" w:rsidR="00D521C9" w:rsidP="00E92BA0" w:rsidRDefault="00D521C9" w14:paraId="74B68E25" w14:textId="77777777">
      <w:pPr>
        <w:pStyle w:val="ListParagraph"/>
        <w:pBdr>
          <w:top w:val="single" w:color="auto" w:sz="12" w:space="1"/>
          <w:left w:val="single" w:color="auto" w:sz="12" w:space="4"/>
          <w:bottom w:val="single" w:color="auto" w:sz="12" w:space="1"/>
          <w:right w:val="single" w:color="auto" w:sz="12" w:space="4"/>
        </w:pBdr>
        <w:ind w:left="0"/>
      </w:pPr>
    </w:p>
    <w:p w:rsidRPr="002D6E2C" w:rsidR="00D521C9" w:rsidP="00E92BA0" w:rsidRDefault="00D521C9" w14:paraId="1A780938" w14:textId="77777777">
      <w:pPr>
        <w:pStyle w:val="ListParagraph"/>
        <w:pBdr>
          <w:top w:val="single" w:color="auto" w:sz="12" w:space="1"/>
          <w:left w:val="single" w:color="auto" w:sz="12" w:space="4"/>
          <w:bottom w:val="single" w:color="auto" w:sz="12" w:space="1"/>
          <w:right w:val="single" w:color="auto" w:sz="12" w:space="4"/>
        </w:pBdr>
        <w:ind w:left="0"/>
      </w:pPr>
      <w:r w:rsidRPr="002D6E2C">
        <w:t>3. Change of System Operator</w:t>
      </w:r>
    </w:p>
    <w:p w:rsidRPr="002D6E2C" w:rsidR="00D521C9" w:rsidP="00E92BA0" w:rsidRDefault="00D521C9" w14:paraId="0A0672DA" w14:textId="77777777">
      <w:pPr>
        <w:pStyle w:val="ListParagraph"/>
        <w:pBdr>
          <w:top w:val="single" w:color="auto" w:sz="12" w:space="1"/>
          <w:left w:val="single" w:color="auto" w:sz="12" w:space="4"/>
          <w:bottom w:val="single" w:color="auto" w:sz="12" w:space="1"/>
          <w:right w:val="single" w:color="auto" w:sz="12" w:space="4"/>
        </w:pBdr>
        <w:ind w:left="0"/>
      </w:pPr>
      <w:r w:rsidRPr="002D6E2C">
        <w:t>This scenario typically occurs when the Creditor nominates a new System Operator to submit Payment Instructions to its Creditor Bank.</w:t>
      </w:r>
    </w:p>
    <w:p w:rsidRPr="002D6E2C" w:rsidR="00D521C9" w:rsidP="00E92BA0" w:rsidRDefault="00D521C9" w14:paraId="3470CFF1" w14:textId="77777777">
      <w:pPr>
        <w:pStyle w:val="ListParagraph"/>
        <w:pBdr>
          <w:top w:val="single" w:color="auto" w:sz="12" w:space="1"/>
          <w:left w:val="single" w:color="auto" w:sz="12" w:space="4"/>
          <w:bottom w:val="single" w:color="auto" w:sz="12" w:space="1"/>
          <w:right w:val="single" w:color="auto" w:sz="12" w:space="4"/>
        </w:pBdr>
        <w:ind w:left="0"/>
      </w:pPr>
    </w:p>
    <w:p w:rsidRPr="002D6E2C" w:rsidR="00D521C9" w:rsidP="00E92BA0" w:rsidRDefault="00D521C9" w14:paraId="66E6139C" w14:textId="77777777">
      <w:pPr>
        <w:pStyle w:val="ListParagraph"/>
        <w:pBdr>
          <w:top w:val="single" w:color="auto" w:sz="12" w:space="1"/>
          <w:left w:val="single" w:color="auto" w:sz="12" w:space="4"/>
          <w:bottom w:val="single" w:color="auto" w:sz="12" w:space="1"/>
          <w:right w:val="single" w:color="auto" w:sz="12" w:space="4"/>
        </w:pBdr>
        <w:ind w:left="0"/>
      </w:pPr>
      <w:r w:rsidRPr="002D6E2C">
        <w:t>Where the change of System Operator / third party payment provider results in a change of Creditor Bank then the process as detailed in the “Change of Creditor Bank” scenario is to be followed.</w:t>
      </w:r>
    </w:p>
    <w:p w:rsidRPr="002D6E2C" w:rsidR="00D521C9" w:rsidP="00E92BA0" w:rsidRDefault="00D521C9" w14:paraId="238B3751" w14:textId="77777777">
      <w:pPr>
        <w:pStyle w:val="ListParagraph"/>
        <w:pBdr>
          <w:top w:val="single" w:color="auto" w:sz="12" w:space="1"/>
          <w:left w:val="single" w:color="auto" w:sz="12" w:space="4"/>
          <w:bottom w:val="single" w:color="auto" w:sz="12" w:space="1"/>
          <w:right w:val="single" w:color="auto" w:sz="12" w:space="4"/>
        </w:pBdr>
        <w:ind w:left="0"/>
      </w:pPr>
    </w:p>
    <w:p w:rsidR="0006181C" w:rsidP="00E92BA0" w:rsidRDefault="00D521C9" w14:paraId="2ED5EAA1" w14:textId="77777777">
      <w:pPr>
        <w:pStyle w:val="ListParagraph"/>
        <w:pBdr>
          <w:top w:val="single" w:color="auto" w:sz="12" w:space="1"/>
          <w:left w:val="single" w:color="auto" w:sz="12" w:space="4"/>
          <w:bottom w:val="single" w:color="auto" w:sz="12" w:space="1"/>
          <w:right w:val="single" w:color="auto" w:sz="12" w:space="4"/>
        </w:pBdr>
        <w:ind w:left="0"/>
        <w:rPr>
          <w:rFonts w:ascii="Cambria" w:hAnsi="Cambria" w:eastAsia="Times New Roman"/>
          <w:color w:val="4F81BD"/>
          <w:sz w:val="26"/>
          <w:szCs w:val="26"/>
        </w:rPr>
      </w:pPr>
      <w:r w:rsidRPr="002D6E2C">
        <w:t>N.B the mandates register will need to be updated via an amendment message but no re-authorisation is required from Debtor</w:t>
      </w:r>
      <w:bookmarkStart w:name="_Toc398807891" w:id="1978"/>
      <w:r w:rsidR="0006181C">
        <w:br w:type="page"/>
      </w:r>
    </w:p>
    <w:p w:rsidRPr="002D6E2C" w:rsidR="00D521C9" w:rsidP="002C2973" w:rsidRDefault="00D521C9" w14:paraId="5F96F1E9" w14:textId="77777777">
      <w:pPr>
        <w:pStyle w:val="Heading20"/>
        <w:numPr>
          <w:ilvl w:val="1"/>
          <w:numId w:val="18"/>
        </w:numPr>
        <w:ind w:left="0" w:firstLine="0"/>
        <w:rPr>
          <w:rFonts w:ascii="Calibri" w:hAnsi="Calibri"/>
          <w:sz w:val="22"/>
          <w:szCs w:val="22"/>
        </w:rPr>
      </w:pPr>
      <w:bookmarkStart w:name="_Toc451511901" w:id="1979"/>
      <w:bookmarkStart w:name="_Toc451513013" w:id="1980"/>
      <w:bookmarkStart w:name="_Toc451514123" w:id="1981"/>
      <w:bookmarkStart w:name="_Toc451766582" w:id="1982"/>
      <w:bookmarkStart w:name="_Toc452015443" w:id="1983"/>
      <w:bookmarkStart w:name="_Toc452049508" w:id="1984"/>
      <w:bookmarkStart w:name="_Toc452099392" w:id="1985"/>
      <w:bookmarkStart w:name="_Toc452100492" w:id="1986"/>
      <w:bookmarkStart w:name="_Toc452101590" w:id="1987"/>
      <w:bookmarkStart w:name="_Toc452102688" w:id="1988"/>
      <w:bookmarkStart w:name="_Toc452109266" w:id="1989"/>
      <w:bookmarkStart w:name="_Toc451511902" w:id="1990"/>
      <w:bookmarkStart w:name="_Toc451513014" w:id="1991"/>
      <w:bookmarkStart w:name="_Toc451514124" w:id="1992"/>
      <w:bookmarkStart w:name="_Toc451766583" w:id="1993"/>
      <w:bookmarkStart w:name="_Toc452015444" w:id="1994"/>
      <w:bookmarkStart w:name="_Toc452049509" w:id="1995"/>
      <w:bookmarkStart w:name="_Toc452099393" w:id="1996"/>
      <w:bookmarkStart w:name="_Toc452100493" w:id="1997"/>
      <w:bookmarkStart w:name="_Toc452101591" w:id="1998"/>
      <w:bookmarkStart w:name="_Toc452102689" w:id="1999"/>
      <w:bookmarkStart w:name="_Toc452109267" w:id="2000"/>
      <w:bookmarkStart w:name="_Toc451511903" w:id="2001"/>
      <w:bookmarkStart w:name="_Toc451513015" w:id="2002"/>
      <w:bookmarkStart w:name="_Toc451514125" w:id="2003"/>
      <w:bookmarkStart w:name="_Toc451766584" w:id="2004"/>
      <w:bookmarkStart w:name="_Toc452015445" w:id="2005"/>
      <w:bookmarkStart w:name="_Toc452049510" w:id="2006"/>
      <w:bookmarkStart w:name="_Toc452099394" w:id="2007"/>
      <w:bookmarkStart w:name="_Toc452100494" w:id="2008"/>
      <w:bookmarkStart w:name="_Toc452101592" w:id="2009"/>
      <w:bookmarkStart w:name="_Toc452102690" w:id="2010"/>
      <w:bookmarkStart w:name="_Toc452109268" w:id="2011"/>
      <w:bookmarkStart w:name="_Toc451511904" w:id="2012"/>
      <w:bookmarkStart w:name="_Toc451513016" w:id="2013"/>
      <w:bookmarkStart w:name="_Toc451514126" w:id="2014"/>
      <w:bookmarkStart w:name="_Toc451766585" w:id="2015"/>
      <w:bookmarkStart w:name="_Toc452015446" w:id="2016"/>
      <w:bookmarkStart w:name="_Toc452049511" w:id="2017"/>
      <w:bookmarkStart w:name="_Toc452099395" w:id="2018"/>
      <w:bookmarkStart w:name="_Toc452100495" w:id="2019"/>
      <w:bookmarkStart w:name="_Toc452101593" w:id="2020"/>
      <w:bookmarkStart w:name="_Toc452102691" w:id="2021"/>
      <w:bookmarkStart w:name="_Toc452109269" w:id="2022"/>
      <w:bookmarkStart w:name="_Toc451511905" w:id="2023"/>
      <w:bookmarkStart w:name="_Toc451513017" w:id="2024"/>
      <w:bookmarkStart w:name="_Toc451514127" w:id="2025"/>
      <w:bookmarkStart w:name="_Toc451766586" w:id="2026"/>
      <w:bookmarkStart w:name="_Toc452015447" w:id="2027"/>
      <w:bookmarkStart w:name="_Toc452049512" w:id="2028"/>
      <w:bookmarkStart w:name="_Toc452099396" w:id="2029"/>
      <w:bookmarkStart w:name="_Toc452100496" w:id="2030"/>
      <w:bookmarkStart w:name="_Toc452101594" w:id="2031"/>
      <w:bookmarkStart w:name="_Toc452102692" w:id="2032"/>
      <w:bookmarkStart w:name="_Toc452109270" w:id="2033"/>
      <w:bookmarkStart w:name="_Toc451511906" w:id="2034"/>
      <w:bookmarkStart w:name="_Toc451513018" w:id="2035"/>
      <w:bookmarkStart w:name="_Toc451514128" w:id="2036"/>
      <w:bookmarkStart w:name="_Toc451766587" w:id="2037"/>
      <w:bookmarkStart w:name="_Toc452015448" w:id="2038"/>
      <w:bookmarkStart w:name="_Toc452049513" w:id="2039"/>
      <w:bookmarkStart w:name="_Toc452099397" w:id="2040"/>
      <w:bookmarkStart w:name="_Toc452100497" w:id="2041"/>
      <w:bookmarkStart w:name="_Toc452101595" w:id="2042"/>
      <w:bookmarkStart w:name="_Toc452102693" w:id="2043"/>
      <w:bookmarkStart w:name="_Toc452109271" w:id="2044"/>
      <w:bookmarkStart w:name="_Toc451511907" w:id="2045"/>
      <w:bookmarkStart w:name="_Toc451513019" w:id="2046"/>
      <w:bookmarkStart w:name="_Toc451514129" w:id="2047"/>
      <w:bookmarkStart w:name="_Toc451766588" w:id="2048"/>
      <w:bookmarkStart w:name="_Toc452015449" w:id="2049"/>
      <w:bookmarkStart w:name="_Toc452049514" w:id="2050"/>
      <w:bookmarkStart w:name="_Toc452099398" w:id="2051"/>
      <w:bookmarkStart w:name="_Toc452100498" w:id="2052"/>
      <w:bookmarkStart w:name="_Toc452101596" w:id="2053"/>
      <w:bookmarkStart w:name="_Toc452102694" w:id="2054"/>
      <w:bookmarkStart w:name="_Toc452109272" w:id="2055"/>
      <w:bookmarkStart w:name="_Toc451511908" w:id="2056"/>
      <w:bookmarkStart w:name="_Toc451513020" w:id="2057"/>
      <w:bookmarkStart w:name="_Toc451514130" w:id="2058"/>
      <w:bookmarkStart w:name="_Toc451766589" w:id="2059"/>
      <w:bookmarkStart w:name="_Toc452015450" w:id="2060"/>
      <w:bookmarkStart w:name="_Toc452049515" w:id="2061"/>
      <w:bookmarkStart w:name="_Toc452099399" w:id="2062"/>
      <w:bookmarkStart w:name="_Toc452100499" w:id="2063"/>
      <w:bookmarkStart w:name="_Toc452101597" w:id="2064"/>
      <w:bookmarkStart w:name="_Toc452102695" w:id="2065"/>
      <w:bookmarkStart w:name="_Toc452109273" w:id="2066"/>
      <w:bookmarkStart w:name="_Toc451511909" w:id="2067"/>
      <w:bookmarkStart w:name="_Toc451513021" w:id="2068"/>
      <w:bookmarkStart w:name="_Toc451514131" w:id="2069"/>
      <w:bookmarkStart w:name="_Toc451766590" w:id="2070"/>
      <w:bookmarkStart w:name="_Toc452015451" w:id="2071"/>
      <w:bookmarkStart w:name="_Toc452049516" w:id="2072"/>
      <w:bookmarkStart w:name="_Toc452099400" w:id="2073"/>
      <w:bookmarkStart w:name="_Toc452100500" w:id="2074"/>
      <w:bookmarkStart w:name="_Toc452101598" w:id="2075"/>
      <w:bookmarkStart w:name="_Toc452102696" w:id="2076"/>
      <w:bookmarkStart w:name="_Toc452109274" w:id="2077"/>
      <w:bookmarkStart w:name="_Toc451511910" w:id="2078"/>
      <w:bookmarkStart w:name="_Toc451513022" w:id="2079"/>
      <w:bookmarkStart w:name="_Toc451514132" w:id="2080"/>
      <w:bookmarkStart w:name="_Toc451766591" w:id="2081"/>
      <w:bookmarkStart w:name="_Toc452015452" w:id="2082"/>
      <w:bookmarkStart w:name="_Toc452049517" w:id="2083"/>
      <w:bookmarkStart w:name="_Toc452099401" w:id="2084"/>
      <w:bookmarkStart w:name="_Toc452100501" w:id="2085"/>
      <w:bookmarkStart w:name="_Toc452101599" w:id="2086"/>
      <w:bookmarkStart w:name="_Toc452102697" w:id="2087"/>
      <w:bookmarkStart w:name="_Toc452109275" w:id="2088"/>
      <w:bookmarkStart w:name="_Toc451511911" w:id="2089"/>
      <w:bookmarkStart w:name="_Toc451513023" w:id="2090"/>
      <w:bookmarkStart w:name="_Toc451514133" w:id="2091"/>
      <w:bookmarkStart w:name="_Toc451766592" w:id="2092"/>
      <w:bookmarkStart w:name="_Toc452015453" w:id="2093"/>
      <w:bookmarkStart w:name="_Toc452049518" w:id="2094"/>
      <w:bookmarkStart w:name="_Toc452099402" w:id="2095"/>
      <w:bookmarkStart w:name="_Toc452100502" w:id="2096"/>
      <w:bookmarkStart w:name="_Toc452101600" w:id="2097"/>
      <w:bookmarkStart w:name="_Toc452102698" w:id="2098"/>
      <w:bookmarkStart w:name="_Toc452109276" w:id="2099"/>
      <w:bookmarkStart w:name="_Toc451511912" w:id="2100"/>
      <w:bookmarkStart w:name="_Toc451513024" w:id="2101"/>
      <w:bookmarkStart w:name="_Toc451514134" w:id="2102"/>
      <w:bookmarkStart w:name="_Toc451766593" w:id="2103"/>
      <w:bookmarkStart w:name="_Toc452015454" w:id="2104"/>
      <w:bookmarkStart w:name="_Toc452049519" w:id="2105"/>
      <w:bookmarkStart w:name="_Toc452099403" w:id="2106"/>
      <w:bookmarkStart w:name="_Toc452100503" w:id="2107"/>
      <w:bookmarkStart w:name="_Toc452101601" w:id="2108"/>
      <w:bookmarkStart w:name="_Toc452102699" w:id="2109"/>
      <w:bookmarkStart w:name="_Toc452109277" w:id="2110"/>
      <w:bookmarkStart w:name="_Toc451511913" w:id="2111"/>
      <w:bookmarkStart w:name="_Toc451513025" w:id="2112"/>
      <w:bookmarkStart w:name="_Toc451514135" w:id="2113"/>
      <w:bookmarkStart w:name="_Toc451766594" w:id="2114"/>
      <w:bookmarkStart w:name="_Toc452015455" w:id="2115"/>
      <w:bookmarkStart w:name="_Toc452049520" w:id="2116"/>
      <w:bookmarkStart w:name="_Toc452099404" w:id="2117"/>
      <w:bookmarkStart w:name="_Toc452100504" w:id="2118"/>
      <w:bookmarkStart w:name="_Toc452101602" w:id="2119"/>
      <w:bookmarkStart w:name="_Toc452102700" w:id="2120"/>
      <w:bookmarkStart w:name="_Toc452109278" w:id="2121"/>
      <w:bookmarkStart w:name="_Toc451511914" w:id="2122"/>
      <w:bookmarkStart w:name="_Toc451513026" w:id="2123"/>
      <w:bookmarkStart w:name="_Toc451514136" w:id="2124"/>
      <w:bookmarkStart w:name="_Toc451766595" w:id="2125"/>
      <w:bookmarkStart w:name="_Toc452015456" w:id="2126"/>
      <w:bookmarkStart w:name="_Toc452049521" w:id="2127"/>
      <w:bookmarkStart w:name="_Toc452099405" w:id="2128"/>
      <w:bookmarkStart w:name="_Toc452100505" w:id="2129"/>
      <w:bookmarkStart w:name="_Toc452101603" w:id="2130"/>
      <w:bookmarkStart w:name="_Toc452102701" w:id="2131"/>
      <w:bookmarkStart w:name="_Toc452109279" w:id="2132"/>
      <w:bookmarkStart w:name="_Toc451511915" w:id="2133"/>
      <w:bookmarkStart w:name="_Toc451513027" w:id="2134"/>
      <w:bookmarkStart w:name="_Toc451514137" w:id="2135"/>
      <w:bookmarkStart w:name="_Toc451766596" w:id="2136"/>
      <w:bookmarkStart w:name="_Toc452015457" w:id="2137"/>
      <w:bookmarkStart w:name="_Toc452049522" w:id="2138"/>
      <w:bookmarkStart w:name="_Toc452099406" w:id="2139"/>
      <w:bookmarkStart w:name="_Toc452100506" w:id="2140"/>
      <w:bookmarkStart w:name="_Toc452101604" w:id="2141"/>
      <w:bookmarkStart w:name="_Toc452102702" w:id="2142"/>
      <w:bookmarkStart w:name="_Toc452109280" w:id="2143"/>
      <w:bookmarkStart w:name="_Toc451511916" w:id="2144"/>
      <w:bookmarkStart w:name="_Toc451513028" w:id="2145"/>
      <w:bookmarkStart w:name="_Toc451514138" w:id="2146"/>
      <w:bookmarkStart w:name="_Toc451766597" w:id="2147"/>
      <w:bookmarkStart w:name="_Toc452015458" w:id="2148"/>
      <w:bookmarkStart w:name="_Toc452049523" w:id="2149"/>
      <w:bookmarkStart w:name="_Toc452099407" w:id="2150"/>
      <w:bookmarkStart w:name="_Toc452100507" w:id="2151"/>
      <w:bookmarkStart w:name="_Toc452101605" w:id="2152"/>
      <w:bookmarkStart w:name="_Toc452102703" w:id="2153"/>
      <w:bookmarkStart w:name="_Toc452109281" w:id="2154"/>
      <w:bookmarkStart w:name="_Toc451511917" w:id="2155"/>
      <w:bookmarkStart w:name="_Toc451513029" w:id="2156"/>
      <w:bookmarkStart w:name="_Toc451514139" w:id="2157"/>
      <w:bookmarkStart w:name="_Toc451766598" w:id="2158"/>
      <w:bookmarkStart w:name="_Toc452015459" w:id="2159"/>
      <w:bookmarkStart w:name="_Toc452049524" w:id="2160"/>
      <w:bookmarkStart w:name="_Toc452099408" w:id="2161"/>
      <w:bookmarkStart w:name="_Toc452100508" w:id="2162"/>
      <w:bookmarkStart w:name="_Toc452101606" w:id="2163"/>
      <w:bookmarkStart w:name="_Toc452102704" w:id="2164"/>
      <w:bookmarkStart w:name="_Toc452109282" w:id="2165"/>
      <w:bookmarkStart w:name="_Toc451511918" w:id="2166"/>
      <w:bookmarkStart w:name="_Toc451513030" w:id="2167"/>
      <w:bookmarkStart w:name="_Toc451514140" w:id="2168"/>
      <w:bookmarkStart w:name="_Toc451766599" w:id="2169"/>
      <w:bookmarkStart w:name="_Toc452015460" w:id="2170"/>
      <w:bookmarkStart w:name="_Toc452049525" w:id="2171"/>
      <w:bookmarkStart w:name="_Toc452099409" w:id="2172"/>
      <w:bookmarkStart w:name="_Toc452100509" w:id="2173"/>
      <w:bookmarkStart w:name="_Toc452101607" w:id="2174"/>
      <w:bookmarkStart w:name="_Toc452102705" w:id="2175"/>
      <w:bookmarkStart w:name="_Toc452109283" w:id="2176"/>
      <w:bookmarkStart w:name="_Toc451511919" w:id="2177"/>
      <w:bookmarkStart w:name="_Toc451513031" w:id="2178"/>
      <w:bookmarkStart w:name="_Toc451514141" w:id="2179"/>
      <w:bookmarkStart w:name="_Toc451766600" w:id="2180"/>
      <w:bookmarkStart w:name="_Toc452015461" w:id="2181"/>
      <w:bookmarkStart w:name="_Toc452049526" w:id="2182"/>
      <w:bookmarkStart w:name="_Toc452099410" w:id="2183"/>
      <w:bookmarkStart w:name="_Toc452100510" w:id="2184"/>
      <w:bookmarkStart w:name="_Toc452101608" w:id="2185"/>
      <w:bookmarkStart w:name="_Toc452102706" w:id="2186"/>
      <w:bookmarkStart w:name="_Toc452109284" w:id="2187"/>
      <w:bookmarkStart w:name="_Toc451511920" w:id="2188"/>
      <w:bookmarkStart w:name="_Toc451513032" w:id="2189"/>
      <w:bookmarkStart w:name="_Toc451514142" w:id="2190"/>
      <w:bookmarkStart w:name="_Toc451766601" w:id="2191"/>
      <w:bookmarkStart w:name="_Toc452015462" w:id="2192"/>
      <w:bookmarkStart w:name="_Toc452049527" w:id="2193"/>
      <w:bookmarkStart w:name="_Toc452099411" w:id="2194"/>
      <w:bookmarkStart w:name="_Toc452100511" w:id="2195"/>
      <w:bookmarkStart w:name="_Toc452101609" w:id="2196"/>
      <w:bookmarkStart w:name="_Toc452102707" w:id="2197"/>
      <w:bookmarkStart w:name="_Toc452109285" w:id="2198"/>
      <w:bookmarkStart w:name="_Toc451511921" w:id="2199"/>
      <w:bookmarkStart w:name="_Toc451513033" w:id="2200"/>
      <w:bookmarkStart w:name="_Toc451514143" w:id="2201"/>
      <w:bookmarkStart w:name="_Toc451766602" w:id="2202"/>
      <w:bookmarkStart w:name="_Toc452015463" w:id="2203"/>
      <w:bookmarkStart w:name="_Toc452049528" w:id="2204"/>
      <w:bookmarkStart w:name="_Toc452099412" w:id="2205"/>
      <w:bookmarkStart w:name="_Toc452100512" w:id="2206"/>
      <w:bookmarkStart w:name="_Toc452101610" w:id="2207"/>
      <w:bookmarkStart w:name="_Toc452102708" w:id="2208"/>
      <w:bookmarkStart w:name="_Toc452109286" w:id="2209"/>
      <w:bookmarkStart w:name="_Toc451511922" w:id="2210"/>
      <w:bookmarkStart w:name="_Toc451513034" w:id="2211"/>
      <w:bookmarkStart w:name="_Toc451514144" w:id="2212"/>
      <w:bookmarkStart w:name="_Toc451766603" w:id="2213"/>
      <w:bookmarkStart w:name="_Toc452015464" w:id="2214"/>
      <w:bookmarkStart w:name="_Toc452049529" w:id="2215"/>
      <w:bookmarkStart w:name="_Toc452099413" w:id="2216"/>
      <w:bookmarkStart w:name="_Toc452100513" w:id="2217"/>
      <w:bookmarkStart w:name="_Toc452101611" w:id="2218"/>
      <w:bookmarkStart w:name="_Toc452102709" w:id="2219"/>
      <w:bookmarkStart w:name="_Toc452109287" w:id="2220"/>
      <w:bookmarkStart w:name="_Toc451511923" w:id="2221"/>
      <w:bookmarkStart w:name="_Toc451513035" w:id="2222"/>
      <w:bookmarkStart w:name="_Toc451514145" w:id="2223"/>
      <w:bookmarkStart w:name="_Toc451766604" w:id="2224"/>
      <w:bookmarkStart w:name="_Toc452015465" w:id="2225"/>
      <w:bookmarkStart w:name="_Toc452049530" w:id="2226"/>
      <w:bookmarkStart w:name="_Toc452099414" w:id="2227"/>
      <w:bookmarkStart w:name="_Toc452100514" w:id="2228"/>
      <w:bookmarkStart w:name="_Toc452101612" w:id="2229"/>
      <w:bookmarkStart w:name="_Toc452102710" w:id="2230"/>
      <w:bookmarkStart w:name="_Toc452109288" w:id="2231"/>
      <w:bookmarkStart w:name="_Toc435584369" w:id="2232"/>
      <w:bookmarkStart w:name="_Toc536096788" w:id="2233"/>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r w:rsidRPr="002D6E2C">
        <w:rPr>
          <w:rFonts w:ascii="Calibri" w:hAnsi="Calibri"/>
          <w:sz w:val="22"/>
          <w:szCs w:val="22"/>
        </w:rPr>
        <w:t>Cancellation of a Mandate</w:t>
      </w:r>
      <w:bookmarkEnd w:id="1978"/>
      <w:bookmarkEnd w:id="2232"/>
      <w:bookmarkEnd w:id="2233"/>
    </w:p>
    <w:p w:rsidRPr="002D6E2C" w:rsidR="00D521C9" w:rsidP="00E92BA0" w:rsidRDefault="00D521C9" w14:paraId="3CCB662A" w14:textId="77777777"/>
    <w:p w:rsidRPr="002D6E2C" w:rsidR="00D521C9" w:rsidP="00E92BA0" w:rsidRDefault="00D521C9" w14:paraId="621B3006" w14:textId="77777777">
      <w:pPr>
        <w:jc w:val="both"/>
      </w:pPr>
      <w:r w:rsidRPr="002D6E2C">
        <w:rPr>
          <w:b/>
        </w:rPr>
        <w:t xml:space="preserve">Description - </w:t>
      </w:r>
      <w:r w:rsidRPr="002D6E2C">
        <w:t>This scenario captures the process where changes in the contractual relationship between the User and the Payer could require the cancellation of the electronic mandate stored in the mandate register prior to maturity.</w:t>
      </w:r>
    </w:p>
    <w:p w:rsidRPr="002D6E2C" w:rsidR="00D521C9" w:rsidP="00E92BA0" w:rsidRDefault="00D521C9" w14:paraId="480E3D0E" w14:textId="77777777">
      <w:pPr>
        <w:jc w:val="both"/>
      </w:pPr>
    </w:p>
    <w:p w:rsidRPr="002D6E2C" w:rsidR="00D521C9" w:rsidP="00E92BA0" w:rsidRDefault="00D521C9" w14:paraId="65492AFC" w14:textId="77777777">
      <w:pPr>
        <w:jc w:val="both"/>
      </w:pPr>
      <w:r w:rsidRPr="002D6E2C">
        <w:rPr>
          <w:b/>
        </w:rPr>
        <w:t xml:space="preserve">Business scenario applicable – </w:t>
      </w:r>
      <w:r w:rsidRPr="002D6E2C">
        <w:t xml:space="preserve">The User no longer needs to collect payments from the Payer for the remainder of their original mandated period; OR: The User and Payer come to a mutual agreement to no longer proceed with a particular service being provided. </w:t>
      </w:r>
    </w:p>
    <w:p w:rsidRPr="002D6E2C" w:rsidR="00D521C9" w:rsidP="00E92BA0" w:rsidRDefault="00D521C9" w14:paraId="4302EAC6" w14:textId="77777777"/>
    <w:p w:rsidRPr="002D6E2C" w:rsidR="00D521C9" w:rsidP="00E92BA0" w:rsidRDefault="00D521C9" w14:paraId="61F596FA" w14:textId="77777777"/>
    <w:p w:rsidRPr="002D6E2C" w:rsidR="00D521C9" w:rsidP="00E92BA0" w:rsidRDefault="00D521C9" w14:paraId="25ADE7FD" w14:textId="77777777">
      <w:pPr>
        <w:pBdr>
          <w:top w:val="single" w:color="auto" w:sz="12" w:space="1"/>
          <w:left w:val="single" w:color="auto" w:sz="12" w:space="4"/>
          <w:bottom w:val="single" w:color="auto" w:sz="12" w:space="1"/>
          <w:right w:val="single" w:color="auto" w:sz="12" w:space="4"/>
        </w:pBdr>
      </w:pPr>
      <w:r w:rsidRPr="002D6E2C">
        <w:rPr>
          <w:b/>
        </w:rPr>
        <w:t xml:space="preserve">IMPORTANT NOTE: </w:t>
      </w:r>
      <w:r w:rsidRPr="002D6E2C">
        <w:t>Cancellation of mandates could be done in Real Time or Batch dependant on the Creditor. Cancellations of mandates are only applicable for transactions prior to settlement or that are already in tracking. This must be effective before the start of the next day’s tracking requests.</w:t>
      </w:r>
    </w:p>
    <w:p w:rsidRPr="002D6E2C" w:rsidR="00D521C9" w:rsidP="00E92BA0" w:rsidRDefault="00D521C9" w14:paraId="1BA98F5B" w14:textId="77777777">
      <w:pPr>
        <w:tabs>
          <w:tab w:val="left" w:pos="1843"/>
        </w:tabs>
        <w:rPr>
          <w:b/>
        </w:rPr>
      </w:pPr>
    </w:p>
    <w:p w:rsidRPr="002D6E2C" w:rsidR="00D521C9" w:rsidP="00E92BA0" w:rsidRDefault="00D521C9" w14:paraId="52ED639C" w14:textId="77777777">
      <w:pPr>
        <w:tabs>
          <w:tab w:val="left" w:pos="1843"/>
        </w:tabs>
        <w:rPr>
          <w:b/>
        </w:rPr>
      </w:pPr>
    </w:p>
    <w:p w:rsidRPr="002D6E2C" w:rsidR="00D521C9" w:rsidP="00E92BA0" w:rsidRDefault="00D521C9" w14:paraId="7813316F" w14:textId="77777777">
      <w:pPr>
        <w:rPr>
          <w:b/>
        </w:rPr>
      </w:pPr>
      <w:r>
        <w:rPr>
          <w:b/>
          <w:noProof/>
          <w:bdr w:val="single" w:color="auto" w:sz="12" w:space="0"/>
          <w:lang w:val="en-US"/>
        </w:rPr>
        <w:drawing>
          <wp:inline distT="0" distB="0" distL="0" distR="0" wp14:anchorId="2A585ABB" wp14:editId="1A9D9406">
            <wp:extent cx="5738495" cy="4618990"/>
            <wp:effectExtent l="0" t="0" r="0" b="0"/>
            <wp:docPr id="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8495" cy="4618990"/>
                    </a:xfrm>
                    <a:prstGeom prst="rect">
                      <a:avLst/>
                    </a:prstGeom>
                    <a:noFill/>
                    <a:ln>
                      <a:noFill/>
                    </a:ln>
                  </pic:spPr>
                </pic:pic>
              </a:graphicData>
            </a:graphic>
          </wp:inline>
        </w:drawing>
      </w:r>
    </w:p>
    <w:p w:rsidRPr="002D6E2C" w:rsidR="00D521C9" w:rsidP="00E92BA0" w:rsidRDefault="00D521C9" w14:paraId="135C6065" w14:textId="77777777">
      <w:pPr>
        <w:tabs>
          <w:tab w:val="left" w:pos="1843"/>
        </w:tabs>
        <w:rPr>
          <w:b/>
        </w:rPr>
      </w:pPr>
    </w:p>
    <w:p w:rsidRPr="002D6E2C" w:rsidR="00D521C9" w:rsidP="00E92BA0" w:rsidRDefault="00D521C9" w14:paraId="59EAB9EA" w14:textId="77777777">
      <w:pPr>
        <w:tabs>
          <w:tab w:val="left" w:pos="1843"/>
        </w:tabs>
        <w:rPr>
          <w:b/>
        </w:rPr>
      </w:pPr>
    </w:p>
    <w:p w:rsidRPr="002D6E2C" w:rsidR="00D521C9" w:rsidP="00E92BA0" w:rsidRDefault="00D521C9" w14:paraId="1CEB1AD4" w14:textId="77777777">
      <w:pPr>
        <w:tabs>
          <w:tab w:val="left" w:pos="1843"/>
        </w:tabs>
        <w:rPr>
          <w:b/>
        </w:rPr>
      </w:pPr>
    </w:p>
    <w:p w:rsidRPr="002D6E2C" w:rsidR="00D521C9" w:rsidP="00E92BA0" w:rsidRDefault="00D521C9" w14:paraId="0271022C" w14:textId="77777777">
      <w:pPr>
        <w:tabs>
          <w:tab w:val="left" w:pos="1843"/>
        </w:tabs>
        <w:rPr>
          <w:b/>
        </w:rPr>
      </w:pPr>
    </w:p>
    <w:p w:rsidRPr="002D6E2C" w:rsidR="00D521C9" w:rsidP="00E92BA0" w:rsidRDefault="00D521C9" w14:paraId="446D0C94" w14:textId="77777777">
      <w:pPr>
        <w:tabs>
          <w:tab w:val="left" w:pos="1843"/>
        </w:tabs>
        <w:rPr>
          <w:b/>
        </w:rPr>
      </w:pPr>
    </w:p>
    <w:p w:rsidRPr="002D6E2C" w:rsidR="00D521C9" w:rsidP="00E92BA0" w:rsidRDefault="00D521C9" w14:paraId="26886542" w14:textId="77777777">
      <w:pPr>
        <w:tabs>
          <w:tab w:val="left" w:pos="1843"/>
        </w:tabs>
        <w:rPr>
          <w:b/>
        </w:rPr>
      </w:pPr>
    </w:p>
    <w:p w:rsidRPr="002D6E2C" w:rsidR="00D521C9" w:rsidP="00E92BA0" w:rsidRDefault="00D521C9" w14:paraId="59A15723" w14:textId="77777777">
      <w:pPr>
        <w:tabs>
          <w:tab w:val="left" w:pos="1843"/>
        </w:tabs>
        <w:rPr>
          <w:b/>
        </w:rPr>
      </w:pPr>
    </w:p>
    <w:p w:rsidRPr="002D6E2C" w:rsidR="00D521C9" w:rsidP="00E92BA0" w:rsidRDefault="00D521C9" w14:paraId="1D98C278" w14:textId="77777777">
      <w:pPr>
        <w:tabs>
          <w:tab w:val="left" w:pos="1843"/>
        </w:tabs>
        <w:rPr>
          <w:b/>
        </w:rPr>
      </w:pPr>
    </w:p>
    <w:p w:rsidRPr="002D6E2C" w:rsidR="00EB0B94" w:rsidP="00E92BA0" w:rsidRDefault="00EB0B94" w14:paraId="08692687" w14:textId="77777777">
      <w:r w:rsidRPr="00EB0B94">
        <w:rPr>
          <w:b/>
        </w:rPr>
        <w:t xml:space="preserve"> </w:t>
      </w:r>
      <w:r w:rsidRPr="002D6E2C">
        <w:rPr>
          <w:b/>
        </w:rPr>
        <w:t>Mandate Cancellation (Real Time):</w:t>
      </w:r>
      <w:r w:rsidRPr="002D6E2C">
        <w:t xml:space="preserve"> </w:t>
      </w:r>
    </w:p>
    <w:p w:rsidR="00EB0B94" w:rsidP="00E92BA0" w:rsidRDefault="00EB0B94" w14:paraId="44F7AD9C" w14:textId="77777777">
      <w:pPr>
        <w:rPr>
          <w:b/>
        </w:rPr>
      </w:pPr>
    </w:p>
    <w:p w:rsidRPr="002D6E2C" w:rsidR="00D521C9" w:rsidP="00E92BA0" w:rsidRDefault="00D521C9" w14:paraId="6CCC05B9" w14:textId="77777777">
      <w:r w:rsidRPr="002D6E2C">
        <w:rPr>
          <w:b/>
        </w:rPr>
        <w:t>Technical Requirements:</w:t>
      </w:r>
      <w:r w:rsidRPr="002D6E2C">
        <w:t xml:space="preserve"> </w:t>
      </w:r>
    </w:p>
    <w:p w:rsidRPr="002D6E2C" w:rsidR="00D521C9" w:rsidP="00E92BA0" w:rsidRDefault="00D521C9" w14:paraId="6A04720E" w14:textId="77777777"/>
    <w:p w:rsidRPr="002D6E2C" w:rsidR="00D521C9" w:rsidP="002C2973" w:rsidRDefault="00D521C9" w14:paraId="479879FF" w14:textId="77777777">
      <w:pPr>
        <w:pStyle w:val="ListParagraph"/>
        <w:numPr>
          <w:ilvl w:val="0"/>
          <w:numId w:val="9"/>
        </w:numPr>
        <w:ind w:left="0" w:firstLine="0"/>
      </w:pPr>
      <w:r w:rsidRPr="002D6E2C">
        <w:t>Online delivery mechanisms</w:t>
      </w:r>
    </w:p>
    <w:p w:rsidRPr="002D6E2C" w:rsidR="00D521C9" w:rsidP="00E92BA0" w:rsidRDefault="00D521C9" w14:paraId="3F8D0F97" w14:textId="77777777">
      <w:pPr>
        <w:jc w:val="both"/>
      </w:pPr>
      <w:r w:rsidRPr="002D6E2C">
        <w:t>The following delivery mechanisms will be available for online delivery of ISO 20022 messages between participants and the ACH:</w:t>
      </w:r>
    </w:p>
    <w:p w:rsidRPr="002D6E2C" w:rsidR="00D521C9" w:rsidP="002C2973" w:rsidRDefault="00D521C9" w14:paraId="219BF989" w14:textId="77777777">
      <w:pPr>
        <w:numPr>
          <w:ilvl w:val="0"/>
          <w:numId w:val="27"/>
        </w:numPr>
        <w:spacing w:line="288" w:lineRule="auto"/>
        <w:ind w:left="0" w:firstLine="0"/>
        <w:jc w:val="both"/>
      </w:pPr>
      <w:r w:rsidRPr="002D6E2C">
        <w:t>MQ (set as sync)</w:t>
      </w:r>
    </w:p>
    <w:p w:rsidR="00D521C9" w:rsidP="002C2973" w:rsidRDefault="00D521C9" w14:paraId="77C0C2E6" w14:textId="77777777">
      <w:pPr>
        <w:numPr>
          <w:ilvl w:val="0"/>
          <w:numId w:val="27"/>
        </w:numPr>
        <w:spacing w:line="288" w:lineRule="auto"/>
        <w:ind w:left="0" w:firstLine="0"/>
        <w:jc w:val="both"/>
      </w:pPr>
      <w:r w:rsidRPr="002D6E2C">
        <w:t xml:space="preserve">Web services https </w:t>
      </w:r>
    </w:p>
    <w:p w:rsidRPr="002D6E2C" w:rsidR="00E2497C" w:rsidP="002C2973" w:rsidRDefault="00E2497C" w14:paraId="3901F25B" w14:textId="77777777">
      <w:pPr>
        <w:numPr>
          <w:ilvl w:val="0"/>
          <w:numId w:val="27"/>
        </w:numPr>
        <w:spacing w:line="288" w:lineRule="auto"/>
        <w:ind w:left="0" w:firstLine="0"/>
        <w:jc w:val="both"/>
      </w:pPr>
      <w:r w:rsidRPr="00853B36">
        <w:t>TCP/IP</w:t>
      </w:r>
    </w:p>
    <w:p w:rsidRPr="002D6E2C" w:rsidR="00D521C9" w:rsidP="00E92BA0" w:rsidRDefault="00D521C9" w14:paraId="1ABB7031" w14:textId="77777777">
      <w:pPr>
        <w:tabs>
          <w:tab w:val="left" w:pos="1843"/>
        </w:tabs>
        <w:rPr>
          <w:b/>
        </w:rPr>
      </w:pPr>
    </w:p>
    <w:p w:rsidRPr="002D6E2C" w:rsidR="00D521C9" w:rsidP="00E92BA0" w:rsidRDefault="00D521C9" w14:paraId="23CBC731" w14:textId="77777777">
      <w:r w:rsidRPr="002D6E2C">
        <w:rPr>
          <w:b/>
        </w:rPr>
        <w:t>Messages used</w:t>
      </w:r>
      <w:r w:rsidRPr="002D6E2C">
        <w:t>:</w:t>
      </w:r>
    </w:p>
    <w:p w:rsidRPr="002D6E2C" w:rsidR="00D521C9" w:rsidP="00E92BA0" w:rsidRDefault="00D521C9" w14:paraId="5BA56FE7" w14:textId="77777777"/>
    <w:p w:rsidRPr="002D6E2C" w:rsidR="00D521C9" w:rsidP="00E92BA0" w:rsidRDefault="00D521C9" w14:paraId="74C2C73C" w14:textId="77777777">
      <w:pPr>
        <w:numPr>
          <w:ilvl w:val="0"/>
          <w:numId w:val="5"/>
        </w:numPr>
        <w:ind w:left="0" w:firstLine="0"/>
      </w:pPr>
      <w:r w:rsidRPr="002D6E2C">
        <w:t>Mandate Cancellation Request (</w:t>
      </w:r>
      <w:hyperlink w:history="1" w:anchor="_Mandate_Cancellation_Request">
        <w:r w:rsidRPr="002D6E2C">
          <w:rPr>
            <w:rStyle w:val="Hyperlink"/>
          </w:rPr>
          <w:t>pain.011</w:t>
        </w:r>
      </w:hyperlink>
      <w:r w:rsidRPr="002D6E2C">
        <w:t xml:space="preserve">) </w:t>
      </w:r>
    </w:p>
    <w:p w:rsidR="00D521C9" w:rsidP="00E92BA0" w:rsidRDefault="00D521C9" w14:paraId="6F622C39" w14:textId="77777777">
      <w:pPr>
        <w:numPr>
          <w:ilvl w:val="0"/>
          <w:numId w:val="5"/>
        </w:numPr>
        <w:ind w:left="0" w:firstLine="0"/>
      </w:pPr>
      <w:r w:rsidRPr="002D6E2C">
        <w:t>Mandate Acceptance Report (</w:t>
      </w:r>
      <w:hyperlink w:history="1" w:anchor="_Mandate_Acceptance_Report">
        <w:r w:rsidRPr="002D6E2C">
          <w:rPr>
            <w:rStyle w:val="Hyperlink"/>
          </w:rPr>
          <w:t>pain.012</w:t>
        </w:r>
      </w:hyperlink>
      <w:r w:rsidRPr="002D6E2C">
        <w:t xml:space="preserve">) </w:t>
      </w:r>
    </w:p>
    <w:p w:rsidRPr="002D6E2C" w:rsidR="00060EB7" w:rsidP="00F7320E" w:rsidRDefault="00723CC8" w14:paraId="24478869" w14:textId="77777777">
      <w:pPr>
        <w:numPr>
          <w:ilvl w:val="0"/>
          <w:numId w:val="5"/>
        </w:numPr>
        <w:tabs>
          <w:tab w:val="left" w:pos="709"/>
        </w:tabs>
        <w:ind w:left="0" w:firstLine="0"/>
      </w:pPr>
      <w:r>
        <w:t xml:space="preserve"> </w:t>
      </w:r>
      <w:r w:rsidRPr="002D6E2C" w:rsidR="00060EB7">
        <w:t>Status Report (</w:t>
      </w:r>
      <w:hyperlink w:history="1" w:anchor="Status_Report_for_Mandate_Messages">
        <w:r w:rsidRPr="002D6E2C" w:rsidR="00060EB7">
          <w:rPr>
            <w:rStyle w:val="Hyperlink"/>
          </w:rPr>
          <w:t>pacs.002</w:t>
        </w:r>
      </w:hyperlink>
      <w:r w:rsidRPr="002D6E2C" w:rsidR="00060EB7">
        <w:t>) for Mandate Messages</w:t>
      </w:r>
    </w:p>
    <w:p w:rsidRPr="002D6E2C" w:rsidR="00D521C9" w:rsidP="00E92BA0" w:rsidRDefault="00D521C9" w14:paraId="6748E7CD" w14:textId="77777777">
      <w:pPr>
        <w:tabs>
          <w:tab w:val="left" w:pos="1843"/>
        </w:tabs>
        <w:rPr>
          <w:b/>
        </w:rPr>
      </w:pPr>
    </w:p>
    <w:p w:rsidR="00D521C9" w:rsidP="00E92BA0" w:rsidRDefault="00360C7C" w14:paraId="72F1A47F" w14:textId="77777777">
      <w:pPr>
        <w:tabs>
          <w:tab w:val="left" w:pos="1843"/>
        </w:tabs>
        <w:rPr>
          <w:b/>
        </w:rPr>
      </w:pPr>
      <w:r>
        <w:rPr>
          <w:b/>
        </w:rPr>
        <w:t>Processing Windows:</w:t>
      </w:r>
    </w:p>
    <w:tbl>
      <w:tblPr>
        <w:tblStyle w:val="TableGrid"/>
        <w:tblW w:w="0" w:type="auto"/>
        <w:tblLook w:val="04A0" w:firstRow="1" w:lastRow="0" w:firstColumn="1" w:lastColumn="0" w:noHBand="0" w:noVBand="1"/>
      </w:tblPr>
      <w:tblGrid>
        <w:gridCol w:w="1394"/>
        <w:gridCol w:w="1334"/>
        <w:gridCol w:w="1510"/>
        <w:gridCol w:w="1431"/>
        <w:gridCol w:w="1222"/>
        <w:gridCol w:w="1131"/>
        <w:gridCol w:w="994"/>
      </w:tblGrid>
      <w:tr w:rsidR="00360C7C" w:rsidTr="00AB047E" w14:paraId="57E12016" w14:textId="77777777">
        <w:trPr>
          <w:tblHeader/>
        </w:trPr>
        <w:tc>
          <w:tcPr>
            <w:tcW w:w="1425" w:type="dxa"/>
            <w:shd w:val="clear" w:color="auto" w:fill="BFBFBF" w:themeFill="background1" w:themeFillShade="BF"/>
          </w:tcPr>
          <w:p w:rsidR="00360C7C" w:rsidP="00E92BA0" w:rsidRDefault="00360C7C" w14:paraId="3B409419" w14:textId="77777777">
            <w:pPr>
              <w:jc w:val="center"/>
            </w:pPr>
            <w:r>
              <w:t>Message</w:t>
            </w:r>
          </w:p>
        </w:tc>
        <w:tc>
          <w:tcPr>
            <w:tcW w:w="1368" w:type="dxa"/>
            <w:shd w:val="clear" w:color="auto" w:fill="BFBFBF" w:themeFill="background1" w:themeFillShade="BF"/>
          </w:tcPr>
          <w:p w:rsidR="00360C7C" w:rsidP="00E92BA0" w:rsidRDefault="00360C7C" w14:paraId="377E5594" w14:textId="77777777">
            <w:pPr>
              <w:jc w:val="center"/>
            </w:pPr>
            <w:r>
              <w:t>Service Code</w:t>
            </w:r>
          </w:p>
        </w:tc>
        <w:tc>
          <w:tcPr>
            <w:tcW w:w="1536" w:type="dxa"/>
            <w:shd w:val="clear" w:color="auto" w:fill="BFBFBF" w:themeFill="background1" w:themeFillShade="BF"/>
          </w:tcPr>
          <w:p w:rsidR="00360C7C" w:rsidP="00E92BA0" w:rsidRDefault="00360C7C" w14:paraId="04A5E816" w14:textId="77777777">
            <w:pPr>
              <w:jc w:val="center"/>
            </w:pPr>
            <w:r>
              <w:t>Originating</w:t>
            </w:r>
          </w:p>
        </w:tc>
        <w:tc>
          <w:tcPr>
            <w:tcW w:w="1462" w:type="dxa"/>
            <w:shd w:val="clear" w:color="auto" w:fill="BFBFBF" w:themeFill="background1" w:themeFillShade="BF"/>
          </w:tcPr>
          <w:p w:rsidR="00360C7C" w:rsidP="00E92BA0" w:rsidRDefault="00360C7C" w14:paraId="6BC534E2" w14:textId="77777777">
            <w:pPr>
              <w:jc w:val="center"/>
            </w:pPr>
            <w:r>
              <w:t>Receiving</w:t>
            </w:r>
          </w:p>
        </w:tc>
        <w:tc>
          <w:tcPr>
            <w:tcW w:w="1264" w:type="dxa"/>
            <w:shd w:val="clear" w:color="auto" w:fill="BFBFBF" w:themeFill="background1" w:themeFillShade="BF"/>
          </w:tcPr>
          <w:p w:rsidR="00360C7C" w:rsidP="00E92BA0" w:rsidRDefault="00360C7C" w14:paraId="078AB858" w14:textId="77777777">
            <w:pPr>
              <w:jc w:val="center"/>
            </w:pPr>
            <w:r>
              <w:t>Start Time</w:t>
            </w:r>
          </w:p>
        </w:tc>
        <w:tc>
          <w:tcPr>
            <w:tcW w:w="1166" w:type="dxa"/>
            <w:shd w:val="clear" w:color="auto" w:fill="BFBFBF" w:themeFill="background1" w:themeFillShade="BF"/>
          </w:tcPr>
          <w:p w:rsidR="00360C7C" w:rsidP="00E92BA0" w:rsidRDefault="00360C7C" w14:paraId="6FCEAD5B" w14:textId="77777777">
            <w:pPr>
              <w:jc w:val="center"/>
            </w:pPr>
            <w:r>
              <w:t>End Time</w:t>
            </w:r>
          </w:p>
        </w:tc>
        <w:tc>
          <w:tcPr>
            <w:tcW w:w="1021" w:type="dxa"/>
            <w:shd w:val="clear" w:color="auto" w:fill="BFBFBF" w:themeFill="background1" w:themeFillShade="BF"/>
          </w:tcPr>
          <w:p w:rsidR="00360C7C" w:rsidP="00E92BA0" w:rsidRDefault="00360C7C" w14:paraId="66DD6E66" w14:textId="77777777">
            <w:pPr>
              <w:jc w:val="center"/>
            </w:pPr>
            <w:r>
              <w:t>Extra</w:t>
            </w:r>
          </w:p>
        </w:tc>
      </w:tr>
      <w:tr w:rsidR="00360C7C" w:rsidTr="00AB047E" w14:paraId="7416EB4F" w14:textId="77777777">
        <w:tc>
          <w:tcPr>
            <w:tcW w:w="1425" w:type="dxa"/>
          </w:tcPr>
          <w:p w:rsidRPr="00FD5C90" w:rsidR="00360C7C" w:rsidP="00E92BA0" w:rsidRDefault="00360C7C" w14:paraId="7298CE72" w14:textId="77777777">
            <w:pPr>
              <w:jc w:val="center"/>
              <w:rPr>
                <w:b/>
              </w:rPr>
            </w:pPr>
            <w:r>
              <w:rPr>
                <w:b/>
              </w:rPr>
              <w:t>Pain.011</w:t>
            </w:r>
          </w:p>
        </w:tc>
        <w:tc>
          <w:tcPr>
            <w:tcW w:w="1368" w:type="dxa"/>
          </w:tcPr>
          <w:p w:rsidRPr="00FD5C90" w:rsidR="00360C7C" w:rsidP="00E92BA0" w:rsidRDefault="00360C7C" w14:paraId="6B34DF2D" w14:textId="77777777">
            <w:pPr>
              <w:jc w:val="center"/>
            </w:pPr>
            <w:r>
              <w:t>MANCN</w:t>
            </w:r>
          </w:p>
        </w:tc>
        <w:tc>
          <w:tcPr>
            <w:tcW w:w="1536" w:type="dxa"/>
          </w:tcPr>
          <w:p w:rsidRPr="00FD5C90" w:rsidR="00360C7C" w:rsidP="00E92BA0" w:rsidRDefault="00360C7C" w14:paraId="6662B39C" w14:textId="77777777">
            <w:pPr>
              <w:jc w:val="center"/>
            </w:pPr>
            <w:r w:rsidRPr="00FD5C90">
              <w:t>Creditor Bank</w:t>
            </w:r>
          </w:p>
        </w:tc>
        <w:tc>
          <w:tcPr>
            <w:tcW w:w="1462" w:type="dxa"/>
          </w:tcPr>
          <w:p w:rsidRPr="00FD5C90" w:rsidR="00360C7C" w:rsidP="00E92BA0" w:rsidRDefault="00360C7C" w14:paraId="73916805" w14:textId="77777777">
            <w:pPr>
              <w:jc w:val="center"/>
            </w:pPr>
            <w:r w:rsidRPr="00FD5C90">
              <w:t>ACH</w:t>
            </w:r>
          </w:p>
        </w:tc>
        <w:tc>
          <w:tcPr>
            <w:tcW w:w="1264" w:type="dxa"/>
          </w:tcPr>
          <w:p w:rsidRPr="00FD5C90" w:rsidR="00360C7C" w:rsidP="00E92BA0" w:rsidRDefault="00360C7C" w14:paraId="2C508DCA" w14:textId="77777777">
            <w:pPr>
              <w:jc w:val="center"/>
            </w:pPr>
            <w:r w:rsidRPr="00FD5C90">
              <w:t>0</w:t>
            </w:r>
            <w:r>
              <w:t>3</w:t>
            </w:r>
            <w:r w:rsidRPr="00FD5C90">
              <w:t>:00</w:t>
            </w:r>
          </w:p>
        </w:tc>
        <w:tc>
          <w:tcPr>
            <w:tcW w:w="1166" w:type="dxa"/>
          </w:tcPr>
          <w:p w:rsidRPr="00FD5C90" w:rsidR="00360C7C" w:rsidP="00E92BA0" w:rsidRDefault="00360C7C" w14:paraId="295C4F88" w14:textId="77777777">
            <w:pPr>
              <w:jc w:val="center"/>
            </w:pPr>
            <w:r>
              <w:t>21</w:t>
            </w:r>
            <w:r w:rsidRPr="00FD5C90">
              <w:t>:00</w:t>
            </w:r>
          </w:p>
        </w:tc>
        <w:tc>
          <w:tcPr>
            <w:tcW w:w="1021" w:type="dxa"/>
          </w:tcPr>
          <w:p w:rsidR="00360C7C" w:rsidP="00E92BA0" w:rsidRDefault="00360C7C" w14:paraId="5563E361" w14:textId="77777777">
            <w:pPr>
              <w:jc w:val="center"/>
            </w:pPr>
          </w:p>
        </w:tc>
      </w:tr>
      <w:tr w:rsidR="00360C7C" w:rsidTr="00AB047E" w14:paraId="58D8205F" w14:textId="77777777">
        <w:tc>
          <w:tcPr>
            <w:tcW w:w="1425" w:type="dxa"/>
          </w:tcPr>
          <w:p w:rsidRPr="00FD5C90" w:rsidR="00360C7C" w:rsidP="00E92BA0" w:rsidRDefault="00360C7C" w14:paraId="2E4E2532" w14:textId="77777777">
            <w:pPr>
              <w:jc w:val="center"/>
              <w:rPr>
                <w:b/>
              </w:rPr>
            </w:pPr>
            <w:r>
              <w:rPr>
                <w:b/>
              </w:rPr>
              <w:t>Pain.011</w:t>
            </w:r>
          </w:p>
        </w:tc>
        <w:tc>
          <w:tcPr>
            <w:tcW w:w="1368" w:type="dxa"/>
          </w:tcPr>
          <w:p w:rsidRPr="00FD5C90" w:rsidR="00360C7C" w:rsidP="00E92BA0" w:rsidRDefault="00360C7C" w14:paraId="06F5AD6F" w14:textId="77777777">
            <w:pPr>
              <w:jc w:val="center"/>
            </w:pPr>
            <w:r>
              <w:t>MANCN</w:t>
            </w:r>
          </w:p>
        </w:tc>
        <w:tc>
          <w:tcPr>
            <w:tcW w:w="1536" w:type="dxa"/>
          </w:tcPr>
          <w:p w:rsidR="00360C7C" w:rsidP="00E92BA0" w:rsidRDefault="00360C7C" w14:paraId="1A0B2CA1" w14:textId="77777777">
            <w:pPr>
              <w:jc w:val="center"/>
            </w:pPr>
            <w:r>
              <w:t>ACH</w:t>
            </w:r>
          </w:p>
        </w:tc>
        <w:tc>
          <w:tcPr>
            <w:tcW w:w="1462" w:type="dxa"/>
          </w:tcPr>
          <w:p w:rsidR="00360C7C" w:rsidP="00E92BA0" w:rsidRDefault="00360C7C" w14:paraId="39BBE3E5" w14:textId="77777777">
            <w:pPr>
              <w:jc w:val="center"/>
            </w:pPr>
            <w:r>
              <w:t>Debtor Bank</w:t>
            </w:r>
          </w:p>
        </w:tc>
        <w:tc>
          <w:tcPr>
            <w:tcW w:w="1264" w:type="dxa"/>
          </w:tcPr>
          <w:p w:rsidRPr="00FD5C90" w:rsidR="00360C7C" w:rsidP="00E92BA0" w:rsidRDefault="00360C7C" w14:paraId="7822A600" w14:textId="77777777">
            <w:pPr>
              <w:jc w:val="center"/>
            </w:pPr>
            <w:r w:rsidRPr="00FD5C90">
              <w:t>0</w:t>
            </w:r>
            <w:r>
              <w:t>3</w:t>
            </w:r>
            <w:r w:rsidRPr="00FD5C90">
              <w:t>:00</w:t>
            </w:r>
          </w:p>
        </w:tc>
        <w:tc>
          <w:tcPr>
            <w:tcW w:w="1166" w:type="dxa"/>
          </w:tcPr>
          <w:p w:rsidR="00360C7C" w:rsidP="00E92BA0" w:rsidRDefault="00360C7C" w14:paraId="644737B9" w14:textId="77777777">
            <w:pPr>
              <w:jc w:val="center"/>
            </w:pPr>
            <w:r w:rsidRPr="00677ADA">
              <w:t>21:00</w:t>
            </w:r>
          </w:p>
        </w:tc>
        <w:tc>
          <w:tcPr>
            <w:tcW w:w="1021" w:type="dxa"/>
          </w:tcPr>
          <w:p w:rsidRPr="00677ADA" w:rsidR="00360C7C" w:rsidP="00E92BA0" w:rsidRDefault="00360C7C" w14:paraId="1B319970" w14:textId="77777777">
            <w:pPr>
              <w:jc w:val="center"/>
            </w:pPr>
          </w:p>
        </w:tc>
      </w:tr>
      <w:tr w:rsidR="00360C7C" w:rsidTr="00AB047E" w14:paraId="7BAD38CB" w14:textId="77777777">
        <w:tc>
          <w:tcPr>
            <w:tcW w:w="1425" w:type="dxa"/>
          </w:tcPr>
          <w:p w:rsidR="00360C7C" w:rsidP="00E92BA0" w:rsidRDefault="00360C7C" w14:paraId="765ECFAC" w14:textId="77777777">
            <w:pPr>
              <w:jc w:val="center"/>
              <w:rPr>
                <w:b/>
              </w:rPr>
            </w:pPr>
          </w:p>
        </w:tc>
        <w:tc>
          <w:tcPr>
            <w:tcW w:w="1368" w:type="dxa"/>
          </w:tcPr>
          <w:p w:rsidR="00360C7C" w:rsidP="00E92BA0" w:rsidRDefault="00360C7C" w14:paraId="2E5200A8" w14:textId="77777777">
            <w:pPr>
              <w:jc w:val="center"/>
            </w:pPr>
          </w:p>
        </w:tc>
        <w:tc>
          <w:tcPr>
            <w:tcW w:w="1536" w:type="dxa"/>
          </w:tcPr>
          <w:p w:rsidR="00360C7C" w:rsidP="00E92BA0" w:rsidRDefault="00360C7C" w14:paraId="1AEFFA96" w14:textId="77777777">
            <w:pPr>
              <w:jc w:val="center"/>
            </w:pPr>
          </w:p>
        </w:tc>
        <w:tc>
          <w:tcPr>
            <w:tcW w:w="1462" w:type="dxa"/>
          </w:tcPr>
          <w:p w:rsidR="00360C7C" w:rsidP="00E92BA0" w:rsidRDefault="00360C7C" w14:paraId="036CFFE6" w14:textId="77777777">
            <w:pPr>
              <w:jc w:val="center"/>
            </w:pPr>
          </w:p>
        </w:tc>
        <w:tc>
          <w:tcPr>
            <w:tcW w:w="1264" w:type="dxa"/>
          </w:tcPr>
          <w:p w:rsidRPr="00FD5C90" w:rsidR="00360C7C" w:rsidP="00E92BA0" w:rsidRDefault="00360C7C" w14:paraId="07A1BEE6" w14:textId="77777777">
            <w:pPr>
              <w:jc w:val="center"/>
            </w:pPr>
          </w:p>
        </w:tc>
        <w:tc>
          <w:tcPr>
            <w:tcW w:w="1166" w:type="dxa"/>
          </w:tcPr>
          <w:p w:rsidRPr="00677ADA" w:rsidR="00360C7C" w:rsidP="00E92BA0" w:rsidRDefault="00360C7C" w14:paraId="632534B3" w14:textId="77777777">
            <w:pPr>
              <w:jc w:val="center"/>
            </w:pPr>
          </w:p>
        </w:tc>
        <w:tc>
          <w:tcPr>
            <w:tcW w:w="1021" w:type="dxa"/>
          </w:tcPr>
          <w:p w:rsidRPr="00677ADA" w:rsidR="00360C7C" w:rsidP="00E92BA0" w:rsidRDefault="00360C7C" w14:paraId="2563AB3E" w14:textId="77777777">
            <w:pPr>
              <w:jc w:val="center"/>
            </w:pPr>
          </w:p>
        </w:tc>
      </w:tr>
      <w:tr w:rsidR="00360C7C" w:rsidTr="00AB047E" w14:paraId="2517C893" w14:textId="77777777">
        <w:tc>
          <w:tcPr>
            <w:tcW w:w="1425" w:type="dxa"/>
          </w:tcPr>
          <w:p w:rsidRPr="00FD5C90" w:rsidR="00360C7C" w:rsidP="00E92BA0" w:rsidRDefault="00360C7C" w14:paraId="3F68CAB1" w14:textId="77777777">
            <w:pPr>
              <w:jc w:val="center"/>
              <w:rPr>
                <w:b/>
              </w:rPr>
            </w:pPr>
            <w:r>
              <w:rPr>
                <w:b/>
              </w:rPr>
              <w:t>Pain.012</w:t>
            </w:r>
          </w:p>
        </w:tc>
        <w:tc>
          <w:tcPr>
            <w:tcW w:w="1368" w:type="dxa"/>
          </w:tcPr>
          <w:p w:rsidRPr="00FD5C90" w:rsidR="00360C7C" w:rsidP="00E92BA0" w:rsidRDefault="00360C7C" w14:paraId="3234C763" w14:textId="77777777">
            <w:pPr>
              <w:jc w:val="center"/>
            </w:pPr>
            <w:r>
              <w:t>MANIR</w:t>
            </w:r>
          </w:p>
        </w:tc>
        <w:tc>
          <w:tcPr>
            <w:tcW w:w="1536" w:type="dxa"/>
          </w:tcPr>
          <w:p w:rsidR="00360C7C" w:rsidP="00E92BA0" w:rsidRDefault="00360C7C" w14:paraId="2DD1E7B3" w14:textId="77777777">
            <w:pPr>
              <w:jc w:val="center"/>
            </w:pPr>
            <w:r>
              <w:t>Debtor Bank</w:t>
            </w:r>
          </w:p>
        </w:tc>
        <w:tc>
          <w:tcPr>
            <w:tcW w:w="1462" w:type="dxa"/>
          </w:tcPr>
          <w:p w:rsidR="00360C7C" w:rsidP="00E92BA0" w:rsidRDefault="00360C7C" w14:paraId="68B2837C" w14:textId="77777777">
            <w:pPr>
              <w:jc w:val="center"/>
            </w:pPr>
            <w:r>
              <w:t>ACH</w:t>
            </w:r>
          </w:p>
        </w:tc>
        <w:tc>
          <w:tcPr>
            <w:tcW w:w="1264" w:type="dxa"/>
          </w:tcPr>
          <w:p w:rsidRPr="00FD5C90" w:rsidR="00360C7C" w:rsidP="00E92BA0" w:rsidRDefault="00360C7C" w14:paraId="236B1480" w14:textId="77777777">
            <w:pPr>
              <w:jc w:val="center"/>
            </w:pPr>
            <w:r w:rsidRPr="00FD5C90">
              <w:t>0</w:t>
            </w:r>
            <w:r>
              <w:t>3</w:t>
            </w:r>
            <w:r w:rsidRPr="00FD5C90">
              <w:t>:00</w:t>
            </w:r>
          </w:p>
        </w:tc>
        <w:tc>
          <w:tcPr>
            <w:tcW w:w="1166" w:type="dxa"/>
          </w:tcPr>
          <w:p w:rsidR="00360C7C" w:rsidP="00E92BA0" w:rsidRDefault="00360C7C" w14:paraId="5DFE2DEB" w14:textId="77777777">
            <w:pPr>
              <w:jc w:val="center"/>
            </w:pPr>
            <w:r w:rsidRPr="00677ADA">
              <w:t>21:00</w:t>
            </w:r>
          </w:p>
        </w:tc>
        <w:tc>
          <w:tcPr>
            <w:tcW w:w="1021" w:type="dxa"/>
          </w:tcPr>
          <w:p w:rsidRPr="00677ADA" w:rsidR="00360C7C" w:rsidP="00E92BA0" w:rsidRDefault="00360C7C" w14:paraId="7B346BC8" w14:textId="77777777">
            <w:pPr>
              <w:jc w:val="center"/>
            </w:pPr>
          </w:p>
        </w:tc>
      </w:tr>
      <w:tr w:rsidR="00360C7C" w:rsidTr="00AB047E" w14:paraId="70AFB3F2" w14:textId="77777777">
        <w:tc>
          <w:tcPr>
            <w:tcW w:w="1425" w:type="dxa"/>
          </w:tcPr>
          <w:p w:rsidRPr="00FD5C90" w:rsidR="00360C7C" w:rsidP="00E92BA0" w:rsidRDefault="00360C7C" w14:paraId="1C767F0E" w14:textId="77777777">
            <w:pPr>
              <w:jc w:val="center"/>
              <w:rPr>
                <w:b/>
              </w:rPr>
            </w:pPr>
            <w:r>
              <w:rPr>
                <w:b/>
              </w:rPr>
              <w:t>Pain.012</w:t>
            </w:r>
          </w:p>
        </w:tc>
        <w:tc>
          <w:tcPr>
            <w:tcW w:w="1368" w:type="dxa"/>
          </w:tcPr>
          <w:p w:rsidRPr="00FD5C90" w:rsidR="00360C7C" w:rsidP="00E92BA0" w:rsidRDefault="00360C7C" w14:paraId="08F4F2CA" w14:textId="77777777">
            <w:pPr>
              <w:jc w:val="center"/>
            </w:pPr>
            <w:r>
              <w:t>MANIR</w:t>
            </w:r>
          </w:p>
        </w:tc>
        <w:tc>
          <w:tcPr>
            <w:tcW w:w="1536" w:type="dxa"/>
          </w:tcPr>
          <w:p w:rsidR="00360C7C" w:rsidP="00E92BA0" w:rsidRDefault="00360C7C" w14:paraId="3812D36D" w14:textId="77777777">
            <w:pPr>
              <w:jc w:val="center"/>
            </w:pPr>
            <w:r>
              <w:t>ACH</w:t>
            </w:r>
          </w:p>
        </w:tc>
        <w:tc>
          <w:tcPr>
            <w:tcW w:w="1462" w:type="dxa"/>
          </w:tcPr>
          <w:p w:rsidR="00360C7C" w:rsidP="00E92BA0" w:rsidRDefault="00360C7C" w14:paraId="4545BE3C" w14:textId="77777777">
            <w:pPr>
              <w:jc w:val="center"/>
            </w:pPr>
            <w:r w:rsidRPr="00FD5C90">
              <w:t>Creditor Bank</w:t>
            </w:r>
          </w:p>
        </w:tc>
        <w:tc>
          <w:tcPr>
            <w:tcW w:w="1264" w:type="dxa"/>
          </w:tcPr>
          <w:p w:rsidRPr="00FD5C90" w:rsidR="00360C7C" w:rsidP="00E92BA0" w:rsidRDefault="00360C7C" w14:paraId="1F9FE222" w14:textId="77777777">
            <w:pPr>
              <w:jc w:val="center"/>
            </w:pPr>
            <w:r w:rsidRPr="00FD5C90">
              <w:t>0</w:t>
            </w:r>
            <w:r>
              <w:t>3</w:t>
            </w:r>
            <w:r w:rsidRPr="00FD5C90">
              <w:t>:00</w:t>
            </w:r>
          </w:p>
        </w:tc>
        <w:tc>
          <w:tcPr>
            <w:tcW w:w="1166" w:type="dxa"/>
          </w:tcPr>
          <w:p w:rsidR="00360C7C" w:rsidP="00E92BA0" w:rsidRDefault="00360C7C" w14:paraId="53B30020" w14:textId="77777777">
            <w:pPr>
              <w:jc w:val="center"/>
            </w:pPr>
            <w:r w:rsidRPr="00677ADA">
              <w:t>21:00</w:t>
            </w:r>
          </w:p>
        </w:tc>
        <w:tc>
          <w:tcPr>
            <w:tcW w:w="1021" w:type="dxa"/>
          </w:tcPr>
          <w:p w:rsidRPr="00677ADA" w:rsidR="00360C7C" w:rsidP="00E92BA0" w:rsidRDefault="00360C7C" w14:paraId="1518BA4C" w14:textId="77777777">
            <w:pPr>
              <w:jc w:val="center"/>
            </w:pPr>
          </w:p>
        </w:tc>
      </w:tr>
      <w:tr w:rsidR="00360C7C" w:rsidTr="00AB047E" w14:paraId="3D87941A" w14:textId="77777777">
        <w:tc>
          <w:tcPr>
            <w:tcW w:w="1425" w:type="dxa"/>
          </w:tcPr>
          <w:p w:rsidR="00360C7C" w:rsidP="00E92BA0" w:rsidRDefault="00360C7C" w14:paraId="1F974FEA" w14:textId="77777777">
            <w:pPr>
              <w:jc w:val="center"/>
              <w:rPr>
                <w:b/>
              </w:rPr>
            </w:pPr>
          </w:p>
        </w:tc>
        <w:tc>
          <w:tcPr>
            <w:tcW w:w="1368" w:type="dxa"/>
          </w:tcPr>
          <w:p w:rsidR="00360C7C" w:rsidP="00E92BA0" w:rsidRDefault="00360C7C" w14:paraId="0AE1875F" w14:textId="77777777">
            <w:pPr>
              <w:jc w:val="center"/>
            </w:pPr>
          </w:p>
        </w:tc>
        <w:tc>
          <w:tcPr>
            <w:tcW w:w="1536" w:type="dxa"/>
          </w:tcPr>
          <w:p w:rsidR="00360C7C" w:rsidP="00E92BA0" w:rsidRDefault="00360C7C" w14:paraId="0913064E" w14:textId="77777777">
            <w:pPr>
              <w:jc w:val="center"/>
            </w:pPr>
          </w:p>
        </w:tc>
        <w:tc>
          <w:tcPr>
            <w:tcW w:w="1462" w:type="dxa"/>
          </w:tcPr>
          <w:p w:rsidR="00360C7C" w:rsidP="00E92BA0" w:rsidRDefault="00360C7C" w14:paraId="39E59A0E" w14:textId="77777777">
            <w:pPr>
              <w:jc w:val="center"/>
            </w:pPr>
          </w:p>
        </w:tc>
        <w:tc>
          <w:tcPr>
            <w:tcW w:w="1264" w:type="dxa"/>
          </w:tcPr>
          <w:p w:rsidRPr="00FD5C90" w:rsidR="00360C7C" w:rsidP="00E92BA0" w:rsidRDefault="00360C7C" w14:paraId="3853DC02" w14:textId="77777777">
            <w:pPr>
              <w:jc w:val="center"/>
            </w:pPr>
          </w:p>
        </w:tc>
        <w:tc>
          <w:tcPr>
            <w:tcW w:w="1166" w:type="dxa"/>
          </w:tcPr>
          <w:p w:rsidRPr="00677ADA" w:rsidR="00360C7C" w:rsidP="00E92BA0" w:rsidRDefault="00360C7C" w14:paraId="042C192A" w14:textId="77777777">
            <w:pPr>
              <w:jc w:val="center"/>
            </w:pPr>
          </w:p>
        </w:tc>
        <w:tc>
          <w:tcPr>
            <w:tcW w:w="1021" w:type="dxa"/>
          </w:tcPr>
          <w:p w:rsidRPr="00677ADA" w:rsidR="00360C7C" w:rsidP="00E92BA0" w:rsidRDefault="00360C7C" w14:paraId="2ACE0AF8" w14:textId="77777777">
            <w:pPr>
              <w:jc w:val="center"/>
            </w:pPr>
          </w:p>
        </w:tc>
      </w:tr>
      <w:tr w:rsidR="00360C7C" w:rsidTr="00AB047E" w14:paraId="0F1523DA" w14:textId="77777777">
        <w:tc>
          <w:tcPr>
            <w:tcW w:w="1425" w:type="dxa"/>
          </w:tcPr>
          <w:p w:rsidRPr="00C23336" w:rsidR="00360C7C" w:rsidP="00E92BA0" w:rsidRDefault="00360C7C" w14:paraId="15497247" w14:textId="77777777">
            <w:pPr>
              <w:jc w:val="center"/>
              <w:rPr>
                <w:b/>
              </w:rPr>
            </w:pPr>
            <w:r>
              <w:rPr>
                <w:b/>
              </w:rPr>
              <w:t>Pacs.002</w:t>
            </w:r>
          </w:p>
        </w:tc>
        <w:tc>
          <w:tcPr>
            <w:tcW w:w="1368" w:type="dxa"/>
          </w:tcPr>
          <w:p w:rsidRPr="00D06306" w:rsidR="00360C7C" w:rsidP="00E92BA0" w:rsidRDefault="00360C7C" w14:paraId="3DB1D68C" w14:textId="77777777">
            <w:pPr>
              <w:jc w:val="center"/>
            </w:pPr>
            <w:r>
              <w:t>STMVF</w:t>
            </w:r>
          </w:p>
        </w:tc>
        <w:tc>
          <w:tcPr>
            <w:tcW w:w="1536" w:type="dxa"/>
          </w:tcPr>
          <w:p w:rsidR="00360C7C" w:rsidP="00E92BA0" w:rsidRDefault="00360C7C" w14:paraId="6A80A102" w14:textId="77777777">
            <w:pPr>
              <w:jc w:val="center"/>
            </w:pPr>
            <w:r>
              <w:t>ACH</w:t>
            </w:r>
          </w:p>
        </w:tc>
        <w:tc>
          <w:tcPr>
            <w:tcW w:w="1462" w:type="dxa"/>
          </w:tcPr>
          <w:p w:rsidR="00360C7C" w:rsidP="00E92BA0" w:rsidRDefault="00360C7C" w14:paraId="63ADB5FF" w14:textId="77777777">
            <w:pPr>
              <w:jc w:val="center"/>
            </w:pPr>
            <w:r w:rsidRPr="00FD5C90">
              <w:t>Creditor Bank</w:t>
            </w:r>
          </w:p>
        </w:tc>
        <w:tc>
          <w:tcPr>
            <w:tcW w:w="1264" w:type="dxa"/>
          </w:tcPr>
          <w:p w:rsidRPr="00FD5C90" w:rsidR="00360C7C" w:rsidP="00E92BA0" w:rsidRDefault="00360C7C" w14:paraId="1A2BE389" w14:textId="77777777">
            <w:pPr>
              <w:jc w:val="center"/>
            </w:pPr>
            <w:r w:rsidRPr="00FD5C90">
              <w:t>0</w:t>
            </w:r>
            <w:r>
              <w:t>3</w:t>
            </w:r>
            <w:r w:rsidRPr="00FD5C90">
              <w:t>:00</w:t>
            </w:r>
          </w:p>
        </w:tc>
        <w:tc>
          <w:tcPr>
            <w:tcW w:w="1166" w:type="dxa"/>
          </w:tcPr>
          <w:p w:rsidR="00360C7C" w:rsidP="00E92BA0" w:rsidRDefault="00360C7C" w14:paraId="20C4C7D4" w14:textId="77777777">
            <w:pPr>
              <w:jc w:val="center"/>
            </w:pPr>
            <w:r w:rsidRPr="00677ADA">
              <w:t>21:00</w:t>
            </w:r>
          </w:p>
        </w:tc>
        <w:tc>
          <w:tcPr>
            <w:tcW w:w="1021" w:type="dxa"/>
          </w:tcPr>
          <w:p w:rsidRPr="00677ADA" w:rsidR="00360C7C" w:rsidP="00E92BA0" w:rsidRDefault="00360C7C" w14:paraId="3832C750" w14:textId="77777777">
            <w:pPr>
              <w:jc w:val="center"/>
            </w:pPr>
          </w:p>
        </w:tc>
      </w:tr>
      <w:tr w:rsidR="00360C7C" w:rsidTr="00AB047E" w14:paraId="7AAE5571" w14:textId="77777777">
        <w:tc>
          <w:tcPr>
            <w:tcW w:w="1425" w:type="dxa"/>
          </w:tcPr>
          <w:p w:rsidRPr="00C23336" w:rsidR="00360C7C" w:rsidP="00E92BA0" w:rsidRDefault="00360C7C" w14:paraId="390D293A" w14:textId="77777777">
            <w:pPr>
              <w:jc w:val="center"/>
              <w:rPr>
                <w:b/>
              </w:rPr>
            </w:pPr>
            <w:r>
              <w:rPr>
                <w:b/>
              </w:rPr>
              <w:t>Pacs.002</w:t>
            </w:r>
          </w:p>
        </w:tc>
        <w:tc>
          <w:tcPr>
            <w:tcW w:w="1368" w:type="dxa"/>
          </w:tcPr>
          <w:p w:rsidRPr="00D06306" w:rsidR="00360C7C" w:rsidP="00E92BA0" w:rsidRDefault="00360C7C" w14:paraId="48F37767" w14:textId="77777777">
            <w:pPr>
              <w:jc w:val="center"/>
            </w:pPr>
            <w:r>
              <w:t>STAVF</w:t>
            </w:r>
          </w:p>
        </w:tc>
        <w:tc>
          <w:tcPr>
            <w:tcW w:w="1536" w:type="dxa"/>
          </w:tcPr>
          <w:p w:rsidR="00360C7C" w:rsidP="00E92BA0" w:rsidRDefault="00360C7C" w14:paraId="3F388262" w14:textId="77777777">
            <w:pPr>
              <w:jc w:val="center"/>
            </w:pPr>
            <w:r>
              <w:t>ACH</w:t>
            </w:r>
          </w:p>
        </w:tc>
        <w:tc>
          <w:tcPr>
            <w:tcW w:w="1462" w:type="dxa"/>
          </w:tcPr>
          <w:p w:rsidR="00360C7C" w:rsidP="00E92BA0" w:rsidRDefault="00360C7C" w14:paraId="75EECCE1" w14:textId="77777777">
            <w:pPr>
              <w:jc w:val="center"/>
            </w:pPr>
            <w:r>
              <w:t>Debtor Bank</w:t>
            </w:r>
          </w:p>
        </w:tc>
        <w:tc>
          <w:tcPr>
            <w:tcW w:w="1264" w:type="dxa"/>
          </w:tcPr>
          <w:p w:rsidRPr="00FD5C90" w:rsidR="00360C7C" w:rsidP="00E92BA0" w:rsidRDefault="00360C7C" w14:paraId="6536C76D" w14:textId="77777777">
            <w:pPr>
              <w:jc w:val="center"/>
            </w:pPr>
            <w:r w:rsidRPr="00FD5C90">
              <w:t>0</w:t>
            </w:r>
            <w:r>
              <w:t>3</w:t>
            </w:r>
            <w:r w:rsidRPr="00FD5C90">
              <w:t>:00</w:t>
            </w:r>
          </w:p>
        </w:tc>
        <w:tc>
          <w:tcPr>
            <w:tcW w:w="1166" w:type="dxa"/>
          </w:tcPr>
          <w:p w:rsidR="00360C7C" w:rsidP="00E92BA0" w:rsidRDefault="00CE5F7E" w14:paraId="018D8BD3" w14:textId="77777777">
            <w:pPr>
              <w:jc w:val="center"/>
            </w:pPr>
            <w:r>
              <w:t>2</w:t>
            </w:r>
            <w:r w:rsidR="00B02BB5">
              <w:t>1</w:t>
            </w:r>
            <w:r w:rsidRPr="00677ADA" w:rsidR="00360C7C">
              <w:t>:00</w:t>
            </w:r>
          </w:p>
        </w:tc>
        <w:tc>
          <w:tcPr>
            <w:tcW w:w="1021" w:type="dxa"/>
          </w:tcPr>
          <w:p w:rsidRPr="00677ADA" w:rsidR="00360C7C" w:rsidP="00E92BA0" w:rsidRDefault="00360C7C" w14:paraId="2E39CE5B" w14:textId="77777777">
            <w:pPr>
              <w:jc w:val="center"/>
            </w:pPr>
          </w:p>
        </w:tc>
      </w:tr>
      <w:tr w:rsidR="00360C7C" w:rsidTr="00AB047E" w14:paraId="135C0BFA" w14:textId="77777777">
        <w:tc>
          <w:tcPr>
            <w:tcW w:w="1425" w:type="dxa"/>
          </w:tcPr>
          <w:p w:rsidRPr="00C23336" w:rsidR="00360C7C" w:rsidP="00E92BA0" w:rsidRDefault="00360C7C" w14:paraId="0D10DA56" w14:textId="77777777">
            <w:pPr>
              <w:jc w:val="center"/>
              <w:rPr>
                <w:b/>
              </w:rPr>
            </w:pPr>
          </w:p>
        </w:tc>
        <w:tc>
          <w:tcPr>
            <w:tcW w:w="1368" w:type="dxa"/>
          </w:tcPr>
          <w:p w:rsidRPr="00D06306" w:rsidR="00360C7C" w:rsidP="00E92BA0" w:rsidRDefault="00360C7C" w14:paraId="5A94BDED" w14:textId="77777777">
            <w:pPr>
              <w:jc w:val="center"/>
            </w:pPr>
          </w:p>
        </w:tc>
        <w:tc>
          <w:tcPr>
            <w:tcW w:w="1536" w:type="dxa"/>
          </w:tcPr>
          <w:p w:rsidR="00360C7C" w:rsidP="00E92BA0" w:rsidRDefault="00360C7C" w14:paraId="17471F24" w14:textId="77777777">
            <w:pPr>
              <w:jc w:val="center"/>
            </w:pPr>
          </w:p>
        </w:tc>
        <w:tc>
          <w:tcPr>
            <w:tcW w:w="1462" w:type="dxa"/>
          </w:tcPr>
          <w:p w:rsidRPr="00FD5C90" w:rsidR="00360C7C" w:rsidP="00E92BA0" w:rsidRDefault="00360C7C" w14:paraId="1E826D17" w14:textId="77777777">
            <w:pPr>
              <w:jc w:val="center"/>
            </w:pPr>
          </w:p>
        </w:tc>
        <w:tc>
          <w:tcPr>
            <w:tcW w:w="1264" w:type="dxa"/>
          </w:tcPr>
          <w:p w:rsidRPr="00FD5C90" w:rsidR="00360C7C" w:rsidP="00E92BA0" w:rsidRDefault="00360C7C" w14:paraId="0C9FCA00" w14:textId="77777777">
            <w:pPr>
              <w:jc w:val="center"/>
            </w:pPr>
          </w:p>
        </w:tc>
        <w:tc>
          <w:tcPr>
            <w:tcW w:w="1166" w:type="dxa"/>
          </w:tcPr>
          <w:p w:rsidR="00360C7C" w:rsidP="00E92BA0" w:rsidRDefault="00360C7C" w14:paraId="69150FC7" w14:textId="77777777">
            <w:pPr>
              <w:jc w:val="center"/>
            </w:pPr>
          </w:p>
        </w:tc>
        <w:tc>
          <w:tcPr>
            <w:tcW w:w="1021" w:type="dxa"/>
          </w:tcPr>
          <w:p w:rsidR="00360C7C" w:rsidP="00E92BA0" w:rsidRDefault="00360C7C" w14:paraId="680B44D2" w14:textId="77777777">
            <w:pPr>
              <w:jc w:val="center"/>
            </w:pPr>
          </w:p>
        </w:tc>
      </w:tr>
      <w:tr w:rsidR="007A1FAC" w:rsidTr="00AB047E" w14:paraId="4CE05B47" w14:textId="77777777">
        <w:tc>
          <w:tcPr>
            <w:tcW w:w="1425" w:type="dxa"/>
          </w:tcPr>
          <w:p w:rsidRPr="0098478F" w:rsidR="007A1FAC" w:rsidP="00E92BA0" w:rsidRDefault="007A1FAC" w14:paraId="4D442792" w14:textId="77777777">
            <w:pPr>
              <w:jc w:val="center"/>
              <w:rPr>
                <w:b/>
              </w:rPr>
            </w:pPr>
            <w:r w:rsidRPr="00F0135A">
              <w:rPr>
                <w:b/>
              </w:rPr>
              <w:t>Pacs.002</w:t>
            </w:r>
          </w:p>
        </w:tc>
        <w:tc>
          <w:tcPr>
            <w:tcW w:w="1368" w:type="dxa"/>
          </w:tcPr>
          <w:p w:rsidRPr="00D06306" w:rsidR="007A1FAC" w:rsidP="00E92BA0" w:rsidRDefault="007A1FAC" w14:paraId="4AAEFD41" w14:textId="77777777">
            <w:pPr>
              <w:jc w:val="center"/>
            </w:pPr>
            <w:r>
              <w:t>STMDF</w:t>
            </w:r>
          </w:p>
        </w:tc>
        <w:tc>
          <w:tcPr>
            <w:tcW w:w="1536" w:type="dxa"/>
          </w:tcPr>
          <w:p w:rsidR="007A1FAC" w:rsidP="00E92BA0" w:rsidRDefault="007A1FAC" w14:paraId="36369210" w14:textId="77777777">
            <w:pPr>
              <w:jc w:val="center"/>
            </w:pPr>
            <w:r>
              <w:t>Debtor Bank</w:t>
            </w:r>
          </w:p>
        </w:tc>
        <w:tc>
          <w:tcPr>
            <w:tcW w:w="1462" w:type="dxa"/>
          </w:tcPr>
          <w:p w:rsidRPr="00FD5C90" w:rsidR="007A1FAC" w:rsidP="00E92BA0" w:rsidRDefault="007A1FAC" w14:paraId="668E356B" w14:textId="77777777">
            <w:pPr>
              <w:jc w:val="center"/>
            </w:pPr>
            <w:r w:rsidRPr="00FD5C90">
              <w:t>ACH</w:t>
            </w:r>
          </w:p>
        </w:tc>
        <w:tc>
          <w:tcPr>
            <w:tcW w:w="1264" w:type="dxa"/>
          </w:tcPr>
          <w:p w:rsidRPr="00FD5C90" w:rsidR="007A1FAC" w:rsidP="00E92BA0" w:rsidRDefault="007A1FAC" w14:paraId="78A44041" w14:textId="77777777">
            <w:pPr>
              <w:jc w:val="center"/>
            </w:pPr>
            <w:r w:rsidRPr="00FD5C90">
              <w:t>0</w:t>
            </w:r>
            <w:r>
              <w:t>3</w:t>
            </w:r>
            <w:r w:rsidRPr="00FD5C90">
              <w:t>:00</w:t>
            </w:r>
          </w:p>
        </w:tc>
        <w:tc>
          <w:tcPr>
            <w:tcW w:w="1166" w:type="dxa"/>
          </w:tcPr>
          <w:p w:rsidR="007A1FAC" w:rsidP="00E92BA0" w:rsidRDefault="007A1FAC" w14:paraId="5041FD84" w14:textId="77777777">
            <w:pPr>
              <w:jc w:val="center"/>
            </w:pPr>
            <w:r>
              <w:t>21</w:t>
            </w:r>
            <w:r w:rsidRPr="00FD5C90">
              <w:t>:00</w:t>
            </w:r>
          </w:p>
        </w:tc>
        <w:tc>
          <w:tcPr>
            <w:tcW w:w="1021" w:type="dxa"/>
          </w:tcPr>
          <w:p w:rsidR="007A1FAC" w:rsidP="00E92BA0" w:rsidRDefault="007A1FAC" w14:paraId="0EA78D31" w14:textId="77777777">
            <w:pPr>
              <w:jc w:val="center"/>
            </w:pPr>
          </w:p>
        </w:tc>
      </w:tr>
      <w:tr w:rsidR="007A1FAC" w:rsidTr="00AB047E" w14:paraId="0DC83103" w14:textId="77777777">
        <w:tc>
          <w:tcPr>
            <w:tcW w:w="1425" w:type="dxa"/>
          </w:tcPr>
          <w:p w:rsidRPr="0098478F" w:rsidR="007A1FAC" w:rsidP="00E92BA0" w:rsidRDefault="007A1FAC" w14:paraId="561AA1C3" w14:textId="77777777">
            <w:pPr>
              <w:jc w:val="center"/>
              <w:rPr>
                <w:b/>
              </w:rPr>
            </w:pPr>
            <w:r w:rsidRPr="00F0135A">
              <w:rPr>
                <w:b/>
              </w:rPr>
              <w:t>Pacs.002</w:t>
            </w:r>
          </w:p>
        </w:tc>
        <w:tc>
          <w:tcPr>
            <w:tcW w:w="1368" w:type="dxa"/>
          </w:tcPr>
          <w:p w:rsidRPr="00D06306" w:rsidR="007A1FAC" w:rsidP="00E92BA0" w:rsidRDefault="007A1FAC" w14:paraId="56BC900D" w14:textId="77777777">
            <w:pPr>
              <w:jc w:val="center"/>
            </w:pPr>
            <w:r>
              <w:t>STMDF</w:t>
            </w:r>
          </w:p>
        </w:tc>
        <w:tc>
          <w:tcPr>
            <w:tcW w:w="1536" w:type="dxa"/>
          </w:tcPr>
          <w:p w:rsidR="007A1FAC" w:rsidP="00E92BA0" w:rsidRDefault="007A1FAC" w14:paraId="1AEF373D" w14:textId="77777777">
            <w:pPr>
              <w:jc w:val="center"/>
            </w:pPr>
            <w:r>
              <w:t>ACH</w:t>
            </w:r>
          </w:p>
        </w:tc>
        <w:tc>
          <w:tcPr>
            <w:tcW w:w="1462" w:type="dxa"/>
          </w:tcPr>
          <w:p w:rsidRPr="00FD5C90" w:rsidR="007A1FAC" w:rsidP="00E92BA0" w:rsidRDefault="007A1FAC" w14:paraId="6626E3F1" w14:textId="77777777">
            <w:pPr>
              <w:jc w:val="center"/>
            </w:pPr>
            <w:r w:rsidRPr="00FD5C90">
              <w:t>Creditor Bank</w:t>
            </w:r>
          </w:p>
        </w:tc>
        <w:tc>
          <w:tcPr>
            <w:tcW w:w="1264" w:type="dxa"/>
          </w:tcPr>
          <w:p w:rsidRPr="00FD5C90" w:rsidR="007A1FAC" w:rsidP="00E92BA0" w:rsidRDefault="007A1FAC" w14:paraId="7D038B02" w14:textId="77777777">
            <w:pPr>
              <w:jc w:val="center"/>
            </w:pPr>
            <w:r w:rsidRPr="00FD5C90">
              <w:t>0</w:t>
            </w:r>
            <w:r>
              <w:t>3</w:t>
            </w:r>
            <w:r w:rsidRPr="00FD5C90">
              <w:t>:00</w:t>
            </w:r>
          </w:p>
        </w:tc>
        <w:tc>
          <w:tcPr>
            <w:tcW w:w="1166" w:type="dxa"/>
          </w:tcPr>
          <w:p w:rsidR="007A1FAC" w:rsidP="00E92BA0" w:rsidRDefault="007A1FAC" w14:paraId="0BF8D29A" w14:textId="77777777">
            <w:pPr>
              <w:jc w:val="center"/>
            </w:pPr>
            <w:r w:rsidRPr="00677ADA">
              <w:t>21:00</w:t>
            </w:r>
          </w:p>
        </w:tc>
        <w:tc>
          <w:tcPr>
            <w:tcW w:w="1021" w:type="dxa"/>
          </w:tcPr>
          <w:p w:rsidR="007A1FAC" w:rsidP="00E92BA0" w:rsidRDefault="007A1FAC" w14:paraId="63B40F9F" w14:textId="77777777">
            <w:pPr>
              <w:jc w:val="center"/>
            </w:pPr>
          </w:p>
        </w:tc>
      </w:tr>
    </w:tbl>
    <w:p w:rsidR="00360C7C" w:rsidP="00E92BA0" w:rsidRDefault="00360C7C" w14:paraId="540D094B" w14:textId="2D1EDE20">
      <w:pPr>
        <w:tabs>
          <w:tab w:val="left" w:pos="1843"/>
        </w:tabs>
        <w:rPr>
          <w:b/>
        </w:rPr>
      </w:pPr>
    </w:p>
    <w:p w:rsidR="00065C6A" w:rsidP="00E92BA0" w:rsidRDefault="00065C6A" w14:paraId="143C29AD" w14:textId="438BB1F3">
      <w:pPr>
        <w:tabs>
          <w:tab w:val="left" w:pos="1843"/>
        </w:tabs>
        <w:rPr>
          <w:b/>
        </w:rPr>
      </w:pPr>
      <w:r>
        <w:rPr>
          <w:b/>
        </w:rPr>
        <w:t>Real</w:t>
      </w:r>
      <w:r w:rsidR="00663B5D">
        <w:rPr>
          <w:b/>
        </w:rPr>
        <w:t>-time Timout Sessings</w:t>
      </w:r>
    </w:p>
    <w:p w:rsidR="00663B5D" w:rsidP="00663B5D" w:rsidRDefault="00663B5D" w14:paraId="58F42DC0" w14:textId="77777777">
      <w:r>
        <w:t>The following time-out settings shall apply to the sets of real-time message flows for the initiating, receiving and responding parties and the ACH. A set of message flows is defined as the pair of messages that make up the initial request and immediate relevant response.</w:t>
      </w:r>
    </w:p>
    <w:p w:rsidR="00065C6A" w:rsidP="00E92BA0" w:rsidRDefault="00065C6A" w14:paraId="179F1B9F" w14:textId="4C4800D9">
      <w:pPr>
        <w:tabs>
          <w:tab w:val="left" w:pos="1843"/>
        </w:tabs>
        <w:rPr>
          <w:b/>
        </w:rPr>
      </w:pPr>
    </w:p>
    <w:tbl>
      <w:tblPr>
        <w:tblW w:w="5000" w:type="pct"/>
        <w:tblLook w:val="04A0" w:firstRow="1" w:lastRow="0" w:firstColumn="1" w:lastColumn="0" w:noHBand="0" w:noVBand="1"/>
      </w:tblPr>
      <w:tblGrid>
        <w:gridCol w:w="1782"/>
        <w:gridCol w:w="1154"/>
        <w:gridCol w:w="1155"/>
        <w:gridCol w:w="1157"/>
        <w:gridCol w:w="1350"/>
        <w:gridCol w:w="769"/>
        <w:gridCol w:w="1659"/>
      </w:tblGrid>
      <w:tr w:rsidR="00663B5D" w:rsidTr="00663B5D" w14:paraId="6F537149" w14:textId="77777777">
        <w:trPr>
          <w:trHeight w:val="288"/>
        </w:trPr>
        <w:tc>
          <w:tcPr>
            <w:tcW w:w="1626" w:type="pct"/>
            <w:gridSpan w:val="2"/>
            <w:noWrap/>
            <w:vAlign w:val="bottom"/>
            <w:hideMark/>
          </w:tcPr>
          <w:p w:rsidR="00663B5D" w:rsidRDefault="00663B5D" w14:paraId="67991AB5" w14:textId="77777777">
            <w:pPr>
              <w:rPr>
                <w:rFonts w:eastAsia="Times New Roman" w:cs="Calibri"/>
                <w:b/>
                <w:bCs/>
                <w:color w:val="000000"/>
                <w:sz w:val="16"/>
                <w:szCs w:val="16"/>
                <w:lang w:eastAsia="en-ZA"/>
              </w:rPr>
            </w:pPr>
            <w:r>
              <w:rPr>
                <w:rFonts w:eastAsia="Times New Roman" w:cs="Calibri"/>
                <w:b/>
                <w:bCs/>
                <w:color w:val="000000"/>
                <w:sz w:val="16"/>
                <w:szCs w:val="16"/>
                <w:lang w:eastAsia="en-ZA"/>
              </w:rPr>
              <w:t>Real-time Mandate Cancellation</w:t>
            </w:r>
          </w:p>
        </w:tc>
        <w:tc>
          <w:tcPr>
            <w:tcW w:w="640" w:type="pct"/>
            <w:noWrap/>
            <w:vAlign w:val="bottom"/>
            <w:hideMark/>
          </w:tcPr>
          <w:p w:rsidR="00663B5D" w:rsidRDefault="00663B5D" w14:paraId="77A28A89" w14:textId="77777777">
            <w:pPr>
              <w:rPr>
                <w:rFonts w:eastAsia="Times New Roman" w:cs="Calibri"/>
                <w:b/>
                <w:bCs/>
                <w:color w:val="000000"/>
                <w:sz w:val="16"/>
                <w:szCs w:val="16"/>
                <w:lang w:eastAsia="en-ZA"/>
              </w:rPr>
            </w:pPr>
          </w:p>
        </w:tc>
        <w:tc>
          <w:tcPr>
            <w:tcW w:w="641" w:type="pct"/>
            <w:noWrap/>
            <w:vAlign w:val="bottom"/>
            <w:hideMark/>
          </w:tcPr>
          <w:p w:rsidR="00663B5D" w:rsidRDefault="00663B5D" w14:paraId="31A9A27B" w14:textId="77777777">
            <w:pPr>
              <w:rPr>
                <w:rFonts w:cs="Calibri"/>
                <w:sz w:val="20"/>
                <w:szCs w:val="20"/>
                <w:lang w:eastAsia="en-ZA"/>
              </w:rPr>
            </w:pPr>
          </w:p>
        </w:tc>
        <w:tc>
          <w:tcPr>
            <w:tcW w:w="748" w:type="pct"/>
            <w:noWrap/>
            <w:vAlign w:val="bottom"/>
            <w:hideMark/>
          </w:tcPr>
          <w:p w:rsidR="00663B5D" w:rsidRDefault="00663B5D" w14:paraId="53CB1423" w14:textId="77777777">
            <w:pPr>
              <w:rPr>
                <w:rFonts w:cs="Calibri"/>
                <w:sz w:val="20"/>
                <w:szCs w:val="20"/>
                <w:lang w:eastAsia="en-ZA"/>
              </w:rPr>
            </w:pPr>
          </w:p>
        </w:tc>
        <w:tc>
          <w:tcPr>
            <w:tcW w:w="426" w:type="pct"/>
            <w:noWrap/>
            <w:vAlign w:val="bottom"/>
            <w:hideMark/>
          </w:tcPr>
          <w:p w:rsidR="00663B5D" w:rsidRDefault="00663B5D" w14:paraId="30D0592F" w14:textId="77777777">
            <w:pPr>
              <w:rPr>
                <w:rFonts w:cs="Calibri"/>
                <w:sz w:val="20"/>
                <w:szCs w:val="20"/>
                <w:lang w:eastAsia="en-ZA"/>
              </w:rPr>
            </w:pPr>
          </w:p>
        </w:tc>
        <w:tc>
          <w:tcPr>
            <w:tcW w:w="920" w:type="pct"/>
            <w:vAlign w:val="bottom"/>
            <w:hideMark/>
          </w:tcPr>
          <w:p w:rsidR="00663B5D" w:rsidRDefault="00663B5D" w14:paraId="43FA2B14" w14:textId="77777777">
            <w:pPr>
              <w:rPr>
                <w:rFonts w:cs="Calibri"/>
                <w:sz w:val="20"/>
                <w:szCs w:val="20"/>
                <w:lang w:eastAsia="en-ZA"/>
              </w:rPr>
            </w:pPr>
          </w:p>
        </w:tc>
      </w:tr>
      <w:tr w:rsidR="00663B5D" w:rsidTr="00663B5D" w14:paraId="44C8F4EC" w14:textId="77777777">
        <w:trPr>
          <w:trHeight w:val="288"/>
        </w:trPr>
        <w:tc>
          <w:tcPr>
            <w:tcW w:w="2266" w:type="pct"/>
            <w:gridSpan w:val="3"/>
            <w:tcBorders>
              <w:top w:val="single" w:color="auto" w:sz="4" w:space="0"/>
              <w:left w:val="single" w:color="auto" w:sz="4" w:space="0"/>
              <w:bottom w:val="single" w:color="auto" w:sz="4" w:space="0"/>
              <w:right w:val="single" w:color="auto" w:sz="4" w:space="0"/>
            </w:tcBorders>
            <w:shd w:val="clear" w:color="auto" w:fill="BFBFBF" w:themeFill="background1" w:themeFillShade="BF"/>
            <w:noWrap/>
            <w:vAlign w:val="center"/>
            <w:hideMark/>
          </w:tcPr>
          <w:p w:rsidRPr="00663B5D" w:rsidR="00663B5D" w:rsidRDefault="00663B5D" w14:paraId="6F2DE13F" w14:textId="77777777">
            <w:pPr>
              <w:jc w:val="center"/>
              <w:rPr>
                <w:rFonts w:eastAsia="Times New Roman" w:cs="Calibri"/>
                <w:b/>
                <w:bCs/>
                <w:sz w:val="16"/>
                <w:szCs w:val="16"/>
                <w:lang w:eastAsia="en-ZA"/>
              </w:rPr>
            </w:pPr>
            <w:r w:rsidRPr="00663B5D">
              <w:rPr>
                <w:rFonts w:eastAsia="Times New Roman" w:cs="Calibri"/>
                <w:b/>
                <w:bCs/>
                <w:sz w:val="16"/>
                <w:szCs w:val="16"/>
                <w:lang w:eastAsia="en-ZA"/>
              </w:rPr>
              <w:t> </w:t>
            </w:r>
          </w:p>
        </w:tc>
        <w:tc>
          <w:tcPr>
            <w:tcW w:w="1814" w:type="pct"/>
            <w:gridSpan w:val="3"/>
            <w:tcBorders>
              <w:top w:val="single" w:color="auto" w:sz="4" w:space="0"/>
              <w:left w:val="nil"/>
              <w:bottom w:val="single" w:color="auto" w:sz="4" w:space="0"/>
              <w:right w:val="single" w:color="auto" w:sz="4" w:space="0"/>
            </w:tcBorders>
            <w:shd w:val="clear" w:color="auto" w:fill="BFBFBF" w:themeFill="background1" w:themeFillShade="BF"/>
            <w:noWrap/>
            <w:vAlign w:val="center"/>
            <w:hideMark/>
          </w:tcPr>
          <w:p w:rsidRPr="00663B5D" w:rsidR="00663B5D" w:rsidRDefault="00663B5D" w14:paraId="4E272519" w14:textId="77777777">
            <w:pPr>
              <w:jc w:val="center"/>
              <w:rPr>
                <w:rFonts w:eastAsia="Times New Roman" w:cs="Calibri"/>
                <w:b/>
                <w:bCs/>
                <w:sz w:val="16"/>
                <w:szCs w:val="16"/>
                <w:lang w:eastAsia="en-ZA"/>
              </w:rPr>
            </w:pPr>
            <w:r w:rsidRPr="00663B5D">
              <w:rPr>
                <w:rFonts w:eastAsia="Times New Roman" w:cs="Calibri"/>
                <w:b/>
                <w:bCs/>
                <w:sz w:val="16"/>
                <w:szCs w:val="16"/>
                <w:lang w:eastAsia="en-ZA"/>
              </w:rPr>
              <w:t>Time Out Setting (s)</w:t>
            </w:r>
          </w:p>
        </w:tc>
        <w:tc>
          <w:tcPr>
            <w:tcW w:w="920" w:type="pct"/>
            <w:vMerge w:val="restart"/>
            <w:tcBorders>
              <w:top w:val="single" w:color="auto" w:sz="4" w:space="0"/>
              <w:left w:val="single" w:color="auto" w:sz="4" w:space="0"/>
              <w:bottom w:val="single" w:color="auto" w:sz="4" w:space="0"/>
              <w:right w:val="single" w:color="auto" w:sz="4" w:space="0"/>
            </w:tcBorders>
            <w:shd w:val="clear" w:color="auto" w:fill="BFBFBF" w:themeFill="background1" w:themeFillShade="BF"/>
            <w:vAlign w:val="center"/>
            <w:hideMark/>
          </w:tcPr>
          <w:p w:rsidRPr="00663B5D" w:rsidR="00663B5D" w:rsidRDefault="00663B5D" w14:paraId="4EC7099F" w14:textId="77777777">
            <w:pPr>
              <w:jc w:val="center"/>
              <w:rPr>
                <w:rFonts w:eastAsia="Times New Roman" w:cs="Calibri"/>
                <w:b/>
                <w:bCs/>
                <w:sz w:val="16"/>
                <w:szCs w:val="16"/>
                <w:lang w:eastAsia="en-ZA"/>
              </w:rPr>
            </w:pPr>
            <w:r w:rsidRPr="00663B5D">
              <w:rPr>
                <w:rFonts w:eastAsia="Times New Roman" w:cs="Calibri"/>
                <w:b/>
                <w:bCs/>
                <w:sz w:val="16"/>
                <w:szCs w:val="16"/>
                <w:lang w:eastAsia="en-ZA"/>
              </w:rPr>
              <w:t>Note</w:t>
            </w:r>
          </w:p>
        </w:tc>
      </w:tr>
      <w:tr w:rsidR="00663B5D" w:rsidTr="00663B5D" w14:paraId="1C2D84E7" w14:textId="77777777">
        <w:trPr>
          <w:trHeight w:val="420"/>
        </w:trPr>
        <w:tc>
          <w:tcPr>
            <w:tcW w:w="987" w:type="pct"/>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Pr="00663B5D" w:rsidR="00663B5D" w:rsidRDefault="00663B5D" w14:paraId="6C68EB9B" w14:textId="77777777">
            <w:pPr>
              <w:rPr>
                <w:rFonts w:eastAsia="Times New Roman" w:cs="Calibri"/>
                <w:b/>
                <w:bCs/>
                <w:sz w:val="16"/>
                <w:szCs w:val="16"/>
                <w:lang w:eastAsia="en-ZA"/>
              </w:rPr>
            </w:pPr>
            <w:r w:rsidRPr="00663B5D">
              <w:rPr>
                <w:rFonts w:eastAsia="Times New Roman" w:cs="Calibri"/>
                <w:b/>
                <w:bCs/>
                <w:sz w:val="16"/>
                <w:szCs w:val="16"/>
                <w:lang w:eastAsia="en-ZA"/>
              </w:rPr>
              <w:t>Debtor Authorization Required Code</w:t>
            </w:r>
          </w:p>
        </w:tc>
        <w:tc>
          <w:tcPr>
            <w:tcW w:w="639" w:type="pct"/>
            <w:tcBorders>
              <w:top w:val="nil"/>
              <w:left w:val="nil"/>
              <w:bottom w:val="single" w:color="auto" w:sz="4" w:space="0"/>
              <w:right w:val="single" w:color="auto" w:sz="4" w:space="0"/>
            </w:tcBorders>
            <w:shd w:val="clear" w:color="auto" w:fill="D9D9D9" w:themeFill="background1" w:themeFillShade="D9"/>
            <w:vAlign w:val="center"/>
            <w:hideMark/>
          </w:tcPr>
          <w:p w:rsidRPr="00663B5D" w:rsidR="00663B5D" w:rsidRDefault="00663B5D" w14:paraId="10238C67" w14:textId="77777777">
            <w:pPr>
              <w:rPr>
                <w:rFonts w:eastAsia="Times New Roman" w:cs="Calibri"/>
                <w:b/>
                <w:bCs/>
                <w:sz w:val="16"/>
                <w:szCs w:val="16"/>
                <w:lang w:eastAsia="en-ZA"/>
              </w:rPr>
            </w:pPr>
            <w:r w:rsidRPr="00663B5D">
              <w:rPr>
                <w:rFonts w:eastAsia="Times New Roman" w:cs="Calibri"/>
                <w:b/>
                <w:bCs/>
                <w:sz w:val="16"/>
                <w:szCs w:val="16"/>
                <w:lang w:eastAsia="en-ZA"/>
              </w:rPr>
              <w:t>Initiating Service</w:t>
            </w:r>
          </w:p>
        </w:tc>
        <w:tc>
          <w:tcPr>
            <w:tcW w:w="640" w:type="pct"/>
            <w:tcBorders>
              <w:top w:val="nil"/>
              <w:left w:val="nil"/>
              <w:bottom w:val="single" w:color="auto" w:sz="4" w:space="0"/>
              <w:right w:val="single" w:color="auto" w:sz="4" w:space="0"/>
            </w:tcBorders>
            <w:shd w:val="clear" w:color="auto" w:fill="D9D9D9" w:themeFill="background1" w:themeFillShade="D9"/>
            <w:vAlign w:val="center"/>
            <w:hideMark/>
          </w:tcPr>
          <w:p w:rsidRPr="00663B5D" w:rsidR="00663B5D" w:rsidRDefault="00663B5D" w14:paraId="3ECDFEE5" w14:textId="77777777">
            <w:pPr>
              <w:rPr>
                <w:rFonts w:eastAsia="Times New Roman" w:cs="Calibri"/>
                <w:b/>
                <w:bCs/>
                <w:sz w:val="16"/>
                <w:szCs w:val="16"/>
                <w:lang w:eastAsia="en-ZA"/>
              </w:rPr>
            </w:pPr>
            <w:r w:rsidRPr="00663B5D">
              <w:rPr>
                <w:rFonts w:eastAsia="Times New Roman" w:cs="Calibri"/>
                <w:b/>
                <w:bCs/>
                <w:sz w:val="16"/>
                <w:szCs w:val="16"/>
                <w:lang w:eastAsia="en-ZA"/>
              </w:rPr>
              <w:t>Response Service</w:t>
            </w:r>
          </w:p>
        </w:tc>
        <w:tc>
          <w:tcPr>
            <w:tcW w:w="641" w:type="pct"/>
            <w:tcBorders>
              <w:top w:val="nil"/>
              <w:left w:val="nil"/>
              <w:bottom w:val="single" w:color="auto" w:sz="4" w:space="0"/>
              <w:right w:val="single" w:color="auto" w:sz="4" w:space="0"/>
            </w:tcBorders>
            <w:shd w:val="clear" w:color="auto" w:fill="D9D9D9" w:themeFill="background1" w:themeFillShade="D9"/>
            <w:vAlign w:val="center"/>
            <w:hideMark/>
          </w:tcPr>
          <w:p w:rsidRPr="00663B5D" w:rsidR="00663B5D" w:rsidRDefault="00663B5D" w14:paraId="7FB868DC" w14:textId="77777777">
            <w:pPr>
              <w:rPr>
                <w:rFonts w:eastAsia="Times New Roman" w:cs="Calibri"/>
                <w:b/>
                <w:bCs/>
                <w:sz w:val="16"/>
                <w:szCs w:val="16"/>
                <w:lang w:eastAsia="en-ZA"/>
              </w:rPr>
            </w:pPr>
            <w:r w:rsidRPr="00663B5D">
              <w:rPr>
                <w:rFonts w:eastAsia="Times New Roman" w:cs="Calibri"/>
                <w:b/>
                <w:bCs/>
                <w:sz w:val="16"/>
                <w:szCs w:val="16"/>
                <w:lang w:eastAsia="en-ZA"/>
              </w:rPr>
              <w:t>Initiation Party</w:t>
            </w:r>
          </w:p>
        </w:tc>
        <w:tc>
          <w:tcPr>
            <w:tcW w:w="748" w:type="pct"/>
            <w:tcBorders>
              <w:top w:val="nil"/>
              <w:left w:val="nil"/>
              <w:bottom w:val="single" w:color="auto" w:sz="4" w:space="0"/>
              <w:right w:val="single" w:color="auto" w:sz="4" w:space="0"/>
            </w:tcBorders>
            <w:shd w:val="clear" w:color="auto" w:fill="D9D9D9" w:themeFill="background1" w:themeFillShade="D9"/>
            <w:vAlign w:val="center"/>
            <w:hideMark/>
          </w:tcPr>
          <w:p w:rsidRPr="00663B5D" w:rsidR="00663B5D" w:rsidRDefault="00663B5D" w14:paraId="609BBFAC" w14:textId="77777777">
            <w:pPr>
              <w:rPr>
                <w:rFonts w:eastAsia="Times New Roman" w:cs="Calibri"/>
                <w:b/>
                <w:bCs/>
                <w:sz w:val="16"/>
                <w:szCs w:val="16"/>
                <w:lang w:eastAsia="en-ZA"/>
              </w:rPr>
            </w:pPr>
            <w:r w:rsidRPr="00663B5D">
              <w:rPr>
                <w:rFonts w:eastAsia="Times New Roman" w:cs="Calibri"/>
                <w:b/>
                <w:bCs/>
                <w:sz w:val="16"/>
                <w:szCs w:val="16"/>
                <w:lang w:eastAsia="en-ZA"/>
              </w:rPr>
              <w:t>Receiving and Responding Party</w:t>
            </w:r>
          </w:p>
        </w:tc>
        <w:tc>
          <w:tcPr>
            <w:tcW w:w="426" w:type="pct"/>
            <w:tcBorders>
              <w:top w:val="nil"/>
              <w:left w:val="nil"/>
              <w:bottom w:val="single" w:color="auto" w:sz="4" w:space="0"/>
              <w:right w:val="single" w:color="auto" w:sz="4" w:space="0"/>
            </w:tcBorders>
            <w:shd w:val="clear" w:color="auto" w:fill="D9D9D9" w:themeFill="background1" w:themeFillShade="D9"/>
            <w:vAlign w:val="center"/>
            <w:hideMark/>
          </w:tcPr>
          <w:p w:rsidRPr="00663B5D" w:rsidR="00663B5D" w:rsidRDefault="00663B5D" w14:paraId="52151E26" w14:textId="77777777">
            <w:pPr>
              <w:rPr>
                <w:rFonts w:eastAsia="Times New Roman" w:cs="Calibri"/>
                <w:b/>
                <w:bCs/>
                <w:sz w:val="16"/>
                <w:szCs w:val="16"/>
                <w:lang w:eastAsia="en-ZA"/>
              </w:rPr>
            </w:pPr>
            <w:r w:rsidRPr="00663B5D">
              <w:rPr>
                <w:rFonts w:eastAsia="Times New Roman" w:cs="Calibri"/>
                <w:b/>
                <w:bCs/>
                <w:sz w:val="16"/>
                <w:szCs w:val="16"/>
                <w:lang w:eastAsia="en-ZA"/>
              </w:rPr>
              <w:t>ACH</w:t>
            </w:r>
          </w:p>
        </w:tc>
        <w:tc>
          <w:tcPr>
            <w:tcW w:w="920" w:type="pct"/>
            <w:vMerge/>
            <w:tcBorders>
              <w:top w:val="single" w:color="auto" w:sz="4" w:space="0"/>
              <w:left w:val="single" w:color="auto" w:sz="4" w:space="0"/>
              <w:bottom w:val="single" w:color="auto" w:sz="4" w:space="0"/>
              <w:right w:val="single" w:color="auto" w:sz="4" w:space="0"/>
            </w:tcBorders>
            <w:vAlign w:val="center"/>
            <w:hideMark/>
          </w:tcPr>
          <w:p w:rsidR="00663B5D" w:rsidRDefault="00663B5D" w14:paraId="0F326A87" w14:textId="77777777">
            <w:pPr>
              <w:rPr>
                <w:rFonts w:eastAsia="Times New Roman" w:cs="Calibri"/>
                <w:b/>
                <w:bCs/>
                <w:color w:val="FFFFFF"/>
                <w:sz w:val="16"/>
                <w:szCs w:val="16"/>
                <w:lang w:eastAsia="en-ZA"/>
              </w:rPr>
            </w:pPr>
          </w:p>
        </w:tc>
      </w:tr>
      <w:tr w:rsidR="00663B5D" w:rsidTr="00663B5D" w14:paraId="1982C8F4" w14:textId="77777777">
        <w:trPr>
          <w:trHeight w:val="288"/>
        </w:trPr>
        <w:tc>
          <w:tcPr>
            <w:tcW w:w="987" w:type="pct"/>
            <w:tcBorders>
              <w:top w:val="nil"/>
              <w:left w:val="single" w:color="auto" w:sz="4" w:space="0"/>
              <w:bottom w:val="single" w:color="auto" w:sz="4" w:space="0"/>
              <w:right w:val="single" w:color="auto" w:sz="4" w:space="0"/>
            </w:tcBorders>
            <w:noWrap/>
            <w:vAlign w:val="center"/>
            <w:hideMark/>
          </w:tcPr>
          <w:p w:rsidR="00663B5D" w:rsidRDefault="00663B5D" w14:paraId="19504CD0" w14:textId="77777777">
            <w:pPr>
              <w:rPr>
                <w:rFonts w:eastAsia="Times New Roman" w:cs="Calibri"/>
                <w:color w:val="000000"/>
                <w:sz w:val="16"/>
                <w:szCs w:val="16"/>
                <w:lang w:eastAsia="en-ZA"/>
              </w:rPr>
            </w:pPr>
            <w:r>
              <w:rPr>
                <w:rFonts w:eastAsia="Times New Roman" w:cs="Calibri"/>
                <w:color w:val="000000"/>
                <w:sz w:val="16"/>
                <w:szCs w:val="16"/>
                <w:lang w:eastAsia="en-ZA"/>
              </w:rPr>
              <w:t>N/A</w:t>
            </w:r>
          </w:p>
        </w:tc>
        <w:tc>
          <w:tcPr>
            <w:tcW w:w="639" w:type="pct"/>
            <w:tcBorders>
              <w:top w:val="nil"/>
              <w:left w:val="nil"/>
              <w:bottom w:val="single" w:color="auto" w:sz="4" w:space="0"/>
              <w:right w:val="single" w:color="auto" w:sz="4" w:space="0"/>
            </w:tcBorders>
            <w:noWrap/>
            <w:vAlign w:val="center"/>
            <w:hideMark/>
          </w:tcPr>
          <w:p w:rsidR="00663B5D" w:rsidRDefault="00663B5D" w14:paraId="389F9890" w14:textId="77777777">
            <w:pPr>
              <w:rPr>
                <w:rFonts w:eastAsia="Times New Roman" w:cs="Calibri"/>
                <w:color w:val="000000"/>
                <w:sz w:val="16"/>
                <w:szCs w:val="16"/>
                <w:lang w:eastAsia="en-ZA"/>
              </w:rPr>
            </w:pPr>
            <w:r>
              <w:rPr>
                <w:rFonts w:eastAsia="Times New Roman" w:cs="Calibri"/>
                <w:color w:val="000000"/>
                <w:sz w:val="16"/>
                <w:szCs w:val="16"/>
                <w:lang w:eastAsia="en-ZA"/>
              </w:rPr>
              <w:t>MANCN</w:t>
            </w:r>
          </w:p>
        </w:tc>
        <w:tc>
          <w:tcPr>
            <w:tcW w:w="640" w:type="pct"/>
            <w:tcBorders>
              <w:top w:val="nil"/>
              <w:left w:val="nil"/>
              <w:bottom w:val="single" w:color="auto" w:sz="4" w:space="0"/>
              <w:right w:val="single" w:color="auto" w:sz="4" w:space="0"/>
            </w:tcBorders>
            <w:noWrap/>
            <w:vAlign w:val="center"/>
            <w:hideMark/>
          </w:tcPr>
          <w:p w:rsidR="00663B5D" w:rsidRDefault="00663B5D" w14:paraId="5DAC8D59" w14:textId="77777777">
            <w:pPr>
              <w:rPr>
                <w:rFonts w:eastAsia="Times New Roman" w:cs="Calibri"/>
                <w:color w:val="000000"/>
                <w:sz w:val="16"/>
                <w:szCs w:val="16"/>
                <w:lang w:eastAsia="en-ZA"/>
              </w:rPr>
            </w:pPr>
            <w:r>
              <w:rPr>
                <w:rFonts w:eastAsia="Times New Roman" w:cs="Calibri"/>
                <w:color w:val="000000"/>
                <w:sz w:val="16"/>
                <w:szCs w:val="16"/>
                <w:lang w:eastAsia="en-ZA"/>
              </w:rPr>
              <w:t>MANIR</w:t>
            </w:r>
          </w:p>
        </w:tc>
        <w:tc>
          <w:tcPr>
            <w:tcW w:w="641" w:type="pct"/>
            <w:tcBorders>
              <w:top w:val="nil"/>
              <w:left w:val="nil"/>
              <w:bottom w:val="single" w:color="auto" w:sz="4" w:space="0"/>
              <w:right w:val="single" w:color="auto" w:sz="4" w:space="0"/>
            </w:tcBorders>
            <w:noWrap/>
            <w:vAlign w:val="center"/>
            <w:hideMark/>
          </w:tcPr>
          <w:p w:rsidR="00663B5D" w:rsidRDefault="00663B5D" w14:paraId="3FB782A6"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663B5D" w:rsidRDefault="00663B5D" w14:paraId="7E1BE2AF"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663B5D" w:rsidRDefault="00663B5D" w14:paraId="0ED43F40"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140</w:t>
            </w:r>
          </w:p>
        </w:tc>
        <w:tc>
          <w:tcPr>
            <w:tcW w:w="920" w:type="pct"/>
            <w:tcBorders>
              <w:top w:val="nil"/>
              <w:left w:val="nil"/>
              <w:bottom w:val="single" w:color="auto" w:sz="4" w:space="0"/>
              <w:right w:val="single" w:color="auto" w:sz="4" w:space="0"/>
            </w:tcBorders>
            <w:vAlign w:val="center"/>
            <w:hideMark/>
          </w:tcPr>
          <w:p w:rsidR="00663B5D" w:rsidRDefault="00663B5D" w14:paraId="7F8B2E79" w14:textId="77777777">
            <w:pPr>
              <w:rPr>
                <w:rFonts w:eastAsia="Times New Roman" w:cs="Calibri"/>
                <w:color w:val="000000"/>
                <w:sz w:val="16"/>
                <w:szCs w:val="16"/>
                <w:lang w:eastAsia="en-ZA"/>
              </w:rPr>
            </w:pPr>
            <w:r>
              <w:rPr>
                <w:rFonts w:eastAsia="Times New Roman" w:cs="Calibri"/>
                <w:color w:val="000000"/>
                <w:sz w:val="16"/>
                <w:szCs w:val="16"/>
                <w:lang w:eastAsia="en-ZA"/>
              </w:rPr>
              <w:t>The debtor bank must send back the pacs.002 response within 50s.</w:t>
            </w:r>
          </w:p>
        </w:tc>
      </w:tr>
      <w:tr w:rsidR="00663B5D" w:rsidTr="00663B5D" w14:paraId="2B53D4FE" w14:textId="77777777">
        <w:trPr>
          <w:trHeight w:val="420"/>
        </w:trPr>
        <w:tc>
          <w:tcPr>
            <w:tcW w:w="987" w:type="pct"/>
            <w:tcBorders>
              <w:top w:val="nil"/>
              <w:left w:val="single" w:color="auto" w:sz="4" w:space="0"/>
              <w:bottom w:val="single" w:color="auto" w:sz="4" w:space="0"/>
              <w:right w:val="single" w:color="auto" w:sz="4" w:space="0"/>
            </w:tcBorders>
            <w:noWrap/>
            <w:vAlign w:val="center"/>
            <w:hideMark/>
          </w:tcPr>
          <w:p w:rsidR="00663B5D" w:rsidRDefault="00663B5D" w14:paraId="4963E8D2" w14:textId="77777777">
            <w:pPr>
              <w:rPr>
                <w:rFonts w:eastAsia="Times New Roman" w:cs="Calibri"/>
                <w:color w:val="000000"/>
                <w:sz w:val="16"/>
                <w:szCs w:val="16"/>
                <w:lang w:eastAsia="en-ZA"/>
              </w:rPr>
            </w:pPr>
            <w:r>
              <w:rPr>
                <w:rFonts w:eastAsia="Times New Roman" w:cs="Calibri"/>
                <w:color w:val="000000"/>
                <w:sz w:val="16"/>
                <w:szCs w:val="16"/>
                <w:lang w:eastAsia="en-ZA"/>
              </w:rPr>
              <w:t>N/A</w:t>
            </w:r>
          </w:p>
        </w:tc>
        <w:tc>
          <w:tcPr>
            <w:tcW w:w="639" w:type="pct"/>
            <w:tcBorders>
              <w:top w:val="nil"/>
              <w:left w:val="nil"/>
              <w:bottom w:val="single" w:color="auto" w:sz="4" w:space="0"/>
              <w:right w:val="single" w:color="auto" w:sz="4" w:space="0"/>
            </w:tcBorders>
            <w:noWrap/>
            <w:vAlign w:val="center"/>
            <w:hideMark/>
          </w:tcPr>
          <w:p w:rsidR="00663B5D" w:rsidRDefault="00663B5D" w14:paraId="18E79243" w14:textId="77777777">
            <w:pPr>
              <w:rPr>
                <w:rFonts w:eastAsia="Times New Roman" w:cs="Calibri"/>
                <w:color w:val="000000"/>
                <w:sz w:val="16"/>
                <w:szCs w:val="16"/>
                <w:lang w:eastAsia="en-ZA"/>
              </w:rPr>
            </w:pPr>
            <w:r>
              <w:rPr>
                <w:rFonts w:eastAsia="Times New Roman" w:cs="Calibri"/>
                <w:color w:val="000000"/>
                <w:sz w:val="16"/>
                <w:szCs w:val="16"/>
                <w:lang w:eastAsia="en-ZA"/>
              </w:rPr>
              <w:t>MANCN</w:t>
            </w:r>
          </w:p>
        </w:tc>
        <w:tc>
          <w:tcPr>
            <w:tcW w:w="640" w:type="pct"/>
            <w:tcBorders>
              <w:top w:val="nil"/>
              <w:left w:val="nil"/>
              <w:bottom w:val="single" w:color="auto" w:sz="4" w:space="0"/>
              <w:right w:val="single" w:color="auto" w:sz="4" w:space="0"/>
            </w:tcBorders>
            <w:noWrap/>
            <w:vAlign w:val="center"/>
            <w:hideMark/>
          </w:tcPr>
          <w:p w:rsidR="00663B5D" w:rsidRDefault="00663B5D" w14:paraId="06E2E33E" w14:textId="77777777">
            <w:pPr>
              <w:rPr>
                <w:rFonts w:eastAsia="Times New Roman" w:cs="Calibri"/>
                <w:color w:val="000000"/>
                <w:sz w:val="16"/>
                <w:szCs w:val="16"/>
                <w:lang w:eastAsia="en-ZA"/>
              </w:rPr>
            </w:pPr>
            <w:r>
              <w:rPr>
                <w:rFonts w:eastAsia="Times New Roman" w:cs="Calibri"/>
                <w:color w:val="000000"/>
                <w:sz w:val="16"/>
                <w:szCs w:val="16"/>
                <w:lang w:eastAsia="en-ZA"/>
              </w:rPr>
              <w:t>STMVF</w:t>
            </w:r>
          </w:p>
        </w:tc>
        <w:tc>
          <w:tcPr>
            <w:tcW w:w="641" w:type="pct"/>
            <w:tcBorders>
              <w:top w:val="nil"/>
              <w:left w:val="nil"/>
              <w:bottom w:val="single" w:color="auto" w:sz="4" w:space="0"/>
              <w:right w:val="single" w:color="auto" w:sz="4" w:space="0"/>
            </w:tcBorders>
            <w:noWrap/>
            <w:vAlign w:val="center"/>
            <w:hideMark/>
          </w:tcPr>
          <w:p w:rsidR="00663B5D" w:rsidRDefault="00663B5D" w14:paraId="49347F44"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663B5D" w:rsidRDefault="00663B5D" w14:paraId="7E0320F3"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663B5D" w:rsidRDefault="00663B5D" w14:paraId="591414E5"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N/A</w:t>
            </w:r>
          </w:p>
        </w:tc>
        <w:tc>
          <w:tcPr>
            <w:tcW w:w="920" w:type="pct"/>
            <w:tcBorders>
              <w:top w:val="nil"/>
              <w:left w:val="nil"/>
              <w:bottom w:val="single" w:color="auto" w:sz="4" w:space="0"/>
              <w:right w:val="single" w:color="auto" w:sz="4" w:space="0"/>
            </w:tcBorders>
            <w:vAlign w:val="center"/>
            <w:hideMark/>
          </w:tcPr>
          <w:p w:rsidR="00663B5D" w:rsidRDefault="00663B5D" w14:paraId="72727087" w14:textId="77777777">
            <w:pPr>
              <w:rPr>
                <w:rFonts w:eastAsia="Times New Roman" w:cs="Calibri"/>
                <w:color w:val="000000"/>
                <w:sz w:val="16"/>
                <w:szCs w:val="16"/>
                <w:lang w:eastAsia="en-ZA"/>
              </w:rPr>
            </w:pPr>
            <w:r>
              <w:rPr>
                <w:rFonts w:eastAsia="Times New Roman" w:cs="Calibri"/>
                <w:color w:val="000000"/>
                <w:sz w:val="16"/>
                <w:szCs w:val="16"/>
                <w:lang w:eastAsia="en-ZA"/>
              </w:rPr>
              <w:t>ACH is the receiving and responding party in this flow and must send the pacs.002 response within 50s.</w:t>
            </w:r>
          </w:p>
        </w:tc>
      </w:tr>
      <w:tr w:rsidR="00663B5D" w:rsidTr="00663B5D" w14:paraId="388E9EF0" w14:textId="77777777">
        <w:trPr>
          <w:trHeight w:val="288"/>
        </w:trPr>
        <w:tc>
          <w:tcPr>
            <w:tcW w:w="987" w:type="pct"/>
            <w:tcBorders>
              <w:top w:val="nil"/>
              <w:left w:val="single" w:color="auto" w:sz="4" w:space="0"/>
              <w:bottom w:val="single" w:color="auto" w:sz="4" w:space="0"/>
              <w:right w:val="single" w:color="auto" w:sz="4" w:space="0"/>
            </w:tcBorders>
            <w:noWrap/>
            <w:vAlign w:val="center"/>
            <w:hideMark/>
          </w:tcPr>
          <w:p w:rsidR="00663B5D" w:rsidRDefault="00663B5D" w14:paraId="4A1EE81E" w14:textId="77777777">
            <w:pPr>
              <w:rPr>
                <w:rFonts w:eastAsia="Times New Roman" w:cs="Calibri"/>
                <w:color w:val="000000"/>
                <w:sz w:val="16"/>
                <w:szCs w:val="16"/>
                <w:lang w:eastAsia="en-ZA"/>
              </w:rPr>
            </w:pPr>
            <w:r>
              <w:rPr>
                <w:rFonts w:eastAsia="Times New Roman" w:cs="Calibri"/>
                <w:color w:val="000000"/>
                <w:sz w:val="16"/>
                <w:szCs w:val="16"/>
                <w:lang w:eastAsia="en-ZA"/>
              </w:rPr>
              <w:t>N/A</w:t>
            </w:r>
          </w:p>
        </w:tc>
        <w:tc>
          <w:tcPr>
            <w:tcW w:w="639" w:type="pct"/>
            <w:tcBorders>
              <w:top w:val="nil"/>
              <w:left w:val="nil"/>
              <w:bottom w:val="single" w:color="auto" w:sz="4" w:space="0"/>
              <w:right w:val="single" w:color="auto" w:sz="4" w:space="0"/>
            </w:tcBorders>
            <w:noWrap/>
            <w:vAlign w:val="center"/>
            <w:hideMark/>
          </w:tcPr>
          <w:p w:rsidR="00663B5D" w:rsidRDefault="00663B5D" w14:paraId="1EBBAA8E" w14:textId="77777777">
            <w:pPr>
              <w:rPr>
                <w:rFonts w:eastAsia="Times New Roman" w:cs="Calibri"/>
                <w:color w:val="000000"/>
                <w:sz w:val="16"/>
                <w:szCs w:val="16"/>
                <w:lang w:eastAsia="en-ZA"/>
              </w:rPr>
            </w:pPr>
            <w:r>
              <w:rPr>
                <w:rFonts w:eastAsia="Times New Roman" w:cs="Calibri"/>
                <w:color w:val="000000"/>
                <w:sz w:val="16"/>
                <w:szCs w:val="16"/>
                <w:lang w:eastAsia="en-ZA"/>
              </w:rPr>
              <w:t>MANCN</w:t>
            </w:r>
          </w:p>
        </w:tc>
        <w:tc>
          <w:tcPr>
            <w:tcW w:w="640" w:type="pct"/>
            <w:tcBorders>
              <w:top w:val="nil"/>
              <w:left w:val="nil"/>
              <w:bottom w:val="single" w:color="auto" w:sz="4" w:space="0"/>
              <w:right w:val="single" w:color="auto" w:sz="4" w:space="0"/>
            </w:tcBorders>
            <w:noWrap/>
            <w:vAlign w:val="center"/>
            <w:hideMark/>
          </w:tcPr>
          <w:p w:rsidR="00663B5D" w:rsidRDefault="00663B5D" w14:paraId="208AD364" w14:textId="77777777">
            <w:pPr>
              <w:rPr>
                <w:rFonts w:eastAsia="Times New Roman" w:cs="Calibri"/>
                <w:color w:val="000000"/>
                <w:sz w:val="16"/>
                <w:szCs w:val="16"/>
                <w:lang w:eastAsia="en-ZA"/>
              </w:rPr>
            </w:pPr>
            <w:r>
              <w:rPr>
                <w:rFonts w:eastAsia="Times New Roman" w:cs="Calibri"/>
                <w:color w:val="000000"/>
                <w:sz w:val="16"/>
                <w:szCs w:val="16"/>
                <w:lang w:eastAsia="en-ZA"/>
              </w:rPr>
              <w:t>STMDF</w:t>
            </w:r>
          </w:p>
        </w:tc>
        <w:tc>
          <w:tcPr>
            <w:tcW w:w="641" w:type="pct"/>
            <w:tcBorders>
              <w:top w:val="nil"/>
              <w:left w:val="nil"/>
              <w:bottom w:val="single" w:color="auto" w:sz="4" w:space="0"/>
              <w:right w:val="single" w:color="auto" w:sz="4" w:space="0"/>
            </w:tcBorders>
            <w:noWrap/>
            <w:vAlign w:val="center"/>
            <w:hideMark/>
          </w:tcPr>
          <w:p w:rsidR="00663B5D" w:rsidRDefault="00663B5D" w14:paraId="08DC79F3"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60</w:t>
            </w:r>
          </w:p>
        </w:tc>
        <w:tc>
          <w:tcPr>
            <w:tcW w:w="748" w:type="pct"/>
            <w:tcBorders>
              <w:top w:val="nil"/>
              <w:left w:val="nil"/>
              <w:bottom w:val="single" w:color="auto" w:sz="4" w:space="0"/>
              <w:right w:val="single" w:color="auto" w:sz="4" w:space="0"/>
            </w:tcBorders>
            <w:noWrap/>
            <w:vAlign w:val="center"/>
            <w:hideMark/>
          </w:tcPr>
          <w:p w:rsidR="00663B5D" w:rsidRDefault="00663B5D" w14:paraId="0D3F11DB"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50</w:t>
            </w:r>
          </w:p>
        </w:tc>
        <w:tc>
          <w:tcPr>
            <w:tcW w:w="426" w:type="pct"/>
            <w:tcBorders>
              <w:top w:val="nil"/>
              <w:left w:val="nil"/>
              <w:bottom w:val="single" w:color="auto" w:sz="4" w:space="0"/>
              <w:right w:val="single" w:color="auto" w:sz="4" w:space="0"/>
            </w:tcBorders>
            <w:noWrap/>
            <w:vAlign w:val="center"/>
            <w:hideMark/>
          </w:tcPr>
          <w:p w:rsidR="00663B5D" w:rsidRDefault="00663B5D" w14:paraId="479CC956" w14:textId="77777777">
            <w:pPr>
              <w:jc w:val="right"/>
              <w:rPr>
                <w:rFonts w:eastAsia="Times New Roman" w:cs="Calibri"/>
                <w:color w:val="000000"/>
                <w:sz w:val="16"/>
                <w:szCs w:val="16"/>
                <w:lang w:eastAsia="en-ZA"/>
              </w:rPr>
            </w:pPr>
            <w:r>
              <w:rPr>
                <w:rFonts w:eastAsia="Times New Roman" w:cs="Calibri"/>
                <w:color w:val="000000"/>
                <w:sz w:val="16"/>
                <w:szCs w:val="16"/>
                <w:lang w:eastAsia="en-ZA"/>
              </w:rPr>
              <w:t>140</w:t>
            </w:r>
          </w:p>
        </w:tc>
        <w:tc>
          <w:tcPr>
            <w:tcW w:w="920" w:type="pct"/>
            <w:tcBorders>
              <w:top w:val="nil"/>
              <w:left w:val="nil"/>
              <w:bottom w:val="single" w:color="auto" w:sz="4" w:space="0"/>
              <w:right w:val="single" w:color="auto" w:sz="4" w:space="0"/>
            </w:tcBorders>
            <w:vAlign w:val="center"/>
            <w:hideMark/>
          </w:tcPr>
          <w:p w:rsidR="00663B5D" w:rsidRDefault="00663B5D" w14:paraId="64E4CCB8" w14:textId="77777777">
            <w:pPr>
              <w:rPr>
                <w:rFonts w:eastAsia="Times New Roman" w:cs="Calibri"/>
                <w:color w:val="000000"/>
                <w:sz w:val="16"/>
                <w:szCs w:val="16"/>
                <w:lang w:eastAsia="en-ZA"/>
              </w:rPr>
            </w:pPr>
            <w:r>
              <w:rPr>
                <w:rFonts w:eastAsia="Times New Roman" w:cs="Calibri"/>
                <w:color w:val="000000"/>
                <w:sz w:val="16"/>
                <w:szCs w:val="16"/>
                <w:lang w:eastAsia="en-ZA"/>
              </w:rPr>
              <w:t>The debtor bank must send back the pacs.002 response within 50s.</w:t>
            </w:r>
          </w:p>
        </w:tc>
      </w:tr>
    </w:tbl>
    <w:p w:rsidR="00663B5D" w:rsidP="00663B5D" w:rsidRDefault="00663B5D" w14:paraId="52742CD6" w14:textId="77777777"/>
    <w:p w:rsidR="00663B5D" w:rsidP="00E92BA0" w:rsidRDefault="00663B5D" w14:paraId="01555E00" w14:textId="77777777">
      <w:pPr>
        <w:tabs>
          <w:tab w:val="left" w:pos="1843"/>
        </w:tabs>
        <w:rPr>
          <w:b/>
        </w:rPr>
      </w:pPr>
    </w:p>
    <w:p w:rsidR="00503EF9" w:rsidP="00E92BA0" w:rsidRDefault="00503EF9" w14:paraId="132A6DD9" w14:textId="77777777">
      <w:pPr>
        <w:rPr>
          <w:b/>
        </w:rPr>
      </w:pPr>
      <w:r>
        <w:rPr>
          <w:b/>
        </w:rPr>
        <w:br w:type="page"/>
      </w:r>
    </w:p>
    <w:p w:rsidR="00503EF9" w:rsidP="00E92BA0" w:rsidRDefault="00503EF9" w14:paraId="5DC4CB03" w14:textId="77777777">
      <w:pPr>
        <w:tabs>
          <w:tab w:val="left" w:pos="1843"/>
        </w:tabs>
        <w:rPr>
          <w:b/>
        </w:rPr>
      </w:pPr>
      <w:r w:rsidRPr="002D6E2C">
        <w:rPr>
          <w:b/>
        </w:rPr>
        <w:t>Mandate Cancellation Process (Real Time):</w:t>
      </w:r>
    </w:p>
    <w:p w:rsidRPr="002D6E2C" w:rsidR="00D521C9" w:rsidP="002C2973" w:rsidRDefault="00BD56A0" w14:paraId="61AD203C" w14:textId="77777777">
      <w:pPr>
        <w:pStyle w:val="ListParagraph"/>
        <w:numPr>
          <w:ilvl w:val="2"/>
          <w:numId w:val="18"/>
        </w:numPr>
        <w:ind w:left="0" w:firstLine="0"/>
        <w:jc w:val="both"/>
        <w:rPr>
          <w:rFonts w:eastAsia="MS Gothic"/>
          <w:b/>
          <w:bCs/>
          <w:color w:val="4F81BD"/>
        </w:rPr>
      </w:pPr>
      <w:r>
        <w:rPr>
          <w:b/>
          <w:noProof/>
          <w:lang w:val="en-US"/>
        </w:rPr>
        <w:drawing>
          <wp:inline distT="0" distB="0" distL="0" distR="0" wp14:anchorId="2A4466B9" wp14:editId="1D25980F">
            <wp:extent cx="5724525" cy="3476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inline>
        </w:drawing>
      </w:r>
      <w:r w:rsidRPr="002D6E2C" w:rsidR="00D521C9">
        <w:rPr>
          <w:rFonts w:eastAsia="MS Gothic"/>
          <w:b/>
          <w:bCs/>
          <w:color w:val="4F81BD"/>
        </w:rPr>
        <w:t>Creditor sends mandate cancellation request</w:t>
      </w:r>
      <w:r w:rsidRPr="002D6E2C" w:rsidR="00D521C9">
        <w:t xml:space="preserve"> </w:t>
      </w:r>
      <w:r w:rsidRPr="002D6E2C" w:rsidR="00D521C9">
        <w:rPr>
          <w:rFonts w:eastAsia="MS Gothic"/>
          <w:b/>
          <w:bCs/>
          <w:color w:val="4F81BD"/>
        </w:rPr>
        <w:t>to Creditor Bank; containing the unique mandate reference number of the mandate that it needs to cancel.</w:t>
      </w:r>
    </w:p>
    <w:p w:rsidRPr="002D6E2C" w:rsidR="00D521C9" w:rsidP="00E92BA0" w:rsidRDefault="00D521C9" w14:paraId="49BA7816" w14:textId="77777777">
      <w:r w:rsidRPr="002D6E2C">
        <w:t>Message format to be determined by the Creditor Bank, but message sent to Creditor Bank must contain all the data elements needed to create the mandate initiation request (pain.011).</w:t>
      </w:r>
    </w:p>
    <w:p w:rsidR="00D521C9" w:rsidP="00E92BA0" w:rsidRDefault="00D521C9" w14:paraId="119DB91D"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6AD34E32"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Creditor Bank sends mandate cancellation request </w:t>
      </w:r>
      <w:r w:rsidRPr="002D6E2C">
        <w:t>(</w:t>
      </w:r>
      <w:hyperlink w:history="1" w:anchor="_Mandate_Cancellation_Request">
        <w:r w:rsidRPr="002D6E2C">
          <w:rPr>
            <w:rStyle w:val="Hyperlink"/>
          </w:rPr>
          <w:t>pain.011</w:t>
        </w:r>
      </w:hyperlink>
      <w:r w:rsidRPr="002D6E2C">
        <w:t xml:space="preserve">) </w:t>
      </w:r>
      <w:r w:rsidRPr="002D6E2C">
        <w:rPr>
          <w:rFonts w:eastAsia="MS Gothic"/>
          <w:b/>
          <w:bCs/>
          <w:color w:val="4F81BD"/>
        </w:rPr>
        <w:t xml:space="preserve">to ACH. </w:t>
      </w:r>
    </w:p>
    <w:p w:rsidR="00D521C9" w:rsidP="00E92BA0" w:rsidRDefault="00D521C9" w14:paraId="476BCB00" w14:textId="77777777">
      <w:pPr>
        <w:pStyle w:val="ListParagraph"/>
        <w:ind w:left="0"/>
        <w:jc w:val="both"/>
      </w:pPr>
      <w:r w:rsidRPr="002D6E2C">
        <w:t xml:space="preserve">Creditor bank validates the Creditor and confirms that he is in good standing and submits cancellation request to the ACH. </w:t>
      </w:r>
    </w:p>
    <w:p w:rsidRPr="002D6E2C" w:rsidR="00D521C9" w:rsidP="00E92BA0" w:rsidRDefault="00D521C9" w14:paraId="0D579C24" w14:textId="77777777">
      <w:pPr>
        <w:pStyle w:val="ListParagraph"/>
        <w:ind w:left="0"/>
        <w:jc w:val="both"/>
      </w:pPr>
    </w:p>
    <w:p w:rsidRPr="002D6E2C" w:rsidR="00D521C9" w:rsidP="002C2973" w:rsidRDefault="00D521C9" w14:paraId="750DBC16"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ACH validates the mandate cancellation request </w:t>
      </w:r>
      <w:r w:rsidRPr="002D6E2C">
        <w:t>(</w:t>
      </w:r>
      <w:hyperlink w:history="1" w:anchor="_Mandate_Cancellation_Request">
        <w:r w:rsidRPr="002D6E2C">
          <w:rPr>
            <w:rStyle w:val="Hyperlink"/>
          </w:rPr>
          <w:t>pain.011</w:t>
        </w:r>
      </w:hyperlink>
      <w:r w:rsidRPr="002D6E2C">
        <w:t xml:space="preserve">) </w:t>
      </w:r>
      <w:r w:rsidRPr="002D6E2C">
        <w:rPr>
          <w:rFonts w:eastAsia="MS Gothic"/>
          <w:b/>
          <w:bCs/>
          <w:color w:val="4F81BD"/>
        </w:rPr>
        <w:t>and forwards it to the Debtor Bank.</w:t>
      </w:r>
    </w:p>
    <w:p w:rsidRPr="002D6E2C" w:rsidR="00D521C9" w:rsidP="00E92BA0" w:rsidRDefault="00D521C9" w14:paraId="2AF57BE0" w14:textId="77777777">
      <w:pPr>
        <w:pStyle w:val="ListParagraph"/>
        <w:ind w:left="0"/>
        <w:jc w:val="both"/>
        <w:rPr>
          <w:rFonts w:eastAsia="MS Gothic"/>
          <w:b/>
          <w:bCs/>
          <w:color w:val="4F81BD"/>
        </w:rPr>
      </w:pPr>
    </w:p>
    <w:p w:rsidRPr="002D6E2C" w:rsidR="00D521C9" w:rsidP="002C2973" w:rsidRDefault="00D521C9" w14:paraId="269DF8CC"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Debtor Bank validates and processes the mandate cancellation request </w:t>
      </w:r>
      <w:r w:rsidRPr="002D6E2C">
        <w:t>(</w:t>
      </w:r>
      <w:hyperlink w:history="1" w:anchor="_Mandate_Cancellation_Request">
        <w:r w:rsidRPr="002D6E2C">
          <w:rPr>
            <w:rStyle w:val="Hyperlink"/>
          </w:rPr>
          <w:t>pain.011</w:t>
        </w:r>
      </w:hyperlink>
      <w:r w:rsidRPr="002D6E2C">
        <w:t>)</w:t>
      </w:r>
      <w:r w:rsidRPr="002D6E2C">
        <w:rPr>
          <w:rFonts w:eastAsia="MS Gothic"/>
          <w:b/>
          <w:bCs/>
          <w:color w:val="4F81BD"/>
        </w:rPr>
        <w:t>.</w:t>
      </w:r>
    </w:p>
    <w:p w:rsidRPr="002D6E2C" w:rsidR="00D521C9" w:rsidP="00E92BA0" w:rsidRDefault="00D521C9" w14:paraId="155E7B56" w14:textId="77777777">
      <w:pPr>
        <w:pStyle w:val="ListParagraph"/>
        <w:ind w:left="0"/>
        <w:jc w:val="both"/>
      </w:pPr>
      <w:r w:rsidRPr="002D6E2C">
        <w:t>The Debtor Bank compares the mandate information stored with the corresponding unique mandate reference number, and updates the Mandate Register accordingly.</w:t>
      </w:r>
    </w:p>
    <w:p w:rsidRPr="002D6E2C" w:rsidR="00D521C9" w:rsidP="00E92BA0" w:rsidRDefault="00D521C9" w14:paraId="64AE41D2" w14:textId="77777777">
      <w:pPr>
        <w:pStyle w:val="ListParagraph"/>
        <w:ind w:left="0"/>
        <w:jc w:val="both"/>
      </w:pPr>
    </w:p>
    <w:p w:rsidRPr="002D6E2C" w:rsidR="00D521C9" w:rsidP="002C2973" w:rsidRDefault="00D521C9" w14:paraId="0C1FFC3E"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Debtor Bank submits the Mandate acceptance report </w:t>
      </w:r>
      <w:r w:rsidRPr="002D6E2C">
        <w:t>(</w:t>
      </w:r>
      <w:hyperlink w:history="1" w:anchor="_Mandate_Acceptance_Report">
        <w:r w:rsidRPr="002D6E2C">
          <w:rPr>
            <w:rStyle w:val="Hyperlink"/>
          </w:rPr>
          <w:t>pain.012</w:t>
        </w:r>
      </w:hyperlink>
      <w:r w:rsidRPr="002D6E2C">
        <w:t xml:space="preserve">) </w:t>
      </w:r>
      <w:r w:rsidRPr="002D6E2C">
        <w:rPr>
          <w:rFonts w:eastAsia="MS Gothic"/>
          <w:b/>
          <w:bCs/>
          <w:color w:val="4F81BD"/>
        </w:rPr>
        <w:t xml:space="preserve">to the ACH. </w:t>
      </w:r>
    </w:p>
    <w:p w:rsidRPr="002D6E2C" w:rsidR="00D521C9" w:rsidP="00E92BA0" w:rsidRDefault="00D521C9" w14:paraId="421CA007" w14:textId="77777777">
      <w:pPr>
        <w:jc w:val="both"/>
      </w:pPr>
      <w:r w:rsidRPr="002D6E2C">
        <w:t>This will advise the successful and unsuccessful status of the mandate cancellation request.</w:t>
      </w:r>
    </w:p>
    <w:p w:rsidRPr="002D6E2C" w:rsidR="00D521C9" w:rsidP="00E92BA0" w:rsidRDefault="00D521C9" w14:paraId="5F340DA6" w14:textId="77777777">
      <w:pPr>
        <w:pStyle w:val="ListParagraph"/>
        <w:ind w:left="0"/>
        <w:jc w:val="both"/>
      </w:pPr>
    </w:p>
    <w:p w:rsidRPr="002D6E2C" w:rsidR="00D521C9" w:rsidP="002C2973" w:rsidRDefault="00D521C9" w14:paraId="6AFC82BA"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The Debtor Bank engages with the Payer.</w:t>
      </w:r>
    </w:p>
    <w:p w:rsidRPr="002D6E2C" w:rsidR="00D521C9" w:rsidP="00E92BA0" w:rsidRDefault="00D521C9" w14:paraId="74300936" w14:textId="77777777">
      <w:pPr>
        <w:jc w:val="both"/>
      </w:pPr>
      <w:r w:rsidRPr="002D6E2C">
        <w:t xml:space="preserve">Message format of the notification </w:t>
      </w:r>
      <w:r>
        <w:t>for mandate cancellation</w:t>
      </w:r>
      <w:r w:rsidRPr="002D6E2C">
        <w:t xml:space="preserve"> to Payer to be determined by the Debtor Bank.</w:t>
      </w:r>
    </w:p>
    <w:p w:rsidRPr="002D6E2C" w:rsidR="00D521C9" w:rsidP="00E92BA0" w:rsidRDefault="00D521C9" w14:paraId="71DE4F54" w14:textId="77777777">
      <w:pPr>
        <w:pStyle w:val="ListParagraph"/>
        <w:ind w:left="0"/>
        <w:jc w:val="both"/>
        <w:rPr>
          <w:rFonts w:eastAsia="MS Gothic"/>
          <w:b/>
          <w:bCs/>
          <w:color w:val="4F81BD"/>
        </w:rPr>
      </w:pPr>
    </w:p>
    <w:p w:rsidRPr="002D6E2C" w:rsidR="00D521C9" w:rsidP="002C2973" w:rsidRDefault="00D521C9" w14:paraId="78964D50"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forwards mandate acceptance report </w:t>
      </w:r>
      <w:r w:rsidRPr="002D6E2C">
        <w:t>(</w:t>
      </w:r>
      <w:hyperlink w:history="1" w:anchor="_Mandate_Acceptance_Report">
        <w:r w:rsidRPr="002D6E2C">
          <w:rPr>
            <w:rStyle w:val="Hyperlink"/>
          </w:rPr>
          <w:t>pain.012</w:t>
        </w:r>
      </w:hyperlink>
      <w:r w:rsidRPr="002D6E2C">
        <w:t>)</w:t>
      </w:r>
      <w:r w:rsidRPr="002D6E2C">
        <w:rPr>
          <w:rFonts w:eastAsia="MS Gothic"/>
          <w:b/>
          <w:bCs/>
          <w:color w:val="4F81BD"/>
        </w:rPr>
        <w:t xml:space="preserve"> to Creditor Bank.</w:t>
      </w:r>
    </w:p>
    <w:p w:rsidRPr="002D6E2C" w:rsidR="00D521C9" w:rsidP="00E92BA0" w:rsidRDefault="00D521C9" w14:paraId="3920E362" w14:textId="77777777">
      <w:pPr>
        <w:pStyle w:val="ListParagraph"/>
        <w:ind w:left="0"/>
        <w:jc w:val="both"/>
        <w:rPr>
          <w:rFonts w:eastAsia="MS Gothic"/>
          <w:b/>
          <w:bCs/>
          <w:color w:val="4F81BD"/>
        </w:rPr>
      </w:pPr>
    </w:p>
    <w:p w:rsidRPr="002D6E2C" w:rsidR="00D521C9" w:rsidP="002C2973" w:rsidRDefault="00D521C9" w14:paraId="3DC0010A"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The Creditor Bank engages with the Creditor.</w:t>
      </w:r>
    </w:p>
    <w:p w:rsidRPr="002D6E2C" w:rsidR="00D521C9" w:rsidP="00E92BA0" w:rsidRDefault="00D521C9" w14:paraId="09F4BFB1" w14:textId="77777777">
      <w:pPr>
        <w:jc w:val="both"/>
      </w:pPr>
      <w:r w:rsidRPr="002D6E2C">
        <w:t>Message format of the mandate cancellation response to Creditor to be determined by the Creditor Bank.</w:t>
      </w:r>
    </w:p>
    <w:p w:rsidR="00723CC8" w:rsidP="00E92BA0" w:rsidRDefault="00723CC8" w14:paraId="0D6AA1BA" w14:textId="77777777">
      <w:pPr>
        <w:rPr>
          <w:b/>
        </w:rPr>
      </w:pPr>
    </w:p>
    <w:p w:rsidRPr="002D6E2C" w:rsidR="00EB0B94" w:rsidP="00E92BA0" w:rsidRDefault="00EB0B94" w14:paraId="4ECB076E" w14:textId="77777777">
      <w:r w:rsidRPr="002D6E2C">
        <w:rPr>
          <w:b/>
        </w:rPr>
        <w:t>Mandate Cancellation (</w:t>
      </w:r>
      <w:r>
        <w:rPr>
          <w:b/>
        </w:rPr>
        <w:t>Batch</w:t>
      </w:r>
      <w:r w:rsidRPr="002D6E2C">
        <w:rPr>
          <w:b/>
        </w:rPr>
        <w:t>):</w:t>
      </w:r>
      <w:r w:rsidRPr="002D6E2C">
        <w:t xml:space="preserve"> </w:t>
      </w:r>
    </w:p>
    <w:p w:rsidRPr="002D6E2C" w:rsidR="00D521C9" w:rsidP="00E92BA0" w:rsidRDefault="00D521C9" w14:paraId="5DE8DCE7" w14:textId="77777777">
      <w:pPr>
        <w:rPr>
          <w:b/>
        </w:rPr>
      </w:pPr>
    </w:p>
    <w:p w:rsidRPr="002D6E2C" w:rsidR="00D521C9" w:rsidP="00E92BA0" w:rsidRDefault="00D521C9" w14:paraId="496F70DF" w14:textId="77777777">
      <w:r w:rsidRPr="002D6E2C">
        <w:rPr>
          <w:b/>
        </w:rPr>
        <w:t>Technical Requirements:</w:t>
      </w:r>
      <w:r w:rsidRPr="002D6E2C">
        <w:t xml:space="preserve"> </w:t>
      </w:r>
    </w:p>
    <w:p w:rsidRPr="002D6E2C" w:rsidR="00D521C9" w:rsidP="00E92BA0" w:rsidRDefault="00D521C9" w14:paraId="5349E484" w14:textId="77777777">
      <w:pPr>
        <w:spacing w:line="288" w:lineRule="auto"/>
        <w:jc w:val="both"/>
        <w:rPr>
          <w:highlight w:val="green"/>
        </w:rPr>
      </w:pPr>
    </w:p>
    <w:p w:rsidRPr="002D6E2C" w:rsidR="00D521C9" w:rsidP="00E92BA0" w:rsidRDefault="00D521C9" w14:paraId="54D07D0F" w14:textId="77777777">
      <w:r w:rsidRPr="002D6E2C">
        <w:t>The following data delivery mechanisms will be available for the delivery of ISO 20022 messages in Batch between participants and the ACH:</w:t>
      </w:r>
    </w:p>
    <w:p w:rsidRPr="002D6E2C" w:rsidR="00D521C9" w:rsidP="002C2973" w:rsidRDefault="00D521C9" w14:paraId="5D5A91DF" w14:textId="77777777">
      <w:pPr>
        <w:numPr>
          <w:ilvl w:val="0"/>
          <w:numId w:val="27"/>
        </w:numPr>
        <w:spacing w:line="288" w:lineRule="auto"/>
        <w:ind w:left="0" w:firstLine="0"/>
        <w:jc w:val="both"/>
      </w:pPr>
      <w:r w:rsidRPr="002D6E2C">
        <w:t>ConnectDirect;</w:t>
      </w:r>
    </w:p>
    <w:p w:rsidRPr="002D6E2C" w:rsidR="00D521C9" w:rsidP="002C2973" w:rsidRDefault="00D521C9" w14:paraId="769B07A7" w14:textId="77777777">
      <w:pPr>
        <w:numPr>
          <w:ilvl w:val="0"/>
          <w:numId w:val="27"/>
        </w:numPr>
        <w:spacing w:line="288" w:lineRule="auto"/>
        <w:ind w:left="0" w:firstLine="0"/>
        <w:jc w:val="both"/>
      </w:pPr>
      <w:r w:rsidRPr="002D6E2C">
        <w:t>XCOM;</w:t>
      </w:r>
    </w:p>
    <w:p w:rsidRPr="002D6E2C" w:rsidR="00D521C9" w:rsidP="002C2973" w:rsidRDefault="00D521C9" w14:paraId="3481843C" w14:textId="77777777">
      <w:pPr>
        <w:numPr>
          <w:ilvl w:val="0"/>
          <w:numId w:val="27"/>
        </w:numPr>
        <w:spacing w:line="288" w:lineRule="auto"/>
        <w:ind w:left="0" w:firstLine="0"/>
        <w:jc w:val="both"/>
      </w:pPr>
      <w:r w:rsidRPr="002D6E2C">
        <w:t>Web-based https (secure FTP) upload via extranet over dedicated connections; and</w:t>
      </w:r>
    </w:p>
    <w:p w:rsidRPr="002D6E2C" w:rsidR="00D521C9" w:rsidP="002C2973" w:rsidRDefault="00D521C9" w14:paraId="67BAC14B" w14:textId="77777777">
      <w:pPr>
        <w:numPr>
          <w:ilvl w:val="0"/>
          <w:numId w:val="27"/>
        </w:numPr>
        <w:spacing w:line="288" w:lineRule="auto"/>
        <w:ind w:left="0" w:firstLine="0"/>
        <w:jc w:val="both"/>
      </w:pPr>
      <w:r w:rsidRPr="002D6E2C">
        <w:t>SWIFTNet FileAct.</w:t>
      </w:r>
    </w:p>
    <w:p w:rsidRPr="002D6E2C" w:rsidR="00B04DD6" w:rsidP="00E92BA0" w:rsidRDefault="00B04DD6" w14:paraId="02964FBD" w14:textId="77777777">
      <w:r>
        <w:t>gzip is to be used for file compression &amp; decompression</w:t>
      </w:r>
    </w:p>
    <w:p w:rsidRPr="002D6E2C" w:rsidR="00D521C9" w:rsidP="00E92BA0" w:rsidRDefault="00D521C9" w14:paraId="5B7DB1F1" w14:textId="77777777">
      <w:pPr>
        <w:rPr>
          <w:b/>
        </w:rPr>
      </w:pPr>
    </w:p>
    <w:p w:rsidRPr="002D6E2C" w:rsidR="00D521C9" w:rsidP="00E92BA0" w:rsidRDefault="00D521C9" w14:paraId="002051CF" w14:textId="77777777">
      <w:r w:rsidRPr="002D6E2C">
        <w:rPr>
          <w:b/>
        </w:rPr>
        <w:t>Messages used</w:t>
      </w:r>
      <w:r w:rsidRPr="002D6E2C">
        <w:t>:</w:t>
      </w:r>
    </w:p>
    <w:p w:rsidRPr="002D6E2C" w:rsidR="00D521C9" w:rsidP="00E92BA0" w:rsidRDefault="00D521C9" w14:paraId="72EF21DA" w14:textId="77777777"/>
    <w:p w:rsidRPr="002D6E2C" w:rsidR="00D521C9" w:rsidP="00E92BA0" w:rsidRDefault="00D521C9" w14:paraId="5AF2961E" w14:textId="77777777">
      <w:pPr>
        <w:numPr>
          <w:ilvl w:val="0"/>
          <w:numId w:val="5"/>
        </w:numPr>
        <w:ind w:left="0" w:firstLine="0"/>
      </w:pPr>
      <w:r w:rsidRPr="002D6E2C">
        <w:t>Mandate Cancellation Request (</w:t>
      </w:r>
      <w:hyperlink w:history="1" w:anchor="_Mandate_Cancellation_Request">
        <w:r w:rsidRPr="002D6E2C">
          <w:rPr>
            <w:rStyle w:val="Hyperlink"/>
          </w:rPr>
          <w:t>pain.011</w:t>
        </w:r>
      </w:hyperlink>
      <w:r w:rsidRPr="002D6E2C">
        <w:t xml:space="preserve">) </w:t>
      </w:r>
    </w:p>
    <w:p w:rsidRPr="002D6E2C" w:rsidR="00D521C9" w:rsidP="00E92BA0" w:rsidRDefault="00D521C9" w14:paraId="2775D0BF" w14:textId="77777777">
      <w:pPr>
        <w:numPr>
          <w:ilvl w:val="0"/>
          <w:numId w:val="5"/>
        </w:numPr>
        <w:ind w:left="0" w:firstLine="0"/>
      </w:pPr>
      <w:r w:rsidRPr="002D6E2C">
        <w:t>Mandate Acceptance Report (</w:t>
      </w:r>
      <w:hyperlink w:history="1" w:anchor="_Mandate_Acceptance_Report">
        <w:r w:rsidRPr="002D6E2C">
          <w:rPr>
            <w:rStyle w:val="Hyperlink"/>
          </w:rPr>
          <w:t>pain.012</w:t>
        </w:r>
      </w:hyperlink>
      <w:r w:rsidRPr="002D6E2C">
        <w:t xml:space="preserve">) </w:t>
      </w:r>
    </w:p>
    <w:p w:rsidRPr="002D6E2C" w:rsidR="00D521C9" w:rsidP="00E92BA0" w:rsidRDefault="00D521C9" w14:paraId="6DD5ECAD" w14:textId="77777777">
      <w:pPr>
        <w:numPr>
          <w:ilvl w:val="0"/>
          <w:numId w:val="5"/>
        </w:numPr>
        <w:tabs>
          <w:tab w:val="left" w:pos="2127"/>
        </w:tabs>
        <w:ind w:left="0" w:firstLine="0"/>
      </w:pPr>
      <w:r w:rsidRPr="002D6E2C">
        <w:t>Status Report (</w:t>
      </w:r>
      <w:hyperlink w:history="1" w:anchor="Status_Report_for_Mandate_Messages">
        <w:r w:rsidRPr="002D6E2C">
          <w:rPr>
            <w:rStyle w:val="Hyperlink"/>
          </w:rPr>
          <w:t>pacs.002</w:t>
        </w:r>
      </w:hyperlink>
      <w:r w:rsidRPr="002D6E2C">
        <w:t>) for Mandate Messages</w:t>
      </w:r>
    </w:p>
    <w:p w:rsidR="00D521C9" w:rsidP="00E92BA0" w:rsidRDefault="00D521C9" w14:paraId="42E59904" w14:textId="77777777"/>
    <w:p w:rsidRPr="00AB047E" w:rsidR="00A10E79" w:rsidP="00E92BA0" w:rsidRDefault="00A10E79" w14:paraId="7D2C0524" w14:textId="77777777">
      <w:pPr>
        <w:rPr>
          <w:b/>
        </w:rPr>
      </w:pPr>
      <w:r w:rsidRPr="00AB047E">
        <w:rPr>
          <w:b/>
        </w:rPr>
        <w:t>Processing Windows:</w:t>
      </w:r>
    </w:p>
    <w:tbl>
      <w:tblPr>
        <w:tblStyle w:val="TableGrid"/>
        <w:tblW w:w="0" w:type="auto"/>
        <w:tblLook w:val="04A0" w:firstRow="1" w:lastRow="0" w:firstColumn="1" w:lastColumn="0" w:noHBand="0" w:noVBand="1"/>
      </w:tblPr>
      <w:tblGrid>
        <w:gridCol w:w="1395"/>
        <w:gridCol w:w="1335"/>
        <w:gridCol w:w="1510"/>
        <w:gridCol w:w="1430"/>
        <w:gridCol w:w="1221"/>
        <w:gridCol w:w="1131"/>
        <w:gridCol w:w="994"/>
      </w:tblGrid>
      <w:tr w:rsidR="00A10E79" w:rsidTr="00AB047E" w14:paraId="48DCE049" w14:textId="77777777">
        <w:trPr>
          <w:tblHeader/>
        </w:trPr>
        <w:tc>
          <w:tcPr>
            <w:tcW w:w="1426" w:type="dxa"/>
            <w:shd w:val="clear" w:color="auto" w:fill="BFBFBF" w:themeFill="background1" w:themeFillShade="BF"/>
          </w:tcPr>
          <w:p w:rsidR="00A10E79" w:rsidP="00E92BA0" w:rsidRDefault="00A10E79" w14:paraId="1CCE3C5A" w14:textId="77777777">
            <w:pPr>
              <w:jc w:val="center"/>
            </w:pPr>
            <w:r>
              <w:t>Message</w:t>
            </w:r>
          </w:p>
        </w:tc>
        <w:tc>
          <w:tcPr>
            <w:tcW w:w="1369" w:type="dxa"/>
            <w:shd w:val="clear" w:color="auto" w:fill="BFBFBF" w:themeFill="background1" w:themeFillShade="BF"/>
          </w:tcPr>
          <w:p w:rsidR="00A10E79" w:rsidP="00E92BA0" w:rsidRDefault="00A10E79" w14:paraId="2EEE0F5B" w14:textId="77777777">
            <w:pPr>
              <w:jc w:val="center"/>
            </w:pPr>
            <w:r>
              <w:t>Service Code</w:t>
            </w:r>
          </w:p>
        </w:tc>
        <w:tc>
          <w:tcPr>
            <w:tcW w:w="1536" w:type="dxa"/>
            <w:shd w:val="clear" w:color="auto" w:fill="BFBFBF" w:themeFill="background1" w:themeFillShade="BF"/>
          </w:tcPr>
          <w:p w:rsidR="00A10E79" w:rsidP="00E92BA0" w:rsidRDefault="00A10E79" w14:paraId="7DCFD48C" w14:textId="77777777">
            <w:pPr>
              <w:jc w:val="center"/>
            </w:pPr>
            <w:r>
              <w:t>Originating</w:t>
            </w:r>
          </w:p>
        </w:tc>
        <w:tc>
          <w:tcPr>
            <w:tcW w:w="1461" w:type="dxa"/>
            <w:shd w:val="clear" w:color="auto" w:fill="BFBFBF" w:themeFill="background1" w:themeFillShade="BF"/>
          </w:tcPr>
          <w:p w:rsidR="00A10E79" w:rsidP="00E92BA0" w:rsidRDefault="00A10E79" w14:paraId="2919EB6F" w14:textId="77777777">
            <w:pPr>
              <w:jc w:val="center"/>
            </w:pPr>
            <w:r>
              <w:t>Receiving</w:t>
            </w:r>
          </w:p>
        </w:tc>
        <w:tc>
          <w:tcPr>
            <w:tcW w:w="1263" w:type="dxa"/>
            <w:shd w:val="clear" w:color="auto" w:fill="BFBFBF" w:themeFill="background1" w:themeFillShade="BF"/>
          </w:tcPr>
          <w:p w:rsidR="00A10E79" w:rsidP="00E92BA0" w:rsidRDefault="00A10E79" w14:paraId="6269BC71" w14:textId="77777777">
            <w:pPr>
              <w:jc w:val="center"/>
            </w:pPr>
            <w:r>
              <w:t>Start Time</w:t>
            </w:r>
          </w:p>
        </w:tc>
        <w:tc>
          <w:tcPr>
            <w:tcW w:w="1166" w:type="dxa"/>
            <w:shd w:val="clear" w:color="auto" w:fill="BFBFBF" w:themeFill="background1" w:themeFillShade="BF"/>
          </w:tcPr>
          <w:p w:rsidR="00A10E79" w:rsidP="00E92BA0" w:rsidRDefault="00A10E79" w14:paraId="0D6F20F5" w14:textId="77777777">
            <w:pPr>
              <w:jc w:val="center"/>
            </w:pPr>
            <w:r>
              <w:t>End Time</w:t>
            </w:r>
          </w:p>
        </w:tc>
        <w:tc>
          <w:tcPr>
            <w:tcW w:w="1021" w:type="dxa"/>
            <w:shd w:val="clear" w:color="auto" w:fill="BFBFBF" w:themeFill="background1" w:themeFillShade="BF"/>
          </w:tcPr>
          <w:p w:rsidR="00A10E79" w:rsidP="00E92BA0" w:rsidRDefault="00A10E79" w14:paraId="7B500BAD" w14:textId="77777777">
            <w:pPr>
              <w:jc w:val="center"/>
            </w:pPr>
            <w:r>
              <w:t>Extra</w:t>
            </w:r>
          </w:p>
        </w:tc>
      </w:tr>
      <w:tr w:rsidR="002B4056" w:rsidTr="00AB047E" w14:paraId="70D75BED" w14:textId="77777777">
        <w:tc>
          <w:tcPr>
            <w:tcW w:w="1426" w:type="dxa"/>
          </w:tcPr>
          <w:p w:rsidRPr="00FD5C90" w:rsidR="002B4056" w:rsidP="00E92BA0" w:rsidRDefault="002B4056" w14:paraId="5C9534D9" w14:textId="77777777">
            <w:pPr>
              <w:jc w:val="center"/>
              <w:rPr>
                <w:b/>
              </w:rPr>
            </w:pPr>
            <w:r>
              <w:rPr>
                <w:b/>
              </w:rPr>
              <w:t>Pain.011</w:t>
            </w:r>
          </w:p>
        </w:tc>
        <w:tc>
          <w:tcPr>
            <w:tcW w:w="1369" w:type="dxa"/>
          </w:tcPr>
          <w:p w:rsidRPr="00FD5C90" w:rsidR="002B4056" w:rsidP="00E92BA0" w:rsidRDefault="002B4056" w14:paraId="63194AFC" w14:textId="77777777">
            <w:pPr>
              <w:jc w:val="center"/>
            </w:pPr>
            <w:r>
              <w:t>MANCN</w:t>
            </w:r>
          </w:p>
        </w:tc>
        <w:tc>
          <w:tcPr>
            <w:tcW w:w="1536" w:type="dxa"/>
          </w:tcPr>
          <w:p w:rsidRPr="00FD5C90" w:rsidR="002B4056" w:rsidP="00E92BA0" w:rsidRDefault="002B4056" w14:paraId="5C5EA3CD" w14:textId="77777777">
            <w:pPr>
              <w:jc w:val="center"/>
            </w:pPr>
            <w:r w:rsidRPr="00FD5C90">
              <w:t>Creditor Bank</w:t>
            </w:r>
          </w:p>
        </w:tc>
        <w:tc>
          <w:tcPr>
            <w:tcW w:w="1461" w:type="dxa"/>
          </w:tcPr>
          <w:p w:rsidRPr="00FD5C90" w:rsidR="002B4056" w:rsidP="00E92BA0" w:rsidRDefault="002B4056" w14:paraId="35BECBC9" w14:textId="77777777">
            <w:pPr>
              <w:jc w:val="center"/>
            </w:pPr>
            <w:r w:rsidRPr="00FD5C90">
              <w:t>ACH</w:t>
            </w:r>
          </w:p>
        </w:tc>
        <w:tc>
          <w:tcPr>
            <w:tcW w:w="1263" w:type="dxa"/>
          </w:tcPr>
          <w:p w:rsidRPr="00FD5C90" w:rsidR="002B4056" w:rsidP="00E92BA0" w:rsidRDefault="002B4056" w14:paraId="739CAF77" w14:textId="77777777">
            <w:pPr>
              <w:jc w:val="center"/>
            </w:pPr>
            <w:r w:rsidRPr="00FD5C90">
              <w:t>0</w:t>
            </w:r>
            <w:r>
              <w:t>3</w:t>
            </w:r>
            <w:r w:rsidRPr="00FD5C90">
              <w:t>:00</w:t>
            </w:r>
          </w:p>
        </w:tc>
        <w:tc>
          <w:tcPr>
            <w:tcW w:w="1166" w:type="dxa"/>
          </w:tcPr>
          <w:p w:rsidRPr="00FD5C90" w:rsidR="002B4056" w:rsidP="00E92BA0" w:rsidRDefault="002B4056" w14:paraId="5D045314" w14:textId="77777777">
            <w:pPr>
              <w:jc w:val="center"/>
            </w:pPr>
            <w:r>
              <w:t>20</w:t>
            </w:r>
            <w:r w:rsidRPr="00FD5C90">
              <w:t>:</w:t>
            </w:r>
            <w:r w:rsidR="0088752B">
              <w:t>00</w:t>
            </w:r>
          </w:p>
        </w:tc>
        <w:tc>
          <w:tcPr>
            <w:tcW w:w="1021" w:type="dxa"/>
          </w:tcPr>
          <w:p w:rsidR="002B4056" w:rsidP="00E92BA0" w:rsidRDefault="002B4056" w14:paraId="09F40102" w14:textId="77777777">
            <w:pPr>
              <w:jc w:val="center"/>
            </w:pPr>
          </w:p>
        </w:tc>
      </w:tr>
      <w:tr w:rsidR="002B4056" w:rsidTr="00AB047E" w14:paraId="2C1DBFB8" w14:textId="77777777">
        <w:tc>
          <w:tcPr>
            <w:tcW w:w="1426" w:type="dxa"/>
          </w:tcPr>
          <w:p w:rsidRPr="00FD5C90" w:rsidR="002B4056" w:rsidP="00E92BA0" w:rsidRDefault="002B4056" w14:paraId="10EE87C4" w14:textId="77777777">
            <w:pPr>
              <w:jc w:val="center"/>
              <w:rPr>
                <w:b/>
              </w:rPr>
            </w:pPr>
            <w:r>
              <w:rPr>
                <w:b/>
              </w:rPr>
              <w:t>Pain.011</w:t>
            </w:r>
          </w:p>
        </w:tc>
        <w:tc>
          <w:tcPr>
            <w:tcW w:w="1369" w:type="dxa"/>
          </w:tcPr>
          <w:p w:rsidRPr="00FD5C90" w:rsidR="002B4056" w:rsidP="00E92BA0" w:rsidRDefault="002B4056" w14:paraId="29DB16A3" w14:textId="77777777">
            <w:pPr>
              <w:jc w:val="center"/>
            </w:pPr>
            <w:r>
              <w:t>MANCO</w:t>
            </w:r>
          </w:p>
        </w:tc>
        <w:tc>
          <w:tcPr>
            <w:tcW w:w="1536" w:type="dxa"/>
          </w:tcPr>
          <w:p w:rsidR="002B4056" w:rsidP="00E92BA0" w:rsidRDefault="002B4056" w14:paraId="55003A0A" w14:textId="77777777">
            <w:pPr>
              <w:jc w:val="center"/>
            </w:pPr>
            <w:r>
              <w:t>ACH</w:t>
            </w:r>
          </w:p>
        </w:tc>
        <w:tc>
          <w:tcPr>
            <w:tcW w:w="1461" w:type="dxa"/>
          </w:tcPr>
          <w:p w:rsidR="002B4056" w:rsidP="00E92BA0" w:rsidRDefault="002B4056" w14:paraId="04BF6EC6" w14:textId="77777777">
            <w:pPr>
              <w:jc w:val="center"/>
            </w:pPr>
            <w:r>
              <w:t>Debtor Bank</w:t>
            </w:r>
          </w:p>
        </w:tc>
        <w:tc>
          <w:tcPr>
            <w:tcW w:w="1263" w:type="dxa"/>
          </w:tcPr>
          <w:p w:rsidRPr="00FD5C90" w:rsidR="002B4056" w:rsidP="00E92BA0" w:rsidRDefault="002B4056" w14:paraId="3F094CF0" w14:textId="77777777">
            <w:pPr>
              <w:jc w:val="center"/>
            </w:pPr>
            <w:r w:rsidRPr="00FD5C90">
              <w:t>0</w:t>
            </w:r>
            <w:r>
              <w:t>3</w:t>
            </w:r>
            <w:r w:rsidRPr="00FD5C90">
              <w:t>:00</w:t>
            </w:r>
          </w:p>
        </w:tc>
        <w:tc>
          <w:tcPr>
            <w:tcW w:w="1166" w:type="dxa"/>
          </w:tcPr>
          <w:p w:rsidR="002B4056" w:rsidP="00E92BA0" w:rsidRDefault="002B4056" w14:paraId="62D97711" w14:textId="77777777">
            <w:pPr>
              <w:jc w:val="center"/>
            </w:pPr>
            <w:r w:rsidRPr="00677ADA">
              <w:t>2</w:t>
            </w:r>
            <w:r>
              <w:t>0</w:t>
            </w:r>
            <w:r w:rsidRPr="00677ADA">
              <w:t>:</w:t>
            </w:r>
            <w:r w:rsidR="0088752B">
              <w:t>30</w:t>
            </w:r>
          </w:p>
        </w:tc>
        <w:tc>
          <w:tcPr>
            <w:tcW w:w="1021" w:type="dxa"/>
          </w:tcPr>
          <w:p w:rsidRPr="00677ADA" w:rsidR="002B4056" w:rsidP="00E92BA0" w:rsidRDefault="002B4056" w14:paraId="4BB9A5E2" w14:textId="77777777">
            <w:pPr>
              <w:jc w:val="center"/>
            </w:pPr>
          </w:p>
        </w:tc>
      </w:tr>
      <w:tr w:rsidR="002B4056" w:rsidTr="00AB047E" w14:paraId="0C5A1E68" w14:textId="77777777">
        <w:tc>
          <w:tcPr>
            <w:tcW w:w="1426" w:type="dxa"/>
          </w:tcPr>
          <w:p w:rsidR="002B4056" w:rsidP="00E92BA0" w:rsidRDefault="002B4056" w14:paraId="0C50CFE9" w14:textId="77777777">
            <w:pPr>
              <w:jc w:val="center"/>
              <w:rPr>
                <w:b/>
              </w:rPr>
            </w:pPr>
          </w:p>
        </w:tc>
        <w:tc>
          <w:tcPr>
            <w:tcW w:w="1369" w:type="dxa"/>
          </w:tcPr>
          <w:p w:rsidR="002B4056" w:rsidP="00E92BA0" w:rsidRDefault="002B4056" w14:paraId="1344DDDC" w14:textId="77777777">
            <w:pPr>
              <w:jc w:val="center"/>
            </w:pPr>
          </w:p>
        </w:tc>
        <w:tc>
          <w:tcPr>
            <w:tcW w:w="1536" w:type="dxa"/>
          </w:tcPr>
          <w:p w:rsidR="002B4056" w:rsidP="00E92BA0" w:rsidRDefault="002B4056" w14:paraId="54000DF2" w14:textId="77777777">
            <w:pPr>
              <w:jc w:val="center"/>
            </w:pPr>
          </w:p>
        </w:tc>
        <w:tc>
          <w:tcPr>
            <w:tcW w:w="1461" w:type="dxa"/>
          </w:tcPr>
          <w:p w:rsidR="002B4056" w:rsidP="00E92BA0" w:rsidRDefault="002B4056" w14:paraId="2123F2A1" w14:textId="77777777">
            <w:pPr>
              <w:jc w:val="center"/>
            </w:pPr>
          </w:p>
        </w:tc>
        <w:tc>
          <w:tcPr>
            <w:tcW w:w="1263" w:type="dxa"/>
          </w:tcPr>
          <w:p w:rsidRPr="00FD5C90" w:rsidR="002B4056" w:rsidP="00E92BA0" w:rsidRDefault="002B4056" w14:paraId="7B1FCBAC" w14:textId="77777777">
            <w:pPr>
              <w:jc w:val="center"/>
            </w:pPr>
          </w:p>
        </w:tc>
        <w:tc>
          <w:tcPr>
            <w:tcW w:w="1166" w:type="dxa"/>
          </w:tcPr>
          <w:p w:rsidRPr="00677ADA" w:rsidR="002B4056" w:rsidP="00E92BA0" w:rsidRDefault="002B4056" w14:paraId="0DD586BD" w14:textId="77777777">
            <w:pPr>
              <w:jc w:val="center"/>
            </w:pPr>
          </w:p>
        </w:tc>
        <w:tc>
          <w:tcPr>
            <w:tcW w:w="1021" w:type="dxa"/>
          </w:tcPr>
          <w:p w:rsidRPr="00677ADA" w:rsidR="002B4056" w:rsidP="00E92BA0" w:rsidRDefault="002B4056" w14:paraId="539EC0DF" w14:textId="77777777">
            <w:pPr>
              <w:jc w:val="center"/>
            </w:pPr>
          </w:p>
        </w:tc>
      </w:tr>
      <w:tr w:rsidR="002B4056" w:rsidTr="00AB047E" w14:paraId="41146066" w14:textId="77777777">
        <w:tc>
          <w:tcPr>
            <w:tcW w:w="1426" w:type="dxa"/>
          </w:tcPr>
          <w:p w:rsidRPr="00FD5C90" w:rsidR="002B4056" w:rsidP="00E92BA0" w:rsidRDefault="002B4056" w14:paraId="784D24C4" w14:textId="77777777">
            <w:pPr>
              <w:jc w:val="center"/>
              <w:rPr>
                <w:b/>
              </w:rPr>
            </w:pPr>
            <w:r>
              <w:rPr>
                <w:b/>
              </w:rPr>
              <w:t>Pain.012</w:t>
            </w:r>
          </w:p>
        </w:tc>
        <w:tc>
          <w:tcPr>
            <w:tcW w:w="1369" w:type="dxa"/>
          </w:tcPr>
          <w:p w:rsidRPr="00FD5C90" w:rsidR="002B4056" w:rsidP="00E92BA0" w:rsidRDefault="002B4056" w14:paraId="42885AC1" w14:textId="77777777">
            <w:pPr>
              <w:jc w:val="center"/>
            </w:pPr>
            <w:r>
              <w:t>MANAC</w:t>
            </w:r>
          </w:p>
        </w:tc>
        <w:tc>
          <w:tcPr>
            <w:tcW w:w="1536" w:type="dxa"/>
          </w:tcPr>
          <w:p w:rsidR="002B4056" w:rsidP="00E92BA0" w:rsidRDefault="002B4056" w14:paraId="040E7928" w14:textId="77777777">
            <w:pPr>
              <w:jc w:val="center"/>
            </w:pPr>
            <w:r>
              <w:t>Debtor Bank</w:t>
            </w:r>
          </w:p>
        </w:tc>
        <w:tc>
          <w:tcPr>
            <w:tcW w:w="1461" w:type="dxa"/>
          </w:tcPr>
          <w:p w:rsidR="002B4056" w:rsidP="00E92BA0" w:rsidRDefault="002B4056" w14:paraId="3A4A9B3E" w14:textId="77777777">
            <w:pPr>
              <w:jc w:val="center"/>
            </w:pPr>
            <w:r>
              <w:t>ACH</w:t>
            </w:r>
          </w:p>
        </w:tc>
        <w:tc>
          <w:tcPr>
            <w:tcW w:w="1263" w:type="dxa"/>
          </w:tcPr>
          <w:p w:rsidRPr="00FD5C90" w:rsidR="002B4056" w:rsidP="00E92BA0" w:rsidRDefault="002B4056" w14:paraId="5B327DB4" w14:textId="77777777">
            <w:pPr>
              <w:jc w:val="center"/>
            </w:pPr>
            <w:r w:rsidRPr="00FD5C90">
              <w:t>0</w:t>
            </w:r>
            <w:r>
              <w:t>3</w:t>
            </w:r>
            <w:r w:rsidRPr="00FD5C90">
              <w:t>:00</w:t>
            </w:r>
          </w:p>
        </w:tc>
        <w:tc>
          <w:tcPr>
            <w:tcW w:w="1166" w:type="dxa"/>
          </w:tcPr>
          <w:p w:rsidR="002B4056" w:rsidP="00E92BA0" w:rsidRDefault="002B4056" w14:paraId="3B0D369C" w14:textId="77777777">
            <w:pPr>
              <w:jc w:val="center"/>
            </w:pPr>
            <w:r w:rsidRPr="00677ADA">
              <w:t>21:00</w:t>
            </w:r>
          </w:p>
        </w:tc>
        <w:tc>
          <w:tcPr>
            <w:tcW w:w="1021" w:type="dxa"/>
          </w:tcPr>
          <w:p w:rsidRPr="00677ADA" w:rsidR="002B4056" w:rsidP="00E92BA0" w:rsidRDefault="002B4056" w14:paraId="04F4DECF" w14:textId="77777777">
            <w:pPr>
              <w:jc w:val="center"/>
            </w:pPr>
          </w:p>
        </w:tc>
      </w:tr>
      <w:tr w:rsidR="002B4056" w:rsidTr="00AB047E" w14:paraId="0E18F6E0" w14:textId="77777777">
        <w:tc>
          <w:tcPr>
            <w:tcW w:w="1426" w:type="dxa"/>
          </w:tcPr>
          <w:p w:rsidRPr="00FD5C90" w:rsidR="002B4056" w:rsidP="00E92BA0" w:rsidRDefault="002B4056" w14:paraId="45C3018C" w14:textId="77777777">
            <w:pPr>
              <w:jc w:val="center"/>
              <w:rPr>
                <w:b/>
              </w:rPr>
            </w:pPr>
            <w:r>
              <w:rPr>
                <w:b/>
              </w:rPr>
              <w:t>Pain.012</w:t>
            </w:r>
          </w:p>
        </w:tc>
        <w:tc>
          <w:tcPr>
            <w:tcW w:w="1369" w:type="dxa"/>
          </w:tcPr>
          <w:p w:rsidRPr="00FD5C90" w:rsidR="002B4056" w:rsidP="00E92BA0" w:rsidRDefault="002B4056" w14:paraId="651F1F30" w14:textId="77777777">
            <w:pPr>
              <w:jc w:val="center"/>
            </w:pPr>
            <w:r>
              <w:t>MANOC</w:t>
            </w:r>
          </w:p>
        </w:tc>
        <w:tc>
          <w:tcPr>
            <w:tcW w:w="1536" w:type="dxa"/>
          </w:tcPr>
          <w:p w:rsidR="002B4056" w:rsidP="00E92BA0" w:rsidRDefault="002B4056" w14:paraId="75FC71A4" w14:textId="77777777">
            <w:pPr>
              <w:jc w:val="center"/>
            </w:pPr>
            <w:r>
              <w:t>ACH</w:t>
            </w:r>
          </w:p>
        </w:tc>
        <w:tc>
          <w:tcPr>
            <w:tcW w:w="1461" w:type="dxa"/>
          </w:tcPr>
          <w:p w:rsidR="002B4056" w:rsidP="00E92BA0" w:rsidRDefault="002B4056" w14:paraId="70A08E6C" w14:textId="77777777">
            <w:pPr>
              <w:jc w:val="center"/>
            </w:pPr>
            <w:r w:rsidRPr="00FD5C90">
              <w:t>Creditor Bank</w:t>
            </w:r>
          </w:p>
        </w:tc>
        <w:tc>
          <w:tcPr>
            <w:tcW w:w="1263" w:type="dxa"/>
          </w:tcPr>
          <w:p w:rsidRPr="00FD5C90" w:rsidR="002B4056" w:rsidP="00E92BA0" w:rsidRDefault="002B4056" w14:paraId="5A84AA29" w14:textId="77777777">
            <w:pPr>
              <w:jc w:val="center"/>
            </w:pPr>
            <w:r w:rsidRPr="00FD5C90">
              <w:t>0</w:t>
            </w:r>
            <w:r>
              <w:t>3</w:t>
            </w:r>
            <w:r w:rsidRPr="00FD5C90">
              <w:t>:00</w:t>
            </w:r>
          </w:p>
        </w:tc>
        <w:tc>
          <w:tcPr>
            <w:tcW w:w="1166" w:type="dxa"/>
          </w:tcPr>
          <w:p w:rsidR="002B4056" w:rsidP="00E92BA0" w:rsidRDefault="002B4056" w14:paraId="2E80DA83" w14:textId="77777777">
            <w:pPr>
              <w:jc w:val="center"/>
            </w:pPr>
            <w:r w:rsidRPr="00677ADA">
              <w:t>2</w:t>
            </w:r>
            <w:r>
              <w:t>1</w:t>
            </w:r>
            <w:r w:rsidRPr="00677ADA">
              <w:t>:</w:t>
            </w:r>
            <w:r>
              <w:t>3</w:t>
            </w:r>
            <w:r w:rsidRPr="00677ADA">
              <w:t>0</w:t>
            </w:r>
          </w:p>
        </w:tc>
        <w:tc>
          <w:tcPr>
            <w:tcW w:w="1021" w:type="dxa"/>
          </w:tcPr>
          <w:p w:rsidRPr="00677ADA" w:rsidR="002B4056" w:rsidP="00E92BA0" w:rsidRDefault="002B4056" w14:paraId="204B917C" w14:textId="77777777">
            <w:pPr>
              <w:jc w:val="center"/>
            </w:pPr>
          </w:p>
        </w:tc>
      </w:tr>
      <w:tr w:rsidR="002B4056" w:rsidTr="00AB047E" w14:paraId="7603495E" w14:textId="77777777">
        <w:tc>
          <w:tcPr>
            <w:tcW w:w="1426" w:type="dxa"/>
          </w:tcPr>
          <w:p w:rsidR="002B4056" w:rsidP="00E92BA0" w:rsidRDefault="002B4056" w14:paraId="6EC3A505" w14:textId="77777777">
            <w:pPr>
              <w:jc w:val="center"/>
              <w:rPr>
                <w:b/>
              </w:rPr>
            </w:pPr>
          </w:p>
        </w:tc>
        <w:tc>
          <w:tcPr>
            <w:tcW w:w="1369" w:type="dxa"/>
          </w:tcPr>
          <w:p w:rsidR="002B4056" w:rsidP="00E92BA0" w:rsidRDefault="002B4056" w14:paraId="629EB31D" w14:textId="77777777">
            <w:pPr>
              <w:jc w:val="center"/>
            </w:pPr>
          </w:p>
        </w:tc>
        <w:tc>
          <w:tcPr>
            <w:tcW w:w="1536" w:type="dxa"/>
          </w:tcPr>
          <w:p w:rsidR="002B4056" w:rsidP="00E92BA0" w:rsidRDefault="002B4056" w14:paraId="7D4A5AF0" w14:textId="77777777">
            <w:pPr>
              <w:jc w:val="center"/>
            </w:pPr>
          </w:p>
        </w:tc>
        <w:tc>
          <w:tcPr>
            <w:tcW w:w="1461" w:type="dxa"/>
          </w:tcPr>
          <w:p w:rsidR="002B4056" w:rsidP="00E92BA0" w:rsidRDefault="002B4056" w14:paraId="288FAF9C" w14:textId="77777777">
            <w:pPr>
              <w:jc w:val="center"/>
            </w:pPr>
          </w:p>
        </w:tc>
        <w:tc>
          <w:tcPr>
            <w:tcW w:w="1263" w:type="dxa"/>
          </w:tcPr>
          <w:p w:rsidRPr="00FD5C90" w:rsidR="002B4056" w:rsidP="00E92BA0" w:rsidRDefault="002B4056" w14:paraId="2B50C86B" w14:textId="77777777">
            <w:pPr>
              <w:jc w:val="center"/>
            </w:pPr>
          </w:p>
        </w:tc>
        <w:tc>
          <w:tcPr>
            <w:tcW w:w="1166" w:type="dxa"/>
          </w:tcPr>
          <w:p w:rsidRPr="00677ADA" w:rsidR="002B4056" w:rsidP="00E92BA0" w:rsidRDefault="002B4056" w14:paraId="5525750E" w14:textId="77777777">
            <w:pPr>
              <w:jc w:val="center"/>
            </w:pPr>
          </w:p>
        </w:tc>
        <w:tc>
          <w:tcPr>
            <w:tcW w:w="1021" w:type="dxa"/>
          </w:tcPr>
          <w:p w:rsidRPr="00677ADA" w:rsidR="002B4056" w:rsidP="00E92BA0" w:rsidRDefault="002B4056" w14:paraId="19087F2B" w14:textId="77777777">
            <w:pPr>
              <w:jc w:val="center"/>
            </w:pPr>
          </w:p>
        </w:tc>
      </w:tr>
      <w:tr w:rsidR="002B4056" w:rsidTr="00AB047E" w14:paraId="644779D8" w14:textId="77777777">
        <w:tc>
          <w:tcPr>
            <w:tcW w:w="1426" w:type="dxa"/>
          </w:tcPr>
          <w:p w:rsidRPr="00C23336" w:rsidR="002B4056" w:rsidP="00E92BA0" w:rsidRDefault="002B4056" w14:paraId="7722968D" w14:textId="77777777">
            <w:pPr>
              <w:jc w:val="center"/>
              <w:rPr>
                <w:b/>
              </w:rPr>
            </w:pPr>
            <w:r>
              <w:rPr>
                <w:b/>
              </w:rPr>
              <w:t>Pacs.002</w:t>
            </w:r>
          </w:p>
        </w:tc>
        <w:tc>
          <w:tcPr>
            <w:tcW w:w="1369" w:type="dxa"/>
          </w:tcPr>
          <w:p w:rsidRPr="00FD5C90" w:rsidR="002B4056" w:rsidP="00E92BA0" w:rsidRDefault="002B4056" w14:paraId="04F6A5B9" w14:textId="77777777">
            <w:pPr>
              <w:jc w:val="center"/>
            </w:pPr>
            <w:r>
              <w:t>ST101</w:t>
            </w:r>
          </w:p>
        </w:tc>
        <w:tc>
          <w:tcPr>
            <w:tcW w:w="1536" w:type="dxa"/>
          </w:tcPr>
          <w:p w:rsidR="002B4056" w:rsidP="00E92BA0" w:rsidRDefault="002B4056" w14:paraId="05405F7C" w14:textId="77777777">
            <w:pPr>
              <w:jc w:val="center"/>
            </w:pPr>
            <w:r>
              <w:t>Debtor Bank</w:t>
            </w:r>
          </w:p>
        </w:tc>
        <w:tc>
          <w:tcPr>
            <w:tcW w:w="1461" w:type="dxa"/>
          </w:tcPr>
          <w:p w:rsidR="002B4056" w:rsidP="00E92BA0" w:rsidRDefault="002B4056" w14:paraId="119BD125" w14:textId="77777777">
            <w:pPr>
              <w:jc w:val="center"/>
            </w:pPr>
            <w:r>
              <w:t>ACH</w:t>
            </w:r>
          </w:p>
        </w:tc>
        <w:tc>
          <w:tcPr>
            <w:tcW w:w="1263" w:type="dxa"/>
          </w:tcPr>
          <w:p w:rsidRPr="002D6E2C" w:rsidR="002B4056" w:rsidP="00E92BA0" w:rsidRDefault="002B4056" w14:paraId="21B33BA7" w14:textId="77777777">
            <w:pPr>
              <w:jc w:val="center"/>
            </w:pPr>
            <w:r>
              <w:t>03:00</w:t>
            </w:r>
          </w:p>
        </w:tc>
        <w:tc>
          <w:tcPr>
            <w:tcW w:w="1166" w:type="dxa"/>
          </w:tcPr>
          <w:p w:rsidRPr="002D6E2C" w:rsidR="002B4056" w:rsidP="00E92BA0" w:rsidRDefault="002B4056" w14:paraId="74044CE2" w14:textId="77777777">
            <w:pPr>
              <w:jc w:val="center"/>
            </w:pPr>
            <w:r>
              <w:t>21:00</w:t>
            </w:r>
          </w:p>
        </w:tc>
        <w:tc>
          <w:tcPr>
            <w:tcW w:w="1021" w:type="dxa"/>
          </w:tcPr>
          <w:p w:rsidR="002B4056" w:rsidP="00E92BA0" w:rsidRDefault="002B4056" w14:paraId="6406646C" w14:textId="77777777">
            <w:pPr>
              <w:jc w:val="center"/>
            </w:pPr>
          </w:p>
        </w:tc>
      </w:tr>
      <w:tr w:rsidR="002B4056" w:rsidTr="00AB047E" w14:paraId="696807BD" w14:textId="77777777">
        <w:tc>
          <w:tcPr>
            <w:tcW w:w="1426" w:type="dxa"/>
          </w:tcPr>
          <w:p w:rsidRPr="00C23336" w:rsidR="002B4056" w:rsidP="00E92BA0" w:rsidRDefault="002B4056" w14:paraId="251A41EA" w14:textId="77777777">
            <w:pPr>
              <w:jc w:val="center"/>
              <w:rPr>
                <w:b/>
              </w:rPr>
            </w:pPr>
            <w:r>
              <w:rPr>
                <w:b/>
              </w:rPr>
              <w:t>Pacs.002</w:t>
            </w:r>
          </w:p>
        </w:tc>
        <w:tc>
          <w:tcPr>
            <w:tcW w:w="1369" w:type="dxa"/>
          </w:tcPr>
          <w:p w:rsidRPr="00FD5C90" w:rsidR="002B4056" w:rsidP="00E92BA0" w:rsidRDefault="002B4056" w14:paraId="7B5F7DCE" w14:textId="77777777">
            <w:pPr>
              <w:jc w:val="center"/>
            </w:pPr>
            <w:r>
              <w:t>ST103</w:t>
            </w:r>
          </w:p>
        </w:tc>
        <w:tc>
          <w:tcPr>
            <w:tcW w:w="1536" w:type="dxa"/>
          </w:tcPr>
          <w:p w:rsidR="002B4056" w:rsidP="00E92BA0" w:rsidRDefault="002B4056" w14:paraId="196A32D6" w14:textId="77777777">
            <w:pPr>
              <w:jc w:val="center"/>
            </w:pPr>
            <w:r>
              <w:t>ACH</w:t>
            </w:r>
          </w:p>
        </w:tc>
        <w:tc>
          <w:tcPr>
            <w:tcW w:w="1461" w:type="dxa"/>
          </w:tcPr>
          <w:p w:rsidR="002B4056" w:rsidP="00E92BA0" w:rsidRDefault="002B4056" w14:paraId="1A2CFDE8" w14:textId="77777777">
            <w:pPr>
              <w:jc w:val="center"/>
            </w:pPr>
            <w:r w:rsidRPr="00FD5C90">
              <w:t>Creditor Bank</w:t>
            </w:r>
          </w:p>
        </w:tc>
        <w:tc>
          <w:tcPr>
            <w:tcW w:w="1263" w:type="dxa"/>
          </w:tcPr>
          <w:p w:rsidRPr="00FD5C90" w:rsidR="002B4056" w:rsidP="00E92BA0" w:rsidRDefault="002B4056" w14:paraId="4B156FAB" w14:textId="77777777">
            <w:pPr>
              <w:jc w:val="center"/>
            </w:pPr>
            <w:r w:rsidRPr="00FD5C90">
              <w:t>0</w:t>
            </w:r>
            <w:r>
              <w:t>3</w:t>
            </w:r>
            <w:r w:rsidRPr="00FD5C90">
              <w:t>:00</w:t>
            </w:r>
          </w:p>
        </w:tc>
        <w:tc>
          <w:tcPr>
            <w:tcW w:w="1166" w:type="dxa"/>
          </w:tcPr>
          <w:p w:rsidRPr="002D6E2C" w:rsidR="002B4056" w:rsidP="00E92BA0" w:rsidRDefault="002B4056" w14:paraId="1069CA6A" w14:textId="77777777">
            <w:pPr>
              <w:jc w:val="center"/>
            </w:pPr>
            <w:r>
              <w:t>21:30</w:t>
            </w:r>
          </w:p>
        </w:tc>
        <w:tc>
          <w:tcPr>
            <w:tcW w:w="1021" w:type="dxa"/>
          </w:tcPr>
          <w:p w:rsidR="002B4056" w:rsidP="00E92BA0" w:rsidRDefault="002B4056" w14:paraId="45870F70" w14:textId="77777777">
            <w:pPr>
              <w:jc w:val="center"/>
            </w:pPr>
          </w:p>
        </w:tc>
      </w:tr>
      <w:tr w:rsidR="002B4056" w:rsidTr="00AB047E" w14:paraId="5CD40B86" w14:textId="77777777">
        <w:tc>
          <w:tcPr>
            <w:tcW w:w="1426" w:type="dxa"/>
          </w:tcPr>
          <w:p w:rsidRPr="00C23336" w:rsidR="002B4056" w:rsidP="00E92BA0" w:rsidRDefault="002B4056" w14:paraId="56FDC582" w14:textId="77777777">
            <w:pPr>
              <w:jc w:val="center"/>
              <w:rPr>
                <w:b/>
              </w:rPr>
            </w:pPr>
          </w:p>
        </w:tc>
        <w:tc>
          <w:tcPr>
            <w:tcW w:w="1369" w:type="dxa"/>
          </w:tcPr>
          <w:p w:rsidRPr="00D06306" w:rsidR="002B4056" w:rsidP="00E92BA0" w:rsidRDefault="002B4056" w14:paraId="608F02FC" w14:textId="77777777">
            <w:pPr>
              <w:jc w:val="center"/>
            </w:pPr>
          </w:p>
        </w:tc>
        <w:tc>
          <w:tcPr>
            <w:tcW w:w="1536" w:type="dxa"/>
          </w:tcPr>
          <w:p w:rsidR="002B4056" w:rsidP="00E92BA0" w:rsidRDefault="002B4056" w14:paraId="697279ED" w14:textId="77777777">
            <w:pPr>
              <w:jc w:val="center"/>
            </w:pPr>
          </w:p>
        </w:tc>
        <w:tc>
          <w:tcPr>
            <w:tcW w:w="1461" w:type="dxa"/>
          </w:tcPr>
          <w:p w:rsidRPr="00FD5C90" w:rsidR="002B4056" w:rsidP="00E92BA0" w:rsidRDefault="002B4056" w14:paraId="67BC6704" w14:textId="77777777">
            <w:pPr>
              <w:jc w:val="center"/>
            </w:pPr>
          </w:p>
        </w:tc>
        <w:tc>
          <w:tcPr>
            <w:tcW w:w="1263" w:type="dxa"/>
          </w:tcPr>
          <w:p w:rsidRPr="00FD5C90" w:rsidR="002B4056" w:rsidP="00E92BA0" w:rsidRDefault="002B4056" w14:paraId="41C8F033" w14:textId="77777777">
            <w:pPr>
              <w:jc w:val="center"/>
            </w:pPr>
          </w:p>
        </w:tc>
        <w:tc>
          <w:tcPr>
            <w:tcW w:w="1166" w:type="dxa"/>
          </w:tcPr>
          <w:p w:rsidR="002B4056" w:rsidP="00E92BA0" w:rsidRDefault="002B4056" w14:paraId="54B3B602" w14:textId="77777777">
            <w:pPr>
              <w:jc w:val="center"/>
            </w:pPr>
          </w:p>
        </w:tc>
        <w:tc>
          <w:tcPr>
            <w:tcW w:w="1021" w:type="dxa"/>
          </w:tcPr>
          <w:p w:rsidR="002B4056" w:rsidP="00E92BA0" w:rsidRDefault="002B4056" w14:paraId="0D5A50A2" w14:textId="77777777">
            <w:pPr>
              <w:jc w:val="center"/>
            </w:pPr>
          </w:p>
        </w:tc>
      </w:tr>
      <w:tr w:rsidR="002B4056" w:rsidTr="00AB047E" w14:paraId="6E997956" w14:textId="77777777">
        <w:tc>
          <w:tcPr>
            <w:tcW w:w="1426" w:type="dxa"/>
          </w:tcPr>
          <w:p w:rsidRPr="00C23336" w:rsidR="002B4056" w:rsidP="00E92BA0" w:rsidRDefault="002B4056" w14:paraId="4DCB081E" w14:textId="77777777">
            <w:pPr>
              <w:jc w:val="center"/>
              <w:rPr>
                <w:b/>
              </w:rPr>
            </w:pPr>
            <w:r>
              <w:rPr>
                <w:b/>
              </w:rPr>
              <w:t>Pacs.002</w:t>
            </w:r>
          </w:p>
        </w:tc>
        <w:tc>
          <w:tcPr>
            <w:tcW w:w="1369" w:type="dxa"/>
          </w:tcPr>
          <w:p w:rsidRPr="00D06306" w:rsidR="002B4056" w:rsidP="00E92BA0" w:rsidRDefault="002B4056" w14:paraId="01034B15" w14:textId="77777777">
            <w:pPr>
              <w:jc w:val="center"/>
            </w:pPr>
            <w:r>
              <w:t>ST100</w:t>
            </w:r>
          </w:p>
        </w:tc>
        <w:tc>
          <w:tcPr>
            <w:tcW w:w="1536" w:type="dxa"/>
          </w:tcPr>
          <w:p w:rsidR="002B4056" w:rsidP="00E92BA0" w:rsidRDefault="002B4056" w14:paraId="7664127B" w14:textId="77777777">
            <w:pPr>
              <w:jc w:val="center"/>
            </w:pPr>
            <w:r>
              <w:t>ACH</w:t>
            </w:r>
          </w:p>
        </w:tc>
        <w:tc>
          <w:tcPr>
            <w:tcW w:w="1461" w:type="dxa"/>
          </w:tcPr>
          <w:p w:rsidR="002B4056" w:rsidP="00E92BA0" w:rsidRDefault="002B4056" w14:paraId="7825FF2E" w14:textId="77777777">
            <w:pPr>
              <w:jc w:val="center"/>
            </w:pPr>
            <w:r w:rsidRPr="00FD5C90">
              <w:t>Creditor Bank</w:t>
            </w:r>
          </w:p>
        </w:tc>
        <w:tc>
          <w:tcPr>
            <w:tcW w:w="1263" w:type="dxa"/>
          </w:tcPr>
          <w:p w:rsidRPr="00FD5C90" w:rsidR="002B4056" w:rsidP="00E92BA0" w:rsidRDefault="002B4056" w14:paraId="64BB6EE3" w14:textId="77777777">
            <w:pPr>
              <w:jc w:val="center"/>
            </w:pPr>
            <w:r w:rsidRPr="00FD5C90">
              <w:t>0</w:t>
            </w:r>
            <w:r>
              <w:t>3</w:t>
            </w:r>
            <w:r w:rsidRPr="00FD5C90">
              <w:t>:00</w:t>
            </w:r>
          </w:p>
        </w:tc>
        <w:tc>
          <w:tcPr>
            <w:tcW w:w="1166" w:type="dxa"/>
          </w:tcPr>
          <w:p w:rsidRPr="002D6E2C" w:rsidR="002B4056" w:rsidP="00E92BA0" w:rsidRDefault="002B4056" w14:paraId="0599D8F4" w14:textId="77777777">
            <w:pPr>
              <w:jc w:val="center"/>
            </w:pPr>
            <w:r>
              <w:t>20:30</w:t>
            </w:r>
          </w:p>
        </w:tc>
        <w:tc>
          <w:tcPr>
            <w:tcW w:w="1021" w:type="dxa"/>
          </w:tcPr>
          <w:p w:rsidR="002B4056" w:rsidP="00E92BA0" w:rsidRDefault="002B4056" w14:paraId="7A24BDFD" w14:textId="77777777">
            <w:pPr>
              <w:jc w:val="center"/>
            </w:pPr>
          </w:p>
        </w:tc>
      </w:tr>
      <w:tr w:rsidR="002B4056" w:rsidTr="00AB047E" w14:paraId="4225644A" w14:textId="77777777">
        <w:tc>
          <w:tcPr>
            <w:tcW w:w="1426" w:type="dxa"/>
          </w:tcPr>
          <w:p w:rsidRPr="00C23336" w:rsidR="002B4056" w:rsidP="00E92BA0" w:rsidRDefault="002B4056" w14:paraId="10D0BDC6" w14:textId="77777777">
            <w:pPr>
              <w:jc w:val="center"/>
              <w:rPr>
                <w:b/>
              </w:rPr>
            </w:pPr>
            <w:r>
              <w:rPr>
                <w:b/>
              </w:rPr>
              <w:t>Pacs.002</w:t>
            </w:r>
          </w:p>
        </w:tc>
        <w:tc>
          <w:tcPr>
            <w:tcW w:w="1369" w:type="dxa"/>
          </w:tcPr>
          <w:p w:rsidRPr="00D06306" w:rsidR="002B4056" w:rsidP="00E92BA0" w:rsidRDefault="002B4056" w14:paraId="330D0D34" w14:textId="77777777">
            <w:pPr>
              <w:jc w:val="center"/>
            </w:pPr>
            <w:r>
              <w:t>ST102</w:t>
            </w:r>
          </w:p>
        </w:tc>
        <w:tc>
          <w:tcPr>
            <w:tcW w:w="1536" w:type="dxa"/>
          </w:tcPr>
          <w:p w:rsidR="002B4056" w:rsidP="00E92BA0" w:rsidRDefault="002B4056" w14:paraId="16C0472E" w14:textId="77777777">
            <w:pPr>
              <w:jc w:val="center"/>
            </w:pPr>
            <w:r>
              <w:t>ACH</w:t>
            </w:r>
          </w:p>
        </w:tc>
        <w:tc>
          <w:tcPr>
            <w:tcW w:w="1461" w:type="dxa"/>
          </w:tcPr>
          <w:p w:rsidR="002B4056" w:rsidP="00E92BA0" w:rsidRDefault="002B4056" w14:paraId="69776788" w14:textId="77777777">
            <w:pPr>
              <w:jc w:val="center"/>
            </w:pPr>
            <w:r>
              <w:t>Debtor Bank</w:t>
            </w:r>
          </w:p>
        </w:tc>
        <w:tc>
          <w:tcPr>
            <w:tcW w:w="1263" w:type="dxa"/>
          </w:tcPr>
          <w:p w:rsidRPr="00FD5C90" w:rsidR="002B4056" w:rsidP="00E92BA0" w:rsidRDefault="002B4056" w14:paraId="24CBB29C" w14:textId="77777777">
            <w:pPr>
              <w:jc w:val="center"/>
            </w:pPr>
            <w:r w:rsidRPr="00FD5C90">
              <w:t>0</w:t>
            </w:r>
            <w:r>
              <w:t>3</w:t>
            </w:r>
            <w:r w:rsidRPr="00FD5C90">
              <w:t>:00</w:t>
            </w:r>
          </w:p>
        </w:tc>
        <w:tc>
          <w:tcPr>
            <w:tcW w:w="1166" w:type="dxa"/>
          </w:tcPr>
          <w:p w:rsidRPr="00AF1BA8" w:rsidR="002B4056" w:rsidP="00E92BA0" w:rsidRDefault="002B4056" w14:paraId="358FDB39" w14:textId="77777777">
            <w:pPr>
              <w:jc w:val="center"/>
            </w:pPr>
            <w:r w:rsidRPr="00AF1BA8">
              <w:t>2</w:t>
            </w:r>
            <w:r>
              <w:t>1</w:t>
            </w:r>
            <w:r w:rsidRPr="00AF1BA8">
              <w:t>:30</w:t>
            </w:r>
          </w:p>
        </w:tc>
        <w:tc>
          <w:tcPr>
            <w:tcW w:w="1021" w:type="dxa"/>
          </w:tcPr>
          <w:p w:rsidR="002B4056" w:rsidP="00E92BA0" w:rsidRDefault="002B4056" w14:paraId="6AD9D74C" w14:textId="77777777">
            <w:pPr>
              <w:jc w:val="center"/>
            </w:pPr>
          </w:p>
        </w:tc>
      </w:tr>
      <w:tr w:rsidR="002B4056" w:rsidTr="00AB047E" w14:paraId="7FBE7672" w14:textId="77777777">
        <w:tc>
          <w:tcPr>
            <w:tcW w:w="1426" w:type="dxa"/>
          </w:tcPr>
          <w:p w:rsidRPr="00C23336" w:rsidR="002B4056" w:rsidP="00E92BA0" w:rsidRDefault="002B4056" w14:paraId="2F853118" w14:textId="77777777">
            <w:pPr>
              <w:jc w:val="center"/>
              <w:rPr>
                <w:b/>
              </w:rPr>
            </w:pPr>
            <w:r>
              <w:rPr>
                <w:b/>
              </w:rPr>
              <w:t>Pacs.002</w:t>
            </w:r>
          </w:p>
        </w:tc>
        <w:tc>
          <w:tcPr>
            <w:tcW w:w="1369" w:type="dxa"/>
          </w:tcPr>
          <w:p w:rsidRPr="00D06306" w:rsidR="002B4056" w:rsidP="00E92BA0" w:rsidRDefault="002B4056" w14:paraId="23B920C4" w14:textId="77777777">
            <w:pPr>
              <w:jc w:val="center"/>
            </w:pPr>
            <w:r>
              <w:t>ST104</w:t>
            </w:r>
          </w:p>
        </w:tc>
        <w:tc>
          <w:tcPr>
            <w:tcW w:w="1536" w:type="dxa"/>
          </w:tcPr>
          <w:p w:rsidR="002B4056" w:rsidP="00E92BA0" w:rsidRDefault="002B4056" w14:paraId="102AB7C7" w14:textId="77777777">
            <w:pPr>
              <w:jc w:val="center"/>
            </w:pPr>
            <w:r>
              <w:t>ACH</w:t>
            </w:r>
          </w:p>
        </w:tc>
        <w:tc>
          <w:tcPr>
            <w:tcW w:w="1461" w:type="dxa"/>
          </w:tcPr>
          <w:p w:rsidR="002B4056" w:rsidP="00E92BA0" w:rsidRDefault="002B4056" w14:paraId="51D90616" w14:textId="77777777">
            <w:pPr>
              <w:jc w:val="center"/>
            </w:pPr>
            <w:r>
              <w:t>Debtor Bank</w:t>
            </w:r>
          </w:p>
        </w:tc>
        <w:tc>
          <w:tcPr>
            <w:tcW w:w="1263" w:type="dxa"/>
          </w:tcPr>
          <w:p w:rsidR="002B4056" w:rsidP="00E92BA0" w:rsidRDefault="002B4056" w14:paraId="0DCB6E0F" w14:textId="77777777">
            <w:pPr>
              <w:jc w:val="center"/>
            </w:pPr>
            <w:r w:rsidRPr="00FD5C90">
              <w:t>0</w:t>
            </w:r>
            <w:r>
              <w:t>3</w:t>
            </w:r>
            <w:r w:rsidRPr="00FD5C90">
              <w:t>:00</w:t>
            </w:r>
          </w:p>
          <w:p w:rsidRPr="00FD5C90" w:rsidR="002B4056" w:rsidP="00E92BA0" w:rsidRDefault="002B4056" w14:paraId="5049F6C9" w14:textId="77777777">
            <w:pPr>
              <w:jc w:val="center"/>
            </w:pPr>
          </w:p>
        </w:tc>
        <w:tc>
          <w:tcPr>
            <w:tcW w:w="1166" w:type="dxa"/>
          </w:tcPr>
          <w:p w:rsidRPr="00AF1BA8" w:rsidR="002B4056" w:rsidP="00E92BA0" w:rsidRDefault="002B4056" w14:paraId="408D65D8" w14:textId="77777777">
            <w:pPr>
              <w:jc w:val="center"/>
            </w:pPr>
            <w:r w:rsidRPr="00AF1BA8">
              <w:t>2</w:t>
            </w:r>
            <w:r>
              <w:t>1</w:t>
            </w:r>
            <w:r w:rsidRPr="00AF1BA8">
              <w:t>:30</w:t>
            </w:r>
          </w:p>
          <w:p w:rsidRPr="00AF1BA8" w:rsidR="002B4056" w:rsidP="00E92BA0" w:rsidRDefault="002B4056" w14:paraId="0B88EDBB" w14:textId="77777777">
            <w:pPr>
              <w:jc w:val="center"/>
            </w:pPr>
          </w:p>
        </w:tc>
        <w:tc>
          <w:tcPr>
            <w:tcW w:w="1021" w:type="dxa"/>
          </w:tcPr>
          <w:p w:rsidRPr="002D6E2C" w:rsidR="002B4056" w:rsidP="00E92BA0" w:rsidRDefault="002B4056" w14:paraId="1F14E5BE" w14:textId="77777777">
            <w:pPr>
              <w:jc w:val="center"/>
            </w:pPr>
          </w:p>
        </w:tc>
      </w:tr>
      <w:tr w:rsidR="00A10E79" w:rsidTr="00AB047E" w14:paraId="11133CC2" w14:textId="77777777">
        <w:tc>
          <w:tcPr>
            <w:tcW w:w="1426" w:type="dxa"/>
          </w:tcPr>
          <w:p w:rsidRPr="00C23336" w:rsidR="00A10E79" w:rsidP="00E92BA0" w:rsidRDefault="00A10E79" w14:paraId="48D2FE1B" w14:textId="77777777">
            <w:pPr>
              <w:jc w:val="center"/>
              <w:rPr>
                <w:b/>
              </w:rPr>
            </w:pPr>
          </w:p>
        </w:tc>
        <w:tc>
          <w:tcPr>
            <w:tcW w:w="1369" w:type="dxa"/>
          </w:tcPr>
          <w:p w:rsidRPr="00D06306" w:rsidR="00A10E79" w:rsidP="00E92BA0" w:rsidRDefault="00A10E79" w14:paraId="616B340A" w14:textId="77777777">
            <w:pPr>
              <w:jc w:val="center"/>
            </w:pPr>
          </w:p>
        </w:tc>
        <w:tc>
          <w:tcPr>
            <w:tcW w:w="1536" w:type="dxa"/>
          </w:tcPr>
          <w:p w:rsidR="00A10E79" w:rsidP="00E92BA0" w:rsidRDefault="00A10E79" w14:paraId="68B8427D" w14:textId="77777777">
            <w:pPr>
              <w:jc w:val="center"/>
            </w:pPr>
          </w:p>
        </w:tc>
        <w:tc>
          <w:tcPr>
            <w:tcW w:w="1461" w:type="dxa"/>
          </w:tcPr>
          <w:p w:rsidRPr="00FD5C90" w:rsidR="00A10E79" w:rsidP="00E92BA0" w:rsidRDefault="00A10E79" w14:paraId="7FDBB3F6" w14:textId="77777777">
            <w:pPr>
              <w:jc w:val="center"/>
            </w:pPr>
          </w:p>
        </w:tc>
        <w:tc>
          <w:tcPr>
            <w:tcW w:w="1263" w:type="dxa"/>
          </w:tcPr>
          <w:p w:rsidRPr="00FD5C90" w:rsidR="00A10E79" w:rsidP="00E92BA0" w:rsidRDefault="00A10E79" w14:paraId="2A93DC8E" w14:textId="77777777">
            <w:pPr>
              <w:jc w:val="center"/>
            </w:pPr>
          </w:p>
        </w:tc>
        <w:tc>
          <w:tcPr>
            <w:tcW w:w="1166" w:type="dxa"/>
          </w:tcPr>
          <w:p w:rsidR="00A10E79" w:rsidP="00E92BA0" w:rsidRDefault="00A10E79" w14:paraId="0580F48D" w14:textId="77777777">
            <w:pPr>
              <w:jc w:val="center"/>
            </w:pPr>
          </w:p>
        </w:tc>
        <w:tc>
          <w:tcPr>
            <w:tcW w:w="1021" w:type="dxa"/>
          </w:tcPr>
          <w:p w:rsidR="00A10E79" w:rsidP="00E92BA0" w:rsidRDefault="00A10E79" w14:paraId="3F328B35" w14:textId="77777777">
            <w:pPr>
              <w:jc w:val="center"/>
            </w:pPr>
          </w:p>
        </w:tc>
      </w:tr>
    </w:tbl>
    <w:p w:rsidRPr="002D6E2C" w:rsidR="00A10E79" w:rsidP="00E92BA0" w:rsidRDefault="00A10E79" w14:paraId="2A0EA36A" w14:textId="77777777"/>
    <w:p w:rsidR="00503EF9" w:rsidP="00E92BA0" w:rsidRDefault="00503EF9" w14:paraId="0E9FD12F" w14:textId="77777777">
      <w:pPr>
        <w:spacing w:line="288" w:lineRule="auto"/>
        <w:jc w:val="both"/>
        <w:rPr>
          <w:noProof/>
          <w:lang w:eastAsia="en-ZA"/>
        </w:rPr>
      </w:pPr>
    </w:p>
    <w:p w:rsidR="00503EF9" w:rsidP="00E92BA0" w:rsidRDefault="00503EF9" w14:paraId="2428A9FA" w14:textId="77777777">
      <w:pPr>
        <w:spacing w:line="288" w:lineRule="auto"/>
        <w:jc w:val="both"/>
        <w:rPr>
          <w:noProof/>
          <w:lang w:eastAsia="en-ZA"/>
        </w:rPr>
      </w:pPr>
    </w:p>
    <w:p w:rsidR="00503EF9" w:rsidP="00E92BA0" w:rsidRDefault="00503EF9" w14:paraId="470DB49C" w14:textId="77777777">
      <w:pPr>
        <w:spacing w:line="288" w:lineRule="auto"/>
        <w:jc w:val="both"/>
        <w:rPr>
          <w:noProof/>
          <w:lang w:eastAsia="en-ZA"/>
        </w:rPr>
      </w:pPr>
    </w:p>
    <w:p w:rsidR="00503EF9" w:rsidP="00E92BA0" w:rsidRDefault="00503EF9" w14:paraId="73D6A7E0" w14:textId="77777777">
      <w:pPr>
        <w:spacing w:line="288" w:lineRule="auto"/>
        <w:jc w:val="both"/>
        <w:rPr>
          <w:noProof/>
          <w:lang w:eastAsia="en-ZA"/>
        </w:rPr>
      </w:pPr>
    </w:p>
    <w:p w:rsidR="00503EF9" w:rsidP="00E92BA0" w:rsidRDefault="00503EF9" w14:paraId="0CF32919" w14:textId="77777777">
      <w:pPr>
        <w:spacing w:line="288" w:lineRule="auto"/>
        <w:jc w:val="both"/>
        <w:rPr>
          <w:noProof/>
          <w:lang w:eastAsia="en-ZA"/>
        </w:rPr>
      </w:pPr>
    </w:p>
    <w:p w:rsidR="00503EF9" w:rsidP="00E92BA0" w:rsidRDefault="00503EF9" w14:paraId="677C6D23" w14:textId="77777777">
      <w:pPr>
        <w:rPr>
          <w:b/>
        </w:rPr>
      </w:pPr>
      <w:r>
        <w:rPr>
          <w:b/>
        </w:rPr>
        <w:br w:type="page"/>
      </w:r>
    </w:p>
    <w:p w:rsidRPr="002D6E2C" w:rsidR="00503EF9" w:rsidP="00E92BA0" w:rsidRDefault="00503EF9" w14:paraId="2B73B560" w14:textId="77777777">
      <w:r w:rsidRPr="002D6E2C">
        <w:rPr>
          <w:b/>
        </w:rPr>
        <w:t>Mandate Cancellation Process (Batch):</w:t>
      </w:r>
      <w:r w:rsidRPr="002D6E2C">
        <w:t xml:space="preserve">   </w:t>
      </w:r>
    </w:p>
    <w:p w:rsidR="00503EF9" w:rsidP="00E92BA0" w:rsidRDefault="00503EF9" w14:paraId="1101FFAA" w14:textId="77777777">
      <w:pPr>
        <w:spacing w:line="288" w:lineRule="auto"/>
        <w:jc w:val="both"/>
        <w:rPr>
          <w:noProof/>
          <w:lang w:eastAsia="en-ZA"/>
        </w:rPr>
      </w:pPr>
    </w:p>
    <w:p w:rsidRPr="002D6E2C" w:rsidR="00D521C9" w:rsidP="00E92BA0" w:rsidRDefault="00895FD3" w14:paraId="14B9E3CB" w14:textId="77777777">
      <w:pPr>
        <w:spacing w:line="288" w:lineRule="auto"/>
        <w:jc w:val="both"/>
        <w:rPr>
          <w:highlight w:val="green"/>
        </w:rPr>
      </w:pPr>
      <w:r w:rsidRPr="00F0135A">
        <w:rPr>
          <w:noProof/>
          <w:lang w:val="en-US"/>
        </w:rPr>
        <w:drawing>
          <wp:inline distT="0" distB="0" distL="0" distR="0" wp14:anchorId="46472A8D" wp14:editId="3338386B">
            <wp:extent cx="5286595" cy="32004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6163" cy="3200138"/>
                    </a:xfrm>
                    <a:prstGeom prst="rect">
                      <a:avLst/>
                    </a:prstGeom>
                    <a:noFill/>
                  </pic:spPr>
                </pic:pic>
              </a:graphicData>
            </a:graphic>
          </wp:inline>
        </w:drawing>
      </w:r>
    </w:p>
    <w:p w:rsidRPr="002D6E2C" w:rsidR="00D521C9" w:rsidP="00E92BA0" w:rsidRDefault="00D521C9" w14:paraId="3A649DB7" w14:textId="77777777"/>
    <w:p w:rsidRPr="002D6E2C" w:rsidR="00D521C9" w:rsidP="002C2973" w:rsidRDefault="00D521C9" w14:paraId="41034D72"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Creditor sends mandate cancellation requests to Creditor Bank; containing the unique mandate reference numbers of the mandates that it needs to cancel.</w:t>
      </w:r>
    </w:p>
    <w:p w:rsidRPr="002D6E2C" w:rsidR="00D521C9" w:rsidP="00E92BA0" w:rsidRDefault="00D521C9" w14:paraId="36BEF1B2" w14:textId="77777777">
      <w:r w:rsidRPr="002D6E2C">
        <w:t>Message format to be determined by the Creditor Bank, but messages sent to Creditor Bank must contain all the data elements needed to create the mandate initiation requests (pain.011).</w:t>
      </w:r>
    </w:p>
    <w:p w:rsidR="00D521C9" w:rsidP="00E92BA0" w:rsidRDefault="00D521C9" w14:paraId="564B06FD"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220EDF" w:rsidP="00E92BA0" w:rsidRDefault="00220EDF" w14:paraId="17580323"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267D066C"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Creditor Bank sends mandate cancellation requests </w:t>
      </w:r>
      <w:r w:rsidRPr="002D6E2C">
        <w:t>(</w:t>
      </w:r>
      <w:hyperlink w:history="1" w:anchor="_Mandate_Cancellation_Request">
        <w:r w:rsidRPr="002D6E2C">
          <w:rPr>
            <w:rStyle w:val="Hyperlink"/>
          </w:rPr>
          <w:t>pain.011</w:t>
        </w:r>
      </w:hyperlink>
      <w:r w:rsidRPr="002D6E2C">
        <w:t xml:space="preserve">) </w:t>
      </w:r>
      <w:r w:rsidRPr="002D6E2C">
        <w:rPr>
          <w:rFonts w:eastAsia="MS Gothic"/>
          <w:b/>
          <w:bCs/>
          <w:color w:val="4F81BD"/>
        </w:rPr>
        <w:t xml:space="preserve">to ACH. </w:t>
      </w:r>
    </w:p>
    <w:p w:rsidRPr="002D6E2C" w:rsidR="00D521C9" w:rsidP="00E92BA0" w:rsidRDefault="00D521C9" w14:paraId="256C1342" w14:textId="77777777">
      <w:pPr>
        <w:pStyle w:val="ListParagraph"/>
        <w:ind w:left="0"/>
        <w:jc w:val="both"/>
      </w:pPr>
      <w:r w:rsidRPr="002D6E2C">
        <w:t xml:space="preserve">Creditor bank validates the Creditor and confirms that he is in good standing and submits cancellation requests to the ACH. </w:t>
      </w:r>
    </w:p>
    <w:p w:rsidRPr="002D6E2C" w:rsidR="00D521C9" w:rsidP="00E92BA0" w:rsidRDefault="00D521C9" w14:paraId="3E2BA364" w14:textId="77777777">
      <w:pPr>
        <w:pStyle w:val="ListParagraph"/>
        <w:ind w:left="0"/>
        <w:jc w:val="both"/>
      </w:pPr>
    </w:p>
    <w:p w:rsidRPr="002D6E2C" w:rsidR="00D521C9" w:rsidP="002C2973" w:rsidRDefault="00D521C9" w14:paraId="2B281A0E"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validates requests and sends status report </w:t>
      </w:r>
      <w:r w:rsidRPr="002D6E2C">
        <w:rPr>
          <w:rFonts w:eastAsia="MS Gothic"/>
          <w:bCs/>
          <w:color w:val="4F81BD"/>
        </w:rPr>
        <w:t>(</w:t>
      </w:r>
      <w:hyperlink w:history="1" w:anchor="Status_Report_for_Mandate_Messages">
        <w:r w:rsidRPr="00C45CDD">
          <w:rPr>
            <w:rFonts w:eastAsia="MS Gothic"/>
            <w:bCs/>
            <w:color w:val="4F81BD"/>
            <w:u w:val="single"/>
          </w:rPr>
          <w:t>pacs.002</w:t>
        </w:r>
      </w:hyperlink>
      <w:r w:rsidRPr="002D6E2C">
        <w:rPr>
          <w:rFonts w:eastAsia="MS Gothic"/>
          <w:bCs/>
          <w:color w:val="4F81BD"/>
        </w:rPr>
        <w:t>)</w:t>
      </w:r>
      <w:r w:rsidRPr="002D6E2C">
        <w:rPr>
          <w:rFonts w:eastAsia="MS Gothic"/>
          <w:b/>
          <w:bCs/>
          <w:color w:val="4F81BD"/>
        </w:rPr>
        <w:t xml:space="preserve"> to Creditor Bank.</w:t>
      </w:r>
    </w:p>
    <w:p w:rsidRPr="002D6E2C" w:rsidR="00D521C9" w:rsidP="00E92BA0" w:rsidRDefault="00D521C9" w14:paraId="3C7C660D" w14:textId="77777777">
      <w:pPr>
        <w:pStyle w:val="ListParagraph"/>
        <w:ind w:left="0"/>
        <w:jc w:val="both"/>
      </w:pPr>
    </w:p>
    <w:p w:rsidRPr="002D6E2C" w:rsidR="00D521C9" w:rsidP="002C2973" w:rsidRDefault="00D521C9" w14:paraId="0B63C7D5"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ACH forwards the mandate cancellation requests </w:t>
      </w:r>
      <w:r w:rsidRPr="002D6E2C">
        <w:t>(</w:t>
      </w:r>
      <w:hyperlink w:history="1" w:anchor="_Mandate_Cancellation_Request">
        <w:r w:rsidRPr="002D6E2C">
          <w:rPr>
            <w:rStyle w:val="Hyperlink"/>
          </w:rPr>
          <w:t>pain.011</w:t>
        </w:r>
      </w:hyperlink>
      <w:r w:rsidRPr="002D6E2C">
        <w:t xml:space="preserve">) </w:t>
      </w:r>
      <w:r w:rsidRPr="002D6E2C">
        <w:rPr>
          <w:rFonts w:eastAsia="MS Gothic"/>
          <w:b/>
          <w:bCs/>
          <w:color w:val="4F81BD"/>
        </w:rPr>
        <w:t>to the Debtor Bank.</w:t>
      </w:r>
    </w:p>
    <w:p w:rsidRPr="002D6E2C" w:rsidR="00D521C9" w:rsidP="00E92BA0" w:rsidRDefault="00D521C9" w14:paraId="0DF5F852" w14:textId="77777777">
      <w:pPr>
        <w:pStyle w:val="ListParagraph"/>
        <w:ind w:left="0"/>
        <w:jc w:val="both"/>
        <w:rPr>
          <w:rFonts w:eastAsia="MS Gothic"/>
          <w:b/>
          <w:bCs/>
          <w:color w:val="4F81BD"/>
        </w:rPr>
      </w:pPr>
    </w:p>
    <w:p w:rsidRPr="002D6E2C" w:rsidR="00D521C9" w:rsidP="002C2973" w:rsidRDefault="00D521C9" w14:paraId="30440F46"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Debtor Bank validates and processes the mandate cancellation requests </w:t>
      </w:r>
      <w:r w:rsidRPr="002D6E2C">
        <w:t>(</w:t>
      </w:r>
      <w:hyperlink w:history="1" w:anchor="_Mandate_Cancellation_Request">
        <w:r w:rsidRPr="002D6E2C">
          <w:rPr>
            <w:rStyle w:val="Hyperlink"/>
          </w:rPr>
          <w:t>pain.011</w:t>
        </w:r>
      </w:hyperlink>
      <w:r w:rsidRPr="002D6E2C">
        <w:t>)</w:t>
      </w:r>
      <w:r w:rsidRPr="002D6E2C">
        <w:rPr>
          <w:rFonts w:eastAsia="MS Gothic"/>
          <w:b/>
          <w:bCs/>
          <w:color w:val="4F81BD"/>
        </w:rPr>
        <w:t>.</w:t>
      </w:r>
    </w:p>
    <w:p w:rsidRPr="002D6E2C" w:rsidR="00D521C9" w:rsidP="00E92BA0" w:rsidRDefault="00D521C9" w14:paraId="3E0AADB9" w14:textId="77777777">
      <w:pPr>
        <w:pStyle w:val="ListParagraph"/>
        <w:ind w:left="0"/>
        <w:jc w:val="both"/>
      </w:pPr>
      <w:r w:rsidRPr="002D6E2C">
        <w:t>The Debtor Bank compares the mandate information stored with the corresponding unique mandate reference number, and updates the Mandate Register accordingly.</w:t>
      </w:r>
    </w:p>
    <w:p w:rsidRPr="002D6E2C" w:rsidR="00D521C9" w:rsidP="00E92BA0" w:rsidRDefault="00D521C9" w14:paraId="3AB75C03" w14:textId="77777777">
      <w:pPr>
        <w:pStyle w:val="ListParagraph"/>
        <w:ind w:left="0"/>
        <w:jc w:val="both"/>
      </w:pPr>
    </w:p>
    <w:p w:rsidRPr="002D6E2C" w:rsidR="00D521C9" w:rsidP="002C2973" w:rsidRDefault="00D521C9" w14:paraId="2751B5B5"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Debtor Bank submits the Mandate acceptance report </w:t>
      </w:r>
      <w:r w:rsidRPr="002D6E2C">
        <w:t>(</w:t>
      </w:r>
      <w:hyperlink w:history="1" w:anchor="_Mandate_Acceptance_Report">
        <w:r w:rsidRPr="002D6E2C">
          <w:rPr>
            <w:rStyle w:val="Hyperlink"/>
          </w:rPr>
          <w:t>pain.012</w:t>
        </w:r>
      </w:hyperlink>
      <w:r w:rsidRPr="002D6E2C">
        <w:t>)</w:t>
      </w:r>
      <w:r w:rsidRPr="002D6E2C">
        <w:rPr>
          <w:rFonts w:eastAsia="MS Gothic"/>
          <w:b/>
          <w:bCs/>
          <w:color w:val="4F81BD"/>
        </w:rPr>
        <w:t xml:space="preserve"> </w:t>
      </w:r>
      <w:r w:rsidRPr="004E699C">
        <w:t>to the ACH.</w:t>
      </w:r>
      <w:r w:rsidRPr="002D6E2C">
        <w:rPr>
          <w:rFonts w:eastAsia="MS Gothic"/>
          <w:b/>
          <w:bCs/>
          <w:color w:val="4F81BD"/>
        </w:rPr>
        <w:t xml:space="preserve"> </w:t>
      </w:r>
    </w:p>
    <w:p w:rsidRPr="002D6E2C" w:rsidR="00D521C9" w:rsidP="00E92BA0" w:rsidRDefault="00D521C9" w14:paraId="04B4B9B3" w14:textId="77777777">
      <w:pPr>
        <w:jc w:val="both"/>
      </w:pPr>
      <w:r w:rsidRPr="002D6E2C">
        <w:t>This is to advise on the successful and unsuccessful status of the mandate cancellation request.</w:t>
      </w:r>
    </w:p>
    <w:p w:rsidRPr="002D6E2C" w:rsidR="00D521C9" w:rsidP="00E92BA0" w:rsidRDefault="00D521C9" w14:paraId="2444AC72" w14:textId="77777777">
      <w:pPr>
        <w:pStyle w:val="ListParagraph"/>
        <w:ind w:left="0"/>
        <w:jc w:val="both"/>
      </w:pPr>
    </w:p>
    <w:p w:rsidRPr="002D6E2C" w:rsidR="00D521C9" w:rsidP="002C2973" w:rsidRDefault="00D521C9" w14:paraId="79984F87"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The Debtor Bank engages with the Payer.</w:t>
      </w:r>
    </w:p>
    <w:p w:rsidRPr="002D6E2C" w:rsidR="00D521C9" w:rsidP="00E92BA0" w:rsidRDefault="00D521C9" w14:paraId="632FDE22" w14:textId="77777777">
      <w:pPr>
        <w:jc w:val="both"/>
      </w:pPr>
      <w:r w:rsidRPr="002D6E2C">
        <w:t xml:space="preserve">Message format of the notification </w:t>
      </w:r>
      <w:r>
        <w:t>for</w:t>
      </w:r>
      <w:r w:rsidRPr="002D6E2C">
        <w:t xml:space="preserve"> mandate cancellation to Payer to be determined by the Debtor Bank.</w:t>
      </w:r>
    </w:p>
    <w:p w:rsidRPr="002D6E2C" w:rsidR="00D521C9" w:rsidP="00E92BA0" w:rsidRDefault="00D521C9" w14:paraId="3E69B45D" w14:textId="77777777">
      <w:pPr>
        <w:pStyle w:val="ListParagraph"/>
        <w:ind w:left="0"/>
        <w:jc w:val="both"/>
        <w:rPr>
          <w:rFonts w:eastAsia="MS Gothic"/>
          <w:b/>
          <w:bCs/>
          <w:color w:val="4F81BD"/>
        </w:rPr>
      </w:pPr>
    </w:p>
    <w:p w:rsidRPr="002D6E2C" w:rsidR="00D521C9" w:rsidP="002C2973" w:rsidRDefault="00D521C9" w14:paraId="783930D8"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ACH replies with status report (</w:t>
      </w:r>
      <w:hyperlink w:history="1" w:anchor="Status_Report_for_Mandate_Messages">
        <w:r w:rsidRPr="00C45CDD">
          <w:rPr>
            <w:rFonts w:eastAsia="MS Gothic"/>
            <w:b/>
            <w:bCs/>
            <w:color w:val="4F81BD"/>
            <w:u w:val="single"/>
          </w:rPr>
          <w:t>pacs.002</w:t>
        </w:r>
      </w:hyperlink>
      <w:r w:rsidRPr="002D6E2C">
        <w:rPr>
          <w:rFonts w:eastAsia="MS Gothic"/>
          <w:b/>
          <w:bCs/>
          <w:color w:val="4F81BD"/>
        </w:rPr>
        <w:t>) to Debtor Bank.</w:t>
      </w:r>
    </w:p>
    <w:p w:rsidRPr="002D6E2C" w:rsidR="00D521C9" w:rsidP="00E92BA0" w:rsidRDefault="00D521C9" w14:paraId="4513BF3C" w14:textId="77777777">
      <w:pPr>
        <w:pStyle w:val="ListParagraph"/>
        <w:ind w:left="0"/>
        <w:jc w:val="both"/>
      </w:pPr>
    </w:p>
    <w:p w:rsidRPr="002D6E2C" w:rsidR="00D521C9" w:rsidP="002C2973" w:rsidRDefault="00D521C9" w14:paraId="219C48E0"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forwards mandate acceptance report </w:t>
      </w:r>
      <w:r w:rsidRPr="002D6E2C">
        <w:t>(</w:t>
      </w:r>
      <w:hyperlink w:history="1" w:anchor="_Mandate_Acceptance_Report">
        <w:r w:rsidRPr="002D6E2C">
          <w:rPr>
            <w:rStyle w:val="Hyperlink"/>
          </w:rPr>
          <w:t>pain.012</w:t>
        </w:r>
      </w:hyperlink>
      <w:r w:rsidRPr="002D6E2C">
        <w:t>)</w:t>
      </w:r>
      <w:r w:rsidRPr="002D6E2C">
        <w:rPr>
          <w:rFonts w:eastAsia="MS Gothic"/>
          <w:b/>
          <w:bCs/>
          <w:color w:val="4F81BD"/>
        </w:rPr>
        <w:t xml:space="preserve"> to Creditor Bank.</w:t>
      </w:r>
    </w:p>
    <w:p w:rsidRPr="002D6E2C" w:rsidR="00D521C9" w:rsidP="00E92BA0" w:rsidRDefault="00D521C9" w14:paraId="03A47852" w14:textId="77777777">
      <w:pPr>
        <w:pStyle w:val="ListParagraph"/>
        <w:ind w:left="0"/>
        <w:jc w:val="both"/>
        <w:rPr>
          <w:rFonts w:eastAsia="MS Gothic"/>
          <w:b/>
          <w:bCs/>
          <w:color w:val="4F81BD"/>
        </w:rPr>
      </w:pPr>
    </w:p>
    <w:p w:rsidRPr="002D6E2C" w:rsidR="00D521C9" w:rsidP="002C2973" w:rsidRDefault="00D521C9" w14:paraId="57A88514"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The Creditor Bank engages with the Creditor.</w:t>
      </w:r>
    </w:p>
    <w:p w:rsidRPr="002D6E2C" w:rsidR="00D521C9" w:rsidP="00E92BA0" w:rsidRDefault="00D521C9" w14:paraId="77063F4E" w14:textId="77777777">
      <w:pPr>
        <w:jc w:val="both"/>
      </w:pPr>
      <w:r w:rsidRPr="002D6E2C">
        <w:t>Message format of the mandate cancellation response to Creditor to be determined by the Creditor Bank.</w:t>
      </w:r>
    </w:p>
    <w:p w:rsidRPr="002D6E2C" w:rsidR="00D521C9" w:rsidP="00E92BA0" w:rsidRDefault="00D521C9" w14:paraId="45B79AE2" w14:textId="77777777"/>
    <w:p w:rsidRPr="002D6E2C" w:rsidR="00D521C9" w:rsidP="00E92BA0" w:rsidRDefault="00D521C9" w14:paraId="2FBD9A35" w14:textId="77777777"/>
    <w:p w:rsidRPr="002D6E2C" w:rsidR="00D521C9" w:rsidP="00E92BA0" w:rsidRDefault="00D521C9" w14:paraId="17D1AF62" w14:textId="77777777">
      <w:pPr>
        <w:pBdr>
          <w:top w:val="single" w:color="auto" w:sz="12" w:space="1"/>
          <w:left w:val="single" w:color="auto" w:sz="12" w:space="4"/>
          <w:bottom w:val="single" w:color="auto" w:sz="12" w:space="1"/>
          <w:right w:val="single" w:color="auto" w:sz="12" w:space="4"/>
        </w:pBdr>
      </w:pPr>
      <w:r w:rsidRPr="002D6E2C">
        <w:rPr>
          <w:b/>
        </w:rPr>
        <w:t xml:space="preserve">IMPORTANT NOTE: </w:t>
      </w:r>
      <w:r w:rsidRPr="002D6E2C">
        <w:t xml:space="preserve">The Mandatory and Optional fields for the Cancellation Request are in the ISO20022 layouts in Section </w:t>
      </w:r>
      <w:r w:rsidR="0000512A">
        <w:t>1</w:t>
      </w:r>
      <w:r w:rsidR="003C2D3F">
        <w:t>2</w:t>
      </w:r>
      <w:r w:rsidRPr="002D6E2C">
        <w:t xml:space="preserve"> below</w:t>
      </w:r>
    </w:p>
    <w:p w:rsidR="00123B20" w:rsidP="00E92BA0" w:rsidRDefault="00123B20" w14:paraId="62420B0E" w14:textId="77777777">
      <w:pPr>
        <w:rPr>
          <w:rFonts w:eastAsia="Times New Roman"/>
          <w:b/>
          <w:bCs/>
          <w:color w:val="4F81BD"/>
        </w:rPr>
      </w:pPr>
      <w:bookmarkStart w:name="_Toc398807889" w:id="2234"/>
      <w:bookmarkStart w:name="_Toc435584370" w:id="2235"/>
      <w:r>
        <w:br w:type="page"/>
      </w:r>
    </w:p>
    <w:p w:rsidRPr="002D6E2C" w:rsidR="00241AC1" w:rsidP="002C2973" w:rsidRDefault="00241AC1" w14:paraId="1AAF0ABB" w14:textId="77777777">
      <w:pPr>
        <w:pStyle w:val="Heading2"/>
        <w:numPr>
          <w:ilvl w:val="1"/>
          <w:numId w:val="18"/>
        </w:numPr>
        <w:spacing w:before="0" w:after="0" w:line="240" w:lineRule="auto"/>
        <w:ind w:left="0" w:firstLine="0"/>
        <w:outlineLvl w:val="1"/>
        <w:rPr>
          <w:rFonts w:ascii="Calibri" w:hAnsi="Calibri"/>
          <w:color w:val="4F81BD"/>
          <w:sz w:val="22"/>
          <w:szCs w:val="22"/>
          <w:lang w:val="en-ZA"/>
        </w:rPr>
      </w:pPr>
      <w:bookmarkStart w:name="_Toc536096789" w:id="2236"/>
      <w:r w:rsidRPr="002D6E2C">
        <w:rPr>
          <w:rFonts w:ascii="Calibri" w:hAnsi="Calibri"/>
          <w:color w:val="4F81BD"/>
          <w:sz w:val="22"/>
          <w:szCs w:val="22"/>
          <w:lang w:val="en-ZA"/>
        </w:rPr>
        <w:t>Suspension of Mandate</w:t>
      </w:r>
      <w:bookmarkEnd w:id="2236"/>
    </w:p>
    <w:p w:rsidRPr="002D6E2C" w:rsidR="00241AC1" w:rsidP="00E92BA0" w:rsidRDefault="00241AC1" w14:paraId="483B57F6" w14:textId="77777777"/>
    <w:p w:rsidRPr="002D6E2C" w:rsidR="00241AC1" w:rsidP="00E92BA0" w:rsidRDefault="00241AC1" w14:paraId="27AA62C4" w14:textId="77777777">
      <w:r w:rsidRPr="002D6E2C">
        <w:t>Debtors instruct Debtor Bank to stop future debit instructions</w:t>
      </w:r>
      <w:r>
        <w:t xml:space="preserve"> (i.e. su</w:t>
      </w:r>
      <w:r w:rsidR="00A03C69">
        <w:t>s</w:t>
      </w:r>
      <w:r>
        <w:t>pend the mandate)</w:t>
      </w:r>
      <w:r w:rsidRPr="002D6E2C">
        <w:t xml:space="preserve"> </w:t>
      </w:r>
    </w:p>
    <w:p w:rsidRPr="002D6E2C" w:rsidR="00241AC1" w:rsidP="00E92BA0" w:rsidRDefault="00241AC1" w14:paraId="4E9BD058" w14:textId="77777777"/>
    <w:p w:rsidRPr="002D6E2C" w:rsidR="00241AC1" w:rsidP="00E92BA0" w:rsidRDefault="00241AC1" w14:paraId="4A94A353" w14:textId="77777777">
      <w:r w:rsidRPr="002D6E2C">
        <w:t xml:space="preserve">These requests with one or more request transactions containing the unique mandate reference number/s of the mandate/s are forwarded to Creditor Banks for resolution by the Creditor.  </w:t>
      </w:r>
    </w:p>
    <w:p w:rsidRPr="002D6E2C" w:rsidR="00241AC1" w:rsidP="00E92BA0" w:rsidRDefault="00241AC1" w14:paraId="434A7B72" w14:textId="77777777"/>
    <w:p w:rsidRPr="002D6E2C" w:rsidR="00241AC1" w:rsidP="00E92BA0" w:rsidRDefault="00241AC1" w14:paraId="1B6EAB85" w14:textId="77777777"/>
    <w:p w:rsidRPr="002D6E2C" w:rsidR="00241AC1" w:rsidP="00E92BA0" w:rsidRDefault="00241AC1" w14:paraId="7FB6BE64" w14:textId="77777777">
      <w:r w:rsidRPr="00F0135A">
        <w:rPr>
          <w:noProof/>
          <w:bdr w:val="single" w:color="auto" w:sz="12" w:space="0"/>
          <w:lang w:val="en-US"/>
        </w:rPr>
        <w:drawing>
          <wp:inline distT="0" distB="0" distL="0" distR="0" wp14:anchorId="0ED92882" wp14:editId="3BF3A937">
            <wp:extent cx="5770245" cy="4966335"/>
            <wp:effectExtent l="0" t="0" r="0" b="0"/>
            <wp:docPr id="2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0245" cy="4966335"/>
                    </a:xfrm>
                    <a:prstGeom prst="rect">
                      <a:avLst/>
                    </a:prstGeom>
                    <a:noFill/>
                    <a:ln>
                      <a:noFill/>
                    </a:ln>
                  </pic:spPr>
                </pic:pic>
              </a:graphicData>
            </a:graphic>
          </wp:inline>
        </w:drawing>
      </w:r>
    </w:p>
    <w:p w:rsidR="00241AC1" w:rsidP="00E92BA0" w:rsidRDefault="00241AC1" w14:paraId="20B3018F" w14:textId="77777777"/>
    <w:p w:rsidR="00241AC1" w:rsidP="00E92BA0" w:rsidRDefault="00241AC1" w14:paraId="0E4F8EEA" w14:textId="77777777"/>
    <w:p w:rsidR="00910980" w:rsidP="00E92BA0" w:rsidRDefault="00241AC1" w14:paraId="6796152B" w14:textId="77777777">
      <w:pPr>
        <w:pBdr>
          <w:top w:val="single" w:color="auto" w:sz="4" w:space="1"/>
          <w:left w:val="single" w:color="auto" w:sz="4" w:space="4"/>
          <w:bottom w:val="single" w:color="auto" w:sz="4" w:space="1"/>
          <w:right w:val="single" w:color="auto" w:sz="4" w:space="4"/>
        </w:pBdr>
      </w:pPr>
      <w:r w:rsidRPr="00AB047E">
        <w:rPr>
          <w:b/>
        </w:rPr>
        <w:t>Note:</w:t>
      </w:r>
      <w:r>
        <w:t xml:space="preserve"> </w:t>
      </w:r>
    </w:p>
    <w:p w:rsidR="00241AC1" w:rsidP="00E92BA0" w:rsidRDefault="00241AC1" w14:paraId="1D2A50D2" w14:textId="464BDE25">
      <w:pPr>
        <w:pBdr>
          <w:top w:val="single" w:color="auto" w:sz="4" w:space="1"/>
          <w:left w:val="single" w:color="auto" w:sz="4" w:space="4"/>
          <w:bottom w:val="single" w:color="auto" w:sz="4" w:space="1"/>
          <w:right w:val="single" w:color="auto" w:sz="4" w:space="4"/>
        </w:pBdr>
      </w:pPr>
      <w:r>
        <w:t>The Mandate Suspension (</w:t>
      </w:r>
      <w:r w:rsidRPr="00095C1F">
        <w:t>camt.055</w:t>
      </w:r>
      <w:r>
        <w:t xml:space="preserve">) messages </w:t>
      </w:r>
      <w:r w:rsidRPr="00095C1F">
        <w:t>will only be sent in batch as and when the banks are ready</w:t>
      </w:r>
    </w:p>
    <w:p w:rsidR="00910980" w:rsidP="00E92BA0" w:rsidRDefault="00910980" w14:paraId="4FF186FB" w14:textId="7FD41F79">
      <w:pPr>
        <w:pBdr>
          <w:top w:val="single" w:color="auto" w:sz="4" w:space="1"/>
          <w:left w:val="single" w:color="auto" w:sz="4" w:space="4"/>
          <w:bottom w:val="single" w:color="auto" w:sz="4" w:space="1"/>
          <w:right w:val="single" w:color="auto" w:sz="4" w:space="4"/>
        </w:pBdr>
      </w:pPr>
    </w:p>
    <w:p w:rsidRPr="00910980" w:rsidR="00910980" w:rsidP="00E92BA0" w:rsidRDefault="00910980" w14:paraId="07C8726D" w14:textId="5FEEB04E">
      <w:pPr>
        <w:pBdr>
          <w:top w:val="single" w:color="auto" w:sz="4" w:space="1"/>
          <w:left w:val="single" w:color="auto" w:sz="4" w:space="4"/>
          <w:bottom w:val="single" w:color="auto" w:sz="4" w:space="1"/>
          <w:right w:val="single" w:color="auto" w:sz="4" w:space="4"/>
        </w:pBdr>
      </w:pPr>
      <w:r w:rsidRPr="00910980">
        <w:t>Mandate Information must automatically be suspended by the Paying Bank no later than 8:00 am on the next Processing Day.</w:t>
      </w:r>
    </w:p>
    <w:p w:rsidRPr="002D6E2C" w:rsidR="00241AC1" w:rsidP="00E92BA0" w:rsidRDefault="00241AC1" w14:paraId="7B6B4966" w14:textId="77777777">
      <w:r w:rsidRPr="00F0135A">
        <w:rPr>
          <w:noProof/>
          <w:bdr w:val="single" w:color="auto" w:sz="12" w:space="0"/>
          <w:lang w:val="en-US"/>
        </w:rPr>
        <w:drawing>
          <wp:inline distT="0" distB="0" distL="0" distR="0" wp14:anchorId="0DAF8058" wp14:editId="20DB6FE3">
            <wp:extent cx="5707380" cy="3720465"/>
            <wp:effectExtent l="0" t="0" r="0" b="0"/>
            <wp:docPr id="2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7380" cy="3720465"/>
                    </a:xfrm>
                    <a:prstGeom prst="rect">
                      <a:avLst/>
                    </a:prstGeom>
                    <a:noFill/>
                    <a:ln>
                      <a:noFill/>
                    </a:ln>
                  </pic:spPr>
                </pic:pic>
              </a:graphicData>
            </a:graphic>
          </wp:inline>
        </w:drawing>
      </w:r>
    </w:p>
    <w:p w:rsidRPr="002D6E2C" w:rsidR="00241AC1" w:rsidP="00E92BA0" w:rsidRDefault="00241AC1" w14:paraId="5DEBC856" w14:textId="77777777"/>
    <w:p w:rsidRPr="002D6E2C" w:rsidR="00241AC1" w:rsidP="00E92BA0" w:rsidRDefault="00241AC1" w14:paraId="397175DE" w14:textId="77777777">
      <w:pPr>
        <w:pStyle w:val="Caption"/>
        <w:spacing w:line="240" w:lineRule="auto"/>
        <w:rPr>
          <w:rFonts w:ascii="Calibri" w:hAnsi="Calibri"/>
          <w:sz w:val="22"/>
          <w:szCs w:val="22"/>
          <w:lang w:val="en-ZA"/>
        </w:rPr>
      </w:pPr>
    </w:p>
    <w:p w:rsidRPr="002D6E2C" w:rsidR="00241AC1" w:rsidP="00E92BA0" w:rsidRDefault="00241AC1" w14:paraId="50C38B55" w14:textId="77777777">
      <w:r w:rsidRPr="002D6E2C">
        <w:rPr>
          <w:b/>
        </w:rPr>
        <w:t>Technical Requirements:</w:t>
      </w:r>
      <w:r w:rsidRPr="002D6E2C">
        <w:t xml:space="preserve"> </w:t>
      </w:r>
    </w:p>
    <w:p w:rsidRPr="002D6E2C" w:rsidR="00241AC1" w:rsidP="00E92BA0" w:rsidRDefault="00241AC1" w14:paraId="78C512DE" w14:textId="77777777">
      <w:pPr>
        <w:spacing w:line="288" w:lineRule="auto"/>
        <w:jc w:val="both"/>
        <w:rPr>
          <w:highlight w:val="green"/>
        </w:rPr>
      </w:pPr>
    </w:p>
    <w:p w:rsidRPr="002D6E2C" w:rsidR="00241AC1" w:rsidP="00E92BA0" w:rsidRDefault="00241AC1" w14:paraId="3B71CA6E" w14:textId="77777777">
      <w:r w:rsidRPr="002D6E2C">
        <w:t>The following data delivery mechanisms will be available for the delivery of ISO 20022 messages in Batch between participants and the ACH:</w:t>
      </w:r>
    </w:p>
    <w:p w:rsidRPr="002D6E2C" w:rsidR="00241AC1" w:rsidP="002C2973" w:rsidRDefault="00241AC1" w14:paraId="176FBA80" w14:textId="77777777">
      <w:pPr>
        <w:numPr>
          <w:ilvl w:val="0"/>
          <w:numId w:val="27"/>
        </w:numPr>
        <w:spacing w:line="288" w:lineRule="auto"/>
        <w:ind w:left="0" w:firstLine="0"/>
        <w:jc w:val="both"/>
      </w:pPr>
      <w:r w:rsidRPr="002D6E2C">
        <w:t>ConnectDirect;</w:t>
      </w:r>
    </w:p>
    <w:p w:rsidRPr="002D6E2C" w:rsidR="00241AC1" w:rsidP="002C2973" w:rsidRDefault="00241AC1" w14:paraId="3452807D" w14:textId="77777777">
      <w:pPr>
        <w:numPr>
          <w:ilvl w:val="0"/>
          <w:numId w:val="27"/>
        </w:numPr>
        <w:spacing w:line="288" w:lineRule="auto"/>
        <w:ind w:left="0" w:firstLine="0"/>
        <w:jc w:val="both"/>
      </w:pPr>
      <w:r w:rsidRPr="002D6E2C">
        <w:t>XCOM;</w:t>
      </w:r>
    </w:p>
    <w:p w:rsidRPr="002D6E2C" w:rsidR="00241AC1" w:rsidP="002C2973" w:rsidRDefault="00241AC1" w14:paraId="5C1819E5" w14:textId="77777777">
      <w:pPr>
        <w:numPr>
          <w:ilvl w:val="0"/>
          <w:numId w:val="27"/>
        </w:numPr>
        <w:spacing w:line="288" w:lineRule="auto"/>
        <w:ind w:left="0" w:firstLine="0"/>
        <w:jc w:val="both"/>
      </w:pPr>
      <w:r w:rsidRPr="002D6E2C">
        <w:t>Web-based https (secure FTP) upload via extranet over dedicated connections; and</w:t>
      </w:r>
    </w:p>
    <w:p w:rsidRPr="002D6E2C" w:rsidR="00241AC1" w:rsidP="002C2973" w:rsidRDefault="00241AC1" w14:paraId="23A641E8" w14:textId="77777777">
      <w:pPr>
        <w:numPr>
          <w:ilvl w:val="0"/>
          <w:numId w:val="27"/>
        </w:numPr>
        <w:spacing w:line="288" w:lineRule="auto"/>
        <w:ind w:left="0" w:firstLine="0"/>
        <w:jc w:val="both"/>
      </w:pPr>
      <w:r w:rsidRPr="002D6E2C">
        <w:t>SWIFTNet FileAct.</w:t>
      </w:r>
    </w:p>
    <w:p w:rsidRPr="002D6E2C" w:rsidR="00241AC1" w:rsidP="00E92BA0" w:rsidRDefault="00241AC1" w14:paraId="3C3B2158" w14:textId="77777777">
      <w:r>
        <w:t>gzip is to be used for file compression &amp; decompression</w:t>
      </w:r>
    </w:p>
    <w:p w:rsidRPr="002D6E2C" w:rsidR="00241AC1" w:rsidP="00E92BA0" w:rsidRDefault="00241AC1" w14:paraId="437B126C" w14:textId="77777777"/>
    <w:p w:rsidRPr="002D6E2C" w:rsidR="00241AC1" w:rsidP="00E92BA0" w:rsidRDefault="00241AC1" w14:paraId="637E90D3" w14:textId="77777777"/>
    <w:p w:rsidRPr="002D6E2C" w:rsidR="00241AC1" w:rsidP="00E92BA0" w:rsidRDefault="00241AC1" w14:paraId="0986D575" w14:textId="77777777">
      <w:r w:rsidRPr="002D6E2C">
        <w:rPr>
          <w:b/>
        </w:rPr>
        <w:t>Messages used</w:t>
      </w:r>
      <w:r w:rsidRPr="002D6E2C">
        <w:t>:</w:t>
      </w:r>
    </w:p>
    <w:p w:rsidRPr="002D6E2C" w:rsidR="00241AC1" w:rsidP="00E92BA0" w:rsidRDefault="00241AC1" w14:paraId="14B7A513" w14:textId="77777777"/>
    <w:p w:rsidRPr="002D6E2C" w:rsidR="00241AC1" w:rsidP="00E92BA0" w:rsidRDefault="00241AC1" w14:paraId="64448CE3" w14:textId="77777777">
      <w:pPr>
        <w:numPr>
          <w:ilvl w:val="0"/>
          <w:numId w:val="5"/>
        </w:numPr>
        <w:ind w:left="0" w:firstLine="0"/>
      </w:pPr>
      <w:r w:rsidRPr="002D6E2C">
        <w:t>Customer Payment Cancellation Request (</w:t>
      </w:r>
      <w:hyperlink w:history="1" w:anchor="_Customer_Payment_Cancellation">
        <w:r w:rsidRPr="002D6E2C">
          <w:rPr>
            <w:rStyle w:val="Hyperlink"/>
          </w:rPr>
          <w:t>camt.055</w:t>
        </w:r>
      </w:hyperlink>
      <w:r w:rsidRPr="002D6E2C">
        <w:t>) (instruction to S</w:t>
      </w:r>
      <w:r>
        <w:t>uspend Mandate</w:t>
      </w:r>
      <w:r w:rsidRPr="002D6E2C">
        <w:t>)</w:t>
      </w:r>
    </w:p>
    <w:p w:rsidRPr="002D6E2C" w:rsidR="00241AC1" w:rsidP="00E92BA0" w:rsidRDefault="00241AC1" w14:paraId="34DDC924" w14:textId="77777777">
      <w:pPr>
        <w:numPr>
          <w:ilvl w:val="0"/>
          <w:numId w:val="5"/>
        </w:numPr>
        <w:ind w:left="0" w:firstLine="0"/>
      </w:pPr>
      <w:r w:rsidRPr="002D6E2C">
        <w:t xml:space="preserve">Status Report </w:t>
      </w:r>
      <w:r w:rsidRPr="00FF3315">
        <w:rPr>
          <w:b/>
          <w:color w:val="4F81BD"/>
        </w:rPr>
        <w:t>(</w:t>
      </w:r>
      <w:hyperlink w:history="1" w:anchor="Status_Report_Pacs_Payment">
        <w:r w:rsidRPr="002D6E2C">
          <w:rPr>
            <w:rStyle w:val="Hyperlink"/>
          </w:rPr>
          <w:t>pacs.002</w:t>
        </w:r>
      </w:hyperlink>
      <w:r w:rsidRPr="00FF3315">
        <w:rPr>
          <w:b/>
          <w:color w:val="4F81BD"/>
        </w:rPr>
        <w:t>)</w:t>
      </w:r>
    </w:p>
    <w:p w:rsidRPr="002D6E2C" w:rsidR="00241AC1" w:rsidP="00E92BA0" w:rsidRDefault="00241AC1" w14:paraId="3B7A3A67" w14:textId="77777777">
      <w:pPr>
        <w:numPr>
          <w:ilvl w:val="0"/>
          <w:numId w:val="5"/>
        </w:numPr>
        <w:ind w:left="0" w:firstLine="0"/>
      </w:pPr>
      <w:r w:rsidRPr="002D6E2C">
        <w:t xml:space="preserve">Status Report for </w:t>
      </w:r>
      <w:r>
        <w:t>Mandate Suspension</w:t>
      </w:r>
      <w:r w:rsidRPr="002D6E2C">
        <w:t xml:space="preserve"> Confirmations</w:t>
      </w:r>
      <w:r w:rsidRPr="00FF3315">
        <w:rPr>
          <w:b/>
          <w:color w:val="4F81BD"/>
        </w:rPr>
        <w:t xml:space="preserve"> (</w:t>
      </w:r>
      <w:hyperlink w:history="1" w:anchor="Status_Report_Stop_Payment_Confirmation">
        <w:r w:rsidRPr="002D6E2C">
          <w:rPr>
            <w:rStyle w:val="Hyperlink"/>
          </w:rPr>
          <w:t>pacs.002</w:t>
        </w:r>
      </w:hyperlink>
      <w:r w:rsidRPr="00FF3315">
        <w:rPr>
          <w:b/>
          <w:color w:val="4F81BD"/>
        </w:rPr>
        <w:t>)</w:t>
      </w:r>
    </w:p>
    <w:p w:rsidRPr="002D6E2C" w:rsidR="00241AC1" w:rsidP="00E92BA0" w:rsidRDefault="00241AC1" w14:paraId="5B1F5077" w14:textId="77777777"/>
    <w:p w:rsidR="00241AC1" w:rsidP="00E92BA0" w:rsidRDefault="00241AC1" w14:paraId="5B5ED745" w14:textId="77777777"/>
    <w:p w:rsidR="00241AC1" w:rsidP="00E92BA0" w:rsidRDefault="00241AC1" w14:paraId="60755D70" w14:textId="77777777">
      <w:pPr>
        <w:rPr>
          <w:b/>
        </w:rPr>
      </w:pPr>
      <w:r>
        <w:rPr>
          <w:b/>
        </w:rPr>
        <w:br w:type="page"/>
      </w:r>
    </w:p>
    <w:p w:rsidRPr="00AB047E" w:rsidR="00241AC1" w:rsidP="00E92BA0" w:rsidRDefault="00241AC1" w14:paraId="118E76B2" w14:textId="77777777">
      <w:pPr>
        <w:rPr>
          <w:b/>
        </w:rPr>
      </w:pPr>
      <w:r w:rsidRPr="00AB047E">
        <w:rPr>
          <w:b/>
        </w:rPr>
        <w:t>Processing Windows:</w:t>
      </w:r>
    </w:p>
    <w:p w:rsidRPr="0090327F" w:rsidR="00241AC1" w:rsidP="00E92BA0" w:rsidRDefault="00241AC1" w14:paraId="216C3873" w14:textId="77777777">
      <w:r w:rsidRPr="00AB047E">
        <w:rPr>
          <w:b/>
        </w:rPr>
        <w:t xml:space="preserve">Suspension of Mandate </w:t>
      </w:r>
    </w:p>
    <w:tbl>
      <w:tblPr>
        <w:tblStyle w:val="TableGrid"/>
        <w:tblW w:w="0" w:type="auto"/>
        <w:tblLook w:val="04A0" w:firstRow="1" w:lastRow="0" w:firstColumn="1" w:lastColumn="0" w:noHBand="0" w:noVBand="1"/>
      </w:tblPr>
      <w:tblGrid>
        <w:gridCol w:w="1410"/>
        <w:gridCol w:w="1307"/>
        <w:gridCol w:w="1508"/>
        <w:gridCol w:w="1427"/>
        <w:gridCol w:w="1215"/>
        <w:gridCol w:w="1163"/>
        <w:gridCol w:w="986"/>
      </w:tblGrid>
      <w:tr w:rsidR="00241AC1" w:rsidTr="004B3AE5" w14:paraId="05C850A3" w14:textId="77777777">
        <w:tc>
          <w:tcPr>
            <w:tcW w:w="1438" w:type="dxa"/>
            <w:shd w:val="clear" w:color="auto" w:fill="BFBFBF" w:themeFill="background1" w:themeFillShade="BF"/>
          </w:tcPr>
          <w:p w:rsidR="00241AC1" w:rsidP="00E92BA0" w:rsidRDefault="00241AC1" w14:paraId="4FBE4694" w14:textId="77777777">
            <w:pPr>
              <w:jc w:val="center"/>
            </w:pPr>
            <w:r>
              <w:t>Message</w:t>
            </w:r>
          </w:p>
        </w:tc>
        <w:tc>
          <w:tcPr>
            <w:tcW w:w="1345" w:type="dxa"/>
            <w:shd w:val="clear" w:color="auto" w:fill="BFBFBF" w:themeFill="background1" w:themeFillShade="BF"/>
          </w:tcPr>
          <w:p w:rsidR="00241AC1" w:rsidP="00E92BA0" w:rsidRDefault="00241AC1" w14:paraId="51A67B73" w14:textId="77777777">
            <w:pPr>
              <w:jc w:val="center"/>
            </w:pPr>
            <w:r>
              <w:t>Service Code</w:t>
            </w:r>
          </w:p>
        </w:tc>
        <w:tc>
          <w:tcPr>
            <w:tcW w:w="1533" w:type="dxa"/>
            <w:shd w:val="clear" w:color="auto" w:fill="BFBFBF" w:themeFill="background1" w:themeFillShade="BF"/>
          </w:tcPr>
          <w:p w:rsidR="00241AC1" w:rsidP="00E92BA0" w:rsidRDefault="00241AC1" w14:paraId="7ADAC2E4" w14:textId="77777777">
            <w:pPr>
              <w:jc w:val="center"/>
            </w:pPr>
            <w:r>
              <w:t>Originating</w:t>
            </w:r>
          </w:p>
        </w:tc>
        <w:tc>
          <w:tcPr>
            <w:tcW w:w="1457" w:type="dxa"/>
            <w:shd w:val="clear" w:color="auto" w:fill="BFBFBF" w:themeFill="background1" w:themeFillShade="BF"/>
          </w:tcPr>
          <w:p w:rsidR="00241AC1" w:rsidP="00E92BA0" w:rsidRDefault="00241AC1" w14:paraId="3573960C" w14:textId="77777777">
            <w:pPr>
              <w:jc w:val="center"/>
            </w:pPr>
            <w:r>
              <w:t>Receiving</w:t>
            </w:r>
          </w:p>
        </w:tc>
        <w:tc>
          <w:tcPr>
            <w:tcW w:w="1257" w:type="dxa"/>
            <w:shd w:val="clear" w:color="auto" w:fill="BFBFBF" w:themeFill="background1" w:themeFillShade="BF"/>
          </w:tcPr>
          <w:p w:rsidR="00241AC1" w:rsidP="00E92BA0" w:rsidRDefault="00241AC1" w14:paraId="2E500F85" w14:textId="77777777">
            <w:pPr>
              <w:jc w:val="center"/>
            </w:pPr>
            <w:r>
              <w:t>Start Time</w:t>
            </w:r>
          </w:p>
        </w:tc>
        <w:tc>
          <w:tcPr>
            <w:tcW w:w="1200" w:type="dxa"/>
            <w:shd w:val="clear" w:color="auto" w:fill="BFBFBF" w:themeFill="background1" w:themeFillShade="BF"/>
          </w:tcPr>
          <w:p w:rsidR="00241AC1" w:rsidP="00E92BA0" w:rsidRDefault="00241AC1" w14:paraId="50702DE4" w14:textId="77777777">
            <w:pPr>
              <w:jc w:val="center"/>
            </w:pPr>
            <w:r>
              <w:t>End Time</w:t>
            </w:r>
          </w:p>
        </w:tc>
        <w:tc>
          <w:tcPr>
            <w:tcW w:w="1012" w:type="dxa"/>
            <w:shd w:val="clear" w:color="auto" w:fill="BFBFBF" w:themeFill="background1" w:themeFillShade="BF"/>
          </w:tcPr>
          <w:p w:rsidR="00241AC1" w:rsidP="00E92BA0" w:rsidRDefault="00241AC1" w14:paraId="7A9D7617" w14:textId="77777777">
            <w:pPr>
              <w:jc w:val="center"/>
            </w:pPr>
            <w:r>
              <w:t>Extra</w:t>
            </w:r>
          </w:p>
        </w:tc>
      </w:tr>
      <w:tr w:rsidR="00241AC1" w:rsidTr="004B3AE5" w14:paraId="10DE81F9" w14:textId="77777777">
        <w:tc>
          <w:tcPr>
            <w:tcW w:w="1438" w:type="dxa"/>
          </w:tcPr>
          <w:p w:rsidRPr="00FD5C90" w:rsidR="00241AC1" w:rsidP="00E92BA0" w:rsidRDefault="00241AC1" w14:paraId="70CA2F7D" w14:textId="77777777">
            <w:pPr>
              <w:jc w:val="center"/>
              <w:rPr>
                <w:b/>
              </w:rPr>
            </w:pPr>
            <w:r>
              <w:rPr>
                <w:b/>
              </w:rPr>
              <w:t>Camt.055</w:t>
            </w:r>
          </w:p>
        </w:tc>
        <w:tc>
          <w:tcPr>
            <w:tcW w:w="1345" w:type="dxa"/>
          </w:tcPr>
          <w:p w:rsidRPr="00FD5C90" w:rsidR="00241AC1" w:rsidP="00E92BA0" w:rsidRDefault="00241AC1" w14:paraId="178CCA0B" w14:textId="77777777">
            <w:pPr>
              <w:jc w:val="center"/>
            </w:pPr>
            <w:r>
              <w:t>SPINP</w:t>
            </w:r>
          </w:p>
        </w:tc>
        <w:tc>
          <w:tcPr>
            <w:tcW w:w="1533" w:type="dxa"/>
          </w:tcPr>
          <w:p w:rsidRPr="00FD5C90" w:rsidR="00241AC1" w:rsidP="00E92BA0" w:rsidRDefault="00241AC1" w14:paraId="0F2FD6C0" w14:textId="77777777">
            <w:pPr>
              <w:jc w:val="center"/>
            </w:pPr>
            <w:r>
              <w:t>Debtor Bank</w:t>
            </w:r>
          </w:p>
        </w:tc>
        <w:tc>
          <w:tcPr>
            <w:tcW w:w="1457" w:type="dxa"/>
          </w:tcPr>
          <w:p w:rsidRPr="00FD5C90" w:rsidR="00241AC1" w:rsidP="00E92BA0" w:rsidRDefault="00241AC1" w14:paraId="394E338E" w14:textId="77777777">
            <w:pPr>
              <w:jc w:val="center"/>
            </w:pPr>
            <w:r w:rsidRPr="00FD5C90">
              <w:t>ACH</w:t>
            </w:r>
          </w:p>
        </w:tc>
        <w:tc>
          <w:tcPr>
            <w:tcW w:w="1257" w:type="dxa"/>
          </w:tcPr>
          <w:p w:rsidRPr="00FD5C90" w:rsidR="00241AC1" w:rsidP="00E92BA0" w:rsidRDefault="00241AC1" w14:paraId="081CA415" w14:textId="77777777">
            <w:pPr>
              <w:jc w:val="center"/>
            </w:pPr>
            <w:r w:rsidRPr="00FD5C90">
              <w:t>08:00</w:t>
            </w:r>
          </w:p>
        </w:tc>
        <w:tc>
          <w:tcPr>
            <w:tcW w:w="1200" w:type="dxa"/>
          </w:tcPr>
          <w:p w:rsidRPr="002D6E2C" w:rsidR="00241AC1" w:rsidP="00E92BA0" w:rsidRDefault="00241AC1" w14:paraId="4DCF76C5" w14:textId="77777777">
            <w:pPr>
              <w:jc w:val="center"/>
            </w:pPr>
            <w:r>
              <w:t>16:00</w:t>
            </w:r>
          </w:p>
        </w:tc>
        <w:tc>
          <w:tcPr>
            <w:tcW w:w="1012" w:type="dxa"/>
          </w:tcPr>
          <w:p w:rsidRPr="00FD5C90" w:rsidR="00241AC1" w:rsidP="00E92BA0" w:rsidRDefault="00241AC1" w14:paraId="2B0C45CD" w14:textId="77777777">
            <w:pPr>
              <w:jc w:val="center"/>
            </w:pPr>
          </w:p>
        </w:tc>
      </w:tr>
      <w:tr w:rsidR="00241AC1" w:rsidTr="004B3AE5" w14:paraId="012F85B5" w14:textId="77777777">
        <w:tc>
          <w:tcPr>
            <w:tcW w:w="1438" w:type="dxa"/>
          </w:tcPr>
          <w:p w:rsidR="00241AC1" w:rsidP="00E92BA0" w:rsidRDefault="00241AC1" w14:paraId="432CDF49" w14:textId="77777777">
            <w:pPr>
              <w:jc w:val="center"/>
            </w:pPr>
            <w:r>
              <w:rPr>
                <w:b/>
              </w:rPr>
              <w:t>Camt.055</w:t>
            </w:r>
          </w:p>
        </w:tc>
        <w:tc>
          <w:tcPr>
            <w:tcW w:w="1345" w:type="dxa"/>
          </w:tcPr>
          <w:p w:rsidR="00241AC1" w:rsidP="00E92BA0" w:rsidRDefault="00241AC1" w14:paraId="2B7EC558" w14:textId="77777777">
            <w:pPr>
              <w:jc w:val="center"/>
            </w:pPr>
            <w:r>
              <w:t>SPOUT</w:t>
            </w:r>
          </w:p>
        </w:tc>
        <w:tc>
          <w:tcPr>
            <w:tcW w:w="1533" w:type="dxa"/>
          </w:tcPr>
          <w:p w:rsidR="00241AC1" w:rsidP="00E92BA0" w:rsidRDefault="00241AC1" w14:paraId="396581EF" w14:textId="77777777">
            <w:pPr>
              <w:jc w:val="center"/>
            </w:pPr>
            <w:r>
              <w:t>ACH</w:t>
            </w:r>
          </w:p>
        </w:tc>
        <w:tc>
          <w:tcPr>
            <w:tcW w:w="1457" w:type="dxa"/>
          </w:tcPr>
          <w:p w:rsidR="00241AC1" w:rsidP="00E92BA0" w:rsidRDefault="00241AC1" w14:paraId="063673D0" w14:textId="77777777">
            <w:pPr>
              <w:jc w:val="center"/>
            </w:pPr>
            <w:r w:rsidRPr="00FD5C90">
              <w:t>Creditor Bank</w:t>
            </w:r>
          </w:p>
        </w:tc>
        <w:tc>
          <w:tcPr>
            <w:tcW w:w="1257" w:type="dxa"/>
          </w:tcPr>
          <w:p w:rsidRPr="002D6E2C" w:rsidR="00241AC1" w:rsidP="00E92BA0" w:rsidRDefault="00241AC1" w14:paraId="720598B3" w14:textId="77777777">
            <w:pPr>
              <w:jc w:val="center"/>
            </w:pPr>
            <w:r>
              <w:t>08:00</w:t>
            </w:r>
          </w:p>
        </w:tc>
        <w:tc>
          <w:tcPr>
            <w:tcW w:w="1200" w:type="dxa"/>
          </w:tcPr>
          <w:p w:rsidRPr="002D6E2C" w:rsidR="00241AC1" w:rsidP="00E92BA0" w:rsidRDefault="00241AC1" w14:paraId="5BBFF653" w14:textId="77777777">
            <w:pPr>
              <w:jc w:val="center"/>
            </w:pPr>
            <w:r>
              <w:t>17:00</w:t>
            </w:r>
          </w:p>
        </w:tc>
        <w:tc>
          <w:tcPr>
            <w:tcW w:w="1012" w:type="dxa"/>
          </w:tcPr>
          <w:p w:rsidR="00241AC1" w:rsidP="00E92BA0" w:rsidRDefault="00241AC1" w14:paraId="6E59AC2F" w14:textId="77777777">
            <w:pPr>
              <w:jc w:val="center"/>
            </w:pPr>
          </w:p>
        </w:tc>
      </w:tr>
      <w:tr w:rsidR="00241AC1" w:rsidTr="004B3AE5" w14:paraId="25ED365C" w14:textId="77777777">
        <w:tc>
          <w:tcPr>
            <w:tcW w:w="1438" w:type="dxa"/>
          </w:tcPr>
          <w:p w:rsidRPr="00FD5C90" w:rsidR="00241AC1" w:rsidP="00E92BA0" w:rsidRDefault="00241AC1" w14:paraId="17292355" w14:textId="77777777">
            <w:pPr>
              <w:jc w:val="center"/>
              <w:rPr>
                <w:b/>
              </w:rPr>
            </w:pPr>
          </w:p>
        </w:tc>
        <w:tc>
          <w:tcPr>
            <w:tcW w:w="1345" w:type="dxa"/>
          </w:tcPr>
          <w:p w:rsidR="00241AC1" w:rsidP="00E92BA0" w:rsidRDefault="00241AC1" w14:paraId="203D3EA9" w14:textId="77777777">
            <w:pPr>
              <w:jc w:val="center"/>
            </w:pPr>
          </w:p>
        </w:tc>
        <w:tc>
          <w:tcPr>
            <w:tcW w:w="1533" w:type="dxa"/>
          </w:tcPr>
          <w:p w:rsidR="00241AC1" w:rsidP="00E92BA0" w:rsidRDefault="00241AC1" w14:paraId="6899A302" w14:textId="77777777">
            <w:pPr>
              <w:jc w:val="center"/>
            </w:pPr>
          </w:p>
        </w:tc>
        <w:tc>
          <w:tcPr>
            <w:tcW w:w="1457" w:type="dxa"/>
          </w:tcPr>
          <w:p w:rsidR="00241AC1" w:rsidP="00E92BA0" w:rsidRDefault="00241AC1" w14:paraId="690F8277" w14:textId="77777777">
            <w:pPr>
              <w:jc w:val="center"/>
            </w:pPr>
          </w:p>
        </w:tc>
        <w:tc>
          <w:tcPr>
            <w:tcW w:w="1257" w:type="dxa"/>
          </w:tcPr>
          <w:p w:rsidR="00241AC1" w:rsidP="00E92BA0" w:rsidRDefault="00241AC1" w14:paraId="130D059F" w14:textId="77777777">
            <w:pPr>
              <w:jc w:val="center"/>
            </w:pPr>
          </w:p>
        </w:tc>
        <w:tc>
          <w:tcPr>
            <w:tcW w:w="1200" w:type="dxa"/>
          </w:tcPr>
          <w:p w:rsidR="00241AC1" w:rsidP="00E92BA0" w:rsidRDefault="00241AC1" w14:paraId="759D57EF" w14:textId="77777777">
            <w:pPr>
              <w:jc w:val="center"/>
            </w:pPr>
          </w:p>
        </w:tc>
        <w:tc>
          <w:tcPr>
            <w:tcW w:w="1012" w:type="dxa"/>
          </w:tcPr>
          <w:p w:rsidR="00241AC1" w:rsidP="00E92BA0" w:rsidRDefault="00241AC1" w14:paraId="30436E5A" w14:textId="77777777">
            <w:pPr>
              <w:jc w:val="center"/>
            </w:pPr>
          </w:p>
        </w:tc>
      </w:tr>
      <w:tr w:rsidR="00241AC1" w:rsidTr="004B3AE5" w14:paraId="0812CA6E" w14:textId="77777777">
        <w:tc>
          <w:tcPr>
            <w:tcW w:w="1438" w:type="dxa"/>
          </w:tcPr>
          <w:p w:rsidR="00241AC1" w:rsidP="00E92BA0" w:rsidRDefault="00241AC1" w14:paraId="184B1BB9" w14:textId="77777777">
            <w:pPr>
              <w:jc w:val="center"/>
            </w:pPr>
            <w:r w:rsidRPr="00337060">
              <w:rPr>
                <w:b/>
              </w:rPr>
              <w:t>Pacs.002</w:t>
            </w:r>
          </w:p>
        </w:tc>
        <w:tc>
          <w:tcPr>
            <w:tcW w:w="1345" w:type="dxa"/>
          </w:tcPr>
          <w:p w:rsidRPr="00FD5C90" w:rsidR="00241AC1" w:rsidP="00E92BA0" w:rsidRDefault="00241AC1" w14:paraId="147359CF" w14:textId="77777777">
            <w:pPr>
              <w:jc w:val="center"/>
            </w:pPr>
            <w:r>
              <w:t>SRINP</w:t>
            </w:r>
          </w:p>
        </w:tc>
        <w:tc>
          <w:tcPr>
            <w:tcW w:w="1533" w:type="dxa"/>
          </w:tcPr>
          <w:p w:rsidRPr="00FD5C90" w:rsidR="00241AC1" w:rsidP="00E92BA0" w:rsidRDefault="00241AC1" w14:paraId="28490642" w14:textId="77777777">
            <w:pPr>
              <w:jc w:val="center"/>
            </w:pPr>
            <w:r w:rsidRPr="00FD5C90">
              <w:t>Creditor Bank</w:t>
            </w:r>
          </w:p>
        </w:tc>
        <w:tc>
          <w:tcPr>
            <w:tcW w:w="1457" w:type="dxa"/>
          </w:tcPr>
          <w:p w:rsidRPr="00FD5C90" w:rsidR="00241AC1" w:rsidP="00E92BA0" w:rsidRDefault="00241AC1" w14:paraId="1481E453" w14:textId="77777777">
            <w:pPr>
              <w:jc w:val="center"/>
            </w:pPr>
            <w:r w:rsidRPr="00FD5C90">
              <w:t>ACH</w:t>
            </w:r>
          </w:p>
        </w:tc>
        <w:tc>
          <w:tcPr>
            <w:tcW w:w="1257" w:type="dxa"/>
          </w:tcPr>
          <w:p w:rsidRPr="00FD5C90" w:rsidR="00241AC1" w:rsidP="00E92BA0" w:rsidRDefault="00241AC1" w14:paraId="56210F87" w14:textId="77777777">
            <w:pPr>
              <w:jc w:val="center"/>
            </w:pPr>
            <w:r w:rsidRPr="00FD5C90">
              <w:t>08:00</w:t>
            </w:r>
          </w:p>
        </w:tc>
        <w:tc>
          <w:tcPr>
            <w:tcW w:w="1200" w:type="dxa"/>
          </w:tcPr>
          <w:p w:rsidRPr="00FD5C90" w:rsidR="00241AC1" w:rsidP="00E92BA0" w:rsidRDefault="00241AC1" w14:paraId="4D5DA3E8" w14:textId="77777777">
            <w:pPr>
              <w:jc w:val="center"/>
            </w:pPr>
            <w:r w:rsidRPr="00FD5C90">
              <w:t>1</w:t>
            </w:r>
            <w:r>
              <w:t>8</w:t>
            </w:r>
            <w:r w:rsidRPr="00FD5C90">
              <w:t>:00</w:t>
            </w:r>
          </w:p>
        </w:tc>
        <w:tc>
          <w:tcPr>
            <w:tcW w:w="1012" w:type="dxa"/>
          </w:tcPr>
          <w:p w:rsidRPr="00FD5C90" w:rsidR="00241AC1" w:rsidP="00E92BA0" w:rsidRDefault="00241AC1" w14:paraId="1C65CA68" w14:textId="77777777">
            <w:pPr>
              <w:jc w:val="center"/>
            </w:pPr>
          </w:p>
        </w:tc>
      </w:tr>
      <w:tr w:rsidR="00241AC1" w:rsidTr="004B3AE5" w14:paraId="612F94D4" w14:textId="77777777">
        <w:tc>
          <w:tcPr>
            <w:tcW w:w="1438" w:type="dxa"/>
          </w:tcPr>
          <w:p w:rsidR="00241AC1" w:rsidP="00E92BA0" w:rsidRDefault="00241AC1" w14:paraId="53EC9ED9" w14:textId="77777777">
            <w:pPr>
              <w:jc w:val="center"/>
            </w:pPr>
            <w:r w:rsidRPr="00337060">
              <w:rPr>
                <w:b/>
              </w:rPr>
              <w:t>Pacs.002</w:t>
            </w:r>
          </w:p>
        </w:tc>
        <w:tc>
          <w:tcPr>
            <w:tcW w:w="1345" w:type="dxa"/>
          </w:tcPr>
          <w:p w:rsidR="00241AC1" w:rsidP="00E92BA0" w:rsidRDefault="00241AC1" w14:paraId="3796D036" w14:textId="77777777">
            <w:pPr>
              <w:jc w:val="center"/>
            </w:pPr>
            <w:r>
              <w:t>SROUT</w:t>
            </w:r>
          </w:p>
        </w:tc>
        <w:tc>
          <w:tcPr>
            <w:tcW w:w="1533" w:type="dxa"/>
          </w:tcPr>
          <w:p w:rsidR="00241AC1" w:rsidP="00E92BA0" w:rsidRDefault="00241AC1" w14:paraId="2FBE783E" w14:textId="77777777">
            <w:pPr>
              <w:jc w:val="center"/>
            </w:pPr>
            <w:r>
              <w:t>ACH</w:t>
            </w:r>
          </w:p>
        </w:tc>
        <w:tc>
          <w:tcPr>
            <w:tcW w:w="1457" w:type="dxa"/>
          </w:tcPr>
          <w:p w:rsidR="00241AC1" w:rsidP="00E92BA0" w:rsidRDefault="00241AC1" w14:paraId="3917A715" w14:textId="77777777">
            <w:pPr>
              <w:jc w:val="center"/>
            </w:pPr>
            <w:r>
              <w:t>Debtor Bank</w:t>
            </w:r>
          </w:p>
        </w:tc>
        <w:tc>
          <w:tcPr>
            <w:tcW w:w="1257" w:type="dxa"/>
          </w:tcPr>
          <w:p w:rsidRPr="002D6E2C" w:rsidR="00241AC1" w:rsidP="00E92BA0" w:rsidRDefault="00241AC1" w14:paraId="5B71B22F" w14:textId="77777777">
            <w:pPr>
              <w:jc w:val="center"/>
            </w:pPr>
            <w:r>
              <w:t>08:00</w:t>
            </w:r>
          </w:p>
        </w:tc>
        <w:tc>
          <w:tcPr>
            <w:tcW w:w="1200" w:type="dxa"/>
          </w:tcPr>
          <w:p w:rsidR="00241AC1" w:rsidP="00E92BA0" w:rsidRDefault="00241AC1" w14:paraId="33CDA1F2" w14:textId="77777777">
            <w:pPr>
              <w:jc w:val="center"/>
            </w:pPr>
            <w:r>
              <w:t>19:00</w:t>
            </w:r>
          </w:p>
        </w:tc>
        <w:tc>
          <w:tcPr>
            <w:tcW w:w="1012" w:type="dxa"/>
          </w:tcPr>
          <w:p w:rsidR="00241AC1" w:rsidP="00E92BA0" w:rsidRDefault="00241AC1" w14:paraId="72CA97D4" w14:textId="77777777">
            <w:pPr>
              <w:jc w:val="center"/>
            </w:pPr>
          </w:p>
        </w:tc>
      </w:tr>
      <w:tr w:rsidR="00241AC1" w:rsidTr="004B3AE5" w14:paraId="22FA607B" w14:textId="77777777">
        <w:tc>
          <w:tcPr>
            <w:tcW w:w="1438" w:type="dxa"/>
          </w:tcPr>
          <w:p w:rsidRPr="00FD5C90" w:rsidR="00241AC1" w:rsidP="00E92BA0" w:rsidRDefault="00241AC1" w14:paraId="796D69BF" w14:textId="77777777">
            <w:pPr>
              <w:jc w:val="center"/>
              <w:rPr>
                <w:b/>
              </w:rPr>
            </w:pPr>
          </w:p>
        </w:tc>
        <w:tc>
          <w:tcPr>
            <w:tcW w:w="1345" w:type="dxa"/>
          </w:tcPr>
          <w:p w:rsidR="00241AC1" w:rsidP="00E92BA0" w:rsidRDefault="00241AC1" w14:paraId="757EB154" w14:textId="77777777">
            <w:pPr>
              <w:jc w:val="center"/>
            </w:pPr>
          </w:p>
        </w:tc>
        <w:tc>
          <w:tcPr>
            <w:tcW w:w="1533" w:type="dxa"/>
          </w:tcPr>
          <w:p w:rsidR="00241AC1" w:rsidP="00E92BA0" w:rsidRDefault="00241AC1" w14:paraId="1865E7EB" w14:textId="77777777">
            <w:pPr>
              <w:jc w:val="center"/>
            </w:pPr>
          </w:p>
        </w:tc>
        <w:tc>
          <w:tcPr>
            <w:tcW w:w="1457" w:type="dxa"/>
          </w:tcPr>
          <w:p w:rsidR="00241AC1" w:rsidP="00E92BA0" w:rsidRDefault="00241AC1" w14:paraId="187ED45A" w14:textId="77777777">
            <w:pPr>
              <w:jc w:val="center"/>
            </w:pPr>
          </w:p>
        </w:tc>
        <w:tc>
          <w:tcPr>
            <w:tcW w:w="1257" w:type="dxa"/>
          </w:tcPr>
          <w:p w:rsidR="00241AC1" w:rsidP="00E92BA0" w:rsidRDefault="00241AC1" w14:paraId="54A53A17" w14:textId="77777777">
            <w:pPr>
              <w:jc w:val="center"/>
            </w:pPr>
          </w:p>
        </w:tc>
        <w:tc>
          <w:tcPr>
            <w:tcW w:w="1200" w:type="dxa"/>
          </w:tcPr>
          <w:p w:rsidR="00241AC1" w:rsidP="00E92BA0" w:rsidRDefault="00241AC1" w14:paraId="61B26370" w14:textId="77777777">
            <w:pPr>
              <w:jc w:val="center"/>
            </w:pPr>
          </w:p>
        </w:tc>
        <w:tc>
          <w:tcPr>
            <w:tcW w:w="1012" w:type="dxa"/>
          </w:tcPr>
          <w:p w:rsidR="00241AC1" w:rsidP="00E92BA0" w:rsidRDefault="00241AC1" w14:paraId="139DACC9" w14:textId="77777777">
            <w:pPr>
              <w:jc w:val="center"/>
            </w:pPr>
          </w:p>
        </w:tc>
      </w:tr>
      <w:tr w:rsidR="00241AC1" w:rsidTr="004B3AE5" w14:paraId="6A5BBC6B" w14:textId="77777777">
        <w:tc>
          <w:tcPr>
            <w:tcW w:w="1438" w:type="dxa"/>
          </w:tcPr>
          <w:p w:rsidRPr="00FD5C90" w:rsidR="00241AC1" w:rsidP="00E92BA0" w:rsidRDefault="00241AC1" w14:paraId="7A5410C4" w14:textId="77777777">
            <w:pPr>
              <w:jc w:val="center"/>
              <w:rPr>
                <w:b/>
              </w:rPr>
            </w:pPr>
            <w:r w:rsidRPr="00FD5C90">
              <w:rPr>
                <w:b/>
              </w:rPr>
              <w:t>Pacs.002</w:t>
            </w:r>
          </w:p>
        </w:tc>
        <w:tc>
          <w:tcPr>
            <w:tcW w:w="1345" w:type="dxa"/>
          </w:tcPr>
          <w:p w:rsidR="00241AC1" w:rsidP="00E92BA0" w:rsidRDefault="00241AC1" w14:paraId="0614375A" w14:textId="77777777">
            <w:pPr>
              <w:jc w:val="center"/>
            </w:pPr>
            <w:r>
              <w:t>ST007</w:t>
            </w:r>
          </w:p>
        </w:tc>
        <w:tc>
          <w:tcPr>
            <w:tcW w:w="1533" w:type="dxa"/>
          </w:tcPr>
          <w:p w:rsidR="00241AC1" w:rsidP="00E92BA0" w:rsidRDefault="00241AC1" w14:paraId="509C2CD2" w14:textId="77777777">
            <w:pPr>
              <w:jc w:val="center"/>
            </w:pPr>
            <w:r>
              <w:t>ACH</w:t>
            </w:r>
          </w:p>
        </w:tc>
        <w:tc>
          <w:tcPr>
            <w:tcW w:w="1457" w:type="dxa"/>
          </w:tcPr>
          <w:p w:rsidR="00241AC1" w:rsidP="00E92BA0" w:rsidRDefault="00241AC1" w14:paraId="127045D0" w14:textId="77777777">
            <w:pPr>
              <w:jc w:val="center"/>
            </w:pPr>
            <w:r w:rsidRPr="00FD5C90">
              <w:t>Creditor Bank</w:t>
            </w:r>
          </w:p>
        </w:tc>
        <w:tc>
          <w:tcPr>
            <w:tcW w:w="1257" w:type="dxa"/>
          </w:tcPr>
          <w:p w:rsidRPr="002D6E2C" w:rsidR="00241AC1" w:rsidP="00E92BA0" w:rsidRDefault="00241AC1" w14:paraId="78330803" w14:textId="77777777">
            <w:pPr>
              <w:jc w:val="center"/>
            </w:pPr>
            <w:r>
              <w:t>08:00</w:t>
            </w:r>
          </w:p>
        </w:tc>
        <w:tc>
          <w:tcPr>
            <w:tcW w:w="1200" w:type="dxa"/>
          </w:tcPr>
          <w:p w:rsidR="00241AC1" w:rsidP="00E92BA0" w:rsidRDefault="00241AC1" w14:paraId="58C757EB" w14:textId="77777777">
            <w:pPr>
              <w:jc w:val="center"/>
            </w:pPr>
            <w:r>
              <w:t>18:30</w:t>
            </w:r>
          </w:p>
        </w:tc>
        <w:tc>
          <w:tcPr>
            <w:tcW w:w="1012" w:type="dxa"/>
          </w:tcPr>
          <w:p w:rsidR="00241AC1" w:rsidP="00E92BA0" w:rsidRDefault="00241AC1" w14:paraId="7284C3E2" w14:textId="77777777">
            <w:pPr>
              <w:jc w:val="center"/>
            </w:pPr>
          </w:p>
        </w:tc>
      </w:tr>
      <w:tr w:rsidR="00241AC1" w:rsidTr="004B3AE5" w14:paraId="3BAEA503" w14:textId="77777777">
        <w:tc>
          <w:tcPr>
            <w:tcW w:w="1438" w:type="dxa"/>
          </w:tcPr>
          <w:p w:rsidRPr="00FD5C90" w:rsidR="00241AC1" w:rsidP="00E92BA0" w:rsidRDefault="00241AC1" w14:paraId="5C5856DF" w14:textId="77777777">
            <w:pPr>
              <w:jc w:val="center"/>
              <w:rPr>
                <w:b/>
              </w:rPr>
            </w:pPr>
            <w:r w:rsidRPr="00FD5C90">
              <w:rPr>
                <w:b/>
              </w:rPr>
              <w:t>Pacs.002</w:t>
            </w:r>
          </w:p>
        </w:tc>
        <w:tc>
          <w:tcPr>
            <w:tcW w:w="1345" w:type="dxa"/>
          </w:tcPr>
          <w:p w:rsidR="00241AC1" w:rsidP="00E92BA0" w:rsidRDefault="00241AC1" w14:paraId="44098878" w14:textId="77777777">
            <w:pPr>
              <w:jc w:val="center"/>
            </w:pPr>
            <w:r>
              <w:t>ST008</w:t>
            </w:r>
          </w:p>
        </w:tc>
        <w:tc>
          <w:tcPr>
            <w:tcW w:w="1533" w:type="dxa"/>
          </w:tcPr>
          <w:p w:rsidR="00241AC1" w:rsidP="00E92BA0" w:rsidRDefault="00241AC1" w14:paraId="3CC54D2B" w14:textId="77777777">
            <w:pPr>
              <w:jc w:val="center"/>
            </w:pPr>
            <w:r>
              <w:t>ACH</w:t>
            </w:r>
          </w:p>
        </w:tc>
        <w:tc>
          <w:tcPr>
            <w:tcW w:w="1457" w:type="dxa"/>
          </w:tcPr>
          <w:p w:rsidR="00241AC1" w:rsidP="00E92BA0" w:rsidRDefault="00241AC1" w14:paraId="782E41D6" w14:textId="77777777">
            <w:pPr>
              <w:jc w:val="center"/>
            </w:pPr>
            <w:r>
              <w:t>Debtor Bank</w:t>
            </w:r>
          </w:p>
        </w:tc>
        <w:tc>
          <w:tcPr>
            <w:tcW w:w="1257" w:type="dxa"/>
          </w:tcPr>
          <w:p w:rsidRPr="002D6E2C" w:rsidR="00241AC1" w:rsidP="00E92BA0" w:rsidRDefault="00241AC1" w14:paraId="21A09911" w14:textId="77777777">
            <w:pPr>
              <w:jc w:val="center"/>
            </w:pPr>
            <w:r>
              <w:t>08:00</w:t>
            </w:r>
          </w:p>
        </w:tc>
        <w:tc>
          <w:tcPr>
            <w:tcW w:w="1200" w:type="dxa"/>
          </w:tcPr>
          <w:p w:rsidR="00241AC1" w:rsidP="00E92BA0" w:rsidRDefault="00241AC1" w14:paraId="291CF16D" w14:textId="77777777">
            <w:pPr>
              <w:jc w:val="center"/>
            </w:pPr>
            <w:r>
              <w:t xml:space="preserve">16:30 </w:t>
            </w:r>
          </w:p>
        </w:tc>
        <w:tc>
          <w:tcPr>
            <w:tcW w:w="1012" w:type="dxa"/>
          </w:tcPr>
          <w:p w:rsidR="00241AC1" w:rsidP="00E92BA0" w:rsidRDefault="00241AC1" w14:paraId="5666AAAD" w14:textId="77777777">
            <w:pPr>
              <w:jc w:val="center"/>
            </w:pPr>
          </w:p>
        </w:tc>
      </w:tr>
      <w:tr w:rsidR="00241AC1" w:rsidTr="004B3AE5" w14:paraId="087E8AB2" w14:textId="77777777">
        <w:tc>
          <w:tcPr>
            <w:tcW w:w="1438" w:type="dxa"/>
          </w:tcPr>
          <w:p w:rsidRPr="00FD5C90" w:rsidR="00241AC1" w:rsidP="00E92BA0" w:rsidRDefault="00241AC1" w14:paraId="35FD28BA" w14:textId="77777777">
            <w:pPr>
              <w:jc w:val="center"/>
              <w:rPr>
                <w:b/>
              </w:rPr>
            </w:pPr>
          </w:p>
        </w:tc>
        <w:tc>
          <w:tcPr>
            <w:tcW w:w="1345" w:type="dxa"/>
          </w:tcPr>
          <w:p w:rsidR="00241AC1" w:rsidP="00E92BA0" w:rsidRDefault="00241AC1" w14:paraId="4C1029BB" w14:textId="77777777">
            <w:pPr>
              <w:jc w:val="center"/>
            </w:pPr>
          </w:p>
        </w:tc>
        <w:tc>
          <w:tcPr>
            <w:tcW w:w="1533" w:type="dxa"/>
          </w:tcPr>
          <w:p w:rsidR="00241AC1" w:rsidP="00E92BA0" w:rsidRDefault="00241AC1" w14:paraId="231DD3AF" w14:textId="77777777">
            <w:pPr>
              <w:jc w:val="center"/>
            </w:pPr>
          </w:p>
        </w:tc>
        <w:tc>
          <w:tcPr>
            <w:tcW w:w="1457" w:type="dxa"/>
          </w:tcPr>
          <w:p w:rsidR="00241AC1" w:rsidP="00E92BA0" w:rsidRDefault="00241AC1" w14:paraId="4A4EB7DE" w14:textId="77777777">
            <w:pPr>
              <w:jc w:val="center"/>
            </w:pPr>
          </w:p>
        </w:tc>
        <w:tc>
          <w:tcPr>
            <w:tcW w:w="1257" w:type="dxa"/>
          </w:tcPr>
          <w:p w:rsidR="00241AC1" w:rsidP="00E92BA0" w:rsidRDefault="00241AC1" w14:paraId="48F08A94" w14:textId="77777777">
            <w:pPr>
              <w:jc w:val="center"/>
            </w:pPr>
          </w:p>
        </w:tc>
        <w:tc>
          <w:tcPr>
            <w:tcW w:w="1200" w:type="dxa"/>
          </w:tcPr>
          <w:p w:rsidR="00241AC1" w:rsidP="00E92BA0" w:rsidRDefault="00241AC1" w14:paraId="4F011BD1" w14:textId="77777777">
            <w:pPr>
              <w:jc w:val="center"/>
            </w:pPr>
          </w:p>
        </w:tc>
        <w:tc>
          <w:tcPr>
            <w:tcW w:w="1012" w:type="dxa"/>
          </w:tcPr>
          <w:p w:rsidR="00241AC1" w:rsidP="00E92BA0" w:rsidRDefault="00241AC1" w14:paraId="789508C6" w14:textId="77777777">
            <w:pPr>
              <w:jc w:val="center"/>
            </w:pPr>
          </w:p>
        </w:tc>
      </w:tr>
    </w:tbl>
    <w:p w:rsidR="00241AC1" w:rsidP="00E92BA0" w:rsidRDefault="00241AC1" w14:paraId="799B7E64" w14:textId="77777777"/>
    <w:p w:rsidRPr="0090327F" w:rsidR="00241AC1" w:rsidP="00E92BA0" w:rsidRDefault="00241AC1" w14:paraId="5D4CB737" w14:textId="77777777">
      <w:pPr>
        <w:pBdr>
          <w:top w:val="single" w:color="auto" w:sz="4" w:space="1"/>
          <w:left w:val="single" w:color="auto" w:sz="4" w:space="4"/>
          <w:bottom w:val="single" w:color="auto" w:sz="4" w:space="1"/>
          <w:right w:val="single" w:color="auto" w:sz="4" w:space="4"/>
        </w:pBdr>
      </w:pPr>
      <w:r>
        <w:rPr>
          <w:b/>
        </w:rPr>
        <w:t xml:space="preserve">Note: - </w:t>
      </w:r>
      <w:r w:rsidRPr="004E699C">
        <w:t>Mandates process 7 days a week</w:t>
      </w:r>
    </w:p>
    <w:p w:rsidR="00241AC1" w:rsidP="00E92BA0" w:rsidRDefault="00241AC1" w14:paraId="631DA09B" w14:textId="77777777">
      <w:pPr>
        <w:rPr>
          <w:noProof/>
          <w:lang w:eastAsia="en-ZA"/>
        </w:rPr>
      </w:pPr>
    </w:p>
    <w:p w:rsidR="00241AC1" w:rsidP="00E92BA0" w:rsidRDefault="00241AC1" w14:paraId="02A73C2B" w14:textId="77777777">
      <w:pPr>
        <w:rPr>
          <w:noProof/>
          <w:lang w:eastAsia="en-ZA"/>
        </w:rPr>
      </w:pPr>
    </w:p>
    <w:p w:rsidR="00241AC1" w:rsidP="00E92BA0" w:rsidRDefault="00241AC1" w14:paraId="64BBF9A3" w14:textId="77777777">
      <w:pPr>
        <w:rPr>
          <w:rFonts w:cs="Arial"/>
          <w:b/>
          <w:bCs/>
          <w:color w:val="000000"/>
        </w:rPr>
      </w:pPr>
    </w:p>
    <w:p w:rsidRPr="002D6E2C" w:rsidR="00241AC1" w:rsidP="00E92BA0" w:rsidRDefault="00241AC1" w14:paraId="1A64CF04" w14:textId="77777777">
      <w:pPr>
        <w:pStyle w:val="Caption"/>
        <w:spacing w:line="240" w:lineRule="auto"/>
        <w:rPr>
          <w:rFonts w:ascii="Calibri" w:hAnsi="Calibri"/>
          <w:sz w:val="22"/>
          <w:szCs w:val="22"/>
          <w:lang w:val="en-ZA"/>
        </w:rPr>
      </w:pPr>
      <w:r w:rsidRPr="002D6E2C">
        <w:rPr>
          <w:rFonts w:ascii="Calibri" w:hAnsi="Calibri"/>
          <w:sz w:val="22"/>
          <w:szCs w:val="22"/>
          <w:lang w:val="en-ZA"/>
        </w:rPr>
        <w:t xml:space="preserve">Direct Debit </w:t>
      </w:r>
      <w:r>
        <w:rPr>
          <w:rFonts w:ascii="Calibri" w:hAnsi="Calibri"/>
          <w:sz w:val="22"/>
          <w:szCs w:val="22"/>
          <w:lang w:val="en-ZA"/>
        </w:rPr>
        <w:t>Mandate Suspension</w:t>
      </w:r>
      <w:r w:rsidRPr="002D6E2C">
        <w:rPr>
          <w:rFonts w:ascii="Calibri" w:hAnsi="Calibri"/>
          <w:sz w:val="22"/>
          <w:szCs w:val="22"/>
          <w:lang w:val="en-ZA"/>
        </w:rPr>
        <w:t xml:space="preserve"> Process</w:t>
      </w:r>
    </w:p>
    <w:p w:rsidR="00241AC1" w:rsidP="00E92BA0" w:rsidRDefault="00241AC1" w14:paraId="28668D0B" w14:textId="77777777">
      <w:pPr>
        <w:rPr>
          <w:noProof/>
          <w:lang w:eastAsia="en-ZA"/>
        </w:rPr>
      </w:pPr>
    </w:p>
    <w:p w:rsidRPr="002D6E2C" w:rsidR="00241AC1" w:rsidP="00E92BA0" w:rsidRDefault="00241AC1" w14:paraId="013DA881" w14:textId="77777777">
      <w:r w:rsidRPr="00F0135A">
        <w:rPr>
          <w:noProof/>
          <w:lang w:val="en-US"/>
        </w:rPr>
        <w:drawing>
          <wp:inline distT="0" distB="0" distL="0" distR="0" wp14:anchorId="1D60089F" wp14:editId="0837753C">
            <wp:extent cx="5725795" cy="3472815"/>
            <wp:effectExtent l="0" t="0" r="825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795" cy="3472815"/>
                    </a:xfrm>
                    <a:prstGeom prst="rect">
                      <a:avLst/>
                    </a:prstGeom>
                    <a:noFill/>
                    <a:ln>
                      <a:noFill/>
                    </a:ln>
                  </pic:spPr>
                </pic:pic>
              </a:graphicData>
            </a:graphic>
          </wp:inline>
        </w:drawing>
      </w:r>
    </w:p>
    <w:p w:rsidRPr="002D6E2C" w:rsidR="00241AC1" w:rsidP="00E92BA0" w:rsidRDefault="00241AC1" w14:paraId="3576179C" w14:textId="77777777"/>
    <w:p w:rsidRPr="002D6E2C" w:rsidR="00241AC1" w:rsidP="00E92BA0" w:rsidRDefault="00241AC1" w14:paraId="0E747EBD" w14:textId="77777777"/>
    <w:p w:rsidRPr="002D6E2C" w:rsidR="00241AC1" w:rsidP="002C2973" w:rsidRDefault="00241AC1" w14:paraId="262EC70B" w14:textId="77777777">
      <w:pPr>
        <w:pStyle w:val="Heading30"/>
        <w:numPr>
          <w:ilvl w:val="2"/>
          <w:numId w:val="18"/>
        </w:numPr>
        <w:spacing w:before="0" w:after="0" w:line="240" w:lineRule="auto"/>
        <w:ind w:left="0" w:firstLine="0"/>
        <w:rPr>
          <w:rFonts w:ascii="Calibri" w:hAnsi="Calibri"/>
          <w:color w:val="4F81BD"/>
          <w:sz w:val="22"/>
        </w:rPr>
      </w:pPr>
      <w:r w:rsidRPr="002D6E2C">
        <w:rPr>
          <w:rFonts w:ascii="Calibri" w:hAnsi="Calibri"/>
          <w:color w:val="4F81BD"/>
          <w:sz w:val="22"/>
        </w:rPr>
        <w:t xml:space="preserve">Debtor requests customer </w:t>
      </w:r>
      <w:r>
        <w:rPr>
          <w:rFonts w:ascii="Calibri" w:hAnsi="Calibri"/>
          <w:color w:val="4F81BD"/>
          <w:sz w:val="22"/>
        </w:rPr>
        <w:t>mandate suspension</w:t>
      </w:r>
      <w:r w:rsidRPr="002D6E2C">
        <w:rPr>
          <w:rFonts w:ascii="Calibri" w:hAnsi="Calibri"/>
          <w:color w:val="4F81BD"/>
          <w:sz w:val="22"/>
        </w:rPr>
        <w:t xml:space="preserve"> </w:t>
      </w:r>
      <w:r w:rsidRPr="002D6E2C">
        <w:rPr>
          <w:rStyle w:val="Hyperlink"/>
          <w:rFonts w:ascii="Calibri" w:hAnsi="Calibri" w:cs="Times New Roman"/>
          <w:b w:val="0"/>
          <w:sz w:val="22"/>
        </w:rPr>
        <w:t>(</w:t>
      </w:r>
      <w:hyperlink w:history="1" w:anchor="_Customer_Payment_Cancellation">
        <w:r w:rsidRPr="002D6E2C">
          <w:rPr>
            <w:rStyle w:val="Hyperlink"/>
            <w:rFonts w:ascii="Calibri" w:hAnsi="Calibri" w:cs="Times New Roman"/>
            <w:b w:val="0"/>
            <w:sz w:val="22"/>
          </w:rPr>
          <w:t>camt.055</w:t>
        </w:r>
      </w:hyperlink>
      <w:r w:rsidRPr="002D6E2C">
        <w:rPr>
          <w:rStyle w:val="Hyperlink"/>
          <w:rFonts w:ascii="Calibri" w:hAnsi="Calibri" w:cs="Times New Roman"/>
          <w:b w:val="0"/>
          <w:sz w:val="22"/>
        </w:rPr>
        <w:t xml:space="preserve">) </w:t>
      </w:r>
      <w:r w:rsidRPr="002D6E2C">
        <w:rPr>
          <w:rFonts w:ascii="Calibri" w:hAnsi="Calibri"/>
          <w:color w:val="4F81BD"/>
          <w:sz w:val="22"/>
        </w:rPr>
        <w:t>at Debtor Bank</w:t>
      </w:r>
    </w:p>
    <w:p w:rsidRPr="002D6E2C" w:rsidR="00241AC1" w:rsidP="00E92BA0" w:rsidRDefault="00241AC1" w14:paraId="6B96B52E" w14:textId="77777777">
      <w:r w:rsidRPr="002D6E2C">
        <w:t xml:space="preserve">Debtor stops future direct debit instructions to account at Debtor Bank. </w:t>
      </w:r>
    </w:p>
    <w:p w:rsidRPr="002D6E2C" w:rsidR="00241AC1" w:rsidP="00E92BA0" w:rsidRDefault="00241AC1" w14:paraId="0FB18ACB" w14:textId="77777777"/>
    <w:p w:rsidRPr="002D6E2C" w:rsidR="00241AC1" w:rsidP="002C2973" w:rsidRDefault="00241AC1" w14:paraId="29264292" w14:textId="77777777">
      <w:pPr>
        <w:pStyle w:val="Heading30"/>
        <w:numPr>
          <w:ilvl w:val="2"/>
          <w:numId w:val="18"/>
        </w:numPr>
        <w:spacing w:before="0" w:after="0" w:line="240" w:lineRule="auto"/>
        <w:ind w:left="0" w:firstLine="0"/>
        <w:rPr>
          <w:rFonts w:ascii="Calibri" w:hAnsi="Calibri"/>
          <w:color w:val="4F81BD"/>
          <w:sz w:val="22"/>
        </w:rPr>
      </w:pPr>
      <w:r w:rsidRPr="002D6E2C">
        <w:rPr>
          <w:rFonts w:ascii="Calibri" w:hAnsi="Calibri"/>
          <w:color w:val="4F81BD"/>
          <w:sz w:val="22"/>
        </w:rPr>
        <w:t xml:space="preserve">Debtor Bank sends customer </w:t>
      </w:r>
      <w:r>
        <w:rPr>
          <w:rFonts w:ascii="Calibri" w:hAnsi="Calibri"/>
          <w:color w:val="4F81BD"/>
          <w:sz w:val="22"/>
        </w:rPr>
        <w:t>mandate suspension</w:t>
      </w:r>
      <w:r w:rsidRPr="002D6E2C">
        <w:rPr>
          <w:rFonts w:ascii="Calibri" w:hAnsi="Calibri"/>
          <w:color w:val="4F81BD"/>
          <w:sz w:val="22"/>
        </w:rPr>
        <w:t xml:space="preserve"> (</w:t>
      </w:r>
      <w:hyperlink w:history="1" w:anchor="_Customer_Payment_Cancellation">
        <w:r w:rsidRPr="002D6E2C">
          <w:rPr>
            <w:rStyle w:val="Hyperlink"/>
            <w:rFonts w:ascii="Calibri" w:hAnsi="Calibri" w:cs="Times New Roman"/>
            <w:b w:val="0"/>
            <w:sz w:val="22"/>
          </w:rPr>
          <w:t>camt.055</w:t>
        </w:r>
      </w:hyperlink>
      <w:r w:rsidRPr="002D6E2C">
        <w:rPr>
          <w:rFonts w:ascii="Calibri" w:hAnsi="Calibri"/>
          <w:color w:val="4F81BD"/>
          <w:sz w:val="22"/>
        </w:rPr>
        <w:t>) to ACH</w:t>
      </w:r>
    </w:p>
    <w:p w:rsidRPr="002D6E2C" w:rsidR="00241AC1" w:rsidP="00E92BA0" w:rsidRDefault="00241AC1" w14:paraId="3BD4B70D" w14:textId="77777777">
      <w:r w:rsidRPr="002D6E2C">
        <w:t>Debtor Bank sends notification to stop all future Payment Instructions to the ACH. The mandate is suspended by the Debtor Bank indefinitely and no future collections will be processed by the Debtor Bank; unless suspension to mandate is lifted.</w:t>
      </w:r>
    </w:p>
    <w:p w:rsidRPr="002D6E2C" w:rsidR="00241AC1" w:rsidP="00E92BA0" w:rsidRDefault="00241AC1" w14:paraId="6A7F49A8" w14:textId="77777777"/>
    <w:p w:rsidRPr="002D6E2C" w:rsidR="00241AC1" w:rsidP="002C2973" w:rsidRDefault="00241AC1" w14:paraId="3039AD5D" w14:textId="77777777">
      <w:pPr>
        <w:pStyle w:val="Heading30"/>
        <w:numPr>
          <w:ilvl w:val="2"/>
          <w:numId w:val="18"/>
        </w:numPr>
        <w:spacing w:before="0" w:after="0" w:line="240" w:lineRule="auto"/>
        <w:ind w:left="0" w:firstLine="0"/>
        <w:rPr>
          <w:rFonts w:ascii="Calibri" w:hAnsi="Calibri"/>
          <w:color w:val="4F81BD"/>
          <w:sz w:val="22"/>
        </w:rPr>
      </w:pPr>
      <w:r w:rsidRPr="002D6E2C">
        <w:rPr>
          <w:rFonts w:ascii="Calibri" w:hAnsi="Calibri"/>
          <w:color w:val="4F81BD"/>
          <w:sz w:val="22"/>
        </w:rPr>
        <w:t xml:space="preserve">ACH sends status reports </w:t>
      </w:r>
      <w:r w:rsidRPr="002D6E2C">
        <w:rPr>
          <w:rStyle w:val="Hyperlink"/>
          <w:rFonts w:ascii="Calibri" w:hAnsi="Calibri" w:cs="Times New Roman"/>
          <w:b w:val="0"/>
          <w:sz w:val="22"/>
        </w:rPr>
        <w:t>(</w:t>
      </w:r>
      <w:hyperlink w:history="1" w:anchor="Status_Report_Exception_Processing">
        <w:r w:rsidRPr="002D6E2C">
          <w:rPr>
            <w:rStyle w:val="Hyperlink"/>
            <w:rFonts w:ascii="Calibri" w:hAnsi="Calibri" w:cs="Times New Roman"/>
            <w:b w:val="0"/>
            <w:sz w:val="22"/>
          </w:rPr>
          <w:t>pacs.002</w:t>
        </w:r>
      </w:hyperlink>
      <w:r w:rsidRPr="002D6E2C">
        <w:rPr>
          <w:rStyle w:val="Hyperlink"/>
          <w:rFonts w:ascii="Calibri" w:hAnsi="Calibri" w:cs="Times New Roman"/>
          <w:b w:val="0"/>
          <w:sz w:val="22"/>
        </w:rPr>
        <w:t xml:space="preserve">) </w:t>
      </w:r>
      <w:r w:rsidRPr="002D6E2C">
        <w:rPr>
          <w:rFonts w:ascii="Calibri" w:hAnsi="Calibri"/>
          <w:color w:val="4F81BD"/>
          <w:sz w:val="22"/>
        </w:rPr>
        <w:t>to Debtor Bank</w:t>
      </w:r>
    </w:p>
    <w:p w:rsidRPr="002D6E2C" w:rsidR="00241AC1" w:rsidP="00E92BA0" w:rsidRDefault="00241AC1" w14:paraId="2FBCA1E0" w14:textId="77777777">
      <w:r w:rsidRPr="002D6E2C">
        <w:t>The ACH validates request to s</w:t>
      </w:r>
      <w:r>
        <w:t>uspend mandate</w:t>
      </w:r>
      <w:r w:rsidRPr="002D6E2C">
        <w:t xml:space="preserve"> messages.</w:t>
      </w:r>
    </w:p>
    <w:p w:rsidRPr="002D6E2C" w:rsidR="00241AC1" w:rsidP="00E92BA0" w:rsidRDefault="00241AC1" w14:paraId="729AE716" w14:textId="77777777">
      <w:pPr>
        <w:keepNext/>
      </w:pPr>
    </w:p>
    <w:p w:rsidRPr="002D6E2C" w:rsidR="00241AC1" w:rsidP="00E92BA0" w:rsidRDefault="00241AC1" w14:paraId="3BA03998" w14:textId="77777777">
      <w:r w:rsidRPr="002D6E2C">
        <w:t>Validation results are reported to Debtor Banks in status report messages.</w:t>
      </w:r>
    </w:p>
    <w:p w:rsidRPr="002D6E2C" w:rsidR="00241AC1" w:rsidP="002C2973" w:rsidRDefault="00241AC1" w14:paraId="0CCE46C7" w14:textId="77777777">
      <w:pPr>
        <w:numPr>
          <w:ilvl w:val="0"/>
          <w:numId w:val="6"/>
        </w:numPr>
        <w:ind w:left="0" w:firstLine="0"/>
      </w:pPr>
      <w:r w:rsidRPr="002D6E2C">
        <w:t>Files that fail validation are reported in in status report messages</w:t>
      </w:r>
      <w:r>
        <w:t xml:space="preserve"> (pacs.002) </w:t>
      </w:r>
      <w:r w:rsidRPr="004503CF">
        <w:rPr>
          <w:rFonts w:cs="Arial"/>
        </w:rPr>
        <w:t>with a service identification code</w:t>
      </w:r>
      <w:r w:rsidRPr="002D6E2C">
        <w:t>.</w:t>
      </w:r>
    </w:p>
    <w:p w:rsidRPr="002D6E2C" w:rsidR="00241AC1" w:rsidP="00E92BA0" w:rsidRDefault="00241AC1" w14:paraId="607DE980" w14:textId="77777777"/>
    <w:p w:rsidRPr="002D6E2C" w:rsidR="00241AC1" w:rsidP="002C2973" w:rsidRDefault="00241AC1" w14:paraId="5973CFF4" w14:textId="77777777">
      <w:pPr>
        <w:pStyle w:val="ListNumberIndented"/>
        <w:numPr>
          <w:ilvl w:val="0"/>
          <w:numId w:val="6"/>
        </w:numPr>
        <w:spacing w:after="0"/>
        <w:ind w:left="0" w:firstLine="0"/>
        <w:rPr>
          <w:rFonts w:ascii="Calibri" w:hAnsi="Calibri"/>
          <w:sz w:val="22"/>
          <w:szCs w:val="22"/>
          <w:lang w:val="en-ZA"/>
        </w:rPr>
      </w:pPr>
      <w:r w:rsidRPr="002D6E2C">
        <w:rPr>
          <w:rFonts w:ascii="Calibri" w:hAnsi="Calibri" w:cs="Arial"/>
          <w:sz w:val="22"/>
          <w:szCs w:val="22"/>
          <w:lang w:val="en-ZA"/>
        </w:rPr>
        <w:t>Request to modify payment messages which fail validation are reported)</w:t>
      </w:r>
      <w:r w:rsidRPr="00D96ADC">
        <w:rPr>
          <w:rFonts w:ascii="Calibri" w:hAnsi="Calibri" w:eastAsia="Calibri" w:cs="Arial"/>
          <w:sz w:val="22"/>
          <w:szCs w:val="22"/>
          <w:lang w:val="en-ZA"/>
        </w:rPr>
        <w:t xml:space="preserve"> in status report messages (pacs.002) with a service identification code.</w:t>
      </w:r>
    </w:p>
    <w:p w:rsidRPr="002D6E2C" w:rsidR="00241AC1" w:rsidP="002C2973" w:rsidRDefault="00241AC1" w14:paraId="4AFDB887" w14:textId="77777777">
      <w:pPr>
        <w:pStyle w:val="Heading30"/>
        <w:numPr>
          <w:ilvl w:val="2"/>
          <w:numId w:val="18"/>
        </w:numPr>
        <w:spacing w:before="0" w:after="0" w:line="240" w:lineRule="auto"/>
        <w:ind w:left="0" w:firstLine="0"/>
        <w:rPr>
          <w:rFonts w:ascii="Calibri" w:hAnsi="Calibri"/>
          <w:color w:val="4F81BD"/>
          <w:sz w:val="22"/>
        </w:rPr>
      </w:pPr>
      <w:r w:rsidRPr="002D6E2C">
        <w:rPr>
          <w:rFonts w:ascii="Calibri" w:hAnsi="Calibri"/>
          <w:color w:val="4F81BD"/>
          <w:sz w:val="22"/>
        </w:rPr>
        <w:t xml:space="preserve">ACH sends customer </w:t>
      </w:r>
      <w:r>
        <w:rPr>
          <w:rFonts w:ascii="Calibri" w:hAnsi="Calibri"/>
          <w:color w:val="4F81BD"/>
          <w:sz w:val="22"/>
        </w:rPr>
        <w:t>mandate suspension</w:t>
      </w:r>
      <w:r w:rsidRPr="002D6E2C">
        <w:rPr>
          <w:rFonts w:ascii="Calibri" w:hAnsi="Calibri"/>
          <w:color w:val="4F81BD"/>
          <w:sz w:val="22"/>
        </w:rPr>
        <w:t xml:space="preserve"> (</w:t>
      </w:r>
      <w:hyperlink w:history="1" w:anchor="_Customer_Payment_Cancellation">
        <w:r w:rsidRPr="002D6E2C">
          <w:rPr>
            <w:rStyle w:val="Hyperlink"/>
            <w:rFonts w:ascii="Calibri" w:hAnsi="Calibri" w:cs="Times New Roman"/>
            <w:b w:val="0"/>
            <w:sz w:val="22"/>
          </w:rPr>
          <w:t>camt.055</w:t>
        </w:r>
      </w:hyperlink>
      <w:r w:rsidRPr="002D6E2C">
        <w:rPr>
          <w:rFonts w:ascii="Calibri" w:hAnsi="Calibri"/>
          <w:color w:val="4F81BD"/>
          <w:sz w:val="22"/>
        </w:rPr>
        <w:t>) to Creditor Bank</w:t>
      </w:r>
    </w:p>
    <w:p w:rsidRPr="002D6E2C" w:rsidR="00241AC1" w:rsidP="00E92BA0" w:rsidRDefault="00241AC1" w14:paraId="029CFAAC" w14:textId="77777777">
      <w:r w:rsidRPr="002D6E2C">
        <w:t xml:space="preserve">The ACH sends </w:t>
      </w:r>
      <w:r>
        <w:t>Mandate Suspension</w:t>
      </w:r>
      <w:r w:rsidRPr="002D6E2C">
        <w:t xml:space="preserve"> notification messages to Creditor Bank for all Payment Instructions.</w:t>
      </w:r>
    </w:p>
    <w:p w:rsidRPr="002D6E2C" w:rsidR="00241AC1" w:rsidP="00E92BA0" w:rsidRDefault="00241AC1" w14:paraId="5B4953FA" w14:textId="77777777"/>
    <w:p w:rsidRPr="002D6E2C" w:rsidR="00241AC1" w:rsidP="002C2973" w:rsidRDefault="00241AC1" w14:paraId="27278035" w14:textId="77777777">
      <w:pPr>
        <w:pStyle w:val="Heading30"/>
        <w:numPr>
          <w:ilvl w:val="2"/>
          <w:numId w:val="18"/>
        </w:numPr>
        <w:spacing w:before="0" w:after="0" w:line="240" w:lineRule="auto"/>
        <w:ind w:left="0" w:firstLine="0"/>
        <w:rPr>
          <w:rFonts w:ascii="Calibri" w:hAnsi="Calibri"/>
          <w:color w:val="4F81BD"/>
          <w:sz w:val="22"/>
        </w:rPr>
      </w:pPr>
      <w:r w:rsidRPr="002D6E2C">
        <w:rPr>
          <w:rFonts w:ascii="Calibri" w:hAnsi="Calibri"/>
          <w:color w:val="4F81BD"/>
          <w:sz w:val="22"/>
        </w:rPr>
        <w:t xml:space="preserve">Creditor Bank presents </w:t>
      </w:r>
      <w:r>
        <w:rPr>
          <w:rFonts w:ascii="Calibri" w:hAnsi="Calibri"/>
          <w:color w:val="4F81BD"/>
          <w:sz w:val="22"/>
        </w:rPr>
        <w:t>mandate suspension</w:t>
      </w:r>
      <w:r w:rsidRPr="002D6E2C">
        <w:rPr>
          <w:rFonts w:ascii="Calibri" w:hAnsi="Calibri"/>
          <w:color w:val="4F81BD"/>
          <w:sz w:val="22"/>
        </w:rPr>
        <w:t xml:space="preserve"> to Creditor.</w:t>
      </w:r>
    </w:p>
    <w:p w:rsidRPr="002D6E2C" w:rsidR="00241AC1" w:rsidP="00E92BA0" w:rsidRDefault="00241AC1" w14:paraId="316E2854" w14:textId="77777777">
      <w:pPr>
        <w:pStyle w:val="ListParagraph"/>
        <w:ind w:left="0"/>
      </w:pPr>
      <w:r w:rsidRPr="002D6E2C">
        <w:t xml:space="preserve">If the notification is to stop all payments, the mandate is suspended on the mandate database </w:t>
      </w:r>
    </w:p>
    <w:p w:rsidRPr="002D6E2C" w:rsidR="00241AC1" w:rsidP="00E92BA0" w:rsidRDefault="00241AC1" w14:paraId="6A0DE565" w14:textId="77777777">
      <w:pPr>
        <w:pStyle w:val="Heading30"/>
        <w:spacing w:before="0" w:after="0" w:line="240" w:lineRule="auto"/>
        <w:ind w:left="0" w:firstLine="0"/>
        <w:rPr>
          <w:rFonts w:ascii="Calibri" w:hAnsi="Calibri"/>
          <w:color w:val="4F81BD"/>
          <w:sz w:val="22"/>
        </w:rPr>
      </w:pPr>
    </w:p>
    <w:p w:rsidRPr="002D6E2C" w:rsidR="00241AC1" w:rsidP="002C2973" w:rsidRDefault="00241AC1" w14:paraId="32264D73" w14:textId="77777777">
      <w:pPr>
        <w:pStyle w:val="Heading30"/>
        <w:numPr>
          <w:ilvl w:val="2"/>
          <w:numId w:val="18"/>
        </w:numPr>
        <w:spacing w:before="0" w:after="0" w:line="240" w:lineRule="auto"/>
        <w:ind w:left="0" w:firstLine="0"/>
        <w:rPr>
          <w:rFonts w:ascii="Calibri" w:hAnsi="Calibri"/>
          <w:color w:val="4F81BD"/>
          <w:sz w:val="22"/>
        </w:rPr>
      </w:pPr>
      <w:r w:rsidRPr="002D6E2C">
        <w:rPr>
          <w:rFonts w:ascii="Calibri" w:hAnsi="Calibri"/>
          <w:color w:val="4F81BD"/>
          <w:sz w:val="22"/>
        </w:rPr>
        <w:t xml:space="preserve">Creditor Bank sends confirmation of </w:t>
      </w:r>
      <w:r>
        <w:rPr>
          <w:rFonts w:ascii="Calibri" w:hAnsi="Calibri"/>
          <w:color w:val="4F81BD"/>
          <w:sz w:val="22"/>
        </w:rPr>
        <w:t>Mandate Suspension</w:t>
      </w:r>
      <w:r w:rsidRPr="002D6E2C">
        <w:rPr>
          <w:rFonts w:ascii="Calibri" w:hAnsi="Calibri"/>
          <w:color w:val="4F81BD"/>
          <w:sz w:val="22"/>
        </w:rPr>
        <w:t xml:space="preserve"> </w:t>
      </w:r>
      <w:r w:rsidRPr="002D6E2C">
        <w:rPr>
          <w:rFonts w:ascii="Calibri" w:hAnsi="Calibri"/>
          <w:b w:val="0"/>
          <w:color w:val="4F81BD"/>
          <w:sz w:val="22"/>
        </w:rPr>
        <w:t>(</w:t>
      </w:r>
      <w:hyperlink w:history="1" w:anchor="Status_Report_Stop_Payment_Confirmation">
        <w:r w:rsidRPr="002D6E2C">
          <w:rPr>
            <w:rStyle w:val="Hyperlink"/>
            <w:rFonts w:ascii="Calibri" w:hAnsi="Calibri"/>
            <w:b w:val="0"/>
            <w:sz w:val="22"/>
          </w:rPr>
          <w:t>pacs.002</w:t>
        </w:r>
      </w:hyperlink>
      <w:r w:rsidRPr="002D6E2C">
        <w:rPr>
          <w:rFonts w:ascii="Calibri" w:hAnsi="Calibri"/>
          <w:b w:val="0"/>
          <w:color w:val="4F81BD"/>
          <w:sz w:val="22"/>
        </w:rPr>
        <w:t>)</w:t>
      </w:r>
      <w:r w:rsidRPr="002D6E2C">
        <w:rPr>
          <w:rFonts w:ascii="Calibri" w:hAnsi="Calibri"/>
          <w:color w:val="4F81BD"/>
          <w:sz w:val="22"/>
        </w:rPr>
        <w:t xml:space="preserve"> to ACH</w:t>
      </w:r>
    </w:p>
    <w:p w:rsidRPr="002D6E2C" w:rsidR="00241AC1" w:rsidP="00E92BA0" w:rsidRDefault="00241AC1" w14:paraId="027614FD" w14:textId="77777777">
      <w:pPr>
        <w:pStyle w:val="Heading30"/>
        <w:spacing w:before="0" w:after="0" w:line="240" w:lineRule="auto"/>
        <w:ind w:left="0" w:firstLine="0"/>
        <w:rPr>
          <w:rFonts w:ascii="Calibri" w:hAnsi="Calibri"/>
          <w:color w:val="4F81BD"/>
          <w:sz w:val="22"/>
        </w:rPr>
      </w:pPr>
    </w:p>
    <w:p w:rsidRPr="002D6E2C" w:rsidR="00241AC1" w:rsidP="002C2973" w:rsidRDefault="00241AC1" w14:paraId="070FEA15" w14:textId="77777777">
      <w:pPr>
        <w:pStyle w:val="Heading30"/>
        <w:numPr>
          <w:ilvl w:val="2"/>
          <w:numId w:val="18"/>
        </w:numPr>
        <w:spacing w:before="0" w:after="0" w:line="240" w:lineRule="auto"/>
        <w:ind w:left="0" w:firstLine="0"/>
        <w:rPr>
          <w:rFonts w:ascii="Calibri" w:hAnsi="Calibri"/>
          <w:color w:val="4F81BD"/>
          <w:sz w:val="22"/>
        </w:rPr>
      </w:pPr>
      <w:r w:rsidRPr="002D6E2C">
        <w:rPr>
          <w:rFonts w:ascii="Calibri" w:hAnsi="Calibri"/>
          <w:color w:val="4F81BD"/>
          <w:sz w:val="22"/>
        </w:rPr>
        <w:t xml:space="preserve">ACH forwards confirmation of </w:t>
      </w:r>
      <w:r>
        <w:rPr>
          <w:rFonts w:ascii="Calibri" w:hAnsi="Calibri"/>
          <w:color w:val="4F81BD"/>
          <w:sz w:val="22"/>
        </w:rPr>
        <w:t>Mandate Suspension</w:t>
      </w:r>
      <w:r w:rsidRPr="002D6E2C">
        <w:rPr>
          <w:rFonts w:ascii="Calibri" w:hAnsi="Calibri"/>
          <w:color w:val="4F81BD"/>
          <w:sz w:val="22"/>
        </w:rPr>
        <w:t xml:space="preserve"> </w:t>
      </w:r>
      <w:r w:rsidRPr="002D6E2C">
        <w:rPr>
          <w:rFonts w:ascii="Calibri" w:hAnsi="Calibri"/>
          <w:b w:val="0"/>
          <w:color w:val="4F81BD"/>
          <w:sz w:val="22"/>
        </w:rPr>
        <w:t>(</w:t>
      </w:r>
      <w:hyperlink w:history="1" w:anchor="Status_Report_Stop_Payment_Confirmation">
        <w:r w:rsidRPr="002D6E2C">
          <w:rPr>
            <w:rStyle w:val="Hyperlink"/>
            <w:rFonts w:ascii="Calibri" w:hAnsi="Calibri"/>
            <w:b w:val="0"/>
            <w:sz w:val="22"/>
          </w:rPr>
          <w:t>pacs.002</w:t>
        </w:r>
      </w:hyperlink>
      <w:r w:rsidRPr="002D6E2C">
        <w:rPr>
          <w:rFonts w:ascii="Calibri" w:hAnsi="Calibri"/>
          <w:b w:val="0"/>
          <w:color w:val="4F81BD"/>
          <w:sz w:val="22"/>
        </w:rPr>
        <w:t>)</w:t>
      </w:r>
      <w:r w:rsidRPr="002D6E2C">
        <w:rPr>
          <w:rFonts w:ascii="Calibri" w:hAnsi="Calibri"/>
          <w:color w:val="4F81BD"/>
          <w:sz w:val="22"/>
        </w:rPr>
        <w:t xml:space="preserve"> to Debtor Bank</w:t>
      </w:r>
    </w:p>
    <w:p w:rsidR="00241AC1" w:rsidP="00E92BA0" w:rsidRDefault="00241AC1" w14:paraId="0893D5A4" w14:textId="77777777">
      <w:pPr>
        <w:pStyle w:val="Heading30"/>
        <w:spacing w:before="0" w:after="0" w:line="240" w:lineRule="auto"/>
        <w:ind w:left="0" w:firstLine="0"/>
        <w:rPr>
          <w:rFonts w:ascii="Calibri" w:hAnsi="Calibri"/>
          <w:color w:val="4F81BD"/>
          <w:sz w:val="22"/>
        </w:rPr>
      </w:pPr>
    </w:p>
    <w:p w:rsidRPr="00ED3BF7" w:rsidR="00241AC1" w:rsidP="002C2973" w:rsidRDefault="00241AC1" w14:paraId="2A77ACEB" w14:textId="77777777">
      <w:pPr>
        <w:pStyle w:val="Heading30"/>
        <w:numPr>
          <w:ilvl w:val="2"/>
          <w:numId w:val="18"/>
        </w:numPr>
        <w:spacing w:before="0" w:after="0" w:line="240" w:lineRule="auto"/>
        <w:ind w:left="0" w:firstLine="0"/>
        <w:rPr>
          <w:rFonts w:ascii="Calibri" w:hAnsi="Calibri"/>
          <w:color w:val="4F81BD"/>
          <w:sz w:val="22"/>
        </w:rPr>
      </w:pPr>
      <w:r w:rsidRPr="002D6E2C">
        <w:rPr>
          <w:rFonts w:ascii="Calibri" w:hAnsi="Calibri"/>
          <w:color w:val="4F81BD"/>
          <w:sz w:val="22"/>
        </w:rPr>
        <w:t>Creditor investigates customer payment cancellation request (</w:t>
      </w:r>
      <w:r>
        <w:rPr>
          <w:rFonts w:ascii="Calibri" w:hAnsi="Calibri"/>
          <w:color w:val="4F81BD"/>
          <w:sz w:val="22"/>
        </w:rPr>
        <w:t>Mandate Suspension</w:t>
      </w:r>
      <w:r w:rsidRPr="002D6E2C">
        <w:rPr>
          <w:rFonts w:ascii="Calibri" w:hAnsi="Calibri"/>
          <w:color w:val="4F81BD"/>
          <w:sz w:val="22"/>
        </w:rPr>
        <w:t xml:space="preserve">) </w:t>
      </w:r>
    </w:p>
    <w:p w:rsidRPr="002D6E2C" w:rsidR="00241AC1" w:rsidP="00E92BA0" w:rsidRDefault="00241AC1" w14:paraId="4C316E5E" w14:textId="77777777"/>
    <w:p w:rsidRPr="002D6E2C" w:rsidR="00241AC1" w:rsidP="00E92BA0" w:rsidRDefault="00241AC1" w14:paraId="1F63EB89" w14:textId="77777777"/>
    <w:p w:rsidRPr="002D6E2C" w:rsidR="00241AC1" w:rsidP="00E92BA0" w:rsidRDefault="00241AC1" w14:paraId="574FA303" w14:textId="77777777"/>
    <w:p w:rsidRPr="002D6E2C" w:rsidR="00241AC1" w:rsidP="00E92BA0" w:rsidRDefault="00241AC1" w14:paraId="252D856E" w14:textId="77777777">
      <w:pPr>
        <w:pBdr>
          <w:top w:val="single" w:color="auto" w:sz="12" w:space="1"/>
          <w:left w:val="single" w:color="auto" w:sz="12" w:space="4"/>
          <w:bottom w:val="single" w:color="auto" w:sz="12" w:space="1"/>
          <w:right w:val="single" w:color="auto" w:sz="12" w:space="4"/>
        </w:pBdr>
      </w:pPr>
      <w:r w:rsidRPr="002D6E2C">
        <w:rPr>
          <w:b/>
        </w:rPr>
        <w:t xml:space="preserve">IMPORTANT NOTE: </w:t>
      </w:r>
      <w:r w:rsidRPr="002D6E2C">
        <w:t>After an investigation has taken place; the Creditor will send an amendment message for re-authorisation by the Debtor or a cancellation message of the mandate</w:t>
      </w:r>
    </w:p>
    <w:p w:rsidRPr="002D6E2C" w:rsidR="00241AC1" w:rsidP="00E92BA0" w:rsidRDefault="00241AC1" w14:paraId="5E64908B" w14:textId="77777777">
      <w:pPr>
        <w:pBdr>
          <w:top w:val="single" w:color="auto" w:sz="12" w:space="1"/>
          <w:left w:val="single" w:color="auto" w:sz="12" w:space="4"/>
          <w:bottom w:val="single" w:color="auto" w:sz="12" w:space="1"/>
          <w:right w:val="single" w:color="auto" w:sz="12" w:space="4"/>
        </w:pBdr>
      </w:pPr>
    </w:p>
    <w:p w:rsidRPr="002D6E2C" w:rsidR="00241AC1" w:rsidP="00E92BA0" w:rsidRDefault="00241AC1" w14:paraId="530A1E8E" w14:textId="77777777">
      <w:pPr>
        <w:pBdr>
          <w:top w:val="single" w:color="auto" w:sz="12" w:space="1"/>
          <w:left w:val="single" w:color="auto" w:sz="12" w:space="4"/>
          <w:bottom w:val="single" w:color="auto" w:sz="12" w:space="1"/>
          <w:right w:val="single" w:color="auto" w:sz="12" w:space="4"/>
        </w:pBdr>
      </w:pPr>
      <w:r w:rsidRPr="002D6E2C">
        <w:t>Mandate suspension by Debtor will be best effort in stopping current payment instruction</w:t>
      </w:r>
    </w:p>
    <w:p w:rsidRPr="002D6E2C" w:rsidR="00241AC1" w:rsidP="00E92BA0" w:rsidRDefault="00241AC1" w14:paraId="4643034E" w14:textId="77777777">
      <w:pPr>
        <w:rPr>
          <w:b/>
        </w:rPr>
      </w:pPr>
      <w:r w:rsidRPr="002D6E2C">
        <w:rPr>
          <w:b/>
        </w:rPr>
        <w:t xml:space="preserve">    </w:t>
      </w:r>
    </w:p>
    <w:p w:rsidRPr="002D6E2C" w:rsidR="00241AC1" w:rsidP="00E92BA0" w:rsidRDefault="00241AC1" w14:paraId="13E29963" w14:textId="77777777"/>
    <w:p w:rsidRPr="002D6E2C" w:rsidR="00241AC1" w:rsidP="00E92BA0" w:rsidRDefault="00241AC1" w14:paraId="77231A77" w14:textId="77777777">
      <w:pPr>
        <w:pBdr>
          <w:top w:val="single" w:color="auto" w:sz="12" w:space="1"/>
          <w:left w:val="single" w:color="auto" w:sz="12" w:space="4"/>
          <w:bottom w:val="single" w:color="auto" w:sz="12" w:space="1"/>
          <w:right w:val="single" w:color="auto" w:sz="12" w:space="4"/>
        </w:pBdr>
        <w:rPr>
          <w:b/>
        </w:rPr>
      </w:pPr>
      <w:r w:rsidRPr="002D6E2C">
        <w:rPr>
          <w:b/>
        </w:rPr>
        <w:t>Additional Clarification Note:</w:t>
      </w:r>
    </w:p>
    <w:p w:rsidRPr="002D6E2C" w:rsidR="00241AC1" w:rsidP="00E92BA0" w:rsidRDefault="00241AC1" w14:paraId="18BB4D94" w14:textId="77777777">
      <w:pPr>
        <w:pBdr>
          <w:top w:val="single" w:color="auto" w:sz="12" w:space="1"/>
          <w:left w:val="single" w:color="auto" w:sz="12" w:space="4"/>
          <w:bottom w:val="single" w:color="auto" w:sz="12" w:space="1"/>
          <w:right w:val="single" w:color="auto" w:sz="12" w:space="4"/>
        </w:pBdr>
      </w:pPr>
      <w:r w:rsidRPr="002D6E2C">
        <w:t xml:space="preserve">“The ability to stop a payment is the legal right that a payer has. </w:t>
      </w:r>
    </w:p>
    <w:p w:rsidRPr="002D6E2C" w:rsidR="00241AC1" w:rsidP="00E92BA0" w:rsidRDefault="00241AC1" w14:paraId="649BF477" w14:textId="77777777">
      <w:pPr>
        <w:pBdr>
          <w:top w:val="single" w:color="auto" w:sz="12" w:space="1"/>
          <w:left w:val="single" w:color="auto" w:sz="12" w:space="4"/>
          <w:bottom w:val="single" w:color="auto" w:sz="12" w:space="1"/>
          <w:right w:val="single" w:color="auto" w:sz="12" w:space="4"/>
        </w:pBdr>
      </w:pPr>
      <w:r w:rsidRPr="002D6E2C">
        <w:t>The right to s</w:t>
      </w:r>
      <w:r>
        <w:t>uspend mandates</w:t>
      </w:r>
      <w:r w:rsidRPr="002D6E2C">
        <w:t xml:space="preserve"> apply to either single or multiple future dated payment instruction Payment Instructions.</w:t>
      </w:r>
    </w:p>
    <w:p w:rsidRPr="002D6E2C" w:rsidR="00241AC1" w:rsidP="00E92BA0" w:rsidRDefault="00241AC1" w14:paraId="4DFE60EE" w14:textId="77777777">
      <w:pPr>
        <w:pBdr>
          <w:top w:val="single" w:color="auto" w:sz="12" w:space="1"/>
          <w:left w:val="single" w:color="auto" w:sz="12" w:space="4"/>
          <w:bottom w:val="single" w:color="auto" w:sz="12" w:space="1"/>
          <w:right w:val="single" w:color="auto" w:sz="12" w:space="4"/>
        </w:pBdr>
      </w:pPr>
      <w:r w:rsidRPr="002D6E2C">
        <w:t xml:space="preserve">In AC, </w:t>
      </w:r>
      <w:r>
        <w:t>Mandate Suspension</w:t>
      </w:r>
      <w:r w:rsidRPr="002D6E2C">
        <w:t>s must result in a notification to the Creditor Bank and ultimately the Creditor.</w:t>
      </w:r>
    </w:p>
    <w:p w:rsidRPr="002D6E2C" w:rsidR="00241AC1" w:rsidP="00E92BA0" w:rsidRDefault="00241AC1" w14:paraId="32D97349" w14:textId="77777777">
      <w:pPr>
        <w:pBdr>
          <w:top w:val="single" w:color="auto" w:sz="12" w:space="1"/>
          <w:left w:val="single" w:color="auto" w:sz="12" w:space="4"/>
          <w:bottom w:val="single" w:color="auto" w:sz="12" w:space="1"/>
          <w:right w:val="single" w:color="auto" w:sz="12" w:space="4"/>
        </w:pBdr>
      </w:pPr>
      <w:r w:rsidRPr="002D6E2C">
        <w:t xml:space="preserve">If additional business processes are included before a </w:t>
      </w:r>
      <w:r>
        <w:t>Mandate Suspension</w:t>
      </w:r>
      <w:r w:rsidRPr="002D6E2C">
        <w:t xml:space="preserve"> is affected, these need to be clearly stated in the Terms of Conditions to the Creditor, in plain language, understandable to the payer. ”</w:t>
      </w:r>
    </w:p>
    <w:p w:rsidRPr="002D6E2C" w:rsidR="00241AC1" w:rsidP="00E92BA0" w:rsidRDefault="00241AC1" w14:paraId="5B2895C7" w14:textId="77777777">
      <w:pPr>
        <w:pBdr>
          <w:top w:val="single" w:color="auto" w:sz="12" w:space="1"/>
          <w:left w:val="single" w:color="auto" w:sz="12" w:space="4"/>
          <w:bottom w:val="single" w:color="auto" w:sz="12" w:space="1"/>
          <w:right w:val="single" w:color="auto" w:sz="12" w:space="4"/>
        </w:pBdr>
      </w:pPr>
    </w:p>
    <w:p w:rsidRPr="00BE4D25" w:rsidR="00241AC1" w:rsidP="00E92BA0" w:rsidRDefault="00241AC1" w14:paraId="3F06E077" w14:textId="77777777">
      <w:pPr>
        <w:pStyle w:val="UnnumberedHeading1"/>
      </w:pPr>
      <w:r w:rsidRPr="002D6E2C">
        <w:t xml:space="preserve">SteerCo Resolution: </w:t>
      </w:r>
      <w:r>
        <w:t>Mandate Suspension</w:t>
      </w:r>
      <w:r w:rsidRPr="002D6E2C">
        <w:t>s are allowed on all future transactions, if the customer claims contract expired or cancelled then future payments can be stopped.</w:t>
      </w:r>
    </w:p>
    <w:p w:rsidR="00241AC1" w:rsidP="00E92BA0" w:rsidRDefault="00241AC1" w14:paraId="05DE01A9" w14:textId="77777777">
      <w:pPr>
        <w:rPr>
          <w:rFonts w:eastAsia="Times New Roman"/>
          <w:b/>
          <w:bCs/>
          <w:color w:val="4F81BD"/>
        </w:rPr>
      </w:pPr>
      <w:r>
        <w:br w:type="page"/>
      </w:r>
    </w:p>
    <w:p w:rsidRPr="002D6E2C" w:rsidR="00D521C9" w:rsidP="002C2973" w:rsidRDefault="00D521C9" w14:paraId="30F26E5D" w14:textId="77777777">
      <w:pPr>
        <w:pStyle w:val="Heading20"/>
        <w:numPr>
          <w:ilvl w:val="1"/>
          <w:numId w:val="18"/>
        </w:numPr>
        <w:ind w:left="0" w:firstLine="0"/>
        <w:rPr>
          <w:rFonts w:ascii="Calibri" w:hAnsi="Calibri"/>
          <w:sz w:val="22"/>
          <w:szCs w:val="22"/>
        </w:rPr>
      </w:pPr>
      <w:bookmarkStart w:name="_Toc536096790" w:id="2237"/>
      <w:r w:rsidRPr="002D6E2C">
        <w:rPr>
          <w:rFonts w:ascii="Calibri" w:hAnsi="Calibri"/>
          <w:sz w:val="22"/>
          <w:szCs w:val="22"/>
        </w:rPr>
        <w:t>Request for Mandate Information</w:t>
      </w:r>
      <w:bookmarkEnd w:id="2234"/>
      <w:bookmarkEnd w:id="2235"/>
      <w:bookmarkEnd w:id="2237"/>
    </w:p>
    <w:p w:rsidRPr="002D6E2C" w:rsidR="00D521C9" w:rsidP="00E92BA0" w:rsidRDefault="00D521C9" w14:paraId="5F80A194" w14:textId="77777777"/>
    <w:p w:rsidRPr="002D6E2C" w:rsidR="00D521C9" w:rsidP="00E92BA0" w:rsidRDefault="00D521C9" w14:paraId="64C382A8" w14:textId="77777777">
      <w:r w:rsidRPr="002D6E2C">
        <w:rPr>
          <w:b/>
        </w:rPr>
        <w:t xml:space="preserve">Description: </w:t>
      </w:r>
      <w:r w:rsidRPr="002D6E2C">
        <w:t>This scenario captures the process whereby the Creditor wants to verify the mandate information that is stored on the Mandate Register. The originator of the Mandate needs to initiate the Request for Mandate Information.</w:t>
      </w:r>
    </w:p>
    <w:p w:rsidRPr="002D6E2C" w:rsidR="00D521C9" w:rsidP="00E92BA0" w:rsidRDefault="00D521C9" w14:paraId="3B784358" w14:textId="77777777">
      <w:r>
        <w:rPr>
          <w:noProof/>
          <w:bdr w:val="single" w:color="auto" w:sz="12" w:space="0"/>
          <w:lang w:val="en-US"/>
        </w:rPr>
        <w:drawing>
          <wp:inline distT="0" distB="0" distL="0" distR="0" wp14:anchorId="52993E7C" wp14:editId="5BFF0405">
            <wp:extent cx="5691505" cy="4193540"/>
            <wp:effectExtent l="0" t="0" r="4445" b="0"/>
            <wp:docPr id="29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1505" cy="4193540"/>
                    </a:xfrm>
                    <a:prstGeom prst="rect">
                      <a:avLst/>
                    </a:prstGeom>
                    <a:noFill/>
                    <a:ln>
                      <a:noFill/>
                    </a:ln>
                  </pic:spPr>
                </pic:pic>
              </a:graphicData>
            </a:graphic>
          </wp:inline>
        </w:drawing>
      </w:r>
    </w:p>
    <w:p w:rsidRPr="002D6E2C" w:rsidR="00D521C9" w:rsidP="00E92BA0" w:rsidRDefault="000D04E2" w14:paraId="0FBC586B" w14:textId="77777777">
      <w:r w:rsidRPr="004E699C">
        <w:rPr>
          <w:b/>
        </w:rPr>
        <w:t>Note:</w:t>
      </w:r>
      <w:r>
        <w:t xml:space="preserve"> - </w:t>
      </w:r>
      <w:r w:rsidRPr="008B2740" w:rsidR="008B2740">
        <w:t>Will contain Mandates</w:t>
      </w:r>
      <w:r w:rsidR="00583D2F">
        <w:t xml:space="preserve"> as identified by the Mandate Reference Number with status of Active, </w:t>
      </w:r>
      <w:r w:rsidR="00625FA2">
        <w:t>C</w:t>
      </w:r>
      <w:r w:rsidRPr="008B2740" w:rsidR="008B2740">
        <w:t>ancelled</w:t>
      </w:r>
      <w:r w:rsidR="00625FA2">
        <w:t xml:space="preserve"> and</w:t>
      </w:r>
      <w:r w:rsidR="00583D2F">
        <w:t xml:space="preserve"> </w:t>
      </w:r>
      <w:r w:rsidR="00A95A86">
        <w:t>S</w:t>
      </w:r>
      <w:r w:rsidRPr="008B2740" w:rsidR="00A95A86">
        <w:t>uspended</w:t>
      </w:r>
      <w:r w:rsidR="006B25BD">
        <w:t xml:space="preserve">. </w:t>
      </w:r>
      <w:r w:rsidR="00A95A86">
        <w:t xml:space="preserve"> Any</w:t>
      </w:r>
      <w:r w:rsidR="00583D2F">
        <w:t xml:space="preserve"> </w:t>
      </w:r>
      <w:r w:rsidRPr="008B2740" w:rsidR="008B2740">
        <w:t xml:space="preserve">mandates </w:t>
      </w:r>
      <w:r w:rsidR="00583D2F">
        <w:t xml:space="preserve">with a Pending or Rejected status </w:t>
      </w:r>
      <w:r w:rsidRPr="008B2740" w:rsidR="008B2740">
        <w:t>will not be returned to the creditor bank</w:t>
      </w:r>
      <w:r w:rsidR="00583D2F">
        <w:t xml:space="preserve"> as t</w:t>
      </w:r>
      <w:r w:rsidRPr="008B2740" w:rsidR="008B2740">
        <w:t>he</w:t>
      </w:r>
      <w:r w:rsidR="00625FA2">
        <w:t xml:space="preserve"> </w:t>
      </w:r>
      <w:r w:rsidRPr="008B2740" w:rsidR="008B2740">
        <w:t>se</w:t>
      </w:r>
      <w:r w:rsidR="00583D2F">
        <w:t>t</w:t>
      </w:r>
      <w:r w:rsidRPr="008B2740" w:rsidR="008B2740">
        <w:t xml:space="preserve"> will be marked as not found. </w:t>
      </w:r>
    </w:p>
    <w:p w:rsidR="00421498" w:rsidP="00E92BA0" w:rsidRDefault="00421498" w14:paraId="4798C55B" w14:textId="77777777">
      <w:pPr>
        <w:rPr>
          <w:b/>
        </w:rPr>
      </w:pPr>
    </w:p>
    <w:p w:rsidRPr="002D6E2C" w:rsidR="00D521C9" w:rsidP="00E92BA0" w:rsidRDefault="00D521C9" w14:paraId="4AD80EA6" w14:textId="77777777">
      <w:r w:rsidRPr="002D6E2C">
        <w:rPr>
          <w:b/>
        </w:rPr>
        <w:t>Technical Requirements:</w:t>
      </w:r>
      <w:r w:rsidRPr="002D6E2C">
        <w:t xml:space="preserve"> </w:t>
      </w:r>
    </w:p>
    <w:p w:rsidRPr="002D6E2C" w:rsidR="00D521C9" w:rsidP="00E92BA0" w:rsidRDefault="00D521C9" w14:paraId="5DB6C0EF" w14:textId="77777777">
      <w:r w:rsidRPr="002D6E2C">
        <w:t>The following data delivery mechanisms will be available for the delivery of ISO 20022 messages in Batch between participants and the ACH:</w:t>
      </w:r>
    </w:p>
    <w:p w:rsidRPr="002D6E2C" w:rsidR="00D521C9" w:rsidP="002C2973" w:rsidRDefault="00D521C9" w14:paraId="4714675E" w14:textId="77777777">
      <w:pPr>
        <w:numPr>
          <w:ilvl w:val="0"/>
          <w:numId w:val="27"/>
        </w:numPr>
        <w:spacing w:line="288" w:lineRule="auto"/>
        <w:ind w:left="0" w:firstLine="0"/>
        <w:jc w:val="both"/>
      </w:pPr>
      <w:r w:rsidRPr="002D6E2C">
        <w:t>ConnectDirect;</w:t>
      </w:r>
    </w:p>
    <w:p w:rsidRPr="002D6E2C" w:rsidR="00D521C9" w:rsidP="002C2973" w:rsidRDefault="00D521C9" w14:paraId="74CE531E" w14:textId="77777777">
      <w:pPr>
        <w:numPr>
          <w:ilvl w:val="0"/>
          <w:numId w:val="27"/>
        </w:numPr>
        <w:spacing w:line="288" w:lineRule="auto"/>
        <w:ind w:left="0" w:firstLine="0"/>
        <w:jc w:val="both"/>
      </w:pPr>
      <w:r w:rsidRPr="002D6E2C">
        <w:t>XCOM;</w:t>
      </w:r>
    </w:p>
    <w:p w:rsidRPr="002D6E2C" w:rsidR="00D521C9" w:rsidP="002C2973" w:rsidRDefault="00D521C9" w14:paraId="2A579B2A" w14:textId="77777777">
      <w:pPr>
        <w:numPr>
          <w:ilvl w:val="0"/>
          <w:numId w:val="27"/>
        </w:numPr>
        <w:spacing w:line="288" w:lineRule="auto"/>
        <w:ind w:left="0" w:firstLine="0"/>
        <w:jc w:val="both"/>
      </w:pPr>
      <w:r w:rsidRPr="002D6E2C">
        <w:t>Web-based https (secure FTP) upload via extranet over dedicated connections; and</w:t>
      </w:r>
    </w:p>
    <w:p w:rsidRPr="002D6E2C" w:rsidR="00D521C9" w:rsidP="002C2973" w:rsidRDefault="00D521C9" w14:paraId="7DE85812" w14:textId="77777777">
      <w:pPr>
        <w:numPr>
          <w:ilvl w:val="0"/>
          <w:numId w:val="27"/>
        </w:numPr>
        <w:spacing w:line="288" w:lineRule="auto"/>
        <w:ind w:left="0" w:firstLine="0"/>
        <w:jc w:val="both"/>
      </w:pPr>
      <w:r w:rsidRPr="002D6E2C">
        <w:t>SWIFTNet FileAct.</w:t>
      </w:r>
    </w:p>
    <w:p w:rsidRPr="002D6E2C" w:rsidR="00B04DD6" w:rsidP="00E92BA0" w:rsidRDefault="00B04DD6" w14:paraId="5587A51F" w14:textId="77777777">
      <w:r>
        <w:t>gzip is to be used for file compression &amp; decompression</w:t>
      </w:r>
    </w:p>
    <w:p w:rsidRPr="002D6E2C" w:rsidR="00D521C9" w:rsidP="00E92BA0" w:rsidRDefault="00D521C9" w14:paraId="4FD67665" w14:textId="77777777"/>
    <w:p w:rsidRPr="002D6E2C" w:rsidR="00D521C9" w:rsidP="00E92BA0" w:rsidRDefault="00D521C9" w14:paraId="7188DC40" w14:textId="77777777">
      <w:r w:rsidRPr="002D6E2C">
        <w:rPr>
          <w:b/>
        </w:rPr>
        <w:t>Messages used:</w:t>
      </w:r>
      <w:r w:rsidRPr="002D6E2C">
        <w:t xml:space="preserve"> </w:t>
      </w:r>
    </w:p>
    <w:p w:rsidRPr="002D6E2C" w:rsidR="00D521C9" w:rsidP="00E92BA0" w:rsidRDefault="00D521C9" w14:paraId="2A76821B" w14:textId="77777777"/>
    <w:p w:rsidRPr="002D6E2C" w:rsidR="00D521C9" w:rsidP="002C2973" w:rsidRDefault="00D521C9" w14:paraId="1F6A0D38" w14:textId="77777777">
      <w:pPr>
        <w:pStyle w:val="ListParagraph"/>
        <w:numPr>
          <w:ilvl w:val="0"/>
          <w:numId w:val="7"/>
        </w:numPr>
        <w:ind w:left="0" w:firstLine="0"/>
      </w:pPr>
      <w:r w:rsidRPr="002D6E2C">
        <w:t>Mandate Information Request (</w:t>
      </w:r>
      <w:hyperlink w:history="1" w:anchor="Request_for_Mandate_Information">
        <w:r w:rsidRPr="002D6E2C">
          <w:rPr>
            <w:rStyle w:val="Hyperlink"/>
          </w:rPr>
          <w:t>mdte.001</w:t>
        </w:r>
      </w:hyperlink>
      <w:r w:rsidRPr="002D6E2C">
        <w:t>)</w:t>
      </w:r>
    </w:p>
    <w:p w:rsidRPr="002D6E2C" w:rsidR="00D521C9" w:rsidP="002C2973" w:rsidRDefault="00D521C9" w14:paraId="4289D4CA" w14:textId="77777777">
      <w:pPr>
        <w:numPr>
          <w:ilvl w:val="0"/>
          <w:numId w:val="7"/>
        </w:numPr>
        <w:ind w:left="0" w:firstLine="0"/>
      </w:pPr>
      <w:r w:rsidRPr="002D6E2C">
        <w:t>Mandate Information Response (</w:t>
      </w:r>
      <w:hyperlink w:history="1" w:anchor="Response_for_Mandate_Information">
        <w:r w:rsidRPr="002D6E2C">
          <w:rPr>
            <w:rStyle w:val="Hyperlink"/>
          </w:rPr>
          <w:t>mdte.002</w:t>
        </w:r>
      </w:hyperlink>
      <w:r w:rsidRPr="002D6E2C">
        <w:t>)</w:t>
      </w:r>
    </w:p>
    <w:p w:rsidRPr="002D6E2C" w:rsidR="00D521C9" w:rsidP="002C2973" w:rsidRDefault="00D521C9" w14:paraId="3CB5331B" w14:textId="77777777">
      <w:pPr>
        <w:numPr>
          <w:ilvl w:val="0"/>
          <w:numId w:val="7"/>
        </w:numPr>
        <w:ind w:left="0" w:firstLine="0"/>
      </w:pPr>
      <w:r w:rsidRPr="002D6E2C">
        <w:t>Status Report (</w:t>
      </w:r>
      <w:hyperlink w:history="1" w:anchor="Status_Report_for_Mandate_Messages">
        <w:r w:rsidRPr="002D6E2C">
          <w:rPr>
            <w:rStyle w:val="Hyperlink"/>
          </w:rPr>
          <w:t>pacs.002</w:t>
        </w:r>
      </w:hyperlink>
      <w:r w:rsidRPr="002D6E2C">
        <w:t>) for Mandate Messages</w:t>
      </w:r>
    </w:p>
    <w:p w:rsidRPr="002D6E2C" w:rsidR="00D521C9" w:rsidP="00E92BA0" w:rsidRDefault="00D521C9" w14:paraId="0E7677F7" w14:textId="77777777"/>
    <w:p w:rsidR="00F455E5" w:rsidP="00E92BA0" w:rsidRDefault="00F455E5" w14:paraId="71E4FA72" w14:textId="77777777">
      <w:pPr>
        <w:rPr>
          <w:b/>
        </w:rPr>
      </w:pPr>
      <w:r>
        <w:rPr>
          <w:b/>
        </w:rPr>
        <w:br w:type="page"/>
      </w:r>
    </w:p>
    <w:p w:rsidR="00D521C9" w:rsidP="00E92BA0" w:rsidRDefault="00A10E79" w14:paraId="7868DEB2" w14:textId="77777777">
      <w:pPr>
        <w:rPr>
          <w:b/>
        </w:rPr>
      </w:pPr>
      <w:r w:rsidRPr="00AB047E">
        <w:rPr>
          <w:b/>
        </w:rPr>
        <w:t>Processing Windows:</w:t>
      </w:r>
    </w:p>
    <w:tbl>
      <w:tblPr>
        <w:tblStyle w:val="TableGrid"/>
        <w:tblW w:w="0" w:type="auto"/>
        <w:tblLook w:val="04A0" w:firstRow="1" w:lastRow="0" w:firstColumn="1" w:lastColumn="0" w:noHBand="0" w:noVBand="1"/>
      </w:tblPr>
      <w:tblGrid>
        <w:gridCol w:w="1408"/>
        <w:gridCol w:w="1327"/>
        <w:gridCol w:w="1504"/>
        <w:gridCol w:w="1423"/>
        <w:gridCol w:w="1210"/>
        <w:gridCol w:w="1159"/>
        <w:gridCol w:w="985"/>
      </w:tblGrid>
      <w:tr w:rsidR="00A10E79" w:rsidTr="00AB047E" w14:paraId="0BD3ABF3" w14:textId="77777777">
        <w:trPr>
          <w:tblHeader/>
        </w:trPr>
        <w:tc>
          <w:tcPr>
            <w:tcW w:w="1436" w:type="dxa"/>
            <w:shd w:val="clear" w:color="auto" w:fill="BFBFBF" w:themeFill="background1" w:themeFillShade="BF"/>
          </w:tcPr>
          <w:p w:rsidR="00A10E79" w:rsidP="00E92BA0" w:rsidRDefault="00A10E79" w14:paraId="6A345975" w14:textId="77777777">
            <w:pPr>
              <w:jc w:val="center"/>
            </w:pPr>
            <w:r>
              <w:t>Message</w:t>
            </w:r>
          </w:p>
        </w:tc>
        <w:tc>
          <w:tcPr>
            <w:tcW w:w="1362" w:type="dxa"/>
            <w:shd w:val="clear" w:color="auto" w:fill="BFBFBF" w:themeFill="background1" w:themeFillShade="BF"/>
          </w:tcPr>
          <w:p w:rsidR="00A10E79" w:rsidP="00E92BA0" w:rsidRDefault="00A10E79" w14:paraId="7558D503" w14:textId="77777777">
            <w:pPr>
              <w:jc w:val="center"/>
            </w:pPr>
            <w:r>
              <w:t>Service Code</w:t>
            </w:r>
          </w:p>
        </w:tc>
        <w:tc>
          <w:tcPr>
            <w:tcW w:w="1531" w:type="dxa"/>
            <w:shd w:val="clear" w:color="auto" w:fill="BFBFBF" w:themeFill="background1" w:themeFillShade="BF"/>
          </w:tcPr>
          <w:p w:rsidR="00A10E79" w:rsidP="00E92BA0" w:rsidRDefault="00A10E79" w14:paraId="6BF0C96D" w14:textId="77777777">
            <w:pPr>
              <w:jc w:val="center"/>
            </w:pPr>
            <w:r>
              <w:t>Originating</w:t>
            </w:r>
          </w:p>
        </w:tc>
        <w:tc>
          <w:tcPr>
            <w:tcW w:w="1455" w:type="dxa"/>
            <w:shd w:val="clear" w:color="auto" w:fill="BFBFBF" w:themeFill="background1" w:themeFillShade="BF"/>
          </w:tcPr>
          <w:p w:rsidR="00A10E79" w:rsidP="00E92BA0" w:rsidRDefault="00A10E79" w14:paraId="0F6C45D3" w14:textId="77777777">
            <w:pPr>
              <w:jc w:val="center"/>
            </w:pPr>
            <w:r>
              <w:t>Receiving</w:t>
            </w:r>
          </w:p>
        </w:tc>
        <w:tc>
          <w:tcPr>
            <w:tcW w:w="1254" w:type="dxa"/>
            <w:shd w:val="clear" w:color="auto" w:fill="BFBFBF" w:themeFill="background1" w:themeFillShade="BF"/>
          </w:tcPr>
          <w:p w:rsidR="00A10E79" w:rsidP="00E92BA0" w:rsidRDefault="00A10E79" w14:paraId="47BF606E" w14:textId="77777777">
            <w:pPr>
              <w:jc w:val="center"/>
            </w:pPr>
            <w:r>
              <w:t>Start Time</w:t>
            </w:r>
          </w:p>
        </w:tc>
        <w:tc>
          <w:tcPr>
            <w:tcW w:w="1198" w:type="dxa"/>
            <w:shd w:val="clear" w:color="auto" w:fill="BFBFBF" w:themeFill="background1" w:themeFillShade="BF"/>
          </w:tcPr>
          <w:p w:rsidR="00A10E79" w:rsidP="00E92BA0" w:rsidRDefault="00A10E79" w14:paraId="13E33F52" w14:textId="77777777">
            <w:pPr>
              <w:jc w:val="center"/>
            </w:pPr>
            <w:r>
              <w:t>End Time</w:t>
            </w:r>
          </w:p>
        </w:tc>
        <w:tc>
          <w:tcPr>
            <w:tcW w:w="1006" w:type="dxa"/>
            <w:shd w:val="clear" w:color="auto" w:fill="BFBFBF" w:themeFill="background1" w:themeFillShade="BF"/>
          </w:tcPr>
          <w:p w:rsidR="00A10E79" w:rsidP="00E92BA0" w:rsidRDefault="00A10E79" w14:paraId="1000DAB9" w14:textId="77777777">
            <w:pPr>
              <w:jc w:val="center"/>
            </w:pPr>
            <w:r>
              <w:t>Extra</w:t>
            </w:r>
          </w:p>
        </w:tc>
      </w:tr>
      <w:tr w:rsidR="00A10E79" w:rsidTr="00AB047E" w14:paraId="20171AB3" w14:textId="77777777">
        <w:tc>
          <w:tcPr>
            <w:tcW w:w="1436" w:type="dxa"/>
          </w:tcPr>
          <w:p w:rsidRPr="00FD5C90" w:rsidR="00A10E79" w:rsidP="00E92BA0" w:rsidRDefault="00A10E79" w14:paraId="52783A5B" w14:textId="77777777">
            <w:pPr>
              <w:jc w:val="center"/>
              <w:rPr>
                <w:b/>
              </w:rPr>
            </w:pPr>
            <w:r w:rsidRPr="00FD5C90">
              <w:rPr>
                <w:b/>
              </w:rPr>
              <w:t>mdte.001</w:t>
            </w:r>
          </w:p>
        </w:tc>
        <w:tc>
          <w:tcPr>
            <w:tcW w:w="1362" w:type="dxa"/>
          </w:tcPr>
          <w:p w:rsidRPr="00FD5C90" w:rsidR="00A10E79" w:rsidP="00E92BA0" w:rsidRDefault="00A10E79" w14:paraId="69638DEC" w14:textId="77777777">
            <w:pPr>
              <w:jc w:val="center"/>
            </w:pPr>
            <w:r w:rsidRPr="00FD5C90">
              <w:t>MANRI</w:t>
            </w:r>
          </w:p>
        </w:tc>
        <w:tc>
          <w:tcPr>
            <w:tcW w:w="1531" w:type="dxa"/>
          </w:tcPr>
          <w:p w:rsidRPr="00FD5C90" w:rsidR="00A10E79" w:rsidP="00E92BA0" w:rsidRDefault="00A10E79" w14:paraId="2B4880E9" w14:textId="77777777">
            <w:pPr>
              <w:jc w:val="center"/>
            </w:pPr>
            <w:r w:rsidRPr="00FD5C90">
              <w:t>Creditor Bank</w:t>
            </w:r>
          </w:p>
        </w:tc>
        <w:tc>
          <w:tcPr>
            <w:tcW w:w="1455" w:type="dxa"/>
          </w:tcPr>
          <w:p w:rsidRPr="00FD5C90" w:rsidR="00A10E79" w:rsidP="00E92BA0" w:rsidRDefault="00A10E79" w14:paraId="17862CE2" w14:textId="77777777">
            <w:pPr>
              <w:jc w:val="center"/>
            </w:pPr>
            <w:r w:rsidRPr="00FD5C90">
              <w:t>ACH</w:t>
            </w:r>
          </w:p>
        </w:tc>
        <w:tc>
          <w:tcPr>
            <w:tcW w:w="1254" w:type="dxa"/>
          </w:tcPr>
          <w:p w:rsidRPr="00FD5C90" w:rsidR="00A10E79" w:rsidP="00E92BA0" w:rsidRDefault="00A10E79" w14:paraId="1174A376" w14:textId="77777777">
            <w:pPr>
              <w:jc w:val="center"/>
            </w:pPr>
            <w:r w:rsidRPr="00FD5C90">
              <w:t>08:00</w:t>
            </w:r>
          </w:p>
        </w:tc>
        <w:tc>
          <w:tcPr>
            <w:tcW w:w="1198" w:type="dxa"/>
          </w:tcPr>
          <w:p w:rsidRPr="00FD5C90" w:rsidR="00A10E79" w:rsidP="00E92BA0" w:rsidRDefault="00A10E79" w14:paraId="42AF92AD" w14:textId="77777777">
            <w:pPr>
              <w:jc w:val="center"/>
            </w:pPr>
            <w:r w:rsidRPr="00FD5C90">
              <w:t>18:00</w:t>
            </w:r>
          </w:p>
        </w:tc>
        <w:tc>
          <w:tcPr>
            <w:tcW w:w="1006" w:type="dxa"/>
          </w:tcPr>
          <w:p w:rsidRPr="00FD5C90" w:rsidR="00A10E79" w:rsidP="00E92BA0" w:rsidRDefault="00A10E79" w14:paraId="649AC226" w14:textId="77777777">
            <w:pPr>
              <w:jc w:val="center"/>
            </w:pPr>
            <w:r>
              <w:t>Day 0</w:t>
            </w:r>
          </w:p>
        </w:tc>
      </w:tr>
      <w:tr w:rsidR="00A10E79" w:rsidTr="00AB047E" w14:paraId="3486059C" w14:textId="77777777">
        <w:tc>
          <w:tcPr>
            <w:tcW w:w="1436" w:type="dxa"/>
          </w:tcPr>
          <w:p w:rsidR="00A10E79" w:rsidP="00E92BA0" w:rsidRDefault="00A10E79" w14:paraId="31681846" w14:textId="77777777">
            <w:pPr>
              <w:jc w:val="center"/>
            </w:pPr>
            <w:r w:rsidRPr="00FD5C90">
              <w:rPr>
                <w:b/>
              </w:rPr>
              <w:t>mdte.001</w:t>
            </w:r>
          </w:p>
        </w:tc>
        <w:tc>
          <w:tcPr>
            <w:tcW w:w="1362" w:type="dxa"/>
          </w:tcPr>
          <w:p w:rsidR="00A10E79" w:rsidP="00E92BA0" w:rsidRDefault="00A10E79" w14:paraId="017807B5" w14:textId="77777777">
            <w:pPr>
              <w:jc w:val="center"/>
            </w:pPr>
            <w:r>
              <w:t>MANRO</w:t>
            </w:r>
          </w:p>
        </w:tc>
        <w:tc>
          <w:tcPr>
            <w:tcW w:w="1531" w:type="dxa"/>
          </w:tcPr>
          <w:p w:rsidR="00A10E79" w:rsidP="00E92BA0" w:rsidRDefault="00A10E79" w14:paraId="74CC48CC" w14:textId="77777777">
            <w:pPr>
              <w:jc w:val="center"/>
            </w:pPr>
            <w:r>
              <w:t>ACH</w:t>
            </w:r>
          </w:p>
        </w:tc>
        <w:tc>
          <w:tcPr>
            <w:tcW w:w="1455" w:type="dxa"/>
          </w:tcPr>
          <w:p w:rsidR="00A10E79" w:rsidP="00E92BA0" w:rsidRDefault="00A10E79" w14:paraId="5C11B418" w14:textId="77777777">
            <w:pPr>
              <w:jc w:val="center"/>
            </w:pPr>
            <w:r>
              <w:t>Debtor Bank</w:t>
            </w:r>
          </w:p>
        </w:tc>
        <w:tc>
          <w:tcPr>
            <w:tcW w:w="1254" w:type="dxa"/>
          </w:tcPr>
          <w:p w:rsidRPr="002D6E2C" w:rsidR="00A10E79" w:rsidP="00E92BA0" w:rsidRDefault="00A10E79" w14:paraId="2E36D702" w14:textId="77777777">
            <w:pPr>
              <w:jc w:val="center"/>
            </w:pPr>
            <w:r>
              <w:t>08:00</w:t>
            </w:r>
          </w:p>
        </w:tc>
        <w:tc>
          <w:tcPr>
            <w:tcW w:w="1198" w:type="dxa"/>
          </w:tcPr>
          <w:p w:rsidR="00A10E79" w:rsidP="00E92BA0" w:rsidRDefault="00A10E79" w14:paraId="08E33CD9" w14:textId="77777777">
            <w:pPr>
              <w:jc w:val="center"/>
            </w:pPr>
            <w:r>
              <w:t>19:00</w:t>
            </w:r>
          </w:p>
        </w:tc>
        <w:tc>
          <w:tcPr>
            <w:tcW w:w="1006" w:type="dxa"/>
          </w:tcPr>
          <w:p w:rsidR="00A10E79" w:rsidP="00E92BA0" w:rsidRDefault="00A10E79" w14:paraId="10A21180" w14:textId="77777777">
            <w:pPr>
              <w:jc w:val="center"/>
            </w:pPr>
            <w:r>
              <w:t>Day 0</w:t>
            </w:r>
          </w:p>
        </w:tc>
      </w:tr>
      <w:tr w:rsidR="00A10E79" w:rsidTr="00AB047E" w14:paraId="2A42B723" w14:textId="77777777">
        <w:tc>
          <w:tcPr>
            <w:tcW w:w="1436" w:type="dxa"/>
          </w:tcPr>
          <w:p w:rsidRPr="00FD5C90" w:rsidR="00A10E79" w:rsidP="00E92BA0" w:rsidRDefault="00A10E79" w14:paraId="14920EA9" w14:textId="77777777">
            <w:pPr>
              <w:jc w:val="center"/>
              <w:rPr>
                <w:b/>
              </w:rPr>
            </w:pPr>
          </w:p>
        </w:tc>
        <w:tc>
          <w:tcPr>
            <w:tcW w:w="1362" w:type="dxa"/>
          </w:tcPr>
          <w:p w:rsidR="00A10E79" w:rsidP="00E92BA0" w:rsidRDefault="00A10E79" w14:paraId="42492CD5" w14:textId="77777777">
            <w:pPr>
              <w:jc w:val="center"/>
            </w:pPr>
          </w:p>
        </w:tc>
        <w:tc>
          <w:tcPr>
            <w:tcW w:w="1531" w:type="dxa"/>
          </w:tcPr>
          <w:p w:rsidR="00A10E79" w:rsidP="00E92BA0" w:rsidRDefault="00A10E79" w14:paraId="0C49AD24" w14:textId="77777777">
            <w:pPr>
              <w:jc w:val="center"/>
            </w:pPr>
          </w:p>
        </w:tc>
        <w:tc>
          <w:tcPr>
            <w:tcW w:w="1455" w:type="dxa"/>
          </w:tcPr>
          <w:p w:rsidR="00A10E79" w:rsidP="00E92BA0" w:rsidRDefault="00A10E79" w14:paraId="0183F5AE" w14:textId="77777777">
            <w:pPr>
              <w:jc w:val="center"/>
            </w:pPr>
          </w:p>
        </w:tc>
        <w:tc>
          <w:tcPr>
            <w:tcW w:w="1254" w:type="dxa"/>
          </w:tcPr>
          <w:p w:rsidR="00A10E79" w:rsidP="00E92BA0" w:rsidRDefault="00A10E79" w14:paraId="3E74BF25" w14:textId="77777777">
            <w:pPr>
              <w:jc w:val="center"/>
            </w:pPr>
          </w:p>
        </w:tc>
        <w:tc>
          <w:tcPr>
            <w:tcW w:w="1198" w:type="dxa"/>
          </w:tcPr>
          <w:p w:rsidR="00A10E79" w:rsidP="00E92BA0" w:rsidRDefault="00A10E79" w14:paraId="1FD5CB5B" w14:textId="77777777">
            <w:pPr>
              <w:jc w:val="center"/>
            </w:pPr>
          </w:p>
        </w:tc>
        <w:tc>
          <w:tcPr>
            <w:tcW w:w="1006" w:type="dxa"/>
          </w:tcPr>
          <w:p w:rsidR="00A10E79" w:rsidP="00E92BA0" w:rsidRDefault="00A10E79" w14:paraId="67E729FD" w14:textId="77777777">
            <w:pPr>
              <w:jc w:val="center"/>
            </w:pPr>
          </w:p>
        </w:tc>
      </w:tr>
      <w:tr w:rsidR="00A10E79" w:rsidTr="00AB047E" w14:paraId="70C53E5B" w14:textId="77777777">
        <w:tc>
          <w:tcPr>
            <w:tcW w:w="1436" w:type="dxa"/>
          </w:tcPr>
          <w:p w:rsidRPr="00FD5C90" w:rsidR="00A10E79" w:rsidP="00E92BA0" w:rsidRDefault="00A10E79" w14:paraId="5C788697" w14:textId="77777777">
            <w:pPr>
              <w:jc w:val="center"/>
              <w:rPr>
                <w:b/>
              </w:rPr>
            </w:pPr>
            <w:r w:rsidRPr="00FD5C90">
              <w:rPr>
                <w:b/>
              </w:rPr>
              <w:t>mdte.00</w:t>
            </w:r>
            <w:r>
              <w:rPr>
                <w:b/>
              </w:rPr>
              <w:t>2</w:t>
            </w:r>
          </w:p>
        </w:tc>
        <w:tc>
          <w:tcPr>
            <w:tcW w:w="1362" w:type="dxa"/>
          </w:tcPr>
          <w:p w:rsidRPr="00FD5C90" w:rsidR="00A10E79" w:rsidP="00E92BA0" w:rsidRDefault="00A10E79" w14:paraId="16D036A2" w14:textId="77777777">
            <w:pPr>
              <w:jc w:val="center"/>
            </w:pPr>
            <w:r>
              <w:t>MANRT</w:t>
            </w:r>
          </w:p>
        </w:tc>
        <w:tc>
          <w:tcPr>
            <w:tcW w:w="1531" w:type="dxa"/>
          </w:tcPr>
          <w:p w:rsidRPr="00FD5C90" w:rsidR="00A10E79" w:rsidP="00E92BA0" w:rsidRDefault="00A10E79" w14:paraId="4CCCAE48" w14:textId="77777777">
            <w:pPr>
              <w:jc w:val="center"/>
            </w:pPr>
            <w:r>
              <w:t>Debtor Bank</w:t>
            </w:r>
          </w:p>
        </w:tc>
        <w:tc>
          <w:tcPr>
            <w:tcW w:w="1455" w:type="dxa"/>
          </w:tcPr>
          <w:p w:rsidRPr="00FD5C90" w:rsidR="00A10E79" w:rsidP="00E92BA0" w:rsidRDefault="00A10E79" w14:paraId="6346DA4B" w14:textId="77777777">
            <w:pPr>
              <w:jc w:val="center"/>
            </w:pPr>
            <w:r w:rsidRPr="00FD5C90">
              <w:t>ACH</w:t>
            </w:r>
          </w:p>
        </w:tc>
        <w:tc>
          <w:tcPr>
            <w:tcW w:w="1254" w:type="dxa"/>
          </w:tcPr>
          <w:p w:rsidRPr="00FD5C90" w:rsidR="00A10E79" w:rsidP="00E92BA0" w:rsidRDefault="00A10E79" w14:paraId="30315CCB" w14:textId="77777777">
            <w:pPr>
              <w:jc w:val="center"/>
            </w:pPr>
            <w:r w:rsidRPr="00FD5C90">
              <w:t>08:00</w:t>
            </w:r>
          </w:p>
        </w:tc>
        <w:tc>
          <w:tcPr>
            <w:tcW w:w="1198" w:type="dxa"/>
          </w:tcPr>
          <w:p w:rsidRPr="00FD5C90" w:rsidR="00A10E79" w:rsidP="00E92BA0" w:rsidRDefault="00A10E79" w14:paraId="70C1A0A6" w14:textId="77777777">
            <w:pPr>
              <w:jc w:val="center"/>
            </w:pPr>
            <w:r w:rsidRPr="00FD5C90">
              <w:t>18:00</w:t>
            </w:r>
          </w:p>
        </w:tc>
        <w:tc>
          <w:tcPr>
            <w:tcW w:w="1006" w:type="dxa"/>
          </w:tcPr>
          <w:p w:rsidR="00A10E79" w:rsidP="00E92BA0" w:rsidRDefault="001967AE" w14:paraId="4F3CF664" w14:textId="77777777">
            <w:pPr>
              <w:jc w:val="center"/>
            </w:pPr>
            <w:r>
              <w:t xml:space="preserve">Latest </w:t>
            </w:r>
            <w:r w:rsidR="00A10E79">
              <w:t>Day 1</w:t>
            </w:r>
          </w:p>
        </w:tc>
      </w:tr>
      <w:tr w:rsidR="00A10E79" w:rsidTr="00AB047E" w14:paraId="7D8E5026" w14:textId="77777777">
        <w:tc>
          <w:tcPr>
            <w:tcW w:w="1436" w:type="dxa"/>
          </w:tcPr>
          <w:p w:rsidR="00A10E79" w:rsidP="00E92BA0" w:rsidRDefault="00A10E79" w14:paraId="59F615B4" w14:textId="77777777">
            <w:pPr>
              <w:jc w:val="center"/>
            </w:pPr>
            <w:r w:rsidRPr="00FD5C90">
              <w:rPr>
                <w:b/>
              </w:rPr>
              <w:t>mdte.00</w:t>
            </w:r>
            <w:r>
              <w:rPr>
                <w:b/>
              </w:rPr>
              <w:t>2</w:t>
            </w:r>
          </w:p>
        </w:tc>
        <w:tc>
          <w:tcPr>
            <w:tcW w:w="1362" w:type="dxa"/>
          </w:tcPr>
          <w:p w:rsidR="00A10E79" w:rsidP="00E92BA0" w:rsidRDefault="00A10E79" w14:paraId="50AB82EA" w14:textId="77777777">
            <w:pPr>
              <w:jc w:val="center"/>
            </w:pPr>
            <w:r>
              <w:t>MANRF</w:t>
            </w:r>
          </w:p>
        </w:tc>
        <w:tc>
          <w:tcPr>
            <w:tcW w:w="1531" w:type="dxa"/>
          </w:tcPr>
          <w:p w:rsidR="00A10E79" w:rsidP="00E92BA0" w:rsidRDefault="00A10E79" w14:paraId="5ECA33C2" w14:textId="77777777">
            <w:pPr>
              <w:jc w:val="center"/>
            </w:pPr>
            <w:r>
              <w:t>ACH</w:t>
            </w:r>
          </w:p>
        </w:tc>
        <w:tc>
          <w:tcPr>
            <w:tcW w:w="1455" w:type="dxa"/>
          </w:tcPr>
          <w:p w:rsidR="00A10E79" w:rsidP="00E92BA0" w:rsidRDefault="00A10E79" w14:paraId="0E3070C5" w14:textId="77777777">
            <w:pPr>
              <w:jc w:val="center"/>
            </w:pPr>
            <w:r w:rsidRPr="00FD5C90">
              <w:t>Creditor Bank</w:t>
            </w:r>
          </w:p>
        </w:tc>
        <w:tc>
          <w:tcPr>
            <w:tcW w:w="1254" w:type="dxa"/>
          </w:tcPr>
          <w:p w:rsidRPr="002D6E2C" w:rsidR="00A10E79" w:rsidP="00E92BA0" w:rsidRDefault="00A10E79" w14:paraId="7363007E" w14:textId="77777777">
            <w:pPr>
              <w:jc w:val="center"/>
            </w:pPr>
            <w:r>
              <w:t>08:00</w:t>
            </w:r>
          </w:p>
        </w:tc>
        <w:tc>
          <w:tcPr>
            <w:tcW w:w="1198" w:type="dxa"/>
          </w:tcPr>
          <w:p w:rsidR="00A10E79" w:rsidP="00E92BA0" w:rsidRDefault="00A10E79" w14:paraId="3816D431" w14:textId="77777777">
            <w:pPr>
              <w:jc w:val="center"/>
            </w:pPr>
            <w:r>
              <w:t>19:00</w:t>
            </w:r>
          </w:p>
        </w:tc>
        <w:tc>
          <w:tcPr>
            <w:tcW w:w="1006" w:type="dxa"/>
          </w:tcPr>
          <w:p w:rsidR="00A10E79" w:rsidP="00E92BA0" w:rsidRDefault="001967AE" w14:paraId="5ED71D5D" w14:textId="77777777">
            <w:pPr>
              <w:jc w:val="center"/>
            </w:pPr>
            <w:r>
              <w:t xml:space="preserve">Latest </w:t>
            </w:r>
            <w:r w:rsidR="00A10E79">
              <w:t>Day 1</w:t>
            </w:r>
          </w:p>
        </w:tc>
      </w:tr>
      <w:tr w:rsidR="00A10E79" w:rsidTr="00AB047E" w14:paraId="6AFEDBE0" w14:textId="77777777">
        <w:tc>
          <w:tcPr>
            <w:tcW w:w="1436" w:type="dxa"/>
          </w:tcPr>
          <w:p w:rsidRPr="00FD5C90" w:rsidR="00A10E79" w:rsidP="00E92BA0" w:rsidRDefault="00A10E79" w14:paraId="57A5BA10" w14:textId="77777777">
            <w:pPr>
              <w:jc w:val="center"/>
              <w:rPr>
                <w:b/>
              </w:rPr>
            </w:pPr>
          </w:p>
        </w:tc>
        <w:tc>
          <w:tcPr>
            <w:tcW w:w="1362" w:type="dxa"/>
          </w:tcPr>
          <w:p w:rsidR="00A10E79" w:rsidP="00E92BA0" w:rsidRDefault="00A10E79" w14:paraId="0BDFE62F" w14:textId="77777777">
            <w:pPr>
              <w:jc w:val="center"/>
            </w:pPr>
          </w:p>
        </w:tc>
        <w:tc>
          <w:tcPr>
            <w:tcW w:w="1531" w:type="dxa"/>
          </w:tcPr>
          <w:p w:rsidR="00A10E79" w:rsidP="00E92BA0" w:rsidRDefault="00A10E79" w14:paraId="278E61E8" w14:textId="77777777">
            <w:pPr>
              <w:jc w:val="center"/>
            </w:pPr>
          </w:p>
        </w:tc>
        <w:tc>
          <w:tcPr>
            <w:tcW w:w="1455" w:type="dxa"/>
          </w:tcPr>
          <w:p w:rsidR="00A10E79" w:rsidP="00E92BA0" w:rsidRDefault="00A10E79" w14:paraId="1C4ECA0A" w14:textId="77777777">
            <w:pPr>
              <w:jc w:val="center"/>
            </w:pPr>
          </w:p>
        </w:tc>
        <w:tc>
          <w:tcPr>
            <w:tcW w:w="1254" w:type="dxa"/>
          </w:tcPr>
          <w:p w:rsidR="00A10E79" w:rsidP="00E92BA0" w:rsidRDefault="00A10E79" w14:paraId="15A9A36C" w14:textId="77777777">
            <w:pPr>
              <w:jc w:val="center"/>
            </w:pPr>
          </w:p>
        </w:tc>
        <w:tc>
          <w:tcPr>
            <w:tcW w:w="1198" w:type="dxa"/>
          </w:tcPr>
          <w:p w:rsidR="00A10E79" w:rsidP="00E92BA0" w:rsidRDefault="00A10E79" w14:paraId="27EF2C25" w14:textId="77777777">
            <w:pPr>
              <w:jc w:val="center"/>
            </w:pPr>
          </w:p>
        </w:tc>
        <w:tc>
          <w:tcPr>
            <w:tcW w:w="1006" w:type="dxa"/>
          </w:tcPr>
          <w:p w:rsidR="00A10E79" w:rsidP="00E92BA0" w:rsidRDefault="00A10E79" w14:paraId="1D7D4CFA" w14:textId="77777777">
            <w:pPr>
              <w:jc w:val="center"/>
            </w:pPr>
          </w:p>
        </w:tc>
      </w:tr>
      <w:tr w:rsidR="00A10E79" w:rsidTr="00AB047E" w14:paraId="3FEF4F0B" w14:textId="77777777">
        <w:tc>
          <w:tcPr>
            <w:tcW w:w="1436" w:type="dxa"/>
          </w:tcPr>
          <w:p w:rsidRPr="00FD5C90" w:rsidR="00A10E79" w:rsidP="00E92BA0" w:rsidRDefault="00A10E79" w14:paraId="4E45FE09" w14:textId="77777777">
            <w:pPr>
              <w:jc w:val="center"/>
              <w:rPr>
                <w:b/>
              </w:rPr>
            </w:pPr>
            <w:r w:rsidRPr="00FD5C90">
              <w:rPr>
                <w:b/>
              </w:rPr>
              <w:t>Pacs.002</w:t>
            </w:r>
          </w:p>
        </w:tc>
        <w:tc>
          <w:tcPr>
            <w:tcW w:w="1362" w:type="dxa"/>
          </w:tcPr>
          <w:p w:rsidR="00A10E79" w:rsidP="00E92BA0" w:rsidRDefault="00A10E79" w14:paraId="6E2F7B34" w14:textId="77777777">
            <w:pPr>
              <w:jc w:val="center"/>
            </w:pPr>
            <w:r>
              <w:t>ST105</w:t>
            </w:r>
          </w:p>
        </w:tc>
        <w:tc>
          <w:tcPr>
            <w:tcW w:w="1531" w:type="dxa"/>
          </w:tcPr>
          <w:p w:rsidR="00A10E79" w:rsidP="00E92BA0" w:rsidRDefault="00A10E79" w14:paraId="2E967539" w14:textId="77777777">
            <w:pPr>
              <w:jc w:val="center"/>
            </w:pPr>
            <w:r>
              <w:t>ACH</w:t>
            </w:r>
          </w:p>
        </w:tc>
        <w:tc>
          <w:tcPr>
            <w:tcW w:w="1455" w:type="dxa"/>
          </w:tcPr>
          <w:p w:rsidR="00A10E79" w:rsidP="00E92BA0" w:rsidRDefault="00A10E79" w14:paraId="5D1BE4F2" w14:textId="77777777">
            <w:pPr>
              <w:jc w:val="center"/>
            </w:pPr>
            <w:r w:rsidRPr="00FD5C90">
              <w:t>Creditor Bank</w:t>
            </w:r>
          </w:p>
        </w:tc>
        <w:tc>
          <w:tcPr>
            <w:tcW w:w="1254" w:type="dxa"/>
          </w:tcPr>
          <w:p w:rsidRPr="002D6E2C" w:rsidR="00A10E79" w:rsidP="00E92BA0" w:rsidRDefault="00A10E79" w14:paraId="122AFE92" w14:textId="77777777">
            <w:pPr>
              <w:jc w:val="center"/>
            </w:pPr>
            <w:r>
              <w:t>08:00</w:t>
            </w:r>
          </w:p>
        </w:tc>
        <w:tc>
          <w:tcPr>
            <w:tcW w:w="1198" w:type="dxa"/>
          </w:tcPr>
          <w:p w:rsidR="00A10E79" w:rsidP="00E92BA0" w:rsidRDefault="00A10E79" w14:paraId="1674D4AC" w14:textId="77777777">
            <w:pPr>
              <w:jc w:val="center"/>
            </w:pPr>
            <w:r>
              <w:t xml:space="preserve">18:30 </w:t>
            </w:r>
          </w:p>
        </w:tc>
        <w:tc>
          <w:tcPr>
            <w:tcW w:w="1006" w:type="dxa"/>
          </w:tcPr>
          <w:p w:rsidR="00A10E79" w:rsidP="00E92BA0" w:rsidRDefault="00A10E79" w14:paraId="1B0F95B7" w14:textId="77777777">
            <w:pPr>
              <w:jc w:val="center"/>
            </w:pPr>
            <w:r>
              <w:t>Day 0</w:t>
            </w:r>
          </w:p>
        </w:tc>
      </w:tr>
      <w:tr w:rsidR="00A10E79" w:rsidTr="00AB047E" w14:paraId="2A0368B4" w14:textId="77777777">
        <w:tc>
          <w:tcPr>
            <w:tcW w:w="1436" w:type="dxa"/>
          </w:tcPr>
          <w:p w:rsidRPr="00FD5C90" w:rsidR="00A10E79" w:rsidP="00E92BA0" w:rsidRDefault="00A10E79" w14:paraId="5AB8305C" w14:textId="77777777">
            <w:pPr>
              <w:jc w:val="center"/>
              <w:rPr>
                <w:b/>
              </w:rPr>
            </w:pPr>
            <w:r w:rsidRPr="00FD5C90">
              <w:rPr>
                <w:b/>
              </w:rPr>
              <w:t>Pacs.002</w:t>
            </w:r>
          </w:p>
        </w:tc>
        <w:tc>
          <w:tcPr>
            <w:tcW w:w="1362" w:type="dxa"/>
          </w:tcPr>
          <w:p w:rsidR="00A10E79" w:rsidP="00E92BA0" w:rsidRDefault="00A10E79" w14:paraId="672431AE" w14:textId="77777777">
            <w:pPr>
              <w:jc w:val="center"/>
            </w:pPr>
            <w:r>
              <w:t>ST106</w:t>
            </w:r>
          </w:p>
        </w:tc>
        <w:tc>
          <w:tcPr>
            <w:tcW w:w="1531" w:type="dxa"/>
          </w:tcPr>
          <w:p w:rsidR="00A10E79" w:rsidP="00E92BA0" w:rsidRDefault="00A10E79" w14:paraId="7292CE81" w14:textId="77777777">
            <w:pPr>
              <w:jc w:val="center"/>
            </w:pPr>
            <w:r>
              <w:t>ACH</w:t>
            </w:r>
          </w:p>
        </w:tc>
        <w:tc>
          <w:tcPr>
            <w:tcW w:w="1455" w:type="dxa"/>
          </w:tcPr>
          <w:p w:rsidR="00A10E79" w:rsidP="00E92BA0" w:rsidRDefault="00A10E79" w14:paraId="05091318" w14:textId="77777777">
            <w:pPr>
              <w:jc w:val="center"/>
            </w:pPr>
            <w:r>
              <w:t>Debtor Bank</w:t>
            </w:r>
          </w:p>
        </w:tc>
        <w:tc>
          <w:tcPr>
            <w:tcW w:w="1254" w:type="dxa"/>
          </w:tcPr>
          <w:p w:rsidRPr="002D6E2C" w:rsidR="00A10E79" w:rsidP="00E92BA0" w:rsidRDefault="00A10E79" w14:paraId="482E264F" w14:textId="77777777">
            <w:pPr>
              <w:jc w:val="center"/>
            </w:pPr>
            <w:r>
              <w:t>08:00</w:t>
            </w:r>
          </w:p>
        </w:tc>
        <w:tc>
          <w:tcPr>
            <w:tcW w:w="1198" w:type="dxa"/>
          </w:tcPr>
          <w:p w:rsidR="00A10E79" w:rsidP="00E92BA0" w:rsidRDefault="00A10E79" w14:paraId="2D806D15" w14:textId="77777777">
            <w:pPr>
              <w:jc w:val="center"/>
            </w:pPr>
            <w:r>
              <w:t>18:30</w:t>
            </w:r>
          </w:p>
        </w:tc>
        <w:tc>
          <w:tcPr>
            <w:tcW w:w="1006" w:type="dxa"/>
          </w:tcPr>
          <w:p w:rsidR="00A10E79" w:rsidP="00E92BA0" w:rsidRDefault="001967AE" w14:paraId="32E583F0" w14:textId="77777777">
            <w:pPr>
              <w:jc w:val="center"/>
            </w:pPr>
            <w:r>
              <w:t xml:space="preserve">Latest </w:t>
            </w:r>
            <w:r w:rsidR="00A10E79">
              <w:t>Day 1</w:t>
            </w:r>
          </w:p>
        </w:tc>
      </w:tr>
      <w:tr w:rsidR="00A10E79" w:rsidTr="00AB047E" w14:paraId="3E82F2AE" w14:textId="77777777">
        <w:tc>
          <w:tcPr>
            <w:tcW w:w="1436" w:type="dxa"/>
          </w:tcPr>
          <w:p w:rsidRPr="00FD5C90" w:rsidR="00A10E79" w:rsidP="00E92BA0" w:rsidRDefault="00A10E79" w14:paraId="5FD4850D" w14:textId="77777777">
            <w:pPr>
              <w:jc w:val="center"/>
              <w:rPr>
                <w:b/>
              </w:rPr>
            </w:pPr>
          </w:p>
        </w:tc>
        <w:tc>
          <w:tcPr>
            <w:tcW w:w="1362" w:type="dxa"/>
          </w:tcPr>
          <w:p w:rsidR="00A10E79" w:rsidP="00E92BA0" w:rsidRDefault="00A10E79" w14:paraId="77011E62" w14:textId="77777777">
            <w:pPr>
              <w:jc w:val="center"/>
            </w:pPr>
          </w:p>
        </w:tc>
        <w:tc>
          <w:tcPr>
            <w:tcW w:w="1531" w:type="dxa"/>
          </w:tcPr>
          <w:p w:rsidR="00A10E79" w:rsidP="00E92BA0" w:rsidRDefault="00A10E79" w14:paraId="00F78D91" w14:textId="77777777">
            <w:pPr>
              <w:jc w:val="center"/>
            </w:pPr>
          </w:p>
        </w:tc>
        <w:tc>
          <w:tcPr>
            <w:tcW w:w="1455" w:type="dxa"/>
          </w:tcPr>
          <w:p w:rsidR="00A10E79" w:rsidP="00E92BA0" w:rsidRDefault="00A10E79" w14:paraId="33FE9FCF" w14:textId="77777777">
            <w:pPr>
              <w:jc w:val="center"/>
            </w:pPr>
          </w:p>
        </w:tc>
        <w:tc>
          <w:tcPr>
            <w:tcW w:w="1254" w:type="dxa"/>
          </w:tcPr>
          <w:p w:rsidR="00A10E79" w:rsidP="00E92BA0" w:rsidRDefault="00A10E79" w14:paraId="4A45A184" w14:textId="77777777">
            <w:pPr>
              <w:jc w:val="center"/>
            </w:pPr>
          </w:p>
        </w:tc>
        <w:tc>
          <w:tcPr>
            <w:tcW w:w="1198" w:type="dxa"/>
          </w:tcPr>
          <w:p w:rsidR="00A10E79" w:rsidP="00E92BA0" w:rsidRDefault="00A10E79" w14:paraId="6C5217B6" w14:textId="77777777">
            <w:pPr>
              <w:jc w:val="center"/>
            </w:pPr>
          </w:p>
        </w:tc>
        <w:tc>
          <w:tcPr>
            <w:tcW w:w="1006" w:type="dxa"/>
          </w:tcPr>
          <w:p w:rsidR="00A10E79" w:rsidP="00E92BA0" w:rsidRDefault="00A10E79" w14:paraId="24647FAE" w14:textId="77777777">
            <w:pPr>
              <w:jc w:val="center"/>
            </w:pPr>
          </w:p>
        </w:tc>
      </w:tr>
    </w:tbl>
    <w:p w:rsidRPr="00AB047E" w:rsidR="00A10E79" w:rsidP="00E92BA0" w:rsidRDefault="00A10E79" w14:paraId="40A4C717" w14:textId="77777777">
      <w:pPr>
        <w:rPr>
          <w:b/>
        </w:rPr>
      </w:pPr>
    </w:p>
    <w:p w:rsidRPr="002D6E2C" w:rsidR="00503EF9" w:rsidP="00E92BA0" w:rsidRDefault="00503EF9" w14:paraId="0C769AF2" w14:textId="77777777">
      <w:r w:rsidRPr="002D6E2C">
        <w:rPr>
          <w:b/>
        </w:rPr>
        <w:t>Request for Mandate Information Process (N.B is a Batch process):</w:t>
      </w:r>
      <w:r w:rsidRPr="002D6E2C">
        <w:t xml:space="preserve">   </w:t>
      </w:r>
    </w:p>
    <w:p w:rsidR="00503EF9" w:rsidP="00E92BA0" w:rsidRDefault="00503EF9" w14:paraId="3D22E45F" w14:textId="77777777">
      <w:pPr>
        <w:rPr>
          <w:noProof/>
          <w:lang w:eastAsia="en-ZA"/>
        </w:rPr>
      </w:pPr>
    </w:p>
    <w:p w:rsidR="00EE455A" w:rsidP="00E92BA0" w:rsidRDefault="00EE455A" w14:paraId="7E9FDBA9" w14:textId="77777777">
      <w:pPr>
        <w:rPr>
          <w:noProof/>
          <w:lang w:eastAsia="en-ZA"/>
        </w:rPr>
      </w:pPr>
      <w:r>
        <w:rPr>
          <w:noProof/>
          <w:lang w:val="en-US"/>
        </w:rPr>
        <w:drawing>
          <wp:inline distT="0" distB="0" distL="0" distR="0" wp14:anchorId="614A2003" wp14:editId="73BAF804">
            <wp:extent cx="5731510" cy="3389306"/>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389306"/>
                    </a:xfrm>
                    <a:prstGeom prst="rect">
                      <a:avLst/>
                    </a:prstGeom>
                  </pic:spPr>
                </pic:pic>
              </a:graphicData>
            </a:graphic>
          </wp:inline>
        </w:drawing>
      </w:r>
    </w:p>
    <w:p w:rsidRPr="002D6E2C" w:rsidR="00D521C9" w:rsidP="00E92BA0" w:rsidRDefault="00D521C9" w14:paraId="55BAE9B7" w14:textId="77777777"/>
    <w:p w:rsidRPr="002D6E2C" w:rsidR="00D521C9" w:rsidP="00E92BA0" w:rsidRDefault="00D521C9" w14:paraId="7EA4ED1D" w14:textId="77777777"/>
    <w:p w:rsidRPr="002D6E2C" w:rsidR="00D521C9" w:rsidP="002C2973" w:rsidRDefault="00D521C9" w14:paraId="1829775C"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The Creditor creates a batch mandate information request</w:t>
      </w:r>
      <w:r w:rsidRPr="002D6E2C">
        <w:t xml:space="preserve"> </w:t>
      </w:r>
      <w:r w:rsidRPr="002D6E2C">
        <w:rPr>
          <w:rFonts w:eastAsia="MS Gothic"/>
          <w:b/>
          <w:bCs/>
          <w:color w:val="4F81BD"/>
        </w:rPr>
        <w:t>with one or more request transactions containing the unique mandate reference number/s of the mandate/s that it needs to confirm the information of, and sends it to the Creditor Bank.</w:t>
      </w:r>
    </w:p>
    <w:p w:rsidRPr="002D6E2C" w:rsidR="00D521C9" w:rsidP="00E92BA0" w:rsidRDefault="00D521C9" w14:paraId="09D4C7C9" w14:textId="77777777">
      <w:r w:rsidRPr="002D6E2C">
        <w:t>Message format to be determined by the Creditor Bank, but messages sent to Creditor Bank must contain all the data elements needed to create the mandate initiation requests (mdte.001).</w:t>
      </w:r>
    </w:p>
    <w:p w:rsidRPr="002D6E2C" w:rsidR="00D521C9" w:rsidP="00E92BA0" w:rsidRDefault="00D521C9" w14:paraId="430128CF"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521C9" w:rsidP="002C2973" w:rsidRDefault="00D521C9" w14:paraId="1E876F48"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Creditor Bank forwards the batched mandate information request </w:t>
      </w:r>
      <w:r w:rsidRPr="002D6E2C">
        <w:t>(</w:t>
      </w:r>
      <w:hyperlink w:history="1" w:anchor="Request_for_Mandate_Information">
        <w:r w:rsidRPr="002D6E2C">
          <w:rPr>
            <w:rStyle w:val="Hyperlink"/>
          </w:rPr>
          <w:t>mdte.001</w:t>
        </w:r>
      </w:hyperlink>
      <w:r w:rsidRPr="002D6E2C">
        <w:t xml:space="preserve">) </w:t>
      </w:r>
      <w:r w:rsidRPr="002D6E2C">
        <w:rPr>
          <w:rFonts w:eastAsia="MS Gothic"/>
          <w:b/>
          <w:bCs/>
          <w:color w:val="4F81BD"/>
        </w:rPr>
        <w:t xml:space="preserve">to the ACH. </w:t>
      </w:r>
    </w:p>
    <w:p w:rsidRPr="002D6E2C" w:rsidR="00D521C9" w:rsidP="00E92BA0" w:rsidRDefault="00D521C9" w14:paraId="4CC4EE14" w14:textId="77777777">
      <w:pPr>
        <w:pStyle w:val="ListParagraph"/>
        <w:ind w:left="0"/>
        <w:jc w:val="both"/>
      </w:pPr>
      <w:r w:rsidRPr="002D6E2C">
        <w:t xml:space="preserve">Creditor bank validates the Creditor and confirms that he is in good standing and submits batched mandate information request to the ACH. </w:t>
      </w:r>
    </w:p>
    <w:p w:rsidRPr="002D6E2C" w:rsidR="00D521C9" w:rsidP="00E92BA0" w:rsidRDefault="00D521C9" w14:paraId="39EE55B3" w14:textId="77777777">
      <w:pPr>
        <w:pStyle w:val="ListParagraph"/>
        <w:ind w:left="0"/>
        <w:jc w:val="both"/>
      </w:pPr>
    </w:p>
    <w:p w:rsidRPr="002D6E2C" w:rsidR="00D521C9" w:rsidP="002C2973" w:rsidRDefault="00D521C9" w14:paraId="075A851B"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ACH validates the batched mandate information request </w:t>
      </w:r>
      <w:r w:rsidRPr="002D6E2C">
        <w:t>(</w:t>
      </w:r>
      <w:hyperlink w:history="1" w:anchor="Request_for_Mandate_Information">
        <w:r w:rsidRPr="002D6E2C">
          <w:rPr>
            <w:rStyle w:val="Hyperlink"/>
          </w:rPr>
          <w:t>mdte.001</w:t>
        </w:r>
      </w:hyperlink>
      <w:r w:rsidRPr="002D6E2C">
        <w:t>)</w:t>
      </w:r>
      <w:r w:rsidRPr="002D6E2C">
        <w:rPr>
          <w:rFonts w:eastAsia="MS Gothic"/>
          <w:b/>
          <w:bCs/>
          <w:color w:val="4F81BD"/>
        </w:rPr>
        <w:t xml:space="preserve"> and sends status report </w:t>
      </w:r>
      <w:r w:rsidRPr="002D6E2C">
        <w:rPr>
          <w:rStyle w:val="Hyperlink"/>
          <w:b/>
        </w:rPr>
        <w:t>(</w:t>
      </w:r>
      <w:hyperlink w:history="1" w:anchor="Status_Report_for_Mandate_Messages">
        <w:r w:rsidRPr="002D6E2C">
          <w:rPr>
            <w:rStyle w:val="Hyperlink"/>
          </w:rPr>
          <w:t>pacs.002</w:t>
        </w:r>
      </w:hyperlink>
      <w:r w:rsidRPr="002D6E2C">
        <w:rPr>
          <w:rStyle w:val="Hyperlink"/>
          <w:b/>
        </w:rPr>
        <w:t>)</w:t>
      </w:r>
      <w:r w:rsidRPr="002D6E2C">
        <w:t xml:space="preserve"> </w:t>
      </w:r>
      <w:r w:rsidRPr="002D6E2C">
        <w:rPr>
          <w:rFonts w:eastAsia="MS Gothic"/>
          <w:b/>
          <w:bCs/>
          <w:color w:val="4F81BD"/>
        </w:rPr>
        <w:t>to the Creditor Bank.</w:t>
      </w:r>
    </w:p>
    <w:p w:rsidRPr="002D6E2C" w:rsidR="00D521C9" w:rsidP="00E92BA0" w:rsidRDefault="00D521C9" w14:paraId="36B0FE74" w14:textId="77777777">
      <w:pPr>
        <w:pStyle w:val="ListParagraph"/>
        <w:ind w:left="0"/>
        <w:jc w:val="both"/>
        <w:rPr>
          <w:rFonts w:eastAsia="MS Gothic"/>
          <w:b/>
          <w:bCs/>
          <w:color w:val="4F81BD"/>
        </w:rPr>
      </w:pPr>
    </w:p>
    <w:p w:rsidRPr="002D6E2C" w:rsidR="00D521C9" w:rsidP="002C2973" w:rsidRDefault="00D521C9" w14:paraId="3F1E70F9"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sends valid batch mandate information request </w:t>
      </w:r>
      <w:r w:rsidRPr="002D6E2C">
        <w:t>(</w:t>
      </w:r>
      <w:hyperlink w:history="1" w:anchor="Request_for_Mandate_Information">
        <w:r w:rsidRPr="002D6E2C">
          <w:rPr>
            <w:rStyle w:val="Hyperlink"/>
          </w:rPr>
          <w:t>mdte.001</w:t>
        </w:r>
      </w:hyperlink>
      <w:r w:rsidRPr="002D6E2C">
        <w:t xml:space="preserve">) </w:t>
      </w:r>
      <w:r w:rsidRPr="002D6E2C">
        <w:rPr>
          <w:rFonts w:eastAsia="MS Gothic"/>
          <w:b/>
          <w:bCs/>
          <w:color w:val="4F81BD"/>
        </w:rPr>
        <w:t>to the Debtor Bank.</w:t>
      </w:r>
    </w:p>
    <w:p w:rsidRPr="002D6E2C" w:rsidR="00D521C9" w:rsidP="00E92BA0" w:rsidRDefault="00D521C9" w14:paraId="0DE0C937" w14:textId="77777777">
      <w:pPr>
        <w:pStyle w:val="ListParagraph"/>
        <w:ind w:left="0"/>
        <w:jc w:val="both"/>
        <w:rPr>
          <w:rFonts w:eastAsia="MS Gothic"/>
          <w:b/>
          <w:bCs/>
          <w:color w:val="4F81BD"/>
        </w:rPr>
      </w:pPr>
    </w:p>
    <w:p w:rsidRPr="002D6E2C" w:rsidR="00D521C9" w:rsidP="002C2973" w:rsidRDefault="00D521C9" w14:paraId="039404C6"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Debtor Bank validates and processes the batched mandate information request </w:t>
      </w:r>
      <w:r w:rsidRPr="002D6E2C">
        <w:t>(</w:t>
      </w:r>
      <w:hyperlink w:history="1" w:anchor="Request_for_Mandate_Information">
        <w:r w:rsidRPr="002D6E2C">
          <w:rPr>
            <w:rStyle w:val="Hyperlink"/>
          </w:rPr>
          <w:t>mdte.001</w:t>
        </w:r>
      </w:hyperlink>
      <w:r w:rsidRPr="002D6E2C">
        <w:t>)</w:t>
      </w:r>
      <w:r w:rsidRPr="002D6E2C">
        <w:rPr>
          <w:rFonts w:eastAsia="MS Gothic"/>
          <w:b/>
          <w:bCs/>
          <w:color w:val="4F81BD"/>
        </w:rPr>
        <w:t>.</w:t>
      </w:r>
    </w:p>
    <w:p w:rsidRPr="002D6E2C" w:rsidR="00D521C9" w:rsidP="00E92BA0" w:rsidRDefault="00D521C9" w14:paraId="6087BF79" w14:textId="77777777">
      <w:pPr>
        <w:pStyle w:val="ListParagraph"/>
        <w:ind w:left="0"/>
        <w:jc w:val="both"/>
      </w:pPr>
      <w:r w:rsidRPr="002D6E2C">
        <w:t>The Debtor Bank compares the mandate information stored in the mandate register with the corresponding unique mandate reference numbers, as well as a notification of all mandate reference numbers that do not match the original request as per the mandate register. All necessary information will be included in the response message.</w:t>
      </w:r>
    </w:p>
    <w:p w:rsidRPr="002D6E2C" w:rsidR="00D521C9" w:rsidP="00E92BA0" w:rsidRDefault="00D521C9" w14:paraId="52C970DA" w14:textId="77777777">
      <w:pPr>
        <w:pStyle w:val="ListParagraph"/>
        <w:ind w:left="0"/>
        <w:jc w:val="both"/>
      </w:pPr>
    </w:p>
    <w:p w:rsidRPr="002D6E2C" w:rsidR="00D521C9" w:rsidP="002C2973" w:rsidRDefault="00D521C9" w14:paraId="14FB4A9E"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The Debtor Bank submits the mandate information response </w:t>
      </w:r>
      <w:r w:rsidRPr="002D6E2C">
        <w:t>(</w:t>
      </w:r>
      <w:hyperlink w:history="1" w:anchor="Response_for_Mandate_Information">
        <w:r w:rsidRPr="002D6E2C">
          <w:rPr>
            <w:rStyle w:val="Hyperlink"/>
          </w:rPr>
          <w:t>mdte.002</w:t>
        </w:r>
      </w:hyperlink>
      <w:r w:rsidRPr="002D6E2C">
        <w:t>)</w:t>
      </w:r>
      <w:r w:rsidRPr="002D6E2C">
        <w:rPr>
          <w:rFonts w:eastAsia="MS Gothic"/>
          <w:b/>
          <w:bCs/>
          <w:color w:val="4F81BD"/>
        </w:rPr>
        <w:t xml:space="preserve"> to the ACH. </w:t>
      </w:r>
    </w:p>
    <w:p w:rsidRPr="002D6E2C" w:rsidR="00D521C9" w:rsidP="00E92BA0" w:rsidRDefault="00D521C9" w14:paraId="076A46B3" w14:textId="77777777">
      <w:pPr>
        <w:pStyle w:val="ListParagraph"/>
        <w:ind w:left="0"/>
        <w:jc w:val="both"/>
        <w:rPr>
          <w:rFonts w:eastAsia="MS Gothic"/>
          <w:b/>
          <w:bCs/>
          <w:color w:val="4F81BD"/>
        </w:rPr>
      </w:pPr>
    </w:p>
    <w:p w:rsidRPr="002D6E2C" w:rsidR="00D521C9" w:rsidP="002C2973" w:rsidRDefault="00D521C9" w14:paraId="1326F674"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ACH replies with status report (</w:t>
      </w:r>
      <w:hyperlink w:history="1" w:anchor="Status_Report_for_Mandate_Messages">
        <w:r w:rsidRPr="002D6E2C">
          <w:rPr>
            <w:rStyle w:val="Hyperlink"/>
          </w:rPr>
          <w:t>pacs.002</w:t>
        </w:r>
      </w:hyperlink>
      <w:r w:rsidRPr="002D6E2C">
        <w:rPr>
          <w:rFonts w:eastAsia="MS Gothic"/>
          <w:b/>
          <w:bCs/>
          <w:color w:val="4F81BD"/>
        </w:rPr>
        <w:t>) to Debtor Bank.</w:t>
      </w:r>
    </w:p>
    <w:p w:rsidRPr="002D6E2C" w:rsidR="00D521C9" w:rsidP="00E92BA0" w:rsidRDefault="00D521C9" w14:paraId="58C9872C" w14:textId="77777777">
      <w:pPr>
        <w:pStyle w:val="ListParagraph"/>
        <w:ind w:left="0"/>
        <w:jc w:val="both"/>
      </w:pPr>
    </w:p>
    <w:p w:rsidRPr="002D6E2C" w:rsidR="00D521C9" w:rsidP="002C2973" w:rsidRDefault="00D521C9" w14:paraId="46538451"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 xml:space="preserve">ACH forwards mandate information response </w:t>
      </w:r>
      <w:r w:rsidRPr="002D6E2C">
        <w:t>(</w:t>
      </w:r>
      <w:hyperlink w:history="1" w:anchor="Response_for_Mandate_Information">
        <w:r w:rsidRPr="002D6E2C">
          <w:rPr>
            <w:rStyle w:val="Hyperlink"/>
          </w:rPr>
          <w:t>mdte.002</w:t>
        </w:r>
      </w:hyperlink>
      <w:r w:rsidRPr="002D6E2C">
        <w:t>)</w:t>
      </w:r>
      <w:r w:rsidRPr="002D6E2C">
        <w:rPr>
          <w:rFonts w:eastAsia="MS Gothic"/>
          <w:b/>
          <w:bCs/>
          <w:color w:val="4F81BD"/>
        </w:rPr>
        <w:t xml:space="preserve"> to Creditor Bank.</w:t>
      </w:r>
    </w:p>
    <w:p w:rsidRPr="002D6E2C" w:rsidR="00D521C9" w:rsidP="00E92BA0" w:rsidRDefault="00D521C9" w14:paraId="0D07EF65" w14:textId="77777777">
      <w:pPr>
        <w:pStyle w:val="ListParagraph"/>
        <w:ind w:left="0"/>
        <w:jc w:val="both"/>
        <w:rPr>
          <w:rFonts w:eastAsia="MS Gothic"/>
          <w:b/>
          <w:bCs/>
          <w:color w:val="4F81BD"/>
        </w:rPr>
      </w:pPr>
    </w:p>
    <w:p w:rsidRPr="002D6E2C" w:rsidR="00D521C9" w:rsidP="002C2973" w:rsidRDefault="00D521C9" w14:paraId="0477B29D" w14:textId="77777777">
      <w:pPr>
        <w:pStyle w:val="ListParagraph"/>
        <w:numPr>
          <w:ilvl w:val="2"/>
          <w:numId w:val="18"/>
        </w:numPr>
        <w:ind w:left="0" w:firstLine="0"/>
        <w:jc w:val="both"/>
        <w:rPr>
          <w:rFonts w:eastAsia="MS Gothic"/>
          <w:b/>
          <w:bCs/>
          <w:color w:val="4F81BD"/>
        </w:rPr>
      </w:pPr>
      <w:r w:rsidRPr="002D6E2C">
        <w:rPr>
          <w:rFonts w:eastAsia="MS Gothic"/>
          <w:b/>
          <w:bCs/>
          <w:color w:val="4F81BD"/>
        </w:rPr>
        <w:t>The Creditor Bank engages with the Creditor.</w:t>
      </w:r>
    </w:p>
    <w:p w:rsidRPr="00BB674C" w:rsidR="00D521C9" w:rsidP="00E92BA0" w:rsidRDefault="00D521C9" w14:paraId="7F0BD7FF" w14:textId="77777777">
      <w:pPr>
        <w:pStyle w:val="ListParagraph"/>
        <w:ind w:left="0"/>
        <w:jc w:val="both"/>
      </w:pPr>
      <w:r w:rsidRPr="00BB674C">
        <w:t>Message format of the request for information responses to Creditor to be determined by the Creditor Bank.</w:t>
      </w:r>
    </w:p>
    <w:p w:rsidRPr="002D6E2C" w:rsidR="00D521C9" w:rsidP="00E92BA0" w:rsidRDefault="00D521C9" w14:paraId="046A3CDD" w14:textId="77777777">
      <w:pPr>
        <w:pStyle w:val="ListParagraph"/>
        <w:ind w:left="0"/>
      </w:pPr>
    </w:p>
    <w:p w:rsidRPr="002D6E2C" w:rsidR="00D521C9" w:rsidP="00E92BA0" w:rsidRDefault="00D521C9" w14:paraId="7AAD9B0F" w14:textId="77777777">
      <w:pPr>
        <w:pStyle w:val="ListParagraph"/>
        <w:ind w:left="0"/>
      </w:pPr>
    </w:p>
    <w:p w:rsidRPr="002D6E2C" w:rsidR="00D521C9" w:rsidP="00E92BA0" w:rsidRDefault="00D521C9" w14:paraId="7122982A" w14:textId="77777777">
      <w:pPr>
        <w:pStyle w:val="ListParagraph"/>
        <w:pBdr>
          <w:top w:val="single" w:color="auto" w:sz="12" w:space="1"/>
          <w:left w:val="single" w:color="auto" w:sz="12" w:space="4"/>
          <w:bottom w:val="single" w:color="auto" w:sz="12" w:space="1"/>
          <w:right w:val="single" w:color="auto" w:sz="12" w:space="4"/>
        </w:pBdr>
        <w:ind w:left="0"/>
      </w:pPr>
      <w:r w:rsidRPr="002D6E2C">
        <w:rPr>
          <w:b/>
        </w:rPr>
        <w:t xml:space="preserve">IMPORTANT NOTE: </w:t>
      </w:r>
      <w:r w:rsidRPr="002D6E2C">
        <w:t>at a minimum the Creditor would be allowed to request information on any mandate that was initially sent in the mandate initiation request (pain.009) and registered at the Debtor Bank</w:t>
      </w:r>
    </w:p>
    <w:p w:rsidRPr="002D6E2C" w:rsidR="00D521C9" w:rsidP="00E92BA0" w:rsidRDefault="00D521C9" w14:paraId="57347E10" w14:textId="77777777">
      <w:pPr>
        <w:pStyle w:val="ListParagraph"/>
        <w:pBdr>
          <w:top w:val="single" w:color="auto" w:sz="12" w:space="1"/>
          <w:left w:val="single" w:color="auto" w:sz="12" w:space="4"/>
          <w:bottom w:val="single" w:color="auto" w:sz="12" w:space="1"/>
          <w:right w:val="single" w:color="auto" w:sz="12" w:space="4"/>
        </w:pBdr>
        <w:ind w:left="0"/>
      </w:pPr>
      <w:r w:rsidRPr="002D6E2C">
        <w:t>These mandatory fields are listed in</w:t>
      </w:r>
      <w:r>
        <w:t xml:space="preserve"> Appendix</w:t>
      </w:r>
      <w:r w:rsidRPr="002D6E2C">
        <w:t xml:space="preserve">. </w:t>
      </w:r>
    </w:p>
    <w:p w:rsidRPr="002D6E2C" w:rsidR="00D521C9" w:rsidP="00E92BA0" w:rsidRDefault="00D521C9" w14:paraId="13D520EE" w14:textId="77777777">
      <w:pPr>
        <w:pStyle w:val="ListParagraph"/>
        <w:pBdr>
          <w:top w:val="single" w:color="auto" w:sz="12" w:space="1"/>
          <w:left w:val="single" w:color="auto" w:sz="12" w:space="4"/>
          <w:bottom w:val="single" w:color="auto" w:sz="12" w:space="1"/>
          <w:right w:val="single" w:color="auto" w:sz="12" w:space="4"/>
        </w:pBdr>
        <w:ind w:left="0"/>
      </w:pPr>
    </w:p>
    <w:p w:rsidR="00D521C9" w:rsidP="00E92BA0" w:rsidRDefault="00D521C9" w14:paraId="725CFA43" w14:textId="77777777">
      <w:pPr>
        <w:pStyle w:val="ListParagraph"/>
        <w:pBdr>
          <w:top w:val="single" w:color="auto" w:sz="12" w:space="1"/>
          <w:left w:val="single" w:color="auto" w:sz="12" w:space="4"/>
          <w:bottom w:val="single" w:color="auto" w:sz="12" w:space="1"/>
          <w:right w:val="single" w:color="auto" w:sz="12" w:space="4"/>
        </w:pBdr>
        <w:ind w:left="0"/>
      </w:pPr>
      <w:r w:rsidRPr="002D6E2C">
        <w:t xml:space="preserve">The Debtor Bank would need to at least validate the Creditor identification </w:t>
      </w:r>
      <w:r w:rsidR="007F35D9">
        <w:t xml:space="preserve">(Creditor </w:t>
      </w:r>
      <w:r w:rsidR="00F61AEC">
        <w:t>Abbreviated</w:t>
      </w:r>
      <w:r w:rsidR="007F35D9">
        <w:t xml:space="preserve"> Short Name) </w:t>
      </w:r>
      <w:r w:rsidRPr="002D6E2C">
        <w:t>as an initial file validation to be allowed to provide this information.</w:t>
      </w:r>
    </w:p>
    <w:p w:rsidR="00BD6282" w:rsidP="00E92BA0" w:rsidRDefault="00BD6282" w14:paraId="73F9D832" w14:textId="77777777">
      <w:pPr>
        <w:pStyle w:val="ListParagraph"/>
        <w:pBdr>
          <w:top w:val="single" w:color="auto" w:sz="12" w:space="1"/>
          <w:left w:val="single" w:color="auto" w:sz="12" w:space="4"/>
          <w:bottom w:val="single" w:color="auto" w:sz="12" w:space="1"/>
          <w:right w:val="single" w:color="auto" w:sz="12" w:space="4"/>
        </w:pBdr>
        <w:ind w:left="0"/>
      </w:pPr>
    </w:p>
    <w:p w:rsidRPr="002D6E2C" w:rsidR="00BD6282" w:rsidP="00E92BA0" w:rsidRDefault="00BD6282" w14:paraId="52E7D9BE" w14:textId="77777777">
      <w:pPr>
        <w:pStyle w:val="ListParagraph"/>
        <w:pBdr>
          <w:top w:val="single" w:color="auto" w:sz="12" w:space="1"/>
          <w:left w:val="single" w:color="auto" w:sz="12" w:space="4"/>
          <w:bottom w:val="single" w:color="auto" w:sz="12" w:space="1"/>
          <w:right w:val="single" w:color="auto" w:sz="12" w:space="4"/>
        </w:pBdr>
        <w:ind w:left="0"/>
      </w:pPr>
      <w:r>
        <w:t xml:space="preserve">Response to Request for Information </w:t>
      </w:r>
      <w:r w:rsidR="0086119C">
        <w:t xml:space="preserve">(mdte.002) </w:t>
      </w:r>
      <w:r>
        <w:t>can be returned by Debtor Bank on Day 0, but must be returned by end of Day 1.</w:t>
      </w:r>
      <w:r w:rsidR="007F35D9">
        <w:t xml:space="preserve"> </w:t>
      </w:r>
    </w:p>
    <w:p w:rsidRPr="002D6E2C" w:rsidR="00D521C9" w:rsidP="00E92BA0" w:rsidRDefault="00D521C9" w14:paraId="2399374D" w14:textId="77777777">
      <w:pPr>
        <w:pStyle w:val="ListParagraph"/>
        <w:ind w:left="0"/>
      </w:pPr>
    </w:p>
    <w:p w:rsidRPr="002D6E2C" w:rsidR="00FE3965" w:rsidP="00E92BA0" w:rsidRDefault="00FE3965" w14:paraId="47EB4051" w14:textId="77777777">
      <w:pPr>
        <w:pStyle w:val="ListParagraph"/>
        <w:pBdr>
          <w:top w:val="single" w:color="auto" w:sz="12" w:space="1"/>
          <w:left w:val="single" w:color="auto" w:sz="12" w:space="4"/>
          <w:bottom w:val="single" w:color="auto" w:sz="12" w:space="1"/>
          <w:right w:val="single" w:color="auto" w:sz="12" w:space="4"/>
        </w:pBdr>
        <w:ind w:left="0"/>
      </w:pPr>
      <w:r>
        <w:t xml:space="preserve">Any </w:t>
      </w:r>
      <w:r w:rsidRPr="008B2740">
        <w:t xml:space="preserve">mandates </w:t>
      </w:r>
      <w:r>
        <w:t xml:space="preserve">with a Pending or Rejected status </w:t>
      </w:r>
      <w:r w:rsidRPr="008B2740">
        <w:t>will not be returned to the creditor bank</w:t>
      </w:r>
      <w:r>
        <w:t xml:space="preserve"> as t</w:t>
      </w:r>
      <w:r w:rsidRPr="008B2740">
        <w:t>hese will be marked as not found</w:t>
      </w:r>
      <w:r>
        <w:t>.</w:t>
      </w:r>
    </w:p>
    <w:p w:rsidRPr="002D6E2C" w:rsidR="00D521C9" w:rsidP="00E92BA0" w:rsidRDefault="00D521C9" w14:paraId="270F37DF" w14:textId="77777777">
      <w:pPr>
        <w:pStyle w:val="ListParagraph"/>
        <w:ind w:left="0"/>
      </w:pPr>
    </w:p>
    <w:p w:rsidRPr="002D6E2C" w:rsidR="00D521C9" w:rsidP="00E92BA0" w:rsidRDefault="00D521C9" w14:paraId="0DDF34B1" w14:textId="77777777">
      <w:pPr>
        <w:pStyle w:val="ListParagraph"/>
        <w:ind w:left="0"/>
      </w:pPr>
    </w:p>
    <w:p w:rsidRPr="002D6E2C" w:rsidR="00D521C9" w:rsidP="00E92BA0" w:rsidRDefault="00D521C9" w14:paraId="46F51323" w14:textId="77777777">
      <w:pPr>
        <w:pStyle w:val="ListParagraph"/>
        <w:ind w:left="0"/>
      </w:pPr>
    </w:p>
    <w:p w:rsidR="004C3592" w:rsidRDefault="004C3592" w14:paraId="42EBFF54" w14:textId="31BF0D1A">
      <w:r>
        <w:br w:type="page"/>
      </w:r>
    </w:p>
    <w:p w:rsidRPr="005D6465" w:rsidR="00D521C9" w:rsidP="002C2973" w:rsidRDefault="004C3592" w14:paraId="09665CDD" w14:textId="2ADE003D">
      <w:pPr>
        <w:pStyle w:val="Heading2"/>
        <w:numPr>
          <w:ilvl w:val="1"/>
          <w:numId w:val="18"/>
        </w:numPr>
        <w:spacing w:before="0" w:after="0" w:line="240" w:lineRule="auto"/>
        <w:ind w:left="0" w:firstLine="0"/>
        <w:outlineLvl w:val="1"/>
        <w:rPr>
          <w:rFonts w:ascii="Calibri" w:hAnsi="Calibri"/>
          <w:color w:val="4F81BD"/>
          <w:sz w:val="22"/>
          <w:szCs w:val="22"/>
          <w:lang w:val="en-ZA"/>
        </w:rPr>
      </w:pPr>
      <w:r w:rsidRPr="005D6465">
        <w:rPr>
          <w:rFonts w:ascii="Calibri" w:hAnsi="Calibri"/>
          <w:color w:val="4F81BD"/>
          <w:sz w:val="22"/>
          <w:szCs w:val="22"/>
          <w:lang w:val="en-ZA"/>
        </w:rPr>
        <w:t>Mark-Off File</w:t>
      </w:r>
    </w:p>
    <w:p w:rsidR="00352EF7" w:rsidP="005D6465" w:rsidRDefault="005D6465" w14:paraId="72AF1CA5" w14:textId="7F1FC5A1">
      <w:pPr>
        <w:pStyle w:val="ListParagraph"/>
        <w:ind w:left="0"/>
      </w:pPr>
      <w:bookmarkStart w:name="_Toc398807892" w:id="2238"/>
      <w:bookmarkStart w:name="_Toc435584371" w:id="2239"/>
      <w:r w:rsidRPr="005D6465">
        <w:rPr>
          <w:b/>
          <w:bCs/>
        </w:rPr>
        <w:t>Description:</w:t>
      </w:r>
      <w:r>
        <w:t xml:space="preserve"> In order to assist with keeping the mandate data base at the Creditor and Debtor Bank in sync debtor banks must resubmit all pain.012 responces that were sent the previous day.</w:t>
      </w:r>
    </w:p>
    <w:p w:rsidR="005D6465" w:rsidP="005D6465" w:rsidRDefault="005D6465" w14:paraId="00ED9FA3" w14:textId="3711E44A">
      <w:pPr>
        <w:pStyle w:val="ListParagraph"/>
        <w:ind w:left="0"/>
      </w:pPr>
    </w:p>
    <w:p w:rsidR="005D6465" w:rsidP="002C2973" w:rsidRDefault="005D6465" w14:paraId="103C5A70" w14:textId="77777777">
      <w:pPr>
        <w:pStyle w:val="ListParagraph"/>
        <w:numPr>
          <w:ilvl w:val="2"/>
          <w:numId w:val="50"/>
        </w:numPr>
        <w:ind w:left="0" w:firstLine="0"/>
        <w:outlineLvl w:val="2"/>
      </w:pPr>
      <w:bookmarkStart w:name="_Toc18330632" w:id="2240"/>
      <w:r>
        <w:t>Contextual Diagram:</w:t>
      </w:r>
      <w:bookmarkEnd w:id="2240"/>
      <w:r>
        <w:t xml:space="preserve"> </w:t>
      </w:r>
    </w:p>
    <w:p w:rsidR="005D6465" w:rsidP="005D6465" w:rsidRDefault="005D6465" w14:paraId="766643E4" w14:textId="77777777">
      <w:r>
        <w:t>The following describes the high level business process flow for the mark-off file.</w:t>
      </w:r>
    </w:p>
    <w:p w:rsidR="005D6465" w:rsidP="005D6465" w:rsidRDefault="005D6465" w14:paraId="4C476D6D" w14:textId="77777777"/>
    <w:p w:rsidR="005D6465" w:rsidP="005D6465" w:rsidRDefault="005D6465" w14:paraId="6B3DC224" w14:textId="77777777">
      <w:r>
        <w:rPr>
          <w:noProof/>
          <w:lang w:val="en-GB" w:eastAsia="en-GB"/>
        </w:rPr>
        <w:drawing>
          <wp:inline distT="0" distB="0" distL="0" distR="0" wp14:anchorId="63762F5B" wp14:editId="48038EEC">
            <wp:extent cx="5731510" cy="4339590"/>
            <wp:effectExtent l="0" t="0" r="2540" b="3810"/>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35"/>
                    <a:stretch>
                      <a:fillRect/>
                    </a:stretch>
                  </pic:blipFill>
                  <pic:spPr>
                    <a:xfrm>
                      <a:off x="0" y="0"/>
                      <a:ext cx="5731510" cy="4339590"/>
                    </a:xfrm>
                    <a:prstGeom prst="rect">
                      <a:avLst/>
                    </a:prstGeom>
                  </pic:spPr>
                </pic:pic>
              </a:graphicData>
            </a:graphic>
          </wp:inline>
        </w:drawing>
      </w:r>
    </w:p>
    <w:p w:rsidR="005D6465" w:rsidP="005D6465" w:rsidRDefault="005D6465" w14:paraId="3B4DCD39" w14:textId="77777777">
      <w:r>
        <w:br w:type="page"/>
      </w:r>
    </w:p>
    <w:p w:rsidRPr="001742FD" w:rsidR="005D6465" w:rsidP="005D6465" w:rsidRDefault="005D6465" w14:paraId="32C6DE26" w14:textId="77777777"/>
    <w:p w:rsidRPr="00505A50" w:rsidR="005D6465" w:rsidP="00505A50" w:rsidRDefault="005D6465" w14:paraId="12451480" w14:textId="77777777">
      <w:pPr>
        <w:rPr>
          <w:b/>
          <w:bCs/>
        </w:rPr>
      </w:pPr>
      <w:bookmarkStart w:name="_Toc18330633" w:id="2241"/>
      <w:r w:rsidRPr="00505A50">
        <w:rPr>
          <w:b/>
          <w:bCs/>
        </w:rPr>
        <w:t>Use Case 1: Debtor Bank Submits Mark-Off File to ACH:</w:t>
      </w:r>
      <w:bookmarkEnd w:id="2241"/>
      <w:r w:rsidRPr="00505A50">
        <w:rPr>
          <w:b/>
          <w:bCs/>
        </w:rPr>
        <w:t xml:space="preserve"> </w:t>
      </w:r>
    </w:p>
    <w:p w:rsidRPr="00A922E3" w:rsidR="005D6465" w:rsidP="005D6465" w:rsidRDefault="005D6465" w14:paraId="7F302AEB" w14:textId="77777777">
      <w:r>
        <w:t>User case 1 describes process and requirements for the debtor bank to submit the mark-off file to the ACH.</w:t>
      </w:r>
    </w:p>
    <w:p w:rsidRPr="002420BF" w:rsidR="005D6465" w:rsidP="005D6465" w:rsidRDefault="005D6465" w14:paraId="75EB70F4" w14:textId="77777777">
      <w:pPr>
        <w:rPr>
          <w:i/>
          <w:color w:val="0000FF"/>
        </w:rPr>
      </w:pPr>
      <w:r>
        <w:rPr>
          <w:noProof/>
          <w:lang w:val="en-GB" w:eastAsia="en-GB"/>
        </w:rPr>
        <w:drawing>
          <wp:inline distT="0" distB="0" distL="0" distR="0" wp14:anchorId="4B8EDDE8" wp14:editId="42E3F5E2">
            <wp:extent cx="5731510" cy="4493895"/>
            <wp:effectExtent l="0" t="0" r="2540" b="1905"/>
            <wp:docPr id="274" name="Picture 2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diagram&#10;&#10;Description automatically generated"/>
                    <pic:cNvPicPr/>
                  </pic:nvPicPr>
                  <pic:blipFill>
                    <a:blip r:embed="rId36"/>
                    <a:stretch>
                      <a:fillRect/>
                    </a:stretch>
                  </pic:blipFill>
                  <pic:spPr>
                    <a:xfrm>
                      <a:off x="0" y="0"/>
                      <a:ext cx="5731510" cy="4493895"/>
                    </a:xfrm>
                    <a:prstGeom prst="rect">
                      <a:avLst/>
                    </a:prstGeom>
                  </pic:spPr>
                </pic:pic>
              </a:graphicData>
            </a:graphic>
          </wp:inline>
        </w:drawing>
      </w:r>
    </w:p>
    <w:p w:rsidRPr="00505A50" w:rsidR="005D6465" w:rsidP="00505A50" w:rsidRDefault="005D6465" w14:paraId="64593CF2" w14:textId="77777777">
      <w:pPr>
        <w:rPr>
          <w:b/>
          <w:bCs/>
        </w:rPr>
      </w:pPr>
      <w:r w:rsidRPr="00505A50">
        <w:rPr>
          <w:b/>
          <w:bCs/>
        </w:rPr>
        <w:t>Use Case 1: Related Functional requirements</w:t>
      </w:r>
    </w:p>
    <w:p w:rsidRPr="00E03172" w:rsidR="005D6465" w:rsidP="005D6465" w:rsidRDefault="005D6465" w14:paraId="4E83F6F1" w14:textId="77777777">
      <w:r w:rsidRPr="00E03172">
        <w:t>The following requirements relate to use case as defined in business process flow above.</w:t>
      </w:r>
    </w:p>
    <w:tbl>
      <w:tblPr>
        <w:tblStyle w:val="TableGrid"/>
        <w:tblW w:w="0" w:type="auto"/>
        <w:tblLook w:val="04A0" w:firstRow="1" w:lastRow="0" w:firstColumn="1" w:lastColumn="0" w:noHBand="0" w:noVBand="1"/>
      </w:tblPr>
      <w:tblGrid>
        <w:gridCol w:w="1719"/>
        <w:gridCol w:w="4341"/>
        <w:gridCol w:w="989"/>
        <w:gridCol w:w="1967"/>
      </w:tblGrid>
      <w:tr w:rsidR="005D6465" w:rsidTr="00730C43" w14:paraId="15A11838" w14:textId="77777777">
        <w:tc>
          <w:tcPr>
            <w:tcW w:w="709" w:type="dxa"/>
            <w:shd w:val="clear" w:color="auto" w:fill="D9D9D9" w:themeFill="background1" w:themeFillShade="D9"/>
          </w:tcPr>
          <w:p w:rsidRPr="00210790" w:rsidR="005D6465" w:rsidP="00730C43" w:rsidRDefault="005D6465" w14:paraId="37A54C06" w14:textId="77777777">
            <w:pPr>
              <w:rPr>
                <w:b/>
              </w:rPr>
            </w:pPr>
            <w:r w:rsidRPr="00210790">
              <w:rPr>
                <w:b/>
              </w:rPr>
              <w:t>FR #</w:t>
            </w:r>
          </w:p>
        </w:tc>
        <w:tc>
          <w:tcPr>
            <w:tcW w:w="4394" w:type="dxa"/>
            <w:shd w:val="clear" w:color="auto" w:fill="D9D9D9" w:themeFill="background1" w:themeFillShade="D9"/>
          </w:tcPr>
          <w:p w:rsidRPr="00210790" w:rsidR="005D6465" w:rsidP="00730C43" w:rsidRDefault="005D6465" w14:paraId="5B625F2A" w14:textId="77777777">
            <w:pPr>
              <w:rPr>
                <w:b/>
              </w:rPr>
            </w:pPr>
            <w:r w:rsidRPr="00210790">
              <w:rPr>
                <w:b/>
              </w:rPr>
              <w:t>F</w:t>
            </w:r>
            <w:r>
              <w:rPr>
                <w:b/>
              </w:rPr>
              <w:t xml:space="preserve">unction </w:t>
            </w:r>
            <w:r w:rsidRPr="00210790">
              <w:rPr>
                <w:b/>
              </w:rPr>
              <w:t>R</w:t>
            </w:r>
            <w:r>
              <w:rPr>
                <w:b/>
              </w:rPr>
              <w:t>equirement</w:t>
            </w:r>
            <w:r w:rsidRPr="00210790">
              <w:rPr>
                <w:b/>
              </w:rPr>
              <w:t xml:space="preserve"> Description</w:t>
            </w:r>
          </w:p>
        </w:tc>
        <w:tc>
          <w:tcPr>
            <w:tcW w:w="992" w:type="dxa"/>
            <w:shd w:val="clear" w:color="auto" w:fill="D9D9D9" w:themeFill="background1" w:themeFillShade="D9"/>
          </w:tcPr>
          <w:p w:rsidRPr="00210790" w:rsidR="005D6465" w:rsidP="00730C43" w:rsidRDefault="005D6465" w14:paraId="67E9B80E" w14:textId="77777777">
            <w:pPr>
              <w:rPr>
                <w:b/>
              </w:rPr>
            </w:pPr>
            <w:r w:rsidRPr="00210790">
              <w:rPr>
                <w:b/>
              </w:rPr>
              <w:t>Actors</w:t>
            </w:r>
          </w:p>
        </w:tc>
        <w:tc>
          <w:tcPr>
            <w:tcW w:w="1985" w:type="dxa"/>
            <w:shd w:val="clear" w:color="auto" w:fill="D9D9D9" w:themeFill="background1" w:themeFillShade="D9"/>
          </w:tcPr>
          <w:p w:rsidRPr="00210790" w:rsidR="005D6465" w:rsidP="00730C43" w:rsidRDefault="005D6465" w14:paraId="0C46DD36" w14:textId="77777777">
            <w:pPr>
              <w:rPr>
                <w:b/>
              </w:rPr>
            </w:pPr>
            <w:r w:rsidRPr="00210790">
              <w:rPr>
                <w:b/>
              </w:rPr>
              <w:t>FR Business Rules</w:t>
            </w:r>
          </w:p>
        </w:tc>
      </w:tr>
      <w:tr w:rsidR="005D6465" w:rsidTr="00730C43" w14:paraId="7C858F39" w14:textId="77777777">
        <w:tc>
          <w:tcPr>
            <w:tcW w:w="709" w:type="dxa"/>
          </w:tcPr>
          <w:p w:rsidR="005D6465" w:rsidP="00730C43" w:rsidRDefault="005D6465" w14:paraId="602AC747" w14:textId="77777777">
            <w:r>
              <w:t>ACMARK_REQ01</w:t>
            </w:r>
          </w:p>
        </w:tc>
        <w:tc>
          <w:tcPr>
            <w:tcW w:w="4394" w:type="dxa"/>
          </w:tcPr>
          <w:p w:rsidR="005D6465" w:rsidP="00730C43" w:rsidRDefault="005D6465" w14:paraId="642BCBB4" w14:textId="77777777">
            <w:r>
              <w:t>The mark-off file layout shall be based on the current pain.012 file layout. File layout to be provided in the TRS.</w:t>
            </w:r>
          </w:p>
        </w:tc>
        <w:tc>
          <w:tcPr>
            <w:tcW w:w="992" w:type="dxa"/>
          </w:tcPr>
          <w:p w:rsidR="005D6465" w:rsidP="00730C43" w:rsidRDefault="005D6465" w14:paraId="7F329B38" w14:textId="77777777">
            <w:r>
              <w:t>Debtor Bank</w:t>
            </w:r>
          </w:p>
        </w:tc>
        <w:tc>
          <w:tcPr>
            <w:tcW w:w="1985" w:type="dxa"/>
          </w:tcPr>
          <w:p w:rsidR="005D6465" w:rsidP="00730C43" w:rsidRDefault="005D6465" w14:paraId="5379A396" w14:textId="77777777"/>
        </w:tc>
      </w:tr>
      <w:tr w:rsidR="005D6465" w:rsidTr="00730C43" w14:paraId="3B74963D" w14:textId="77777777">
        <w:tc>
          <w:tcPr>
            <w:tcW w:w="709" w:type="dxa"/>
          </w:tcPr>
          <w:p w:rsidR="005D6465" w:rsidP="00730C43" w:rsidRDefault="005D6465" w14:paraId="2AD486D4" w14:textId="77777777">
            <w:r>
              <w:t>ACMARK_REQ02</w:t>
            </w:r>
          </w:p>
        </w:tc>
        <w:tc>
          <w:tcPr>
            <w:tcW w:w="4394" w:type="dxa"/>
          </w:tcPr>
          <w:p w:rsidR="005D6465" w:rsidP="00730C43" w:rsidRDefault="005D6465" w14:paraId="36453614" w14:textId="77777777">
            <w:r>
              <w:t xml:space="preserve">The sub services name for the mark-off file shall be </w:t>
            </w:r>
            <w:r>
              <w:rPr>
                <w:rFonts w:cs="Arial"/>
                <w:shd w:val="clear" w:color="auto" w:fill="FFFFFF"/>
              </w:rPr>
              <w:t>MANDB.</w:t>
            </w:r>
          </w:p>
        </w:tc>
        <w:tc>
          <w:tcPr>
            <w:tcW w:w="992" w:type="dxa"/>
          </w:tcPr>
          <w:p w:rsidR="005D6465" w:rsidP="00730C43" w:rsidRDefault="005D6465" w14:paraId="1838668C" w14:textId="77777777">
            <w:r>
              <w:t>Debtor Bank</w:t>
            </w:r>
          </w:p>
        </w:tc>
        <w:tc>
          <w:tcPr>
            <w:tcW w:w="1985" w:type="dxa"/>
          </w:tcPr>
          <w:p w:rsidR="005D6465" w:rsidP="00730C43" w:rsidRDefault="005D6465" w14:paraId="46C2D510" w14:textId="77777777"/>
        </w:tc>
      </w:tr>
      <w:tr w:rsidR="005D6465" w:rsidTr="00730C43" w14:paraId="5ABD77E9" w14:textId="77777777">
        <w:tc>
          <w:tcPr>
            <w:tcW w:w="709" w:type="dxa"/>
          </w:tcPr>
          <w:p w:rsidR="005D6465" w:rsidP="00730C43" w:rsidRDefault="005D6465" w14:paraId="02B46A52" w14:textId="77777777">
            <w:r>
              <w:t>ACMARK_REQ03</w:t>
            </w:r>
          </w:p>
        </w:tc>
        <w:tc>
          <w:tcPr>
            <w:tcW w:w="4394" w:type="dxa"/>
          </w:tcPr>
          <w:p w:rsidR="005D6465" w:rsidP="00730C43" w:rsidRDefault="005D6465" w14:paraId="5E5F7C31" w14:textId="77777777">
            <w:r>
              <w:t>Transaction details for Pain.012s generated for the previous processing day shall be included in the mark-off file.</w:t>
            </w:r>
          </w:p>
        </w:tc>
        <w:tc>
          <w:tcPr>
            <w:tcW w:w="992" w:type="dxa"/>
          </w:tcPr>
          <w:p w:rsidR="005D6465" w:rsidP="00730C43" w:rsidRDefault="005D6465" w14:paraId="102C4AAF" w14:textId="77777777">
            <w:r>
              <w:t>Debtor Bank</w:t>
            </w:r>
          </w:p>
        </w:tc>
        <w:tc>
          <w:tcPr>
            <w:tcW w:w="1985" w:type="dxa"/>
          </w:tcPr>
          <w:p w:rsidR="005D6465" w:rsidP="00730C43" w:rsidRDefault="005D6465" w14:paraId="0E39CEC1" w14:textId="77777777"/>
        </w:tc>
      </w:tr>
      <w:tr w:rsidR="005D6465" w:rsidTr="00730C43" w14:paraId="0923AFC6" w14:textId="77777777">
        <w:tc>
          <w:tcPr>
            <w:tcW w:w="709" w:type="dxa"/>
          </w:tcPr>
          <w:p w:rsidR="005D6465" w:rsidP="00730C43" w:rsidRDefault="005D6465" w14:paraId="31AE0F85" w14:textId="77777777">
            <w:r>
              <w:t>ACMARK_REQ04</w:t>
            </w:r>
          </w:p>
        </w:tc>
        <w:tc>
          <w:tcPr>
            <w:tcW w:w="4394" w:type="dxa"/>
          </w:tcPr>
          <w:p w:rsidR="005D6465" w:rsidP="00730C43" w:rsidRDefault="005D6465" w14:paraId="7D962E0A" w14:textId="77777777">
            <w:r>
              <w:t xml:space="preserve">Only transaction details with </w:t>
            </w:r>
            <w:r w:rsidRPr="00631E3C">
              <w:t>Transmission Number</w:t>
            </w:r>
            <w:r>
              <w:t xml:space="preserve"> 1 shall be included in the file.</w:t>
            </w:r>
          </w:p>
        </w:tc>
        <w:tc>
          <w:tcPr>
            <w:tcW w:w="992" w:type="dxa"/>
          </w:tcPr>
          <w:p w:rsidR="005D6465" w:rsidP="00730C43" w:rsidRDefault="005D6465" w14:paraId="057135D7" w14:textId="77777777">
            <w:r>
              <w:t>Debtor Bank</w:t>
            </w:r>
          </w:p>
        </w:tc>
        <w:tc>
          <w:tcPr>
            <w:tcW w:w="1985" w:type="dxa"/>
          </w:tcPr>
          <w:p w:rsidR="005D6465" w:rsidP="00730C43" w:rsidRDefault="005D6465" w14:paraId="632B247D" w14:textId="77777777"/>
        </w:tc>
      </w:tr>
      <w:tr w:rsidR="005D6465" w:rsidTr="00730C43" w14:paraId="17F75862" w14:textId="77777777">
        <w:tc>
          <w:tcPr>
            <w:tcW w:w="709" w:type="dxa"/>
          </w:tcPr>
          <w:p w:rsidR="005D6465" w:rsidP="00730C43" w:rsidRDefault="005D6465" w14:paraId="391AE2AC" w14:textId="77777777">
            <w:r>
              <w:t>ACMARK_REQ05</w:t>
            </w:r>
          </w:p>
        </w:tc>
        <w:tc>
          <w:tcPr>
            <w:tcW w:w="4394" w:type="dxa"/>
          </w:tcPr>
          <w:p w:rsidR="005D6465" w:rsidP="00730C43" w:rsidRDefault="005D6465" w14:paraId="5776AC9C" w14:textId="77777777">
            <w:r>
              <w:t>Pain.012s for all following business processes shall be included in the mark-off file:</w:t>
            </w:r>
          </w:p>
          <w:p w:rsidR="005D6465" w:rsidP="00730C43" w:rsidRDefault="005D6465" w14:paraId="7EC8CB7D" w14:textId="77777777">
            <w:r>
              <w:t xml:space="preserve">- Real-time and </w:t>
            </w:r>
            <w:r w:rsidRPr="005D114A">
              <w:rPr>
                <w:b/>
              </w:rPr>
              <w:t>NONE</w:t>
            </w:r>
            <w:r>
              <w:t xml:space="preserve"> migrated batch responses to mandate initiation requests.</w:t>
            </w:r>
          </w:p>
          <w:p w:rsidR="005D6465" w:rsidP="00730C43" w:rsidRDefault="005D6465" w14:paraId="78336D0C" w14:textId="77777777">
            <w:r>
              <w:t>- Real-time and batch responses to mandate amendment requests.</w:t>
            </w:r>
          </w:p>
          <w:p w:rsidR="005D6465" w:rsidP="00730C43" w:rsidRDefault="005D6465" w14:paraId="67EB6243" w14:textId="77777777">
            <w:r>
              <w:t>- Real-time and batch responses to mandate cancellation requests.</w:t>
            </w:r>
          </w:p>
        </w:tc>
        <w:tc>
          <w:tcPr>
            <w:tcW w:w="992" w:type="dxa"/>
          </w:tcPr>
          <w:p w:rsidR="005D6465" w:rsidP="00730C43" w:rsidRDefault="005D6465" w14:paraId="4C259CC0" w14:textId="77777777">
            <w:r>
              <w:t>Debtor Bank</w:t>
            </w:r>
          </w:p>
        </w:tc>
        <w:tc>
          <w:tcPr>
            <w:tcW w:w="1985" w:type="dxa"/>
          </w:tcPr>
          <w:p w:rsidR="005D6465" w:rsidP="00730C43" w:rsidRDefault="005D6465" w14:paraId="59FB479E" w14:textId="77777777"/>
        </w:tc>
      </w:tr>
      <w:tr w:rsidR="005D6465" w:rsidTr="00730C43" w14:paraId="40EF51CE" w14:textId="77777777">
        <w:tc>
          <w:tcPr>
            <w:tcW w:w="709" w:type="dxa"/>
          </w:tcPr>
          <w:p w:rsidR="005D6465" w:rsidP="00730C43" w:rsidRDefault="005D6465" w14:paraId="0706753B" w14:textId="77777777">
            <w:r>
              <w:t>ACMARK_REQ06</w:t>
            </w:r>
          </w:p>
        </w:tc>
        <w:tc>
          <w:tcPr>
            <w:tcW w:w="4394" w:type="dxa"/>
          </w:tcPr>
          <w:p w:rsidR="005D6465" w:rsidP="00730C43" w:rsidRDefault="005D6465" w14:paraId="1DCC12CE" w14:textId="77777777">
            <w:r>
              <w:t>All transactional information provided in the mark-off file shall as per the original generated Pain.012.</w:t>
            </w:r>
          </w:p>
        </w:tc>
        <w:tc>
          <w:tcPr>
            <w:tcW w:w="992" w:type="dxa"/>
          </w:tcPr>
          <w:p w:rsidR="005D6465" w:rsidP="00730C43" w:rsidRDefault="005D6465" w14:paraId="38FA2F6B" w14:textId="77777777">
            <w:r>
              <w:t>Debtor Bank</w:t>
            </w:r>
          </w:p>
        </w:tc>
        <w:tc>
          <w:tcPr>
            <w:tcW w:w="1985" w:type="dxa"/>
          </w:tcPr>
          <w:p w:rsidR="005D6465" w:rsidP="00730C43" w:rsidRDefault="005D6465" w14:paraId="70F9F9C1" w14:textId="77777777"/>
        </w:tc>
      </w:tr>
      <w:tr w:rsidR="005D6465" w:rsidTr="00730C43" w14:paraId="71CE6F5B" w14:textId="77777777">
        <w:tc>
          <w:tcPr>
            <w:tcW w:w="709" w:type="dxa"/>
          </w:tcPr>
          <w:p w:rsidR="005D6465" w:rsidP="00730C43" w:rsidRDefault="005D6465" w14:paraId="38222CDE" w14:textId="77777777">
            <w:r>
              <w:t>ACMARK_REQ07</w:t>
            </w:r>
          </w:p>
        </w:tc>
        <w:tc>
          <w:tcPr>
            <w:tcW w:w="4394" w:type="dxa"/>
          </w:tcPr>
          <w:p w:rsidR="005D6465" w:rsidP="00730C43" w:rsidRDefault="005D6465" w14:paraId="1220231B" w14:textId="77777777">
            <w:r>
              <w:t>The header information provided in the mark-off file shall be as specified in the TRS in MyStandards.</w:t>
            </w:r>
          </w:p>
        </w:tc>
        <w:tc>
          <w:tcPr>
            <w:tcW w:w="992" w:type="dxa"/>
          </w:tcPr>
          <w:p w:rsidR="005D6465" w:rsidP="00730C43" w:rsidRDefault="005D6465" w14:paraId="75EF9035" w14:textId="77777777">
            <w:r>
              <w:t>Debtor Bank</w:t>
            </w:r>
          </w:p>
        </w:tc>
        <w:tc>
          <w:tcPr>
            <w:tcW w:w="1985" w:type="dxa"/>
          </w:tcPr>
          <w:p w:rsidR="005D6465" w:rsidP="00730C43" w:rsidRDefault="005D6465" w14:paraId="027C3373" w14:textId="77777777"/>
        </w:tc>
      </w:tr>
      <w:tr w:rsidR="005D6465" w:rsidTr="00730C43" w14:paraId="2C959E3E" w14:textId="77777777">
        <w:tc>
          <w:tcPr>
            <w:tcW w:w="709" w:type="dxa"/>
          </w:tcPr>
          <w:p w:rsidR="005D6465" w:rsidP="00730C43" w:rsidRDefault="005D6465" w14:paraId="1792F930" w14:textId="77777777">
            <w:r>
              <w:t>ACMARK_REQ08</w:t>
            </w:r>
          </w:p>
        </w:tc>
        <w:tc>
          <w:tcPr>
            <w:tcW w:w="4394" w:type="dxa"/>
          </w:tcPr>
          <w:p w:rsidR="005D6465" w:rsidP="00730C43" w:rsidRDefault="005D6465" w14:paraId="7C6E6C0B" w14:textId="77777777">
            <w:r>
              <w:t>The maximum number of transaction records allowed per mark-off file is 20000.</w:t>
            </w:r>
          </w:p>
        </w:tc>
        <w:tc>
          <w:tcPr>
            <w:tcW w:w="992" w:type="dxa"/>
          </w:tcPr>
          <w:p w:rsidR="005D6465" w:rsidP="00730C43" w:rsidRDefault="005D6465" w14:paraId="3333D862" w14:textId="77777777">
            <w:r>
              <w:t>Debtor Bank</w:t>
            </w:r>
          </w:p>
        </w:tc>
        <w:tc>
          <w:tcPr>
            <w:tcW w:w="1985" w:type="dxa"/>
          </w:tcPr>
          <w:p w:rsidR="005D6465" w:rsidP="00730C43" w:rsidRDefault="005D6465" w14:paraId="67010124" w14:textId="77777777"/>
        </w:tc>
      </w:tr>
      <w:tr w:rsidR="005D6465" w:rsidTr="00730C43" w14:paraId="6EEC73F5" w14:textId="77777777">
        <w:tc>
          <w:tcPr>
            <w:tcW w:w="709" w:type="dxa"/>
          </w:tcPr>
          <w:p w:rsidR="005D6465" w:rsidP="00730C43" w:rsidRDefault="005D6465" w14:paraId="02E4740A" w14:textId="77777777">
            <w:r>
              <w:t>ACMARK_REQ09</w:t>
            </w:r>
          </w:p>
        </w:tc>
        <w:tc>
          <w:tcPr>
            <w:tcW w:w="4394" w:type="dxa"/>
          </w:tcPr>
          <w:p w:rsidR="005D6465" w:rsidP="00730C43" w:rsidRDefault="005D6465" w14:paraId="11444A00" w14:textId="77777777">
            <w:r>
              <w:t>The mark-off file shall contain only responses to interbank requests.</w:t>
            </w:r>
          </w:p>
        </w:tc>
        <w:tc>
          <w:tcPr>
            <w:tcW w:w="992" w:type="dxa"/>
          </w:tcPr>
          <w:p w:rsidR="005D6465" w:rsidP="00730C43" w:rsidRDefault="005D6465" w14:paraId="03D7957B" w14:textId="77777777">
            <w:r>
              <w:t>Debtor Bank</w:t>
            </w:r>
          </w:p>
        </w:tc>
        <w:tc>
          <w:tcPr>
            <w:tcW w:w="1985" w:type="dxa"/>
          </w:tcPr>
          <w:p w:rsidR="005D6465" w:rsidP="00730C43" w:rsidRDefault="005D6465" w14:paraId="008E5200" w14:textId="77777777"/>
        </w:tc>
      </w:tr>
      <w:tr w:rsidR="005D6465" w:rsidTr="00730C43" w14:paraId="13FEFC6F" w14:textId="77777777">
        <w:tc>
          <w:tcPr>
            <w:tcW w:w="709" w:type="dxa"/>
          </w:tcPr>
          <w:p w:rsidR="005D6465" w:rsidP="00730C43" w:rsidRDefault="005D6465" w14:paraId="0029736C" w14:textId="77777777">
            <w:r>
              <w:t>ACMARK_REQ10</w:t>
            </w:r>
          </w:p>
        </w:tc>
        <w:tc>
          <w:tcPr>
            <w:tcW w:w="4394" w:type="dxa"/>
          </w:tcPr>
          <w:p w:rsidR="005D6465" w:rsidP="00730C43" w:rsidRDefault="005D6465" w14:paraId="513DA729" w14:textId="77777777">
            <w:r>
              <w:t>In the case where no pain.012 transactions were generated for the previous day then no file shall be send.</w:t>
            </w:r>
          </w:p>
        </w:tc>
        <w:tc>
          <w:tcPr>
            <w:tcW w:w="992" w:type="dxa"/>
          </w:tcPr>
          <w:p w:rsidR="005D6465" w:rsidP="00730C43" w:rsidRDefault="005D6465" w14:paraId="4542C130" w14:textId="77777777">
            <w:r>
              <w:t>Debtor Bank</w:t>
            </w:r>
          </w:p>
        </w:tc>
        <w:tc>
          <w:tcPr>
            <w:tcW w:w="1985" w:type="dxa"/>
          </w:tcPr>
          <w:p w:rsidR="005D6465" w:rsidP="00730C43" w:rsidRDefault="005D6465" w14:paraId="2CFA28E1" w14:textId="77777777"/>
        </w:tc>
      </w:tr>
    </w:tbl>
    <w:p w:rsidR="005D6465" w:rsidP="005D6465" w:rsidRDefault="005D6465" w14:paraId="3826E6BF" w14:textId="77777777"/>
    <w:p w:rsidR="005D6465" w:rsidP="005D6465" w:rsidRDefault="005D6465" w14:paraId="476EFE9C" w14:textId="77777777">
      <w:r>
        <w:br w:type="page"/>
      </w:r>
    </w:p>
    <w:p w:rsidRPr="00505A50" w:rsidR="005D6465" w:rsidP="00505A50" w:rsidRDefault="005D6465" w14:paraId="082A7C9E" w14:textId="77777777">
      <w:pPr>
        <w:rPr>
          <w:b/>
          <w:bCs/>
        </w:rPr>
      </w:pPr>
      <w:bookmarkStart w:name="_Toc18330634" w:id="2242"/>
      <w:r w:rsidRPr="00505A50">
        <w:rPr>
          <w:b/>
          <w:bCs/>
        </w:rPr>
        <w:t>Use Case 2: ACH Validates Mark-Off File</w:t>
      </w:r>
      <w:bookmarkEnd w:id="2242"/>
    </w:p>
    <w:p w:rsidR="005D6465" w:rsidP="005D6465" w:rsidRDefault="005D6465" w14:paraId="60FB79FC" w14:textId="77777777">
      <w:r w:rsidRPr="002424D2">
        <w:t>Use case 2 describes the process of the mark-off file validation at the ACH.</w:t>
      </w:r>
    </w:p>
    <w:p w:rsidRPr="002424D2" w:rsidR="005D6465" w:rsidP="005D6465" w:rsidRDefault="005D6465" w14:paraId="2A83A86B" w14:textId="77777777">
      <w:r>
        <w:rPr>
          <w:noProof/>
          <w:lang w:val="en-GB" w:eastAsia="en-GB"/>
        </w:rPr>
        <w:drawing>
          <wp:inline distT="0" distB="0" distL="0" distR="0" wp14:anchorId="3E5CA875" wp14:editId="03B763AE">
            <wp:extent cx="5731510" cy="4069080"/>
            <wp:effectExtent l="0" t="0" r="2540" b="7620"/>
            <wp:docPr id="275" name="Picture 2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picture containing diagram&#10;&#10;Description automatically generated"/>
                    <pic:cNvPicPr/>
                  </pic:nvPicPr>
                  <pic:blipFill>
                    <a:blip r:embed="rId37"/>
                    <a:stretch>
                      <a:fillRect/>
                    </a:stretch>
                  </pic:blipFill>
                  <pic:spPr>
                    <a:xfrm>
                      <a:off x="0" y="0"/>
                      <a:ext cx="5731510" cy="4069080"/>
                    </a:xfrm>
                    <a:prstGeom prst="rect">
                      <a:avLst/>
                    </a:prstGeom>
                  </pic:spPr>
                </pic:pic>
              </a:graphicData>
            </a:graphic>
          </wp:inline>
        </w:drawing>
      </w:r>
    </w:p>
    <w:p w:rsidRPr="00505A50" w:rsidR="005D6465" w:rsidP="00505A50" w:rsidRDefault="005D6465" w14:paraId="17E0CB9E" w14:textId="77777777">
      <w:pPr>
        <w:rPr>
          <w:b/>
          <w:bCs/>
        </w:rPr>
      </w:pPr>
      <w:r w:rsidRPr="00505A50">
        <w:rPr>
          <w:b/>
          <w:bCs/>
        </w:rPr>
        <w:t>Use Case 2: Related Functional requirements</w:t>
      </w:r>
    </w:p>
    <w:p w:rsidRPr="00E03172" w:rsidR="005D6465" w:rsidP="005D6465" w:rsidRDefault="005D6465" w14:paraId="25F02F76" w14:textId="77777777">
      <w:r w:rsidRPr="00E03172">
        <w:t>The following requirements relate to use case as defined in business process flow above.</w:t>
      </w:r>
    </w:p>
    <w:tbl>
      <w:tblPr>
        <w:tblStyle w:val="TableGrid"/>
        <w:tblW w:w="0" w:type="auto"/>
        <w:tblLook w:val="04A0" w:firstRow="1" w:lastRow="0" w:firstColumn="1" w:lastColumn="0" w:noHBand="0" w:noVBand="1"/>
      </w:tblPr>
      <w:tblGrid>
        <w:gridCol w:w="1719"/>
        <w:gridCol w:w="4335"/>
        <w:gridCol w:w="989"/>
        <w:gridCol w:w="1973"/>
      </w:tblGrid>
      <w:tr w:rsidR="005D6465" w:rsidTr="00730C43" w14:paraId="316853EC" w14:textId="77777777">
        <w:tc>
          <w:tcPr>
            <w:tcW w:w="709" w:type="dxa"/>
            <w:shd w:val="clear" w:color="auto" w:fill="D9D9D9" w:themeFill="background1" w:themeFillShade="D9"/>
          </w:tcPr>
          <w:p w:rsidRPr="00210790" w:rsidR="005D6465" w:rsidP="00730C43" w:rsidRDefault="005D6465" w14:paraId="0A598B27" w14:textId="77777777">
            <w:pPr>
              <w:rPr>
                <w:b/>
              </w:rPr>
            </w:pPr>
            <w:r w:rsidRPr="00210790">
              <w:rPr>
                <w:b/>
              </w:rPr>
              <w:t>FR #</w:t>
            </w:r>
          </w:p>
        </w:tc>
        <w:tc>
          <w:tcPr>
            <w:tcW w:w="4394" w:type="dxa"/>
            <w:shd w:val="clear" w:color="auto" w:fill="D9D9D9" w:themeFill="background1" w:themeFillShade="D9"/>
          </w:tcPr>
          <w:p w:rsidRPr="00210790" w:rsidR="005D6465" w:rsidP="00730C43" w:rsidRDefault="005D6465" w14:paraId="283BFD02" w14:textId="77777777">
            <w:pPr>
              <w:rPr>
                <w:b/>
              </w:rPr>
            </w:pPr>
            <w:r w:rsidRPr="00210790">
              <w:rPr>
                <w:b/>
              </w:rPr>
              <w:t>F</w:t>
            </w:r>
            <w:r>
              <w:rPr>
                <w:b/>
              </w:rPr>
              <w:t xml:space="preserve">unction </w:t>
            </w:r>
            <w:r w:rsidRPr="00210790">
              <w:rPr>
                <w:b/>
              </w:rPr>
              <w:t>R</w:t>
            </w:r>
            <w:r>
              <w:rPr>
                <w:b/>
              </w:rPr>
              <w:t>equirement</w:t>
            </w:r>
            <w:r w:rsidRPr="00210790">
              <w:rPr>
                <w:b/>
              </w:rPr>
              <w:t xml:space="preserve"> Description</w:t>
            </w:r>
          </w:p>
        </w:tc>
        <w:tc>
          <w:tcPr>
            <w:tcW w:w="992" w:type="dxa"/>
            <w:shd w:val="clear" w:color="auto" w:fill="D9D9D9" w:themeFill="background1" w:themeFillShade="D9"/>
          </w:tcPr>
          <w:p w:rsidRPr="00210790" w:rsidR="005D6465" w:rsidP="00730C43" w:rsidRDefault="005D6465" w14:paraId="20660527" w14:textId="77777777">
            <w:pPr>
              <w:rPr>
                <w:b/>
              </w:rPr>
            </w:pPr>
            <w:r w:rsidRPr="00210790">
              <w:rPr>
                <w:b/>
              </w:rPr>
              <w:t>Actors</w:t>
            </w:r>
          </w:p>
        </w:tc>
        <w:tc>
          <w:tcPr>
            <w:tcW w:w="1985" w:type="dxa"/>
            <w:shd w:val="clear" w:color="auto" w:fill="D9D9D9" w:themeFill="background1" w:themeFillShade="D9"/>
          </w:tcPr>
          <w:p w:rsidRPr="00210790" w:rsidR="005D6465" w:rsidP="00730C43" w:rsidRDefault="005D6465" w14:paraId="04E07154" w14:textId="77777777">
            <w:pPr>
              <w:rPr>
                <w:b/>
              </w:rPr>
            </w:pPr>
            <w:r w:rsidRPr="00210790">
              <w:rPr>
                <w:b/>
              </w:rPr>
              <w:t>FR Business Rules</w:t>
            </w:r>
          </w:p>
        </w:tc>
      </w:tr>
      <w:tr w:rsidR="005D6465" w:rsidTr="00730C43" w14:paraId="411A4EFD" w14:textId="77777777">
        <w:tc>
          <w:tcPr>
            <w:tcW w:w="709" w:type="dxa"/>
          </w:tcPr>
          <w:p w:rsidR="005D6465" w:rsidP="00730C43" w:rsidRDefault="005D6465" w14:paraId="0A684540" w14:textId="77777777">
            <w:r>
              <w:t>ACMARK_REQ11</w:t>
            </w:r>
          </w:p>
        </w:tc>
        <w:tc>
          <w:tcPr>
            <w:tcW w:w="4394" w:type="dxa"/>
          </w:tcPr>
          <w:p w:rsidR="005D6465" w:rsidP="00730C43" w:rsidRDefault="005D6465" w14:paraId="5D356AC9" w14:textId="77777777">
            <w:r>
              <w:t xml:space="preserve">Upon receipt of the mark-off file the ACH shall validate the group header information and </w:t>
            </w:r>
            <w:r w:rsidRPr="00C330B7">
              <w:t>Creditor Branch Number</w:t>
            </w:r>
            <w:r>
              <w:t xml:space="preserve"> provided in the file.</w:t>
            </w:r>
          </w:p>
        </w:tc>
        <w:tc>
          <w:tcPr>
            <w:tcW w:w="992" w:type="dxa"/>
          </w:tcPr>
          <w:p w:rsidR="005D6465" w:rsidP="00730C43" w:rsidRDefault="005D6465" w14:paraId="654E863F" w14:textId="77777777">
            <w:r>
              <w:t>ACH</w:t>
            </w:r>
          </w:p>
        </w:tc>
        <w:tc>
          <w:tcPr>
            <w:tcW w:w="1985" w:type="dxa"/>
          </w:tcPr>
          <w:p w:rsidR="005D6465" w:rsidP="00730C43" w:rsidRDefault="005D6465" w14:paraId="108107F0" w14:textId="77777777">
            <w:r>
              <w:t>Refer to the latest TRS in MyStandards</w:t>
            </w:r>
          </w:p>
        </w:tc>
      </w:tr>
      <w:tr w:rsidR="005D6465" w:rsidTr="00730C43" w14:paraId="1C98D1C4" w14:textId="77777777">
        <w:tc>
          <w:tcPr>
            <w:tcW w:w="709" w:type="dxa"/>
          </w:tcPr>
          <w:p w:rsidR="005D6465" w:rsidP="00730C43" w:rsidRDefault="005D6465" w14:paraId="295520B8" w14:textId="77777777">
            <w:r>
              <w:t>ACMARK_REQ12</w:t>
            </w:r>
          </w:p>
        </w:tc>
        <w:tc>
          <w:tcPr>
            <w:tcW w:w="4394" w:type="dxa"/>
          </w:tcPr>
          <w:p w:rsidR="005D6465" w:rsidP="00730C43" w:rsidRDefault="005D6465" w14:paraId="41D50065" w14:textId="77777777">
            <w:r>
              <w:t>Should any information provided fail according to validation rules the ACH shall reject the file and return the relevant information to the debtor bank in a status report.</w:t>
            </w:r>
          </w:p>
        </w:tc>
        <w:tc>
          <w:tcPr>
            <w:tcW w:w="992" w:type="dxa"/>
          </w:tcPr>
          <w:p w:rsidR="005D6465" w:rsidP="00730C43" w:rsidRDefault="005D6465" w14:paraId="237CFC75" w14:textId="77777777">
            <w:r>
              <w:t>ACH</w:t>
            </w:r>
          </w:p>
        </w:tc>
        <w:tc>
          <w:tcPr>
            <w:tcW w:w="1985" w:type="dxa"/>
          </w:tcPr>
          <w:p w:rsidR="005D6465" w:rsidP="00730C43" w:rsidRDefault="005D6465" w14:paraId="0CEDDF36" w14:textId="77777777"/>
        </w:tc>
      </w:tr>
      <w:tr w:rsidR="005D6465" w:rsidTr="00730C43" w14:paraId="16120F83" w14:textId="77777777">
        <w:tc>
          <w:tcPr>
            <w:tcW w:w="709" w:type="dxa"/>
          </w:tcPr>
          <w:p w:rsidR="005D6465" w:rsidP="00730C43" w:rsidRDefault="005D6465" w14:paraId="2DB41A0E" w14:textId="77777777">
            <w:r>
              <w:t>ACMARK_REQ13</w:t>
            </w:r>
          </w:p>
        </w:tc>
        <w:tc>
          <w:tcPr>
            <w:tcW w:w="4394" w:type="dxa"/>
          </w:tcPr>
          <w:p w:rsidR="005D6465" w:rsidP="00730C43" w:rsidRDefault="005D6465" w14:paraId="71585A5B" w14:textId="77777777">
            <w:r>
              <w:t>The status report file layout shall use the current layout for the ST104 subservice. Refer to TRS in MyStandards for details.</w:t>
            </w:r>
          </w:p>
        </w:tc>
        <w:tc>
          <w:tcPr>
            <w:tcW w:w="992" w:type="dxa"/>
          </w:tcPr>
          <w:p w:rsidR="005D6465" w:rsidP="00730C43" w:rsidRDefault="005D6465" w14:paraId="658F5C01" w14:textId="77777777">
            <w:r>
              <w:t>ACH</w:t>
            </w:r>
          </w:p>
        </w:tc>
        <w:tc>
          <w:tcPr>
            <w:tcW w:w="1985" w:type="dxa"/>
          </w:tcPr>
          <w:p w:rsidR="005D6465" w:rsidP="00730C43" w:rsidRDefault="005D6465" w14:paraId="47C97172" w14:textId="77777777"/>
        </w:tc>
      </w:tr>
      <w:tr w:rsidR="005D6465" w:rsidTr="00730C43" w14:paraId="25196423" w14:textId="77777777">
        <w:tc>
          <w:tcPr>
            <w:tcW w:w="709" w:type="dxa"/>
          </w:tcPr>
          <w:p w:rsidR="005D6465" w:rsidP="00730C43" w:rsidRDefault="005D6465" w14:paraId="4DE9DA0C" w14:textId="77777777">
            <w:r>
              <w:t>ACMARK_REQ14</w:t>
            </w:r>
          </w:p>
        </w:tc>
        <w:tc>
          <w:tcPr>
            <w:tcW w:w="4394" w:type="dxa"/>
          </w:tcPr>
          <w:p w:rsidR="005D6465" w:rsidP="00730C43" w:rsidRDefault="005D6465" w14:paraId="1F5EE6D0" w14:textId="77777777">
            <w:r>
              <w:t>The status report shall have the subservice name ST994.</w:t>
            </w:r>
          </w:p>
        </w:tc>
        <w:tc>
          <w:tcPr>
            <w:tcW w:w="992" w:type="dxa"/>
          </w:tcPr>
          <w:p w:rsidR="005D6465" w:rsidP="00730C43" w:rsidRDefault="005D6465" w14:paraId="16C974FC" w14:textId="77777777">
            <w:r>
              <w:t>ACH</w:t>
            </w:r>
          </w:p>
        </w:tc>
        <w:tc>
          <w:tcPr>
            <w:tcW w:w="1985" w:type="dxa"/>
          </w:tcPr>
          <w:p w:rsidR="005D6465" w:rsidP="00730C43" w:rsidRDefault="005D6465" w14:paraId="49999C99" w14:textId="77777777"/>
        </w:tc>
      </w:tr>
      <w:tr w:rsidR="005D6465" w:rsidTr="00730C43" w14:paraId="1499CF15" w14:textId="77777777">
        <w:tc>
          <w:tcPr>
            <w:tcW w:w="709" w:type="dxa"/>
          </w:tcPr>
          <w:p w:rsidR="005D6465" w:rsidP="00730C43" w:rsidRDefault="005D6465" w14:paraId="5A23624A" w14:textId="77777777">
            <w:r>
              <w:t>ACMARK_REQ15</w:t>
            </w:r>
          </w:p>
        </w:tc>
        <w:tc>
          <w:tcPr>
            <w:tcW w:w="4394" w:type="dxa"/>
          </w:tcPr>
          <w:p w:rsidR="005D6465" w:rsidP="00730C43" w:rsidRDefault="005D6465" w14:paraId="1A7E86FA" w14:textId="77777777">
            <w:r>
              <w:t>The debtor bank shall be able to receive the ST994 file. Note how the debtor bank consumes and processes the file further it up to them.</w:t>
            </w:r>
          </w:p>
        </w:tc>
        <w:tc>
          <w:tcPr>
            <w:tcW w:w="992" w:type="dxa"/>
          </w:tcPr>
          <w:p w:rsidR="005D6465" w:rsidP="00730C43" w:rsidRDefault="005D6465" w14:paraId="030CF359" w14:textId="77777777">
            <w:r>
              <w:t>Debtor bank</w:t>
            </w:r>
          </w:p>
        </w:tc>
        <w:tc>
          <w:tcPr>
            <w:tcW w:w="1985" w:type="dxa"/>
          </w:tcPr>
          <w:p w:rsidR="005D6465" w:rsidP="00730C43" w:rsidRDefault="005D6465" w14:paraId="22E05E99" w14:textId="77777777"/>
        </w:tc>
      </w:tr>
    </w:tbl>
    <w:p w:rsidRPr="00505A50" w:rsidR="005D6465" w:rsidP="00505A50" w:rsidRDefault="005D6465" w14:paraId="6BAA0549" w14:textId="77777777">
      <w:pPr>
        <w:rPr>
          <w:b/>
          <w:bCs/>
        </w:rPr>
      </w:pPr>
      <w:bookmarkStart w:name="_Toc18330635" w:id="2243"/>
      <w:r w:rsidRPr="00505A50">
        <w:rPr>
          <w:b/>
          <w:bCs/>
        </w:rPr>
        <w:t>Use Case 3: ACH Forwards the Mark-Off File to the Creditor Bank</w:t>
      </w:r>
      <w:bookmarkEnd w:id="2243"/>
    </w:p>
    <w:p w:rsidR="005D6465" w:rsidP="005D6465" w:rsidRDefault="005D6465" w14:paraId="7499A53F" w14:textId="77777777">
      <w:r w:rsidRPr="002424D2">
        <w:t>U</w:t>
      </w:r>
      <w:r>
        <w:t>se case 3</w:t>
      </w:r>
      <w:r w:rsidRPr="002424D2">
        <w:t xml:space="preserve"> describes the process of </w:t>
      </w:r>
      <w:r>
        <w:t>the ACH forwarding the mark-off file to the creditor bank</w:t>
      </w:r>
      <w:r w:rsidRPr="002424D2">
        <w:t>.</w:t>
      </w:r>
    </w:p>
    <w:p w:rsidRPr="002424D2" w:rsidR="005D6465" w:rsidP="005D6465" w:rsidRDefault="005D6465" w14:paraId="45655919" w14:textId="77777777">
      <w:r>
        <w:rPr>
          <w:noProof/>
          <w:lang w:val="en-GB" w:eastAsia="en-GB"/>
        </w:rPr>
        <w:drawing>
          <wp:inline distT="0" distB="0" distL="0" distR="0" wp14:anchorId="2D77AF27" wp14:editId="638733B2">
            <wp:extent cx="5731510" cy="4553585"/>
            <wp:effectExtent l="0" t="0" r="2540" b="0"/>
            <wp:docPr id="283" name="Picture 2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picture containing diagram&#10;&#10;Description automatically generated"/>
                    <pic:cNvPicPr/>
                  </pic:nvPicPr>
                  <pic:blipFill>
                    <a:blip r:embed="rId38"/>
                    <a:stretch>
                      <a:fillRect/>
                    </a:stretch>
                  </pic:blipFill>
                  <pic:spPr>
                    <a:xfrm>
                      <a:off x="0" y="0"/>
                      <a:ext cx="5731510" cy="4553585"/>
                    </a:xfrm>
                    <a:prstGeom prst="rect">
                      <a:avLst/>
                    </a:prstGeom>
                  </pic:spPr>
                </pic:pic>
              </a:graphicData>
            </a:graphic>
          </wp:inline>
        </w:drawing>
      </w:r>
    </w:p>
    <w:p w:rsidRPr="00505A50" w:rsidR="005D6465" w:rsidP="00505A50" w:rsidRDefault="005D6465" w14:paraId="5C17ED9F" w14:textId="77777777">
      <w:pPr>
        <w:rPr>
          <w:b/>
          <w:bCs/>
        </w:rPr>
      </w:pPr>
      <w:r w:rsidRPr="00505A50">
        <w:rPr>
          <w:b/>
          <w:bCs/>
        </w:rPr>
        <w:t>Use Case 2: Related Functional requirements</w:t>
      </w:r>
    </w:p>
    <w:p w:rsidRPr="00E03172" w:rsidR="005D6465" w:rsidP="005D6465" w:rsidRDefault="005D6465" w14:paraId="1D03C8ED" w14:textId="77777777">
      <w:r w:rsidRPr="00E03172">
        <w:t>The following requirements relate to use case as defined in business process flow above.</w:t>
      </w:r>
    </w:p>
    <w:tbl>
      <w:tblPr>
        <w:tblStyle w:val="TableGrid"/>
        <w:tblW w:w="0" w:type="auto"/>
        <w:tblLook w:val="04A0" w:firstRow="1" w:lastRow="0" w:firstColumn="1" w:lastColumn="0" w:noHBand="0" w:noVBand="1"/>
      </w:tblPr>
      <w:tblGrid>
        <w:gridCol w:w="1718"/>
        <w:gridCol w:w="4340"/>
        <w:gridCol w:w="991"/>
        <w:gridCol w:w="1967"/>
      </w:tblGrid>
      <w:tr w:rsidR="005D6465" w:rsidTr="00730C43" w14:paraId="5AC4E38B" w14:textId="77777777">
        <w:tc>
          <w:tcPr>
            <w:tcW w:w="1718" w:type="dxa"/>
            <w:shd w:val="clear" w:color="auto" w:fill="D9D9D9" w:themeFill="background1" w:themeFillShade="D9"/>
          </w:tcPr>
          <w:p w:rsidRPr="00210790" w:rsidR="005D6465" w:rsidP="00730C43" w:rsidRDefault="005D6465" w14:paraId="353FEF9C" w14:textId="77777777">
            <w:pPr>
              <w:rPr>
                <w:b/>
              </w:rPr>
            </w:pPr>
            <w:r w:rsidRPr="00210790">
              <w:rPr>
                <w:b/>
              </w:rPr>
              <w:t>FR #</w:t>
            </w:r>
          </w:p>
        </w:tc>
        <w:tc>
          <w:tcPr>
            <w:tcW w:w="4340" w:type="dxa"/>
            <w:shd w:val="clear" w:color="auto" w:fill="D9D9D9" w:themeFill="background1" w:themeFillShade="D9"/>
          </w:tcPr>
          <w:p w:rsidRPr="00210790" w:rsidR="005D6465" w:rsidP="00730C43" w:rsidRDefault="005D6465" w14:paraId="70D80065" w14:textId="77777777">
            <w:pPr>
              <w:rPr>
                <w:b/>
              </w:rPr>
            </w:pPr>
            <w:r w:rsidRPr="00210790">
              <w:rPr>
                <w:b/>
              </w:rPr>
              <w:t>F</w:t>
            </w:r>
            <w:r>
              <w:rPr>
                <w:b/>
              </w:rPr>
              <w:t xml:space="preserve">unction </w:t>
            </w:r>
            <w:r w:rsidRPr="00210790">
              <w:rPr>
                <w:b/>
              </w:rPr>
              <w:t>R</w:t>
            </w:r>
            <w:r>
              <w:rPr>
                <w:b/>
              </w:rPr>
              <w:t>equirement</w:t>
            </w:r>
            <w:r w:rsidRPr="00210790">
              <w:rPr>
                <w:b/>
              </w:rPr>
              <w:t xml:space="preserve"> Description</w:t>
            </w:r>
          </w:p>
        </w:tc>
        <w:tc>
          <w:tcPr>
            <w:tcW w:w="991" w:type="dxa"/>
            <w:shd w:val="clear" w:color="auto" w:fill="D9D9D9" w:themeFill="background1" w:themeFillShade="D9"/>
          </w:tcPr>
          <w:p w:rsidRPr="00210790" w:rsidR="005D6465" w:rsidP="00730C43" w:rsidRDefault="005D6465" w14:paraId="299422E5" w14:textId="77777777">
            <w:pPr>
              <w:rPr>
                <w:b/>
              </w:rPr>
            </w:pPr>
            <w:r w:rsidRPr="00210790">
              <w:rPr>
                <w:b/>
              </w:rPr>
              <w:t>Actors</w:t>
            </w:r>
          </w:p>
        </w:tc>
        <w:tc>
          <w:tcPr>
            <w:tcW w:w="1967" w:type="dxa"/>
            <w:shd w:val="clear" w:color="auto" w:fill="D9D9D9" w:themeFill="background1" w:themeFillShade="D9"/>
          </w:tcPr>
          <w:p w:rsidRPr="00210790" w:rsidR="005D6465" w:rsidP="00730C43" w:rsidRDefault="005D6465" w14:paraId="330B7CF0" w14:textId="77777777">
            <w:pPr>
              <w:rPr>
                <w:b/>
              </w:rPr>
            </w:pPr>
            <w:r w:rsidRPr="00210790">
              <w:rPr>
                <w:b/>
              </w:rPr>
              <w:t>FR Business Rules</w:t>
            </w:r>
          </w:p>
        </w:tc>
      </w:tr>
      <w:tr w:rsidR="005D6465" w:rsidTr="00730C43" w14:paraId="14735538" w14:textId="77777777">
        <w:tc>
          <w:tcPr>
            <w:tcW w:w="1718" w:type="dxa"/>
          </w:tcPr>
          <w:p w:rsidR="005D6465" w:rsidP="00730C43" w:rsidRDefault="005D6465" w14:paraId="4E5A3BF7" w14:textId="77777777">
            <w:r>
              <w:t>ACMARK_REQ16</w:t>
            </w:r>
          </w:p>
        </w:tc>
        <w:tc>
          <w:tcPr>
            <w:tcW w:w="4340" w:type="dxa"/>
          </w:tcPr>
          <w:p w:rsidR="005D6465" w:rsidP="00730C43" w:rsidRDefault="005D6465" w14:paraId="76BB3EDB" w14:textId="77777777">
            <w:r>
              <w:t>The ACH shall batch all transactions together for a specific Creditor Bank and send it to the Creditor Bank in a mark-off file.</w:t>
            </w:r>
          </w:p>
        </w:tc>
        <w:tc>
          <w:tcPr>
            <w:tcW w:w="991" w:type="dxa"/>
          </w:tcPr>
          <w:p w:rsidR="005D6465" w:rsidP="00730C43" w:rsidRDefault="005D6465" w14:paraId="08674662" w14:textId="77777777">
            <w:r>
              <w:t>ACH</w:t>
            </w:r>
          </w:p>
        </w:tc>
        <w:tc>
          <w:tcPr>
            <w:tcW w:w="1967" w:type="dxa"/>
          </w:tcPr>
          <w:p w:rsidR="005D6465" w:rsidP="00730C43" w:rsidRDefault="005D6465" w14:paraId="7D03C396" w14:textId="77777777"/>
        </w:tc>
      </w:tr>
      <w:tr w:rsidR="005D6465" w:rsidTr="00730C43" w14:paraId="0D214623" w14:textId="77777777">
        <w:tc>
          <w:tcPr>
            <w:tcW w:w="1718" w:type="dxa"/>
          </w:tcPr>
          <w:p w:rsidR="005D6465" w:rsidP="00730C43" w:rsidRDefault="005D6465" w14:paraId="27990569" w14:textId="77777777">
            <w:r>
              <w:t>ACMARK_REQ17</w:t>
            </w:r>
          </w:p>
        </w:tc>
        <w:tc>
          <w:tcPr>
            <w:tcW w:w="4340" w:type="dxa"/>
          </w:tcPr>
          <w:p w:rsidR="005D6465" w:rsidP="00730C43" w:rsidRDefault="005D6465" w14:paraId="34714C3C" w14:textId="77777777">
            <w:r>
              <w:t>The mark-off file layout shall be based on the current pain.012 file layout. File layout to be provided in the TRS.</w:t>
            </w:r>
          </w:p>
        </w:tc>
        <w:tc>
          <w:tcPr>
            <w:tcW w:w="991" w:type="dxa"/>
          </w:tcPr>
          <w:p w:rsidR="005D6465" w:rsidP="00730C43" w:rsidRDefault="005D6465" w14:paraId="79867163" w14:textId="77777777">
            <w:r>
              <w:t>ACH</w:t>
            </w:r>
          </w:p>
        </w:tc>
        <w:tc>
          <w:tcPr>
            <w:tcW w:w="1967" w:type="dxa"/>
          </w:tcPr>
          <w:p w:rsidR="005D6465" w:rsidP="00730C43" w:rsidRDefault="005D6465" w14:paraId="35B8C9C4" w14:textId="77777777"/>
        </w:tc>
      </w:tr>
      <w:tr w:rsidR="005D6465" w:rsidTr="00730C43" w14:paraId="7050B315" w14:textId="77777777">
        <w:tc>
          <w:tcPr>
            <w:tcW w:w="1718" w:type="dxa"/>
          </w:tcPr>
          <w:p w:rsidR="005D6465" w:rsidP="00730C43" w:rsidRDefault="005D6465" w14:paraId="508C6FB3" w14:textId="77777777">
            <w:r>
              <w:t>ACMARK_REQ18</w:t>
            </w:r>
          </w:p>
        </w:tc>
        <w:tc>
          <w:tcPr>
            <w:tcW w:w="4340" w:type="dxa"/>
          </w:tcPr>
          <w:p w:rsidR="005D6465" w:rsidP="00730C43" w:rsidRDefault="005D6465" w14:paraId="36A60EB4" w14:textId="77777777">
            <w:r>
              <w:t xml:space="preserve">The sub services name for the mark-off file shall be </w:t>
            </w:r>
            <w:r>
              <w:rPr>
                <w:rFonts w:cs="Arial"/>
                <w:shd w:val="clear" w:color="auto" w:fill="FFFFFF"/>
              </w:rPr>
              <w:t>MANDC.</w:t>
            </w:r>
          </w:p>
        </w:tc>
        <w:tc>
          <w:tcPr>
            <w:tcW w:w="991" w:type="dxa"/>
          </w:tcPr>
          <w:p w:rsidR="005D6465" w:rsidP="00730C43" w:rsidRDefault="005D6465" w14:paraId="1B8EDFB7" w14:textId="77777777">
            <w:r>
              <w:t>ACH</w:t>
            </w:r>
          </w:p>
        </w:tc>
        <w:tc>
          <w:tcPr>
            <w:tcW w:w="1967" w:type="dxa"/>
          </w:tcPr>
          <w:p w:rsidR="005D6465" w:rsidP="00730C43" w:rsidRDefault="005D6465" w14:paraId="53293E87" w14:textId="77777777"/>
        </w:tc>
      </w:tr>
      <w:tr w:rsidR="005D6465" w:rsidTr="00730C43" w14:paraId="0DA80B38" w14:textId="77777777">
        <w:tc>
          <w:tcPr>
            <w:tcW w:w="1718" w:type="dxa"/>
          </w:tcPr>
          <w:p w:rsidR="005D6465" w:rsidP="00730C43" w:rsidRDefault="005D6465" w14:paraId="62F31800" w14:textId="77777777">
            <w:r>
              <w:t>ACMARK_REQ19</w:t>
            </w:r>
          </w:p>
        </w:tc>
        <w:tc>
          <w:tcPr>
            <w:tcW w:w="4340" w:type="dxa"/>
          </w:tcPr>
          <w:p w:rsidR="005D6465" w:rsidP="00730C43" w:rsidRDefault="005D6465" w14:paraId="22EC9D15" w14:textId="77777777">
            <w:r>
              <w:t>The maximum number of transaction records per mark-off file shall be 20000. Creditor banks may request the ACH to reduce this amount.</w:t>
            </w:r>
          </w:p>
        </w:tc>
        <w:tc>
          <w:tcPr>
            <w:tcW w:w="991" w:type="dxa"/>
          </w:tcPr>
          <w:p w:rsidR="005D6465" w:rsidP="00730C43" w:rsidRDefault="005D6465" w14:paraId="6A52E360" w14:textId="77777777">
            <w:r>
              <w:t>ACH</w:t>
            </w:r>
          </w:p>
        </w:tc>
        <w:tc>
          <w:tcPr>
            <w:tcW w:w="1967" w:type="dxa"/>
          </w:tcPr>
          <w:p w:rsidR="005D6465" w:rsidP="00730C43" w:rsidRDefault="005D6465" w14:paraId="08E9D549" w14:textId="77777777"/>
        </w:tc>
      </w:tr>
      <w:tr w:rsidR="005D6465" w:rsidTr="00730C43" w14:paraId="0680029E" w14:textId="77777777">
        <w:tc>
          <w:tcPr>
            <w:tcW w:w="1718" w:type="dxa"/>
          </w:tcPr>
          <w:p w:rsidR="005D6465" w:rsidP="00730C43" w:rsidRDefault="005D6465" w14:paraId="02C31194" w14:textId="77777777">
            <w:r>
              <w:t>ACMARK_REQ20</w:t>
            </w:r>
          </w:p>
        </w:tc>
        <w:tc>
          <w:tcPr>
            <w:tcW w:w="4340" w:type="dxa"/>
          </w:tcPr>
          <w:p w:rsidR="005D6465" w:rsidP="00730C43" w:rsidRDefault="005D6465" w14:paraId="10861104" w14:textId="77777777">
            <w:r>
              <w:t>The creditor banks shall be able to receive the file. Note it is up to the Creditor Bank to decide on how to consume and process the file further.</w:t>
            </w:r>
          </w:p>
        </w:tc>
        <w:tc>
          <w:tcPr>
            <w:tcW w:w="991" w:type="dxa"/>
          </w:tcPr>
          <w:p w:rsidR="005D6465" w:rsidP="00730C43" w:rsidRDefault="005D6465" w14:paraId="02478D6B" w14:textId="77777777">
            <w:r>
              <w:t>Creditor Bank</w:t>
            </w:r>
          </w:p>
        </w:tc>
        <w:tc>
          <w:tcPr>
            <w:tcW w:w="1967" w:type="dxa"/>
          </w:tcPr>
          <w:p w:rsidR="005D6465" w:rsidP="00730C43" w:rsidRDefault="005D6465" w14:paraId="0E08E684" w14:textId="77777777"/>
        </w:tc>
      </w:tr>
    </w:tbl>
    <w:p w:rsidRPr="00E22178" w:rsidR="005D6465" w:rsidP="005D6465" w:rsidRDefault="005D6465" w14:paraId="77F11567" w14:textId="77777777">
      <w:pPr>
        <w:rPr>
          <w:rFonts w:cs="Arial" w:eastAsiaTheme="majorEastAsia"/>
          <w:b/>
          <w:bCs/>
          <w:sz w:val="24"/>
          <w:szCs w:val="24"/>
        </w:rPr>
      </w:pPr>
    </w:p>
    <w:p w:rsidRPr="00E22178" w:rsidR="005D6465" w:rsidP="005D6465" w:rsidRDefault="005D6465" w14:paraId="76CEFE7C" w14:textId="77777777">
      <w:pPr>
        <w:rPr>
          <w:rFonts w:cs="Arial" w:eastAsiaTheme="majorEastAsia"/>
          <w:b/>
          <w:bCs/>
          <w:sz w:val="24"/>
          <w:szCs w:val="24"/>
        </w:rPr>
      </w:pPr>
    </w:p>
    <w:p w:rsidRPr="00505A50" w:rsidR="005D6465" w:rsidP="00505A50" w:rsidRDefault="005D6465" w14:paraId="7E05D4CD" w14:textId="77777777">
      <w:pPr>
        <w:rPr>
          <w:b/>
          <w:bCs/>
        </w:rPr>
      </w:pPr>
      <w:bookmarkStart w:name="_Toc18330636" w:id="2244"/>
      <w:r w:rsidRPr="00505A50">
        <w:rPr>
          <w:b/>
          <w:bCs/>
        </w:rPr>
        <w:t>Generic Functional Requirements</w:t>
      </w:r>
      <w:bookmarkEnd w:id="2244"/>
    </w:p>
    <w:p w:rsidRPr="001D5D0F" w:rsidR="005D6465" w:rsidP="005D6465" w:rsidRDefault="005D6465" w14:paraId="40C1C31E" w14:textId="77777777">
      <w:r w:rsidRPr="001D5D0F">
        <w:t>The following generic requirements have been defined.</w:t>
      </w:r>
    </w:p>
    <w:tbl>
      <w:tblPr>
        <w:tblStyle w:val="TableGrid"/>
        <w:tblW w:w="0" w:type="auto"/>
        <w:tblLook w:val="04A0" w:firstRow="1" w:lastRow="0" w:firstColumn="1" w:lastColumn="0" w:noHBand="0" w:noVBand="1"/>
      </w:tblPr>
      <w:tblGrid>
        <w:gridCol w:w="1718"/>
        <w:gridCol w:w="3914"/>
        <w:gridCol w:w="961"/>
        <w:gridCol w:w="1842"/>
      </w:tblGrid>
      <w:tr w:rsidR="005D6465" w:rsidTr="00730C43" w14:paraId="1AD7FE7E" w14:textId="77777777">
        <w:tc>
          <w:tcPr>
            <w:tcW w:w="1458" w:type="dxa"/>
            <w:shd w:val="clear" w:color="auto" w:fill="D9D9D9" w:themeFill="background1" w:themeFillShade="D9"/>
          </w:tcPr>
          <w:p w:rsidRPr="00210790" w:rsidR="005D6465" w:rsidP="00730C43" w:rsidRDefault="005D6465" w14:paraId="64673F78" w14:textId="77777777">
            <w:pPr>
              <w:rPr>
                <w:b/>
              </w:rPr>
            </w:pPr>
            <w:r w:rsidRPr="00210790">
              <w:rPr>
                <w:b/>
              </w:rPr>
              <w:t>FR #</w:t>
            </w:r>
          </w:p>
        </w:tc>
        <w:tc>
          <w:tcPr>
            <w:tcW w:w="3914" w:type="dxa"/>
            <w:shd w:val="clear" w:color="auto" w:fill="D9D9D9" w:themeFill="background1" w:themeFillShade="D9"/>
          </w:tcPr>
          <w:p w:rsidRPr="00210790" w:rsidR="005D6465" w:rsidP="00730C43" w:rsidRDefault="005D6465" w14:paraId="67FADC2C" w14:textId="77777777">
            <w:pPr>
              <w:rPr>
                <w:b/>
              </w:rPr>
            </w:pPr>
            <w:r w:rsidRPr="00210790">
              <w:rPr>
                <w:b/>
              </w:rPr>
              <w:t>F</w:t>
            </w:r>
            <w:r>
              <w:rPr>
                <w:b/>
              </w:rPr>
              <w:t xml:space="preserve">unction </w:t>
            </w:r>
            <w:r w:rsidRPr="00210790">
              <w:rPr>
                <w:b/>
              </w:rPr>
              <w:t>R</w:t>
            </w:r>
            <w:r>
              <w:rPr>
                <w:b/>
              </w:rPr>
              <w:t>equirement</w:t>
            </w:r>
            <w:r w:rsidRPr="00210790">
              <w:rPr>
                <w:b/>
              </w:rPr>
              <w:t xml:space="preserve"> Description</w:t>
            </w:r>
          </w:p>
        </w:tc>
        <w:tc>
          <w:tcPr>
            <w:tcW w:w="961" w:type="dxa"/>
            <w:shd w:val="clear" w:color="auto" w:fill="D9D9D9" w:themeFill="background1" w:themeFillShade="D9"/>
          </w:tcPr>
          <w:p w:rsidRPr="00210790" w:rsidR="005D6465" w:rsidP="00730C43" w:rsidRDefault="005D6465" w14:paraId="1DDD6E4F" w14:textId="77777777">
            <w:pPr>
              <w:rPr>
                <w:b/>
              </w:rPr>
            </w:pPr>
            <w:r w:rsidRPr="00210790">
              <w:rPr>
                <w:b/>
              </w:rPr>
              <w:t>Actors</w:t>
            </w:r>
          </w:p>
        </w:tc>
        <w:tc>
          <w:tcPr>
            <w:tcW w:w="1842" w:type="dxa"/>
            <w:shd w:val="clear" w:color="auto" w:fill="D9D9D9" w:themeFill="background1" w:themeFillShade="D9"/>
          </w:tcPr>
          <w:p w:rsidRPr="00210790" w:rsidR="005D6465" w:rsidP="00730C43" w:rsidRDefault="005D6465" w14:paraId="52DD9CDF" w14:textId="77777777">
            <w:pPr>
              <w:rPr>
                <w:b/>
              </w:rPr>
            </w:pPr>
            <w:r w:rsidRPr="00210790">
              <w:rPr>
                <w:b/>
              </w:rPr>
              <w:t>FR Business Rules</w:t>
            </w:r>
          </w:p>
        </w:tc>
      </w:tr>
      <w:tr w:rsidR="005D6465" w:rsidTr="00730C43" w14:paraId="414C01B0" w14:textId="77777777">
        <w:tc>
          <w:tcPr>
            <w:tcW w:w="1458" w:type="dxa"/>
          </w:tcPr>
          <w:p w:rsidRPr="002420BF" w:rsidR="005D6465" w:rsidP="00730C43" w:rsidRDefault="005D6465" w14:paraId="6B4AD554" w14:textId="77777777">
            <w:pPr>
              <w:spacing w:after="200" w:line="276" w:lineRule="auto"/>
              <w:rPr>
                <w:i/>
                <w:color w:val="0000FF"/>
              </w:rPr>
            </w:pPr>
            <w:r>
              <w:t>ACMARK_REQ21</w:t>
            </w:r>
          </w:p>
        </w:tc>
        <w:tc>
          <w:tcPr>
            <w:tcW w:w="3914" w:type="dxa"/>
          </w:tcPr>
          <w:p w:rsidRPr="002420BF" w:rsidR="005D6465" w:rsidP="00730C43" w:rsidRDefault="005D6465" w14:paraId="30E6E224" w14:textId="77777777">
            <w:pPr>
              <w:spacing w:after="200" w:line="276" w:lineRule="auto"/>
              <w:rPr>
                <w:i/>
                <w:color w:val="0000FF"/>
              </w:rPr>
            </w:pPr>
            <w:r w:rsidRPr="004352EA">
              <w:t>All parties shall adhere to the agreed processing window</w:t>
            </w:r>
            <w:r>
              <w:t xml:space="preserve"> timings</w:t>
            </w:r>
            <w:r w:rsidRPr="004352EA">
              <w:t xml:space="preserve">. (Refer to </w:t>
            </w:r>
            <w:r>
              <w:t xml:space="preserve">Section </w:t>
            </w:r>
            <w:r>
              <w:fldChar w:fldCharType="begin"/>
            </w:r>
            <w:r>
              <w:instrText xml:space="preserve"> REF _Ref14786160 \r \h </w:instrText>
            </w:r>
            <w:r>
              <w:fldChar w:fldCharType="separate"/>
            </w:r>
            <w:r>
              <w:t>6.3</w:t>
            </w:r>
            <w:r>
              <w:fldChar w:fldCharType="end"/>
            </w:r>
            <w:r>
              <w:t xml:space="preserve"> for details</w:t>
            </w:r>
            <w:r w:rsidRPr="004352EA">
              <w:t>)</w:t>
            </w:r>
          </w:p>
        </w:tc>
        <w:tc>
          <w:tcPr>
            <w:tcW w:w="961" w:type="dxa"/>
          </w:tcPr>
          <w:p w:rsidRPr="002420BF" w:rsidR="005D6465" w:rsidP="00730C43" w:rsidRDefault="005D6465" w14:paraId="247E44D7" w14:textId="77777777">
            <w:pPr>
              <w:spacing w:after="200" w:line="276" w:lineRule="auto"/>
              <w:rPr>
                <w:i/>
                <w:color w:val="0000FF"/>
              </w:rPr>
            </w:pPr>
            <w:r w:rsidRPr="004352EA">
              <w:t>ALL</w:t>
            </w:r>
          </w:p>
        </w:tc>
        <w:tc>
          <w:tcPr>
            <w:tcW w:w="1842" w:type="dxa"/>
          </w:tcPr>
          <w:p w:rsidRPr="002420BF" w:rsidR="005D6465" w:rsidP="00730C43" w:rsidRDefault="005D6465" w14:paraId="1B23A3B4" w14:textId="77777777">
            <w:pPr>
              <w:spacing w:after="200" w:line="276" w:lineRule="auto"/>
              <w:rPr>
                <w:i/>
                <w:color w:val="0000FF"/>
              </w:rPr>
            </w:pPr>
          </w:p>
        </w:tc>
      </w:tr>
    </w:tbl>
    <w:p w:rsidR="005D6465" w:rsidP="005D6465" w:rsidRDefault="005D6465" w14:paraId="1BE999DA" w14:textId="77777777">
      <w:pPr>
        <w:pStyle w:val="ListParagraph"/>
        <w:ind w:left="426"/>
        <w:rPr>
          <w:rFonts w:cs="Arial" w:eastAsiaTheme="majorEastAsia"/>
          <w:bCs/>
          <w:sz w:val="20"/>
          <w:szCs w:val="20"/>
        </w:rPr>
      </w:pPr>
    </w:p>
    <w:p w:rsidRPr="00505A50" w:rsidR="005D6465" w:rsidP="00505A50" w:rsidRDefault="005D6465" w14:paraId="6BBFFCA9" w14:textId="77777777">
      <w:pPr>
        <w:rPr>
          <w:b/>
          <w:bCs/>
        </w:rPr>
      </w:pPr>
      <w:bookmarkStart w:name="_Ref14786160" w:id="2245"/>
      <w:bookmarkStart w:name="_Toc18330637" w:id="2246"/>
      <w:r w:rsidRPr="00505A50">
        <w:rPr>
          <w:b/>
          <w:bCs/>
        </w:rPr>
        <w:t>Processing Window Timings:</w:t>
      </w:r>
      <w:bookmarkEnd w:id="2245"/>
      <w:bookmarkEnd w:id="2246"/>
      <w:r w:rsidRPr="00505A50">
        <w:rPr>
          <w:b/>
          <w:bCs/>
        </w:rPr>
        <w:t xml:space="preserve"> </w:t>
      </w:r>
    </w:p>
    <w:p w:rsidR="005D6465" w:rsidP="005D6465" w:rsidRDefault="005D6465" w14:paraId="3F4CCFA3" w14:textId="77777777">
      <w:r>
        <w:t>The following processing window timings shall be adhered to.</w:t>
      </w:r>
    </w:p>
    <w:p w:rsidR="005D6465" w:rsidP="005D6465" w:rsidRDefault="005D6465" w14:paraId="00C67DF4" w14:textId="77777777">
      <w:r>
        <w:t>The following window timings shall be as follows for both week days and weekend processing.</w:t>
      </w:r>
    </w:p>
    <w:tbl>
      <w:tblPr>
        <w:tblStyle w:val="TableGrid"/>
        <w:tblW w:w="0" w:type="auto"/>
        <w:tblLook w:val="04A0" w:firstRow="1" w:lastRow="0" w:firstColumn="1" w:lastColumn="0" w:noHBand="0" w:noVBand="1"/>
      </w:tblPr>
      <w:tblGrid>
        <w:gridCol w:w="1392"/>
        <w:gridCol w:w="1332"/>
        <w:gridCol w:w="1510"/>
        <w:gridCol w:w="1430"/>
        <w:gridCol w:w="1225"/>
        <w:gridCol w:w="1126"/>
        <w:gridCol w:w="1001"/>
      </w:tblGrid>
      <w:tr w:rsidR="005D6465" w:rsidTr="00730C43" w14:paraId="3AB9C125" w14:textId="77777777">
        <w:trPr>
          <w:tblHeader/>
        </w:trPr>
        <w:tc>
          <w:tcPr>
            <w:tcW w:w="1392" w:type="dxa"/>
            <w:shd w:val="clear" w:color="auto" w:fill="BFBFBF" w:themeFill="background1" w:themeFillShade="BF"/>
          </w:tcPr>
          <w:p w:rsidR="005D6465" w:rsidP="00730C43" w:rsidRDefault="005D6465" w14:paraId="59DAB608" w14:textId="77777777">
            <w:pPr>
              <w:jc w:val="center"/>
            </w:pPr>
            <w:r>
              <w:t>Message</w:t>
            </w:r>
          </w:p>
        </w:tc>
        <w:tc>
          <w:tcPr>
            <w:tcW w:w="1332" w:type="dxa"/>
            <w:shd w:val="clear" w:color="auto" w:fill="BFBFBF" w:themeFill="background1" w:themeFillShade="BF"/>
          </w:tcPr>
          <w:p w:rsidR="005D6465" w:rsidP="00730C43" w:rsidRDefault="005D6465" w14:paraId="36863A2F" w14:textId="77777777">
            <w:pPr>
              <w:jc w:val="center"/>
            </w:pPr>
            <w:r>
              <w:t>Service Code</w:t>
            </w:r>
          </w:p>
        </w:tc>
        <w:tc>
          <w:tcPr>
            <w:tcW w:w="1510" w:type="dxa"/>
            <w:shd w:val="clear" w:color="auto" w:fill="BFBFBF" w:themeFill="background1" w:themeFillShade="BF"/>
          </w:tcPr>
          <w:p w:rsidR="005D6465" w:rsidP="00730C43" w:rsidRDefault="005D6465" w14:paraId="5672E3E1" w14:textId="77777777">
            <w:pPr>
              <w:jc w:val="center"/>
            </w:pPr>
            <w:r>
              <w:t>Originating</w:t>
            </w:r>
          </w:p>
        </w:tc>
        <w:tc>
          <w:tcPr>
            <w:tcW w:w="1430" w:type="dxa"/>
            <w:shd w:val="clear" w:color="auto" w:fill="BFBFBF" w:themeFill="background1" w:themeFillShade="BF"/>
          </w:tcPr>
          <w:p w:rsidR="005D6465" w:rsidP="00730C43" w:rsidRDefault="005D6465" w14:paraId="109D2188" w14:textId="77777777">
            <w:pPr>
              <w:jc w:val="center"/>
            </w:pPr>
            <w:r>
              <w:t>Receiving</w:t>
            </w:r>
          </w:p>
        </w:tc>
        <w:tc>
          <w:tcPr>
            <w:tcW w:w="1225" w:type="dxa"/>
            <w:shd w:val="clear" w:color="auto" w:fill="BFBFBF" w:themeFill="background1" w:themeFillShade="BF"/>
          </w:tcPr>
          <w:p w:rsidR="005D6465" w:rsidP="00730C43" w:rsidRDefault="005D6465" w14:paraId="771C1C5E" w14:textId="77777777">
            <w:pPr>
              <w:jc w:val="center"/>
            </w:pPr>
            <w:r>
              <w:t>Start Time</w:t>
            </w:r>
          </w:p>
        </w:tc>
        <w:tc>
          <w:tcPr>
            <w:tcW w:w="1126" w:type="dxa"/>
            <w:shd w:val="clear" w:color="auto" w:fill="BFBFBF" w:themeFill="background1" w:themeFillShade="BF"/>
          </w:tcPr>
          <w:p w:rsidR="005D6465" w:rsidP="00730C43" w:rsidRDefault="005D6465" w14:paraId="0C794AAC" w14:textId="77777777">
            <w:pPr>
              <w:jc w:val="center"/>
            </w:pPr>
            <w:r>
              <w:t>End Time</w:t>
            </w:r>
          </w:p>
        </w:tc>
        <w:tc>
          <w:tcPr>
            <w:tcW w:w="1001" w:type="dxa"/>
            <w:shd w:val="clear" w:color="auto" w:fill="BFBFBF" w:themeFill="background1" w:themeFillShade="BF"/>
          </w:tcPr>
          <w:p w:rsidR="005D6465" w:rsidP="00730C43" w:rsidRDefault="005D6465" w14:paraId="24325A2A" w14:textId="77777777">
            <w:pPr>
              <w:jc w:val="center"/>
            </w:pPr>
            <w:r>
              <w:t>Extra</w:t>
            </w:r>
          </w:p>
        </w:tc>
      </w:tr>
      <w:tr w:rsidR="005D6465" w:rsidTr="00730C43" w14:paraId="09A866D1" w14:textId="77777777">
        <w:tc>
          <w:tcPr>
            <w:tcW w:w="1392" w:type="dxa"/>
          </w:tcPr>
          <w:p w:rsidRPr="00C36C71" w:rsidR="005D6465" w:rsidP="00730C43" w:rsidRDefault="005D6465" w14:paraId="033371A6" w14:textId="77777777">
            <w:pPr>
              <w:jc w:val="center"/>
            </w:pPr>
            <w:r w:rsidRPr="00C36C71">
              <w:t>Pain.012</w:t>
            </w:r>
          </w:p>
        </w:tc>
        <w:tc>
          <w:tcPr>
            <w:tcW w:w="1332" w:type="dxa"/>
          </w:tcPr>
          <w:p w:rsidRPr="00FD5C90" w:rsidR="005D6465" w:rsidP="00730C43" w:rsidRDefault="005D6465" w14:paraId="679BB289" w14:textId="77777777">
            <w:pPr>
              <w:jc w:val="center"/>
            </w:pPr>
            <w:r>
              <w:t>MANDB</w:t>
            </w:r>
          </w:p>
        </w:tc>
        <w:tc>
          <w:tcPr>
            <w:tcW w:w="1510" w:type="dxa"/>
          </w:tcPr>
          <w:p w:rsidRPr="00FD5C90" w:rsidR="005D6465" w:rsidP="00730C43" w:rsidRDefault="005D6465" w14:paraId="5B1D2BAE" w14:textId="77777777">
            <w:pPr>
              <w:jc w:val="center"/>
            </w:pPr>
            <w:r>
              <w:t>Debtor</w:t>
            </w:r>
          </w:p>
        </w:tc>
        <w:tc>
          <w:tcPr>
            <w:tcW w:w="1430" w:type="dxa"/>
          </w:tcPr>
          <w:p w:rsidRPr="00FD5C90" w:rsidR="005D6465" w:rsidP="00730C43" w:rsidRDefault="005D6465" w14:paraId="09219100" w14:textId="77777777">
            <w:pPr>
              <w:jc w:val="center"/>
            </w:pPr>
            <w:r>
              <w:t>ACH</w:t>
            </w:r>
          </w:p>
        </w:tc>
        <w:tc>
          <w:tcPr>
            <w:tcW w:w="1225" w:type="dxa"/>
          </w:tcPr>
          <w:p w:rsidRPr="00FD5C90" w:rsidR="005D6465" w:rsidP="00730C43" w:rsidRDefault="005D6465" w14:paraId="67C457DB" w14:textId="77777777">
            <w:pPr>
              <w:jc w:val="center"/>
            </w:pPr>
            <w:r>
              <w:t>03h00</w:t>
            </w:r>
          </w:p>
        </w:tc>
        <w:tc>
          <w:tcPr>
            <w:tcW w:w="1126" w:type="dxa"/>
          </w:tcPr>
          <w:p w:rsidRPr="00FD5C90" w:rsidR="005D6465" w:rsidP="00730C43" w:rsidRDefault="005D6465" w14:paraId="726B68DD" w14:textId="77777777">
            <w:pPr>
              <w:jc w:val="center"/>
            </w:pPr>
            <w:r>
              <w:t>9h00</w:t>
            </w:r>
          </w:p>
        </w:tc>
        <w:tc>
          <w:tcPr>
            <w:tcW w:w="1001" w:type="dxa"/>
          </w:tcPr>
          <w:p w:rsidR="005D6465" w:rsidP="00730C43" w:rsidRDefault="005D6465" w14:paraId="1DA2CD3D" w14:textId="77777777">
            <w:pPr>
              <w:jc w:val="center"/>
            </w:pPr>
          </w:p>
        </w:tc>
      </w:tr>
      <w:tr w:rsidR="005D6465" w:rsidTr="00730C43" w14:paraId="7950075E" w14:textId="77777777">
        <w:tc>
          <w:tcPr>
            <w:tcW w:w="1392" w:type="dxa"/>
          </w:tcPr>
          <w:p w:rsidRPr="00C36C71" w:rsidR="005D6465" w:rsidP="00730C43" w:rsidRDefault="005D6465" w14:paraId="1C7D289C" w14:textId="77777777">
            <w:pPr>
              <w:jc w:val="center"/>
            </w:pPr>
            <w:r w:rsidRPr="00C36C71">
              <w:t>Pacs.002</w:t>
            </w:r>
          </w:p>
        </w:tc>
        <w:tc>
          <w:tcPr>
            <w:tcW w:w="1332" w:type="dxa"/>
          </w:tcPr>
          <w:p w:rsidRPr="00FD5C90" w:rsidR="005D6465" w:rsidP="00730C43" w:rsidRDefault="005D6465" w14:paraId="088BA37F" w14:textId="77777777">
            <w:pPr>
              <w:jc w:val="center"/>
            </w:pPr>
            <w:r>
              <w:t>ST994</w:t>
            </w:r>
          </w:p>
        </w:tc>
        <w:tc>
          <w:tcPr>
            <w:tcW w:w="1510" w:type="dxa"/>
          </w:tcPr>
          <w:p w:rsidR="005D6465" w:rsidP="00730C43" w:rsidRDefault="005D6465" w14:paraId="700BE2CD" w14:textId="77777777">
            <w:pPr>
              <w:jc w:val="center"/>
            </w:pPr>
            <w:r>
              <w:t>ACH</w:t>
            </w:r>
          </w:p>
        </w:tc>
        <w:tc>
          <w:tcPr>
            <w:tcW w:w="1430" w:type="dxa"/>
          </w:tcPr>
          <w:p w:rsidR="005D6465" w:rsidP="00730C43" w:rsidRDefault="005D6465" w14:paraId="1308BDFF" w14:textId="77777777">
            <w:pPr>
              <w:jc w:val="center"/>
            </w:pPr>
            <w:r>
              <w:t>Debtor</w:t>
            </w:r>
          </w:p>
        </w:tc>
        <w:tc>
          <w:tcPr>
            <w:tcW w:w="1225" w:type="dxa"/>
          </w:tcPr>
          <w:p w:rsidRPr="00FD5C90" w:rsidR="005D6465" w:rsidP="00730C43" w:rsidRDefault="005D6465" w14:paraId="516DAC4A" w14:textId="77777777">
            <w:pPr>
              <w:jc w:val="center"/>
            </w:pPr>
            <w:r>
              <w:t>03h00</w:t>
            </w:r>
          </w:p>
        </w:tc>
        <w:tc>
          <w:tcPr>
            <w:tcW w:w="1126" w:type="dxa"/>
          </w:tcPr>
          <w:p w:rsidR="005D6465" w:rsidP="00730C43" w:rsidRDefault="005D6465" w14:paraId="777765C0" w14:textId="77777777">
            <w:pPr>
              <w:jc w:val="center"/>
            </w:pPr>
            <w:r>
              <w:t>9h30</w:t>
            </w:r>
          </w:p>
        </w:tc>
        <w:tc>
          <w:tcPr>
            <w:tcW w:w="1001" w:type="dxa"/>
          </w:tcPr>
          <w:p w:rsidRPr="00677ADA" w:rsidR="005D6465" w:rsidP="00730C43" w:rsidRDefault="005D6465" w14:paraId="3A8772E8" w14:textId="77777777">
            <w:pPr>
              <w:jc w:val="center"/>
            </w:pPr>
          </w:p>
        </w:tc>
      </w:tr>
      <w:tr w:rsidR="005D6465" w:rsidTr="00730C43" w14:paraId="606024F2" w14:textId="77777777">
        <w:tc>
          <w:tcPr>
            <w:tcW w:w="1392" w:type="dxa"/>
          </w:tcPr>
          <w:p w:rsidRPr="00C36C71" w:rsidR="005D6465" w:rsidP="00730C43" w:rsidRDefault="005D6465" w14:paraId="0E37A03B" w14:textId="77777777">
            <w:pPr>
              <w:jc w:val="center"/>
            </w:pPr>
            <w:r w:rsidRPr="00C36C71">
              <w:t>Pain.012</w:t>
            </w:r>
          </w:p>
        </w:tc>
        <w:tc>
          <w:tcPr>
            <w:tcW w:w="1332" w:type="dxa"/>
          </w:tcPr>
          <w:p w:rsidR="005D6465" w:rsidP="00730C43" w:rsidRDefault="005D6465" w14:paraId="070AAD50" w14:textId="77777777">
            <w:pPr>
              <w:jc w:val="center"/>
            </w:pPr>
            <w:r>
              <w:t>MANDC</w:t>
            </w:r>
          </w:p>
        </w:tc>
        <w:tc>
          <w:tcPr>
            <w:tcW w:w="1510" w:type="dxa"/>
          </w:tcPr>
          <w:p w:rsidR="005D6465" w:rsidP="00730C43" w:rsidRDefault="005D6465" w14:paraId="3FA77A2E" w14:textId="77777777">
            <w:pPr>
              <w:jc w:val="center"/>
            </w:pPr>
            <w:r>
              <w:t>ACH</w:t>
            </w:r>
          </w:p>
        </w:tc>
        <w:tc>
          <w:tcPr>
            <w:tcW w:w="1430" w:type="dxa"/>
          </w:tcPr>
          <w:p w:rsidR="005D6465" w:rsidP="00730C43" w:rsidRDefault="005D6465" w14:paraId="1706FF52" w14:textId="77777777">
            <w:pPr>
              <w:jc w:val="center"/>
            </w:pPr>
            <w:r>
              <w:t>Creditor</w:t>
            </w:r>
          </w:p>
        </w:tc>
        <w:tc>
          <w:tcPr>
            <w:tcW w:w="1225" w:type="dxa"/>
          </w:tcPr>
          <w:p w:rsidRPr="00FD5C90" w:rsidR="005D6465" w:rsidP="00730C43" w:rsidRDefault="005D6465" w14:paraId="027DA0A5" w14:textId="77777777">
            <w:pPr>
              <w:jc w:val="center"/>
            </w:pPr>
            <w:r>
              <w:t>03h00</w:t>
            </w:r>
          </w:p>
        </w:tc>
        <w:tc>
          <w:tcPr>
            <w:tcW w:w="1126" w:type="dxa"/>
          </w:tcPr>
          <w:p w:rsidRPr="00677ADA" w:rsidR="005D6465" w:rsidP="00730C43" w:rsidRDefault="005D6465" w14:paraId="288881BB" w14:textId="77777777">
            <w:pPr>
              <w:jc w:val="center"/>
            </w:pPr>
            <w:r>
              <w:t>10h00</w:t>
            </w:r>
          </w:p>
        </w:tc>
        <w:tc>
          <w:tcPr>
            <w:tcW w:w="1001" w:type="dxa"/>
          </w:tcPr>
          <w:p w:rsidRPr="00677ADA" w:rsidR="005D6465" w:rsidP="00730C43" w:rsidRDefault="005D6465" w14:paraId="17E5A7B9" w14:textId="77777777">
            <w:pPr>
              <w:jc w:val="center"/>
            </w:pPr>
          </w:p>
        </w:tc>
      </w:tr>
    </w:tbl>
    <w:p w:rsidRPr="005D6465" w:rsidR="005D6465" w:rsidP="005D6465" w:rsidRDefault="005D6465" w14:paraId="446FCDF0" w14:textId="77777777">
      <w:pPr>
        <w:pStyle w:val="ListParagraph"/>
        <w:ind w:left="0"/>
      </w:pPr>
    </w:p>
    <w:p w:rsidRPr="005D6465" w:rsidR="00182281" w:rsidP="005D6465" w:rsidRDefault="00182281" w14:paraId="42EACBB2" w14:textId="77777777">
      <w:pPr>
        <w:pStyle w:val="ListParagraph"/>
        <w:ind w:left="0"/>
      </w:pPr>
      <w:r w:rsidRPr="005D6465">
        <w:br w:type="page"/>
      </w:r>
    </w:p>
    <w:p w:rsidRPr="002D6E2C" w:rsidR="00D521C9" w:rsidP="00E92BA0" w:rsidRDefault="00D521C9" w14:paraId="449538EA" w14:textId="77777777">
      <w:pPr>
        <w:pStyle w:val="Heading10"/>
        <w:numPr>
          <w:ilvl w:val="0"/>
          <w:numId w:val="1"/>
        </w:numPr>
        <w:spacing w:before="0"/>
        <w:ind w:left="0" w:firstLine="0"/>
        <w:rPr>
          <w:rFonts w:ascii="Calibri" w:hAnsi="Calibri"/>
          <w:sz w:val="24"/>
        </w:rPr>
      </w:pPr>
      <w:bookmarkStart w:name="_Toc536096791" w:id="2247"/>
      <w:r w:rsidRPr="002D6E2C">
        <w:rPr>
          <w:rFonts w:ascii="Calibri" w:hAnsi="Calibri"/>
          <w:sz w:val="24"/>
        </w:rPr>
        <w:t>Payment</w:t>
      </w:r>
      <w:bookmarkEnd w:id="2238"/>
      <w:bookmarkEnd w:id="2239"/>
      <w:bookmarkEnd w:id="2247"/>
    </w:p>
    <w:p w:rsidRPr="002D6E2C" w:rsidR="00D521C9" w:rsidP="00E92BA0" w:rsidRDefault="00D521C9" w14:paraId="2BB54D43" w14:textId="77777777"/>
    <w:p w:rsidRPr="002D6E2C" w:rsidR="00D521C9" w:rsidP="00E92BA0" w:rsidRDefault="00D521C9" w14:paraId="6561DE87" w14:textId="77777777">
      <w:r w:rsidRPr="002D6E2C">
        <w:t xml:space="preserve">All collections will carry mandate identification information as part of the Payment Instruction. This information includes creditor name, creditor agent(s), the unique mandate reference number and contract reference.  </w:t>
      </w:r>
    </w:p>
    <w:p w:rsidRPr="002D6E2C" w:rsidR="00D521C9" w:rsidP="00E92BA0" w:rsidRDefault="00D521C9" w14:paraId="76A2BD0D" w14:textId="77777777"/>
    <w:p w:rsidRPr="002D6E2C" w:rsidR="00D521C9" w:rsidP="00E92BA0" w:rsidRDefault="00D521C9" w14:paraId="5C3B9E06" w14:textId="77777777">
      <w:r w:rsidRPr="002D6E2C">
        <w:t>With the introduction of the new ISO 20022 message structure, a single message type will be used for all Direct Debits, with data element content indicating particular Payment Instruction attributes associated with each service type.</w:t>
      </w:r>
    </w:p>
    <w:p w:rsidRPr="002D6E2C" w:rsidR="00D521C9" w:rsidP="00E92BA0" w:rsidRDefault="00D521C9" w14:paraId="762A2138" w14:textId="77777777"/>
    <w:p w:rsidRPr="002D6E2C" w:rsidR="00D521C9" w:rsidP="00E92BA0" w:rsidRDefault="00D521C9" w14:paraId="494967C4" w14:textId="77777777">
      <w:pPr>
        <w:pBdr>
          <w:top w:val="single" w:color="auto" w:sz="12" w:space="1"/>
          <w:left w:val="single" w:color="auto" w:sz="12" w:space="4"/>
          <w:bottom w:val="single" w:color="auto" w:sz="12" w:space="1"/>
          <w:right w:val="single" w:color="auto" w:sz="12" w:space="4"/>
        </w:pBdr>
      </w:pPr>
      <w:r w:rsidRPr="002D6E2C">
        <w:rPr>
          <w:b/>
        </w:rPr>
        <w:t xml:space="preserve">IMPORTANT NOTE: </w:t>
      </w:r>
      <w:r w:rsidRPr="002D6E2C">
        <w:t>the AC TRS WG decided that it would not be feasible to use the current 180byte message standard and thus Direct Debit/Payment Instruction (Collection) would use the ISO20022 message layout.</w:t>
      </w:r>
    </w:p>
    <w:p w:rsidRPr="002D6E2C" w:rsidR="00D521C9" w:rsidP="00E92BA0" w:rsidRDefault="00D521C9" w14:paraId="201E9EF3" w14:textId="77777777">
      <w:pPr>
        <w:pBdr>
          <w:top w:val="single" w:color="auto" w:sz="12" w:space="1"/>
          <w:left w:val="single" w:color="auto" w:sz="12" w:space="4"/>
          <w:bottom w:val="single" w:color="auto" w:sz="12" w:space="1"/>
          <w:right w:val="single" w:color="auto" w:sz="12" w:space="4"/>
        </w:pBdr>
      </w:pPr>
    </w:p>
    <w:p w:rsidRPr="002D6E2C" w:rsidR="00D521C9" w:rsidP="00E92BA0" w:rsidRDefault="00D521C9" w14:paraId="51C49476" w14:textId="77777777">
      <w:pPr>
        <w:pBdr>
          <w:top w:val="single" w:color="auto" w:sz="12" w:space="1"/>
          <w:left w:val="single" w:color="auto" w:sz="12" w:space="4"/>
          <w:bottom w:val="single" w:color="auto" w:sz="12" w:space="1"/>
          <w:right w:val="single" w:color="auto" w:sz="12" w:space="4"/>
        </w:pBdr>
      </w:pPr>
      <w:r w:rsidRPr="002D6E2C">
        <w:t xml:space="preserve">Additional Rules for validations have been added to </w:t>
      </w:r>
      <w:hyperlink w:history="1" w:anchor="_APPENDIX_D_–_1">
        <w:r w:rsidRPr="002D6E2C">
          <w:rPr>
            <w:rStyle w:val="Hyperlink"/>
          </w:rPr>
          <w:t>Appendix D</w:t>
        </w:r>
      </w:hyperlink>
      <w:r w:rsidRPr="002D6E2C">
        <w:t xml:space="preserve"> and </w:t>
      </w:r>
      <w:hyperlink w:history="1" w:anchor="_APPENDIX_G_–">
        <w:r w:rsidRPr="002D6E2C">
          <w:rPr>
            <w:rStyle w:val="Hyperlink"/>
          </w:rPr>
          <w:t>Appendix G</w:t>
        </w:r>
      </w:hyperlink>
      <w:r w:rsidRPr="002D6E2C">
        <w:t>.</w:t>
      </w:r>
    </w:p>
    <w:p w:rsidR="00D521C9" w:rsidP="00E92BA0" w:rsidRDefault="00D521C9" w14:paraId="7D8057F1" w14:textId="77777777">
      <w:bookmarkStart w:name="_Toc395193909" w:id="2248"/>
      <w:bookmarkStart w:name="_Toc398807893" w:id="2249"/>
    </w:p>
    <w:p w:rsidRPr="002D6E2C" w:rsidR="00D521C9" w:rsidP="00E92BA0" w:rsidRDefault="00D521C9" w14:paraId="3FBABA07" w14:textId="77777777">
      <w:pPr>
        <w:pBdr>
          <w:top w:val="single" w:color="auto" w:sz="4" w:space="1"/>
          <w:left w:val="single" w:color="auto" w:sz="4" w:space="4"/>
          <w:bottom w:val="single" w:color="auto" w:sz="4" w:space="1"/>
          <w:right w:val="single" w:color="auto" w:sz="4" w:space="4"/>
        </w:pBdr>
      </w:pPr>
      <w:r w:rsidRPr="002D6E2C">
        <w:rPr>
          <w:b/>
        </w:rPr>
        <w:t xml:space="preserve">IMPORTANT NOTE: </w:t>
      </w:r>
      <w:r>
        <w:t xml:space="preserve"> the AC P</w:t>
      </w:r>
      <w:r w:rsidRPr="00C73161">
        <w:t xml:space="preserve">ayment Stream value </w:t>
      </w:r>
      <w:r>
        <w:t xml:space="preserve">for item </w:t>
      </w:r>
      <w:r w:rsidRPr="00C73161">
        <w:t>limit needs to be parameterized to align to the changing NPS item limits</w:t>
      </w:r>
    </w:p>
    <w:p w:rsidR="00B04DD6" w:rsidP="00E92BA0" w:rsidRDefault="00B04DD6" w14:paraId="797F7395" w14:textId="77777777">
      <w:pPr>
        <w:rPr>
          <w:rFonts w:ascii="Cambria" w:hAnsi="Cambria" w:eastAsia="Times New Roman"/>
          <w:b/>
          <w:bCs/>
          <w:color w:val="4F81BD"/>
          <w:sz w:val="26"/>
          <w:szCs w:val="26"/>
        </w:rPr>
      </w:pPr>
      <w:r>
        <w:br w:type="page"/>
      </w:r>
    </w:p>
    <w:p w:rsidRPr="002D6E2C" w:rsidR="00D521C9" w:rsidP="002C2973" w:rsidRDefault="00D521C9" w14:paraId="2982218D" w14:textId="77777777">
      <w:pPr>
        <w:pStyle w:val="Heading20"/>
        <w:numPr>
          <w:ilvl w:val="0"/>
          <w:numId w:val="22"/>
        </w:numPr>
        <w:ind w:left="0" w:firstLine="0"/>
        <w:rPr>
          <w:rFonts w:ascii="Calibri" w:hAnsi="Calibri"/>
          <w:sz w:val="22"/>
          <w:szCs w:val="22"/>
        </w:rPr>
      </w:pPr>
      <w:bookmarkStart w:name="_Toc451511927" w:id="2250"/>
      <w:bookmarkStart w:name="_Toc451513039" w:id="2251"/>
      <w:bookmarkStart w:name="_Toc451514149" w:id="2252"/>
      <w:bookmarkStart w:name="_Toc451766608" w:id="2253"/>
      <w:bookmarkStart w:name="_Toc452015469" w:id="2254"/>
      <w:bookmarkStart w:name="_Toc452049534" w:id="2255"/>
      <w:bookmarkStart w:name="_Toc452099418" w:id="2256"/>
      <w:bookmarkStart w:name="_Toc452100518" w:id="2257"/>
      <w:bookmarkStart w:name="_Toc452101616" w:id="2258"/>
      <w:bookmarkStart w:name="_Toc452102714" w:id="2259"/>
      <w:bookmarkStart w:name="_Toc452109292" w:id="2260"/>
      <w:bookmarkStart w:name="_Toc451511928" w:id="2261"/>
      <w:bookmarkStart w:name="_Toc451513040" w:id="2262"/>
      <w:bookmarkStart w:name="_Toc451514150" w:id="2263"/>
      <w:bookmarkStart w:name="_Toc451766609" w:id="2264"/>
      <w:bookmarkStart w:name="_Toc452015470" w:id="2265"/>
      <w:bookmarkStart w:name="_Toc452049535" w:id="2266"/>
      <w:bookmarkStart w:name="_Toc452099419" w:id="2267"/>
      <w:bookmarkStart w:name="_Toc452100519" w:id="2268"/>
      <w:bookmarkStart w:name="_Toc452101617" w:id="2269"/>
      <w:bookmarkStart w:name="_Toc452102715" w:id="2270"/>
      <w:bookmarkStart w:name="_Toc452109293" w:id="2271"/>
      <w:bookmarkStart w:name="_Toc451511929" w:id="2272"/>
      <w:bookmarkStart w:name="_Toc451513041" w:id="2273"/>
      <w:bookmarkStart w:name="_Toc451514151" w:id="2274"/>
      <w:bookmarkStart w:name="_Toc451766610" w:id="2275"/>
      <w:bookmarkStart w:name="_Toc452015471" w:id="2276"/>
      <w:bookmarkStart w:name="_Toc452049536" w:id="2277"/>
      <w:bookmarkStart w:name="_Toc452099420" w:id="2278"/>
      <w:bookmarkStart w:name="_Toc452100520" w:id="2279"/>
      <w:bookmarkStart w:name="_Toc452101618" w:id="2280"/>
      <w:bookmarkStart w:name="_Toc452102716" w:id="2281"/>
      <w:bookmarkStart w:name="_Toc452109294" w:id="2282"/>
      <w:bookmarkStart w:name="_Toc451511930" w:id="2283"/>
      <w:bookmarkStart w:name="_Toc451513042" w:id="2284"/>
      <w:bookmarkStart w:name="_Toc451514152" w:id="2285"/>
      <w:bookmarkStart w:name="_Toc451766611" w:id="2286"/>
      <w:bookmarkStart w:name="_Toc452015472" w:id="2287"/>
      <w:bookmarkStart w:name="_Toc452049537" w:id="2288"/>
      <w:bookmarkStart w:name="_Toc452099421" w:id="2289"/>
      <w:bookmarkStart w:name="_Toc452100521" w:id="2290"/>
      <w:bookmarkStart w:name="_Toc452101619" w:id="2291"/>
      <w:bookmarkStart w:name="_Toc452102717" w:id="2292"/>
      <w:bookmarkStart w:name="_Toc452109295" w:id="2293"/>
      <w:bookmarkStart w:name="_Toc451511931" w:id="2294"/>
      <w:bookmarkStart w:name="_Toc451513043" w:id="2295"/>
      <w:bookmarkStart w:name="_Toc451514153" w:id="2296"/>
      <w:bookmarkStart w:name="_Toc451766612" w:id="2297"/>
      <w:bookmarkStart w:name="_Toc452015473" w:id="2298"/>
      <w:bookmarkStart w:name="_Toc452049538" w:id="2299"/>
      <w:bookmarkStart w:name="_Toc452099422" w:id="2300"/>
      <w:bookmarkStart w:name="_Toc452100522" w:id="2301"/>
      <w:bookmarkStart w:name="_Toc452101620" w:id="2302"/>
      <w:bookmarkStart w:name="_Toc452102718" w:id="2303"/>
      <w:bookmarkStart w:name="_Toc452109296" w:id="2304"/>
      <w:bookmarkStart w:name="_Toc451511932" w:id="2305"/>
      <w:bookmarkStart w:name="_Toc451513044" w:id="2306"/>
      <w:bookmarkStart w:name="_Toc451514154" w:id="2307"/>
      <w:bookmarkStart w:name="_Toc451766613" w:id="2308"/>
      <w:bookmarkStart w:name="_Toc452015474" w:id="2309"/>
      <w:bookmarkStart w:name="_Toc452049539" w:id="2310"/>
      <w:bookmarkStart w:name="_Toc452099423" w:id="2311"/>
      <w:bookmarkStart w:name="_Toc452100523" w:id="2312"/>
      <w:bookmarkStart w:name="_Toc452101621" w:id="2313"/>
      <w:bookmarkStart w:name="_Toc452102719" w:id="2314"/>
      <w:bookmarkStart w:name="_Toc452109297" w:id="2315"/>
      <w:bookmarkStart w:name="_Toc451511933" w:id="2316"/>
      <w:bookmarkStart w:name="_Toc451513045" w:id="2317"/>
      <w:bookmarkStart w:name="_Toc451514155" w:id="2318"/>
      <w:bookmarkStart w:name="_Toc451766614" w:id="2319"/>
      <w:bookmarkStart w:name="_Toc452015475" w:id="2320"/>
      <w:bookmarkStart w:name="_Toc452049540" w:id="2321"/>
      <w:bookmarkStart w:name="_Toc452099424" w:id="2322"/>
      <w:bookmarkStart w:name="_Toc452100524" w:id="2323"/>
      <w:bookmarkStart w:name="_Toc452101622" w:id="2324"/>
      <w:bookmarkStart w:name="_Toc452102720" w:id="2325"/>
      <w:bookmarkStart w:name="_Toc452109298" w:id="2326"/>
      <w:bookmarkStart w:name="_Toc451511934" w:id="2327"/>
      <w:bookmarkStart w:name="_Toc451513046" w:id="2328"/>
      <w:bookmarkStart w:name="_Toc451514156" w:id="2329"/>
      <w:bookmarkStart w:name="_Toc451766615" w:id="2330"/>
      <w:bookmarkStart w:name="_Toc452015476" w:id="2331"/>
      <w:bookmarkStart w:name="_Toc452049541" w:id="2332"/>
      <w:bookmarkStart w:name="_Toc452099425" w:id="2333"/>
      <w:bookmarkStart w:name="_Toc452100525" w:id="2334"/>
      <w:bookmarkStart w:name="_Toc452101623" w:id="2335"/>
      <w:bookmarkStart w:name="_Toc452102721" w:id="2336"/>
      <w:bookmarkStart w:name="_Toc452109299" w:id="2337"/>
      <w:bookmarkStart w:name="_Toc451511935" w:id="2338"/>
      <w:bookmarkStart w:name="_Toc451513047" w:id="2339"/>
      <w:bookmarkStart w:name="_Toc451514157" w:id="2340"/>
      <w:bookmarkStart w:name="_Toc451766616" w:id="2341"/>
      <w:bookmarkStart w:name="_Toc452015477" w:id="2342"/>
      <w:bookmarkStart w:name="_Toc452049542" w:id="2343"/>
      <w:bookmarkStart w:name="_Toc452099426" w:id="2344"/>
      <w:bookmarkStart w:name="_Toc452100526" w:id="2345"/>
      <w:bookmarkStart w:name="_Toc452101624" w:id="2346"/>
      <w:bookmarkStart w:name="_Toc452102722" w:id="2347"/>
      <w:bookmarkStart w:name="_Toc452109300" w:id="2348"/>
      <w:bookmarkStart w:name="_Toc451511936" w:id="2349"/>
      <w:bookmarkStart w:name="_Toc451513048" w:id="2350"/>
      <w:bookmarkStart w:name="_Toc451514158" w:id="2351"/>
      <w:bookmarkStart w:name="_Toc451766617" w:id="2352"/>
      <w:bookmarkStart w:name="_Toc452015478" w:id="2353"/>
      <w:bookmarkStart w:name="_Toc452049543" w:id="2354"/>
      <w:bookmarkStart w:name="_Toc452099427" w:id="2355"/>
      <w:bookmarkStart w:name="_Toc452100527" w:id="2356"/>
      <w:bookmarkStart w:name="_Toc452101625" w:id="2357"/>
      <w:bookmarkStart w:name="_Toc452102723" w:id="2358"/>
      <w:bookmarkStart w:name="_Toc452109301" w:id="2359"/>
      <w:bookmarkStart w:name="_Toc451511937" w:id="2360"/>
      <w:bookmarkStart w:name="_Toc451513049" w:id="2361"/>
      <w:bookmarkStart w:name="_Toc451514159" w:id="2362"/>
      <w:bookmarkStart w:name="_Toc451766618" w:id="2363"/>
      <w:bookmarkStart w:name="_Toc452015479" w:id="2364"/>
      <w:bookmarkStart w:name="_Toc452049544" w:id="2365"/>
      <w:bookmarkStart w:name="_Toc452099428" w:id="2366"/>
      <w:bookmarkStart w:name="_Toc452100528" w:id="2367"/>
      <w:bookmarkStart w:name="_Toc452101626" w:id="2368"/>
      <w:bookmarkStart w:name="_Toc452102724" w:id="2369"/>
      <w:bookmarkStart w:name="_Toc452109302" w:id="2370"/>
      <w:bookmarkStart w:name="_Toc451511938" w:id="2371"/>
      <w:bookmarkStart w:name="_Toc451513050" w:id="2372"/>
      <w:bookmarkStart w:name="_Toc451514160" w:id="2373"/>
      <w:bookmarkStart w:name="_Toc451766619" w:id="2374"/>
      <w:bookmarkStart w:name="_Toc452015480" w:id="2375"/>
      <w:bookmarkStart w:name="_Toc452049545" w:id="2376"/>
      <w:bookmarkStart w:name="_Toc452099429" w:id="2377"/>
      <w:bookmarkStart w:name="_Toc452100529" w:id="2378"/>
      <w:bookmarkStart w:name="_Toc452101627" w:id="2379"/>
      <w:bookmarkStart w:name="_Toc452102725" w:id="2380"/>
      <w:bookmarkStart w:name="_Toc452109303" w:id="2381"/>
      <w:bookmarkStart w:name="_Toc451511939" w:id="2382"/>
      <w:bookmarkStart w:name="_Toc451513051" w:id="2383"/>
      <w:bookmarkStart w:name="_Toc451514161" w:id="2384"/>
      <w:bookmarkStart w:name="_Toc451766620" w:id="2385"/>
      <w:bookmarkStart w:name="_Toc452015481" w:id="2386"/>
      <w:bookmarkStart w:name="_Toc452049546" w:id="2387"/>
      <w:bookmarkStart w:name="_Toc452099430" w:id="2388"/>
      <w:bookmarkStart w:name="_Toc452100530" w:id="2389"/>
      <w:bookmarkStart w:name="_Toc452101628" w:id="2390"/>
      <w:bookmarkStart w:name="_Toc452102726" w:id="2391"/>
      <w:bookmarkStart w:name="_Toc452109304" w:id="2392"/>
      <w:bookmarkStart w:name="_Toc451511940" w:id="2393"/>
      <w:bookmarkStart w:name="_Toc451513052" w:id="2394"/>
      <w:bookmarkStart w:name="_Toc451514162" w:id="2395"/>
      <w:bookmarkStart w:name="_Toc451766621" w:id="2396"/>
      <w:bookmarkStart w:name="_Toc452015482" w:id="2397"/>
      <w:bookmarkStart w:name="_Toc452049547" w:id="2398"/>
      <w:bookmarkStart w:name="_Toc452099431" w:id="2399"/>
      <w:bookmarkStart w:name="_Toc452100531" w:id="2400"/>
      <w:bookmarkStart w:name="_Toc452101629" w:id="2401"/>
      <w:bookmarkStart w:name="_Toc452102727" w:id="2402"/>
      <w:bookmarkStart w:name="_Toc452109305" w:id="2403"/>
      <w:bookmarkStart w:name="_Toc451511941" w:id="2404"/>
      <w:bookmarkStart w:name="_Toc451513053" w:id="2405"/>
      <w:bookmarkStart w:name="_Toc451514163" w:id="2406"/>
      <w:bookmarkStart w:name="_Toc451766622" w:id="2407"/>
      <w:bookmarkStart w:name="_Toc452015483" w:id="2408"/>
      <w:bookmarkStart w:name="_Toc452049548" w:id="2409"/>
      <w:bookmarkStart w:name="_Toc452099432" w:id="2410"/>
      <w:bookmarkStart w:name="_Toc452100532" w:id="2411"/>
      <w:bookmarkStart w:name="_Toc452101630" w:id="2412"/>
      <w:bookmarkStart w:name="_Toc452102728" w:id="2413"/>
      <w:bookmarkStart w:name="_Toc452109306" w:id="2414"/>
      <w:bookmarkStart w:name="_Toc451511942" w:id="2415"/>
      <w:bookmarkStart w:name="_Toc451513054" w:id="2416"/>
      <w:bookmarkStart w:name="_Toc451514164" w:id="2417"/>
      <w:bookmarkStart w:name="_Toc451766623" w:id="2418"/>
      <w:bookmarkStart w:name="_Toc452015484" w:id="2419"/>
      <w:bookmarkStart w:name="_Toc452049549" w:id="2420"/>
      <w:bookmarkStart w:name="_Toc452099433" w:id="2421"/>
      <w:bookmarkStart w:name="_Toc452100533" w:id="2422"/>
      <w:bookmarkStart w:name="_Toc452101631" w:id="2423"/>
      <w:bookmarkStart w:name="_Toc452102729" w:id="2424"/>
      <w:bookmarkStart w:name="_Toc452109307" w:id="2425"/>
      <w:bookmarkStart w:name="_Toc451511943" w:id="2426"/>
      <w:bookmarkStart w:name="_Toc451513055" w:id="2427"/>
      <w:bookmarkStart w:name="_Toc451514165" w:id="2428"/>
      <w:bookmarkStart w:name="_Toc451766624" w:id="2429"/>
      <w:bookmarkStart w:name="_Toc452015485" w:id="2430"/>
      <w:bookmarkStart w:name="_Toc452049550" w:id="2431"/>
      <w:bookmarkStart w:name="_Toc452099434" w:id="2432"/>
      <w:bookmarkStart w:name="_Toc452100534" w:id="2433"/>
      <w:bookmarkStart w:name="_Toc452101632" w:id="2434"/>
      <w:bookmarkStart w:name="_Toc452102730" w:id="2435"/>
      <w:bookmarkStart w:name="_Toc452109308" w:id="2436"/>
      <w:bookmarkStart w:name="_Toc451511944" w:id="2437"/>
      <w:bookmarkStart w:name="_Toc451513056" w:id="2438"/>
      <w:bookmarkStart w:name="_Toc451514166" w:id="2439"/>
      <w:bookmarkStart w:name="_Toc451766625" w:id="2440"/>
      <w:bookmarkStart w:name="_Toc452015486" w:id="2441"/>
      <w:bookmarkStart w:name="_Toc452049551" w:id="2442"/>
      <w:bookmarkStart w:name="_Toc452099435" w:id="2443"/>
      <w:bookmarkStart w:name="_Toc452100535" w:id="2444"/>
      <w:bookmarkStart w:name="_Toc452101633" w:id="2445"/>
      <w:bookmarkStart w:name="_Toc452102731" w:id="2446"/>
      <w:bookmarkStart w:name="_Toc452109309" w:id="2447"/>
      <w:bookmarkStart w:name="_Toc451511945" w:id="2448"/>
      <w:bookmarkStart w:name="_Toc451513057" w:id="2449"/>
      <w:bookmarkStart w:name="_Toc451514167" w:id="2450"/>
      <w:bookmarkStart w:name="_Toc451766626" w:id="2451"/>
      <w:bookmarkStart w:name="_Toc452015487" w:id="2452"/>
      <w:bookmarkStart w:name="_Toc452049552" w:id="2453"/>
      <w:bookmarkStart w:name="_Toc452099436" w:id="2454"/>
      <w:bookmarkStart w:name="_Toc452100536" w:id="2455"/>
      <w:bookmarkStart w:name="_Toc452101634" w:id="2456"/>
      <w:bookmarkStart w:name="_Toc452102732" w:id="2457"/>
      <w:bookmarkStart w:name="_Toc452109310" w:id="2458"/>
      <w:bookmarkStart w:name="_Toc451511946" w:id="2459"/>
      <w:bookmarkStart w:name="_Toc451513058" w:id="2460"/>
      <w:bookmarkStart w:name="_Toc451514168" w:id="2461"/>
      <w:bookmarkStart w:name="_Toc451766627" w:id="2462"/>
      <w:bookmarkStart w:name="_Toc452015488" w:id="2463"/>
      <w:bookmarkStart w:name="_Toc452049553" w:id="2464"/>
      <w:bookmarkStart w:name="_Toc452099437" w:id="2465"/>
      <w:bookmarkStart w:name="_Toc452100537" w:id="2466"/>
      <w:bookmarkStart w:name="_Toc452101635" w:id="2467"/>
      <w:bookmarkStart w:name="_Toc452102733" w:id="2468"/>
      <w:bookmarkStart w:name="_Toc452109311" w:id="2469"/>
      <w:bookmarkStart w:name="_Toc451511947" w:id="2470"/>
      <w:bookmarkStart w:name="_Toc451513059" w:id="2471"/>
      <w:bookmarkStart w:name="_Toc451514169" w:id="2472"/>
      <w:bookmarkStart w:name="_Toc451766628" w:id="2473"/>
      <w:bookmarkStart w:name="_Toc452015489" w:id="2474"/>
      <w:bookmarkStart w:name="_Toc452049554" w:id="2475"/>
      <w:bookmarkStart w:name="_Toc452099438" w:id="2476"/>
      <w:bookmarkStart w:name="_Toc452100538" w:id="2477"/>
      <w:bookmarkStart w:name="_Toc452101636" w:id="2478"/>
      <w:bookmarkStart w:name="_Toc452102734" w:id="2479"/>
      <w:bookmarkStart w:name="_Toc452109312" w:id="2480"/>
      <w:bookmarkStart w:name="_Toc451511948" w:id="2481"/>
      <w:bookmarkStart w:name="_Toc451513060" w:id="2482"/>
      <w:bookmarkStart w:name="_Toc451514170" w:id="2483"/>
      <w:bookmarkStart w:name="_Toc451766629" w:id="2484"/>
      <w:bookmarkStart w:name="_Toc452015490" w:id="2485"/>
      <w:bookmarkStart w:name="_Toc452049555" w:id="2486"/>
      <w:bookmarkStart w:name="_Toc452099439" w:id="2487"/>
      <w:bookmarkStart w:name="_Toc452100539" w:id="2488"/>
      <w:bookmarkStart w:name="_Toc452101637" w:id="2489"/>
      <w:bookmarkStart w:name="_Toc452102735" w:id="2490"/>
      <w:bookmarkStart w:name="_Toc452109313" w:id="2491"/>
      <w:bookmarkStart w:name="_Toc451511949" w:id="2492"/>
      <w:bookmarkStart w:name="_Toc451513061" w:id="2493"/>
      <w:bookmarkStart w:name="_Toc451514171" w:id="2494"/>
      <w:bookmarkStart w:name="_Toc451766630" w:id="2495"/>
      <w:bookmarkStart w:name="_Toc452015491" w:id="2496"/>
      <w:bookmarkStart w:name="_Toc452049556" w:id="2497"/>
      <w:bookmarkStart w:name="_Toc452099440" w:id="2498"/>
      <w:bookmarkStart w:name="_Toc452100540" w:id="2499"/>
      <w:bookmarkStart w:name="_Toc452101638" w:id="2500"/>
      <w:bookmarkStart w:name="_Toc452102736" w:id="2501"/>
      <w:bookmarkStart w:name="_Toc452109314" w:id="2502"/>
      <w:bookmarkStart w:name="_Toc451511950" w:id="2503"/>
      <w:bookmarkStart w:name="_Toc451513062" w:id="2504"/>
      <w:bookmarkStart w:name="_Toc451514172" w:id="2505"/>
      <w:bookmarkStart w:name="_Toc451766631" w:id="2506"/>
      <w:bookmarkStart w:name="_Toc452015492" w:id="2507"/>
      <w:bookmarkStart w:name="_Toc452049557" w:id="2508"/>
      <w:bookmarkStart w:name="_Toc452099441" w:id="2509"/>
      <w:bookmarkStart w:name="_Toc452100541" w:id="2510"/>
      <w:bookmarkStart w:name="_Toc452101639" w:id="2511"/>
      <w:bookmarkStart w:name="_Toc452102737" w:id="2512"/>
      <w:bookmarkStart w:name="_Toc452109315" w:id="2513"/>
      <w:bookmarkStart w:name="_Toc451511951" w:id="2514"/>
      <w:bookmarkStart w:name="_Toc451513063" w:id="2515"/>
      <w:bookmarkStart w:name="_Toc451514173" w:id="2516"/>
      <w:bookmarkStart w:name="_Toc451766632" w:id="2517"/>
      <w:bookmarkStart w:name="_Toc452015493" w:id="2518"/>
      <w:bookmarkStart w:name="_Toc452049558" w:id="2519"/>
      <w:bookmarkStart w:name="_Toc452099442" w:id="2520"/>
      <w:bookmarkStart w:name="_Toc452100542" w:id="2521"/>
      <w:bookmarkStart w:name="_Toc452101640" w:id="2522"/>
      <w:bookmarkStart w:name="_Toc452102738" w:id="2523"/>
      <w:bookmarkStart w:name="_Toc452109316" w:id="2524"/>
      <w:bookmarkStart w:name="_Toc451511952" w:id="2525"/>
      <w:bookmarkStart w:name="_Toc451513064" w:id="2526"/>
      <w:bookmarkStart w:name="_Toc451514174" w:id="2527"/>
      <w:bookmarkStart w:name="_Toc451766633" w:id="2528"/>
      <w:bookmarkStart w:name="_Toc452015494" w:id="2529"/>
      <w:bookmarkStart w:name="_Toc452049559" w:id="2530"/>
      <w:bookmarkStart w:name="_Toc452099443" w:id="2531"/>
      <w:bookmarkStart w:name="_Toc452100543" w:id="2532"/>
      <w:bookmarkStart w:name="_Toc452101641" w:id="2533"/>
      <w:bookmarkStart w:name="_Toc452102739" w:id="2534"/>
      <w:bookmarkStart w:name="_Toc452109317" w:id="2535"/>
      <w:bookmarkStart w:name="_Toc451511953" w:id="2536"/>
      <w:bookmarkStart w:name="_Toc451513065" w:id="2537"/>
      <w:bookmarkStart w:name="_Toc451514175" w:id="2538"/>
      <w:bookmarkStart w:name="_Toc451766634" w:id="2539"/>
      <w:bookmarkStart w:name="_Toc452015495" w:id="2540"/>
      <w:bookmarkStart w:name="_Toc452049560" w:id="2541"/>
      <w:bookmarkStart w:name="_Toc452099444" w:id="2542"/>
      <w:bookmarkStart w:name="_Toc452100544" w:id="2543"/>
      <w:bookmarkStart w:name="_Toc452101642" w:id="2544"/>
      <w:bookmarkStart w:name="_Toc452102740" w:id="2545"/>
      <w:bookmarkStart w:name="_Toc452109318" w:id="2546"/>
      <w:bookmarkStart w:name="_Toc451511954" w:id="2547"/>
      <w:bookmarkStart w:name="_Toc451513066" w:id="2548"/>
      <w:bookmarkStart w:name="_Toc451514176" w:id="2549"/>
      <w:bookmarkStart w:name="_Toc451766635" w:id="2550"/>
      <w:bookmarkStart w:name="_Toc452015496" w:id="2551"/>
      <w:bookmarkStart w:name="_Toc452049561" w:id="2552"/>
      <w:bookmarkStart w:name="_Toc452099445" w:id="2553"/>
      <w:bookmarkStart w:name="_Toc452100545" w:id="2554"/>
      <w:bookmarkStart w:name="_Toc452101643" w:id="2555"/>
      <w:bookmarkStart w:name="_Toc452102741" w:id="2556"/>
      <w:bookmarkStart w:name="_Toc452109319" w:id="2557"/>
      <w:bookmarkStart w:name="_Toc435584372" w:id="2558"/>
      <w:bookmarkStart w:name="_Toc536096792" w:id="255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r w:rsidRPr="002D6E2C">
        <w:rPr>
          <w:rFonts w:ascii="Calibri" w:hAnsi="Calibri"/>
          <w:sz w:val="22"/>
          <w:szCs w:val="22"/>
        </w:rPr>
        <w:t>Collections</w:t>
      </w:r>
      <w:bookmarkEnd w:id="2248"/>
      <w:bookmarkEnd w:id="2249"/>
      <w:bookmarkEnd w:id="2558"/>
      <w:bookmarkEnd w:id="2559"/>
    </w:p>
    <w:p w:rsidRPr="002D6E2C" w:rsidR="00D521C9" w:rsidP="00E92BA0" w:rsidRDefault="00D521C9" w14:paraId="004DF2F9" w14:textId="77777777"/>
    <w:p w:rsidRPr="002D6E2C" w:rsidR="00D521C9" w:rsidP="00E92BA0" w:rsidRDefault="00D521C9" w14:paraId="496ED847" w14:textId="77777777">
      <w:r>
        <w:rPr>
          <w:noProof/>
          <w:bdr w:val="single" w:color="auto" w:sz="12" w:space="0"/>
          <w:lang w:val="en-US"/>
        </w:rPr>
        <w:drawing>
          <wp:inline distT="0" distB="0" distL="0" distR="0" wp14:anchorId="66C9A4FE" wp14:editId="60CB81B5">
            <wp:extent cx="5707380" cy="4698365"/>
            <wp:effectExtent l="0" t="0" r="0" b="0"/>
            <wp:docPr id="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7380" cy="4698365"/>
                    </a:xfrm>
                    <a:prstGeom prst="rect">
                      <a:avLst/>
                    </a:prstGeom>
                    <a:noFill/>
                    <a:ln>
                      <a:noFill/>
                    </a:ln>
                  </pic:spPr>
                </pic:pic>
              </a:graphicData>
            </a:graphic>
          </wp:inline>
        </w:drawing>
      </w:r>
    </w:p>
    <w:p w:rsidRPr="002D6E2C" w:rsidR="00D521C9" w:rsidP="00E92BA0" w:rsidRDefault="00D521C9" w14:paraId="3C6C00E0" w14:textId="77777777"/>
    <w:p w:rsidRPr="002D6E2C" w:rsidR="00D521C9" w:rsidP="00E92BA0" w:rsidRDefault="00D521C9" w14:paraId="166A5483" w14:textId="77777777">
      <w:pPr>
        <w:pBdr>
          <w:top w:val="single" w:color="auto" w:sz="4" w:space="1"/>
          <w:left w:val="single" w:color="auto" w:sz="4" w:space="4"/>
          <w:bottom w:val="single" w:color="auto" w:sz="4" w:space="1"/>
          <w:right w:val="single" w:color="auto" w:sz="4" w:space="4"/>
        </w:pBdr>
      </w:pPr>
      <w:r w:rsidRPr="002D6E2C">
        <w:t xml:space="preserve">Direct debit requests may originate from </w:t>
      </w:r>
      <w:r w:rsidRPr="002D6E2C" w:rsidR="004E0D79">
        <w:t>the Creditor</w:t>
      </w:r>
      <w:r w:rsidRPr="002D6E2C">
        <w:t xml:space="preserve"> Bank.</w:t>
      </w:r>
    </w:p>
    <w:p w:rsidRPr="002D6E2C" w:rsidR="00D521C9" w:rsidP="00E92BA0" w:rsidRDefault="00D521C9" w14:paraId="0838F5D7" w14:textId="77777777">
      <w:pPr>
        <w:pBdr>
          <w:top w:val="single" w:color="auto" w:sz="4" w:space="1"/>
          <w:left w:val="single" w:color="auto" w:sz="4" w:space="4"/>
          <w:bottom w:val="single" w:color="auto" w:sz="4" w:space="1"/>
          <w:right w:val="single" w:color="auto" w:sz="4" w:space="4"/>
        </w:pBdr>
      </w:pPr>
    </w:p>
    <w:p w:rsidRPr="002D6E2C" w:rsidR="00D521C9" w:rsidP="00E92BA0" w:rsidRDefault="00D521C9" w14:paraId="0C3C0131" w14:textId="77777777">
      <w:pPr>
        <w:pBdr>
          <w:top w:val="single" w:color="auto" w:sz="4" w:space="1"/>
          <w:left w:val="single" w:color="auto" w:sz="4" w:space="4"/>
          <w:bottom w:val="single" w:color="auto" w:sz="4" w:space="1"/>
          <w:right w:val="single" w:color="auto" w:sz="4" w:space="4"/>
        </w:pBdr>
      </w:pPr>
      <w:r w:rsidRPr="002D6E2C">
        <w:t>Direct debits requests are sent via the ACH to Debtor Banks, and are ultimately applied to Debtor’s accounts.</w:t>
      </w:r>
    </w:p>
    <w:p w:rsidRPr="002D6E2C" w:rsidR="00D521C9" w:rsidP="00E92BA0" w:rsidRDefault="00D521C9" w14:paraId="75065E3C" w14:textId="77777777">
      <w:pPr>
        <w:pBdr>
          <w:top w:val="single" w:color="auto" w:sz="4" w:space="1"/>
          <w:left w:val="single" w:color="auto" w:sz="4" w:space="4"/>
          <w:bottom w:val="single" w:color="auto" w:sz="4" w:space="1"/>
          <w:right w:val="single" w:color="auto" w:sz="4" w:space="4"/>
        </w:pBdr>
      </w:pPr>
    </w:p>
    <w:p w:rsidRPr="002D6E2C" w:rsidR="00D521C9" w:rsidP="00E92BA0" w:rsidRDefault="00D521C9" w14:paraId="105A0ECC" w14:textId="77777777">
      <w:pPr>
        <w:pBdr>
          <w:top w:val="single" w:color="auto" w:sz="4" w:space="1"/>
          <w:left w:val="single" w:color="auto" w:sz="4" w:space="4"/>
          <w:bottom w:val="single" w:color="auto" w:sz="4" w:space="1"/>
          <w:right w:val="single" w:color="auto" w:sz="4" w:space="4"/>
        </w:pBdr>
      </w:pPr>
      <w:r w:rsidRPr="002D6E2C">
        <w:t xml:space="preserve">Responses to direct debits requests are returned via the ACH to Creditor </w:t>
      </w:r>
      <w:r w:rsidRPr="002D6E2C" w:rsidR="004E0D79">
        <w:t xml:space="preserve">Banks’. </w:t>
      </w:r>
    </w:p>
    <w:p w:rsidRPr="002D6E2C" w:rsidR="00D521C9" w:rsidP="00E92BA0" w:rsidRDefault="00D521C9" w14:paraId="69F66A45" w14:textId="77777777">
      <w:pPr>
        <w:pBdr>
          <w:top w:val="single" w:color="auto" w:sz="4" w:space="1"/>
          <w:left w:val="single" w:color="auto" w:sz="4" w:space="4"/>
          <w:bottom w:val="single" w:color="auto" w:sz="4" w:space="1"/>
          <w:right w:val="single" w:color="auto" w:sz="4" w:space="4"/>
        </w:pBdr>
      </w:pPr>
    </w:p>
    <w:p w:rsidRPr="002D6E2C" w:rsidR="00D521C9" w:rsidP="00E92BA0" w:rsidRDefault="00D521C9" w14:paraId="2D57C1D1" w14:textId="77777777">
      <w:pPr>
        <w:pBdr>
          <w:top w:val="single" w:color="auto" w:sz="4" w:space="1"/>
          <w:left w:val="single" w:color="auto" w:sz="4" w:space="4"/>
          <w:bottom w:val="single" w:color="auto" w:sz="4" w:space="1"/>
          <w:right w:val="single" w:color="auto" w:sz="4" w:space="4"/>
        </w:pBdr>
      </w:pPr>
      <w:r w:rsidRPr="002D6E2C">
        <w:t xml:space="preserve">Successful debits are applied to interbank settlements. </w:t>
      </w:r>
    </w:p>
    <w:p w:rsidRPr="002D6E2C" w:rsidR="00D521C9" w:rsidP="00E92BA0" w:rsidRDefault="00D521C9" w14:paraId="1AB34638" w14:textId="77777777">
      <w:pPr>
        <w:pBdr>
          <w:top w:val="single" w:color="auto" w:sz="4" w:space="1"/>
          <w:left w:val="single" w:color="auto" w:sz="4" w:space="4"/>
          <w:bottom w:val="single" w:color="auto" w:sz="4" w:space="1"/>
          <w:right w:val="single" w:color="auto" w:sz="4" w:space="4"/>
        </w:pBdr>
      </w:pPr>
    </w:p>
    <w:p w:rsidRPr="002D6E2C" w:rsidR="00D521C9" w:rsidP="00E92BA0" w:rsidRDefault="00D521C9" w14:paraId="6A999D45" w14:textId="77777777">
      <w:pPr>
        <w:pBdr>
          <w:top w:val="single" w:color="auto" w:sz="4" w:space="1"/>
          <w:left w:val="single" w:color="auto" w:sz="4" w:space="4"/>
          <w:bottom w:val="single" w:color="auto" w:sz="4" w:space="1"/>
          <w:right w:val="single" w:color="auto" w:sz="4" w:space="4"/>
        </w:pBdr>
      </w:pPr>
      <w:r w:rsidRPr="002D6E2C">
        <w:t>Direct debits may instruct Debtor Banks’ to hold and reapply debit requests to accounts periodically (as indicated in transactions) until successful or until the requested period expires. This is termed “tracking”.</w:t>
      </w:r>
    </w:p>
    <w:p w:rsidRPr="002D6E2C" w:rsidR="00D521C9" w:rsidP="00E92BA0" w:rsidRDefault="00D521C9" w14:paraId="2233527C" w14:textId="77777777">
      <w:pPr>
        <w:pBdr>
          <w:top w:val="single" w:color="auto" w:sz="4" w:space="1"/>
          <w:left w:val="single" w:color="auto" w:sz="4" w:space="4"/>
          <w:bottom w:val="single" w:color="auto" w:sz="4" w:space="1"/>
          <w:right w:val="single" w:color="auto" w:sz="4" w:space="4"/>
        </w:pBdr>
      </w:pPr>
    </w:p>
    <w:p w:rsidRPr="002D6E2C" w:rsidR="00D521C9" w:rsidP="00E92BA0" w:rsidRDefault="00D521C9" w14:paraId="25F02089" w14:textId="77777777">
      <w:pPr>
        <w:pBdr>
          <w:top w:val="single" w:color="auto" w:sz="4" w:space="1"/>
          <w:left w:val="single" w:color="auto" w:sz="4" w:space="4"/>
          <w:bottom w:val="single" w:color="auto" w:sz="4" w:space="1"/>
          <w:right w:val="single" w:color="auto" w:sz="4" w:space="4"/>
        </w:pBdr>
      </w:pPr>
      <w:r w:rsidRPr="002D6E2C">
        <w:t>Debtor Banks must randomise on-us and off-us debits as well as debits still in tracking before applying to Debtor accounts.</w:t>
      </w:r>
    </w:p>
    <w:p w:rsidRPr="002D6E2C" w:rsidR="00D521C9" w:rsidP="00E92BA0" w:rsidRDefault="00D521C9" w14:paraId="081CF82C" w14:textId="77777777"/>
    <w:p w:rsidRPr="002D6E2C" w:rsidR="00D521C9" w:rsidP="00E92BA0" w:rsidRDefault="00D521C9" w14:paraId="5A695FA3" w14:textId="77777777">
      <w:pPr>
        <w:rPr>
          <w:b/>
        </w:rPr>
      </w:pPr>
    </w:p>
    <w:p w:rsidRPr="002D6E2C" w:rsidR="00D521C9" w:rsidP="00E92BA0" w:rsidRDefault="00D521C9" w14:paraId="1786DE23" w14:textId="77777777">
      <w:pPr>
        <w:rPr>
          <w:b/>
        </w:rPr>
      </w:pPr>
    </w:p>
    <w:p w:rsidRPr="002D6E2C" w:rsidR="00D521C9" w:rsidP="00E92BA0" w:rsidRDefault="00D521C9" w14:paraId="2C04AA1A" w14:textId="77777777">
      <w:pPr>
        <w:rPr>
          <w:b/>
        </w:rPr>
      </w:pPr>
    </w:p>
    <w:p w:rsidRPr="002D6E2C" w:rsidR="00D521C9" w:rsidP="00E92BA0" w:rsidRDefault="00D521C9" w14:paraId="49FE6290" w14:textId="77777777">
      <w:pPr>
        <w:rPr>
          <w:b/>
        </w:rPr>
      </w:pPr>
    </w:p>
    <w:p w:rsidRPr="002D6E2C" w:rsidR="00D521C9" w:rsidP="00E92BA0" w:rsidRDefault="00D521C9" w14:paraId="3F181437" w14:textId="77777777">
      <w:r w:rsidRPr="002D6E2C">
        <w:rPr>
          <w:b/>
        </w:rPr>
        <w:t>Technical Requirements:</w:t>
      </w:r>
      <w:r w:rsidRPr="002D6E2C">
        <w:t xml:space="preserve"> </w:t>
      </w:r>
    </w:p>
    <w:p w:rsidRPr="002D6E2C" w:rsidR="00D521C9" w:rsidP="00E92BA0" w:rsidRDefault="00D521C9" w14:paraId="19CC5D05" w14:textId="77777777">
      <w:pPr>
        <w:spacing w:line="288" w:lineRule="auto"/>
        <w:jc w:val="both"/>
        <w:rPr>
          <w:highlight w:val="green"/>
        </w:rPr>
      </w:pPr>
    </w:p>
    <w:p w:rsidRPr="002D6E2C" w:rsidR="00D521C9" w:rsidP="00E92BA0" w:rsidRDefault="00D521C9" w14:paraId="501956E4" w14:textId="77777777">
      <w:r w:rsidRPr="002D6E2C">
        <w:t>The following data delivery mechanisms will be available for the delivery of ISO 20022 messages in Batch between participants and the ACH:</w:t>
      </w:r>
    </w:p>
    <w:p w:rsidRPr="002D6E2C" w:rsidR="00D521C9" w:rsidP="002C2973" w:rsidRDefault="00D521C9" w14:paraId="77274D01" w14:textId="77777777">
      <w:pPr>
        <w:numPr>
          <w:ilvl w:val="0"/>
          <w:numId w:val="27"/>
        </w:numPr>
        <w:spacing w:line="288" w:lineRule="auto"/>
        <w:ind w:left="0" w:firstLine="0"/>
        <w:jc w:val="both"/>
      </w:pPr>
      <w:r w:rsidRPr="002D6E2C">
        <w:t>ConnectDirect;</w:t>
      </w:r>
    </w:p>
    <w:p w:rsidRPr="002D6E2C" w:rsidR="00D521C9" w:rsidP="002C2973" w:rsidRDefault="00D521C9" w14:paraId="39C219F2" w14:textId="77777777">
      <w:pPr>
        <w:numPr>
          <w:ilvl w:val="0"/>
          <w:numId w:val="27"/>
        </w:numPr>
        <w:spacing w:line="288" w:lineRule="auto"/>
        <w:ind w:left="0" w:firstLine="0"/>
        <w:jc w:val="both"/>
      </w:pPr>
      <w:r w:rsidRPr="002D6E2C">
        <w:t>XCOM;</w:t>
      </w:r>
    </w:p>
    <w:p w:rsidRPr="002D6E2C" w:rsidR="00D521C9" w:rsidP="002C2973" w:rsidRDefault="00D521C9" w14:paraId="666A390C" w14:textId="77777777">
      <w:pPr>
        <w:numPr>
          <w:ilvl w:val="0"/>
          <w:numId w:val="27"/>
        </w:numPr>
        <w:spacing w:line="288" w:lineRule="auto"/>
        <w:ind w:left="0" w:firstLine="0"/>
        <w:jc w:val="both"/>
      </w:pPr>
      <w:r w:rsidRPr="002D6E2C">
        <w:t>Web-based https (secure FTP) upload via extranet over dedicated connections; and</w:t>
      </w:r>
    </w:p>
    <w:p w:rsidR="00D521C9" w:rsidP="002C2973" w:rsidRDefault="00D521C9" w14:paraId="141B5CED" w14:textId="77777777">
      <w:pPr>
        <w:numPr>
          <w:ilvl w:val="0"/>
          <w:numId w:val="27"/>
        </w:numPr>
        <w:spacing w:line="288" w:lineRule="auto"/>
        <w:ind w:left="0" w:firstLine="0"/>
        <w:jc w:val="both"/>
      </w:pPr>
      <w:r w:rsidRPr="002D6E2C">
        <w:t>SWIFTNet FileAct.</w:t>
      </w:r>
    </w:p>
    <w:p w:rsidRPr="002D6E2C" w:rsidR="00B04DD6" w:rsidP="00E92BA0" w:rsidRDefault="00B04DD6" w14:paraId="78C8A239" w14:textId="77777777">
      <w:r>
        <w:t>gzip is to be used for file compression &amp; decompression</w:t>
      </w:r>
    </w:p>
    <w:p w:rsidRPr="002D6E2C" w:rsidR="00B04DD6" w:rsidP="00E92BA0" w:rsidRDefault="00B04DD6" w14:paraId="44045267" w14:textId="77777777">
      <w:pPr>
        <w:spacing w:line="288" w:lineRule="auto"/>
        <w:jc w:val="both"/>
      </w:pPr>
    </w:p>
    <w:p w:rsidRPr="002D6E2C" w:rsidR="00D521C9" w:rsidP="00E92BA0" w:rsidRDefault="00D521C9" w14:paraId="74DA1042" w14:textId="77777777">
      <w:r w:rsidRPr="002D6E2C">
        <w:rPr>
          <w:b/>
        </w:rPr>
        <w:t>Message Layout used for ISO 20022</w:t>
      </w:r>
      <w:r w:rsidRPr="002D6E2C">
        <w:t>:</w:t>
      </w:r>
    </w:p>
    <w:p w:rsidRPr="002D6E2C" w:rsidR="00D521C9" w:rsidP="00E92BA0" w:rsidRDefault="00D521C9" w14:paraId="6CAEA1D2" w14:textId="77777777"/>
    <w:p w:rsidRPr="002D6E2C" w:rsidR="00D521C9" w:rsidP="00E92BA0" w:rsidRDefault="00D521C9" w14:paraId="0282DA39" w14:textId="77777777">
      <w:pPr>
        <w:numPr>
          <w:ilvl w:val="0"/>
          <w:numId w:val="5"/>
        </w:numPr>
        <w:tabs>
          <w:tab w:val="left" w:pos="1418"/>
        </w:tabs>
        <w:ind w:left="0" w:firstLine="0"/>
      </w:pPr>
      <w:r w:rsidRPr="002D6E2C">
        <w:t>Direct Debit (</w:t>
      </w:r>
      <w:hyperlink w:history="1" w:anchor="_FIToFI_Direct_Debit">
        <w:r w:rsidRPr="002D6E2C">
          <w:rPr>
            <w:rStyle w:val="Hyperlink"/>
          </w:rPr>
          <w:t>pacs.003</w:t>
        </w:r>
      </w:hyperlink>
      <w:r w:rsidRPr="002D6E2C">
        <w:t>)</w:t>
      </w:r>
    </w:p>
    <w:p w:rsidRPr="002D6E2C" w:rsidR="00D521C9" w:rsidP="00E92BA0" w:rsidRDefault="00D521C9" w14:paraId="70FA6398" w14:textId="77777777">
      <w:pPr>
        <w:numPr>
          <w:ilvl w:val="0"/>
          <w:numId w:val="5"/>
        </w:numPr>
        <w:tabs>
          <w:tab w:val="left" w:pos="1418"/>
        </w:tabs>
        <w:ind w:left="0" w:firstLine="0"/>
      </w:pPr>
      <w:r w:rsidRPr="002D6E2C">
        <w:t>Status report (</w:t>
      </w:r>
      <w:hyperlink w:history="1" w:anchor="_FIToFI_Status_Report">
        <w:r w:rsidRPr="002D6E2C">
          <w:rPr>
            <w:rStyle w:val="Hyperlink"/>
          </w:rPr>
          <w:t>pacs.002</w:t>
        </w:r>
      </w:hyperlink>
      <w:r w:rsidRPr="002D6E2C">
        <w:t>) – Pacs Payment Message</w:t>
      </w:r>
    </w:p>
    <w:p w:rsidRPr="002D6E2C" w:rsidR="00D521C9" w:rsidP="00E92BA0" w:rsidRDefault="00D521C9" w14:paraId="50CBA279" w14:textId="77777777">
      <w:pPr>
        <w:numPr>
          <w:ilvl w:val="0"/>
          <w:numId w:val="5"/>
        </w:numPr>
        <w:tabs>
          <w:tab w:val="left" w:pos="1418"/>
        </w:tabs>
        <w:ind w:left="0" w:firstLine="0"/>
      </w:pPr>
      <w:r w:rsidRPr="002D6E2C">
        <w:t>Status report (</w:t>
      </w:r>
      <w:hyperlink w:history="1" w:anchor="_FIToFI_Status_Report_1">
        <w:r w:rsidRPr="002D6E2C">
          <w:rPr>
            <w:rStyle w:val="Hyperlink"/>
          </w:rPr>
          <w:t>pacs.002</w:t>
        </w:r>
      </w:hyperlink>
      <w:r w:rsidRPr="002D6E2C">
        <w:t>) – Debit Response confirmation</w:t>
      </w:r>
    </w:p>
    <w:p w:rsidR="00D521C9" w:rsidP="00E92BA0" w:rsidRDefault="00D521C9" w14:paraId="2F24EE39" w14:textId="77777777">
      <w:pPr>
        <w:rPr>
          <w:b/>
        </w:rPr>
      </w:pPr>
    </w:p>
    <w:p w:rsidR="00A10E79" w:rsidP="00E92BA0" w:rsidRDefault="00A10E79" w14:paraId="36D3DA9F" w14:textId="77777777">
      <w:pPr>
        <w:rPr>
          <w:b/>
        </w:rPr>
      </w:pPr>
      <w:r>
        <w:rPr>
          <w:b/>
        </w:rPr>
        <w:t>Processing Windows:</w:t>
      </w:r>
    </w:p>
    <w:p w:rsidRPr="00AB047E" w:rsidR="00A10E79" w:rsidP="00E92BA0" w:rsidRDefault="00A10E79" w14:paraId="7876DE66" w14:textId="77777777">
      <w:pPr>
        <w:rPr>
          <w:rStyle w:val="Strong"/>
        </w:rPr>
      </w:pPr>
      <w:r w:rsidRPr="00AB047E">
        <w:rPr>
          <w:rStyle w:val="Strong"/>
        </w:rPr>
        <w:t>Collections – Weekdays</w:t>
      </w:r>
    </w:p>
    <w:tbl>
      <w:tblPr>
        <w:tblStyle w:val="TableGrid"/>
        <w:tblW w:w="0" w:type="auto"/>
        <w:tblLook w:val="04A0" w:firstRow="1" w:lastRow="0" w:firstColumn="1" w:lastColumn="0" w:noHBand="0" w:noVBand="1"/>
      </w:tblPr>
      <w:tblGrid>
        <w:gridCol w:w="1406"/>
        <w:gridCol w:w="1310"/>
        <w:gridCol w:w="1508"/>
        <w:gridCol w:w="1427"/>
        <w:gridCol w:w="1216"/>
        <w:gridCol w:w="1163"/>
        <w:gridCol w:w="986"/>
      </w:tblGrid>
      <w:tr w:rsidR="00A10E79" w:rsidTr="00AB047E" w14:paraId="318527FF" w14:textId="77777777">
        <w:trPr>
          <w:tblHeader/>
        </w:trPr>
        <w:tc>
          <w:tcPr>
            <w:tcW w:w="1438" w:type="dxa"/>
            <w:shd w:val="clear" w:color="auto" w:fill="BFBFBF" w:themeFill="background1" w:themeFillShade="BF"/>
          </w:tcPr>
          <w:p w:rsidR="00A10E79" w:rsidP="00E92BA0" w:rsidRDefault="00A10E79" w14:paraId="033EEAB1" w14:textId="77777777">
            <w:pPr>
              <w:jc w:val="center"/>
            </w:pPr>
            <w:r>
              <w:t>Message</w:t>
            </w:r>
          </w:p>
        </w:tc>
        <w:tc>
          <w:tcPr>
            <w:tcW w:w="1345" w:type="dxa"/>
            <w:shd w:val="clear" w:color="auto" w:fill="BFBFBF" w:themeFill="background1" w:themeFillShade="BF"/>
          </w:tcPr>
          <w:p w:rsidR="00A10E79" w:rsidP="00E92BA0" w:rsidRDefault="00A10E79" w14:paraId="1FBE30B0" w14:textId="77777777">
            <w:pPr>
              <w:jc w:val="center"/>
            </w:pPr>
            <w:r>
              <w:t>Service Code</w:t>
            </w:r>
          </w:p>
        </w:tc>
        <w:tc>
          <w:tcPr>
            <w:tcW w:w="1533" w:type="dxa"/>
            <w:shd w:val="clear" w:color="auto" w:fill="BFBFBF" w:themeFill="background1" w:themeFillShade="BF"/>
          </w:tcPr>
          <w:p w:rsidR="00A10E79" w:rsidP="00E92BA0" w:rsidRDefault="00A10E79" w14:paraId="5E5EA61B" w14:textId="77777777">
            <w:pPr>
              <w:jc w:val="center"/>
            </w:pPr>
            <w:r>
              <w:t>Originating</w:t>
            </w:r>
          </w:p>
        </w:tc>
        <w:tc>
          <w:tcPr>
            <w:tcW w:w="1457" w:type="dxa"/>
            <w:shd w:val="clear" w:color="auto" w:fill="BFBFBF" w:themeFill="background1" w:themeFillShade="BF"/>
          </w:tcPr>
          <w:p w:rsidR="00A10E79" w:rsidP="00E92BA0" w:rsidRDefault="00A10E79" w14:paraId="7017464D" w14:textId="77777777">
            <w:pPr>
              <w:jc w:val="center"/>
            </w:pPr>
            <w:r>
              <w:t>Receiving</w:t>
            </w:r>
          </w:p>
        </w:tc>
        <w:tc>
          <w:tcPr>
            <w:tcW w:w="1257" w:type="dxa"/>
            <w:shd w:val="clear" w:color="auto" w:fill="BFBFBF" w:themeFill="background1" w:themeFillShade="BF"/>
          </w:tcPr>
          <w:p w:rsidR="00A10E79" w:rsidP="00E92BA0" w:rsidRDefault="00A10E79" w14:paraId="47F0F8C6" w14:textId="77777777">
            <w:pPr>
              <w:jc w:val="center"/>
            </w:pPr>
            <w:r>
              <w:t>Start Time</w:t>
            </w:r>
          </w:p>
        </w:tc>
        <w:tc>
          <w:tcPr>
            <w:tcW w:w="1200" w:type="dxa"/>
            <w:shd w:val="clear" w:color="auto" w:fill="BFBFBF" w:themeFill="background1" w:themeFillShade="BF"/>
          </w:tcPr>
          <w:p w:rsidR="00A10E79" w:rsidP="00E92BA0" w:rsidRDefault="00A10E79" w14:paraId="0284A710" w14:textId="77777777">
            <w:pPr>
              <w:jc w:val="center"/>
            </w:pPr>
            <w:r>
              <w:t>End Time</w:t>
            </w:r>
          </w:p>
        </w:tc>
        <w:tc>
          <w:tcPr>
            <w:tcW w:w="1012" w:type="dxa"/>
            <w:shd w:val="clear" w:color="auto" w:fill="BFBFBF" w:themeFill="background1" w:themeFillShade="BF"/>
          </w:tcPr>
          <w:p w:rsidR="00A10E79" w:rsidP="00E92BA0" w:rsidRDefault="00A10E79" w14:paraId="3609D034" w14:textId="77777777">
            <w:pPr>
              <w:jc w:val="center"/>
            </w:pPr>
            <w:r>
              <w:t>Extra</w:t>
            </w:r>
          </w:p>
        </w:tc>
      </w:tr>
      <w:tr w:rsidR="00035BB3" w:rsidTr="00AB047E" w14:paraId="476D7BCB" w14:textId="77777777">
        <w:tc>
          <w:tcPr>
            <w:tcW w:w="1438" w:type="dxa"/>
          </w:tcPr>
          <w:p w:rsidRPr="00FD5C90" w:rsidR="00035BB3" w:rsidP="00E92BA0" w:rsidRDefault="00035BB3" w14:paraId="5C5C2898" w14:textId="77777777">
            <w:pPr>
              <w:jc w:val="center"/>
              <w:rPr>
                <w:b/>
              </w:rPr>
            </w:pPr>
            <w:r>
              <w:rPr>
                <w:b/>
              </w:rPr>
              <w:t>Pacs.003</w:t>
            </w:r>
          </w:p>
        </w:tc>
        <w:tc>
          <w:tcPr>
            <w:tcW w:w="1345" w:type="dxa"/>
          </w:tcPr>
          <w:p w:rsidRPr="00FD5C90" w:rsidR="00035BB3" w:rsidP="00E92BA0" w:rsidRDefault="00035BB3" w14:paraId="568E2995" w14:textId="77777777">
            <w:pPr>
              <w:jc w:val="center"/>
            </w:pPr>
            <w:r>
              <w:t>DDINP</w:t>
            </w:r>
          </w:p>
        </w:tc>
        <w:tc>
          <w:tcPr>
            <w:tcW w:w="1533" w:type="dxa"/>
          </w:tcPr>
          <w:p w:rsidRPr="00FD5C90" w:rsidR="00035BB3" w:rsidP="00E92BA0" w:rsidRDefault="00035BB3" w14:paraId="26DE1538" w14:textId="77777777">
            <w:pPr>
              <w:jc w:val="center"/>
            </w:pPr>
            <w:r w:rsidRPr="00FD5C90">
              <w:t>Creditor Bank</w:t>
            </w:r>
          </w:p>
        </w:tc>
        <w:tc>
          <w:tcPr>
            <w:tcW w:w="1457" w:type="dxa"/>
          </w:tcPr>
          <w:p w:rsidRPr="00FD5C90" w:rsidR="00035BB3" w:rsidP="00E92BA0" w:rsidRDefault="00035BB3" w14:paraId="30E0C1E3" w14:textId="77777777">
            <w:pPr>
              <w:jc w:val="center"/>
            </w:pPr>
            <w:r w:rsidRPr="00FD5C90">
              <w:t>ACH</w:t>
            </w:r>
          </w:p>
        </w:tc>
        <w:tc>
          <w:tcPr>
            <w:tcW w:w="1257" w:type="dxa"/>
          </w:tcPr>
          <w:p w:rsidRPr="002D6E2C" w:rsidR="00035BB3" w:rsidP="00E92BA0" w:rsidRDefault="00035BB3" w14:paraId="397AF250" w14:textId="77777777">
            <w:pPr>
              <w:jc w:val="center"/>
            </w:pPr>
            <w:r>
              <w:t>08:00</w:t>
            </w:r>
          </w:p>
        </w:tc>
        <w:tc>
          <w:tcPr>
            <w:tcW w:w="1200" w:type="dxa"/>
          </w:tcPr>
          <w:p w:rsidRPr="002D6E2C" w:rsidR="00035BB3" w:rsidP="00E92BA0" w:rsidRDefault="00035BB3" w14:paraId="3CAEC087" w14:textId="77777777">
            <w:pPr>
              <w:jc w:val="center"/>
            </w:pPr>
            <w:r>
              <w:t>18:00</w:t>
            </w:r>
          </w:p>
        </w:tc>
        <w:tc>
          <w:tcPr>
            <w:tcW w:w="1012" w:type="dxa"/>
          </w:tcPr>
          <w:p w:rsidRPr="00FD5C90" w:rsidR="00035BB3" w:rsidP="00E92BA0" w:rsidRDefault="00035BB3" w14:paraId="171CD03D" w14:textId="77777777">
            <w:pPr>
              <w:jc w:val="center"/>
            </w:pPr>
            <w:r>
              <w:t>Day 0</w:t>
            </w:r>
          </w:p>
        </w:tc>
      </w:tr>
      <w:tr w:rsidR="00035BB3" w:rsidTr="00AB047E" w14:paraId="75D95B71" w14:textId="77777777">
        <w:tc>
          <w:tcPr>
            <w:tcW w:w="1438" w:type="dxa"/>
          </w:tcPr>
          <w:p w:rsidR="00035BB3" w:rsidP="00E92BA0" w:rsidRDefault="00035BB3" w14:paraId="4E32E719" w14:textId="77777777">
            <w:pPr>
              <w:jc w:val="center"/>
            </w:pPr>
            <w:r>
              <w:rPr>
                <w:b/>
              </w:rPr>
              <w:t>Pacs.003</w:t>
            </w:r>
          </w:p>
        </w:tc>
        <w:tc>
          <w:tcPr>
            <w:tcW w:w="1345" w:type="dxa"/>
          </w:tcPr>
          <w:p w:rsidR="00035BB3" w:rsidP="00E92BA0" w:rsidRDefault="00035BB3" w14:paraId="11D88772" w14:textId="77777777">
            <w:pPr>
              <w:jc w:val="center"/>
            </w:pPr>
            <w:r>
              <w:t>DDOUT</w:t>
            </w:r>
          </w:p>
        </w:tc>
        <w:tc>
          <w:tcPr>
            <w:tcW w:w="1533" w:type="dxa"/>
          </w:tcPr>
          <w:p w:rsidR="00035BB3" w:rsidP="00E92BA0" w:rsidRDefault="00035BB3" w14:paraId="3AD0E054" w14:textId="77777777">
            <w:pPr>
              <w:jc w:val="center"/>
            </w:pPr>
            <w:r>
              <w:t>ACH</w:t>
            </w:r>
          </w:p>
        </w:tc>
        <w:tc>
          <w:tcPr>
            <w:tcW w:w="1457" w:type="dxa"/>
          </w:tcPr>
          <w:p w:rsidR="00035BB3" w:rsidP="00E92BA0" w:rsidRDefault="00035BB3" w14:paraId="7A3ACE07" w14:textId="77777777">
            <w:pPr>
              <w:jc w:val="center"/>
            </w:pPr>
            <w:r>
              <w:t>Debtor Bank</w:t>
            </w:r>
          </w:p>
        </w:tc>
        <w:tc>
          <w:tcPr>
            <w:tcW w:w="1257" w:type="dxa"/>
          </w:tcPr>
          <w:p w:rsidRPr="002D6E2C" w:rsidR="00035BB3" w:rsidP="00E92BA0" w:rsidRDefault="00035BB3" w14:paraId="3CFEE8BD" w14:textId="77777777">
            <w:pPr>
              <w:jc w:val="center"/>
            </w:pPr>
            <w:r>
              <w:t>08:00</w:t>
            </w:r>
          </w:p>
        </w:tc>
        <w:tc>
          <w:tcPr>
            <w:tcW w:w="1200" w:type="dxa"/>
          </w:tcPr>
          <w:p w:rsidRPr="002D6E2C" w:rsidR="00035BB3" w:rsidP="00E92BA0" w:rsidRDefault="00035BB3" w14:paraId="1A3380CA" w14:textId="77777777">
            <w:pPr>
              <w:jc w:val="center"/>
            </w:pPr>
            <w:r>
              <w:t>19:00</w:t>
            </w:r>
          </w:p>
        </w:tc>
        <w:tc>
          <w:tcPr>
            <w:tcW w:w="1012" w:type="dxa"/>
          </w:tcPr>
          <w:p w:rsidR="00035BB3" w:rsidP="00E92BA0" w:rsidRDefault="00035BB3" w14:paraId="44E08EF6" w14:textId="77777777">
            <w:pPr>
              <w:jc w:val="center"/>
            </w:pPr>
            <w:r>
              <w:t>Day 0</w:t>
            </w:r>
          </w:p>
        </w:tc>
      </w:tr>
      <w:tr w:rsidR="00035BB3" w:rsidTr="00AB047E" w14:paraId="3F84E89F" w14:textId="77777777">
        <w:tc>
          <w:tcPr>
            <w:tcW w:w="1438" w:type="dxa"/>
          </w:tcPr>
          <w:p w:rsidRPr="00FD5C90" w:rsidR="00035BB3" w:rsidP="00E92BA0" w:rsidRDefault="00035BB3" w14:paraId="2E95E35B" w14:textId="77777777">
            <w:pPr>
              <w:jc w:val="center"/>
              <w:rPr>
                <w:b/>
              </w:rPr>
            </w:pPr>
          </w:p>
        </w:tc>
        <w:tc>
          <w:tcPr>
            <w:tcW w:w="1345" w:type="dxa"/>
          </w:tcPr>
          <w:p w:rsidR="00035BB3" w:rsidP="00E92BA0" w:rsidRDefault="00035BB3" w14:paraId="473FE3B7" w14:textId="77777777">
            <w:pPr>
              <w:jc w:val="center"/>
            </w:pPr>
          </w:p>
        </w:tc>
        <w:tc>
          <w:tcPr>
            <w:tcW w:w="1533" w:type="dxa"/>
          </w:tcPr>
          <w:p w:rsidR="00035BB3" w:rsidP="00E92BA0" w:rsidRDefault="00035BB3" w14:paraId="790FAC28" w14:textId="77777777">
            <w:pPr>
              <w:jc w:val="center"/>
            </w:pPr>
          </w:p>
        </w:tc>
        <w:tc>
          <w:tcPr>
            <w:tcW w:w="1457" w:type="dxa"/>
          </w:tcPr>
          <w:p w:rsidR="00035BB3" w:rsidP="00E92BA0" w:rsidRDefault="00035BB3" w14:paraId="694C8213" w14:textId="77777777">
            <w:pPr>
              <w:jc w:val="center"/>
            </w:pPr>
          </w:p>
        </w:tc>
        <w:tc>
          <w:tcPr>
            <w:tcW w:w="1257" w:type="dxa"/>
          </w:tcPr>
          <w:p w:rsidR="00035BB3" w:rsidP="00E92BA0" w:rsidRDefault="00035BB3" w14:paraId="3727035F" w14:textId="77777777">
            <w:pPr>
              <w:jc w:val="center"/>
            </w:pPr>
          </w:p>
        </w:tc>
        <w:tc>
          <w:tcPr>
            <w:tcW w:w="1200" w:type="dxa"/>
            <w:vAlign w:val="center"/>
          </w:tcPr>
          <w:p w:rsidR="00035BB3" w:rsidP="00E92BA0" w:rsidRDefault="00035BB3" w14:paraId="6EB91FA3" w14:textId="77777777">
            <w:pPr>
              <w:jc w:val="center"/>
            </w:pPr>
          </w:p>
        </w:tc>
        <w:tc>
          <w:tcPr>
            <w:tcW w:w="1012" w:type="dxa"/>
          </w:tcPr>
          <w:p w:rsidR="00035BB3" w:rsidP="00E92BA0" w:rsidRDefault="00035BB3" w14:paraId="4EFF9F09" w14:textId="77777777">
            <w:pPr>
              <w:jc w:val="center"/>
            </w:pPr>
          </w:p>
        </w:tc>
      </w:tr>
      <w:tr w:rsidR="00035BB3" w:rsidTr="00AB047E" w14:paraId="5BF7BF5B" w14:textId="77777777">
        <w:tc>
          <w:tcPr>
            <w:tcW w:w="1438" w:type="dxa"/>
          </w:tcPr>
          <w:p w:rsidRPr="00FD5C90" w:rsidR="00035BB3" w:rsidP="00E92BA0" w:rsidRDefault="00035BB3" w14:paraId="68DCF91F" w14:textId="77777777">
            <w:pPr>
              <w:jc w:val="center"/>
              <w:rPr>
                <w:b/>
              </w:rPr>
            </w:pPr>
            <w:r>
              <w:rPr>
                <w:b/>
              </w:rPr>
              <w:t>Pacs.002</w:t>
            </w:r>
          </w:p>
        </w:tc>
        <w:tc>
          <w:tcPr>
            <w:tcW w:w="1345" w:type="dxa"/>
          </w:tcPr>
          <w:p w:rsidR="00035BB3" w:rsidP="00E92BA0" w:rsidRDefault="00035BB3" w14:paraId="004E008B" w14:textId="77777777">
            <w:pPr>
              <w:jc w:val="center"/>
            </w:pPr>
            <w:r>
              <w:t>DRINP</w:t>
            </w:r>
          </w:p>
        </w:tc>
        <w:tc>
          <w:tcPr>
            <w:tcW w:w="1533" w:type="dxa"/>
          </w:tcPr>
          <w:p w:rsidR="00035BB3" w:rsidP="00E92BA0" w:rsidRDefault="00035BB3" w14:paraId="4B7785A6" w14:textId="77777777">
            <w:pPr>
              <w:jc w:val="center"/>
            </w:pPr>
            <w:r>
              <w:t>Debtor Bank</w:t>
            </w:r>
          </w:p>
        </w:tc>
        <w:tc>
          <w:tcPr>
            <w:tcW w:w="1457" w:type="dxa"/>
          </w:tcPr>
          <w:p w:rsidR="00035BB3" w:rsidP="00E92BA0" w:rsidRDefault="00035BB3" w14:paraId="434F1124" w14:textId="77777777">
            <w:pPr>
              <w:jc w:val="center"/>
            </w:pPr>
            <w:r>
              <w:t>ACH</w:t>
            </w:r>
          </w:p>
        </w:tc>
        <w:tc>
          <w:tcPr>
            <w:tcW w:w="1257" w:type="dxa"/>
          </w:tcPr>
          <w:p w:rsidRPr="002D6E2C" w:rsidR="00035BB3" w:rsidP="00E92BA0" w:rsidRDefault="00035BB3" w14:paraId="4B516027" w14:textId="77777777">
            <w:pPr>
              <w:jc w:val="center"/>
            </w:pPr>
            <w:r>
              <w:t>23:30</w:t>
            </w:r>
          </w:p>
        </w:tc>
        <w:tc>
          <w:tcPr>
            <w:tcW w:w="1200" w:type="dxa"/>
          </w:tcPr>
          <w:p w:rsidRPr="002D6E2C" w:rsidR="00035BB3" w:rsidP="00E92BA0" w:rsidRDefault="00035BB3" w14:paraId="0BE29C5A" w14:textId="77777777">
            <w:pPr>
              <w:jc w:val="center"/>
            </w:pPr>
            <w:r>
              <w:t>18:00</w:t>
            </w:r>
          </w:p>
        </w:tc>
        <w:tc>
          <w:tcPr>
            <w:tcW w:w="1012" w:type="dxa"/>
          </w:tcPr>
          <w:p w:rsidR="00035BB3" w:rsidP="00E92BA0" w:rsidRDefault="00035BB3" w14:paraId="0F94D68E" w14:textId="77777777">
            <w:pPr>
              <w:jc w:val="center"/>
            </w:pPr>
            <w:r>
              <w:t>Day 1</w:t>
            </w:r>
          </w:p>
        </w:tc>
      </w:tr>
      <w:tr w:rsidR="00035BB3" w:rsidTr="00AB047E" w14:paraId="1125F0B0" w14:textId="77777777">
        <w:tc>
          <w:tcPr>
            <w:tcW w:w="1438" w:type="dxa"/>
          </w:tcPr>
          <w:p w:rsidRPr="00FD5C90" w:rsidR="00035BB3" w:rsidP="00E92BA0" w:rsidRDefault="00035BB3" w14:paraId="4A74E19F" w14:textId="77777777">
            <w:pPr>
              <w:jc w:val="center"/>
              <w:rPr>
                <w:b/>
              </w:rPr>
            </w:pPr>
            <w:r>
              <w:rPr>
                <w:b/>
              </w:rPr>
              <w:t>Pacs.002</w:t>
            </w:r>
          </w:p>
        </w:tc>
        <w:tc>
          <w:tcPr>
            <w:tcW w:w="1345" w:type="dxa"/>
          </w:tcPr>
          <w:p w:rsidR="00035BB3" w:rsidP="00E92BA0" w:rsidRDefault="00035BB3" w14:paraId="01006942" w14:textId="77777777">
            <w:pPr>
              <w:jc w:val="center"/>
            </w:pPr>
            <w:r>
              <w:t>DROUT</w:t>
            </w:r>
          </w:p>
        </w:tc>
        <w:tc>
          <w:tcPr>
            <w:tcW w:w="1533" w:type="dxa"/>
          </w:tcPr>
          <w:p w:rsidR="00035BB3" w:rsidP="00E92BA0" w:rsidRDefault="00035BB3" w14:paraId="07D2A9F3" w14:textId="77777777">
            <w:pPr>
              <w:jc w:val="center"/>
            </w:pPr>
            <w:r>
              <w:t>ACH</w:t>
            </w:r>
          </w:p>
        </w:tc>
        <w:tc>
          <w:tcPr>
            <w:tcW w:w="1457" w:type="dxa"/>
          </w:tcPr>
          <w:p w:rsidR="00035BB3" w:rsidP="00E92BA0" w:rsidRDefault="00035BB3" w14:paraId="37CE7FC2" w14:textId="77777777">
            <w:pPr>
              <w:jc w:val="center"/>
            </w:pPr>
            <w:r w:rsidRPr="00FD5C90">
              <w:t>Creditor Bank</w:t>
            </w:r>
          </w:p>
        </w:tc>
        <w:tc>
          <w:tcPr>
            <w:tcW w:w="1257" w:type="dxa"/>
          </w:tcPr>
          <w:p w:rsidRPr="002D6E2C" w:rsidR="00035BB3" w:rsidP="00E92BA0" w:rsidRDefault="00035BB3" w14:paraId="08080877" w14:textId="77777777">
            <w:pPr>
              <w:jc w:val="center"/>
            </w:pPr>
            <w:r>
              <w:t>23:30</w:t>
            </w:r>
          </w:p>
        </w:tc>
        <w:tc>
          <w:tcPr>
            <w:tcW w:w="1200" w:type="dxa"/>
          </w:tcPr>
          <w:p w:rsidRPr="002D6E2C" w:rsidR="00035BB3" w:rsidP="00E92BA0" w:rsidRDefault="00035BB3" w14:paraId="373963E5" w14:textId="77777777">
            <w:pPr>
              <w:jc w:val="center"/>
            </w:pPr>
            <w:r>
              <w:t>19:00</w:t>
            </w:r>
          </w:p>
        </w:tc>
        <w:tc>
          <w:tcPr>
            <w:tcW w:w="1012" w:type="dxa"/>
          </w:tcPr>
          <w:p w:rsidR="00035BB3" w:rsidP="00E92BA0" w:rsidRDefault="00035BB3" w14:paraId="2FBA178B" w14:textId="77777777">
            <w:pPr>
              <w:jc w:val="center"/>
            </w:pPr>
            <w:r>
              <w:t>Day 1</w:t>
            </w:r>
          </w:p>
        </w:tc>
      </w:tr>
      <w:tr w:rsidR="00035BB3" w:rsidTr="00AB047E" w14:paraId="2859E01A" w14:textId="77777777">
        <w:tc>
          <w:tcPr>
            <w:tcW w:w="1438" w:type="dxa"/>
          </w:tcPr>
          <w:p w:rsidRPr="00FD5C90" w:rsidR="00035BB3" w:rsidP="00E92BA0" w:rsidRDefault="00035BB3" w14:paraId="778F4476" w14:textId="77777777">
            <w:pPr>
              <w:jc w:val="center"/>
              <w:rPr>
                <w:b/>
              </w:rPr>
            </w:pPr>
          </w:p>
        </w:tc>
        <w:tc>
          <w:tcPr>
            <w:tcW w:w="1345" w:type="dxa"/>
          </w:tcPr>
          <w:p w:rsidR="00035BB3" w:rsidP="00E92BA0" w:rsidRDefault="00035BB3" w14:paraId="4E42495E" w14:textId="77777777">
            <w:pPr>
              <w:jc w:val="center"/>
            </w:pPr>
          </w:p>
        </w:tc>
        <w:tc>
          <w:tcPr>
            <w:tcW w:w="1533" w:type="dxa"/>
          </w:tcPr>
          <w:p w:rsidR="00035BB3" w:rsidP="00E92BA0" w:rsidRDefault="00035BB3" w14:paraId="60058791" w14:textId="77777777">
            <w:pPr>
              <w:jc w:val="center"/>
            </w:pPr>
          </w:p>
        </w:tc>
        <w:tc>
          <w:tcPr>
            <w:tcW w:w="1457" w:type="dxa"/>
          </w:tcPr>
          <w:p w:rsidR="00035BB3" w:rsidP="00E92BA0" w:rsidRDefault="00035BB3" w14:paraId="4F2EBF82" w14:textId="77777777">
            <w:pPr>
              <w:jc w:val="center"/>
            </w:pPr>
          </w:p>
        </w:tc>
        <w:tc>
          <w:tcPr>
            <w:tcW w:w="1257" w:type="dxa"/>
          </w:tcPr>
          <w:p w:rsidR="00035BB3" w:rsidP="00E92BA0" w:rsidRDefault="00035BB3" w14:paraId="4F75C567" w14:textId="77777777">
            <w:pPr>
              <w:jc w:val="center"/>
            </w:pPr>
          </w:p>
        </w:tc>
        <w:tc>
          <w:tcPr>
            <w:tcW w:w="1200" w:type="dxa"/>
          </w:tcPr>
          <w:p w:rsidR="00035BB3" w:rsidP="00E92BA0" w:rsidRDefault="00035BB3" w14:paraId="7422DED3" w14:textId="77777777">
            <w:pPr>
              <w:jc w:val="center"/>
            </w:pPr>
          </w:p>
        </w:tc>
        <w:tc>
          <w:tcPr>
            <w:tcW w:w="1012" w:type="dxa"/>
          </w:tcPr>
          <w:p w:rsidR="00035BB3" w:rsidP="00E92BA0" w:rsidRDefault="00035BB3" w14:paraId="78CB3FC2" w14:textId="77777777">
            <w:pPr>
              <w:jc w:val="center"/>
            </w:pPr>
          </w:p>
        </w:tc>
      </w:tr>
      <w:tr w:rsidR="00035BB3" w:rsidTr="00AB047E" w14:paraId="13F43E01" w14:textId="77777777">
        <w:tc>
          <w:tcPr>
            <w:tcW w:w="1438" w:type="dxa"/>
          </w:tcPr>
          <w:p w:rsidRPr="00FD5C90" w:rsidR="00035BB3" w:rsidP="00E92BA0" w:rsidRDefault="00035BB3" w14:paraId="1AF70B35" w14:textId="77777777">
            <w:pPr>
              <w:jc w:val="center"/>
              <w:rPr>
                <w:b/>
              </w:rPr>
            </w:pPr>
            <w:r w:rsidRPr="00FD5C90">
              <w:rPr>
                <w:b/>
              </w:rPr>
              <w:t>Pacs.002</w:t>
            </w:r>
          </w:p>
        </w:tc>
        <w:tc>
          <w:tcPr>
            <w:tcW w:w="1345" w:type="dxa"/>
          </w:tcPr>
          <w:p w:rsidR="00035BB3" w:rsidP="00E92BA0" w:rsidRDefault="00035BB3" w14:paraId="1275A7DB" w14:textId="77777777">
            <w:pPr>
              <w:jc w:val="center"/>
            </w:pPr>
            <w:r>
              <w:t>ST002</w:t>
            </w:r>
          </w:p>
        </w:tc>
        <w:tc>
          <w:tcPr>
            <w:tcW w:w="1533" w:type="dxa"/>
          </w:tcPr>
          <w:p w:rsidR="00035BB3" w:rsidP="00E92BA0" w:rsidRDefault="00035BB3" w14:paraId="46B5277E" w14:textId="77777777">
            <w:pPr>
              <w:jc w:val="center"/>
            </w:pPr>
            <w:r>
              <w:t>ACH</w:t>
            </w:r>
          </w:p>
        </w:tc>
        <w:tc>
          <w:tcPr>
            <w:tcW w:w="1457" w:type="dxa"/>
          </w:tcPr>
          <w:p w:rsidR="00035BB3" w:rsidP="00E92BA0" w:rsidRDefault="00035BB3" w14:paraId="2EB8E9B0" w14:textId="77777777">
            <w:pPr>
              <w:jc w:val="center"/>
            </w:pPr>
            <w:r w:rsidRPr="00FD5C90">
              <w:t>Creditor Bank</w:t>
            </w:r>
          </w:p>
        </w:tc>
        <w:tc>
          <w:tcPr>
            <w:tcW w:w="1257" w:type="dxa"/>
          </w:tcPr>
          <w:p w:rsidRPr="002D6E2C" w:rsidR="00035BB3" w:rsidP="00E92BA0" w:rsidRDefault="00035BB3" w14:paraId="06E9C169" w14:textId="77777777">
            <w:pPr>
              <w:jc w:val="center"/>
            </w:pPr>
            <w:r>
              <w:t>08:00</w:t>
            </w:r>
          </w:p>
        </w:tc>
        <w:tc>
          <w:tcPr>
            <w:tcW w:w="1200" w:type="dxa"/>
          </w:tcPr>
          <w:p w:rsidRPr="002D6E2C" w:rsidR="00035BB3" w:rsidP="00E92BA0" w:rsidRDefault="00035BB3" w14:paraId="50AD7CA9" w14:textId="77777777">
            <w:pPr>
              <w:jc w:val="center"/>
            </w:pPr>
            <w:r>
              <w:t>18:30</w:t>
            </w:r>
          </w:p>
        </w:tc>
        <w:tc>
          <w:tcPr>
            <w:tcW w:w="1012" w:type="dxa"/>
          </w:tcPr>
          <w:p w:rsidR="00035BB3" w:rsidP="00E92BA0" w:rsidRDefault="00035BB3" w14:paraId="2A943CFB" w14:textId="77777777">
            <w:pPr>
              <w:jc w:val="center"/>
            </w:pPr>
            <w:r>
              <w:t>Day 0</w:t>
            </w:r>
          </w:p>
        </w:tc>
      </w:tr>
      <w:tr w:rsidR="00035BB3" w:rsidTr="00AB047E" w14:paraId="39FBD6D2" w14:textId="77777777">
        <w:tc>
          <w:tcPr>
            <w:tcW w:w="1438" w:type="dxa"/>
          </w:tcPr>
          <w:p w:rsidRPr="00FD5C90" w:rsidR="00035BB3" w:rsidP="00E92BA0" w:rsidRDefault="00035BB3" w14:paraId="1BFB7785" w14:textId="77777777">
            <w:pPr>
              <w:jc w:val="center"/>
              <w:rPr>
                <w:b/>
              </w:rPr>
            </w:pPr>
            <w:r w:rsidRPr="00FD5C90">
              <w:rPr>
                <w:b/>
              </w:rPr>
              <w:t>Pacs.002</w:t>
            </w:r>
          </w:p>
        </w:tc>
        <w:tc>
          <w:tcPr>
            <w:tcW w:w="1345" w:type="dxa"/>
          </w:tcPr>
          <w:p w:rsidR="00035BB3" w:rsidP="00E92BA0" w:rsidRDefault="00035BB3" w14:paraId="1924E3EA" w14:textId="77777777">
            <w:pPr>
              <w:jc w:val="center"/>
            </w:pPr>
            <w:r>
              <w:t>ST006</w:t>
            </w:r>
          </w:p>
        </w:tc>
        <w:tc>
          <w:tcPr>
            <w:tcW w:w="1533" w:type="dxa"/>
          </w:tcPr>
          <w:p w:rsidR="00035BB3" w:rsidP="00E92BA0" w:rsidRDefault="00035BB3" w14:paraId="37483D22" w14:textId="77777777">
            <w:pPr>
              <w:jc w:val="center"/>
            </w:pPr>
            <w:r>
              <w:t>ACH</w:t>
            </w:r>
          </w:p>
        </w:tc>
        <w:tc>
          <w:tcPr>
            <w:tcW w:w="1457" w:type="dxa"/>
          </w:tcPr>
          <w:p w:rsidR="00035BB3" w:rsidP="00E92BA0" w:rsidRDefault="00035BB3" w14:paraId="695E12DF" w14:textId="77777777">
            <w:pPr>
              <w:jc w:val="center"/>
            </w:pPr>
            <w:r w:rsidRPr="00DA2814">
              <w:t>Debtor Bank</w:t>
            </w:r>
          </w:p>
        </w:tc>
        <w:tc>
          <w:tcPr>
            <w:tcW w:w="1257" w:type="dxa"/>
          </w:tcPr>
          <w:p w:rsidRPr="002D6E2C" w:rsidR="00035BB3" w:rsidP="00E92BA0" w:rsidRDefault="00035BB3" w14:paraId="5906E6D4" w14:textId="77777777">
            <w:pPr>
              <w:jc w:val="center"/>
            </w:pPr>
            <w:r>
              <w:t>23:30</w:t>
            </w:r>
          </w:p>
        </w:tc>
        <w:tc>
          <w:tcPr>
            <w:tcW w:w="1200" w:type="dxa"/>
          </w:tcPr>
          <w:p w:rsidRPr="002D6E2C" w:rsidR="00035BB3" w:rsidP="00E92BA0" w:rsidRDefault="00035BB3" w14:paraId="78D2297B" w14:textId="77777777">
            <w:pPr>
              <w:jc w:val="center"/>
            </w:pPr>
            <w:r>
              <w:t>18:30</w:t>
            </w:r>
          </w:p>
        </w:tc>
        <w:tc>
          <w:tcPr>
            <w:tcW w:w="1012" w:type="dxa"/>
          </w:tcPr>
          <w:p w:rsidR="00035BB3" w:rsidP="00E92BA0" w:rsidRDefault="00035BB3" w14:paraId="318E450D" w14:textId="77777777">
            <w:pPr>
              <w:jc w:val="center"/>
            </w:pPr>
            <w:r>
              <w:t>Day 1</w:t>
            </w:r>
          </w:p>
        </w:tc>
      </w:tr>
      <w:tr w:rsidR="00A10E79" w:rsidTr="00AB047E" w14:paraId="405C8C47" w14:textId="77777777">
        <w:tc>
          <w:tcPr>
            <w:tcW w:w="1438" w:type="dxa"/>
          </w:tcPr>
          <w:p w:rsidRPr="00FD5C90" w:rsidR="00A10E79" w:rsidP="00E92BA0" w:rsidRDefault="00A10E79" w14:paraId="0D6CFAA1" w14:textId="77777777">
            <w:pPr>
              <w:jc w:val="center"/>
              <w:rPr>
                <w:b/>
              </w:rPr>
            </w:pPr>
          </w:p>
        </w:tc>
        <w:tc>
          <w:tcPr>
            <w:tcW w:w="1345" w:type="dxa"/>
          </w:tcPr>
          <w:p w:rsidR="00A10E79" w:rsidP="00E92BA0" w:rsidRDefault="00A10E79" w14:paraId="28D798C7" w14:textId="77777777">
            <w:pPr>
              <w:jc w:val="center"/>
            </w:pPr>
          </w:p>
        </w:tc>
        <w:tc>
          <w:tcPr>
            <w:tcW w:w="1533" w:type="dxa"/>
          </w:tcPr>
          <w:p w:rsidR="00A10E79" w:rsidP="00E92BA0" w:rsidRDefault="00A10E79" w14:paraId="720CDD29" w14:textId="77777777">
            <w:pPr>
              <w:jc w:val="center"/>
            </w:pPr>
          </w:p>
        </w:tc>
        <w:tc>
          <w:tcPr>
            <w:tcW w:w="1457" w:type="dxa"/>
          </w:tcPr>
          <w:p w:rsidR="00A10E79" w:rsidP="00E92BA0" w:rsidRDefault="00A10E79" w14:paraId="728D6A0C" w14:textId="77777777">
            <w:pPr>
              <w:jc w:val="center"/>
            </w:pPr>
          </w:p>
        </w:tc>
        <w:tc>
          <w:tcPr>
            <w:tcW w:w="1257" w:type="dxa"/>
          </w:tcPr>
          <w:p w:rsidR="00A10E79" w:rsidP="00E92BA0" w:rsidRDefault="00A10E79" w14:paraId="362A4DD0" w14:textId="77777777">
            <w:pPr>
              <w:jc w:val="center"/>
            </w:pPr>
          </w:p>
        </w:tc>
        <w:tc>
          <w:tcPr>
            <w:tcW w:w="1200" w:type="dxa"/>
          </w:tcPr>
          <w:p w:rsidR="00A10E79" w:rsidP="00E92BA0" w:rsidRDefault="00A10E79" w14:paraId="0FF7FD5B" w14:textId="77777777">
            <w:pPr>
              <w:jc w:val="center"/>
            </w:pPr>
          </w:p>
        </w:tc>
        <w:tc>
          <w:tcPr>
            <w:tcW w:w="1012" w:type="dxa"/>
          </w:tcPr>
          <w:p w:rsidR="00A10E79" w:rsidP="00E92BA0" w:rsidRDefault="00A10E79" w14:paraId="37BF48E7" w14:textId="77777777">
            <w:pPr>
              <w:jc w:val="center"/>
            </w:pPr>
          </w:p>
        </w:tc>
      </w:tr>
    </w:tbl>
    <w:p w:rsidR="00A10E79" w:rsidP="00E92BA0" w:rsidRDefault="00A10E79" w14:paraId="397E48C6" w14:textId="77777777">
      <w:pPr>
        <w:rPr>
          <w:b/>
        </w:rPr>
      </w:pPr>
    </w:p>
    <w:p w:rsidRPr="00AB047E" w:rsidR="00A10E79" w:rsidP="00E92BA0" w:rsidRDefault="00A10E79" w14:paraId="3CBAAA9F" w14:textId="77777777">
      <w:pPr>
        <w:rPr>
          <w:rStyle w:val="Strong"/>
        </w:rPr>
      </w:pPr>
      <w:r w:rsidRPr="00AB047E">
        <w:rPr>
          <w:rStyle w:val="Strong"/>
        </w:rPr>
        <w:t>Collections – Weekends &amp; Public Holidays</w:t>
      </w:r>
    </w:p>
    <w:tbl>
      <w:tblPr>
        <w:tblStyle w:val="TableGrid"/>
        <w:tblW w:w="0" w:type="auto"/>
        <w:tblLook w:val="04A0" w:firstRow="1" w:lastRow="0" w:firstColumn="1" w:lastColumn="0" w:noHBand="0" w:noVBand="1"/>
      </w:tblPr>
      <w:tblGrid>
        <w:gridCol w:w="1393"/>
        <w:gridCol w:w="1311"/>
        <w:gridCol w:w="1509"/>
        <w:gridCol w:w="1429"/>
        <w:gridCol w:w="1219"/>
        <w:gridCol w:w="1165"/>
        <w:gridCol w:w="990"/>
      </w:tblGrid>
      <w:tr w:rsidR="00A10E79" w:rsidTr="00AB047E" w14:paraId="675271AE" w14:textId="77777777">
        <w:trPr>
          <w:tblHeader/>
        </w:trPr>
        <w:tc>
          <w:tcPr>
            <w:tcW w:w="1424" w:type="dxa"/>
            <w:shd w:val="clear" w:color="auto" w:fill="948A54" w:themeFill="background2" w:themeFillShade="80"/>
          </w:tcPr>
          <w:p w:rsidR="00A10E79" w:rsidP="00E92BA0" w:rsidRDefault="00A10E79" w14:paraId="603075AB" w14:textId="77777777">
            <w:r>
              <w:t>Message</w:t>
            </w:r>
          </w:p>
        </w:tc>
        <w:tc>
          <w:tcPr>
            <w:tcW w:w="1347" w:type="dxa"/>
            <w:shd w:val="clear" w:color="auto" w:fill="948A54" w:themeFill="background2" w:themeFillShade="80"/>
          </w:tcPr>
          <w:p w:rsidR="00A10E79" w:rsidP="00E92BA0" w:rsidRDefault="00A10E79" w14:paraId="3E1F0E24" w14:textId="77777777">
            <w:r>
              <w:t>Service Code</w:t>
            </w:r>
          </w:p>
        </w:tc>
        <w:tc>
          <w:tcPr>
            <w:tcW w:w="1534" w:type="dxa"/>
            <w:shd w:val="clear" w:color="auto" w:fill="948A54" w:themeFill="background2" w:themeFillShade="80"/>
          </w:tcPr>
          <w:p w:rsidR="00A10E79" w:rsidP="00E92BA0" w:rsidRDefault="00A10E79" w14:paraId="486E5FEE" w14:textId="77777777">
            <w:r>
              <w:t>Originating</w:t>
            </w:r>
          </w:p>
        </w:tc>
        <w:tc>
          <w:tcPr>
            <w:tcW w:w="1459" w:type="dxa"/>
            <w:shd w:val="clear" w:color="auto" w:fill="948A54" w:themeFill="background2" w:themeFillShade="80"/>
          </w:tcPr>
          <w:p w:rsidR="00A10E79" w:rsidP="00E92BA0" w:rsidRDefault="00A10E79" w14:paraId="4D631A08" w14:textId="77777777">
            <w:r>
              <w:t>Receiving</w:t>
            </w:r>
          </w:p>
        </w:tc>
        <w:tc>
          <w:tcPr>
            <w:tcW w:w="1260" w:type="dxa"/>
            <w:shd w:val="clear" w:color="auto" w:fill="948A54" w:themeFill="background2" w:themeFillShade="80"/>
          </w:tcPr>
          <w:p w:rsidR="00A10E79" w:rsidP="00E92BA0" w:rsidRDefault="00A10E79" w14:paraId="6DEA8650" w14:textId="77777777">
            <w:r>
              <w:t>Start Time</w:t>
            </w:r>
          </w:p>
        </w:tc>
        <w:tc>
          <w:tcPr>
            <w:tcW w:w="1202" w:type="dxa"/>
            <w:shd w:val="clear" w:color="auto" w:fill="948A54" w:themeFill="background2" w:themeFillShade="80"/>
          </w:tcPr>
          <w:p w:rsidR="00A10E79" w:rsidP="00E92BA0" w:rsidRDefault="00A10E79" w14:paraId="592F89FF" w14:textId="77777777">
            <w:r>
              <w:t>End Time</w:t>
            </w:r>
          </w:p>
        </w:tc>
        <w:tc>
          <w:tcPr>
            <w:tcW w:w="1016" w:type="dxa"/>
            <w:shd w:val="clear" w:color="auto" w:fill="948A54" w:themeFill="background2" w:themeFillShade="80"/>
          </w:tcPr>
          <w:p w:rsidR="00A10E79" w:rsidP="00E92BA0" w:rsidRDefault="00A10E79" w14:paraId="0FCDDAE0" w14:textId="77777777">
            <w:r>
              <w:t>Extra</w:t>
            </w:r>
          </w:p>
        </w:tc>
      </w:tr>
      <w:tr w:rsidR="00A10E79" w:rsidTr="00AB047E" w14:paraId="23EF837A" w14:textId="77777777">
        <w:tc>
          <w:tcPr>
            <w:tcW w:w="1424" w:type="dxa"/>
          </w:tcPr>
          <w:p w:rsidRPr="00FD5C90" w:rsidR="00A10E79" w:rsidP="00E92BA0" w:rsidRDefault="00A10E79" w14:paraId="60E003CA" w14:textId="77777777">
            <w:pPr>
              <w:jc w:val="center"/>
              <w:rPr>
                <w:b/>
              </w:rPr>
            </w:pPr>
            <w:r>
              <w:rPr>
                <w:b/>
              </w:rPr>
              <w:t>Pacs.003</w:t>
            </w:r>
          </w:p>
        </w:tc>
        <w:tc>
          <w:tcPr>
            <w:tcW w:w="1347" w:type="dxa"/>
          </w:tcPr>
          <w:p w:rsidRPr="00FD5C90" w:rsidR="00A10E79" w:rsidP="00E92BA0" w:rsidRDefault="00A10E79" w14:paraId="0CFE4596" w14:textId="77777777">
            <w:pPr>
              <w:jc w:val="center"/>
            </w:pPr>
            <w:r>
              <w:t>DDINP</w:t>
            </w:r>
          </w:p>
        </w:tc>
        <w:tc>
          <w:tcPr>
            <w:tcW w:w="1534" w:type="dxa"/>
          </w:tcPr>
          <w:p w:rsidRPr="00FD5C90" w:rsidR="00A10E79" w:rsidP="00E92BA0" w:rsidRDefault="00A10E79" w14:paraId="11C03FDF" w14:textId="77777777">
            <w:pPr>
              <w:jc w:val="center"/>
            </w:pPr>
            <w:r w:rsidRPr="00FD5C90">
              <w:t>Creditor Bank</w:t>
            </w:r>
          </w:p>
        </w:tc>
        <w:tc>
          <w:tcPr>
            <w:tcW w:w="1459" w:type="dxa"/>
          </w:tcPr>
          <w:p w:rsidRPr="00FD5C90" w:rsidR="00A10E79" w:rsidP="00E92BA0" w:rsidRDefault="00A10E79" w14:paraId="175F0037" w14:textId="77777777">
            <w:pPr>
              <w:jc w:val="center"/>
            </w:pPr>
            <w:r w:rsidRPr="00FD5C90">
              <w:t>ACH</w:t>
            </w:r>
          </w:p>
        </w:tc>
        <w:tc>
          <w:tcPr>
            <w:tcW w:w="1260" w:type="dxa"/>
          </w:tcPr>
          <w:p w:rsidRPr="002D6E2C" w:rsidR="00A10E79" w:rsidP="00E92BA0" w:rsidRDefault="00A10E79" w14:paraId="32980C48" w14:textId="77777777">
            <w:pPr>
              <w:jc w:val="center"/>
            </w:pPr>
            <w:r>
              <w:t>08:00</w:t>
            </w:r>
          </w:p>
        </w:tc>
        <w:tc>
          <w:tcPr>
            <w:tcW w:w="1202" w:type="dxa"/>
          </w:tcPr>
          <w:p w:rsidRPr="002D6E2C" w:rsidR="00A10E79" w:rsidP="00E92BA0" w:rsidRDefault="00A10E79" w14:paraId="0E1BF8E1" w14:textId="77777777">
            <w:pPr>
              <w:jc w:val="center"/>
            </w:pPr>
            <w:r>
              <w:t>13:00</w:t>
            </w:r>
          </w:p>
        </w:tc>
        <w:tc>
          <w:tcPr>
            <w:tcW w:w="1016" w:type="dxa"/>
          </w:tcPr>
          <w:p w:rsidRPr="00FD5C90" w:rsidR="00A10E79" w:rsidP="00E92BA0" w:rsidRDefault="00A10E79" w14:paraId="62279798" w14:textId="77777777">
            <w:pPr>
              <w:jc w:val="center"/>
            </w:pPr>
            <w:r>
              <w:t>Day 0</w:t>
            </w:r>
          </w:p>
        </w:tc>
      </w:tr>
      <w:tr w:rsidR="00A10E79" w:rsidTr="00AB047E" w14:paraId="76784FD7" w14:textId="77777777">
        <w:tc>
          <w:tcPr>
            <w:tcW w:w="1424" w:type="dxa"/>
          </w:tcPr>
          <w:p w:rsidR="00A10E79" w:rsidP="00E92BA0" w:rsidRDefault="00A10E79" w14:paraId="3693B052" w14:textId="77777777">
            <w:pPr>
              <w:jc w:val="center"/>
            </w:pPr>
            <w:r>
              <w:rPr>
                <w:b/>
              </w:rPr>
              <w:t>Pacs.003</w:t>
            </w:r>
          </w:p>
        </w:tc>
        <w:tc>
          <w:tcPr>
            <w:tcW w:w="1347" w:type="dxa"/>
          </w:tcPr>
          <w:p w:rsidR="00A10E79" w:rsidP="00E92BA0" w:rsidRDefault="00A10E79" w14:paraId="5ADFFAD3" w14:textId="77777777">
            <w:pPr>
              <w:jc w:val="center"/>
            </w:pPr>
            <w:r>
              <w:t>DDOUT</w:t>
            </w:r>
          </w:p>
        </w:tc>
        <w:tc>
          <w:tcPr>
            <w:tcW w:w="1534" w:type="dxa"/>
          </w:tcPr>
          <w:p w:rsidR="00A10E79" w:rsidP="00E92BA0" w:rsidRDefault="00A10E79" w14:paraId="5DA663F7" w14:textId="77777777">
            <w:pPr>
              <w:jc w:val="center"/>
            </w:pPr>
            <w:r>
              <w:t>ACH</w:t>
            </w:r>
          </w:p>
        </w:tc>
        <w:tc>
          <w:tcPr>
            <w:tcW w:w="1459" w:type="dxa"/>
          </w:tcPr>
          <w:p w:rsidR="00A10E79" w:rsidP="00E92BA0" w:rsidRDefault="00A10E79" w14:paraId="5355E979" w14:textId="77777777">
            <w:pPr>
              <w:jc w:val="center"/>
            </w:pPr>
            <w:r>
              <w:t>Debtor Bank</w:t>
            </w:r>
          </w:p>
        </w:tc>
        <w:tc>
          <w:tcPr>
            <w:tcW w:w="1260" w:type="dxa"/>
          </w:tcPr>
          <w:p w:rsidRPr="002D6E2C" w:rsidR="00A10E79" w:rsidP="00E92BA0" w:rsidRDefault="00A10E79" w14:paraId="21EAB2A2" w14:textId="77777777">
            <w:pPr>
              <w:jc w:val="center"/>
            </w:pPr>
            <w:r>
              <w:t>08:00</w:t>
            </w:r>
          </w:p>
        </w:tc>
        <w:tc>
          <w:tcPr>
            <w:tcW w:w="1202" w:type="dxa"/>
          </w:tcPr>
          <w:p w:rsidRPr="002D6E2C" w:rsidR="00A10E79" w:rsidP="00E92BA0" w:rsidRDefault="00A10E79" w14:paraId="43D3A500" w14:textId="77777777">
            <w:pPr>
              <w:jc w:val="center"/>
            </w:pPr>
            <w:r>
              <w:t>14:00</w:t>
            </w:r>
          </w:p>
        </w:tc>
        <w:tc>
          <w:tcPr>
            <w:tcW w:w="1016" w:type="dxa"/>
          </w:tcPr>
          <w:p w:rsidR="00A10E79" w:rsidP="00E92BA0" w:rsidRDefault="00A10E79" w14:paraId="296DDB06" w14:textId="77777777">
            <w:pPr>
              <w:jc w:val="center"/>
            </w:pPr>
            <w:r>
              <w:t>Day 0</w:t>
            </w:r>
          </w:p>
        </w:tc>
      </w:tr>
      <w:tr w:rsidR="00A10E79" w:rsidTr="00AB047E" w14:paraId="09F1E8D4" w14:textId="77777777">
        <w:tc>
          <w:tcPr>
            <w:tcW w:w="1424" w:type="dxa"/>
          </w:tcPr>
          <w:p w:rsidRPr="00FD5C90" w:rsidR="00A10E79" w:rsidP="00E92BA0" w:rsidRDefault="00A10E79" w14:paraId="009BE312" w14:textId="77777777">
            <w:pPr>
              <w:jc w:val="center"/>
              <w:rPr>
                <w:b/>
              </w:rPr>
            </w:pPr>
          </w:p>
        </w:tc>
        <w:tc>
          <w:tcPr>
            <w:tcW w:w="1347" w:type="dxa"/>
          </w:tcPr>
          <w:p w:rsidR="00A10E79" w:rsidP="00E92BA0" w:rsidRDefault="00A10E79" w14:paraId="7762D5AB" w14:textId="77777777">
            <w:pPr>
              <w:jc w:val="center"/>
            </w:pPr>
          </w:p>
        </w:tc>
        <w:tc>
          <w:tcPr>
            <w:tcW w:w="1534" w:type="dxa"/>
          </w:tcPr>
          <w:p w:rsidR="00A10E79" w:rsidP="00E92BA0" w:rsidRDefault="00A10E79" w14:paraId="25AC00CD" w14:textId="77777777">
            <w:pPr>
              <w:jc w:val="center"/>
            </w:pPr>
          </w:p>
        </w:tc>
        <w:tc>
          <w:tcPr>
            <w:tcW w:w="1459" w:type="dxa"/>
          </w:tcPr>
          <w:p w:rsidR="00A10E79" w:rsidP="00E92BA0" w:rsidRDefault="00A10E79" w14:paraId="52A78B45" w14:textId="77777777">
            <w:pPr>
              <w:jc w:val="center"/>
            </w:pPr>
          </w:p>
        </w:tc>
        <w:tc>
          <w:tcPr>
            <w:tcW w:w="1260" w:type="dxa"/>
          </w:tcPr>
          <w:p w:rsidR="00A10E79" w:rsidP="00E92BA0" w:rsidRDefault="00A10E79" w14:paraId="0096A4E5" w14:textId="77777777">
            <w:pPr>
              <w:jc w:val="center"/>
            </w:pPr>
          </w:p>
        </w:tc>
        <w:tc>
          <w:tcPr>
            <w:tcW w:w="1202" w:type="dxa"/>
          </w:tcPr>
          <w:p w:rsidR="00A10E79" w:rsidP="00E92BA0" w:rsidRDefault="00A10E79" w14:paraId="2E409BF7" w14:textId="77777777">
            <w:pPr>
              <w:jc w:val="center"/>
            </w:pPr>
          </w:p>
        </w:tc>
        <w:tc>
          <w:tcPr>
            <w:tcW w:w="1016" w:type="dxa"/>
          </w:tcPr>
          <w:p w:rsidR="00A10E79" w:rsidP="00E92BA0" w:rsidRDefault="00A10E79" w14:paraId="7FAC241A" w14:textId="77777777">
            <w:pPr>
              <w:jc w:val="center"/>
            </w:pPr>
          </w:p>
        </w:tc>
      </w:tr>
      <w:tr w:rsidR="00A10E79" w:rsidTr="00AB047E" w14:paraId="11B2D399" w14:textId="77777777">
        <w:tc>
          <w:tcPr>
            <w:tcW w:w="1424" w:type="dxa"/>
          </w:tcPr>
          <w:p w:rsidRPr="00FD5C90" w:rsidR="00A10E79" w:rsidP="00E92BA0" w:rsidRDefault="00A10E79" w14:paraId="207DD420" w14:textId="77777777">
            <w:pPr>
              <w:jc w:val="center"/>
              <w:rPr>
                <w:b/>
              </w:rPr>
            </w:pPr>
            <w:r>
              <w:rPr>
                <w:b/>
              </w:rPr>
              <w:t>Pacs.002</w:t>
            </w:r>
          </w:p>
        </w:tc>
        <w:tc>
          <w:tcPr>
            <w:tcW w:w="1347" w:type="dxa"/>
          </w:tcPr>
          <w:p w:rsidR="00A10E79" w:rsidP="00E92BA0" w:rsidRDefault="00A10E79" w14:paraId="163F9191" w14:textId="77777777">
            <w:pPr>
              <w:jc w:val="center"/>
            </w:pPr>
            <w:r>
              <w:t>DRINP</w:t>
            </w:r>
          </w:p>
        </w:tc>
        <w:tc>
          <w:tcPr>
            <w:tcW w:w="1534" w:type="dxa"/>
          </w:tcPr>
          <w:p w:rsidR="00A10E79" w:rsidP="00E92BA0" w:rsidRDefault="00A10E79" w14:paraId="1FC01529" w14:textId="77777777">
            <w:pPr>
              <w:jc w:val="center"/>
            </w:pPr>
            <w:r>
              <w:t>Debtor Bank</w:t>
            </w:r>
          </w:p>
        </w:tc>
        <w:tc>
          <w:tcPr>
            <w:tcW w:w="1459" w:type="dxa"/>
          </w:tcPr>
          <w:p w:rsidR="00A10E79" w:rsidP="00E92BA0" w:rsidRDefault="00A10E79" w14:paraId="26F88330" w14:textId="77777777">
            <w:pPr>
              <w:jc w:val="center"/>
            </w:pPr>
            <w:r>
              <w:t>ACH</w:t>
            </w:r>
          </w:p>
        </w:tc>
        <w:tc>
          <w:tcPr>
            <w:tcW w:w="1260" w:type="dxa"/>
          </w:tcPr>
          <w:p w:rsidRPr="002D6E2C" w:rsidR="00A10E79" w:rsidP="00E92BA0" w:rsidRDefault="00A10E79" w14:paraId="26CD923E" w14:textId="77777777">
            <w:pPr>
              <w:jc w:val="center"/>
            </w:pPr>
            <w:r>
              <w:t>23:30</w:t>
            </w:r>
          </w:p>
        </w:tc>
        <w:tc>
          <w:tcPr>
            <w:tcW w:w="1202" w:type="dxa"/>
          </w:tcPr>
          <w:p w:rsidRPr="002D6E2C" w:rsidR="00A10E79" w:rsidP="00E92BA0" w:rsidRDefault="00A10E79" w14:paraId="37702B24" w14:textId="77777777">
            <w:pPr>
              <w:jc w:val="center"/>
            </w:pPr>
            <w:r>
              <w:t>13:00</w:t>
            </w:r>
          </w:p>
        </w:tc>
        <w:tc>
          <w:tcPr>
            <w:tcW w:w="1016" w:type="dxa"/>
          </w:tcPr>
          <w:p w:rsidR="00A10E79" w:rsidP="00E92BA0" w:rsidRDefault="00A10E79" w14:paraId="6533DD04" w14:textId="77777777">
            <w:pPr>
              <w:jc w:val="center"/>
            </w:pPr>
            <w:r>
              <w:t>Day 1</w:t>
            </w:r>
          </w:p>
        </w:tc>
      </w:tr>
      <w:tr w:rsidR="00A10E79" w:rsidTr="00AB047E" w14:paraId="0240A2B9" w14:textId="77777777">
        <w:tc>
          <w:tcPr>
            <w:tcW w:w="1424" w:type="dxa"/>
          </w:tcPr>
          <w:p w:rsidRPr="00FD5C90" w:rsidR="00A10E79" w:rsidP="00E92BA0" w:rsidRDefault="00A10E79" w14:paraId="146C52B3" w14:textId="77777777">
            <w:pPr>
              <w:jc w:val="center"/>
              <w:rPr>
                <w:b/>
              </w:rPr>
            </w:pPr>
            <w:r>
              <w:rPr>
                <w:b/>
              </w:rPr>
              <w:t>Pacs.002</w:t>
            </w:r>
          </w:p>
        </w:tc>
        <w:tc>
          <w:tcPr>
            <w:tcW w:w="1347" w:type="dxa"/>
          </w:tcPr>
          <w:p w:rsidR="00A10E79" w:rsidP="00E92BA0" w:rsidRDefault="00A10E79" w14:paraId="1AAD66C2" w14:textId="77777777">
            <w:pPr>
              <w:jc w:val="center"/>
            </w:pPr>
            <w:r>
              <w:t>DROUT</w:t>
            </w:r>
          </w:p>
        </w:tc>
        <w:tc>
          <w:tcPr>
            <w:tcW w:w="1534" w:type="dxa"/>
          </w:tcPr>
          <w:p w:rsidR="00A10E79" w:rsidP="00E92BA0" w:rsidRDefault="00A10E79" w14:paraId="094BF021" w14:textId="77777777">
            <w:pPr>
              <w:jc w:val="center"/>
            </w:pPr>
            <w:r>
              <w:t>ACH</w:t>
            </w:r>
          </w:p>
        </w:tc>
        <w:tc>
          <w:tcPr>
            <w:tcW w:w="1459" w:type="dxa"/>
          </w:tcPr>
          <w:p w:rsidR="00A10E79" w:rsidP="00E92BA0" w:rsidRDefault="00A10E79" w14:paraId="4147D8B0" w14:textId="77777777">
            <w:pPr>
              <w:jc w:val="center"/>
            </w:pPr>
            <w:r w:rsidRPr="00FD5C90">
              <w:t>Creditor Bank</w:t>
            </w:r>
          </w:p>
        </w:tc>
        <w:tc>
          <w:tcPr>
            <w:tcW w:w="1260" w:type="dxa"/>
          </w:tcPr>
          <w:p w:rsidRPr="002D6E2C" w:rsidR="00A10E79" w:rsidP="00E92BA0" w:rsidRDefault="00A10E79" w14:paraId="7C50A257" w14:textId="77777777">
            <w:pPr>
              <w:jc w:val="center"/>
            </w:pPr>
            <w:r>
              <w:t>23:30</w:t>
            </w:r>
          </w:p>
        </w:tc>
        <w:tc>
          <w:tcPr>
            <w:tcW w:w="1202" w:type="dxa"/>
          </w:tcPr>
          <w:p w:rsidRPr="002D6E2C" w:rsidR="00A10E79" w:rsidP="00E92BA0" w:rsidRDefault="00A10E79" w14:paraId="3C70CB9B" w14:textId="77777777">
            <w:pPr>
              <w:jc w:val="center"/>
            </w:pPr>
            <w:r>
              <w:t>14:00</w:t>
            </w:r>
          </w:p>
        </w:tc>
        <w:tc>
          <w:tcPr>
            <w:tcW w:w="1016" w:type="dxa"/>
          </w:tcPr>
          <w:p w:rsidR="00A10E79" w:rsidP="00E92BA0" w:rsidRDefault="00A10E79" w14:paraId="4E3FD7A5" w14:textId="77777777">
            <w:pPr>
              <w:jc w:val="center"/>
            </w:pPr>
            <w:r>
              <w:t>Day 1</w:t>
            </w:r>
          </w:p>
        </w:tc>
      </w:tr>
      <w:tr w:rsidR="00A10E79" w:rsidTr="00AB047E" w14:paraId="1C660DE9" w14:textId="77777777">
        <w:tc>
          <w:tcPr>
            <w:tcW w:w="1424" w:type="dxa"/>
          </w:tcPr>
          <w:p w:rsidRPr="00FD5C90" w:rsidR="00A10E79" w:rsidP="00E92BA0" w:rsidRDefault="00A10E79" w14:paraId="04AF3527" w14:textId="77777777">
            <w:pPr>
              <w:jc w:val="center"/>
              <w:rPr>
                <w:b/>
              </w:rPr>
            </w:pPr>
          </w:p>
        </w:tc>
        <w:tc>
          <w:tcPr>
            <w:tcW w:w="1347" w:type="dxa"/>
          </w:tcPr>
          <w:p w:rsidR="00A10E79" w:rsidP="00E92BA0" w:rsidRDefault="00A10E79" w14:paraId="5096D783" w14:textId="77777777">
            <w:pPr>
              <w:jc w:val="center"/>
            </w:pPr>
          </w:p>
        </w:tc>
        <w:tc>
          <w:tcPr>
            <w:tcW w:w="1534" w:type="dxa"/>
          </w:tcPr>
          <w:p w:rsidR="00A10E79" w:rsidP="00E92BA0" w:rsidRDefault="00A10E79" w14:paraId="45D68BDB" w14:textId="77777777">
            <w:pPr>
              <w:jc w:val="center"/>
            </w:pPr>
          </w:p>
        </w:tc>
        <w:tc>
          <w:tcPr>
            <w:tcW w:w="1459" w:type="dxa"/>
          </w:tcPr>
          <w:p w:rsidR="00A10E79" w:rsidP="00E92BA0" w:rsidRDefault="00A10E79" w14:paraId="52C021DB" w14:textId="77777777">
            <w:pPr>
              <w:jc w:val="center"/>
            </w:pPr>
          </w:p>
        </w:tc>
        <w:tc>
          <w:tcPr>
            <w:tcW w:w="1260" w:type="dxa"/>
          </w:tcPr>
          <w:p w:rsidR="00A10E79" w:rsidP="00E92BA0" w:rsidRDefault="00A10E79" w14:paraId="2FDFAB79" w14:textId="77777777">
            <w:pPr>
              <w:jc w:val="center"/>
            </w:pPr>
          </w:p>
        </w:tc>
        <w:tc>
          <w:tcPr>
            <w:tcW w:w="1202" w:type="dxa"/>
          </w:tcPr>
          <w:p w:rsidR="00A10E79" w:rsidP="00E92BA0" w:rsidRDefault="00A10E79" w14:paraId="32C1FD6D" w14:textId="77777777">
            <w:pPr>
              <w:jc w:val="center"/>
            </w:pPr>
          </w:p>
        </w:tc>
        <w:tc>
          <w:tcPr>
            <w:tcW w:w="1016" w:type="dxa"/>
          </w:tcPr>
          <w:p w:rsidR="00A10E79" w:rsidP="00E92BA0" w:rsidRDefault="00A10E79" w14:paraId="5724087A" w14:textId="77777777">
            <w:pPr>
              <w:jc w:val="center"/>
            </w:pPr>
          </w:p>
        </w:tc>
      </w:tr>
      <w:tr w:rsidR="00035BB3" w:rsidTr="00AB047E" w14:paraId="242FA21A" w14:textId="77777777">
        <w:tc>
          <w:tcPr>
            <w:tcW w:w="1424" w:type="dxa"/>
          </w:tcPr>
          <w:p w:rsidRPr="00FD5C90" w:rsidR="00035BB3" w:rsidP="00E92BA0" w:rsidRDefault="00035BB3" w14:paraId="1230521A" w14:textId="77777777">
            <w:pPr>
              <w:jc w:val="center"/>
              <w:rPr>
                <w:b/>
              </w:rPr>
            </w:pPr>
            <w:r w:rsidRPr="00FD5C90">
              <w:rPr>
                <w:b/>
              </w:rPr>
              <w:t>Pacs.002</w:t>
            </w:r>
          </w:p>
        </w:tc>
        <w:tc>
          <w:tcPr>
            <w:tcW w:w="1347" w:type="dxa"/>
          </w:tcPr>
          <w:p w:rsidR="00035BB3" w:rsidP="00E92BA0" w:rsidRDefault="00035BB3" w14:paraId="62CA7A99" w14:textId="77777777">
            <w:pPr>
              <w:jc w:val="center"/>
            </w:pPr>
            <w:r>
              <w:t>ST002</w:t>
            </w:r>
          </w:p>
        </w:tc>
        <w:tc>
          <w:tcPr>
            <w:tcW w:w="1534" w:type="dxa"/>
          </w:tcPr>
          <w:p w:rsidR="00035BB3" w:rsidP="00E92BA0" w:rsidRDefault="00035BB3" w14:paraId="0CCE208B" w14:textId="77777777">
            <w:pPr>
              <w:jc w:val="center"/>
            </w:pPr>
            <w:r>
              <w:t>ACH</w:t>
            </w:r>
          </w:p>
        </w:tc>
        <w:tc>
          <w:tcPr>
            <w:tcW w:w="1459" w:type="dxa"/>
          </w:tcPr>
          <w:p w:rsidR="00035BB3" w:rsidP="00E92BA0" w:rsidRDefault="00035BB3" w14:paraId="5AC3299E" w14:textId="77777777">
            <w:pPr>
              <w:jc w:val="center"/>
            </w:pPr>
            <w:r w:rsidRPr="00FD5C90">
              <w:t>Creditor Bank</w:t>
            </w:r>
          </w:p>
        </w:tc>
        <w:tc>
          <w:tcPr>
            <w:tcW w:w="1260" w:type="dxa"/>
          </w:tcPr>
          <w:p w:rsidRPr="002D6E2C" w:rsidR="00035BB3" w:rsidP="00E92BA0" w:rsidRDefault="00035BB3" w14:paraId="0C208A4A" w14:textId="77777777">
            <w:pPr>
              <w:jc w:val="center"/>
            </w:pPr>
            <w:r>
              <w:t>08:00</w:t>
            </w:r>
          </w:p>
        </w:tc>
        <w:tc>
          <w:tcPr>
            <w:tcW w:w="1202" w:type="dxa"/>
          </w:tcPr>
          <w:p w:rsidRPr="002D6E2C" w:rsidR="00035BB3" w:rsidP="00E92BA0" w:rsidRDefault="00035BB3" w14:paraId="5765DDF9" w14:textId="77777777">
            <w:pPr>
              <w:jc w:val="center"/>
            </w:pPr>
            <w:r>
              <w:t>13:30</w:t>
            </w:r>
          </w:p>
        </w:tc>
        <w:tc>
          <w:tcPr>
            <w:tcW w:w="1016" w:type="dxa"/>
          </w:tcPr>
          <w:p w:rsidR="00035BB3" w:rsidP="00E92BA0" w:rsidRDefault="00035BB3" w14:paraId="7A016FEC" w14:textId="77777777">
            <w:pPr>
              <w:jc w:val="center"/>
            </w:pPr>
            <w:r>
              <w:t>Day 0</w:t>
            </w:r>
          </w:p>
        </w:tc>
      </w:tr>
      <w:tr w:rsidR="00035BB3" w:rsidTr="00AB047E" w14:paraId="73F97C50" w14:textId="77777777">
        <w:tc>
          <w:tcPr>
            <w:tcW w:w="1424" w:type="dxa"/>
          </w:tcPr>
          <w:p w:rsidRPr="00FD5C90" w:rsidR="00035BB3" w:rsidP="00E92BA0" w:rsidRDefault="00035BB3" w14:paraId="526A928A" w14:textId="77777777">
            <w:pPr>
              <w:jc w:val="center"/>
              <w:rPr>
                <w:b/>
              </w:rPr>
            </w:pPr>
            <w:r w:rsidRPr="00FD5C90">
              <w:rPr>
                <w:b/>
              </w:rPr>
              <w:t>Pacs.002</w:t>
            </w:r>
          </w:p>
        </w:tc>
        <w:tc>
          <w:tcPr>
            <w:tcW w:w="1347" w:type="dxa"/>
          </w:tcPr>
          <w:p w:rsidR="00035BB3" w:rsidP="00E92BA0" w:rsidRDefault="00035BB3" w14:paraId="5D84A2D4" w14:textId="77777777">
            <w:pPr>
              <w:jc w:val="center"/>
            </w:pPr>
            <w:r>
              <w:t>ST006</w:t>
            </w:r>
          </w:p>
        </w:tc>
        <w:tc>
          <w:tcPr>
            <w:tcW w:w="1534" w:type="dxa"/>
          </w:tcPr>
          <w:p w:rsidR="00035BB3" w:rsidP="00E92BA0" w:rsidRDefault="00035BB3" w14:paraId="44679208" w14:textId="77777777">
            <w:pPr>
              <w:jc w:val="center"/>
            </w:pPr>
            <w:r>
              <w:t>ACH</w:t>
            </w:r>
          </w:p>
        </w:tc>
        <w:tc>
          <w:tcPr>
            <w:tcW w:w="1459" w:type="dxa"/>
          </w:tcPr>
          <w:p w:rsidR="00035BB3" w:rsidP="00E92BA0" w:rsidRDefault="00035BB3" w14:paraId="545A0FC7" w14:textId="77777777">
            <w:pPr>
              <w:jc w:val="center"/>
            </w:pPr>
            <w:r w:rsidRPr="00DA2814">
              <w:t>Debtor Bank</w:t>
            </w:r>
          </w:p>
        </w:tc>
        <w:tc>
          <w:tcPr>
            <w:tcW w:w="1260" w:type="dxa"/>
          </w:tcPr>
          <w:p w:rsidRPr="002D6E2C" w:rsidR="00035BB3" w:rsidP="00E92BA0" w:rsidRDefault="00035BB3" w14:paraId="1E1C1B17" w14:textId="77777777">
            <w:pPr>
              <w:jc w:val="center"/>
            </w:pPr>
            <w:r>
              <w:t>23:30</w:t>
            </w:r>
          </w:p>
        </w:tc>
        <w:tc>
          <w:tcPr>
            <w:tcW w:w="1202" w:type="dxa"/>
          </w:tcPr>
          <w:p w:rsidRPr="002D6E2C" w:rsidR="00035BB3" w:rsidP="00E92BA0" w:rsidRDefault="00035BB3" w14:paraId="3747F402" w14:textId="77777777">
            <w:pPr>
              <w:jc w:val="center"/>
            </w:pPr>
            <w:r>
              <w:t>13:30</w:t>
            </w:r>
          </w:p>
        </w:tc>
        <w:tc>
          <w:tcPr>
            <w:tcW w:w="1016" w:type="dxa"/>
          </w:tcPr>
          <w:p w:rsidR="00035BB3" w:rsidP="00E92BA0" w:rsidRDefault="00035BB3" w14:paraId="5E68C279" w14:textId="77777777">
            <w:pPr>
              <w:jc w:val="center"/>
            </w:pPr>
            <w:r>
              <w:t>Day 1</w:t>
            </w:r>
          </w:p>
        </w:tc>
      </w:tr>
      <w:tr w:rsidR="00A10E79" w:rsidTr="00AB047E" w14:paraId="43E4D249" w14:textId="77777777">
        <w:tc>
          <w:tcPr>
            <w:tcW w:w="1424" w:type="dxa"/>
          </w:tcPr>
          <w:p w:rsidRPr="00FD5C90" w:rsidR="00A10E79" w:rsidP="00E92BA0" w:rsidRDefault="00A10E79" w14:paraId="4522F988" w14:textId="77777777">
            <w:pPr>
              <w:jc w:val="center"/>
              <w:rPr>
                <w:b/>
              </w:rPr>
            </w:pPr>
          </w:p>
        </w:tc>
        <w:tc>
          <w:tcPr>
            <w:tcW w:w="1347" w:type="dxa"/>
          </w:tcPr>
          <w:p w:rsidR="00A10E79" w:rsidP="00E92BA0" w:rsidRDefault="00A10E79" w14:paraId="69CBA29B" w14:textId="77777777">
            <w:pPr>
              <w:jc w:val="center"/>
            </w:pPr>
          </w:p>
        </w:tc>
        <w:tc>
          <w:tcPr>
            <w:tcW w:w="1534" w:type="dxa"/>
          </w:tcPr>
          <w:p w:rsidR="00A10E79" w:rsidP="00E92BA0" w:rsidRDefault="00A10E79" w14:paraId="442A0A19" w14:textId="77777777">
            <w:pPr>
              <w:jc w:val="center"/>
            </w:pPr>
          </w:p>
        </w:tc>
        <w:tc>
          <w:tcPr>
            <w:tcW w:w="1459" w:type="dxa"/>
          </w:tcPr>
          <w:p w:rsidR="00A10E79" w:rsidP="00E92BA0" w:rsidRDefault="00A10E79" w14:paraId="1BD2293E" w14:textId="77777777">
            <w:pPr>
              <w:jc w:val="center"/>
            </w:pPr>
          </w:p>
        </w:tc>
        <w:tc>
          <w:tcPr>
            <w:tcW w:w="1260" w:type="dxa"/>
          </w:tcPr>
          <w:p w:rsidR="00A10E79" w:rsidP="00E92BA0" w:rsidRDefault="00A10E79" w14:paraId="6884DFED" w14:textId="77777777">
            <w:pPr>
              <w:jc w:val="center"/>
            </w:pPr>
          </w:p>
        </w:tc>
        <w:tc>
          <w:tcPr>
            <w:tcW w:w="1202" w:type="dxa"/>
          </w:tcPr>
          <w:p w:rsidR="00A10E79" w:rsidP="00E92BA0" w:rsidRDefault="00A10E79" w14:paraId="4C8F6DF9" w14:textId="77777777">
            <w:pPr>
              <w:jc w:val="center"/>
            </w:pPr>
          </w:p>
        </w:tc>
        <w:tc>
          <w:tcPr>
            <w:tcW w:w="1016" w:type="dxa"/>
          </w:tcPr>
          <w:p w:rsidR="00A10E79" w:rsidP="00E92BA0" w:rsidRDefault="00A10E79" w14:paraId="357AD25C" w14:textId="77777777">
            <w:pPr>
              <w:jc w:val="center"/>
            </w:pPr>
          </w:p>
        </w:tc>
      </w:tr>
    </w:tbl>
    <w:p w:rsidR="00A10E79" w:rsidP="00E92BA0" w:rsidRDefault="00A10E79" w14:paraId="3C642392" w14:textId="77777777">
      <w:pPr>
        <w:rPr>
          <w:b/>
        </w:rPr>
      </w:pPr>
    </w:p>
    <w:p w:rsidR="00A10E79" w:rsidP="00E92BA0" w:rsidRDefault="006D7B9F" w14:paraId="68B564D7" w14:textId="5AD0AEE8">
      <w:pPr>
        <w:rPr>
          <w:b/>
        </w:rPr>
      </w:pPr>
      <w:r>
        <w:rPr>
          <w:b/>
        </w:rPr>
        <w:t>Tracking Response SLAs</w:t>
      </w:r>
    </w:p>
    <w:p w:rsidR="006D7B9F" w:rsidP="00E92BA0" w:rsidRDefault="006D7B9F" w14:paraId="12D2F34B" w14:textId="72529999">
      <w:pPr>
        <w:rPr>
          <w:bCs/>
        </w:rPr>
      </w:pPr>
      <w:r w:rsidRPr="006D7B9F">
        <w:rPr>
          <w:bCs/>
        </w:rPr>
        <w:t xml:space="preserve">The </w:t>
      </w:r>
      <w:r>
        <w:rPr>
          <w:bCs/>
        </w:rPr>
        <w:t>following requirirements must be applied with regards to the tracking respnce SLAs:</w:t>
      </w:r>
    </w:p>
    <w:p w:rsidR="006D7B9F" w:rsidP="00E92BA0" w:rsidRDefault="006D7B9F" w14:paraId="65DB7FEF" w14:textId="30C7EFAF">
      <w:pPr>
        <w:rPr>
          <w:bCs/>
        </w:rPr>
      </w:pPr>
    </w:p>
    <w:tbl>
      <w:tblPr>
        <w:tblW w:w="5000" w:type="pct"/>
        <w:tblLook w:val="04A0" w:firstRow="1" w:lastRow="0" w:firstColumn="1" w:lastColumn="0" w:noHBand="0" w:noVBand="1"/>
      </w:tblPr>
      <w:tblGrid>
        <w:gridCol w:w="1435"/>
        <w:gridCol w:w="7581"/>
      </w:tblGrid>
      <w:tr w:rsidRPr="004F1F4B" w:rsidR="006D7B9F" w:rsidTr="006D7B9F" w14:paraId="1B62F423" w14:textId="77777777">
        <w:trPr>
          <w:trHeight w:val="288"/>
        </w:trPr>
        <w:tc>
          <w:tcPr>
            <w:tcW w:w="796" w:type="pct"/>
            <w:tcBorders>
              <w:top w:val="single" w:color="auto" w:sz="4" w:space="0"/>
              <w:left w:val="single" w:color="auto" w:sz="4" w:space="0"/>
              <w:bottom w:val="single" w:color="auto" w:sz="4" w:space="0"/>
              <w:right w:val="single" w:color="auto" w:sz="4" w:space="0"/>
            </w:tcBorders>
            <w:shd w:val="clear" w:color="auto" w:fill="BFBFBF" w:themeFill="background1" w:themeFillShade="BF"/>
            <w:vAlign w:val="center"/>
            <w:hideMark/>
          </w:tcPr>
          <w:p w:rsidRPr="00080C87" w:rsidR="006D7B9F" w:rsidP="0081034E" w:rsidRDefault="006D7B9F" w14:paraId="32161B16" w14:textId="77777777">
            <w:pPr>
              <w:rPr>
                <w:rFonts w:eastAsia="Times New Roman" w:cs="Calibri"/>
                <w:b/>
                <w:bCs/>
                <w:color w:val="000000"/>
                <w:lang w:eastAsia="en-ZA"/>
              </w:rPr>
            </w:pPr>
            <w:r w:rsidRPr="00080C87">
              <w:rPr>
                <w:rFonts w:eastAsia="Times New Roman" w:cs="Calibri"/>
                <w:b/>
                <w:bCs/>
                <w:color w:val="000000"/>
                <w:lang w:eastAsia="en-ZA"/>
              </w:rPr>
              <w:t>Reference</w:t>
            </w:r>
          </w:p>
        </w:tc>
        <w:tc>
          <w:tcPr>
            <w:tcW w:w="4204" w:type="pct"/>
            <w:tcBorders>
              <w:top w:val="single" w:color="auto" w:sz="4" w:space="0"/>
              <w:left w:val="nil"/>
              <w:bottom w:val="single" w:color="auto" w:sz="4" w:space="0"/>
              <w:right w:val="single" w:color="auto" w:sz="4" w:space="0"/>
            </w:tcBorders>
            <w:shd w:val="clear" w:color="auto" w:fill="BFBFBF" w:themeFill="background1" w:themeFillShade="BF"/>
            <w:vAlign w:val="center"/>
            <w:hideMark/>
          </w:tcPr>
          <w:p w:rsidRPr="00080C87" w:rsidR="006D7B9F" w:rsidP="0081034E" w:rsidRDefault="006D7B9F" w14:paraId="1519D73D" w14:textId="77777777">
            <w:pPr>
              <w:jc w:val="center"/>
              <w:rPr>
                <w:rFonts w:eastAsia="Times New Roman" w:cs="Calibri"/>
                <w:b/>
                <w:bCs/>
                <w:color w:val="000000"/>
                <w:lang w:eastAsia="en-ZA"/>
              </w:rPr>
            </w:pPr>
            <w:r w:rsidRPr="00080C87">
              <w:rPr>
                <w:rFonts w:eastAsia="Times New Roman" w:cs="Calibri"/>
                <w:b/>
                <w:bCs/>
                <w:color w:val="000000"/>
                <w:lang w:eastAsia="en-ZA"/>
              </w:rPr>
              <w:t>Business Requirement</w:t>
            </w:r>
          </w:p>
        </w:tc>
      </w:tr>
      <w:tr w:rsidRPr="004F1F4B" w:rsidR="006D7B9F" w:rsidTr="006D7B9F" w14:paraId="0EFA94D8" w14:textId="77777777">
        <w:trPr>
          <w:trHeight w:val="288"/>
        </w:trPr>
        <w:tc>
          <w:tcPr>
            <w:tcW w:w="796" w:type="pct"/>
            <w:tcBorders>
              <w:top w:val="nil"/>
              <w:left w:val="single" w:color="auto" w:sz="4" w:space="0"/>
              <w:bottom w:val="single" w:color="auto" w:sz="4" w:space="0"/>
              <w:right w:val="single" w:color="auto" w:sz="4" w:space="0"/>
            </w:tcBorders>
            <w:shd w:val="clear" w:color="auto" w:fill="auto"/>
            <w:vAlign w:val="center"/>
            <w:hideMark/>
          </w:tcPr>
          <w:p w:rsidRPr="00080C87" w:rsidR="006D7B9F" w:rsidP="0081034E" w:rsidRDefault="006D7B9F" w14:paraId="3E3CA64D" w14:textId="77777777">
            <w:pPr>
              <w:rPr>
                <w:rFonts w:eastAsia="Times New Roman" w:cs="Calibri"/>
                <w:color w:val="000000"/>
                <w:lang w:eastAsia="en-ZA"/>
              </w:rPr>
            </w:pPr>
            <w:r w:rsidRPr="00080C87">
              <w:rPr>
                <w:rFonts w:eastAsia="Times New Roman" w:cs="Calibri"/>
                <w:color w:val="000000"/>
                <w:lang w:eastAsia="en-ZA"/>
              </w:rPr>
              <w:t>FRT_001</w:t>
            </w:r>
          </w:p>
        </w:tc>
        <w:tc>
          <w:tcPr>
            <w:tcW w:w="4204" w:type="pct"/>
            <w:tcBorders>
              <w:top w:val="nil"/>
              <w:left w:val="nil"/>
              <w:bottom w:val="single" w:color="auto" w:sz="4" w:space="0"/>
              <w:right w:val="single" w:color="auto" w:sz="4" w:space="0"/>
            </w:tcBorders>
            <w:shd w:val="clear" w:color="auto" w:fill="auto"/>
            <w:vAlign w:val="center"/>
            <w:hideMark/>
          </w:tcPr>
          <w:p w:rsidRPr="00080C87" w:rsidR="006D7B9F" w:rsidP="0081034E" w:rsidRDefault="006D7B9F" w14:paraId="37C4ABAB" w14:textId="77777777">
            <w:pPr>
              <w:rPr>
                <w:rFonts w:eastAsia="Times New Roman" w:cs="Calibri"/>
                <w:color w:val="000000"/>
                <w:lang w:eastAsia="en-ZA"/>
              </w:rPr>
            </w:pPr>
            <w:r w:rsidRPr="00080C87">
              <w:rPr>
                <w:rFonts w:eastAsia="Times New Roman" w:cs="Calibri"/>
                <w:color w:val="000000"/>
                <w:lang w:eastAsia="en-ZA"/>
              </w:rPr>
              <w:t>For 0 (Zero) day tracking, Paying banks must respond with final responses by 5AM on the Action Date. Final fate responses e.g. 00, Account closed, successful, insufficient funds must be included in the final response to Sponsoring Banks</w:t>
            </w:r>
          </w:p>
        </w:tc>
      </w:tr>
      <w:tr w:rsidRPr="004F1F4B" w:rsidR="006D7B9F" w:rsidTr="006D7B9F" w14:paraId="4DEF2D41" w14:textId="77777777">
        <w:trPr>
          <w:trHeight w:val="288"/>
        </w:trPr>
        <w:tc>
          <w:tcPr>
            <w:tcW w:w="796" w:type="pct"/>
            <w:tcBorders>
              <w:top w:val="nil"/>
              <w:left w:val="single" w:color="auto" w:sz="4" w:space="0"/>
              <w:bottom w:val="single" w:color="auto" w:sz="4" w:space="0"/>
              <w:right w:val="single" w:color="auto" w:sz="4" w:space="0"/>
            </w:tcBorders>
            <w:shd w:val="clear" w:color="auto" w:fill="auto"/>
            <w:vAlign w:val="center"/>
            <w:hideMark/>
          </w:tcPr>
          <w:p w:rsidRPr="00080C87" w:rsidR="006D7B9F" w:rsidP="0081034E" w:rsidRDefault="006D7B9F" w14:paraId="3E2CCE27" w14:textId="77777777">
            <w:pPr>
              <w:rPr>
                <w:rFonts w:eastAsia="Times New Roman" w:cs="Calibri"/>
                <w:color w:val="000000"/>
                <w:lang w:eastAsia="en-ZA"/>
              </w:rPr>
            </w:pPr>
            <w:r w:rsidRPr="00080C87">
              <w:rPr>
                <w:rFonts w:eastAsia="Times New Roman" w:cs="Calibri"/>
                <w:color w:val="000000"/>
                <w:lang w:eastAsia="en-ZA"/>
              </w:rPr>
              <w:t>FRT_002</w:t>
            </w:r>
          </w:p>
        </w:tc>
        <w:tc>
          <w:tcPr>
            <w:tcW w:w="4204" w:type="pct"/>
            <w:tcBorders>
              <w:top w:val="nil"/>
              <w:left w:val="nil"/>
              <w:bottom w:val="single" w:color="auto" w:sz="4" w:space="0"/>
              <w:right w:val="single" w:color="auto" w:sz="4" w:space="0"/>
            </w:tcBorders>
            <w:shd w:val="clear" w:color="auto" w:fill="auto"/>
            <w:vAlign w:val="center"/>
            <w:hideMark/>
          </w:tcPr>
          <w:p w:rsidRPr="00080C87" w:rsidR="006D7B9F" w:rsidP="0081034E" w:rsidRDefault="006D7B9F" w14:paraId="57ED8409" w14:textId="77777777">
            <w:pPr>
              <w:rPr>
                <w:rFonts w:eastAsia="Times New Roman" w:cs="Calibri"/>
                <w:color w:val="000000"/>
                <w:lang w:eastAsia="en-ZA"/>
              </w:rPr>
            </w:pPr>
            <w:r>
              <w:rPr>
                <w:rFonts w:eastAsia="Times New Roman" w:cs="Calibri"/>
                <w:color w:val="000000"/>
                <w:lang w:eastAsia="en-ZA"/>
              </w:rPr>
              <w:t xml:space="preserve">In instances of (minimal and full credit) tracking, </w:t>
            </w:r>
            <w:r w:rsidRPr="00080C87">
              <w:rPr>
                <w:rFonts w:eastAsia="Times New Roman" w:cs="Calibri"/>
                <w:color w:val="000000"/>
                <w:lang w:eastAsia="en-ZA"/>
              </w:rPr>
              <w:t>Paying banks must respond by 5AM on the Action date for first responses e.g. 99, successful, terminal hold on account</w:t>
            </w:r>
          </w:p>
        </w:tc>
      </w:tr>
      <w:tr w:rsidRPr="004F1F4B" w:rsidR="006D7B9F" w:rsidTr="006D7B9F" w14:paraId="4CEC8FD9" w14:textId="77777777">
        <w:trPr>
          <w:trHeight w:val="288"/>
        </w:trPr>
        <w:tc>
          <w:tcPr>
            <w:tcW w:w="796" w:type="pct"/>
            <w:tcBorders>
              <w:top w:val="nil"/>
              <w:left w:val="single" w:color="auto" w:sz="4" w:space="0"/>
              <w:bottom w:val="single" w:color="auto" w:sz="4" w:space="0"/>
              <w:right w:val="single" w:color="auto" w:sz="4" w:space="0"/>
            </w:tcBorders>
            <w:shd w:val="clear" w:color="auto" w:fill="auto"/>
            <w:vAlign w:val="center"/>
            <w:hideMark/>
          </w:tcPr>
          <w:p w:rsidRPr="00080C87" w:rsidR="006D7B9F" w:rsidP="0081034E" w:rsidRDefault="006D7B9F" w14:paraId="6BA7E43D" w14:textId="77777777">
            <w:pPr>
              <w:rPr>
                <w:rFonts w:eastAsia="Times New Roman" w:cs="Calibri"/>
                <w:color w:val="000000"/>
                <w:lang w:eastAsia="en-ZA"/>
              </w:rPr>
            </w:pPr>
            <w:r w:rsidRPr="00080C87">
              <w:rPr>
                <w:rFonts w:eastAsia="Times New Roman" w:cs="Calibri"/>
                <w:color w:val="000000"/>
                <w:lang w:eastAsia="en-ZA"/>
              </w:rPr>
              <w:t>FRT_003</w:t>
            </w:r>
          </w:p>
        </w:tc>
        <w:tc>
          <w:tcPr>
            <w:tcW w:w="4204" w:type="pct"/>
            <w:tcBorders>
              <w:top w:val="nil"/>
              <w:left w:val="nil"/>
              <w:bottom w:val="single" w:color="auto" w:sz="4" w:space="0"/>
              <w:right w:val="single" w:color="auto" w:sz="4" w:space="0"/>
            </w:tcBorders>
            <w:shd w:val="clear" w:color="auto" w:fill="auto"/>
            <w:vAlign w:val="center"/>
            <w:hideMark/>
          </w:tcPr>
          <w:p w:rsidRPr="00080C87" w:rsidR="006D7B9F" w:rsidP="0081034E" w:rsidRDefault="006D7B9F" w14:paraId="22EBD8E5" w14:textId="77777777">
            <w:pPr>
              <w:rPr>
                <w:rFonts w:eastAsia="Times New Roman" w:cs="Calibri"/>
                <w:color w:val="000000"/>
                <w:lang w:eastAsia="en-ZA"/>
              </w:rPr>
            </w:pPr>
            <w:r w:rsidRPr="00080C87">
              <w:rPr>
                <w:rFonts w:eastAsia="Times New Roman" w:cs="Calibri"/>
                <w:color w:val="000000"/>
                <w:lang w:eastAsia="en-ZA"/>
              </w:rPr>
              <w:t xml:space="preserve">For minimal credit tracking, Paying banks must respond with a final response </w:t>
            </w:r>
            <w:r>
              <w:rPr>
                <w:rFonts w:eastAsia="Times New Roman" w:cs="Calibri"/>
                <w:color w:val="000000"/>
                <w:lang w:eastAsia="en-ZA"/>
              </w:rPr>
              <w:t>after the SSV Credit run on (i) the last day of credit tracking or (ii) successful presentment, whichever is the earlier</w:t>
            </w:r>
            <w:r w:rsidRPr="00080C87">
              <w:rPr>
                <w:rFonts w:eastAsia="Times New Roman" w:cs="Calibri"/>
                <w:color w:val="000000"/>
                <w:lang w:eastAsia="en-ZA"/>
              </w:rPr>
              <w:t xml:space="preserve"> e.g., successful, </w:t>
            </w:r>
            <w:r>
              <w:rPr>
                <w:rFonts w:eastAsia="Times New Roman" w:cs="Calibri"/>
                <w:color w:val="000000"/>
                <w:lang w:eastAsia="en-ZA"/>
              </w:rPr>
              <w:t xml:space="preserve">insufficient funds, </w:t>
            </w:r>
            <w:r w:rsidRPr="00080C87">
              <w:rPr>
                <w:rFonts w:eastAsia="Times New Roman" w:cs="Calibri"/>
                <w:color w:val="000000"/>
                <w:lang w:eastAsia="en-ZA"/>
              </w:rPr>
              <w:t>terminal hold on account</w:t>
            </w:r>
          </w:p>
        </w:tc>
      </w:tr>
      <w:tr w:rsidRPr="004F1F4B" w:rsidR="006D7B9F" w:rsidTr="006D7B9F" w14:paraId="297276DA" w14:textId="77777777">
        <w:trPr>
          <w:trHeight w:val="288"/>
        </w:trPr>
        <w:tc>
          <w:tcPr>
            <w:tcW w:w="796" w:type="pct"/>
            <w:tcBorders>
              <w:top w:val="nil"/>
              <w:left w:val="single" w:color="auto" w:sz="4" w:space="0"/>
              <w:bottom w:val="single" w:color="auto" w:sz="4" w:space="0"/>
              <w:right w:val="single" w:color="auto" w:sz="4" w:space="0"/>
            </w:tcBorders>
            <w:shd w:val="clear" w:color="auto" w:fill="auto"/>
            <w:vAlign w:val="center"/>
            <w:hideMark/>
          </w:tcPr>
          <w:p w:rsidRPr="00080C87" w:rsidR="006D7B9F" w:rsidP="0081034E" w:rsidRDefault="006D7B9F" w14:paraId="2A575CB0" w14:textId="77777777">
            <w:pPr>
              <w:rPr>
                <w:rFonts w:eastAsia="Times New Roman" w:cs="Calibri"/>
                <w:color w:val="000000"/>
                <w:lang w:eastAsia="en-ZA"/>
              </w:rPr>
            </w:pPr>
            <w:r w:rsidRPr="00080C87">
              <w:rPr>
                <w:rFonts w:eastAsia="Times New Roman" w:cs="Calibri"/>
                <w:color w:val="000000"/>
                <w:lang w:eastAsia="en-ZA"/>
              </w:rPr>
              <w:t>FRT_004</w:t>
            </w:r>
          </w:p>
        </w:tc>
        <w:tc>
          <w:tcPr>
            <w:tcW w:w="4204" w:type="pct"/>
            <w:tcBorders>
              <w:top w:val="nil"/>
              <w:left w:val="nil"/>
              <w:bottom w:val="single" w:color="auto" w:sz="4" w:space="0"/>
              <w:right w:val="single" w:color="auto" w:sz="4" w:space="0"/>
            </w:tcBorders>
            <w:shd w:val="clear" w:color="auto" w:fill="auto"/>
            <w:vAlign w:val="center"/>
            <w:hideMark/>
          </w:tcPr>
          <w:p w:rsidRPr="00080C87" w:rsidR="006D7B9F" w:rsidP="0081034E" w:rsidRDefault="006D7B9F" w14:paraId="748B9224" w14:textId="77777777">
            <w:pPr>
              <w:rPr>
                <w:rFonts w:eastAsia="Times New Roman" w:cs="Calibri"/>
                <w:color w:val="000000"/>
                <w:lang w:eastAsia="en-ZA"/>
              </w:rPr>
            </w:pPr>
            <w:r w:rsidRPr="00080C87">
              <w:rPr>
                <w:rFonts w:eastAsia="Times New Roman" w:cs="Calibri"/>
                <w:color w:val="000000"/>
                <w:lang w:eastAsia="en-ZA"/>
              </w:rPr>
              <w:t xml:space="preserve">For full credit tracking, Paying banks must track a Payer’s account until the final credit run for a calendar day. Final responses must be sent </w:t>
            </w:r>
            <w:r>
              <w:rPr>
                <w:rFonts w:eastAsia="Times New Roman" w:cs="Calibri"/>
                <w:color w:val="000000"/>
                <w:lang w:eastAsia="en-ZA"/>
              </w:rPr>
              <w:t xml:space="preserve">after the SSV credit run on (i) the last day of credit tracking or (ii) successful presentment, whichever is the earlier </w:t>
            </w:r>
            <w:r w:rsidRPr="00080C87">
              <w:rPr>
                <w:rFonts w:eastAsia="Times New Roman" w:cs="Calibri"/>
                <w:color w:val="000000"/>
                <w:lang w:eastAsia="en-ZA"/>
              </w:rPr>
              <w:t xml:space="preserve">e.g., successful, Insufficient funds, </w:t>
            </w:r>
            <w:r>
              <w:rPr>
                <w:rFonts w:eastAsia="Times New Roman" w:cs="Calibri"/>
                <w:color w:val="000000"/>
                <w:lang w:eastAsia="en-ZA"/>
              </w:rPr>
              <w:t>terminal hold on account</w:t>
            </w:r>
          </w:p>
        </w:tc>
      </w:tr>
    </w:tbl>
    <w:p w:rsidRPr="006D7B9F" w:rsidR="006D7B9F" w:rsidP="00E92BA0" w:rsidRDefault="006D7B9F" w14:paraId="0142C9B8" w14:textId="77777777">
      <w:pPr>
        <w:rPr>
          <w:bCs/>
        </w:rPr>
      </w:pPr>
    </w:p>
    <w:p w:rsidR="00503EF9" w:rsidP="00E92BA0" w:rsidRDefault="00503EF9" w14:paraId="11EA6CEA" w14:textId="77777777">
      <w:pPr>
        <w:rPr>
          <w:b/>
        </w:rPr>
      </w:pPr>
      <w:r>
        <w:rPr>
          <w:b/>
        </w:rPr>
        <w:br w:type="page"/>
      </w:r>
    </w:p>
    <w:p w:rsidRPr="002D6E2C" w:rsidR="00503EF9" w:rsidP="00E92BA0" w:rsidRDefault="00503EF9" w14:paraId="69611A8E" w14:textId="77777777">
      <w:r w:rsidRPr="002D6E2C">
        <w:rPr>
          <w:b/>
        </w:rPr>
        <w:t>Direct Debits (Collections) Process:</w:t>
      </w:r>
      <w:r w:rsidRPr="002D6E2C">
        <w:t xml:space="preserve"> </w:t>
      </w:r>
    </w:p>
    <w:p w:rsidR="00503EF9" w:rsidP="00E92BA0" w:rsidRDefault="00503EF9" w14:paraId="4D44B9B6" w14:textId="77777777">
      <w:pPr>
        <w:rPr>
          <w:b/>
        </w:rPr>
      </w:pPr>
    </w:p>
    <w:p w:rsidR="00123B20" w:rsidP="00E92BA0" w:rsidRDefault="00AE1DED" w14:paraId="60956C2F" w14:textId="77777777">
      <w:pPr>
        <w:rPr>
          <w:b/>
        </w:rPr>
      </w:pPr>
      <w:r>
        <w:rPr>
          <w:b/>
          <w:noProof/>
          <w:lang w:val="en-US"/>
        </w:rPr>
        <w:drawing>
          <wp:inline distT="0" distB="0" distL="0" distR="0" wp14:anchorId="7A3BE9FF" wp14:editId="678CD565">
            <wp:extent cx="5722620" cy="39928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3992880"/>
                    </a:xfrm>
                    <a:prstGeom prst="rect">
                      <a:avLst/>
                    </a:prstGeom>
                    <a:noFill/>
                    <a:ln>
                      <a:noFill/>
                    </a:ln>
                  </pic:spPr>
                </pic:pic>
              </a:graphicData>
            </a:graphic>
          </wp:inline>
        </w:drawing>
      </w:r>
    </w:p>
    <w:p w:rsidRPr="002D6E2C" w:rsidR="00123B20" w:rsidP="00E92BA0" w:rsidRDefault="00123B20" w14:paraId="5F642495" w14:textId="77777777">
      <w:pPr>
        <w:rPr>
          <w:b/>
        </w:rPr>
      </w:pPr>
    </w:p>
    <w:p w:rsidRPr="002D6E2C" w:rsidR="00D521C9" w:rsidP="00E92BA0" w:rsidRDefault="00D521C9" w14:paraId="1FDC5C58" w14:textId="77777777">
      <w:pPr>
        <w:rPr>
          <w:b/>
        </w:rPr>
      </w:pPr>
    </w:p>
    <w:p w:rsidRPr="002D6E2C" w:rsidR="00D521C9" w:rsidP="002C2973" w:rsidRDefault="00D521C9" w14:paraId="63CF6B3E"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Creditor submits direct debit message to Creditor Bank</w:t>
      </w:r>
    </w:p>
    <w:p w:rsidRPr="002D6E2C" w:rsidR="00D521C9" w:rsidP="00E92BA0" w:rsidRDefault="00D521C9" w14:paraId="27520A1C" w14:textId="77777777">
      <w:r w:rsidRPr="002D6E2C">
        <w:t>Message format to be determined by the Creditor Bank, but messages sent to Creditor Bank must contain all the data elements needed to create the mandate initiation requests (</w:t>
      </w:r>
      <w:r w:rsidR="00C7416A">
        <w:t>pacs.003</w:t>
      </w:r>
      <w:r w:rsidRPr="002D6E2C">
        <w:t>).</w:t>
      </w:r>
    </w:p>
    <w:p w:rsidRPr="002D6E2C" w:rsidR="00D521C9" w:rsidP="00E92BA0" w:rsidRDefault="00D521C9" w14:paraId="115A8CD2" w14:textId="77777777">
      <w:pPr>
        <w:pStyle w:val="Heading30"/>
        <w:spacing w:before="0" w:after="0" w:line="240" w:lineRule="auto"/>
        <w:ind w:left="0" w:firstLine="0"/>
        <w:rPr>
          <w:rFonts w:ascii="Calibri" w:hAnsi="Calibri"/>
          <w:color w:val="4F81BD"/>
          <w:sz w:val="22"/>
        </w:rPr>
      </w:pPr>
    </w:p>
    <w:p w:rsidRPr="002D6E2C" w:rsidR="00D521C9" w:rsidP="002C2973" w:rsidRDefault="00D521C9" w14:paraId="59D9140D"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Creditor Banks send direct debits</w:t>
      </w:r>
      <w:r>
        <w:rPr>
          <w:rFonts w:ascii="Calibri" w:hAnsi="Calibri"/>
          <w:color w:val="4F81BD"/>
          <w:sz w:val="22"/>
        </w:rPr>
        <w:t xml:space="preserve"> </w:t>
      </w:r>
      <w:hyperlink w:history="1" w:anchor="_FIToFI_Direct_Debit">
        <w:r w:rsidRPr="002D6E2C">
          <w:rPr>
            <w:rFonts w:ascii="Calibri" w:hAnsi="Calibri"/>
            <w:color w:val="4F81BD"/>
          </w:rPr>
          <w:t>(</w:t>
        </w:r>
        <w:r w:rsidR="00C7416A">
          <w:rPr>
            <w:rStyle w:val="Hyperlink"/>
            <w:rFonts w:ascii="Calibri" w:hAnsi="Calibri" w:cs="Times New Roman"/>
            <w:b w:val="0"/>
            <w:sz w:val="22"/>
          </w:rPr>
          <w:t>pacs.003</w:t>
        </w:r>
        <w:r w:rsidRPr="002D6E2C">
          <w:rPr>
            <w:rFonts w:ascii="Calibri" w:hAnsi="Calibri"/>
            <w:color w:val="4F81BD"/>
          </w:rPr>
          <w:t>)</w:t>
        </w:r>
      </w:hyperlink>
      <w:r w:rsidRPr="002D6E2C">
        <w:rPr>
          <w:rFonts w:ascii="Calibri" w:hAnsi="Calibri"/>
          <w:color w:val="4F81BD"/>
          <w:sz w:val="22"/>
        </w:rPr>
        <w:t xml:space="preserve"> to ACH. </w:t>
      </w:r>
    </w:p>
    <w:p w:rsidRPr="002D6E2C" w:rsidR="00D521C9" w:rsidP="00E92BA0" w:rsidRDefault="00D521C9" w14:paraId="77E326AA" w14:textId="77777777">
      <w:r w:rsidRPr="002D6E2C">
        <w:t>Direct debits must be submitted to the ACH 1 day in Advance.</w:t>
      </w:r>
    </w:p>
    <w:p w:rsidRPr="002D6E2C" w:rsidR="00C45CDD" w:rsidP="00E92BA0" w:rsidRDefault="00C45CDD" w14:paraId="604F2FD5" w14:textId="77777777"/>
    <w:p w:rsidRPr="002D0D2B" w:rsidR="002D0D2B" w:rsidP="002C2973" w:rsidRDefault="00D521C9" w14:paraId="58EAE3C1" w14:textId="77777777">
      <w:pPr>
        <w:pStyle w:val="Heading30"/>
        <w:numPr>
          <w:ilvl w:val="2"/>
          <w:numId w:val="19"/>
        </w:numPr>
        <w:spacing w:before="0" w:after="0" w:line="240" w:lineRule="auto"/>
        <w:ind w:left="0" w:firstLine="0"/>
        <w:rPr>
          <w:rFonts w:ascii="Calibri" w:hAnsi="Calibri"/>
          <w:color w:val="4F81BD"/>
          <w:sz w:val="22"/>
        </w:rPr>
      </w:pPr>
      <w:r w:rsidRPr="009876ED">
        <w:rPr>
          <w:rFonts w:ascii="Calibri" w:hAnsi="Calibri"/>
          <w:color w:val="4F81BD"/>
          <w:sz w:val="22"/>
        </w:rPr>
        <w:t xml:space="preserve">ACH sends status reports </w:t>
      </w:r>
      <w:hyperlink w:history="1" w:anchor="_FIToFI_Status_Report">
        <w:r w:rsidRPr="002D6E2C" w:rsidR="001E54D9">
          <w:rPr>
            <w:rFonts w:ascii="Calibri" w:hAnsi="Calibri"/>
            <w:color w:val="4F81BD"/>
            <w:sz w:val="22"/>
          </w:rPr>
          <w:t>(</w:t>
        </w:r>
        <w:hyperlink w:history="1" w:anchor="Status_Report_Payment_Message">
          <w:r w:rsidRPr="004E699C" w:rsidR="004E699C">
            <w:rPr>
              <w:rFonts w:ascii="Calibri" w:hAnsi="Calibri"/>
              <w:color w:val="4F81BD"/>
              <w:sz w:val="22"/>
            </w:rPr>
            <w:t>pacs.002</w:t>
          </w:r>
        </w:hyperlink>
        <w:r w:rsidRPr="000D56A3" w:rsidR="001E54D9">
          <w:rPr>
            <w:rFonts w:ascii="Calibri" w:hAnsi="Calibri"/>
            <w:color w:val="4F81BD"/>
            <w:sz w:val="22"/>
          </w:rPr>
          <w:t>)</w:t>
        </w:r>
        <w:r w:rsidRPr="009876ED" w:rsidR="004E699C">
          <w:rPr>
            <w:rFonts w:ascii="Calibri" w:hAnsi="Calibri"/>
            <w:color w:val="4F81BD"/>
            <w:sz w:val="22"/>
          </w:rPr>
          <w:t xml:space="preserve"> to Creditor Banks</w:t>
        </w:r>
        <w:r w:rsidRPr="009876ED" w:rsidR="0093359B">
          <w:rPr>
            <w:rFonts w:ascii="Calibri" w:hAnsi="Calibri"/>
            <w:color w:val="4F81BD"/>
            <w:sz w:val="22"/>
          </w:rPr>
          <w:t>.</w:t>
        </w:r>
        <w:r w:rsidRPr="002D6E2C" w:rsidR="0093359B">
          <w:rPr>
            <w:rFonts w:ascii="Calibri" w:hAnsi="Calibri"/>
            <w:color w:val="4F81BD"/>
            <w:sz w:val="22"/>
          </w:rPr>
          <w:t xml:space="preserve"> (</w:t>
        </w:r>
        <w:hyperlink w:history="1" w:anchor="Status_Report_Payment_Message">
          <w:r w:rsidRPr="009876ED" w:rsidR="001E54D9">
            <w:rPr>
              <w:rFonts w:ascii="Calibri" w:hAnsi="Calibri"/>
              <w:color w:val="4F81BD"/>
              <w:sz w:val="22"/>
            </w:rPr>
            <w:t>pacs.002</w:t>
          </w:r>
        </w:hyperlink>
        <w:r w:rsidRPr="000D56A3" w:rsidR="001E54D9">
          <w:rPr>
            <w:rFonts w:ascii="Calibri" w:hAnsi="Calibri"/>
            <w:color w:val="4F81BD"/>
            <w:sz w:val="22"/>
          </w:rPr>
          <w:t>)</w:t>
        </w:r>
      </w:hyperlink>
    </w:p>
    <w:p w:rsidR="002D0D2B" w:rsidP="00E92BA0" w:rsidRDefault="002D0D2B" w14:paraId="46305A19" w14:textId="77777777">
      <w:pPr>
        <w:pStyle w:val="Heading30"/>
        <w:spacing w:before="0" w:after="0" w:line="240" w:lineRule="auto"/>
        <w:ind w:left="0" w:firstLine="0"/>
        <w:rPr>
          <w:rFonts w:ascii="Calibri" w:hAnsi="Calibri"/>
          <w:color w:val="4F81BD"/>
          <w:sz w:val="22"/>
        </w:rPr>
      </w:pPr>
    </w:p>
    <w:p w:rsidRPr="002D0D2B" w:rsidR="00D521C9" w:rsidP="002C2973" w:rsidRDefault="00D521C9" w14:paraId="47FD5C01" w14:textId="77777777">
      <w:pPr>
        <w:pStyle w:val="Heading30"/>
        <w:numPr>
          <w:ilvl w:val="2"/>
          <w:numId w:val="19"/>
        </w:numPr>
        <w:spacing w:before="0" w:after="0" w:line="240" w:lineRule="auto"/>
        <w:ind w:left="0" w:firstLine="0"/>
        <w:rPr>
          <w:rFonts w:ascii="Calibri" w:hAnsi="Calibri"/>
          <w:color w:val="4F81BD"/>
          <w:sz w:val="22"/>
        </w:rPr>
      </w:pPr>
      <w:r w:rsidRPr="004E699C">
        <w:rPr>
          <w:rFonts w:ascii="Calibri" w:hAnsi="Calibri"/>
          <w:color w:val="4F81BD"/>
          <w:sz w:val="22"/>
        </w:rPr>
        <w:t>The ACH validates direct debits.</w:t>
      </w:r>
    </w:p>
    <w:p w:rsidRPr="002D6E2C" w:rsidR="00D521C9" w:rsidP="00E92BA0" w:rsidRDefault="00D521C9" w14:paraId="5DBF73EB" w14:textId="77777777"/>
    <w:p w:rsidRPr="002D6E2C" w:rsidR="00D521C9" w:rsidP="00E92BA0" w:rsidRDefault="00D521C9" w14:paraId="14CEEB3F" w14:textId="77777777">
      <w:r w:rsidRPr="002D6E2C">
        <w:t>Validation results are reported to Creditor Bank in status report messages.</w:t>
      </w:r>
    </w:p>
    <w:p w:rsidRPr="002D6E2C" w:rsidR="00D521C9" w:rsidP="002C2973" w:rsidRDefault="00D521C9" w14:paraId="61238070" w14:textId="77777777">
      <w:pPr>
        <w:numPr>
          <w:ilvl w:val="0"/>
          <w:numId w:val="6"/>
        </w:numPr>
        <w:ind w:left="0" w:firstLine="0"/>
      </w:pPr>
      <w:r w:rsidRPr="002D6E2C">
        <w:t>Files that fail validation are reported in status report messages</w:t>
      </w:r>
      <w:r>
        <w:t xml:space="preserve"> (pacs.002) </w:t>
      </w:r>
      <w:r w:rsidRPr="004503CF">
        <w:rPr>
          <w:rFonts w:cs="Arial"/>
        </w:rPr>
        <w:t>with a service identification code</w:t>
      </w:r>
      <w:r w:rsidRPr="002D6E2C">
        <w:t>.</w:t>
      </w:r>
    </w:p>
    <w:p w:rsidRPr="002D6E2C" w:rsidR="00D521C9" w:rsidP="00E92BA0" w:rsidRDefault="00D521C9" w14:paraId="2A033D81" w14:textId="77777777"/>
    <w:p w:rsidRPr="002D6E2C" w:rsidR="00D521C9" w:rsidP="002C2973" w:rsidRDefault="00D521C9" w14:paraId="595B3828" w14:textId="77777777">
      <w:pPr>
        <w:pStyle w:val="ListNumberIndented"/>
        <w:numPr>
          <w:ilvl w:val="0"/>
          <w:numId w:val="6"/>
        </w:numPr>
        <w:spacing w:after="0"/>
        <w:ind w:left="0" w:firstLine="0"/>
        <w:rPr>
          <w:rFonts w:ascii="Calibri" w:hAnsi="Calibri"/>
          <w:sz w:val="22"/>
          <w:szCs w:val="22"/>
          <w:lang w:val="en-ZA"/>
        </w:rPr>
      </w:pPr>
      <w:r w:rsidRPr="002D6E2C">
        <w:rPr>
          <w:rFonts w:ascii="Calibri" w:hAnsi="Calibri" w:cs="Arial"/>
          <w:sz w:val="22"/>
          <w:szCs w:val="22"/>
          <w:lang w:val="en-ZA"/>
        </w:rPr>
        <w:t xml:space="preserve">Direct debits which fail validation are </w:t>
      </w:r>
      <w:r w:rsidRPr="002D6E2C" w:rsidR="004E0D79">
        <w:rPr>
          <w:rFonts w:ascii="Calibri" w:hAnsi="Calibri" w:cs="Arial"/>
          <w:sz w:val="22"/>
          <w:szCs w:val="22"/>
          <w:lang w:val="en-ZA"/>
        </w:rPr>
        <w:t xml:space="preserve">reported </w:t>
      </w:r>
      <w:r w:rsidRPr="00D96ADC" w:rsidR="004E0D79">
        <w:rPr>
          <w:rFonts w:ascii="Calibri" w:hAnsi="Calibri" w:cs="Arial"/>
          <w:sz w:val="22"/>
          <w:szCs w:val="22"/>
          <w:lang w:val="en-ZA"/>
        </w:rPr>
        <w:t>in</w:t>
      </w:r>
      <w:r w:rsidRPr="00D96ADC">
        <w:rPr>
          <w:rFonts w:ascii="Calibri" w:hAnsi="Calibri" w:cs="Arial"/>
          <w:sz w:val="22"/>
          <w:szCs w:val="22"/>
          <w:lang w:val="en-ZA"/>
        </w:rPr>
        <w:t xml:space="preserve"> status report messages (pacs.002) </w:t>
      </w:r>
      <w:r w:rsidRPr="004503CF">
        <w:rPr>
          <w:rFonts w:ascii="Calibri" w:hAnsi="Calibri" w:cs="Arial"/>
          <w:sz w:val="22"/>
          <w:szCs w:val="22"/>
          <w:lang w:val="en-ZA"/>
        </w:rPr>
        <w:t>with a service identification code</w:t>
      </w:r>
      <w:r w:rsidRPr="00D96ADC">
        <w:rPr>
          <w:rFonts w:ascii="Calibri" w:hAnsi="Calibri" w:cs="Arial"/>
          <w:sz w:val="22"/>
          <w:szCs w:val="22"/>
          <w:lang w:val="en-ZA"/>
        </w:rPr>
        <w:t>.</w:t>
      </w:r>
    </w:p>
    <w:p w:rsidR="00D521C9" w:rsidP="00E92BA0" w:rsidRDefault="00D521C9" w14:paraId="1B863C83" w14:textId="77777777"/>
    <w:p w:rsidRPr="002D6E2C" w:rsidR="00D521C9" w:rsidP="002C2973" w:rsidRDefault="00D521C9" w14:paraId="07CC293D"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 xml:space="preserve">ACH sends </w:t>
      </w:r>
      <w:r w:rsidRPr="002D6E2C" w:rsidR="004E0D79">
        <w:rPr>
          <w:rFonts w:ascii="Calibri" w:hAnsi="Calibri"/>
          <w:color w:val="4F81BD"/>
          <w:sz w:val="22"/>
        </w:rPr>
        <w:t>direct debits</w:t>
      </w:r>
      <w:r w:rsidRPr="002D6E2C">
        <w:rPr>
          <w:rFonts w:ascii="Calibri" w:hAnsi="Calibri"/>
          <w:color w:val="4F81BD"/>
          <w:sz w:val="22"/>
        </w:rPr>
        <w:t xml:space="preserve"> </w:t>
      </w:r>
      <w:hyperlink w:history="1" w:anchor="_FIToFI_Direct_Debit">
        <w:r w:rsidRPr="002D6E2C" w:rsidR="001E54D9">
          <w:rPr>
            <w:rFonts w:ascii="Calibri" w:hAnsi="Calibri"/>
            <w:color w:val="4F81BD"/>
          </w:rPr>
          <w:t>(</w:t>
        </w:r>
        <w:r w:rsidR="001E54D9">
          <w:rPr>
            <w:rStyle w:val="Hyperlink"/>
            <w:rFonts w:ascii="Calibri" w:hAnsi="Calibri" w:cs="Times New Roman"/>
            <w:b w:val="0"/>
            <w:sz w:val="22"/>
          </w:rPr>
          <w:t>pacs.003</w:t>
        </w:r>
        <w:r w:rsidRPr="002D6E2C" w:rsidR="001E54D9">
          <w:rPr>
            <w:rFonts w:ascii="Calibri" w:hAnsi="Calibri"/>
            <w:color w:val="4F81BD"/>
          </w:rPr>
          <w:t>)</w:t>
        </w:r>
      </w:hyperlink>
      <w:r w:rsidRPr="002D6E2C" w:rsidR="001E54D9">
        <w:rPr>
          <w:rFonts w:ascii="Calibri" w:hAnsi="Calibri"/>
          <w:color w:val="4F81BD"/>
          <w:sz w:val="22"/>
        </w:rPr>
        <w:t xml:space="preserve"> </w:t>
      </w:r>
      <w:r w:rsidRPr="004E699C" w:rsidR="007233A0">
        <w:rPr>
          <w:rFonts w:ascii="Calibri" w:hAnsi="Calibri"/>
          <w:color w:val="4F81BD"/>
          <w:sz w:val="22"/>
        </w:rPr>
        <w:t xml:space="preserve"> </w:t>
      </w:r>
      <w:r w:rsidRPr="002D6E2C">
        <w:rPr>
          <w:rFonts w:ascii="Calibri" w:hAnsi="Calibri"/>
          <w:color w:val="4F81BD"/>
          <w:sz w:val="22"/>
        </w:rPr>
        <w:t>to Debtor Banks</w:t>
      </w:r>
      <w:r w:rsidRPr="00636209">
        <w:rPr>
          <w:rFonts w:ascii="Calibri" w:hAnsi="Calibri"/>
          <w:color w:val="4F81BD"/>
          <w:sz w:val="22"/>
        </w:rPr>
        <w:fldChar w:fldCharType="begin"/>
      </w:r>
      <w:r w:rsidRPr="002D6E2C">
        <w:rPr>
          <w:rFonts w:ascii="Calibri" w:hAnsi="Calibri"/>
          <w:color w:val="4F81BD"/>
          <w:sz w:val="22"/>
        </w:rPr>
        <w:instrText xml:space="preserve"> HYPERLINK  \l "_FIToFI_Direct_Debit" </w:instrText>
      </w:r>
      <w:r w:rsidRPr="00636209">
        <w:rPr>
          <w:rFonts w:ascii="Calibri" w:hAnsi="Calibri"/>
          <w:color w:val="4F81BD"/>
          <w:sz w:val="22"/>
        </w:rPr>
      </w:r>
      <w:r w:rsidRPr="00636209">
        <w:rPr>
          <w:rFonts w:ascii="Calibri" w:hAnsi="Calibri"/>
          <w:color w:val="4F81BD"/>
          <w:sz w:val="22"/>
        </w:rPr>
        <w:fldChar w:fldCharType="separate"/>
      </w:r>
      <w:r w:rsidRPr="002D6E2C">
        <w:rPr>
          <w:rFonts w:ascii="Calibri" w:hAnsi="Calibri"/>
          <w:color w:val="4F81BD"/>
          <w:sz w:val="22"/>
        </w:rPr>
        <w:t>.</w:t>
      </w:r>
    </w:p>
    <w:p w:rsidRPr="002D6E2C" w:rsidR="00D521C9" w:rsidP="00E92BA0" w:rsidRDefault="00D521C9" w14:paraId="3E56ACC0" w14:textId="77777777">
      <w:r w:rsidRPr="00636209">
        <w:rPr>
          <w:rFonts w:cs="Arial"/>
          <w:color w:val="4F81BD"/>
        </w:rPr>
        <w:fldChar w:fldCharType="end"/>
      </w:r>
      <w:r w:rsidRPr="002D6E2C">
        <w:t xml:space="preserve">If the action date is </w:t>
      </w:r>
      <w:r w:rsidR="007409FC">
        <w:t xml:space="preserve">not set to the next </w:t>
      </w:r>
      <w:r w:rsidR="004E0D79">
        <w:t>day’s</w:t>
      </w:r>
      <w:r w:rsidR="007409FC">
        <w:t xml:space="preserve"> processing date</w:t>
      </w:r>
      <w:r w:rsidRPr="002D6E2C">
        <w:t xml:space="preserve">, the ACH will </w:t>
      </w:r>
      <w:r w:rsidR="007409FC">
        <w:t>reject these</w:t>
      </w:r>
      <w:r w:rsidRPr="002D6E2C">
        <w:t xml:space="preserve"> direct debits. ACH will send the file</w:t>
      </w:r>
      <w:r w:rsidR="007409FC">
        <w:t xml:space="preserve"> with transactions </w:t>
      </w:r>
      <w:r w:rsidRPr="002D6E2C">
        <w:t xml:space="preserve">one business day prior to Action date. </w:t>
      </w:r>
    </w:p>
    <w:p w:rsidRPr="002D6E2C" w:rsidR="00D521C9" w:rsidP="00E92BA0" w:rsidRDefault="00D521C9" w14:paraId="1E2E264E" w14:textId="77777777"/>
    <w:p w:rsidRPr="002D6E2C" w:rsidR="00D521C9" w:rsidP="00E92BA0" w:rsidRDefault="007409FC" w14:paraId="6B804F08" w14:textId="77777777">
      <w:r>
        <w:t>D</w:t>
      </w:r>
      <w:r w:rsidRPr="002D6E2C" w:rsidR="00D521C9">
        <w:t>irect debits are posted to Debtor Banks on action date-1 (7 day processing) or action date-n (for 6 day processing and public holidays)</w:t>
      </w:r>
      <w:r>
        <w:t xml:space="preserve"> </w:t>
      </w:r>
      <w:r w:rsidRPr="002D6E2C" w:rsidR="00D521C9">
        <w:t xml:space="preserve">as required by banks. </w:t>
      </w:r>
    </w:p>
    <w:p w:rsidRPr="002D6E2C" w:rsidR="00D521C9" w:rsidP="00E92BA0" w:rsidRDefault="00D521C9" w14:paraId="3464D7CC" w14:textId="77777777"/>
    <w:p w:rsidRPr="002D6E2C" w:rsidR="00D521C9" w:rsidP="00E92BA0" w:rsidRDefault="00D521C9" w14:paraId="1BB78A8C" w14:textId="77777777">
      <w:r w:rsidRPr="002D6E2C">
        <w:t>Direct debits delivered to the ACH are posted to Debtor Banks’ as soon as output files/messages match number of transactions specified by banks (ACH will trickle feeds AC transactions</w:t>
      </w:r>
      <w:r w:rsidR="007409FC">
        <w:t xml:space="preserve">) </w:t>
      </w:r>
      <w:r w:rsidRPr="002D6E2C">
        <w:t xml:space="preserve"> or on time basis </w:t>
      </w:r>
      <w:r w:rsidR="007409FC">
        <w:t>(e.g. settlement windows) in</w:t>
      </w:r>
      <w:r w:rsidRPr="002D6E2C">
        <w:t>dependent on file size.</w:t>
      </w:r>
    </w:p>
    <w:p w:rsidRPr="002D6E2C" w:rsidR="00D521C9" w:rsidP="00E92BA0" w:rsidRDefault="00D521C9" w14:paraId="6B4AE3BD" w14:textId="77777777"/>
    <w:p w:rsidRPr="002D6E2C" w:rsidR="00D521C9" w:rsidP="002C2973" w:rsidRDefault="00D521C9" w14:paraId="330FC36B"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Debtor Banks send status report for debit responses (</w:t>
      </w:r>
      <w:hyperlink w:history="1" w:anchor="Status_Report_Direct_Debit_Responses">
        <w:r w:rsidRPr="002D6E2C">
          <w:rPr>
            <w:rStyle w:val="Hyperlink"/>
            <w:rFonts w:ascii="Calibri" w:hAnsi="Calibri"/>
            <w:sz w:val="22"/>
          </w:rPr>
          <w:t>pacs.002</w:t>
        </w:r>
      </w:hyperlink>
      <w:r w:rsidRPr="002D6E2C">
        <w:rPr>
          <w:rFonts w:ascii="Calibri" w:hAnsi="Calibri"/>
          <w:color w:val="4F81BD"/>
          <w:sz w:val="22"/>
        </w:rPr>
        <w:t>) to ACH.</w:t>
      </w:r>
    </w:p>
    <w:p w:rsidRPr="002D6E2C" w:rsidR="00D521C9" w:rsidP="00E92BA0" w:rsidRDefault="00D521C9" w14:paraId="7EC8C027" w14:textId="77777777">
      <w:r w:rsidRPr="002D6E2C">
        <w:t>Debtor Bank send debit responses in status report messages</w:t>
      </w:r>
      <w:r>
        <w:t xml:space="preserve"> (pacs.002) </w:t>
      </w:r>
      <w:r w:rsidRPr="004503CF">
        <w:rPr>
          <w:rFonts w:cs="Arial"/>
        </w:rPr>
        <w:t>with a service identification code</w:t>
      </w:r>
      <w:r w:rsidRPr="002D6E2C">
        <w:t xml:space="preserve"> to the ACH. </w:t>
      </w:r>
    </w:p>
    <w:p w:rsidRPr="002D6E2C" w:rsidR="00D521C9" w:rsidP="00E92BA0" w:rsidRDefault="00D521C9" w14:paraId="768081AA" w14:textId="77777777"/>
    <w:p w:rsidR="00D521C9" w:rsidP="00E92BA0" w:rsidRDefault="00D521C9" w14:paraId="3AFB4D5F" w14:textId="77777777">
      <w:r w:rsidRPr="002D6E2C">
        <w:t>The contents of the response could include positive and/or negative information, including tracking responses.</w:t>
      </w:r>
    </w:p>
    <w:p w:rsidR="00F43856" w:rsidP="00E92BA0" w:rsidRDefault="00F43856" w14:paraId="55D3FDAB" w14:textId="77777777"/>
    <w:p w:rsidRPr="002D6E2C" w:rsidR="00F43856" w:rsidP="00E92BA0" w:rsidRDefault="00F43856" w14:paraId="40B75FE3" w14:textId="77777777">
      <w:r>
        <w:t xml:space="preserve">If original record was in tracking, and a recall is </w:t>
      </w:r>
      <w:r w:rsidR="00516A81">
        <w:t>successful</w:t>
      </w:r>
      <w:r>
        <w:t>, then there will not be a pacs.002 response returned for the pacs.003, but rather a camt.029.</w:t>
      </w:r>
    </w:p>
    <w:p w:rsidRPr="002D6E2C" w:rsidR="00D521C9" w:rsidP="00E92BA0" w:rsidRDefault="00D521C9" w14:paraId="55E66E57" w14:textId="77777777"/>
    <w:p w:rsidR="00D521C9" w:rsidP="00E92BA0" w:rsidRDefault="00D521C9" w14:paraId="0423E882" w14:textId="77777777">
      <w:r w:rsidRPr="002D6E2C">
        <w:t>Settlement will be calculated by the ACH on positive responses.</w:t>
      </w:r>
    </w:p>
    <w:p w:rsidRPr="002D6E2C" w:rsidR="00F43856" w:rsidP="00E92BA0" w:rsidRDefault="00F43856" w14:paraId="709B8217" w14:textId="77777777"/>
    <w:p w:rsidRPr="002D6E2C" w:rsidR="00D521C9" w:rsidP="002C2973" w:rsidRDefault="00D521C9" w14:paraId="18DA9568"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ACH sends status reports to Debtor Banks (</w:t>
      </w:r>
      <w:hyperlink w:history="1" w:anchor="_FIToFI_Status_Report">
        <w:r w:rsidRPr="002D6E2C">
          <w:rPr>
            <w:rFonts w:ascii="Calibri" w:hAnsi="Calibri"/>
            <w:color w:val="4F81BD"/>
            <w:sz w:val="22"/>
            <w:u w:val="single"/>
          </w:rPr>
          <w:t>pacs.002</w:t>
        </w:r>
      </w:hyperlink>
      <w:r w:rsidRPr="002D6E2C">
        <w:rPr>
          <w:rFonts w:ascii="Calibri" w:hAnsi="Calibri"/>
          <w:color w:val="4F81BD"/>
          <w:sz w:val="22"/>
        </w:rPr>
        <w:t>).</w:t>
      </w:r>
    </w:p>
    <w:p w:rsidRPr="002D6E2C" w:rsidR="00D521C9" w:rsidP="00E92BA0" w:rsidRDefault="00D521C9" w14:paraId="14A283BC" w14:textId="77777777">
      <w:r w:rsidRPr="002D6E2C">
        <w:t>The ACH validates debit responses.</w:t>
      </w:r>
    </w:p>
    <w:p w:rsidRPr="002D6E2C" w:rsidR="00D521C9" w:rsidP="00E92BA0" w:rsidRDefault="00D521C9" w14:paraId="39A48BAE" w14:textId="77777777">
      <w:pPr>
        <w:pStyle w:val="ListNumberIndented"/>
        <w:spacing w:after="0"/>
        <w:rPr>
          <w:rFonts w:ascii="Calibri" w:hAnsi="Calibri" w:cs="Arial"/>
          <w:sz w:val="22"/>
          <w:szCs w:val="22"/>
          <w:lang w:val="en-ZA"/>
        </w:rPr>
      </w:pPr>
    </w:p>
    <w:p w:rsidRPr="002D6E2C" w:rsidR="00D521C9" w:rsidP="00E92BA0" w:rsidRDefault="00D521C9" w14:paraId="788F5784" w14:textId="77777777">
      <w:r w:rsidRPr="002D6E2C">
        <w:t>Validation results are reported to Debtor Bank in status report messages.</w:t>
      </w:r>
    </w:p>
    <w:p w:rsidRPr="002D6E2C" w:rsidR="00D521C9" w:rsidP="002C2973" w:rsidRDefault="00D521C9" w14:paraId="2E1D63D5" w14:textId="77777777">
      <w:pPr>
        <w:numPr>
          <w:ilvl w:val="0"/>
          <w:numId w:val="6"/>
        </w:numPr>
        <w:ind w:left="0" w:firstLine="0"/>
      </w:pPr>
      <w:r w:rsidRPr="002D6E2C">
        <w:t xml:space="preserve">Files that fail validation are </w:t>
      </w:r>
      <w:r w:rsidRPr="002D6E2C" w:rsidR="004E0D79">
        <w:t>reported in</w:t>
      </w:r>
      <w:r w:rsidRPr="002D6E2C">
        <w:t xml:space="preserve"> status report messages</w:t>
      </w:r>
      <w:r>
        <w:t xml:space="preserve"> (pacs.002) </w:t>
      </w:r>
      <w:r w:rsidRPr="004503CF">
        <w:rPr>
          <w:rFonts w:cs="Arial"/>
        </w:rPr>
        <w:t>with a service identification code</w:t>
      </w:r>
      <w:r w:rsidRPr="002D6E2C">
        <w:t>.</w:t>
      </w:r>
    </w:p>
    <w:p w:rsidRPr="002D6E2C" w:rsidR="00D521C9" w:rsidP="00E92BA0" w:rsidRDefault="00D521C9" w14:paraId="388BA60A" w14:textId="77777777"/>
    <w:p w:rsidRPr="002D6E2C" w:rsidR="00D521C9" w:rsidP="002C2973" w:rsidRDefault="00D521C9" w14:paraId="606DA84B" w14:textId="77777777">
      <w:pPr>
        <w:pStyle w:val="ListNumberIndented"/>
        <w:numPr>
          <w:ilvl w:val="0"/>
          <w:numId w:val="6"/>
        </w:numPr>
        <w:spacing w:after="0"/>
        <w:ind w:left="0" w:firstLine="0"/>
        <w:rPr>
          <w:rFonts w:ascii="Calibri" w:hAnsi="Calibri"/>
          <w:sz w:val="22"/>
          <w:szCs w:val="22"/>
          <w:lang w:val="en-ZA"/>
        </w:rPr>
      </w:pPr>
      <w:r w:rsidRPr="002D6E2C">
        <w:rPr>
          <w:rFonts w:ascii="Calibri" w:hAnsi="Calibri" w:cs="Arial"/>
          <w:sz w:val="22"/>
          <w:szCs w:val="22"/>
          <w:lang w:val="en-ZA"/>
        </w:rPr>
        <w:t xml:space="preserve">Debit responses which fail validation are </w:t>
      </w:r>
      <w:r w:rsidRPr="002D6E2C" w:rsidR="004E0D79">
        <w:rPr>
          <w:rFonts w:ascii="Calibri" w:hAnsi="Calibri" w:cs="Arial"/>
          <w:sz w:val="22"/>
          <w:szCs w:val="22"/>
          <w:lang w:val="en-ZA"/>
        </w:rPr>
        <w:t xml:space="preserve">reported </w:t>
      </w:r>
      <w:r w:rsidRPr="00D96ADC" w:rsidR="004E0D79">
        <w:rPr>
          <w:rFonts w:ascii="Calibri" w:hAnsi="Calibri" w:eastAsia="Calibri"/>
          <w:sz w:val="22"/>
          <w:szCs w:val="22"/>
          <w:lang w:val="en-ZA"/>
        </w:rPr>
        <w:t>in</w:t>
      </w:r>
      <w:r w:rsidRPr="00D96ADC">
        <w:rPr>
          <w:rFonts w:ascii="Calibri" w:hAnsi="Calibri" w:eastAsia="Calibri"/>
          <w:sz w:val="22"/>
          <w:szCs w:val="22"/>
          <w:lang w:val="en-ZA"/>
        </w:rPr>
        <w:t xml:space="preserve"> status report messages (pacs.002) with a service identification code.</w:t>
      </w:r>
    </w:p>
    <w:p w:rsidRPr="002D6E2C" w:rsidR="00D521C9" w:rsidP="00E92BA0" w:rsidRDefault="00D521C9" w14:paraId="69DE3D34" w14:textId="77777777">
      <w:pPr>
        <w:pStyle w:val="ListNumberIndented"/>
        <w:spacing w:after="0"/>
        <w:rPr>
          <w:rFonts w:ascii="Calibri" w:hAnsi="Calibri" w:cs="Arial"/>
          <w:sz w:val="22"/>
          <w:szCs w:val="22"/>
          <w:lang w:val="en-ZA"/>
        </w:rPr>
      </w:pPr>
    </w:p>
    <w:p w:rsidRPr="002D6E2C" w:rsidR="00D521C9" w:rsidP="00E92BA0" w:rsidRDefault="00D521C9" w14:paraId="0DDEECAE" w14:textId="77777777">
      <w:r w:rsidRPr="002D6E2C">
        <w:t xml:space="preserve">Only successful direct debit responses are applied to settlement. </w:t>
      </w:r>
    </w:p>
    <w:p w:rsidRPr="002D6E2C" w:rsidR="00D521C9" w:rsidP="00E92BA0" w:rsidRDefault="00D521C9" w14:paraId="3C2A7B32" w14:textId="77777777"/>
    <w:p w:rsidRPr="002D6E2C" w:rsidR="00D521C9" w:rsidP="002C2973" w:rsidRDefault="00D521C9" w14:paraId="44C4F88B"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ACH sends status reports for debit responses (</w:t>
      </w:r>
      <w:hyperlink w:history="1" w:anchor="_FIToFI_Status_Report_1">
        <w:r w:rsidRPr="002D6E2C">
          <w:rPr>
            <w:rStyle w:val="Hyperlink"/>
            <w:rFonts w:ascii="Calibri" w:hAnsi="Calibri"/>
            <w:b w:val="0"/>
            <w:color w:val="4F81BD"/>
            <w:sz w:val="22"/>
          </w:rPr>
          <w:t>pacs.002</w:t>
        </w:r>
      </w:hyperlink>
      <w:r w:rsidRPr="002D6E2C">
        <w:rPr>
          <w:rFonts w:ascii="Calibri" w:hAnsi="Calibri"/>
          <w:color w:val="4F81BD"/>
          <w:sz w:val="22"/>
        </w:rPr>
        <w:t xml:space="preserve">) to Creditor Banks </w:t>
      </w:r>
    </w:p>
    <w:p w:rsidRPr="002D6E2C" w:rsidR="00D521C9" w:rsidP="00E92BA0" w:rsidRDefault="00D521C9" w14:paraId="537FBBFF" w14:textId="77777777">
      <w:r w:rsidRPr="002D6E2C">
        <w:t xml:space="preserve">The ACH sends debit </w:t>
      </w:r>
      <w:r w:rsidRPr="002D6E2C" w:rsidR="00856A55">
        <w:t>responses</w:t>
      </w:r>
      <w:r w:rsidRPr="003F2B15" w:rsidDel="00D96ADC" w:rsidR="00856A55">
        <w:rPr>
          <w:rFonts w:cs="Arial"/>
        </w:rPr>
        <w:t xml:space="preserve"> </w:t>
      </w:r>
      <w:r w:rsidRPr="00D96ADC" w:rsidR="00856A55">
        <w:rPr>
          <w:rFonts w:cs="Arial"/>
        </w:rPr>
        <w:t>in</w:t>
      </w:r>
      <w:r w:rsidRPr="00D96ADC">
        <w:rPr>
          <w:rFonts w:cs="Arial"/>
        </w:rPr>
        <w:t xml:space="preserve"> status report messages (pacs.002) with a service identification code.</w:t>
      </w:r>
    </w:p>
    <w:p w:rsidRPr="002D6E2C" w:rsidR="00D521C9" w:rsidP="00E92BA0" w:rsidRDefault="00D521C9" w14:paraId="665BF4C2" w14:textId="77777777"/>
    <w:p w:rsidRPr="002D6E2C" w:rsidR="00D521C9" w:rsidP="00E92BA0" w:rsidRDefault="00D521C9" w14:paraId="70C9AF7C" w14:textId="77777777">
      <w:r w:rsidRPr="002D6E2C">
        <w:t xml:space="preserve">Tracking responses are reported to Creditor </w:t>
      </w:r>
      <w:r w:rsidRPr="002D6E2C" w:rsidR="004E0D79">
        <w:t>Bank in</w:t>
      </w:r>
      <w:r w:rsidRPr="002D6E2C">
        <w:t xml:space="preserve"> status report messages</w:t>
      </w:r>
      <w:r>
        <w:t xml:space="preserve"> (pacs.002) </w:t>
      </w:r>
      <w:r w:rsidRPr="004503CF">
        <w:rPr>
          <w:rFonts w:cs="Arial"/>
        </w:rPr>
        <w:t>with a service identification code</w:t>
      </w:r>
      <w:r w:rsidRPr="002D6E2C">
        <w:t>.</w:t>
      </w:r>
    </w:p>
    <w:p w:rsidRPr="002D6E2C" w:rsidR="00D521C9" w:rsidP="00E92BA0" w:rsidRDefault="00D521C9" w14:paraId="045E0F4D" w14:textId="77777777"/>
    <w:p w:rsidRPr="002D6E2C" w:rsidR="00D521C9" w:rsidP="002C2973" w:rsidRDefault="00D521C9" w14:paraId="277DBC24"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Creditor Banks engages with Creditor.</w:t>
      </w:r>
    </w:p>
    <w:p w:rsidRPr="002D6E2C" w:rsidR="00D521C9" w:rsidP="00E92BA0" w:rsidRDefault="00D521C9" w14:paraId="1DA76947" w14:textId="77777777">
      <w:pPr>
        <w:jc w:val="both"/>
        <w:rPr>
          <w:rFonts w:eastAsia="MS Gothic"/>
          <w:bCs/>
          <w:color w:val="4F81BD"/>
        </w:rPr>
      </w:pPr>
      <w:r w:rsidRPr="00C45CDD">
        <w:rPr>
          <w:rFonts w:eastAsia="MS Gothic"/>
          <w:bCs/>
        </w:rPr>
        <w:t>Message format of the collection responses to Creditor to be determined by the Creditor Bank</w:t>
      </w:r>
      <w:r w:rsidRPr="002D6E2C">
        <w:rPr>
          <w:rFonts w:eastAsia="MS Gothic"/>
          <w:bCs/>
          <w:color w:val="4F81BD"/>
        </w:rPr>
        <w:t>.</w:t>
      </w:r>
    </w:p>
    <w:p w:rsidRPr="002D6E2C" w:rsidR="00D521C9" w:rsidP="00E92BA0" w:rsidRDefault="00D521C9" w14:paraId="3A7E851C" w14:textId="77777777"/>
    <w:p w:rsidRPr="002D6E2C" w:rsidR="00D521C9" w:rsidP="00E92BA0" w:rsidRDefault="00D521C9" w14:paraId="22C5657B" w14:textId="77777777">
      <w:pPr>
        <w:pBdr>
          <w:top w:val="single" w:color="auto" w:sz="4" w:space="1"/>
          <w:left w:val="single" w:color="auto" w:sz="4" w:space="4"/>
          <w:bottom w:val="single" w:color="auto" w:sz="4" w:space="1"/>
          <w:right w:val="single" w:color="auto" w:sz="4" w:space="4"/>
        </w:pBdr>
      </w:pPr>
      <w:r w:rsidRPr="002D6E2C">
        <w:rPr>
          <w:b/>
        </w:rPr>
        <w:t xml:space="preserve">IMPORTANT NOTE: </w:t>
      </w:r>
      <w:r w:rsidRPr="002D6E2C">
        <w:t>Batched Tracking Responses Final Fate will be part of the Direct Debit responses</w:t>
      </w:r>
    </w:p>
    <w:p w:rsidR="00D521C9" w:rsidP="00E92BA0" w:rsidRDefault="00D521C9" w14:paraId="09D2DF27" w14:textId="77777777">
      <w:pPr>
        <w:tabs>
          <w:tab w:val="left" w:pos="1843"/>
        </w:tabs>
        <w:rPr>
          <w:b/>
        </w:rPr>
      </w:pPr>
    </w:p>
    <w:p w:rsidRPr="000B0810" w:rsidR="00D521C9" w:rsidP="00E92BA0" w:rsidRDefault="00D521C9" w14:paraId="79C788DF" w14:textId="77777777">
      <w:pPr>
        <w:pBdr>
          <w:top w:val="single" w:color="auto" w:sz="4" w:space="1"/>
          <w:left w:val="single" w:color="auto" w:sz="4" w:space="4"/>
          <w:bottom w:val="single" w:color="auto" w:sz="4" w:space="1"/>
          <w:right w:val="single" w:color="auto" w:sz="4" w:space="4"/>
        </w:pBdr>
        <w:spacing w:after="200" w:line="276" w:lineRule="auto"/>
        <w:jc w:val="both"/>
      </w:pPr>
      <w:r w:rsidRPr="000B0810">
        <w:rPr>
          <w:b/>
          <w:lang w:val="en-GB"/>
        </w:rPr>
        <w:t xml:space="preserve">IMPORTANT NOTE: </w:t>
      </w:r>
      <w:r w:rsidRPr="000B0810">
        <w:rPr>
          <w:lang w:val="en-GB"/>
        </w:rPr>
        <w:t xml:space="preserve">User is allowed to send through </w:t>
      </w:r>
      <w:r>
        <w:rPr>
          <w:lang w:val="en-GB"/>
        </w:rPr>
        <w:t>direct debit message</w:t>
      </w:r>
      <w:r w:rsidRPr="000B0810">
        <w:rPr>
          <w:lang w:val="en-GB"/>
        </w:rPr>
        <w:t xml:space="preserve"> on a mandate </w:t>
      </w:r>
      <w:r w:rsidRPr="000B0810">
        <w:t>once it has been authorised by the Debtor.</w:t>
      </w:r>
    </w:p>
    <w:p w:rsidR="00D521C9" w:rsidP="00E92BA0" w:rsidRDefault="00515011" w14:paraId="76DACB91" w14:textId="77777777">
      <w:pPr>
        <w:pBdr>
          <w:top w:val="single" w:color="auto" w:sz="4" w:space="1"/>
          <w:left w:val="single" w:color="auto" w:sz="4" w:space="4"/>
          <w:bottom w:val="single" w:color="auto" w:sz="4" w:space="1"/>
          <w:right w:val="single" w:color="auto" w:sz="4" w:space="4"/>
        </w:pBdr>
        <w:spacing w:after="200" w:line="276" w:lineRule="auto"/>
        <w:jc w:val="both"/>
        <w:rPr>
          <w:lang w:val="en-GB"/>
        </w:rPr>
      </w:pPr>
      <w:r w:rsidRPr="000B0810">
        <w:rPr>
          <w:lang w:val="en-GB"/>
        </w:rPr>
        <w:t>D</w:t>
      </w:r>
      <w:r>
        <w:rPr>
          <w:lang w:val="en-GB"/>
        </w:rPr>
        <w:t>irect</w:t>
      </w:r>
      <w:r w:rsidRPr="000B0810">
        <w:rPr>
          <w:lang w:val="en-GB"/>
        </w:rPr>
        <w:t xml:space="preserve"> </w:t>
      </w:r>
      <w:r w:rsidR="00D521C9">
        <w:rPr>
          <w:lang w:val="en-GB"/>
        </w:rPr>
        <w:t>debit message</w:t>
      </w:r>
      <w:r w:rsidRPr="000B0810" w:rsidR="00D521C9">
        <w:rPr>
          <w:lang w:val="en-GB"/>
        </w:rPr>
        <w:t xml:space="preserve"> will be validated against the mandate in place and not on an amendment pending</w:t>
      </w:r>
      <w:r w:rsidR="00D521C9">
        <w:rPr>
          <w:lang w:val="en-GB"/>
        </w:rPr>
        <w:t xml:space="preserve"> authorisation</w:t>
      </w:r>
      <w:r w:rsidRPr="000B0810" w:rsidR="00D521C9">
        <w:rPr>
          <w:lang w:val="en-GB"/>
        </w:rPr>
        <w:t xml:space="preserve"> by </w:t>
      </w:r>
      <w:r w:rsidR="00D521C9">
        <w:rPr>
          <w:lang w:val="en-GB"/>
        </w:rPr>
        <w:t>Debtor</w:t>
      </w:r>
      <w:r w:rsidRPr="000B0810" w:rsidR="00D521C9">
        <w:rPr>
          <w:lang w:val="en-GB"/>
        </w:rPr>
        <w:t>; i.e. the Active mandate will be validated on collection.</w:t>
      </w:r>
    </w:p>
    <w:p w:rsidR="008B3789" w:rsidP="00E92BA0" w:rsidRDefault="008B3789" w14:paraId="42C083EB" w14:textId="77777777">
      <w:pPr>
        <w:pBdr>
          <w:top w:val="single" w:color="auto" w:sz="4" w:space="1"/>
          <w:left w:val="single" w:color="auto" w:sz="4" w:space="4"/>
          <w:bottom w:val="single" w:color="auto" w:sz="4" w:space="1"/>
          <w:right w:val="single" w:color="auto" w:sz="4" w:space="4"/>
        </w:pBdr>
        <w:spacing w:after="200" w:line="276" w:lineRule="auto"/>
        <w:jc w:val="both"/>
        <w:rPr>
          <w:lang w:val="en-GB"/>
        </w:rPr>
      </w:pPr>
      <w:r>
        <w:rPr>
          <w:lang w:val="en-GB"/>
        </w:rPr>
        <w:t>First re</w:t>
      </w:r>
      <w:r w:rsidR="008309E8">
        <w:rPr>
          <w:lang w:val="en-GB"/>
        </w:rPr>
        <w:t>s</w:t>
      </w:r>
      <w:r>
        <w:rPr>
          <w:lang w:val="en-GB"/>
        </w:rPr>
        <w:t xml:space="preserve">ponses are expected </w:t>
      </w:r>
      <w:r w:rsidR="008309E8">
        <w:rPr>
          <w:lang w:val="en-GB"/>
        </w:rPr>
        <w:t>back by 05:00</w:t>
      </w:r>
      <w:r w:rsidR="00AD0C76">
        <w:rPr>
          <w:lang w:val="en-GB"/>
        </w:rPr>
        <w:t xml:space="preserve"> each day</w:t>
      </w:r>
    </w:p>
    <w:p w:rsidR="00B76671" w:rsidP="00E92BA0" w:rsidRDefault="00B76671" w14:paraId="6E91AD27" w14:textId="77777777">
      <w:pPr>
        <w:pBdr>
          <w:top w:val="single" w:color="auto" w:sz="4" w:space="1"/>
          <w:left w:val="single" w:color="auto" w:sz="4" w:space="4"/>
          <w:bottom w:val="single" w:color="auto" w:sz="4" w:space="1"/>
          <w:right w:val="single" w:color="auto" w:sz="4" w:space="4"/>
        </w:pBdr>
        <w:spacing w:after="200" w:line="276" w:lineRule="auto"/>
        <w:jc w:val="both"/>
        <w:rPr>
          <w:lang w:val="en-GB"/>
        </w:rPr>
      </w:pPr>
      <w:r w:rsidRPr="00B76671">
        <w:rPr>
          <w:lang w:val="en-GB"/>
        </w:rPr>
        <w:t>Cycle da</w:t>
      </w:r>
      <w:r w:rsidR="00794128">
        <w:rPr>
          <w:lang w:val="en-GB"/>
        </w:rPr>
        <w:t>y</w:t>
      </w:r>
      <w:r w:rsidRPr="00B76671">
        <w:rPr>
          <w:lang w:val="en-GB"/>
        </w:rPr>
        <w:t xml:space="preserve"> m</w:t>
      </w:r>
      <w:r>
        <w:rPr>
          <w:lang w:val="en-GB"/>
        </w:rPr>
        <w:t>ust match</w:t>
      </w:r>
      <w:r w:rsidRPr="00B76671">
        <w:rPr>
          <w:lang w:val="en-GB"/>
        </w:rPr>
        <w:t xml:space="preserve"> the</w:t>
      </w:r>
      <w:r w:rsidR="00455933">
        <w:rPr>
          <w:lang w:val="en-GB"/>
        </w:rPr>
        <w:t xml:space="preserve"> </w:t>
      </w:r>
      <w:r w:rsidRPr="00B76671">
        <w:rPr>
          <w:lang w:val="en-GB"/>
        </w:rPr>
        <w:t>collection day</w:t>
      </w:r>
      <w:r w:rsidR="00455933">
        <w:rPr>
          <w:lang w:val="en-GB"/>
        </w:rPr>
        <w:t>, if adjustment date is “N”</w:t>
      </w:r>
      <w:r w:rsidRPr="00B76671" w:rsidR="00856A55">
        <w:rPr>
          <w:lang w:val="en-GB"/>
        </w:rPr>
        <w:t>;</w:t>
      </w:r>
      <w:r w:rsidRPr="00B76671">
        <w:rPr>
          <w:lang w:val="en-GB"/>
        </w:rPr>
        <w:t xml:space="preserve"> action date is </w:t>
      </w:r>
      <w:r w:rsidR="00045E08">
        <w:rPr>
          <w:lang w:val="en-GB"/>
        </w:rPr>
        <w:t xml:space="preserve">the </w:t>
      </w:r>
      <w:r w:rsidRPr="00B76671">
        <w:rPr>
          <w:lang w:val="en-GB"/>
        </w:rPr>
        <w:t>processing date</w:t>
      </w:r>
      <w:r w:rsidR="008757B5">
        <w:rPr>
          <w:lang w:val="en-GB"/>
        </w:rPr>
        <w:t>. Cycle Day is taken from Cycle Date</w:t>
      </w:r>
      <w:r w:rsidR="003B639B">
        <w:rPr>
          <w:lang w:val="en-GB"/>
        </w:rPr>
        <w:t xml:space="preserve"> </w:t>
      </w:r>
      <w:r w:rsidR="003B639B">
        <w:rPr>
          <w:color w:val="FF0000"/>
          <w:lang w:val="en-GB"/>
        </w:rPr>
        <w:t>(CCYY-MM-DD)</w:t>
      </w:r>
    </w:p>
    <w:p w:rsidR="00045E08" w:rsidP="00E92BA0" w:rsidRDefault="00045E08" w14:paraId="65ACA8C0" w14:textId="77777777">
      <w:pPr>
        <w:pBdr>
          <w:top w:val="single" w:color="auto" w:sz="4" w:space="1"/>
          <w:left w:val="single" w:color="auto" w:sz="4" w:space="4"/>
          <w:bottom w:val="single" w:color="auto" w:sz="4" w:space="1"/>
          <w:right w:val="single" w:color="auto" w:sz="4" w:space="4"/>
        </w:pBdr>
        <w:spacing w:after="200" w:line="276" w:lineRule="auto"/>
        <w:jc w:val="both"/>
        <w:rPr>
          <w:lang w:val="en-GB"/>
        </w:rPr>
      </w:pPr>
      <w:r>
        <w:rPr>
          <w:lang w:val="en-GB"/>
        </w:rPr>
        <w:t>P</w:t>
      </w:r>
      <w:r w:rsidRPr="00045E08">
        <w:rPr>
          <w:lang w:val="en-GB"/>
        </w:rPr>
        <w:t xml:space="preserve">ending </w:t>
      </w:r>
      <w:r>
        <w:rPr>
          <w:lang w:val="en-GB"/>
        </w:rPr>
        <w:t>status is used for the transactions</w:t>
      </w:r>
      <w:r w:rsidRPr="00045E08">
        <w:rPr>
          <w:lang w:val="en-GB"/>
        </w:rPr>
        <w:t xml:space="preserve"> "in tracking" (i.e. </w:t>
      </w:r>
      <w:r>
        <w:rPr>
          <w:lang w:val="en-GB"/>
        </w:rPr>
        <w:t xml:space="preserve">response code </w:t>
      </w:r>
      <w:r w:rsidRPr="00045E08">
        <w:rPr>
          <w:lang w:val="en-GB"/>
        </w:rPr>
        <w:t>99)</w:t>
      </w:r>
      <w:r w:rsidR="003C5339">
        <w:rPr>
          <w:lang w:val="en-GB"/>
        </w:rPr>
        <w:t xml:space="preserve"> only</w:t>
      </w:r>
    </w:p>
    <w:p w:rsidRPr="000B0810" w:rsidR="003C5339" w:rsidP="00E92BA0" w:rsidRDefault="003C5339" w14:paraId="2BD2CA0F" w14:textId="77777777">
      <w:pPr>
        <w:pBdr>
          <w:top w:val="single" w:color="auto" w:sz="4" w:space="1"/>
          <w:left w:val="single" w:color="auto" w:sz="4" w:space="4"/>
          <w:bottom w:val="single" w:color="auto" w:sz="4" w:space="1"/>
          <w:right w:val="single" w:color="auto" w:sz="4" w:space="4"/>
        </w:pBdr>
        <w:spacing w:after="200" w:line="276" w:lineRule="auto"/>
        <w:jc w:val="both"/>
        <w:rPr>
          <w:lang w:val="en-GB"/>
        </w:rPr>
      </w:pPr>
      <w:r w:rsidRPr="003C5339">
        <w:rPr>
          <w:lang w:val="en-GB"/>
        </w:rPr>
        <w:t xml:space="preserve">Creditor bank </w:t>
      </w:r>
      <w:r>
        <w:rPr>
          <w:lang w:val="en-GB"/>
        </w:rPr>
        <w:t>can</w:t>
      </w:r>
      <w:r w:rsidRPr="003C5339">
        <w:rPr>
          <w:lang w:val="en-GB"/>
        </w:rPr>
        <w:t xml:space="preserve"> use bank number &amp; </w:t>
      </w:r>
      <w:r w:rsidRPr="003C5339" w:rsidR="00856A55">
        <w:rPr>
          <w:lang w:val="en-GB"/>
        </w:rPr>
        <w:t>abbreviated</w:t>
      </w:r>
      <w:r w:rsidRPr="003C5339">
        <w:rPr>
          <w:lang w:val="en-GB"/>
        </w:rPr>
        <w:t xml:space="preserve"> short name to determine the creditor (no user codes in AC)</w:t>
      </w:r>
    </w:p>
    <w:p w:rsidRPr="002D6E2C" w:rsidR="00D521C9" w:rsidP="00E92BA0" w:rsidRDefault="00D521C9" w14:paraId="509E6209" w14:textId="77777777">
      <w:pPr>
        <w:tabs>
          <w:tab w:val="left" w:pos="1843"/>
        </w:tabs>
        <w:rPr>
          <w:b/>
        </w:rPr>
      </w:pPr>
    </w:p>
    <w:p w:rsidR="00D521C9" w:rsidP="00E92BA0" w:rsidRDefault="00D521C9" w14:paraId="6723E323" w14:textId="77777777">
      <w:pPr>
        <w:pBdr>
          <w:top w:val="single" w:color="auto" w:sz="4" w:space="1"/>
          <w:left w:val="single" w:color="auto" w:sz="4" w:space="4"/>
          <w:bottom w:val="single" w:color="auto" w:sz="4" w:space="1"/>
          <w:right w:val="single" w:color="auto" w:sz="4" w:space="4"/>
        </w:pBdr>
      </w:pPr>
      <w:r w:rsidRPr="002D6E2C">
        <w:rPr>
          <w:b/>
        </w:rPr>
        <w:t xml:space="preserve">IMPORTANT NOTE: </w:t>
      </w:r>
      <w:r>
        <w:t>Paying Bank needs to monitor negative information and report:</w:t>
      </w:r>
    </w:p>
    <w:p w:rsidR="00D521C9" w:rsidP="00E92BA0" w:rsidRDefault="00D521C9" w14:paraId="66CD96D2" w14:textId="77777777">
      <w:pPr>
        <w:pBdr>
          <w:top w:val="single" w:color="auto" w:sz="4" w:space="1"/>
          <w:left w:val="single" w:color="auto" w:sz="4" w:space="4"/>
          <w:bottom w:val="single" w:color="auto" w:sz="4" w:space="1"/>
          <w:right w:val="single" w:color="auto" w:sz="4" w:space="4"/>
        </w:pBdr>
      </w:pPr>
      <w:r>
        <w:t xml:space="preserve">* </w:t>
      </w:r>
      <w:r w:rsidR="00A44A2F">
        <w:t>7</w:t>
      </w:r>
      <w:r w:rsidRPr="009B60ED" w:rsidR="00A44A2F">
        <w:t xml:space="preserve"> </w:t>
      </w:r>
      <w:r w:rsidRPr="009B60ED">
        <w:t xml:space="preserve">consecutive failed transactions (Unpaids) and </w:t>
      </w:r>
      <w:r>
        <w:t xml:space="preserve">suspension of </w:t>
      </w:r>
      <w:r w:rsidRPr="009B60ED">
        <w:t xml:space="preserve">mandate </w:t>
      </w:r>
      <w:r>
        <w:t xml:space="preserve">will be triggered and </w:t>
      </w:r>
      <w:r w:rsidRPr="009B60ED">
        <w:t>alert</w:t>
      </w:r>
      <w:r>
        <w:t xml:space="preserve"> to </w:t>
      </w:r>
      <w:r w:rsidRPr="009B60ED">
        <w:t>Cr</w:t>
      </w:r>
      <w:r>
        <w:t>editor of suspension of mandate (part of the Debtor Bank rules to adhere to)</w:t>
      </w:r>
    </w:p>
    <w:p w:rsidR="003B770F" w:rsidP="00E92BA0" w:rsidRDefault="003B770F" w14:paraId="781FDFB6" w14:textId="77777777">
      <w:pPr>
        <w:pBdr>
          <w:top w:val="single" w:color="auto" w:sz="4" w:space="1"/>
          <w:left w:val="single" w:color="auto" w:sz="4" w:space="4"/>
          <w:bottom w:val="single" w:color="auto" w:sz="4" w:space="1"/>
          <w:right w:val="single" w:color="auto" w:sz="4" w:space="4"/>
        </w:pBdr>
      </w:pPr>
      <w:r>
        <w:t>---- as agreed at workshop 25/</w:t>
      </w:r>
      <w:r w:rsidR="00C1504F">
        <w:t>5</w:t>
      </w:r>
      <w:r>
        <w:t>/2016 to be the most practical way of technically implementing the 4 consecutive payment cycle rule ----</w:t>
      </w:r>
    </w:p>
    <w:p w:rsidRPr="002D6E2C" w:rsidR="00D521C9" w:rsidP="00E92BA0" w:rsidRDefault="00D521C9" w14:paraId="79D638C2" w14:textId="77777777">
      <w:pPr>
        <w:pBdr>
          <w:top w:val="single" w:color="auto" w:sz="4" w:space="1"/>
          <w:left w:val="single" w:color="auto" w:sz="4" w:space="4"/>
          <w:bottom w:val="single" w:color="auto" w:sz="4" w:space="1"/>
          <w:right w:val="single" w:color="auto" w:sz="4" w:space="4"/>
        </w:pBdr>
        <w:rPr>
          <w:b/>
        </w:rPr>
      </w:pPr>
      <w:r>
        <w:t xml:space="preserve">* only 2 presentments </w:t>
      </w:r>
      <w:r w:rsidRPr="00CC15C8">
        <w:t>per payment cycle for the same Mandate</w:t>
      </w:r>
      <w:r>
        <w:t xml:space="preserve"> are allowed and will be reported on by Debtor Banks</w:t>
      </w:r>
    </w:p>
    <w:p w:rsidR="00D521C9" w:rsidP="00E92BA0" w:rsidRDefault="00D521C9" w14:paraId="2A4C5D32" w14:textId="77777777">
      <w:pPr>
        <w:tabs>
          <w:tab w:val="left" w:pos="1843"/>
        </w:tabs>
        <w:rPr>
          <w:b/>
        </w:rPr>
      </w:pPr>
    </w:p>
    <w:p w:rsidR="00D521C9" w:rsidP="00E92BA0" w:rsidRDefault="00D521C9" w14:paraId="4E9FFE3C" w14:textId="77777777">
      <w:pPr>
        <w:tabs>
          <w:tab w:val="left" w:pos="1843"/>
        </w:tabs>
        <w:rPr>
          <w:b/>
        </w:rPr>
      </w:pPr>
    </w:p>
    <w:p w:rsidR="00A10E79" w:rsidP="00E92BA0" w:rsidRDefault="00A10E79" w14:paraId="6AE9310A" w14:textId="77777777">
      <w:pPr>
        <w:rPr>
          <w:b/>
        </w:rPr>
      </w:pPr>
      <w:r>
        <w:rPr>
          <w:b/>
        </w:rPr>
        <w:br w:type="page"/>
      </w:r>
    </w:p>
    <w:p w:rsidRPr="00AB047E" w:rsidR="00AA551C" w:rsidP="002C2973" w:rsidRDefault="00AA551C" w14:paraId="0F0B4665" w14:textId="77777777">
      <w:pPr>
        <w:pStyle w:val="Heading20"/>
        <w:numPr>
          <w:ilvl w:val="1"/>
          <w:numId w:val="19"/>
        </w:numPr>
        <w:ind w:left="0" w:firstLine="0"/>
        <w:rPr>
          <w:rFonts w:ascii="Calibri" w:hAnsi="Calibri"/>
          <w:b w:val="0"/>
          <w:sz w:val="24"/>
        </w:rPr>
      </w:pPr>
      <w:bookmarkStart w:name="_Toc454803792" w:id="2560"/>
      <w:bookmarkStart w:name="_Toc454806851" w:id="2561"/>
      <w:bookmarkStart w:name="_Toc455165681" w:id="2562"/>
      <w:bookmarkStart w:name="_Toc455169528" w:id="2563"/>
      <w:bookmarkStart w:name="_Toc455173375" w:id="2564"/>
      <w:bookmarkStart w:name="_Toc455177236" w:id="2565"/>
      <w:bookmarkStart w:name="_Toc455181102" w:id="2566"/>
      <w:bookmarkStart w:name="_Toc455184976" w:id="2567"/>
      <w:bookmarkStart w:name="_Toc455188850" w:id="2568"/>
      <w:bookmarkStart w:name="_Toc455192724" w:id="2569"/>
      <w:bookmarkStart w:name="_Toc455196602" w:id="2570"/>
      <w:bookmarkStart w:name="_Toc455200483" w:id="2571"/>
      <w:bookmarkStart w:name="_Toc455204358" w:id="2572"/>
      <w:bookmarkStart w:name="_Toc455311904" w:id="2573"/>
      <w:bookmarkStart w:name="_Toc455315768" w:id="2574"/>
      <w:bookmarkStart w:name="_Toc455319669" w:id="2575"/>
      <w:bookmarkStart w:name="_Toc455323537" w:id="2576"/>
      <w:bookmarkStart w:name="_Toc455327401" w:id="2577"/>
      <w:bookmarkStart w:name="_Toc455464606" w:id="2578"/>
      <w:bookmarkStart w:name="_Toc455468498" w:id="2579"/>
      <w:bookmarkStart w:name="_Toc455500217" w:id="2580"/>
      <w:bookmarkStart w:name="_Toc455551834" w:id="2581"/>
      <w:bookmarkStart w:name="_Toc455555730" w:id="2582"/>
      <w:bookmarkStart w:name="_Toc455559619" w:id="2583"/>
      <w:bookmarkStart w:name="_Toc455563513" w:id="2584"/>
      <w:bookmarkStart w:name="_Toc455567408" w:id="2585"/>
      <w:bookmarkStart w:name="_Toc455571303" w:id="2586"/>
      <w:bookmarkStart w:name="_Toc454803793" w:id="2587"/>
      <w:bookmarkStart w:name="_Toc454806852" w:id="2588"/>
      <w:bookmarkStart w:name="_Toc455165682" w:id="2589"/>
      <w:bookmarkStart w:name="_Toc455169529" w:id="2590"/>
      <w:bookmarkStart w:name="_Toc455173376" w:id="2591"/>
      <w:bookmarkStart w:name="_Toc455177237" w:id="2592"/>
      <w:bookmarkStart w:name="_Toc455181103" w:id="2593"/>
      <w:bookmarkStart w:name="_Toc455184977" w:id="2594"/>
      <w:bookmarkStart w:name="_Toc455188851" w:id="2595"/>
      <w:bookmarkStart w:name="_Toc455192725" w:id="2596"/>
      <w:bookmarkStart w:name="_Toc455196603" w:id="2597"/>
      <w:bookmarkStart w:name="_Toc455200484" w:id="2598"/>
      <w:bookmarkStart w:name="_Toc455204359" w:id="2599"/>
      <w:bookmarkStart w:name="_Toc455311905" w:id="2600"/>
      <w:bookmarkStart w:name="_Toc455315769" w:id="2601"/>
      <w:bookmarkStart w:name="_Toc455319670" w:id="2602"/>
      <w:bookmarkStart w:name="_Toc455323538" w:id="2603"/>
      <w:bookmarkStart w:name="_Toc455327402" w:id="2604"/>
      <w:bookmarkStart w:name="_Toc455464607" w:id="2605"/>
      <w:bookmarkStart w:name="_Toc455468499" w:id="2606"/>
      <w:bookmarkStart w:name="_Toc455500218" w:id="2607"/>
      <w:bookmarkStart w:name="_Toc455551835" w:id="2608"/>
      <w:bookmarkStart w:name="_Toc455555731" w:id="2609"/>
      <w:bookmarkStart w:name="_Toc455559620" w:id="2610"/>
      <w:bookmarkStart w:name="_Toc455563514" w:id="2611"/>
      <w:bookmarkStart w:name="_Toc455567409" w:id="2612"/>
      <w:bookmarkStart w:name="_Toc455571304" w:id="2613"/>
      <w:bookmarkStart w:name="_Toc454803794" w:id="2614"/>
      <w:bookmarkStart w:name="_Toc454806853" w:id="2615"/>
      <w:bookmarkStart w:name="_Toc455165683" w:id="2616"/>
      <w:bookmarkStart w:name="_Toc455169530" w:id="2617"/>
      <w:bookmarkStart w:name="_Toc455173377" w:id="2618"/>
      <w:bookmarkStart w:name="_Toc455177238" w:id="2619"/>
      <w:bookmarkStart w:name="_Toc455181104" w:id="2620"/>
      <w:bookmarkStart w:name="_Toc455184978" w:id="2621"/>
      <w:bookmarkStart w:name="_Toc455188852" w:id="2622"/>
      <w:bookmarkStart w:name="_Toc455192726" w:id="2623"/>
      <w:bookmarkStart w:name="_Toc455196604" w:id="2624"/>
      <w:bookmarkStart w:name="_Toc455200485" w:id="2625"/>
      <w:bookmarkStart w:name="_Toc455204360" w:id="2626"/>
      <w:bookmarkStart w:name="_Toc455311906" w:id="2627"/>
      <w:bookmarkStart w:name="_Toc455315770" w:id="2628"/>
      <w:bookmarkStart w:name="_Toc455319671" w:id="2629"/>
      <w:bookmarkStart w:name="_Toc455323539" w:id="2630"/>
      <w:bookmarkStart w:name="_Toc455327403" w:id="2631"/>
      <w:bookmarkStart w:name="_Toc455464608" w:id="2632"/>
      <w:bookmarkStart w:name="_Toc455468500" w:id="2633"/>
      <w:bookmarkStart w:name="_Toc455500219" w:id="2634"/>
      <w:bookmarkStart w:name="_Toc455551836" w:id="2635"/>
      <w:bookmarkStart w:name="_Toc455555732" w:id="2636"/>
      <w:bookmarkStart w:name="_Toc455559621" w:id="2637"/>
      <w:bookmarkStart w:name="_Toc455563515" w:id="2638"/>
      <w:bookmarkStart w:name="_Toc455567410" w:id="2639"/>
      <w:bookmarkStart w:name="_Toc455571305" w:id="2640"/>
      <w:bookmarkStart w:name="_Toc536096793" w:id="2641"/>
      <w:bookmarkStart w:name="_Toc395193910" w:id="2642"/>
      <w:bookmarkStart w:name="_Toc398807894" w:id="2643"/>
      <w:bookmarkStart w:name="_Toc435584373" w:id="2644"/>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r w:rsidRPr="00AB047E">
        <w:rPr>
          <w:rFonts w:ascii="Calibri" w:hAnsi="Calibri"/>
          <w:sz w:val="24"/>
        </w:rPr>
        <w:t>Settlement Process</w:t>
      </w:r>
      <w:bookmarkEnd w:id="2641"/>
    </w:p>
    <w:p w:rsidR="00AA551C" w:rsidP="00E92BA0" w:rsidRDefault="00AA551C" w14:paraId="3E984A9D" w14:textId="77777777">
      <w:pPr>
        <w:pStyle w:val="Body2"/>
        <w:ind w:left="0"/>
        <w:jc w:val="both"/>
        <w:rPr>
          <w:rFonts w:ascii="Arial" w:hAnsi="Arial" w:cs="Arial"/>
          <w:b/>
          <w:sz w:val="22"/>
          <w:szCs w:val="22"/>
        </w:rPr>
      </w:pPr>
    </w:p>
    <w:p w:rsidRPr="00AB047E" w:rsidR="002B7ED7" w:rsidP="002C2973" w:rsidRDefault="002B7ED7" w14:paraId="73732C2B" w14:textId="77777777">
      <w:pPr>
        <w:pStyle w:val="Heading30"/>
        <w:numPr>
          <w:ilvl w:val="2"/>
          <w:numId w:val="19"/>
        </w:numPr>
        <w:spacing w:before="0" w:after="0" w:line="240" w:lineRule="auto"/>
        <w:ind w:left="0" w:firstLine="0"/>
        <w:rPr>
          <w:rFonts w:ascii="Calibri" w:hAnsi="Calibri"/>
          <w:b w:val="0"/>
          <w:color w:val="4F81BD"/>
          <w:sz w:val="22"/>
        </w:rPr>
      </w:pPr>
      <w:r w:rsidRPr="00AB047E">
        <w:rPr>
          <w:rFonts w:ascii="Calibri" w:hAnsi="Calibri"/>
          <w:color w:val="4F81BD"/>
          <w:sz w:val="22"/>
        </w:rPr>
        <w:t>Settlement:</w:t>
      </w:r>
    </w:p>
    <w:p w:rsidRPr="00236487" w:rsidR="002B7ED7" w:rsidP="002C2973" w:rsidRDefault="002B7ED7" w14:paraId="2472643C" w14:textId="77777777">
      <w:pPr>
        <w:numPr>
          <w:ilvl w:val="0"/>
          <w:numId w:val="48"/>
        </w:numPr>
        <w:ind w:left="0" w:firstLine="0"/>
        <w:jc w:val="both"/>
      </w:pPr>
      <w:r w:rsidRPr="00236487">
        <w:t>Inter-bank settlement is calculated on successful debits.</w:t>
      </w:r>
    </w:p>
    <w:p w:rsidRPr="00236487" w:rsidR="002B7ED7" w:rsidP="002C2973" w:rsidRDefault="002B7ED7" w14:paraId="537C19F4" w14:textId="77777777">
      <w:pPr>
        <w:numPr>
          <w:ilvl w:val="0"/>
          <w:numId w:val="48"/>
        </w:numPr>
        <w:ind w:left="0" w:firstLine="0"/>
        <w:jc w:val="both"/>
      </w:pPr>
      <w:r w:rsidRPr="00236487">
        <w:t>Authenticated Collections will have a service name: “</w:t>
      </w:r>
      <w:r w:rsidR="00884A2A">
        <w:t>ACSET</w:t>
      </w:r>
      <w:r w:rsidRPr="00236487">
        <w:t>” and sub-service name: “AC</w:t>
      </w:r>
      <w:r w:rsidR="00884A2A">
        <w:t>SETTLE</w:t>
      </w:r>
      <w:r w:rsidRPr="00236487">
        <w:t>”</w:t>
      </w:r>
    </w:p>
    <w:p w:rsidR="002B7ED7" w:rsidP="002C2973" w:rsidRDefault="002B7ED7" w14:paraId="5AFC7C68" w14:textId="77777777">
      <w:pPr>
        <w:numPr>
          <w:ilvl w:val="0"/>
          <w:numId w:val="48"/>
        </w:numPr>
        <w:ind w:left="0" w:firstLine="0"/>
        <w:jc w:val="both"/>
      </w:pPr>
      <w:r w:rsidRPr="00236487">
        <w:t xml:space="preserve">Each window totals will balance to files </w:t>
      </w:r>
      <w:r>
        <w:t xml:space="preserve">and messages </w:t>
      </w:r>
      <w:r w:rsidRPr="00236487">
        <w:t>received and processed during that time period</w:t>
      </w:r>
    </w:p>
    <w:p w:rsidR="00970595" w:rsidP="002C2973" w:rsidRDefault="00970595" w14:paraId="233D88A9" w14:textId="77777777">
      <w:pPr>
        <w:numPr>
          <w:ilvl w:val="0"/>
          <w:numId w:val="48"/>
        </w:numPr>
        <w:ind w:left="0" w:firstLine="0"/>
        <w:jc w:val="both"/>
      </w:pPr>
      <w:r>
        <w:t>Settlement reports (SV01/2/3, etc.) will be made available</w:t>
      </w:r>
      <w:r w:rsidR="00E9374A">
        <w:t xml:space="preserve"> (as per </w:t>
      </w:r>
      <w:r w:rsidR="002C6AF1">
        <w:t>current s</w:t>
      </w:r>
      <w:r w:rsidR="00E9374A">
        <w:t xml:space="preserve">ettlement </w:t>
      </w:r>
      <w:r w:rsidR="002C6AF1">
        <w:t>methods</w:t>
      </w:r>
      <w:r w:rsidR="00E9374A">
        <w:t>)</w:t>
      </w:r>
    </w:p>
    <w:p w:rsidR="002B7ED7" w:rsidP="00E92BA0" w:rsidRDefault="002B7ED7" w14:paraId="0AB07DEF" w14:textId="77777777">
      <w:pPr>
        <w:jc w:val="both"/>
      </w:pPr>
    </w:p>
    <w:p w:rsidR="0088755A" w:rsidP="00E92BA0" w:rsidRDefault="0088755A" w14:paraId="2FDBF8B1" w14:textId="77777777">
      <w:pPr>
        <w:jc w:val="both"/>
      </w:pPr>
      <w:r>
        <w:rPr>
          <w:noProof/>
          <w:lang w:val="en-US"/>
        </w:rPr>
        <w:drawing>
          <wp:inline distT="0" distB="0" distL="0" distR="0" wp14:anchorId="20E363FA" wp14:editId="4E7F30F5">
            <wp:extent cx="5732145" cy="3632200"/>
            <wp:effectExtent l="0" t="0" r="190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3632200"/>
                    </a:xfrm>
                    <a:prstGeom prst="rect">
                      <a:avLst/>
                    </a:prstGeom>
                    <a:noFill/>
                    <a:ln>
                      <a:noFill/>
                    </a:ln>
                  </pic:spPr>
                </pic:pic>
              </a:graphicData>
            </a:graphic>
          </wp:inline>
        </w:drawing>
      </w:r>
    </w:p>
    <w:p w:rsidR="0088755A" w:rsidP="00E92BA0" w:rsidRDefault="0088755A" w14:paraId="24E060FD" w14:textId="77777777">
      <w:pPr>
        <w:jc w:val="both"/>
      </w:pPr>
    </w:p>
    <w:p w:rsidRPr="00C05CA5" w:rsidR="002B7ED7" w:rsidP="00E92BA0" w:rsidRDefault="002B7ED7" w14:paraId="4EF596B6" w14:textId="77777777">
      <w:pPr>
        <w:pStyle w:val="Body2"/>
        <w:ind w:left="0"/>
        <w:jc w:val="both"/>
        <w:rPr>
          <w:rFonts w:ascii="Arial" w:hAnsi="Arial" w:cs="Arial"/>
          <w:b/>
          <w:sz w:val="22"/>
          <w:szCs w:val="22"/>
        </w:rPr>
      </w:pPr>
    </w:p>
    <w:p w:rsidRPr="00AB047E" w:rsidR="00AA551C" w:rsidP="002C2973" w:rsidRDefault="00AA551C" w14:paraId="3EA3A4ED" w14:textId="77777777">
      <w:pPr>
        <w:pStyle w:val="Heading30"/>
        <w:numPr>
          <w:ilvl w:val="2"/>
          <w:numId w:val="19"/>
        </w:numPr>
        <w:spacing w:before="0" w:after="0" w:line="240" w:lineRule="auto"/>
        <w:ind w:left="0" w:firstLine="0"/>
        <w:rPr>
          <w:rFonts w:ascii="Calibri" w:hAnsi="Calibri"/>
          <w:b w:val="0"/>
          <w:color w:val="4F81BD"/>
          <w:sz w:val="22"/>
        </w:rPr>
      </w:pPr>
      <w:r w:rsidRPr="00AB047E">
        <w:rPr>
          <w:rFonts w:ascii="Calibri" w:hAnsi="Calibri"/>
          <w:color w:val="4F81BD"/>
          <w:sz w:val="22"/>
        </w:rPr>
        <w:t>Settlement Obligation Reports from Authenticated Collection System</w:t>
      </w:r>
    </w:p>
    <w:p w:rsidRPr="00AB047E" w:rsidR="00AA551C" w:rsidP="00E92BA0" w:rsidRDefault="00AA551C" w14:paraId="26FAE5A6" w14:textId="77777777">
      <w:r w:rsidRPr="00AB047E">
        <w:t xml:space="preserve">At the end of </w:t>
      </w:r>
      <w:r w:rsidR="00714202">
        <w:t>each</w:t>
      </w:r>
      <w:r w:rsidRPr="00AB047E">
        <w:t xml:space="preserve"> settlement window, the Authenticated Collections system sends secl.010 Settlement Obligation Report Messages to each participating bank. This message contains values of settlement instructions that will be passed to settlement accounts nominated at SARB for Authenticated Collections. This message also contains details of values used to calculated banks’ final settlement obligations.  The purpose of this message is to allow banks to electronically reconcile successful sent and received collections for a settlement window.</w:t>
      </w:r>
    </w:p>
    <w:p w:rsidR="0093359B" w:rsidP="00E92BA0" w:rsidRDefault="0093359B" w14:paraId="0248EB13" w14:textId="77777777">
      <w:pPr>
        <w:rPr>
          <w:color w:val="4F81BD"/>
        </w:rPr>
      </w:pPr>
    </w:p>
    <w:p w:rsidR="0093359B" w:rsidP="00E92BA0" w:rsidRDefault="00AA551C" w14:paraId="426EDC3E" w14:textId="77777777">
      <w:pPr>
        <w:rPr>
          <w:color w:val="4F81BD"/>
        </w:rPr>
      </w:pPr>
      <w:r w:rsidRPr="00AB047E">
        <w:rPr>
          <w:color w:val="4F81BD"/>
        </w:rPr>
        <w:t>Settlement Instructions and Notifications</w:t>
      </w:r>
    </w:p>
    <w:p w:rsidRPr="00AB047E" w:rsidR="00AA551C" w:rsidP="00E92BA0" w:rsidRDefault="00AA551C" w14:paraId="3204140A" w14:textId="77777777">
      <w:r w:rsidRPr="00AB047E">
        <w:t>BankservAfrica sends MT298 Settlement Instruction Messages to the SARB SAMOS system in order to effect a batch settlement at the close of each settlement window.</w:t>
      </w:r>
    </w:p>
    <w:p w:rsidRPr="00AB047E" w:rsidR="00AA551C" w:rsidP="00E92BA0" w:rsidRDefault="00AA551C" w14:paraId="6181821F" w14:textId="77777777"/>
    <w:p w:rsidRPr="00AB047E" w:rsidR="00AA551C" w:rsidP="00E92BA0" w:rsidRDefault="00AA551C" w14:paraId="4069CBD5" w14:textId="77777777">
      <w:r w:rsidRPr="00AB047E">
        <w:t>BankservAfrica sends each authenticated collections participating bank MT298 Settlement Notification (SN) Messages allowing banks to see their settlement obligation.</w:t>
      </w:r>
    </w:p>
    <w:p w:rsidRPr="00AB047E" w:rsidR="00AA551C" w:rsidP="00E92BA0" w:rsidRDefault="00AA551C" w14:paraId="35BD8BC9" w14:textId="77777777"/>
    <w:p w:rsidRPr="00AB047E" w:rsidR="00AA551C" w:rsidP="00E92BA0" w:rsidRDefault="00AA551C" w14:paraId="43A87CF4" w14:textId="77777777">
      <w:r w:rsidRPr="00AB047E">
        <w:t>Once SAMOS system has processed settlement instructions for a settlement window, MT900 Debit Confirmation messages are sent to paying Banks and MT910 Credit Confirmations are sent to beneficiary Banks.  The figures listed in MT900 and MT910 messages can be reconciled to figures sent from BankservAfrica in MT298 Settlement Notification Messages and in secl.010 Settlement Obligation Report Messages.</w:t>
      </w:r>
    </w:p>
    <w:p w:rsidR="002B7ED7" w:rsidP="00E92BA0" w:rsidRDefault="002B7ED7" w14:paraId="31CE7BCD" w14:textId="77777777">
      <w:pPr>
        <w:rPr>
          <w:sz w:val="24"/>
        </w:rPr>
      </w:pPr>
    </w:p>
    <w:p w:rsidR="00E3600E" w:rsidP="00E92BA0" w:rsidRDefault="00E3600E" w14:paraId="5970352C" w14:textId="77777777">
      <w:pPr>
        <w:rPr>
          <w:b/>
        </w:rPr>
      </w:pPr>
    </w:p>
    <w:p w:rsidR="00E3600E" w:rsidP="00E92BA0" w:rsidRDefault="00E3600E" w14:paraId="40B4C0AF" w14:textId="77777777">
      <w:pPr>
        <w:rPr>
          <w:b/>
        </w:rPr>
      </w:pPr>
      <w:r>
        <w:rPr>
          <w:b/>
        </w:rPr>
        <w:t>Processing Windows:</w:t>
      </w:r>
    </w:p>
    <w:p w:rsidR="00216AEA" w:rsidP="00F0135A" w:rsidRDefault="00216AEA" w14:paraId="7150E265" w14:textId="77777777">
      <w:pPr>
        <w:jc w:val="both"/>
      </w:pPr>
      <w:r>
        <w:t>Start of Transmission will be sent out at 0</w:t>
      </w:r>
      <w:r w:rsidR="00706206">
        <w:t>9</w:t>
      </w:r>
      <w:r>
        <w:t>:00 on weekdays and Saturdays</w:t>
      </w:r>
    </w:p>
    <w:p w:rsidR="00216AEA" w:rsidP="00F0135A" w:rsidRDefault="00216AEA" w14:paraId="470A4150" w14:textId="77777777">
      <w:pPr>
        <w:jc w:val="both"/>
      </w:pPr>
      <w:r>
        <w:t>End of Transmission will be sent out at 2</w:t>
      </w:r>
      <w:r w:rsidR="00706206">
        <w:t>0</w:t>
      </w:r>
      <w:r>
        <w:t>:</w:t>
      </w:r>
      <w:r w:rsidR="00706206">
        <w:t>0</w:t>
      </w:r>
      <w:r>
        <w:t>0 on weekdays and 1</w:t>
      </w:r>
      <w:r w:rsidR="00706206">
        <w:t>4:0</w:t>
      </w:r>
      <w:r>
        <w:t>0 on Saturdays</w:t>
      </w:r>
    </w:p>
    <w:p w:rsidR="008E1FAC" w:rsidP="00F0135A" w:rsidRDefault="008E1FAC" w14:paraId="6F788761" w14:textId="77777777">
      <w:pPr>
        <w:jc w:val="both"/>
      </w:pPr>
    </w:p>
    <w:p w:rsidR="008F736F" w:rsidP="00F0135A" w:rsidRDefault="008F736F" w14:paraId="7DEE94F6" w14:textId="77777777">
      <w:pPr>
        <w:jc w:val="both"/>
      </w:pPr>
      <w:r w:rsidRPr="00352C23">
        <w:t>Settlement records will be created and sent out at the following times:</w:t>
      </w:r>
    </w:p>
    <w:p w:rsidRPr="00352C23" w:rsidR="009F623A" w:rsidP="00F0135A" w:rsidRDefault="009F623A" w14:paraId="44D5A3F8" w14:textId="77777777">
      <w:pPr>
        <w:jc w:val="both"/>
      </w:pPr>
    </w:p>
    <w:p w:rsidRPr="00AB047E" w:rsidR="008F736F" w:rsidP="00E92BA0" w:rsidRDefault="008F736F" w14:paraId="53002BA6" w14:textId="77777777">
      <w:pPr>
        <w:rPr>
          <w:rStyle w:val="Strong"/>
        </w:rPr>
      </w:pPr>
      <w:r>
        <w:rPr>
          <w:rStyle w:val="Strong"/>
        </w:rPr>
        <w:t>Settlement</w:t>
      </w:r>
      <w:r w:rsidRPr="00AB047E">
        <w:rPr>
          <w:rStyle w:val="Strong"/>
        </w:rPr>
        <w:t>– Weekdays</w:t>
      </w:r>
    </w:p>
    <w:tbl>
      <w:tblPr>
        <w:tblW w:w="97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005"/>
        <w:gridCol w:w="856"/>
        <w:gridCol w:w="1208"/>
        <w:gridCol w:w="1717"/>
        <w:gridCol w:w="1559"/>
        <w:gridCol w:w="1276"/>
        <w:gridCol w:w="2126"/>
      </w:tblGrid>
      <w:tr w:rsidR="008F736F" w:rsidTr="00F0135A" w14:paraId="338911B4" w14:textId="77777777">
        <w:trPr>
          <w:tblHeader/>
        </w:trPr>
        <w:tc>
          <w:tcPr>
            <w:tcW w:w="1005" w:type="dxa"/>
            <w:shd w:val="clear" w:color="auto" w:fill="BFBFBF"/>
          </w:tcPr>
          <w:p w:rsidR="008F736F" w:rsidP="00E92BA0" w:rsidRDefault="008F736F" w14:paraId="48974EE1" w14:textId="77777777">
            <w:pPr>
              <w:jc w:val="center"/>
            </w:pPr>
            <w:r>
              <w:t>Message</w:t>
            </w:r>
          </w:p>
        </w:tc>
        <w:tc>
          <w:tcPr>
            <w:tcW w:w="856" w:type="dxa"/>
            <w:shd w:val="clear" w:color="auto" w:fill="BFBFBF"/>
          </w:tcPr>
          <w:p w:rsidR="008F736F" w:rsidP="00E92BA0" w:rsidRDefault="008F736F" w14:paraId="6FB9E3D4" w14:textId="77777777">
            <w:pPr>
              <w:jc w:val="center"/>
            </w:pPr>
            <w:r>
              <w:t>Service Code</w:t>
            </w:r>
          </w:p>
        </w:tc>
        <w:tc>
          <w:tcPr>
            <w:tcW w:w="1208" w:type="dxa"/>
            <w:shd w:val="clear" w:color="auto" w:fill="BFBFBF"/>
          </w:tcPr>
          <w:p w:rsidR="008F736F" w:rsidP="00E92BA0" w:rsidRDefault="008F736F" w14:paraId="496630E7" w14:textId="77777777">
            <w:pPr>
              <w:jc w:val="center"/>
            </w:pPr>
            <w:r>
              <w:t>Originating</w:t>
            </w:r>
          </w:p>
        </w:tc>
        <w:tc>
          <w:tcPr>
            <w:tcW w:w="1717" w:type="dxa"/>
            <w:shd w:val="clear" w:color="auto" w:fill="BFBFBF"/>
          </w:tcPr>
          <w:p w:rsidR="008F736F" w:rsidP="00E92BA0" w:rsidRDefault="008F736F" w14:paraId="706EF58B" w14:textId="77777777">
            <w:pPr>
              <w:jc w:val="center"/>
            </w:pPr>
            <w:r>
              <w:t>Receiving</w:t>
            </w:r>
          </w:p>
        </w:tc>
        <w:tc>
          <w:tcPr>
            <w:tcW w:w="1559" w:type="dxa"/>
            <w:shd w:val="clear" w:color="auto" w:fill="BFBFBF"/>
          </w:tcPr>
          <w:p w:rsidR="008F736F" w:rsidP="00E92BA0" w:rsidRDefault="008F736F" w14:paraId="6BCEB75A" w14:textId="77777777">
            <w:pPr>
              <w:jc w:val="center"/>
            </w:pPr>
            <w:r>
              <w:t>Start Time</w:t>
            </w:r>
          </w:p>
        </w:tc>
        <w:tc>
          <w:tcPr>
            <w:tcW w:w="1276" w:type="dxa"/>
            <w:shd w:val="clear" w:color="auto" w:fill="BFBFBF"/>
          </w:tcPr>
          <w:p w:rsidR="008F736F" w:rsidP="00E92BA0" w:rsidRDefault="008F736F" w14:paraId="745CDA39" w14:textId="77777777">
            <w:pPr>
              <w:jc w:val="center"/>
            </w:pPr>
            <w:r>
              <w:t>End Time</w:t>
            </w:r>
          </w:p>
        </w:tc>
        <w:tc>
          <w:tcPr>
            <w:tcW w:w="2126" w:type="dxa"/>
            <w:shd w:val="clear" w:color="auto" w:fill="BFBFBF"/>
          </w:tcPr>
          <w:p w:rsidR="008F736F" w:rsidP="00E92BA0" w:rsidRDefault="008F736F" w14:paraId="292CB784" w14:textId="77777777">
            <w:pPr>
              <w:jc w:val="center"/>
            </w:pPr>
            <w:r>
              <w:t>Extra</w:t>
            </w:r>
          </w:p>
        </w:tc>
      </w:tr>
      <w:tr w:rsidR="008F736F" w:rsidTr="00F0135A" w14:paraId="387DCF71" w14:textId="77777777">
        <w:tc>
          <w:tcPr>
            <w:tcW w:w="9747" w:type="dxa"/>
            <w:gridSpan w:val="7"/>
            <w:shd w:val="clear" w:color="auto" w:fill="auto"/>
          </w:tcPr>
          <w:p w:rsidR="008F736F" w:rsidP="00F0135A" w:rsidRDefault="008F736F" w14:paraId="2C78FC8F" w14:textId="77777777">
            <w:pPr>
              <w:spacing w:before="240" w:after="240"/>
              <w:jc w:val="center"/>
            </w:pPr>
            <w:r w:rsidRPr="000074A6">
              <w:rPr>
                <w:b/>
              </w:rPr>
              <w:t>Th</w:t>
            </w:r>
            <w:r>
              <w:rPr>
                <w:b/>
              </w:rPr>
              <w:t xml:space="preserve">e Settlement Messages below </w:t>
            </w:r>
            <w:r w:rsidRPr="000074A6">
              <w:rPr>
                <w:b/>
              </w:rPr>
              <w:t xml:space="preserve">will include the settlement totals for </w:t>
            </w:r>
            <w:r>
              <w:rPr>
                <w:b/>
              </w:rPr>
              <w:t>Collections</w:t>
            </w:r>
            <w:r w:rsidRPr="000074A6">
              <w:rPr>
                <w:b/>
              </w:rPr>
              <w:t xml:space="preserve"> processed between 23:30 and 09:00</w:t>
            </w:r>
          </w:p>
        </w:tc>
      </w:tr>
      <w:tr w:rsidR="008F736F" w:rsidTr="00F0135A" w14:paraId="320D5631" w14:textId="77777777">
        <w:tc>
          <w:tcPr>
            <w:tcW w:w="1005" w:type="dxa"/>
            <w:shd w:val="clear" w:color="auto" w:fill="auto"/>
          </w:tcPr>
          <w:p w:rsidRPr="005064DD" w:rsidR="008F736F" w:rsidP="00E92BA0" w:rsidRDefault="008F736F" w14:paraId="4D8C058E" w14:textId="77777777">
            <w:pPr>
              <w:jc w:val="center"/>
              <w:rPr>
                <w:b/>
              </w:rPr>
            </w:pPr>
            <w:r w:rsidRPr="005064DD">
              <w:rPr>
                <w:b/>
              </w:rPr>
              <w:t>Secl.010</w:t>
            </w:r>
          </w:p>
        </w:tc>
        <w:tc>
          <w:tcPr>
            <w:tcW w:w="856" w:type="dxa"/>
            <w:shd w:val="clear" w:color="auto" w:fill="auto"/>
          </w:tcPr>
          <w:p w:rsidR="008F736F" w:rsidP="00E92BA0" w:rsidRDefault="008F736F" w14:paraId="0FBDFAD2" w14:textId="77777777">
            <w:pPr>
              <w:jc w:val="center"/>
            </w:pPr>
            <w:r>
              <w:t>ACSET</w:t>
            </w:r>
          </w:p>
        </w:tc>
        <w:tc>
          <w:tcPr>
            <w:tcW w:w="1208" w:type="dxa"/>
            <w:shd w:val="clear" w:color="auto" w:fill="auto"/>
          </w:tcPr>
          <w:p w:rsidR="008F736F" w:rsidP="00E92BA0" w:rsidRDefault="008F736F" w14:paraId="064C02CA" w14:textId="77777777">
            <w:pPr>
              <w:jc w:val="center"/>
            </w:pPr>
            <w:r>
              <w:t>ACH</w:t>
            </w:r>
          </w:p>
        </w:tc>
        <w:tc>
          <w:tcPr>
            <w:tcW w:w="1717" w:type="dxa"/>
            <w:shd w:val="clear" w:color="auto" w:fill="auto"/>
          </w:tcPr>
          <w:p w:rsidR="008F736F" w:rsidP="00E92BA0" w:rsidRDefault="008F736F" w14:paraId="2D13B136" w14:textId="77777777">
            <w:pPr>
              <w:jc w:val="center"/>
            </w:pPr>
            <w:r w:rsidRPr="00FD5C90">
              <w:t>Creditor Bank</w:t>
            </w:r>
          </w:p>
        </w:tc>
        <w:tc>
          <w:tcPr>
            <w:tcW w:w="1559" w:type="dxa"/>
            <w:shd w:val="clear" w:color="auto" w:fill="auto"/>
          </w:tcPr>
          <w:p w:rsidRPr="002D6E2C" w:rsidR="008F736F" w:rsidP="00E92BA0" w:rsidRDefault="008F736F" w14:paraId="67823670" w14:textId="77777777">
            <w:pPr>
              <w:jc w:val="center"/>
            </w:pPr>
            <w:r>
              <w:t>09:00</w:t>
            </w:r>
          </w:p>
        </w:tc>
        <w:tc>
          <w:tcPr>
            <w:tcW w:w="1276" w:type="dxa"/>
            <w:shd w:val="clear" w:color="auto" w:fill="auto"/>
          </w:tcPr>
          <w:p w:rsidRPr="002D6E2C" w:rsidR="008F736F" w:rsidP="00E92BA0" w:rsidRDefault="008F736F" w14:paraId="096F4E04" w14:textId="77777777">
            <w:pPr>
              <w:jc w:val="center"/>
            </w:pPr>
            <w:r>
              <w:t>10:00</w:t>
            </w:r>
          </w:p>
        </w:tc>
        <w:tc>
          <w:tcPr>
            <w:tcW w:w="2126" w:type="dxa"/>
            <w:shd w:val="clear" w:color="auto" w:fill="auto"/>
          </w:tcPr>
          <w:p w:rsidR="008F736F" w:rsidP="00E92BA0" w:rsidRDefault="008F736F" w14:paraId="0E10B571" w14:textId="77777777">
            <w:pPr>
              <w:jc w:val="center"/>
            </w:pPr>
            <w:r>
              <w:t>Window 1- Settle 10:00</w:t>
            </w:r>
          </w:p>
        </w:tc>
      </w:tr>
      <w:tr w:rsidR="008F736F" w:rsidTr="00F0135A" w14:paraId="36C77C50" w14:textId="77777777">
        <w:tc>
          <w:tcPr>
            <w:tcW w:w="1005" w:type="dxa"/>
            <w:shd w:val="clear" w:color="auto" w:fill="auto"/>
          </w:tcPr>
          <w:p w:rsidRPr="005064DD" w:rsidR="008F736F" w:rsidP="00E92BA0" w:rsidRDefault="008F736F" w14:paraId="44B05ABC" w14:textId="77777777">
            <w:pPr>
              <w:jc w:val="center"/>
              <w:rPr>
                <w:b/>
              </w:rPr>
            </w:pPr>
            <w:r w:rsidRPr="005064DD">
              <w:rPr>
                <w:b/>
              </w:rPr>
              <w:t>Secl.010</w:t>
            </w:r>
          </w:p>
        </w:tc>
        <w:tc>
          <w:tcPr>
            <w:tcW w:w="856" w:type="dxa"/>
            <w:shd w:val="clear" w:color="auto" w:fill="auto"/>
          </w:tcPr>
          <w:p w:rsidR="008F736F" w:rsidP="00E92BA0" w:rsidRDefault="008F736F" w14:paraId="3C95BC55" w14:textId="77777777">
            <w:pPr>
              <w:jc w:val="center"/>
            </w:pPr>
            <w:r>
              <w:t>ACSET</w:t>
            </w:r>
          </w:p>
        </w:tc>
        <w:tc>
          <w:tcPr>
            <w:tcW w:w="1208" w:type="dxa"/>
            <w:shd w:val="clear" w:color="auto" w:fill="auto"/>
          </w:tcPr>
          <w:p w:rsidR="008F736F" w:rsidP="00E92BA0" w:rsidRDefault="008F736F" w14:paraId="5766E125" w14:textId="77777777">
            <w:pPr>
              <w:jc w:val="center"/>
            </w:pPr>
            <w:r>
              <w:t>ACH</w:t>
            </w:r>
          </w:p>
        </w:tc>
        <w:tc>
          <w:tcPr>
            <w:tcW w:w="1717" w:type="dxa"/>
            <w:shd w:val="clear" w:color="auto" w:fill="auto"/>
          </w:tcPr>
          <w:p w:rsidR="008F736F" w:rsidP="00E92BA0" w:rsidRDefault="008F736F" w14:paraId="20D8213C" w14:textId="77777777">
            <w:pPr>
              <w:jc w:val="center"/>
            </w:pPr>
            <w:r w:rsidRPr="00DA2814">
              <w:t>Debtor Bank</w:t>
            </w:r>
          </w:p>
        </w:tc>
        <w:tc>
          <w:tcPr>
            <w:tcW w:w="1559" w:type="dxa"/>
            <w:shd w:val="clear" w:color="auto" w:fill="auto"/>
          </w:tcPr>
          <w:p w:rsidRPr="002D6E2C" w:rsidR="008F736F" w:rsidP="00E92BA0" w:rsidRDefault="008F736F" w14:paraId="1E7FB7A4" w14:textId="77777777">
            <w:pPr>
              <w:jc w:val="center"/>
            </w:pPr>
            <w:r>
              <w:t>09:00</w:t>
            </w:r>
          </w:p>
        </w:tc>
        <w:tc>
          <w:tcPr>
            <w:tcW w:w="1276" w:type="dxa"/>
            <w:shd w:val="clear" w:color="auto" w:fill="auto"/>
          </w:tcPr>
          <w:p w:rsidRPr="002D6E2C" w:rsidR="008F736F" w:rsidP="00E92BA0" w:rsidRDefault="008F736F" w14:paraId="24B4D4F0" w14:textId="77777777">
            <w:pPr>
              <w:jc w:val="center"/>
            </w:pPr>
            <w:r>
              <w:t>10:00</w:t>
            </w:r>
          </w:p>
        </w:tc>
        <w:tc>
          <w:tcPr>
            <w:tcW w:w="2126" w:type="dxa"/>
            <w:shd w:val="clear" w:color="auto" w:fill="auto"/>
          </w:tcPr>
          <w:p w:rsidR="008F736F" w:rsidP="00E92BA0" w:rsidRDefault="008F736F" w14:paraId="4859C42B" w14:textId="77777777">
            <w:pPr>
              <w:jc w:val="center"/>
            </w:pPr>
            <w:r>
              <w:t>Window 1- Settle 10:00</w:t>
            </w:r>
          </w:p>
        </w:tc>
      </w:tr>
      <w:tr w:rsidR="008F736F" w:rsidTr="00F0135A" w14:paraId="710E5F1D" w14:textId="77777777">
        <w:tc>
          <w:tcPr>
            <w:tcW w:w="9747" w:type="dxa"/>
            <w:gridSpan w:val="7"/>
            <w:shd w:val="clear" w:color="auto" w:fill="auto"/>
          </w:tcPr>
          <w:p w:rsidRPr="000074A6" w:rsidR="008F736F" w:rsidP="00F0135A" w:rsidRDefault="008F736F" w14:paraId="1DF8E8F9" w14:textId="77777777">
            <w:pPr>
              <w:spacing w:before="240" w:after="240"/>
              <w:jc w:val="center"/>
              <w:rPr>
                <w:b/>
              </w:rPr>
            </w:pPr>
            <w:r w:rsidRPr="000074A6">
              <w:rPr>
                <w:b/>
              </w:rPr>
              <w:t>Th</w:t>
            </w:r>
            <w:r>
              <w:rPr>
                <w:b/>
              </w:rPr>
              <w:t>e Settlement Messages below</w:t>
            </w:r>
            <w:r w:rsidRPr="000074A6">
              <w:rPr>
                <w:b/>
              </w:rPr>
              <w:t xml:space="preserve"> will include the settlement totals for </w:t>
            </w:r>
            <w:r>
              <w:rPr>
                <w:b/>
              </w:rPr>
              <w:t>Collections</w:t>
            </w:r>
            <w:r w:rsidRPr="000074A6">
              <w:rPr>
                <w:b/>
              </w:rPr>
              <w:t xml:space="preserve"> processed between 09:00 and 15:00</w:t>
            </w:r>
          </w:p>
        </w:tc>
      </w:tr>
      <w:tr w:rsidR="008F736F" w:rsidTr="00F0135A" w14:paraId="42407A49" w14:textId="77777777">
        <w:tc>
          <w:tcPr>
            <w:tcW w:w="1005" w:type="dxa"/>
            <w:shd w:val="clear" w:color="auto" w:fill="auto"/>
          </w:tcPr>
          <w:p w:rsidRPr="005064DD" w:rsidR="008F736F" w:rsidP="00E92BA0" w:rsidRDefault="008F736F" w14:paraId="4F63C063" w14:textId="77777777">
            <w:pPr>
              <w:jc w:val="center"/>
              <w:rPr>
                <w:b/>
              </w:rPr>
            </w:pPr>
            <w:r w:rsidRPr="005064DD">
              <w:rPr>
                <w:b/>
              </w:rPr>
              <w:t>Secl.010</w:t>
            </w:r>
          </w:p>
        </w:tc>
        <w:tc>
          <w:tcPr>
            <w:tcW w:w="856" w:type="dxa"/>
            <w:shd w:val="clear" w:color="auto" w:fill="auto"/>
          </w:tcPr>
          <w:p w:rsidR="008F736F" w:rsidP="00E92BA0" w:rsidRDefault="008F736F" w14:paraId="40D882B0" w14:textId="77777777">
            <w:pPr>
              <w:jc w:val="center"/>
            </w:pPr>
            <w:r>
              <w:t>ACSET</w:t>
            </w:r>
          </w:p>
        </w:tc>
        <w:tc>
          <w:tcPr>
            <w:tcW w:w="1208" w:type="dxa"/>
            <w:shd w:val="clear" w:color="auto" w:fill="auto"/>
          </w:tcPr>
          <w:p w:rsidR="008F736F" w:rsidP="00E92BA0" w:rsidRDefault="008F736F" w14:paraId="4D1A62EB" w14:textId="77777777">
            <w:pPr>
              <w:jc w:val="center"/>
            </w:pPr>
            <w:r>
              <w:t>ACH</w:t>
            </w:r>
          </w:p>
        </w:tc>
        <w:tc>
          <w:tcPr>
            <w:tcW w:w="1717" w:type="dxa"/>
            <w:shd w:val="clear" w:color="auto" w:fill="auto"/>
          </w:tcPr>
          <w:p w:rsidR="008F736F" w:rsidP="00E92BA0" w:rsidRDefault="008F736F" w14:paraId="0851A811" w14:textId="77777777">
            <w:pPr>
              <w:jc w:val="center"/>
            </w:pPr>
            <w:r w:rsidRPr="00FD5C90">
              <w:t>Creditor Bank</w:t>
            </w:r>
          </w:p>
        </w:tc>
        <w:tc>
          <w:tcPr>
            <w:tcW w:w="1559" w:type="dxa"/>
            <w:shd w:val="clear" w:color="auto" w:fill="auto"/>
          </w:tcPr>
          <w:p w:rsidRPr="002D6E2C" w:rsidR="008F736F" w:rsidP="00E92BA0" w:rsidRDefault="008F736F" w14:paraId="3FA94DB9" w14:textId="77777777">
            <w:pPr>
              <w:jc w:val="center"/>
            </w:pPr>
            <w:r>
              <w:t>15:00</w:t>
            </w:r>
          </w:p>
        </w:tc>
        <w:tc>
          <w:tcPr>
            <w:tcW w:w="1276" w:type="dxa"/>
            <w:shd w:val="clear" w:color="auto" w:fill="auto"/>
          </w:tcPr>
          <w:p w:rsidRPr="002D6E2C" w:rsidR="008F736F" w:rsidP="00E92BA0" w:rsidRDefault="008F736F" w14:paraId="5D1778DD" w14:textId="77777777">
            <w:pPr>
              <w:jc w:val="center"/>
            </w:pPr>
            <w:r>
              <w:t>16:00</w:t>
            </w:r>
          </w:p>
        </w:tc>
        <w:tc>
          <w:tcPr>
            <w:tcW w:w="2126" w:type="dxa"/>
            <w:shd w:val="clear" w:color="auto" w:fill="auto"/>
          </w:tcPr>
          <w:p w:rsidR="008F736F" w:rsidP="00E92BA0" w:rsidRDefault="008F736F" w14:paraId="68849B23" w14:textId="77777777">
            <w:pPr>
              <w:jc w:val="center"/>
            </w:pPr>
            <w:r>
              <w:t>Window 2- Settle 16:00</w:t>
            </w:r>
          </w:p>
        </w:tc>
      </w:tr>
      <w:tr w:rsidR="008F736F" w:rsidTr="00F0135A" w14:paraId="6D021E2F" w14:textId="77777777">
        <w:tc>
          <w:tcPr>
            <w:tcW w:w="1005" w:type="dxa"/>
            <w:shd w:val="clear" w:color="auto" w:fill="auto"/>
          </w:tcPr>
          <w:p w:rsidRPr="005064DD" w:rsidR="008F736F" w:rsidP="00E92BA0" w:rsidRDefault="008F736F" w14:paraId="3EA023ED" w14:textId="77777777">
            <w:pPr>
              <w:jc w:val="center"/>
              <w:rPr>
                <w:b/>
              </w:rPr>
            </w:pPr>
            <w:r w:rsidRPr="005064DD">
              <w:rPr>
                <w:b/>
              </w:rPr>
              <w:t>Secl.010</w:t>
            </w:r>
          </w:p>
        </w:tc>
        <w:tc>
          <w:tcPr>
            <w:tcW w:w="856" w:type="dxa"/>
            <w:shd w:val="clear" w:color="auto" w:fill="auto"/>
          </w:tcPr>
          <w:p w:rsidR="008F736F" w:rsidP="00E92BA0" w:rsidRDefault="008F736F" w14:paraId="208F1A09" w14:textId="77777777">
            <w:pPr>
              <w:jc w:val="center"/>
            </w:pPr>
            <w:r>
              <w:t>ACSET</w:t>
            </w:r>
          </w:p>
        </w:tc>
        <w:tc>
          <w:tcPr>
            <w:tcW w:w="1208" w:type="dxa"/>
            <w:shd w:val="clear" w:color="auto" w:fill="auto"/>
          </w:tcPr>
          <w:p w:rsidR="008F736F" w:rsidP="00E92BA0" w:rsidRDefault="008F736F" w14:paraId="2CE68411" w14:textId="77777777">
            <w:pPr>
              <w:jc w:val="center"/>
            </w:pPr>
            <w:r>
              <w:t>ACH</w:t>
            </w:r>
          </w:p>
        </w:tc>
        <w:tc>
          <w:tcPr>
            <w:tcW w:w="1717" w:type="dxa"/>
            <w:shd w:val="clear" w:color="auto" w:fill="auto"/>
          </w:tcPr>
          <w:p w:rsidR="008F736F" w:rsidP="00E92BA0" w:rsidRDefault="008F736F" w14:paraId="22654DE1" w14:textId="77777777">
            <w:pPr>
              <w:jc w:val="center"/>
            </w:pPr>
            <w:r w:rsidRPr="00DA2814">
              <w:t>Debtor Bank</w:t>
            </w:r>
          </w:p>
        </w:tc>
        <w:tc>
          <w:tcPr>
            <w:tcW w:w="1559" w:type="dxa"/>
            <w:shd w:val="clear" w:color="auto" w:fill="auto"/>
          </w:tcPr>
          <w:p w:rsidRPr="002D6E2C" w:rsidR="008F736F" w:rsidP="00E92BA0" w:rsidRDefault="008F736F" w14:paraId="23697214" w14:textId="77777777">
            <w:pPr>
              <w:jc w:val="center"/>
            </w:pPr>
            <w:r>
              <w:t>15:00</w:t>
            </w:r>
          </w:p>
        </w:tc>
        <w:tc>
          <w:tcPr>
            <w:tcW w:w="1276" w:type="dxa"/>
            <w:shd w:val="clear" w:color="auto" w:fill="auto"/>
          </w:tcPr>
          <w:p w:rsidRPr="002D6E2C" w:rsidR="008F736F" w:rsidP="00E92BA0" w:rsidRDefault="008F736F" w14:paraId="1F4A2BBB" w14:textId="77777777">
            <w:pPr>
              <w:jc w:val="center"/>
            </w:pPr>
            <w:r>
              <w:t>16:00</w:t>
            </w:r>
          </w:p>
        </w:tc>
        <w:tc>
          <w:tcPr>
            <w:tcW w:w="2126" w:type="dxa"/>
            <w:shd w:val="clear" w:color="auto" w:fill="auto"/>
          </w:tcPr>
          <w:p w:rsidR="008F736F" w:rsidP="00E92BA0" w:rsidRDefault="008F736F" w14:paraId="7B7C5CD4" w14:textId="77777777">
            <w:pPr>
              <w:jc w:val="center"/>
            </w:pPr>
            <w:r>
              <w:t>Window 2- Settle 16:00</w:t>
            </w:r>
          </w:p>
        </w:tc>
      </w:tr>
      <w:tr w:rsidR="008F736F" w:rsidTr="00F0135A" w14:paraId="71D1598F" w14:textId="77777777">
        <w:tc>
          <w:tcPr>
            <w:tcW w:w="9747" w:type="dxa"/>
            <w:gridSpan w:val="7"/>
            <w:shd w:val="clear" w:color="auto" w:fill="auto"/>
          </w:tcPr>
          <w:p w:rsidRPr="000074A6" w:rsidR="008F736F" w:rsidP="00F0135A" w:rsidRDefault="008F736F" w14:paraId="054CE3F1" w14:textId="77777777">
            <w:pPr>
              <w:spacing w:before="240" w:after="240"/>
              <w:jc w:val="center"/>
              <w:rPr>
                <w:b/>
              </w:rPr>
            </w:pPr>
            <w:r w:rsidRPr="000074A6">
              <w:rPr>
                <w:b/>
              </w:rPr>
              <w:t>Th</w:t>
            </w:r>
            <w:r>
              <w:rPr>
                <w:b/>
              </w:rPr>
              <w:t>e Settlement Messages below</w:t>
            </w:r>
            <w:r w:rsidRPr="000074A6">
              <w:rPr>
                <w:b/>
              </w:rPr>
              <w:t xml:space="preserve"> will include the settlement totals for </w:t>
            </w:r>
            <w:r>
              <w:rPr>
                <w:b/>
              </w:rPr>
              <w:t>Collections</w:t>
            </w:r>
            <w:r w:rsidRPr="000074A6">
              <w:rPr>
                <w:b/>
              </w:rPr>
              <w:t xml:space="preserve"> </w:t>
            </w:r>
            <w:r>
              <w:rPr>
                <w:b/>
              </w:rPr>
              <w:t xml:space="preserve">processed between 15:00 and </w:t>
            </w:r>
            <w:r w:rsidRPr="000074A6">
              <w:rPr>
                <w:b/>
              </w:rPr>
              <w:t>1</w:t>
            </w:r>
            <w:r>
              <w:rPr>
                <w:b/>
              </w:rPr>
              <w:t>8</w:t>
            </w:r>
            <w:r w:rsidRPr="000074A6">
              <w:rPr>
                <w:b/>
              </w:rPr>
              <w:t>:00</w:t>
            </w:r>
          </w:p>
        </w:tc>
      </w:tr>
      <w:tr w:rsidR="008F736F" w:rsidTr="00F0135A" w14:paraId="3FC80585" w14:textId="77777777">
        <w:tc>
          <w:tcPr>
            <w:tcW w:w="1005" w:type="dxa"/>
            <w:shd w:val="clear" w:color="auto" w:fill="auto"/>
          </w:tcPr>
          <w:p w:rsidRPr="005064DD" w:rsidR="008F736F" w:rsidP="00E92BA0" w:rsidRDefault="008F736F" w14:paraId="0765A7F5" w14:textId="77777777">
            <w:pPr>
              <w:jc w:val="center"/>
              <w:rPr>
                <w:b/>
              </w:rPr>
            </w:pPr>
            <w:r w:rsidRPr="005064DD">
              <w:rPr>
                <w:b/>
              </w:rPr>
              <w:t>Secl.010</w:t>
            </w:r>
          </w:p>
        </w:tc>
        <w:tc>
          <w:tcPr>
            <w:tcW w:w="856" w:type="dxa"/>
            <w:shd w:val="clear" w:color="auto" w:fill="auto"/>
          </w:tcPr>
          <w:p w:rsidR="008F736F" w:rsidP="00E92BA0" w:rsidRDefault="008F736F" w14:paraId="61E90FC9" w14:textId="77777777">
            <w:pPr>
              <w:jc w:val="center"/>
            </w:pPr>
            <w:r>
              <w:t>ACSET</w:t>
            </w:r>
          </w:p>
        </w:tc>
        <w:tc>
          <w:tcPr>
            <w:tcW w:w="1208" w:type="dxa"/>
            <w:shd w:val="clear" w:color="auto" w:fill="auto"/>
          </w:tcPr>
          <w:p w:rsidR="008F736F" w:rsidP="00E92BA0" w:rsidRDefault="008F736F" w14:paraId="450F6B2F" w14:textId="77777777">
            <w:pPr>
              <w:jc w:val="center"/>
            </w:pPr>
            <w:r>
              <w:t>ACH</w:t>
            </w:r>
          </w:p>
        </w:tc>
        <w:tc>
          <w:tcPr>
            <w:tcW w:w="1717" w:type="dxa"/>
            <w:shd w:val="clear" w:color="auto" w:fill="auto"/>
          </w:tcPr>
          <w:p w:rsidR="008F736F" w:rsidP="00E92BA0" w:rsidRDefault="008F736F" w14:paraId="7B8FC9C1" w14:textId="77777777">
            <w:pPr>
              <w:jc w:val="center"/>
            </w:pPr>
            <w:r w:rsidRPr="00FD5C90">
              <w:t>Creditor Bank</w:t>
            </w:r>
          </w:p>
        </w:tc>
        <w:tc>
          <w:tcPr>
            <w:tcW w:w="1559" w:type="dxa"/>
            <w:shd w:val="clear" w:color="auto" w:fill="auto"/>
          </w:tcPr>
          <w:p w:rsidRPr="002D6E2C" w:rsidR="008F736F" w:rsidP="00E92BA0" w:rsidRDefault="008F736F" w14:paraId="563BEF97" w14:textId="77777777">
            <w:pPr>
              <w:jc w:val="center"/>
            </w:pPr>
            <w:r>
              <w:t>18:00</w:t>
            </w:r>
          </w:p>
        </w:tc>
        <w:tc>
          <w:tcPr>
            <w:tcW w:w="1276" w:type="dxa"/>
            <w:shd w:val="clear" w:color="auto" w:fill="auto"/>
          </w:tcPr>
          <w:p w:rsidRPr="002D6E2C" w:rsidR="008F736F" w:rsidP="00E92BA0" w:rsidRDefault="008F736F" w14:paraId="54636512" w14:textId="77777777">
            <w:pPr>
              <w:jc w:val="center"/>
            </w:pPr>
            <w:r>
              <w:t>21:00</w:t>
            </w:r>
          </w:p>
        </w:tc>
        <w:tc>
          <w:tcPr>
            <w:tcW w:w="2126" w:type="dxa"/>
            <w:shd w:val="clear" w:color="auto" w:fill="auto"/>
          </w:tcPr>
          <w:p w:rsidR="008F736F" w:rsidP="00E92BA0" w:rsidRDefault="008F736F" w14:paraId="04294EFD" w14:textId="77777777">
            <w:pPr>
              <w:jc w:val="center"/>
            </w:pPr>
            <w:r>
              <w:t>Window 3- Settle 21:00</w:t>
            </w:r>
          </w:p>
        </w:tc>
      </w:tr>
      <w:tr w:rsidR="008F736F" w:rsidTr="00F0135A" w14:paraId="2AC8DBAB" w14:textId="77777777">
        <w:tc>
          <w:tcPr>
            <w:tcW w:w="1005" w:type="dxa"/>
            <w:shd w:val="clear" w:color="auto" w:fill="auto"/>
          </w:tcPr>
          <w:p w:rsidRPr="005064DD" w:rsidR="008F736F" w:rsidP="00E92BA0" w:rsidRDefault="008F736F" w14:paraId="77888F56" w14:textId="77777777">
            <w:pPr>
              <w:jc w:val="center"/>
              <w:rPr>
                <w:b/>
              </w:rPr>
            </w:pPr>
            <w:r w:rsidRPr="005064DD">
              <w:rPr>
                <w:b/>
              </w:rPr>
              <w:t>Secl.010</w:t>
            </w:r>
          </w:p>
        </w:tc>
        <w:tc>
          <w:tcPr>
            <w:tcW w:w="856" w:type="dxa"/>
            <w:shd w:val="clear" w:color="auto" w:fill="auto"/>
          </w:tcPr>
          <w:p w:rsidR="008F736F" w:rsidP="00E92BA0" w:rsidRDefault="008F736F" w14:paraId="4CEFD625" w14:textId="77777777">
            <w:pPr>
              <w:jc w:val="center"/>
            </w:pPr>
            <w:r>
              <w:t>ACSET</w:t>
            </w:r>
          </w:p>
        </w:tc>
        <w:tc>
          <w:tcPr>
            <w:tcW w:w="1208" w:type="dxa"/>
            <w:shd w:val="clear" w:color="auto" w:fill="auto"/>
          </w:tcPr>
          <w:p w:rsidR="008F736F" w:rsidP="00E92BA0" w:rsidRDefault="008F736F" w14:paraId="27F725AE" w14:textId="77777777">
            <w:pPr>
              <w:jc w:val="center"/>
            </w:pPr>
            <w:r>
              <w:t>ACH</w:t>
            </w:r>
          </w:p>
        </w:tc>
        <w:tc>
          <w:tcPr>
            <w:tcW w:w="1717" w:type="dxa"/>
            <w:shd w:val="clear" w:color="auto" w:fill="auto"/>
          </w:tcPr>
          <w:p w:rsidR="008F736F" w:rsidP="00E92BA0" w:rsidRDefault="008F736F" w14:paraId="4F6D4EB0" w14:textId="77777777">
            <w:pPr>
              <w:jc w:val="center"/>
            </w:pPr>
            <w:r w:rsidRPr="00DA2814">
              <w:t>Debtor Bank</w:t>
            </w:r>
          </w:p>
        </w:tc>
        <w:tc>
          <w:tcPr>
            <w:tcW w:w="1559" w:type="dxa"/>
            <w:shd w:val="clear" w:color="auto" w:fill="auto"/>
          </w:tcPr>
          <w:p w:rsidRPr="002D6E2C" w:rsidR="008F736F" w:rsidP="00E92BA0" w:rsidRDefault="008F736F" w14:paraId="2F70A4E8" w14:textId="77777777">
            <w:pPr>
              <w:jc w:val="center"/>
            </w:pPr>
            <w:r>
              <w:t>18:00</w:t>
            </w:r>
          </w:p>
        </w:tc>
        <w:tc>
          <w:tcPr>
            <w:tcW w:w="1276" w:type="dxa"/>
            <w:shd w:val="clear" w:color="auto" w:fill="auto"/>
          </w:tcPr>
          <w:p w:rsidRPr="002D6E2C" w:rsidR="008F736F" w:rsidP="00E92BA0" w:rsidRDefault="008F736F" w14:paraId="0F733280" w14:textId="77777777">
            <w:pPr>
              <w:jc w:val="center"/>
            </w:pPr>
            <w:r>
              <w:t>21:00</w:t>
            </w:r>
          </w:p>
        </w:tc>
        <w:tc>
          <w:tcPr>
            <w:tcW w:w="2126" w:type="dxa"/>
            <w:shd w:val="clear" w:color="auto" w:fill="auto"/>
          </w:tcPr>
          <w:p w:rsidR="008F736F" w:rsidP="00E92BA0" w:rsidRDefault="008F736F" w14:paraId="51650049" w14:textId="77777777">
            <w:pPr>
              <w:jc w:val="center"/>
            </w:pPr>
            <w:r>
              <w:t>Window 3- Settle 21:00</w:t>
            </w:r>
          </w:p>
        </w:tc>
      </w:tr>
      <w:tr w:rsidR="008F736F" w:rsidTr="00F0135A" w14:paraId="730EE7D9" w14:textId="77777777">
        <w:tc>
          <w:tcPr>
            <w:tcW w:w="9747" w:type="dxa"/>
            <w:gridSpan w:val="7"/>
            <w:shd w:val="clear" w:color="auto" w:fill="auto"/>
          </w:tcPr>
          <w:p w:rsidRPr="000074A6" w:rsidR="008F736F" w:rsidP="00E92BA0" w:rsidRDefault="008F736F" w14:paraId="769FFF37" w14:textId="77777777">
            <w:pPr>
              <w:jc w:val="center"/>
              <w:rPr>
                <w:b/>
              </w:rPr>
            </w:pPr>
          </w:p>
        </w:tc>
      </w:tr>
    </w:tbl>
    <w:p w:rsidR="008F736F" w:rsidP="00E92BA0" w:rsidRDefault="008F736F" w14:paraId="1DE16E3D" w14:textId="77777777">
      <w:pPr>
        <w:rPr>
          <w:b/>
        </w:rPr>
      </w:pPr>
    </w:p>
    <w:p w:rsidRPr="00AB047E" w:rsidR="008F736F" w:rsidP="00E92BA0" w:rsidRDefault="008F736F" w14:paraId="6C4EDE1E" w14:textId="77777777">
      <w:pPr>
        <w:rPr>
          <w:rStyle w:val="Strong"/>
        </w:rPr>
      </w:pPr>
      <w:r>
        <w:rPr>
          <w:rStyle w:val="Strong"/>
        </w:rPr>
        <w:t xml:space="preserve">Settlement </w:t>
      </w:r>
      <w:r w:rsidRPr="00AB047E">
        <w:rPr>
          <w:rStyle w:val="Strong"/>
        </w:rPr>
        <w:t xml:space="preserve">– </w:t>
      </w:r>
      <w:r>
        <w:rPr>
          <w:rStyle w:val="Strong"/>
        </w:rPr>
        <w:t>Saturday</w:t>
      </w:r>
    </w:p>
    <w:tbl>
      <w:tblPr>
        <w:tblW w:w="97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005"/>
        <w:gridCol w:w="856"/>
        <w:gridCol w:w="1208"/>
        <w:gridCol w:w="1717"/>
        <w:gridCol w:w="1559"/>
        <w:gridCol w:w="1276"/>
        <w:gridCol w:w="2126"/>
      </w:tblGrid>
      <w:tr w:rsidR="008F736F" w:rsidTr="00F0135A" w14:paraId="3A539AB5" w14:textId="77777777">
        <w:trPr>
          <w:tblHeader/>
        </w:trPr>
        <w:tc>
          <w:tcPr>
            <w:tcW w:w="1005" w:type="dxa"/>
            <w:shd w:val="clear" w:color="auto" w:fill="948A54"/>
          </w:tcPr>
          <w:p w:rsidR="008F736F" w:rsidP="00E92BA0" w:rsidRDefault="008F736F" w14:paraId="28AC1B70" w14:textId="77777777">
            <w:r>
              <w:t>Message</w:t>
            </w:r>
          </w:p>
        </w:tc>
        <w:tc>
          <w:tcPr>
            <w:tcW w:w="856" w:type="dxa"/>
            <w:shd w:val="clear" w:color="auto" w:fill="948A54"/>
          </w:tcPr>
          <w:p w:rsidR="008F736F" w:rsidP="00E92BA0" w:rsidRDefault="008F736F" w14:paraId="6DA558F3" w14:textId="77777777">
            <w:r>
              <w:t>Service Code</w:t>
            </w:r>
          </w:p>
        </w:tc>
        <w:tc>
          <w:tcPr>
            <w:tcW w:w="1208" w:type="dxa"/>
            <w:shd w:val="clear" w:color="auto" w:fill="948A54"/>
          </w:tcPr>
          <w:p w:rsidR="008F736F" w:rsidP="00E92BA0" w:rsidRDefault="008F736F" w14:paraId="7B524421" w14:textId="77777777">
            <w:r>
              <w:t>Originating</w:t>
            </w:r>
          </w:p>
        </w:tc>
        <w:tc>
          <w:tcPr>
            <w:tcW w:w="1717" w:type="dxa"/>
            <w:shd w:val="clear" w:color="auto" w:fill="948A54"/>
          </w:tcPr>
          <w:p w:rsidR="008F736F" w:rsidP="00E92BA0" w:rsidRDefault="008F736F" w14:paraId="1E0CAEE2" w14:textId="77777777">
            <w:r>
              <w:t>Receiving</w:t>
            </w:r>
          </w:p>
        </w:tc>
        <w:tc>
          <w:tcPr>
            <w:tcW w:w="1559" w:type="dxa"/>
            <w:shd w:val="clear" w:color="auto" w:fill="948A54"/>
          </w:tcPr>
          <w:p w:rsidR="008F736F" w:rsidP="00E92BA0" w:rsidRDefault="008F736F" w14:paraId="679DE88B" w14:textId="77777777">
            <w:r>
              <w:t>Start Time</w:t>
            </w:r>
          </w:p>
        </w:tc>
        <w:tc>
          <w:tcPr>
            <w:tcW w:w="1276" w:type="dxa"/>
            <w:shd w:val="clear" w:color="auto" w:fill="948A54"/>
          </w:tcPr>
          <w:p w:rsidR="008F736F" w:rsidP="00E92BA0" w:rsidRDefault="008F736F" w14:paraId="2FEF1189" w14:textId="77777777">
            <w:r>
              <w:t>End Time</w:t>
            </w:r>
          </w:p>
        </w:tc>
        <w:tc>
          <w:tcPr>
            <w:tcW w:w="2126" w:type="dxa"/>
            <w:shd w:val="clear" w:color="auto" w:fill="948A54"/>
          </w:tcPr>
          <w:p w:rsidR="008F736F" w:rsidP="00E92BA0" w:rsidRDefault="008F736F" w14:paraId="018083F9" w14:textId="77777777">
            <w:r>
              <w:t>Extra</w:t>
            </w:r>
          </w:p>
        </w:tc>
      </w:tr>
      <w:tr w:rsidR="008F736F" w:rsidTr="00F0135A" w14:paraId="53597351" w14:textId="77777777">
        <w:tc>
          <w:tcPr>
            <w:tcW w:w="9747" w:type="dxa"/>
            <w:gridSpan w:val="7"/>
            <w:shd w:val="clear" w:color="auto" w:fill="auto"/>
          </w:tcPr>
          <w:p w:rsidR="008F736F" w:rsidP="00F0135A" w:rsidRDefault="008F736F" w14:paraId="3462F4E3" w14:textId="77777777">
            <w:pPr>
              <w:spacing w:before="240" w:after="240"/>
              <w:jc w:val="center"/>
            </w:pPr>
            <w:r w:rsidRPr="000074A6">
              <w:rPr>
                <w:b/>
              </w:rPr>
              <w:t>Th</w:t>
            </w:r>
            <w:r>
              <w:rPr>
                <w:b/>
              </w:rPr>
              <w:t>e Settlement Messages below</w:t>
            </w:r>
            <w:r w:rsidRPr="000074A6">
              <w:rPr>
                <w:b/>
              </w:rPr>
              <w:t xml:space="preserve"> will include the settlement totals for </w:t>
            </w:r>
            <w:r>
              <w:rPr>
                <w:b/>
              </w:rPr>
              <w:t>Collections</w:t>
            </w:r>
            <w:r w:rsidRPr="000074A6">
              <w:rPr>
                <w:b/>
              </w:rPr>
              <w:t xml:space="preserve"> processed between 23:30 and 08:00</w:t>
            </w:r>
          </w:p>
        </w:tc>
      </w:tr>
      <w:tr w:rsidR="008F736F" w:rsidTr="00F0135A" w14:paraId="15D1FFEB" w14:textId="77777777">
        <w:tc>
          <w:tcPr>
            <w:tcW w:w="1005" w:type="dxa"/>
            <w:shd w:val="clear" w:color="auto" w:fill="auto"/>
          </w:tcPr>
          <w:p w:rsidRPr="005064DD" w:rsidR="008F736F" w:rsidP="00E92BA0" w:rsidRDefault="008F736F" w14:paraId="29A9D5E0" w14:textId="77777777">
            <w:pPr>
              <w:jc w:val="center"/>
              <w:rPr>
                <w:b/>
              </w:rPr>
            </w:pPr>
            <w:r w:rsidRPr="005064DD">
              <w:rPr>
                <w:b/>
              </w:rPr>
              <w:t>Secl.010</w:t>
            </w:r>
          </w:p>
        </w:tc>
        <w:tc>
          <w:tcPr>
            <w:tcW w:w="856" w:type="dxa"/>
            <w:shd w:val="clear" w:color="auto" w:fill="auto"/>
          </w:tcPr>
          <w:p w:rsidR="008F736F" w:rsidP="00E92BA0" w:rsidRDefault="008F736F" w14:paraId="737EB7FB" w14:textId="77777777">
            <w:pPr>
              <w:jc w:val="center"/>
            </w:pPr>
            <w:r>
              <w:t>ACSET</w:t>
            </w:r>
          </w:p>
        </w:tc>
        <w:tc>
          <w:tcPr>
            <w:tcW w:w="1208" w:type="dxa"/>
            <w:shd w:val="clear" w:color="auto" w:fill="auto"/>
          </w:tcPr>
          <w:p w:rsidR="008F736F" w:rsidP="00E92BA0" w:rsidRDefault="008F736F" w14:paraId="5F650E92" w14:textId="77777777">
            <w:pPr>
              <w:jc w:val="center"/>
            </w:pPr>
            <w:r>
              <w:t>ACH</w:t>
            </w:r>
          </w:p>
        </w:tc>
        <w:tc>
          <w:tcPr>
            <w:tcW w:w="1717" w:type="dxa"/>
            <w:shd w:val="clear" w:color="auto" w:fill="auto"/>
          </w:tcPr>
          <w:p w:rsidR="008F736F" w:rsidP="00E92BA0" w:rsidRDefault="008F736F" w14:paraId="42ECD094" w14:textId="77777777">
            <w:pPr>
              <w:jc w:val="center"/>
            </w:pPr>
            <w:r w:rsidRPr="00FD5C90">
              <w:t>Creditor Bank</w:t>
            </w:r>
          </w:p>
        </w:tc>
        <w:tc>
          <w:tcPr>
            <w:tcW w:w="1559" w:type="dxa"/>
            <w:shd w:val="clear" w:color="auto" w:fill="auto"/>
          </w:tcPr>
          <w:p w:rsidRPr="002D6E2C" w:rsidR="008F736F" w:rsidP="00E92BA0" w:rsidRDefault="008F736F" w14:paraId="120A99EE" w14:textId="77777777">
            <w:pPr>
              <w:jc w:val="center"/>
            </w:pPr>
            <w:r>
              <w:t>08:00</w:t>
            </w:r>
          </w:p>
        </w:tc>
        <w:tc>
          <w:tcPr>
            <w:tcW w:w="1276" w:type="dxa"/>
            <w:shd w:val="clear" w:color="auto" w:fill="auto"/>
          </w:tcPr>
          <w:p w:rsidRPr="002D6E2C" w:rsidR="008F736F" w:rsidP="00E92BA0" w:rsidRDefault="008F736F" w14:paraId="3BC002F9" w14:textId="77777777">
            <w:pPr>
              <w:jc w:val="center"/>
            </w:pPr>
            <w:r>
              <w:t>09:00</w:t>
            </w:r>
          </w:p>
        </w:tc>
        <w:tc>
          <w:tcPr>
            <w:tcW w:w="2126" w:type="dxa"/>
            <w:shd w:val="clear" w:color="auto" w:fill="auto"/>
          </w:tcPr>
          <w:p w:rsidR="008F736F" w:rsidP="00E92BA0" w:rsidRDefault="008F736F" w14:paraId="503ED72F" w14:textId="77777777">
            <w:pPr>
              <w:jc w:val="center"/>
            </w:pPr>
            <w:r>
              <w:t>Window 1- Settle 09:00</w:t>
            </w:r>
          </w:p>
        </w:tc>
      </w:tr>
      <w:tr w:rsidR="008F736F" w:rsidTr="00F0135A" w14:paraId="19E854D7" w14:textId="77777777">
        <w:tc>
          <w:tcPr>
            <w:tcW w:w="1005" w:type="dxa"/>
            <w:shd w:val="clear" w:color="auto" w:fill="auto"/>
          </w:tcPr>
          <w:p w:rsidRPr="005064DD" w:rsidR="008F736F" w:rsidP="00E92BA0" w:rsidRDefault="008F736F" w14:paraId="345385AE" w14:textId="77777777">
            <w:pPr>
              <w:jc w:val="center"/>
              <w:rPr>
                <w:b/>
              </w:rPr>
            </w:pPr>
            <w:r w:rsidRPr="005064DD">
              <w:rPr>
                <w:b/>
              </w:rPr>
              <w:t>Secl.010</w:t>
            </w:r>
          </w:p>
        </w:tc>
        <w:tc>
          <w:tcPr>
            <w:tcW w:w="856" w:type="dxa"/>
            <w:shd w:val="clear" w:color="auto" w:fill="auto"/>
          </w:tcPr>
          <w:p w:rsidR="008F736F" w:rsidP="00E92BA0" w:rsidRDefault="008F736F" w14:paraId="033C3D9B" w14:textId="77777777">
            <w:pPr>
              <w:jc w:val="center"/>
            </w:pPr>
            <w:r>
              <w:t>ACSET</w:t>
            </w:r>
          </w:p>
        </w:tc>
        <w:tc>
          <w:tcPr>
            <w:tcW w:w="1208" w:type="dxa"/>
            <w:shd w:val="clear" w:color="auto" w:fill="auto"/>
          </w:tcPr>
          <w:p w:rsidR="008F736F" w:rsidP="00E92BA0" w:rsidRDefault="008F736F" w14:paraId="39140B2C" w14:textId="77777777">
            <w:pPr>
              <w:jc w:val="center"/>
            </w:pPr>
            <w:r>
              <w:t>ACH</w:t>
            </w:r>
          </w:p>
        </w:tc>
        <w:tc>
          <w:tcPr>
            <w:tcW w:w="1717" w:type="dxa"/>
            <w:shd w:val="clear" w:color="auto" w:fill="auto"/>
          </w:tcPr>
          <w:p w:rsidR="008F736F" w:rsidP="00E92BA0" w:rsidRDefault="008F736F" w14:paraId="50FD62BD" w14:textId="77777777">
            <w:pPr>
              <w:jc w:val="center"/>
            </w:pPr>
            <w:r w:rsidRPr="00DA2814">
              <w:t>Debtor Bank</w:t>
            </w:r>
          </w:p>
        </w:tc>
        <w:tc>
          <w:tcPr>
            <w:tcW w:w="1559" w:type="dxa"/>
            <w:shd w:val="clear" w:color="auto" w:fill="auto"/>
          </w:tcPr>
          <w:p w:rsidRPr="002D6E2C" w:rsidR="008F736F" w:rsidP="00E92BA0" w:rsidRDefault="008F736F" w14:paraId="23C1CFA4" w14:textId="77777777">
            <w:pPr>
              <w:jc w:val="center"/>
            </w:pPr>
            <w:r>
              <w:t>08:00</w:t>
            </w:r>
          </w:p>
        </w:tc>
        <w:tc>
          <w:tcPr>
            <w:tcW w:w="1276" w:type="dxa"/>
            <w:shd w:val="clear" w:color="auto" w:fill="auto"/>
          </w:tcPr>
          <w:p w:rsidRPr="002D6E2C" w:rsidR="008F736F" w:rsidP="00E92BA0" w:rsidRDefault="008F736F" w14:paraId="5D479E65" w14:textId="77777777">
            <w:pPr>
              <w:jc w:val="center"/>
            </w:pPr>
            <w:r>
              <w:t>09:00</w:t>
            </w:r>
          </w:p>
        </w:tc>
        <w:tc>
          <w:tcPr>
            <w:tcW w:w="2126" w:type="dxa"/>
            <w:shd w:val="clear" w:color="auto" w:fill="auto"/>
          </w:tcPr>
          <w:p w:rsidR="008F736F" w:rsidP="00E92BA0" w:rsidRDefault="008F736F" w14:paraId="1F945E09" w14:textId="77777777">
            <w:pPr>
              <w:jc w:val="center"/>
            </w:pPr>
            <w:r>
              <w:t>Window 1- Settle 09:00</w:t>
            </w:r>
          </w:p>
        </w:tc>
      </w:tr>
      <w:tr w:rsidR="008F736F" w:rsidTr="00F0135A" w14:paraId="31429C17" w14:textId="77777777">
        <w:tc>
          <w:tcPr>
            <w:tcW w:w="9747" w:type="dxa"/>
            <w:gridSpan w:val="7"/>
            <w:shd w:val="clear" w:color="auto" w:fill="auto"/>
          </w:tcPr>
          <w:p w:rsidRPr="000074A6" w:rsidR="008F736F" w:rsidP="00F0135A" w:rsidRDefault="008F736F" w14:paraId="010B8038" w14:textId="77777777">
            <w:pPr>
              <w:spacing w:before="240" w:after="240"/>
              <w:jc w:val="center"/>
              <w:rPr>
                <w:b/>
              </w:rPr>
            </w:pPr>
            <w:r w:rsidRPr="000074A6">
              <w:rPr>
                <w:b/>
              </w:rPr>
              <w:t>Th</w:t>
            </w:r>
            <w:r>
              <w:rPr>
                <w:b/>
              </w:rPr>
              <w:t>e Settlement Messages below</w:t>
            </w:r>
            <w:r w:rsidRPr="000074A6">
              <w:rPr>
                <w:b/>
              </w:rPr>
              <w:t xml:space="preserve"> will include the settlement totals for </w:t>
            </w:r>
            <w:r>
              <w:rPr>
                <w:b/>
              </w:rPr>
              <w:t>Collections</w:t>
            </w:r>
            <w:r w:rsidRPr="000074A6">
              <w:rPr>
                <w:b/>
              </w:rPr>
              <w:t xml:space="preserve"> processed between 08:00 and 13:00</w:t>
            </w:r>
          </w:p>
        </w:tc>
      </w:tr>
      <w:tr w:rsidR="008F736F" w:rsidTr="00F0135A" w14:paraId="6474B03A" w14:textId="77777777">
        <w:tc>
          <w:tcPr>
            <w:tcW w:w="1005" w:type="dxa"/>
            <w:shd w:val="clear" w:color="auto" w:fill="auto"/>
          </w:tcPr>
          <w:p w:rsidRPr="005064DD" w:rsidR="008F736F" w:rsidP="00E92BA0" w:rsidRDefault="008F736F" w14:paraId="636AFD97" w14:textId="77777777">
            <w:pPr>
              <w:jc w:val="center"/>
              <w:rPr>
                <w:b/>
              </w:rPr>
            </w:pPr>
            <w:r w:rsidRPr="005064DD">
              <w:rPr>
                <w:b/>
              </w:rPr>
              <w:t>Secl.010</w:t>
            </w:r>
          </w:p>
        </w:tc>
        <w:tc>
          <w:tcPr>
            <w:tcW w:w="856" w:type="dxa"/>
            <w:shd w:val="clear" w:color="auto" w:fill="auto"/>
          </w:tcPr>
          <w:p w:rsidR="008F736F" w:rsidP="00E92BA0" w:rsidRDefault="008F736F" w14:paraId="1A8F6A07" w14:textId="77777777">
            <w:pPr>
              <w:jc w:val="center"/>
            </w:pPr>
            <w:r>
              <w:t>ACSET</w:t>
            </w:r>
          </w:p>
        </w:tc>
        <w:tc>
          <w:tcPr>
            <w:tcW w:w="1208" w:type="dxa"/>
            <w:shd w:val="clear" w:color="auto" w:fill="auto"/>
          </w:tcPr>
          <w:p w:rsidR="008F736F" w:rsidP="00E92BA0" w:rsidRDefault="008F736F" w14:paraId="0AE35A60" w14:textId="77777777">
            <w:pPr>
              <w:jc w:val="center"/>
            </w:pPr>
            <w:r>
              <w:t>ACH</w:t>
            </w:r>
          </w:p>
        </w:tc>
        <w:tc>
          <w:tcPr>
            <w:tcW w:w="1717" w:type="dxa"/>
            <w:shd w:val="clear" w:color="auto" w:fill="auto"/>
          </w:tcPr>
          <w:p w:rsidR="008F736F" w:rsidP="00E92BA0" w:rsidRDefault="008F736F" w14:paraId="4F0EC175" w14:textId="77777777">
            <w:pPr>
              <w:jc w:val="center"/>
            </w:pPr>
            <w:r w:rsidRPr="00FD5C90">
              <w:t>Creditor Bank</w:t>
            </w:r>
          </w:p>
        </w:tc>
        <w:tc>
          <w:tcPr>
            <w:tcW w:w="1559" w:type="dxa"/>
            <w:shd w:val="clear" w:color="auto" w:fill="auto"/>
          </w:tcPr>
          <w:p w:rsidRPr="002D6E2C" w:rsidR="008F736F" w:rsidP="00E92BA0" w:rsidRDefault="008F736F" w14:paraId="04208245" w14:textId="77777777">
            <w:pPr>
              <w:jc w:val="center"/>
            </w:pPr>
            <w:r>
              <w:t>13:00</w:t>
            </w:r>
          </w:p>
        </w:tc>
        <w:tc>
          <w:tcPr>
            <w:tcW w:w="1276" w:type="dxa"/>
            <w:shd w:val="clear" w:color="auto" w:fill="auto"/>
          </w:tcPr>
          <w:p w:rsidRPr="002D6E2C" w:rsidR="008F736F" w:rsidP="00E92BA0" w:rsidRDefault="008F736F" w14:paraId="6E323F98" w14:textId="77777777">
            <w:pPr>
              <w:jc w:val="center"/>
            </w:pPr>
            <w:r>
              <w:t>15:00</w:t>
            </w:r>
          </w:p>
        </w:tc>
        <w:tc>
          <w:tcPr>
            <w:tcW w:w="2126" w:type="dxa"/>
            <w:shd w:val="clear" w:color="auto" w:fill="auto"/>
          </w:tcPr>
          <w:p w:rsidR="008F736F" w:rsidP="00E92BA0" w:rsidRDefault="008F736F" w14:paraId="18BEA2B5" w14:textId="77777777">
            <w:pPr>
              <w:jc w:val="center"/>
            </w:pPr>
            <w:r>
              <w:t>Window 2- Settle 15:00</w:t>
            </w:r>
          </w:p>
        </w:tc>
      </w:tr>
      <w:tr w:rsidR="008F736F" w:rsidTr="00F0135A" w14:paraId="09A380DF" w14:textId="77777777">
        <w:tc>
          <w:tcPr>
            <w:tcW w:w="1005" w:type="dxa"/>
            <w:shd w:val="clear" w:color="auto" w:fill="auto"/>
          </w:tcPr>
          <w:p w:rsidRPr="005064DD" w:rsidR="008F736F" w:rsidP="00E92BA0" w:rsidRDefault="008F736F" w14:paraId="6B997CEE" w14:textId="77777777">
            <w:pPr>
              <w:jc w:val="center"/>
              <w:rPr>
                <w:b/>
              </w:rPr>
            </w:pPr>
            <w:r w:rsidRPr="005064DD">
              <w:rPr>
                <w:b/>
              </w:rPr>
              <w:t>Secl.010</w:t>
            </w:r>
          </w:p>
        </w:tc>
        <w:tc>
          <w:tcPr>
            <w:tcW w:w="856" w:type="dxa"/>
            <w:shd w:val="clear" w:color="auto" w:fill="auto"/>
          </w:tcPr>
          <w:p w:rsidR="008F736F" w:rsidP="00E92BA0" w:rsidRDefault="008F736F" w14:paraId="7A5AAAD2" w14:textId="77777777">
            <w:pPr>
              <w:jc w:val="center"/>
            </w:pPr>
            <w:r>
              <w:t>ACSET</w:t>
            </w:r>
          </w:p>
        </w:tc>
        <w:tc>
          <w:tcPr>
            <w:tcW w:w="1208" w:type="dxa"/>
            <w:shd w:val="clear" w:color="auto" w:fill="auto"/>
          </w:tcPr>
          <w:p w:rsidR="008F736F" w:rsidP="00E92BA0" w:rsidRDefault="008F736F" w14:paraId="03583DF1" w14:textId="77777777">
            <w:pPr>
              <w:jc w:val="center"/>
            </w:pPr>
            <w:r>
              <w:t>ACH</w:t>
            </w:r>
          </w:p>
        </w:tc>
        <w:tc>
          <w:tcPr>
            <w:tcW w:w="1717" w:type="dxa"/>
            <w:shd w:val="clear" w:color="auto" w:fill="auto"/>
          </w:tcPr>
          <w:p w:rsidR="008F736F" w:rsidP="00E92BA0" w:rsidRDefault="008F736F" w14:paraId="6B4CFF92" w14:textId="77777777">
            <w:pPr>
              <w:jc w:val="center"/>
            </w:pPr>
            <w:r w:rsidRPr="00DA2814">
              <w:t>Debtor Bank</w:t>
            </w:r>
          </w:p>
        </w:tc>
        <w:tc>
          <w:tcPr>
            <w:tcW w:w="1559" w:type="dxa"/>
            <w:shd w:val="clear" w:color="auto" w:fill="auto"/>
          </w:tcPr>
          <w:p w:rsidRPr="002D6E2C" w:rsidR="008F736F" w:rsidP="00E92BA0" w:rsidRDefault="008F736F" w14:paraId="03F566A6" w14:textId="77777777">
            <w:pPr>
              <w:jc w:val="center"/>
            </w:pPr>
            <w:r>
              <w:t>13:00</w:t>
            </w:r>
          </w:p>
        </w:tc>
        <w:tc>
          <w:tcPr>
            <w:tcW w:w="1276" w:type="dxa"/>
            <w:shd w:val="clear" w:color="auto" w:fill="auto"/>
          </w:tcPr>
          <w:p w:rsidRPr="002D6E2C" w:rsidR="008F736F" w:rsidP="00E92BA0" w:rsidRDefault="008F736F" w14:paraId="786FA347" w14:textId="77777777">
            <w:pPr>
              <w:jc w:val="center"/>
            </w:pPr>
            <w:r>
              <w:t>15:00</w:t>
            </w:r>
          </w:p>
        </w:tc>
        <w:tc>
          <w:tcPr>
            <w:tcW w:w="2126" w:type="dxa"/>
            <w:shd w:val="clear" w:color="auto" w:fill="auto"/>
          </w:tcPr>
          <w:p w:rsidR="008F736F" w:rsidP="00E92BA0" w:rsidRDefault="008F736F" w14:paraId="6DD7C4BD" w14:textId="77777777">
            <w:pPr>
              <w:jc w:val="center"/>
            </w:pPr>
            <w:r>
              <w:t>Window 2- Settle 15:00</w:t>
            </w:r>
          </w:p>
        </w:tc>
      </w:tr>
      <w:tr w:rsidR="008F736F" w:rsidTr="00F0135A" w14:paraId="1BAF6203" w14:textId="77777777">
        <w:tc>
          <w:tcPr>
            <w:tcW w:w="9747" w:type="dxa"/>
            <w:gridSpan w:val="7"/>
            <w:shd w:val="clear" w:color="auto" w:fill="auto"/>
          </w:tcPr>
          <w:p w:rsidRPr="00AF58EB" w:rsidR="008F736F" w:rsidP="00F0135A" w:rsidRDefault="008F736F" w14:paraId="6093A860" w14:textId="77777777">
            <w:pPr>
              <w:spacing w:before="240" w:after="240"/>
              <w:jc w:val="center"/>
              <w:rPr>
                <w:b/>
              </w:rPr>
            </w:pPr>
            <w:r w:rsidRPr="00AF58EB">
              <w:rPr>
                <w:b/>
              </w:rPr>
              <w:t>The Settlement Messages below will include the settlement totals for Collections processed between 13:00 and 15:00</w:t>
            </w:r>
          </w:p>
        </w:tc>
      </w:tr>
    </w:tbl>
    <w:p w:rsidR="008F736F" w:rsidP="00E92BA0" w:rsidRDefault="008F736F" w14:paraId="324FDF96" w14:textId="77777777">
      <w:pPr>
        <w:jc w:val="both"/>
        <w:rPr>
          <w:rFonts w:cs="Tahoma"/>
          <w:color w:val="FF0000"/>
          <w:shd w:val="clear" w:color="auto" w:fill="FFFFFF"/>
        </w:rPr>
      </w:pPr>
    </w:p>
    <w:p w:rsidRPr="00AB047E" w:rsidR="008F736F" w:rsidP="00E92BA0" w:rsidRDefault="008F736F" w14:paraId="3D4156CF" w14:textId="77777777">
      <w:pPr>
        <w:rPr>
          <w:rStyle w:val="Strong"/>
        </w:rPr>
      </w:pPr>
      <w:r>
        <w:rPr>
          <w:rStyle w:val="Strong"/>
        </w:rPr>
        <w:t xml:space="preserve">Settlement </w:t>
      </w:r>
      <w:r w:rsidRPr="00AB047E">
        <w:rPr>
          <w:rStyle w:val="Strong"/>
        </w:rPr>
        <w:t xml:space="preserve">– </w:t>
      </w:r>
      <w:r>
        <w:rPr>
          <w:rStyle w:val="Strong"/>
        </w:rPr>
        <w:t>Sunday and Public Holiday</w:t>
      </w:r>
    </w:p>
    <w:tbl>
      <w:tblPr>
        <w:tblW w:w="97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005"/>
        <w:gridCol w:w="856"/>
        <w:gridCol w:w="1208"/>
        <w:gridCol w:w="1717"/>
        <w:gridCol w:w="1559"/>
        <w:gridCol w:w="1276"/>
        <w:gridCol w:w="2126"/>
      </w:tblGrid>
      <w:tr w:rsidR="008F736F" w:rsidTr="00F0135A" w14:paraId="1CC247DF" w14:textId="77777777">
        <w:trPr>
          <w:tblHeader/>
        </w:trPr>
        <w:tc>
          <w:tcPr>
            <w:tcW w:w="1005" w:type="dxa"/>
            <w:shd w:val="clear" w:color="auto" w:fill="948A54"/>
          </w:tcPr>
          <w:p w:rsidR="008F736F" w:rsidP="00E92BA0" w:rsidRDefault="008F736F" w14:paraId="0EAC0A76" w14:textId="77777777">
            <w:r>
              <w:t>Message</w:t>
            </w:r>
          </w:p>
        </w:tc>
        <w:tc>
          <w:tcPr>
            <w:tcW w:w="856" w:type="dxa"/>
            <w:shd w:val="clear" w:color="auto" w:fill="948A54"/>
          </w:tcPr>
          <w:p w:rsidR="008F736F" w:rsidP="00E92BA0" w:rsidRDefault="008F736F" w14:paraId="7919FA60" w14:textId="77777777">
            <w:r>
              <w:t>Service Code</w:t>
            </w:r>
          </w:p>
        </w:tc>
        <w:tc>
          <w:tcPr>
            <w:tcW w:w="1208" w:type="dxa"/>
            <w:shd w:val="clear" w:color="auto" w:fill="948A54"/>
          </w:tcPr>
          <w:p w:rsidR="008F736F" w:rsidP="00E92BA0" w:rsidRDefault="008F736F" w14:paraId="74A726D7" w14:textId="77777777">
            <w:r>
              <w:t>Originating</w:t>
            </w:r>
          </w:p>
        </w:tc>
        <w:tc>
          <w:tcPr>
            <w:tcW w:w="1717" w:type="dxa"/>
            <w:shd w:val="clear" w:color="auto" w:fill="948A54"/>
          </w:tcPr>
          <w:p w:rsidR="008F736F" w:rsidP="00E92BA0" w:rsidRDefault="008F736F" w14:paraId="4B89EA95" w14:textId="77777777">
            <w:r>
              <w:t>Receiving</w:t>
            </w:r>
          </w:p>
        </w:tc>
        <w:tc>
          <w:tcPr>
            <w:tcW w:w="1559" w:type="dxa"/>
            <w:shd w:val="clear" w:color="auto" w:fill="948A54"/>
          </w:tcPr>
          <w:p w:rsidR="008F736F" w:rsidP="00E92BA0" w:rsidRDefault="008F736F" w14:paraId="04F9464D" w14:textId="77777777">
            <w:r>
              <w:t>Start Time</w:t>
            </w:r>
          </w:p>
        </w:tc>
        <w:tc>
          <w:tcPr>
            <w:tcW w:w="1276" w:type="dxa"/>
            <w:shd w:val="clear" w:color="auto" w:fill="948A54"/>
          </w:tcPr>
          <w:p w:rsidR="008F736F" w:rsidP="00E92BA0" w:rsidRDefault="008F736F" w14:paraId="6A0AA839" w14:textId="77777777">
            <w:r>
              <w:t>End Time</w:t>
            </w:r>
          </w:p>
        </w:tc>
        <w:tc>
          <w:tcPr>
            <w:tcW w:w="2126" w:type="dxa"/>
            <w:shd w:val="clear" w:color="auto" w:fill="948A54"/>
          </w:tcPr>
          <w:p w:rsidR="008F736F" w:rsidP="00E92BA0" w:rsidRDefault="008F736F" w14:paraId="35E49203" w14:textId="77777777">
            <w:r>
              <w:t>Extra</w:t>
            </w:r>
          </w:p>
        </w:tc>
      </w:tr>
      <w:tr w:rsidR="008F736F" w:rsidTr="00F0135A" w14:paraId="50E15FB8" w14:textId="77777777">
        <w:tc>
          <w:tcPr>
            <w:tcW w:w="9747" w:type="dxa"/>
            <w:gridSpan w:val="7"/>
            <w:shd w:val="clear" w:color="auto" w:fill="auto"/>
          </w:tcPr>
          <w:p w:rsidR="008F736F" w:rsidP="00F0135A" w:rsidRDefault="008F736F" w14:paraId="644BF420" w14:textId="77777777">
            <w:pPr>
              <w:spacing w:before="240" w:after="240"/>
              <w:jc w:val="center"/>
            </w:pPr>
            <w:r>
              <w:rPr>
                <w:b/>
              </w:rPr>
              <w:t>Settlement will be accrued into first Settlement window of the next Business Day</w:t>
            </w:r>
          </w:p>
        </w:tc>
      </w:tr>
    </w:tbl>
    <w:p w:rsidR="008F736F" w:rsidP="00F0135A" w:rsidRDefault="008F736F" w14:paraId="7121E57D" w14:textId="77777777">
      <w:pPr>
        <w:pStyle w:val="DocumentSubtitle"/>
      </w:pPr>
    </w:p>
    <w:p w:rsidRPr="00236487" w:rsidR="009F623A" w:rsidP="00E92BA0" w:rsidRDefault="009F623A" w14:paraId="3C6DEFD6" w14:textId="77777777">
      <w:pPr>
        <w:jc w:val="both"/>
      </w:pPr>
      <w:r w:rsidRPr="00236487">
        <w:rPr>
          <w:b/>
        </w:rPr>
        <w:t>Note: –</w:t>
      </w:r>
      <w:r>
        <w:t xml:space="preserve"> There is no settlement to SARB on Sundays and Public Holidays. These settlements will be accumulated into the next available settlement to the SARB.</w:t>
      </w:r>
    </w:p>
    <w:p w:rsidR="008F736F" w:rsidP="00E92BA0" w:rsidRDefault="008F736F" w14:paraId="6096AF4B" w14:textId="77777777">
      <w:pPr>
        <w:rPr>
          <w:rFonts w:ascii="Cambria" w:hAnsi="Cambria" w:eastAsia="Times New Roman"/>
          <w:b/>
          <w:bCs/>
          <w:color w:val="4F81BD"/>
          <w:sz w:val="24"/>
          <w:szCs w:val="26"/>
        </w:rPr>
      </w:pPr>
      <w:r>
        <w:rPr>
          <w:sz w:val="24"/>
        </w:rPr>
        <w:br w:type="page"/>
      </w:r>
    </w:p>
    <w:p w:rsidRPr="002D6E2C" w:rsidR="00D521C9" w:rsidP="002C2973" w:rsidRDefault="00D521C9" w14:paraId="0FCFC630" w14:textId="77777777">
      <w:pPr>
        <w:pStyle w:val="Heading20"/>
        <w:numPr>
          <w:ilvl w:val="1"/>
          <w:numId w:val="19"/>
        </w:numPr>
        <w:ind w:left="0" w:firstLine="0"/>
        <w:rPr>
          <w:rFonts w:ascii="Calibri" w:hAnsi="Calibri"/>
          <w:sz w:val="24"/>
        </w:rPr>
      </w:pPr>
      <w:bookmarkStart w:name="_Toc536096794" w:id="2645"/>
      <w:r w:rsidRPr="002D6E2C">
        <w:rPr>
          <w:rFonts w:ascii="Calibri" w:hAnsi="Calibri"/>
          <w:sz w:val="24"/>
        </w:rPr>
        <w:t>Cancellations (Recalls)</w:t>
      </w:r>
      <w:bookmarkEnd w:id="2642"/>
      <w:bookmarkEnd w:id="2643"/>
      <w:bookmarkEnd w:id="2644"/>
      <w:bookmarkEnd w:id="2645"/>
      <w:r w:rsidRPr="002D6E2C">
        <w:rPr>
          <w:rFonts w:ascii="Calibri" w:hAnsi="Calibri"/>
          <w:sz w:val="24"/>
        </w:rPr>
        <w:t xml:space="preserve"> </w:t>
      </w:r>
    </w:p>
    <w:p w:rsidRPr="002D6E2C" w:rsidR="00D521C9" w:rsidP="00E92BA0" w:rsidRDefault="00D521C9" w14:paraId="30F2CF2B" w14:textId="77777777">
      <w:pPr>
        <w:pStyle w:val="UseCaseSubHeading"/>
        <w:ind w:left="0"/>
        <w:rPr>
          <w:rFonts w:ascii="Calibri" w:hAnsi="Calibri" w:cs="Arial"/>
          <w:sz w:val="22"/>
          <w:szCs w:val="22"/>
          <w:lang w:val="en-ZA"/>
        </w:rPr>
      </w:pPr>
    </w:p>
    <w:p w:rsidRPr="002D6E2C" w:rsidR="00D521C9" w:rsidP="00E92BA0" w:rsidRDefault="00D521C9" w14:paraId="6E027325" w14:textId="77777777">
      <w:r w:rsidRPr="002D6E2C">
        <w:t>Cancellations (Recalls) are only applicable for transactions prior to settlement or in Tracking where no final fate has been provided.</w:t>
      </w:r>
    </w:p>
    <w:p w:rsidRPr="002D6E2C" w:rsidR="00D521C9" w:rsidP="00E92BA0" w:rsidRDefault="00D521C9" w14:paraId="6F083A11" w14:textId="77777777"/>
    <w:p w:rsidRPr="002D6E2C" w:rsidR="00D521C9" w:rsidP="00E92BA0" w:rsidRDefault="00D521C9" w14:paraId="29A8801C" w14:textId="77777777">
      <w:r w:rsidRPr="002D6E2C">
        <w:t>Cancellations (Recalls) may be batched for single or multiple transactions.</w:t>
      </w:r>
    </w:p>
    <w:p w:rsidR="00D521C9" w:rsidP="00E92BA0" w:rsidRDefault="00D521C9" w14:paraId="4047753C" w14:textId="77777777">
      <w:pPr>
        <w:rPr>
          <w:b/>
        </w:rPr>
      </w:pPr>
    </w:p>
    <w:p w:rsidRPr="002D6E2C" w:rsidR="00D521C9" w:rsidP="00E92BA0" w:rsidRDefault="00D521C9" w14:paraId="10694814" w14:textId="77777777">
      <w:pPr>
        <w:pBdr>
          <w:top w:val="single" w:color="auto" w:sz="4" w:space="1"/>
          <w:left w:val="single" w:color="auto" w:sz="4" w:space="4"/>
          <w:bottom w:val="single" w:color="auto" w:sz="4" w:space="1"/>
          <w:right w:val="single" w:color="auto" w:sz="4" w:space="4"/>
        </w:pBdr>
        <w:rPr>
          <w:b/>
        </w:rPr>
      </w:pPr>
      <w:r>
        <w:rPr>
          <w:b/>
        </w:rPr>
        <w:t xml:space="preserve">Clarification Note: </w:t>
      </w:r>
      <w:r w:rsidRPr="006702DD">
        <w:t xml:space="preserve">ACH confirms that </w:t>
      </w:r>
      <w:r w:rsidR="00C3413D">
        <w:t>any</w:t>
      </w:r>
      <w:r w:rsidRPr="006702DD">
        <w:t xml:space="preserve"> debit payment instr</w:t>
      </w:r>
      <w:r>
        <w:t xml:space="preserve">uctions that are </w:t>
      </w:r>
      <w:r w:rsidR="00C3413D">
        <w:t xml:space="preserve">still at the ACH and have </w:t>
      </w:r>
      <w:r>
        <w:t xml:space="preserve">not been submitted to the Debtor Bank can be recalled from the ACH </w:t>
      </w:r>
      <w:r w:rsidR="00C3413D">
        <w:t>(in flight)</w:t>
      </w:r>
      <w:r>
        <w:t xml:space="preserve"> as per AC process described below.</w:t>
      </w:r>
    </w:p>
    <w:p w:rsidRPr="002D6E2C" w:rsidR="00D521C9" w:rsidP="00E92BA0" w:rsidRDefault="00D521C9" w14:paraId="31FEF378" w14:textId="77777777">
      <w:pPr>
        <w:rPr>
          <w:b/>
        </w:rPr>
      </w:pPr>
    </w:p>
    <w:p w:rsidRPr="002D6E2C" w:rsidR="00D521C9" w:rsidP="00E92BA0" w:rsidRDefault="00D521C9" w14:paraId="1CCF1205" w14:textId="77777777">
      <w:r w:rsidRPr="002D6E2C">
        <w:rPr>
          <w:b/>
        </w:rPr>
        <w:t>Technical Requirements:</w:t>
      </w:r>
      <w:r w:rsidRPr="002D6E2C">
        <w:t xml:space="preserve"> </w:t>
      </w:r>
    </w:p>
    <w:p w:rsidRPr="002D6E2C" w:rsidR="00D521C9" w:rsidP="00E92BA0" w:rsidRDefault="00D521C9" w14:paraId="4EF311F9" w14:textId="77777777">
      <w:pPr>
        <w:spacing w:line="288" w:lineRule="auto"/>
        <w:jc w:val="both"/>
        <w:rPr>
          <w:highlight w:val="green"/>
        </w:rPr>
      </w:pPr>
    </w:p>
    <w:p w:rsidRPr="002D6E2C" w:rsidR="00D521C9" w:rsidP="00E92BA0" w:rsidRDefault="00D521C9" w14:paraId="5E055439" w14:textId="77777777">
      <w:r w:rsidRPr="002D6E2C">
        <w:t>The following data delivery mechanisms will be available for the delivery of ISO 20022 messages in Batch between participants and the ACH:</w:t>
      </w:r>
    </w:p>
    <w:p w:rsidRPr="002D6E2C" w:rsidR="00D521C9" w:rsidP="002C2973" w:rsidRDefault="00D521C9" w14:paraId="0D7CF596" w14:textId="77777777">
      <w:pPr>
        <w:numPr>
          <w:ilvl w:val="0"/>
          <w:numId w:val="27"/>
        </w:numPr>
        <w:spacing w:line="288" w:lineRule="auto"/>
        <w:ind w:left="0" w:firstLine="0"/>
        <w:jc w:val="both"/>
      </w:pPr>
      <w:r w:rsidRPr="002D6E2C">
        <w:t>ConnectDirect;</w:t>
      </w:r>
    </w:p>
    <w:p w:rsidRPr="002D6E2C" w:rsidR="00D521C9" w:rsidP="002C2973" w:rsidRDefault="00D521C9" w14:paraId="0DE63E08" w14:textId="77777777">
      <w:pPr>
        <w:numPr>
          <w:ilvl w:val="0"/>
          <w:numId w:val="27"/>
        </w:numPr>
        <w:spacing w:line="288" w:lineRule="auto"/>
        <w:ind w:left="0" w:firstLine="0"/>
        <w:jc w:val="both"/>
      </w:pPr>
      <w:r w:rsidRPr="002D6E2C">
        <w:t>XCOM;</w:t>
      </w:r>
    </w:p>
    <w:p w:rsidRPr="002D6E2C" w:rsidR="00D521C9" w:rsidP="002C2973" w:rsidRDefault="00D521C9" w14:paraId="54E677C5" w14:textId="77777777">
      <w:pPr>
        <w:numPr>
          <w:ilvl w:val="0"/>
          <w:numId w:val="27"/>
        </w:numPr>
        <w:spacing w:line="288" w:lineRule="auto"/>
        <w:ind w:left="0" w:firstLine="0"/>
        <w:jc w:val="both"/>
      </w:pPr>
      <w:r w:rsidRPr="002D6E2C">
        <w:t>Web-based https (secure FTP) upload via extranet over dedicated connections; and</w:t>
      </w:r>
    </w:p>
    <w:p w:rsidRPr="002D6E2C" w:rsidR="00D521C9" w:rsidP="002C2973" w:rsidRDefault="00D521C9" w14:paraId="288DA99E" w14:textId="77777777">
      <w:pPr>
        <w:numPr>
          <w:ilvl w:val="0"/>
          <w:numId w:val="27"/>
        </w:numPr>
        <w:spacing w:line="288" w:lineRule="auto"/>
        <w:ind w:left="0" w:firstLine="0"/>
        <w:jc w:val="both"/>
      </w:pPr>
      <w:r w:rsidRPr="002D6E2C">
        <w:t>SWIFTNet FileAct.</w:t>
      </w:r>
    </w:p>
    <w:p w:rsidR="00341E7C" w:rsidP="00E92BA0" w:rsidRDefault="00B04DD6" w14:paraId="5DB0DF33" w14:textId="77777777">
      <w:r>
        <w:t>gzip is to be used for file compression &amp; decompression</w:t>
      </w:r>
    </w:p>
    <w:p w:rsidR="00341E7C" w:rsidP="00E92BA0" w:rsidRDefault="00341E7C" w14:paraId="656F8855" w14:textId="77777777"/>
    <w:p w:rsidRPr="002D6E2C" w:rsidR="00D521C9" w:rsidP="00E92BA0" w:rsidRDefault="00D521C9" w14:paraId="02CE18CC" w14:textId="77777777">
      <w:r w:rsidRPr="002D6E2C">
        <w:rPr>
          <w:b/>
        </w:rPr>
        <w:t>Messages used in ISO 20022 layouts</w:t>
      </w:r>
      <w:r w:rsidRPr="002D6E2C">
        <w:t>:</w:t>
      </w:r>
    </w:p>
    <w:p w:rsidRPr="002D6E2C" w:rsidR="00D521C9" w:rsidP="00E92BA0" w:rsidRDefault="00D521C9" w14:paraId="3799FD83" w14:textId="77777777">
      <w:pPr>
        <w:numPr>
          <w:ilvl w:val="0"/>
          <w:numId w:val="5"/>
        </w:numPr>
        <w:tabs>
          <w:tab w:val="left" w:pos="1701"/>
        </w:tabs>
        <w:ind w:left="0" w:firstLine="0"/>
      </w:pPr>
      <w:r w:rsidRPr="002D6E2C">
        <w:t>Payment Cancellation (</w:t>
      </w:r>
      <w:hyperlink w:history="1" w:anchor="_FIToFI_Payment_Cancellation">
        <w:r w:rsidRPr="002D6E2C">
          <w:rPr>
            <w:rStyle w:val="Hyperlink"/>
          </w:rPr>
          <w:t>camt.056</w:t>
        </w:r>
      </w:hyperlink>
      <w:r w:rsidRPr="002D6E2C">
        <w:t xml:space="preserve">) </w:t>
      </w:r>
    </w:p>
    <w:p w:rsidRPr="002D6E2C" w:rsidR="00D521C9" w:rsidP="00E92BA0" w:rsidRDefault="00D521C9" w14:paraId="299F554C" w14:textId="77777777">
      <w:pPr>
        <w:numPr>
          <w:ilvl w:val="0"/>
          <w:numId w:val="5"/>
        </w:numPr>
        <w:tabs>
          <w:tab w:val="left" w:pos="1701"/>
        </w:tabs>
        <w:ind w:left="0" w:firstLine="0"/>
      </w:pPr>
      <w:r w:rsidRPr="002D6E2C">
        <w:t>Status report (</w:t>
      </w:r>
      <w:hyperlink w:history="1" w:anchor="Status_Report_Exception_Processing">
        <w:r w:rsidRPr="002D6E2C">
          <w:rPr>
            <w:rStyle w:val="Hyperlink"/>
          </w:rPr>
          <w:t>pacs.002</w:t>
        </w:r>
      </w:hyperlink>
      <w:r w:rsidRPr="002D6E2C">
        <w:t>)</w:t>
      </w:r>
    </w:p>
    <w:p w:rsidRPr="002D6E2C" w:rsidR="00D521C9" w:rsidP="00E92BA0" w:rsidRDefault="00D521C9" w14:paraId="609812C2" w14:textId="77777777">
      <w:pPr>
        <w:numPr>
          <w:ilvl w:val="0"/>
          <w:numId w:val="5"/>
        </w:numPr>
        <w:tabs>
          <w:tab w:val="left" w:pos="1701"/>
        </w:tabs>
        <w:ind w:left="0" w:firstLine="0"/>
      </w:pPr>
      <w:r w:rsidRPr="002D6E2C">
        <w:t>Resolution of Investigation (</w:t>
      </w:r>
      <w:hyperlink w:history="1" w:anchor="_Resolution_of_Investigation">
        <w:r w:rsidRPr="002D6E2C">
          <w:rPr>
            <w:rStyle w:val="Hyperlink"/>
          </w:rPr>
          <w:t>camt.029</w:t>
        </w:r>
      </w:hyperlink>
      <w:r w:rsidRPr="002D6E2C">
        <w:t>) – Cancellation response</w:t>
      </w:r>
    </w:p>
    <w:p w:rsidR="00D521C9" w:rsidP="00E92BA0" w:rsidRDefault="00D521C9" w14:paraId="451487A0" w14:textId="77777777">
      <w:pPr>
        <w:rPr>
          <w:b/>
        </w:rPr>
      </w:pPr>
    </w:p>
    <w:p w:rsidR="002E47D1" w:rsidP="00E92BA0" w:rsidRDefault="002E47D1" w14:paraId="3FA3D539" w14:textId="77777777">
      <w:pPr>
        <w:rPr>
          <w:b/>
        </w:rPr>
      </w:pPr>
      <w:r>
        <w:rPr>
          <w:b/>
        </w:rPr>
        <w:t>Processing Windows:</w:t>
      </w:r>
    </w:p>
    <w:p w:rsidRPr="00AB047E" w:rsidR="002E47D1" w:rsidP="00E92BA0" w:rsidRDefault="002E47D1" w14:paraId="0B37CC38" w14:textId="77777777">
      <w:pPr>
        <w:rPr>
          <w:rStyle w:val="Strong"/>
        </w:rPr>
      </w:pPr>
      <w:r w:rsidRPr="00AB047E">
        <w:rPr>
          <w:rStyle w:val="Strong"/>
        </w:rPr>
        <w:t>Cancellations / Reversals – Weekdays</w:t>
      </w:r>
    </w:p>
    <w:tbl>
      <w:tblPr>
        <w:tblStyle w:val="TableGrid"/>
        <w:tblW w:w="0" w:type="auto"/>
        <w:tblLook w:val="04A0" w:firstRow="1" w:lastRow="0" w:firstColumn="1" w:lastColumn="0" w:noHBand="0" w:noVBand="1"/>
      </w:tblPr>
      <w:tblGrid>
        <w:gridCol w:w="1410"/>
        <w:gridCol w:w="1307"/>
        <w:gridCol w:w="1508"/>
        <w:gridCol w:w="1427"/>
        <w:gridCol w:w="1215"/>
        <w:gridCol w:w="1163"/>
        <w:gridCol w:w="986"/>
      </w:tblGrid>
      <w:tr w:rsidR="002E47D1" w:rsidTr="00AB047E" w14:paraId="35908B4B" w14:textId="77777777">
        <w:tc>
          <w:tcPr>
            <w:tcW w:w="1438" w:type="dxa"/>
            <w:shd w:val="clear" w:color="auto" w:fill="BFBFBF" w:themeFill="background1" w:themeFillShade="BF"/>
          </w:tcPr>
          <w:p w:rsidR="002E47D1" w:rsidP="00E92BA0" w:rsidRDefault="002E47D1" w14:paraId="76A23205" w14:textId="77777777">
            <w:pPr>
              <w:jc w:val="center"/>
            </w:pPr>
            <w:r>
              <w:t>Message</w:t>
            </w:r>
          </w:p>
        </w:tc>
        <w:tc>
          <w:tcPr>
            <w:tcW w:w="1345" w:type="dxa"/>
            <w:shd w:val="clear" w:color="auto" w:fill="BFBFBF" w:themeFill="background1" w:themeFillShade="BF"/>
          </w:tcPr>
          <w:p w:rsidR="002E47D1" w:rsidP="00E92BA0" w:rsidRDefault="002E47D1" w14:paraId="4765D411" w14:textId="77777777">
            <w:pPr>
              <w:jc w:val="center"/>
            </w:pPr>
            <w:r>
              <w:t>Service Code</w:t>
            </w:r>
          </w:p>
        </w:tc>
        <w:tc>
          <w:tcPr>
            <w:tcW w:w="1533" w:type="dxa"/>
            <w:shd w:val="clear" w:color="auto" w:fill="BFBFBF" w:themeFill="background1" w:themeFillShade="BF"/>
          </w:tcPr>
          <w:p w:rsidR="002E47D1" w:rsidP="00E92BA0" w:rsidRDefault="002E47D1" w14:paraId="28855988" w14:textId="77777777">
            <w:pPr>
              <w:jc w:val="center"/>
            </w:pPr>
            <w:r>
              <w:t>Originating</w:t>
            </w:r>
          </w:p>
        </w:tc>
        <w:tc>
          <w:tcPr>
            <w:tcW w:w="1457" w:type="dxa"/>
            <w:shd w:val="clear" w:color="auto" w:fill="BFBFBF" w:themeFill="background1" w:themeFillShade="BF"/>
          </w:tcPr>
          <w:p w:rsidR="002E47D1" w:rsidP="00E92BA0" w:rsidRDefault="002E47D1" w14:paraId="1EC88994" w14:textId="77777777">
            <w:pPr>
              <w:jc w:val="center"/>
            </w:pPr>
            <w:r>
              <w:t>Receiving</w:t>
            </w:r>
          </w:p>
        </w:tc>
        <w:tc>
          <w:tcPr>
            <w:tcW w:w="1257" w:type="dxa"/>
            <w:shd w:val="clear" w:color="auto" w:fill="BFBFBF" w:themeFill="background1" w:themeFillShade="BF"/>
          </w:tcPr>
          <w:p w:rsidR="002E47D1" w:rsidP="00E92BA0" w:rsidRDefault="002E47D1" w14:paraId="0E52BE12" w14:textId="77777777">
            <w:pPr>
              <w:jc w:val="center"/>
            </w:pPr>
            <w:r>
              <w:t>Start Time</w:t>
            </w:r>
          </w:p>
        </w:tc>
        <w:tc>
          <w:tcPr>
            <w:tcW w:w="1200" w:type="dxa"/>
            <w:shd w:val="clear" w:color="auto" w:fill="BFBFBF" w:themeFill="background1" w:themeFillShade="BF"/>
          </w:tcPr>
          <w:p w:rsidR="002E47D1" w:rsidP="00E92BA0" w:rsidRDefault="002E47D1" w14:paraId="17528113" w14:textId="77777777">
            <w:pPr>
              <w:jc w:val="center"/>
            </w:pPr>
            <w:r>
              <w:t>End Time</w:t>
            </w:r>
          </w:p>
        </w:tc>
        <w:tc>
          <w:tcPr>
            <w:tcW w:w="1012" w:type="dxa"/>
            <w:shd w:val="clear" w:color="auto" w:fill="BFBFBF" w:themeFill="background1" w:themeFillShade="BF"/>
          </w:tcPr>
          <w:p w:rsidR="002E47D1" w:rsidP="00E92BA0" w:rsidRDefault="002E47D1" w14:paraId="532E62C9" w14:textId="77777777">
            <w:pPr>
              <w:jc w:val="center"/>
            </w:pPr>
            <w:r>
              <w:t>Extra</w:t>
            </w:r>
          </w:p>
        </w:tc>
      </w:tr>
      <w:tr w:rsidR="002E47D1" w:rsidTr="00AB047E" w14:paraId="3656EE93" w14:textId="77777777">
        <w:tc>
          <w:tcPr>
            <w:tcW w:w="1438" w:type="dxa"/>
          </w:tcPr>
          <w:p w:rsidRPr="00FD5C90" w:rsidR="002E47D1" w:rsidP="00E92BA0" w:rsidRDefault="00095C1F" w14:paraId="053C80A9" w14:textId="77777777">
            <w:pPr>
              <w:jc w:val="center"/>
              <w:rPr>
                <w:b/>
              </w:rPr>
            </w:pPr>
            <w:r>
              <w:rPr>
                <w:b/>
              </w:rPr>
              <w:t>Camt.056</w:t>
            </w:r>
          </w:p>
        </w:tc>
        <w:tc>
          <w:tcPr>
            <w:tcW w:w="1345" w:type="dxa"/>
          </w:tcPr>
          <w:p w:rsidRPr="00FD5C90" w:rsidR="002E47D1" w:rsidP="00E92BA0" w:rsidRDefault="002E47D1" w14:paraId="7D2080A6" w14:textId="77777777">
            <w:pPr>
              <w:jc w:val="center"/>
            </w:pPr>
            <w:r>
              <w:t>CLINP</w:t>
            </w:r>
          </w:p>
        </w:tc>
        <w:tc>
          <w:tcPr>
            <w:tcW w:w="1533" w:type="dxa"/>
          </w:tcPr>
          <w:p w:rsidRPr="00FD5C90" w:rsidR="002E47D1" w:rsidP="00E92BA0" w:rsidRDefault="002E47D1" w14:paraId="62F4556A" w14:textId="77777777">
            <w:pPr>
              <w:jc w:val="center"/>
            </w:pPr>
            <w:r w:rsidRPr="00FD5C90">
              <w:t>Creditor Bank</w:t>
            </w:r>
          </w:p>
        </w:tc>
        <w:tc>
          <w:tcPr>
            <w:tcW w:w="1457" w:type="dxa"/>
          </w:tcPr>
          <w:p w:rsidRPr="00FD5C90" w:rsidR="002E47D1" w:rsidP="00E92BA0" w:rsidRDefault="002E47D1" w14:paraId="527DC01D" w14:textId="77777777">
            <w:pPr>
              <w:jc w:val="center"/>
            </w:pPr>
            <w:r w:rsidRPr="00FD5C90">
              <w:t>ACH</w:t>
            </w:r>
          </w:p>
        </w:tc>
        <w:tc>
          <w:tcPr>
            <w:tcW w:w="1257" w:type="dxa"/>
          </w:tcPr>
          <w:p w:rsidRPr="002D6E2C" w:rsidR="002E47D1" w:rsidP="00E92BA0" w:rsidRDefault="002E47D1" w14:paraId="3D3FF4FF" w14:textId="77777777">
            <w:pPr>
              <w:jc w:val="center"/>
            </w:pPr>
            <w:r>
              <w:t>08:00</w:t>
            </w:r>
          </w:p>
        </w:tc>
        <w:tc>
          <w:tcPr>
            <w:tcW w:w="1200" w:type="dxa"/>
          </w:tcPr>
          <w:p w:rsidRPr="002D6E2C" w:rsidR="002E47D1" w:rsidP="00E92BA0" w:rsidRDefault="002E47D1" w14:paraId="59A6BA05" w14:textId="77777777">
            <w:pPr>
              <w:jc w:val="center"/>
            </w:pPr>
            <w:r>
              <w:t>16:00</w:t>
            </w:r>
          </w:p>
        </w:tc>
        <w:tc>
          <w:tcPr>
            <w:tcW w:w="1012" w:type="dxa"/>
          </w:tcPr>
          <w:p w:rsidRPr="00FD5C90" w:rsidR="002E47D1" w:rsidP="00E92BA0" w:rsidRDefault="002E47D1" w14:paraId="6C3B346B" w14:textId="77777777">
            <w:pPr>
              <w:jc w:val="center"/>
            </w:pPr>
          </w:p>
        </w:tc>
      </w:tr>
      <w:tr w:rsidR="002E47D1" w:rsidTr="00AB047E" w14:paraId="4BF0F025" w14:textId="77777777">
        <w:tc>
          <w:tcPr>
            <w:tcW w:w="1438" w:type="dxa"/>
          </w:tcPr>
          <w:p w:rsidR="002E47D1" w:rsidP="00E92BA0" w:rsidRDefault="00095C1F" w14:paraId="400B4110" w14:textId="77777777">
            <w:pPr>
              <w:jc w:val="center"/>
            </w:pPr>
            <w:r>
              <w:rPr>
                <w:b/>
              </w:rPr>
              <w:t>Camt.056</w:t>
            </w:r>
          </w:p>
        </w:tc>
        <w:tc>
          <w:tcPr>
            <w:tcW w:w="1345" w:type="dxa"/>
          </w:tcPr>
          <w:p w:rsidR="002E47D1" w:rsidP="00E92BA0" w:rsidRDefault="002E47D1" w14:paraId="0ACBDD7B" w14:textId="77777777">
            <w:pPr>
              <w:jc w:val="center"/>
            </w:pPr>
            <w:r>
              <w:t>CLOUT</w:t>
            </w:r>
          </w:p>
        </w:tc>
        <w:tc>
          <w:tcPr>
            <w:tcW w:w="1533" w:type="dxa"/>
          </w:tcPr>
          <w:p w:rsidR="002E47D1" w:rsidP="00E92BA0" w:rsidRDefault="002E47D1" w14:paraId="49FC62EB" w14:textId="77777777">
            <w:pPr>
              <w:jc w:val="center"/>
            </w:pPr>
            <w:r>
              <w:t>ACH</w:t>
            </w:r>
          </w:p>
        </w:tc>
        <w:tc>
          <w:tcPr>
            <w:tcW w:w="1457" w:type="dxa"/>
          </w:tcPr>
          <w:p w:rsidR="002E47D1" w:rsidP="00E92BA0" w:rsidRDefault="002E47D1" w14:paraId="726BA3CA" w14:textId="77777777">
            <w:pPr>
              <w:jc w:val="center"/>
            </w:pPr>
            <w:r>
              <w:t>Debtor Bank</w:t>
            </w:r>
          </w:p>
        </w:tc>
        <w:tc>
          <w:tcPr>
            <w:tcW w:w="1257" w:type="dxa"/>
          </w:tcPr>
          <w:p w:rsidRPr="002D6E2C" w:rsidR="002E47D1" w:rsidP="00E92BA0" w:rsidRDefault="002E47D1" w14:paraId="26777518" w14:textId="77777777">
            <w:pPr>
              <w:jc w:val="center"/>
            </w:pPr>
            <w:r>
              <w:t>08:00</w:t>
            </w:r>
          </w:p>
        </w:tc>
        <w:tc>
          <w:tcPr>
            <w:tcW w:w="1200" w:type="dxa"/>
          </w:tcPr>
          <w:p w:rsidRPr="002D6E2C" w:rsidR="002E47D1" w:rsidP="00E92BA0" w:rsidRDefault="002E47D1" w14:paraId="4FD3E52C" w14:textId="77777777">
            <w:pPr>
              <w:jc w:val="center"/>
            </w:pPr>
            <w:r>
              <w:t>17:00</w:t>
            </w:r>
          </w:p>
        </w:tc>
        <w:tc>
          <w:tcPr>
            <w:tcW w:w="1012" w:type="dxa"/>
          </w:tcPr>
          <w:p w:rsidR="002E47D1" w:rsidP="00E92BA0" w:rsidRDefault="002E47D1" w14:paraId="0F0B9F74" w14:textId="77777777">
            <w:pPr>
              <w:jc w:val="center"/>
            </w:pPr>
          </w:p>
        </w:tc>
      </w:tr>
      <w:tr w:rsidR="002E47D1" w:rsidTr="00AB047E" w14:paraId="09270FA0" w14:textId="77777777">
        <w:tc>
          <w:tcPr>
            <w:tcW w:w="1438" w:type="dxa"/>
          </w:tcPr>
          <w:p w:rsidRPr="00FD5C90" w:rsidR="002E47D1" w:rsidP="00E92BA0" w:rsidRDefault="002E47D1" w14:paraId="75398E76" w14:textId="77777777">
            <w:pPr>
              <w:jc w:val="center"/>
              <w:rPr>
                <w:b/>
              </w:rPr>
            </w:pPr>
          </w:p>
        </w:tc>
        <w:tc>
          <w:tcPr>
            <w:tcW w:w="1345" w:type="dxa"/>
          </w:tcPr>
          <w:p w:rsidR="002E47D1" w:rsidP="00E92BA0" w:rsidRDefault="002E47D1" w14:paraId="3C1B2899" w14:textId="77777777">
            <w:pPr>
              <w:jc w:val="center"/>
            </w:pPr>
          </w:p>
        </w:tc>
        <w:tc>
          <w:tcPr>
            <w:tcW w:w="1533" w:type="dxa"/>
          </w:tcPr>
          <w:p w:rsidR="002E47D1" w:rsidP="00E92BA0" w:rsidRDefault="002E47D1" w14:paraId="78F1466D" w14:textId="77777777">
            <w:pPr>
              <w:jc w:val="center"/>
            </w:pPr>
          </w:p>
        </w:tc>
        <w:tc>
          <w:tcPr>
            <w:tcW w:w="1457" w:type="dxa"/>
          </w:tcPr>
          <w:p w:rsidR="002E47D1" w:rsidP="00E92BA0" w:rsidRDefault="002E47D1" w14:paraId="5B27C36D" w14:textId="77777777">
            <w:pPr>
              <w:jc w:val="center"/>
            </w:pPr>
          </w:p>
        </w:tc>
        <w:tc>
          <w:tcPr>
            <w:tcW w:w="1257" w:type="dxa"/>
          </w:tcPr>
          <w:p w:rsidR="002E47D1" w:rsidP="00E92BA0" w:rsidRDefault="002E47D1" w14:paraId="1F8101F1" w14:textId="77777777">
            <w:pPr>
              <w:jc w:val="center"/>
            </w:pPr>
          </w:p>
        </w:tc>
        <w:tc>
          <w:tcPr>
            <w:tcW w:w="1200" w:type="dxa"/>
          </w:tcPr>
          <w:p w:rsidR="002E47D1" w:rsidP="00E92BA0" w:rsidRDefault="002E47D1" w14:paraId="3334501F" w14:textId="77777777">
            <w:pPr>
              <w:jc w:val="center"/>
            </w:pPr>
          </w:p>
        </w:tc>
        <w:tc>
          <w:tcPr>
            <w:tcW w:w="1012" w:type="dxa"/>
          </w:tcPr>
          <w:p w:rsidR="002E47D1" w:rsidP="00E92BA0" w:rsidRDefault="002E47D1" w14:paraId="78F2795E" w14:textId="77777777">
            <w:pPr>
              <w:jc w:val="center"/>
            </w:pPr>
          </w:p>
        </w:tc>
      </w:tr>
      <w:tr w:rsidR="002E47D1" w:rsidTr="00AB047E" w14:paraId="66260280" w14:textId="77777777">
        <w:tc>
          <w:tcPr>
            <w:tcW w:w="1438" w:type="dxa"/>
          </w:tcPr>
          <w:p w:rsidR="002E47D1" w:rsidP="00E92BA0" w:rsidRDefault="002E47D1" w14:paraId="3A8F25FF" w14:textId="77777777">
            <w:pPr>
              <w:jc w:val="center"/>
            </w:pPr>
            <w:r>
              <w:rPr>
                <w:b/>
              </w:rPr>
              <w:t>Camt.029</w:t>
            </w:r>
          </w:p>
        </w:tc>
        <w:tc>
          <w:tcPr>
            <w:tcW w:w="1345" w:type="dxa"/>
          </w:tcPr>
          <w:p w:rsidRPr="00FD5C90" w:rsidR="002E47D1" w:rsidP="00E92BA0" w:rsidRDefault="002E47D1" w14:paraId="20B17C4F" w14:textId="77777777">
            <w:pPr>
              <w:jc w:val="center"/>
            </w:pPr>
            <w:r>
              <w:t>RIINP</w:t>
            </w:r>
          </w:p>
        </w:tc>
        <w:tc>
          <w:tcPr>
            <w:tcW w:w="1533" w:type="dxa"/>
          </w:tcPr>
          <w:p w:rsidRPr="00FD5C90" w:rsidR="002E47D1" w:rsidP="00E92BA0" w:rsidRDefault="00BF35B6" w14:paraId="53FA9FEA" w14:textId="77777777">
            <w:pPr>
              <w:jc w:val="center"/>
            </w:pPr>
            <w:r>
              <w:t>Debtor Bank</w:t>
            </w:r>
          </w:p>
        </w:tc>
        <w:tc>
          <w:tcPr>
            <w:tcW w:w="1457" w:type="dxa"/>
          </w:tcPr>
          <w:p w:rsidRPr="00FD5C90" w:rsidR="002E47D1" w:rsidP="00E92BA0" w:rsidRDefault="002E47D1" w14:paraId="50D5BD35" w14:textId="77777777">
            <w:pPr>
              <w:jc w:val="center"/>
            </w:pPr>
            <w:r w:rsidRPr="00FD5C90">
              <w:t>ACH</w:t>
            </w:r>
          </w:p>
        </w:tc>
        <w:tc>
          <w:tcPr>
            <w:tcW w:w="1257" w:type="dxa"/>
          </w:tcPr>
          <w:p w:rsidRPr="002D6E2C" w:rsidR="002E47D1" w:rsidP="00E92BA0" w:rsidRDefault="002E47D1" w14:paraId="32C874FE" w14:textId="77777777">
            <w:pPr>
              <w:jc w:val="center"/>
            </w:pPr>
            <w:r>
              <w:t>08:00</w:t>
            </w:r>
          </w:p>
        </w:tc>
        <w:tc>
          <w:tcPr>
            <w:tcW w:w="1200" w:type="dxa"/>
          </w:tcPr>
          <w:p w:rsidRPr="002D6E2C" w:rsidR="002E47D1" w:rsidP="00E92BA0" w:rsidRDefault="002E47D1" w14:paraId="4F3D0CD7" w14:textId="77777777">
            <w:pPr>
              <w:jc w:val="center"/>
            </w:pPr>
            <w:r>
              <w:t>18:00</w:t>
            </w:r>
          </w:p>
        </w:tc>
        <w:tc>
          <w:tcPr>
            <w:tcW w:w="1012" w:type="dxa"/>
          </w:tcPr>
          <w:p w:rsidRPr="00FD5C90" w:rsidR="002E47D1" w:rsidP="00E92BA0" w:rsidRDefault="002E47D1" w14:paraId="74226267" w14:textId="77777777">
            <w:pPr>
              <w:jc w:val="center"/>
            </w:pPr>
          </w:p>
        </w:tc>
      </w:tr>
      <w:tr w:rsidR="002E47D1" w:rsidTr="00AB047E" w14:paraId="598389FF" w14:textId="77777777">
        <w:tc>
          <w:tcPr>
            <w:tcW w:w="1438" w:type="dxa"/>
          </w:tcPr>
          <w:p w:rsidR="002E47D1" w:rsidP="00E92BA0" w:rsidRDefault="002E47D1" w14:paraId="5B3AD6B8" w14:textId="77777777">
            <w:pPr>
              <w:jc w:val="center"/>
            </w:pPr>
            <w:r>
              <w:rPr>
                <w:b/>
              </w:rPr>
              <w:t>Camt.029</w:t>
            </w:r>
          </w:p>
        </w:tc>
        <w:tc>
          <w:tcPr>
            <w:tcW w:w="1345" w:type="dxa"/>
          </w:tcPr>
          <w:p w:rsidR="002E47D1" w:rsidP="00E92BA0" w:rsidRDefault="002E47D1" w14:paraId="7B4C3219" w14:textId="77777777">
            <w:pPr>
              <w:jc w:val="center"/>
            </w:pPr>
            <w:r>
              <w:t>RIOUT</w:t>
            </w:r>
          </w:p>
        </w:tc>
        <w:tc>
          <w:tcPr>
            <w:tcW w:w="1533" w:type="dxa"/>
          </w:tcPr>
          <w:p w:rsidR="002E47D1" w:rsidP="00E92BA0" w:rsidRDefault="002E47D1" w14:paraId="352AE072" w14:textId="77777777">
            <w:pPr>
              <w:jc w:val="center"/>
            </w:pPr>
            <w:r>
              <w:t>ACH</w:t>
            </w:r>
          </w:p>
        </w:tc>
        <w:tc>
          <w:tcPr>
            <w:tcW w:w="1457" w:type="dxa"/>
          </w:tcPr>
          <w:p w:rsidR="002E47D1" w:rsidP="00E92BA0" w:rsidRDefault="00BF35B6" w14:paraId="48F13687" w14:textId="77777777">
            <w:pPr>
              <w:jc w:val="center"/>
            </w:pPr>
            <w:r w:rsidRPr="00FD5C90">
              <w:t>Creditor Bank</w:t>
            </w:r>
          </w:p>
        </w:tc>
        <w:tc>
          <w:tcPr>
            <w:tcW w:w="1257" w:type="dxa"/>
          </w:tcPr>
          <w:p w:rsidRPr="002D6E2C" w:rsidR="002E47D1" w:rsidP="00E92BA0" w:rsidRDefault="002E47D1" w14:paraId="68C5ACF6" w14:textId="77777777">
            <w:pPr>
              <w:jc w:val="center"/>
            </w:pPr>
            <w:r>
              <w:t>08:00</w:t>
            </w:r>
          </w:p>
        </w:tc>
        <w:tc>
          <w:tcPr>
            <w:tcW w:w="1200" w:type="dxa"/>
          </w:tcPr>
          <w:p w:rsidR="002E47D1" w:rsidP="00E92BA0" w:rsidRDefault="002E47D1" w14:paraId="028943FF" w14:textId="77777777">
            <w:pPr>
              <w:jc w:val="center"/>
            </w:pPr>
            <w:r>
              <w:t>19:00</w:t>
            </w:r>
          </w:p>
        </w:tc>
        <w:tc>
          <w:tcPr>
            <w:tcW w:w="1012" w:type="dxa"/>
          </w:tcPr>
          <w:p w:rsidR="002E47D1" w:rsidP="00E92BA0" w:rsidRDefault="002E47D1" w14:paraId="67022CF4" w14:textId="77777777">
            <w:pPr>
              <w:jc w:val="center"/>
            </w:pPr>
          </w:p>
        </w:tc>
      </w:tr>
      <w:tr w:rsidR="002E47D1" w:rsidTr="00AB047E" w14:paraId="3DB6DB58" w14:textId="77777777">
        <w:tc>
          <w:tcPr>
            <w:tcW w:w="1438" w:type="dxa"/>
          </w:tcPr>
          <w:p w:rsidRPr="00FD5C90" w:rsidR="002E47D1" w:rsidP="00E92BA0" w:rsidRDefault="002E47D1" w14:paraId="2651E80F" w14:textId="77777777">
            <w:pPr>
              <w:jc w:val="center"/>
              <w:rPr>
                <w:b/>
              </w:rPr>
            </w:pPr>
          </w:p>
        </w:tc>
        <w:tc>
          <w:tcPr>
            <w:tcW w:w="1345" w:type="dxa"/>
          </w:tcPr>
          <w:p w:rsidR="002E47D1" w:rsidP="00E92BA0" w:rsidRDefault="002E47D1" w14:paraId="2F405AEC" w14:textId="77777777">
            <w:pPr>
              <w:jc w:val="center"/>
            </w:pPr>
          </w:p>
        </w:tc>
        <w:tc>
          <w:tcPr>
            <w:tcW w:w="1533" w:type="dxa"/>
          </w:tcPr>
          <w:p w:rsidR="002E47D1" w:rsidP="00E92BA0" w:rsidRDefault="002E47D1" w14:paraId="52ECD08C" w14:textId="77777777">
            <w:pPr>
              <w:jc w:val="center"/>
            </w:pPr>
          </w:p>
        </w:tc>
        <w:tc>
          <w:tcPr>
            <w:tcW w:w="1457" w:type="dxa"/>
          </w:tcPr>
          <w:p w:rsidR="002E47D1" w:rsidP="00E92BA0" w:rsidRDefault="002E47D1" w14:paraId="62096944" w14:textId="77777777">
            <w:pPr>
              <w:jc w:val="center"/>
            </w:pPr>
          </w:p>
        </w:tc>
        <w:tc>
          <w:tcPr>
            <w:tcW w:w="1257" w:type="dxa"/>
          </w:tcPr>
          <w:p w:rsidR="002E47D1" w:rsidP="00E92BA0" w:rsidRDefault="002E47D1" w14:paraId="1E1850D0" w14:textId="77777777">
            <w:pPr>
              <w:jc w:val="center"/>
            </w:pPr>
          </w:p>
        </w:tc>
        <w:tc>
          <w:tcPr>
            <w:tcW w:w="1200" w:type="dxa"/>
          </w:tcPr>
          <w:p w:rsidR="002E47D1" w:rsidP="00E92BA0" w:rsidRDefault="002E47D1" w14:paraId="25E0FFC0" w14:textId="77777777">
            <w:pPr>
              <w:jc w:val="center"/>
            </w:pPr>
          </w:p>
        </w:tc>
        <w:tc>
          <w:tcPr>
            <w:tcW w:w="1012" w:type="dxa"/>
          </w:tcPr>
          <w:p w:rsidR="002E47D1" w:rsidP="00E92BA0" w:rsidRDefault="002E47D1" w14:paraId="43C02777" w14:textId="77777777">
            <w:pPr>
              <w:jc w:val="center"/>
            </w:pPr>
          </w:p>
        </w:tc>
      </w:tr>
      <w:tr w:rsidR="002E47D1" w:rsidTr="00AB047E" w14:paraId="249E437B" w14:textId="77777777">
        <w:tc>
          <w:tcPr>
            <w:tcW w:w="1438" w:type="dxa"/>
          </w:tcPr>
          <w:p w:rsidRPr="00FD5C90" w:rsidR="002E47D1" w:rsidP="00E92BA0" w:rsidRDefault="002E47D1" w14:paraId="2B099404" w14:textId="77777777">
            <w:pPr>
              <w:jc w:val="center"/>
              <w:rPr>
                <w:b/>
              </w:rPr>
            </w:pPr>
            <w:r w:rsidRPr="00FD5C90">
              <w:rPr>
                <w:b/>
              </w:rPr>
              <w:t>Pacs.002</w:t>
            </w:r>
          </w:p>
        </w:tc>
        <w:tc>
          <w:tcPr>
            <w:tcW w:w="1345" w:type="dxa"/>
          </w:tcPr>
          <w:p w:rsidR="002E47D1" w:rsidP="00E92BA0" w:rsidRDefault="002E47D1" w14:paraId="29801726" w14:textId="77777777">
            <w:pPr>
              <w:jc w:val="center"/>
            </w:pPr>
            <w:r>
              <w:t>ST004</w:t>
            </w:r>
          </w:p>
        </w:tc>
        <w:tc>
          <w:tcPr>
            <w:tcW w:w="1533" w:type="dxa"/>
          </w:tcPr>
          <w:p w:rsidR="002E47D1" w:rsidP="00E92BA0" w:rsidRDefault="002E47D1" w14:paraId="3204E166" w14:textId="77777777">
            <w:pPr>
              <w:jc w:val="center"/>
            </w:pPr>
            <w:r>
              <w:t>ACH</w:t>
            </w:r>
          </w:p>
        </w:tc>
        <w:tc>
          <w:tcPr>
            <w:tcW w:w="1457" w:type="dxa"/>
          </w:tcPr>
          <w:p w:rsidR="002E47D1" w:rsidP="00E92BA0" w:rsidRDefault="002E47D1" w14:paraId="0047E2AC" w14:textId="77777777">
            <w:pPr>
              <w:jc w:val="center"/>
            </w:pPr>
            <w:r w:rsidRPr="00FD5C90">
              <w:t>Creditor Bank</w:t>
            </w:r>
          </w:p>
        </w:tc>
        <w:tc>
          <w:tcPr>
            <w:tcW w:w="1257" w:type="dxa"/>
          </w:tcPr>
          <w:p w:rsidRPr="002D6E2C" w:rsidR="002E47D1" w:rsidP="00E92BA0" w:rsidRDefault="002E47D1" w14:paraId="60CF8114" w14:textId="77777777">
            <w:pPr>
              <w:jc w:val="center"/>
            </w:pPr>
            <w:r>
              <w:t>08:00</w:t>
            </w:r>
          </w:p>
        </w:tc>
        <w:tc>
          <w:tcPr>
            <w:tcW w:w="1200" w:type="dxa"/>
          </w:tcPr>
          <w:p w:rsidR="002E47D1" w:rsidP="00E92BA0" w:rsidRDefault="002E47D1" w14:paraId="1397B6A2" w14:textId="77777777">
            <w:pPr>
              <w:jc w:val="center"/>
            </w:pPr>
            <w:r>
              <w:t xml:space="preserve">16:30 </w:t>
            </w:r>
          </w:p>
        </w:tc>
        <w:tc>
          <w:tcPr>
            <w:tcW w:w="1012" w:type="dxa"/>
          </w:tcPr>
          <w:p w:rsidR="002E47D1" w:rsidP="00E92BA0" w:rsidRDefault="002E47D1" w14:paraId="3E4628F6" w14:textId="77777777">
            <w:pPr>
              <w:jc w:val="center"/>
            </w:pPr>
          </w:p>
        </w:tc>
      </w:tr>
      <w:tr w:rsidR="002E47D1" w:rsidTr="00AB047E" w14:paraId="4C01673B" w14:textId="77777777">
        <w:tc>
          <w:tcPr>
            <w:tcW w:w="1438" w:type="dxa"/>
          </w:tcPr>
          <w:p w:rsidRPr="00FD5C90" w:rsidR="002E47D1" w:rsidP="00E92BA0" w:rsidRDefault="002E47D1" w14:paraId="668F7E8D" w14:textId="77777777">
            <w:pPr>
              <w:jc w:val="center"/>
              <w:rPr>
                <w:b/>
              </w:rPr>
            </w:pPr>
            <w:r w:rsidRPr="00FD5C90">
              <w:rPr>
                <w:b/>
              </w:rPr>
              <w:t>Pacs.002</w:t>
            </w:r>
          </w:p>
        </w:tc>
        <w:tc>
          <w:tcPr>
            <w:tcW w:w="1345" w:type="dxa"/>
          </w:tcPr>
          <w:p w:rsidR="002E47D1" w:rsidP="00E92BA0" w:rsidRDefault="002E47D1" w14:paraId="29F6E242" w14:textId="77777777">
            <w:pPr>
              <w:jc w:val="center"/>
            </w:pPr>
            <w:r>
              <w:t>ST009</w:t>
            </w:r>
          </w:p>
        </w:tc>
        <w:tc>
          <w:tcPr>
            <w:tcW w:w="1533" w:type="dxa"/>
          </w:tcPr>
          <w:p w:rsidR="002E47D1" w:rsidP="00E92BA0" w:rsidRDefault="002E47D1" w14:paraId="7F52BB30" w14:textId="77777777">
            <w:pPr>
              <w:jc w:val="center"/>
            </w:pPr>
            <w:r>
              <w:t>ACH</w:t>
            </w:r>
          </w:p>
        </w:tc>
        <w:tc>
          <w:tcPr>
            <w:tcW w:w="1457" w:type="dxa"/>
          </w:tcPr>
          <w:p w:rsidR="002E47D1" w:rsidP="00E92BA0" w:rsidRDefault="002E47D1" w14:paraId="23E43001" w14:textId="77777777">
            <w:pPr>
              <w:jc w:val="center"/>
            </w:pPr>
            <w:r w:rsidRPr="00DA2814">
              <w:t>Debtor Bank</w:t>
            </w:r>
          </w:p>
        </w:tc>
        <w:tc>
          <w:tcPr>
            <w:tcW w:w="1257" w:type="dxa"/>
          </w:tcPr>
          <w:p w:rsidRPr="002D6E2C" w:rsidR="002E47D1" w:rsidP="00E92BA0" w:rsidRDefault="002E47D1" w14:paraId="04124ABE" w14:textId="77777777">
            <w:pPr>
              <w:jc w:val="center"/>
            </w:pPr>
            <w:r>
              <w:t>08:00</w:t>
            </w:r>
          </w:p>
        </w:tc>
        <w:tc>
          <w:tcPr>
            <w:tcW w:w="1200" w:type="dxa"/>
          </w:tcPr>
          <w:p w:rsidR="002E47D1" w:rsidP="00E92BA0" w:rsidRDefault="002E47D1" w14:paraId="4CCA0D3A" w14:textId="77777777">
            <w:pPr>
              <w:jc w:val="center"/>
            </w:pPr>
            <w:r>
              <w:t xml:space="preserve">18:30 </w:t>
            </w:r>
          </w:p>
        </w:tc>
        <w:tc>
          <w:tcPr>
            <w:tcW w:w="1012" w:type="dxa"/>
          </w:tcPr>
          <w:p w:rsidR="002E47D1" w:rsidP="00E92BA0" w:rsidRDefault="002E47D1" w14:paraId="7E6A385E" w14:textId="77777777">
            <w:pPr>
              <w:jc w:val="center"/>
            </w:pPr>
          </w:p>
        </w:tc>
      </w:tr>
      <w:tr w:rsidR="002E47D1" w:rsidTr="00AB047E" w14:paraId="39AA5A0C" w14:textId="77777777">
        <w:tc>
          <w:tcPr>
            <w:tcW w:w="1438" w:type="dxa"/>
          </w:tcPr>
          <w:p w:rsidRPr="00FD5C90" w:rsidR="002E47D1" w:rsidP="00E92BA0" w:rsidRDefault="002E47D1" w14:paraId="6CE230A7" w14:textId="77777777">
            <w:pPr>
              <w:jc w:val="center"/>
              <w:rPr>
                <w:b/>
              </w:rPr>
            </w:pPr>
          </w:p>
        </w:tc>
        <w:tc>
          <w:tcPr>
            <w:tcW w:w="1345" w:type="dxa"/>
          </w:tcPr>
          <w:p w:rsidR="002E47D1" w:rsidP="00E92BA0" w:rsidRDefault="002E47D1" w14:paraId="3C7157ED" w14:textId="77777777">
            <w:pPr>
              <w:jc w:val="center"/>
            </w:pPr>
          </w:p>
        </w:tc>
        <w:tc>
          <w:tcPr>
            <w:tcW w:w="1533" w:type="dxa"/>
          </w:tcPr>
          <w:p w:rsidR="002E47D1" w:rsidP="00E92BA0" w:rsidRDefault="002E47D1" w14:paraId="6346F03E" w14:textId="77777777">
            <w:pPr>
              <w:jc w:val="center"/>
            </w:pPr>
          </w:p>
        </w:tc>
        <w:tc>
          <w:tcPr>
            <w:tcW w:w="1457" w:type="dxa"/>
          </w:tcPr>
          <w:p w:rsidR="002E47D1" w:rsidP="00E92BA0" w:rsidRDefault="002E47D1" w14:paraId="337B6FDD" w14:textId="77777777">
            <w:pPr>
              <w:jc w:val="center"/>
            </w:pPr>
          </w:p>
        </w:tc>
        <w:tc>
          <w:tcPr>
            <w:tcW w:w="1257" w:type="dxa"/>
          </w:tcPr>
          <w:p w:rsidR="002E47D1" w:rsidP="00E92BA0" w:rsidRDefault="002E47D1" w14:paraId="217F35FF" w14:textId="77777777">
            <w:pPr>
              <w:jc w:val="center"/>
            </w:pPr>
          </w:p>
        </w:tc>
        <w:tc>
          <w:tcPr>
            <w:tcW w:w="1200" w:type="dxa"/>
          </w:tcPr>
          <w:p w:rsidR="002E47D1" w:rsidP="00E92BA0" w:rsidRDefault="002E47D1" w14:paraId="284740C5" w14:textId="77777777">
            <w:pPr>
              <w:jc w:val="center"/>
            </w:pPr>
          </w:p>
        </w:tc>
        <w:tc>
          <w:tcPr>
            <w:tcW w:w="1012" w:type="dxa"/>
          </w:tcPr>
          <w:p w:rsidR="002E47D1" w:rsidP="00E92BA0" w:rsidRDefault="002E47D1" w14:paraId="508C83D5" w14:textId="77777777">
            <w:pPr>
              <w:jc w:val="center"/>
            </w:pPr>
          </w:p>
        </w:tc>
      </w:tr>
    </w:tbl>
    <w:p w:rsidR="00723CC8" w:rsidP="00E92BA0" w:rsidRDefault="00723CC8" w14:paraId="574D45C4" w14:textId="77777777">
      <w:pPr>
        <w:rPr>
          <w:rStyle w:val="Strong"/>
        </w:rPr>
      </w:pPr>
    </w:p>
    <w:p w:rsidRPr="00AB047E" w:rsidR="002E47D1" w:rsidP="00E92BA0" w:rsidRDefault="002E47D1" w14:paraId="4A7A4E03" w14:textId="77777777">
      <w:pPr>
        <w:rPr>
          <w:rStyle w:val="Strong"/>
        </w:rPr>
      </w:pPr>
      <w:r w:rsidRPr="00AB047E">
        <w:rPr>
          <w:rStyle w:val="Strong"/>
        </w:rPr>
        <w:t>Cancellations / Reversals – Weekends &amp; Public Holidays</w:t>
      </w:r>
    </w:p>
    <w:tbl>
      <w:tblPr>
        <w:tblStyle w:val="TableGrid"/>
        <w:tblW w:w="0" w:type="auto"/>
        <w:tblLook w:val="04A0" w:firstRow="1" w:lastRow="0" w:firstColumn="1" w:lastColumn="0" w:noHBand="0" w:noVBand="1"/>
      </w:tblPr>
      <w:tblGrid>
        <w:gridCol w:w="1398"/>
        <w:gridCol w:w="1309"/>
        <w:gridCol w:w="1509"/>
        <w:gridCol w:w="1428"/>
        <w:gridCol w:w="1218"/>
        <w:gridCol w:w="1165"/>
        <w:gridCol w:w="989"/>
      </w:tblGrid>
      <w:tr w:rsidR="00E820B5" w:rsidTr="000D04E2" w14:paraId="117B30A1" w14:textId="77777777">
        <w:trPr>
          <w:tblHeader/>
        </w:trPr>
        <w:tc>
          <w:tcPr>
            <w:tcW w:w="1424" w:type="dxa"/>
            <w:shd w:val="clear" w:color="auto" w:fill="948A54" w:themeFill="background2" w:themeFillShade="80"/>
          </w:tcPr>
          <w:p w:rsidR="002E47D1" w:rsidP="00E92BA0" w:rsidRDefault="002E47D1" w14:paraId="510FB2D0" w14:textId="77777777">
            <w:pPr>
              <w:jc w:val="center"/>
            </w:pPr>
            <w:r>
              <w:t>Message</w:t>
            </w:r>
          </w:p>
        </w:tc>
        <w:tc>
          <w:tcPr>
            <w:tcW w:w="1347" w:type="dxa"/>
            <w:shd w:val="clear" w:color="auto" w:fill="948A54" w:themeFill="background2" w:themeFillShade="80"/>
          </w:tcPr>
          <w:p w:rsidR="002E47D1" w:rsidP="00E92BA0" w:rsidRDefault="002E47D1" w14:paraId="624BBAB7" w14:textId="77777777">
            <w:pPr>
              <w:jc w:val="center"/>
            </w:pPr>
            <w:r>
              <w:t>Service Code</w:t>
            </w:r>
          </w:p>
        </w:tc>
        <w:tc>
          <w:tcPr>
            <w:tcW w:w="1534" w:type="dxa"/>
            <w:shd w:val="clear" w:color="auto" w:fill="948A54" w:themeFill="background2" w:themeFillShade="80"/>
          </w:tcPr>
          <w:p w:rsidR="002E47D1" w:rsidP="00E92BA0" w:rsidRDefault="002E47D1" w14:paraId="0E46E091" w14:textId="77777777">
            <w:pPr>
              <w:jc w:val="center"/>
            </w:pPr>
            <w:r>
              <w:t>Originating</w:t>
            </w:r>
          </w:p>
        </w:tc>
        <w:tc>
          <w:tcPr>
            <w:tcW w:w="1459" w:type="dxa"/>
            <w:shd w:val="clear" w:color="auto" w:fill="948A54" w:themeFill="background2" w:themeFillShade="80"/>
          </w:tcPr>
          <w:p w:rsidR="002E47D1" w:rsidP="00E92BA0" w:rsidRDefault="002E47D1" w14:paraId="5021C53C" w14:textId="77777777">
            <w:pPr>
              <w:jc w:val="center"/>
            </w:pPr>
            <w:r>
              <w:t>Receiving</w:t>
            </w:r>
          </w:p>
        </w:tc>
        <w:tc>
          <w:tcPr>
            <w:tcW w:w="1260" w:type="dxa"/>
            <w:shd w:val="clear" w:color="auto" w:fill="948A54" w:themeFill="background2" w:themeFillShade="80"/>
          </w:tcPr>
          <w:p w:rsidR="002E47D1" w:rsidP="00E92BA0" w:rsidRDefault="002E47D1" w14:paraId="3A986F3B" w14:textId="77777777">
            <w:pPr>
              <w:jc w:val="center"/>
            </w:pPr>
            <w:r>
              <w:t>Start Time</w:t>
            </w:r>
          </w:p>
        </w:tc>
        <w:tc>
          <w:tcPr>
            <w:tcW w:w="1202" w:type="dxa"/>
            <w:shd w:val="clear" w:color="auto" w:fill="948A54" w:themeFill="background2" w:themeFillShade="80"/>
          </w:tcPr>
          <w:p w:rsidR="002E47D1" w:rsidP="00E92BA0" w:rsidRDefault="002E47D1" w14:paraId="04EFFB83" w14:textId="77777777">
            <w:pPr>
              <w:jc w:val="center"/>
            </w:pPr>
            <w:r>
              <w:t>End Time</w:t>
            </w:r>
          </w:p>
        </w:tc>
        <w:tc>
          <w:tcPr>
            <w:tcW w:w="1016" w:type="dxa"/>
            <w:shd w:val="clear" w:color="auto" w:fill="948A54" w:themeFill="background2" w:themeFillShade="80"/>
          </w:tcPr>
          <w:p w:rsidR="002E47D1" w:rsidP="00E92BA0" w:rsidRDefault="002E47D1" w14:paraId="0590723D" w14:textId="77777777">
            <w:pPr>
              <w:jc w:val="center"/>
            </w:pPr>
            <w:r>
              <w:t>Extra</w:t>
            </w:r>
          </w:p>
        </w:tc>
      </w:tr>
      <w:tr w:rsidR="002E47D1" w:rsidTr="00AB047E" w14:paraId="66DCA732" w14:textId="77777777">
        <w:tc>
          <w:tcPr>
            <w:tcW w:w="1424" w:type="dxa"/>
          </w:tcPr>
          <w:p w:rsidRPr="00FD5C90" w:rsidR="002E47D1" w:rsidP="00E92BA0" w:rsidRDefault="00095C1F" w14:paraId="3E05593E" w14:textId="77777777">
            <w:pPr>
              <w:jc w:val="center"/>
              <w:rPr>
                <w:b/>
              </w:rPr>
            </w:pPr>
            <w:r>
              <w:rPr>
                <w:b/>
              </w:rPr>
              <w:t>Camt.056</w:t>
            </w:r>
          </w:p>
        </w:tc>
        <w:tc>
          <w:tcPr>
            <w:tcW w:w="1347" w:type="dxa"/>
          </w:tcPr>
          <w:p w:rsidRPr="00FD5C90" w:rsidR="002E47D1" w:rsidP="00E92BA0" w:rsidRDefault="002E47D1" w14:paraId="6E3D87AC" w14:textId="77777777">
            <w:pPr>
              <w:jc w:val="center"/>
            </w:pPr>
            <w:r>
              <w:t>CLINP</w:t>
            </w:r>
          </w:p>
        </w:tc>
        <w:tc>
          <w:tcPr>
            <w:tcW w:w="1534" w:type="dxa"/>
          </w:tcPr>
          <w:p w:rsidRPr="00FD5C90" w:rsidR="002E47D1" w:rsidP="00E92BA0" w:rsidRDefault="002E47D1" w14:paraId="498ABDC1" w14:textId="77777777">
            <w:pPr>
              <w:jc w:val="center"/>
            </w:pPr>
            <w:r w:rsidRPr="00FD5C90">
              <w:t>Creditor Bank</w:t>
            </w:r>
          </w:p>
        </w:tc>
        <w:tc>
          <w:tcPr>
            <w:tcW w:w="1459" w:type="dxa"/>
          </w:tcPr>
          <w:p w:rsidRPr="00FD5C90" w:rsidR="002E47D1" w:rsidP="00E92BA0" w:rsidRDefault="002E47D1" w14:paraId="6A9E8115" w14:textId="77777777">
            <w:pPr>
              <w:jc w:val="center"/>
            </w:pPr>
            <w:r w:rsidRPr="00FD5C90">
              <w:t>ACH</w:t>
            </w:r>
          </w:p>
        </w:tc>
        <w:tc>
          <w:tcPr>
            <w:tcW w:w="1260" w:type="dxa"/>
          </w:tcPr>
          <w:p w:rsidRPr="002D6E2C" w:rsidR="002E47D1" w:rsidP="00E92BA0" w:rsidRDefault="002E47D1" w14:paraId="5DCAF904" w14:textId="77777777">
            <w:pPr>
              <w:jc w:val="center"/>
            </w:pPr>
            <w:r>
              <w:t>08:00</w:t>
            </w:r>
          </w:p>
        </w:tc>
        <w:tc>
          <w:tcPr>
            <w:tcW w:w="1202" w:type="dxa"/>
          </w:tcPr>
          <w:p w:rsidRPr="002D6E2C" w:rsidR="002E47D1" w:rsidP="00E92BA0" w:rsidRDefault="002E47D1" w14:paraId="4EBFE7FE" w14:textId="77777777">
            <w:pPr>
              <w:jc w:val="center"/>
            </w:pPr>
            <w:r>
              <w:t>10:00</w:t>
            </w:r>
          </w:p>
        </w:tc>
        <w:tc>
          <w:tcPr>
            <w:tcW w:w="1016" w:type="dxa"/>
          </w:tcPr>
          <w:p w:rsidR="002E47D1" w:rsidP="00E92BA0" w:rsidRDefault="002E47D1" w14:paraId="3333D770" w14:textId="77777777">
            <w:pPr>
              <w:jc w:val="center"/>
            </w:pPr>
          </w:p>
        </w:tc>
      </w:tr>
      <w:tr w:rsidR="002E47D1" w:rsidTr="00AB047E" w14:paraId="42DFAEC7" w14:textId="77777777">
        <w:tc>
          <w:tcPr>
            <w:tcW w:w="1424" w:type="dxa"/>
          </w:tcPr>
          <w:p w:rsidR="002E47D1" w:rsidP="00E92BA0" w:rsidRDefault="00095C1F" w14:paraId="3A071C41" w14:textId="77777777">
            <w:pPr>
              <w:jc w:val="center"/>
            </w:pPr>
            <w:r>
              <w:rPr>
                <w:b/>
              </w:rPr>
              <w:t>Camt.056</w:t>
            </w:r>
          </w:p>
        </w:tc>
        <w:tc>
          <w:tcPr>
            <w:tcW w:w="1347" w:type="dxa"/>
          </w:tcPr>
          <w:p w:rsidR="002E47D1" w:rsidP="00E92BA0" w:rsidRDefault="002E47D1" w14:paraId="3DD3C374" w14:textId="77777777">
            <w:pPr>
              <w:jc w:val="center"/>
            </w:pPr>
            <w:r>
              <w:t>CLOUT</w:t>
            </w:r>
          </w:p>
        </w:tc>
        <w:tc>
          <w:tcPr>
            <w:tcW w:w="1534" w:type="dxa"/>
          </w:tcPr>
          <w:p w:rsidR="002E47D1" w:rsidP="00E92BA0" w:rsidRDefault="002E47D1" w14:paraId="7FFE0ACF" w14:textId="77777777">
            <w:pPr>
              <w:jc w:val="center"/>
            </w:pPr>
            <w:r>
              <w:t>ACH</w:t>
            </w:r>
          </w:p>
        </w:tc>
        <w:tc>
          <w:tcPr>
            <w:tcW w:w="1459" w:type="dxa"/>
          </w:tcPr>
          <w:p w:rsidR="002E47D1" w:rsidP="00E92BA0" w:rsidRDefault="002E47D1" w14:paraId="4FF1A6F4" w14:textId="77777777">
            <w:pPr>
              <w:jc w:val="center"/>
            </w:pPr>
            <w:r>
              <w:t>Debtor Bank</w:t>
            </w:r>
          </w:p>
        </w:tc>
        <w:tc>
          <w:tcPr>
            <w:tcW w:w="1260" w:type="dxa"/>
          </w:tcPr>
          <w:p w:rsidRPr="002D6E2C" w:rsidR="002E47D1" w:rsidP="00E92BA0" w:rsidRDefault="002E47D1" w14:paraId="049EACF2" w14:textId="77777777">
            <w:pPr>
              <w:jc w:val="center"/>
            </w:pPr>
            <w:r>
              <w:t>08:00</w:t>
            </w:r>
          </w:p>
        </w:tc>
        <w:tc>
          <w:tcPr>
            <w:tcW w:w="1202" w:type="dxa"/>
          </w:tcPr>
          <w:p w:rsidRPr="002D6E2C" w:rsidR="002E47D1" w:rsidP="00E92BA0" w:rsidRDefault="002E47D1" w14:paraId="565D6C45" w14:textId="77777777">
            <w:pPr>
              <w:jc w:val="center"/>
            </w:pPr>
            <w:r>
              <w:t>11:00</w:t>
            </w:r>
          </w:p>
        </w:tc>
        <w:tc>
          <w:tcPr>
            <w:tcW w:w="1016" w:type="dxa"/>
          </w:tcPr>
          <w:p w:rsidR="002E47D1" w:rsidP="00E92BA0" w:rsidRDefault="002E47D1" w14:paraId="590F8149" w14:textId="77777777">
            <w:pPr>
              <w:jc w:val="center"/>
            </w:pPr>
          </w:p>
        </w:tc>
      </w:tr>
      <w:tr w:rsidR="002E47D1" w:rsidTr="00AB047E" w14:paraId="5F17ED28" w14:textId="77777777">
        <w:tc>
          <w:tcPr>
            <w:tcW w:w="1424" w:type="dxa"/>
          </w:tcPr>
          <w:p w:rsidRPr="00FD5C90" w:rsidR="002E47D1" w:rsidP="00E92BA0" w:rsidRDefault="002E47D1" w14:paraId="1A40D94B" w14:textId="77777777">
            <w:pPr>
              <w:jc w:val="center"/>
              <w:rPr>
                <w:b/>
              </w:rPr>
            </w:pPr>
          </w:p>
        </w:tc>
        <w:tc>
          <w:tcPr>
            <w:tcW w:w="1347" w:type="dxa"/>
          </w:tcPr>
          <w:p w:rsidR="002E47D1" w:rsidP="00E92BA0" w:rsidRDefault="002E47D1" w14:paraId="44DCD349" w14:textId="77777777">
            <w:pPr>
              <w:jc w:val="center"/>
            </w:pPr>
          </w:p>
        </w:tc>
        <w:tc>
          <w:tcPr>
            <w:tcW w:w="1534" w:type="dxa"/>
          </w:tcPr>
          <w:p w:rsidR="002E47D1" w:rsidP="00E92BA0" w:rsidRDefault="002E47D1" w14:paraId="66A26478" w14:textId="77777777">
            <w:pPr>
              <w:jc w:val="center"/>
            </w:pPr>
          </w:p>
        </w:tc>
        <w:tc>
          <w:tcPr>
            <w:tcW w:w="1459" w:type="dxa"/>
          </w:tcPr>
          <w:p w:rsidR="002E47D1" w:rsidP="00E92BA0" w:rsidRDefault="002E47D1" w14:paraId="7EF53E56" w14:textId="77777777">
            <w:pPr>
              <w:jc w:val="center"/>
            </w:pPr>
          </w:p>
        </w:tc>
        <w:tc>
          <w:tcPr>
            <w:tcW w:w="1260" w:type="dxa"/>
          </w:tcPr>
          <w:p w:rsidR="002E47D1" w:rsidP="00E92BA0" w:rsidRDefault="002E47D1" w14:paraId="216554EB" w14:textId="77777777">
            <w:pPr>
              <w:jc w:val="center"/>
            </w:pPr>
          </w:p>
        </w:tc>
        <w:tc>
          <w:tcPr>
            <w:tcW w:w="1202" w:type="dxa"/>
          </w:tcPr>
          <w:p w:rsidR="002E47D1" w:rsidP="00E92BA0" w:rsidRDefault="002E47D1" w14:paraId="47776F99" w14:textId="77777777">
            <w:pPr>
              <w:jc w:val="center"/>
            </w:pPr>
          </w:p>
        </w:tc>
        <w:tc>
          <w:tcPr>
            <w:tcW w:w="1016" w:type="dxa"/>
          </w:tcPr>
          <w:p w:rsidR="002E47D1" w:rsidP="00E92BA0" w:rsidRDefault="002E47D1" w14:paraId="4C010B36" w14:textId="77777777">
            <w:pPr>
              <w:jc w:val="center"/>
            </w:pPr>
          </w:p>
        </w:tc>
      </w:tr>
      <w:tr w:rsidR="002E47D1" w:rsidTr="00AB047E" w14:paraId="1E773CDD" w14:textId="77777777">
        <w:tc>
          <w:tcPr>
            <w:tcW w:w="1424" w:type="dxa"/>
          </w:tcPr>
          <w:p w:rsidR="002E47D1" w:rsidP="00E92BA0" w:rsidRDefault="002E47D1" w14:paraId="33F20FDE" w14:textId="77777777">
            <w:pPr>
              <w:jc w:val="center"/>
            </w:pPr>
            <w:r>
              <w:rPr>
                <w:b/>
              </w:rPr>
              <w:t>Camt.029</w:t>
            </w:r>
          </w:p>
        </w:tc>
        <w:tc>
          <w:tcPr>
            <w:tcW w:w="1347" w:type="dxa"/>
          </w:tcPr>
          <w:p w:rsidRPr="00FD5C90" w:rsidR="002E47D1" w:rsidP="00E92BA0" w:rsidRDefault="002E47D1" w14:paraId="6857868C" w14:textId="77777777">
            <w:pPr>
              <w:jc w:val="center"/>
            </w:pPr>
            <w:r>
              <w:t>RIINP</w:t>
            </w:r>
          </w:p>
        </w:tc>
        <w:tc>
          <w:tcPr>
            <w:tcW w:w="1534" w:type="dxa"/>
          </w:tcPr>
          <w:p w:rsidRPr="00FD5C90" w:rsidR="002E47D1" w:rsidP="00E92BA0" w:rsidRDefault="00BF35B6" w14:paraId="00D18CF8" w14:textId="77777777">
            <w:pPr>
              <w:jc w:val="center"/>
            </w:pPr>
            <w:r w:rsidRPr="00DA2814">
              <w:t>Debtor Bank</w:t>
            </w:r>
          </w:p>
        </w:tc>
        <w:tc>
          <w:tcPr>
            <w:tcW w:w="1459" w:type="dxa"/>
          </w:tcPr>
          <w:p w:rsidRPr="00FD5C90" w:rsidR="002E47D1" w:rsidP="00E92BA0" w:rsidRDefault="002E47D1" w14:paraId="0219ACFC" w14:textId="77777777">
            <w:pPr>
              <w:jc w:val="center"/>
            </w:pPr>
            <w:r w:rsidRPr="00FD5C90">
              <w:t>ACH</w:t>
            </w:r>
          </w:p>
        </w:tc>
        <w:tc>
          <w:tcPr>
            <w:tcW w:w="1260" w:type="dxa"/>
          </w:tcPr>
          <w:p w:rsidRPr="002D6E2C" w:rsidR="002E47D1" w:rsidP="00E92BA0" w:rsidRDefault="002E47D1" w14:paraId="2E0DFD71" w14:textId="77777777">
            <w:pPr>
              <w:jc w:val="center"/>
            </w:pPr>
            <w:r>
              <w:t>08:00</w:t>
            </w:r>
          </w:p>
        </w:tc>
        <w:tc>
          <w:tcPr>
            <w:tcW w:w="1202" w:type="dxa"/>
          </w:tcPr>
          <w:p w:rsidRPr="002D6E2C" w:rsidR="002E47D1" w:rsidP="00E92BA0" w:rsidRDefault="002E47D1" w14:paraId="69C0985F" w14:textId="77777777">
            <w:pPr>
              <w:jc w:val="center"/>
            </w:pPr>
            <w:r>
              <w:t>12:00</w:t>
            </w:r>
          </w:p>
        </w:tc>
        <w:tc>
          <w:tcPr>
            <w:tcW w:w="1016" w:type="dxa"/>
          </w:tcPr>
          <w:p w:rsidR="002E47D1" w:rsidP="00E92BA0" w:rsidRDefault="002E47D1" w14:paraId="1CA26E89" w14:textId="77777777">
            <w:pPr>
              <w:jc w:val="center"/>
            </w:pPr>
          </w:p>
        </w:tc>
      </w:tr>
      <w:tr w:rsidR="002E47D1" w:rsidTr="00AB047E" w14:paraId="2F54DF14" w14:textId="77777777">
        <w:tc>
          <w:tcPr>
            <w:tcW w:w="1424" w:type="dxa"/>
          </w:tcPr>
          <w:p w:rsidR="002E47D1" w:rsidP="00E92BA0" w:rsidRDefault="002E47D1" w14:paraId="5F669B83" w14:textId="77777777">
            <w:pPr>
              <w:jc w:val="center"/>
            </w:pPr>
            <w:r>
              <w:rPr>
                <w:b/>
              </w:rPr>
              <w:t>Camt.029</w:t>
            </w:r>
          </w:p>
        </w:tc>
        <w:tc>
          <w:tcPr>
            <w:tcW w:w="1347" w:type="dxa"/>
          </w:tcPr>
          <w:p w:rsidR="002E47D1" w:rsidP="00E92BA0" w:rsidRDefault="002E47D1" w14:paraId="7E68D763" w14:textId="77777777">
            <w:pPr>
              <w:jc w:val="center"/>
            </w:pPr>
            <w:r>
              <w:t>RIOUT</w:t>
            </w:r>
          </w:p>
        </w:tc>
        <w:tc>
          <w:tcPr>
            <w:tcW w:w="1534" w:type="dxa"/>
          </w:tcPr>
          <w:p w:rsidR="002E47D1" w:rsidP="00E92BA0" w:rsidRDefault="002E47D1" w14:paraId="171BF943" w14:textId="77777777">
            <w:pPr>
              <w:jc w:val="center"/>
            </w:pPr>
            <w:r>
              <w:t>ACH</w:t>
            </w:r>
          </w:p>
        </w:tc>
        <w:tc>
          <w:tcPr>
            <w:tcW w:w="1459" w:type="dxa"/>
          </w:tcPr>
          <w:p w:rsidR="002E47D1" w:rsidP="00E92BA0" w:rsidRDefault="00BF35B6" w14:paraId="27364267" w14:textId="77777777">
            <w:pPr>
              <w:jc w:val="center"/>
            </w:pPr>
            <w:r w:rsidRPr="00FD5C90">
              <w:t>Creditor Bank</w:t>
            </w:r>
          </w:p>
        </w:tc>
        <w:tc>
          <w:tcPr>
            <w:tcW w:w="1260" w:type="dxa"/>
          </w:tcPr>
          <w:p w:rsidRPr="002D6E2C" w:rsidR="002E47D1" w:rsidP="00E92BA0" w:rsidRDefault="002E47D1" w14:paraId="679E32B2" w14:textId="77777777">
            <w:pPr>
              <w:jc w:val="center"/>
            </w:pPr>
            <w:r>
              <w:t>08:00</w:t>
            </w:r>
          </w:p>
        </w:tc>
        <w:tc>
          <w:tcPr>
            <w:tcW w:w="1202" w:type="dxa"/>
          </w:tcPr>
          <w:p w:rsidRPr="002D6E2C" w:rsidR="002E47D1" w:rsidP="00E92BA0" w:rsidRDefault="002E47D1" w14:paraId="3B0BC93B" w14:textId="77777777">
            <w:pPr>
              <w:jc w:val="center"/>
            </w:pPr>
            <w:r>
              <w:t>13:00</w:t>
            </w:r>
          </w:p>
        </w:tc>
        <w:tc>
          <w:tcPr>
            <w:tcW w:w="1016" w:type="dxa"/>
          </w:tcPr>
          <w:p w:rsidR="002E47D1" w:rsidP="00E92BA0" w:rsidRDefault="002E47D1" w14:paraId="4E33ABDB" w14:textId="77777777">
            <w:pPr>
              <w:jc w:val="center"/>
            </w:pPr>
          </w:p>
        </w:tc>
      </w:tr>
      <w:tr w:rsidR="002E47D1" w:rsidTr="00AB047E" w14:paraId="38C4BEA5" w14:textId="77777777">
        <w:tc>
          <w:tcPr>
            <w:tcW w:w="1424" w:type="dxa"/>
          </w:tcPr>
          <w:p w:rsidRPr="00FD5C90" w:rsidR="002E47D1" w:rsidP="00E92BA0" w:rsidRDefault="002E47D1" w14:paraId="65FED908" w14:textId="77777777">
            <w:pPr>
              <w:jc w:val="center"/>
              <w:rPr>
                <w:b/>
              </w:rPr>
            </w:pPr>
          </w:p>
        </w:tc>
        <w:tc>
          <w:tcPr>
            <w:tcW w:w="1347" w:type="dxa"/>
          </w:tcPr>
          <w:p w:rsidR="002E47D1" w:rsidP="00E92BA0" w:rsidRDefault="002E47D1" w14:paraId="7CD8EEC8" w14:textId="77777777">
            <w:pPr>
              <w:jc w:val="center"/>
            </w:pPr>
          </w:p>
        </w:tc>
        <w:tc>
          <w:tcPr>
            <w:tcW w:w="1534" w:type="dxa"/>
          </w:tcPr>
          <w:p w:rsidR="002E47D1" w:rsidP="00E92BA0" w:rsidRDefault="002E47D1" w14:paraId="294D578F" w14:textId="77777777">
            <w:pPr>
              <w:jc w:val="center"/>
            </w:pPr>
          </w:p>
        </w:tc>
        <w:tc>
          <w:tcPr>
            <w:tcW w:w="1459" w:type="dxa"/>
          </w:tcPr>
          <w:p w:rsidR="002E47D1" w:rsidP="00E92BA0" w:rsidRDefault="002E47D1" w14:paraId="1724C7D1" w14:textId="77777777">
            <w:pPr>
              <w:jc w:val="center"/>
            </w:pPr>
          </w:p>
        </w:tc>
        <w:tc>
          <w:tcPr>
            <w:tcW w:w="1260" w:type="dxa"/>
          </w:tcPr>
          <w:p w:rsidR="002E47D1" w:rsidP="00E92BA0" w:rsidRDefault="002E47D1" w14:paraId="79125F9C" w14:textId="77777777">
            <w:pPr>
              <w:jc w:val="center"/>
            </w:pPr>
          </w:p>
        </w:tc>
        <w:tc>
          <w:tcPr>
            <w:tcW w:w="1202" w:type="dxa"/>
          </w:tcPr>
          <w:p w:rsidR="002E47D1" w:rsidP="00E92BA0" w:rsidRDefault="002E47D1" w14:paraId="50EAD6D6" w14:textId="77777777">
            <w:pPr>
              <w:jc w:val="center"/>
            </w:pPr>
          </w:p>
        </w:tc>
        <w:tc>
          <w:tcPr>
            <w:tcW w:w="1016" w:type="dxa"/>
          </w:tcPr>
          <w:p w:rsidR="002E47D1" w:rsidP="00E92BA0" w:rsidRDefault="002E47D1" w14:paraId="5C40B0A0" w14:textId="77777777">
            <w:pPr>
              <w:jc w:val="center"/>
            </w:pPr>
          </w:p>
        </w:tc>
      </w:tr>
      <w:tr w:rsidR="002E47D1" w:rsidTr="00AB047E" w14:paraId="6E509ED2" w14:textId="77777777">
        <w:tc>
          <w:tcPr>
            <w:tcW w:w="1424" w:type="dxa"/>
          </w:tcPr>
          <w:p w:rsidRPr="00FD5C90" w:rsidR="002E47D1" w:rsidP="00E92BA0" w:rsidRDefault="002E47D1" w14:paraId="6ED29595" w14:textId="77777777">
            <w:pPr>
              <w:jc w:val="center"/>
              <w:rPr>
                <w:b/>
              </w:rPr>
            </w:pPr>
            <w:r w:rsidRPr="00FD5C90">
              <w:rPr>
                <w:b/>
              </w:rPr>
              <w:t>Pacs.002</w:t>
            </w:r>
          </w:p>
        </w:tc>
        <w:tc>
          <w:tcPr>
            <w:tcW w:w="1347" w:type="dxa"/>
          </w:tcPr>
          <w:p w:rsidR="002E47D1" w:rsidP="00E92BA0" w:rsidRDefault="002E47D1" w14:paraId="1FC16693" w14:textId="77777777">
            <w:pPr>
              <w:jc w:val="center"/>
            </w:pPr>
            <w:r>
              <w:t>ST004</w:t>
            </w:r>
          </w:p>
        </w:tc>
        <w:tc>
          <w:tcPr>
            <w:tcW w:w="1534" w:type="dxa"/>
          </w:tcPr>
          <w:p w:rsidR="002E47D1" w:rsidP="00E92BA0" w:rsidRDefault="002E47D1" w14:paraId="5988C92D" w14:textId="77777777">
            <w:pPr>
              <w:jc w:val="center"/>
            </w:pPr>
            <w:r>
              <w:t>ACH</w:t>
            </w:r>
          </w:p>
        </w:tc>
        <w:tc>
          <w:tcPr>
            <w:tcW w:w="1459" w:type="dxa"/>
          </w:tcPr>
          <w:p w:rsidR="002E47D1" w:rsidP="00E92BA0" w:rsidRDefault="002E47D1" w14:paraId="6F9AB0E4" w14:textId="77777777">
            <w:pPr>
              <w:jc w:val="center"/>
            </w:pPr>
            <w:r w:rsidRPr="00FD5C90">
              <w:t>Creditor Bank</w:t>
            </w:r>
          </w:p>
        </w:tc>
        <w:tc>
          <w:tcPr>
            <w:tcW w:w="1260" w:type="dxa"/>
          </w:tcPr>
          <w:p w:rsidRPr="002D6E2C" w:rsidR="002E47D1" w:rsidP="00E92BA0" w:rsidRDefault="002E47D1" w14:paraId="1C810A19" w14:textId="77777777">
            <w:pPr>
              <w:jc w:val="center"/>
            </w:pPr>
            <w:r>
              <w:t>08:00</w:t>
            </w:r>
          </w:p>
        </w:tc>
        <w:tc>
          <w:tcPr>
            <w:tcW w:w="1202" w:type="dxa"/>
          </w:tcPr>
          <w:p w:rsidR="002E47D1" w:rsidP="00E92BA0" w:rsidRDefault="002E47D1" w14:paraId="1D6D30E2" w14:textId="77777777">
            <w:pPr>
              <w:jc w:val="center"/>
            </w:pPr>
            <w:r>
              <w:t xml:space="preserve">10:30 </w:t>
            </w:r>
          </w:p>
        </w:tc>
        <w:tc>
          <w:tcPr>
            <w:tcW w:w="1016" w:type="dxa"/>
          </w:tcPr>
          <w:p w:rsidR="002E47D1" w:rsidP="00E92BA0" w:rsidRDefault="002E47D1" w14:paraId="00F912BD" w14:textId="77777777">
            <w:pPr>
              <w:jc w:val="center"/>
            </w:pPr>
          </w:p>
        </w:tc>
      </w:tr>
      <w:tr w:rsidR="002E47D1" w:rsidTr="00AB047E" w14:paraId="531C5A77" w14:textId="77777777">
        <w:tc>
          <w:tcPr>
            <w:tcW w:w="1424" w:type="dxa"/>
          </w:tcPr>
          <w:p w:rsidRPr="00FD5C90" w:rsidR="002E47D1" w:rsidP="00E92BA0" w:rsidRDefault="002E47D1" w14:paraId="25E9C70B" w14:textId="77777777">
            <w:pPr>
              <w:jc w:val="center"/>
              <w:rPr>
                <w:b/>
              </w:rPr>
            </w:pPr>
            <w:r w:rsidRPr="00FD5C90">
              <w:rPr>
                <w:b/>
              </w:rPr>
              <w:t>Pacs.002</w:t>
            </w:r>
          </w:p>
        </w:tc>
        <w:tc>
          <w:tcPr>
            <w:tcW w:w="1347" w:type="dxa"/>
          </w:tcPr>
          <w:p w:rsidR="002E47D1" w:rsidP="00E92BA0" w:rsidRDefault="002E47D1" w14:paraId="1485AD77" w14:textId="77777777">
            <w:pPr>
              <w:jc w:val="center"/>
            </w:pPr>
            <w:r>
              <w:t>ST009</w:t>
            </w:r>
          </w:p>
        </w:tc>
        <w:tc>
          <w:tcPr>
            <w:tcW w:w="1534" w:type="dxa"/>
          </w:tcPr>
          <w:p w:rsidR="002E47D1" w:rsidP="00E92BA0" w:rsidRDefault="002E47D1" w14:paraId="675C781C" w14:textId="77777777">
            <w:pPr>
              <w:jc w:val="center"/>
            </w:pPr>
            <w:r>
              <w:t>ACH</w:t>
            </w:r>
          </w:p>
        </w:tc>
        <w:tc>
          <w:tcPr>
            <w:tcW w:w="1459" w:type="dxa"/>
          </w:tcPr>
          <w:p w:rsidR="002E47D1" w:rsidP="00E92BA0" w:rsidRDefault="002E47D1" w14:paraId="6178A7C1" w14:textId="77777777">
            <w:pPr>
              <w:jc w:val="center"/>
            </w:pPr>
            <w:r w:rsidRPr="00DA2814">
              <w:t>Debtor Bank</w:t>
            </w:r>
          </w:p>
        </w:tc>
        <w:tc>
          <w:tcPr>
            <w:tcW w:w="1260" w:type="dxa"/>
          </w:tcPr>
          <w:p w:rsidRPr="002D6E2C" w:rsidR="002E47D1" w:rsidP="00E92BA0" w:rsidRDefault="002E47D1" w14:paraId="6CC8924B" w14:textId="77777777">
            <w:pPr>
              <w:jc w:val="center"/>
            </w:pPr>
            <w:r>
              <w:t>08:00</w:t>
            </w:r>
          </w:p>
        </w:tc>
        <w:tc>
          <w:tcPr>
            <w:tcW w:w="1202" w:type="dxa"/>
          </w:tcPr>
          <w:p w:rsidR="002E47D1" w:rsidP="00E92BA0" w:rsidRDefault="002E47D1" w14:paraId="65A138C3" w14:textId="77777777">
            <w:pPr>
              <w:jc w:val="center"/>
            </w:pPr>
            <w:r>
              <w:t xml:space="preserve">12:30 </w:t>
            </w:r>
          </w:p>
        </w:tc>
        <w:tc>
          <w:tcPr>
            <w:tcW w:w="1016" w:type="dxa"/>
          </w:tcPr>
          <w:p w:rsidR="002E47D1" w:rsidP="00E92BA0" w:rsidRDefault="002E47D1" w14:paraId="750B71DE" w14:textId="77777777">
            <w:pPr>
              <w:jc w:val="center"/>
            </w:pPr>
          </w:p>
        </w:tc>
      </w:tr>
      <w:tr w:rsidR="002E47D1" w:rsidTr="00AB047E" w14:paraId="49FDDD2F" w14:textId="77777777">
        <w:tc>
          <w:tcPr>
            <w:tcW w:w="1424" w:type="dxa"/>
          </w:tcPr>
          <w:p w:rsidRPr="00FD5C90" w:rsidR="002E47D1" w:rsidP="00E92BA0" w:rsidRDefault="002E47D1" w14:paraId="01C77B26" w14:textId="77777777">
            <w:pPr>
              <w:jc w:val="center"/>
              <w:rPr>
                <w:b/>
              </w:rPr>
            </w:pPr>
          </w:p>
        </w:tc>
        <w:tc>
          <w:tcPr>
            <w:tcW w:w="1347" w:type="dxa"/>
          </w:tcPr>
          <w:p w:rsidR="002E47D1" w:rsidP="00E92BA0" w:rsidRDefault="002E47D1" w14:paraId="5CCC1434" w14:textId="77777777">
            <w:pPr>
              <w:jc w:val="center"/>
            </w:pPr>
          </w:p>
        </w:tc>
        <w:tc>
          <w:tcPr>
            <w:tcW w:w="1534" w:type="dxa"/>
          </w:tcPr>
          <w:p w:rsidR="002E47D1" w:rsidP="00E92BA0" w:rsidRDefault="002E47D1" w14:paraId="1C2FFFF6" w14:textId="77777777">
            <w:pPr>
              <w:jc w:val="center"/>
            </w:pPr>
          </w:p>
        </w:tc>
        <w:tc>
          <w:tcPr>
            <w:tcW w:w="1459" w:type="dxa"/>
          </w:tcPr>
          <w:p w:rsidR="002E47D1" w:rsidP="00E92BA0" w:rsidRDefault="002E47D1" w14:paraId="787B4E84" w14:textId="77777777">
            <w:pPr>
              <w:jc w:val="center"/>
            </w:pPr>
          </w:p>
        </w:tc>
        <w:tc>
          <w:tcPr>
            <w:tcW w:w="1260" w:type="dxa"/>
          </w:tcPr>
          <w:p w:rsidR="002E47D1" w:rsidP="00E92BA0" w:rsidRDefault="002E47D1" w14:paraId="2D80091A" w14:textId="77777777">
            <w:pPr>
              <w:jc w:val="center"/>
            </w:pPr>
          </w:p>
        </w:tc>
        <w:tc>
          <w:tcPr>
            <w:tcW w:w="1202" w:type="dxa"/>
          </w:tcPr>
          <w:p w:rsidR="002E47D1" w:rsidP="00E92BA0" w:rsidRDefault="002E47D1" w14:paraId="23E9FAB2" w14:textId="77777777">
            <w:pPr>
              <w:jc w:val="center"/>
            </w:pPr>
          </w:p>
        </w:tc>
        <w:tc>
          <w:tcPr>
            <w:tcW w:w="1016" w:type="dxa"/>
          </w:tcPr>
          <w:p w:rsidR="002E47D1" w:rsidP="00E92BA0" w:rsidRDefault="002E47D1" w14:paraId="624346BE" w14:textId="77777777">
            <w:pPr>
              <w:jc w:val="center"/>
            </w:pPr>
          </w:p>
        </w:tc>
      </w:tr>
    </w:tbl>
    <w:p w:rsidR="002E47D1" w:rsidP="00E92BA0" w:rsidRDefault="002E47D1" w14:paraId="2B1B3F13" w14:textId="77777777">
      <w:pPr>
        <w:rPr>
          <w:b/>
        </w:rPr>
      </w:pPr>
    </w:p>
    <w:p w:rsidRPr="002D6E2C" w:rsidR="002D0D2B" w:rsidP="00E92BA0" w:rsidRDefault="002D0D2B" w14:paraId="4F4F7E10" w14:textId="77777777">
      <w:r w:rsidRPr="002D6E2C">
        <w:rPr>
          <w:b/>
        </w:rPr>
        <w:t>Direct Debits Cancellation (Recall of Collections) Process:</w:t>
      </w:r>
      <w:r w:rsidRPr="002D6E2C">
        <w:t xml:space="preserve"> </w:t>
      </w:r>
    </w:p>
    <w:p w:rsidR="002E47D1" w:rsidP="00E92BA0" w:rsidRDefault="002E47D1" w14:paraId="37A41490" w14:textId="77777777">
      <w:pPr>
        <w:rPr>
          <w:b/>
        </w:rPr>
      </w:pPr>
    </w:p>
    <w:p w:rsidR="00123B20" w:rsidP="00E92BA0" w:rsidRDefault="00AE1DED" w14:paraId="2CB5AF9B" w14:textId="77777777">
      <w:pPr>
        <w:rPr>
          <w:b/>
        </w:rPr>
      </w:pPr>
      <w:r>
        <w:rPr>
          <w:b/>
          <w:noProof/>
          <w:lang w:val="en-US"/>
        </w:rPr>
        <w:drawing>
          <wp:inline distT="0" distB="0" distL="0" distR="0" wp14:anchorId="0085F742" wp14:editId="2E6B40B2">
            <wp:extent cx="5730240" cy="3992880"/>
            <wp:effectExtent l="0" t="0" r="381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rsidRPr="002D6E2C" w:rsidR="00123B20" w:rsidP="00E92BA0" w:rsidRDefault="00123B20" w14:paraId="511E983C" w14:textId="77777777">
      <w:pPr>
        <w:rPr>
          <w:b/>
        </w:rPr>
      </w:pPr>
    </w:p>
    <w:p w:rsidRPr="002D6E2C" w:rsidR="00D521C9" w:rsidP="00E92BA0" w:rsidRDefault="00D521C9" w14:paraId="1DC32837" w14:textId="77777777">
      <w:pPr>
        <w:rPr>
          <w:b/>
        </w:rPr>
      </w:pPr>
    </w:p>
    <w:p w:rsidRPr="002D6E2C" w:rsidR="00D521C9" w:rsidP="00E92BA0" w:rsidRDefault="00D521C9" w14:paraId="62EA8777" w14:textId="77777777"/>
    <w:p w:rsidRPr="002D6E2C" w:rsidR="00D521C9" w:rsidP="002C2973" w:rsidRDefault="00D521C9" w14:paraId="5A5BD6FE"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Creditor sends direct debit payment cancellation request/s to Creditor Bank.</w:t>
      </w:r>
    </w:p>
    <w:p w:rsidRPr="002D6E2C" w:rsidR="00D521C9" w:rsidP="00E92BA0" w:rsidRDefault="00D521C9" w14:paraId="1053A44B" w14:textId="77777777">
      <w:r w:rsidRPr="002D6E2C">
        <w:t>Message format to be determined by the Creditor Bank, but messages sent to Creditor Bank must contain all the data elements needed to create the mandate initiation requests (camt.056).</w:t>
      </w:r>
    </w:p>
    <w:p w:rsidRPr="002D6E2C" w:rsidR="00D521C9" w:rsidP="00E92BA0" w:rsidRDefault="00D521C9" w14:paraId="73D298CD" w14:textId="77777777">
      <w:pPr>
        <w:pStyle w:val="Heading30"/>
        <w:spacing w:before="0" w:after="0" w:line="240" w:lineRule="auto"/>
        <w:ind w:left="0" w:firstLine="0"/>
        <w:rPr>
          <w:rFonts w:ascii="Calibri" w:hAnsi="Calibri"/>
          <w:color w:val="4F81BD"/>
          <w:sz w:val="22"/>
        </w:rPr>
      </w:pPr>
    </w:p>
    <w:p w:rsidRPr="002D6E2C" w:rsidR="00D521C9" w:rsidP="002C2973" w:rsidRDefault="00D521C9" w14:paraId="713CDC38"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Creditor sends direct debit payment cancellation request/s (</w:t>
      </w:r>
      <w:hyperlink w:history="1" w:anchor="_FIToFI_Payment_Cancellation">
        <w:r w:rsidRPr="002D6E2C">
          <w:rPr>
            <w:rStyle w:val="Hyperlink"/>
            <w:rFonts w:ascii="Calibri" w:hAnsi="Calibri" w:cs="Times New Roman"/>
            <w:b w:val="0"/>
            <w:sz w:val="22"/>
          </w:rPr>
          <w:t>camt.056</w:t>
        </w:r>
      </w:hyperlink>
      <w:r w:rsidRPr="002D6E2C">
        <w:rPr>
          <w:rFonts w:ascii="Calibri" w:hAnsi="Calibri"/>
          <w:color w:val="4F81BD"/>
          <w:sz w:val="22"/>
        </w:rPr>
        <w:t xml:space="preserve">) to ACH. </w:t>
      </w:r>
    </w:p>
    <w:p w:rsidRPr="002D6E2C" w:rsidR="00D521C9" w:rsidP="00E92BA0" w:rsidRDefault="00D521C9" w14:paraId="46D931FA" w14:textId="77777777">
      <w:r w:rsidRPr="002D6E2C">
        <w:t>Creditor Bank validates the Creditor.</w:t>
      </w:r>
    </w:p>
    <w:p w:rsidRPr="002D6E2C" w:rsidR="00D521C9" w:rsidP="00E92BA0" w:rsidRDefault="00D521C9" w14:paraId="155F1160" w14:textId="77777777">
      <w:r w:rsidRPr="002D6E2C">
        <w:t xml:space="preserve">Creditor banks send direct debit payment cancellations to the ACH. </w:t>
      </w:r>
    </w:p>
    <w:p w:rsidRPr="002D6E2C" w:rsidR="00D521C9" w:rsidP="00E92BA0" w:rsidRDefault="00D521C9" w14:paraId="7B2A4346" w14:textId="61D07440">
      <w:r w:rsidRPr="002D6E2C">
        <w:t>Direct Debit payment cancellation messages may contain cancellations for direct debits for more than one direct debit input message. These cancellation requests (previously known as recalls) could identify individual direct debits transactions.</w:t>
      </w:r>
    </w:p>
    <w:p w:rsidRPr="002D6E2C" w:rsidR="00D521C9" w:rsidP="00E92BA0" w:rsidRDefault="00D521C9" w14:paraId="1F63C580" w14:textId="77777777">
      <w:r w:rsidRPr="002D6E2C">
        <w:t>The mandate reference number for any original direct debit has to also be included as part of the transaction message.</w:t>
      </w:r>
    </w:p>
    <w:p w:rsidRPr="002D6E2C" w:rsidR="00D521C9" w:rsidP="00E92BA0" w:rsidRDefault="00D521C9" w14:paraId="519C76B9" w14:textId="77777777"/>
    <w:p w:rsidRPr="002D6E2C" w:rsidR="00D521C9" w:rsidP="00E92BA0" w:rsidRDefault="00D521C9" w14:paraId="7A836C06" w14:textId="77777777">
      <w:pPr>
        <w:rPr>
          <w:b/>
        </w:rPr>
      </w:pPr>
      <w:r w:rsidRPr="002D6E2C">
        <w:rPr>
          <w:b/>
        </w:rPr>
        <w:t xml:space="preserve">Direct Debit Payment cancellations requests may be submitted to the ACH at any time after original direct debits have been received. </w:t>
      </w:r>
    </w:p>
    <w:p w:rsidRPr="002D6E2C" w:rsidR="00D521C9" w:rsidP="00E92BA0" w:rsidRDefault="00D521C9" w14:paraId="1ED413B3" w14:textId="77777777"/>
    <w:p w:rsidRPr="002D6E2C" w:rsidR="00D521C9" w:rsidP="002C2973" w:rsidRDefault="00D521C9" w14:paraId="490474B2"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 xml:space="preserve">ACH sends status reports </w:t>
      </w:r>
      <w:r w:rsidRPr="002D6E2C">
        <w:rPr>
          <w:rStyle w:val="Hyperlink"/>
          <w:rFonts w:ascii="Calibri" w:hAnsi="Calibri" w:cs="Times New Roman"/>
          <w:b w:val="0"/>
          <w:sz w:val="22"/>
        </w:rPr>
        <w:t>(</w:t>
      </w:r>
      <w:hyperlink w:history="1" w:anchor="Status_Report_Exception_Processing">
        <w:r w:rsidRPr="002D6E2C">
          <w:rPr>
            <w:rStyle w:val="Hyperlink"/>
            <w:rFonts w:ascii="Calibri" w:hAnsi="Calibri" w:cs="Times New Roman"/>
            <w:b w:val="0"/>
            <w:sz w:val="22"/>
          </w:rPr>
          <w:t>pacs.002</w:t>
        </w:r>
      </w:hyperlink>
      <w:r w:rsidRPr="002D6E2C">
        <w:rPr>
          <w:rStyle w:val="Hyperlink"/>
          <w:rFonts w:ascii="Calibri" w:hAnsi="Calibri" w:cs="Times New Roman"/>
          <w:b w:val="0"/>
          <w:sz w:val="22"/>
        </w:rPr>
        <w:t xml:space="preserve">) </w:t>
      </w:r>
      <w:r w:rsidRPr="002D6E2C">
        <w:rPr>
          <w:rFonts w:ascii="Calibri" w:hAnsi="Calibri"/>
          <w:color w:val="4F81BD"/>
          <w:sz w:val="22"/>
        </w:rPr>
        <w:t xml:space="preserve">to Creditor Banks </w:t>
      </w:r>
      <w:r w:rsidRPr="002D6E2C">
        <w:rPr>
          <w:rFonts w:ascii="Calibri" w:hAnsi="Calibri"/>
          <w:color w:val="4F81BD"/>
          <w:sz w:val="22"/>
          <w:u w:val="single"/>
        </w:rPr>
        <w:t>for batch recalls.</w:t>
      </w:r>
    </w:p>
    <w:p w:rsidRPr="002D6E2C" w:rsidR="00D521C9" w:rsidP="00E92BA0" w:rsidRDefault="00D521C9" w14:paraId="4AFDB31F" w14:textId="77777777">
      <w:pPr>
        <w:pStyle w:val="ListParagraph"/>
        <w:ind w:left="0"/>
      </w:pPr>
      <w:r w:rsidRPr="002D6E2C">
        <w:t>The ACH acknowledges receipt of direct debit payment cancellation requests.</w:t>
      </w:r>
    </w:p>
    <w:p w:rsidRPr="002D6E2C" w:rsidR="00D521C9" w:rsidP="00E92BA0" w:rsidRDefault="00D521C9" w14:paraId="01CD79AB" w14:textId="0629BB13">
      <w:r w:rsidRPr="002D6E2C">
        <w:t xml:space="preserve">The ACH matches cancellations against original direct debit requests. </w:t>
      </w:r>
    </w:p>
    <w:p w:rsidRPr="002D6E2C" w:rsidR="00D521C9" w:rsidP="00E92BA0" w:rsidRDefault="00D521C9" w14:paraId="42C13A96" w14:textId="77777777"/>
    <w:p w:rsidRPr="002D6E2C" w:rsidR="00D521C9" w:rsidP="00E92BA0" w:rsidRDefault="00D521C9" w14:paraId="09F15F72" w14:textId="77777777">
      <w:r w:rsidRPr="002D6E2C">
        <w:t>A separate status message is sent per direct debit input message.</w:t>
      </w:r>
    </w:p>
    <w:p w:rsidRPr="002D6E2C" w:rsidR="00D521C9" w:rsidP="00E92BA0" w:rsidRDefault="00D521C9" w14:paraId="0BE73F75" w14:textId="77777777"/>
    <w:p w:rsidRPr="002D6E2C" w:rsidR="00D521C9" w:rsidP="00E92BA0" w:rsidRDefault="00D521C9" w14:paraId="417A10F8" w14:textId="77777777">
      <w:r w:rsidRPr="002D6E2C">
        <w:t>Validation results are reported to Creditor Bank in status report messages.</w:t>
      </w:r>
    </w:p>
    <w:p w:rsidRPr="002D6E2C" w:rsidR="00D521C9" w:rsidP="002C2973" w:rsidRDefault="00D521C9" w14:paraId="02E9CD0B" w14:textId="77777777">
      <w:pPr>
        <w:numPr>
          <w:ilvl w:val="0"/>
          <w:numId w:val="6"/>
        </w:numPr>
        <w:ind w:left="0" w:firstLine="0"/>
      </w:pPr>
      <w:r w:rsidRPr="002D6E2C">
        <w:t xml:space="preserve">Files that fail validation are reported </w:t>
      </w:r>
      <w:r w:rsidRPr="003F2B15" w:rsidDel="00D96ADC">
        <w:rPr>
          <w:rFonts w:cs="Arial"/>
        </w:rPr>
        <w:t xml:space="preserve"> </w:t>
      </w:r>
      <w:r w:rsidRPr="00D96ADC">
        <w:rPr>
          <w:rFonts w:cs="Arial"/>
        </w:rPr>
        <w:t xml:space="preserve"> in status report messages (pacs.002) with a service identification code.</w:t>
      </w:r>
    </w:p>
    <w:p w:rsidRPr="002D6E2C" w:rsidR="00D521C9" w:rsidP="00E92BA0" w:rsidRDefault="00D521C9" w14:paraId="5E6BD564" w14:textId="77777777"/>
    <w:p w:rsidRPr="002D6E2C" w:rsidR="00D521C9" w:rsidP="002C2973" w:rsidRDefault="00D521C9" w14:paraId="69E65896" w14:textId="77777777">
      <w:pPr>
        <w:pStyle w:val="ListNumberIndented"/>
        <w:numPr>
          <w:ilvl w:val="0"/>
          <w:numId w:val="6"/>
        </w:numPr>
        <w:spacing w:after="0"/>
        <w:ind w:left="0" w:firstLine="0"/>
        <w:rPr>
          <w:rFonts w:ascii="Calibri" w:hAnsi="Calibri"/>
          <w:sz w:val="22"/>
          <w:szCs w:val="22"/>
          <w:lang w:val="en-ZA"/>
        </w:rPr>
      </w:pPr>
      <w:r w:rsidRPr="002D6E2C">
        <w:rPr>
          <w:rFonts w:ascii="Calibri" w:hAnsi="Calibri" w:cs="Arial"/>
          <w:sz w:val="22"/>
          <w:szCs w:val="22"/>
          <w:lang w:val="en-ZA"/>
        </w:rPr>
        <w:t xml:space="preserve">Cancellation messages which fail validation are reported </w:t>
      </w:r>
      <w:r w:rsidRPr="003F2B15" w:rsidDel="00D96ADC">
        <w:rPr>
          <w:rFonts w:ascii="Calibri" w:hAnsi="Calibri" w:eastAsia="Calibri" w:cs="Arial"/>
          <w:sz w:val="22"/>
          <w:szCs w:val="22"/>
          <w:lang w:val="en-ZA"/>
        </w:rPr>
        <w:t xml:space="preserve"> </w:t>
      </w:r>
      <w:r w:rsidRPr="00D96ADC">
        <w:rPr>
          <w:rFonts w:ascii="Calibri" w:hAnsi="Calibri" w:eastAsia="Calibri" w:cs="Arial"/>
          <w:sz w:val="22"/>
          <w:szCs w:val="22"/>
          <w:lang w:val="en-ZA"/>
        </w:rPr>
        <w:t xml:space="preserve"> in status report messages (pacs.002) with a service identification code.</w:t>
      </w:r>
    </w:p>
    <w:p w:rsidRPr="002D6E2C" w:rsidR="00D521C9" w:rsidP="00E92BA0" w:rsidRDefault="00D521C9" w14:paraId="44E15B9E" w14:textId="77777777">
      <w:r w:rsidRPr="002D6E2C">
        <w:t xml:space="preserve"> </w:t>
      </w:r>
    </w:p>
    <w:p w:rsidRPr="002D6E2C" w:rsidR="00D521C9" w:rsidP="002C2973" w:rsidRDefault="00D521C9" w14:paraId="1484902C"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Direct Debits still at the ACH</w:t>
      </w:r>
    </w:p>
    <w:p w:rsidRPr="002D6E2C" w:rsidR="00D521C9" w:rsidP="00E92BA0" w:rsidRDefault="00D521C9" w14:paraId="3C9B9E4F" w14:textId="77777777">
      <w:r w:rsidRPr="002D6E2C">
        <w:t xml:space="preserve">The ACH determines if direct debits to be cancelled are still at the ACH or have been dispatched to Debtor Banks. </w:t>
      </w:r>
    </w:p>
    <w:p w:rsidRPr="002D6E2C" w:rsidR="00D521C9" w:rsidP="00E92BA0" w:rsidRDefault="00D521C9" w14:paraId="39150AA0" w14:textId="77777777"/>
    <w:p w:rsidRPr="002D6E2C" w:rsidR="00D521C9" w:rsidP="002C2973" w:rsidRDefault="00D521C9" w14:paraId="7745725D"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ACH sends resolution of investigation messages (</w:t>
      </w:r>
      <w:hyperlink w:history="1" w:anchor="_Resolution_of_Investigation">
        <w:r w:rsidRPr="002D6E2C">
          <w:rPr>
            <w:rStyle w:val="Hyperlink"/>
            <w:rFonts w:ascii="Calibri" w:hAnsi="Calibri" w:cs="Times New Roman"/>
            <w:b w:val="0"/>
            <w:sz w:val="22"/>
          </w:rPr>
          <w:t>camt.029</w:t>
        </w:r>
      </w:hyperlink>
      <w:r w:rsidRPr="002D6E2C">
        <w:rPr>
          <w:rFonts w:ascii="Calibri" w:hAnsi="Calibri"/>
          <w:color w:val="4F81BD"/>
          <w:sz w:val="22"/>
        </w:rPr>
        <w:t xml:space="preserve">) to Creditor Bank. </w:t>
      </w:r>
    </w:p>
    <w:p w:rsidR="00E1276D" w:rsidP="00F0135A" w:rsidRDefault="00D521C9" w14:paraId="3E415C9C" w14:textId="77777777">
      <w:pPr>
        <w:pStyle w:val="ListParagraph"/>
        <w:ind w:left="0"/>
      </w:pPr>
      <w:r w:rsidRPr="002D6E2C">
        <w:t xml:space="preserve">If direct debits are still at the ACH, the ACH terminates further processing of matched direct debits and sends notifications of withdrawn direct debits to Creditor Banks with status code </w:t>
      </w:r>
      <w:r w:rsidR="00E1276D">
        <w:t>&lt;Sts&gt;&lt;Conf&gt; CNCL (Cancellation is Successful) and &lt;TxCxlSts&gt; ACCR (Cancellation is accepted).</w:t>
      </w:r>
    </w:p>
    <w:p w:rsidR="00E1276D" w:rsidP="00F0135A" w:rsidRDefault="00E1276D" w14:paraId="6C8AAC34" w14:textId="77777777">
      <w:pPr>
        <w:pStyle w:val="ListParagraph"/>
        <w:ind w:left="0"/>
      </w:pPr>
    </w:p>
    <w:p w:rsidR="00D521C9" w:rsidP="00E92BA0" w:rsidRDefault="00E1276D" w14:paraId="1EFD376F" w14:textId="77777777">
      <w:r>
        <w:t>If original debit cannot be found, the ACH terminates further processing of matched direct debits and sends notifications of withdrawn direct debits to Creditor Banks with  &lt;Sts&gt;&lt;Conf&gt; RJCR (Rejected cancellation request) and &lt;TxCxlSts&gt; RJCR (Cancellation request is rejected)</w:t>
      </w:r>
    </w:p>
    <w:p w:rsidRPr="002D6E2C" w:rsidR="00E1276D" w:rsidP="00E92BA0" w:rsidRDefault="00E1276D" w14:paraId="73447091" w14:textId="77777777"/>
    <w:p w:rsidRPr="002D6E2C" w:rsidR="00D521C9" w:rsidP="002C2973" w:rsidRDefault="00D521C9" w14:paraId="239F6350"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Creditor Bank engages with Creditor as per resolution of investigation messages for cancellation request.</w:t>
      </w:r>
    </w:p>
    <w:p w:rsidRPr="002D6E2C" w:rsidR="00D521C9" w:rsidP="00E92BA0" w:rsidRDefault="00D521C9" w14:paraId="21048D52" w14:textId="77777777">
      <w:pPr>
        <w:keepNext/>
      </w:pPr>
    </w:p>
    <w:p w:rsidRPr="002D6E2C" w:rsidR="00D521C9" w:rsidP="00E92BA0" w:rsidRDefault="00D521C9" w14:paraId="46AE494C" w14:textId="77777777"/>
    <w:p w:rsidR="00D521C9" w:rsidP="00E92BA0" w:rsidRDefault="00D521C9" w14:paraId="273EBF87" w14:textId="77777777"/>
    <w:p w:rsidR="00123B20" w:rsidP="00E92BA0" w:rsidRDefault="00352EF7" w14:paraId="2D466C7F" w14:textId="77777777">
      <w:r>
        <w:rPr>
          <w:noProof/>
          <w:lang w:val="en-US"/>
        </w:rPr>
        <w:drawing>
          <wp:inline distT="0" distB="0" distL="0" distR="0" wp14:anchorId="639DBC76" wp14:editId="3553F15E">
            <wp:extent cx="5725795" cy="3494405"/>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795" cy="3494405"/>
                    </a:xfrm>
                    <a:prstGeom prst="rect">
                      <a:avLst/>
                    </a:prstGeom>
                    <a:noFill/>
                    <a:ln>
                      <a:noFill/>
                    </a:ln>
                  </pic:spPr>
                </pic:pic>
              </a:graphicData>
            </a:graphic>
          </wp:inline>
        </w:drawing>
      </w:r>
    </w:p>
    <w:p w:rsidR="00123B20" w:rsidP="00E92BA0" w:rsidRDefault="00123B20" w14:paraId="01BCFE6F" w14:textId="77777777"/>
    <w:p w:rsidR="00123B20" w:rsidP="00E92BA0" w:rsidRDefault="00123B20" w14:paraId="4A79A7F0" w14:textId="77777777"/>
    <w:p w:rsidRPr="002D6E2C" w:rsidR="00123B20" w:rsidP="00E92BA0" w:rsidRDefault="00123B20" w14:paraId="382C8432" w14:textId="77777777"/>
    <w:p w:rsidRPr="002D6E2C" w:rsidR="00D521C9" w:rsidP="002C2973" w:rsidRDefault="00D521C9" w14:paraId="1ED85320"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Creditor sends direct debit payment cancellation request/s to Creditor Bank.</w:t>
      </w:r>
    </w:p>
    <w:p w:rsidRPr="002D6E2C" w:rsidR="00D521C9" w:rsidP="00E92BA0" w:rsidRDefault="00D521C9" w14:paraId="6BF9A7BF" w14:textId="77777777">
      <w:r w:rsidRPr="002D6E2C">
        <w:t>Message format to be determined by the Creditor Bank, but messages sent to Creditor Bank must contain all the data elements needed to create the mandate initiation requests (camt.056).</w:t>
      </w:r>
    </w:p>
    <w:p w:rsidRPr="002D6E2C" w:rsidR="00D521C9" w:rsidP="00E92BA0" w:rsidRDefault="00D521C9" w14:paraId="63A54245" w14:textId="77777777">
      <w:pPr>
        <w:pStyle w:val="Heading30"/>
        <w:spacing w:before="0" w:after="0" w:line="240" w:lineRule="auto"/>
        <w:ind w:left="0" w:firstLine="0"/>
        <w:rPr>
          <w:rFonts w:ascii="Calibri" w:hAnsi="Calibri"/>
          <w:color w:val="4F81BD"/>
          <w:sz w:val="22"/>
        </w:rPr>
      </w:pPr>
    </w:p>
    <w:p w:rsidRPr="002D6E2C" w:rsidR="00D521C9" w:rsidP="002C2973" w:rsidRDefault="00D521C9" w14:paraId="55EC42E2"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Creditor sends direct debit payment cancellation request/s (</w:t>
      </w:r>
      <w:hyperlink w:history="1" w:anchor="_FIToFI_Payment_Cancellation">
        <w:r w:rsidRPr="002D6E2C">
          <w:rPr>
            <w:rStyle w:val="Hyperlink"/>
            <w:rFonts w:ascii="Calibri" w:hAnsi="Calibri" w:cs="Times New Roman"/>
            <w:b w:val="0"/>
            <w:sz w:val="22"/>
          </w:rPr>
          <w:t>camt.056</w:t>
        </w:r>
      </w:hyperlink>
      <w:r w:rsidRPr="002D6E2C">
        <w:rPr>
          <w:rFonts w:ascii="Calibri" w:hAnsi="Calibri"/>
          <w:color w:val="4F81BD"/>
          <w:sz w:val="22"/>
        </w:rPr>
        <w:t xml:space="preserve">) to ACH. </w:t>
      </w:r>
    </w:p>
    <w:p w:rsidRPr="002D6E2C" w:rsidR="00D521C9" w:rsidP="00E92BA0" w:rsidRDefault="00D521C9" w14:paraId="63CEAE91" w14:textId="77777777">
      <w:r w:rsidRPr="002D6E2C">
        <w:t>Creditor Bank validates the Creditor.</w:t>
      </w:r>
    </w:p>
    <w:p w:rsidRPr="002D6E2C" w:rsidR="00D521C9" w:rsidP="00E92BA0" w:rsidRDefault="00D521C9" w14:paraId="0B0BE20C" w14:textId="77777777">
      <w:r w:rsidRPr="002D6E2C">
        <w:t xml:space="preserve">Creditor banks send debit payment cancellations to the ACH. </w:t>
      </w:r>
    </w:p>
    <w:p w:rsidRPr="002D6E2C" w:rsidR="00D521C9" w:rsidP="00E92BA0" w:rsidRDefault="00D521C9" w14:paraId="61EB9304" w14:textId="77777777">
      <w:r w:rsidRPr="002D6E2C">
        <w:t>Debit payment cancellation messages may contain cancellations for direct debits from more than one direct debit input message. These cancellation requests (previously known as recalls) could identify individual debits, or entire batches of debits. When batches of debits are to be cancelled, the ACH uses batch header information to identify original direct debits.</w:t>
      </w:r>
    </w:p>
    <w:p w:rsidRPr="002D6E2C" w:rsidR="00D521C9" w:rsidP="00E92BA0" w:rsidRDefault="00D521C9" w14:paraId="2573E42F" w14:textId="77777777">
      <w:r w:rsidRPr="002D6E2C">
        <w:t>The mandate reference number for any original direct debit has to also be included as part of the transaction message.</w:t>
      </w:r>
    </w:p>
    <w:p w:rsidRPr="002D6E2C" w:rsidR="00D521C9" w:rsidP="00E92BA0" w:rsidRDefault="00D521C9" w14:paraId="6A05AFD8" w14:textId="77777777"/>
    <w:p w:rsidRPr="002D6E2C" w:rsidR="00D521C9" w:rsidP="00E92BA0" w:rsidRDefault="00D521C9" w14:paraId="7737EA53" w14:textId="77777777">
      <w:pPr>
        <w:rPr>
          <w:b/>
        </w:rPr>
      </w:pPr>
      <w:r w:rsidRPr="002D6E2C">
        <w:rPr>
          <w:b/>
        </w:rPr>
        <w:t xml:space="preserve">Direct Debit Payment cancellations may be delivered to the ACH at any time after original debits have been received. </w:t>
      </w:r>
    </w:p>
    <w:p w:rsidR="00D521C9" w:rsidP="00E92BA0" w:rsidRDefault="00D521C9" w14:paraId="372571D5" w14:textId="77777777"/>
    <w:p w:rsidRPr="002D6E2C" w:rsidR="00D521C9" w:rsidP="002C2973" w:rsidRDefault="00D521C9" w14:paraId="328CBFA3"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 xml:space="preserve">ACH sends status reports </w:t>
      </w:r>
      <w:r w:rsidRPr="002D6E2C">
        <w:rPr>
          <w:rStyle w:val="Hyperlink"/>
          <w:rFonts w:ascii="Calibri" w:hAnsi="Calibri" w:cs="Times New Roman"/>
          <w:b w:val="0"/>
          <w:sz w:val="22"/>
        </w:rPr>
        <w:t>(</w:t>
      </w:r>
      <w:hyperlink w:history="1" w:anchor="Status_Report_Exception_Processing">
        <w:r w:rsidRPr="002D6E2C">
          <w:rPr>
            <w:rStyle w:val="Hyperlink"/>
            <w:rFonts w:ascii="Calibri" w:hAnsi="Calibri" w:cs="Times New Roman"/>
            <w:b w:val="0"/>
            <w:sz w:val="22"/>
          </w:rPr>
          <w:t>pacs.002</w:t>
        </w:r>
      </w:hyperlink>
      <w:r w:rsidRPr="002D6E2C">
        <w:rPr>
          <w:rStyle w:val="Hyperlink"/>
          <w:rFonts w:ascii="Calibri" w:hAnsi="Calibri" w:cs="Times New Roman"/>
          <w:b w:val="0"/>
          <w:sz w:val="22"/>
        </w:rPr>
        <w:t xml:space="preserve">) </w:t>
      </w:r>
      <w:r w:rsidRPr="002D6E2C">
        <w:rPr>
          <w:rFonts w:ascii="Calibri" w:hAnsi="Calibri"/>
          <w:color w:val="4F81BD"/>
          <w:sz w:val="22"/>
        </w:rPr>
        <w:t xml:space="preserve">to Creditor Banks </w:t>
      </w:r>
      <w:r w:rsidRPr="002D6E2C">
        <w:rPr>
          <w:rFonts w:ascii="Calibri" w:hAnsi="Calibri"/>
          <w:color w:val="4F81BD"/>
          <w:sz w:val="22"/>
          <w:u w:val="single"/>
        </w:rPr>
        <w:t>for batch recalls</w:t>
      </w:r>
      <w:r w:rsidRPr="002D6E2C">
        <w:rPr>
          <w:rFonts w:ascii="Calibri" w:hAnsi="Calibri"/>
          <w:color w:val="4F81BD"/>
        </w:rPr>
        <w:t>.</w:t>
      </w:r>
    </w:p>
    <w:p w:rsidRPr="002D6E2C" w:rsidR="00D521C9" w:rsidP="00E92BA0" w:rsidRDefault="00D521C9" w14:paraId="5CA0A016" w14:textId="77777777">
      <w:pPr>
        <w:pStyle w:val="ListParagraph"/>
        <w:ind w:left="0"/>
      </w:pPr>
      <w:r w:rsidRPr="002D6E2C">
        <w:t>The ACH acknowledges receipt of direct debit payment cancellation requests.</w:t>
      </w:r>
    </w:p>
    <w:p w:rsidRPr="002D6E2C" w:rsidR="00D521C9" w:rsidP="00E92BA0" w:rsidRDefault="00D521C9" w14:paraId="192A5DF6" w14:textId="77777777">
      <w:r w:rsidRPr="002D6E2C">
        <w:t xml:space="preserve">The ACH matches direct debit cancellations against original direct debit batches or direct debit requests. </w:t>
      </w:r>
    </w:p>
    <w:p w:rsidRPr="002D6E2C" w:rsidR="00D521C9" w:rsidP="00E92BA0" w:rsidRDefault="00D521C9" w14:paraId="09636469" w14:textId="77777777"/>
    <w:p w:rsidRPr="002D6E2C" w:rsidR="00D521C9" w:rsidP="00E92BA0" w:rsidRDefault="00D521C9" w14:paraId="450FD2E8" w14:textId="77777777">
      <w:r w:rsidRPr="002D6E2C">
        <w:t>A separate status message is sent per direct debit input message.</w:t>
      </w:r>
    </w:p>
    <w:p w:rsidRPr="002D6E2C" w:rsidR="00D521C9" w:rsidP="00E92BA0" w:rsidRDefault="00D521C9" w14:paraId="0B1AE20E" w14:textId="77777777"/>
    <w:p w:rsidRPr="002D6E2C" w:rsidR="00D521C9" w:rsidP="00E92BA0" w:rsidRDefault="00D521C9" w14:paraId="215EE969" w14:textId="77777777">
      <w:r w:rsidRPr="002D6E2C">
        <w:t>Validation results are reported to Creditor Bank in status report messages.</w:t>
      </w:r>
    </w:p>
    <w:p w:rsidRPr="002D6E2C" w:rsidR="00D521C9" w:rsidP="00E92BA0" w:rsidRDefault="00D521C9" w14:paraId="512D2F12" w14:textId="77777777">
      <w:r w:rsidRPr="002D6E2C">
        <w:t xml:space="preserve">Files that fail validation are </w:t>
      </w:r>
      <w:r w:rsidRPr="002D6E2C" w:rsidR="004E0D79">
        <w:t>reported in</w:t>
      </w:r>
      <w:r w:rsidRPr="002D6E2C">
        <w:t xml:space="preserve"> status report messages</w:t>
      </w:r>
      <w:r>
        <w:t xml:space="preserve"> (pacs.002) </w:t>
      </w:r>
      <w:r w:rsidRPr="004503CF">
        <w:rPr>
          <w:rFonts w:cs="Arial"/>
        </w:rPr>
        <w:t>with a service identification code</w:t>
      </w:r>
      <w:r w:rsidRPr="002D6E2C">
        <w:t>.</w:t>
      </w:r>
    </w:p>
    <w:p w:rsidR="00D521C9" w:rsidP="002C2973" w:rsidRDefault="00D521C9" w14:paraId="4D739BC8" w14:textId="77777777">
      <w:pPr>
        <w:pStyle w:val="ListNumberIndented"/>
        <w:numPr>
          <w:ilvl w:val="0"/>
          <w:numId w:val="6"/>
        </w:numPr>
        <w:spacing w:after="0"/>
        <w:ind w:left="0" w:firstLine="0"/>
      </w:pPr>
      <w:r w:rsidRPr="001E010F">
        <w:rPr>
          <w:rFonts w:ascii="Calibri" w:hAnsi="Calibri" w:cs="Arial"/>
          <w:sz w:val="22"/>
          <w:szCs w:val="22"/>
          <w:lang w:val="en-ZA"/>
        </w:rPr>
        <w:t xml:space="preserve">Cancellation messages which fail validation are reported </w:t>
      </w:r>
      <w:r w:rsidRPr="002D6E2C">
        <w:t>in status report messages</w:t>
      </w:r>
      <w:r>
        <w:t xml:space="preserve"> (pacs.002) </w:t>
      </w:r>
      <w:r w:rsidRPr="004503CF">
        <w:rPr>
          <w:rFonts w:ascii="Calibri" w:hAnsi="Calibri" w:cs="Arial"/>
          <w:sz w:val="22"/>
          <w:szCs w:val="22"/>
          <w:lang w:val="en-ZA"/>
        </w:rPr>
        <w:t>with a service identification code</w:t>
      </w:r>
      <w:r w:rsidRPr="002D6E2C">
        <w:t>.</w:t>
      </w:r>
    </w:p>
    <w:p w:rsidRPr="002D6E2C" w:rsidR="00D521C9" w:rsidP="00E92BA0" w:rsidRDefault="00D521C9" w14:paraId="672C241E" w14:textId="77777777">
      <w:pPr>
        <w:pStyle w:val="ListNumberIndented"/>
        <w:spacing w:after="0"/>
      </w:pPr>
    </w:p>
    <w:p w:rsidRPr="002D6E2C" w:rsidR="00D521C9" w:rsidP="002C2973" w:rsidRDefault="00D521C9" w14:paraId="23727249"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ACH sends direct debit payment cancellations (</w:t>
      </w:r>
      <w:hyperlink w:history="1" w:anchor="_FIToFI_Payment_Cancellation">
        <w:r w:rsidRPr="002D6E2C">
          <w:rPr>
            <w:rStyle w:val="Hyperlink"/>
            <w:rFonts w:ascii="Calibri" w:hAnsi="Calibri" w:cs="Times New Roman"/>
            <w:b w:val="0"/>
            <w:sz w:val="22"/>
          </w:rPr>
          <w:t>camt.056</w:t>
        </w:r>
      </w:hyperlink>
      <w:r w:rsidRPr="002D6E2C">
        <w:rPr>
          <w:rFonts w:ascii="Calibri" w:hAnsi="Calibri"/>
          <w:color w:val="4F81BD"/>
          <w:sz w:val="22"/>
        </w:rPr>
        <w:t xml:space="preserve">) to Debtor Banks </w:t>
      </w:r>
    </w:p>
    <w:p w:rsidRPr="002D6E2C" w:rsidR="00D521C9" w:rsidP="00E92BA0" w:rsidRDefault="00D521C9" w14:paraId="789716C2" w14:textId="77777777">
      <w:r w:rsidRPr="002D6E2C">
        <w:t>Direct Debit cancellations that were not found in the ACH warehouse are sent to Debtor Banks.</w:t>
      </w:r>
    </w:p>
    <w:p w:rsidRPr="002D6E2C" w:rsidR="00D521C9" w:rsidP="00E92BA0" w:rsidRDefault="00D521C9" w14:paraId="5751122D" w14:textId="77777777"/>
    <w:p w:rsidRPr="002D6E2C" w:rsidR="00D521C9" w:rsidP="00E92BA0" w:rsidRDefault="00D521C9" w14:paraId="5C33325F" w14:textId="77777777">
      <w:r w:rsidRPr="002D6E2C">
        <w:t>If direct debit cancellation batches are submitted to the ACH, individual debit cancellation requests will be sent to Debtor Banks.</w:t>
      </w:r>
    </w:p>
    <w:p w:rsidRPr="002D6E2C" w:rsidR="00D521C9" w:rsidP="00E92BA0" w:rsidRDefault="00D521C9" w14:paraId="3320412D" w14:textId="77777777">
      <w:pPr>
        <w:rPr>
          <w:color w:val="4F81BD"/>
        </w:rPr>
      </w:pPr>
    </w:p>
    <w:p w:rsidRPr="002D6E2C" w:rsidR="00D521C9" w:rsidP="002C2973" w:rsidRDefault="00D521C9" w14:paraId="77712CF1"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Debtor Bank send resolution of investigation messages (</w:t>
      </w:r>
      <w:hyperlink w:history="1" w:anchor="_Resolution_of_Investigation">
        <w:r w:rsidRPr="002D6E2C">
          <w:rPr>
            <w:rStyle w:val="Hyperlink"/>
            <w:rFonts w:ascii="Calibri" w:hAnsi="Calibri" w:cs="Times New Roman"/>
            <w:b w:val="0"/>
            <w:sz w:val="22"/>
          </w:rPr>
          <w:t>camt.029</w:t>
        </w:r>
      </w:hyperlink>
      <w:r w:rsidRPr="002D6E2C">
        <w:rPr>
          <w:rFonts w:ascii="Calibri" w:hAnsi="Calibri"/>
          <w:color w:val="4F81BD"/>
          <w:sz w:val="22"/>
        </w:rPr>
        <w:t>) to ACH</w:t>
      </w:r>
    </w:p>
    <w:p w:rsidR="00D521C9" w:rsidP="00E92BA0" w:rsidRDefault="00D521C9" w14:paraId="4BD61256" w14:textId="59358859">
      <w:r w:rsidRPr="002D6E2C">
        <w:t>Debtor Bank match direct debit cancellation requests to original direct debit transactions. Matched and unmatched direct debit cancellations are reported in resolution of investigation messages with original transaction details.</w:t>
      </w:r>
    </w:p>
    <w:p w:rsidR="00910980" w:rsidP="00E92BA0" w:rsidRDefault="00910980" w14:paraId="75BCAC19" w14:textId="62233F41"/>
    <w:p w:rsidRPr="002D6E2C" w:rsidR="00910980" w:rsidP="00E92BA0" w:rsidRDefault="00910980" w14:paraId="7D3E8A55" w14:textId="5C8058EC">
      <w:r w:rsidRPr="00910980">
        <w:rPr>
          <w:b/>
          <w:bCs/>
        </w:rPr>
        <w:t>Note</w:t>
      </w:r>
      <w:r>
        <w:t xml:space="preserve">: </w:t>
      </w:r>
      <w:r w:rsidRPr="00184A8B">
        <w:t xml:space="preserve">The </w:t>
      </w:r>
      <w:r w:rsidR="00184A8B">
        <w:t>Debtor</w:t>
      </w:r>
      <w:r w:rsidRPr="00184A8B">
        <w:t xml:space="preserve"> Bank must ensure that the Payment Cancellations (Recalls) are applied prior to processing any Payment Instructions, including those in Credit Tracking by no later than the next Processing Day</w:t>
      </w:r>
    </w:p>
    <w:p w:rsidRPr="002D6E2C" w:rsidR="00D521C9" w:rsidP="00E92BA0" w:rsidRDefault="00D521C9" w14:paraId="6E8A3F96" w14:textId="77777777">
      <w:pPr>
        <w:rPr>
          <w:color w:val="4F81BD"/>
        </w:rPr>
      </w:pPr>
    </w:p>
    <w:p w:rsidRPr="002D6E2C" w:rsidR="00D521C9" w:rsidP="002C2973" w:rsidRDefault="00D521C9" w14:paraId="48B64F3C"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 xml:space="preserve">ACH sends status reports </w:t>
      </w:r>
      <w:r w:rsidRPr="002D6E2C">
        <w:rPr>
          <w:rStyle w:val="Hyperlink"/>
          <w:rFonts w:ascii="Calibri" w:hAnsi="Calibri" w:cs="Times New Roman"/>
          <w:b w:val="0"/>
          <w:sz w:val="22"/>
        </w:rPr>
        <w:t>(</w:t>
      </w:r>
      <w:hyperlink w:history="1" w:anchor="Status_Report_Exception_Processing">
        <w:r w:rsidRPr="002D6E2C">
          <w:rPr>
            <w:rStyle w:val="Hyperlink"/>
            <w:rFonts w:ascii="Calibri" w:hAnsi="Calibri" w:cs="Times New Roman"/>
            <w:b w:val="0"/>
            <w:sz w:val="22"/>
          </w:rPr>
          <w:t>pacs.002</w:t>
        </w:r>
      </w:hyperlink>
      <w:r w:rsidRPr="002D6E2C">
        <w:rPr>
          <w:rStyle w:val="Hyperlink"/>
          <w:rFonts w:ascii="Calibri" w:hAnsi="Calibri" w:cs="Times New Roman"/>
          <w:b w:val="0"/>
          <w:sz w:val="22"/>
        </w:rPr>
        <w:t>)</w:t>
      </w:r>
      <w:r w:rsidRPr="002D6E2C">
        <w:rPr>
          <w:rFonts w:ascii="Calibri" w:hAnsi="Calibri"/>
          <w:color w:val="4F81BD"/>
          <w:sz w:val="22"/>
        </w:rPr>
        <w:t xml:space="preserve"> to Debtor Banks for resolution of investigation in the case of batch recalls</w:t>
      </w:r>
    </w:p>
    <w:p w:rsidRPr="002D6E2C" w:rsidR="00D521C9" w:rsidP="00E92BA0" w:rsidRDefault="00D521C9" w14:paraId="150A8073" w14:textId="77777777">
      <w:pPr>
        <w:pStyle w:val="ListNumberIndented"/>
        <w:spacing w:after="0"/>
        <w:rPr>
          <w:rFonts w:ascii="Calibri" w:hAnsi="Calibri" w:cs="Arial"/>
          <w:sz w:val="22"/>
          <w:szCs w:val="22"/>
          <w:lang w:val="en-ZA"/>
        </w:rPr>
      </w:pPr>
      <w:r w:rsidRPr="002D6E2C">
        <w:rPr>
          <w:rFonts w:ascii="Calibri" w:hAnsi="Calibri" w:cs="Arial"/>
          <w:sz w:val="22"/>
          <w:szCs w:val="22"/>
          <w:lang w:val="en-ZA"/>
        </w:rPr>
        <w:t>The ACH validates resolution of investigation messages.</w:t>
      </w:r>
    </w:p>
    <w:p w:rsidRPr="002D6E2C" w:rsidR="00D521C9" w:rsidP="00E92BA0" w:rsidRDefault="00D521C9" w14:paraId="4EEE7279" w14:textId="77777777">
      <w:pPr>
        <w:pStyle w:val="ListNumberIndented"/>
        <w:spacing w:after="0"/>
        <w:rPr>
          <w:rFonts w:ascii="Calibri" w:hAnsi="Calibri" w:cs="Arial"/>
          <w:sz w:val="22"/>
          <w:szCs w:val="22"/>
          <w:lang w:val="en-ZA"/>
        </w:rPr>
      </w:pPr>
    </w:p>
    <w:p w:rsidRPr="002D6E2C" w:rsidR="00D521C9" w:rsidP="00E92BA0" w:rsidRDefault="00D521C9" w14:paraId="2CAA7CBA" w14:textId="77777777">
      <w:r w:rsidRPr="002D6E2C">
        <w:t>Validation results are reported to Debtor Bank in status report messages.</w:t>
      </w:r>
    </w:p>
    <w:p w:rsidRPr="002D6E2C" w:rsidR="00D521C9" w:rsidP="00E92BA0" w:rsidRDefault="00D521C9" w14:paraId="237FAD36" w14:textId="77777777">
      <w:pPr>
        <w:keepNext/>
      </w:pPr>
    </w:p>
    <w:p w:rsidRPr="002D6E2C" w:rsidR="00D521C9" w:rsidP="002C2973" w:rsidRDefault="00D521C9" w14:paraId="7424A896" w14:textId="77777777">
      <w:pPr>
        <w:numPr>
          <w:ilvl w:val="0"/>
          <w:numId w:val="6"/>
        </w:numPr>
        <w:ind w:left="0" w:firstLine="0"/>
      </w:pPr>
      <w:r w:rsidRPr="002D6E2C">
        <w:t xml:space="preserve">Files that fail validation are </w:t>
      </w:r>
      <w:r w:rsidRPr="002D6E2C" w:rsidR="004E0D79">
        <w:t>reported in</w:t>
      </w:r>
      <w:r w:rsidRPr="002D6E2C">
        <w:t xml:space="preserve"> status report messages</w:t>
      </w:r>
      <w:r>
        <w:t xml:space="preserve"> (pacs.002) </w:t>
      </w:r>
      <w:r w:rsidRPr="004503CF">
        <w:rPr>
          <w:rFonts w:cs="Arial"/>
        </w:rPr>
        <w:t>with a service identification code</w:t>
      </w:r>
      <w:r w:rsidRPr="002D6E2C">
        <w:t>.</w:t>
      </w:r>
    </w:p>
    <w:p w:rsidRPr="002D6E2C" w:rsidR="00D521C9" w:rsidP="00E92BA0" w:rsidRDefault="00D521C9" w14:paraId="3D6476A2" w14:textId="77777777"/>
    <w:p w:rsidRPr="002D6E2C" w:rsidR="00D521C9" w:rsidP="002C2973" w:rsidRDefault="00D521C9" w14:paraId="5227ED4E" w14:textId="77777777">
      <w:pPr>
        <w:pStyle w:val="ListNumberIndented"/>
        <w:numPr>
          <w:ilvl w:val="0"/>
          <w:numId w:val="6"/>
        </w:numPr>
        <w:spacing w:after="0"/>
        <w:ind w:left="0" w:firstLine="0"/>
        <w:rPr>
          <w:rFonts w:ascii="Calibri" w:hAnsi="Calibri"/>
          <w:sz w:val="22"/>
          <w:szCs w:val="22"/>
          <w:lang w:val="en-ZA"/>
        </w:rPr>
      </w:pPr>
      <w:r w:rsidRPr="002D6E2C">
        <w:rPr>
          <w:rFonts w:ascii="Calibri" w:hAnsi="Calibri" w:cs="Arial"/>
          <w:sz w:val="22"/>
          <w:szCs w:val="22"/>
          <w:lang w:val="en-ZA"/>
        </w:rPr>
        <w:t xml:space="preserve">Resolution of investigation messages which fail validation are </w:t>
      </w:r>
      <w:r w:rsidRPr="002D6E2C" w:rsidR="004E0D79">
        <w:rPr>
          <w:rFonts w:ascii="Calibri" w:hAnsi="Calibri" w:cs="Arial"/>
          <w:sz w:val="22"/>
          <w:szCs w:val="22"/>
          <w:lang w:val="en-ZA"/>
        </w:rPr>
        <w:t xml:space="preserve">reported </w:t>
      </w:r>
      <w:r w:rsidRPr="002D6E2C" w:rsidR="004E0D79">
        <w:t>in</w:t>
      </w:r>
      <w:r w:rsidRPr="002D6E2C">
        <w:t xml:space="preserve"> status report messages</w:t>
      </w:r>
      <w:r>
        <w:t xml:space="preserve"> (pacs.002) </w:t>
      </w:r>
      <w:r w:rsidRPr="004503CF">
        <w:rPr>
          <w:rFonts w:ascii="Calibri" w:hAnsi="Calibri" w:cs="Arial"/>
          <w:sz w:val="22"/>
          <w:szCs w:val="22"/>
          <w:lang w:val="en-ZA"/>
        </w:rPr>
        <w:t>with a service identification code</w:t>
      </w:r>
      <w:r w:rsidRPr="002D6E2C">
        <w:t>.</w:t>
      </w:r>
    </w:p>
    <w:p w:rsidRPr="002D6E2C" w:rsidR="00D521C9" w:rsidP="00E92BA0" w:rsidRDefault="00D521C9" w14:paraId="60C7BBF9" w14:textId="77777777">
      <w:pPr>
        <w:rPr>
          <w:color w:val="4F81BD"/>
        </w:rPr>
      </w:pPr>
    </w:p>
    <w:p w:rsidRPr="002D6E2C" w:rsidR="00D521C9" w:rsidP="002C2973" w:rsidRDefault="00D521C9" w14:paraId="69833C36"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ACH sends resolution of investigation messages (</w:t>
      </w:r>
      <w:hyperlink w:history="1" w:anchor="_Resolution_of_Investigation">
        <w:r w:rsidRPr="002D6E2C">
          <w:rPr>
            <w:rStyle w:val="Hyperlink"/>
            <w:rFonts w:ascii="Calibri" w:hAnsi="Calibri" w:cs="Times New Roman"/>
            <w:b w:val="0"/>
            <w:sz w:val="22"/>
          </w:rPr>
          <w:t>camt.029</w:t>
        </w:r>
      </w:hyperlink>
      <w:r w:rsidRPr="002D6E2C">
        <w:rPr>
          <w:rFonts w:ascii="Calibri" w:hAnsi="Calibri"/>
          <w:color w:val="4F81BD"/>
          <w:sz w:val="22"/>
        </w:rPr>
        <w:t xml:space="preserve">) to Creditor Bank </w:t>
      </w:r>
    </w:p>
    <w:p w:rsidRPr="002D6E2C" w:rsidR="007144D3" w:rsidP="00E92BA0" w:rsidRDefault="00D521C9" w14:paraId="6AA9CE03" w14:textId="77777777">
      <w:r w:rsidRPr="002D6E2C">
        <w:t>The ACH sends resolution of investigation messages to Creditor Bank.</w:t>
      </w:r>
      <w:r w:rsidR="007144D3">
        <w:t xml:space="preserve"> If original record was in tracking, and camt.029 is </w:t>
      </w:r>
      <w:r w:rsidR="00516A81">
        <w:t>successful</w:t>
      </w:r>
      <w:r w:rsidR="007144D3">
        <w:t>, then there will not be a pacs.002 response returned for the pacs.003.</w:t>
      </w:r>
    </w:p>
    <w:p w:rsidRPr="002D6E2C" w:rsidR="00D521C9" w:rsidP="00E92BA0" w:rsidRDefault="00D521C9" w14:paraId="0F514699" w14:textId="77777777">
      <w:pPr>
        <w:keepNext/>
      </w:pPr>
    </w:p>
    <w:p w:rsidRPr="002D6E2C" w:rsidR="00D521C9" w:rsidP="002C2973" w:rsidRDefault="00D521C9" w14:paraId="3C0E1893" w14:textId="77777777">
      <w:pPr>
        <w:pStyle w:val="Heading30"/>
        <w:numPr>
          <w:ilvl w:val="2"/>
          <w:numId w:val="19"/>
        </w:numPr>
        <w:spacing w:before="0" w:after="0" w:line="240" w:lineRule="auto"/>
        <w:ind w:left="0" w:firstLine="0"/>
        <w:rPr>
          <w:rFonts w:ascii="Calibri" w:hAnsi="Calibri"/>
          <w:color w:val="4F81BD"/>
          <w:sz w:val="22"/>
        </w:rPr>
      </w:pPr>
      <w:r w:rsidRPr="002D6E2C">
        <w:rPr>
          <w:rFonts w:ascii="Calibri" w:hAnsi="Calibri"/>
          <w:color w:val="4F81BD"/>
          <w:sz w:val="22"/>
        </w:rPr>
        <w:t>Creditor Bank engages with Creditor as per resolution of investigation messages for cancellation request.</w:t>
      </w:r>
    </w:p>
    <w:p w:rsidRPr="002D6E2C" w:rsidR="00D521C9" w:rsidP="00E92BA0" w:rsidRDefault="00D521C9" w14:paraId="03D193B3" w14:textId="77777777">
      <w:pPr>
        <w:rPr>
          <w:b/>
        </w:rPr>
      </w:pPr>
    </w:p>
    <w:p w:rsidR="00D521C9" w:rsidP="00E92BA0" w:rsidRDefault="00D521C9" w14:paraId="1A1BFAC5" w14:textId="47A7BC48">
      <w:pPr>
        <w:rPr>
          <w:b/>
          <w:noProof/>
          <w:lang w:eastAsia="en-ZA"/>
        </w:rPr>
      </w:pPr>
    </w:p>
    <w:p w:rsidRPr="002D6E2C" w:rsidR="008C5EBF" w:rsidP="00E92BA0" w:rsidRDefault="008C5EBF" w14:paraId="08EEECED" w14:textId="77777777">
      <w:pPr>
        <w:rPr>
          <w:b/>
          <w:noProof/>
          <w:lang w:eastAsia="en-ZA"/>
        </w:rPr>
      </w:pPr>
    </w:p>
    <w:p w:rsidR="00041AAB" w:rsidP="00E92BA0" w:rsidRDefault="00041AAB" w14:paraId="3E7008A5" w14:textId="77777777">
      <w:pPr>
        <w:rPr>
          <w:b/>
        </w:rPr>
      </w:pPr>
      <w:r>
        <w:rPr>
          <w:b/>
        </w:rPr>
        <w:br w:type="page"/>
      </w:r>
    </w:p>
    <w:p w:rsidRPr="002D6E2C" w:rsidR="00D521C9" w:rsidP="00E92BA0" w:rsidRDefault="00D521C9" w14:paraId="6B087ACE" w14:textId="77777777">
      <w:pPr>
        <w:pStyle w:val="Heading10"/>
        <w:numPr>
          <w:ilvl w:val="0"/>
          <w:numId w:val="1"/>
        </w:numPr>
        <w:spacing w:before="0"/>
        <w:ind w:left="0" w:firstLine="0"/>
        <w:rPr>
          <w:rFonts w:ascii="Calibri" w:hAnsi="Calibri"/>
          <w:sz w:val="24"/>
        </w:rPr>
      </w:pPr>
      <w:bookmarkStart w:name="_Toc435584374" w:id="2646"/>
      <w:bookmarkStart w:name="_Toc536096795" w:id="2647"/>
      <w:r w:rsidRPr="002D6E2C">
        <w:rPr>
          <w:rFonts w:ascii="Calibri" w:hAnsi="Calibri"/>
          <w:sz w:val="24"/>
        </w:rPr>
        <w:t>Post Payment (After Clearing and Settlement)</w:t>
      </w:r>
      <w:bookmarkEnd w:id="2646"/>
      <w:bookmarkEnd w:id="2647"/>
    </w:p>
    <w:p w:rsidRPr="002D6E2C" w:rsidR="00D521C9" w:rsidP="00F0135A" w:rsidRDefault="00241AC1" w14:paraId="3F5C1B02" w14:textId="77777777">
      <w:pPr>
        <w:pStyle w:val="Heading2"/>
        <w:numPr>
          <w:ilvl w:val="0"/>
          <w:numId w:val="0"/>
        </w:numPr>
        <w:spacing w:before="0" w:after="0" w:line="240" w:lineRule="auto"/>
        <w:outlineLvl w:val="1"/>
        <w:rPr>
          <w:rFonts w:ascii="Calibri" w:hAnsi="Calibri"/>
          <w:color w:val="4F81BD"/>
          <w:sz w:val="22"/>
          <w:szCs w:val="22"/>
          <w:lang w:val="en-ZA"/>
        </w:rPr>
      </w:pPr>
      <w:bookmarkStart w:name="_Toc395193912" w:id="2648"/>
      <w:bookmarkStart w:name="_Toc398807898" w:id="2649"/>
      <w:bookmarkStart w:name="_Toc435584377" w:id="2650"/>
      <w:bookmarkStart w:name="_Toc536096796" w:id="2651"/>
      <w:r>
        <w:rPr>
          <w:rFonts w:ascii="Calibri" w:hAnsi="Calibri"/>
          <w:color w:val="4F81BD"/>
          <w:sz w:val="22"/>
          <w:szCs w:val="22"/>
          <w:lang w:val="en-ZA"/>
        </w:rPr>
        <w:t xml:space="preserve">8.1 </w:t>
      </w:r>
      <w:r w:rsidR="00E92BA0">
        <w:rPr>
          <w:rFonts w:ascii="Calibri" w:hAnsi="Calibri"/>
          <w:color w:val="4F81BD"/>
          <w:sz w:val="22"/>
          <w:szCs w:val="22"/>
          <w:lang w:val="en-ZA"/>
        </w:rPr>
        <w:tab/>
      </w:r>
      <w:r w:rsidRPr="002D6E2C" w:rsidR="00D521C9">
        <w:rPr>
          <w:rFonts w:ascii="Calibri" w:hAnsi="Calibri"/>
          <w:color w:val="4F81BD"/>
          <w:sz w:val="22"/>
          <w:szCs w:val="22"/>
          <w:lang w:val="en-ZA"/>
        </w:rPr>
        <w:t>Disputes</w:t>
      </w:r>
      <w:bookmarkEnd w:id="2648"/>
      <w:bookmarkEnd w:id="2649"/>
      <w:bookmarkEnd w:id="2650"/>
      <w:bookmarkEnd w:id="2651"/>
    </w:p>
    <w:p w:rsidRPr="002D6E2C" w:rsidR="00D521C9" w:rsidP="00E92BA0" w:rsidRDefault="00D521C9" w14:paraId="4B850467" w14:textId="77777777">
      <w:pPr>
        <w:pStyle w:val="UseCaseSubHeading"/>
        <w:spacing w:after="0"/>
        <w:ind w:left="0"/>
        <w:rPr>
          <w:rFonts w:ascii="Calibri" w:hAnsi="Calibri" w:cs="Arial"/>
          <w:color w:val="4F81BD"/>
          <w:sz w:val="22"/>
          <w:szCs w:val="22"/>
          <w:lang w:val="en-ZA"/>
        </w:rPr>
      </w:pPr>
    </w:p>
    <w:p w:rsidRPr="002D6E2C" w:rsidR="00D521C9" w:rsidP="00E92BA0" w:rsidRDefault="00D521C9" w14:paraId="4906B3BE" w14:textId="77777777">
      <w:r w:rsidRPr="002D6E2C">
        <w:t xml:space="preserve">Direct debits that have been processed can be disputed by Debtors at the Debtor Bank. </w:t>
      </w:r>
    </w:p>
    <w:p w:rsidRPr="002D6E2C" w:rsidR="00D521C9" w:rsidP="00E92BA0" w:rsidRDefault="00D521C9" w14:paraId="212A4F13" w14:textId="77777777">
      <w:r w:rsidRPr="002D6E2C">
        <w:rPr>
          <w:rFonts w:cs="Arial"/>
        </w:rPr>
        <w:t xml:space="preserve">Note: Refer to Rules extract on Disputes in </w:t>
      </w:r>
      <w:hyperlink w:history="1" w:anchor="APPENDIX_F">
        <w:r w:rsidRPr="002D6E2C">
          <w:rPr>
            <w:rStyle w:val="Hyperlink"/>
            <w:rFonts w:cs="Arial"/>
          </w:rPr>
          <w:t>Appendix F</w:t>
        </w:r>
      </w:hyperlink>
      <w:r w:rsidRPr="002D6E2C">
        <w:rPr>
          <w:rFonts w:cs="Arial"/>
        </w:rPr>
        <w:t xml:space="preserve">, for information. </w:t>
      </w:r>
      <w:r>
        <w:rPr>
          <w:rFonts w:cs="Arial"/>
        </w:rPr>
        <w:br/>
      </w:r>
    </w:p>
    <w:p w:rsidR="00D521C9" w:rsidP="00E92BA0" w:rsidRDefault="00D521C9" w14:paraId="6F285794" w14:textId="77777777">
      <w:pPr>
        <w:pBdr>
          <w:top w:val="single" w:color="auto" w:sz="4" w:space="1"/>
          <w:left w:val="single" w:color="auto" w:sz="4" w:space="4"/>
          <w:bottom w:val="single" w:color="auto" w:sz="4" w:space="1"/>
          <w:right w:val="single" w:color="auto" w:sz="4" w:space="4"/>
        </w:pBdr>
      </w:pPr>
      <w:r w:rsidRPr="004378F1">
        <w:rPr>
          <w:b/>
        </w:rPr>
        <w:t>IMPORTANT NOTE:</w:t>
      </w:r>
      <w:r w:rsidRPr="004378F1">
        <w:t xml:space="preserve"> </w:t>
      </w:r>
      <w:r w:rsidR="00921BBD">
        <w:t xml:space="preserve"> </w:t>
      </w:r>
      <w:r w:rsidRPr="004378F1">
        <w:t>Transactions that are disputed within 40 days of the debit collection processed will be reversed immediately</w:t>
      </w:r>
      <w:r>
        <w:t xml:space="preserve"> if the dispute is found to be</w:t>
      </w:r>
      <w:r w:rsidRPr="00E00F36">
        <w:rPr>
          <w:rFonts w:asciiTheme="minorHAnsi" w:hAnsiTheme="minorHAnsi"/>
        </w:rPr>
        <w:t xml:space="preserve"> </w:t>
      </w:r>
      <w:r w:rsidRPr="00E2728F">
        <w:rPr>
          <w:rFonts w:asciiTheme="minorHAnsi" w:hAnsiTheme="minorHAnsi"/>
        </w:rPr>
        <w:t>legitimate</w:t>
      </w:r>
      <w:r w:rsidRPr="004378F1">
        <w:t>; and transactions disputed over 40</w:t>
      </w:r>
      <w:r w:rsidR="00CA6FE5">
        <w:t xml:space="preserve"> </w:t>
      </w:r>
      <w:r w:rsidRPr="004378F1">
        <w:t>days of the debit collection processed can have a processing delay of a maximum of 2</w:t>
      </w:r>
      <w:r w:rsidR="00485DAD">
        <w:t xml:space="preserve"> </w:t>
      </w:r>
      <w:r w:rsidRPr="004378F1">
        <w:t>days</w:t>
      </w:r>
      <w:r>
        <w:t xml:space="preserve"> </w:t>
      </w:r>
      <w:r w:rsidRPr="004378F1">
        <w:t>(as per Bank's internal production system</w:t>
      </w:r>
      <w:r w:rsidRPr="00BD45F0">
        <w:t xml:space="preserve"> </w:t>
      </w:r>
      <w:r>
        <w:t>OR as per recovering transaction records that have been archived</w:t>
      </w:r>
      <w:r w:rsidRPr="004378F1">
        <w:t>)</w:t>
      </w:r>
      <w:r>
        <w:t>.</w:t>
      </w:r>
    </w:p>
    <w:p w:rsidR="00D17F67" w:rsidP="00E92BA0" w:rsidRDefault="00D17F67" w14:paraId="79B4B422" w14:textId="77777777">
      <w:pPr>
        <w:pBdr>
          <w:top w:val="single" w:color="auto" w:sz="4" w:space="1"/>
          <w:left w:val="single" w:color="auto" w:sz="4" w:space="4"/>
          <w:bottom w:val="single" w:color="auto" w:sz="4" w:space="1"/>
          <w:right w:val="single" w:color="auto" w:sz="4" w:space="4"/>
        </w:pBdr>
        <w:rPr>
          <w:b/>
        </w:rPr>
      </w:pPr>
    </w:p>
    <w:p w:rsidRPr="002D6E2C" w:rsidR="00C1504F" w:rsidP="00E92BA0" w:rsidRDefault="00C1504F" w14:paraId="246F87CC" w14:textId="77777777">
      <w:pPr>
        <w:pBdr>
          <w:top w:val="single" w:color="auto" w:sz="4" w:space="1"/>
          <w:left w:val="single" w:color="auto" w:sz="4" w:space="4"/>
          <w:bottom w:val="single" w:color="auto" w:sz="4" w:space="1"/>
          <w:right w:val="single" w:color="auto" w:sz="4" w:space="4"/>
        </w:pBdr>
      </w:pPr>
      <w:r>
        <w:rPr>
          <w:b/>
        </w:rPr>
        <w:t>***</w:t>
      </w:r>
      <w:r w:rsidR="00D17F67">
        <w:rPr>
          <w:b/>
        </w:rPr>
        <w:t xml:space="preserve">The </w:t>
      </w:r>
      <w:r w:rsidR="007233A0">
        <w:rPr>
          <w:b/>
        </w:rPr>
        <w:t xml:space="preserve">AC </w:t>
      </w:r>
      <w:r w:rsidR="00D17F67">
        <w:rPr>
          <w:b/>
        </w:rPr>
        <w:t>interbank dispute process is a single transaction flow and not</w:t>
      </w:r>
      <w:r>
        <w:rPr>
          <w:b/>
        </w:rPr>
        <w:t xml:space="preserve"> categorised in under or over 40 </w:t>
      </w:r>
      <w:r w:rsidRPr="000B113A">
        <w:rPr>
          <w:b/>
        </w:rPr>
        <w:t xml:space="preserve">days </w:t>
      </w:r>
      <w:r w:rsidRPr="00C1504F">
        <w:rPr>
          <w:b/>
        </w:rPr>
        <w:t>****</w:t>
      </w:r>
    </w:p>
    <w:p w:rsidR="00D521C9" w:rsidP="00E92BA0" w:rsidRDefault="00D521C9" w14:paraId="65B951EF" w14:textId="77777777"/>
    <w:p w:rsidRPr="00F7320E" w:rsidR="001E19E3" w:rsidP="00E92BA0" w:rsidRDefault="001F2A9E" w14:paraId="118919D7" w14:textId="77777777">
      <w:pPr>
        <w:rPr>
          <w:rFonts w:cs="Arial" w:asciiTheme="minorHAnsi" w:hAnsiTheme="minorHAnsi"/>
          <w:color w:val="000000" w:themeColor="text1"/>
        </w:rPr>
      </w:pPr>
      <w:hyperlink w:history="1" w:anchor="RANGE!_APPENDIX_F_–" r:id="rId44">
        <w:r w:rsidRPr="00F7320E" w:rsidR="001E19E3">
          <w:rPr>
            <w:rStyle w:val="Hyperlink"/>
            <w:rFonts w:cs="Arial" w:asciiTheme="minorHAnsi" w:hAnsiTheme="minorHAnsi"/>
            <w:color w:val="000000" w:themeColor="text1"/>
            <w:u w:val="none"/>
          </w:rPr>
          <w:t>Note: To determine the legitimacy of a dispute and the reversibility of collection, refer to Rules extract on Disputes in Appendix F,</w:t>
        </w:r>
      </w:hyperlink>
    </w:p>
    <w:p w:rsidR="001E19E3" w:rsidP="00E92BA0" w:rsidRDefault="001E19E3" w14:paraId="53B102AE" w14:textId="77777777"/>
    <w:p w:rsidRPr="002D6E2C" w:rsidR="001E19E3" w:rsidP="00E92BA0" w:rsidRDefault="001E19E3" w14:paraId="48C0A22E" w14:textId="77777777"/>
    <w:p w:rsidRPr="002D6E2C" w:rsidR="00D521C9" w:rsidP="00E92BA0" w:rsidRDefault="00D521C9" w14:paraId="211A97CE" w14:textId="77777777">
      <w:r>
        <w:rPr>
          <w:noProof/>
          <w:bdr w:val="single" w:color="auto" w:sz="12" w:space="0"/>
          <w:lang w:val="en-US"/>
        </w:rPr>
        <w:drawing>
          <wp:inline distT="0" distB="0" distL="0" distR="0" wp14:anchorId="705F73EB" wp14:editId="18EEF73C">
            <wp:extent cx="5754370" cy="4982210"/>
            <wp:effectExtent l="0" t="0" r="0" b="0"/>
            <wp:docPr id="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4370" cy="4982210"/>
                    </a:xfrm>
                    <a:prstGeom prst="rect">
                      <a:avLst/>
                    </a:prstGeom>
                    <a:noFill/>
                    <a:ln>
                      <a:noFill/>
                    </a:ln>
                  </pic:spPr>
                </pic:pic>
              </a:graphicData>
            </a:graphic>
          </wp:inline>
        </w:drawing>
      </w:r>
    </w:p>
    <w:p w:rsidRPr="002D6E2C" w:rsidR="00D521C9" w:rsidP="00E92BA0" w:rsidRDefault="00D521C9" w14:paraId="143E6C31" w14:textId="77777777"/>
    <w:p w:rsidRPr="002D6E2C" w:rsidR="00D521C9" w:rsidP="00E92BA0" w:rsidRDefault="00D521C9" w14:paraId="39C949AD" w14:textId="77777777">
      <w:r w:rsidRPr="002D6E2C">
        <w:rPr>
          <w:b/>
        </w:rPr>
        <w:t>Technical Requirements:</w:t>
      </w:r>
      <w:r w:rsidRPr="002D6E2C">
        <w:t xml:space="preserve"> </w:t>
      </w:r>
    </w:p>
    <w:p w:rsidRPr="002D6E2C" w:rsidR="00D521C9" w:rsidP="00E92BA0" w:rsidRDefault="00D521C9" w14:paraId="7A1C3C53" w14:textId="77777777">
      <w:pPr>
        <w:spacing w:line="288" w:lineRule="auto"/>
        <w:jc w:val="both"/>
        <w:rPr>
          <w:highlight w:val="green"/>
        </w:rPr>
      </w:pPr>
    </w:p>
    <w:p w:rsidRPr="002D6E2C" w:rsidR="00D521C9" w:rsidP="00E92BA0" w:rsidRDefault="00D521C9" w14:paraId="28432B1F" w14:textId="77777777">
      <w:r w:rsidRPr="002D6E2C">
        <w:t>The following data delivery mechanisms will be available for the delivery of ISO 20022 messages in Batch between participants and the ACH:</w:t>
      </w:r>
    </w:p>
    <w:p w:rsidRPr="002D6E2C" w:rsidR="00D521C9" w:rsidP="002C2973" w:rsidRDefault="00D521C9" w14:paraId="33DA1E8D" w14:textId="77777777">
      <w:pPr>
        <w:numPr>
          <w:ilvl w:val="0"/>
          <w:numId w:val="27"/>
        </w:numPr>
        <w:spacing w:line="288" w:lineRule="auto"/>
        <w:ind w:left="0" w:firstLine="0"/>
        <w:jc w:val="both"/>
      </w:pPr>
      <w:r w:rsidRPr="002D6E2C">
        <w:t>ConnectDirect;</w:t>
      </w:r>
    </w:p>
    <w:p w:rsidRPr="002D6E2C" w:rsidR="00D521C9" w:rsidP="002C2973" w:rsidRDefault="00D521C9" w14:paraId="51D2DC57" w14:textId="77777777">
      <w:pPr>
        <w:numPr>
          <w:ilvl w:val="0"/>
          <w:numId w:val="27"/>
        </w:numPr>
        <w:spacing w:line="288" w:lineRule="auto"/>
        <w:ind w:left="0" w:firstLine="0"/>
        <w:jc w:val="both"/>
      </w:pPr>
      <w:r w:rsidRPr="002D6E2C">
        <w:t>XCOM;</w:t>
      </w:r>
    </w:p>
    <w:p w:rsidRPr="002D6E2C" w:rsidR="00D521C9" w:rsidP="002C2973" w:rsidRDefault="00D521C9" w14:paraId="215BDCA2" w14:textId="77777777">
      <w:pPr>
        <w:numPr>
          <w:ilvl w:val="0"/>
          <w:numId w:val="27"/>
        </w:numPr>
        <w:spacing w:line="288" w:lineRule="auto"/>
        <w:ind w:left="0" w:firstLine="0"/>
        <w:jc w:val="both"/>
      </w:pPr>
      <w:r w:rsidRPr="002D6E2C">
        <w:t>Web-based https (secure FTP) upload via extranet over dedicated connections; and</w:t>
      </w:r>
    </w:p>
    <w:p w:rsidR="00D521C9" w:rsidP="002C2973" w:rsidRDefault="00D521C9" w14:paraId="5C2C0353" w14:textId="77777777">
      <w:pPr>
        <w:numPr>
          <w:ilvl w:val="0"/>
          <w:numId w:val="27"/>
        </w:numPr>
        <w:spacing w:line="288" w:lineRule="auto"/>
        <w:ind w:left="0" w:firstLine="0"/>
        <w:jc w:val="both"/>
      </w:pPr>
      <w:r w:rsidRPr="002D6E2C">
        <w:t>SWIFTNet FileAct.</w:t>
      </w:r>
    </w:p>
    <w:p w:rsidRPr="002D6E2C" w:rsidR="006A73A6" w:rsidP="00E92BA0" w:rsidRDefault="006A73A6" w14:paraId="1F886424" w14:textId="77777777">
      <w:pPr>
        <w:spacing w:line="288" w:lineRule="auto"/>
        <w:jc w:val="both"/>
      </w:pPr>
    </w:p>
    <w:p w:rsidRPr="002D6E2C" w:rsidR="00B04DD6" w:rsidP="00E92BA0" w:rsidRDefault="00B04DD6" w14:paraId="4E767C83" w14:textId="77777777">
      <w:r>
        <w:t>gzip is to be used for file compression &amp; decompression</w:t>
      </w:r>
    </w:p>
    <w:p w:rsidRPr="002D6E2C" w:rsidR="00D521C9" w:rsidP="00E92BA0" w:rsidRDefault="00D521C9" w14:paraId="329399B6" w14:textId="77777777"/>
    <w:p w:rsidRPr="002D6E2C" w:rsidR="00D521C9" w:rsidP="00E92BA0" w:rsidRDefault="00D521C9" w14:paraId="637CB913" w14:textId="77777777"/>
    <w:p w:rsidRPr="002D6E2C" w:rsidR="00D521C9" w:rsidP="00E92BA0" w:rsidRDefault="00D521C9" w14:paraId="42D50590" w14:textId="77777777">
      <w:r w:rsidRPr="002D6E2C">
        <w:rPr>
          <w:b/>
        </w:rPr>
        <w:t>Messages used for ISO 20022 layouts</w:t>
      </w:r>
      <w:r w:rsidRPr="002D6E2C">
        <w:t>:</w:t>
      </w:r>
    </w:p>
    <w:p w:rsidRPr="002D6E2C" w:rsidR="00D521C9" w:rsidP="00E92BA0" w:rsidRDefault="00D521C9" w14:paraId="0143423A" w14:textId="77777777">
      <w:pPr>
        <w:numPr>
          <w:ilvl w:val="0"/>
          <w:numId w:val="5"/>
        </w:numPr>
        <w:tabs>
          <w:tab w:val="left" w:pos="567"/>
        </w:tabs>
        <w:ind w:left="0" w:firstLine="0"/>
      </w:pPr>
      <w:r w:rsidRPr="002D6E2C">
        <w:t>Payment Return (</w:t>
      </w:r>
      <w:hyperlink w:history="1" w:anchor="pacs_004_Message_Layout">
        <w:r w:rsidR="00705578">
          <w:rPr>
            <w:rStyle w:val="Hyperlink"/>
          </w:rPr>
          <w:t>pacs.004</w:t>
        </w:r>
      </w:hyperlink>
      <w:r w:rsidRPr="002D6E2C">
        <w:t>)</w:t>
      </w:r>
    </w:p>
    <w:p w:rsidRPr="007A132A" w:rsidR="00D521C9" w:rsidP="00E92BA0" w:rsidRDefault="00D521C9" w14:paraId="0C50678A" w14:textId="77777777">
      <w:pPr>
        <w:numPr>
          <w:ilvl w:val="0"/>
          <w:numId w:val="5"/>
        </w:numPr>
        <w:tabs>
          <w:tab w:val="left" w:pos="567"/>
        </w:tabs>
        <w:ind w:left="0" w:firstLine="0"/>
      </w:pPr>
      <w:r w:rsidRPr="002D6E2C">
        <w:t xml:space="preserve">Status report </w:t>
      </w:r>
      <w:r w:rsidRPr="00CE1FB6">
        <w:t>(</w:t>
      </w:r>
      <w:hyperlink w:history="1" w:anchor="Status_Report_Pacs_Payment">
        <w:r w:rsidRPr="00CE1FB6">
          <w:rPr>
            <w:rStyle w:val="Hyperlink"/>
          </w:rPr>
          <w:t>pacs.002</w:t>
        </w:r>
      </w:hyperlink>
      <w:r w:rsidRPr="00CE1FB6">
        <w:t>)</w:t>
      </w:r>
      <w:bookmarkStart w:name="_Toc392236687" w:id="2652"/>
    </w:p>
    <w:p w:rsidRPr="002D2289" w:rsidR="00D521C9" w:rsidP="00E92BA0" w:rsidRDefault="00D521C9" w14:paraId="03A0E304" w14:textId="77777777"/>
    <w:p w:rsidRPr="00AB047E" w:rsidR="00041AAB" w:rsidP="00E92BA0" w:rsidRDefault="00041AAB" w14:paraId="4E31D32D" w14:textId="77777777">
      <w:pPr>
        <w:rPr>
          <w:rStyle w:val="Strong"/>
        </w:rPr>
      </w:pPr>
      <w:r w:rsidRPr="00AB047E">
        <w:rPr>
          <w:rStyle w:val="Strong"/>
        </w:rPr>
        <w:t>Disputes – Weekdays</w:t>
      </w:r>
      <w:r w:rsidR="008141CE">
        <w:rPr>
          <w:rStyle w:val="Strong"/>
        </w:rPr>
        <w:t xml:space="preserve"> (excluding Public Holidays)</w:t>
      </w:r>
    </w:p>
    <w:tbl>
      <w:tblPr>
        <w:tblStyle w:val="TableGrid"/>
        <w:tblW w:w="0" w:type="auto"/>
        <w:tblLook w:val="04A0" w:firstRow="1" w:lastRow="0" w:firstColumn="1" w:lastColumn="0" w:noHBand="0" w:noVBand="1"/>
      </w:tblPr>
      <w:tblGrid>
        <w:gridCol w:w="1393"/>
        <w:gridCol w:w="1310"/>
        <w:gridCol w:w="1509"/>
        <w:gridCol w:w="1429"/>
        <w:gridCol w:w="1219"/>
        <w:gridCol w:w="1166"/>
        <w:gridCol w:w="990"/>
      </w:tblGrid>
      <w:tr w:rsidR="00041AAB" w:rsidTr="00AB047E" w14:paraId="2F54F041" w14:textId="77777777">
        <w:tc>
          <w:tcPr>
            <w:tcW w:w="1424" w:type="dxa"/>
            <w:shd w:val="clear" w:color="auto" w:fill="BFBFBF" w:themeFill="background1" w:themeFillShade="BF"/>
          </w:tcPr>
          <w:p w:rsidR="00041AAB" w:rsidP="00E92BA0" w:rsidRDefault="00041AAB" w14:paraId="687F48D0" w14:textId="77777777">
            <w:pPr>
              <w:jc w:val="center"/>
            </w:pPr>
            <w:r>
              <w:t>Message</w:t>
            </w:r>
          </w:p>
        </w:tc>
        <w:tc>
          <w:tcPr>
            <w:tcW w:w="1347" w:type="dxa"/>
            <w:shd w:val="clear" w:color="auto" w:fill="BFBFBF" w:themeFill="background1" w:themeFillShade="BF"/>
          </w:tcPr>
          <w:p w:rsidR="00041AAB" w:rsidP="00E92BA0" w:rsidRDefault="00041AAB" w14:paraId="76194573" w14:textId="77777777">
            <w:pPr>
              <w:jc w:val="center"/>
            </w:pPr>
            <w:r>
              <w:t>Service Code</w:t>
            </w:r>
          </w:p>
        </w:tc>
        <w:tc>
          <w:tcPr>
            <w:tcW w:w="1534" w:type="dxa"/>
            <w:shd w:val="clear" w:color="auto" w:fill="BFBFBF" w:themeFill="background1" w:themeFillShade="BF"/>
          </w:tcPr>
          <w:p w:rsidR="00041AAB" w:rsidP="00E92BA0" w:rsidRDefault="00041AAB" w14:paraId="428A5094" w14:textId="77777777">
            <w:pPr>
              <w:jc w:val="center"/>
            </w:pPr>
            <w:r>
              <w:t>Originating</w:t>
            </w:r>
          </w:p>
        </w:tc>
        <w:tc>
          <w:tcPr>
            <w:tcW w:w="1459" w:type="dxa"/>
            <w:shd w:val="clear" w:color="auto" w:fill="BFBFBF" w:themeFill="background1" w:themeFillShade="BF"/>
          </w:tcPr>
          <w:p w:rsidR="00041AAB" w:rsidP="00E92BA0" w:rsidRDefault="00041AAB" w14:paraId="4F4204B9" w14:textId="77777777">
            <w:pPr>
              <w:jc w:val="center"/>
            </w:pPr>
            <w:r>
              <w:t>Receiving</w:t>
            </w:r>
          </w:p>
        </w:tc>
        <w:tc>
          <w:tcPr>
            <w:tcW w:w="1260" w:type="dxa"/>
            <w:shd w:val="clear" w:color="auto" w:fill="BFBFBF" w:themeFill="background1" w:themeFillShade="BF"/>
          </w:tcPr>
          <w:p w:rsidR="00041AAB" w:rsidP="00E92BA0" w:rsidRDefault="00041AAB" w14:paraId="32BC0792" w14:textId="77777777">
            <w:pPr>
              <w:jc w:val="center"/>
            </w:pPr>
            <w:r>
              <w:t>Start Time</w:t>
            </w:r>
          </w:p>
        </w:tc>
        <w:tc>
          <w:tcPr>
            <w:tcW w:w="1202" w:type="dxa"/>
            <w:shd w:val="clear" w:color="auto" w:fill="BFBFBF" w:themeFill="background1" w:themeFillShade="BF"/>
          </w:tcPr>
          <w:p w:rsidR="00041AAB" w:rsidP="00E92BA0" w:rsidRDefault="00041AAB" w14:paraId="727B4820" w14:textId="77777777">
            <w:pPr>
              <w:jc w:val="center"/>
            </w:pPr>
            <w:r>
              <w:t>End Time</w:t>
            </w:r>
          </w:p>
        </w:tc>
        <w:tc>
          <w:tcPr>
            <w:tcW w:w="1016" w:type="dxa"/>
            <w:shd w:val="clear" w:color="auto" w:fill="BFBFBF" w:themeFill="background1" w:themeFillShade="BF"/>
          </w:tcPr>
          <w:p w:rsidR="00041AAB" w:rsidP="00E92BA0" w:rsidRDefault="00041AAB" w14:paraId="7E8AD687" w14:textId="77777777">
            <w:pPr>
              <w:jc w:val="center"/>
            </w:pPr>
            <w:r>
              <w:t>Extra</w:t>
            </w:r>
          </w:p>
        </w:tc>
      </w:tr>
      <w:tr w:rsidR="00041AAB" w:rsidTr="00AB047E" w14:paraId="0C33A23C" w14:textId="77777777">
        <w:tc>
          <w:tcPr>
            <w:tcW w:w="1424" w:type="dxa"/>
          </w:tcPr>
          <w:p w:rsidRPr="00FD5C90" w:rsidR="00041AAB" w:rsidP="00E92BA0" w:rsidRDefault="00041AAB" w14:paraId="6891C727" w14:textId="77777777">
            <w:pPr>
              <w:jc w:val="center"/>
              <w:rPr>
                <w:b/>
              </w:rPr>
            </w:pPr>
            <w:r>
              <w:rPr>
                <w:b/>
              </w:rPr>
              <w:t>Pacs.004</w:t>
            </w:r>
          </w:p>
        </w:tc>
        <w:tc>
          <w:tcPr>
            <w:tcW w:w="1347" w:type="dxa"/>
          </w:tcPr>
          <w:p w:rsidRPr="00FD5C90" w:rsidR="00041AAB" w:rsidP="00E92BA0" w:rsidRDefault="00041AAB" w14:paraId="3B91FF55" w14:textId="77777777">
            <w:pPr>
              <w:jc w:val="center"/>
            </w:pPr>
            <w:r>
              <w:t>R</w:t>
            </w:r>
            <w:r w:rsidR="00E14F59">
              <w:t>T</w:t>
            </w:r>
            <w:r>
              <w:t>INP</w:t>
            </w:r>
          </w:p>
        </w:tc>
        <w:tc>
          <w:tcPr>
            <w:tcW w:w="1534" w:type="dxa"/>
          </w:tcPr>
          <w:p w:rsidRPr="00FD5C90" w:rsidR="00041AAB" w:rsidP="00E92BA0" w:rsidRDefault="00041AAB" w14:paraId="6AFD2363" w14:textId="77777777">
            <w:pPr>
              <w:jc w:val="center"/>
            </w:pPr>
            <w:r>
              <w:t>Debtor Bank</w:t>
            </w:r>
          </w:p>
        </w:tc>
        <w:tc>
          <w:tcPr>
            <w:tcW w:w="1459" w:type="dxa"/>
          </w:tcPr>
          <w:p w:rsidRPr="00FD5C90" w:rsidR="00041AAB" w:rsidP="00E92BA0" w:rsidRDefault="00041AAB" w14:paraId="0C43800F" w14:textId="77777777">
            <w:pPr>
              <w:jc w:val="center"/>
            </w:pPr>
            <w:r w:rsidRPr="00FD5C90">
              <w:t>ACH</w:t>
            </w:r>
          </w:p>
        </w:tc>
        <w:tc>
          <w:tcPr>
            <w:tcW w:w="1260" w:type="dxa"/>
          </w:tcPr>
          <w:p w:rsidRPr="00FD5C90" w:rsidR="00041AAB" w:rsidP="00E92BA0" w:rsidRDefault="00041AAB" w14:paraId="149472EE" w14:textId="77777777">
            <w:pPr>
              <w:jc w:val="center"/>
            </w:pPr>
            <w:r w:rsidRPr="00FD5C90">
              <w:t>08:00</w:t>
            </w:r>
          </w:p>
        </w:tc>
        <w:tc>
          <w:tcPr>
            <w:tcW w:w="1202" w:type="dxa"/>
          </w:tcPr>
          <w:p w:rsidRPr="00FD5C90" w:rsidR="00041AAB" w:rsidP="00E92BA0" w:rsidRDefault="00041AAB" w14:paraId="1E09BFC6" w14:textId="77777777">
            <w:pPr>
              <w:jc w:val="center"/>
            </w:pPr>
            <w:r w:rsidRPr="00FD5C90">
              <w:t>18:00</w:t>
            </w:r>
          </w:p>
        </w:tc>
        <w:tc>
          <w:tcPr>
            <w:tcW w:w="1016" w:type="dxa"/>
          </w:tcPr>
          <w:p w:rsidRPr="00FD5C90" w:rsidR="00041AAB" w:rsidP="00E92BA0" w:rsidRDefault="00041AAB" w14:paraId="770EC1F4" w14:textId="77777777">
            <w:pPr>
              <w:jc w:val="center"/>
            </w:pPr>
          </w:p>
        </w:tc>
      </w:tr>
      <w:tr w:rsidR="00041AAB" w:rsidTr="00AB047E" w14:paraId="0D12369C" w14:textId="77777777">
        <w:tc>
          <w:tcPr>
            <w:tcW w:w="1424" w:type="dxa"/>
          </w:tcPr>
          <w:p w:rsidR="00041AAB" w:rsidP="00E92BA0" w:rsidRDefault="00041AAB" w14:paraId="33E37D30" w14:textId="77777777">
            <w:pPr>
              <w:jc w:val="center"/>
            </w:pPr>
            <w:r>
              <w:rPr>
                <w:b/>
              </w:rPr>
              <w:t>Pacs.004</w:t>
            </w:r>
          </w:p>
        </w:tc>
        <w:tc>
          <w:tcPr>
            <w:tcW w:w="1347" w:type="dxa"/>
          </w:tcPr>
          <w:p w:rsidR="00041AAB" w:rsidP="00E92BA0" w:rsidRDefault="00041AAB" w14:paraId="3946666A" w14:textId="77777777">
            <w:pPr>
              <w:jc w:val="center"/>
            </w:pPr>
            <w:r>
              <w:t>R</w:t>
            </w:r>
            <w:r w:rsidR="00E14F59">
              <w:t>T</w:t>
            </w:r>
            <w:r>
              <w:t>OUT</w:t>
            </w:r>
          </w:p>
        </w:tc>
        <w:tc>
          <w:tcPr>
            <w:tcW w:w="1534" w:type="dxa"/>
          </w:tcPr>
          <w:p w:rsidR="00041AAB" w:rsidP="00E92BA0" w:rsidRDefault="00041AAB" w14:paraId="5CD3D163" w14:textId="77777777">
            <w:pPr>
              <w:jc w:val="center"/>
            </w:pPr>
            <w:r>
              <w:t>ACH</w:t>
            </w:r>
          </w:p>
        </w:tc>
        <w:tc>
          <w:tcPr>
            <w:tcW w:w="1459" w:type="dxa"/>
          </w:tcPr>
          <w:p w:rsidR="00041AAB" w:rsidP="00E92BA0" w:rsidRDefault="00041AAB" w14:paraId="4514BDD9" w14:textId="77777777">
            <w:pPr>
              <w:jc w:val="center"/>
            </w:pPr>
            <w:r w:rsidRPr="00FD5C90">
              <w:t>Creditor Bank</w:t>
            </w:r>
          </w:p>
        </w:tc>
        <w:tc>
          <w:tcPr>
            <w:tcW w:w="1260" w:type="dxa"/>
          </w:tcPr>
          <w:p w:rsidRPr="002D6E2C" w:rsidR="00041AAB" w:rsidP="00E92BA0" w:rsidRDefault="00041AAB" w14:paraId="47C4037A" w14:textId="77777777">
            <w:pPr>
              <w:jc w:val="center"/>
            </w:pPr>
            <w:r>
              <w:t>08:00</w:t>
            </w:r>
          </w:p>
        </w:tc>
        <w:tc>
          <w:tcPr>
            <w:tcW w:w="1202" w:type="dxa"/>
          </w:tcPr>
          <w:p w:rsidR="00041AAB" w:rsidP="00E92BA0" w:rsidRDefault="00041AAB" w14:paraId="45C62A66" w14:textId="77777777">
            <w:pPr>
              <w:jc w:val="center"/>
            </w:pPr>
            <w:r>
              <w:t>19:00</w:t>
            </w:r>
          </w:p>
        </w:tc>
        <w:tc>
          <w:tcPr>
            <w:tcW w:w="1016" w:type="dxa"/>
          </w:tcPr>
          <w:p w:rsidR="00041AAB" w:rsidP="00E92BA0" w:rsidRDefault="00041AAB" w14:paraId="5E55650B" w14:textId="77777777">
            <w:pPr>
              <w:jc w:val="center"/>
            </w:pPr>
          </w:p>
        </w:tc>
      </w:tr>
      <w:tr w:rsidR="00041AAB" w:rsidTr="00AB047E" w14:paraId="38072972" w14:textId="77777777">
        <w:tc>
          <w:tcPr>
            <w:tcW w:w="1424" w:type="dxa"/>
          </w:tcPr>
          <w:p w:rsidRPr="00FD5C90" w:rsidR="00041AAB" w:rsidP="00E92BA0" w:rsidRDefault="00041AAB" w14:paraId="0EC5A976" w14:textId="77777777">
            <w:pPr>
              <w:jc w:val="center"/>
              <w:rPr>
                <w:b/>
              </w:rPr>
            </w:pPr>
          </w:p>
        </w:tc>
        <w:tc>
          <w:tcPr>
            <w:tcW w:w="1347" w:type="dxa"/>
          </w:tcPr>
          <w:p w:rsidR="00041AAB" w:rsidP="00E92BA0" w:rsidRDefault="00041AAB" w14:paraId="5002BC7A" w14:textId="77777777">
            <w:pPr>
              <w:jc w:val="center"/>
            </w:pPr>
          </w:p>
        </w:tc>
        <w:tc>
          <w:tcPr>
            <w:tcW w:w="1534" w:type="dxa"/>
          </w:tcPr>
          <w:p w:rsidR="00041AAB" w:rsidP="00E92BA0" w:rsidRDefault="00041AAB" w14:paraId="14057F65" w14:textId="77777777">
            <w:pPr>
              <w:jc w:val="center"/>
            </w:pPr>
          </w:p>
        </w:tc>
        <w:tc>
          <w:tcPr>
            <w:tcW w:w="1459" w:type="dxa"/>
          </w:tcPr>
          <w:p w:rsidR="00041AAB" w:rsidP="00E92BA0" w:rsidRDefault="00041AAB" w14:paraId="31F50ED3" w14:textId="77777777">
            <w:pPr>
              <w:jc w:val="center"/>
            </w:pPr>
          </w:p>
        </w:tc>
        <w:tc>
          <w:tcPr>
            <w:tcW w:w="1260" w:type="dxa"/>
          </w:tcPr>
          <w:p w:rsidR="00041AAB" w:rsidP="00E92BA0" w:rsidRDefault="00041AAB" w14:paraId="214672EC" w14:textId="77777777">
            <w:pPr>
              <w:jc w:val="center"/>
            </w:pPr>
          </w:p>
        </w:tc>
        <w:tc>
          <w:tcPr>
            <w:tcW w:w="1202" w:type="dxa"/>
          </w:tcPr>
          <w:p w:rsidR="00041AAB" w:rsidP="00E92BA0" w:rsidRDefault="00041AAB" w14:paraId="26B3790A" w14:textId="77777777">
            <w:pPr>
              <w:jc w:val="center"/>
            </w:pPr>
          </w:p>
        </w:tc>
        <w:tc>
          <w:tcPr>
            <w:tcW w:w="1016" w:type="dxa"/>
          </w:tcPr>
          <w:p w:rsidR="00041AAB" w:rsidP="00E92BA0" w:rsidRDefault="00041AAB" w14:paraId="4E373C0A" w14:textId="77777777">
            <w:pPr>
              <w:jc w:val="center"/>
            </w:pPr>
          </w:p>
        </w:tc>
      </w:tr>
      <w:tr w:rsidR="00041AAB" w:rsidTr="00AB047E" w14:paraId="6B7400CE" w14:textId="77777777">
        <w:tc>
          <w:tcPr>
            <w:tcW w:w="1424" w:type="dxa"/>
          </w:tcPr>
          <w:p w:rsidRPr="00FD5C90" w:rsidR="00041AAB" w:rsidP="00E92BA0" w:rsidRDefault="00041AAB" w14:paraId="05CDBDC7" w14:textId="77777777">
            <w:pPr>
              <w:jc w:val="center"/>
              <w:rPr>
                <w:b/>
              </w:rPr>
            </w:pPr>
            <w:r w:rsidRPr="00FD5C90">
              <w:rPr>
                <w:b/>
              </w:rPr>
              <w:t>Pacs.002</w:t>
            </w:r>
          </w:p>
        </w:tc>
        <w:tc>
          <w:tcPr>
            <w:tcW w:w="1347" w:type="dxa"/>
          </w:tcPr>
          <w:p w:rsidR="00041AAB" w:rsidP="00E92BA0" w:rsidRDefault="00041AAB" w14:paraId="40F63A15" w14:textId="77777777">
            <w:pPr>
              <w:jc w:val="center"/>
            </w:pPr>
            <w:r>
              <w:t>ST003</w:t>
            </w:r>
          </w:p>
        </w:tc>
        <w:tc>
          <w:tcPr>
            <w:tcW w:w="1534" w:type="dxa"/>
          </w:tcPr>
          <w:p w:rsidR="00041AAB" w:rsidP="00E92BA0" w:rsidRDefault="00041AAB" w14:paraId="411F19B6" w14:textId="77777777">
            <w:pPr>
              <w:jc w:val="center"/>
            </w:pPr>
            <w:r>
              <w:t>ACH</w:t>
            </w:r>
          </w:p>
        </w:tc>
        <w:tc>
          <w:tcPr>
            <w:tcW w:w="1459" w:type="dxa"/>
          </w:tcPr>
          <w:p w:rsidR="00041AAB" w:rsidP="00E92BA0" w:rsidRDefault="00041AAB" w14:paraId="612A2C0A" w14:textId="77777777">
            <w:pPr>
              <w:jc w:val="center"/>
            </w:pPr>
            <w:r>
              <w:t>Debtor Bank</w:t>
            </w:r>
          </w:p>
        </w:tc>
        <w:tc>
          <w:tcPr>
            <w:tcW w:w="1260" w:type="dxa"/>
          </w:tcPr>
          <w:p w:rsidRPr="002D6E2C" w:rsidR="00041AAB" w:rsidP="00E92BA0" w:rsidRDefault="00041AAB" w14:paraId="29E85C11" w14:textId="77777777">
            <w:pPr>
              <w:jc w:val="center"/>
            </w:pPr>
            <w:r>
              <w:t>08:00</w:t>
            </w:r>
          </w:p>
        </w:tc>
        <w:tc>
          <w:tcPr>
            <w:tcW w:w="1202" w:type="dxa"/>
          </w:tcPr>
          <w:p w:rsidR="00041AAB" w:rsidP="00E92BA0" w:rsidRDefault="00041AAB" w14:paraId="5220C93F" w14:textId="77777777">
            <w:pPr>
              <w:jc w:val="center"/>
            </w:pPr>
            <w:r>
              <w:t xml:space="preserve">18:30 </w:t>
            </w:r>
          </w:p>
        </w:tc>
        <w:tc>
          <w:tcPr>
            <w:tcW w:w="1016" w:type="dxa"/>
          </w:tcPr>
          <w:p w:rsidR="00041AAB" w:rsidP="00E92BA0" w:rsidRDefault="00041AAB" w14:paraId="4ED56441" w14:textId="77777777">
            <w:pPr>
              <w:jc w:val="center"/>
            </w:pPr>
          </w:p>
        </w:tc>
      </w:tr>
    </w:tbl>
    <w:p w:rsidR="00041AAB" w:rsidP="00E92BA0" w:rsidRDefault="00041AAB" w14:paraId="5C4FCDF4" w14:textId="77777777"/>
    <w:p w:rsidR="00B169A8" w:rsidP="00E92BA0" w:rsidRDefault="00B169A8" w14:paraId="7C9CF1DD" w14:textId="77777777"/>
    <w:p w:rsidRPr="00AB047E" w:rsidR="00041AAB" w:rsidP="00E92BA0" w:rsidRDefault="00041AAB" w14:paraId="2BF79E87" w14:textId="77777777">
      <w:pPr>
        <w:rPr>
          <w:rStyle w:val="Strong"/>
        </w:rPr>
      </w:pPr>
      <w:r w:rsidRPr="00AB047E">
        <w:rPr>
          <w:rStyle w:val="Strong"/>
        </w:rPr>
        <w:t xml:space="preserve">Disputes – </w:t>
      </w:r>
      <w:r w:rsidR="008141CE">
        <w:rPr>
          <w:rStyle w:val="Strong"/>
        </w:rPr>
        <w:t>Saturdays (excluding Public Holidays)</w:t>
      </w:r>
    </w:p>
    <w:tbl>
      <w:tblPr>
        <w:tblStyle w:val="TableGrid"/>
        <w:tblW w:w="0" w:type="auto"/>
        <w:tblLook w:val="04A0" w:firstRow="1" w:lastRow="0" w:firstColumn="1" w:lastColumn="0" w:noHBand="0" w:noVBand="1"/>
      </w:tblPr>
      <w:tblGrid>
        <w:gridCol w:w="1393"/>
        <w:gridCol w:w="1310"/>
        <w:gridCol w:w="1509"/>
        <w:gridCol w:w="1429"/>
        <w:gridCol w:w="1219"/>
        <w:gridCol w:w="1166"/>
        <w:gridCol w:w="990"/>
      </w:tblGrid>
      <w:tr w:rsidR="00041AAB" w:rsidTr="00AB047E" w14:paraId="6E4C24DB" w14:textId="77777777">
        <w:tc>
          <w:tcPr>
            <w:tcW w:w="1424" w:type="dxa"/>
            <w:shd w:val="clear" w:color="auto" w:fill="948A54" w:themeFill="background2" w:themeFillShade="80"/>
          </w:tcPr>
          <w:p w:rsidR="00041AAB" w:rsidP="00E92BA0" w:rsidRDefault="00041AAB" w14:paraId="5589629B" w14:textId="77777777">
            <w:pPr>
              <w:jc w:val="center"/>
            </w:pPr>
            <w:r>
              <w:t>Message</w:t>
            </w:r>
          </w:p>
        </w:tc>
        <w:tc>
          <w:tcPr>
            <w:tcW w:w="1347" w:type="dxa"/>
            <w:shd w:val="clear" w:color="auto" w:fill="948A54" w:themeFill="background2" w:themeFillShade="80"/>
          </w:tcPr>
          <w:p w:rsidR="00041AAB" w:rsidP="00E92BA0" w:rsidRDefault="00041AAB" w14:paraId="1298ABAE" w14:textId="77777777">
            <w:pPr>
              <w:jc w:val="center"/>
            </w:pPr>
            <w:r>
              <w:t>Service Code</w:t>
            </w:r>
          </w:p>
        </w:tc>
        <w:tc>
          <w:tcPr>
            <w:tcW w:w="1534" w:type="dxa"/>
            <w:shd w:val="clear" w:color="auto" w:fill="948A54" w:themeFill="background2" w:themeFillShade="80"/>
          </w:tcPr>
          <w:p w:rsidR="00041AAB" w:rsidP="00E92BA0" w:rsidRDefault="00041AAB" w14:paraId="05FEDDC0" w14:textId="77777777">
            <w:pPr>
              <w:jc w:val="center"/>
            </w:pPr>
            <w:r>
              <w:t>Originating</w:t>
            </w:r>
          </w:p>
        </w:tc>
        <w:tc>
          <w:tcPr>
            <w:tcW w:w="1459" w:type="dxa"/>
            <w:shd w:val="clear" w:color="auto" w:fill="948A54" w:themeFill="background2" w:themeFillShade="80"/>
          </w:tcPr>
          <w:p w:rsidR="00041AAB" w:rsidP="00E92BA0" w:rsidRDefault="00041AAB" w14:paraId="1D8DB052" w14:textId="77777777">
            <w:pPr>
              <w:jc w:val="center"/>
            </w:pPr>
            <w:r>
              <w:t>Receiving</w:t>
            </w:r>
          </w:p>
        </w:tc>
        <w:tc>
          <w:tcPr>
            <w:tcW w:w="1260" w:type="dxa"/>
            <w:shd w:val="clear" w:color="auto" w:fill="948A54" w:themeFill="background2" w:themeFillShade="80"/>
          </w:tcPr>
          <w:p w:rsidR="00041AAB" w:rsidP="00E92BA0" w:rsidRDefault="00041AAB" w14:paraId="5FB1FBA6" w14:textId="77777777">
            <w:pPr>
              <w:jc w:val="center"/>
            </w:pPr>
            <w:r>
              <w:t>Start Time</w:t>
            </w:r>
          </w:p>
        </w:tc>
        <w:tc>
          <w:tcPr>
            <w:tcW w:w="1202" w:type="dxa"/>
            <w:shd w:val="clear" w:color="auto" w:fill="948A54" w:themeFill="background2" w:themeFillShade="80"/>
          </w:tcPr>
          <w:p w:rsidR="00041AAB" w:rsidP="00E92BA0" w:rsidRDefault="00041AAB" w14:paraId="4A10028B" w14:textId="77777777">
            <w:pPr>
              <w:jc w:val="center"/>
            </w:pPr>
            <w:r>
              <w:t>End Time</w:t>
            </w:r>
          </w:p>
        </w:tc>
        <w:tc>
          <w:tcPr>
            <w:tcW w:w="1016" w:type="dxa"/>
            <w:shd w:val="clear" w:color="auto" w:fill="948A54" w:themeFill="background2" w:themeFillShade="80"/>
          </w:tcPr>
          <w:p w:rsidR="00041AAB" w:rsidP="00E92BA0" w:rsidRDefault="00041AAB" w14:paraId="633E7645" w14:textId="77777777">
            <w:pPr>
              <w:jc w:val="center"/>
            </w:pPr>
            <w:r>
              <w:t>Extra</w:t>
            </w:r>
          </w:p>
        </w:tc>
      </w:tr>
      <w:tr w:rsidR="00041AAB" w:rsidTr="00AB047E" w14:paraId="6B8AC186" w14:textId="77777777">
        <w:tc>
          <w:tcPr>
            <w:tcW w:w="1424" w:type="dxa"/>
          </w:tcPr>
          <w:p w:rsidRPr="00FD5C90" w:rsidR="00041AAB" w:rsidP="00E92BA0" w:rsidRDefault="00041AAB" w14:paraId="7A2EE60F" w14:textId="77777777">
            <w:pPr>
              <w:jc w:val="center"/>
              <w:rPr>
                <w:b/>
              </w:rPr>
            </w:pPr>
            <w:r>
              <w:rPr>
                <w:b/>
              </w:rPr>
              <w:t>Pacs.004</w:t>
            </w:r>
          </w:p>
        </w:tc>
        <w:tc>
          <w:tcPr>
            <w:tcW w:w="1347" w:type="dxa"/>
          </w:tcPr>
          <w:p w:rsidRPr="00FD5C90" w:rsidR="00041AAB" w:rsidP="00E92BA0" w:rsidRDefault="00041AAB" w14:paraId="743CBB11" w14:textId="77777777">
            <w:pPr>
              <w:jc w:val="center"/>
            </w:pPr>
            <w:r>
              <w:t>R</w:t>
            </w:r>
            <w:r w:rsidR="00E14F59">
              <w:t>T</w:t>
            </w:r>
            <w:r>
              <w:t>INP</w:t>
            </w:r>
          </w:p>
        </w:tc>
        <w:tc>
          <w:tcPr>
            <w:tcW w:w="1534" w:type="dxa"/>
          </w:tcPr>
          <w:p w:rsidRPr="00FD5C90" w:rsidR="00041AAB" w:rsidP="00E92BA0" w:rsidRDefault="00041AAB" w14:paraId="58E1717D" w14:textId="77777777">
            <w:pPr>
              <w:jc w:val="center"/>
            </w:pPr>
            <w:r>
              <w:t>Debtor Bank</w:t>
            </w:r>
          </w:p>
        </w:tc>
        <w:tc>
          <w:tcPr>
            <w:tcW w:w="1459" w:type="dxa"/>
          </w:tcPr>
          <w:p w:rsidRPr="00FD5C90" w:rsidR="00041AAB" w:rsidP="00E92BA0" w:rsidRDefault="00041AAB" w14:paraId="5BCB9B0E" w14:textId="77777777">
            <w:pPr>
              <w:jc w:val="center"/>
            </w:pPr>
            <w:r w:rsidRPr="00FD5C90">
              <w:t>ACH</w:t>
            </w:r>
          </w:p>
        </w:tc>
        <w:tc>
          <w:tcPr>
            <w:tcW w:w="1260" w:type="dxa"/>
          </w:tcPr>
          <w:p w:rsidRPr="00FD5C90" w:rsidR="00041AAB" w:rsidP="00E92BA0" w:rsidRDefault="00041AAB" w14:paraId="2D084F57" w14:textId="77777777">
            <w:pPr>
              <w:jc w:val="center"/>
            </w:pPr>
            <w:r w:rsidRPr="00FD5C90">
              <w:t>08:00</w:t>
            </w:r>
          </w:p>
        </w:tc>
        <w:tc>
          <w:tcPr>
            <w:tcW w:w="1202" w:type="dxa"/>
          </w:tcPr>
          <w:p w:rsidRPr="00FD5C90" w:rsidR="00041AAB" w:rsidP="00E92BA0" w:rsidRDefault="00041AAB" w14:paraId="32D87B9F" w14:textId="77777777">
            <w:pPr>
              <w:jc w:val="center"/>
            </w:pPr>
            <w:r>
              <w:t>13</w:t>
            </w:r>
            <w:r w:rsidRPr="00FD5C90">
              <w:t>:00</w:t>
            </w:r>
          </w:p>
        </w:tc>
        <w:tc>
          <w:tcPr>
            <w:tcW w:w="1016" w:type="dxa"/>
          </w:tcPr>
          <w:p w:rsidR="00041AAB" w:rsidP="00E92BA0" w:rsidRDefault="00041AAB" w14:paraId="360B5363" w14:textId="77777777">
            <w:pPr>
              <w:jc w:val="center"/>
            </w:pPr>
          </w:p>
        </w:tc>
      </w:tr>
      <w:tr w:rsidR="00041AAB" w:rsidTr="00AB047E" w14:paraId="479E8DE8" w14:textId="77777777">
        <w:tc>
          <w:tcPr>
            <w:tcW w:w="1424" w:type="dxa"/>
          </w:tcPr>
          <w:p w:rsidR="00041AAB" w:rsidP="00E92BA0" w:rsidRDefault="00041AAB" w14:paraId="452F133D" w14:textId="77777777">
            <w:pPr>
              <w:jc w:val="center"/>
            </w:pPr>
            <w:r>
              <w:rPr>
                <w:b/>
              </w:rPr>
              <w:t>Pacs.004</w:t>
            </w:r>
          </w:p>
        </w:tc>
        <w:tc>
          <w:tcPr>
            <w:tcW w:w="1347" w:type="dxa"/>
          </w:tcPr>
          <w:p w:rsidR="00041AAB" w:rsidP="00E92BA0" w:rsidRDefault="00041AAB" w14:paraId="3A01D1D1" w14:textId="77777777">
            <w:pPr>
              <w:jc w:val="center"/>
            </w:pPr>
            <w:r>
              <w:t>R</w:t>
            </w:r>
            <w:r w:rsidR="00E14F59">
              <w:t>T</w:t>
            </w:r>
            <w:r>
              <w:t>OUT</w:t>
            </w:r>
          </w:p>
        </w:tc>
        <w:tc>
          <w:tcPr>
            <w:tcW w:w="1534" w:type="dxa"/>
          </w:tcPr>
          <w:p w:rsidR="00041AAB" w:rsidP="00E92BA0" w:rsidRDefault="00041AAB" w14:paraId="72DB23C7" w14:textId="77777777">
            <w:pPr>
              <w:jc w:val="center"/>
            </w:pPr>
            <w:r>
              <w:t>ACH</w:t>
            </w:r>
          </w:p>
        </w:tc>
        <w:tc>
          <w:tcPr>
            <w:tcW w:w="1459" w:type="dxa"/>
          </w:tcPr>
          <w:p w:rsidR="00041AAB" w:rsidP="00E92BA0" w:rsidRDefault="00041AAB" w14:paraId="5BF875DD" w14:textId="77777777">
            <w:pPr>
              <w:jc w:val="center"/>
            </w:pPr>
            <w:r w:rsidRPr="00FD5C90">
              <w:t>Creditor Bank</w:t>
            </w:r>
          </w:p>
        </w:tc>
        <w:tc>
          <w:tcPr>
            <w:tcW w:w="1260" w:type="dxa"/>
          </w:tcPr>
          <w:p w:rsidRPr="002D6E2C" w:rsidR="00041AAB" w:rsidP="00E92BA0" w:rsidRDefault="00041AAB" w14:paraId="65CE80C4" w14:textId="77777777">
            <w:pPr>
              <w:jc w:val="center"/>
            </w:pPr>
            <w:r>
              <w:t>08:00</w:t>
            </w:r>
          </w:p>
        </w:tc>
        <w:tc>
          <w:tcPr>
            <w:tcW w:w="1202" w:type="dxa"/>
          </w:tcPr>
          <w:p w:rsidR="00041AAB" w:rsidP="00E92BA0" w:rsidRDefault="00041AAB" w14:paraId="3E2EC51B" w14:textId="77777777">
            <w:pPr>
              <w:jc w:val="center"/>
            </w:pPr>
            <w:r>
              <w:t>14:00</w:t>
            </w:r>
          </w:p>
        </w:tc>
        <w:tc>
          <w:tcPr>
            <w:tcW w:w="1016" w:type="dxa"/>
          </w:tcPr>
          <w:p w:rsidR="00041AAB" w:rsidP="00E92BA0" w:rsidRDefault="00041AAB" w14:paraId="234C77D9" w14:textId="77777777">
            <w:pPr>
              <w:jc w:val="center"/>
            </w:pPr>
          </w:p>
        </w:tc>
      </w:tr>
      <w:tr w:rsidR="00041AAB" w:rsidTr="00AB047E" w14:paraId="1A459B6A" w14:textId="77777777">
        <w:tc>
          <w:tcPr>
            <w:tcW w:w="1424" w:type="dxa"/>
          </w:tcPr>
          <w:p w:rsidRPr="00FD5C90" w:rsidR="00041AAB" w:rsidP="00E92BA0" w:rsidRDefault="00041AAB" w14:paraId="28B6E176" w14:textId="77777777">
            <w:pPr>
              <w:jc w:val="center"/>
              <w:rPr>
                <w:b/>
              </w:rPr>
            </w:pPr>
          </w:p>
        </w:tc>
        <w:tc>
          <w:tcPr>
            <w:tcW w:w="1347" w:type="dxa"/>
          </w:tcPr>
          <w:p w:rsidR="00041AAB" w:rsidP="00E92BA0" w:rsidRDefault="00041AAB" w14:paraId="0AF44017" w14:textId="77777777">
            <w:pPr>
              <w:jc w:val="center"/>
            </w:pPr>
          </w:p>
        </w:tc>
        <w:tc>
          <w:tcPr>
            <w:tcW w:w="1534" w:type="dxa"/>
          </w:tcPr>
          <w:p w:rsidR="00041AAB" w:rsidP="00E92BA0" w:rsidRDefault="00041AAB" w14:paraId="574B6C20" w14:textId="77777777">
            <w:pPr>
              <w:jc w:val="center"/>
            </w:pPr>
          </w:p>
        </w:tc>
        <w:tc>
          <w:tcPr>
            <w:tcW w:w="1459" w:type="dxa"/>
          </w:tcPr>
          <w:p w:rsidR="00041AAB" w:rsidP="00E92BA0" w:rsidRDefault="00041AAB" w14:paraId="037FE331" w14:textId="77777777">
            <w:pPr>
              <w:jc w:val="center"/>
            </w:pPr>
          </w:p>
        </w:tc>
        <w:tc>
          <w:tcPr>
            <w:tcW w:w="1260" w:type="dxa"/>
          </w:tcPr>
          <w:p w:rsidR="00041AAB" w:rsidP="00E92BA0" w:rsidRDefault="00041AAB" w14:paraId="5C3B80ED" w14:textId="77777777">
            <w:pPr>
              <w:jc w:val="center"/>
            </w:pPr>
          </w:p>
        </w:tc>
        <w:tc>
          <w:tcPr>
            <w:tcW w:w="1202" w:type="dxa"/>
          </w:tcPr>
          <w:p w:rsidR="00041AAB" w:rsidP="00E92BA0" w:rsidRDefault="00041AAB" w14:paraId="71CDF1CA" w14:textId="77777777">
            <w:pPr>
              <w:jc w:val="center"/>
            </w:pPr>
          </w:p>
        </w:tc>
        <w:tc>
          <w:tcPr>
            <w:tcW w:w="1016" w:type="dxa"/>
          </w:tcPr>
          <w:p w:rsidR="00041AAB" w:rsidP="00E92BA0" w:rsidRDefault="00041AAB" w14:paraId="04C1CF98" w14:textId="77777777">
            <w:pPr>
              <w:jc w:val="center"/>
            </w:pPr>
          </w:p>
        </w:tc>
      </w:tr>
      <w:tr w:rsidR="00041AAB" w:rsidTr="00AB047E" w14:paraId="3F286D9B" w14:textId="77777777">
        <w:tc>
          <w:tcPr>
            <w:tcW w:w="1424" w:type="dxa"/>
          </w:tcPr>
          <w:p w:rsidRPr="00FD5C90" w:rsidR="00041AAB" w:rsidP="00E92BA0" w:rsidRDefault="00041AAB" w14:paraId="7B67F6E3" w14:textId="77777777">
            <w:pPr>
              <w:jc w:val="center"/>
              <w:rPr>
                <w:b/>
              </w:rPr>
            </w:pPr>
            <w:r w:rsidRPr="00FD5C90">
              <w:rPr>
                <w:b/>
              </w:rPr>
              <w:t>Pacs.002</w:t>
            </w:r>
          </w:p>
        </w:tc>
        <w:tc>
          <w:tcPr>
            <w:tcW w:w="1347" w:type="dxa"/>
          </w:tcPr>
          <w:p w:rsidR="00041AAB" w:rsidP="00E92BA0" w:rsidRDefault="00041AAB" w14:paraId="5E776A4F" w14:textId="77777777">
            <w:pPr>
              <w:jc w:val="center"/>
            </w:pPr>
            <w:r>
              <w:t>ST003</w:t>
            </w:r>
          </w:p>
        </w:tc>
        <w:tc>
          <w:tcPr>
            <w:tcW w:w="1534" w:type="dxa"/>
          </w:tcPr>
          <w:p w:rsidR="00041AAB" w:rsidP="00E92BA0" w:rsidRDefault="00041AAB" w14:paraId="26363EAE" w14:textId="77777777">
            <w:pPr>
              <w:jc w:val="center"/>
            </w:pPr>
            <w:r>
              <w:t>ACH</w:t>
            </w:r>
          </w:p>
        </w:tc>
        <w:tc>
          <w:tcPr>
            <w:tcW w:w="1459" w:type="dxa"/>
          </w:tcPr>
          <w:p w:rsidR="00041AAB" w:rsidP="00E92BA0" w:rsidRDefault="00041AAB" w14:paraId="0A0F54DC" w14:textId="77777777">
            <w:pPr>
              <w:jc w:val="center"/>
            </w:pPr>
            <w:r>
              <w:t>Debtor Bank</w:t>
            </w:r>
          </w:p>
        </w:tc>
        <w:tc>
          <w:tcPr>
            <w:tcW w:w="1260" w:type="dxa"/>
          </w:tcPr>
          <w:p w:rsidRPr="002D6E2C" w:rsidR="00041AAB" w:rsidP="00E92BA0" w:rsidRDefault="00041AAB" w14:paraId="09371F84" w14:textId="77777777">
            <w:pPr>
              <w:jc w:val="center"/>
            </w:pPr>
            <w:r>
              <w:t>08:00</w:t>
            </w:r>
          </w:p>
        </w:tc>
        <w:tc>
          <w:tcPr>
            <w:tcW w:w="1202" w:type="dxa"/>
          </w:tcPr>
          <w:p w:rsidR="00041AAB" w:rsidP="00E92BA0" w:rsidRDefault="00041AAB" w14:paraId="22C0C925" w14:textId="77777777">
            <w:pPr>
              <w:jc w:val="center"/>
            </w:pPr>
            <w:r>
              <w:t xml:space="preserve">13:30 </w:t>
            </w:r>
          </w:p>
        </w:tc>
        <w:tc>
          <w:tcPr>
            <w:tcW w:w="1016" w:type="dxa"/>
          </w:tcPr>
          <w:p w:rsidR="00041AAB" w:rsidP="00E92BA0" w:rsidRDefault="00041AAB" w14:paraId="58F16123" w14:textId="77777777">
            <w:pPr>
              <w:jc w:val="center"/>
            </w:pPr>
          </w:p>
        </w:tc>
      </w:tr>
    </w:tbl>
    <w:p w:rsidRPr="00AB047E" w:rsidR="00041AAB" w:rsidP="00E92BA0" w:rsidRDefault="00041AAB" w14:paraId="0D01B0BF" w14:textId="77777777">
      <w:pPr>
        <w:rPr>
          <w:b/>
        </w:rPr>
      </w:pPr>
    </w:p>
    <w:p w:rsidR="00041AAB" w:rsidP="00E92BA0" w:rsidRDefault="00041AAB" w14:paraId="14E65646" w14:textId="77777777"/>
    <w:p w:rsidR="004B296B" w:rsidP="00E92BA0" w:rsidRDefault="004B296B" w14:paraId="63886876" w14:textId="77777777">
      <w:pPr>
        <w:rPr>
          <w:rFonts w:cs="Arial"/>
          <w:b/>
          <w:bCs/>
          <w:color w:val="000000"/>
        </w:rPr>
      </w:pPr>
      <w:r>
        <w:br w:type="page"/>
      </w:r>
    </w:p>
    <w:p w:rsidRPr="00F0135A" w:rsidR="004B296B" w:rsidP="002C2973" w:rsidRDefault="004B296B" w14:paraId="031C5714" w14:textId="77777777">
      <w:pPr>
        <w:pStyle w:val="ListParagraph"/>
        <w:numPr>
          <w:ilvl w:val="1"/>
          <w:numId w:val="20"/>
        </w:numPr>
        <w:ind w:left="0" w:firstLine="0"/>
        <w:contextualSpacing w:val="0"/>
        <w:rPr>
          <w:vanish/>
          <w:color w:val="4F81BD"/>
        </w:rPr>
      </w:pPr>
      <w:r w:rsidRPr="00F0135A">
        <w:rPr>
          <w:rFonts w:cs="Arial"/>
          <w:b/>
          <w:vanish/>
          <w:color w:val="4F81BD"/>
        </w:rPr>
        <w:t>Direct Debit Dispute Process:</w:t>
      </w:r>
    </w:p>
    <w:p w:rsidR="004B296B" w:rsidP="00E92BA0" w:rsidRDefault="004B296B" w14:paraId="7145566E" w14:textId="77777777"/>
    <w:p w:rsidR="00D521C9" w:rsidP="00E92BA0" w:rsidRDefault="00E14F59" w14:paraId="0C11B4B3" w14:textId="77777777">
      <w:r>
        <w:rPr>
          <w:noProof/>
          <w:lang w:val="en-US"/>
        </w:rPr>
        <w:drawing>
          <wp:inline distT="0" distB="0" distL="0" distR="0" wp14:anchorId="228F6BD3" wp14:editId="73284BE0">
            <wp:extent cx="5725795" cy="35052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795" cy="3505200"/>
                    </a:xfrm>
                    <a:prstGeom prst="rect">
                      <a:avLst/>
                    </a:prstGeom>
                    <a:noFill/>
                    <a:ln>
                      <a:noFill/>
                    </a:ln>
                  </pic:spPr>
                </pic:pic>
              </a:graphicData>
            </a:graphic>
          </wp:inline>
        </w:drawing>
      </w:r>
      <w:bookmarkEnd w:id="2652"/>
    </w:p>
    <w:p w:rsidR="00625FA2" w:rsidP="00E92BA0" w:rsidRDefault="00625FA2" w14:paraId="1E4DEF73" w14:textId="77777777"/>
    <w:p w:rsidRPr="002D6E2C" w:rsidR="00625FA2" w:rsidP="00E92BA0" w:rsidRDefault="00625FA2" w14:paraId="2EE7E000" w14:textId="77777777"/>
    <w:p w:rsidRPr="002D6E2C" w:rsidR="00D521C9" w:rsidP="002C2973" w:rsidRDefault="00D521C9" w14:paraId="108935F2" w14:textId="77777777">
      <w:pPr>
        <w:pStyle w:val="Heading30"/>
        <w:numPr>
          <w:ilvl w:val="2"/>
          <w:numId w:val="62"/>
        </w:numPr>
        <w:spacing w:before="0" w:after="0" w:line="240" w:lineRule="auto"/>
        <w:ind w:left="0" w:firstLine="0"/>
        <w:rPr>
          <w:rFonts w:ascii="Calibri" w:hAnsi="Calibri"/>
          <w:color w:val="4F81BD"/>
          <w:sz w:val="22"/>
        </w:rPr>
      </w:pPr>
      <w:r w:rsidRPr="002D6E2C">
        <w:rPr>
          <w:rFonts w:ascii="Calibri" w:hAnsi="Calibri"/>
          <w:color w:val="4F81BD"/>
          <w:sz w:val="22"/>
        </w:rPr>
        <w:t>Debtor Bank lodges dispute.</w:t>
      </w:r>
    </w:p>
    <w:p w:rsidRPr="002D6E2C" w:rsidR="00D521C9" w:rsidP="00E92BA0" w:rsidRDefault="00D521C9" w14:paraId="7AE74580" w14:textId="77777777">
      <w:pPr>
        <w:keepNext/>
        <w:keepLines/>
      </w:pPr>
      <w:r w:rsidRPr="002D6E2C">
        <w:t>Debtor disputes debit that was processed to bank account.</w:t>
      </w:r>
    </w:p>
    <w:p w:rsidRPr="002D6E2C" w:rsidR="00D521C9" w:rsidP="00E92BA0" w:rsidRDefault="00D521C9" w14:paraId="15622F5F" w14:textId="77777777">
      <w:pPr>
        <w:keepNext/>
        <w:keepLines/>
      </w:pPr>
    </w:p>
    <w:p w:rsidRPr="002D6E2C" w:rsidR="00D521C9" w:rsidP="002C2973" w:rsidRDefault="00D521C9" w14:paraId="72C00A54" w14:textId="77777777">
      <w:pPr>
        <w:pStyle w:val="Heading30"/>
        <w:numPr>
          <w:ilvl w:val="2"/>
          <w:numId w:val="62"/>
        </w:numPr>
        <w:spacing w:before="0" w:after="0" w:line="240" w:lineRule="auto"/>
        <w:ind w:left="0" w:firstLine="0"/>
        <w:rPr>
          <w:rFonts w:ascii="Calibri" w:hAnsi="Calibri"/>
          <w:color w:val="4F81BD"/>
          <w:sz w:val="22"/>
        </w:rPr>
      </w:pPr>
      <w:r w:rsidRPr="002D6E2C">
        <w:rPr>
          <w:rFonts w:ascii="Calibri" w:hAnsi="Calibri"/>
          <w:color w:val="4F81BD"/>
          <w:sz w:val="22"/>
        </w:rPr>
        <w:t xml:space="preserve">Successfully disputed debits result in Debtor Bank generation of payment </w:t>
      </w:r>
      <w:r>
        <w:rPr>
          <w:rFonts w:ascii="Calibri" w:hAnsi="Calibri"/>
          <w:color w:val="4F81BD"/>
          <w:sz w:val="22"/>
        </w:rPr>
        <w:t>return message</w:t>
      </w:r>
      <w:r w:rsidRPr="002D6E2C">
        <w:rPr>
          <w:rFonts w:ascii="Calibri" w:hAnsi="Calibri"/>
          <w:color w:val="4F81BD"/>
          <w:sz w:val="22"/>
        </w:rPr>
        <w:t xml:space="preserve"> (</w:t>
      </w:r>
      <w:hyperlink w:history="1" w:anchor="pacs_004_Message_Layout">
        <w:r w:rsidRPr="00B325FE">
          <w:rPr>
            <w:rStyle w:val="Hyperlink"/>
            <w:rFonts w:ascii="Calibri" w:hAnsi="Calibri" w:cs="Times New Roman"/>
            <w:b w:val="0"/>
            <w:sz w:val="22"/>
          </w:rPr>
          <w:t>pacs.004</w:t>
        </w:r>
      </w:hyperlink>
      <w:r w:rsidRPr="002D6E2C">
        <w:rPr>
          <w:rFonts w:ascii="Calibri" w:hAnsi="Calibri"/>
          <w:color w:val="4F81BD"/>
          <w:sz w:val="22"/>
        </w:rPr>
        <w:t>) to ACH.</w:t>
      </w:r>
    </w:p>
    <w:p w:rsidRPr="002D6E2C" w:rsidR="00D521C9" w:rsidP="00E92BA0" w:rsidRDefault="00D521C9" w14:paraId="4C5928E8" w14:textId="77777777">
      <w:pPr>
        <w:keepNext/>
        <w:keepLines/>
      </w:pPr>
      <w:r w:rsidRPr="002D6E2C">
        <w:t>Debtor Bank posts return payment to relevant Debtor account.</w:t>
      </w:r>
    </w:p>
    <w:p w:rsidRPr="002D6E2C" w:rsidR="00D521C9" w:rsidP="00E92BA0" w:rsidRDefault="00D521C9" w14:paraId="138337CE" w14:textId="77777777"/>
    <w:p w:rsidRPr="002D6E2C" w:rsidR="00D521C9" w:rsidP="002C2973" w:rsidRDefault="00D521C9" w14:paraId="2C00A66A" w14:textId="77777777">
      <w:pPr>
        <w:pStyle w:val="Heading30"/>
        <w:keepNext/>
        <w:keepLines/>
        <w:numPr>
          <w:ilvl w:val="2"/>
          <w:numId w:val="62"/>
        </w:numPr>
        <w:spacing w:before="0" w:after="0" w:line="240" w:lineRule="auto"/>
        <w:ind w:left="0" w:firstLine="0"/>
        <w:rPr>
          <w:rFonts w:ascii="Calibri" w:hAnsi="Calibri"/>
          <w:color w:val="4F81BD"/>
          <w:sz w:val="22"/>
        </w:rPr>
      </w:pPr>
      <w:r w:rsidRPr="002D6E2C">
        <w:rPr>
          <w:rFonts w:ascii="Calibri" w:hAnsi="Calibri"/>
          <w:color w:val="4F81BD"/>
          <w:sz w:val="22"/>
        </w:rPr>
        <w:t xml:space="preserve">ACH sends status report message </w:t>
      </w:r>
      <w:r w:rsidRPr="002D6E2C">
        <w:rPr>
          <w:rStyle w:val="Hyperlink"/>
          <w:rFonts w:ascii="Calibri" w:hAnsi="Calibri" w:cs="Times New Roman"/>
          <w:b w:val="0"/>
          <w:sz w:val="22"/>
        </w:rPr>
        <w:t>(</w:t>
      </w:r>
      <w:hyperlink w:history="1" w:anchor="Status_Report_Exception_Processing">
        <w:r w:rsidRPr="002D6E2C">
          <w:rPr>
            <w:rStyle w:val="Hyperlink"/>
            <w:rFonts w:ascii="Calibri" w:hAnsi="Calibri" w:cs="Times New Roman"/>
            <w:b w:val="0"/>
            <w:sz w:val="22"/>
          </w:rPr>
          <w:t>pacs.002</w:t>
        </w:r>
      </w:hyperlink>
      <w:r w:rsidRPr="002D6E2C">
        <w:rPr>
          <w:rStyle w:val="Hyperlink"/>
          <w:rFonts w:ascii="Calibri" w:hAnsi="Calibri" w:cs="Times New Roman"/>
          <w:b w:val="0"/>
          <w:sz w:val="22"/>
        </w:rPr>
        <w:t xml:space="preserve">) </w:t>
      </w:r>
      <w:r w:rsidRPr="002D6E2C">
        <w:rPr>
          <w:rFonts w:ascii="Calibri" w:hAnsi="Calibri"/>
          <w:color w:val="4F81BD"/>
          <w:sz w:val="22"/>
        </w:rPr>
        <w:t>to Debtor Bank.</w:t>
      </w:r>
    </w:p>
    <w:p w:rsidRPr="002D6E2C" w:rsidR="00D521C9" w:rsidP="00E92BA0" w:rsidRDefault="00D521C9" w14:paraId="2FFCFC69" w14:textId="77777777">
      <w:r w:rsidRPr="002D6E2C">
        <w:t>Validation results are reported to Debtor Banks in status report messages.</w:t>
      </w:r>
    </w:p>
    <w:p w:rsidRPr="002D6E2C" w:rsidR="00D521C9" w:rsidP="002C2973" w:rsidRDefault="00D521C9" w14:paraId="176C2210" w14:textId="77777777">
      <w:pPr>
        <w:numPr>
          <w:ilvl w:val="0"/>
          <w:numId w:val="6"/>
        </w:numPr>
        <w:ind w:left="0" w:firstLine="0"/>
      </w:pPr>
      <w:r w:rsidRPr="002D6E2C">
        <w:t xml:space="preserve">Files that fail validation are reported </w:t>
      </w:r>
      <w:r w:rsidRPr="00D96ADC" w:rsidDel="00D96ADC">
        <w:rPr>
          <w:rFonts w:cs="Arial"/>
        </w:rPr>
        <w:t xml:space="preserve"> </w:t>
      </w:r>
      <w:r w:rsidRPr="00D96ADC">
        <w:rPr>
          <w:rFonts w:cs="Arial"/>
        </w:rPr>
        <w:t xml:space="preserve"> in status report messages (pacs.002) with a service identification code.</w:t>
      </w:r>
    </w:p>
    <w:p w:rsidRPr="002D6E2C" w:rsidR="00D521C9" w:rsidP="00E92BA0" w:rsidRDefault="00D521C9" w14:paraId="2A637217" w14:textId="77777777"/>
    <w:p w:rsidRPr="002D6E2C" w:rsidR="00D521C9" w:rsidP="002C2973" w:rsidRDefault="00D521C9" w14:paraId="441CB1A0" w14:textId="77777777">
      <w:pPr>
        <w:pStyle w:val="ListNumberIndented"/>
        <w:numPr>
          <w:ilvl w:val="0"/>
          <w:numId w:val="6"/>
        </w:numPr>
        <w:spacing w:after="0"/>
        <w:ind w:left="0" w:firstLine="0"/>
        <w:rPr>
          <w:rFonts w:ascii="Calibri" w:hAnsi="Calibri"/>
          <w:sz w:val="22"/>
          <w:szCs w:val="22"/>
          <w:lang w:val="en-ZA"/>
        </w:rPr>
      </w:pPr>
      <w:r w:rsidRPr="002D6E2C">
        <w:rPr>
          <w:rFonts w:ascii="Calibri" w:hAnsi="Calibri" w:cs="Arial"/>
          <w:sz w:val="22"/>
          <w:szCs w:val="22"/>
          <w:lang w:val="en-ZA"/>
        </w:rPr>
        <w:t xml:space="preserve">Payment </w:t>
      </w:r>
      <w:r>
        <w:rPr>
          <w:rFonts w:ascii="Calibri" w:hAnsi="Calibri" w:cs="Arial"/>
          <w:sz w:val="22"/>
          <w:szCs w:val="22"/>
          <w:lang w:val="en-ZA"/>
        </w:rPr>
        <w:t>return</w:t>
      </w:r>
      <w:r w:rsidRPr="002D6E2C">
        <w:rPr>
          <w:rFonts w:ascii="Calibri" w:hAnsi="Calibri" w:cs="Arial"/>
          <w:sz w:val="22"/>
          <w:szCs w:val="22"/>
          <w:lang w:val="en-ZA"/>
        </w:rPr>
        <w:t xml:space="preserve"> messages which fail validation are reported </w:t>
      </w:r>
      <w:r w:rsidRPr="00D96ADC" w:rsidDel="00D96ADC">
        <w:rPr>
          <w:rFonts w:ascii="Calibri" w:hAnsi="Calibri" w:eastAsia="Calibri" w:cs="Arial"/>
          <w:sz w:val="22"/>
          <w:szCs w:val="22"/>
          <w:lang w:val="en-ZA"/>
        </w:rPr>
        <w:t xml:space="preserve"> </w:t>
      </w:r>
      <w:r w:rsidRPr="00D96ADC">
        <w:rPr>
          <w:rFonts w:ascii="Calibri" w:hAnsi="Calibri" w:eastAsia="Calibri" w:cs="Arial"/>
          <w:sz w:val="22"/>
          <w:szCs w:val="22"/>
          <w:lang w:val="en-ZA"/>
        </w:rPr>
        <w:t xml:space="preserve"> in status report messages (pacs.002) with a service identification code.</w:t>
      </w:r>
    </w:p>
    <w:p w:rsidRPr="002D6E2C" w:rsidR="00D521C9" w:rsidP="00E92BA0" w:rsidRDefault="00D521C9" w14:paraId="1BD715BA" w14:textId="77777777">
      <w:pPr>
        <w:pStyle w:val="ListParagraph"/>
        <w:ind w:left="0"/>
      </w:pPr>
    </w:p>
    <w:p w:rsidRPr="002D6E2C" w:rsidR="00D521C9" w:rsidP="002C2973" w:rsidRDefault="00D521C9" w14:paraId="256948CE" w14:textId="77777777">
      <w:pPr>
        <w:pStyle w:val="Heading30"/>
        <w:numPr>
          <w:ilvl w:val="2"/>
          <w:numId w:val="62"/>
        </w:numPr>
        <w:spacing w:before="0" w:after="0" w:line="240" w:lineRule="auto"/>
        <w:ind w:left="0" w:firstLine="0"/>
        <w:rPr>
          <w:rFonts w:ascii="Calibri" w:hAnsi="Calibri"/>
          <w:color w:val="4F81BD"/>
          <w:sz w:val="22"/>
        </w:rPr>
      </w:pPr>
      <w:r w:rsidRPr="002D6E2C">
        <w:rPr>
          <w:rFonts w:ascii="Calibri" w:hAnsi="Calibri"/>
          <w:color w:val="4F81BD"/>
          <w:sz w:val="22"/>
        </w:rPr>
        <w:t xml:space="preserve">ACH sends payment </w:t>
      </w:r>
      <w:r>
        <w:rPr>
          <w:rFonts w:ascii="Calibri" w:hAnsi="Calibri"/>
          <w:color w:val="4F81BD"/>
          <w:sz w:val="22"/>
        </w:rPr>
        <w:t>return</w:t>
      </w:r>
      <w:r w:rsidRPr="002D6E2C">
        <w:rPr>
          <w:rFonts w:ascii="Calibri" w:hAnsi="Calibri"/>
          <w:color w:val="4F81BD"/>
          <w:sz w:val="22"/>
        </w:rPr>
        <w:t xml:space="preserve"> message (</w:t>
      </w:r>
      <w:hyperlink w:history="1" w:anchor="pacs_004_Message_Layout">
        <w:r w:rsidRPr="000024AF">
          <w:rPr>
            <w:rStyle w:val="Hyperlink"/>
            <w:rFonts w:ascii="Calibri" w:hAnsi="Calibri" w:cs="Times New Roman"/>
            <w:b w:val="0"/>
            <w:sz w:val="22"/>
          </w:rPr>
          <w:t>pacs.004</w:t>
        </w:r>
      </w:hyperlink>
      <w:r w:rsidRPr="002D6E2C">
        <w:rPr>
          <w:rFonts w:ascii="Calibri" w:hAnsi="Calibri"/>
          <w:color w:val="4F81BD"/>
          <w:sz w:val="22"/>
        </w:rPr>
        <w:t xml:space="preserve">) to Creditor Bank </w:t>
      </w:r>
    </w:p>
    <w:p w:rsidRPr="002D6E2C" w:rsidR="00D521C9" w:rsidP="00E92BA0" w:rsidRDefault="00D521C9" w14:paraId="531ABE35" w14:textId="77777777">
      <w:pPr>
        <w:pStyle w:val="Heading30"/>
        <w:spacing w:before="0" w:after="0" w:line="240" w:lineRule="auto"/>
        <w:ind w:left="0" w:firstLine="0"/>
        <w:rPr>
          <w:rFonts w:ascii="Calibri" w:hAnsi="Calibri"/>
          <w:color w:val="4F81BD"/>
          <w:sz w:val="22"/>
        </w:rPr>
      </w:pPr>
    </w:p>
    <w:p w:rsidRPr="002D6E2C" w:rsidR="00D521C9" w:rsidP="002C2973" w:rsidRDefault="00D521C9" w14:paraId="43FFDA02" w14:textId="77777777">
      <w:pPr>
        <w:pStyle w:val="Heading30"/>
        <w:numPr>
          <w:ilvl w:val="2"/>
          <w:numId w:val="62"/>
        </w:numPr>
        <w:spacing w:before="0" w:after="0" w:line="240" w:lineRule="auto"/>
        <w:ind w:left="0" w:firstLine="0"/>
        <w:rPr>
          <w:rFonts w:ascii="Calibri" w:hAnsi="Calibri"/>
          <w:color w:val="4F81BD"/>
          <w:sz w:val="22"/>
        </w:rPr>
      </w:pPr>
      <w:r w:rsidRPr="002D6E2C">
        <w:rPr>
          <w:rFonts w:ascii="Calibri" w:hAnsi="Calibri"/>
          <w:color w:val="4F81BD"/>
          <w:sz w:val="22"/>
        </w:rPr>
        <w:t xml:space="preserve">Creditor Bank engages with Creditor </w:t>
      </w:r>
    </w:p>
    <w:p w:rsidRPr="002D6E2C" w:rsidR="00D521C9" w:rsidP="00E92BA0" w:rsidRDefault="00D521C9" w14:paraId="495B6800" w14:textId="77777777">
      <w:pPr>
        <w:jc w:val="both"/>
      </w:pPr>
      <w:r>
        <w:t xml:space="preserve">Creditor Bank will recoup funds as per agreements with </w:t>
      </w:r>
      <w:r w:rsidRPr="002D6E2C">
        <w:t>Creditor.</w:t>
      </w:r>
    </w:p>
    <w:p w:rsidRPr="002D6E2C" w:rsidR="00D521C9" w:rsidP="00E92BA0" w:rsidRDefault="00D521C9" w14:paraId="52B1A9B5" w14:textId="77777777">
      <w:pPr>
        <w:pStyle w:val="Heading30"/>
        <w:spacing w:before="0" w:after="0" w:line="240" w:lineRule="auto"/>
        <w:ind w:left="0" w:firstLine="0"/>
        <w:rPr>
          <w:rFonts w:ascii="Calibri" w:hAnsi="Calibri"/>
          <w:b w:val="0"/>
          <w:color w:val="auto"/>
          <w:sz w:val="22"/>
        </w:rPr>
      </w:pPr>
    </w:p>
    <w:p w:rsidR="00D521C9" w:rsidP="00E92BA0" w:rsidRDefault="00D521C9" w14:paraId="04C85934" w14:textId="77777777">
      <w:bookmarkStart w:name="_Toc395193913" w:id="2653"/>
      <w:bookmarkStart w:name="_Toc398807899" w:id="2654"/>
    </w:p>
    <w:bookmarkEnd w:id="2653"/>
    <w:bookmarkEnd w:id="2654"/>
    <w:p w:rsidR="00625FA2" w:rsidP="00E92BA0" w:rsidRDefault="00625FA2" w14:paraId="1512C834" w14:textId="77777777">
      <w:pPr>
        <w:rPr>
          <w:rFonts w:eastAsia="Times New Roman"/>
          <w:b/>
          <w:bCs/>
          <w:color w:val="365F91"/>
          <w:sz w:val="24"/>
          <w:szCs w:val="28"/>
        </w:rPr>
      </w:pPr>
    </w:p>
    <w:p w:rsidR="00EA4454" w:rsidRDefault="00EA4454" w14:paraId="0C974218" w14:textId="77777777">
      <w:pPr>
        <w:rPr>
          <w:rFonts w:eastAsia="Times New Roman"/>
          <w:b/>
          <w:bCs/>
          <w:color w:val="365F91"/>
          <w:sz w:val="24"/>
          <w:szCs w:val="28"/>
        </w:rPr>
      </w:pPr>
      <w:r>
        <w:rPr>
          <w:sz w:val="24"/>
        </w:rPr>
        <w:br w:type="page"/>
      </w:r>
    </w:p>
    <w:p w:rsidRPr="002D6E2C" w:rsidR="000D04E2" w:rsidP="00E92BA0" w:rsidRDefault="000D04E2" w14:paraId="21CF45F9" w14:textId="77777777">
      <w:pPr>
        <w:pStyle w:val="Heading10"/>
        <w:numPr>
          <w:ilvl w:val="0"/>
          <w:numId w:val="1"/>
        </w:numPr>
        <w:spacing w:before="0"/>
        <w:ind w:left="0" w:firstLine="0"/>
        <w:rPr>
          <w:rFonts w:ascii="Calibri" w:hAnsi="Calibri"/>
          <w:sz w:val="24"/>
        </w:rPr>
      </w:pPr>
      <w:bookmarkStart w:name="_Toc536096797" w:id="2655"/>
      <w:r>
        <w:rPr>
          <w:rFonts w:ascii="Calibri" w:hAnsi="Calibri"/>
          <w:sz w:val="24"/>
        </w:rPr>
        <w:t>Bank Error</w:t>
      </w:r>
      <w:bookmarkEnd w:id="2655"/>
    </w:p>
    <w:p w:rsidR="000D04E2" w:rsidP="00E92BA0" w:rsidRDefault="000D04E2" w14:paraId="27BC1E3A" w14:textId="77777777"/>
    <w:p w:rsidRPr="002D6E2C" w:rsidR="000D04E2" w:rsidP="002C2973" w:rsidRDefault="000D04E2" w14:paraId="76E05675" w14:textId="77777777">
      <w:pPr>
        <w:pStyle w:val="Heading2"/>
        <w:numPr>
          <w:ilvl w:val="1"/>
          <w:numId w:val="49"/>
        </w:numPr>
        <w:spacing w:before="0" w:after="0" w:line="240" w:lineRule="auto"/>
        <w:ind w:left="0" w:firstLine="0"/>
        <w:outlineLvl w:val="1"/>
        <w:rPr>
          <w:rFonts w:ascii="Calibri" w:hAnsi="Calibri"/>
          <w:color w:val="4F81BD"/>
          <w:sz w:val="22"/>
          <w:szCs w:val="22"/>
          <w:lang w:val="en-ZA"/>
        </w:rPr>
      </w:pPr>
      <w:bookmarkStart w:name="_Toc459710836" w:id="2656"/>
      <w:bookmarkStart w:name="_Toc459871246" w:id="2657"/>
      <w:bookmarkStart w:name="_Toc459883207" w:id="2658"/>
      <w:bookmarkStart w:name="_Toc536096798" w:id="2659"/>
      <w:bookmarkEnd w:id="2656"/>
      <w:bookmarkEnd w:id="2657"/>
      <w:bookmarkEnd w:id="2658"/>
      <w:r w:rsidRPr="002D6E2C">
        <w:rPr>
          <w:rFonts w:ascii="Calibri" w:hAnsi="Calibri"/>
          <w:color w:val="4F81BD"/>
          <w:sz w:val="22"/>
          <w:szCs w:val="22"/>
          <w:lang w:val="en-ZA"/>
        </w:rPr>
        <w:t>Cancellations of Direct Debits (Reversals)</w:t>
      </w:r>
      <w:bookmarkEnd w:id="2659"/>
    </w:p>
    <w:p w:rsidRPr="002D6E2C" w:rsidR="000D04E2" w:rsidP="00E92BA0" w:rsidRDefault="000D04E2" w14:paraId="1761B9F9" w14:textId="77777777">
      <w:pPr>
        <w:pStyle w:val="UseCaseSubHeading"/>
        <w:spacing w:after="0"/>
        <w:ind w:left="0"/>
        <w:rPr>
          <w:rFonts w:ascii="Calibri" w:hAnsi="Calibri" w:cs="Arial"/>
          <w:sz w:val="22"/>
          <w:szCs w:val="22"/>
          <w:lang w:val="en-ZA"/>
        </w:rPr>
      </w:pPr>
    </w:p>
    <w:p w:rsidRPr="002D6E2C" w:rsidR="000D04E2" w:rsidP="00E92BA0" w:rsidRDefault="000D04E2" w14:paraId="1B28357D" w14:textId="77777777">
      <w:r w:rsidRPr="002D6E2C">
        <w:t>Creditor Banks request reversal of direct debits (collections) after settlement date in order to correct Bank Errors.</w:t>
      </w:r>
    </w:p>
    <w:p w:rsidR="000D04E2" w:rsidP="00E92BA0" w:rsidRDefault="000D04E2" w14:paraId="7098C071" w14:textId="77777777"/>
    <w:p w:rsidR="000D04E2" w:rsidP="00E92BA0" w:rsidRDefault="000D04E2" w14:paraId="2F1BAC8F" w14:textId="77777777">
      <w:pPr>
        <w:rPr>
          <w:b/>
        </w:rPr>
      </w:pPr>
      <w:r w:rsidRPr="002D6E2C">
        <w:tab/>
      </w:r>
      <w:r>
        <w:rPr>
          <w:b/>
        </w:rPr>
        <w:t>****</w:t>
      </w:r>
      <w:r w:rsidRPr="00AB047E">
        <w:rPr>
          <w:b/>
        </w:rPr>
        <w:t xml:space="preserve"> PASA authorisation is required for this process</w:t>
      </w:r>
      <w:r>
        <w:rPr>
          <w:b/>
        </w:rPr>
        <w:t xml:space="preserve"> ****</w:t>
      </w:r>
    </w:p>
    <w:p w:rsidR="000D04E2" w:rsidP="00E92BA0" w:rsidRDefault="000D04E2" w14:paraId="53B7A704" w14:textId="77777777">
      <w:pPr>
        <w:rPr>
          <w:b/>
        </w:rPr>
      </w:pPr>
    </w:p>
    <w:p w:rsidRPr="00AB047E" w:rsidR="000D04E2" w:rsidP="00E92BA0" w:rsidRDefault="000D04E2" w14:paraId="478F1FB7" w14:textId="77777777">
      <w:pPr>
        <w:rPr>
          <w:b/>
        </w:rPr>
      </w:pPr>
      <w:r>
        <w:rPr>
          <w:b/>
        </w:rPr>
        <w:t>This process should be run on an exception ad-hoc basis after PASA authorisation has been obtained, and differs from the normal Cancellation / Recall process in that financial reversals (pacs.004) messages are included. This process can only be used in the event of a Bank Error as identified to PASA.</w:t>
      </w:r>
    </w:p>
    <w:p w:rsidRPr="002D6E2C" w:rsidR="000D04E2" w:rsidP="00E92BA0" w:rsidRDefault="000D04E2" w14:paraId="58C09276" w14:textId="77777777"/>
    <w:p w:rsidR="00184A8B" w:rsidP="00E92BA0" w:rsidRDefault="000D04E2" w14:paraId="20B442FF" w14:textId="77777777">
      <w:pPr>
        <w:pBdr>
          <w:top w:val="single" w:color="auto" w:sz="12" w:space="1"/>
          <w:left w:val="single" w:color="auto" w:sz="12" w:space="4"/>
          <w:bottom w:val="single" w:color="auto" w:sz="12" w:space="1"/>
          <w:right w:val="single" w:color="auto" w:sz="12" w:space="4"/>
        </w:pBdr>
        <w:rPr>
          <w:b/>
        </w:rPr>
      </w:pPr>
      <w:r w:rsidRPr="002D6E2C">
        <w:rPr>
          <w:b/>
        </w:rPr>
        <w:t xml:space="preserve">IMPORTANT NOTE: </w:t>
      </w:r>
    </w:p>
    <w:p w:rsidR="000D04E2" w:rsidP="00E92BA0" w:rsidRDefault="000D04E2" w14:paraId="6EBF90AE" w14:textId="3E7B0767">
      <w:pPr>
        <w:pBdr>
          <w:top w:val="single" w:color="auto" w:sz="12" w:space="1"/>
          <w:left w:val="single" w:color="auto" w:sz="12" w:space="4"/>
          <w:bottom w:val="single" w:color="auto" w:sz="12" w:space="1"/>
          <w:right w:val="single" w:color="auto" w:sz="12" w:space="4"/>
        </w:pBdr>
      </w:pPr>
      <w:r w:rsidRPr="002D6E2C">
        <w:t>Duplicates by the Debtor Banks are an anomaly as well and will be handled as it is currently; participant to load a production incident with PASA and due process followed.</w:t>
      </w:r>
    </w:p>
    <w:p w:rsidR="00184A8B" w:rsidP="00E92BA0" w:rsidRDefault="00184A8B" w14:paraId="10D7E14C" w14:textId="44EAE325">
      <w:pPr>
        <w:pBdr>
          <w:top w:val="single" w:color="auto" w:sz="12" w:space="1"/>
          <w:left w:val="single" w:color="auto" w:sz="12" w:space="4"/>
          <w:bottom w:val="single" w:color="auto" w:sz="12" w:space="1"/>
          <w:right w:val="single" w:color="auto" w:sz="12" w:space="4"/>
        </w:pBdr>
      </w:pPr>
    </w:p>
    <w:p w:rsidR="00184A8B" w:rsidP="00184A8B" w:rsidRDefault="00184A8B" w14:paraId="51704EF2" w14:textId="77777777">
      <w:pPr>
        <w:pBdr>
          <w:top w:val="single" w:color="auto" w:sz="12" w:space="1"/>
          <w:left w:val="single" w:color="auto" w:sz="12" w:space="4"/>
          <w:bottom w:val="single" w:color="auto" w:sz="12" w:space="1"/>
          <w:right w:val="single" w:color="auto" w:sz="12" w:space="4"/>
        </w:pBdr>
        <w:spacing w:line="360" w:lineRule="auto"/>
        <w:jc w:val="both"/>
      </w:pPr>
      <w:r w:rsidRPr="00184A8B">
        <w:t>Successful direct debits that are reversed via a bank error, the reversed debit and the reversal must</w:t>
      </w:r>
    </w:p>
    <w:p w:rsidRPr="002D6E2C" w:rsidR="00184A8B" w:rsidP="00184A8B" w:rsidRDefault="00184A8B" w14:paraId="0218E7AC" w14:textId="588C901B">
      <w:pPr>
        <w:pBdr>
          <w:top w:val="single" w:color="auto" w:sz="12" w:space="1"/>
          <w:left w:val="single" w:color="auto" w:sz="12" w:space="4"/>
          <w:bottom w:val="single" w:color="auto" w:sz="12" w:space="1"/>
          <w:right w:val="single" w:color="auto" w:sz="12" w:space="4"/>
        </w:pBdr>
        <w:spacing w:line="360" w:lineRule="auto"/>
        <w:jc w:val="both"/>
      </w:pPr>
      <w:r w:rsidRPr="00184A8B">
        <w:t>not allow for a dispute action.</w:t>
      </w:r>
    </w:p>
    <w:p w:rsidRPr="002D6E2C" w:rsidR="000D04E2" w:rsidP="00E92BA0" w:rsidRDefault="000D04E2" w14:paraId="461E5EEB" w14:textId="77777777"/>
    <w:p w:rsidRPr="002D6E2C" w:rsidR="000D04E2" w:rsidP="00E92BA0" w:rsidRDefault="000D04E2" w14:paraId="162C3304" w14:textId="77777777"/>
    <w:p w:rsidRPr="002D6E2C" w:rsidR="000D04E2" w:rsidP="00E92BA0" w:rsidRDefault="000D04E2" w14:paraId="38ADEB88" w14:textId="77777777">
      <w:r>
        <w:rPr>
          <w:noProof/>
          <w:bdr w:val="single" w:color="auto" w:sz="12" w:space="0"/>
          <w:lang w:val="en-US"/>
        </w:rPr>
        <w:drawing>
          <wp:inline distT="0" distB="0" distL="0" distR="0" wp14:anchorId="6BF3C27D" wp14:editId="017927D4">
            <wp:extent cx="5738495" cy="4729480"/>
            <wp:effectExtent l="0" t="0" r="0" b="0"/>
            <wp:docPr id="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8495" cy="4729480"/>
                    </a:xfrm>
                    <a:prstGeom prst="rect">
                      <a:avLst/>
                    </a:prstGeom>
                    <a:noFill/>
                    <a:ln>
                      <a:noFill/>
                    </a:ln>
                  </pic:spPr>
                </pic:pic>
              </a:graphicData>
            </a:graphic>
          </wp:inline>
        </w:drawing>
      </w:r>
    </w:p>
    <w:p w:rsidR="000D04E2" w:rsidP="00E92BA0" w:rsidRDefault="000D04E2" w14:paraId="03319A66" w14:textId="77777777"/>
    <w:p w:rsidRPr="002D6E2C" w:rsidR="000D04E2" w:rsidP="00E92BA0" w:rsidRDefault="000D04E2" w14:paraId="20FCF44D" w14:textId="77777777"/>
    <w:p w:rsidRPr="002D6E2C" w:rsidR="000D04E2" w:rsidP="00E92BA0" w:rsidRDefault="000D04E2" w14:paraId="2334FF20" w14:textId="77777777"/>
    <w:p w:rsidRPr="002D6E2C" w:rsidR="000D04E2" w:rsidP="00E92BA0" w:rsidRDefault="000D04E2" w14:paraId="432C2E3D" w14:textId="77777777"/>
    <w:p w:rsidRPr="002D6E2C" w:rsidR="000D04E2" w:rsidP="00E92BA0" w:rsidRDefault="000D04E2" w14:paraId="10F6BC2B" w14:textId="77777777">
      <w:r w:rsidRPr="002D6E2C">
        <w:rPr>
          <w:b/>
        </w:rPr>
        <w:t>Technical Requirements:</w:t>
      </w:r>
      <w:r w:rsidRPr="002D6E2C">
        <w:t xml:space="preserve"> </w:t>
      </w:r>
    </w:p>
    <w:p w:rsidRPr="002D6E2C" w:rsidR="000D04E2" w:rsidP="00E92BA0" w:rsidRDefault="000D04E2" w14:paraId="649D8793" w14:textId="77777777">
      <w:pPr>
        <w:spacing w:line="288" w:lineRule="auto"/>
        <w:jc w:val="both"/>
        <w:rPr>
          <w:highlight w:val="green"/>
        </w:rPr>
      </w:pPr>
    </w:p>
    <w:p w:rsidRPr="002D6E2C" w:rsidR="000D04E2" w:rsidP="00E92BA0" w:rsidRDefault="000D04E2" w14:paraId="0A66F6F6" w14:textId="77777777">
      <w:r w:rsidRPr="002D6E2C">
        <w:t>The following data delivery mechanisms will be available for the delivery of ISO 20022 messages in Batch between participants and the ACH:</w:t>
      </w:r>
    </w:p>
    <w:p w:rsidRPr="002D6E2C" w:rsidR="000D04E2" w:rsidP="002C2973" w:rsidRDefault="000D04E2" w14:paraId="2B1CE5B4" w14:textId="77777777">
      <w:pPr>
        <w:numPr>
          <w:ilvl w:val="0"/>
          <w:numId w:val="27"/>
        </w:numPr>
        <w:spacing w:line="288" w:lineRule="auto"/>
        <w:ind w:left="0" w:firstLine="0"/>
        <w:jc w:val="both"/>
      </w:pPr>
      <w:r w:rsidRPr="002D6E2C">
        <w:t>ConnectDirect;</w:t>
      </w:r>
    </w:p>
    <w:p w:rsidRPr="002D6E2C" w:rsidR="000D04E2" w:rsidP="002C2973" w:rsidRDefault="000D04E2" w14:paraId="0EA4F5EC" w14:textId="77777777">
      <w:pPr>
        <w:numPr>
          <w:ilvl w:val="0"/>
          <w:numId w:val="27"/>
        </w:numPr>
        <w:spacing w:line="288" w:lineRule="auto"/>
        <w:ind w:left="0" w:firstLine="0"/>
        <w:jc w:val="both"/>
      </w:pPr>
      <w:r w:rsidRPr="002D6E2C">
        <w:t>XCOM;</w:t>
      </w:r>
    </w:p>
    <w:p w:rsidRPr="002D6E2C" w:rsidR="000D04E2" w:rsidP="002C2973" w:rsidRDefault="000D04E2" w14:paraId="697B15CE" w14:textId="77777777">
      <w:pPr>
        <w:numPr>
          <w:ilvl w:val="0"/>
          <w:numId w:val="27"/>
        </w:numPr>
        <w:spacing w:line="288" w:lineRule="auto"/>
        <w:ind w:left="0" w:firstLine="0"/>
        <w:jc w:val="both"/>
      </w:pPr>
      <w:r w:rsidRPr="002D6E2C">
        <w:t>Web-based https (secure FTP) upload via extranet over dedicated connections; and</w:t>
      </w:r>
    </w:p>
    <w:p w:rsidRPr="002D6E2C" w:rsidR="000D04E2" w:rsidP="002C2973" w:rsidRDefault="000D04E2" w14:paraId="32006D15" w14:textId="77777777">
      <w:pPr>
        <w:numPr>
          <w:ilvl w:val="0"/>
          <w:numId w:val="27"/>
        </w:numPr>
        <w:spacing w:line="288" w:lineRule="auto"/>
        <w:ind w:left="0" w:firstLine="0"/>
        <w:jc w:val="both"/>
      </w:pPr>
      <w:r w:rsidRPr="002D6E2C">
        <w:t>SWIFTNet FileAct.</w:t>
      </w:r>
    </w:p>
    <w:p w:rsidRPr="002D6E2C" w:rsidR="000D04E2" w:rsidP="00E92BA0" w:rsidRDefault="000D04E2" w14:paraId="55659206" w14:textId="77777777">
      <w:r>
        <w:t>gzip is to be used for file compression &amp; decompression</w:t>
      </w:r>
    </w:p>
    <w:p w:rsidRPr="002D6E2C" w:rsidR="000D04E2" w:rsidP="00E92BA0" w:rsidRDefault="000D04E2" w14:paraId="349FD063" w14:textId="77777777"/>
    <w:p w:rsidRPr="002D6E2C" w:rsidR="000D04E2" w:rsidP="00E92BA0" w:rsidRDefault="000D04E2" w14:paraId="720A487E" w14:textId="77777777">
      <w:r w:rsidRPr="002D6E2C">
        <w:rPr>
          <w:b/>
        </w:rPr>
        <w:t>Messages used</w:t>
      </w:r>
      <w:r w:rsidRPr="002D6E2C">
        <w:t>:</w:t>
      </w:r>
    </w:p>
    <w:p w:rsidRPr="002D6E2C" w:rsidR="000D04E2" w:rsidP="00E92BA0" w:rsidRDefault="000D04E2" w14:paraId="0F8C0482" w14:textId="77777777">
      <w:pPr>
        <w:numPr>
          <w:ilvl w:val="0"/>
          <w:numId w:val="5"/>
        </w:numPr>
        <w:tabs>
          <w:tab w:val="left" w:pos="567"/>
        </w:tabs>
        <w:ind w:left="0" w:firstLine="0"/>
      </w:pPr>
      <w:r w:rsidRPr="002D6E2C">
        <w:t>Payment Cancellation (</w:t>
      </w:r>
      <w:hyperlink w:history="1" w:anchor="_FIToFI_Payment_Cancellation">
        <w:r w:rsidRPr="002D6E2C">
          <w:rPr>
            <w:rStyle w:val="Hyperlink"/>
          </w:rPr>
          <w:t>camt.056</w:t>
        </w:r>
      </w:hyperlink>
      <w:r w:rsidRPr="002D6E2C">
        <w:t xml:space="preserve">) </w:t>
      </w:r>
    </w:p>
    <w:p w:rsidRPr="002D6E2C" w:rsidR="000D04E2" w:rsidP="00E92BA0" w:rsidRDefault="000D04E2" w14:paraId="0995B716" w14:textId="77777777">
      <w:pPr>
        <w:numPr>
          <w:ilvl w:val="0"/>
          <w:numId w:val="5"/>
        </w:numPr>
        <w:tabs>
          <w:tab w:val="left" w:pos="567"/>
        </w:tabs>
        <w:ind w:left="0" w:firstLine="0"/>
      </w:pPr>
      <w:r w:rsidRPr="002D6E2C">
        <w:t>Resolution of Investigation (</w:t>
      </w:r>
      <w:hyperlink w:history="1" w:anchor="_Resolution_of_Investigation">
        <w:r w:rsidRPr="002D6E2C">
          <w:rPr>
            <w:rStyle w:val="Hyperlink"/>
          </w:rPr>
          <w:t>camt.029</w:t>
        </w:r>
      </w:hyperlink>
      <w:r w:rsidRPr="002D6E2C">
        <w:t>) – Cancellation response</w:t>
      </w:r>
    </w:p>
    <w:p w:rsidRPr="002D6E2C" w:rsidR="000D04E2" w:rsidP="00E92BA0" w:rsidRDefault="000D04E2" w14:paraId="4F9D81E3" w14:textId="77777777">
      <w:pPr>
        <w:numPr>
          <w:ilvl w:val="0"/>
          <w:numId w:val="5"/>
        </w:numPr>
        <w:tabs>
          <w:tab w:val="left" w:pos="567"/>
        </w:tabs>
        <w:ind w:left="0" w:firstLine="0"/>
      </w:pPr>
      <w:r w:rsidRPr="002D6E2C">
        <w:t>Payment Return (</w:t>
      </w:r>
      <w:hyperlink w:history="1" w:anchor="pacs_004_Message_Layout">
        <w:r w:rsidRPr="002D6E2C">
          <w:rPr>
            <w:rStyle w:val="Hyperlink"/>
          </w:rPr>
          <w:t>pacs.004</w:t>
        </w:r>
      </w:hyperlink>
      <w:r w:rsidRPr="002D6E2C">
        <w:t>)</w:t>
      </w:r>
    </w:p>
    <w:p w:rsidRPr="002D6E2C" w:rsidR="000D04E2" w:rsidP="00E92BA0" w:rsidRDefault="000D04E2" w14:paraId="688CB276" w14:textId="77777777">
      <w:pPr>
        <w:numPr>
          <w:ilvl w:val="0"/>
          <w:numId w:val="5"/>
        </w:numPr>
        <w:tabs>
          <w:tab w:val="left" w:pos="567"/>
        </w:tabs>
        <w:ind w:left="0" w:firstLine="0"/>
        <w:rPr>
          <w:rStyle w:val="Hyperlink"/>
          <w:color w:val="auto"/>
          <w:u w:val="none"/>
        </w:rPr>
      </w:pPr>
      <w:r w:rsidRPr="002D6E2C">
        <w:t xml:space="preserve">Status report </w:t>
      </w:r>
      <w:r w:rsidRPr="002D6E2C">
        <w:rPr>
          <w:rStyle w:val="Hyperlink"/>
          <w:b/>
        </w:rPr>
        <w:t>(</w:t>
      </w:r>
      <w:hyperlink w:history="1" w:anchor="_FIToFI_Status_Report">
        <w:r w:rsidRPr="002D6E2C">
          <w:rPr>
            <w:rStyle w:val="Hyperlink"/>
          </w:rPr>
          <w:t>pacs.002</w:t>
        </w:r>
      </w:hyperlink>
      <w:r w:rsidRPr="002D6E2C">
        <w:rPr>
          <w:rStyle w:val="Hyperlink"/>
          <w:b/>
        </w:rPr>
        <w:t>)</w:t>
      </w:r>
      <w:r w:rsidRPr="002D6E2C">
        <w:rPr>
          <w:rStyle w:val="Hyperlink"/>
        </w:rPr>
        <w:t xml:space="preserve"> </w:t>
      </w:r>
      <w:r w:rsidRPr="00AB047E">
        <w:t xml:space="preserve">for </w:t>
      </w:r>
      <w:r>
        <w:t>error</w:t>
      </w:r>
      <w:r w:rsidRPr="00AB047E">
        <w:t xml:space="preserve"> messages</w:t>
      </w:r>
    </w:p>
    <w:p w:rsidRPr="002D6E2C" w:rsidR="000D04E2" w:rsidP="00E92BA0" w:rsidRDefault="000D04E2" w14:paraId="78A74044" w14:textId="77777777">
      <w:pPr>
        <w:tabs>
          <w:tab w:val="left" w:pos="567"/>
        </w:tabs>
        <w:rPr>
          <w:rStyle w:val="Hyperlink"/>
        </w:rPr>
      </w:pPr>
    </w:p>
    <w:p w:rsidR="000D04E2" w:rsidP="00E92BA0" w:rsidRDefault="000D04E2" w14:paraId="43596405" w14:textId="77777777">
      <w:pPr>
        <w:rPr>
          <w:b/>
        </w:rPr>
      </w:pPr>
    </w:p>
    <w:p w:rsidR="000D04E2" w:rsidP="00E92BA0" w:rsidRDefault="000D04E2" w14:paraId="575EDC45" w14:textId="77777777">
      <w:r>
        <w:rPr>
          <w:b/>
        </w:rPr>
        <w:t>Processing Windows</w:t>
      </w:r>
      <w:r w:rsidR="00F929E9">
        <w:rPr>
          <w:b/>
        </w:rPr>
        <w:t xml:space="preserve"> (ad hoc – based upon PASA approval)</w:t>
      </w:r>
      <w:r w:rsidRPr="002D6E2C">
        <w:t>:</w:t>
      </w:r>
    </w:p>
    <w:p w:rsidR="006274AA" w:rsidP="00E92BA0" w:rsidRDefault="006274AA" w14:paraId="6D3535B4" w14:textId="77777777">
      <w:r>
        <w:t>Times to be agreed with industry after PASA approval for this service</w:t>
      </w:r>
    </w:p>
    <w:p w:rsidR="006274AA" w:rsidP="00E92BA0" w:rsidRDefault="006274AA" w14:paraId="2D5A3726" w14:textId="77777777"/>
    <w:p w:rsidRPr="00AB047E" w:rsidR="000D04E2" w:rsidP="00E92BA0" w:rsidRDefault="000D04E2" w14:paraId="790270E9" w14:textId="77777777">
      <w:pPr>
        <w:rPr>
          <w:rStyle w:val="Strong"/>
        </w:rPr>
      </w:pPr>
      <w:r w:rsidRPr="00AB047E">
        <w:rPr>
          <w:rStyle w:val="Strong"/>
        </w:rPr>
        <w:t>Bank Error – Cancellations / Reversals – Weekdays</w:t>
      </w:r>
    </w:p>
    <w:tbl>
      <w:tblPr>
        <w:tblStyle w:val="TableGrid"/>
        <w:tblW w:w="0" w:type="auto"/>
        <w:tblLook w:val="04A0" w:firstRow="1" w:lastRow="0" w:firstColumn="1" w:lastColumn="0" w:noHBand="0" w:noVBand="1"/>
      </w:tblPr>
      <w:tblGrid>
        <w:gridCol w:w="1410"/>
        <w:gridCol w:w="1307"/>
        <w:gridCol w:w="1508"/>
        <w:gridCol w:w="1427"/>
        <w:gridCol w:w="1215"/>
        <w:gridCol w:w="1163"/>
        <w:gridCol w:w="986"/>
      </w:tblGrid>
      <w:tr w:rsidR="000D04E2" w:rsidTr="00045E08" w14:paraId="2A64731A" w14:textId="77777777">
        <w:tc>
          <w:tcPr>
            <w:tcW w:w="1438" w:type="dxa"/>
            <w:shd w:val="clear" w:color="auto" w:fill="BFBFBF" w:themeFill="background1" w:themeFillShade="BF"/>
          </w:tcPr>
          <w:p w:rsidR="000D04E2" w:rsidP="00E92BA0" w:rsidRDefault="000D04E2" w14:paraId="6DB29F1E" w14:textId="77777777">
            <w:pPr>
              <w:jc w:val="center"/>
            </w:pPr>
            <w:r>
              <w:t>Message</w:t>
            </w:r>
          </w:p>
        </w:tc>
        <w:tc>
          <w:tcPr>
            <w:tcW w:w="1345" w:type="dxa"/>
            <w:shd w:val="clear" w:color="auto" w:fill="BFBFBF" w:themeFill="background1" w:themeFillShade="BF"/>
          </w:tcPr>
          <w:p w:rsidR="000D04E2" w:rsidP="00E92BA0" w:rsidRDefault="000D04E2" w14:paraId="788F2121" w14:textId="77777777">
            <w:pPr>
              <w:jc w:val="center"/>
            </w:pPr>
            <w:r>
              <w:t>Service Code</w:t>
            </w:r>
          </w:p>
        </w:tc>
        <w:tc>
          <w:tcPr>
            <w:tcW w:w="1533" w:type="dxa"/>
            <w:shd w:val="clear" w:color="auto" w:fill="BFBFBF" w:themeFill="background1" w:themeFillShade="BF"/>
          </w:tcPr>
          <w:p w:rsidR="000D04E2" w:rsidP="00E92BA0" w:rsidRDefault="000D04E2" w14:paraId="25F6EA19" w14:textId="77777777">
            <w:pPr>
              <w:jc w:val="center"/>
            </w:pPr>
            <w:r>
              <w:t>Originating</w:t>
            </w:r>
          </w:p>
        </w:tc>
        <w:tc>
          <w:tcPr>
            <w:tcW w:w="1457" w:type="dxa"/>
            <w:shd w:val="clear" w:color="auto" w:fill="BFBFBF" w:themeFill="background1" w:themeFillShade="BF"/>
          </w:tcPr>
          <w:p w:rsidR="000D04E2" w:rsidP="00E92BA0" w:rsidRDefault="000D04E2" w14:paraId="0C7F8558" w14:textId="77777777">
            <w:pPr>
              <w:jc w:val="center"/>
            </w:pPr>
            <w:r>
              <w:t>Receiving</w:t>
            </w:r>
          </w:p>
        </w:tc>
        <w:tc>
          <w:tcPr>
            <w:tcW w:w="1257" w:type="dxa"/>
            <w:shd w:val="clear" w:color="auto" w:fill="BFBFBF" w:themeFill="background1" w:themeFillShade="BF"/>
          </w:tcPr>
          <w:p w:rsidR="000D04E2" w:rsidP="00E92BA0" w:rsidRDefault="000D04E2" w14:paraId="132B46A8" w14:textId="77777777">
            <w:pPr>
              <w:jc w:val="center"/>
            </w:pPr>
            <w:r>
              <w:t>Start Time</w:t>
            </w:r>
          </w:p>
        </w:tc>
        <w:tc>
          <w:tcPr>
            <w:tcW w:w="1200" w:type="dxa"/>
            <w:shd w:val="clear" w:color="auto" w:fill="BFBFBF" w:themeFill="background1" w:themeFillShade="BF"/>
          </w:tcPr>
          <w:p w:rsidR="000D04E2" w:rsidP="00E92BA0" w:rsidRDefault="000D04E2" w14:paraId="7E424BA8" w14:textId="77777777">
            <w:pPr>
              <w:jc w:val="center"/>
            </w:pPr>
            <w:r>
              <w:t>End Time</w:t>
            </w:r>
          </w:p>
        </w:tc>
        <w:tc>
          <w:tcPr>
            <w:tcW w:w="1012" w:type="dxa"/>
            <w:shd w:val="clear" w:color="auto" w:fill="BFBFBF" w:themeFill="background1" w:themeFillShade="BF"/>
          </w:tcPr>
          <w:p w:rsidR="000D04E2" w:rsidP="00E92BA0" w:rsidRDefault="000D04E2" w14:paraId="505D67D0" w14:textId="77777777">
            <w:pPr>
              <w:jc w:val="center"/>
            </w:pPr>
            <w:r>
              <w:t>Extra</w:t>
            </w:r>
          </w:p>
        </w:tc>
      </w:tr>
      <w:tr w:rsidR="000D04E2" w:rsidTr="00045E08" w14:paraId="2C7881B5" w14:textId="77777777">
        <w:tc>
          <w:tcPr>
            <w:tcW w:w="1438" w:type="dxa"/>
          </w:tcPr>
          <w:p w:rsidRPr="00FD5C90" w:rsidR="000D04E2" w:rsidP="00E92BA0" w:rsidRDefault="000D04E2" w14:paraId="6AA06C6F" w14:textId="77777777">
            <w:pPr>
              <w:jc w:val="center"/>
              <w:rPr>
                <w:b/>
              </w:rPr>
            </w:pPr>
            <w:r>
              <w:rPr>
                <w:b/>
              </w:rPr>
              <w:t>Camt.056</w:t>
            </w:r>
          </w:p>
        </w:tc>
        <w:tc>
          <w:tcPr>
            <w:tcW w:w="1345" w:type="dxa"/>
          </w:tcPr>
          <w:p w:rsidRPr="00FD5C90" w:rsidR="000D04E2" w:rsidP="00E92BA0" w:rsidRDefault="00B169A8" w14:paraId="276CBCD0" w14:textId="77777777">
            <w:pPr>
              <w:jc w:val="center"/>
            </w:pPr>
            <w:r>
              <w:t>B</w:t>
            </w:r>
            <w:r w:rsidR="002A4A0E">
              <w:t>E</w:t>
            </w:r>
            <w:r w:rsidR="000D04E2">
              <w:t>INP</w:t>
            </w:r>
          </w:p>
        </w:tc>
        <w:tc>
          <w:tcPr>
            <w:tcW w:w="1533" w:type="dxa"/>
          </w:tcPr>
          <w:p w:rsidRPr="00FD5C90" w:rsidR="000D04E2" w:rsidP="00E92BA0" w:rsidRDefault="000D04E2" w14:paraId="11942CEA" w14:textId="77777777">
            <w:pPr>
              <w:jc w:val="center"/>
            </w:pPr>
            <w:r w:rsidRPr="00FD5C90">
              <w:t>Creditor Bank</w:t>
            </w:r>
          </w:p>
        </w:tc>
        <w:tc>
          <w:tcPr>
            <w:tcW w:w="1457" w:type="dxa"/>
          </w:tcPr>
          <w:p w:rsidRPr="00FD5C90" w:rsidR="000D04E2" w:rsidP="00E92BA0" w:rsidRDefault="000D04E2" w14:paraId="7C8BCD11" w14:textId="77777777">
            <w:pPr>
              <w:jc w:val="center"/>
            </w:pPr>
            <w:r w:rsidRPr="00FD5C90">
              <w:t>ACH</w:t>
            </w:r>
          </w:p>
        </w:tc>
        <w:tc>
          <w:tcPr>
            <w:tcW w:w="1257" w:type="dxa"/>
          </w:tcPr>
          <w:p w:rsidRPr="00C531DD" w:rsidR="000D04E2" w:rsidP="00E92BA0" w:rsidRDefault="000D04E2" w14:paraId="1A4710FF" w14:textId="77777777">
            <w:pPr>
              <w:jc w:val="center"/>
            </w:pPr>
            <w:r w:rsidRPr="00C531DD">
              <w:t>08:00</w:t>
            </w:r>
          </w:p>
        </w:tc>
        <w:tc>
          <w:tcPr>
            <w:tcW w:w="1200" w:type="dxa"/>
          </w:tcPr>
          <w:p w:rsidRPr="00C531DD" w:rsidR="000D04E2" w:rsidP="00E92BA0" w:rsidRDefault="000D04E2" w14:paraId="3363B804" w14:textId="77777777">
            <w:pPr>
              <w:jc w:val="center"/>
            </w:pPr>
            <w:r w:rsidRPr="00C531DD">
              <w:t>16:00</w:t>
            </w:r>
          </w:p>
        </w:tc>
        <w:tc>
          <w:tcPr>
            <w:tcW w:w="1012" w:type="dxa"/>
          </w:tcPr>
          <w:p w:rsidRPr="00FD5C90" w:rsidR="000D04E2" w:rsidP="00E92BA0" w:rsidRDefault="000D04E2" w14:paraId="13973FD5" w14:textId="77777777">
            <w:pPr>
              <w:jc w:val="center"/>
            </w:pPr>
          </w:p>
        </w:tc>
      </w:tr>
      <w:tr w:rsidR="000D04E2" w:rsidTr="00045E08" w14:paraId="0CCE6BB6" w14:textId="77777777">
        <w:tc>
          <w:tcPr>
            <w:tcW w:w="1438" w:type="dxa"/>
          </w:tcPr>
          <w:p w:rsidR="000D04E2" w:rsidP="00E92BA0" w:rsidRDefault="000D04E2" w14:paraId="2614C07E" w14:textId="77777777">
            <w:pPr>
              <w:jc w:val="center"/>
            </w:pPr>
            <w:r>
              <w:rPr>
                <w:b/>
              </w:rPr>
              <w:t>Camt.056</w:t>
            </w:r>
          </w:p>
        </w:tc>
        <w:tc>
          <w:tcPr>
            <w:tcW w:w="1345" w:type="dxa"/>
          </w:tcPr>
          <w:p w:rsidR="000D04E2" w:rsidP="00E92BA0" w:rsidRDefault="002A4A0E" w14:paraId="05295D0C" w14:textId="77777777">
            <w:pPr>
              <w:jc w:val="center"/>
            </w:pPr>
            <w:r>
              <w:t>BE</w:t>
            </w:r>
            <w:r w:rsidR="000D04E2">
              <w:t>OUT</w:t>
            </w:r>
          </w:p>
        </w:tc>
        <w:tc>
          <w:tcPr>
            <w:tcW w:w="1533" w:type="dxa"/>
          </w:tcPr>
          <w:p w:rsidR="000D04E2" w:rsidP="00E92BA0" w:rsidRDefault="000D04E2" w14:paraId="1EE33C79" w14:textId="77777777">
            <w:pPr>
              <w:jc w:val="center"/>
            </w:pPr>
            <w:r>
              <w:t>ACH</w:t>
            </w:r>
          </w:p>
        </w:tc>
        <w:tc>
          <w:tcPr>
            <w:tcW w:w="1457" w:type="dxa"/>
          </w:tcPr>
          <w:p w:rsidR="000D04E2" w:rsidP="00E92BA0" w:rsidRDefault="000D04E2" w14:paraId="0E93C0C2" w14:textId="77777777">
            <w:pPr>
              <w:jc w:val="center"/>
            </w:pPr>
            <w:r>
              <w:t>Debtor Bank</w:t>
            </w:r>
          </w:p>
        </w:tc>
        <w:tc>
          <w:tcPr>
            <w:tcW w:w="1257" w:type="dxa"/>
          </w:tcPr>
          <w:p w:rsidRPr="00C531DD" w:rsidR="000D04E2" w:rsidP="00E92BA0" w:rsidRDefault="000D04E2" w14:paraId="55567AF0" w14:textId="77777777">
            <w:pPr>
              <w:jc w:val="center"/>
            </w:pPr>
            <w:r w:rsidRPr="00C531DD">
              <w:t>08:00</w:t>
            </w:r>
          </w:p>
        </w:tc>
        <w:tc>
          <w:tcPr>
            <w:tcW w:w="1200" w:type="dxa"/>
          </w:tcPr>
          <w:p w:rsidRPr="00C531DD" w:rsidR="000D04E2" w:rsidP="00E92BA0" w:rsidRDefault="000D04E2" w14:paraId="71B72652" w14:textId="77777777">
            <w:pPr>
              <w:jc w:val="center"/>
            </w:pPr>
            <w:r w:rsidRPr="00C531DD">
              <w:t>17:00</w:t>
            </w:r>
          </w:p>
        </w:tc>
        <w:tc>
          <w:tcPr>
            <w:tcW w:w="1012" w:type="dxa"/>
          </w:tcPr>
          <w:p w:rsidR="000D04E2" w:rsidP="00E92BA0" w:rsidRDefault="000D04E2" w14:paraId="1A460F87" w14:textId="77777777">
            <w:pPr>
              <w:jc w:val="center"/>
            </w:pPr>
          </w:p>
        </w:tc>
      </w:tr>
      <w:tr w:rsidR="000D04E2" w:rsidTr="00045E08" w14:paraId="11B56594" w14:textId="77777777">
        <w:tc>
          <w:tcPr>
            <w:tcW w:w="1438" w:type="dxa"/>
          </w:tcPr>
          <w:p w:rsidRPr="00FD5C90" w:rsidR="000D04E2" w:rsidP="00E92BA0" w:rsidRDefault="000D04E2" w14:paraId="6606EB66" w14:textId="77777777">
            <w:pPr>
              <w:jc w:val="center"/>
              <w:rPr>
                <w:b/>
              </w:rPr>
            </w:pPr>
          </w:p>
        </w:tc>
        <w:tc>
          <w:tcPr>
            <w:tcW w:w="1345" w:type="dxa"/>
          </w:tcPr>
          <w:p w:rsidR="000D04E2" w:rsidP="00E92BA0" w:rsidRDefault="000D04E2" w14:paraId="3281906E" w14:textId="77777777">
            <w:pPr>
              <w:jc w:val="center"/>
            </w:pPr>
          </w:p>
        </w:tc>
        <w:tc>
          <w:tcPr>
            <w:tcW w:w="1533" w:type="dxa"/>
          </w:tcPr>
          <w:p w:rsidR="000D04E2" w:rsidP="00E92BA0" w:rsidRDefault="000D04E2" w14:paraId="2F8EA6C6" w14:textId="77777777">
            <w:pPr>
              <w:jc w:val="center"/>
            </w:pPr>
          </w:p>
        </w:tc>
        <w:tc>
          <w:tcPr>
            <w:tcW w:w="1457" w:type="dxa"/>
          </w:tcPr>
          <w:p w:rsidR="000D04E2" w:rsidP="00E92BA0" w:rsidRDefault="000D04E2" w14:paraId="0EA0D977" w14:textId="77777777">
            <w:pPr>
              <w:jc w:val="center"/>
            </w:pPr>
          </w:p>
        </w:tc>
        <w:tc>
          <w:tcPr>
            <w:tcW w:w="1257" w:type="dxa"/>
          </w:tcPr>
          <w:p w:rsidRPr="00C531DD" w:rsidR="000D04E2" w:rsidP="00E92BA0" w:rsidRDefault="000D04E2" w14:paraId="4BC37469" w14:textId="77777777">
            <w:pPr>
              <w:jc w:val="center"/>
            </w:pPr>
          </w:p>
        </w:tc>
        <w:tc>
          <w:tcPr>
            <w:tcW w:w="1200" w:type="dxa"/>
          </w:tcPr>
          <w:p w:rsidRPr="00C531DD" w:rsidR="000D04E2" w:rsidP="00E92BA0" w:rsidRDefault="000D04E2" w14:paraId="2455B33E" w14:textId="77777777">
            <w:pPr>
              <w:jc w:val="center"/>
            </w:pPr>
          </w:p>
        </w:tc>
        <w:tc>
          <w:tcPr>
            <w:tcW w:w="1012" w:type="dxa"/>
          </w:tcPr>
          <w:p w:rsidR="000D04E2" w:rsidP="00E92BA0" w:rsidRDefault="000D04E2" w14:paraId="06CA15DD" w14:textId="77777777">
            <w:pPr>
              <w:jc w:val="center"/>
            </w:pPr>
          </w:p>
        </w:tc>
      </w:tr>
      <w:tr w:rsidR="000D04E2" w:rsidTr="00045E08" w14:paraId="354FBF8D" w14:textId="77777777">
        <w:tc>
          <w:tcPr>
            <w:tcW w:w="1438" w:type="dxa"/>
          </w:tcPr>
          <w:p w:rsidRPr="00FD5C90" w:rsidR="000D04E2" w:rsidP="00E92BA0" w:rsidRDefault="000D04E2" w14:paraId="77068B45" w14:textId="77777777">
            <w:pPr>
              <w:jc w:val="center"/>
              <w:rPr>
                <w:b/>
              </w:rPr>
            </w:pPr>
            <w:r>
              <w:rPr>
                <w:b/>
              </w:rPr>
              <w:t>Pacs.004</w:t>
            </w:r>
          </w:p>
        </w:tc>
        <w:tc>
          <w:tcPr>
            <w:tcW w:w="1345" w:type="dxa"/>
          </w:tcPr>
          <w:p w:rsidR="000D04E2" w:rsidP="00E92BA0" w:rsidRDefault="002D6AE9" w14:paraId="5119D239" w14:textId="77777777">
            <w:pPr>
              <w:jc w:val="center"/>
            </w:pPr>
            <w:r>
              <w:t>RE</w:t>
            </w:r>
            <w:r w:rsidR="000D04E2">
              <w:t>INP</w:t>
            </w:r>
          </w:p>
        </w:tc>
        <w:tc>
          <w:tcPr>
            <w:tcW w:w="1533" w:type="dxa"/>
          </w:tcPr>
          <w:p w:rsidR="000D04E2" w:rsidP="00E92BA0" w:rsidRDefault="000D04E2" w14:paraId="66A2ADCB" w14:textId="77777777">
            <w:pPr>
              <w:jc w:val="center"/>
            </w:pPr>
            <w:r>
              <w:t>Debtor Bank</w:t>
            </w:r>
          </w:p>
        </w:tc>
        <w:tc>
          <w:tcPr>
            <w:tcW w:w="1457" w:type="dxa"/>
          </w:tcPr>
          <w:p w:rsidR="000D04E2" w:rsidP="00E92BA0" w:rsidRDefault="000D04E2" w14:paraId="09F243D4" w14:textId="77777777">
            <w:pPr>
              <w:jc w:val="center"/>
            </w:pPr>
            <w:r>
              <w:t>ACH</w:t>
            </w:r>
          </w:p>
        </w:tc>
        <w:tc>
          <w:tcPr>
            <w:tcW w:w="1257" w:type="dxa"/>
          </w:tcPr>
          <w:p w:rsidRPr="00C531DD" w:rsidR="000D04E2" w:rsidP="00E92BA0" w:rsidRDefault="000D04E2" w14:paraId="2E20D1E4" w14:textId="77777777">
            <w:pPr>
              <w:jc w:val="center"/>
            </w:pPr>
            <w:r w:rsidRPr="00C531DD">
              <w:t>08:00</w:t>
            </w:r>
          </w:p>
        </w:tc>
        <w:tc>
          <w:tcPr>
            <w:tcW w:w="1200" w:type="dxa"/>
          </w:tcPr>
          <w:p w:rsidRPr="00C531DD" w:rsidR="000D04E2" w:rsidP="00E92BA0" w:rsidRDefault="000D04E2" w14:paraId="3C20E24F" w14:textId="77777777">
            <w:pPr>
              <w:jc w:val="center"/>
            </w:pPr>
            <w:r w:rsidRPr="00C531DD">
              <w:t>18:00</w:t>
            </w:r>
          </w:p>
        </w:tc>
        <w:tc>
          <w:tcPr>
            <w:tcW w:w="1012" w:type="dxa"/>
          </w:tcPr>
          <w:p w:rsidR="000D04E2" w:rsidP="00E92BA0" w:rsidRDefault="000D04E2" w14:paraId="5496B94E" w14:textId="77777777">
            <w:pPr>
              <w:jc w:val="center"/>
            </w:pPr>
          </w:p>
        </w:tc>
      </w:tr>
      <w:tr w:rsidR="000D04E2" w:rsidTr="00045E08" w14:paraId="21F574B7" w14:textId="77777777">
        <w:tc>
          <w:tcPr>
            <w:tcW w:w="1438" w:type="dxa"/>
          </w:tcPr>
          <w:p w:rsidRPr="00FD5C90" w:rsidR="000D04E2" w:rsidP="00E92BA0" w:rsidRDefault="000D04E2" w14:paraId="4F74525F" w14:textId="77777777">
            <w:pPr>
              <w:jc w:val="center"/>
              <w:rPr>
                <w:b/>
              </w:rPr>
            </w:pPr>
            <w:r>
              <w:rPr>
                <w:b/>
              </w:rPr>
              <w:t>Pacs.004</w:t>
            </w:r>
          </w:p>
        </w:tc>
        <w:tc>
          <w:tcPr>
            <w:tcW w:w="1345" w:type="dxa"/>
          </w:tcPr>
          <w:p w:rsidR="000D04E2" w:rsidP="00E92BA0" w:rsidRDefault="002D6AE9" w14:paraId="3C88F1A9" w14:textId="77777777">
            <w:pPr>
              <w:jc w:val="center"/>
            </w:pPr>
            <w:r>
              <w:t>RE</w:t>
            </w:r>
            <w:r w:rsidR="000D04E2">
              <w:t>OUT</w:t>
            </w:r>
          </w:p>
        </w:tc>
        <w:tc>
          <w:tcPr>
            <w:tcW w:w="1533" w:type="dxa"/>
          </w:tcPr>
          <w:p w:rsidR="000D04E2" w:rsidP="00E92BA0" w:rsidRDefault="000D04E2" w14:paraId="6CABB07E" w14:textId="77777777">
            <w:pPr>
              <w:jc w:val="center"/>
            </w:pPr>
            <w:r>
              <w:t>ACH</w:t>
            </w:r>
          </w:p>
        </w:tc>
        <w:tc>
          <w:tcPr>
            <w:tcW w:w="1457" w:type="dxa"/>
          </w:tcPr>
          <w:p w:rsidR="000D04E2" w:rsidP="00E92BA0" w:rsidRDefault="000D04E2" w14:paraId="119EB249" w14:textId="77777777">
            <w:pPr>
              <w:jc w:val="center"/>
            </w:pPr>
            <w:r w:rsidRPr="00FD5C90">
              <w:t>Creditor Bank</w:t>
            </w:r>
          </w:p>
        </w:tc>
        <w:tc>
          <w:tcPr>
            <w:tcW w:w="1257" w:type="dxa"/>
          </w:tcPr>
          <w:p w:rsidRPr="00C531DD" w:rsidR="000D04E2" w:rsidP="00E92BA0" w:rsidRDefault="000D04E2" w14:paraId="102A4C33" w14:textId="77777777">
            <w:pPr>
              <w:jc w:val="center"/>
            </w:pPr>
            <w:r w:rsidRPr="00C531DD">
              <w:t>08:00</w:t>
            </w:r>
          </w:p>
        </w:tc>
        <w:tc>
          <w:tcPr>
            <w:tcW w:w="1200" w:type="dxa"/>
          </w:tcPr>
          <w:p w:rsidRPr="00C531DD" w:rsidR="000D04E2" w:rsidP="00E92BA0" w:rsidRDefault="000D04E2" w14:paraId="41BA046A" w14:textId="77777777">
            <w:pPr>
              <w:jc w:val="center"/>
            </w:pPr>
            <w:r w:rsidRPr="00C531DD">
              <w:t>19:00</w:t>
            </w:r>
          </w:p>
        </w:tc>
        <w:tc>
          <w:tcPr>
            <w:tcW w:w="1012" w:type="dxa"/>
          </w:tcPr>
          <w:p w:rsidR="000D04E2" w:rsidP="00E92BA0" w:rsidRDefault="000D04E2" w14:paraId="18481FB7" w14:textId="77777777">
            <w:pPr>
              <w:jc w:val="center"/>
            </w:pPr>
          </w:p>
        </w:tc>
      </w:tr>
      <w:tr w:rsidR="000D04E2" w:rsidTr="00045E08" w14:paraId="750A850D" w14:textId="77777777">
        <w:tc>
          <w:tcPr>
            <w:tcW w:w="1438" w:type="dxa"/>
          </w:tcPr>
          <w:p w:rsidRPr="00FD5C90" w:rsidR="000D04E2" w:rsidP="00E92BA0" w:rsidRDefault="000D04E2" w14:paraId="608B6406" w14:textId="77777777">
            <w:pPr>
              <w:jc w:val="center"/>
              <w:rPr>
                <w:b/>
              </w:rPr>
            </w:pPr>
          </w:p>
        </w:tc>
        <w:tc>
          <w:tcPr>
            <w:tcW w:w="1345" w:type="dxa"/>
          </w:tcPr>
          <w:p w:rsidR="000D04E2" w:rsidP="00E92BA0" w:rsidRDefault="000D04E2" w14:paraId="5E892853" w14:textId="77777777">
            <w:pPr>
              <w:jc w:val="center"/>
            </w:pPr>
          </w:p>
        </w:tc>
        <w:tc>
          <w:tcPr>
            <w:tcW w:w="1533" w:type="dxa"/>
          </w:tcPr>
          <w:p w:rsidR="000D04E2" w:rsidP="00E92BA0" w:rsidRDefault="000D04E2" w14:paraId="4EDCD271" w14:textId="77777777">
            <w:pPr>
              <w:jc w:val="center"/>
            </w:pPr>
          </w:p>
        </w:tc>
        <w:tc>
          <w:tcPr>
            <w:tcW w:w="1457" w:type="dxa"/>
          </w:tcPr>
          <w:p w:rsidR="000D04E2" w:rsidP="00E92BA0" w:rsidRDefault="000D04E2" w14:paraId="08820E2C" w14:textId="77777777">
            <w:pPr>
              <w:jc w:val="center"/>
            </w:pPr>
          </w:p>
        </w:tc>
        <w:tc>
          <w:tcPr>
            <w:tcW w:w="1257" w:type="dxa"/>
          </w:tcPr>
          <w:p w:rsidRPr="00C531DD" w:rsidR="000D04E2" w:rsidP="00E92BA0" w:rsidRDefault="000D04E2" w14:paraId="00666EA7" w14:textId="77777777">
            <w:pPr>
              <w:jc w:val="center"/>
            </w:pPr>
          </w:p>
        </w:tc>
        <w:tc>
          <w:tcPr>
            <w:tcW w:w="1200" w:type="dxa"/>
          </w:tcPr>
          <w:p w:rsidRPr="00C531DD" w:rsidR="000D04E2" w:rsidP="00E92BA0" w:rsidRDefault="000D04E2" w14:paraId="74AFA6C6" w14:textId="77777777">
            <w:pPr>
              <w:jc w:val="center"/>
            </w:pPr>
          </w:p>
        </w:tc>
        <w:tc>
          <w:tcPr>
            <w:tcW w:w="1012" w:type="dxa"/>
          </w:tcPr>
          <w:p w:rsidR="000D04E2" w:rsidP="00E92BA0" w:rsidRDefault="000D04E2" w14:paraId="119DFD49" w14:textId="77777777">
            <w:pPr>
              <w:jc w:val="center"/>
            </w:pPr>
          </w:p>
        </w:tc>
      </w:tr>
      <w:tr w:rsidR="000D04E2" w:rsidTr="00045E08" w14:paraId="3FD4723A" w14:textId="77777777">
        <w:tc>
          <w:tcPr>
            <w:tcW w:w="1438" w:type="dxa"/>
          </w:tcPr>
          <w:p w:rsidR="000D04E2" w:rsidP="00E92BA0" w:rsidRDefault="000D04E2" w14:paraId="2F9F3205" w14:textId="77777777">
            <w:pPr>
              <w:jc w:val="center"/>
            </w:pPr>
            <w:r>
              <w:rPr>
                <w:b/>
              </w:rPr>
              <w:t>Camt.029</w:t>
            </w:r>
          </w:p>
        </w:tc>
        <w:tc>
          <w:tcPr>
            <w:tcW w:w="1345" w:type="dxa"/>
          </w:tcPr>
          <w:p w:rsidRPr="00FD5C90" w:rsidR="000D04E2" w:rsidP="00E92BA0" w:rsidRDefault="000D04E2" w14:paraId="094EABAF" w14:textId="77777777">
            <w:pPr>
              <w:jc w:val="center"/>
            </w:pPr>
            <w:r>
              <w:t>R</w:t>
            </w:r>
            <w:r w:rsidR="00B169A8">
              <w:t>B</w:t>
            </w:r>
            <w:r>
              <w:t>INP</w:t>
            </w:r>
          </w:p>
        </w:tc>
        <w:tc>
          <w:tcPr>
            <w:tcW w:w="1533" w:type="dxa"/>
          </w:tcPr>
          <w:p w:rsidRPr="00FD5C90" w:rsidR="000D04E2" w:rsidP="00E92BA0" w:rsidRDefault="000D04E2" w14:paraId="2A1CFF17" w14:textId="77777777">
            <w:pPr>
              <w:jc w:val="center"/>
            </w:pPr>
            <w:r w:rsidRPr="00DA2814">
              <w:t>Debtor Bank</w:t>
            </w:r>
          </w:p>
        </w:tc>
        <w:tc>
          <w:tcPr>
            <w:tcW w:w="1457" w:type="dxa"/>
          </w:tcPr>
          <w:p w:rsidRPr="00FD5C90" w:rsidR="000D04E2" w:rsidP="00E92BA0" w:rsidRDefault="000D04E2" w14:paraId="3572D6C5" w14:textId="77777777">
            <w:pPr>
              <w:jc w:val="center"/>
            </w:pPr>
            <w:r w:rsidRPr="00FD5C90">
              <w:t>ACH</w:t>
            </w:r>
          </w:p>
        </w:tc>
        <w:tc>
          <w:tcPr>
            <w:tcW w:w="1257" w:type="dxa"/>
          </w:tcPr>
          <w:p w:rsidRPr="00C531DD" w:rsidR="000D04E2" w:rsidP="00E92BA0" w:rsidRDefault="000D04E2" w14:paraId="11A60D00" w14:textId="77777777">
            <w:pPr>
              <w:jc w:val="center"/>
            </w:pPr>
            <w:r w:rsidRPr="00C531DD">
              <w:t>08:00</w:t>
            </w:r>
          </w:p>
        </w:tc>
        <w:tc>
          <w:tcPr>
            <w:tcW w:w="1200" w:type="dxa"/>
          </w:tcPr>
          <w:p w:rsidRPr="00C531DD" w:rsidR="000D04E2" w:rsidP="00E92BA0" w:rsidRDefault="000D04E2" w14:paraId="2A4D6CC7" w14:textId="77777777">
            <w:pPr>
              <w:jc w:val="center"/>
            </w:pPr>
            <w:r w:rsidRPr="00C531DD">
              <w:t>18:00</w:t>
            </w:r>
          </w:p>
        </w:tc>
        <w:tc>
          <w:tcPr>
            <w:tcW w:w="1012" w:type="dxa"/>
          </w:tcPr>
          <w:p w:rsidRPr="00FD5C90" w:rsidR="000D04E2" w:rsidP="00E92BA0" w:rsidRDefault="000D04E2" w14:paraId="7752D579" w14:textId="77777777">
            <w:pPr>
              <w:jc w:val="center"/>
            </w:pPr>
          </w:p>
        </w:tc>
      </w:tr>
      <w:tr w:rsidR="000D04E2" w:rsidTr="00045E08" w14:paraId="3AA9A7D4" w14:textId="77777777">
        <w:tc>
          <w:tcPr>
            <w:tcW w:w="1438" w:type="dxa"/>
          </w:tcPr>
          <w:p w:rsidR="000D04E2" w:rsidP="00E92BA0" w:rsidRDefault="000D04E2" w14:paraId="542EEADE" w14:textId="77777777">
            <w:pPr>
              <w:jc w:val="center"/>
            </w:pPr>
            <w:r>
              <w:rPr>
                <w:b/>
              </w:rPr>
              <w:t>Camt.029</w:t>
            </w:r>
          </w:p>
        </w:tc>
        <w:tc>
          <w:tcPr>
            <w:tcW w:w="1345" w:type="dxa"/>
          </w:tcPr>
          <w:p w:rsidR="000D04E2" w:rsidP="00E92BA0" w:rsidRDefault="000D04E2" w14:paraId="26F531A6" w14:textId="77777777">
            <w:pPr>
              <w:jc w:val="center"/>
            </w:pPr>
            <w:r>
              <w:t>R</w:t>
            </w:r>
            <w:r w:rsidR="00B169A8">
              <w:t>B</w:t>
            </w:r>
            <w:r>
              <w:t>OUT</w:t>
            </w:r>
          </w:p>
        </w:tc>
        <w:tc>
          <w:tcPr>
            <w:tcW w:w="1533" w:type="dxa"/>
          </w:tcPr>
          <w:p w:rsidR="000D04E2" w:rsidP="00E92BA0" w:rsidRDefault="000D04E2" w14:paraId="277E6F78" w14:textId="77777777">
            <w:pPr>
              <w:jc w:val="center"/>
            </w:pPr>
            <w:r>
              <w:t>ACH</w:t>
            </w:r>
          </w:p>
        </w:tc>
        <w:tc>
          <w:tcPr>
            <w:tcW w:w="1457" w:type="dxa"/>
          </w:tcPr>
          <w:p w:rsidR="000D04E2" w:rsidP="00E92BA0" w:rsidRDefault="000D04E2" w14:paraId="388710FB" w14:textId="77777777">
            <w:pPr>
              <w:jc w:val="center"/>
            </w:pPr>
            <w:r w:rsidRPr="00FD5C90">
              <w:t>Creditor Bank</w:t>
            </w:r>
          </w:p>
        </w:tc>
        <w:tc>
          <w:tcPr>
            <w:tcW w:w="1257" w:type="dxa"/>
          </w:tcPr>
          <w:p w:rsidRPr="00C531DD" w:rsidR="000D04E2" w:rsidP="00E92BA0" w:rsidRDefault="000D04E2" w14:paraId="30A3447A" w14:textId="77777777">
            <w:pPr>
              <w:jc w:val="center"/>
            </w:pPr>
            <w:r w:rsidRPr="00C531DD">
              <w:t>08:00</w:t>
            </w:r>
          </w:p>
        </w:tc>
        <w:tc>
          <w:tcPr>
            <w:tcW w:w="1200" w:type="dxa"/>
          </w:tcPr>
          <w:p w:rsidRPr="00C531DD" w:rsidR="000D04E2" w:rsidP="00E92BA0" w:rsidRDefault="000D04E2" w14:paraId="0286C741" w14:textId="77777777">
            <w:pPr>
              <w:jc w:val="center"/>
            </w:pPr>
            <w:r w:rsidRPr="00C531DD">
              <w:t>19:00</w:t>
            </w:r>
          </w:p>
        </w:tc>
        <w:tc>
          <w:tcPr>
            <w:tcW w:w="1012" w:type="dxa"/>
          </w:tcPr>
          <w:p w:rsidR="000D04E2" w:rsidP="00E92BA0" w:rsidRDefault="000D04E2" w14:paraId="0796AE4E" w14:textId="77777777">
            <w:pPr>
              <w:jc w:val="center"/>
            </w:pPr>
          </w:p>
        </w:tc>
      </w:tr>
      <w:tr w:rsidR="000D04E2" w:rsidTr="00045E08" w14:paraId="0B2C2CE4" w14:textId="77777777">
        <w:tc>
          <w:tcPr>
            <w:tcW w:w="1438" w:type="dxa"/>
          </w:tcPr>
          <w:p w:rsidRPr="00FD5C90" w:rsidR="000D04E2" w:rsidP="00E92BA0" w:rsidRDefault="000D04E2" w14:paraId="1998310C" w14:textId="77777777">
            <w:pPr>
              <w:jc w:val="center"/>
              <w:rPr>
                <w:b/>
              </w:rPr>
            </w:pPr>
          </w:p>
        </w:tc>
        <w:tc>
          <w:tcPr>
            <w:tcW w:w="1345" w:type="dxa"/>
          </w:tcPr>
          <w:p w:rsidR="000D04E2" w:rsidP="00E92BA0" w:rsidRDefault="000D04E2" w14:paraId="7E9E5706" w14:textId="77777777">
            <w:pPr>
              <w:jc w:val="center"/>
            </w:pPr>
          </w:p>
        </w:tc>
        <w:tc>
          <w:tcPr>
            <w:tcW w:w="1533" w:type="dxa"/>
          </w:tcPr>
          <w:p w:rsidR="000D04E2" w:rsidP="00E92BA0" w:rsidRDefault="000D04E2" w14:paraId="1B7D6DD4" w14:textId="77777777">
            <w:pPr>
              <w:jc w:val="center"/>
            </w:pPr>
          </w:p>
        </w:tc>
        <w:tc>
          <w:tcPr>
            <w:tcW w:w="1457" w:type="dxa"/>
          </w:tcPr>
          <w:p w:rsidR="000D04E2" w:rsidP="00E92BA0" w:rsidRDefault="000D04E2" w14:paraId="35EB202E" w14:textId="77777777">
            <w:pPr>
              <w:jc w:val="center"/>
            </w:pPr>
          </w:p>
        </w:tc>
        <w:tc>
          <w:tcPr>
            <w:tcW w:w="1257" w:type="dxa"/>
          </w:tcPr>
          <w:p w:rsidRPr="00C531DD" w:rsidR="000D04E2" w:rsidP="00E92BA0" w:rsidRDefault="000D04E2" w14:paraId="183E471A" w14:textId="77777777">
            <w:pPr>
              <w:jc w:val="center"/>
            </w:pPr>
          </w:p>
        </w:tc>
        <w:tc>
          <w:tcPr>
            <w:tcW w:w="1200" w:type="dxa"/>
          </w:tcPr>
          <w:p w:rsidRPr="00C531DD" w:rsidR="000D04E2" w:rsidP="00E92BA0" w:rsidRDefault="000D04E2" w14:paraId="283A6160" w14:textId="77777777">
            <w:pPr>
              <w:jc w:val="center"/>
            </w:pPr>
          </w:p>
        </w:tc>
        <w:tc>
          <w:tcPr>
            <w:tcW w:w="1012" w:type="dxa"/>
          </w:tcPr>
          <w:p w:rsidR="000D04E2" w:rsidP="00E92BA0" w:rsidRDefault="000D04E2" w14:paraId="62B66ACD" w14:textId="77777777">
            <w:pPr>
              <w:jc w:val="center"/>
            </w:pPr>
          </w:p>
        </w:tc>
      </w:tr>
      <w:tr w:rsidR="000D04E2" w:rsidTr="00045E08" w14:paraId="1CC0584C" w14:textId="77777777">
        <w:tc>
          <w:tcPr>
            <w:tcW w:w="1438" w:type="dxa"/>
          </w:tcPr>
          <w:p w:rsidRPr="00FD5C90" w:rsidR="000D04E2" w:rsidP="00E92BA0" w:rsidRDefault="000D04E2" w14:paraId="38C2E851" w14:textId="77777777">
            <w:pPr>
              <w:jc w:val="center"/>
              <w:rPr>
                <w:b/>
              </w:rPr>
            </w:pPr>
            <w:r w:rsidRPr="00FD5C90">
              <w:rPr>
                <w:b/>
              </w:rPr>
              <w:t>Pacs.002</w:t>
            </w:r>
          </w:p>
        </w:tc>
        <w:tc>
          <w:tcPr>
            <w:tcW w:w="1345" w:type="dxa"/>
          </w:tcPr>
          <w:p w:rsidR="000D04E2" w:rsidP="00E92BA0" w:rsidRDefault="00B169A8" w14:paraId="28573BD3" w14:textId="77777777">
            <w:pPr>
              <w:jc w:val="center"/>
            </w:pPr>
            <w:r>
              <w:t>ST901</w:t>
            </w:r>
          </w:p>
        </w:tc>
        <w:tc>
          <w:tcPr>
            <w:tcW w:w="1533" w:type="dxa"/>
          </w:tcPr>
          <w:p w:rsidR="000D04E2" w:rsidP="00E92BA0" w:rsidRDefault="000D04E2" w14:paraId="359EE3AC" w14:textId="77777777">
            <w:pPr>
              <w:jc w:val="center"/>
            </w:pPr>
            <w:r>
              <w:t>ACH</w:t>
            </w:r>
          </w:p>
        </w:tc>
        <w:tc>
          <w:tcPr>
            <w:tcW w:w="1457" w:type="dxa"/>
          </w:tcPr>
          <w:p w:rsidR="000D04E2" w:rsidP="00E92BA0" w:rsidRDefault="000D04E2" w14:paraId="2B91050B" w14:textId="77777777">
            <w:pPr>
              <w:jc w:val="center"/>
            </w:pPr>
            <w:r w:rsidRPr="00FD5C90">
              <w:t>Creditor Bank</w:t>
            </w:r>
          </w:p>
        </w:tc>
        <w:tc>
          <w:tcPr>
            <w:tcW w:w="1257" w:type="dxa"/>
          </w:tcPr>
          <w:p w:rsidRPr="00C531DD" w:rsidR="000D04E2" w:rsidP="00E92BA0" w:rsidRDefault="000D04E2" w14:paraId="757B3C60" w14:textId="77777777">
            <w:pPr>
              <w:jc w:val="center"/>
            </w:pPr>
            <w:r w:rsidRPr="00C531DD">
              <w:t>08:00</w:t>
            </w:r>
          </w:p>
        </w:tc>
        <w:tc>
          <w:tcPr>
            <w:tcW w:w="1200" w:type="dxa"/>
          </w:tcPr>
          <w:p w:rsidRPr="00C531DD" w:rsidR="000D04E2" w:rsidP="00E92BA0" w:rsidRDefault="000D04E2" w14:paraId="13C836B9" w14:textId="77777777">
            <w:pPr>
              <w:jc w:val="center"/>
            </w:pPr>
            <w:r w:rsidRPr="00C531DD">
              <w:t xml:space="preserve">16:30 </w:t>
            </w:r>
          </w:p>
        </w:tc>
        <w:tc>
          <w:tcPr>
            <w:tcW w:w="1012" w:type="dxa"/>
          </w:tcPr>
          <w:p w:rsidR="000D04E2" w:rsidP="00E92BA0" w:rsidRDefault="000D04E2" w14:paraId="02E816D3" w14:textId="77777777">
            <w:pPr>
              <w:jc w:val="center"/>
            </w:pPr>
          </w:p>
        </w:tc>
      </w:tr>
      <w:tr w:rsidR="000D04E2" w:rsidTr="00045E08" w14:paraId="1A824890" w14:textId="77777777">
        <w:tc>
          <w:tcPr>
            <w:tcW w:w="1438" w:type="dxa"/>
          </w:tcPr>
          <w:p w:rsidRPr="00FD5C90" w:rsidR="000D04E2" w:rsidP="00E92BA0" w:rsidRDefault="000D04E2" w14:paraId="1A082592" w14:textId="77777777">
            <w:pPr>
              <w:jc w:val="center"/>
              <w:rPr>
                <w:b/>
              </w:rPr>
            </w:pPr>
            <w:r w:rsidRPr="00FD5C90">
              <w:rPr>
                <w:b/>
              </w:rPr>
              <w:t>Pacs.002</w:t>
            </w:r>
          </w:p>
        </w:tc>
        <w:tc>
          <w:tcPr>
            <w:tcW w:w="1345" w:type="dxa"/>
          </w:tcPr>
          <w:p w:rsidR="000D04E2" w:rsidP="00E92BA0" w:rsidRDefault="00B169A8" w14:paraId="459600DF" w14:textId="77777777">
            <w:pPr>
              <w:jc w:val="center"/>
            </w:pPr>
            <w:r>
              <w:t>ST902</w:t>
            </w:r>
          </w:p>
        </w:tc>
        <w:tc>
          <w:tcPr>
            <w:tcW w:w="1533" w:type="dxa"/>
          </w:tcPr>
          <w:p w:rsidR="000D04E2" w:rsidP="00E92BA0" w:rsidRDefault="000D04E2" w14:paraId="26AC32A5" w14:textId="77777777">
            <w:pPr>
              <w:jc w:val="center"/>
            </w:pPr>
            <w:r>
              <w:t>ACH</w:t>
            </w:r>
          </w:p>
        </w:tc>
        <w:tc>
          <w:tcPr>
            <w:tcW w:w="1457" w:type="dxa"/>
          </w:tcPr>
          <w:p w:rsidR="000D04E2" w:rsidP="00E92BA0" w:rsidRDefault="000D04E2" w14:paraId="371FB04B" w14:textId="77777777">
            <w:pPr>
              <w:jc w:val="center"/>
            </w:pPr>
            <w:r w:rsidRPr="00DA2814">
              <w:t>Debtor Bank</w:t>
            </w:r>
          </w:p>
        </w:tc>
        <w:tc>
          <w:tcPr>
            <w:tcW w:w="1257" w:type="dxa"/>
          </w:tcPr>
          <w:p w:rsidRPr="00C531DD" w:rsidR="000D04E2" w:rsidP="00E92BA0" w:rsidRDefault="000D04E2" w14:paraId="55BB0A9B" w14:textId="77777777">
            <w:pPr>
              <w:jc w:val="center"/>
            </w:pPr>
            <w:r w:rsidRPr="00C531DD">
              <w:t>08:00</w:t>
            </w:r>
          </w:p>
        </w:tc>
        <w:tc>
          <w:tcPr>
            <w:tcW w:w="1200" w:type="dxa"/>
          </w:tcPr>
          <w:p w:rsidRPr="00C531DD" w:rsidR="000D04E2" w:rsidP="00E92BA0" w:rsidRDefault="000D04E2" w14:paraId="0392C297" w14:textId="77777777">
            <w:pPr>
              <w:jc w:val="center"/>
            </w:pPr>
            <w:r w:rsidRPr="00C531DD">
              <w:t xml:space="preserve">18:30 </w:t>
            </w:r>
          </w:p>
        </w:tc>
        <w:tc>
          <w:tcPr>
            <w:tcW w:w="1012" w:type="dxa"/>
          </w:tcPr>
          <w:p w:rsidR="000D04E2" w:rsidP="00E92BA0" w:rsidRDefault="000D04E2" w14:paraId="303FCC02" w14:textId="77777777">
            <w:pPr>
              <w:jc w:val="center"/>
            </w:pPr>
          </w:p>
        </w:tc>
      </w:tr>
      <w:tr w:rsidR="000D04E2" w:rsidTr="00045E08" w14:paraId="2F1E9D3A" w14:textId="77777777">
        <w:tc>
          <w:tcPr>
            <w:tcW w:w="1438" w:type="dxa"/>
          </w:tcPr>
          <w:p w:rsidRPr="00FD5C90" w:rsidR="000D04E2" w:rsidP="00E92BA0" w:rsidRDefault="000D04E2" w14:paraId="13267C01" w14:textId="77777777">
            <w:pPr>
              <w:jc w:val="center"/>
              <w:rPr>
                <w:b/>
              </w:rPr>
            </w:pPr>
            <w:r w:rsidRPr="00FD5C90">
              <w:rPr>
                <w:b/>
              </w:rPr>
              <w:t>Pacs.002</w:t>
            </w:r>
          </w:p>
        </w:tc>
        <w:tc>
          <w:tcPr>
            <w:tcW w:w="1345" w:type="dxa"/>
          </w:tcPr>
          <w:p w:rsidR="000D04E2" w:rsidP="00E92BA0" w:rsidRDefault="00B169A8" w14:paraId="466FF4F9" w14:textId="77777777">
            <w:pPr>
              <w:jc w:val="center"/>
            </w:pPr>
            <w:r>
              <w:t>ST903</w:t>
            </w:r>
          </w:p>
        </w:tc>
        <w:tc>
          <w:tcPr>
            <w:tcW w:w="1533" w:type="dxa"/>
          </w:tcPr>
          <w:p w:rsidR="000D04E2" w:rsidP="00E92BA0" w:rsidRDefault="000D04E2" w14:paraId="5015E0A7" w14:textId="77777777">
            <w:pPr>
              <w:jc w:val="center"/>
            </w:pPr>
            <w:r>
              <w:t>ACH</w:t>
            </w:r>
          </w:p>
        </w:tc>
        <w:tc>
          <w:tcPr>
            <w:tcW w:w="1457" w:type="dxa"/>
          </w:tcPr>
          <w:p w:rsidR="000D04E2" w:rsidP="00E92BA0" w:rsidRDefault="000D04E2" w14:paraId="72584B98" w14:textId="77777777">
            <w:pPr>
              <w:jc w:val="center"/>
            </w:pPr>
            <w:r w:rsidRPr="00DA2814">
              <w:t>Debtor Bank</w:t>
            </w:r>
          </w:p>
        </w:tc>
        <w:tc>
          <w:tcPr>
            <w:tcW w:w="1257" w:type="dxa"/>
          </w:tcPr>
          <w:p w:rsidRPr="00C531DD" w:rsidR="000D04E2" w:rsidP="00E92BA0" w:rsidRDefault="000D04E2" w14:paraId="4058F9C2" w14:textId="77777777">
            <w:pPr>
              <w:jc w:val="center"/>
            </w:pPr>
            <w:r w:rsidRPr="00C531DD">
              <w:t>08:00</w:t>
            </w:r>
          </w:p>
        </w:tc>
        <w:tc>
          <w:tcPr>
            <w:tcW w:w="1200" w:type="dxa"/>
          </w:tcPr>
          <w:p w:rsidRPr="00C531DD" w:rsidR="000D04E2" w:rsidP="00E92BA0" w:rsidRDefault="000D04E2" w14:paraId="307264EA" w14:textId="77777777">
            <w:pPr>
              <w:jc w:val="center"/>
            </w:pPr>
            <w:r w:rsidRPr="00C531DD">
              <w:t>18:30</w:t>
            </w:r>
          </w:p>
        </w:tc>
        <w:tc>
          <w:tcPr>
            <w:tcW w:w="1012" w:type="dxa"/>
          </w:tcPr>
          <w:p w:rsidR="000D04E2" w:rsidP="00E92BA0" w:rsidRDefault="000D04E2" w14:paraId="2F962BE4" w14:textId="77777777">
            <w:pPr>
              <w:jc w:val="center"/>
            </w:pPr>
          </w:p>
        </w:tc>
      </w:tr>
      <w:tr w:rsidR="000D04E2" w:rsidTr="00045E08" w14:paraId="59F2188E" w14:textId="77777777">
        <w:tc>
          <w:tcPr>
            <w:tcW w:w="1438" w:type="dxa"/>
          </w:tcPr>
          <w:p w:rsidRPr="00FD5C90" w:rsidR="000D04E2" w:rsidP="00E92BA0" w:rsidRDefault="000D04E2" w14:paraId="448273EA" w14:textId="77777777">
            <w:pPr>
              <w:jc w:val="center"/>
              <w:rPr>
                <w:b/>
              </w:rPr>
            </w:pPr>
          </w:p>
        </w:tc>
        <w:tc>
          <w:tcPr>
            <w:tcW w:w="1345" w:type="dxa"/>
          </w:tcPr>
          <w:p w:rsidR="000D04E2" w:rsidP="00E92BA0" w:rsidRDefault="000D04E2" w14:paraId="5BA5BA8A" w14:textId="77777777">
            <w:pPr>
              <w:jc w:val="center"/>
            </w:pPr>
          </w:p>
        </w:tc>
        <w:tc>
          <w:tcPr>
            <w:tcW w:w="1533" w:type="dxa"/>
          </w:tcPr>
          <w:p w:rsidR="000D04E2" w:rsidP="00E92BA0" w:rsidRDefault="000D04E2" w14:paraId="7FF21480" w14:textId="77777777">
            <w:pPr>
              <w:jc w:val="center"/>
            </w:pPr>
          </w:p>
        </w:tc>
        <w:tc>
          <w:tcPr>
            <w:tcW w:w="1457" w:type="dxa"/>
          </w:tcPr>
          <w:p w:rsidR="000D04E2" w:rsidP="00E92BA0" w:rsidRDefault="000D04E2" w14:paraId="05096093" w14:textId="77777777">
            <w:pPr>
              <w:jc w:val="center"/>
            </w:pPr>
          </w:p>
        </w:tc>
        <w:tc>
          <w:tcPr>
            <w:tcW w:w="1257" w:type="dxa"/>
          </w:tcPr>
          <w:p w:rsidR="000D04E2" w:rsidP="00E92BA0" w:rsidRDefault="000D04E2" w14:paraId="53CA946F" w14:textId="77777777">
            <w:pPr>
              <w:jc w:val="center"/>
            </w:pPr>
          </w:p>
        </w:tc>
        <w:tc>
          <w:tcPr>
            <w:tcW w:w="1200" w:type="dxa"/>
          </w:tcPr>
          <w:p w:rsidR="000D04E2" w:rsidP="00E92BA0" w:rsidRDefault="000D04E2" w14:paraId="1DAD4689" w14:textId="77777777">
            <w:pPr>
              <w:jc w:val="center"/>
            </w:pPr>
          </w:p>
        </w:tc>
        <w:tc>
          <w:tcPr>
            <w:tcW w:w="1012" w:type="dxa"/>
          </w:tcPr>
          <w:p w:rsidR="000D04E2" w:rsidP="00E92BA0" w:rsidRDefault="000D04E2" w14:paraId="1B77B1F1" w14:textId="77777777">
            <w:pPr>
              <w:jc w:val="center"/>
            </w:pPr>
          </w:p>
        </w:tc>
      </w:tr>
    </w:tbl>
    <w:p w:rsidR="000D04E2" w:rsidP="00E92BA0" w:rsidRDefault="000D04E2" w14:paraId="37A4EDA8" w14:textId="77777777"/>
    <w:p w:rsidRPr="00AB047E" w:rsidR="000D04E2" w:rsidP="00E92BA0" w:rsidRDefault="000D04E2" w14:paraId="4D3E195A" w14:textId="77777777">
      <w:pPr>
        <w:rPr>
          <w:rStyle w:val="Strong"/>
        </w:rPr>
      </w:pPr>
      <w:r w:rsidRPr="00AB047E">
        <w:rPr>
          <w:rStyle w:val="Strong"/>
        </w:rPr>
        <w:t>Bank Error – Cancellations / Reversals – Weekends &amp; Public Holidays</w:t>
      </w:r>
      <w:r w:rsidR="00F929E9">
        <w:rPr>
          <w:rStyle w:val="Strong"/>
        </w:rPr>
        <w:t xml:space="preserve"> </w:t>
      </w:r>
    </w:p>
    <w:tbl>
      <w:tblPr>
        <w:tblStyle w:val="TableGrid"/>
        <w:tblW w:w="0" w:type="auto"/>
        <w:tblLook w:val="04A0" w:firstRow="1" w:lastRow="0" w:firstColumn="1" w:lastColumn="0" w:noHBand="0" w:noVBand="1"/>
      </w:tblPr>
      <w:tblGrid>
        <w:gridCol w:w="1398"/>
        <w:gridCol w:w="1309"/>
        <w:gridCol w:w="1509"/>
        <w:gridCol w:w="1428"/>
        <w:gridCol w:w="1218"/>
        <w:gridCol w:w="1165"/>
        <w:gridCol w:w="989"/>
      </w:tblGrid>
      <w:tr w:rsidR="000D04E2" w:rsidTr="00045E08" w14:paraId="36DE1E7C" w14:textId="77777777">
        <w:trPr>
          <w:tblHeader/>
        </w:trPr>
        <w:tc>
          <w:tcPr>
            <w:tcW w:w="1424" w:type="dxa"/>
            <w:shd w:val="clear" w:color="auto" w:fill="948A54" w:themeFill="background2" w:themeFillShade="80"/>
          </w:tcPr>
          <w:p w:rsidR="000D04E2" w:rsidP="00E92BA0" w:rsidRDefault="000D04E2" w14:paraId="625F6AEF" w14:textId="77777777">
            <w:pPr>
              <w:jc w:val="center"/>
            </w:pPr>
            <w:r>
              <w:t>Message</w:t>
            </w:r>
          </w:p>
        </w:tc>
        <w:tc>
          <w:tcPr>
            <w:tcW w:w="1347" w:type="dxa"/>
            <w:shd w:val="clear" w:color="auto" w:fill="948A54" w:themeFill="background2" w:themeFillShade="80"/>
          </w:tcPr>
          <w:p w:rsidR="000D04E2" w:rsidP="00E92BA0" w:rsidRDefault="000D04E2" w14:paraId="0196397B" w14:textId="77777777">
            <w:pPr>
              <w:jc w:val="center"/>
            </w:pPr>
            <w:r>
              <w:t>Service Code</w:t>
            </w:r>
          </w:p>
        </w:tc>
        <w:tc>
          <w:tcPr>
            <w:tcW w:w="1534" w:type="dxa"/>
            <w:shd w:val="clear" w:color="auto" w:fill="948A54" w:themeFill="background2" w:themeFillShade="80"/>
          </w:tcPr>
          <w:p w:rsidR="000D04E2" w:rsidP="00E92BA0" w:rsidRDefault="000D04E2" w14:paraId="7B27D150" w14:textId="77777777">
            <w:pPr>
              <w:jc w:val="center"/>
            </w:pPr>
            <w:r>
              <w:t>Originating</w:t>
            </w:r>
          </w:p>
        </w:tc>
        <w:tc>
          <w:tcPr>
            <w:tcW w:w="1459" w:type="dxa"/>
            <w:shd w:val="clear" w:color="auto" w:fill="948A54" w:themeFill="background2" w:themeFillShade="80"/>
          </w:tcPr>
          <w:p w:rsidR="000D04E2" w:rsidP="00E92BA0" w:rsidRDefault="000D04E2" w14:paraId="4195DBA8" w14:textId="77777777">
            <w:pPr>
              <w:jc w:val="center"/>
            </w:pPr>
            <w:r>
              <w:t>Receiving</w:t>
            </w:r>
          </w:p>
        </w:tc>
        <w:tc>
          <w:tcPr>
            <w:tcW w:w="1260" w:type="dxa"/>
            <w:shd w:val="clear" w:color="auto" w:fill="948A54" w:themeFill="background2" w:themeFillShade="80"/>
          </w:tcPr>
          <w:p w:rsidR="000D04E2" w:rsidP="00E92BA0" w:rsidRDefault="000D04E2" w14:paraId="2D188922" w14:textId="77777777">
            <w:pPr>
              <w:jc w:val="center"/>
            </w:pPr>
            <w:r>
              <w:t>Start Time</w:t>
            </w:r>
          </w:p>
        </w:tc>
        <w:tc>
          <w:tcPr>
            <w:tcW w:w="1202" w:type="dxa"/>
            <w:shd w:val="clear" w:color="auto" w:fill="948A54" w:themeFill="background2" w:themeFillShade="80"/>
          </w:tcPr>
          <w:p w:rsidR="000D04E2" w:rsidP="00E92BA0" w:rsidRDefault="000D04E2" w14:paraId="2151B3AC" w14:textId="77777777">
            <w:pPr>
              <w:jc w:val="center"/>
            </w:pPr>
            <w:r>
              <w:t>End Time</w:t>
            </w:r>
          </w:p>
        </w:tc>
        <w:tc>
          <w:tcPr>
            <w:tcW w:w="1016" w:type="dxa"/>
            <w:shd w:val="clear" w:color="auto" w:fill="948A54" w:themeFill="background2" w:themeFillShade="80"/>
          </w:tcPr>
          <w:p w:rsidR="000D04E2" w:rsidP="00E92BA0" w:rsidRDefault="000D04E2" w14:paraId="56668A8D" w14:textId="77777777">
            <w:pPr>
              <w:jc w:val="center"/>
            </w:pPr>
            <w:r>
              <w:t>Extra</w:t>
            </w:r>
          </w:p>
        </w:tc>
      </w:tr>
      <w:tr w:rsidR="002A4A0E" w:rsidTr="00045E08" w14:paraId="249ABFCD" w14:textId="77777777">
        <w:tc>
          <w:tcPr>
            <w:tcW w:w="1424" w:type="dxa"/>
          </w:tcPr>
          <w:p w:rsidRPr="00FD5C90" w:rsidR="002A4A0E" w:rsidP="00E92BA0" w:rsidRDefault="002A4A0E" w14:paraId="02445E08" w14:textId="77777777">
            <w:pPr>
              <w:jc w:val="center"/>
              <w:rPr>
                <w:b/>
              </w:rPr>
            </w:pPr>
            <w:r>
              <w:rPr>
                <w:b/>
              </w:rPr>
              <w:t>Camt.056</w:t>
            </w:r>
          </w:p>
        </w:tc>
        <w:tc>
          <w:tcPr>
            <w:tcW w:w="1347" w:type="dxa"/>
          </w:tcPr>
          <w:p w:rsidRPr="00FD5C90" w:rsidR="002A4A0E" w:rsidP="00E92BA0" w:rsidRDefault="002A4A0E" w14:paraId="13D80A5D" w14:textId="77777777">
            <w:pPr>
              <w:jc w:val="center"/>
            </w:pPr>
            <w:r>
              <w:t>BEINP</w:t>
            </w:r>
          </w:p>
        </w:tc>
        <w:tc>
          <w:tcPr>
            <w:tcW w:w="1534" w:type="dxa"/>
          </w:tcPr>
          <w:p w:rsidRPr="00FD5C90" w:rsidR="002A4A0E" w:rsidP="00E92BA0" w:rsidRDefault="002A4A0E" w14:paraId="621240C4" w14:textId="77777777">
            <w:pPr>
              <w:jc w:val="center"/>
            </w:pPr>
            <w:r w:rsidRPr="00FD5C90">
              <w:t>Creditor Bank</w:t>
            </w:r>
          </w:p>
        </w:tc>
        <w:tc>
          <w:tcPr>
            <w:tcW w:w="1459" w:type="dxa"/>
          </w:tcPr>
          <w:p w:rsidRPr="00FD5C90" w:rsidR="002A4A0E" w:rsidP="00E92BA0" w:rsidRDefault="002A4A0E" w14:paraId="714B8BC6" w14:textId="77777777">
            <w:pPr>
              <w:jc w:val="center"/>
            </w:pPr>
            <w:r w:rsidRPr="00FD5C90">
              <w:t>ACH</w:t>
            </w:r>
          </w:p>
        </w:tc>
        <w:tc>
          <w:tcPr>
            <w:tcW w:w="1260" w:type="dxa"/>
          </w:tcPr>
          <w:p w:rsidRPr="00C531DD" w:rsidR="002A4A0E" w:rsidP="00E92BA0" w:rsidRDefault="002A4A0E" w14:paraId="7A3E0C55" w14:textId="77777777">
            <w:pPr>
              <w:jc w:val="center"/>
            </w:pPr>
            <w:r w:rsidRPr="00C531DD">
              <w:t>08:00</w:t>
            </w:r>
          </w:p>
        </w:tc>
        <w:tc>
          <w:tcPr>
            <w:tcW w:w="1202" w:type="dxa"/>
          </w:tcPr>
          <w:p w:rsidRPr="00C531DD" w:rsidR="002A4A0E" w:rsidP="00E92BA0" w:rsidRDefault="002A4A0E" w14:paraId="396C1E2D" w14:textId="77777777">
            <w:pPr>
              <w:jc w:val="center"/>
            </w:pPr>
            <w:r w:rsidRPr="00C531DD">
              <w:t>10:00</w:t>
            </w:r>
          </w:p>
        </w:tc>
        <w:tc>
          <w:tcPr>
            <w:tcW w:w="1016" w:type="dxa"/>
          </w:tcPr>
          <w:p w:rsidR="002A4A0E" w:rsidP="00E92BA0" w:rsidRDefault="002A4A0E" w14:paraId="03CE8396" w14:textId="77777777">
            <w:pPr>
              <w:jc w:val="center"/>
            </w:pPr>
          </w:p>
        </w:tc>
      </w:tr>
      <w:tr w:rsidR="002A4A0E" w:rsidTr="00045E08" w14:paraId="0160CBB7" w14:textId="77777777">
        <w:tc>
          <w:tcPr>
            <w:tcW w:w="1424" w:type="dxa"/>
          </w:tcPr>
          <w:p w:rsidR="002A4A0E" w:rsidP="00E92BA0" w:rsidRDefault="002A4A0E" w14:paraId="5FBCD8B0" w14:textId="77777777">
            <w:pPr>
              <w:jc w:val="center"/>
            </w:pPr>
            <w:r>
              <w:rPr>
                <w:b/>
              </w:rPr>
              <w:t>Camt.056</w:t>
            </w:r>
          </w:p>
        </w:tc>
        <w:tc>
          <w:tcPr>
            <w:tcW w:w="1347" w:type="dxa"/>
          </w:tcPr>
          <w:p w:rsidR="002A4A0E" w:rsidP="00E92BA0" w:rsidRDefault="002A4A0E" w14:paraId="6AD1C122" w14:textId="77777777">
            <w:pPr>
              <w:jc w:val="center"/>
            </w:pPr>
            <w:r>
              <w:t>BEOUT</w:t>
            </w:r>
          </w:p>
        </w:tc>
        <w:tc>
          <w:tcPr>
            <w:tcW w:w="1534" w:type="dxa"/>
          </w:tcPr>
          <w:p w:rsidR="002A4A0E" w:rsidP="00E92BA0" w:rsidRDefault="002A4A0E" w14:paraId="0BEB3675" w14:textId="77777777">
            <w:pPr>
              <w:jc w:val="center"/>
            </w:pPr>
            <w:r>
              <w:t>ACH</w:t>
            </w:r>
          </w:p>
        </w:tc>
        <w:tc>
          <w:tcPr>
            <w:tcW w:w="1459" w:type="dxa"/>
          </w:tcPr>
          <w:p w:rsidR="002A4A0E" w:rsidP="00E92BA0" w:rsidRDefault="002A4A0E" w14:paraId="5994D8C8" w14:textId="77777777">
            <w:pPr>
              <w:jc w:val="center"/>
            </w:pPr>
            <w:r>
              <w:t>Debtor Bank</w:t>
            </w:r>
          </w:p>
        </w:tc>
        <w:tc>
          <w:tcPr>
            <w:tcW w:w="1260" w:type="dxa"/>
          </w:tcPr>
          <w:p w:rsidRPr="00C531DD" w:rsidR="002A4A0E" w:rsidP="00E92BA0" w:rsidRDefault="002A4A0E" w14:paraId="3E4D45ED" w14:textId="77777777">
            <w:pPr>
              <w:jc w:val="center"/>
            </w:pPr>
            <w:r w:rsidRPr="00C531DD">
              <w:t>08:00</w:t>
            </w:r>
          </w:p>
        </w:tc>
        <w:tc>
          <w:tcPr>
            <w:tcW w:w="1202" w:type="dxa"/>
          </w:tcPr>
          <w:p w:rsidRPr="00C531DD" w:rsidR="002A4A0E" w:rsidP="00E92BA0" w:rsidRDefault="002A4A0E" w14:paraId="358063B3" w14:textId="77777777">
            <w:pPr>
              <w:jc w:val="center"/>
            </w:pPr>
            <w:r w:rsidRPr="00C531DD">
              <w:t>11:00</w:t>
            </w:r>
          </w:p>
        </w:tc>
        <w:tc>
          <w:tcPr>
            <w:tcW w:w="1016" w:type="dxa"/>
          </w:tcPr>
          <w:p w:rsidR="002A4A0E" w:rsidP="00E92BA0" w:rsidRDefault="002A4A0E" w14:paraId="197D9243" w14:textId="77777777">
            <w:pPr>
              <w:jc w:val="center"/>
            </w:pPr>
          </w:p>
        </w:tc>
      </w:tr>
      <w:tr w:rsidR="002A4A0E" w:rsidTr="00045E08" w14:paraId="0A93CE39" w14:textId="77777777">
        <w:tc>
          <w:tcPr>
            <w:tcW w:w="1424" w:type="dxa"/>
          </w:tcPr>
          <w:p w:rsidRPr="00FD5C90" w:rsidR="002A4A0E" w:rsidP="00E92BA0" w:rsidRDefault="002A4A0E" w14:paraId="7973E7DF" w14:textId="77777777">
            <w:pPr>
              <w:jc w:val="center"/>
              <w:rPr>
                <w:b/>
              </w:rPr>
            </w:pPr>
          </w:p>
        </w:tc>
        <w:tc>
          <w:tcPr>
            <w:tcW w:w="1347" w:type="dxa"/>
          </w:tcPr>
          <w:p w:rsidR="002A4A0E" w:rsidP="00E92BA0" w:rsidRDefault="002A4A0E" w14:paraId="6E933F49" w14:textId="77777777">
            <w:pPr>
              <w:jc w:val="center"/>
            </w:pPr>
          </w:p>
        </w:tc>
        <w:tc>
          <w:tcPr>
            <w:tcW w:w="1534" w:type="dxa"/>
          </w:tcPr>
          <w:p w:rsidR="002A4A0E" w:rsidP="00E92BA0" w:rsidRDefault="002A4A0E" w14:paraId="21EFC0D8" w14:textId="77777777">
            <w:pPr>
              <w:jc w:val="center"/>
            </w:pPr>
          </w:p>
        </w:tc>
        <w:tc>
          <w:tcPr>
            <w:tcW w:w="1459" w:type="dxa"/>
          </w:tcPr>
          <w:p w:rsidR="002A4A0E" w:rsidP="00E92BA0" w:rsidRDefault="002A4A0E" w14:paraId="05C5D28C" w14:textId="77777777">
            <w:pPr>
              <w:jc w:val="center"/>
            </w:pPr>
          </w:p>
        </w:tc>
        <w:tc>
          <w:tcPr>
            <w:tcW w:w="1260" w:type="dxa"/>
          </w:tcPr>
          <w:p w:rsidRPr="00C531DD" w:rsidR="002A4A0E" w:rsidP="00E92BA0" w:rsidRDefault="002A4A0E" w14:paraId="112B018E" w14:textId="77777777">
            <w:pPr>
              <w:jc w:val="center"/>
            </w:pPr>
          </w:p>
        </w:tc>
        <w:tc>
          <w:tcPr>
            <w:tcW w:w="1202" w:type="dxa"/>
          </w:tcPr>
          <w:p w:rsidRPr="00C531DD" w:rsidR="002A4A0E" w:rsidP="00E92BA0" w:rsidRDefault="002A4A0E" w14:paraId="39E75D02" w14:textId="77777777">
            <w:pPr>
              <w:jc w:val="center"/>
            </w:pPr>
          </w:p>
        </w:tc>
        <w:tc>
          <w:tcPr>
            <w:tcW w:w="1016" w:type="dxa"/>
          </w:tcPr>
          <w:p w:rsidR="002A4A0E" w:rsidP="00E92BA0" w:rsidRDefault="002A4A0E" w14:paraId="7BE7E6F2" w14:textId="77777777">
            <w:pPr>
              <w:jc w:val="center"/>
            </w:pPr>
          </w:p>
        </w:tc>
      </w:tr>
      <w:tr w:rsidR="002A4A0E" w:rsidTr="00045E08" w14:paraId="54EFF878" w14:textId="77777777">
        <w:tc>
          <w:tcPr>
            <w:tcW w:w="1424" w:type="dxa"/>
          </w:tcPr>
          <w:p w:rsidRPr="00FD5C90" w:rsidR="002A4A0E" w:rsidP="00E92BA0" w:rsidRDefault="002A4A0E" w14:paraId="635B215E" w14:textId="77777777">
            <w:pPr>
              <w:jc w:val="center"/>
              <w:rPr>
                <w:b/>
              </w:rPr>
            </w:pPr>
            <w:r>
              <w:rPr>
                <w:b/>
              </w:rPr>
              <w:t>Pacs.004</w:t>
            </w:r>
          </w:p>
        </w:tc>
        <w:tc>
          <w:tcPr>
            <w:tcW w:w="1347" w:type="dxa"/>
          </w:tcPr>
          <w:p w:rsidR="002A4A0E" w:rsidP="00E92BA0" w:rsidRDefault="002D6AE9" w14:paraId="3A1C09FC" w14:textId="77777777">
            <w:pPr>
              <w:jc w:val="center"/>
            </w:pPr>
            <w:r>
              <w:t>RE</w:t>
            </w:r>
            <w:r w:rsidR="002A4A0E">
              <w:t>INP</w:t>
            </w:r>
          </w:p>
        </w:tc>
        <w:tc>
          <w:tcPr>
            <w:tcW w:w="1534" w:type="dxa"/>
          </w:tcPr>
          <w:p w:rsidR="002A4A0E" w:rsidP="00E92BA0" w:rsidRDefault="002A4A0E" w14:paraId="60B7E588" w14:textId="77777777">
            <w:pPr>
              <w:jc w:val="center"/>
            </w:pPr>
            <w:r>
              <w:t>Debtor Bank</w:t>
            </w:r>
          </w:p>
        </w:tc>
        <w:tc>
          <w:tcPr>
            <w:tcW w:w="1459" w:type="dxa"/>
          </w:tcPr>
          <w:p w:rsidR="002A4A0E" w:rsidP="00E92BA0" w:rsidRDefault="002A4A0E" w14:paraId="09ED7C35" w14:textId="77777777">
            <w:pPr>
              <w:jc w:val="center"/>
            </w:pPr>
            <w:r>
              <w:t>ACH</w:t>
            </w:r>
          </w:p>
        </w:tc>
        <w:tc>
          <w:tcPr>
            <w:tcW w:w="1260" w:type="dxa"/>
          </w:tcPr>
          <w:p w:rsidRPr="00C531DD" w:rsidR="002A4A0E" w:rsidP="00E92BA0" w:rsidRDefault="002A4A0E" w14:paraId="76C2C302" w14:textId="77777777">
            <w:pPr>
              <w:jc w:val="center"/>
            </w:pPr>
            <w:r w:rsidRPr="00C531DD">
              <w:t>08:00</w:t>
            </w:r>
          </w:p>
        </w:tc>
        <w:tc>
          <w:tcPr>
            <w:tcW w:w="1202" w:type="dxa"/>
          </w:tcPr>
          <w:p w:rsidRPr="00C531DD" w:rsidR="002A4A0E" w:rsidP="00E92BA0" w:rsidRDefault="002A4A0E" w14:paraId="28C0280D" w14:textId="77777777">
            <w:pPr>
              <w:jc w:val="center"/>
            </w:pPr>
            <w:r w:rsidRPr="00C531DD">
              <w:t>12:00</w:t>
            </w:r>
          </w:p>
        </w:tc>
        <w:tc>
          <w:tcPr>
            <w:tcW w:w="1016" w:type="dxa"/>
          </w:tcPr>
          <w:p w:rsidR="002A4A0E" w:rsidP="00E92BA0" w:rsidRDefault="002A4A0E" w14:paraId="6ECD4C2B" w14:textId="77777777">
            <w:pPr>
              <w:jc w:val="center"/>
            </w:pPr>
          </w:p>
        </w:tc>
      </w:tr>
      <w:tr w:rsidR="002A4A0E" w:rsidTr="00045E08" w14:paraId="7BCDD763" w14:textId="77777777">
        <w:tc>
          <w:tcPr>
            <w:tcW w:w="1424" w:type="dxa"/>
          </w:tcPr>
          <w:p w:rsidRPr="00FD5C90" w:rsidR="002A4A0E" w:rsidP="00E92BA0" w:rsidRDefault="002A4A0E" w14:paraId="151BEE56" w14:textId="77777777">
            <w:pPr>
              <w:jc w:val="center"/>
              <w:rPr>
                <w:b/>
              </w:rPr>
            </w:pPr>
            <w:r>
              <w:rPr>
                <w:b/>
              </w:rPr>
              <w:t>Pacs.004</w:t>
            </w:r>
          </w:p>
        </w:tc>
        <w:tc>
          <w:tcPr>
            <w:tcW w:w="1347" w:type="dxa"/>
          </w:tcPr>
          <w:p w:rsidR="002A4A0E" w:rsidP="00E92BA0" w:rsidRDefault="002D6AE9" w14:paraId="6B930B71" w14:textId="77777777">
            <w:pPr>
              <w:jc w:val="center"/>
            </w:pPr>
            <w:r>
              <w:t>RE</w:t>
            </w:r>
            <w:r w:rsidR="002A4A0E">
              <w:t>OUT</w:t>
            </w:r>
          </w:p>
        </w:tc>
        <w:tc>
          <w:tcPr>
            <w:tcW w:w="1534" w:type="dxa"/>
          </w:tcPr>
          <w:p w:rsidR="002A4A0E" w:rsidP="00E92BA0" w:rsidRDefault="002A4A0E" w14:paraId="032AE2B8" w14:textId="77777777">
            <w:pPr>
              <w:jc w:val="center"/>
            </w:pPr>
            <w:r>
              <w:t>ACH</w:t>
            </w:r>
          </w:p>
        </w:tc>
        <w:tc>
          <w:tcPr>
            <w:tcW w:w="1459" w:type="dxa"/>
          </w:tcPr>
          <w:p w:rsidR="002A4A0E" w:rsidP="00E92BA0" w:rsidRDefault="002A4A0E" w14:paraId="1F485947" w14:textId="77777777">
            <w:pPr>
              <w:jc w:val="center"/>
            </w:pPr>
            <w:r w:rsidRPr="00FD5C90">
              <w:t>Creditor Bank</w:t>
            </w:r>
          </w:p>
        </w:tc>
        <w:tc>
          <w:tcPr>
            <w:tcW w:w="1260" w:type="dxa"/>
          </w:tcPr>
          <w:p w:rsidRPr="00C531DD" w:rsidR="002A4A0E" w:rsidP="00E92BA0" w:rsidRDefault="002A4A0E" w14:paraId="3595C79F" w14:textId="77777777">
            <w:pPr>
              <w:jc w:val="center"/>
            </w:pPr>
            <w:r w:rsidRPr="00C531DD">
              <w:t>08:00</w:t>
            </w:r>
          </w:p>
        </w:tc>
        <w:tc>
          <w:tcPr>
            <w:tcW w:w="1202" w:type="dxa"/>
          </w:tcPr>
          <w:p w:rsidRPr="00C531DD" w:rsidR="002A4A0E" w:rsidP="00E92BA0" w:rsidRDefault="002A4A0E" w14:paraId="4E17EC89" w14:textId="77777777">
            <w:pPr>
              <w:jc w:val="center"/>
            </w:pPr>
            <w:r w:rsidRPr="00C531DD">
              <w:t>13:00</w:t>
            </w:r>
          </w:p>
        </w:tc>
        <w:tc>
          <w:tcPr>
            <w:tcW w:w="1016" w:type="dxa"/>
          </w:tcPr>
          <w:p w:rsidR="002A4A0E" w:rsidP="00E92BA0" w:rsidRDefault="002A4A0E" w14:paraId="06DA3271" w14:textId="77777777">
            <w:pPr>
              <w:jc w:val="center"/>
            </w:pPr>
          </w:p>
        </w:tc>
      </w:tr>
      <w:tr w:rsidR="002A4A0E" w:rsidTr="00045E08" w14:paraId="2AAF160A" w14:textId="77777777">
        <w:tc>
          <w:tcPr>
            <w:tcW w:w="1424" w:type="dxa"/>
          </w:tcPr>
          <w:p w:rsidRPr="00FD5C90" w:rsidR="002A4A0E" w:rsidP="00E92BA0" w:rsidRDefault="002A4A0E" w14:paraId="22CCF5F7" w14:textId="77777777">
            <w:pPr>
              <w:jc w:val="center"/>
              <w:rPr>
                <w:b/>
              </w:rPr>
            </w:pPr>
          </w:p>
        </w:tc>
        <w:tc>
          <w:tcPr>
            <w:tcW w:w="1347" w:type="dxa"/>
          </w:tcPr>
          <w:p w:rsidR="002A4A0E" w:rsidP="00E92BA0" w:rsidRDefault="002A4A0E" w14:paraId="2C04C818" w14:textId="77777777">
            <w:pPr>
              <w:jc w:val="center"/>
            </w:pPr>
          </w:p>
        </w:tc>
        <w:tc>
          <w:tcPr>
            <w:tcW w:w="1534" w:type="dxa"/>
          </w:tcPr>
          <w:p w:rsidR="002A4A0E" w:rsidP="00E92BA0" w:rsidRDefault="002A4A0E" w14:paraId="4E7CFF82" w14:textId="77777777">
            <w:pPr>
              <w:jc w:val="center"/>
            </w:pPr>
          </w:p>
        </w:tc>
        <w:tc>
          <w:tcPr>
            <w:tcW w:w="1459" w:type="dxa"/>
          </w:tcPr>
          <w:p w:rsidR="002A4A0E" w:rsidP="00E92BA0" w:rsidRDefault="002A4A0E" w14:paraId="2C63004F" w14:textId="77777777">
            <w:pPr>
              <w:jc w:val="center"/>
            </w:pPr>
          </w:p>
        </w:tc>
        <w:tc>
          <w:tcPr>
            <w:tcW w:w="1260" w:type="dxa"/>
          </w:tcPr>
          <w:p w:rsidRPr="00C531DD" w:rsidR="002A4A0E" w:rsidP="00E92BA0" w:rsidRDefault="002A4A0E" w14:paraId="6D0FA79F" w14:textId="77777777">
            <w:pPr>
              <w:jc w:val="center"/>
            </w:pPr>
          </w:p>
        </w:tc>
        <w:tc>
          <w:tcPr>
            <w:tcW w:w="1202" w:type="dxa"/>
          </w:tcPr>
          <w:p w:rsidRPr="00C531DD" w:rsidR="002A4A0E" w:rsidP="00E92BA0" w:rsidRDefault="002A4A0E" w14:paraId="0C9E5F33" w14:textId="77777777">
            <w:pPr>
              <w:jc w:val="center"/>
            </w:pPr>
          </w:p>
        </w:tc>
        <w:tc>
          <w:tcPr>
            <w:tcW w:w="1016" w:type="dxa"/>
          </w:tcPr>
          <w:p w:rsidR="002A4A0E" w:rsidP="00E92BA0" w:rsidRDefault="002A4A0E" w14:paraId="32B6D250" w14:textId="77777777">
            <w:pPr>
              <w:jc w:val="center"/>
            </w:pPr>
          </w:p>
        </w:tc>
      </w:tr>
      <w:tr w:rsidR="002A4A0E" w:rsidTr="00045E08" w14:paraId="26A23505" w14:textId="77777777">
        <w:tc>
          <w:tcPr>
            <w:tcW w:w="1424" w:type="dxa"/>
          </w:tcPr>
          <w:p w:rsidR="002A4A0E" w:rsidP="00E92BA0" w:rsidRDefault="002A4A0E" w14:paraId="19ED4258" w14:textId="77777777">
            <w:pPr>
              <w:jc w:val="center"/>
            </w:pPr>
            <w:r>
              <w:rPr>
                <w:b/>
              </w:rPr>
              <w:t>Camt.029</w:t>
            </w:r>
          </w:p>
        </w:tc>
        <w:tc>
          <w:tcPr>
            <w:tcW w:w="1347" w:type="dxa"/>
          </w:tcPr>
          <w:p w:rsidRPr="00FD5C90" w:rsidR="002A4A0E" w:rsidP="00E92BA0" w:rsidRDefault="002A4A0E" w14:paraId="3E16F319" w14:textId="77777777">
            <w:pPr>
              <w:jc w:val="center"/>
            </w:pPr>
            <w:r>
              <w:t>RBINP</w:t>
            </w:r>
          </w:p>
        </w:tc>
        <w:tc>
          <w:tcPr>
            <w:tcW w:w="1534" w:type="dxa"/>
          </w:tcPr>
          <w:p w:rsidRPr="00FD5C90" w:rsidR="002A4A0E" w:rsidP="00E92BA0" w:rsidRDefault="002A4A0E" w14:paraId="1178EAB7" w14:textId="77777777">
            <w:pPr>
              <w:jc w:val="center"/>
            </w:pPr>
            <w:r w:rsidRPr="00DA2814">
              <w:t>Debtor Bank</w:t>
            </w:r>
          </w:p>
        </w:tc>
        <w:tc>
          <w:tcPr>
            <w:tcW w:w="1459" w:type="dxa"/>
          </w:tcPr>
          <w:p w:rsidRPr="00FD5C90" w:rsidR="002A4A0E" w:rsidP="00E92BA0" w:rsidRDefault="002A4A0E" w14:paraId="66D11FC8" w14:textId="77777777">
            <w:pPr>
              <w:jc w:val="center"/>
            </w:pPr>
            <w:r w:rsidRPr="00FD5C90">
              <w:t>ACH</w:t>
            </w:r>
          </w:p>
        </w:tc>
        <w:tc>
          <w:tcPr>
            <w:tcW w:w="1260" w:type="dxa"/>
          </w:tcPr>
          <w:p w:rsidRPr="00C531DD" w:rsidR="002A4A0E" w:rsidP="00E92BA0" w:rsidRDefault="002A4A0E" w14:paraId="7FBD296C" w14:textId="77777777">
            <w:pPr>
              <w:jc w:val="center"/>
            </w:pPr>
            <w:r w:rsidRPr="00C531DD">
              <w:t>08:00</w:t>
            </w:r>
          </w:p>
        </w:tc>
        <w:tc>
          <w:tcPr>
            <w:tcW w:w="1202" w:type="dxa"/>
          </w:tcPr>
          <w:p w:rsidRPr="00C531DD" w:rsidR="002A4A0E" w:rsidP="00E92BA0" w:rsidRDefault="002A4A0E" w14:paraId="16EB1869" w14:textId="77777777">
            <w:pPr>
              <w:jc w:val="center"/>
            </w:pPr>
            <w:r w:rsidRPr="00C531DD">
              <w:t>12:00</w:t>
            </w:r>
          </w:p>
        </w:tc>
        <w:tc>
          <w:tcPr>
            <w:tcW w:w="1016" w:type="dxa"/>
          </w:tcPr>
          <w:p w:rsidR="002A4A0E" w:rsidP="00E92BA0" w:rsidRDefault="002A4A0E" w14:paraId="54143781" w14:textId="77777777">
            <w:pPr>
              <w:jc w:val="center"/>
            </w:pPr>
          </w:p>
        </w:tc>
      </w:tr>
      <w:tr w:rsidR="002A4A0E" w:rsidTr="00045E08" w14:paraId="37966A1A" w14:textId="77777777">
        <w:tc>
          <w:tcPr>
            <w:tcW w:w="1424" w:type="dxa"/>
          </w:tcPr>
          <w:p w:rsidR="002A4A0E" w:rsidP="00E92BA0" w:rsidRDefault="002A4A0E" w14:paraId="37D8BC89" w14:textId="77777777">
            <w:pPr>
              <w:jc w:val="center"/>
            </w:pPr>
            <w:r>
              <w:rPr>
                <w:b/>
              </w:rPr>
              <w:t>Camt.029</w:t>
            </w:r>
          </w:p>
        </w:tc>
        <w:tc>
          <w:tcPr>
            <w:tcW w:w="1347" w:type="dxa"/>
          </w:tcPr>
          <w:p w:rsidR="002A4A0E" w:rsidP="00E92BA0" w:rsidRDefault="002A4A0E" w14:paraId="10C5A4B2" w14:textId="77777777">
            <w:pPr>
              <w:jc w:val="center"/>
            </w:pPr>
            <w:r>
              <w:t>RBOUT</w:t>
            </w:r>
          </w:p>
        </w:tc>
        <w:tc>
          <w:tcPr>
            <w:tcW w:w="1534" w:type="dxa"/>
          </w:tcPr>
          <w:p w:rsidR="002A4A0E" w:rsidP="00E92BA0" w:rsidRDefault="002A4A0E" w14:paraId="094BFABD" w14:textId="77777777">
            <w:pPr>
              <w:jc w:val="center"/>
            </w:pPr>
            <w:r>
              <w:t>ACH</w:t>
            </w:r>
          </w:p>
        </w:tc>
        <w:tc>
          <w:tcPr>
            <w:tcW w:w="1459" w:type="dxa"/>
          </w:tcPr>
          <w:p w:rsidR="002A4A0E" w:rsidP="00E92BA0" w:rsidRDefault="002A4A0E" w14:paraId="42DECF5F" w14:textId="77777777">
            <w:pPr>
              <w:jc w:val="center"/>
            </w:pPr>
            <w:r w:rsidRPr="00FD5C90">
              <w:t>Creditor Bank</w:t>
            </w:r>
          </w:p>
        </w:tc>
        <w:tc>
          <w:tcPr>
            <w:tcW w:w="1260" w:type="dxa"/>
          </w:tcPr>
          <w:p w:rsidRPr="00C531DD" w:rsidR="002A4A0E" w:rsidP="00E92BA0" w:rsidRDefault="002A4A0E" w14:paraId="78C63784" w14:textId="77777777">
            <w:pPr>
              <w:jc w:val="center"/>
            </w:pPr>
            <w:r w:rsidRPr="00C531DD">
              <w:t>08:00</w:t>
            </w:r>
          </w:p>
        </w:tc>
        <w:tc>
          <w:tcPr>
            <w:tcW w:w="1202" w:type="dxa"/>
          </w:tcPr>
          <w:p w:rsidRPr="00C531DD" w:rsidR="002A4A0E" w:rsidP="00E92BA0" w:rsidRDefault="002A4A0E" w14:paraId="674CB225" w14:textId="77777777">
            <w:pPr>
              <w:jc w:val="center"/>
            </w:pPr>
            <w:r w:rsidRPr="00C531DD">
              <w:t>13:00</w:t>
            </w:r>
          </w:p>
        </w:tc>
        <w:tc>
          <w:tcPr>
            <w:tcW w:w="1016" w:type="dxa"/>
          </w:tcPr>
          <w:p w:rsidR="002A4A0E" w:rsidP="00E92BA0" w:rsidRDefault="002A4A0E" w14:paraId="045B2490" w14:textId="77777777">
            <w:pPr>
              <w:jc w:val="center"/>
            </w:pPr>
          </w:p>
        </w:tc>
      </w:tr>
      <w:tr w:rsidR="002A4A0E" w:rsidTr="00045E08" w14:paraId="5434C1FF" w14:textId="77777777">
        <w:tc>
          <w:tcPr>
            <w:tcW w:w="1424" w:type="dxa"/>
          </w:tcPr>
          <w:p w:rsidRPr="00FD5C90" w:rsidR="002A4A0E" w:rsidP="00E92BA0" w:rsidRDefault="002A4A0E" w14:paraId="20712D5B" w14:textId="77777777">
            <w:pPr>
              <w:jc w:val="center"/>
              <w:rPr>
                <w:b/>
              </w:rPr>
            </w:pPr>
          </w:p>
        </w:tc>
        <w:tc>
          <w:tcPr>
            <w:tcW w:w="1347" w:type="dxa"/>
          </w:tcPr>
          <w:p w:rsidR="002A4A0E" w:rsidP="00E92BA0" w:rsidRDefault="002A4A0E" w14:paraId="30E5C198" w14:textId="77777777">
            <w:pPr>
              <w:jc w:val="center"/>
            </w:pPr>
          </w:p>
        </w:tc>
        <w:tc>
          <w:tcPr>
            <w:tcW w:w="1534" w:type="dxa"/>
          </w:tcPr>
          <w:p w:rsidR="002A4A0E" w:rsidP="00E92BA0" w:rsidRDefault="002A4A0E" w14:paraId="7940AD45" w14:textId="77777777">
            <w:pPr>
              <w:jc w:val="center"/>
            </w:pPr>
          </w:p>
        </w:tc>
        <w:tc>
          <w:tcPr>
            <w:tcW w:w="1459" w:type="dxa"/>
          </w:tcPr>
          <w:p w:rsidR="002A4A0E" w:rsidP="00E92BA0" w:rsidRDefault="002A4A0E" w14:paraId="41443417" w14:textId="77777777">
            <w:pPr>
              <w:jc w:val="center"/>
            </w:pPr>
          </w:p>
        </w:tc>
        <w:tc>
          <w:tcPr>
            <w:tcW w:w="1260" w:type="dxa"/>
          </w:tcPr>
          <w:p w:rsidRPr="00C531DD" w:rsidR="002A4A0E" w:rsidP="00E92BA0" w:rsidRDefault="002A4A0E" w14:paraId="708F324A" w14:textId="77777777">
            <w:pPr>
              <w:jc w:val="center"/>
            </w:pPr>
          </w:p>
        </w:tc>
        <w:tc>
          <w:tcPr>
            <w:tcW w:w="1202" w:type="dxa"/>
          </w:tcPr>
          <w:p w:rsidRPr="00C531DD" w:rsidR="002A4A0E" w:rsidP="00E92BA0" w:rsidRDefault="002A4A0E" w14:paraId="40893C37" w14:textId="77777777">
            <w:pPr>
              <w:jc w:val="center"/>
            </w:pPr>
          </w:p>
        </w:tc>
        <w:tc>
          <w:tcPr>
            <w:tcW w:w="1016" w:type="dxa"/>
          </w:tcPr>
          <w:p w:rsidR="002A4A0E" w:rsidP="00E92BA0" w:rsidRDefault="002A4A0E" w14:paraId="6BD7E338" w14:textId="77777777">
            <w:pPr>
              <w:jc w:val="center"/>
            </w:pPr>
          </w:p>
        </w:tc>
      </w:tr>
      <w:tr w:rsidR="002A4A0E" w:rsidTr="00045E08" w14:paraId="66943841" w14:textId="77777777">
        <w:tc>
          <w:tcPr>
            <w:tcW w:w="1424" w:type="dxa"/>
          </w:tcPr>
          <w:p w:rsidRPr="00FD5C90" w:rsidR="002A4A0E" w:rsidP="00E92BA0" w:rsidRDefault="002A4A0E" w14:paraId="070327C9" w14:textId="77777777">
            <w:pPr>
              <w:jc w:val="center"/>
              <w:rPr>
                <w:b/>
              </w:rPr>
            </w:pPr>
            <w:r w:rsidRPr="00FD5C90">
              <w:rPr>
                <w:b/>
              </w:rPr>
              <w:t>Pacs.002</w:t>
            </w:r>
          </w:p>
        </w:tc>
        <w:tc>
          <w:tcPr>
            <w:tcW w:w="1347" w:type="dxa"/>
          </w:tcPr>
          <w:p w:rsidR="002A4A0E" w:rsidP="00E92BA0" w:rsidRDefault="002A4A0E" w14:paraId="1F19FCD3" w14:textId="77777777">
            <w:pPr>
              <w:jc w:val="center"/>
            </w:pPr>
            <w:r>
              <w:t>ST901</w:t>
            </w:r>
          </w:p>
        </w:tc>
        <w:tc>
          <w:tcPr>
            <w:tcW w:w="1534" w:type="dxa"/>
          </w:tcPr>
          <w:p w:rsidR="002A4A0E" w:rsidP="00E92BA0" w:rsidRDefault="002A4A0E" w14:paraId="4304E3F9" w14:textId="77777777">
            <w:pPr>
              <w:jc w:val="center"/>
            </w:pPr>
            <w:r>
              <w:t>ACH</w:t>
            </w:r>
          </w:p>
        </w:tc>
        <w:tc>
          <w:tcPr>
            <w:tcW w:w="1459" w:type="dxa"/>
          </w:tcPr>
          <w:p w:rsidR="002A4A0E" w:rsidP="00E92BA0" w:rsidRDefault="002A4A0E" w14:paraId="2DAA9F93" w14:textId="77777777">
            <w:pPr>
              <w:jc w:val="center"/>
            </w:pPr>
            <w:r w:rsidRPr="00FD5C90">
              <w:t>Creditor Bank</w:t>
            </w:r>
          </w:p>
        </w:tc>
        <w:tc>
          <w:tcPr>
            <w:tcW w:w="1260" w:type="dxa"/>
          </w:tcPr>
          <w:p w:rsidRPr="00C531DD" w:rsidR="002A4A0E" w:rsidP="00E92BA0" w:rsidRDefault="002A4A0E" w14:paraId="05B89542" w14:textId="77777777">
            <w:pPr>
              <w:jc w:val="center"/>
            </w:pPr>
            <w:r w:rsidRPr="00C531DD">
              <w:t>08:00</w:t>
            </w:r>
          </w:p>
        </w:tc>
        <w:tc>
          <w:tcPr>
            <w:tcW w:w="1202" w:type="dxa"/>
          </w:tcPr>
          <w:p w:rsidRPr="00C531DD" w:rsidR="002A4A0E" w:rsidP="00E92BA0" w:rsidRDefault="002A4A0E" w14:paraId="1542CA10" w14:textId="77777777">
            <w:pPr>
              <w:jc w:val="center"/>
            </w:pPr>
            <w:r w:rsidRPr="00C531DD">
              <w:t xml:space="preserve">10:30 </w:t>
            </w:r>
          </w:p>
        </w:tc>
        <w:tc>
          <w:tcPr>
            <w:tcW w:w="1016" w:type="dxa"/>
          </w:tcPr>
          <w:p w:rsidR="002A4A0E" w:rsidP="00E92BA0" w:rsidRDefault="002A4A0E" w14:paraId="3E4E8D6C" w14:textId="77777777">
            <w:pPr>
              <w:jc w:val="center"/>
            </w:pPr>
          </w:p>
        </w:tc>
      </w:tr>
      <w:tr w:rsidR="002A4A0E" w:rsidTr="00045E08" w14:paraId="5719C2DB" w14:textId="77777777">
        <w:tc>
          <w:tcPr>
            <w:tcW w:w="1424" w:type="dxa"/>
          </w:tcPr>
          <w:p w:rsidRPr="00FD5C90" w:rsidR="002A4A0E" w:rsidP="00E92BA0" w:rsidRDefault="002A4A0E" w14:paraId="5F3F1584" w14:textId="77777777">
            <w:pPr>
              <w:jc w:val="center"/>
              <w:rPr>
                <w:b/>
              </w:rPr>
            </w:pPr>
            <w:r w:rsidRPr="00FD5C90">
              <w:rPr>
                <w:b/>
              </w:rPr>
              <w:t>Pacs.002</w:t>
            </w:r>
          </w:p>
        </w:tc>
        <w:tc>
          <w:tcPr>
            <w:tcW w:w="1347" w:type="dxa"/>
          </w:tcPr>
          <w:p w:rsidR="002A4A0E" w:rsidP="00E92BA0" w:rsidRDefault="002A4A0E" w14:paraId="1229451E" w14:textId="77777777">
            <w:pPr>
              <w:jc w:val="center"/>
            </w:pPr>
            <w:r>
              <w:t>ST902</w:t>
            </w:r>
          </w:p>
        </w:tc>
        <w:tc>
          <w:tcPr>
            <w:tcW w:w="1534" w:type="dxa"/>
          </w:tcPr>
          <w:p w:rsidR="002A4A0E" w:rsidP="00E92BA0" w:rsidRDefault="002A4A0E" w14:paraId="544D5368" w14:textId="77777777">
            <w:pPr>
              <w:jc w:val="center"/>
            </w:pPr>
            <w:r>
              <w:t>ACH</w:t>
            </w:r>
          </w:p>
        </w:tc>
        <w:tc>
          <w:tcPr>
            <w:tcW w:w="1459" w:type="dxa"/>
          </w:tcPr>
          <w:p w:rsidR="002A4A0E" w:rsidP="00E92BA0" w:rsidRDefault="002A4A0E" w14:paraId="3585AFDF" w14:textId="77777777">
            <w:pPr>
              <w:jc w:val="center"/>
            </w:pPr>
            <w:r w:rsidRPr="00DA2814">
              <w:t>Debtor Bank</w:t>
            </w:r>
          </w:p>
        </w:tc>
        <w:tc>
          <w:tcPr>
            <w:tcW w:w="1260" w:type="dxa"/>
          </w:tcPr>
          <w:p w:rsidRPr="00C531DD" w:rsidR="002A4A0E" w:rsidP="00E92BA0" w:rsidRDefault="002A4A0E" w14:paraId="64B8D7D9" w14:textId="77777777">
            <w:pPr>
              <w:jc w:val="center"/>
            </w:pPr>
            <w:r w:rsidRPr="00C531DD">
              <w:t>08:00</w:t>
            </w:r>
          </w:p>
        </w:tc>
        <w:tc>
          <w:tcPr>
            <w:tcW w:w="1202" w:type="dxa"/>
          </w:tcPr>
          <w:p w:rsidRPr="00C531DD" w:rsidR="002A4A0E" w:rsidP="00E92BA0" w:rsidRDefault="002A4A0E" w14:paraId="223D97DF" w14:textId="77777777">
            <w:pPr>
              <w:jc w:val="center"/>
            </w:pPr>
            <w:r w:rsidRPr="00C531DD">
              <w:t xml:space="preserve">12:30 </w:t>
            </w:r>
          </w:p>
        </w:tc>
        <w:tc>
          <w:tcPr>
            <w:tcW w:w="1016" w:type="dxa"/>
          </w:tcPr>
          <w:p w:rsidR="002A4A0E" w:rsidP="00E92BA0" w:rsidRDefault="002A4A0E" w14:paraId="2FF7F90A" w14:textId="77777777">
            <w:pPr>
              <w:jc w:val="center"/>
            </w:pPr>
          </w:p>
        </w:tc>
      </w:tr>
      <w:tr w:rsidR="002A4A0E" w:rsidTr="00045E08" w14:paraId="30EE6B3B" w14:textId="77777777">
        <w:tc>
          <w:tcPr>
            <w:tcW w:w="1424" w:type="dxa"/>
          </w:tcPr>
          <w:p w:rsidRPr="00FD5C90" w:rsidR="002A4A0E" w:rsidP="00E92BA0" w:rsidRDefault="002A4A0E" w14:paraId="12553DAD" w14:textId="77777777">
            <w:pPr>
              <w:jc w:val="center"/>
              <w:rPr>
                <w:b/>
              </w:rPr>
            </w:pPr>
            <w:r w:rsidRPr="00FD5C90">
              <w:rPr>
                <w:b/>
              </w:rPr>
              <w:t>Pacs.002</w:t>
            </w:r>
          </w:p>
        </w:tc>
        <w:tc>
          <w:tcPr>
            <w:tcW w:w="1347" w:type="dxa"/>
          </w:tcPr>
          <w:p w:rsidR="002A4A0E" w:rsidP="00E92BA0" w:rsidRDefault="002A4A0E" w14:paraId="6B2BE1D3" w14:textId="77777777">
            <w:pPr>
              <w:jc w:val="center"/>
            </w:pPr>
            <w:r>
              <w:t>ST903</w:t>
            </w:r>
          </w:p>
        </w:tc>
        <w:tc>
          <w:tcPr>
            <w:tcW w:w="1534" w:type="dxa"/>
          </w:tcPr>
          <w:p w:rsidR="002A4A0E" w:rsidP="00E92BA0" w:rsidRDefault="002A4A0E" w14:paraId="0D833C8A" w14:textId="77777777">
            <w:pPr>
              <w:jc w:val="center"/>
            </w:pPr>
            <w:r>
              <w:t>ACH</w:t>
            </w:r>
          </w:p>
        </w:tc>
        <w:tc>
          <w:tcPr>
            <w:tcW w:w="1459" w:type="dxa"/>
          </w:tcPr>
          <w:p w:rsidR="002A4A0E" w:rsidP="00E92BA0" w:rsidRDefault="002A4A0E" w14:paraId="7EB6285C" w14:textId="77777777">
            <w:pPr>
              <w:jc w:val="center"/>
            </w:pPr>
            <w:r w:rsidRPr="00DA2814">
              <w:t>Debtor Bank</w:t>
            </w:r>
          </w:p>
        </w:tc>
        <w:tc>
          <w:tcPr>
            <w:tcW w:w="1260" w:type="dxa"/>
          </w:tcPr>
          <w:p w:rsidRPr="00C531DD" w:rsidR="002A4A0E" w:rsidP="00E92BA0" w:rsidRDefault="002A4A0E" w14:paraId="2D375466" w14:textId="77777777">
            <w:pPr>
              <w:jc w:val="center"/>
            </w:pPr>
            <w:r w:rsidRPr="00C531DD">
              <w:t>08:00</w:t>
            </w:r>
          </w:p>
        </w:tc>
        <w:tc>
          <w:tcPr>
            <w:tcW w:w="1202" w:type="dxa"/>
          </w:tcPr>
          <w:p w:rsidRPr="00C531DD" w:rsidR="002A4A0E" w:rsidP="00E92BA0" w:rsidRDefault="002A4A0E" w14:paraId="3EAD9403" w14:textId="77777777">
            <w:pPr>
              <w:jc w:val="center"/>
            </w:pPr>
            <w:r w:rsidRPr="00C531DD">
              <w:t>12:30</w:t>
            </w:r>
          </w:p>
        </w:tc>
        <w:tc>
          <w:tcPr>
            <w:tcW w:w="1016" w:type="dxa"/>
          </w:tcPr>
          <w:p w:rsidR="002A4A0E" w:rsidP="00E92BA0" w:rsidRDefault="002A4A0E" w14:paraId="24141175" w14:textId="77777777">
            <w:pPr>
              <w:jc w:val="center"/>
            </w:pPr>
          </w:p>
        </w:tc>
      </w:tr>
      <w:tr w:rsidR="002A4A0E" w:rsidTr="00045E08" w14:paraId="058302E3" w14:textId="77777777">
        <w:tc>
          <w:tcPr>
            <w:tcW w:w="1424" w:type="dxa"/>
          </w:tcPr>
          <w:p w:rsidRPr="00FD5C90" w:rsidR="002A4A0E" w:rsidP="00E92BA0" w:rsidRDefault="002A4A0E" w14:paraId="459472FA" w14:textId="77777777">
            <w:pPr>
              <w:jc w:val="center"/>
              <w:rPr>
                <w:b/>
              </w:rPr>
            </w:pPr>
          </w:p>
        </w:tc>
        <w:tc>
          <w:tcPr>
            <w:tcW w:w="1347" w:type="dxa"/>
          </w:tcPr>
          <w:p w:rsidR="002A4A0E" w:rsidP="00E92BA0" w:rsidRDefault="002A4A0E" w14:paraId="6B0BB1AA" w14:textId="77777777">
            <w:pPr>
              <w:jc w:val="center"/>
            </w:pPr>
          </w:p>
        </w:tc>
        <w:tc>
          <w:tcPr>
            <w:tcW w:w="1534" w:type="dxa"/>
          </w:tcPr>
          <w:p w:rsidR="002A4A0E" w:rsidP="00E92BA0" w:rsidRDefault="002A4A0E" w14:paraId="3AABC696" w14:textId="77777777">
            <w:pPr>
              <w:jc w:val="center"/>
            </w:pPr>
          </w:p>
        </w:tc>
        <w:tc>
          <w:tcPr>
            <w:tcW w:w="1459" w:type="dxa"/>
          </w:tcPr>
          <w:p w:rsidR="002A4A0E" w:rsidP="00E92BA0" w:rsidRDefault="002A4A0E" w14:paraId="6AEE3DD5" w14:textId="77777777">
            <w:pPr>
              <w:jc w:val="center"/>
            </w:pPr>
          </w:p>
        </w:tc>
        <w:tc>
          <w:tcPr>
            <w:tcW w:w="1260" w:type="dxa"/>
          </w:tcPr>
          <w:p w:rsidR="002A4A0E" w:rsidP="00E92BA0" w:rsidRDefault="002A4A0E" w14:paraId="50C7104F" w14:textId="77777777">
            <w:pPr>
              <w:jc w:val="center"/>
            </w:pPr>
          </w:p>
        </w:tc>
        <w:tc>
          <w:tcPr>
            <w:tcW w:w="1202" w:type="dxa"/>
          </w:tcPr>
          <w:p w:rsidR="002A4A0E" w:rsidP="00E92BA0" w:rsidRDefault="002A4A0E" w14:paraId="7FC99152" w14:textId="77777777">
            <w:pPr>
              <w:jc w:val="center"/>
            </w:pPr>
          </w:p>
        </w:tc>
        <w:tc>
          <w:tcPr>
            <w:tcW w:w="1016" w:type="dxa"/>
          </w:tcPr>
          <w:p w:rsidR="002A4A0E" w:rsidP="00E92BA0" w:rsidRDefault="002A4A0E" w14:paraId="72D8E2D5" w14:textId="77777777">
            <w:pPr>
              <w:jc w:val="center"/>
            </w:pPr>
          </w:p>
        </w:tc>
      </w:tr>
    </w:tbl>
    <w:p w:rsidR="000D04E2" w:rsidP="00E92BA0" w:rsidRDefault="000D04E2" w14:paraId="0E127B89" w14:textId="77777777"/>
    <w:p w:rsidRPr="00F0135A" w:rsidR="000D04E2" w:rsidP="00E92BA0" w:rsidRDefault="000D04E2" w14:paraId="7619EBAA" w14:textId="77777777">
      <w:pPr>
        <w:rPr>
          <w:b/>
        </w:rPr>
      </w:pPr>
      <w:r w:rsidRPr="00F0135A">
        <w:rPr>
          <w:b/>
        </w:rPr>
        <w:t xml:space="preserve">NB. Bank </w:t>
      </w:r>
      <w:r w:rsidRPr="00F0135A" w:rsidR="00856A55">
        <w:rPr>
          <w:b/>
        </w:rPr>
        <w:t>Errors:</w:t>
      </w:r>
      <w:r w:rsidRPr="00F0135A">
        <w:rPr>
          <w:b/>
        </w:rPr>
        <w:t xml:space="preserve"> Participants will manage as best effort to a maximum of 48 hours.</w:t>
      </w:r>
    </w:p>
    <w:p w:rsidRPr="002D6E2C" w:rsidR="000D04E2" w:rsidP="00E92BA0" w:rsidRDefault="000D04E2" w14:paraId="5B72E21A" w14:textId="77777777"/>
    <w:p w:rsidRPr="002D6E2C" w:rsidR="00DF6B2C" w:rsidP="00E92BA0" w:rsidRDefault="00DF6B2C" w14:paraId="6158D756" w14:textId="77777777">
      <w:pPr>
        <w:pStyle w:val="Caption"/>
        <w:spacing w:line="240" w:lineRule="auto"/>
        <w:rPr>
          <w:rFonts w:ascii="Calibri" w:hAnsi="Calibri"/>
          <w:sz w:val="22"/>
          <w:szCs w:val="22"/>
          <w:lang w:val="en-ZA"/>
        </w:rPr>
      </w:pPr>
      <w:r w:rsidRPr="002D6E2C">
        <w:rPr>
          <w:rFonts w:ascii="Calibri" w:hAnsi="Calibri"/>
          <w:sz w:val="22"/>
          <w:szCs w:val="22"/>
          <w:lang w:val="en-ZA"/>
        </w:rPr>
        <w:t>Direct Debits Bank Error Cancellation (Reversal) Process:</w:t>
      </w:r>
    </w:p>
    <w:p w:rsidRPr="002D6E2C" w:rsidR="000D04E2" w:rsidP="00E92BA0" w:rsidRDefault="000D04E2" w14:paraId="2849DA8E" w14:textId="77777777">
      <w:pPr>
        <w:tabs>
          <w:tab w:val="left" w:pos="567"/>
        </w:tabs>
        <w:rPr>
          <w:rStyle w:val="Hyperlink"/>
        </w:rPr>
      </w:pPr>
    </w:p>
    <w:p w:rsidRPr="00D70D15" w:rsidR="000D04E2" w:rsidP="00E92BA0" w:rsidRDefault="00B169A8" w14:paraId="34524B09" w14:textId="77777777">
      <w:pPr>
        <w:tabs>
          <w:tab w:val="left" w:pos="567"/>
        </w:tabs>
        <w:rPr>
          <w:rStyle w:val="Hyperlink"/>
          <w:u w:val="none"/>
        </w:rPr>
      </w:pPr>
      <w:r w:rsidRPr="00C1668A">
        <w:rPr>
          <w:noProof/>
          <w:color w:val="0000FF"/>
          <w:lang w:val="en-US"/>
        </w:rPr>
        <w:drawing>
          <wp:inline distT="0" distB="0" distL="0" distR="0" wp14:anchorId="1FF9B195" wp14:editId="491E5222">
            <wp:extent cx="5725795" cy="35052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795" cy="3505200"/>
                    </a:xfrm>
                    <a:prstGeom prst="rect">
                      <a:avLst/>
                    </a:prstGeom>
                    <a:noFill/>
                    <a:ln>
                      <a:noFill/>
                    </a:ln>
                  </pic:spPr>
                </pic:pic>
              </a:graphicData>
            </a:graphic>
          </wp:inline>
        </w:drawing>
      </w:r>
    </w:p>
    <w:p w:rsidR="000D04E2" w:rsidP="00E92BA0" w:rsidRDefault="000D04E2" w14:paraId="54155CC1" w14:textId="77777777">
      <w:pPr>
        <w:tabs>
          <w:tab w:val="left" w:pos="567"/>
        </w:tabs>
        <w:rPr>
          <w:rStyle w:val="Hyperlink"/>
        </w:rPr>
      </w:pPr>
    </w:p>
    <w:p w:rsidRPr="002D6E2C" w:rsidR="00184E49" w:rsidP="002C2973" w:rsidRDefault="00184E49" w14:paraId="529432B3" w14:textId="77777777">
      <w:pPr>
        <w:pStyle w:val="Heading30"/>
        <w:numPr>
          <w:ilvl w:val="2"/>
          <w:numId w:val="49"/>
        </w:numPr>
        <w:spacing w:before="0" w:after="0" w:line="240" w:lineRule="auto"/>
        <w:ind w:left="0" w:firstLine="0"/>
        <w:rPr>
          <w:rFonts w:ascii="Calibri" w:hAnsi="Calibri"/>
          <w:color w:val="4F81BD"/>
          <w:sz w:val="22"/>
        </w:rPr>
      </w:pPr>
      <w:r w:rsidRPr="002D6E2C">
        <w:rPr>
          <w:rFonts w:ascii="Calibri" w:hAnsi="Calibri"/>
          <w:color w:val="4F81BD"/>
          <w:sz w:val="22"/>
        </w:rPr>
        <w:t>Creditor Banks send payment cancellations (</w:t>
      </w:r>
      <w:hyperlink w:history="1" w:anchor="_FIToFI_Payment_Cancellation">
        <w:r w:rsidRPr="002D6E2C">
          <w:rPr>
            <w:rStyle w:val="Hyperlink"/>
            <w:rFonts w:ascii="Calibri" w:hAnsi="Calibri"/>
            <w:b w:val="0"/>
            <w:sz w:val="22"/>
          </w:rPr>
          <w:t>camt.056</w:t>
        </w:r>
      </w:hyperlink>
      <w:r w:rsidRPr="002D6E2C">
        <w:rPr>
          <w:rFonts w:ascii="Calibri" w:hAnsi="Calibri"/>
          <w:color w:val="4F81BD"/>
          <w:sz w:val="22"/>
        </w:rPr>
        <w:t xml:space="preserve">) to ACH </w:t>
      </w:r>
    </w:p>
    <w:p w:rsidR="00184E49" w:rsidP="00E92BA0" w:rsidRDefault="00184E49" w14:paraId="1A69EE06" w14:textId="77777777">
      <w:r w:rsidRPr="002D6E2C">
        <w:t xml:space="preserve">Debit payment cancellation messages may contain cancellations for direct debits from more than one direct debit input message. These cancellation requests (for error corrections) </w:t>
      </w:r>
      <w:r w:rsidR="00117E78">
        <w:t>will only</w:t>
      </w:r>
      <w:r w:rsidRPr="002D6E2C" w:rsidR="00117E78">
        <w:t xml:space="preserve"> </w:t>
      </w:r>
      <w:r w:rsidRPr="002D6E2C">
        <w:t>identify individual debits</w:t>
      </w:r>
    </w:p>
    <w:p w:rsidRPr="002D6E2C" w:rsidR="00184E49" w:rsidP="00E92BA0" w:rsidRDefault="00184E49" w14:paraId="6CDD0C5B" w14:textId="77777777">
      <w:r w:rsidRPr="002D6E2C">
        <w:t>When batches of debits are to be cancelled, the ACH uses batch header information to identify original direct debits.</w:t>
      </w:r>
    </w:p>
    <w:p w:rsidRPr="002D6E2C" w:rsidR="00184E49" w:rsidP="00E92BA0" w:rsidRDefault="00184E49" w14:paraId="772FF764" w14:textId="77777777">
      <w:r w:rsidRPr="002D6E2C">
        <w:t>The mandate reference number for any original direct debit has to also be included as part of the transaction message.</w:t>
      </w:r>
    </w:p>
    <w:p w:rsidRPr="002D6E2C" w:rsidR="00184E49" w:rsidP="00E92BA0" w:rsidRDefault="00184E49" w14:paraId="0632ACBF" w14:textId="77777777"/>
    <w:p w:rsidR="00184E49" w:rsidP="00E92BA0" w:rsidRDefault="00184E49" w14:paraId="6119C0C6" w14:textId="77777777">
      <w:r w:rsidRPr="002D6E2C">
        <w:t>Payment cancellations may be delivered to the ACH only after the authorisation of PASA.</w:t>
      </w:r>
    </w:p>
    <w:p w:rsidR="00182281" w:rsidP="00E92BA0" w:rsidRDefault="00184E49" w14:paraId="34055E45" w14:textId="77777777">
      <w:pPr>
        <w:rPr>
          <w:rFonts w:cs="Arial"/>
          <w:b/>
          <w:color w:val="4F81BD"/>
        </w:rPr>
      </w:pPr>
      <w:r w:rsidRPr="002D6E2C">
        <w:t xml:space="preserve"> </w:t>
      </w:r>
    </w:p>
    <w:p w:rsidRPr="002D6E2C" w:rsidR="00184E49" w:rsidP="002C2973" w:rsidRDefault="00184E49" w14:paraId="4CFE5DF3" w14:textId="77777777">
      <w:pPr>
        <w:pStyle w:val="Heading30"/>
        <w:numPr>
          <w:ilvl w:val="2"/>
          <w:numId w:val="49"/>
        </w:numPr>
        <w:spacing w:before="0" w:after="0" w:line="240" w:lineRule="auto"/>
        <w:ind w:left="0" w:firstLine="0"/>
        <w:rPr>
          <w:rFonts w:ascii="Calibri" w:hAnsi="Calibri"/>
          <w:color w:val="4F81BD"/>
          <w:sz w:val="22"/>
        </w:rPr>
      </w:pPr>
      <w:r w:rsidRPr="002D6E2C">
        <w:rPr>
          <w:rFonts w:ascii="Calibri" w:hAnsi="Calibri"/>
          <w:color w:val="4F81BD"/>
          <w:sz w:val="22"/>
        </w:rPr>
        <w:t xml:space="preserve">ACH sends status report </w:t>
      </w:r>
      <w:r w:rsidRPr="002D6E2C">
        <w:rPr>
          <w:rStyle w:val="Hyperlink"/>
          <w:rFonts w:ascii="Calibri" w:hAnsi="Calibri" w:cs="Times New Roman"/>
          <w:b w:val="0"/>
          <w:sz w:val="22"/>
        </w:rPr>
        <w:t>(</w:t>
      </w:r>
      <w:hyperlink w:history="1" w:anchor="Status_Report_Exception_Processing">
        <w:r w:rsidRPr="002D6E2C">
          <w:rPr>
            <w:rStyle w:val="Hyperlink"/>
            <w:rFonts w:ascii="Calibri" w:hAnsi="Calibri" w:cs="Times New Roman"/>
            <w:b w:val="0"/>
            <w:sz w:val="22"/>
          </w:rPr>
          <w:t>pacs.002</w:t>
        </w:r>
      </w:hyperlink>
      <w:r w:rsidRPr="002D6E2C">
        <w:rPr>
          <w:rStyle w:val="Hyperlink"/>
          <w:rFonts w:ascii="Calibri" w:hAnsi="Calibri" w:cs="Times New Roman"/>
          <w:b w:val="0"/>
          <w:sz w:val="22"/>
        </w:rPr>
        <w:t xml:space="preserve">) </w:t>
      </w:r>
      <w:r w:rsidRPr="002D6E2C">
        <w:rPr>
          <w:rFonts w:ascii="Calibri" w:hAnsi="Calibri"/>
          <w:color w:val="4F81BD"/>
          <w:sz w:val="22"/>
        </w:rPr>
        <w:t xml:space="preserve">to </w:t>
      </w:r>
      <w:r>
        <w:rPr>
          <w:rFonts w:ascii="Calibri" w:hAnsi="Calibri"/>
          <w:color w:val="4F81BD"/>
          <w:sz w:val="22"/>
        </w:rPr>
        <w:t>Creditor</w:t>
      </w:r>
      <w:r w:rsidRPr="002D6E2C">
        <w:rPr>
          <w:rFonts w:ascii="Calibri" w:hAnsi="Calibri"/>
          <w:color w:val="4F81BD"/>
          <w:sz w:val="22"/>
        </w:rPr>
        <w:t xml:space="preserve"> Bank </w:t>
      </w:r>
    </w:p>
    <w:p w:rsidRPr="002D6E2C" w:rsidR="00184E49" w:rsidP="00E92BA0" w:rsidRDefault="00184E49" w14:paraId="556707CC" w14:textId="77777777">
      <w:r w:rsidRPr="002D6E2C">
        <w:t>The automated clearing house validates payment cancellations and matches cancellations against original debit batches or debit requests.</w:t>
      </w:r>
    </w:p>
    <w:p w:rsidRPr="002D6E2C" w:rsidR="00184E49" w:rsidP="00E92BA0" w:rsidRDefault="00184E49" w14:paraId="6CA2F2C0" w14:textId="77777777"/>
    <w:p w:rsidRPr="002D6E2C" w:rsidR="00184E49" w:rsidP="00E92BA0" w:rsidRDefault="00184E49" w14:paraId="4247A131" w14:textId="77777777">
      <w:r w:rsidRPr="002D6E2C">
        <w:t xml:space="preserve">Validation results are reported to </w:t>
      </w:r>
      <w:r>
        <w:t>Creditor</w:t>
      </w:r>
      <w:r w:rsidRPr="002D6E2C">
        <w:t xml:space="preserve"> Banks in status report messages.</w:t>
      </w:r>
    </w:p>
    <w:p w:rsidRPr="002D6E2C" w:rsidR="00184E49" w:rsidP="002C2973" w:rsidRDefault="00184E49" w14:paraId="50FFAEF0" w14:textId="77777777">
      <w:pPr>
        <w:numPr>
          <w:ilvl w:val="0"/>
          <w:numId w:val="6"/>
        </w:numPr>
        <w:ind w:left="0" w:firstLine="0"/>
      </w:pPr>
      <w:r w:rsidRPr="002D6E2C">
        <w:t xml:space="preserve">Files that fail validation are reported </w:t>
      </w:r>
      <w:r w:rsidRPr="00D96ADC">
        <w:rPr>
          <w:rFonts w:cs="Arial"/>
        </w:rPr>
        <w:t>in status report messages (pacs.002) with a service identification code.</w:t>
      </w:r>
    </w:p>
    <w:p w:rsidRPr="002D6E2C" w:rsidR="00184E49" w:rsidP="00E92BA0" w:rsidRDefault="00184E49" w14:paraId="7BE71ABB" w14:textId="77777777"/>
    <w:p w:rsidRPr="002D6E2C" w:rsidR="00184E49" w:rsidP="002C2973" w:rsidRDefault="006E51CB" w14:paraId="6BF96733" w14:textId="77777777">
      <w:pPr>
        <w:pStyle w:val="ListNumberIndented"/>
        <w:numPr>
          <w:ilvl w:val="0"/>
          <w:numId w:val="6"/>
        </w:numPr>
        <w:spacing w:after="0"/>
        <w:ind w:left="0" w:firstLine="0"/>
        <w:rPr>
          <w:rFonts w:ascii="Calibri" w:hAnsi="Calibri"/>
          <w:sz w:val="22"/>
          <w:szCs w:val="22"/>
          <w:lang w:val="en-ZA"/>
        </w:rPr>
      </w:pPr>
      <w:r>
        <w:rPr>
          <w:rFonts w:ascii="Calibri" w:hAnsi="Calibri" w:cs="Arial"/>
          <w:sz w:val="22"/>
          <w:szCs w:val="22"/>
          <w:lang w:val="en-ZA"/>
        </w:rPr>
        <w:t>Payment Cancellation</w:t>
      </w:r>
      <w:r w:rsidRPr="002D6E2C" w:rsidR="00184E49">
        <w:rPr>
          <w:rFonts w:ascii="Calibri" w:hAnsi="Calibri" w:cs="Arial"/>
          <w:sz w:val="22"/>
          <w:szCs w:val="22"/>
          <w:lang w:val="en-ZA"/>
        </w:rPr>
        <w:t xml:space="preserve"> messages which fail validation are reported </w:t>
      </w:r>
      <w:r w:rsidRPr="00D96ADC" w:rsidR="00184E49">
        <w:rPr>
          <w:rFonts w:ascii="Calibri" w:hAnsi="Calibri" w:eastAsia="Calibri" w:cs="Arial"/>
          <w:sz w:val="22"/>
          <w:szCs w:val="22"/>
          <w:lang w:val="en-ZA"/>
        </w:rPr>
        <w:t>in status report messages (pacs.002) with a service identification code.</w:t>
      </w:r>
    </w:p>
    <w:p w:rsidR="00184E49" w:rsidP="00E92BA0" w:rsidRDefault="00184E49" w14:paraId="59F905B0" w14:textId="77777777">
      <w:pPr>
        <w:tabs>
          <w:tab w:val="left" w:pos="567"/>
        </w:tabs>
        <w:rPr>
          <w:rStyle w:val="Hyperlink"/>
        </w:rPr>
      </w:pPr>
    </w:p>
    <w:p w:rsidRPr="002D6E2C" w:rsidR="00184E49" w:rsidP="002C2973" w:rsidRDefault="00184E49" w14:paraId="415C1C03" w14:textId="77777777">
      <w:pPr>
        <w:pStyle w:val="Heading30"/>
        <w:numPr>
          <w:ilvl w:val="2"/>
          <w:numId w:val="49"/>
        </w:numPr>
        <w:spacing w:before="0" w:after="0" w:line="240" w:lineRule="auto"/>
        <w:ind w:left="0" w:firstLine="0"/>
        <w:rPr>
          <w:rFonts w:ascii="Calibri" w:hAnsi="Calibri"/>
          <w:color w:val="4F81BD"/>
          <w:sz w:val="22"/>
        </w:rPr>
      </w:pPr>
      <w:r w:rsidRPr="002D6E2C">
        <w:rPr>
          <w:rFonts w:ascii="Calibri" w:hAnsi="Calibri"/>
          <w:color w:val="4F81BD"/>
          <w:sz w:val="22"/>
        </w:rPr>
        <w:t>ACH sends resolution of investigation (</w:t>
      </w:r>
      <w:hyperlink w:history="1" w:anchor="_Resolution_of_Investigation">
        <w:r w:rsidRPr="002D6E2C">
          <w:rPr>
            <w:rStyle w:val="Hyperlink"/>
            <w:rFonts w:ascii="Calibri" w:hAnsi="Calibri"/>
            <w:b w:val="0"/>
            <w:sz w:val="22"/>
          </w:rPr>
          <w:t>camt.029</w:t>
        </w:r>
      </w:hyperlink>
      <w:r w:rsidRPr="002D6E2C">
        <w:rPr>
          <w:rFonts w:ascii="Calibri" w:hAnsi="Calibri"/>
          <w:color w:val="4F81BD"/>
          <w:sz w:val="22"/>
        </w:rPr>
        <w:t xml:space="preserve">) messages to Creditor Banks </w:t>
      </w:r>
    </w:p>
    <w:p w:rsidRPr="002D6E2C" w:rsidR="00184E49" w:rsidP="00E92BA0" w:rsidRDefault="00184E49" w14:paraId="05AB6839" w14:textId="77777777">
      <w:pPr>
        <w:pStyle w:val="Heading30"/>
        <w:spacing w:before="0" w:after="0" w:line="240" w:lineRule="auto"/>
        <w:ind w:left="0" w:firstLine="0"/>
        <w:rPr>
          <w:rFonts w:ascii="Calibri" w:hAnsi="Calibri"/>
          <w:color w:val="4F81BD"/>
          <w:sz w:val="22"/>
        </w:rPr>
      </w:pPr>
    </w:p>
    <w:p w:rsidRPr="002D6E2C" w:rsidR="00184E49" w:rsidP="002C2973" w:rsidRDefault="00184E49" w14:paraId="1BCA10FA" w14:textId="77777777">
      <w:pPr>
        <w:pStyle w:val="Heading30"/>
        <w:numPr>
          <w:ilvl w:val="2"/>
          <w:numId w:val="49"/>
        </w:numPr>
        <w:spacing w:before="0" w:after="0" w:line="240" w:lineRule="auto"/>
        <w:ind w:left="0" w:firstLine="0"/>
        <w:rPr>
          <w:rFonts w:ascii="Calibri" w:hAnsi="Calibri"/>
          <w:color w:val="4F81BD"/>
          <w:sz w:val="22"/>
        </w:rPr>
      </w:pPr>
      <w:r w:rsidRPr="002D6E2C">
        <w:rPr>
          <w:rFonts w:ascii="Calibri" w:hAnsi="Calibri"/>
          <w:color w:val="4F81BD"/>
          <w:sz w:val="22"/>
        </w:rPr>
        <w:t>Creditor Banks engage and reconcile with their Creditors where required</w:t>
      </w:r>
      <w:r>
        <w:rPr>
          <w:rFonts w:ascii="Calibri" w:hAnsi="Calibri"/>
          <w:color w:val="4F81BD"/>
          <w:sz w:val="22"/>
        </w:rPr>
        <w:t>, with successful and negative response</w:t>
      </w:r>
      <w:r w:rsidRPr="002D6E2C">
        <w:rPr>
          <w:rFonts w:ascii="Calibri" w:hAnsi="Calibri"/>
          <w:color w:val="4F81BD"/>
          <w:sz w:val="22"/>
        </w:rPr>
        <w:t xml:space="preserve">. </w:t>
      </w:r>
    </w:p>
    <w:p w:rsidR="00184E49" w:rsidP="00E92BA0" w:rsidRDefault="00184E49" w14:paraId="31F9F820" w14:textId="77777777">
      <w:pPr>
        <w:tabs>
          <w:tab w:val="left" w:pos="567"/>
        </w:tabs>
        <w:rPr>
          <w:rStyle w:val="Hyperlink"/>
        </w:rPr>
      </w:pPr>
    </w:p>
    <w:p w:rsidRPr="002D6E2C" w:rsidR="00184E49" w:rsidP="00E92BA0" w:rsidRDefault="00184E49" w14:paraId="5DB0AB08" w14:textId="77777777">
      <w:pPr>
        <w:tabs>
          <w:tab w:val="left" w:pos="567"/>
        </w:tabs>
        <w:rPr>
          <w:rStyle w:val="Hyperlink"/>
        </w:rPr>
      </w:pPr>
    </w:p>
    <w:p w:rsidR="000D04E2" w:rsidP="00E92BA0" w:rsidRDefault="002A4A0E" w14:paraId="5D9E2FB7" w14:textId="77777777">
      <w:pPr>
        <w:tabs>
          <w:tab w:val="left" w:pos="567"/>
        </w:tabs>
        <w:rPr>
          <w:rStyle w:val="Hyperlink"/>
          <w:u w:val="none"/>
        </w:rPr>
      </w:pPr>
      <w:r>
        <w:rPr>
          <w:noProof/>
          <w:color w:val="0000FF"/>
          <w:lang w:val="en-US"/>
        </w:rPr>
        <w:drawing>
          <wp:inline distT="0" distB="0" distL="0" distR="0" wp14:anchorId="2B41BFC0" wp14:editId="1465FF5F">
            <wp:extent cx="5723255" cy="3505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255" cy="3505200"/>
                    </a:xfrm>
                    <a:prstGeom prst="rect">
                      <a:avLst/>
                    </a:prstGeom>
                    <a:noFill/>
                    <a:ln>
                      <a:noFill/>
                    </a:ln>
                  </pic:spPr>
                </pic:pic>
              </a:graphicData>
            </a:graphic>
          </wp:inline>
        </w:drawing>
      </w:r>
    </w:p>
    <w:p w:rsidRPr="00D81B73" w:rsidR="002A4A0E" w:rsidP="00E92BA0" w:rsidRDefault="002A4A0E" w14:paraId="18996935" w14:textId="77777777">
      <w:pPr>
        <w:tabs>
          <w:tab w:val="left" w:pos="567"/>
        </w:tabs>
        <w:rPr>
          <w:rStyle w:val="Hyperlink"/>
          <w:u w:val="none"/>
        </w:rPr>
      </w:pPr>
    </w:p>
    <w:p w:rsidR="000D04E2" w:rsidP="00E92BA0" w:rsidRDefault="000D04E2" w14:paraId="5065D50B" w14:textId="77777777">
      <w:pPr>
        <w:rPr>
          <w:rFonts w:cs="Arial"/>
          <w:b/>
          <w:bCs/>
          <w:color w:val="000000"/>
        </w:rPr>
      </w:pPr>
    </w:p>
    <w:p w:rsidRPr="002D6E2C" w:rsidR="000D04E2" w:rsidP="002C2973" w:rsidRDefault="000D04E2" w14:paraId="6DAAE913" w14:textId="77777777">
      <w:pPr>
        <w:pStyle w:val="Heading30"/>
        <w:numPr>
          <w:ilvl w:val="2"/>
          <w:numId w:val="49"/>
        </w:numPr>
        <w:spacing w:before="0" w:after="0" w:line="240" w:lineRule="auto"/>
        <w:ind w:left="0" w:firstLine="0"/>
        <w:rPr>
          <w:rFonts w:ascii="Calibri" w:hAnsi="Calibri"/>
          <w:color w:val="4F81BD"/>
          <w:sz w:val="22"/>
        </w:rPr>
      </w:pPr>
      <w:r w:rsidRPr="002D6E2C">
        <w:rPr>
          <w:rFonts w:ascii="Calibri" w:hAnsi="Calibri"/>
          <w:color w:val="4F81BD"/>
          <w:sz w:val="22"/>
        </w:rPr>
        <w:t>Creditor Banks send payment cancellations (</w:t>
      </w:r>
      <w:hyperlink w:history="1" w:anchor="_FIToFI_Payment_Cancellation">
        <w:r w:rsidRPr="002D6E2C" w:rsidR="00184E49">
          <w:rPr>
            <w:rStyle w:val="Hyperlink"/>
            <w:rFonts w:ascii="Calibri" w:hAnsi="Calibri"/>
            <w:b w:val="0"/>
            <w:sz w:val="22"/>
          </w:rPr>
          <w:t>camt.056</w:t>
        </w:r>
      </w:hyperlink>
      <w:r w:rsidRPr="002D6E2C">
        <w:rPr>
          <w:rFonts w:ascii="Calibri" w:hAnsi="Calibri"/>
          <w:color w:val="4F81BD"/>
          <w:sz w:val="22"/>
        </w:rPr>
        <w:t xml:space="preserve">) to ACH </w:t>
      </w:r>
    </w:p>
    <w:p w:rsidRPr="002D6E2C" w:rsidR="000D04E2" w:rsidP="00E92BA0" w:rsidRDefault="000D04E2" w14:paraId="50BC7530" w14:textId="77777777">
      <w:r w:rsidRPr="002D6E2C">
        <w:t xml:space="preserve">Debit payment cancellation messages may contain cancellations for direct debits from more than one direct debit input message. These cancellation requests (for error corrections) </w:t>
      </w:r>
      <w:r w:rsidR="009769B0">
        <w:t xml:space="preserve">will </w:t>
      </w:r>
      <w:r w:rsidR="00077249">
        <w:t>identify individual debits</w:t>
      </w:r>
      <w:r w:rsidRPr="002D6E2C">
        <w:t>. The mandate reference number for any original direct debit has to also be included as part of the transaction message.</w:t>
      </w:r>
    </w:p>
    <w:p w:rsidRPr="002D6E2C" w:rsidR="000D04E2" w:rsidP="00E92BA0" w:rsidRDefault="000D04E2" w14:paraId="68E892DE" w14:textId="77777777"/>
    <w:p w:rsidRPr="002D6E2C" w:rsidR="000D04E2" w:rsidP="00E92BA0" w:rsidRDefault="000D04E2" w14:paraId="3D574616" w14:textId="77777777">
      <w:r w:rsidRPr="002D6E2C">
        <w:t xml:space="preserve">Payment cancellations may be delivered to the ACH only after the authorisation of PASA. </w:t>
      </w:r>
    </w:p>
    <w:p w:rsidR="000D04E2" w:rsidP="00E92BA0" w:rsidRDefault="000D04E2" w14:paraId="582881FF" w14:textId="77777777">
      <w:pPr>
        <w:rPr>
          <w:color w:val="4F81BD"/>
        </w:rPr>
      </w:pPr>
    </w:p>
    <w:p w:rsidRPr="002D6E2C" w:rsidR="000D04E2" w:rsidP="002C2973" w:rsidRDefault="000D04E2" w14:paraId="251002D5" w14:textId="77777777">
      <w:pPr>
        <w:pStyle w:val="Heading30"/>
        <w:numPr>
          <w:ilvl w:val="2"/>
          <w:numId w:val="49"/>
        </w:numPr>
        <w:spacing w:before="0" w:after="0" w:line="240" w:lineRule="auto"/>
        <w:ind w:left="0" w:firstLine="0"/>
        <w:rPr>
          <w:rFonts w:ascii="Calibri" w:hAnsi="Calibri"/>
          <w:color w:val="4F81BD"/>
          <w:sz w:val="22"/>
        </w:rPr>
      </w:pPr>
      <w:r w:rsidRPr="002D6E2C">
        <w:rPr>
          <w:rFonts w:ascii="Calibri" w:hAnsi="Calibri"/>
          <w:color w:val="4F81BD"/>
          <w:sz w:val="22"/>
        </w:rPr>
        <w:t xml:space="preserve">ACH sends status reports </w:t>
      </w:r>
      <w:r w:rsidRPr="002D6E2C">
        <w:rPr>
          <w:rStyle w:val="Hyperlink"/>
          <w:rFonts w:ascii="Calibri" w:hAnsi="Calibri" w:cs="Times New Roman"/>
          <w:b w:val="0"/>
          <w:sz w:val="22"/>
        </w:rPr>
        <w:t>(</w:t>
      </w:r>
      <w:hyperlink w:history="1" w:anchor="Status_Report_Exception_Processing">
        <w:r w:rsidRPr="002D6E2C">
          <w:rPr>
            <w:rStyle w:val="Hyperlink"/>
            <w:rFonts w:ascii="Calibri" w:hAnsi="Calibri" w:cs="Times New Roman"/>
            <w:b w:val="0"/>
            <w:sz w:val="22"/>
          </w:rPr>
          <w:t>pacs.002</w:t>
        </w:r>
      </w:hyperlink>
      <w:r w:rsidRPr="002D6E2C">
        <w:rPr>
          <w:rStyle w:val="Hyperlink"/>
          <w:rFonts w:ascii="Calibri" w:hAnsi="Calibri" w:cs="Times New Roman"/>
          <w:b w:val="0"/>
          <w:sz w:val="22"/>
        </w:rPr>
        <w:t>)</w:t>
      </w:r>
      <w:r w:rsidRPr="002D6E2C">
        <w:rPr>
          <w:rFonts w:ascii="Calibri" w:hAnsi="Calibri"/>
          <w:color w:val="4F81BD"/>
          <w:sz w:val="22"/>
        </w:rPr>
        <w:t xml:space="preserve"> to Creditor Bank </w:t>
      </w:r>
    </w:p>
    <w:p w:rsidRPr="002D6E2C" w:rsidR="000D04E2" w:rsidP="00E92BA0" w:rsidRDefault="000D04E2" w14:paraId="72496E22" w14:textId="77777777">
      <w:pPr>
        <w:rPr>
          <w:color w:val="4F81BD"/>
        </w:rPr>
      </w:pPr>
    </w:p>
    <w:p w:rsidRPr="002D6E2C" w:rsidR="000D04E2" w:rsidP="00E92BA0" w:rsidRDefault="000D04E2" w14:paraId="0612F681" w14:textId="77777777">
      <w:r w:rsidRPr="002D6E2C">
        <w:t>The automated clearing house validates payment cancellations and matches cancellations against original debit batches or debit requests.</w:t>
      </w:r>
    </w:p>
    <w:p w:rsidRPr="002D6E2C" w:rsidR="000D04E2" w:rsidP="00E92BA0" w:rsidRDefault="000D04E2" w14:paraId="208778EC" w14:textId="77777777"/>
    <w:p w:rsidRPr="002D6E2C" w:rsidR="000D04E2" w:rsidP="00E92BA0" w:rsidRDefault="000D04E2" w14:paraId="0836C935" w14:textId="77777777">
      <w:r w:rsidRPr="002D6E2C">
        <w:t>Validation results are reported to Creditor Banks in status report messages.</w:t>
      </w:r>
    </w:p>
    <w:p w:rsidRPr="002D6E2C" w:rsidR="000D04E2" w:rsidP="002C2973" w:rsidRDefault="000D04E2" w14:paraId="38D1B711" w14:textId="77777777">
      <w:pPr>
        <w:numPr>
          <w:ilvl w:val="0"/>
          <w:numId w:val="6"/>
        </w:numPr>
        <w:ind w:left="0" w:firstLine="0"/>
      </w:pPr>
      <w:r w:rsidRPr="002D6E2C">
        <w:t xml:space="preserve">Files that fail validation are reported </w:t>
      </w:r>
      <w:r w:rsidRPr="00D96ADC" w:rsidDel="00D96ADC">
        <w:rPr>
          <w:rFonts w:cs="Arial"/>
        </w:rPr>
        <w:t xml:space="preserve"> </w:t>
      </w:r>
      <w:r w:rsidRPr="00D96ADC">
        <w:rPr>
          <w:rFonts w:cs="Arial"/>
        </w:rPr>
        <w:t xml:space="preserve"> in status report messages (pacs.002) with a service identification code.</w:t>
      </w:r>
    </w:p>
    <w:p w:rsidRPr="002D6E2C" w:rsidR="000D04E2" w:rsidP="00E92BA0" w:rsidRDefault="000D04E2" w14:paraId="6068E595" w14:textId="77777777"/>
    <w:p w:rsidRPr="002D6E2C" w:rsidR="000D04E2" w:rsidP="002C2973" w:rsidRDefault="000D04E2" w14:paraId="333C803D" w14:textId="77777777">
      <w:pPr>
        <w:pStyle w:val="ListNumberIndented"/>
        <w:numPr>
          <w:ilvl w:val="0"/>
          <w:numId w:val="6"/>
        </w:numPr>
        <w:spacing w:after="0"/>
        <w:ind w:left="0" w:firstLine="0"/>
        <w:rPr>
          <w:rFonts w:ascii="Calibri" w:hAnsi="Calibri"/>
          <w:sz w:val="22"/>
          <w:szCs w:val="22"/>
          <w:lang w:val="en-ZA"/>
        </w:rPr>
      </w:pPr>
      <w:r w:rsidRPr="002D6E2C">
        <w:rPr>
          <w:rFonts w:ascii="Calibri" w:hAnsi="Calibri" w:cs="Arial"/>
          <w:sz w:val="22"/>
          <w:szCs w:val="22"/>
          <w:lang w:val="en-ZA"/>
        </w:rPr>
        <w:t xml:space="preserve">Cancellation messages which fail validation are reported </w:t>
      </w:r>
      <w:r w:rsidRPr="00D96ADC" w:rsidDel="00D96ADC">
        <w:rPr>
          <w:rFonts w:ascii="Calibri" w:hAnsi="Calibri" w:eastAsia="Calibri" w:cs="Arial"/>
          <w:sz w:val="22"/>
          <w:szCs w:val="22"/>
          <w:lang w:val="en-ZA"/>
        </w:rPr>
        <w:t xml:space="preserve"> </w:t>
      </w:r>
      <w:r w:rsidRPr="00D96ADC">
        <w:rPr>
          <w:rFonts w:ascii="Calibri" w:hAnsi="Calibri" w:eastAsia="Calibri" w:cs="Arial"/>
          <w:sz w:val="22"/>
          <w:szCs w:val="22"/>
          <w:lang w:val="en-ZA"/>
        </w:rPr>
        <w:t xml:space="preserve"> in status report messages (pacs.002) with a service identification code.</w:t>
      </w:r>
    </w:p>
    <w:p w:rsidRPr="002D6E2C" w:rsidR="000D04E2" w:rsidP="00E92BA0" w:rsidRDefault="000D04E2" w14:paraId="33106859" w14:textId="77777777">
      <w:pPr>
        <w:rPr>
          <w:color w:val="4F81BD"/>
        </w:rPr>
      </w:pPr>
    </w:p>
    <w:p w:rsidRPr="002D6E2C" w:rsidR="000D04E2" w:rsidP="002C2973" w:rsidRDefault="000D04E2" w14:paraId="177FDD0D" w14:textId="77777777">
      <w:pPr>
        <w:pStyle w:val="Heading30"/>
        <w:numPr>
          <w:ilvl w:val="2"/>
          <w:numId w:val="49"/>
        </w:numPr>
        <w:spacing w:before="0" w:after="0" w:line="240" w:lineRule="auto"/>
        <w:ind w:left="0" w:firstLine="0"/>
        <w:rPr>
          <w:rFonts w:ascii="Calibri" w:hAnsi="Calibri"/>
          <w:color w:val="4F81BD"/>
          <w:sz w:val="22"/>
        </w:rPr>
      </w:pPr>
      <w:r w:rsidRPr="002D6E2C">
        <w:rPr>
          <w:rFonts w:ascii="Calibri" w:hAnsi="Calibri"/>
          <w:color w:val="4F81BD"/>
          <w:sz w:val="22"/>
        </w:rPr>
        <w:t>ACH sends payments cancellations (</w:t>
      </w:r>
      <w:hyperlink w:history="1" w:anchor="_FIToFI_Payment_Cancellation">
        <w:r w:rsidRPr="002D6E2C">
          <w:rPr>
            <w:rStyle w:val="Hyperlink"/>
            <w:rFonts w:ascii="Calibri" w:hAnsi="Calibri"/>
            <w:b w:val="0"/>
            <w:sz w:val="22"/>
          </w:rPr>
          <w:t>camt.056</w:t>
        </w:r>
      </w:hyperlink>
      <w:r w:rsidRPr="002D6E2C">
        <w:rPr>
          <w:rFonts w:ascii="Calibri" w:hAnsi="Calibri"/>
          <w:color w:val="4F81BD"/>
          <w:sz w:val="22"/>
        </w:rPr>
        <w:t xml:space="preserve">) to Debtor Banks. </w:t>
      </w:r>
    </w:p>
    <w:p w:rsidRPr="002D6E2C" w:rsidR="000D04E2" w:rsidP="00E92BA0" w:rsidRDefault="000D04E2" w14:paraId="1F4FF079" w14:textId="77777777">
      <w:r w:rsidRPr="002D6E2C">
        <w:t>If debit cancellation batches</w:t>
      </w:r>
      <w:r w:rsidR="00077249">
        <w:t xml:space="preserve"> (of individual debit cancellation requests)</w:t>
      </w:r>
      <w:r w:rsidRPr="002D6E2C">
        <w:t xml:space="preserve"> are submitted to the ACH, individual debit cancellation requests will be sen</w:t>
      </w:r>
      <w:r w:rsidR="00341E7C">
        <w:t>t</w:t>
      </w:r>
      <w:r w:rsidRPr="002D6E2C">
        <w:t xml:space="preserve"> to the affected Debtor Banks.</w:t>
      </w:r>
    </w:p>
    <w:p w:rsidR="000D04E2" w:rsidP="00E92BA0" w:rsidRDefault="000D04E2" w14:paraId="58C92700" w14:textId="467E4653">
      <w:pPr>
        <w:rPr>
          <w:color w:val="4F81BD"/>
        </w:rPr>
      </w:pPr>
    </w:p>
    <w:p w:rsidRPr="00A647DA" w:rsidR="00BF12FC" w:rsidP="00BF12FC" w:rsidRDefault="00BF12FC" w14:paraId="79447DC6" w14:textId="3996BC20">
      <w:pPr>
        <w:rPr>
          <w:rFonts w:eastAsia="Times New Roman"/>
          <w:sz w:val="20"/>
          <w:szCs w:val="20"/>
          <w:lang w:eastAsia="en-ZA"/>
        </w:rPr>
      </w:pPr>
      <w:r w:rsidRPr="00A647DA">
        <w:rPr>
          <w:rFonts w:eastAsia="Times New Roman"/>
          <w:b/>
          <w:bCs/>
          <w:sz w:val="20"/>
          <w:szCs w:val="20"/>
          <w:lang w:eastAsia="en-ZA"/>
        </w:rPr>
        <w:t>9.1.8.a  Debtor Banks send payment returns (</w:t>
      </w:r>
      <w:r w:rsidRPr="00A647DA">
        <w:rPr>
          <w:rFonts w:eastAsia="Times New Roman"/>
          <w:sz w:val="20"/>
          <w:szCs w:val="20"/>
          <w:u w:val="single"/>
          <w:lang w:eastAsia="en-ZA"/>
        </w:rPr>
        <w:t>pacs.004</w:t>
      </w:r>
      <w:r w:rsidRPr="00A647DA">
        <w:rPr>
          <w:rFonts w:eastAsia="Times New Roman"/>
          <w:b/>
          <w:bCs/>
          <w:sz w:val="20"/>
          <w:szCs w:val="20"/>
          <w:lang w:eastAsia="en-ZA"/>
        </w:rPr>
        <w:t>) to ACH</w:t>
      </w:r>
    </w:p>
    <w:p w:rsidRPr="00A647DA" w:rsidR="00BF12FC" w:rsidP="00BF12FC" w:rsidRDefault="00BF12FC" w14:paraId="539A1522" w14:textId="77777777">
      <w:pPr>
        <w:rPr>
          <w:rFonts w:eastAsia="Times New Roman"/>
          <w:sz w:val="20"/>
          <w:szCs w:val="20"/>
          <w:lang w:eastAsia="en-ZA"/>
        </w:rPr>
      </w:pPr>
      <w:r w:rsidRPr="00A647DA">
        <w:rPr>
          <w:rFonts w:eastAsia="Times New Roman"/>
          <w:sz w:val="20"/>
          <w:szCs w:val="20"/>
          <w:lang w:eastAsia="en-ZA"/>
        </w:rPr>
        <w:t xml:space="preserve">Debtor Banks match debit cancellation requests to original debit transactions. </w:t>
      </w:r>
    </w:p>
    <w:p w:rsidRPr="00A647DA" w:rsidR="00BF12FC" w:rsidP="00BF12FC" w:rsidRDefault="00BF12FC" w14:paraId="59298B19" w14:textId="77777777">
      <w:pPr>
        <w:rPr>
          <w:rFonts w:eastAsia="Times New Roman"/>
          <w:sz w:val="20"/>
          <w:szCs w:val="20"/>
          <w:lang w:eastAsia="en-ZA"/>
        </w:rPr>
      </w:pPr>
      <w:r w:rsidRPr="00A647DA">
        <w:rPr>
          <w:rFonts w:eastAsia="Times New Roman"/>
          <w:sz w:val="20"/>
          <w:szCs w:val="20"/>
          <w:lang w:eastAsia="en-ZA"/>
        </w:rPr>
        <w:t xml:space="preserve">Debits already processed to debtor accounts are returned in payment return messages. </w:t>
      </w:r>
    </w:p>
    <w:p w:rsidR="00BF12FC" w:rsidP="00BF12FC" w:rsidRDefault="00BF12FC" w14:paraId="29CA1E71" w14:textId="77BCF234">
      <w:pPr>
        <w:rPr>
          <w:rFonts w:eastAsia="Times New Roman"/>
          <w:sz w:val="20"/>
          <w:szCs w:val="20"/>
          <w:lang w:eastAsia="en-ZA"/>
        </w:rPr>
      </w:pPr>
    </w:p>
    <w:p w:rsidRPr="00C549B1" w:rsidR="00C549B1" w:rsidP="00C549B1" w:rsidRDefault="00C549B1" w14:paraId="1533590F" w14:textId="77777777">
      <w:r w:rsidRPr="00C549B1">
        <w:rPr>
          <w:b/>
          <w:bCs/>
        </w:rPr>
        <w:t>Note</w:t>
      </w:r>
      <w:r w:rsidRPr="00C549B1">
        <w:t>: The Paying Bank must process the System Error Correction file on the same day as received and respond by no later than the next Processing Day.</w:t>
      </w:r>
    </w:p>
    <w:p w:rsidRPr="00A647DA" w:rsidR="00C549B1" w:rsidP="00BF12FC" w:rsidRDefault="00C549B1" w14:paraId="26A4A3F9" w14:textId="77777777">
      <w:pPr>
        <w:rPr>
          <w:rFonts w:eastAsia="Times New Roman"/>
          <w:sz w:val="20"/>
          <w:szCs w:val="20"/>
          <w:lang w:eastAsia="en-ZA"/>
        </w:rPr>
      </w:pPr>
    </w:p>
    <w:p w:rsidRPr="00A647DA" w:rsidR="00BF12FC" w:rsidP="00BF12FC" w:rsidRDefault="00BF12FC" w14:paraId="49FE9F28" w14:textId="77777777">
      <w:pPr>
        <w:rPr>
          <w:rFonts w:eastAsia="Times New Roman"/>
          <w:sz w:val="20"/>
          <w:szCs w:val="20"/>
          <w:lang w:eastAsia="en-ZA"/>
        </w:rPr>
      </w:pPr>
      <w:r w:rsidRPr="00A647DA">
        <w:rPr>
          <w:rFonts w:eastAsia="Times New Roman"/>
          <w:b/>
          <w:bCs/>
          <w:sz w:val="20"/>
          <w:szCs w:val="20"/>
          <w:lang w:eastAsia="en-ZA"/>
        </w:rPr>
        <w:t>9.1.8.b  Debtor Banks send cancellation confirmations (</w:t>
      </w:r>
      <w:r w:rsidRPr="00A647DA">
        <w:rPr>
          <w:rFonts w:eastAsia="Times New Roman"/>
          <w:sz w:val="20"/>
          <w:szCs w:val="20"/>
          <w:u w:val="single"/>
          <w:lang w:eastAsia="en-ZA"/>
        </w:rPr>
        <w:t>camt.029</w:t>
      </w:r>
      <w:r w:rsidRPr="00A647DA">
        <w:rPr>
          <w:rFonts w:eastAsia="Times New Roman"/>
          <w:b/>
          <w:bCs/>
          <w:sz w:val="20"/>
          <w:szCs w:val="20"/>
          <w:lang w:eastAsia="en-ZA"/>
        </w:rPr>
        <w:t xml:space="preserve"> to ACH</w:t>
      </w:r>
    </w:p>
    <w:p w:rsidRPr="00A647DA" w:rsidR="00BF12FC" w:rsidP="00BF12FC" w:rsidRDefault="00BF12FC" w14:paraId="482C8DA9" w14:textId="77777777">
      <w:pPr>
        <w:rPr>
          <w:rFonts w:eastAsia="Times New Roman"/>
          <w:sz w:val="20"/>
          <w:szCs w:val="20"/>
          <w:lang w:eastAsia="en-ZA"/>
        </w:rPr>
      </w:pPr>
      <w:r w:rsidRPr="00A647DA">
        <w:rPr>
          <w:rFonts w:eastAsia="Times New Roman"/>
          <w:sz w:val="20"/>
          <w:szCs w:val="20"/>
          <w:lang w:eastAsia="en-ZA"/>
        </w:rPr>
        <w:t xml:space="preserve">Debtor Banks match debit cancellation requests to original debit transactions. </w:t>
      </w:r>
    </w:p>
    <w:p w:rsidRPr="00A647DA" w:rsidR="00BF12FC" w:rsidP="00BF12FC" w:rsidRDefault="00BF12FC" w14:paraId="704354D9" w14:textId="77777777">
      <w:pPr>
        <w:rPr>
          <w:rFonts w:eastAsia="Times New Roman"/>
          <w:sz w:val="20"/>
          <w:szCs w:val="20"/>
          <w:lang w:eastAsia="en-ZA"/>
        </w:rPr>
      </w:pPr>
      <w:r w:rsidRPr="00A647DA">
        <w:rPr>
          <w:rFonts w:eastAsia="Times New Roman"/>
          <w:sz w:val="20"/>
          <w:szCs w:val="20"/>
          <w:lang w:eastAsia="en-ZA"/>
        </w:rPr>
        <w:t>Debits not yet processed or cancellations that cannot be applied are reported in resolution of investigation messages with original transaction details.</w:t>
      </w:r>
    </w:p>
    <w:p w:rsidR="00BF12FC" w:rsidP="00E92BA0" w:rsidRDefault="00BF12FC" w14:paraId="755CCB78" w14:textId="2F9AAB7A">
      <w:pPr>
        <w:rPr>
          <w:color w:val="4F81BD"/>
        </w:rPr>
      </w:pPr>
    </w:p>
    <w:p w:rsidRPr="00C549B1" w:rsidR="00C549B1" w:rsidP="00E92BA0" w:rsidRDefault="00C549B1" w14:paraId="5BB137DE" w14:textId="0D004F38">
      <w:r w:rsidRPr="00C549B1">
        <w:rPr>
          <w:b/>
          <w:bCs/>
        </w:rPr>
        <w:t>Note</w:t>
      </w:r>
      <w:r w:rsidRPr="00C549B1">
        <w:t>: The Paying Bank must process the System Error Correction file on the same day as received and respond by no later than the next Processing Day.</w:t>
      </w:r>
    </w:p>
    <w:p w:rsidRPr="002D6E2C" w:rsidR="00C549B1" w:rsidP="00E92BA0" w:rsidRDefault="00C549B1" w14:paraId="3197B0A0" w14:textId="77777777">
      <w:pPr>
        <w:rPr>
          <w:color w:val="4F81BD"/>
        </w:rPr>
      </w:pPr>
    </w:p>
    <w:p w:rsidRPr="002D6E2C" w:rsidR="000D04E2" w:rsidP="002C2973" w:rsidRDefault="000D04E2" w14:paraId="5A397FAE" w14:textId="5B14A03B">
      <w:pPr>
        <w:pStyle w:val="Heading30"/>
        <w:numPr>
          <w:ilvl w:val="2"/>
          <w:numId w:val="49"/>
        </w:numPr>
        <w:spacing w:before="0" w:after="0" w:line="240" w:lineRule="auto"/>
        <w:ind w:left="0" w:firstLine="0"/>
        <w:rPr>
          <w:rFonts w:ascii="Calibri" w:hAnsi="Calibri"/>
          <w:color w:val="4F81BD"/>
          <w:sz w:val="22"/>
        </w:rPr>
      </w:pPr>
      <w:r w:rsidRPr="002D6E2C">
        <w:rPr>
          <w:rFonts w:ascii="Calibri" w:hAnsi="Calibri"/>
          <w:color w:val="4F81BD"/>
          <w:sz w:val="22"/>
        </w:rPr>
        <w:t xml:space="preserve">ACH sends status report </w:t>
      </w:r>
      <w:r w:rsidRPr="002D6E2C">
        <w:rPr>
          <w:rStyle w:val="Hyperlink"/>
          <w:rFonts w:ascii="Calibri" w:hAnsi="Calibri" w:cs="Times New Roman"/>
          <w:b w:val="0"/>
          <w:sz w:val="22"/>
        </w:rPr>
        <w:t>(</w:t>
      </w:r>
      <w:hyperlink w:history="1" w:anchor="Status_Report_Exception_Processing">
        <w:r w:rsidRPr="002D6E2C">
          <w:rPr>
            <w:rStyle w:val="Hyperlink"/>
            <w:rFonts w:ascii="Calibri" w:hAnsi="Calibri" w:cs="Times New Roman"/>
            <w:b w:val="0"/>
            <w:sz w:val="22"/>
          </w:rPr>
          <w:t>pacs.002</w:t>
        </w:r>
      </w:hyperlink>
      <w:r w:rsidRPr="002D6E2C">
        <w:rPr>
          <w:rStyle w:val="Hyperlink"/>
          <w:rFonts w:ascii="Calibri" w:hAnsi="Calibri" w:cs="Times New Roman"/>
          <w:b w:val="0"/>
          <w:sz w:val="22"/>
        </w:rPr>
        <w:t xml:space="preserve">) </w:t>
      </w:r>
      <w:r w:rsidRPr="002D6E2C">
        <w:rPr>
          <w:rFonts w:ascii="Calibri" w:hAnsi="Calibri"/>
          <w:color w:val="4F81BD"/>
          <w:sz w:val="22"/>
        </w:rPr>
        <w:t xml:space="preserve">to Debtor Bank </w:t>
      </w:r>
    </w:p>
    <w:p w:rsidRPr="002D6E2C" w:rsidR="000D04E2" w:rsidP="00E92BA0" w:rsidRDefault="000D04E2" w14:paraId="6AE41465" w14:textId="77777777">
      <w:r w:rsidRPr="002D6E2C">
        <w:t xml:space="preserve">The ACH validates payment return and resolution of investigation messages and matches returns and responses to original payment cancellations. </w:t>
      </w:r>
    </w:p>
    <w:p w:rsidRPr="002D6E2C" w:rsidR="000D04E2" w:rsidP="00E92BA0" w:rsidRDefault="000D04E2" w14:paraId="4AEF4CE5" w14:textId="77777777"/>
    <w:p w:rsidRPr="002D6E2C" w:rsidR="000D04E2" w:rsidP="00E92BA0" w:rsidRDefault="000D04E2" w14:paraId="5965BDBD" w14:textId="77777777">
      <w:r w:rsidRPr="002D6E2C">
        <w:t>Validation results are reported to Debtor Banks in status report messages.</w:t>
      </w:r>
    </w:p>
    <w:p w:rsidRPr="002D6E2C" w:rsidR="000D04E2" w:rsidP="002C2973" w:rsidRDefault="000D04E2" w14:paraId="2F2CDF9E" w14:textId="77777777">
      <w:pPr>
        <w:numPr>
          <w:ilvl w:val="0"/>
          <w:numId w:val="6"/>
        </w:numPr>
        <w:ind w:left="0" w:firstLine="0"/>
      </w:pPr>
      <w:r w:rsidRPr="002D6E2C">
        <w:t xml:space="preserve">Files that fail validation are reported </w:t>
      </w:r>
      <w:r w:rsidRPr="00D96ADC">
        <w:rPr>
          <w:rFonts w:cs="Arial"/>
        </w:rPr>
        <w:t>in status report messages (pacs.002) with a service identification code.</w:t>
      </w:r>
    </w:p>
    <w:p w:rsidRPr="002D6E2C" w:rsidR="000D04E2" w:rsidP="00E92BA0" w:rsidRDefault="000D04E2" w14:paraId="678B6FB6" w14:textId="77777777"/>
    <w:p w:rsidRPr="002D6E2C" w:rsidR="000D04E2" w:rsidP="002C2973" w:rsidRDefault="00005EE9" w14:paraId="6B49859C" w14:textId="77777777">
      <w:pPr>
        <w:pStyle w:val="ListNumberIndented"/>
        <w:numPr>
          <w:ilvl w:val="0"/>
          <w:numId w:val="6"/>
        </w:numPr>
        <w:spacing w:after="0"/>
        <w:ind w:left="0" w:firstLine="0"/>
        <w:rPr>
          <w:rFonts w:ascii="Calibri" w:hAnsi="Calibri"/>
          <w:sz w:val="22"/>
          <w:szCs w:val="22"/>
          <w:lang w:val="en-ZA"/>
        </w:rPr>
      </w:pPr>
      <w:r>
        <w:rPr>
          <w:rFonts w:ascii="Calibri" w:hAnsi="Calibri" w:cs="Arial"/>
          <w:sz w:val="22"/>
          <w:szCs w:val="22"/>
          <w:lang w:val="en-ZA"/>
        </w:rPr>
        <w:t>Payment Return</w:t>
      </w:r>
      <w:r w:rsidRPr="002D6E2C" w:rsidR="000D04E2">
        <w:rPr>
          <w:rFonts w:ascii="Calibri" w:hAnsi="Calibri" w:cs="Arial"/>
          <w:sz w:val="22"/>
          <w:szCs w:val="22"/>
          <w:lang w:val="en-ZA"/>
        </w:rPr>
        <w:t xml:space="preserve"> messages which fail validation are reported </w:t>
      </w:r>
      <w:r w:rsidRPr="00D96ADC" w:rsidR="000D04E2">
        <w:rPr>
          <w:rFonts w:ascii="Calibri" w:hAnsi="Calibri" w:eastAsia="Calibri" w:cs="Arial"/>
          <w:sz w:val="22"/>
          <w:szCs w:val="22"/>
          <w:lang w:val="en-ZA"/>
        </w:rPr>
        <w:t>in status report messages (pacs.002) with a service identification code.</w:t>
      </w:r>
    </w:p>
    <w:p w:rsidRPr="002D6E2C" w:rsidR="000D04E2" w:rsidP="00E92BA0" w:rsidRDefault="000D04E2" w14:paraId="7E97B278" w14:textId="77777777">
      <w:pPr>
        <w:pStyle w:val="ListNumberIndented"/>
        <w:spacing w:after="0"/>
        <w:rPr>
          <w:rFonts w:ascii="Calibri" w:hAnsi="Calibri" w:cs="Arial"/>
          <w:sz w:val="22"/>
          <w:szCs w:val="22"/>
          <w:lang w:val="en-ZA"/>
        </w:rPr>
      </w:pPr>
    </w:p>
    <w:p w:rsidRPr="002D6E2C" w:rsidR="000D04E2" w:rsidP="002C2973" w:rsidRDefault="000D04E2" w14:paraId="1CA6AF17" w14:textId="77777777">
      <w:pPr>
        <w:pStyle w:val="Heading30"/>
        <w:numPr>
          <w:ilvl w:val="2"/>
          <w:numId w:val="49"/>
        </w:numPr>
        <w:spacing w:before="0" w:after="0" w:line="240" w:lineRule="auto"/>
        <w:ind w:left="0" w:firstLine="0"/>
        <w:rPr>
          <w:rFonts w:ascii="Calibri" w:hAnsi="Calibri"/>
          <w:color w:val="4F81BD"/>
          <w:sz w:val="22"/>
        </w:rPr>
      </w:pPr>
      <w:r w:rsidRPr="002D6E2C">
        <w:rPr>
          <w:rFonts w:ascii="Calibri" w:hAnsi="Calibri"/>
          <w:color w:val="4F81BD"/>
          <w:sz w:val="22"/>
        </w:rPr>
        <w:t>ACH sends payment return messages (</w:t>
      </w:r>
      <w:hyperlink w:history="1" w:anchor="pacs_004_Message_Layout">
        <w:r>
          <w:rPr>
            <w:rStyle w:val="Hyperlink"/>
            <w:rFonts w:ascii="Calibri" w:hAnsi="Calibri"/>
            <w:b w:val="0"/>
            <w:sz w:val="22"/>
          </w:rPr>
          <w:t>pacs.004</w:t>
        </w:r>
      </w:hyperlink>
      <w:r w:rsidRPr="002D6E2C">
        <w:rPr>
          <w:rFonts w:ascii="Calibri" w:hAnsi="Calibri"/>
          <w:color w:val="4F81BD"/>
          <w:sz w:val="22"/>
        </w:rPr>
        <w:t>) and resolution of investigation (</w:t>
      </w:r>
      <w:hyperlink w:history="1" w:anchor="_Resolution_of_Investigation">
        <w:r w:rsidRPr="002D6E2C">
          <w:rPr>
            <w:rStyle w:val="Hyperlink"/>
            <w:rFonts w:ascii="Calibri" w:hAnsi="Calibri"/>
            <w:b w:val="0"/>
            <w:sz w:val="22"/>
          </w:rPr>
          <w:t>camt.029</w:t>
        </w:r>
      </w:hyperlink>
      <w:r w:rsidRPr="002D6E2C">
        <w:rPr>
          <w:rFonts w:ascii="Calibri" w:hAnsi="Calibri"/>
          <w:color w:val="4F81BD"/>
          <w:sz w:val="22"/>
        </w:rPr>
        <w:t xml:space="preserve">) messages to Creditor Banks </w:t>
      </w:r>
    </w:p>
    <w:p w:rsidRPr="002D6E2C" w:rsidR="000D04E2" w:rsidP="00E92BA0" w:rsidRDefault="000D04E2" w14:paraId="4197C4D2" w14:textId="77777777">
      <w:pPr>
        <w:pStyle w:val="Heading30"/>
        <w:spacing w:before="0" w:after="0" w:line="240" w:lineRule="auto"/>
        <w:ind w:left="0" w:firstLine="0"/>
        <w:rPr>
          <w:rFonts w:ascii="Calibri" w:hAnsi="Calibri"/>
          <w:color w:val="4F81BD"/>
          <w:sz w:val="22"/>
        </w:rPr>
      </w:pPr>
    </w:p>
    <w:p w:rsidRPr="002D6E2C" w:rsidR="000D04E2" w:rsidP="002C2973" w:rsidRDefault="000D04E2" w14:paraId="7666805B" w14:textId="77777777">
      <w:pPr>
        <w:pStyle w:val="Heading30"/>
        <w:numPr>
          <w:ilvl w:val="2"/>
          <w:numId w:val="49"/>
        </w:numPr>
        <w:spacing w:before="0" w:after="0" w:line="240" w:lineRule="auto"/>
        <w:ind w:left="0" w:firstLine="0"/>
        <w:rPr>
          <w:rFonts w:ascii="Calibri" w:hAnsi="Calibri"/>
          <w:color w:val="4F81BD"/>
          <w:sz w:val="22"/>
        </w:rPr>
      </w:pPr>
      <w:r w:rsidRPr="002D6E2C">
        <w:rPr>
          <w:rFonts w:ascii="Calibri" w:hAnsi="Calibri"/>
          <w:color w:val="4F81BD"/>
          <w:sz w:val="22"/>
        </w:rPr>
        <w:t>Creditor Banks engage and reconcile with their Creditors where required</w:t>
      </w:r>
      <w:r>
        <w:rPr>
          <w:rFonts w:ascii="Calibri" w:hAnsi="Calibri"/>
          <w:color w:val="4F81BD"/>
          <w:sz w:val="22"/>
        </w:rPr>
        <w:t>, with successful and negative response</w:t>
      </w:r>
      <w:r w:rsidRPr="002D6E2C">
        <w:rPr>
          <w:rFonts w:ascii="Calibri" w:hAnsi="Calibri"/>
          <w:color w:val="4F81BD"/>
          <w:sz w:val="22"/>
        </w:rPr>
        <w:t xml:space="preserve">. </w:t>
      </w:r>
    </w:p>
    <w:p w:rsidR="00EA4454" w:rsidRDefault="00EA4454" w14:paraId="55571B9E" w14:textId="77777777">
      <w:pPr>
        <w:rPr>
          <w:rFonts w:eastAsia="Times New Roman"/>
          <w:b/>
          <w:bCs/>
          <w:color w:val="365F91"/>
          <w:sz w:val="24"/>
          <w:szCs w:val="28"/>
        </w:rPr>
      </w:pPr>
      <w:bookmarkStart w:name="_Toc484877117" w:id="2660"/>
      <w:bookmarkStart w:name="_Toc484877292" w:id="2661"/>
      <w:bookmarkStart w:name="_Toc484877438" w:id="2662"/>
      <w:bookmarkStart w:name="_Toc485298838" w:id="2663"/>
      <w:bookmarkStart w:name="_Toc492376785" w:id="2664"/>
      <w:bookmarkStart w:name="_Toc484877118" w:id="2665"/>
      <w:bookmarkStart w:name="_Toc484877293" w:id="2666"/>
      <w:bookmarkStart w:name="_Toc484877439" w:id="2667"/>
      <w:bookmarkStart w:name="_Toc485298839" w:id="2668"/>
      <w:bookmarkStart w:name="_Toc492376786" w:id="2669"/>
      <w:bookmarkStart w:name="_Toc435584380" w:id="2670"/>
      <w:bookmarkEnd w:id="2660"/>
      <w:bookmarkEnd w:id="2661"/>
      <w:bookmarkEnd w:id="2662"/>
      <w:bookmarkEnd w:id="2663"/>
      <w:bookmarkEnd w:id="2664"/>
      <w:bookmarkEnd w:id="2665"/>
      <w:bookmarkEnd w:id="2666"/>
      <w:bookmarkEnd w:id="2667"/>
      <w:bookmarkEnd w:id="2668"/>
      <w:bookmarkEnd w:id="2669"/>
      <w:r>
        <w:rPr>
          <w:sz w:val="24"/>
        </w:rPr>
        <w:br w:type="page"/>
      </w:r>
    </w:p>
    <w:p w:rsidRPr="002D6E2C" w:rsidR="00D521C9" w:rsidP="00E92BA0" w:rsidRDefault="00503184" w14:paraId="09CB6048" w14:textId="77777777">
      <w:pPr>
        <w:pStyle w:val="Heading10"/>
        <w:numPr>
          <w:ilvl w:val="0"/>
          <w:numId w:val="1"/>
        </w:numPr>
        <w:spacing w:before="0"/>
        <w:ind w:left="0" w:firstLine="0"/>
        <w:rPr>
          <w:rFonts w:ascii="Calibri" w:hAnsi="Calibri"/>
          <w:sz w:val="24"/>
        </w:rPr>
      </w:pPr>
      <w:bookmarkStart w:name="_Toc536096799" w:id="2671"/>
      <w:r>
        <w:rPr>
          <w:rFonts w:ascii="Calibri" w:hAnsi="Calibri"/>
          <w:sz w:val="24"/>
        </w:rPr>
        <w:t xml:space="preserve">Alternative </w:t>
      </w:r>
      <w:r w:rsidR="00D521C9">
        <w:rPr>
          <w:rFonts w:ascii="Calibri" w:hAnsi="Calibri"/>
          <w:sz w:val="24"/>
        </w:rPr>
        <w:t>Scenarios</w:t>
      </w:r>
      <w:bookmarkEnd w:id="2670"/>
      <w:bookmarkEnd w:id="2671"/>
    </w:p>
    <w:p w:rsidR="00D521C9" w:rsidP="00E92BA0" w:rsidRDefault="00D521C9" w14:paraId="5A396280" w14:textId="77777777">
      <w:pPr>
        <w:pStyle w:val="Heading2"/>
        <w:numPr>
          <w:ilvl w:val="0"/>
          <w:numId w:val="0"/>
        </w:numPr>
        <w:spacing w:before="0" w:after="0" w:line="240" w:lineRule="auto"/>
        <w:rPr>
          <w:rFonts w:ascii="Calibri" w:hAnsi="Calibri"/>
          <w:color w:val="4F81BD"/>
          <w:sz w:val="22"/>
          <w:szCs w:val="22"/>
          <w:lang w:val="en-ZA"/>
        </w:rPr>
      </w:pPr>
    </w:p>
    <w:p w:rsidRPr="000D04E2" w:rsidR="00307F3F" w:rsidP="002C2973" w:rsidRDefault="00FC292A" w14:paraId="6684B91D" w14:textId="77777777">
      <w:pPr>
        <w:pStyle w:val="ListParagraph"/>
        <w:numPr>
          <w:ilvl w:val="1"/>
          <w:numId w:val="50"/>
        </w:numPr>
        <w:ind w:left="0" w:firstLine="0"/>
        <w:outlineLvl w:val="1"/>
        <w:rPr>
          <w:b/>
        </w:rPr>
      </w:pPr>
      <w:bookmarkStart w:name="_Toc455311586" w:id="2672"/>
      <w:bookmarkStart w:name="_Toc536096800" w:id="2673"/>
      <w:r w:rsidRPr="00D71C7C">
        <w:t>Real</w:t>
      </w:r>
      <w:r w:rsidRPr="000D04E2">
        <w:rPr>
          <w:b/>
        </w:rPr>
        <w:t xml:space="preserve"> </w:t>
      </w:r>
      <w:r w:rsidRPr="00D71C7C">
        <w:t>Time Pre Payments Alternative Cases</w:t>
      </w:r>
      <w:bookmarkEnd w:id="2672"/>
      <w:bookmarkEnd w:id="2673"/>
    </w:p>
    <w:p w:rsidRPr="0001041E" w:rsidR="00D521C9" w:rsidP="00E92BA0" w:rsidRDefault="00D521C9" w14:paraId="0CBE8DF7" w14:textId="77777777">
      <w:pPr>
        <w:rPr>
          <w:i/>
        </w:rPr>
      </w:pPr>
      <w:r w:rsidRPr="00AB047E">
        <w:rPr>
          <w:b/>
          <w:i/>
        </w:rPr>
        <w:t>GENERAL</w:t>
      </w:r>
      <w:r w:rsidRPr="0001041E">
        <w:rPr>
          <w:i/>
        </w:rPr>
        <w:t xml:space="preserve"> </w:t>
      </w:r>
    </w:p>
    <w:p w:rsidR="00D521C9" w:rsidP="002C2973" w:rsidRDefault="00D521C9" w14:paraId="0558FCF3" w14:textId="77777777">
      <w:pPr>
        <w:pStyle w:val="ListParagraph"/>
        <w:numPr>
          <w:ilvl w:val="0"/>
          <w:numId w:val="35"/>
        </w:numPr>
        <w:ind w:left="0" w:firstLine="0"/>
      </w:pPr>
      <w:r w:rsidRPr="00424360">
        <w:t>A real time transaction is one that completes back to originator (request and response) within a maximum time of 60 seconds.</w:t>
      </w:r>
    </w:p>
    <w:p w:rsidRPr="00424360" w:rsidR="009E0A9C" w:rsidP="002C2973" w:rsidRDefault="009E0A9C" w14:paraId="41EC9CF1" w14:textId="77777777">
      <w:pPr>
        <w:pStyle w:val="ListParagraph"/>
        <w:numPr>
          <w:ilvl w:val="0"/>
          <w:numId w:val="35"/>
        </w:numPr>
        <w:ind w:left="0" w:firstLine="0"/>
      </w:pPr>
      <w:r>
        <w:t>60 seconds is the agreed to time for the initial setting, but may change subject to testing</w:t>
      </w:r>
    </w:p>
    <w:p w:rsidRPr="00424360" w:rsidR="00D521C9" w:rsidP="002C2973" w:rsidRDefault="00D521C9" w14:paraId="2D4D98E7" w14:textId="77777777">
      <w:pPr>
        <w:pStyle w:val="ListParagraph"/>
        <w:numPr>
          <w:ilvl w:val="0"/>
          <w:numId w:val="35"/>
        </w:numPr>
        <w:ind w:left="0" w:firstLine="0"/>
      </w:pPr>
      <w:r w:rsidRPr="00424360">
        <w:t>Real time messages already have a unique identifier at message level. There is only one mandate per message in real time.</w:t>
      </w:r>
    </w:p>
    <w:p w:rsidR="00D521C9" w:rsidP="002C2973" w:rsidRDefault="00D521C9" w14:paraId="14EF971C" w14:textId="77777777">
      <w:pPr>
        <w:pStyle w:val="ListParagraph"/>
        <w:numPr>
          <w:ilvl w:val="0"/>
          <w:numId w:val="35"/>
        </w:numPr>
        <w:ind w:left="0" w:firstLine="0"/>
      </w:pPr>
      <w:r w:rsidRPr="00424360">
        <w:t>The application time out for real time transactions is 60 seconds. Each leg of the transaction must be less than</w:t>
      </w:r>
      <w:r>
        <w:t xml:space="preserve"> 8 seconds (to be confirmed in test)</w:t>
      </w:r>
      <w:r w:rsidRPr="00424360">
        <w:t xml:space="preserve">, and in total add up to the 60 seconds. The </w:t>
      </w:r>
      <w:r>
        <w:t xml:space="preserve">originator of message must be the time keeper. </w:t>
      </w:r>
    </w:p>
    <w:p w:rsidR="00D521C9" w:rsidP="002C2973" w:rsidRDefault="00D521C9" w14:paraId="4684C1B2" w14:textId="77777777">
      <w:pPr>
        <w:pStyle w:val="ListParagraph"/>
        <w:numPr>
          <w:ilvl w:val="0"/>
          <w:numId w:val="35"/>
        </w:numPr>
        <w:ind w:left="0" w:firstLine="0"/>
      </w:pPr>
      <w:r>
        <w:t>The ACH will only use status reports (pacs.002) to respond to originator of messages.</w:t>
      </w:r>
    </w:p>
    <w:p w:rsidRPr="00424360" w:rsidR="00D521C9" w:rsidP="002C2973" w:rsidRDefault="00D521C9" w14:paraId="6E07B02A" w14:textId="77777777">
      <w:pPr>
        <w:pStyle w:val="ListParagraph"/>
        <w:numPr>
          <w:ilvl w:val="0"/>
          <w:numId w:val="35"/>
        </w:numPr>
        <w:ind w:left="0" w:firstLine="0"/>
      </w:pPr>
      <w:r>
        <w:t xml:space="preserve">The Debtor Bank or Creditor Bank will either reply with status reports (pacs.002) or </w:t>
      </w:r>
      <w:r w:rsidRPr="00424360">
        <w:t>mandate acceptance report (pain.012) depending on originating message type.</w:t>
      </w:r>
    </w:p>
    <w:p w:rsidRPr="00424360" w:rsidR="00D521C9" w:rsidP="002C2973" w:rsidRDefault="00D521C9" w14:paraId="37FE27AE" w14:textId="77777777">
      <w:pPr>
        <w:pStyle w:val="ListParagraph"/>
        <w:numPr>
          <w:ilvl w:val="0"/>
          <w:numId w:val="35"/>
        </w:numPr>
        <w:ind w:left="0" w:firstLine="0"/>
      </w:pPr>
      <w:r w:rsidRPr="00424360">
        <w:t>Creditor banks must reply with status report messages (pacs.002) for acceptance messages (pain.012).</w:t>
      </w:r>
    </w:p>
    <w:p w:rsidR="00D521C9" w:rsidP="00E92BA0" w:rsidRDefault="00D521C9" w14:paraId="2C4511C2" w14:textId="77777777">
      <w:pPr>
        <w:pStyle w:val="ListParagraph"/>
        <w:ind w:left="0"/>
      </w:pPr>
    </w:p>
    <w:p w:rsidRPr="00496F52" w:rsidR="00D521C9" w:rsidP="00E92BA0" w:rsidRDefault="00D521C9" w14:paraId="70C70741" w14:textId="77777777"/>
    <w:p w:rsidRPr="00A111DB" w:rsidR="00D521C9" w:rsidP="00E92BA0" w:rsidRDefault="00D521C9" w14:paraId="1E6E4944" w14:textId="77777777"/>
    <w:p w:rsidR="004F3C16" w:rsidP="00E92BA0" w:rsidRDefault="004F3C16" w14:paraId="07FD8AE6" w14:textId="77777777">
      <w:pPr>
        <w:rPr>
          <w:b/>
          <w:color w:val="4F81BD"/>
        </w:rPr>
      </w:pPr>
      <w:r>
        <w:rPr>
          <w:color w:val="4F81BD"/>
        </w:rPr>
        <w:br w:type="page"/>
      </w:r>
    </w:p>
    <w:p w:rsidR="00307F3F" w:rsidP="00E92BA0" w:rsidRDefault="00307F3F" w14:paraId="24C66130" w14:textId="77777777">
      <w:pPr>
        <w:tabs>
          <w:tab w:val="left" w:pos="3566"/>
        </w:tabs>
      </w:pPr>
      <w:r>
        <w:tab/>
      </w:r>
    </w:p>
    <w:p w:rsidRPr="00AB047E" w:rsidR="00307F3F" w:rsidP="002C2973" w:rsidRDefault="00307F3F" w14:paraId="698B3ACA" w14:textId="77777777">
      <w:pPr>
        <w:pStyle w:val="ListParagraph"/>
        <w:numPr>
          <w:ilvl w:val="2"/>
          <w:numId w:val="50"/>
        </w:numPr>
        <w:ind w:left="0" w:firstLine="0"/>
        <w:outlineLvl w:val="2"/>
      </w:pPr>
      <w:bookmarkStart w:name="_Toc455311587" w:id="2674"/>
      <w:bookmarkStart w:name="_Toc536096801" w:id="2675"/>
      <w:r w:rsidRPr="00AB047E">
        <w:t>TT1 Delayed Authorisation  - Mandate Initiation</w:t>
      </w:r>
      <w:bookmarkEnd w:id="2674"/>
      <w:bookmarkEnd w:id="2675"/>
    </w:p>
    <w:p w:rsidR="00307F3F" w:rsidP="00E92BA0" w:rsidRDefault="00307F3F" w14:paraId="1D5B34BF" w14:textId="77777777">
      <w:pPr>
        <w:pStyle w:val="ListParagraph"/>
        <w:ind w:left="0"/>
      </w:pPr>
    </w:p>
    <w:p w:rsidRPr="002D6E2C" w:rsidR="00D71C7C" w:rsidP="00E92BA0" w:rsidRDefault="00D71C7C" w14:paraId="4F03434D" w14:textId="77777777">
      <w:pPr>
        <w:tabs>
          <w:tab w:val="left" w:pos="1276"/>
        </w:tabs>
        <w:rPr>
          <w:b/>
        </w:rPr>
      </w:pPr>
      <w:r w:rsidRPr="002D6E2C">
        <w:rPr>
          <w:b/>
        </w:rPr>
        <w:t>Alternative Case</w:t>
      </w:r>
      <w:r>
        <w:rPr>
          <w:b/>
        </w:rPr>
        <w:t xml:space="preserve"> </w:t>
      </w:r>
      <w:r w:rsidRPr="002D6E2C">
        <w:rPr>
          <w:b/>
        </w:rPr>
        <w:t>1:</w:t>
      </w:r>
    </w:p>
    <w:p w:rsidR="00D71C7C" w:rsidP="00E92BA0" w:rsidRDefault="00D71C7C" w14:paraId="4B39B87D" w14:textId="77777777">
      <w:pPr>
        <w:tabs>
          <w:tab w:val="left" w:pos="1276"/>
        </w:tabs>
        <w:rPr>
          <w:b/>
        </w:rPr>
      </w:pPr>
      <w:r w:rsidRPr="00295232">
        <w:rPr>
          <w:b/>
        </w:rPr>
        <w:t>Mandate initiation request from Creditor fails at Creditor Bank (Bad User List).</w:t>
      </w:r>
    </w:p>
    <w:p w:rsidR="00172F46" w:rsidP="00E92BA0" w:rsidRDefault="00172F46" w14:paraId="0067733F" w14:textId="77777777">
      <w:pPr>
        <w:tabs>
          <w:tab w:val="left" w:pos="1276"/>
        </w:tabs>
        <w:rPr>
          <w:b/>
        </w:rPr>
      </w:pPr>
    </w:p>
    <w:p w:rsidRPr="00295232" w:rsidR="00172F46" w:rsidP="00E92BA0" w:rsidRDefault="00172F46" w14:paraId="1BBCF794" w14:textId="77777777">
      <w:pPr>
        <w:tabs>
          <w:tab w:val="left" w:pos="1276"/>
        </w:tabs>
        <w:rPr>
          <w:b/>
        </w:rPr>
      </w:pPr>
      <w:r>
        <w:rPr>
          <w:noProof/>
          <w:lang w:val="en-US"/>
        </w:rPr>
        <w:drawing>
          <wp:inline distT="0" distB="0" distL="0" distR="0" wp14:anchorId="28029217" wp14:editId="05AB4723">
            <wp:extent cx="5731510" cy="34150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415025"/>
                    </a:xfrm>
                    <a:prstGeom prst="rect">
                      <a:avLst/>
                    </a:prstGeom>
                  </pic:spPr>
                </pic:pic>
              </a:graphicData>
            </a:graphic>
          </wp:inline>
        </w:drawing>
      </w:r>
    </w:p>
    <w:p w:rsidR="00D71C7C" w:rsidP="00E92BA0" w:rsidRDefault="00D71C7C" w14:paraId="3B72AB61" w14:textId="77777777">
      <w:pPr>
        <w:pStyle w:val="ListParagraph"/>
        <w:ind w:left="0"/>
      </w:pPr>
    </w:p>
    <w:p w:rsidRPr="002D6E2C" w:rsidR="00D71C7C" w:rsidP="022F8AB7" w:rsidRDefault="00D71C7C" w14:paraId="39257C75" w14:textId="77777777">
      <w:pPr>
        <w:pStyle w:val="Heading2"/>
        <w:numPr>
          <w:ilvl w:val="0"/>
          <w:numId w:val="0"/>
        </w:numPr>
        <w:spacing w:before="0" w:after="0" w:line="240" w:lineRule="auto"/>
        <w:rPr>
          <w:rFonts w:ascii="Calibri" w:hAnsi="Calibri" w:eastAsia="MS Gothic"/>
          <w:color w:val="4F81BD"/>
          <w:sz w:val="22"/>
          <w:szCs w:val="22"/>
          <w:lang w:val="en-US"/>
        </w:rPr>
      </w:pPr>
      <w:r w:rsidRPr="022F8AB7" w:rsidR="00D71C7C">
        <w:rPr>
          <w:rFonts w:ascii="Calibri" w:hAnsi="Calibri" w:eastAsia="MS Gothic"/>
          <w:color w:val="4F81BD" w:themeColor="accent1" w:themeTint="FF" w:themeShade="FF"/>
          <w:sz w:val="22"/>
          <w:szCs w:val="22"/>
          <w:lang w:val="en-US"/>
        </w:rPr>
        <w:t>Creditor sends mandate initiation request to Creditor Bank</w:t>
      </w:r>
      <w:r w:rsidRPr="022F8AB7" w:rsidR="00D71C7C">
        <w:rPr>
          <w:rFonts w:ascii="Calibri" w:hAnsi="Calibri" w:eastAsia="MS Gothic"/>
          <w:color w:val="4F81BD" w:themeColor="accent1" w:themeTint="FF" w:themeShade="FF"/>
          <w:sz w:val="22"/>
          <w:szCs w:val="22"/>
          <w:lang w:val="en-US"/>
        </w:rPr>
        <w:t xml:space="preserve"> and is rejected</w:t>
      </w:r>
      <w:r w:rsidRPr="022F8AB7" w:rsidR="00D71C7C">
        <w:rPr>
          <w:rFonts w:ascii="Calibri" w:hAnsi="Calibri" w:eastAsia="MS Gothic"/>
          <w:color w:val="4F81BD" w:themeColor="accent1" w:themeTint="FF" w:themeShade="FF"/>
          <w:sz w:val="22"/>
          <w:szCs w:val="22"/>
          <w:lang w:val="en-US"/>
        </w:rPr>
        <w:t xml:space="preserve">.  </w:t>
      </w:r>
    </w:p>
    <w:p w:rsidRPr="002D6E2C" w:rsidR="00D71C7C" w:rsidP="00E92BA0" w:rsidRDefault="00D71C7C" w14:paraId="6E2474A2" w14:textId="77777777">
      <w:r w:rsidRPr="002D6E2C">
        <w:t>Message format to be determined by the Creditor Bank, but message sent to Creditor Bank must contain all the data elements needed to create the mandate initiation request (pain.009).</w:t>
      </w:r>
    </w:p>
    <w:p w:rsidR="00D71C7C" w:rsidP="00E92BA0" w:rsidRDefault="00D71C7C" w14:paraId="079B6CC8"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70A8E6EE"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D71C7C" w:rsidP="00E92BA0" w:rsidRDefault="00D71C7C" w14:paraId="1AB03418" w14:textId="77777777">
      <w:r w:rsidRPr="002D6E2C">
        <w:t>Message format of mandate response to Creditor to be determined by the Creditor Bank.</w:t>
      </w:r>
    </w:p>
    <w:p w:rsidR="00D71C7C" w:rsidP="00E92BA0" w:rsidRDefault="00D71C7C" w14:paraId="74CB4B77" w14:textId="77777777">
      <w:pPr>
        <w:rPr>
          <w:rFonts w:eastAsia="MS Gothic"/>
          <w:b/>
          <w:bCs/>
          <w:color w:val="4F81BD"/>
        </w:rPr>
      </w:pPr>
    </w:p>
    <w:p w:rsidRPr="00103919" w:rsidR="00D71C7C" w:rsidP="00E92BA0" w:rsidRDefault="00D71C7C" w14:paraId="361B10C3" w14:textId="77777777">
      <w:pPr>
        <w:rPr>
          <w:rFonts w:eastAsia="MS Gothic"/>
          <w:b/>
          <w:bCs/>
          <w:color w:val="4F81BD"/>
        </w:rPr>
      </w:pPr>
      <w:r w:rsidRPr="00103919">
        <w:rPr>
          <w:rFonts w:eastAsia="MS Gothic"/>
          <w:b/>
          <w:bCs/>
          <w:color w:val="4F81BD"/>
        </w:rPr>
        <w:t>Mandate initiation request process terminated.</w:t>
      </w:r>
    </w:p>
    <w:p w:rsidRPr="002D6E2C" w:rsidR="00D71C7C" w:rsidP="00E92BA0" w:rsidRDefault="00D71C7C" w14:paraId="475EDE7C" w14:textId="77777777"/>
    <w:p w:rsidR="00D71C7C" w:rsidP="00E92BA0" w:rsidRDefault="00D71C7C" w14:paraId="1D8A0621" w14:textId="77777777"/>
    <w:p w:rsidRPr="002D6E2C" w:rsidR="00D71C7C" w:rsidP="00E92BA0" w:rsidRDefault="00D71C7C" w14:paraId="5319D39D" w14:textId="77777777">
      <w:pPr>
        <w:pStyle w:val="ListParagraph"/>
        <w:ind w:left="0"/>
      </w:pPr>
    </w:p>
    <w:p w:rsidR="00D71C7C" w:rsidP="00E92BA0" w:rsidRDefault="00D71C7C" w14:paraId="20D80DA5" w14:textId="77777777">
      <w:pPr>
        <w:rPr>
          <w:b/>
        </w:rPr>
      </w:pPr>
      <w:r>
        <w:rPr>
          <w:b/>
        </w:rPr>
        <w:br w:type="page"/>
      </w:r>
    </w:p>
    <w:p w:rsidRPr="002D6E2C" w:rsidR="00D71C7C" w:rsidP="00E92BA0" w:rsidRDefault="00D71C7C" w14:paraId="1B904417" w14:textId="77777777">
      <w:pPr>
        <w:tabs>
          <w:tab w:val="left" w:pos="1276"/>
        </w:tabs>
        <w:rPr>
          <w:b/>
        </w:rPr>
      </w:pPr>
      <w:r w:rsidRPr="002D6E2C">
        <w:rPr>
          <w:b/>
        </w:rPr>
        <w:t>Alternative Case</w:t>
      </w:r>
      <w:r>
        <w:rPr>
          <w:b/>
        </w:rPr>
        <w:t xml:space="preserve"> </w:t>
      </w:r>
      <w:r w:rsidRPr="002D6E2C">
        <w:rPr>
          <w:b/>
        </w:rPr>
        <w:t>2:</w:t>
      </w:r>
    </w:p>
    <w:p w:rsidR="00D71C7C" w:rsidP="00E92BA0" w:rsidRDefault="00D71C7C" w14:paraId="0890F555" w14:textId="77777777">
      <w:pPr>
        <w:tabs>
          <w:tab w:val="left" w:pos="1276"/>
        </w:tabs>
        <w:rPr>
          <w:b/>
        </w:rPr>
      </w:pPr>
      <w:r w:rsidRPr="00295232">
        <w:rPr>
          <w:b/>
        </w:rPr>
        <w:t>Mandate initiation request (</w:t>
      </w:r>
      <w:hyperlink w:history="1" w:anchor="_Mandate_Initiation_Request_1">
        <w:r w:rsidRPr="00FA2425">
          <w:rPr>
            <w:b/>
          </w:rPr>
          <w:t>pain.009</w:t>
        </w:r>
      </w:hyperlink>
      <w:r w:rsidRPr="00295232">
        <w:rPr>
          <w:b/>
        </w:rPr>
        <w:t>) from Creditor Bank fails validation at ACH.</w:t>
      </w:r>
    </w:p>
    <w:p w:rsidR="00C26F58" w:rsidP="00E92BA0" w:rsidRDefault="00C26F58" w14:paraId="3C208297" w14:textId="77777777">
      <w:pPr>
        <w:tabs>
          <w:tab w:val="left" w:pos="1276"/>
        </w:tabs>
        <w:rPr>
          <w:b/>
        </w:rPr>
      </w:pPr>
    </w:p>
    <w:p w:rsidR="00C26F58" w:rsidP="00E92BA0" w:rsidRDefault="00C26F58" w14:paraId="463EA3FC" w14:textId="77777777">
      <w:pPr>
        <w:tabs>
          <w:tab w:val="left" w:pos="1276"/>
        </w:tabs>
        <w:rPr>
          <w:b/>
        </w:rPr>
      </w:pPr>
      <w:r>
        <w:rPr>
          <w:noProof/>
          <w:lang w:val="en-US"/>
        </w:rPr>
        <w:drawing>
          <wp:inline distT="0" distB="0" distL="0" distR="0" wp14:anchorId="16D4C7D5" wp14:editId="7C03001B">
            <wp:extent cx="5731510" cy="345115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451153"/>
                    </a:xfrm>
                    <a:prstGeom prst="rect">
                      <a:avLst/>
                    </a:prstGeom>
                  </pic:spPr>
                </pic:pic>
              </a:graphicData>
            </a:graphic>
          </wp:inline>
        </w:drawing>
      </w:r>
    </w:p>
    <w:p w:rsidR="00D71C7C" w:rsidP="00E92BA0" w:rsidRDefault="00D71C7C" w14:paraId="6C25DF2C" w14:textId="77777777">
      <w:pPr>
        <w:tabs>
          <w:tab w:val="left" w:pos="1276"/>
        </w:tabs>
        <w:rPr>
          <w:b/>
        </w:rPr>
      </w:pPr>
    </w:p>
    <w:p w:rsidRPr="002D6E2C" w:rsidR="00D71C7C" w:rsidP="00E92BA0" w:rsidRDefault="00D71C7C" w14:paraId="03EF9905"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sends mandate initia</w:t>
      </w:r>
      <w:r>
        <w:rPr>
          <w:rFonts w:ascii="Calibri" w:hAnsi="Calibri" w:eastAsia="MS Gothic"/>
          <w:bCs/>
          <w:color w:val="4F81BD"/>
          <w:sz w:val="22"/>
          <w:szCs w:val="22"/>
          <w:lang w:val="en-ZA"/>
        </w:rPr>
        <w:t>tion request to Creditor Bank.</w:t>
      </w:r>
    </w:p>
    <w:p w:rsidRPr="002D6E2C" w:rsidR="00D71C7C" w:rsidP="00E92BA0" w:rsidRDefault="00D71C7C" w14:paraId="19CDF603" w14:textId="77777777">
      <w:r w:rsidRPr="002D6E2C">
        <w:t>Message format to be determined by the Creditor Bank, but message sent to Creditor Bank must contain all the data elements needed to create the mandate initiation request (pain.009).</w:t>
      </w:r>
    </w:p>
    <w:p w:rsidR="00D71C7C" w:rsidP="00E92BA0" w:rsidRDefault="00D71C7C" w14:paraId="0D63967A" w14:textId="77777777">
      <w:pPr>
        <w:rPr>
          <w:rFonts w:eastAsia="MS Gothic"/>
          <w:b/>
          <w:bCs/>
          <w:color w:val="4F81BD"/>
        </w:rPr>
      </w:pPr>
    </w:p>
    <w:p w:rsidRPr="00EB70F3" w:rsidR="00D71C7C" w:rsidP="00E92BA0" w:rsidRDefault="00D71C7C" w14:paraId="40908170" w14:textId="77777777">
      <w:pPr>
        <w:rPr>
          <w:rFonts w:eastAsia="MS Gothic"/>
          <w:b/>
          <w:bCs/>
          <w:color w:val="4F81BD"/>
        </w:rPr>
      </w:pPr>
      <w:r w:rsidRPr="00EB70F3">
        <w:rPr>
          <w:rFonts w:eastAsia="MS Gothic"/>
          <w:b/>
          <w:bCs/>
          <w:color w:val="4F81BD"/>
        </w:rPr>
        <w:t xml:space="preserve">Creditor Bank sends mandate initiation request </w:t>
      </w:r>
      <w:hyperlink w:history="1" w:anchor="_Mandate_Initiation_(pain.009)">
        <w:r w:rsidRPr="00EB70F3">
          <w:rPr>
            <w:b/>
            <w:color w:val="4F81BD"/>
          </w:rPr>
          <w:t>(</w:t>
        </w:r>
        <w:hyperlink w:history="1" w:anchor="_Mandate_Initiation_Request_1">
          <w:r w:rsidR="000D204D">
            <w:rPr>
              <w:rStyle w:val="Hyperlink"/>
              <w:b/>
            </w:rPr>
            <w:t>pain.009</w:t>
          </w:r>
        </w:hyperlink>
      </w:hyperlink>
      <w:r w:rsidRPr="00EB70F3">
        <w:rPr>
          <w:rFonts w:eastAsia="MS Gothic"/>
          <w:b/>
          <w:bCs/>
          <w:color w:val="4F81BD"/>
        </w:rPr>
        <w:t>) to ACH.</w:t>
      </w:r>
    </w:p>
    <w:p w:rsidRPr="002D6E2C" w:rsidR="00D71C7C" w:rsidP="00E92BA0" w:rsidRDefault="00D71C7C" w14:paraId="02C28B98" w14:textId="77777777">
      <w:r w:rsidRPr="002D6E2C">
        <w:t xml:space="preserve">Creditor Bank validates the Creditor and confirms that he is in good standing and submits mandate initiation request to the ACH. </w:t>
      </w:r>
    </w:p>
    <w:p w:rsidR="00D71C7C" w:rsidP="00E92BA0" w:rsidRDefault="00D71C7C" w14:paraId="7C71FAE4" w14:textId="77777777">
      <w:pPr>
        <w:rPr>
          <w:rFonts w:eastAsia="MS Gothic"/>
          <w:b/>
          <w:bCs/>
          <w:color w:val="4F81BD"/>
        </w:rPr>
      </w:pPr>
    </w:p>
    <w:p w:rsidRPr="00EB70F3" w:rsidR="00D71C7C" w:rsidP="00E92BA0" w:rsidRDefault="00D71C7C" w14:paraId="3BB2F145" w14:textId="77777777">
      <w:pPr>
        <w:rPr>
          <w:rFonts w:eastAsia="MS Gothic"/>
          <w:b/>
          <w:bCs/>
          <w:color w:val="4F81BD"/>
        </w:rPr>
      </w:pPr>
      <w:r w:rsidRPr="00EB70F3">
        <w:rPr>
          <w:rFonts w:eastAsia="MS Gothic"/>
          <w:b/>
          <w:bCs/>
          <w:color w:val="4F81BD"/>
        </w:rPr>
        <w:t>ACH validates mandate initiation request (</w:t>
      </w:r>
      <w:hyperlink w:history="1" w:anchor="_Mandate_Initiation_Request_1">
        <w:r w:rsidR="000D204D">
          <w:rPr>
            <w:rStyle w:val="Hyperlink"/>
            <w:b/>
          </w:rPr>
          <w:t>pain.009</w:t>
        </w:r>
      </w:hyperlink>
      <w:r w:rsidRPr="00EB70F3">
        <w:rPr>
          <w:rFonts w:eastAsia="MS Gothic"/>
          <w:b/>
          <w:bCs/>
          <w:color w:val="4F81BD"/>
        </w:rPr>
        <w:t>) and responds to Creditor Bank with rejected status (pacs.002).</w:t>
      </w:r>
    </w:p>
    <w:p w:rsidRPr="002D6E2C" w:rsidR="00D71C7C" w:rsidP="00E92BA0" w:rsidRDefault="00D71C7C" w14:paraId="5ADEB8F5" w14:textId="77777777">
      <w:r w:rsidRPr="002D6E2C">
        <w:t>ACH performs the following minimum validation:</w:t>
      </w:r>
    </w:p>
    <w:p w:rsidRPr="002D6E2C" w:rsidR="00D71C7C" w:rsidP="002C2973" w:rsidRDefault="00D71C7C" w14:paraId="2D6A877D" w14:textId="77777777">
      <w:pPr>
        <w:pStyle w:val="ListParagraph"/>
        <w:numPr>
          <w:ilvl w:val="0"/>
          <w:numId w:val="7"/>
        </w:numPr>
        <w:ind w:left="0" w:firstLine="0"/>
      </w:pPr>
      <w:r w:rsidRPr="002D6E2C">
        <w:t>Message structure</w:t>
      </w:r>
    </w:p>
    <w:p w:rsidRPr="002D6E2C" w:rsidR="00D71C7C" w:rsidP="002C2973" w:rsidRDefault="00D71C7C" w14:paraId="6ADCA33E" w14:textId="77777777">
      <w:pPr>
        <w:pStyle w:val="ListParagraph"/>
        <w:numPr>
          <w:ilvl w:val="0"/>
          <w:numId w:val="7"/>
        </w:numPr>
        <w:ind w:left="0" w:firstLine="0"/>
      </w:pPr>
      <w:r w:rsidRPr="002D6E2C">
        <w:t xml:space="preserve">Member banks </w:t>
      </w:r>
    </w:p>
    <w:p w:rsidRPr="002D6E2C" w:rsidR="00D71C7C" w:rsidP="002C2973" w:rsidRDefault="00D71C7C" w14:paraId="2D6F83C0" w14:textId="77777777">
      <w:pPr>
        <w:pStyle w:val="ListParagraph"/>
        <w:numPr>
          <w:ilvl w:val="0"/>
          <w:numId w:val="7"/>
        </w:numPr>
        <w:ind w:left="0" w:firstLine="0"/>
      </w:pPr>
      <w:r w:rsidRPr="002D6E2C">
        <w:t>Date check</w:t>
      </w:r>
    </w:p>
    <w:p w:rsidR="00D71C7C" w:rsidP="00E92BA0" w:rsidRDefault="00D71C7C" w14:paraId="2A1E2AE7" w14:textId="77777777">
      <w:pPr>
        <w:pStyle w:val="ListParagraph"/>
        <w:ind w:left="0"/>
      </w:pPr>
    </w:p>
    <w:p w:rsidRPr="002D6E2C" w:rsidR="00D71C7C" w:rsidP="00E92BA0" w:rsidRDefault="00D71C7C" w14:paraId="6260A4B3"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D71C7C" w:rsidP="00E92BA0" w:rsidRDefault="00D71C7C" w14:paraId="309B5D7E" w14:textId="77777777">
      <w:r w:rsidRPr="002D6E2C">
        <w:t>Message format of mandate response to Creditor to be determined by the Creditor Bank.</w:t>
      </w:r>
    </w:p>
    <w:p w:rsidR="00D71C7C" w:rsidP="00E92BA0" w:rsidRDefault="00D71C7C" w14:paraId="535E64EB" w14:textId="77777777">
      <w:pPr>
        <w:rPr>
          <w:rFonts w:eastAsia="MS Gothic"/>
          <w:b/>
          <w:bCs/>
          <w:color w:val="4F81BD"/>
        </w:rPr>
      </w:pPr>
    </w:p>
    <w:p w:rsidRPr="00103919" w:rsidR="00D71C7C" w:rsidP="00E92BA0" w:rsidRDefault="00D71C7C" w14:paraId="67526369" w14:textId="77777777">
      <w:pPr>
        <w:rPr>
          <w:rFonts w:eastAsia="MS Gothic"/>
          <w:b/>
          <w:bCs/>
          <w:color w:val="4F81BD"/>
        </w:rPr>
      </w:pPr>
      <w:r w:rsidRPr="00103919">
        <w:rPr>
          <w:rFonts w:eastAsia="MS Gothic"/>
          <w:b/>
          <w:bCs/>
          <w:color w:val="4F81BD"/>
        </w:rPr>
        <w:t>Mandate initiation request process terminated.</w:t>
      </w:r>
    </w:p>
    <w:p w:rsidR="00D71C7C" w:rsidP="00E92BA0" w:rsidRDefault="00D71C7C" w14:paraId="5EBC9D64" w14:textId="77777777">
      <w:pPr>
        <w:rPr>
          <w:b/>
        </w:rPr>
      </w:pPr>
      <w:r>
        <w:rPr>
          <w:b/>
        </w:rPr>
        <w:br w:type="page"/>
      </w:r>
    </w:p>
    <w:p w:rsidRPr="00165933" w:rsidR="00D71C7C" w:rsidP="00E92BA0" w:rsidRDefault="00D71C7C" w14:paraId="04EEF4E6" w14:textId="77777777">
      <w:pPr>
        <w:tabs>
          <w:tab w:val="left" w:pos="1276"/>
        </w:tabs>
        <w:rPr>
          <w:b/>
        </w:rPr>
      </w:pPr>
      <w:r w:rsidRPr="00165933">
        <w:rPr>
          <w:b/>
        </w:rPr>
        <w:t>Alternative Case</w:t>
      </w:r>
      <w:r>
        <w:rPr>
          <w:b/>
        </w:rPr>
        <w:t xml:space="preserve"> </w:t>
      </w:r>
      <w:r w:rsidRPr="00165933">
        <w:rPr>
          <w:b/>
        </w:rPr>
        <w:t>3:</w:t>
      </w:r>
    </w:p>
    <w:p w:rsidR="00D71C7C" w:rsidP="00E92BA0" w:rsidRDefault="00D71C7C" w14:paraId="5E35E0C9" w14:textId="77777777">
      <w:pPr>
        <w:tabs>
          <w:tab w:val="left" w:pos="1276"/>
        </w:tabs>
        <w:rPr>
          <w:b/>
        </w:rPr>
      </w:pPr>
      <w:r w:rsidRPr="00295232">
        <w:rPr>
          <w:b/>
        </w:rPr>
        <w:t>Mandate initiation request (</w:t>
      </w:r>
      <w:hyperlink w:history="1" w:anchor="_Mandate_Initiation_Request_1">
        <w:r w:rsidRPr="00FA2425">
          <w:rPr>
            <w:b/>
          </w:rPr>
          <w:t>pain.009</w:t>
        </w:r>
      </w:hyperlink>
      <w:r w:rsidRPr="00295232">
        <w:rPr>
          <w:b/>
        </w:rPr>
        <w:t>) from ACH fails validation at Debtor Bank.</w:t>
      </w:r>
    </w:p>
    <w:p w:rsidR="00D71C7C" w:rsidP="00E92BA0" w:rsidRDefault="00D71C7C" w14:paraId="53FD78ED" w14:textId="77777777">
      <w:pPr>
        <w:tabs>
          <w:tab w:val="left" w:pos="1276"/>
        </w:tabs>
        <w:rPr>
          <w:b/>
          <w:noProof/>
          <w:lang w:val="en-US"/>
        </w:rPr>
      </w:pPr>
    </w:p>
    <w:p w:rsidRPr="00295232" w:rsidR="00D71C7C" w:rsidP="00E92BA0" w:rsidRDefault="008850BA" w14:paraId="3E150A3E" w14:textId="77777777">
      <w:pPr>
        <w:tabs>
          <w:tab w:val="left" w:pos="1276"/>
        </w:tabs>
        <w:rPr>
          <w:b/>
        </w:rPr>
      </w:pPr>
      <w:r w:rsidRPr="00F0135A">
        <w:rPr>
          <w:b/>
          <w:noProof/>
          <w:lang w:val="en-US"/>
        </w:rPr>
        <w:drawing>
          <wp:inline distT="0" distB="0" distL="0" distR="0" wp14:anchorId="1A2801D3" wp14:editId="0BDAB26E">
            <wp:extent cx="5724525" cy="33813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p>
    <w:p w:rsidR="00D71C7C" w:rsidP="00E92BA0" w:rsidRDefault="00D71C7C" w14:paraId="4836C6D0"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7875EEAE"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5F52703C" w14:textId="77777777">
      <w:r w:rsidRPr="002D6E2C">
        <w:t>Message format to be determined by the Creditor Bank, but message sent to Creditor Bank must contain all the data elements needed to create the mandate initiation request (pain.009).</w:t>
      </w:r>
    </w:p>
    <w:p w:rsidR="00D71C7C" w:rsidP="00E92BA0" w:rsidRDefault="00D71C7C" w14:paraId="78A8A4B4" w14:textId="77777777">
      <w:pPr>
        <w:rPr>
          <w:rFonts w:eastAsia="MS Gothic"/>
          <w:b/>
          <w:bCs/>
          <w:color w:val="4F81BD"/>
        </w:rPr>
      </w:pPr>
    </w:p>
    <w:p w:rsidRPr="00EB70F3" w:rsidR="00D71C7C" w:rsidP="00E92BA0" w:rsidRDefault="00D71C7C" w14:paraId="78C397B5" w14:textId="77777777">
      <w:pPr>
        <w:rPr>
          <w:rFonts w:eastAsia="MS Gothic"/>
          <w:b/>
          <w:bCs/>
          <w:color w:val="4F81BD"/>
        </w:rPr>
      </w:pPr>
      <w:r w:rsidRPr="00EB70F3">
        <w:rPr>
          <w:rFonts w:eastAsia="MS Gothic"/>
          <w:b/>
          <w:bCs/>
          <w:color w:val="4F81BD"/>
        </w:rPr>
        <w:t xml:space="preserve">Creditor Bank sends mandate initiation request </w:t>
      </w:r>
      <w:hyperlink w:history="1" w:anchor="_Mandate_Initiation_(pain.009)">
        <w:r w:rsidRPr="00EB70F3">
          <w:rPr>
            <w:b/>
            <w:color w:val="4F81BD"/>
          </w:rPr>
          <w:t>(</w:t>
        </w:r>
        <w:hyperlink w:history="1" w:anchor="_Mandate_Initiation_Request_1">
          <w:r w:rsidR="000D204D">
            <w:rPr>
              <w:rStyle w:val="Hyperlink"/>
              <w:b/>
            </w:rPr>
            <w:t>pain.009</w:t>
          </w:r>
        </w:hyperlink>
      </w:hyperlink>
      <w:r w:rsidRPr="00EB70F3">
        <w:rPr>
          <w:rFonts w:eastAsia="MS Gothic"/>
          <w:b/>
          <w:bCs/>
          <w:color w:val="4F81BD"/>
        </w:rPr>
        <w:t>) to ACH.</w:t>
      </w:r>
    </w:p>
    <w:p w:rsidRPr="002D6E2C" w:rsidR="00D71C7C" w:rsidP="00E92BA0" w:rsidRDefault="00D71C7C" w14:paraId="029FE096" w14:textId="77777777">
      <w:r w:rsidRPr="002D6E2C">
        <w:t xml:space="preserve">Creditor Bank validates the Creditor and confirms that he is in good standing and submits mandate initiation request to the ACH. </w:t>
      </w:r>
    </w:p>
    <w:p w:rsidR="00D71C7C" w:rsidP="00E92BA0" w:rsidRDefault="00D71C7C" w14:paraId="4A778846" w14:textId="77777777">
      <w:pPr>
        <w:rPr>
          <w:rFonts w:eastAsia="MS Gothic"/>
          <w:b/>
          <w:bCs/>
          <w:color w:val="4F81BD"/>
        </w:rPr>
      </w:pPr>
    </w:p>
    <w:p w:rsidRPr="00EB70F3" w:rsidR="00D71C7C" w:rsidP="00E92BA0" w:rsidRDefault="00D71C7C" w14:paraId="66B3BE98" w14:textId="77777777">
      <w:pPr>
        <w:rPr>
          <w:rFonts w:eastAsia="MS Gothic"/>
          <w:b/>
          <w:bCs/>
          <w:color w:val="4F81BD"/>
        </w:rPr>
      </w:pPr>
      <w:r w:rsidRPr="00EB70F3">
        <w:rPr>
          <w:rFonts w:eastAsia="MS Gothic"/>
          <w:b/>
          <w:bCs/>
          <w:color w:val="4F81BD"/>
        </w:rPr>
        <w:t>ACH sends valid mandate initiation request (</w:t>
      </w:r>
      <w:hyperlink w:history="1" w:anchor="_Mandate_Initiation_Request_1">
        <w:r w:rsidR="000D204D">
          <w:rPr>
            <w:rStyle w:val="Hyperlink"/>
            <w:b/>
          </w:rPr>
          <w:t>pain.009</w:t>
        </w:r>
      </w:hyperlink>
      <w:r w:rsidRPr="00EB70F3">
        <w:rPr>
          <w:rFonts w:eastAsia="MS Gothic"/>
          <w:b/>
          <w:bCs/>
          <w:color w:val="4F81BD"/>
        </w:rPr>
        <w:t>) to Debtor Bank.</w:t>
      </w:r>
    </w:p>
    <w:p w:rsidR="00D71C7C" w:rsidP="00E92BA0" w:rsidRDefault="00D71C7C" w14:paraId="18A3C3E8" w14:textId="77777777">
      <w:pPr>
        <w:rPr>
          <w:rFonts w:eastAsia="MS Gothic"/>
          <w:b/>
          <w:bCs/>
          <w:color w:val="4F81BD"/>
        </w:rPr>
      </w:pPr>
    </w:p>
    <w:p w:rsidRPr="00EB70F3" w:rsidR="00D71C7C" w:rsidP="00E92BA0" w:rsidRDefault="00D71C7C" w14:paraId="5D9F6A54" w14:textId="77777777">
      <w:pPr>
        <w:rPr>
          <w:rFonts w:eastAsia="MS Gothic"/>
          <w:b/>
          <w:bCs/>
          <w:color w:val="4F81BD"/>
        </w:rPr>
      </w:pPr>
      <w:r w:rsidRPr="00EB70F3">
        <w:rPr>
          <w:rFonts w:eastAsia="MS Gothic"/>
          <w:b/>
          <w:bCs/>
          <w:color w:val="4F81BD"/>
        </w:rPr>
        <w:t>Debtor Bank validates mandate initiation request (</w:t>
      </w:r>
      <w:hyperlink w:history="1" w:anchor="_Mandate_Initiation_Request_1">
        <w:hyperlink w:history="1" w:anchor="_Mandate_Initiation_Request_1">
          <w:r w:rsidR="000D204D">
            <w:rPr>
              <w:rStyle w:val="Hyperlink"/>
              <w:b/>
            </w:rPr>
            <w:t>pain.009</w:t>
          </w:r>
        </w:hyperlink>
      </w:hyperlink>
      <w:r w:rsidRPr="00EB70F3">
        <w:rPr>
          <w:rFonts w:eastAsia="MS Gothic"/>
          <w:b/>
          <w:bCs/>
          <w:color w:val="4F81BD"/>
        </w:rPr>
        <w:t>).</w:t>
      </w:r>
    </w:p>
    <w:p w:rsidRPr="002D6E2C" w:rsidR="00D71C7C" w:rsidP="00E92BA0" w:rsidRDefault="00D71C7C" w14:paraId="47BF0A8E" w14:textId="77777777">
      <w:r w:rsidRPr="002D6E2C">
        <w:t>Debtor Bank performs the following minimum validation:</w:t>
      </w:r>
    </w:p>
    <w:p w:rsidRPr="002D6E2C" w:rsidR="00D71C7C" w:rsidP="002C2973" w:rsidRDefault="00D71C7C" w14:paraId="0704D4F6" w14:textId="77777777">
      <w:pPr>
        <w:pStyle w:val="ListParagraph"/>
        <w:numPr>
          <w:ilvl w:val="0"/>
          <w:numId w:val="10"/>
        </w:numPr>
        <w:ind w:left="0" w:firstLine="0"/>
      </w:pPr>
      <w:r w:rsidRPr="002D6E2C">
        <w:t>the account is a valid account for AC;</w:t>
      </w:r>
    </w:p>
    <w:p w:rsidRPr="002D6E2C" w:rsidR="00D71C7C" w:rsidP="002C2973" w:rsidRDefault="00D71C7C" w14:paraId="5F6AA001" w14:textId="77777777">
      <w:pPr>
        <w:pStyle w:val="ListParagraph"/>
        <w:numPr>
          <w:ilvl w:val="0"/>
          <w:numId w:val="10"/>
        </w:numPr>
        <w:ind w:left="0" w:firstLine="0"/>
      </w:pPr>
      <w:r w:rsidRPr="002D6E2C">
        <w:t>the account is “open” and “active” (not frozen; closed etc.);</w:t>
      </w:r>
    </w:p>
    <w:p w:rsidRPr="002D6E2C" w:rsidR="00D71C7C" w:rsidP="002C2973" w:rsidRDefault="00D71C7C" w14:paraId="188940E0" w14:textId="77777777">
      <w:pPr>
        <w:pStyle w:val="ListParagraph"/>
        <w:numPr>
          <w:ilvl w:val="0"/>
          <w:numId w:val="10"/>
        </w:numPr>
        <w:ind w:left="0" w:firstLine="0"/>
      </w:pPr>
      <w:r w:rsidRPr="002D6E2C">
        <w:t>the Debtor’s ID number matches the account details provided;</w:t>
      </w:r>
    </w:p>
    <w:p w:rsidRPr="002D6E2C" w:rsidR="00D71C7C" w:rsidP="002C2973" w:rsidRDefault="00D71C7C" w14:paraId="648A842D" w14:textId="77777777">
      <w:pPr>
        <w:pStyle w:val="ListParagraph"/>
        <w:numPr>
          <w:ilvl w:val="0"/>
          <w:numId w:val="10"/>
        </w:numPr>
        <w:ind w:left="0" w:firstLine="0"/>
      </w:pPr>
      <w:r w:rsidRPr="002D6E2C">
        <w:rPr>
          <w:i/>
        </w:rPr>
        <w:t>Optional requirement</w:t>
      </w:r>
      <w:r w:rsidRPr="002D6E2C">
        <w:t>: 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Pr="002D6E2C" w:rsidR="00D71C7C" w:rsidP="00E92BA0" w:rsidRDefault="00D71C7C" w14:paraId="30FD9208" w14:textId="77777777"/>
    <w:p w:rsidRPr="00EB70F3" w:rsidR="00D71C7C" w:rsidP="00E92BA0" w:rsidRDefault="00D71C7C" w14:paraId="0AD81507" w14:textId="77777777">
      <w:pPr>
        <w:rPr>
          <w:rFonts w:eastAsia="MS Gothic"/>
          <w:b/>
          <w:bCs/>
          <w:color w:val="4F81BD"/>
        </w:rPr>
      </w:pPr>
      <w:r w:rsidRPr="00EB70F3">
        <w:rPr>
          <w:rFonts w:eastAsia="MS Gothic"/>
          <w:b/>
          <w:bCs/>
          <w:color w:val="4F81BD"/>
        </w:rPr>
        <w:t>Debtor Bank responds with a status report (</w:t>
      </w:r>
      <w:hyperlink w:history="1" w:anchor="Status_Report_Debtor_Mandate_Request">
        <w:r w:rsidRPr="00EB70F3">
          <w:rPr>
            <w:rFonts w:eastAsia="MS Gothic"/>
            <w:b/>
            <w:bCs/>
            <w:color w:val="4F81BD"/>
          </w:rPr>
          <w:t>pacs.002</w:t>
        </w:r>
      </w:hyperlink>
      <w:r w:rsidRPr="00EB70F3">
        <w:rPr>
          <w:rFonts w:eastAsia="MS Gothic"/>
          <w:b/>
          <w:bCs/>
          <w:color w:val="4F81BD"/>
        </w:rPr>
        <w:t>) to ACH with status rejected.</w:t>
      </w:r>
    </w:p>
    <w:p w:rsidR="00D71C7C" w:rsidP="00E92BA0" w:rsidRDefault="00D71C7C" w14:paraId="1EAB5209" w14:textId="77777777">
      <w:pPr>
        <w:rPr>
          <w:rFonts w:eastAsia="MS Gothic"/>
          <w:b/>
          <w:bCs/>
          <w:color w:val="4F81BD"/>
        </w:rPr>
      </w:pPr>
    </w:p>
    <w:p w:rsidRPr="00EB70F3" w:rsidR="00D71C7C" w:rsidP="00E92BA0" w:rsidRDefault="00D71C7C" w14:paraId="2D76E85B" w14:textId="77777777">
      <w:pPr>
        <w:rPr>
          <w:rFonts w:eastAsia="MS Gothic"/>
          <w:b/>
          <w:bCs/>
          <w:color w:val="4F81BD"/>
        </w:rPr>
      </w:pPr>
      <w:r w:rsidRPr="00EB70F3">
        <w:rPr>
          <w:rFonts w:eastAsia="MS Gothic"/>
          <w:b/>
          <w:bCs/>
          <w:color w:val="4F81BD"/>
        </w:rPr>
        <w:t>ACH forwards status report (</w:t>
      </w:r>
      <w:hyperlink w:history="1" w:anchor="Status_Report_Debtor_Mandate_Request">
        <w:r w:rsidRPr="00EB70F3">
          <w:rPr>
            <w:rFonts w:eastAsia="MS Gothic"/>
            <w:b/>
            <w:bCs/>
            <w:color w:val="4F81BD"/>
          </w:rPr>
          <w:t>pacs.002</w:t>
        </w:r>
      </w:hyperlink>
      <w:r w:rsidRPr="00EB70F3">
        <w:rPr>
          <w:rFonts w:eastAsia="MS Gothic"/>
          <w:b/>
          <w:bCs/>
          <w:color w:val="4F81BD"/>
        </w:rPr>
        <w:t>) to Creditor Bank.</w:t>
      </w:r>
    </w:p>
    <w:p w:rsidR="00D71C7C" w:rsidP="00E92BA0" w:rsidRDefault="00D71C7C" w14:paraId="45BCB0A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72D26024"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 as per status of mandate.</w:t>
      </w:r>
    </w:p>
    <w:p w:rsidRPr="002D6E2C" w:rsidR="00D71C7C" w:rsidP="00E92BA0" w:rsidRDefault="00D71C7C" w14:paraId="0BBF44FC" w14:textId="77777777">
      <w:pPr>
        <w:pStyle w:val="ListParagraph"/>
        <w:ind w:left="0"/>
      </w:pPr>
      <w:r w:rsidRPr="002D6E2C">
        <w:t>Message format of status of mandate to Creditor to be determined by the Creditor Bank.</w:t>
      </w:r>
    </w:p>
    <w:p w:rsidR="00D71C7C" w:rsidP="00E92BA0" w:rsidRDefault="00D71C7C" w14:paraId="43C62D6C" w14:textId="77777777"/>
    <w:p w:rsidRPr="00103919" w:rsidR="00D71C7C" w:rsidP="00E92BA0" w:rsidRDefault="00D71C7C" w14:paraId="24C952B7" w14:textId="77777777">
      <w:pPr>
        <w:rPr>
          <w:rFonts w:eastAsia="MS Gothic"/>
          <w:b/>
          <w:bCs/>
          <w:color w:val="4F81BD"/>
        </w:rPr>
      </w:pPr>
      <w:r w:rsidRPr="00103919">
        <w:rPr>
          <w:rFonts w:eastAsia="MS Gothic"/>
          <w:b/>
          <w:bCs/>
          <w:color w:val="4F81BD"/>
        </w:rPr>
        <w:t>Mandate initiation request process terminated.</w:t>
      </w:r>
    </w:p>
    <w:p w:rsidR="00D71C7C" w:rsidP="00E92BA0" w:rsidRDefault="00D71C7C" w14:paraId="5A76FF16" w14:textId="77777777"/>
    <w:p w:rsidR="00D71C7C" w:rsidP="00E92BA0" w:rsidRDefault="00D71C7C" w14:paraId="2224C935" w14:textId="77777777"/>
    <w:p w:rsidR="00D71C7C" w:rsidP="00E92BA0" w:rsidRDefault="00D71C7C" w14:paraId="7847C467" w14:textId="77777777">
      <w:pPr>
        <w:rPr>
          <w:b/>
        </w:rPr>
      </w:pPr>
      <w:r>
        <w:rPr>
          <w:b/>
        </w:rPr>
        <w:br w:type="page"/>
      </w:r>
    </w:p>
    <w:p w:rsidRPr="00526E4D" w:rsidR="00D71C7C" w:rsidP="00E92BA0" w:rsidRDefault="00D71C7C" w14:paraId="74468E90" w14:textId="77777777">
      <w:pPr>
        <w:tabs>
          <w:tab w:val="left" w:pos="1276"/>
        </w:tabs>
        <w:rPr>
          <w:b/>
        </w:rPr>
      </w:pPr>
      <w:r w:rsidRPr="00526E4D">
        <w:rPr>
          <w:b/>
        </w:rPr>
        <w:t>Alternat</w:t>
      </w:r>
      <w:r>
        <w:rPr>
          <w:b/>
        </w:rPr>
        <w:t>ive</w:t>
      </w:r>
      <w:r w:rsidRPr="00526E4D">
        <w:rPr>
          <w:b/>
        </w:rPr>
        <w:t xml:space="preserve"> case </w:t>
      </w:r>
      <w:r>
        <w:rPr>
          <w:b/>
        </w:rPr>
        <w:t>4</w:t>
      </w:r>
      <w:r w:rsidRPr="00526E4D">
        <w:rPr>
          <w:b/>
        </w:rPr>
        <w:t xml:space="preserve">: </w:t>
      </w:r>
    </w:p>
    <w:p w:rsidR="00D71C7C" w:rsidP="00E92BA0" w:rsidRDefault="00D71C7C" w14:paraId="51D820EC" w14:textId="77777777">
      <w:pPr>
        <w:tabs>
          <w:tab w:val="left" w:pos="1276"/>
        </w:tabs>
        <w:rPr>
          <w:b/>
        </w:rPr>
      </w:pPr>
      <w:r w:rsidRPr="00526E4D">
        <w:rPr>
          <w:b/>
        </w:rPr>
        <w:t xml:space="preserve">Mandate </w:t>
      </w:r>
      <w:r>
        <w:rPr>
          <w:b/>
        </w:rPr>
        <w:t xml:space="preserve">Initiation acceptance message </w:t>
      </w:r>
      <w:r w:rsidRPr="009739A8">
        <w:rPr>
          <w:b/>
        </w:rPr>
        <w:t>(</w:t>
      </w:r>
      <w:r>
        <w:rPr>
          <w:b/>
        </w:rPr>
        <w:t>pain.012) fails</w:t>
      </w:r>
      <w:r w:rsidRPr="00526E4D">
        <w:rPr>
          <w:b/>
        </w:rPr>
        <w:t xml:space="preserve"> at </w:t>
      </w:r>
      <w:r>
        <w:rPr>
          <w:b/>
        </w:rPr>
        <w:t>ACH</w:t>
      </w:r>
      <w:r w:rsidRPr="00526E4D">
        <w:rPr>
          <w:b/>
        </w:rPr>
        <w:t>.</w:t>
      </w:r>
    </w:p>
    <w:p w:rsidR="00D71C7C" w:rsidP="00E92BA0" w:rsidRDefault="007D24E4" w14:paraId="6B73EC40" w14:textId="77777777">
      <w:pPr>
        <w:tabs>
          <w:tab w:val="left" w:pos="1276"/>
        </w:tabs>
        <w:rPr>
          <w:b/>
        </w:rPr>
      </w:pPr>
      <w:r>
        <w:rPr>
          <w:b/>
          <w:noProof/>
          <w:lang w:val="en-US"/>
        </w:rPr>
        <w:drawing>
          <wp:inline distT="0" distB="0" distL="0" distR="0" wp14:anchorId="5FFBD0F8" wp14:editId="5A8C9DF9">
            <wp:extent cx="5724525" cy="34575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rsidR="007D24E4" w:rsidP="00E92BA0" w:rsidRDefault="007D24E4" w14:paraId="593B5061" w14:textId="77777777">
      <w:pPr>
        <w:tabs>
          <w:tab w:val="left" w:pos="1276"/>
        </w:tabs>
        <w:rPr>
          <w:b/>
        </w:rPr>
      </w:pPr>
    </w:p>
    <w:p w:rsidRPr="002D6E2C" w:rsidR="00D71C7C" w:rsidP="00E92BA0" w:rsidRDefault="00D71C7C" w14:paraId="53878044"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1050812E" w14:textId="77777777">
      <w:r w:rsidRPr="002D6E2C">
        <w:t>Message format to be determined by the Creditor Bank, but message sent to Creditor Bank must contain all the data elements needed to create the mandate initiation request (pain.009).</w:t>
      </w:r>
    </w:p>
    <w:p w:rsidR="00D71C7C" w:rsidP="00E92BA0" w:rsidRDefault="00D71C7C" w14:paraId="7B787855"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EB70F3" w:rsidR="00D71C7C" w:rsidP="00E92BA0" w:rsidRDefault="00D71C7C" w14:paraId="57AD3EAD"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 xml:space="preserve">Creditor Bank sends mandate initiation request </w:t>
      </w:r>
      <w:hyperlink w:history="1" w:anchor="_Mandate_Initiation_(pain.009)">
        <w:r w:rsidRPr="00EB70F3">
          <w:rPr>
            <w:rFonts w:ascii="Calibri" w:hAnsi="Calibri"/>
            <w:color w:val="4F81BD"/>
            <w:sz w:val="22"/>
            <w:szCs w:val="22"/>
          </w:rPr>
          <w:t>(</w:t>
        </w:r>
        <w:hyperlink w:history="1" w:anchor="_Mandate_Initiation_Request_1">
          <w:r w:rsidR="000D204D">
            <w:rPr>
              <w:rStyle w:val="Hyperlink"/>
              <w:rFonts w:ascii="Calibri" w:hAnsi="Calibri"/>
              <w:b w:val="0"/>
              <w:sz w:val="22"/>
              <w:szCs w:val="22"/>
              <w:lang w:val="en-ZA"/>
            </w:rPr>
            <w:t>pain.009</w:t>
          </w:r>
        </w:hyperlink>
      </w:hyperlink>
      <w:r w:rsidRPr="00EB70F3">
        <w:rPr>
          <w:rFonts w:ascii="Calibri" w:hAnsi="Calibri" w:eastAsia="MS Gothic"/>
          <w:bCs/>
          <w:color w:val="4F81BD"/>
          <w:sz w:val="22"/>
          <w:szCs w:val="22"/>
          <w:lang w:val="en-ZA"/>
        </w:rPr>
        <w:t>) to ACH.</w:t>
      </w:r>
    </w:p>
    <w:p w:rsidRPr="002D6E2C" w:rsidR="00D71C7C" w:rsidP="00E92BA0" w:rsidRDefault="00D71C7C" w14:paraId="2C4A5EF9" w14:textId="77777777">
      <w:r w:rsidRPr="002D6E2C">
        <w:t xml:space="preserve">Creditor Bank validates the Creditor and confirms that he is in good standing and submits mandate initiation request to the ACH. </w:t>
      </w:r>
    </w:p>
    <w:p w:rsidR="00D71C7C" w:rsidP="00E92BA0" w:rsidRDefault="00D71C7C" w14:paraId="3C2A2E0E"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EB70F3" w:rsidR="00D71C7C" w:rsidP="00E92BA0" w:rsidRDefault="00D71C7C" w14:paraId="3935A062"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EB70F3">
        <w:rPr>
          <w:rFonts w:ascii="Calibri" w:hAnsi="Calibri" w:eastAsia="MS Gothic"/>
          <w:bCs/>
          <w:color w:val="4F81BD"/>
          <w:sz w:val="22"/>
          <w:szCs w:val="22"/>
          <w:lang w:val="en-ZA"/>
        </w:rPr>
        <w:t>) to Debtor Bank.</w:t>
      </w:r>
    </w:p>
    <w:p w:rsidRPr="00EB70F3" w:rsidR="00D71C7C" w:rsidP="00E92BA0" w:rsidRDefault="00D71C7C" w14:paraId="5956AC83"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EB70F3" w:rsidR="00D71C7C" w:rsidP="00E92BA0" w:rsidRDefault="00D71C7C" w14:paraId="6D25006B"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Debtor Bank validates mandate initiation request (</w:t>
      </w:r>
      <w:hyperlink w:history="1" w:anchor="_Mandate_Initiation_Request_1">
        <w:r w:rsidR="000D204D">
          <w:rPr>
            <w:rStyle w:val="Hyperlink"/>
            <w:rFonts w:ascii="Calibri" w:hAnsi="Calibri"/>
            <w:b w:val="0"/>
            <w:sz w:val="22"/>
            <w:szCs w:val="22"/>
            <w:lang w:val="en-ZA"/>
          </w:rPr>
          <w:t>pain.009</w:t>
        </w:r>
      </w:hyperlink>
      <w:r w:rsidRPr="00EB70F3">
        <w:rPr>
          <w:rFonts w:ascii="Calibri" w:hAnsi="Calibri" w:eastAsia="MS Gothic"/>
          <w:bCs/>
          <w:color w:val="4F81BD"/>
          <w:sz w:val="22"/>
          <w:szCs w:val="22"/>
          <w:lang w:val="en-ZA"/>
        </w:rPr>
        <w:t>).</w:t>
      </w:r>
    </w:p>
    <w:p w:rsidRPr="002D6E2C" w:rsidR="00D71C7C" w:rsidP="00E92BA0" w:rsidRDefault="00D71C7C" w14:paraId="3F8DF91D" w14:textId="77777777">
      <w:r w:rsidRPr="002D6E2C">
        <w:t>Debtor Bank performs the following minimum validation:</w:t>
      </w:r>
    </w:p>
    <w:p w:rsidRPr="002D6E2C" w:rsidR="00D71C7C" w:rsidP="002C2973" w:rsidRDefault="00D71C7C" w14:paraId="449AAB45" w14:textId="77777777">
      <w:pPr>
        <w:pStyle w:val="ListParagraph"/>
        <w:numPr>
          <w:ilvl w:val="0"/>
          <w:numId w:val="10"/>
        </w:numPr>
        <w:ind w:left="0" w:firstLine="0"/>
      </w:pPr>
      <w:r w:rsidRPr="002D6E2C">
        <w:t>the account is a valid account for AC;</w:t>
      </w:r>
    </w:p>
    <w:p w:rsidRPr="002D6E2C" w:rsidR="00D71C7C" w:rsidP="002C2973" w:rsidRDefault="00D71C7C" w14:paraId="7CA958D2" w14:textId="77777777">
      <w:pPr>
        <w:pStyle w:val="ListParagraph"/>
        <w:numPr>
          <w:ilvl w:val="0"/>
          <w:numId w:val="10"/>
        </w:numPr>
        <w:ind w:left="0" w:firstLine="0"/>
      </w:pPr>
      <w:r w:rsidRPr="002D6E2C">
        <w:t>the account is “open” and “active” (not frozen; closed etc.);</w:t>
      </w:r>
    </w:p>
    <w:p w:rsidRPr="002D6E2C" w:rsidR="00D71C7C" w:rsidP="002C2973" w:rsidRDefault="00D71C7C" w14:paraId="07C15991" w14:textId="77777777">
      <w:pPr>
        <w:pStyle w:val="ListParagraph"/>
        <w:numPr>
          <w:ilvl w:val="0"/>
          <w:numId w:val="10"/>
        </w:numPr>
        <w:ind w:left="0" w:firstLine="0"/>
      </w:pPr>
      <w:r w:rsidRPr="002D6E2C">
        <w:t>the Debtor’s ID number matches the account details provided;</w:t>
      </w:r>
    </w:p>
    <w:p w:rsidRPr="002D6E2C" w:rsidR="00D71C7C" w:rsidP="002C2973" w:rsidRDefault="00D71C7C" w14:paraId="1F95CB19" w14:textId="77777777">
      <w:pPr>
        <w:pStyle w:val="ListParagraph"/>
        <w:numPr>
          <w:ilvl w:val="0"/>
          <w:numId w:val="10"/>
        </w:numPr>
        <w:ind w:left="0" w:firstLine="0"/>
      </w:pPr>
      <w:r w:rsidRPr="002D6E2C">
        <w:rPr>
          <w:i/>
        </w:rPr>
        <w:t>Optional requirement</w:t>
      </w:r>
      <w:r w:rsidRPr="002D6E2C">
        <w:t>: 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Pr="002D6E2C" w:rsidR="00D71C7C" w:rsidP="00E92BA0" w:rsidRDefault="00D71C7C" w14:paraId="509D3321" w14:textId="77777777"/>
    <w:p w:rsidRPr="00EB70F3" w:rsidR="00D71C7C" w:rsidP="00E92BA0" w:rsidRDefault="00D71C7C" w14:paraId="39BF69E8"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Debtor Bank responds with a status report (</w:t>
      </w:r>
      <w:hyperlink w:history="1" w:anchor="Status_Report_Debtor_Mandate_Request">
        <w:r w:rsidRPr="00EB70F3">
          <w:rPr>
            <w:rFonts w:ascii="Calibri" w:hAnsi="Calibri" w:eastAsia="MS Gothic"/>
            <w:bCs/>
            <w:color w:val="4F81BD"/>
            <w:sz w:val="22"/>
            <w:szCs w:val="22"/>
          </w:rPr>
          <w:t>pacs.002</w:t>
        </w:r>
      </w:hyperlink>
      <w:r w:rsidRPr="00EB70F3">
        <w:rPr>
          <w:rFonts w:ascii="Calibri" w:hAnsi="Calibri" w:eastAsia="MS Gothic"/>
          <w:bCs/>
          <w:color w:val="4F81BD"/>
          <w:sz w:val="22"/>
          <w:szCs w:val="22"/>
          <w:lang w:val="en-ZA"/>
        </w:rPr>
        <w:t>) to ACH with status accepted.</w:t>
      </w:r>
    </w:p>
    <w:p w:rsidRPr="002D6E2C" w:rsidR="00D71C7C" w:rsidP="00E92BA0" w:rsidRDefault="00D71C7C" w14:paraId="7F4EB8DA" w14:textId="77777777">
      <w:pPr>
        <w:pStyle w:val="ListParagraph"/>
        <w:ind w:left="0"/>
      </w:pPr>
      <w:r w:rsidRPr="002D6E2C">
        <w:t xml:space="preserve">The message from Debtor Bank is a confirmation and acknowledgment that validations as per 5.1.5 have been successful and engagement with Debtor has been initiated. </w:t>
      </w:r>
    </w:p>
    <w:p w:rsidRPr="002D6E2C" w:rsidR="00D71C7C" w:rsidP="00E92BA0" w:rsidRDefault="00D71C7C" w14:paraId="0A167FA8" w14:textId="77777777">
      <w:pPr>
        <w:pStyle w:val="ListParagraph"/>
        <w:ind w:left="0"/>
      </w:pPr>
      <w:r w:rsidRPr="002D6E2C">
        <w:t xml:space="preserve">The initial response (Status Report) to Creditor Bank needs to be a real time response; only the Debtors’ authorisation response can be delayed as the response to the Debtor Bank is at the Debtor’s discretion. </w:t>
      </w:r>
    </w:p>
    <w:p w:rsidRPr="002D6E2C" w:rsidR="00D71C7C" w:rsidP="00E92BA0" w:rsidRDefault="00D71C7C" w14:paraId="1C2BF845" w14:textId="77777777">
      <w:pPr>
        <w:pStyle w:val="ListParagraph"/>
        <w:ind w:left="0"/>
      </w:pPr>
    </w:p>
    <w:p w:rsidRPr="00EB70F3" w:rsidR="00D71C7C" w:rsidP="00E92BA0" w:rsidRDefault="00D71C7C" w14:paraId="5DE0374C"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ACH forwards status report (</w:t>
      </w:r>
      <w:hyperlink w:history="1" w:anchor="Status_Report_Debtor_Mandate_Request">
        <w:r w:rsidRPr="00EB70F3">
          <w:rPr>
            <w:rFonts w:ascii="Calibri" w:hAnsi="Calibri" w:eastAsia="MS Gothic"/>
            <w:bCs/>
            <w:color w:val="4F81BD"/>
            <w:sz w:val="22"/>
            <w:szCs w:val="22"/>
          </w:rPr>
          <w:t>pacs.002</w:t>
        </w:r>
      </w:hyperlink>
      <w:r w:rsidRPr="00EB70F3">
        <w:rPr>
          <w:rFonts w:ascii="Calibri" w:hAnsi="Calibri" w:eastAsia="MS Gothic"/>
          <w:bCs/>
          <w:color w:val="4F81BD"/>
          <w:sz w:val="22"/>
          <w:szCs w:val="22"/>
          <w:lang w:val="en-ZA"/>
        </w:rPr>
        <w:t>) to Creditor Bank.</w:t>
      </w:r>
    </w:p>
    <w:p w:rsidRPr="002D6E2C" w:rsidR="00D71C7C" w:rsidP="00E92BA0" w:rsidRDefault="00D71C7C" w14:paraId="7DB63C57"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5335DEB9"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 as per status of mandate.</w:t>
      </w:r>
    </w:p>
    <w:p w:rsidR="00D71C7C" w:rsidP="00E92BA0" w:rsidRDefault="00D71C7C" w14:paraId="54AE48A1" w14:textId="77777777">
      <w:pPr>
        <w:pStyle w:val="ListParagraph"/>
        <w:ind w:left="0"/>
      </w:pPr>
      <w:r w:rsidRPr="002D6E2C">
        <w:t>Message format of status of mandate to Creditor to be determined by the Creditor Bank.</w:t>
      </w:r>
    </w:p>
    <w:p w:rsidR="00D71C7C" w:rsidP="00E92BA0" w:rsidRDefault="00D71C7C" w14:paraId="3D253822" w14:textId="77777777">
      <w:pPr>
        <w:tabs>
          <w:tab w:val="left" w:pos="1276"/>
        </w:tabs>
        <w:rPr>
          <w:b/>
        </w:rPr>
      </w:pPr>
    </w:p>
    <w:p w:rsidRPr="002D6E2C" w:rsidR="00D71C7C" w:rsidP="00E92BA0" w:rsidRDefault="00D71C7C" w14:paraId="57E73C8D"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engages with the Debtor </w:t>
      </w:r>
      <w:r>
        <w:rPr>
          <w:rFonts w:ascii="Calibri" w:hAnsi="Calibri" w:eastAsia="MS Gothic"/>
          <w:bCs/>
          <w:color w:val="4F81BD"/>
          <w:sz w:val="22"/>
          <w:szCs w:val="22"/>
          <w:lang w:val="en-ZA"/>
        </w:rPr>
        <w:t>via</w:t>
      </w:r>
      <w:r w:rsidRPr="002D6E2C">
        <w:rPr>
          <w:rFonts w:ascii="Calibri" w:hAnsi="Calibri" w:eastAsia="MS Gothic"/>
          <w:bCs/>
          <w:color w:val="4F81BD"/>
          <w:sz w:val="22"/>
          <w:szCs w:val="22"/>
          <w:lang w:val="en-ZA"/>
        </w:rPr>
        <w:t xml:space="preserve"> their chosen authorisation channel.</w:t>
      </w:r>
    </w:p>
    <w:p w:rsidR="00D71C7C" w:rsidP="00E92BA0" w:rsidRDefault="00D71C7C" w14:paraId="5D0AE302" w14:textId="77777777">
      <w:pPr>
        <w:rPr>
          <w:color w:val="00B0F0"/>
        </w:rPr>
      </w:pPr>
      <w:r w:rsidRPr="002D6E2C">
        <w:t xml:space="preserve">Method of communicating with the Debtor </w:t>
      </w:r>
      <w:r>
        <w:t xml:space="preserve">is </w:t>
      </w:r>
      <w:r w:rsidRPr="002D6E2C">
        <w:t>to be determined by the Debtor bank</w:t>
      </w:r>
      <w:r>
        <w:t>.</w:t>
      </w:r>
    </w:p>
    <w:p w:rsidR="00D71C7C" w:rsidP="00E92BA0" w:rsidRDefault="00D71C7C" w14:paraId="05B3B240"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59C9F1A7"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responds to authorisation request from Debtor Bank.</w:t>
      </w:r>
    </w:p>
    <w:p w:rsidRPr="002D6E2C" w:rsidR="00D71C7C" w:rsidP="00E92BA0" w:rsidRDefault="00D71C7C" w14:paraId="33487A8C" w14:textId="77777777">
      <w:pPr>
        <w:pStyle w:val="ListParagraph"/>
        <w:ind w:left="0"/>
      </w:pPr>
      <w:r w:rsidRPr="002D6E2C">
        <w:t>Debtor’s response could be either positive or negative.</w:t>
      </w:r>
    </w:p>
    <w:p w:rsidRPr="002D6E2C" w:rsidR="00D71C7C" w:rsidP="00E92BA0" w:rsidRDefault="00D71C7C" w14:paraId="7E920F64" w14:textId="77777777">
      <w:pPr>
        <w:pStyle w:val="ListParagraph"/>
        <w:ind w:left="0"/>
      </w:pPr>
    </w:p>
    <w:p w:rsidRPr="002D6E2C" w:rsidR="00D71C7C" w:rsidP="00E92BA0" w:rsidRDefault="00D71C7C" w14:paraId="44657AEB"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updates Mandate Register on positive response from Debtor.</w:t>
      </w:r>
    </w:p>
    <w:p w:rsidRPr="002D6E2C" w:rsidR="00D71C7C" w:rsidP="00E92BA0" w:rsidRDefault="00D71C7C" w14:paraId="04297280" w14:textId="77777777">
      <w:pPr>
        <w:pStyle w:val="ListParagraph"/>
        <w:ind w:left="0"/>
      </w:pPr>
      <w:r w:rsidRPr="002D6E2C">
        <w:t>Once Debtor authorises mandate, Debtor Bank creates unique mandate reference number per mandate initiation request to include in mandate response.</w:t>
      </w:r>
    </w:p>
    <w:p w:rsidRPr="002D6E2C" w:rsidR="00D71C7C" w:rsidP="00E92BA0" w:rsidRDefault="00D71C7C" w14:paraId="451A45E8" w14:textId="77777777">
      <w:pPr>
        <w:pStyle w:val="ListParagraph"/>
        <w:ind w:left="0"/>
      </w:pPr>
    </w:p>
    <w:p w:rsidRPr="00EB70F3" w:rsidR="00D71C7C" w:rsidP="00E92BA0" w:rsidRDefault="00D71C7C" w14:paraId="1BF8B1F8"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Debtor Bank responds with mandate acceptance report (</w:t>
      </w:r>
      <w:hyperlink w:history="1" w:anchor="_Mandate_Acceptance_Report">
        <w:r w:rsidRPr="00EB70F3">
          <w:rPr>
            <w:rFonts w:ascii="Calibri" w:hAnsi="Calibri" w:eastAsia="MS Gothic"/>
            <w:bCs/>
            <w:color w:val="4F81BD"/>
            <w:sz w:val="22"/>
            <w:szCs w:val="22"/>
          </w:rPr>
          <w:t>pain.012</w:t>
        </w:r>
      </w:hyperlink>
      <w:r w:rsidRPr="00EB70F3">
        <w:rPr>
          <w:rFonts w:ascii="Calibri" w:hAnsi="Calibri" w:eastAsia="MS Gothic"/>
          <w:bCs/>
          <w:color w:val="4F81BD"/>
          <w:sz w:val="22"/>
          <w:szCs w:val="22"/>
          <w:lang w:val="en-ZA"/>
        </w:rPr>
        <w:t>) to ACH.</w:t>
      </w:r>
    </w:p>
    <w:p w:rsidRPr="002D6E2C" w:rsidR="00D71C7C" w:rsidP="00E92BA0" w:rsidRDefault="00D71C7C" w14:paraId="2ED04505" w14:textId="77777777">
      <w:r w:rsidRPr="002D6E2C">
        <w:t>Debtor Bank responds with mandate acceptance report to ACH with “authorised” (AAUT) or “not authorised” (NAUT) Debtor responses indicated in the “Authentication Status Indicator”.</w:t>
      </w:r>
      <w:r w:rsidRPr="002D6E2C">
        <w:rPr>
          <w:b/>
          <w:sz w:val="20"/>
          <w:szCs w:val="20"/>
        </w:rPr>
        <w:t xml:space="preserve"> </w:t>
      </w:r>
    </w:p>
    <w:p w:rsidRPr="002D6E2C" w:rsidR="00D71C7C" w:rsidP="00E92BA0" w:rsidRDefault="00D71C7C" w14:paraId="06F4A710" w14:textId="77777777">
      <w:r w:rsidRPr="002D6E2C">
        <w:t xml:space="preserve">This indicates the outcome of the mandate authentication process between Debtor Banks and their clients. </w:t>
      </w:r>
    </w:p>
    <w:p w:rsidRPr="002D6E2C" w:rsidR="00D71C7C" w:rsidP="00E92BA0" w:rsidRDefault="00D71C7C" w14:paraId="72B9C6E8" w14:textId="77777777">
      <w:r w:rsidRPr="002D6E2C">
        <w:rPr>
          <w:b/>
        </w:rPr>
        <w:t>The Debtor Bank must immediately generate the mandate acceptance report and reply to the ACH once the Debtor responds, without delay</w:t>
      </w:r>
      <w:r w:rsidRPr="002D6E2C">
        <w:t>. The mandate acceptance report will contain the unique mandate reference number.</w:t>
      </w:r>
    </w:p>
    <w:p w:rsidR="00D71C7C" w:rsidP="00E92BA0" w:rsidRDefault="00D71C7C" w14:paraId="5C10B807"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EB70F3" w:rsidR="00D71C7C" w:rsidP="00E92BA0" w:rsidRDefault="00D71C7C" w14:paraId="0870C73A"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ACH validates mandate acceptance request (</w:t>
      </w:r>
      <w:hyperlink w:history="1" w:anchor="_Mandate_Acceptance_Report">
        <w:r w:rsidRPr="00EB70F3">
          <w:rPr>
            <w:rFonts w:ascii="Calibri" w:hAnsi="Calibri" w:eastAsia="MS Gothic"/>
            <w:bCs/>
            <w:color w:val="4F81BD"/>
            <w:sz w:val="22"/>
            <w:szCs w:val="22"/>
          </w:rPr>
          <w:t>pain.012</w:t>
        </w:r>
      </w:hyperlink>
      <w:r w:rsidRPr="00EB70F3">
        <w:rPr>
          <w:rFonts w:ascii="Calibri" w:hAnsi="Calibri" w:eastAsia="MS Gothic"/>
          <w:bCs/>
          <w:color w:val="4F81BD"/>
          <w:sz w:val="22"/>
          <w:szCs w:val="22"/>
          <w:lang w:val="en-ZA"/>
        </w:rPr>
        <w:t>) and responds to Debtor Bank with a rejected status (</w:t>
      </w:r>
      <w:hyperlink w:history="1" w:anchor="Status_Report_Debtor_Mandate_Request">
        <w:r w:rsidRPr="00EB70F3">
          <w:rPr>
            <w:rFonts w:ascii="Calibri" w:hAnsi="Calibri" w:eastAsia="MS Gothic"/>
            <w:bCs/>
            <w:color w:val="4F81BD"/>
            <w:sz w:val="22"/>
            <w:szCs w:val="22"/>
          </w:rPr>
          <w:t>pacs.002</w:t>
        </w:r>
      </w:hyperlink>
      <w:r w:rsidRPr="00EB70F3">
        <w:rPr>
          <w:rFonts w:ascii="Calibri" w:hAnsi="Calibri" w:eastAsia="MS Gothic"/>
          <w:bCs/>
          <w:color w:val="4F81BD"/>
          <w:sz w:val="22"/>
          <w:szCs w:val="22"/>
          <w:lang w:val="en-ZA"/>
        </w:rPr>
        <w:t>).</w:t>
      </w:r>
    </w:p>
    <w:p w:rsidRPr="002D6E2C" w:rsidR="00D71C7C" w:rsidP="00E92BA0" w:rsidRDefault="00D71C7C" w14:paraId="6997B803" w14:textId="77777777">
      <w:r w:rsidRPr="002D6E2C">
        <w:t>ACH performs the following minimum validation:</w:t>
      </w:r>
    </w:p>
    <w:p w:rsidRPr="002D6E2C" w:rsidR="00D71C7C" w:rsidP="002C2973" w:rsidRDefault="00D71C7C" w14:paraId="7C7B30EA" w14:textId="77777777">
      <w:pPr>
        <w:pStyle w:val="ListParagraph"/>
        <w:numPr>
          <w:ilvl w:val="0"/>
          <w:numId w:val="7"/>
        </w:numPr>
        <w:ind w:left="0" w:firstLine="0"/>
      </w:pPr>
      <w:r w:rsidRPr="002D6E2C">
        <w:t>Message structure</w:t>
      </w:r>
    </w:p>
    <w:p w:rsidRPr="002D6E2C" w:rsidR="00D71C7C" w:rsidP="002C2973" w:rsidRDefault="00D71C7C" w14:paraId="1D107B71" w14:textId="77777777">
      <w:pPr>
        <w:pStyle w:val="ListParagraph"/>
        <w:numPr>
          <w:ilvl w:val="0"/>
          <w:numId w:val="7"/>
        </w:numPr>
        <w:ind w:left="0" w:firstLine="0"/>
      </w:pPr>
      <w:r w:rsidRPr="002D6E2C">
        <w:t xml:space="preserve">Member banks </w:t>
      </w:r>
    </w:p>
    <w:p w:rsidRPr="002D6E2C" w:rsidR="00D71C7C" w:rsidP="002C2973" w:rsidRDefault="00D71C7C" w14:paraId="1C5C7066" w14:textId="77777777">
      <w:pPr>
        <w:pStyle w:val="ListParagraph"/>
        <w:numPr>
          <w:ilvl w:val="0"/>
          <w:numId w:val="7"/>
        </w:numPr>
        <w:ind w:left="0" w:firstLine="0"/>
      </w:pPr>
      <w:r w:rsidRPr="002D6E2C">
        <w:t>Date check</w:t>
      </w:r>
    </w:p>
    <w:p w:rsidR="00D71C7C" w:rsidP="00E92BA0" w:rsidRDefault="00D71C7C" w14:paraId="2150C46F" w14:textId="77777777">
      <w:pPr>
        <w:tabs>
          <w:tab w:val="left" w:pos="1276"/>
        </w:tabs>
        <w:rPr>
          <w:b/>
        </w:rPr>
      </w:pPr>
    </w:p>
    <w:p w:rsidR="00081718" w:rsidP="00E92BA0" w:rsidRDefault="00081718" w14:paraId="328CA5D3" w14:textId="77777777">
      <w:pPr>
        <w:jc w:val="both"/>
        <w:rPr>
          <w:rFonts w:eastAsia="MS Gothic"/>
          <w:b/>
          <w:bCs/>
          <w:color w:val="4F81BD"/>
        </w:rPr>
      </w:pPr>
      <w:r>
        <w:rPr>
          <w:rFonts w:eastAsia="MS Gothic"/>
          <w:b/>
          <w:bCs/>
          <w:color w:val="4F81BD"/>
        </w:rPr>
        <w:t xml:space="preserve">Debtor Bank corrects error and re-submits the </w:t>
      </w:r>
      <w:r w:rsidRPr="00672A63">
        <w:rPr>
          <w:rFonts w:eastAsia="MS Gothic"/>
          <w:b/>
          <w:bCs/>
          <w:color w:val="4F81BD"/>
        </w:rPr>
        <w:t xml:space="preserve">mandate acceptance report </w:t>
      </w:r>
      <w:r w:rsidRPr="005E4A94">
        <w:rPr>
          <w:rFonts w:eastAsia="MS Gothic"/>
          <w:b/>
          <w:bCs/>
          <w:color w:val="4F81BD"/>
        </w:rPr>
        <w:t>(</w:t>
      </w:r>
      <w:hyperlink w:history="1" w:anchor="_Mandate_Acceptance_Report">
        <w:r w:rsidRPr="005E4A94">
          <w:rPr>
            <w:rFonts w:eastAsia="MS Gothic"/>
            <w:b/>
            <w:bCs/>
            <w:color w:val="4F81BD"/>
          </w:rPr>
          <w:t>pain.012</w:t>
        </w:r>
      </w:hyperlink>
      <w:r w:rsidRPr="005E4A94">
        <w:rPr>
          <w:rFonts w:eastAsia="MS Gothic"/>
          <w:b/>
          <w:bCs/>
          <w:color w:val="4F81BD"/>
        </w:rPr>
        <w:t>)</w:t>
      </w:r>
      <w:r>
        <w:rPr>
          <w:rFonts w:eastAsia="MS Gothic"/>
          <w:b/>
          <w:bCs/>
          <w:color w:val="4F81BD"/>
        </w:rPr>
        <w:t xml:space="preserve"> to the ACH.</w:t>
      </w:r>
    </w:p>
    <w:p w:rsidR="00D71C7C" w:rsidP="00E92BA0" w:rsidRDefault="00D71C7C" w14:paraId="58C25EC7" w14:textId="77777777">
      <w:pPr>
        <w:tabs>
          <w:tab w:val="left" w:pos="1276"/>
        </w:tabs>
        <w:rPr>
          <w:b/>
        </w:rPr>
      </w:pPr>
    </w:p>
    <w:p w:rsidR="00D71C7C" w:rsidP="00E92BA0" w:rsidRDefault="00D71C7C" w14:paraId="33BACAF1" w14:textId="77777777"/>
    <w:p w:rsidR="00595C14" w:rsidP="00E92BA0" w:rsidRDefault="00595C14" w14:paraId="20084071" w14:textId="77777777">
      <w:pPr>
        <w:rPr>
          <w:b/>
        </w:rPr>
      </w:pPr>
      <w:r>
        <w:rPr>
          <w:b/>
        </w:rPr>
        <w:br w:type="page"/>
      </w:r>
    </w:p>
    <w:p w:rsidRPr="00526E4D" w:rsidR="00595C14" w:rsidP="00E92BA0" w:rsidRDefault="00595C14" w14:paraId="779CEE10" w14:textId="77777777">
      <w:pPr>
        <w:tabs>
          <w:tab w:val="left" w:pos="1276"/>
        </w:tabs>
        <w:rPr>
          <w:b/>
        </w:rPr>
      </w:pPr>
      <w:r w:rsidRPr="00526E4D">
        <w:rPr>
          <w:b/>
        </w:rPr>
        <w:t>Alternat</w:t>
      </w:r>
      <w:r>
        <w:rPr>
          <w:b/>
        </w:rPr>
        <w:t>ive</w:t>
      </w:r>
      <w:r w:rsidRPr="00526E4D">
        <w:rPr>
          <w:b/>
        </w:rPr>
        <w:t xml:space="preserve"> case </w:t>
      </w:r>
      <w:r>
        <w:rPr>
          <w:b/>
        </w:rPr>
        <w:t>5</w:t>
      </w:r>
      <w:r w:rsidRPr="00526E4D">
        <w:rPr>
          <w:b/>
        </w:rPr>
        <w:t xml:space="preserve">: </w:t>
      </w:r>
    </w:p>
    <w:p w:rsidR="00595C14" w:rsidP="00E92BA0" w:rsidRDefault="00595C14" w14:paraId="5A65D2CC" w14:textId="77777777">
      <w:pPr>
        <w:tabs>
          <w:tab w:val="left" w:pos="1276"/>
        </w:tabs>
        <w:rPr>
          <w:b/>
        </w:rPr>
      </w:pPr>
      <w:r w:rsidRPr="00526E4D">
        <w:rPr>
          <w:b/>
        </w:rPr>
        <w:t>Mandate</w:t>
      </w:r>
      <w:r>
        <w:rPr>
          <w:b/>
        </w:rPr>
        <w:t xml:space="preserve"> Status Report (pacs.002) is not matched to Mandate</w:t>
      </w:r>
      <w:r w:rsidRPr="00526E4D">
        <w:rPr>
          <w:b/>
        </w:rPr>
        <w:t xml:space="preserve"> </w:t>
      </w:r>
      <w:r>
        <w:rPr>
          <w:b/>
        </w:rPr>
        <w:t xml:space="preserve">Initiation acceptance message </w:t>
      </w:r>
      <w:r w:rsidRPr="009739A8">
        <w:rPr>
          <w:b/>
        </w:rPr>
        <w:t>(</w:t>
      </w:r>
      <w:r>
        <w:rPr>
          <w:b/>
        </w:rPr>
        <w:t xml:space="preserve">pain.012) </w:t>
      </w:r>
      <w:r w:rsidRPr="00526E4D">
        <w:rPr>
          <w:b/>
        </w:rPr>
        <w:t xml:space="preserve">at </w:t>
      </w:r>
      <w:r>
        <w:rPr>
          <w:b/>
        </w:rPr>
        <w:t>ACH</w:t>
      </w:r>
      <w:r w:rsidRPr="00526E4D">
        <w:rPr>
          <w:b/>
        </w:rPr>
        <w:t>.</w:t>
      </w:r>
    </w:p>
    <w:p w:rsidR="00595C14" w:rsidP="00E92BA0" w:rsidRDefault="00595C14" w14:paraId="0F54C709" w14:textId="77777777">
      <w:pPr>
        <w:tabs>
          <w:tab w:val="left" w:pos="1276"/>
        </w:tabs>
        <w:rPr>
          <w:b/>
        </w:rPr>
      </w:pPr>
    </w:p>
    <w:p w:rsidRPr="002D6E2C" w:rsidR="00595C14" w:rsidP="00E92BA0" w:rsidRDefault="00595C14" w14:paraId="42645F77" w14:textId="77777777">
      <w:pPr>
        <w:pStyle w:val="Heading2"/>
        <w:numPr>
          <w:ilvl w:val="0"/>
          <w:numId w:val="0"/>
        </w:numPr>
        <w:spacing w:before="0" w:after="0" w:line="240" w:lineRule="auto"/>
        <w:rPr>
          <w:rFonts w:ascii="Calibri" w:hAnsi="Calibri" w:eastAsia="MS Gothic"/>
          <w:bCs/>
          <w:color w:val="4F81BD"/>
          <w:sz w:val="22"/>
          <w:szCs w:val="22"/>
          <w:lang w:val="en-ZA"/>
        </w:rPr>
      </w:pPr>
      <w:r>
        <w:rPr>
          <w:b w:val="0"/>
          <w:noProof/>
        </w:rPr>
        <w:drawing>
          <wp:inline distT="0" distB="0" distL="0" distR="0" wp14:anchorId="5F95382A" wp14:editId="7A9893DF">
            <wp:extent cx="5724525" cy="3476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inline>
        </w:drawing>
      </w:r>
      <w:r w:rsidRPr="00595C14">
        <w:rPr>
          <w:rFonts w:ascii="Calibri" w:hAnsi="Calibri" w:eastAsia="MS Gothic"/>
          <w:bCs/>
          <w:color w:val="4F81BD"/>
          <w:sz w:val="22"/>
          <w:szCs w:val="22"/>
          <w:lang w:val="en-ZA"/>
        </w:rPr>
        <w:t xml:space="preserve"> </w:t>
      </w:r>
      <w:r w:rsidRPr="002D6E2C">
        <w:rPr>
          <w:rFonts w:ascii="Calibri" w:hAnsi="Calibri" w:eastAsia="MS Gothic"/>
          <w:bCs/>
          <w:color w:val="4F81BD"/>
          <w:sz w:val="22"/>
          <w:szCs w:val="22"/>
          <w:lang w:val="en-ZA"/>
        </w:rPr>
        <w:t xml:space="preserve">Creditor sends mandate initiation request to Creditor Bank.  </w:t>
      </w:r>
    </w:p>
    <w:p w:rsidRPr="002D6E2C" w:rsidR="00595C14" w:rsidP="00E92BA0" w:rsidRDefault="00595C14" w14:paraId="1FAF1EBE" w14:textId="77777777">
      <w:r w:rsidRPr="002D6E2C">
        <w:t>Message format to be determined by the Creditor Bank, but message sent to Creditor Bank must contain all the data elements needed to create the mandate initiation request (pain.009).</w:t>
      </w:r>
    </w:p>
    <w:p w:rsidR="00595C14" w:rsidP="00E92BA0" w:rsidRDefault="00595C14" w14:paraId="1C3B0F94"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EB70F3" w:rsidR="00595C14" w:rsidP="00E92BA0" w:rsidRDefault="00595C14" w14:paraId="20D16F38"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 xml:space="preserve">Creditor Bank sends mandate initiation request </w:t>
      </w:r>
      <w:hyperlink w:history="1" w:anchor="_Mandate_Initiation_(pain.009)">
        <w:r w:rsidRPr="00EB70F3">
          <w:rPr>
            <w:rFonts w:ascii="Calibri" w:hAnsi="Calibri"/>
            <w:color w:val="4F81BD"/>
            <w:sz w:val="22"/>
            <w:szCs w:val="22"/>
          </w:rPr>
          <w:t>(</w:t>
        </w:r>
        <w:hyperlink w:history="1" w:anchor="_Mandate_Initiation_Request_1">
          <w:r>
            <w:rPr>
              <w:rStyle w:val="Hyperlink"/>
              <w:rFonts w:ascii="Calibri" w:hAnsi="Calibri"/>
              <w:b w:val="0"/>
              <w:sz w:val="22"/>
              <w:szCs w:val="22"/>
              <w:lang w:val="en-ZA"/>
            </w:rPr>
            <w:t>pain.009</w:t>
          </w:r>
        </w:hyperlink>
      </w:hyperlink>
      <w:r w:rsidRPr="00EB70F3">
        <w:rPr>
          <w:rFonts w:ascii="Calibri" w:hAnsi="Calibri" w:eastAsia="MS Gothic"/>
          <w:bCs/>
          <w:color w:val="4F81BD"/>
          <w:sz w:val="22"/>
          <w:szCs w:val="22"/>
          <w:lang w:val="en-ZA"/>
        </w:rPr>
        <w:t>) to ACH.</w:t>
      </w:r>
    </w:p>
    <w:p w:rsidRPr="002D6E2C" w:rsidR="00595C14" w:rsidP="00E92BA0" w:rsidRDefault="00595C14" w14:paraId="1DA471A4" w14:textId="77777777">
      <w:r w:rsidRPr="002D6E2C">
        <w:t xml:space="preserve">Creditor Bank validates the Creditor and confirms that he is in good standing and submits mandate initiation request to the ACH. </w:t>
      </w:r>
    </w:p>
    <w:p w:rsidR="00595C14" w:rsidP="00E92BA0" w:rsidRDefault="00595C14" w14:paraId="48A86031"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EB70F3" w:rsidR="00595C14" w:rsidP="00E92BA0" w:rsidRDefault="00595C14" w14:paraId="7E7F19CE"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ACH sends valid mandate initiation request (</w:t>
      </w:r>
      <w:hyperlink w:history="1" w:anchor="_Mandate_Initiation_Request_1">
        <w:r>
          <w:rPr>
            <w:rStyle w:val="Hyperlink"/>
            <w:rFonts w:ascii="Calibri" w:hAnsi="Calibri"/>
            <w:b w:val="0"/>
            <w:sz w:val="22"/>
            <w:szCs w:val="22"/>
            <w:lang w:val="en-ZA"/>
          </w:rPr>
          <w:t>pain.009</w:t>
        </w:r>
      </w:hyperlink>
      <w:r w:rsidRPr="00EB70F3">
        <w:rPr>
          <w:rFonts w:ascii="Calibri" w:hAnsi="Calibri" w:eastAsia="MS Gothic"/>
          <w:bCs/>
          <w:color w:val="4F81BD"/>
          <w:sz w:val="22"/>
          <w:szCs w:val="22"/>
          <w:lang w:val="en-ZA"/>
        </w:rPr>
        <w:t>) to Debtor Bank.</w:t>
      </w:r>
    </w:p>
    <w:p w:rsidRPr="00EB70F3" w:rsidR="00595C14" w:rsidP="00E92BA0" w:rsidRDefault="00595C14" w14:paraId="6D0DE427"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EB70F3" w:rsidR="00595C14" w:rsidP="00E92BA0" w:rsidRDefault="00595C14" w14:paraId="48F690CC"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Debtor Bank validates mandate initiation request (</w:t>
      </w:r>
      <w:hyperlink w:history="1" w:anchor="_Mandate_Initiation_Request_1">
        <w:r>
          <w:rPr>
            <w:rStyle w:val="Hyperlink"/>
            <w:rFonts w:ascii="Calibri" w:hAnsi="Calibri"/>
            <w:b w:val="0"/>
            <w:sz w:val="22"/>
            <w:szCs w:val="22"/>
            <w:lang w:val="en-ZA"/>
          </w:rPr>
          <w:t>pain.009</w:t>
        </w:r>
      </w:hyperlink>
      <w:r w:rsidRPr="00EB70F3">
        <w:rPr>
          <w:rFonts w:ascii="Calibri" w:hAnsi="Calibri" w:eastAsia="MS Gothic"/>
          <w:bCs/>
          <w:color w:val="4F81BD"/>
          <w:sz w:val="22"/>
          <w:szCs w:val="22"/>
          <w:lang w:val="en-ZA"/>
        </w:rPr>
        <w:t>).</w:t>
      </w:r>
    </w:p>
    <w:p w:rsidRPr="002D6E2C" w:rsidR="00595C14" w:rsidP="00E92BA0" w:rsidRDefault="00595C14" w14:paraId="361DB9DA" w14:textId="77777777">
      <w:r w:rsidRPr="002D6E2C">
        <w:t>Debtor Bank performs the following minimum validation:</w:t>
      </w:r>
    </w:p>
    <w:p w:rsidRPr="002D6E2C" w:rsidR="00595C14" w:rsidP="002C2973" w:rsidRDefault="00595C14" w14:paraId="2D6FAE92" w14:textId="77777777">
      <w:pPr>
        <w:pStyle w:val="ListParagraph"/>
        <w:numPr>
          <w:ilvl w:val="0"/>
          <w:numId w:val="10"/>
        </w:numPr>
        <w:ind w:left="0" w:firstLine="0"/>
      </w:pPr>
      <w:r w:rsidRPr="002D6E2C">
        <w:t>the account is a valid account for AC;</w:t>
      </w:r>
    </w:p>
    <w:p w:rsidRPr="002D6E2C" w:rsidR="00595C14" w:rsidP="002C2973" w:rsidRDefault="00595C14" w14:paraId="3088F0BB" w14:textId="77777777">
      <w:pPr>
        <w:pStyle w:val="ListParagraph"/>
        <w:numPr>
          <w:ilvl w:val="0"/>
          <w:numId w:val="10"/>
        </w:numPr>
        <w:ind w:left="0" w:firstLine="0"/>
      </w:pPr>
      <w:r w:rsidRPr="002D6E2C">
        <w:t>the account is “open” and “active” (not frozen; closed etc.);</w:t>
      </w:r>
    </w:p>
    <w:p w:rsidRPr="002D6E2C" w:rsidR="00595C14" w:rsidP="002C2973" w:rsidRDefault="00595C14" w14:paraId="1087F9AC" w14:textId="77777777">
      <w:pPr>
        <w:pStyle w:val="ListParagraph"/>
        <w:numPr>
          <w:ilvl w:val="0"/>
          <w:numId w:val="10"/>
        </w:numPr>
        <w:ind w:left="0" w:firstLine="0"/>
      </w:pPr>
      <w:r w:rsidRPr="002D6E2C">
        <w:t>the Debtor’s ID number matches the account details provided;</w:t>
      </w:r>
    </w:p>
    <w:p w:rsidRPr="002D6E2C" w:rsidR="00595C14" w:rsidP="002C2973" w:rsidRDefault="00595C14" w14:paraId="4B81F6C1" w14:textId="77777777">
      <w:pPr>
        <w:pStyle w:val="ListParagraph"/>
        <w:numPr>
          <w:ilvl w:val="0"/>
          <w:numId w:val="10"/>
        </w:numPr>
        <w:ind w:left="0" w:firstLine="0"/>
      </w:pPr>
      <w:r w:rsidRPr="002D6E2C">
        <w:rPr>
          <w:i/>
        </w:rPr>
        <w:t>Optional requirement</w:t>
      </w:r>
      <w:r w:rsidRPr="002D6E2C">
        <w:t>: 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Pr="002D6E2C" w:rsidR="00595C14" w:rsidP="00E92BA0" w:rsidRDefault="00595C14" w14:paraId="53E41797" w14:textId="77777777"/>
    <w:p w:rsidRPr="00EB70F3" w:rsidR="00595C14" w:rsidP="00E92BA0" w:rsidRDefault="00595C14" w14:paraId="7069CEA6"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Debtor Bank responds with a status report (</w:t>
      </w:r>
      <w:hyperlink w:history="1" w:anchor="Status_Report_Debtor_Mandate_Request">
        <w:r w:rsidRPr="00EB70F3">
          <w:rPr>
            <w:rFonts w:ascii="Calibri" w:hAnsi="Calibri" w:eastAsia="MS Gothic"/>
            <w:bCs/>
            <w:color w:val="4F81BD"/>
            <w:sz w:val="22"/>
            <w:szCs w:val="22"/>
          </w:rPr>
          <w:t>pacs.002</w:t>
        </w:r>
      </w:hyperlink>
      <w:r w:rsidRPr="00EB70F3">
        <w:rPr>
          <w:rFonts w:ascii="Calibri" w:hAnsi="Calibri" w:eastAsia="MS Gothic"/>
          <w:bCs/>
          <w:color w:val="4F81BD"/>
          <w:sz w:val="22"/>
          <w:szCs w:val="22"/>
          <w:lang w:val="en-ZA"/>
        </w:rPr>
        <w:t>) to ACH with status accepted.</w:t>
      </w:r>
    </w:p>
    <w:p w:rsidRPr="002D6E2C" w:rsidR="00595C14" w:rsidP="00E92BA0" w:rsidRDefault="00595C14" w14:paraId="2629AB7F" w14:textId="77777777">
      <w:pPr>
        <w:pStyle w:val="ListParagraph"/>
        <w:ind w:left="0"/>
      </w:pPr>
      <w:r w:rsidRPr="002D6E2C">
        <w:t xml:space="preserve">The message from Debtor Bank is a confirmation and acknowledgment that validations as per 5.1.5 have been successful and engagement with Debtor has been initiated. </w:t>
      </w:r>
    </w:p>
    <w:p w:rsidRPr="002D6E2C" w:rsidR="00595C14" w:rsidP="00E92BA0" w:rsidRDefault="00595C14" w14:paraId="27A4DDE9" w14:textId="77777777">
      <w:pPr>
        <w:pStyle w:val="ListParagraph"/>
        <w:ind w:left="0"/>
      </w:pPr>
      <w:r w:rsidRPr="002D6E2C">
        <w:t xml:space="preserve">The initial response (Status Report) to Creditor Bank needs to be a real time response; only the Debtors’ authorisation response can be delayed as the response to the Debtor Bank is at the Debtor’s discretion. </w:t>
      </w:r>
    </w:p>
    <w:p w:rsidRPr="002D6E2C" w:rsidR="00595C14" w:rsidP="00E92BA0" w:rsidRDefault="00595C14" w14:paraId="7AE20503" w14:textId="77777777">
      <w:pPr>
        <w:pStyle w:val="ListParagraph"/>
        <w:ind w:left="0"/>
      </w:pPr>
    </w:p>
    <w:p w:rsidRPr="00EB70F3" w:rsidR="00595C14" w:rsidP="00E92BA0" w:rsidRDefault="00595C14" w14:paraId="4BE74E55" w14:textId="77777777">
      <w:pPr>
        <w:pStyle w:val="Heading2"/>
        <w:numPr>
          <w:ilvl w:val="0"/>
          <w:numId w:val="0"/>
        </w:numPr>
        <w:spacing w:before="0" w:after="0" w:line="240" w:lineRule="auto"/>
        <w:rPr>
          <w:rFonts w:ascii="Calibri" w:hAnsi="Calibri" w:eastAsia="MS Gothic"/>
          <w:bCs/>
          <w:color w:val="4F81BD"/>
          <w:sz w:val="22"/>
          <w:szCs w:val="22"/>
          <w:lang w:val="en-ZA"/>
        </w:rPr>
      </w:pPr>
      <w:r w:rsidRPr="00EB70F3">
        <w:rPr>
          <w:rFonts w:ascii="Calibri" w:hAnsi="Calibri" w:eastAsia="MS Gothic"/>
          <w:bCs/>
          <w:color w:val="4F81BD"/>
          <w:sz w:val="22"/>
          <w:szCs w:val="22"/>
          <w:lang w:val="en-ZA"/>
        </w:rPr>
        <w:t>ACH forwards status report (</w:t>
      </w:r>
      <w:hyperlink w:history="1" w:anchor="Status_Report_Debtor_Mandate_Request">
        <w:r w:rsidRPr="00EB70F3">
          <w:rPr>
            <w:rFonts w:ascii="Calibri" w:hAnsi="Calibri" w:eastAsia="MS Gothic"/>
            <w:bCs/>
            <w:color w:val="4F81BD"/>
            <w:sz w:val="22"/>
            <w:szCs w:val="22"/>
          </w:rPr>
          <w:t>pacs.002</w:t>
        </w:r>
      </w:hyperlink>
      <w:r w:rsidRPr="00EB70F3">
        <w:rPr>
          <w:rFonts w:ascii="Calibri" w:hAnsi="Calibri" w:eastAsia="MS Gothic"/>
          <w:bCs/>
          <w:color w:val="4F81BD"/>
          <w:sz w:val="22"/>
          <w:szCs w:val="22"/>
          <w:lang w:val="en-ZA"/>
        </w:rPr>
        <w:t>) to Creditor Bank.</w:t>
      </w:r>
    </w:p>
    <w:p w:rsidRPr="002D6E2C" w:rsidR="00595C14" w:rsidP="00E92BA0" w:rsidRDefault="00595C14" w14:paraId="03B4F1A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595C14" w:rsidP="00E92BA0" w:rsidRDefault="00595C14" w14:paraId="4FA7D7FB"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 as per status of mandate.</w:t>
      </w:r>
    </w:p>
    <w:p w:rsidR="00595C14" w:rsidP="00E92BA0" w:rsidRDefault="00595C14" w14:paraId="75158E20" w14:textId="77777777">
      <w:pPr>
        <w:pStyle w:val="ListParagraph"/>
        <w:ind w:left="0"/>
      </w:pPr>
      <w:r w:rsidRPr="002D6E2C">
        <w:t>Message format of status of mandate to Creditor to be determined by the Creditor Bank.</w:t>
      </w:r>
    </w:p>
    <w:p w:rsidR="00595C14" w:rsidP="00E92BA0" w:rsidRDefault="00595C14" w14:paraId="56FA4893" w14:textId="77777777">
      <w:pPr>
        <w:tabs>
          <w:tab w:val="left" w:pos="1276"/>
        </w:tabs>
        <w:rPr>
          <w:b/>
        </w:rPr>
      </w:pPr>
    </w:p>
    <w:p w:rsidRPr="002D6E2C" w:rsidR="006B157E" w:rsidP="00E92BA0" w:rsidRDefault="006B157E" w14:paraId="5ABF1F6B"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engages with the Debtor </w:t>
      </w:r>
      <w:r>
        <w:rPr>
          <w:rFonts w:ascii="Calibri" w:hAnsi="Calibri" w:eastAsia="MS Gothic"/>
          <w:bCs/>
          <w:color w:val="4F81BD"/>
          <w:sz w:val="22"/>
          <w:szCs w:val="22"/>
          <w:lang w:val="en-ZA"/>
        </w:rPr>
        <w:t>via</w:t>
      </w:r>
      <w:r w:rsidRPr="002D6E2C">
        <w:rPr>
          <w:rFonts w:ascii="Calibri" w:hAnsi="Calibri" w:eastAsia="MS Gothic"/>
          <w:bCs/>
          <w:color w:val="4F81BD"/>
          <w:sz w:val="22"/>
          <w:szCs w:val="22"/>
          <w:lang w:val="en-ZA"/>
        </w:rPr>
        <w:t xml:space="preserve"> their chosen authorisation channel.</w:t>
      </w:r>
    </w:p>
    <w:p w:rsidR="006B157E" w:rsidP="00E92BA0" w:rsidRDefault="006B157E" w14:paraId="71253AEA" w14:textId="77777777">
      <w:pPr>
        <w:rPr>
          <w:color w:val="00B0F0"/>
        </w:rPr>
      </w:pPr>
      <w:r w:rsidRPr="002D6E2C">
        <w:t xml:space="preserve">Method of communicating with the Debtor </w:t>
      </w:r>
      <w:r>
        <w:t xml:space="preserve">is </w:t>
      </w:r>
      <w:r w:rsidRPr="002D6E2C">
        <w:t>to be determined by the Debtor bank</w:t>
      </w:r>
      <w:r>
        <w:t>.</w:t>
      </w:r>
    </w:p>
    <w:p w:rsidR="006B157E" w:rsidP="00E92BA0" w:rsidRDefault="006B157E" w14:paraId="3C520431"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6B157E" w:rsidP="00E92BA0" w:rsidRDefault="006B157E" w14:paraId="317795E8"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responds to authorisation request from Debtor Bank.</w:t>
      </w:r>
    </w:p>
    <w:p w:rsidRPr="002D6E2C" w:rsidR="006B157E" w:rsidP="00E92BA0" w:rsidRDefault="006B157E" w14:paraId="53BEB168" w14:textId="77777777">
      <w:pPr>
        <w:pStyle w:val="ListParagraph"/>
        <w:ind w:left="0"/>
      </w:pPr>
      <w:r w:rsidRPr="002D6E2C">
        <w:t>Debtor’s response could be either positive or negative.</w:t>
      </w:r>
    </w:p>
    <w:p w:rsidRPr="002D6E2C" w:rsidR="006B157E" w:rsidP="00E92BA0" w:rsidRDefault="006B157E" w14:paraId="55A8D199" w14:textId="77777777">
      <w:pPr>
        <w:pStyle w:val="ListParagraph"/>
        <w:ind w:left="0"/>
      </w:pPr>
    </w:p>
    <w:p w:rsidRPr="002D6E2C" w:rsidR="006B157E" w:rsidP="00E92BA0" w:rsidRDefault="006B157E" w14:paraId="487DCD39"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updates Mandate Register on positive response from Debtor.</w:t>
      </w:r>
    </w:p>
    <w:p w:rsidRPr="002D6E2C" w:rsidR="006B157E" w:rsidP="00E92BA0" w:rsidRDefault="006B157E" w14:paraId="1D36DA1A" w14:textId="77777777">
      <w:pPr>
        <w:pStyle w:val="ListParagraph"/>
        <w:ind w:left="0"/>
      </w:pPr>
      <w:r w:rsidRPr="002D6E2C">
        <w:t>Once Debtor authorises mandate, Debtor Bank creates unique mandate reference number per mandate initiation request to include in mandate response.</w:t>
      </w:r>
    </w:p>
    <w:p w:rsidRPr="00092EA5" w:rsidR="006B157E" w:rsidP="00E92BA0" w:rsidRDefault="006B157E" w14:paraId="5C59DB7B" w14:textId="77777777">
      <w:pPr>
        <w:tabs>
          <w:tab w:val="left" w:pos="1276"/>
        </w:tabs>
        <w:rPr>
          <w:b/>
        </w:rPr>
      </w:pPr>
    </w:p>
    <w:p w:rsidR="006B157E" w:rsidP="00E92BA0" w:rsidRDefault="006B157E" w14:paraId="7E45D4D2" w14:textId="77777777">
      <w:pPr>
        <w:pStyle w:val="Heading2"/>
        <w:numPr>
          <w:ilvl w:val="0"/>
          <w:numId w:val="0"/>
        </w:numPr>
        <w:spacing w:before="0" w:after="0" w:line="240" w:lineRule="auto"/>
        <w:rPr>
          <w:rFonts w:ascii="Calibri" w:hAnsi="Calibri" w:eastAsia="MS Gothic"/>
          <w:bCs/>
          <w:color w:val="4F81BD"/>
          <w:sz w:val="22"/>
          <w:szCs w:val="22"/>
          <w:lang w:val="en-ZA"/>
        </w:rPr>
      </w:pPr>
      <w:r w:rsidRPr="009C387C">
        <w:rPr>
          <w:rFonts w:ascii="Calibri" w:hAnsi="Calibri" w:eastAsia="MS Gothic"/>
          <w:bCs/>
          <w:color w:val="4F81BD"/>
          <w:sz w:val="22"/>
          <w:szCs w:val="22"/>
          <w:lang w:val="en-ZA"/>
        </w:rPr>
        <w:t>Debtor Bank</w:t>
      </w:r>
      <w:r>
        <w:rPr>
          <w:rFonts w:ascii="Calibri" w:hAnsi="Calibri" w:eastAsia="MS Gothic"/>
          <w:bCs/>
          <w:color w:val="4F81BD"/>
          <w:sz w:val="22"/>
          <w:szCs w:val="22"/>
          <w:lang w:val="en-ZA"/>
        </w:rPr>
        <w:t xml:space="preserve"> sends to the </w:t>
      </w:r>
      <w:r w:rsidRPr="009C387C">
        <w:rPr>
          <w:rFonts w:ascii="Calibri" w:hAnsi="Calibri" w:eastAsia="MS Gothic"/>
          <w:bCs/>
          <w:color w:val="4F81BD"/>
          <w:sz w:val="22"/>
          <w:szCs w:val="22"/>
          <w:lang w:val="en-ZA"/>
        </w:rPr>
        <w:t xml:space="preserve">ACH </w:t>
      </w:r>
      <w:r>
        <w:rPr>
          <w:rFonts w:ascii="Calibri" w:hAnsi="Calibri" w:eastAsia="MS Gothic"/>
          <w:bCs/>
          <w:color w:val="4F81BD"/>
          <w:sz w:val="22"/>
          <w:szCs w:val="22"/>
          <w:lang w:val="en-ZA"/>
        </w:rPr>
        <w:t>the</w:t>
      </w:r>
      <w:r w:rsidRPr="009C387C">
        <w:rPr>
          <w:rFonts w:ascii="Calibri" w:hAnsi="Calibri" w:eastAsia="MS Gothic"/>
          <w:bCs/>
          <w:color w:val="4F81BD"/>
          <w:sz w:val="22"/>
          <w:szCs w:val="22"/>
          <w:lang w:val="en-ZA"/>
        </w:rPr>
        <w:t xml:space="preserve"> mandate acceptance </w:t>
      </w:r>
      <w:r>
        <w:rPr>
          <w:rFonts w:ascii="Calibri" w:hAnsi="Calibri" w:eastAsia="MS Gothic"/>
          <w:bCs/>
          <w:color w:val="4F81BD"/>
          <w:sz w:val="22"/>
          <w:szCs w:val="22"/>
          <w:lang w:val="en-ZA"/>
        </w:rPr>
        <w:t>message</w:t>
      </w:r>
      <w:r w:rsidRPr="009C387C">
        <w:rPr>
          <w:rFonts w:ascii="Calibri" w:hAnsi="Calibri" w:eastAsia="MS Gothic"/>
          <w:bCs/>
          <w:color w:val="4F81BD"/>
          <w:sz w:val="22"/>
          <w:szCs w:val="22"/>
          <w:lang w:val="en-ZA"/>
        </w:rPr>
        <w:t xml:space="preserve"> (pain.012) </w:t>
      </w:r>
    </w:p>
    <w:p w:rsidR="006B157E" w:rsidP="00E92BA0" w:rsidRDefault="006B157E" w14:paraId="58028602"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6B157E" w:rsidP="00E92BA0" w:rsidRDefault="006B157E" w14:paraId="73DBCF2B"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mandate acceptance report (</w:t>
      </w:r>
      <w:r w:rsidRPr="00AB7383">
        <w:rPr>
          <w:rFonts w:asciiTheme="minorHAnsi" w:hAnsiTheme="minorHAnsi"/>
          <w:color w:val="0070C0"/>
          <w:sz w:val="22"/>
          <w:szCs w:val="22"/>
          <w:lang w:val="en-ZA"/>
        </w:rPr>
        <w:t>pain.012</w:t>
      </w:r>
      <w:r w:rsidRPr="002D6E2C">
        <w:rPr>
          <w:rFonts w:ascii="Calibri" w:hAnsi="Calibri" w:eastAsia="MS Gothic"/>
          <w:bCs/>
          <w:color w:val="4F81BD"/>
          <w:sz w:val="22"/>
          <w:szCs w:val="22"/>
          <w:lang w:val="en-ZA"/>
        </w:rPr>
        <w:t>) to Creditor Bank.</w:t>
      </w:r>
    </w:p>
    <w:p w:rsidRPr="002D6E2C" w:rsidR="006B157E" w:rsidP="00E92BA0" w:rsidRDefault="006B157E" w14:paraId="52A799A9"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6B157E" w:rsidP="00E92BA0" w:rsidRDefault="006B157E" w14:paraId="02BEB7BF"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6B157E" w:rsidP="00E92BA0" w:rsidRDefault="006B157E" w14:paraId="699BDB92" w14:textId="77777777">
      <w:r w:rsidRPr="002D6E2C">
        <w:t>Message format of mandate response to Creditor to be determined by the Creditor Bank.</w:t>
      </w:r>
    </w:p>
    <w:p w:rsidR="006B157E" w:rsidP="00E92BA0" w:rsidRDefault="006B157E" w14:paraId="1B43714C"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6B157E" w:rsidP="00E92BA0" w:rsidRDefault="006B157E" w14:paraId="055E2164"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responds with a status report (</w:t>
      </w:r>
      <w:r w:rsidRPr="00EB70F3">
        <w:rPr>
          <w:rFonts w:ascii="Calibri" w:hAnsi="Calibri" w:eastAsia="MS Gothic"/>
          <w:bCs/>
          <w:color w:val="4F81BD"/>
          <w:sz w:val="22"/>
          <w:szCs w:val="22"/>
          <w:lang w:val="en-ZA"/>
        </w:rPr>
        <w:t>pacs.002</w:t>
      </w:r>
      <w:r w:rsidRPr="002D6E2C">
        <w:rPr>
          <w:rFonts w:ascii="Calibri" w:hAnsi="Calibri" w:eastAsia="MS Gothic"/>
          <w:bCs/>
          <w:color w:val="4F81BD"/>
          <w:sz w:val="22"/>
          <w:szCs w:val="22"/>
          <w:lang w:val="en-ZA"/>
        </w:rPr>
        <w:t>) to ACH as receipt of mandate acceptance report (</w:t>
      </w:r>
      <w:r w:rsidRPr="00EB70F3">
        <w:rPr>
          <w:rFonts w:ascii="Calibri" w:hAnsi="Calibri" w:eastAsia="MS Gothic"/>
          <w:bCs/>
          <w:color w:val="4F81BD"/>
          <w:sz w:val="22"/>
          <w:szCs w:val="22"/>
          <w:lang w:val="en-ZA"/>
        </w:rPr>
        <w:t>pain.012</w:t>
      </w:r>
      <w:r w:rsidRPr="002D6E2C">
        <w:rPr>
          <w:rFonts w:ascii="Calibri" w:hAnsi="Calibri" w:eastAsia="MS Gothic"/>
          <w:bCs/>
          <w:color w:val="4F81BD"/>
          <w:sz w:val="22"/>
          <w:szCs w:val="22"/>
          <w:lang w:val="en-ZA"/>
        </w:rPr>
        <w:t>).</w:t>
      </w:r>
    </w:p>
    <w:p w:rsidR="006B157E" w:rsidP="00E92BA0" w:rsidRDefault="006B157E" w14:paraId="0733B653" w14:textId="77777777"/>
    <w:p w:rsidR="006B157E" w:rsidP="00E92BA0" w:rsidRDefault="006B157E" w14:paraId="65E63C15" w14:textId="77777777">
      <w:pPr>
        <w:jc w:val="both"/>
        <w:rPr>
          <w:rFonts w:eastAsia="MS Gothic"/>
          <w:b/>
          <w:bCs/>
          <w:color w:val="4F81BD"/>
        </w:rPr>
      </w:pPr>
      <w:r w:rsidRPr="008B233A">
        <w:rPr>
          <w:rFonts w:eastAsia="MS Gothic"/>
          <w:b/>
          <w:bCs/>
          <w:color w:val="4F81BD"/>
        </w:rPr>
        <w:t xml:space="preserve">ACH is unable to match </w:t>
      </w:r>
      <w:r>
        <w:rPr>
          <w:rFonts w:eastAsia="MS Gothic"/>
          <w:b/>
          <w:bCs/>
          <w:color w:val="4F81BD"/>
        </w:rPr>
        <w:t xml:space="preserve">status report to </w:t>
      </w:r>
      <w:r w:rsidRPr="008B233A">
        <w:rPr>
          <w:rFonts w:eastAsia="MS Gothic"/>
          <w:b/>
          <w:bCs/>
          <w:color w:val="4F81BD"/>
        </w:rPr>
        <w:t xml:space="preserve">mandate acceptance message </w:t>
      </w:r>
    </w:p>
    <w:p w:rsidRPr="002D6E2C" w:rsidR="006B157E" w:rsidP="00E92BA0" w:rsidRDefault="006B157E" w14:paraId="4C9BD8B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8B233A" w:rsidR="006B157E" w:rsidP="00E92BA0" w:rsidRDefault="006B157E" w14:paraId="11D65561" w14:textId="77777777">
      <w:pPr>
        <w:jc w:val="both"/>
        <w:rPr>
          <w:rFonts w:eastAsia="MS Gothic"/>
          <w:b/>
          <w:bCs/>
          <w:color w:val="4F81BD"/>
        </w:rPr>
      </w:pPr>
      <w:r>
        <w:rPr>
          <w:rFonts w:eastAsia="MS Gothic"/>
          <w:b/>
          <w:bCs/>
          <w:color w:val="4F81BD"/>
        </w:rPr>
        <w:t>Debt</w:t>
      </w:r>
      <w:r w:rsidRPr="008B233A">
        <w:rPr>
          <w:rFonts w:eastAsia="MS Gothic"/>
          <w:b/>
          <w:bCs/>
          <w:color w:val="4F81BD"/>
        </w:rPr>
        <w:t>or bank time</w:t>
      </w:r>
      <w:r>
        <w:rPr>
          <w:rFonts w:eastAsia="MS Gothic"/>
          <w:b/>
          <w:bCs/>
          <w:color w:val="4F81BD"/>
        </w:rPr>
        <w:t>s</w:t>
      </w:r>
      <w:r w:rsidRPr="008B233A">
        <w:rPr>
          <w:rFonts w:eastAsia="MS Gothic"/>
          <w:b/>
          <w:bCs/>
          <w:color w:val="4F81BD"/>
        </w:rPr>
        <w:t xml:space="preserve"> out</w:t>
      </w:r>
      <w:r>
        <w:rPr>
          <w:rFonts w:eastAsia="MS Gothic"/>
          <w:b/>
          <w:bCs/>
          <w:color w:val="4F81BD"/>
        </w:rPr>
        <w:t>. Debtor bank</w:t>
      </w:r>
      <w:r w:rsidRPr="008B233A">
        <w:rPr>
          <w:rFonts w:eastAsia="MS Gothic"/>
          <w:b/>
          <w:bCs/>
          <w:color w:val="4F81BD"/>
        </w:rPr>
        <w:t xml:space="preserve"> </w:t>
      </w:r>
      <w:r>
        <w:rPr>
          <w:rFonts w:eastAsia="MS Gothic"/>
          <w:b/>
          <w:bCs/>
          <w:color w:val="4F81BD"/>
        </w:rPr>
        <w:t>resends</w:t>
      </w:r>
      <w:r w:rsidRPr="008B233A">
        <w:rPr>
          <w:rFonts w:eastAsia="MS Gothic"/>
          <w:b/>
          <w:bCs/>
          <w:color w:val="4F81BD"/>
        </w:rPr>
        <w:t xml:space="preserve"> original </w:t>
      </w:r>
      <w:r>
        <w:rPr>
          <w:rFonts w:eastAsia="MS Gothic"/>
          <w:b/>
          <w:bCs/>
          <w:color w:val="4F81BD"/>
        </w:rPr>
        <w:t>mandate acceptance message.</w:t>
      </w:r>
    </w:p>
    <w:p w:rsidRPr="002D6E2C" w:rsidR="006B157E" w:rsidP="00E92BA0" w:rsidRDefault="006B157E" w14:paraId="66961CBD" w14:textId="77777777"/>
    <w:p w:rsidR="006B157E" w:rsidP="00E92BA0" w:rsidRDefault="00D71C7C" w14:paraId="27D968D6" w14:textId="77777777">
      <w:pPr>
        <w:rPr>
          <w:b/>
        </w:rPr>
      </w:pPr>
      <w:r>
        <w:rPr>
          <w:b/>
        </w:rPr>
        <w:br w:type="page"/>
      </w:r>
    </w:p>
    <w:p w:rsidRPr="00092EA5" w:rsidR="00D71C7C" w:rsidP="00E92BA0" w:rsidRDefault="00D71C7C" w14:paraId="5A979BFA" w14:textId="77777777">
      <w:pPr>
        <w:tabs>
          <w:tab w:val="left" w:pos="1276"/>
        </w:tabs>
        <w:rPr>
          <w:b/>
        </w:rPr>
      </w:pPr>
      <w:r w:rsidRPr="00092EA5">
        <w:rPr>
          <w:b/>
        </w:rPr>
        <w:t>Alternative Case</w:t>
      </w:r>
      <w:r>
        <w:rPr>
          <w:b/>
        </w:rPr>
        <w:t xml:space="preserve"> 6</w:t>
      </w:r>
      <w:r w:rsidRPr="00092EA5">
        <w:rPr>
          <w:b/>
        </w:rPr>
        <w:t>:</w:t>
      </w:r>
    </w:p>
    <w:p w:rsidR="00D71C7C" w:rsidP="00E92BA0" w:rsidRDefault="00D71C7C" w14:paraId="0547B58B" w14:textId="77777777">
      <w:pPr>
        <w:tabs>
          <w:tab w:val="left" w:pos="1276"/>
        </w:tabs>
        <w:rPr>
          <w:b/>
        </w:rPr>
      </w:pPr>
      <w:r w:rsidRPr="00092EA5">
        <w:rPr>
          <w:b/>
        </w:rPr>
        <w:t xml:space="preserve">Debtor Bank </w:t>
      </w:r>
      <w:r>
        <w:rPr>
          <w:b/>
        </w:rPr>
        <w:t xml:space="preserve">is </w:t>
      </w:r>
      <w:r w:rsidRPr="00092EA5">
        <w:rPr>
          <w:b/>
        </w:rPr>
        <w:t xml:space="preserve">offline </w:t>
      </w:r>
      <w:r>
        <w:rPr>
          <w:b/>
        </w:rPr>
        <w:t>and thus</w:t>
      </w:r>
      <w:r w:rsidRPr="00092EA5">
        <w:rPr>
          <w:b/>
        </w:rPr>
        <w:t xml:space="preserve"> unable to send end of day mandate acceptance report </w:t>
      </w:r>
      <w:r w:rsidRPr="00092EA5">
        <w:t>(</w:t>
      </w:r>
      <w:r w:rsidRPr="00786A43">
        <w:rPr>
          <w:b/>
        </w:rPr>
        <w:t>pain.012</w:t>
      </w:r>
      <w:r w:rsidRPr="00092EA5">
        <w:t>)</w:t>
      </w:r>
      <w:r>
        <w:t>,</w:t>
      </w:r>
      <w:r w:rsidRPr="000862D0">
        <w:rPr>
          <w:b/>
        </w:rPr>
        <w:t xml:space="preserve"> </w:t>
      </w:r>
      <w:r>
        <w:rPr>
          <w:b/>
        </w:rPr>
        <w:t>as per the</w:t>
      </w:r>
      <w:r w:rsidRPr="00092EA5">
        <w:rPr>
          <w:b/>
        </w:rPr>
        <w:t xml:space="preserve"> mandate initiation request </w:t>
      </w:r>
      <w:r w:rsidRPr="00092EA5">
        <w:t>(</w:t>
      </w:r>
      <w:r w:rsidRPr="00786A43">
        <w:rPr>
          <w:b/>
        </w:rPr>
        <w:t>pain.009</w:t>
      </w:r>
      <w:r w:rsidRPr="00092EA5">
        <w:t xml:space="preserve">) </w:t>
      </w:r>
      <w:r w:rsidRPr="00092EA5">
        <w:rPr>
          <w:b/>
        </w:rPr>
        <w:t>to ACH.</w:t>
      </w:r>
    </w:p>
    <w:p w:rsidR="00D71C7C" w:rsidP="00E92BA0" w:rsidRDefault="00D71C7C" w14:paraId="2B0C424E" w14:textId="77777777">
      <w:pPr>
        <w:tabs>
          <w:tab w:val="left" w:pos="1276"/>
        </w:tabs>
        <w:rPr>
          <w:b/>
        </w:rPr>
      </w:pPr>
    </w:p>
    <w:p w:rsidR="00D71C7C" w:rsidP="00E92BA0" w:rsidRDefault="007D24E4" w14:paraId="105875A4" w14:textId="77777777">
      <w:pPr>
        <w:tabs>
          <w:tab w:val="left" w:pos="1276"/>
        </w:tabs>
        <w:rPr>
          <w:b/>
        </w:rPr>
      </w:pPr>
      <w:r>
        <w:rPr>
          <w:b/>
          <w:noProof/>
          <w:lang w:val="en-US"/>
        </w:rPr>
        <w:drawing>
          <wp:inline distT="0" distB="0" distL="0" distR="0" wp14:anchorId="4A6DD270" wp14:editId="722EF969">
            <wp:extent cx="5724525" cy="3457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rsidR="007D24E4" w:rsidP="00E92BA0" w:rsidRDefault="007D24E4" w14:paraId="2CA5DD1C" w14:textId="77777777">
      <w:pPr>
        <w:tabs>
          <w:tab w:val="left" w:pos="1276"/>
        </w:tabs>
        <w:rPr>
          <w:b/>
        </w:rPr>
      </w:pPr>
    </w:p>
    <w:p w:rsidRPr="002D6E2C" w:rsidR="00D71C7C" w:rsidP="00E92BA0" w:rsidRDefault="00D71C7C" w14:paraId="72204E6A"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5C6D3124" w14:textId="77777777">
      <w:r w:rsidRPr="002D6E2C">
        <w:t>Message format to be determined by the Creditor Bank, but message sent to Creditor Bank must contain all the data elements needed to create the mandate initiation request (pain.009).</w:t>
      </w:r>
    </w:p>
    <w:p w:rsidR="00D71C7C" w:rsidP="00E92BA0" w:rsidRDefault="00D71C7C" w14:paraId="64031D00"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667C6A8E"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Bank sends mandate initiation request </w:t>
      </w:r>
      <w:r w:rsidRPr="00AB7383">
        <w:rPr>
          <w:rFonts w:ascii="Calibri" w:hAnsi="Calibri" w:eastAsia="MS Gothic"/>
          <w:bCs/>
          <w:color w:val="0070C0"/>
          <w:sz w:val="22"/>
          <w:szCs w:val="22"/>
          <w:lang w:val="en-ZA"/>
        </w:rPr>
        <w:t>(</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ACH.</w:t>
      </w:r>
    </w:p>
    <w:p w:rsidRPr="002D6E2C" w:rsidR="00D71C7C" w:rsidP="00E92BA0" w:rsidRDefault="00D71C7C" w14:paraId="4E10B675" w14:textId="77777777">
      <w:r w:rsidRPr="002D6E2C">
        <w:t xml:space="preserve">Creditor Bank validates the Creditor and confirms that he is in good standing and submits mandate initiation request to the ACH. </w:t>
      </w:r>
    </w:p>
    <w:p w:rsidR="00D71C7C" w:rsidP="00E92BA0" w:rsidRDefault="00D71C7C" w14:paraId="72347D6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62BC66AF"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Debtor Bank.</w:t>
      </w:r>
    </w:p>
    <w:p w:rsidRPr="002D6E2C" w:rsidR="00D71C7C" w:rsidP="00E92BA0" w:rsidRDefault="00D71C7C" w14:paraId="70BC284E"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7D632547"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validates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w:t>
      </w:r>
    </w:p>
    <w:p w:rsidRPr="002D6E2C" w:rsidR="00D71C7C" w:rsidP="00E92BA0" w:rsidRDefault="00D71C7C" w14:paraId="5F9A1931" w14:textId="77777777">
      <w:r w:rsidRPr="002D6E2C">
        <w:t>Debtor Bank performs the following minimum validation:</w:t>
      </w:r>
    </w:p>
    <w:p w:rsidRPr="002D6E2C" w:rsidR="00D71C7C" w:rsidP="002C2973" w:rsidRDefault="00D71C7C" w14:paraId="35C54524" w14:textId="77777777">
      <w:pPr>
        <w:pStyle w:val="ListParagraph"/>
        <w:numPr>
          <w:ilvl w:val="0"/>
          <w:numId w:val="10"/>
        </w:numPr>
        <w:ind w:left="0" w:firstLine="0"/>
      </w:pPr>
      <w:r w:rsidRPr="002D6E2C">
        <w:t>the account is a valid account for AC;</w:t>
      </w:r>
    </w:p>
    <w:p w:rsidRPr="002D6E2C" w:rsidR="00D71C7C" w:rsidP="002C2973" w:rsidRDefault="00D71C7C" w14:paraId="6BFA55D6" w14:textId="77777777">
      <w:pPr>
        <w:pStyle w:val="ListParagraph"/>
        <w:numPr>
          <w:ilvl w:val="0"/>
          <w:numId w:val="10"/>
        </w:numPr>
        <w:ind w:left="0" w:firstLine="0"/>
      </w:pPr>
      <w:r w:rsidRPr="002D6E2C">
        <w:t>the account is “open” and “active” (not frozen; closed etc.);</w:t>
      </w:r>
    </w:p>
    <w:p w:rsidRPr="002D6E2C" w:rsidR="00D71C7C" w:rsidP="002C2973" w:rsidRDefault="00D71C7C" w14:paraId="7DBBD1D3" w14:textId="77777777">
      <w:pPr>
        <w:pStyle w:val="ListParagraph"/>
        <w:numPr>
          <w:ilvl w:val="0"/>
          <w:numId w:val="10"/>
        </w:numPr>
        <w:ind w:left="0" w:firstLine="0"/>
      </w:pPr>
      <w:r w:rsidRPr="002D6E2C">
        <w:t>the Debtor’s ID number matches the account details provided;</w:t>
      </w:r>
    </w:p>
    <w:p w:rsidRPr="002D6E2C" w:rsidR="00D71C7C" w:rsidP="002C2973" w:rsidRDefault="00D71C7C" w14:paraId="296D78D3" w14:textId="77777777">
      <w:pPr>
        <w:pStyle w:val="ListParagraph"/>
        <w:numPr>
          <w:ilvl w:val="0"/>
          <w:numId w:val="10"/>
        </w:numPr>
        <w:ind w:left="0" w:firstLine="0"/>
      </w:pPr>
      <w:r w:rsidRPr="002D6E2C">
        <w:rPr>
          <w:i/>
        </w:rPr>
        <w:t>Optional requirement</w:t>
      </w:r>
      <w:r w:rsidRPr="002D6E2C">
        <w:t>: 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Pr="002D6E2C" w:rsidR="00D71C7C" w:rsidP="00E92BA0" w:rsidRDefault="00D71C7C" w14:paraId="67C10327" w14:textId="77777777"/>
    <w:p w:rsidRPr="002D6E2C" w:rsidR="00D71C7C" w:rsidP="00E92BA0" w:rsidRDefault="00D71C7C" w14:paraId="72A2DA76"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a status report (</w:t>
      </w:r>
      <w:r w:rsidRPr="00AB7383">
        <w:rPr>
          <w:rFonts w:asciiTheme="minorHAnsi" w:hAnsiTheme="minorHAnsi"/>
          <w:color w:val="0070C0"/>
          <w:sz w:val="22"/>
          <w:szCs w:val="22"/>
          <w:lang w:val="en-ZA"/>
        </w:rPr>
        <w:t>pacs.002</w:t>
      </w:r>
      <w:r w:rsidRPr="002D6E2C">
        <w:rPr>
          <w:rFonts w:ascii="Calibri" w:hAnsi="Calibri" w:eastAsia="MS Gothic"/>
          <w:bCs/>
          <w:color w:val="4F81BD"/>
          <w:sz w:val="22"/>
          <w:szCs w:val="22"/>
          <w:lang w:val="en-ZA"/>
        </w:rPr>
        <w:t>) to ACH</w:t>
      </w:r>
      <w:r>
        <w:rPr>
          <w:rFonts w:ascii="Calibri" w:hAnsi="Calibri" w:eastAsia="MS Gothic"/>
          <w:bCs/>
          <w:color w:val="4F81BD"/>
          <w:sz w:val="22"/>
          <w:szCs w:val="22"/>
          <w:lang w:val="en-ZA"/>
        </w:rPr>
        <w:t xml:space="preserve"> with status accepted</w:t>
      </w:r>
      <w:r w:rsidRPr="002D6E2C">
        <w:rPr>
          <w:rFonts w:ascii="Calibri" w:hAnsi="Calibri" w:eastAsia="MS Gothic"/>
          <w:bCs/>
          <w:color w:val="4F81BD"/>
          <w:sz w:val="22"/>
          <w:szCs w:val="22"/>
          <w:lang w:val="en-ZA"/>
        </w:rPr>
        <w:t>.</w:t>
      </w:r>
    </w:p>
    <w:p w:rsidRPr="002D6E2C" w:rsidR="00D71C7C" w:rsidP="00E92BA0" w:rsidRDefault="00D71C7C" w14:paraId="6CA3E543" w14:textId="77777777">
      <w:pPr>
        <w:pStyle w:val="ListParagraph"/>
        <w:ind w:left="0"/>
      </w:pPr>
      <w:r w:rsidRPr="002D6E2C">
        <w:t xml:space="preserve">The message from Debtor Bank is a confirmation and acknowledgment that validations as per 5.1.5 have been successful and engagement with Debtor has been initiated. </w:t>
      </w:r>
    </w:p>
    <w:p w:rsidRPr="002D6E2C" w:rsidR="00D71C7C" w:rsidP="00E92BA0" w:rsidRDefault="00D71C7C" w14:paraId="669F3A0B" w14:textId="77777777">
      <w:pPr>
        <w:pStyle w:val="ListParagraph"/>
        <w:ind w:left="0"/>
      </w:pPr>
      <w:r w:rsidRPr="002D6E2C">
        <w:t xml:space="preserve">The initial response (Status Report) to Creditor Bank needs to be a real time response; only the Debtors’ authorisation response can be delayed as the response to the Debtor Bank is at the Debtor’s discretion. </w:t>
      </w:r>
    </w:p>
    <w:p w:rsidRPr="002D6E2C" w:rsidR="00D71C7C" w:rsidP="00E92BA0" w:rsidRDefault="00D71C7C" w14:paraId="058297D5" w14:textId="77777777">
      <w:pPr>
        <w:pStyle w:val="ListParagraph"/>
        <w:ind w:left="0"/>
      </w:pPr>
    </w:p>
    <w:p w:rsidRPr="002D6E2C" w:rsidR="00D71C7C" w:rsidP="00E92BA0" w:rsidRDefault="00D71C7C" w14:paraId="7E078611"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status report (</w:t>
      </w:r>
      <w:r w:rsidRPr="00AB7383">
        <w:rPr>
          <w:rFonts w:asciiTheme="minorHAnsi" w:hAnsiTheme="minorHAnsi"/>
          <w:color w:val="0070C0"/>
          <w:sz w:val="22"/>
          <w:szCs w:val="22"/>
          <w:lang w:val="en-ZA"/>
        </w:rPr>
        <w:t>pacs.002</w:t>
      </w:r>
      <w:r w:rsidRPr="002D6E2C">
        <w:rPr>
          <w:rFonts w:ascii="Calibri" w:hAnsi="Calibri" w:eastAsia="MS Gothic"/>
          <w:bCs/>
          <w:color w:val="4F81BD"/>
          <w:sz w:val="22"/>
          <w:szCs w:val="22"/>
          <w:lang w:val="en-ZA"/>
        </w:rPr>
        <w:t>) to Creditor Bank.</w:t>
      </w:r>
    </w:p>
    <w:p w:rsidRPr="002D6E2C" w:rsidR="00D71C7C" w:rsidP="00E92BA0" w:rsidRDefault="00D71C7C" w14:paraId="01AF2328"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36E45514"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 as per status of mandate.</w:t>
      </w:r>
    </w:p>
    <w:p w:rsidR="00D71C7C" w:rsidP="00E92BA0" w:rsidRDefault="00D71C7C" w14:paraId="70A0A5CC" w14:textId="77777777">
      <w:pPr>
        <w:pStyle w:val="ListParagraph"/>
        <w:ind w:left="0"/>
      </w:pPr>
      <w:r w:rsidRPr="002D6E2C">
        <w:t>Message format of status of mandate to Creditor to be determined by the Creditor Bank.</w:t>
      </w:r>
    </w:p>
    <w:p w:rsidR="00D71C7C" w:rsidP="00E92BA0" w:rsidRDefault="00D71C7C" w14:paraId="5E058987" w14:textId="77777777">
      <w:pPr>
        <w:tabs>
          <w:tab w:val="left" w:pos="1276"/>
        </w:tabs>
        <w:rPr>
          <w:b/>
        </w:rPr>
      </w:pPr>
    </w:p>
    <w:p w:rsidRPr="002D6E2C" w:rsidR="00D71C7C" w:rsidP="00E92BA0" w:rsidRDefault="00D71C7C" w14:paraId="1579FB27"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engages with the Debtor </w:t>
      </w:r>
      <w:r>
        <w:rPr>
          <w:rFonts w:ascii="Calibri" w:hAnsi="Calibri" w:eastAsia="MS Gothic"/>
          <w:bCs/>
          <w:color w:val="4F81BD"/>
          <w:sz w:val="22"/>
          <w:szCs w:val="22"/>
          <w:lang w:val="en-ZA"/>
        </w:rPr>
        <w:t>via</w:t>
      </w:r>
      <w:r w:rsidRPr="002D6E2C">
        <w:rPr>
          <w:rFonts w:ascii="Calibri" w:hAnsi="Calibri" w:eastAsia="MS Gothic"/>
          <w:bCs/>
          <w:color w:val="4F81BD"/>
          <w:sz w:val="22"/>
          <w:szCs w:val="22"/>
          <w:lang w:val="en-ZA"/>
        </w:rPr>
        <w:t xml:space="preserve"> their chosen authorisation channel.</w:t>
      </w:r>
    </w:p>
    <w:p w:rsidR="00D71C7C" w:rsidP="00E92BA0" w:rsidRDefault="00D71C7C" w14:paraId="03A4CB5B" w14:textId="77777777">
      <w:pPr>
        <w:rPr>
          <w:color w:val="00B0F0"/>
        </w:rPr>
      </w:pPr>
      <w:r w:rsidRPr="002D6E2C">
        <w:t xml:space="preserve">Method of communicating with the Debtor </w:t>
      </w:r>
      <w:r>
        <w:t xml:space="preserve">is </w:t>
      </w:r>
      <w:r w:rsidRPr="002D6E2C">
        <w:t>to be determined by the Debtor bank</w:t>
      </w:r>
      <w:r>
        <w:t>.</w:t>
      </w:r>
    </w:p>
    <w:p w:rsidR="00D71C7C" w:rsidP="00E92BA0" w:rsidRDefault="00D71C7C" w14:paraId="641A20C6"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5968270B"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responds to authorisation request from Debtor Bank.</w:t>
      </w:r>
    </w:p>
    <w:p w:rsidRPr="002D6E2C" w:rsidR="00D71C7C" w:rsidP="00E92BA0" w:rsidRDefault="00D71C7C" w14:paraId="0BAEA60B" w14:textId="77777777">
      <w:pPr>
        <w:pStyle w:val="ListParagraph"/>
        <w:ind w:left="0"/>
      </w:pPr>
      <w:r w:rsidRPr="002D6E2C">
        <w:t>Debtor’s response could be either positive or negative.</w:t>
      </w:r>
    </w:p>
    <w:p w:rsidRPr="002D6E2C" w:rsidR="00D71C7C" w:rsidP="00E92BA0" w:rsidRDefault="00D71C7C" w14:paraId="4624ADB1" w14:textId="77777777">
      <w:pPr>
        <w:pStyle w:val="ListParagraph"/>
        <w:ind w:left="0"/>
      </w:pPr>
    </w:p>
    <w:p w:rsidRPr="002D6E2C" w:rsidR="00D71C7C" w:rsidP="00E92BA0" w:rsidRDefault="00D71C7C" w14:paraId="082833E6"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updates Mandate Register on positive response from Debtor.</w:t>
      </w:r>
    </w:p>
    <w:p w:rsidRPr="002D6E2C" w:rsidR="00D71C7C" w:rsidP="00E92BA0" w:rsidRDefault="00D71C7C" w14:paraId="095BB4CE" w14:textId="77777777">
      <w:pPr>
        <w:pStyle w:val="ListParagraph"/>
        <w:ind w:left="0"/>
      </w:pPr>
      <w:r w:rsidRPr="002D6E2C">
        <w:t>Once Debtor authorises mandate, Debtor Bank creates unique mandate reference number per mandate initiation request to include in mandate response.</w:t>
      </w:r>
    </w:p>
    <w:p w:rsidRPr="00092EA5" w:rsidR="00D71C7C" w:rsidP="00E92BA0" w:rsidRDefault="00D71C7C" w14:paraId="1E3409CC" w14:textId="77777777">
      <w:pPr>
        <w:tabs>
          <w:tab w:val="left" w:pos="1276"/>
        </w:tabs>
        <w:rPr>
          <w:b/>
        </w:rPr>
      </w:pPr>
    </w:p>
    <w:p w:rsidR="00D71C7C" w:rsidP="00E92BA0" w:rsidRDefault="00D71C7C" w14:paraId="4D688B1C" w14:textId="77777777">
      <w:pPr>
        <w:pStyle w:val="Heading2"/>
        <w:numPr>
          <w:ilvl w:val="0"/>
          <w:numId w:val="0"/>
        </w:numPr>
        <w:spacing w:before="0" w:after="0" w:line="240" w:lineRule="auto"/>
        <w:rPr>
          <w:rFonts w:ascii="Calibri" w:hAnsi="Calibri" w:eastAsia="MS Gothic"/>
          <w:bCs/>
          <w:color w:val="4F81BD"/>
          <w:sz w:val="22"/>
          <w:szCs w:val="22"/>
          <w:lang w:val="en-ZA"/>
        </w:rPr>
      </w:pPr>
      <w:r w:rsidRPr="009C387C">
        <w:rPr>
          <w:rFonts w:ascii="Calibri" w:hAnsi="Calibri" w:eastAsia="MS Gothic"/>
          <w:bCs/>
          <w:color w:val="4F81BD"/>
          <w:sz w:val="22"/>
          <w:szCs w:val="22"/>
          <w:lang w:val="en-ZA"/>
        </w:rPr>
        <w:t>Debtor Bank</w:t>
      </w:r>
      <w:r>
        <w:rPr>
          <w:rFonts w:ascii="Calibri" w:hAnsi="Calibri" w:eastAsia="MS Gothic"/>
          <w:bCs/>
          <w:color w:val="4F81BD"/>
          <w:sz w:val="22"/>
          <w:szCs w:val="22"/>
          <w:lang w:val="en-ZA"/>
        </w:rPr>
        <w:t xml:space="preserve"> is off line and</w:t>
      </w:r>
      <w:r w:rsidRPr="009C387C">
        <w:rPr>
          <w:rFonts w:ascii="Calibri" w:hAnsi="Calibri" w:eastAsia="MS Gothic"/>
          <w:bCs/>
          <w:color w:val="4F81BD"/>
          <w:sz w:val="22"/>
          <w:szCs w:val="22"/>
          <w:lang w:val="en-ZA"/>
        </w:rPr>
        <w:t xml:space="preserve"> must provide ACH with mandate acceptance report (pain.012) by end of processing day via other media depending on the scenario as per escalation and PASA BCP (Business Continuity Policy).</w:t>
      </w:r>
    </w:p>
    <w:p w:rsidR="00D71C7C" w:rsidP="00E92BA0" w:rsidRDefault="00D71C7C" w14:paraId="3EAD8D42"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2310FFE2"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mandate acceptance report (</w:t>
      </w:r>
      <w:r w:rsidRPr="00AB7383">
        <w:rPr>
          <w:rFonts w:asciiTheme="minorHAnsi" w:hAnsiTheme="minorHAnsi"/>
          <w:color w:val="0070C0"/>
          <w:sz w:val="22"/>
          <w:szCs w:val="22"/>
          <w:lang w:val="en-ZA"/>
        </w:rPr>
        <w:t>pain.012</w:t>
      </w:r>
      <w:r w:rsidRPr="002D6E2C">
        <w:rPr>
          <w:rFonts w:ascii="Calibri" w:hAnsi="Calibri" w:eastAsia="MS Gothic"/>
          <w:bCs/>
          <w:color w:val="4F81BD"/>
          <w:sz w:val="22"/>
          <w:szCs w:val="22"/>
          <w:lang w:val="en-ZA"/>
        </w:rPr>
        <w:t>) to Creditor Bank.</w:t>
      </w:r>
    </w:p>
    <w:p w:rsidRPr="002D6E2C" w:rsidR="00D71C7C" w:rsidP="00E92BA0" w:rsidRDefault="00D71C7C" w14:paraId="5E3551F3"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3E95B0BE"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D71C7C" w:rsidP="00E92BA0" w:rsidRDefault="00D71C7C" w14:paraId="0FAA3E38" w14:textId="77777777">
      <w:r w:rsidRPr="002D6E2C">
        <w:t>Message format of mandate response to Creditor to be determined by the Creditor Bank.</w:t>
      </w:r>
    </w:p>
    <w:p w:rsidR="00D71C7C" w:rsidP="00E92BA0" w:rsidRDefault="00D71C7C" w14:paraId="1121B1FA"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54B5902C"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responds with a status report (</w:t>
      </w:r>
      <w:r w:rsidRPr="00EB70F3">
        <w:rPr>
          <w:rFonts w:ascii="Calibri" w:hAnsi="Calibri" w:eastAsia="MS Gothic"/>
          <w:bCs/>
          <w:color w:val="4F81BD"/>
          <w:sz w:val="22"/>
          <w:szCs w:val="22"/>
          <w:lang w:val="en-ZA"/>
        </w:rPr>
        <w:t>pacs.002</w:t>
      </w:r>
      <w:r w:rsidRPr="002D6E2C">
        <w:rPr>
          <w:rFonts w:ascii="Calibri" w:hAnsi="Calibri" w:eastAsia="MS Gothic"/>
          <w:bCs/>
          <w:color w:val="4F81BD"/>
          <w:sz w:val="22"/>
          <w:szCs w:val="22"/>
          <w:lang w:val="en-ZA"/>
        </w:rPr>
        <w:t>) to ACH as receipt of mandate acceptance report (</w:t>
      </w:r>
      <w:r w:rsidRPr="00EB70F3">
        <w:rPr>
          <w:rFonts w:ascii="Calibri" w:hAnsi="Calibri" w:eastAsia="MS Gothic"/>
          <w:bCs/>
          <w:color w:val="4F81BD"/>
          <w:sz w:val="22"/>
          <w:szCs w:val="22"/>
          <w:lang w:val="en-ZA"/>
        </w:rPr>
        <w:t>pain.012</w:t>
      </w:r>
      <w:r w:rsidRPr="002D6E2C">
        <w:rPr>
          <w:rFonts w:ascii="Calibri" w:hAnsi="Calibri" w:eastAsia="MS Gothic"/>
          <w:bCs/>
          <w:color w:val="4F81BD"/>
          <w:sz w:val="22"/>
          <w:szCs w:val="22"/>
          <w:lang w:val="en-ZA"/>
        </w:rPr>
        <w:t>).</w:t>
      </w:r>
    </w:p>
    <w:p w:rsidRPr="00EB70F3" w:rsidR="00D71C7C" w:rsidP="00E92BA0" w:rsidRDefault="00D71C7C" w14:paraId="5468C558"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5267A73F"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status report (</w:t>
      </w:r>
      <w:r w:rsidRPr="00EB70F3">
        <w:rPr>
          <w:rFonts w:ascii="Calibri" w:hAnsi="Calibri" w:eastAsia="MS Gothic"/>
          <w:bCs/>
          <w:color w:val="4F81BD"/>
          <w:sz w:val="22"/>
          <w:szCs w:val="22"/>
          <w:lang w:val="en-ZA"/>
        </w:rPr>
        <w:t>pacs.002</w:t>
      </w:r>
      <w:r w:rsidRPr="002D6E2C">
        <w:rPr>
          <w:rFonts w:ascii="Calibri" w:hAnsi="Calibri" w:eastAsia="MS Gothic"/>
          <w:bCs/>
          <w:color w:val="4F81BD"/>
          <w:sz w:val="22"/>
          <w:szCs w:val="22"/>
          <w:lang w:val="en-ZA"/>
        </w:rPr>
        <w:t>) to Debtor Bank as receipt of mandate acceptance report (</w:t>
      </w:r>
      <w:r w:rsidRPr="00EB70F3">
        <w:rPr>
          <w:rFonts w:ascii="Calibri" w:hAnsi="Calibri" w:eastAsia="MS Gothic"/>
          <w:bCs/>
          <w:color w:val="4F81BD"/>
          <w:sz w:val="22"/>
          <w:szCs w:val="22"/>
          <w:lang w:val="en-ZA"/>
        </w:rPr>
        <w:t>pain.012</w:t>
      </w:r>
      <w:r w:rsidRPr="002D6E2C">
        <w:rPr>
          <w:rFonts w:ascii="Calibri" w:hAnsi="Calibri" w:eastAsia="MS Gothic"/>
          <w:bCs/>
          <w:color w:val="4F81BD"/>
          <w:sz w:val="22"/>
          <w:szCs w:val="22"/>
          <w:lang w:val="en-ZA"/>
        </w:rPr>
        <w:t>).</w:t>
      </w:r>
    </w:p>
    <w:p w:rsidR="00D71C7C" w:rsidP="00E92BA0" w:rsidRDefault="00D71C7C" w14:paraId="6D87F367" w14:textId="77777777">
      <w:r>
        <w:br w:type="page"/>
      </w:r>
    </w:p>
    <w:p w:rsidRPr="00FC4401" w:rsidR="00D71C7C" w:rsidP="00E92BA0" w:rsidRDefault="00D71C7C" w14:paraId="13919641" w14:textId="77777777">
      <w:pPr>
        <w:tabs>
          <w:tab w:val="left" w:pos="1276"/>
        </w:tabs>
        <w:rPr>
          <w:b/>
        </w:rPr>
      </w:pPr>
      <w:r w:rsidRPr="00FC4401">
        <w:rPr>
          <w:b/>
        </w:rPr>
        <w:t>Alternative Case 7:</w:t>
      </w:r>
    </w:p>
    <w:p w:rsidR="00D71C7C" w:rsidP="00E92BA0" w:rsidRDefault="00D71C7C" w14:paraId="533DFB60" w14:textId="77777777">
      <w:pPr>
        <w:tabs>
          <w:tab w:val="left" w:pos="1276"/>
        </w:tabs>
        <w:rPr>
          <w:b/>
        </w:rPr>
      </w:pPr>
      <w:r w:rsidRPr="00FC4401">
        <w:rPr>
          <w:b/>
        </w:rPr>
        <w:t>Creditor Bank does not receive status report (pacs.002) on the original mandate initiation request (pain.009) (The Debtor Bank sent the response to the ACH and ACH sent it to the Creditor Bank but the Creditor Bank did not receive response) and times out after 60</w:t>
      </w:r>
      <w:r w:rsidR="007D24E4">
        <w:rPr>
          <w:b/>
        </w:rPr>
        <w:t xml:space="preserve"> </w:t>
      </w:r>
      <w:r w:rsidRPr="00FC4401">
        <w:rPr>
          <w:b/>
        </w:rPr>
        <w:t>secs (app level timeout)</w:t>
      </w:r>
    </w:p>
    <w:p w:rsidR="00D71C7C" w:rsidP="00E92BA0" w:rsidRDefault="00D71C7C" w14:paraId="0BE181D2" w14:textId="77777777">
      <w:pPr>
        <w:tabs>
          <w:tab w:val="left" w:pos="1276"/>
        </w:tabs>
        <w:rPr>
          <w:b/>
        </w:rPr>
      </w:pPr>
    </w:p>
    <w:p w:rsidR="00D71C7C" w:rsidP="00E92BA0" w:rsidRDefault="007D24E4" w14:paraId="653E1700" w14:textId="77777777">
      <w:r>
        <w:rPr>
          <w:noProof/>
          <w:lang w:val="en-US"/>
        </w:rPr>
        <w:drawing>
          <wp:inline distT="0" distB="0" distL="0" distR="0" wp14:anchorId="0F233279" wp14:editId="54541337">
            <wp:extent cx="5724525" cy="34575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rsidR="00D71C7C" w:rsidP="00E92BA0" w:rsidRDefault="00D71C7C" w14:paraId="1A05404E" w14:textId="77777777"/>
    <w:p w:rsidRPr="00EB70F3" w:rsidR="00D71C7C" w:rsidP="00E92BA0" w:rsidRDefault="00D71C7C" w14:paraId="5680B9FD" w14:textId="77777777">
      <w:pPr>
        <w:jc w:val="both"/>
        <w:rPr>
          <w:rFonts w:eastAsia="MS Gothic"/>
          <w:b/>
          <w:bCs/>
          <w:color w:val="4F81BD"/>
        </w:rPr>
      </w:pPr>
      <w:r w:rsidRPr="00EB70F3">
        <w:rPr>
          <w:rFonts w:eastAsia="MS Gothic"/>
          <w:b/>
          <w:bCs/>
          <w:color w:val="4F81BD"/>
        </w:rPr>
        <w:t xml:space="preserve">Creditor Bank resends mandate initiation request </w:t>
      </w:r>
      <w:hyperlink w:history="1" w:anchor="_Mandate_Initiation_(pain.009)">
        <w:r w:rsidRPr="00EB70F3">
          <w:rPr>
            <w:b/>
            <w:color w:val="4F81BD"/>
          </w:rPr>
          <w:t>(</w:t>
        </w:r>
        <w:hyperlink w:history="1" w:anchor="_Mandate_Initiation_Request_1">
          <w:r w:rsidR="000D204D">
            <w:rPr>
              <w:rStyle w:val="Hyperlink"/>
              <w:b/>
            </w:rPr>
            <w:t>pain.009</w:t>
          </w:r>
        </w:hyperlink>
      </w:hyperlink>
      <w:r w:rsidRPr="00EB70F3">
        <w:rPr>
          <w:rFonts w:eastAsia="MS Gothic"/>
          <w:b/>
          <w:bCs/>
          <w:color w:val="4F81BD"/>
        </w:rPr>
        <w:t>) to ACH.</w:t>
      </w:r>
    </w:p>
    <w:p w:rsidRPr="002D6E2C" w:rsidR="00D71C7C" w:rsidP="00E92BA0" w:rsidRDefault="00D71C7C" w14:paraId="236C0DF5" w14:textId="77777777">
      <w:pPr>
        <w:pStyle w:val="ListParagraph"/>
        <w:ind w:left="0"/>
      </w:pPr>
      <w:r w:rsidRPr="002D6E2C">
        <w:t xml:space="preserve">Creditor Bank validates the Creditor and confirms that he is in good standing and submits mandate initiation request to the ACH. </w:t>
      </w:r>
    </w:p>
    <w:p w:rsidR="00D71C7C" w:rsidP="00E92BA0" w:rsidRDefault="00D71C7C" w14:paraId="03602AD4" w14:textId="77777777"/>
    <w:p w:rsidRPr="00EB70F3" w:rsidR="00D71C7C" w:rsidP="00E92BA0" w:rsidRDefault="00D71C7C" w14:paraId="1B57AAAF" w14:textId="77777777">
      <w:pPr>
        <w:jc w:val="both"/>
        <w:rPr>
          <w:rFonts w:eastAsia="MS Gothic"/>
          <w:b/>
          <w:bCs/>
          <w:color w:val="4F81BD"/>
        </w:rPr>
      </w:pPr>
      <w:r w:rsidRPr="00EB70F3">
        <w:rPr>
          <w:rFonts w:eastAsia="MS Gothic"/>
          <w:b/>
          <w:bCs/>
          <w:color w:val="4F81BD"/>
        </w:rPr>
        <w:t>ACH sends valid mandate initiation request (</w:t>
      </w:r>
      <w:hyperlink w:history="1" w:anchor="_Mandate_Initiation_Request_1">
        <w:r w:rsidR="000D204D">
          <w:rPr>
            <w:rStyle w:val="Hyperlink"/>
            <w:b/>
          </w:rPr>
          <w:t>pain.009</w:t>
        </w:r>
      </w:hyperlink>
      <w:r w:rsidRPr="00EB70F3">
        <w:rPr>
          <w:rFonts w:eastAsia="MS Gothic"/>
          <w:b/>
          <w:bCs/>
          <w:color w:val="4F81BD"/>
        </w:rPr>
        <w:t>) to Debtor Bank.</w:t>
      </w:r>
    </w:p>
    <w:p w:rsidRPr="00EB70F3" w:rsidR="00D71C7C" w:rsidP="00E92BA0" w:rsidRDefault="00D71C7C" w14:paraId="0D3BC0BD" w14:textId="77777777">
      <w:pPr>
        <w:jc w:val="both"/>
        <w:rPr>
          <w:rFonts w:eastAsia="MS Gothic"/>
          <w:b/>
          <w:bCs/>
          <w:color w:val="4F81BD"/>
        </w:rPr>
      </w:pPr>
    </w:p>
    <w:p w:rsidRPr="00EB70F3" w:rsidR="00D71C7C" w:rsidP="00E92BA0" w:rsidRDefault="00D71C7C" w14:paraId="485DB8E0" w14:textId="77777777">
      <w:pPr>
        <w:jc w:val="both"/>
        <w:rPr>
          <w:rFonts w:eastAsia="MS Gothic"/>
          <w:b/>
          <w:bCs/>
          <w:color w:val="4F81BD"/>
        </w:rPr>
      </w:pPr>
      <w:r w:rsidRPr="00EB70F3">
        <w:rPr>
          <w:rFonts w:eastAsia="MS Gothic"/>
          <w:b/>
          <w:bCs/>
          <w:color w:val="4F81BD"/>
        </w:rPr>
        <w:t>Debtor Bank receives the resubmitted mandate initiation request (</w:t>
      </w:r>
      <w:hyperlink w:history="1" w:anchor="_Mandate_Initiation_Request_1">
        <w:r w:rsidR="000D204D">
          <w:rPr>
            <w:rStyle w:val="Hyperlink"/>
            <w:b/>
          </w:rPr>
          <w:t>pain.009</w:t>
        </w:r>
      </w:hyperlink>
      <w:r w:rsidRPr="00EB70F3">
        <w:rPr>
          <w:rFonts w:eastAsia="MS Gothic"/>
          <w:b/>
          <w:bCs/>
          <w:color w:val="4F81BD"/>
        </w:rPr>
        <w:t>) (duplicate of original request received)</w:t>
      </w:r>
    </w:p>
    <w:p w:rsidRPr="00EB70F3" w:rsidR="00D71C7C" w:rsidP="00E92BA0" w:rsidRDefault="00D71C7C" w14:paraId="4E8A3547" w14:textId="77777777">
      <w:pPr>
        <w:jc w:val="both"/>
        <w:rPr>
          <w:rFonts w:eastAsia="MS Gothic"/>
          <w:b/>
          <w:bCs/>
          <w:color w:val="4F81BD"/>
        </w:rPr>
      </w:pPr>
    </w:p>
    <w:p w:rsidR="00DD01C7" w:rsidP="00E92BA0" w:rsidRDefault="00DD01C7" w14:paraId="272ABEB5" w14:textId="77777777">
      <w:pPr>
        <w:jc w:val="both"/>
        <w:rPr>
          <w:rFonts w:eastAsia="MS Gothic"/>
          <w:b/>
          <w:bCs/>
          <w:color w:val="4F81BD"/>
        </w:rPr>
      </w:pPr>
      <w:r w:rsidRPr="008B233A">
        <w:rPr>
          <w:rFonts w:eastAsia="MS Gothic"/>
          <w:b/>
          <w:bCs/>
          <w:color w:val="4F81BD"/>
        </w:rPr>
        <w:t>The Debtor Bank respond</w:t>
      </w:r>
      <w:r>
        <w:rPr>
          <w:rFonts w:eastAsia="MS Gothic"/>
          <w:b/>
          <w:bCs/>
          <w:color w:val="4F81BD"/>
        </w:rPr>
        <w:t>s</w:t>
      </w:r>
      <w:r w:rsidRPr="008B233A">
        <w:rPr>
          <w:rFonts w:eastAsia="MS Gothic"/>
          <w:b/>
          <w:bCs/>
          <w:color w:val="4F81BD"/>
        </w:rPr>
        <w:t xml:space="preserve"> with </w:t>
      </w:r>
      <w:r>
        <w:rPr>
          <w:rFonts w:eastAsia="MS Gothic"/>
          <w:b/>
          <w:bCs/>
          <w:color w:val="4F81BD"/>
        </w:rPr>
        <w:t>the original</w:t>
      </w:r>
      <w:r w:rsidRPr="008B233A">
        <w:rPr>
          <w:rFonts w:eastAsia="MS Gothic"/>
          <w:b/>
          <w:bCs/>
          <w:color w:val="4F81BD"/>
        </w:rPr>
        <w:t xml:space="preserve"> </w:t>
      </w:r>
      <w:r>
        <w:rPr>
          <w:rFonts w:eastAsia="MS Gothic"/>
          <w:b/>
          <w:bCs/>
          <w:color w:val="4F81BD"/>
        </w:rPr>
        <w:t>status</w:t>
      </w:r>
      <w:r w:rsidRPr="008B233A">
        <w:rPr>
          <w:rFonts w:eastAsia="MS Gothic"/>
          <w:b/>
          <w:bCs/>
          <w:color w:val="4F81BD"/>
        </w:rPr>
        <w:t xml:space="preserve"> report (pa</w:t>
      </w:r>
      <w:r>
        <w:rPr>
          <w:rFonts w:eastAsia="MS Gothic"/>
          <w:b/>
          <w:bCs/>
          <w:color w:val="4F81BD"/>
        </w:rPr>
        <w:t>cs.002</w:t>
      </w:r>
      <w:r w:rsidRPr="008B233A">
        <w:rPr>
          <w:rFonts w:eastAsia="MS Gothic"/>
          <w:b/>
          <w:bCs/>
          <w:color w:val="4F81BD"/>
        </w:rPr>
        <w:t xml:space="preserve">). </w:t>
      </w:r>
    </w:p>
    <w:p w:rsidR="00D71C7C" w:rsidP="00E92BA0" w:rsidRDefault="00D71C7C" w14:paraId="2DE2FE65" w14:textId="77777777">
      <w:pPr>
        <w:pStyle w:val="ListParagraph"/>
        <w:ind w:left="0"/>
      </w:pPr>
    </w:p>
    <w:p w:rsidRPr="00EB70F3" w:rsidR="00D71C7C" w:rsidP="00E92BA0" w:rsidRDefault="00D71C7C" w14:paraId="78463DF5" w14:textId="77777777">
      <w:pPr>
        <w:jc w:val="both"/>
        <w:rPr>
          <w:rFonts w:eastAsia="MS Gothic"/>
          <w:b/>
          <w:bCs/>
          <w:color w:val="4F81BD"/>
        </w:rPr>
      </w:pPr>
      <w:r w:rsidRPr="00EB70F3">
        <w:rPr>
          <w:rFonts w:eastAsia="MS Gothic"/>
          <w:b/>
          <w:bCs/>
          <w:color w:val="4F81BD"/>
        </w:rPr>
        <w:t>The ACH forwards the status report (</w:t>
      </w:r>
      <w:hyperlink w:history="1" w:anchor="Status_Report_for_Mandate_Messages">
        <w:r w:rsidRPr="00EB70F3">
          <w:rPr>
            <w:rFonts w:eastAsia="MS Gothic"/>
            <w:b/>
            <w:bCs/>
            <w:color w:val="4F81BD"/>
          </w:rPr>
          <w:t>pacs.002</w:t>
        </w:r>
      </w:hyperlink>
      <w:r w:rsidRPr="00EB70F3">
        <w:rPr>
          <w:rFonts w:eastAsia="MS Gothic"/>
          <w:b/>
          <w:bCs/>
          <w:color w:val="4F81BD"/>
        </w:rPr>
        <w:t>) to Creditor Bank, but Creditor Bank does not receive.</w:t>
      </w:r>
    </w:p>
    <w:p w:rsidR="00D71C7C" w:rsidP="00E92BA0" w:rsidRDefault="00D71C7C" w14:paraId="39C3D4F8" w14:textId="77777777"/>
    <w:p w:rsidRPr="00A3619F" w:rsidR="00D71C7C" w:rsidP="00E92BA0" w:rsidRDefault="00D71C7C" w14:paraId="28CDF667" w14:textId="77777777">
      <w:pPr>
        <w:pStyle w:val="ListParagraph"/>
        <w:ind w:left="0"/>
        <w:rPr>
          <w:i/>
        </w:rPr>
      </w:pPr>
      <w:r>
        <w:rPr>
          <w:i/>
        </w:rPr>
        <w:t>On Creditor request, Creditor Bank is allowed to re</w:t>
      </w:r>
      <w:r w:rsidRPr="00A3619F">
        <w:rPr>
          <w:i/>
        </w:rPr>
        <w:t>submit the mandate initiation request up to 3 times and if no response message is received from the Debtor Bank the Creditor Bank needs to raise an alert to required AC participants.</w:t>
      </w:r>
    </w:p>
    <w:p w:rsidRPr="00A3619F" w:rsidR="00D71C7C" w:rsidP="00E92BA0" w:rsidRDefault="00D71C7C" w14:paraId="00728BC3" w14:textId="77777777">
      <w:pPr>
        <w:pStyle w:val="ListParagraph"/>
        <w:ind w:left="0"/>
        <w:rPr>
          <w:i/>
        </w:rPr>
      </w:pPr>
      <w:r w:rsidRPr="00A3619F">
        <w:rPr>
          <w:i/>
        </w:rPr>
        <w:t>The Creditor Bank will decide on the alert required when resubmissions have been exhausted, e.g. manual process-ops call.</w:t>
      </w:r>
    </w:p>
    <w:p w:rsidRPr="00A3619F" w:rsidR="00D71C7C" w:rsidP="002C2973" w:rsidRDefault="00D71C7C" w14:paraId="4568701C" w14:textId="77777777">
      <w:pPr>
        <w:pStyle w:val="ListParagraph"/>
        <w:numPr>
          <w:ilvl w:val="0"/>
          <w:numId w:val="36"/>
        </w:numPr>
        <w:ind w:left="0" w:firstLine="0"/>
        <w:rPr>
          <w:i/>
        </w:rPr>
      </w:pPr>
      <w:r>
        <w:rPr>
          <w:i/>
        </w:rPr>
        <w:t>After 3 re</w:t>
      </w:r>
      <w:r w:rsidRPr="00A3619F">
        <w:rPr>
          <w:i/>
        </w:rPr>
        <w:t>submissions of the mandate initiation request (</w:t>
      </w:r>
      <w:r>
        <w:rPr>
          <w:i/>
        </w:rPr>
        <w:t>pain.009</w:t>
      </w:r>
      <w:r w:rsidRPr="00A3619F">
        <w:rPr>
          <w:i/>
        </w:rPr>
        <w:t xml:space="preserve">), a cancellation message must be sent </w:t>
      </w:r>
      <w:r>
        <w:rPr>
          <w:i/>
        </w:rPr>
        <w:t xml:space="preserve">by the Creditor Bank </w:t>
      </w:r>
      <w:r w:rsidRPr="00A3619F">
        <w:rPr>
          <w:i/>
        </w:rPr>
        <w:t xml:space="preserve">and </w:t>
      </w:r>
      <w:r>
        <w:rPr>
          <w:i/>
        </w:rPr>
        <w:t xml:space="preserve">only </w:t>
      </w:r>
      <w:r w:rsidRPr="00A3619F">
        <w:rPr>
          <w:i/>
        </w:rPr>
        <w:t>then upon Creditor request a new mandate initiation request</w:t>
      </w:r>
      <w:r>
        <w:rPr>
          <w:i/>
        </w:rPr>
        <w:t xml:space="preserve"> </w:t>
      </w:r>
      <w:r w:rsidRPr="00A3619F">
        <w:rPr>
          <w:i/>
        </w:rPr>
        <w:t>(</w:t>
      </w:r>
      <w:r>
        <w:rPr>
          <w:i/>
        </w:rPr>
        <w:t>pain.009</w:t>
      </w:r>
      <w:r w:rsidRPr="00A3619F">
        <w:rPr>
          <w:i/>
        </w:rPr>
        <w:t>) can be submitted.</w:t>
      </w:r>
    </w:p>
    <w:p w:rsidRPr="002B1EFC" w:rsidR="00D71C7C" w:rsidP="002C2973" w:rsidRDefault="00D71C7C" w14:paraId="52A1CBD2" w14:textId="77777777">
      <w:pPr>
        <w:pStyle w:val="ListParagraph"/>
        <w:numPr>
          <w:ilvl w:val="0"/>
          <w:numId w:val="36"/>
        </w:numPr>
        <w:ind w:left="0" w:firstLine="0"/>
        <w:rPr>
          <w:i/>
        </w:rPr>
      </w:pPr>
      <w:r w:rsidRPr="002B1EFC">
        <w:rPr>
          <w:i/>
        </w:rPr>
        <w:t>The message resubmissions are indicated by a transmission counter tag in messages which contain values 1 (for the original message), 2, 3 &amp; 4 (for the resubmitted messages).</w:t>
      </w:r>
    </w:p>
    <w:p w:rsidR="00D71C7C" w:rsidP="00E92BA0" w:rsidRDefault="00D71C7C" w14:paraId="241520F1" w14:textId="77777777">
      <w:pPr>
        <w:pStyle w:val="ListParagraph"/>
        <w:ind w:left="0"/>
        <w:rPr>
          <w:i/>
        </w:rPr>
      </w:pPr>
    </w:p>
    <w:p w:rsidR="00D71C7C" w:rsidP="00E92BA0" w:rsidRDefault="00D71C7C" w14:paraId="599D755F" w14:textId="77777777">
      <w:pPr>
        <w:rPr>
          <w:b/>
          <w:color w:val="FF0000"/>
        </w:rPr>
      </w:pPr>
      <w:r>
        <w:tab/>
      </w:r>
      <w:r>
        <w:tab/>
      </w:r>
      <w:r w:rsidRPr="00295232">
        <w:rPr>
          <w:b/>
          <w:color w:val="FF0000"/>
        </w:rPr>
        <w:t>OR</w:t>
      </w:r>
    </w:p>
    <w:p w:rsidRPr="00295232" w:rsidR="00D71C7C" w:rsidP="00E92BA0" w:rsidRDefault="00D71C7C" w14:paraId="08ACA3B8" w14:textId="77777777">
      <w:pPr>
        <w:rPr>
          <w:b/>
        </w:rPr>
      </w:pPr>
    </w:p>
    <w:p w:rsidR="00D71C7C" w:rsidP="002C2973" w:rsidRDefault="00D71C7C" w14:paraId="62117407" w14:textId="77777777">
      <w:pPr>
        <w:pStyle w:val="ListParagraph"/>
        <w:numPr>
          <w:ilvl w:val="1"/>
          <w:numId w:val="33"/>
        </w:numPr>
        <w:ind w:left="0" w:firstLine="0"/>
      </w:pPr>
      <w:r w:rsidRPr="00541836">
        <w:rPr>
          <w:i/>
        </w:rPr>
        <w:t>send a cancellation message</w:t>
      </w:r>
      <w:r>
        <w:t xml:space="preserve"> </w:t>
      </w:r>
    </w:p>
    <w:p w:rsidR="00D71C7C" w:rsidP="00E92BA0" w:rsidRDefault="00D71C7C" w14:paraId="529D147F" w14:textId="77777777"/>
    <w:p w:rsidR="00D71C7C" w:rsidP="00E92BA0" w:rsidRDefault="007D24E4" w14:paraId="6F2831D0" w14:textId="77777777">
      <w:r>
        <w:rPr>
          <w:noProof/>
          <w:lang w:val="en-US"/>
        </w:rPr>
        <w:drawing>
          <wp:inline distT="0" distB="0" distL="0" distR="0" wp14:anchorId="3871F4DB" wp14:editId="06CB412A">
            <wp:extent cx="5724525" cy="34575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rsidRPr="00FC4401" w:rsidR="00D71C7C" w:rsidP="00E92BA0" w:rsidRDefault="00D71C7C" w14:paraId="740BE50E" w14:textId="77777777">
      <w:pPr>
        <w:jc w:val="both"/>
        <w:rPr>
          <w:rFonts w:eastAsia="MS Gothic"/>
          <w:b/>
          <w:bCs/>
          <w:color w:val="4F81BD"/>
        </w:rPr>
      </w:pPr>
      <w:r w:rsidRPr="00FC4401">
        <w:rPr>
          <w:rFonts w:eastAsia="MS Gothic"/>
          <w:b/>
          <w:bCs/>
          <w:color w:val="4F81BD"/>
        </w:rPr>
        <w:t>Creditor sends mandate cancellation request</w:t>
      </w:r>
      <w:r w:rsidRPr="002D6E2C">
        <w:t xml:space="preserve"> </w:t>
      </w:r>
      <w:r w:rsidRPr="00FC4401">
        <w:rPr>
          <w:rFonts w:eastAsia="MS Gothic"/>
          <w:b/>
          <w:bCs/>
          <w:color w:val="4F81BD"/>
        </w:rPr>
        <w:t>to Creditor Bank; containing the unique mandate reference number of the mandate that it needs to cancel.</w:t>
      </w:r>
    </w:p>
    <w:p w:rsidRPr="002D6E2C" w:rsidR="00D71C7C" w:rsidP="00E92BA0" w:rsidRDefault="00D71C7C" w14:paraId="075F4AE4" w14:textId="77777777">
      <w:r w:rsidRPr="002D6E2C">
        <w:t>Message format to be determined by the Creditor Bank, but message sent to Creditor Bank must contain all the data elements needed to create the mandate initiation request (pain.011).</w:t>
      </w:r>
    </w:p>
    <w:p w:rsidR="00D71C7C" w:rsidP="00E92BA0" w:rsidRDefault="00D71C7C" w14:paraId="6DC8C998"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FC4401" w:rsidR="00D71C7C" w:rsidP="00E92BA0" w:rsidRDefault="00D71C7C" w14:paraId="4AEAB1F9" w14:textId="77777777">
      <w:pPr>
        <w:jc w:val="both"/>
        <w:rPr>
          <w:rFonts w:eastAsia="MS Gothic"/>
          <w:b/>
          <w:bCs/>
          <w:color w:val="4F81BD"/>
        </w:rPr>
      </w:pPr>
      <w:r w:rsidRPr="00FC4401">
        <w:rPr>
          <w:rFonts w:eastAsia="MS Gothic"/>
          <w:b/>
          <w:bCs/>
          <w:color w:val="4F81BD"/>
        </w:rPr>
        <w:t xml:space="preserve">The Creditor Bank sends mandate cancellation request </w:t>
      </w:r>
      <w:r w:rsidRPr="00EB70F3">
        <w:rPr>
          <w:rFonts w:eastAsia="MS Gothic"/>
          <w:b/>
          <w:bCs/>
          <w:color w:val="4F81BD"/>
        </w:rPr>
        <w:t>(</w:t>
      </w:r>
      <w:hyperlink w:history="1" w:anchor="_Mandate_Cancellation_Request">
        <w:r w:rsidRPr="00EB70F3">
          <w:rPr>
            <w:rFonts w:eastAsia="MS Gothic"/>
            <w:b/>
            <w:bCs/>
            <w:color w:val="4F81BD"/>
          </w:rPr>
          <w:t>pain.011</w:t>
        </w:r>
      </w:hyperlink>
      <w:r w:rsidRPr="00EB70F3">
        <w:rPr>
          <w:rFonts w:eastAsia="MS Gothic"/>
          <w:b/>
          <w:bCs/>
          <w:color w:val="4F81BD"/>
        </w:rPr>
        <w:t xml:space="preserve">) </w:t>
      </w:r>
      <w:r w:rsidRPr="00FC4401">
        <w:rPr>
          <w:rFonts w:eastAsia="MS Gothic"/>
          <w:b/>
          <w:bCs/>
          <w:color w:val="4F81BD"/>
        </w:rPr>
        <w:t xml:space="preserve">to ACH. </w:t>
      </w:r>
    </w:p>
    <w:p w:rsidR="00D71C7C" w:rsidP="00E92BA0" w:rsidRDefault="00D71C7C" w14:paraId="28BA6AB6" w14:textId="77777777">
      <w:pPr>
        <w:pStyle w:val="ListParagraph"/>
        <w:ind w:left="0"/>
        <w:jc w:val="both"/>
      </w:pPr>
      <w:r w:rsidRPr="002D6E2C">
        <w:t xml:space="preserve">   Creditor bank validates the Creditor and confirms that he is in good standing and submits cancellation request to the ACH. </w:t>
      </w:r>
    </w:p>
    <w:p w:rsidRPr="002D6E2C" w:rsidR="00D71C7C" w:rsidP="00E92BA0" w:rsidRDefault="00D71C7C" w14:paraId="129C8603" w14:textId="77777777">
      <w:pPr>
        <w:pStyle w:val="ListParagraph"/>
        <w:ind w:left="0"/>
        <w:jc w:val="both"/>
      </w:pPr>
    </w:p>
    <w:p w:rsidRPr="00FC4401" w:rsidR="00D71C7C" w:rsidP="00E92BA0" w:rsidRDefault="00D71C7C" w14:paraId="19CDD5EB" w14:textId="77777777">
      <w:pPr>
        <w:jc w:val="both"/>
        <w:rPr>
          <w:rFonts w:eastAsia="MS Gothic"/>
          <w:b/>
          <w:bCs/>
          <w:color w:val="4F81BD"/>
        </w:rPr>
      </w:pPr>
      <w:r w:rsidRPr="00FC4401">
        <w:rPr>
          <w:rFonts w:eastAsia="MS Gothic"/>
          <w:b/>
          <w:bCs/>
          <w:color w:val="4F81BD"/>
        </w:rPr>
        <w:t xml:space="preserve">The ACH validates the mandate cancellation request </w:t>
      </w:r>
      <w:r w:rsidRPr="00EB70F3">
        <w:rPr>
          <w:rFonts w:eastAsia="MS Gothic"/>
          <w:b/>
          <w:bCs/>
          <w:color w:val="4F81BD"/>
        </w:rPr>
        <w:t>(</w:t>
      </w:r>
      <w:hyperlink w:history="1" w:anchor="_Mandate_Cancellation_Request">
        <w:r w:rsidRPr="00EB70F3">
          <w:rPr>
            <w:rFonts w:eastAsia="MS Gothic"/>
            <w:b/>
            <w:bCs/>
            <w:color w:val="4F81BD"/>
          </w:rPr>
          <w:t>pain.011</w:t>
        </w:r>
      </w:hyperlink>
      <w:r w:rsidRPr="00EB70F3">
        <w:rPr>
          <w:rFonts w:eastAsia="MS Gothic"/>
          <w:b/>
          <w:bCs/>
          <w:color w:val="4F81BD"/>
        </w:rPr>
        <w:t xml:space="preserve">) </w:t>
      </w:r>
      <w:r w:rsidRPr="00FC4401">
        <w:rPr>
          <w:rFonts w:eastAsia="MS Gothic"/>
          <w:b/>
          <w:bCs/>
          <w:color w:val="4F81BD"/>
        </w:rPr>
        <w:t>and forwards it to the Debtor Bank.</w:t>
      </w:r>
    </w:p>
    <w:p w:rsidRPr="002D6E2C" w:rsidR="00D71C7C" w:rsidP="00E92BA0" w:rsidRDefault="00D71C7C" w14:paraId="08944E06" w14:textId="77777777">
      <w:pPr>
        <w:pStyle w:val="ListParagraph"/>
        <w:ind w:left="0"/>
        <w:jc w:val="both"/>
        <w:rPr>
          <w:rFonts w:eastAsia="MS Gothic"/>
          <w:b/>
          <w:bCs/>
          <w:color w:val="4F81BD"/>
        </w:rPr>
      </w:pPr>
    </w:p>
    <w:p w:rsidRPr="00FC4401" w:rsidR="00D71C7C" w:rsidP="00E92BA0" w:rsidRDefault="00D71C7C" w14:paraId="3C81F1C1" w14:textId="77777777">
      <w:pPr>
        <w:jc w:val="both"/>
        <w:rPr>
          <w:rFonts w:eastAsia="MS Gothic"/>
          <w:b/>
          <w:bCs/>
          <w:color w:val="4F81BD"/>
        </w:rPr>
      </w:pPr>
      <w:r w:rsidRPr="00FC4401">
        <w:rPr>
          <w:rFonts w:eastAsia="MS Gothic"/>
          <w:b/>
          <w:bCs/>
          <w:color w:val="4F81BD"/>
        </w:rPr>
        <w:t xml:space="preserve">The Debtor Bank validates and processes the mandate cancellation request </w:t>
      </w:r>
      <w:r w:rsidRPr="00EB70F3">
        <w:rPr>
          <w:rFonts w:eastAsia="MS Gothic"/>
          <w:b/>
          <w:bCs/>
          <w:color w:val="4F81BD"/>
        </w:rPr>
        <w:t>(</w:t>
      </w:r>
      <w:hyperlink w:history="1" w:anchor="_Mandate_Cancellation_Request">
        <w:r w:rsidRPr="00EB70F3">
          <w:rPr>
            <w:rFonts w:eastAsia="MS Gothic"/>
            <w:b/>
            <w:bCs/>
            <w:color w:val="4F81BD"/>
          </w:rPr>
          <w:t>pain.011</w:t>
        </w:r>
      </w:hyperlink>
      <w:r w:rsidRPr="00EB70F3">
        <w:rPr>
          <w:rFonts w:eastAsia="MS Gothic"/>
          <w:b/>
          <w:bCs/>
          <w:color w:val="4F81BD"/>
        </w:rPr>
        <w:t>)</w:t>
      </w:r>
      <w:r w:rsidRPr="00FC4401">
        <w:rPr>
          <w:rFonts w:eastAsia="MS Gothic"/>
          <w:b/>
          <w:bCs/>
          <w:color w:val="4F81BD"/>
        </w:rPr>
        <w:t>.</w:t>
      </w:r>
    </w:p>
    <w:p w:rsidR="00D71C7C" w:rsidP="00E92BA0" w:rsidRDefault="00D71C7C" w14:paraId="60244E15" w14:textId="77777777">
      <w:r>
        <w:t xml:space="preserve">Debtor Bank receives </w:t>
      </w:r>
      <w:r w:rsidRPr="00FC4401">
        <w:rPr>
          <w:i/>
        </w:rPr>
        <w:t>mandate cancellation request</w:t>
      </w:r>
      <w:r w:rsidRPr="00FC4401">
        <w:rPr>
          <w:rFonts w:eastAsia="MS Gothic"/>
          <w:b/>
          <w:bCs/>
          <w:color w:val="4F81BD"/>
        </w:rPr>
        <w:t xml:space="preserve"> </w:t>
      </w:r>
      <w:r w:rsidRPr="002D6E2C">
        <w:t>(</w:t>
      </w:r>
      <w:r w:rsidRPr="00AD455E">
        <w:t>pain.011</w:t>
      </w:r>
      <w:r w:rsidRPr="002D6E2C">
        <w:t xml:space="preserve">) </w:t>
      </w:r>
      <w:r>
        <w:t>and must complete the following steps:</w:t>
      </w:r>
    </w:p>
    <w:p w:rsidR="00D71C7C" w:rsidP="002C2973" w:rsidRDefault="00D71C7C" w14:paraId="6BD454B7" w14:textId="77777777">
      <w:pPr>
        <w:pStyle w:val="ListParagraph"/>
        <w:numPr>
          <w:ilvl w:val="1"/>
          <w:numId w:val="33"/>
        </w:numPr>
        <w:ind w:left="0" w:firstLine="0"/>
      </w:pPr>
      <w:r>
        <w:t xml:space="preserve">Debtor Bank must cancel the mandate request sent to the Debtor if it is in a pending status or active status; </w:t>
      </w:r>
    </w:p>
    <w:p w:rsidRPr="002D6E2C" w:rsidR="00D71C7C" w:rsidP="00E92BA0" w:rsidRDefault="00D71C7C" w14:paraId="4BC2EF8F" w14:textId="77777777">
      <w:pPr>
        <w:pStyle w:val="ListParagraph"/>
        <w:ind w:left="0"/>
        <w:jc w:val="both"/>
      </w:pPr>
    </w:p>
    <w:p w:rsidRPr="00FC4401" w:rsidR="00D71C7C" w:rsidP="00E92BA0" w:rsidRDefault="00D71C7C" w14:paraId="106D1D30" w14:textId="77777777">
      <w:pPr>
        <w:jc w:val="both"/>
        <w:rPr>
          <w:rFonts w:eastAsia="MS Gothic"/>
          <w:b/>
          <w:bCs/>
          <w:color w:val="4F81BD"/>
        </w:rPr>
      </w:pPr>
      <w:r w:rsidRPr="00FC4401">
        <w:rPr>
          <w:rFonts w:eastAsia="MS Gothic"/>
          <w:b/>
          <w:bCs/>
          <w:color w:val="4F81BD"/>
        </w:rPr>
        <w:t xml:space="preserve">The Debtor Bank submits the Mandate acceptance report </w:t>
      </w:r>
      <w:r w:rsidRPr="00EB70F3">
        <w:rPr>
          <w:rFonts w:eastAsia="MS Gothic"/>
          <w:b/>
          <w:bCs/>
          <w:color w:val="4F81BD"/>
        </w:rPr>
        <w:t>(</w:t>
      </w:r>
      <w:hyperlink w:history="1" w:anchor="_Mandate_Acceptance_Report">
        <w:r w:rsidRPr="00EB70F3">
          <w:rPr>
            <w:rFonts w:eastAsia="MS Gothic"/>
            <w:b/>
            <w:bCs/>
            <w:color w:val="4F81BD"/>
          </w:rPr>
          <w:t>pain.012</w:t>
        </w:r>
      </w:hyperlink>
      <w:r w:rsidRPr="00EB70F3">
        <w:rPr>
          <w:rFonts w:eastAsia="MS Gothic"/>
          <w:b/>
          <w:bCs/>
          <w:color w:val="4F81BD"/>
        </w:rPr>
        <w:t xml:space="preserve">) </w:t>
      </w:r>
      <w:r w:rsidRPr="00FC4401">
        <w:rPr>
          <w:rFonts w:eastAsia="MS Gothic"/>
          <w:b/>
          <w:bCs/>
          <w:color w:val="4F81BD"/>
        </w:rPr>
        <w:t xml:space="preserve">to the ACH. </w:t>
      </w:r>
    </w:p>
    <w:p w:rsidRPr="002D6E2C" w:rsidR="00D71C7C" w:rsidP="00E92BA0" w:rsidRDefault="00D71C7C" w14:paraId="450584EB" w14:textId="77777777">
      <w:pPr>
        <w:jc w:val="both"/>
      </w:pPr>
      <w:r w:rsidRPr="002D6E2C">
        <w:t>This will advise the successful and unsuccessful status of the mandate cancellation request.</w:t>
      </w:r>
    </w:p>
    <w:p w:rsidRPr="002D6E2C" w:rsidR="00D71C7C" w:rsidP="00E92BA0" w:rsidRDefault="00D71C7C" w14:paraId="7FC8F3F9" w14:textId="77777777">
      <w:pPr>
        <w:pStyle w:val="ListParagraph"/>
        <w:ind w:left="0"/>
        <w:jc w:val="both"/>
      </w:pPr>
    </w:p>
    <w:p w:rsidRPr="00FC4401" w:rsidR="00D71C7C" w:rsidP="00E92BA0" w:rsidRDefault="00D71C7C" w14:paraId="5B449808" w14:textId="77777777">
      <w:pPr>
        <w:jc w:val="both"/>
        <w:rPr>
          <w:rFonts w:eastAsia="MS Gothic"/>
          <w:b/>
          <w:bCs/>
          <w:color w:val="4F81BD"/>
        </w:rPr>
      </w:pPr>
      <w:r w:rsidRPr="00FC4401">
        <w:rPr>
          <w:rFonts w:eastAsia="MS Gothic"/>
          <w:b/>
          <w:bCs/>
          <w:color w:val="4F81BD"/>
        </w:rPr>
        <w:t>The Debtor Bank engages with the Payer.</w:t>
      </w:r>
    </w:p>
    <w:p w:rsidRPr="002D6E2C" w:rsidR="00D71C7C" w:rsidP="00E92BA0" w:rsidRDefault="00D71C7C" w14:paraId="71895F6B" w14:textId="77777777">
      <w:pPr>
        <w:jc w:val="both"/>
      </w:pPr>
      <w:r w:rsidRPr="002D6E2C">
        <w:t xml:space="preserve">Message format of the notification </w:t>
      </w:r>
      <w:r>
        <w:t>for mandate cancellation</w:t>
      </w:r>
      <w:r w:rsidRPr="002D6E2C">
        <w:t xml:space="preserve"> to Payer to be determined by the Debtor Bank.</w:t>
      </w:r>
    </w:p>
    <w:p w:rsidRPr="002D6E2C" w:rsidR="00D71C7C" w:rsidP="00E92BA0" w:rsidRDefault="00D71C7C" w14:paraId="3E1E7705" w14:textId="77777777">
      <w:pPr>
        <w:pStyle w:val="ListParagraph"/>
        <w:ind w:left="0"/>
        <w:jc w:val="both"/>
        <w:rPr>
          <w:rFonts w:eastAsia="MS Gothic"/>
          <w:b/>
          <w:bCs/>
          <w:color w:val="4F81BD"/>
        </w:rPr>
      </w:pPr>
    </w:p>
    <w:p w:rsidRPr="00FC4401" w:rsidR="00D71C7C" w:rsidP="00E92BA0" w:rsidRDefault="00D71C7C" w14:paraId="31C8CB11" w14:textId="77777777">
      <w:pPr>
        <w:jc w:val="both"/>
        <w:rPr>
          <w:rFonts w:eastAsia="MS Gothic"/>
          <w:b/>
          <w:bCs/>
          <w:color w:val="4F81BD"/>
        </w:rPr>
      </w:pPr>
      <w:r w:rsidRPr="00FC4401">
        <w:rPr>
          <w:rFonts w:eastAsia="MS Gothic"/>
          <w:b/>
          <w:bCs/>
          <w:color w:val="4F81BD"/>
        </w:rPr>
        <w:t xml:space="preserve">ACH forwards mandate acceptance report </w:t>
      </w:r>
      <w:r w:rsidRPr="00EB70F3">
        <w:rPr>
          <w:rFonts w:eastAsia="MS Gothic"/>
          <w:b/>
          <w:bCs/>
          <w:color w:val="4F81BD"/>
        </w:rPr>
        <w:t>(</w:t>
      </w:r>
      <w:hyperlink w:history="1" w:anchor="_Mandate_Acceptance_Report">
        <w:r w:rsidRPr="00EB70F3">
          <w:rPr>
            <w:rFonts w:eastAsia="MS Gothic"/>
            <w:b/>
            <w:bCs/>
            <w:color w:val="4F81BD"/>
          </w:rPr>
          <w:t>pain.012</w:t>
        </w:r>
      </w:hyperlink>
      <w:r w:rsidRPr="00EB70F3">
        <w:rPr>
          <w:rFonts w:eastAsia="MS Gothic"/>
          <w:b/>
          <w:bCs/>
          <w:color w:val="4F81BD"/>
        </w:rPr>
        <w:t>)</w:t>
      </w:r>
      <w:r w:rsidRPr="00FC4401">
        <w:rPr>
          <w:rFonts w:eastAsia="MS Gothic"/>
          <w:b/>
          <w:bCs/>
          <w:color w:val="4F81BD"/>
        </w:rPr>
        <w:t xml:space="preserve"> to Creditor Bank.</w:t>
      </w:r>
    </w:p>
    <w:p w:rsidRPr="002D6E2C" w:rsidR="00D71C7C" w:rsidP="00E92BA0" w:rsidRDefault="00D71C7C" w14:paraId="7F231341" w14:textId="77777777">
      <w:pPr>
        <w:pStyle w:val="ListParagraph"/>
        <w:ind w:left="0"/>
        <w:jc w:val="both"/>
        <w:rPr>
          <w:rFonts w:eastAsia="MS Gothic"/>
          <w:b/>
          <w:bCs/>
          <w:color w:val="4F81BD"/>
        </w:rPr>
      </w:pPr>
    </w:p>
    <w:p w:rsidRPr="00FC4401" w:rsidR="00D71C7C" w:rsidP="00E92BA0" w:rsidRDefault="00D71C7C" w14:paraId="7FA69AC6" w14:textId="77777777">
      <w:pPr>
        <w:jc w:val="both"/>
        <w:rPr>
          <w:rFonts w:eastAsia="MS Gothic"/>
          <w:b/>
          <w:bCs/>
          <w:color w:val="4F81BD"/>
        </w:rPr>
      </w:pPr>
      <w:r w:rsidRPr="00FC4401">
        <w:rPr>
          <w:rFonts w:eastAsia="MS Gothic"/>
          <w:b/>
          <w:bCs/>
          <w:color w:val="4F81BD"/>
        </w:rPr>
        <w:t>The Creditor Bank engages with the Creditor.</w:t>
      </w:r>
    </w:p>
    <w:p w:rsidRPr="002D6E2C" w:rsidR="00D71C7C" w:rsidP="00E92BA0" w:rsidRDefault="00D71C7C" w14:paraId="358C8901" w14:textId="77777777">
      <w:pPr>
        <w:jc w:val="both"/>
      </w:pPr>
      <w:r w:rsidRPr="002D6E2C">
        <w:t>Message format of the mandate cancellation response to Creditor to be determined by the Creditor Bank.</w:t>
      </w:r>
    </w:p>
    <w:p w:rsidR="00D71C7C" w:rsidP="00E92BA0" w:rsidRDefault="00D71C7C" w14:paraId="6B70B491" w14:textId="77777777"/>
    <w:p w:rsidRPr="00A3619F" w:rsidR="002113B0" w:rsidP="00E92BA0" w:rsidRDefault="002113B0" w14:paraId="5DCC0A45" w14:textId="77777777">
      <w:pPr>
        <w:pStyle w:val="ListParagraph"/>
        <w:ind w:left="0"/>
        <w:rPr>
          <w:i/>
        </w:rPr>
      </w:pPr>
      <w:r>
        <w:rPr>
          <w:i/>
        </w:rPr>
        <w:t>On Creditor request, Creditor Bank is allowed to re</w:t>
      </w:r>
      <w:r w:rsidRPr="00A3619F">
        <w:rPr>
          <w:i/>
        </w:rPr>
        <w:t xml:space="preserve">submit the mandate </w:t>
      </w:r>
      <w:r w:rsidR="00367E59">
        <w:rPr>
          <w:i/>
        </w:rPr>
        <w:t>cancellation</w:t>
      </w:r>
      <w:r w:rsidRPr="00A3619F" w:rsidR="00367E59">
        <w:rPr>
          <w:i/>
        </w:rPr>
        <w:t xml:space="preserve"> </w:t>
      </w:r>
      <w:r w:rsidRPr="00A3619F">
        <w:rPr>
          <w:i/>
        </w:rPr>
        <w:t>request up to 3 times and if no response message is received from the Debtor Bank the Creditor Bank needs to raise an alert to required AC participants.</w:t>
      </w:r>
    </w:p>
    <w:p w:rsidRPr="00A3619F" w:rsidR="002113B0" w:rsidP="00E92BA0" w:rsidRDefault="002113B0" w14:paraId="77B2F2F9" w14:textId="77777777">
      <w:pPr>
        <w:pStyle w:val="ListParagraph"/>
        <w:ind w:left="0"/>
        <w:rPr>
          <w:i/>
        </w:rPr>
      </w:pPr>
      <w:r w:rsidRPr="00A3619F">
        <w:rPr>
          <w:i/>
        </w:rPr>
        <w:t>The Creditor Bank will decide on the alert required when resubmissions have been exhausted, e.g. manual process-ops call.</w:t>
      </w:r>
    </w:p>
    <w:p w:rsidR="002113B0" w:rsidP="00E92BA0" w:rsidRDefault="002113B0" w14:paraId="2720289A" w14:textId="77777777">
      <w:pPr>
        <w:rPr>
          <w:i/>
        </w:rPr>
      </w:pPr>
    </w:p>
    <w:p w:rsidR="002113B0" w:rsidP="00E92BA0" w:rsidRDefault="002113B0" w14:paraId="17C27663" w14:textId="77777777">
      <w:pPr>
        <w:jc w:val="both"/>
        <w:rPr>
          <w:i/>
        </w:rPr>
      </w:pPr>
    </w:p>
    <w:p w:rsidRPr="00CA3983" w:rsidR="002113B0" w:rsidP="00E92BA0" w:rsidRDefault="002113B0" w14:paraId="1A4470A9" w14:textId="77777777">
      <w:pPr>
        <w:jc w:val="both"/>
        <w:rPr>
          <w:i/>
        </w:rPr>
      </w:pPr>
      <w:r>
        <w:rPr>
          <w:rFonts w:eastAsia="MS Gothic"/>
          <w:b/>
          <w:bCs/>
          <w:color w:val="4F81BD"/>
        </w:rPr>
        <w:t>After 3 retries (4 attempts in total), and C</w:t>
      </w:r>
      <w:r w:rsidRPr="008B233A">
        <w:rPr>
          <w:rFonts w:eastAsia="MS Gothic"/>
          <w:b/>
          <w:bCs/>
          <w:color w:val="4F81BD"/>
        </w:rPr>
        <w:t xml:space="preserve">reditor bank </w:t>
      </w:r>
      <w:r>
        <w:rPr>
          <w:rFonts w:eastAsia="MS Gothic"/>
          <w:b/>
          <w:bCs/>
          <w:color w:val="4F81BD"/>
        </w:rPr>
        <w:t xml:space="preserve">still </w:t>
      </w:r>
      <w:r w:rsidRPr="008B233A">
        <w:rPr>
          <w:rFonts w:eastAsia="MS Gothic"/>
          <w:b/>
          <w:bCs/>
          <w:color w:val="4F81BD"/>
        </w:rPr>
        <w:t>time</w:t>
      </w:r>
      <w:r>
        <w:rPr>
          <w:rFonts w:eastAsia="MS Gothic"/>
          <w:b/>
          <w:bCs/>
          <w:color w:val="4F81BD"/>
        </w:rPr>
        <w:t>s</w:t>
      </w:r>
      <w:r w:rsidRPr="008B233A">
        <w:rPr>
          <w:rFonts w:eastAsia="MS Gothic"/>
          <w:b/>
          <w:bCs/>
          <w:color w:val="4F81BD"/>
        </w:rPr>
        <w:t xml:space="preserve"> out</w:t>
      </w:r>
      <w:r>
        <w:rPr>
          <w:rFonts w:eastAsia="MS Gothic"/>
          <w:b/>
          <w:bCs/>
          <w:color w:val="4F81BD"/>
        </w:rPr>
        <w:t>, the Creditor bank</w:t>
      </w:r>
      <w:r w:rsidRPr="008B233A">
        <w:rPr>
          <w:rFonts w:eastAsia="MS Gothic"/>
          <w:b/>
          <w:bCs/>
          <w:color w:val="4F81BD"/>
        </w:rPr>
        <w:t xml:space="preserve"> </w:t>
      </w:r>
      <w:r>
        <w:rPr>
          <w:rFonts w:eastAsia="MS Gothic"/>
          <w:b/>
          <w:bCs/>
          <w:color w:val="4F81BD"/>
        </w:rPr>
        <w:t>contacts the ACH to resolve the problem manually.</w:t>
      </w:r>
    </w:p>
    <w:p w:rsidR="00D71C7C" w:rsidP="00E92BA0" w:rsidRDefault="00D71C7C" w14:paraId="4EA2BBD1" w14:textId="77777777">
      <w:pPr>
        <w:pStyle w:val="ListParagraph"/>
        <w:ind w:left="0"/>
        <w:rPr>
          <w:i/>
        </w:rPr>
      </w:pPr>
    </w:p>
    <w:p w:rsidR="00D71C7C" w:rsidP="00E92BA0" w:rsidRDefault="00D71C7C" w14:paraId="540C1226" w14:textId="77777777">
      <w:pPr>
        <w:pStyle w:val="ListParagraph"/>
        <w:ind w:left="0"/>
        <w:rPr>
          <w:i/>
        </w:rPr>
      </w:pPr>
    </w:p>
    <w:p w:rsidR="00D71C7C" w:rsidP="00E92BA0" w:rsidRDefault="00D71C7C" w14:paraId="6E2111BF" w14:textId="77777777">
      <w:pPr>
        <w:rPr>
          <w:b/>
        </w:rPr>
      </w:pPr>
      <w:r>
        <w:rPr>
          <w:b/>
        </w:rPr>
        <w:br w:type="page"/>
      </w:r>
    </w:p>
    <w:p w:rsidRPr="007C107A" w:rsidR="00D71C7C" w:rsidP="00E92BA0" w:rsidRDefault="00D71C7C" w14:paraId="05B2B358" w14:textId="77777777">
      <w:pPr>
        <w:rPr>
          <w:b/>
        </w:rPr>
      </w:pPr>
      <w:r w:rsidRPr="007C107A">
        <w:rPr>
          <w:b/>
        </w:rPr>
        <w:t>Alternative Case 8:</w:t>
      </w:r>
    </w:p>
    <w:p w:rsidR="00D71C7C" w:rsidP="00E92BA0" w:rsidRDefault="00D71C7C" w14:paraId="3396DA43" w14:textId="77777777">
      <w:pPr>
        <w:rPr>
          <w:b/>
        </w:rPr>
      </w:pPr>
      <w:r w:rsidRPr="007C107A">
        <w:rPr>
          <w:b/>
        </w:rPr>
        <w:t>Debtor Bank does not receive status report (pacs.002) on the original mandate acceptance report (pain.012) and times out after 60</w:t>
      </w:r>
      <w:r w:rsidR="00EE1F8D">
        <w:rPr>
          <w:b/>
        </w:rPr>
        <w:t xml:space="preserve"> </w:t>
      </w:r>
      <w:r w:rsidRPr="007C107A">
        <w:rPr>
          <w:b/>
        </w:rPr>
        <w:t>secs (app level timeout)</w:t>
      </w:r>
    </w:p>
    <w:p w:rsidR="00EE1F8D" w:rsidP="00E92BA0" w:rsidRDefault="00EE1F8D" w14:paraId="3D400505" w14:textId="77777777">
      <w:pPr>
        <w:rPr>
          <w:b/>
        </w:rPr>
      </w:pPr>
    </w:p>
    <w:p w:rsidR="00D71C7C" w:rsidP="00E92BA0" w:rsidRDefault="00EE1F8D" w14:paraId="5C0D71FF" w14:textId="77777777">
      <w:pPr>
        <w:rPr>
          <w:b/>
          <w:noProof/>
          <w:lang w:val="en-US"/>
        </w:rPr>
      </w:pPr>
      <w:r>
        <w:rPr>
          <w:b/>
          <w:noProof/>
          <w:lang w:val="en-US"/>
        </w:rPr>
        <w:drawing>
          <wp:inline distT="0" distB="0" distL="0" distR="0" wp14:anchorId="3E8FA64D" wp14:editId="27EB9ABC">
            <wp:extent cx="5724525" cy="34575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rsidRPr="00570EDE" w:rsidR="00D71C7C" w:rsidP="00E92BA0" w:rsidRDefault="00D71C7C" w14:paraId="0ADB3408"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Debtor Bank resubmits mandate acceptance report (</w:t>
      </w:r>
      <w:hyperlink w:history="1" w:anchor="_Mandate_Acceptance_Report">
        <w:r w:rsidRPr="00570EDE">
          <w:rPr>
            <w:rFonts w:ascii="Calibri" w:hAnsi="Calibri" w:eastAsia="MS Gothic"/>
            <w:bCs/>
            <w:color w:val="4F81BD"/>
            <w:sz w:val="22"/>
            <w:szCs w:val="22"/>
          </w:rPr>
          <w:t>pain.012</w:t>
        </w:r>
      </w:hyperlink>
      <w:r w:rsidRPr="00570EDE">
        <w:rPr>
          <w:rFonts w:ascii="Calibri" w:hAnsi="Calibri" w:eastAsia="MS Gothic"/>
          <w:bCs/>
          <w:color w:val="4F81BD"/>
          <w:sz w:val="22"/>
          <w:szCs w:val="22"/>
          <w:lang w:val="en-ZA"/>
        </w:rPr>
        <w:t>) to ACH.</w:t>
      </w:r>
    </w:p>
    <w:p w:rsidRPr="002D6E2C" w:rsidR="00D71C7C" w:rsidP="00E92BA0" w:rsidRDefault="00D71C7C" w14:paraId="1667DC11" w14:textId="77777777">
      <w:r w:rsidRPr="002D6E2C">
        <w:t>Debtor Bank responds with mandate acceptance report to ACH with “authorised” (AAUT) or “not authorised” (NAUT) Debtor responses indicated in the “Authentication Status Indicator”.</w:t>
      </w:r>
      <w:r w:rsidRPr="002D6E2C">
        <w:rPr>
          <w:b/>
          <w:sz w:val="20"/>
          <w:szCs w:val="20"/>
        </w:rPr>
        <w:t xml:space="preserve"> </w:t>
      </w:r>
    </w:p>
    <w:p w:rsidRPr="002D6E2C" w:rsidR="00D71C7C" w:rsidP="00E92BA0" w:rsidRDefault="00D71C7C" w14:paraId="297244C1" w14:textId="77777777">
      <w:r w:rsidRPr="002D6E2C">
        <w:t xml:space="preserve">This indicates the outcome of the mandate authentication process between Debtor Banks and their clients. </w:t>
      </w:r>
    </w:p>
    <w:p w:rsidR="00D71C7C" w:rsidP="00E92BA0" w:rsidRDefault="00D71C7C" w14:paraId="1FC46C05"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70EDE" w:rsidR="00D71C7C" w:rsidP="00E92BA0" w:rsidRDefault="00D71C7C" w14:paraId="4D70AF5E"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ACH forwards mandate acceptance report (</w:t>
      </w:r>
      <w:hyperlink w:history="1" w:anchor="_Mandate_Acceptance_Report">
        <w:r w:rsidRPr="00570EDE">
          <w:rPr>
            <w:rFonts w:ascii="Calibri" w:hAnsi="Calibri" w:eastAsia="MS Gothic"/>
            <w:bCs/>
            <w:color w:val="4F81BD"/>
            <w:sz w:val="22"/>
            <w:szCs w:val="22"/>
          </w:rPr>
          <w:t>pain.012</w:t>
        </w:r>
      </w:hyperlink>
      <w:r w:rsidRPr="00570EDE">
        <w:rPr>
          <w:rFonts w:ascii="Calibri" w:hAnsi="Calibri" w:eastAsia="MS Gothic"/>
          <w:bCs/>
          <w:color w:val="4F81BD"/>
          <w:sz w:val="22"/>
          <w:szCs w:val="22"/>
          <w:lang w:val="en-ZA"/>
        </w:rPr>
        <w:t>) to Creditor Bank.</w:t>
      </w:r>
    </w:p>
    <w:p w:rsidRPr="00570EDE" w:rsidR="00D71C7C" w:rsidP="00E92BA0" w:rsidRDefault="00D71C7C" w14:paraId="770481C9"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70EDE" w:rsidR="00D71C7C" w:rsidP="00E92BA0" w:rsidRDefault="00D71C7C" w14:paraId="02F3F7A8"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The Creditor Bank must respond with status report (pacs.002) that was sent already (will just advise the Debtor Bank of receipt of the mandate acceptance report)</w:t>
      </w:r>
    </w:p>
    <w:p w:rsidRPr="00570EDE" w:rsidR="00D71C7C" w:rsidP="00E92BA0" w:rsidRDefault="00D71C7C" w14:paraId="6470906A" w14:textId="77777777">
      <w:pPr>
        <w:pStyle w:val="Heading2"/>
        <w:numPr>
          <w:ilvl w:val="0"/>
          <w:numId w:val="0"/>
        </w:numPr>
        <w:spacing w:before="0" w:after="0" w:line="240" w:lineRule="auto"/>
        <w:rPr>
          <w:rFonts w:ascii="Calibri" w:hAnsi="Calibri" w:eastAsia="MS Gothic"/>
          <w:bCs/>
          <w:color w:val="4F81BD"/>
          <w:sz w:val="22"/>
          <w:szCs w:val="22"/>
          <w:lang w:val="en-ZA"/>
        </w:rPr>
      </w:pPr>
    </w:p>
    <w:p w:rsidR="00D71C7C" w:rsidP="00E92BA0" w:rsidRDefault="00D71C7C" w14:paraId="4D612F0A"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ACH forwards status report (</w:t>
      </w:r>
      <w:hyperlink w:history="1" w:anchor="Status_Report_for_Mandate_Messages">
        <w:r w:rsidRPr="00570EDE">
          <w:rPr>
            <w:rFonts w:ascii="Calibri" w:hAnsi="Calibri" w:eastAsia="MS Gothic"/>
            <w:bCs/>
            <w:color w:val="4F81BD"/>
            <w:sz w:val="22"/>
            <w:szCs w:val="22"/>
            <w:lang w:val="en-ZA"/>
          </w:rPr>
          <w:t>pacs.002</w:t>
        </w:r>
      </w:hyperlink>
      <w:r w:rsidRPr="00570EDE">
        <w:rPr>
          <w:rFonts w:ascii="Calibri" w:hAnsi="Calibri" w:eastAsia="MS Gothic"/>
          <w:bCs/>
          <w:color w:val="4F81BD"/>
          <w:sz w:val="22"/>
          <w:szCs w:val="22"/>
          <w:lang w:val="en-ZA"/>
        </w:rPr>
        <w:t>) to Debtor Bank as receipt of mandate acceptance report (</w:t>
      </w:r>
      <w:hyperlink w:history="1" w:anchor="_Mandate_Acceptance_Report">
        <w:r w:rsidRPr="00570EDE">
          <w:rPr>
            <w:rFonts w:ascii="Calibri" w:hAnsi="Calibri" w:eastAsia="MS Gothic"/>
            <w:bCs/>
            <w:color w:val="4F81BD"/>
            <w:sz w:val="22"/>
            <w:szCs w:val="22"/>
          </w:rPr>
          <w:t>pain.012</w:t>
        </w:r>
      </w:hyperlink>
      <w:r w:rsidRPr="00570EDE">
        <w:rPr>
          <w:rFonts w:ascii="Calibri" w:hAnsi="Calibri" w:eastAsia="MS Gothic"/>
          <w:bCs/>
          <w:color w:val="4F81BD"/>
          <w:sz w:val="22"/>
          <w:szCs w:val="22"/>
          <w:lang w:val="en-ZA"/>
        </w:rPr>
        <w:t>).</w:t>
      </w:r>
    </w:p>
    <w:p w:rsidR="00D71C7C" w:rsidP="00E92BA0" w:rsidRDefault="00D71C7C" w14:paraId="24567F22" w14:textId="77777777">
      <w:pPr>
        <w:rPr>
          <w:rFonts w:eastAsia="MS Gothic"/>
          <w:b/>
          <w:bCs/>
          <w:color w:val="4F81BD"/>
        </w:rPr>
      </w:pPr>
    </w:p>
    <w:p w:rsidR="00D71C7C" w:rsidP="00E92BA0" w:rsidRDefault="00D71C7C" w14:paraId="2557EF6E"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 xml:space="preserve">Debtor bank never receives status report (pacs.002). </w:t>
      </w:r>
    </w:p>
    <w:p w:rsidRPr="00236487" w:rsidR="00D71C7C" w:rsidP="00E92BA0" w:rsidRDefault="00D71C7C" w14:paraId="39890BA7" w14:textId="77777777">
      <w:pPr>
        <w:pStyle w:val="Heading2"/>
        <w:numPr>
          <w:ilvl w:val="0"/>
          <w:numId w:val="0"/>
        </w:numPr>
        <w:spacing w:before="0" w:after="0" w:line="240" w:lineRule="auto"/>
        <w:rPr>
          <w:rFonts w:asciiTheme="minorHAnsi" w:hAnsiTheme="minorHAnsi" w:eastAsiaTheme="minorHAnsi" w:cstheme="minorBidi"/>
          <w:b w:val="0"/>
          <w:color w:val="auto"/>
          <w:sz w:val="22"/>
          <w:szCs w:val="22"/>
          <w:lang w:val="en-ZA"/>
        </w:rPr>
      </w:pPr>
      <w:r w:rsidRPr="00236487">
        <w:rPr>
          <w:rFonts w:asciiTheme="minorHAnsi" w:hAnsiTheme="minorHAnsi" w:eastAsiaTheme="minorHAnsi" w:cstheme="minorBidi"/>
          <w:b w:val="0"/>
          <w:color w:val="auto"/>
          <w:sz w:val="22"/>
          <w:szCs w:val="22"/>
          <w:lang w:val="en-ZA"/>
        </w:rPr>
        <w:t>Debtor bank times out after 60 seconds. Debtor</w:t>
      </w:r>
      <w:r>
        <w:rPr>
          <w:rFonts w:asciiTheme="minorHAnsi" w:hAnsiTheme="minorHAnsi" w:eastAsiaTheme="minorHAnsi" w:cstheme="minorBidi"/>
          <w:b w:val="0"/>
          <w:color w:val="auto"/>
          <w:sz w:val="22"/>
          <w:szCs w:val="22"/>
          <w:lang w:val="en-ZA"/>
        </w:rPr>
        <w:t xml:space="preserve"> Bank resend mandate acceptance report to ACH.</w:t>
      </w:r>
    </w:p>
    <w:p w:rsidR="00D71C7C" w:rsidP="00E92BA0" w:rsidRDefault="00D71C7C" w14:paraId="5990E473" w14:textId="77777777"/>
    <w:p w:rsidR="00D71C7C" w:rsidP="00E92BA0" w:rsidRDefault="00D71C7C" w14:paraId="2699075D" w14:textId="77777777">
      <w:pPr>
        <w:pStyle w:val="ListParagraph"/>
        <w:ind w:left="0"/>
        <w:rPr>
          <w:i/>
        </w:rPr>
      </w:pPr>
      <w:r>
        <w:rPr>
          <w:i/>
        </w:rPr>
        <w:t>Debtor Bank is allowed to re</w:t>
      </w:r>
      <w:r w:rsidRPr="000D263D">
        <w:rPr>
          <w:i/>
        </w:rPr>
        <w:t>submit the</w:t>
      </w:r>
      <w:r>
        <w:rPr>
          <w:i/>
        </w:rPr>
        <w:t xml:space="preserve"> mandate acceptance report</w:t>
      </w:r>
      <w:r w:rsidRPr="000D263D">
        <w:rPr>
          <w:i/>
        </w:rPr>
        <w:t xml:space="preserve"> up to 3 times and if no response message is received from the </w:t>
      </w:r>
      <w:r>
        <w:rPr>
          <w:i/>
        </w:rPr>
        <w:t>Creditor</w:t>
      </w:r>
      <w:r w:rsidRPr="000D263D">
        <w:rPr>
          <w:i/>
        </w:rPr>
        <w:t xml:space="preserve"> Bank the </w:t>
      </w:r>
      <w:r>
        <w:rPr>
          <w:i/>
        </w:rPr>
        <w:t>Debtor</w:t>
      </w:r>
      <w:r w:rsidRPr="000D263D">
        <w:rPr>
          <w:i/>
        </w:rPr>
        <w:t xml:space="preserve"> Bank needs to raise an alert</w:t>
      </w:r>
      <w:r>
        <w:rPr>
          <w:i/>
        </w:rPr>
        <w:t xml:space="preserve"> to required AC participants.</w:t>
      </w:r>
    </w:p>
    <w:p w:rsidR="00D71C7C" w:rsidP="00E92BA0" w:rsidRDefault="00D71C7C" w14:paraId="57BC50BA" w14:textId="77777777">
      <w:pPr>
        <w:pStyle w:val="ListParagraph"/>
        <w:ind w:left="0"/>
        <w:rPr>
          <w:i/>
        </w:rPr>
      </w:pPr>
      <w:r>
        <w:rPr>
          <w:i/>
        </w:rPr>
        <w:t>The Debtor Bank will decide on the alert required when resubmissions have been exhausted, e.g. manual process-ops call.</w:t>
      </w:r>
    </w:p>
    <w:p w:rsidRPr="00E47603" w:rsidR="00D71C7C" w:rsidP="00E92BA0" w:rsidRDefault="00D71C7C" w14:paraId="6E71D685" w14:textId="77777777">
      <w:pPr>
        <w:rPr>
          <w:i/>
        </w:rPr>
      </w:pPr>
      <w:r w:rsidRPr="00E47603">
        <w:rPr>
          <w:i/>
        </w:rPr>
        <w:t xml:space="preserve">The message resubmissions </w:t>
      </w:r>
      <w:r>
        <w:rPr>
          <w:i/>
        </w:rPr>
        <w:t xml:space="preserve">are indicated </w:t>
      </w:r>
      <w:r w:rsidRPr="00E47603">
        <w:rPr>
          <w:i/>
        </w:rPr>
        <w:t>by a</w:t>
      </w:r>
      <w:r>
        <w:rPr>
          <w:i/>
        </w:rPr>
        <w:t xml:space="preserve"> transmission counter</w:t>
      </w:r>
      <w:r w:rsidRPr="00E47603">
        <w:rPr>
          <w:i/>
        </w:rPr>
        <w:t xml:space="preserve"> tag</w:t>
      </w:r>
      <w:r>
        <w:rPr>
          <w:i/>
        </w:rPr>
        <w:t xml:space="preserve"> in messages which contain </w:t>
      </w:r>
      <w:r w:rsidRPr="00E47603">
        <w:rPr>
          <w:i/>
        </w:rPr>
        <w:t>values 1</w:t>
      </w:r>
      <w:r>
        <w:rPr>
          <w:i/>
        </w:rPr>
        <w:t xml:space="preserve"> </w:t>
      </w:r>
      <w:r w:rsidRPr="00E47603">
        <w:rPr>
          <w:i/>
        </w:rPr>
        <w:t>(for the original message)</w:t>
      </w:r>
      <w:r>
        <w:rPr>
          <w:i/>
        </w:rPr>
        <w:t>,</w:t>
      </w:r>
      <w:r w:rsidRPr="00E47603">
        <w:rPr>
          <w:i/>
        </w:rPr>
        <w:t xml:space="preserve"> 2, 3 &amp; 4 (for the resubmitted messages)</w:t>
      </w:r>
      <w:r>
        <w:rPr>
          <w:i/>
        </w:rPr>
        <w:t>.</w:t>
      </w:r>
    </w:p>
    <w:p w:rsidR="00D71C7C" w:rsidP="00E92BA0" w:rsidRDefault="00D71C7C" w14:paraId="203F9C30" w14:textId="77777777">
      <w:pPr>
        <w:pStyle w:val="ListParagraph"/>
        <w:ind w:left="0"/>
      </w:pPr>
    </w:p>
    <w:p w:rsidR="00D71C7C" w:rsidP="00E92BA0" w:rsidRDefault="00D71C7C" w14:paraId="43579842" w14:textId="77777777">
      <w:pPr>
        <w:pStyle w:val="ListParagraph"/>
        <w:ind w:left="0"/>
      </w:pPr>
    </w:p>
    <w:p w:rsidR="00D71C7C" w:rsidP="00E92BA0" w:rsidRDefault="00D71C7C" w14:paraId="1278E602" w14:textId="59AD0C42">
      <w:pPr>
        <w:rPr>
          <w:b/>
        </w:rPr>
      </w:pPr>
    </w:p>
    <w:p w:rsidRPr="00496F52" w:rsidR="00D71C7C" w:rsidP="00E92BA0" w:rsidRDefault="00D71C7C" w14:paraId="431C9FE3" w14:textId="77777777">
      <w:pPr>
        <w:rPr>
          <w:b/>
        </w:rPr>
      </w:pPr>
      <w:r w:rsidRPr="00496F52">
        <w:rPr>
          <w:b/>
        </w:rPr>
        <w:t>Alternat</w:t>
      </w:r>
      <w:r>
        <w:rPr>
          <w:b/>
        </w:rPr>
        <w:t>ive</w:t>
      </w:r>
      <w:r w:rsidRPr="00496F52">
        <w:rPr>
          <w:b/>
        </w:rPr>
        <w:t xml:space="preserve"> Case</w:t>
      </w:r>
      <w:r>
        <w:rPr>
          <w:b/>
        </w:rPr>
        <w:t xml:space="preserve"> 9: </w:t>
      </w:r>
    </w:p>
    <w:p w:rsidR="00D71C7C" w:rsidP="00E92BA0" w:rsidRDefault="00D71C7C" w14:paraId="3C2E940B" w14:textId="77777777">
      <w:pPr>
        <w:rPr>
          <w:b/>
        </w:rPr>
      </w:pPr>
      <w:r w:rsidRPr="00496F52">
        <w:rPr>
          <w:b/>
        </w:rPr>
        <w:t xml:space="preserve">When Creditor </w:t>
      </w:r>
      <w:r w:rsidR="001C2D88">
        <w:rPr>
          <w:b/>
        </w:rPr>
        <w:t>attempts to log a duplicate mandate</w:t>
      </w:r>
      <w:r w:rsidRPr="00496F52">
        <w:rPr>
          <w:b/>
        </w:rPr>
        <w:t>.</w:t>
      </w:r>
    </w:p>
    <w:p w:rsidR="00D71C7C" w:rsidP="00E92BA0" w:rsidRDefault="00D71C7C" w14:paraId="61F235E6" w14:textId="77777777">
      <w:pPr>
        <w:rPr>
          <w:b/>
        </w:rPr>
      </w:pPr>
    </w:p>
    <w:p w:rsidR="00D71C7C" w:rsidP="00E92BA0" w:rsidRDefault="00EE1F8D" w14:paraId="240A9278" w14:textId="77777777">
      <w:pPr>
        <w:rPr>
          <w:b/>
          <w:noProof/>
          <w:lang w:val="en-US"/>
        </w:rPr>
      </w:pPr>
      <w:r>
        <w:rPr>
          <w:b/>
          <w:noProof/>
          <w:lang w:val="en-US"/>
        </w:rPr>
        <w:drawing>
          <wp:inline distT="0" distB="0" distL="0" distR="0" wp14:anchorId="149BF212" wp14:editId="3DA252DD">
            <wp:extent cx="5724525" cy="3457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rsidR="00D71C7C" w:rsidP="00E92BA0" w:rsidRDefault="00D71C7C" w14:paraId="44A1DE3C" w14:textId="77777777">
      <w:pPr>
        <w:rPr>
          <w:b/>
        </w:rPr>
      </w:pPr>
    </w:p>
    <w:p w:rsidRPr="002D6E2C" w:rsidR="00D71C7C" w:rsidP="00E92BA0" w:rsidRDefault="00D71C7C" w14:paraId="10D77912"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354C4FC7" w14:textId="77777777">
      <w:r w:rsidRPr="002D6E2C">
        <w:t>Message format to be determined by the Creditor Bank, but message sent to Creditor Bank must contain all the data elements needed to create the mandate initiation request (pain.009).</w:t>
      </w:r>
    </w:p>
    <w:p w:rsidR="00D71C7C" w:rsidP="00E92BA0" w:rsidRDefault="00D71C7C" w14:paraId="4B9D4D86"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70EDE" w:rsidR="00D71C7C" w:rsidP="00E92BA0" w:rsidRDefault="00D71C7C" w14:paraId="6CB3EB6A"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 xml:space="preserve">Creditor Bank sends mandate initiation request </w:t>
      </w:r>
      <w:hyperlink w:history="1" w:anchor="_Mandate_Initiation_(pain.009)">
        <w:r w:rsidRPr="00570EDE">
          <w:rPr>
            <w:rFonts w:ascii="Calibri" w:hAnsi="Calibri"/>
            <w:color w:val="4F81BD"/>
            <w:sz w:val="22"/>
            <w:szCs w:val="22"/>
          </w:rPr>
          <w:t>(</w:t>
        </w:r>
        <w:hyperlink w:history="1" w:anchor="_Mandate_Initiation_Request_1">
          <w:r w:rsidR="000D204D">
            <w:rPr>
              <w:rStyle w:val="Hyperlink"/>
              <w:rFonts w:ascii="Calibri" w:hAnsi="Calibri"/>
              <w:b w:val="0"/>
              <w:sz w:val="22"/>
              <w:szCs w:val="22"/>
              <w:lang w:val="en-ZA"/>
            </w:rPr>
            <w:t>pain.009</w:t>
          </w:r>
        </w:hyperlink>
      </w:hyperlink>
      <w:r w:rsidRPr="00570EDE">
        <w:rPr>
          <w:rFonts w:ascii="Calibri" w:hAnsi="Calibri" w:eastAsia="MS Gothic"/>
          <w:bCs/>
          <w:color w:val="4F81BD"/>
          <w:sz w:val="22"/>
          <w:szCs w:val="22"/>
          <w:lang w:val="en-ZA"/>
        </w:rPr>
        <w:t>) to ACH.</w:t>
      </w:r>
    </w:p>
    <w:p w:rsidRPr="002D6E2C" w:rsidR="00D71C7C" w:rsidP="00E92BA0" w:rsidRDefault="00D71C7C" w14:paraId="4D5B2443" w14:textId="77777777">
      <w:r w:rsidRPr="002D6E2C">
        <w:t xml:space="preserve">Creditor Bank validates the Creditor and confirms that he is in good standing and submits mandate initiation request to the ACH. </w:t>
      </w:r>
    </w:p>
    <w:p w:rsidR="00D71C7C" w:rsidP="00E92BA0" w:rsidRDefault="00D71C7C" w14:paraId="3C8B07C4"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70EDE" w:rsidR="00D71C7C" w:rsidP="00E92BA0" w:rsidRDefault="00D71C7C" w14:paraId="3CB5B37C"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ACH validates mandate initiation request (</w:t>
      </w:r>
      <w:hyperlink w:history="1" w:anchor="_Mandate_Initiation_Request_1">
        <w:r w:rsidR="000D204D">
          <w:rPr>
            <w:rStyle w:val="Hyperlink"/>
            <w:rFonts w:ascii="Calibri" w:hAnsi="Calibri"/>
            <w:b w:val="0"/>
            <w:sz w:val="22"/>
            <w:szCs w:val="22"/>
            <w:lang w:val="en-ZA"/>
          </w:rPr>
          <w:t>pain.009</w:t>
        </w:r>
      </w:hyperlink>
      <w:r w:rsidRPr="00570EDE">
        <w:rPr>
          <w:rFonts w:ascii="Calibri" w:hAnsi="Calibri" w:eastAsia="MS Gothic"/>
          <w:bCs/>
          <w:color w:val="4F81BD"/>
          <w:sz w:val="22"/>
          <w:szCs w:val="22"/>
          <w:lang w:val="en-ZA"/>
        </w:rPr>
        <w:t>) and responds to Creditor Bank with (pacs.002).</w:t>
      </w:r>
    </w:p>
    <w:p w:rsidRPr="002D6E2C" w:rsidR="00D71C7C" w:rsidP="00E92BA0" w:rsidRDefault="00D71C7C" w14:paraId="21B36840" w14:textId="77777777">
      <w:r w:rsidRPr="002D6E2C">
        <w:t>ACH performs the following minimum validation:</w:t>
      </w:r>
    </w:p>
    <w:p w:rsidRPr="002D6E2C" w:rsidR="00D71C7C" w:rsidP="002C2973" w:rsidRDefault="00D71C7C" w14:paraId="7AB32EAC" w14:textId="77777777">
      <w:pPr>
        <w:pStyle w:val="ListParagraph"/>
        <w:numPr>
          <w:ilvl w:val="0"/>
          <w:numId w:val="7"/>
        </w:numPr>
        <w:ind w:left="0" w:firstLine="0"/>
      </w:pPr>
      <w:r w:rsidRPr="002D6E2C">
        <w:t>Message structure</w:t>
      </w:r>
    </w:p>
    <w:p w:rsidRPr="002D6E2C" w:rsidR="00D71C7C" w:rsidP="002C2973" w:rsidRDefault="00D71C7C" w14:paraId="47126B01" w14:textId="77777777">
      <w:pPr>
        <w:pStyle w:val="ListParagraph"/>
        <w:numPr>
          <w:ilvl w:val="0"/>
          <w:numId w:val="7"/>
        </w:numPr>
        <w:ind w:left="0" w:firstLine="0"/>
      </w:pPr>
      <w:r w:rsidRPr="002D6E2C">
        <w:t xml:space="preserve">Member banks </w:t>
      </w:r>
    </w:p>
    <w:p w:rsidRPr="002D6E2C" w:rsidR="00D71C7C" w:rsidP="002C2973" w:rsidRDefault="00D71C7C" w14:paraId="289FDC35" w14:textId="77777777">
      <w:pPr>
        <w:pStyle w:val="ListParagraph"/>
        <w:numPr>
          <w:ilvl w:val="0"/>
          <w:numId w:val="7"/>
        </w:numPr>
        <w:ind w:left="0" w:firstLine="0"/>
      </w:pPr>
      <w:r w:rsidRPr="002D6E2C">
        <w:t>Date check</w:t>
      </w:r>
    </w:p>
    <w:p w:rsidRPr="002D6E2C" w:rsidR="00D71C7C" w:rsidP="00E92BA0" w:rsidRDefault="00D71C7C" w14:paraId="17CFA4BD" w14:textId="77777777"/>
    <w:p w:rsidRPr="00570EDE" w:rsidR="00D71C7C" w:rsidP="00E92BA0" w:rsidRDefault="00D71C7C" w14:paraId="13EFA514"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570EDE">
        <w:rPr>
          <w:rFonts w:ascii="Calibri" w:hAnsi="Calibri" w:eastAsia="MS Gothic"/>
          <w:bCs/>
          <w:color w:val="4F81BD"/>
          <w:sz w:val="22"/>
          <w:szCs w:val="22"/>
          <w:lang w:val="en-ZA"/>
        </w:rPr>
        <w:t>) to Debtor Bank.</w:t>
      </w:r>
    </w:p>
    <w:p w:rsidRPr="002D6E2C" w:rsidR="00D71C7C" w:rsidP="00E92BA0" w:rsidRDefault="00D71C7C" w14:paraId="6B9CAF81"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70EDE" w:rsidR="00D71C7C" w:rsidP="00E92BA0" w:rsidRDefault="00D71C7C" w14:paraId="7505CD63"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Debtor Bank validates mandate initiation request (</w:t>
      </w:r>
      <w:hyperlink w:history="1" w:anchor="_Mandate_Initiation_Request_1">
        <w:r w:rsidR="000D204D">
          <w:rPr>
            <w:rStyle w:val="Hyperlink"/>
            <w:rFonts w:ascii="Calibri" w:hAnsi="Calibri"/>
            <w:b w:val="0"/>
            <w:sz w:val="22"/>
            <w:szCs w:val="22"/>
            <w:lang w:val="en-ZA"/>
          </w:rPr>
          <w:t>pain.009</w:t>
        </w:r>
      </w:hyperlink>
      <w:r w:rsidRPr="00570EDE">
        <w:rPr>
          <w:rFonts w:ascii="Calibri" w:hAnsi="Calibri" w:eastAsia="MS Gothic"/>
          <w:bCs/>
          <w:color w:val="4F81BD"/>
          <w:sz w:val="22"/>
          <w:szCs w:val="22"/>
          <w:lang w:val="en-ZA"/>
        </w:rPr>
        <w:t>).</w:t>
      </w:r>
    </w:p>
    <w:p w:rsidRPr="002D6E2C" w:rsidR="00D71C7C" w:rsidP="00E92BA0" w:rsidRDefault="00D71C7C" w14:paraId="7AA553F6" w14:textId="77777777">
      <w:r w:rsidRPr="002D6E2C">
        <w:t>Debtor Bank performs the following minimum validation:</w:t>
      </w:r>
    </w:p>
    <w:p w:rsidRPr="00496F52" w:rsidR="00D71C7C" w:rsidP="002C2973" w:rsidRDefault="00D71C7C" w14:paraId="3392EE18" w14:textId="77777777">
      <w:pPr>
        <w:pStyle w:val="ListParagraph"/>
        <w:numPr>
          <w:ilvl w:val="0"/>
          <w:numId w:val="34"/>
        </w:numPr>
        <w:ind w:left="0" w:firstLine="0"/>
      </w:pPr>
      <w:r w:rsidRPr="00496F52">
        <w:t xml:space="preserve">Duplicate checking </w:t>
      </w:r>
      <w:r>
        <w:t xml:space="preserve">must </w:t>
      </w:r>
      <w:r w:rsidRPr="00496F52">
        <w:t xml:space="preserve">take place at Debtor Bank </w:t>
      </w:r>
      <w:r>
        <w:t>as per specified fields added in the processing rules of the mandate initiation request.</w:t>
      </w:r>
    </w:p>
    <w:p w:rsidRPr="00496F52" w:rsidR="00D71C7C" w:rsidP="00E92BA0" w:rsidRDefault="00D71C7C" w14:paraId="26C4CD96" w14:textId="77777777">
      <w:pPr>
        <w:rPr>
          <w:b/>
        </w:rPr>
      </w:pPr>
    </w:p>
    <w:p w:rsidRPr="00570EDE" w:rsidR="00D71C7C" w:rsidP="00E92BA0" w:rsidRDefault="00D71C7C" w14:paraId="670FB62D"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Debtor Bank responds with status report (</w:t>
      </w:r>
      <w:hyperlink w:history="1" w:anchor="Status_Report_Debtor_Mandate_Request">
        <w:r w:rsidRPr="00570EDE">
          <w:rPr>
            <w:rFonts w:ascii="Calibri" w:hAnsi="Calibri" w:eastAsia="MS Gothic"/>
            <w:bCs/>
            <w:color w:val="4F81BD"/>
            <w:sz w:val="22"/>
            <w:szCs w:val="22"/>
          </w:rPr>
          <w:t>pacs.002</w:t>
        </w:r>
      </w:hyperlink>
      <w:r w:rsidRPr="00570EDE">
        <w:rPr>
          <w:rFonts w:ascii="Calibri" w:hAnsi="Calibri" w:eastAsia="MS Gothic"/>
          <w:bCs/>
          <w:color w:val="4F81BD"/>
          <w:sz w:val="22"/>
          <w:szCs w:val="22"/>
          <w:lang w:val="en-ZA"/>
        </w:rPr>
        <w:t>) to ACH with status rejected.</w:t>
      </w:r>
    </w:p>
    <w:p w:rsidRPr="00570EDE" w:rsidR="00D71C7C" w:rsidP="00E92BA0" w:rsidRDefault="00D71C7C" w14:paraId="60CCCF83"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70EDE" w:rsidR="00D71C7C" w:rsidP="00E92BA0" w:rsidRDefault="00D71C7C" w14:paraId="2C41B566"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ACH forwards status report (</w:t>
      </w:r>
      <w:hyperlink w:history="1" w:anchor="Status_Report_Debtor_Mandate_Request">
        <w:r w:rsidRPr="00570EDE">
          <w:rPr>
            <w:rFonts w:ascii="Calibri" w:hAnsi="Calibri" w:eastAsia="MS Gothic"/>
            <w:bCs/>
            <w:color w:val="4F81BD"/>
            <w:sz w:val="22"/>
            <w:szCs w:val="22"/>
          </w:rPr>
          <w:t>pacs.002</w:t>
        </w:r>
      </w:hyperlink>
      <w:r w:rsidRPr="00570EDE">
        <w:rPr>
          <w:rFonts w:ascii="Calibri" w:hAnsi="Calibri" w:eastAsia="MS Gothic"/>
          <w:bCs/>
          <w:color w:val="4F81BD"/>
          <w:sz w:val="22"/>
          <w:szCs w:val="22"/>
          <w:lang w:val="en-ZA"/>
        </w:rPr>
        <w:t>) to Creditor Bank.</w:t>
      </w:r>
    </w:p>
    <w:p w:rsidRPr="002D6E2C" w:rsidR="00D71C7C" w:rsidP="00E92BA0" w:rsidRDefault="00D71C7C" w14:paraId="6FD8D79A"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6CD42F12"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D71C7C" w:rsidP="00E92BA0" w:rsidRDefault="00D71C7C" w14:paraId="231EB6C2" w14:textId="77777777">
      <w:r w:rsidRPr="002D6E2C">
        <w:t>Message format of mandate response to Creditor to be determined by the Creditor Bank.</w:t>
      </w:r>
    </w:p>
    <w:p w:rsidRPr="002D6E2C" w:rsidR="00D71C7C" w:rsidP="00E92BA0" w:rsidRDefault="00D71C7C" w14:paraId="6C55F5A2" w14:textId="77777777"/>
    <w:p w:rsidR="00D71C7C" w:rsidP="00E92BA0" w:rsidRDefault="00D71C7C" w14:paraId="38BD3ACB" w14:textId="77777777">
      <w:pPr>
        <w:rPr>
          <w:b/>
        </w:rPr>
      </w:pPr>
    </w:p>
    <w:p w:rsidR="00D71C7C" w:rsidP="00E92BA0" w:rsidRDefault="00D71C7C" w14:paraId="4E8549CC" w14:textId="77777777">
      <w:pPr>
        <w:rPr>
          <w:b/>
        </w:rPr>
      </w:pPr>
    </w:p>
    <w:p w:rsidR="00D71C7C" w:rsidP="00E92BA0" w:rsidRDefault="00D71C7C" w14:paraId="6A6CFEF5" w14:textId="77777777">
      <w:pPr>
        <w:rPr>
          <w:b/>
        </w:rPr>
      </w:pPr>
      <w:r>
        <w:rPr>
          <w:b/>
        </w:rPr>
        <w:br w:type="page"/>
      </w:r>
    </w:p>
    <w:p w:rsidRPr="00496F52" w:rsidR="00D71C7C" w:rsidP="00E92BA0" w:rsidRDefault="00D71C7C" w14:paraId="727DF3C3" w14:textId="77777777">
      <w:pPr>
        <w:rPr>
          <w:b/>
        </w:rPr>
      </w:pPr>
      <w:r w:rsidRPr="00496F52">
        <w:rPr>
          <w:b/>
        </w:rPr>
        <w:t>Alternat</w:t>
      </w:r>
      <w:r>
        <w:rPr>
          <w:b/>
        </w:rPr>
        <w:t>ive</w:t>
      </w:r>
      <w:r w:rsidRPr="00496F52">
        <w:rPr>
          <w:b/>
        </w:rPr>
        <w:t xml:space="preserve"> Case</w:t>
      </w:r>
      <w:r>
        <w:rPr>
          <w:b/>
        </w:rPr>
        <w:t xml:space="preserve"> 10: </w:t>
      </w:r>
    </w:p>
    <w:p w:rsidR="00D71C7C" w:rsidP="00E92BA0" w:rsidRDefault="00D71C7C" w14:paraId="64FD7C38" w14:textId="77777777">
      <w:pPr>
        <w:rPr>
          <w:b/>
        </w:rPr>
      </w:pPr>
      <w:r>
        <w:rPr>
          <w:b/>
        </w:rPr>
        <w:t>Debtor Bank receives authorisation from Debtor for a mandate after end of day authorisation period</w:t>
      </w:r>
      <w:r w:rsidRPr="00496F52">
        <w:rPr>
          <w:b/>
        </w:rPr>
        <w:t>.</w:t>
      </w:r>
    </w:p>
    <w:p w:rsidR="00D71C7C" w:rsidP="00E92BA0" w:rsidRDefault="00D71C7C" w14:paraId="6B935E43" w14:textId="77777777">
      <w:pPr>
        <w:rPr>
          <w:b/>
        </w:rPr>
      </w:pPr>
    </w:p>
    <w:p w:rsidR="00D71C7C" w:rsidP="00E92BA0" w:rsidRDefault="00B658DD" w14:paraId="0F941C17" w14:textId="77777777">
      <w:pPr>
        <w:rPr>
          <w:b/>
          <w:noProof/>
          <w:lang w:val="en-US"/>
        </w:rPr>
      </w:pPr>
      <w:r>
        <w:rPr>
          <w:b/>
          <w:noProof/>
          <w:lang w:val="en-US"/>
        </w:rPr>
        <w:drawing>
          <wp:inline distT="0" distB="0" distL="0" distR="0" wp14:anchorId="1751B637" wp14:editId="34C80BDC">
            <wp:extent cx="5724525" cy="3409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rsidR="00B658DD" w:rsidP="00E92BA0" w:rsidRDefault="00B658DD" w14:paraId="400659A0" w14:textId="77777777">
      <w:pPr>
        <w:rPr>
          <w:b/>
          <w:noProof/>
          <w:lang w:val="en-US"/>
        </w:rPr>
      </w:pPr>
    </w:p>
    <w:p w:rsidRPr="002D6E2C" w:rsidR="00D71C7C" w:rsidP="00E92BA0" w:rsidRDefault="00D71C7C" w14:paraId="4EA91C9A"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48BB12BE" w14:textId="77777777">
      <w:r w:rsidRPr="002D6E2C">
        <w:t>Message format to be determined by the Creditor Bank, but message sent to Creditor Bank must contain all the data elements needed to create the mandate initiation request (pain.009).</w:t>
      </w:r>
    </w:p>
    <w:p w:rsidR="00D71C7C" w:rsidP="00E92BA0" w:rsidRDefault="00D71C7C" w14:paraId="4BCAD1D9"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70EDE" w:rsidR="00D71C7C" w:rsidP="00E92BA0" w:rsidRDefault="00D71C7C" w14:paraId="3EE14EF8"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 xml:space="preserve">Creditor Bank sends mandate initiation request </w:t>
      </w:r>
      <w:hyperlink w:history="1" w:anchor="_Mandate_Initiation_(pain.009)">
        <w:r w:rsidRPr="00570EDE">
          <w:rPr>
            <w:rFonts w:ascii="Calibri" w:hAnsi="Calibri"/>
            <w:color w:val="4F81BD"/>
            <w:sz w:val="22"/>
            <w:szCs w:val="22"/>
          </w:rPr>
          <w:t>(</w:t>
        </w:r>
        <w:hyperlink w:history="1" w:anchor="_Mandate_Initiation_Request_1">
          <w:r w:rsidR="000D204D">
            <w:rPr>
              <w:rStyle w:val="Hyperlink"/>
              <w:rFonts w:ascii="Calibri" w:hAnsi="Calibri"/>
              <w:b w:val="0"/>
              <w:sz w:val="22"/>
              <w:szCs w:val="22"/>
              <w:lang w:val="en-ZA"/>
            </w:rPr>
            <w:t>pain.009</w:t>
          </w:r>
        </w:hyperlink>
      </w:hyperlink>
      <w:r w:rsidRPr="00570EDE">
        <w:rPr>
          <w:rFonts w:ascii="Calibri" w:hAnsi="Calibri" w:eastAsia="MS Gothic"/>
          <w:bCs/>
          <w:color w:val="4F81BD"/>
          <w:sz w:val="22"/>
          <w:szCs w:val="22"/>
          <w:lang w:val="en-ZA"/>
        </w:rPr>
        <w:t>) to ACH.</w:t>
      </w:r>
    </w:p>
    <w:p w:rsidRPr="002D6E2C" w:rsidR="00D71C7C" w:rsidP="00E92BA0" w:rsidRDefault="00D71C7C" w14:paraId="649F5177" w14:textId="77777777">
      <w:r w:rsidRPr="002D6E2C">
        <w:t xml:space="preserve">Creditor Bank validates the Creditor and confirms that he is in good standing and submits mandate initiation request to the ACH. </w:t>
      </w:r>
    </w:p>
    <w:p w:rsidR="00D71C7C" w:rsidP="00E92BA0" w:rsidRDefault="00D71C7C" w14:paraId="4F05261C"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70EDE" w:rsidR="00D71C7C" w:rsidP="00E92BA0" w:rsidRDefault="00D71C7C" w14:paraId="1393DEE2"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ACH validates mandate initiation request (</w:t>
      </w:r>
      <w:hyperlink w:history="1" w:anchor="_Mandate_Initiation_Request_1">
        <w:r w:rsidR="000D204D">
          <w:rPr>
            <w:rStyle w:val="Hyperlink"/>
            <w:rFonts w:ascii="Calibri" w:hAnsi="Calibri"/>
            <w:b w:val="0"/>
            <w:sz w:val="22"/>
            <w:szCs w:val="22"/>
            <w:lang w:val="en-ZA"/>
          </w:rPr>
          <w:t>pain.009</w:t>
        </w:r>
      </w:hyperlink>
      <w:r w:rsidRPr="00570EDE">
        <w:rPr>
          <w:rFonts w:ascii="Calibri" w:hAnsi="Calibri" w:eastAsia="MS Gothic"/>
          <w:bCs/>
          <w:color w:val="4F81BD"/>
          <w:sz w:val="22"/>
          <w:szCs w:val="22"/>
          <w:lang w:val="en-ZA"/>
        </w:rPr>
        <w:t>) and responds to Creditor Bank with (pacs.002).</w:t>
      </w:r>
    </w:p>
    <w:p w:rsidRPr="002D6E2C" w:rsidR="00D71C7C" w:rsidP="00E92BA0" w:rsidRDefault="00D71C7C" w14:paraId="2ADA4E5B" w14:textId="77777777">
      <w:r w:rsidRPr="002D6E2C">
        <w:t>ACH performs the following minimum validation:</w:t>
      </w:r>
    </w:p>
    <w:p w:rsidRPr="002D6E2C" w:rsidR="00D71C7C" w:rsidP="002C2973" w:rsidRDefault="00D71C7C" w14:paraId="13FCD320" w14:textId="77777777">
      <w:pPr>
        <w:pStyle w:val="ListParagraph"/>
        <w:numPr>
          <w:ilvl w:val="0"/>
          <w:numId w:val="7"/>
        </w:numPr>
        <w:ind w:left="0" w:firstLine="0"/>
      </w:pPr>
      <w:r w:rsidRPr="002D6E2C">
        <w:t>Message structure</w:t>
      </w:r>
    </w:p>
    <w:p w:rsidRPr="002D6E2C" w:rsidR="00D71C7C" w:rsidP="002C2973" w:rsidRDefault="00D71C7C" w14:paraId="653C32D6" w14:textId="77777777">
      <w:pPr>
        <w:pStyle w:val="ListParagraph"/>
        <w:numPr>
          <w:ilvl w:val="0"/>
          <w:numId w:val="7"/>
        </w:numPr>
        <w:ind w:left="0" w:firstLine="0"/>
      </w:pPr>
      <w:r w:rsidRPr="002D6E2C">
        <w:t xml:space="preserve">Member banks </w:t>
      </w:r>
    </w:p>
    <w:p w:rsidRPr="002D6E2C" w:rsidR="00D71C7C" w:rsidP="002C2973" w:rsidRDefault="00D71C7C" w14:paraId="51772F22" w14:textId="77777777">
      <w:pPr>
        <w:pStyle w:val="ListParagraph"/>
        <w:numPr>
          <w:ilvl w:val="0"/>
          <w:numId w:val="7"/>
        </w:numPr>
        <w:ind w:left="0" w:firstLine="0"/>
      </w:pPr>
      <w:r w:rsidRPr="002D6E2C">
        <w:t>Date check</w:t>
      </w:r>
    </w:p>
    <w:p w:rsidRPr="002D6E2C" w:rsidR="00D71C7C" w:rsidP="00E92BA0" w:rsidRDefault="00D71C7C" w14:paraId="6457FAB3" w14:textId="77777777"/>
    <w:p w:rsidRPr="00570EDE" w:rsidR="00D71C7C" w:rsidP="00E92BA0" w:rsidRDefault="00D71C7C" w14:paraId="1E398C95"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570EDE">
        <w:rPr>
          <w:rFonts w:ascii="Calibri" w:hAnsi="Calibri" w:eastAsia="MS Gothic"/>
          <w:bCs/>
          <w:color w:val="4F81BD"/>
          <w:sz w:val="22"/>
          <w:szCs w:val="22"/>
          <w:lang w:val="en-ZA"/>
        </w:rPr>
        <w:t>) to Debtor Bank.</w:t>
      </w:r>
    </w:p>
    <w:p w:rsidR="00D71C7C" w:rsidP="00E92BA0" w:rsidRDefault="00D71C7C" w14:paraId="20D2E4A8" w14:textId="77777777">
      <w:pPr>
        <w:pStyle w:val="ListParagraph"/>
        <w:ind w:left="0"/>
      </w:pPr>
    </w:p>
    <w:p w:rsidRPr="002D6E2C" w:rsidR="00D71C7C" w:rsidP="00E92BA0" w:rsidRDefault="00D71C7C" w14:paraId="559AC12B"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validates mandate initiation </w:t>
      </w:r>
      <w:r w:rsidRPr="00570EDE">
        <w:rPr>
          <w:rFonts w:ascii="Calibri" w:hAnsi="Calibri" w:eastAsia="MS Gothic"/>
          <w:bCs/>
          <w:color w:val="4F81BD"/>
          <w:sz w:val="22"/>
          <w:szCs w:val="22"/>
          <w:lang w:val="en-ZA"/>
        </w:rPr>
        <w:t>request (</w:t>
      </w:r>
      <w:hyperlink w:history="1" w:anchor="_Mandate_Initiation_Request_1">
        <w:r w:rsidR="000D204D">
          <w:rPr>
            <w:rStyle w:val="Hyperlink"/>
            <w:rFonts w:ascii="Calibri" w:hAnsi="Calibri"/>
            <w:b w:val="0"/>
            <w:sz w:val="22"/>
            <w:szCs w:val="22"/>
            <w:lang w:val="en-ZA"/>
          </w:rPr>
          <w:t>pain.009</w:t>
        </w:r>
      </w:hyperlink>
      <w:r w:rsidRPr="00570EDE">
        <w:rPr>
          <w:rFonts w:ascii="Calibri" w:hAnsi="Calibri" w:eastAsia="MS Gothic"/>
          <w:bCs/>
          <w:color w:val="4F81BD"/>
          <w:sz w:val="22"/>
          <w:szCs w:val="22"/>
          <w:lang w:val="en-ZA"/>
        </w:rPr>
        <w:t>).</w:t>
      </w:r>
    </w:p>
    <w:p w:rsidRPr="002D6E2C" w:rsidR="00D71C7C" w:rsidP="00E92BA0" w:rsidRDefault="00D71C7C" w14:paraId="2CF17B0B" w14:textId="77777777">
      <w:r w:rsidRPr="002D6E2C">
        <w:t>Debtor Bank performs the following minimum validation:</w:t>
      </w:r>
    </w:p>
    <w:p w:rsidRPr="002D6E2C" w:rsidR="00D71C7C" w:rsidP="002C2973" w:rsidRDefault="00D71C7C" w14:paraId="470A2877" w14:textId="77777777">
      <w:pPr>
        <w:pStyle w:val="ListParagraph"/>
        <w:numPr>
          <w:ilvl w:val="0"/>
          <w:numId w:val="10"/>
        </w:numPr>
        <w:ind w:left="0" w:firstLine="0"/>
      </w:pPr>
      <w:r w:rsidRPr="002D6E2C">
        <w:t>the account is a valid account for AC;</w:t>
      </w:r>
    </w:p>
    <w:p w:rsidRPr="002D6E2C" w:rsidR="00D71C7C" w:rsidP="002C2973" w:rsidRDefault="00D71C7C" w14:paraId="6BBF4468" w14:textId="77777777">
      <w:pPr>
        <w:pStyle w:val="ListParagraph"/>
        <w:numPr>
          <w:ilvl w:val="0"/>
          <w:numId w:val="10"/>
        </w:numPr>
        <w:ind w:left="0" w:firstLine="0"/>
      </w:pPr>
      <w:r w:rsidRPr="002D6E2C">
        <w:t>the account is “open” and “active” (not frozen; closed etc.);</w:t>
      </w:r>
    </w:p>
    <w:p w:rsidRPr="002D6E2C" w:rsidR="00D71C7C" w:rsidP="002C2973" w:rsidRDefault="00D71C7C" w14:paraId="23B02831" w14:textId="77777777">
      <w:pPr>
        <w:pStyle w:val="ListParagraph"/>
        <w:numPr>
          <w:ilvl w:val="0"/>
          <w:numId w:val="10"/>
        </w:numPr>
        <w:ind w:left="0" w:firstLine="0"/>
      </w:pPr>
      <w:r w:rsidRPr="002D6E2C">
        <w:t>the Debtor’s ID number matches the account details provided;</w:t>
      </w:r>
    </w:p>
    <w:p w:rsidRPr="002D6E2C" w:rsidR="00D71C7C" w:rsidP="002C2973" w:rsidRDefault="00D71C7C" w14:paraId="3802B48C" w14:textId="77777777">
      <w:pPr>
        <w:pStyle w:val="ListParagraph"/>
        <w:numPr>
          <w:ilvl w:val="0"/>
          <w:numId w:val="10"/>
        </w:numPr>
        <w:ind w:left="0" w:firstLine="0"/>
      </w:pPr>
      <w:r w:rsidRPr="002D6E2C">
        <w:rPr>
          <w:i/>
        </w:rPr>
        <w:t>Optional requirement</w:t>
      </w:r>
      <w:r w:rsidRPr="002D6E2C">
        <w:t xml:space="preserve">: if the Debtor Bank uses the mobile service as the authorisation channel, check if the supplied number matches the mobile number of the Debtor as registered by the Debtor Bank. It is at the Debtor Bank’s discretion to use this number for alternate </w:t>
      </w:r>
      <w:r w:rsidRPr="002D6E2C">
        <w:t>communication but the Debtor Bank will use their registered Payer’s details for authorisation of the mandate.</w:t>
      </w:r>
    </w:p>
    <w:p w:rsidRPr="002D6E2C" w:rsidR="00D71C7C" w:rsidP="00E92BA0" w:rsidRDefault="00D71C7C" w14:paraId="5AD5230B" w14:textId="77777777"/>
    <w:p w:rsidRPr="002D6E2C" w:rsidR="00D71C7C" w:rsidP="00E92BA0" w:rsidRDefault="00D71C7C" w14:paraId="3DAE4213"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engages with the Debtor </w:t>
      </w:r>
      <w:r>
        <w:rPr>
          <w:rFonts w:ascii="Calibri" w:hAnsi="Calibri" w:eastAsia="MS Gothic"/>
          <w:bCs/>
          <w:color w:val="4F81BD"/>
          <w:sz w:val="22"/>
          <w:szCs w:val="22"/>
          <w:lang w:val="en-ZA"/>
        </w:rPr>
        <w:t>via</w:t>
      </w:r>
      <w:r w:rsidRPr="002D6E2C">
        <w:rPr>
          <w:rFonts w:ascii="Calibri" w:hAnsi="Calibri" w:eastAsia="MS Gothic"/>
          <w:bCs/>
          <w:color w:val="4F81BD"/>
          <w:sz w:val="22"/>
          <w:szCs w:val="22"/>
          <w:lang w:val="en-ZA"/>
        </w:rPr>
        <w:t xml:space="preserve"> their chosen authorisation channel.</w:t>
      </w:r>
    </w:p>
    <w:p w:rsidR="00D71C7C" w:rsidP="00E92BA0" w:rsidRDefault="00D71C7C" w14:paraId="6129AE03" w14:textId="77777777">
      <w:pPr>
        <w:rPr>
          <w:color w:val="00B0F0"/>
        </w:rPr>
      </w:pPr>
      <w:r w:rsidRPr="002D6E2C">
        <w:t xml:space="preserve">Method of communicating with the Debtor </w:t>
      </w:r>
      <w:r>
        <w:t xml:space="preserve">is </w:t>
      </w:r>
      <w:r w:rsidRPr="002D6E2C">
        <w:t>to be determined by the Debtor bank</w:t>
      </w:r>
      <w:r>
        <w:t>.</w:t>
      </w:r>
    </w:p>
    <w:p w:rsidRPr="002D6E2C" w:rsidR="00D71C7C" w:rsidP="00E92BA0" w:rsidRDefault="00D71C7C" w14:paraId="1705A480" w14:textId="77777777">
      <w:pPr>
        <w:rPr>
          <w:color w:val="00B0F0"/>
        </w:rPr>
      </w:pPr>
    </w:p>
    <w:p w:rsidRPr="00570EDE" w:rsidR="00D71C7C" w:rsidP="00E92BA0" w:rsidRDefault="00D71C7C" w14:paraId="4E847C32"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w:t>
      </w:r>
      <w:r w:rsidRPr="00570EDE">
        <w:rPr>
          <w:rFonts w:ascii="Calibri" w:hAnsi="Calibri" w:eastAsia="MS Gothic"/>
          <w:bCs/>
          <w:color w:val="4F81BD"/>
          <w:sz w:val="22"/>
          <w:szCs w:val="22"/>
          <w:lang w:val="en-ZA"/>
        </w:rPr>
        <w:t>tor Bank responds with a status report (</w:t>
      </w:r>
      <w:hyperlink w:history="1" w:anchor="Status_Report_Debtor_Mandate_Request">
        <w:r w:rsidRPr="00570EDE">
          <w:rPr>
            <w:rFonts w:ascii="Calibri" w:hAnsi="Calibri" w:eastAsia="MS Gothic"/>
            <w:bCs/>
            <w:color w:val="4F81BD"/>
            <w:sz w:val="22"/>
            <w:szCs w:val="22"/>
          </w:rPr>
          <w:t>pacs.002</w:t>
        </w:r>
      </w:hyperlink>
      <w:r w:rsidRPr="00570EDE">
        <w:rPr>
          <w:rFonts w:ascii="Calibri" w:hAnsi="Calibri" w:eastAsia="MS Gothic"/>
          <w:bCs/>
          <w:color w:val="4F81BD"/>
          <w:sz w:val="22"/>
          <w:szCs w:val="22"/>
          <w:lang w:val="en-ZA"/>
        </w:rPr>
        <w:t>) to ACH.</w:t>
      </w:r>
    </w:p>
    <w:p w:rsidRPr="002D6E2C" w:rsidR="00D71C7C" w:rsidP="00E92BA0" w:rsidRDefault="00D71C7C" w14:paraId="4B9D5EC2" w14:textId="77777777">
      <w:pPr>
        <w:pStyle w:val="ListParagraph"/>
        <w:ind w:left="0"/>
      </w:pPr>
      <w:r w:rsidRPr="002D6E2C">
        <w:t xml:space="preserve">The message from Debtor Bank is a confirmation and acknowledgment that validations have been successful and engagement with Debtor has been initiated. </w:t>
      </w:r>
    </w:p>
    <w:p w:rsidRPr="002D6E2C" w:rsidR="00D71C7C" w:rsidP="00E92BA0" w:rsidRDefault="00D71C7C" w14:paraId="6F491516" w14:textId="77777777">
      <w:pPr>
        <w:pStyle w:val="ListParagraph"/>
        <w:ind w:left="0"/>
      </w:pPr>
      <w:r w:rsidRPr="002D6E2C">
        <w:t xml:space="preserve">The initial response (Status Report) to Creditor Bank needs to be a real time response; only the Debtors’ authorisation response can be delayed as the response to the Debtor Bank is at the Debtor’s discretion. </w:t>
      </w:r>
    </w:p>
    <w:p w:rsidRPr="002D6E2C" w:rsidR="00D71C7C" w:rsidP="00E92BA0" w:rsidRDefault="00D71C7C" w14:paraId="61BADA50" w14:textId="77777777">
      <w:pPr>
        <w:pStyle w:val="ListParagraph"/>
        <w:ind w:left="0"/>
      </w:pPr>
    </w:p>
    <w:p w:rsidRPr="00570EDE" w:rsidR="00D71C7C" w:rsidP="00E92BA0" w:rsidRDefault="00D71C7C" w14:paraId="58560980"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w:t>
      </w:r>
      <w:r w:rsidRPr="00570EDE">
        <w:rPr>
          <w:rFonts w:ascii="Calibri" w:hAnsi="Calibri" w:eastAsia="MS Gothic"/>
          <w:bCs/>
          <w:color w:val="4F81BD"/>
          <w:sz w:val="22"/>
          <w:szCs w:val="22"/>
          <w:lang w:val="en-ZA"/>
        </w:rPr>
        <w:t>CH forwards status report (</w:t>
      </w:r>
      <w:hyperlink w:history="1" w:anchor="Status_Report_Debtor_Mandate_Request">
        <w:r w:rsidRPr="00570EDE">
          <w:rPr>
            <w:rFonts w:ascii="Calibri" w:hAnsi="Calibri" w:eastAsia="MS Gothic"/>
            <w:bCs/>
            <w:color w:val="4F81BD"/>
            <w:sz w:val="22"/>
            <w:szCs w:val="22"/>
          </w:rPr>
          <w:t>pacs.002</w:t>
        </w:r>
      </w:hyperlink>
      <w:r w:rsidRPr="00570EDE">
        <w:rPr>
          <w:rFonts w:ascii="Calibri" w:hAnsi="Calibri" w:eastAsia="MS Gothic"/>
          <w:bCs/>
          <w:color w:val="4F81BD"/>
          <w:sz w:val="22"/>
          <w:szCs w:val="22"/>
          <w:lang w:val="en-ZA"/>
        </w:rPr>
        <w:t>) to Creditor Bank.</w:t>
      </w:r>
    </w:p>
    <w:p w:rsidRPr="002D6E2C" w:rsidR="00D71C7C" w:rsidP="00E92BA0" w:rsidRDefault="00D71C7C" w14:paraId="77B7568D"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4F80645F"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 as per status of mandate.</w:t>
      </w:r>
    </w:p>
    <w:p w:rsidRPr="002D6E2C" w:rsidR="00D71C7C" w:rsidP="00E92BA0" w:rsidRDefault="00D71C7C" w14:paraId="0B9761D0" w14:textId="77777777">
      <w:pPr>
        <w:pStyle w:val="ListParagraph"/>
        <w:ind w:left="0"/>
      </w:pPr>
      <w:r w:rsidRPr="002D6E2C">
        <w:t>Message format of status of mandate to Creditor to be determined by the Creditor Bank.</w:t>
      </w:r>
    </w:p>
    <w:p w:rsidR="00D71C7C" w:rsidP="00E92BA0" w:rsidRDefault="00D71C7C" w14:paraId="49901F1C" w14:textId="77777777">
      <w:pPr>
        <w:pStyle w:val="ListParagraph"/>
        <w:ind w:left="0"/>
      </w:pPr>
    </w:p>
    <w:p w:rsidRPr="00570EDE" w:rsidR="00D71C7C" w:rsidP="00E92BA0" w:rsidRDefault="00D71C7C" w14:paraId="39065801" w14:textId="77777777">
      <w:pPr>
        <w:pStyle w:val="Heading2"/>
        <w:numPr>
          <w:ilvl w:val="0"/>
          <w:numId w:val="0"/>
        </w:numPr>
        <w:spacing w:before="0" w:after="0" w:line="240" w:lineRule="auto"/>
        <w:rPr>
          <w:rFonts w:ascii="Calibri" w:hAnsi="Calibri" w:eastAsia="MS Gothic"/>
          <w:bCs/>
          <w:color w:val="4F81BD"/>
          <w:sz w:val="22"/>
          <w:szCs w:val="22"/>
          <w:lang w:val="en-ZA"/>
        </w:rPr>
      </w:pPr>
      <w:r w:rsidRPr="00570EDE">
        <w:rPr>
          <w:rFonts w:ascii="Calibri" w:hAnsi="Calibri" w:eastAsia="MS Gothic"/>
          <w:bCs/>
          <w:color w:val="4F81BD"/>
          <w:sz w:val="22"/>
          <w:szCs w:val="22"/>
          <w:lang w:val="en-ZA"/>
        </w:rPr>
        <w:t>Debtor Bank responds with mandate acceptance report (</w:t>
      </w:r>
      <w:hyperlink w:history="1" w:anchor="_Mandate_Acceptance_Report">
        <w:r w:rsidRPr="00570EDE">
          <w:rPr>
            <w:rFonts w:ascii="Calibri" w:hAnsi="Calibri" w:eastAsia="MS Gothic"/>
            <w:bCs/>
            <w:color w:val="4F81BD"/>
            <w:sz w:val="22"/>
            <w:szCs w:val="22"/>
          </w:rPr>
          <w:t>pain.012</w:t>
        </w:r>
      </w:hyperlink>
      <w:r w:rsidRPr="00570EDE">
        <w:rPr>
          <w:rFonts w:ascii="Calibri" w:hAnsi="Calibri" w:eastAsia="MS Gothic"/>
          <w:bCs/>
          <w:color w:val="4F81BD"/>
          <w:sz w:val="22"/>
          <w:szCs w:val="22"/>
          <w:lang w:val="en-ZA"/>
        </w:rPr>
        <w:t>) to ACH.</w:t>
      </w:r>
    </w:p>
    <w:p w:rsidRPr="002D6E2C" w:rsidR="00D71C7C" w:rsidP="00E92BA0" w:rsidRDefault="00D71C7C" w14:paraId="436AE83E" w14:textId="77777777">
      <w:r w:rsidRPr="002D6E2C">
        <w:t>On Expiration (End of Day) - the Debtor Bank will change the status of all mandate initiation requests that the Debtor has not responded to, from “Pending” to “No Responses”. Debtor Bank will reply in real time with mandate acceptance report messages with all outstanding authorisations from Debtors to ACH.</w:t>
      </w:r>
    </w:p>
    <w:p w:rsidRPr="002D6E2C" w:rsidR="00D71C7C" w:rsidP="00E92BA0" w:rsidRDefault="00D71C7C" w14:paraId="775C701B" w14:textId="77777777"/>
    <w:p w:rsidRPr="00570EDE" w:rsidR="00D71C7C" w:rsidP="00E92BA0" w:rsidRDefault="00D71C7C" w14:paraId="3045B6FE"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w:t>
      </w:r>
      <w:r w:rsidRPr="00570EDE">
        <w:rPr>
          <w:rFonts w:ascii="Calibri" w:hAnsi="Calibri" w:eastAsia="MS Gothic"/>
          <w:bCs/>
          <w:color w:val="4F81BD"/>
          <w:sz w:val="22"/>
          <w:szCs w:val="22"/>
          <w:lang w:val="en-ZA"/>
        </w:rPr>
        <w:t>orwards mandate acceptance report (</w:t>
      </w:r>
      <w:hyperlink w:history="1" w:anchor="_Mandate_Acceptance_Report">
        <w:r w:rsidRPr="00570EDE">
          <w:rPr>
            <w:rFonts w:ascii="Calibri" w:hAnsi="Calibri" w:eastAsia="MS Gothic"/>
            <w:bCs/>
            <w:color w:val="4F81BD"/>
            <w:sz w:val="22"/>
            <w:szCs w:val="22"/>
          </w:rPr>
          <w:t>pain.012</w:t>
        </w:r>
      </w:hyperlink>
      <w:r w:rsidRPr="00570EDE">
        <w:rPr>
          <w:rFonts w:ascii="Calibri" w:hAnsi="Calibri" w:eastAsia="MS Gothic"/>
          <w:bCs/>
          <w:color w:val="4F81BD"/>
          <w:sz w:val="22"/>
          <w:szCs w:val="22"/>
          <w:lang w:val="en-ZA"/>
        </w:rPr>
        <w:t>) to Creditor Bank.</w:t>
      </w:r>
    </w:p>
    <w:p w:rsidRPr="002D6E2C" w:rsidR="00D71C7C" w:rsidP="00E92BA0" w:rsidRDefault="00D71C7C" w14:paraId="7D89F96C"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3132AB8E"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D71C7C" w:rsidP="00E92BA0" w:rsidRDefault="00D71C7C" w14:paraId="7FEC4238" w14:textId="77777777">
      <w:r w:rsidRPr="002D6E2C">
        <w:t>Message format of mandate response to Creditor to be determined by the Creditor Bank.</w:t>
      </w:r>
    </w:p>
    <w:p w:rsidRPr="002D6E2C" w:rsidR="00D71C7C" w:rsidP="00E92BA0" w:rsidRDefault="00D71C7C" w14:paraId="25B5642B" w14:textId="77777777"/>
    <w:p w:rsidRPr="005E4A94" w:rsidR="00D71C7C" w:rsidP="00E92BA0" w:rsidRDefault="00D71C7C" w14:paraId="3AD088FB" w14:textId="77777777">
      <w:pPr>
        <w:rPr>
          <w:rFonts w:eastAsia="MS Gothic"/>
          <w:b/>
          <w:bCs/>
          <w:color w:val="4F81BD"/>
        </w:rPr>
      </w:pPr>
      <w:r w:rsidRPr="005E4A94">
        <w:rPr>
          <w:rFonts w:eastAsia="MS Gothic"/>
          <w:b/>
          <w:bCs/>
          <w:color w:val="4F81BD"/>
        </w:rPr>
        <w:t>Creditor Bank responds with a status report (</w:t>
      </w:r>
      <w:hyperlink w:history="1" w:anchor="Status_Report_for_Mandate_Messages">
        <w:r w:rsidRPr="005E4A94">
          <w:rPr>
            <w:rFonts w:eastAsia="MS Gothic"/>
            <w:b/>
            <w:bCs/>
            <w:color w:val="4F81BD"/>
          </w:rPr>
          <w:t>pacs.002</w:t>
        </w:r>
      </w:hyperlink>
      <w:r w:rsidRPr="005E4A94">
        <w:rPr>
          <w:rFonts w:eastAsia="MS Gothic"/>
          <w:b/>
          <w:bCs/>
          <w:color w:val="4F81BD"/>
        </w:rPr>
        <w:t>) to ACH as receipt of mandate acceptance report (</w:t>
      </w:r>
      <w:hyperlink w:history="1" w:anchor="_Mandate_Acceptance_Report">
        <w:r w:rsidRPr="005E4A94">
          <w:rPr>
            <w:rFonts w:eastAsia="MS Gothic"/>
            <w:b/>
            <w:bCs/>
            <w:color w:val="4F81BD"/>
          </w:rPr>
          <w:t>pain.012</w:t>
        </w:r>
      </w:hyperlink>
      <w:r w:rsidRPr="005E4A94">
        <w:rPr>
          <w:rFonts w:eastAsia="MS Gothic"/>
          <w:b/>
          <w:bCs/>
          <w:color w:val="4F81BD"/>
        </w:rPr>
        <w:t>).</w:t>
      </w:r>
    </w:p>
    <w:p w:rsidRPr="002D6E2C" w:rsidR="00D71C7C" w:rsidP="00E92BA0" w:rsidRDefault="00D71C7C" w14:paraId="6D23EA56" w14:textId="77777777">
      <w:pPr>
        <w:pStyle w:val="ListParagraph"/>
        <w:ind w:left="0"/>
      </w:pPr>
    </w:p>
    <w:p w:rsidRPr="005E4A94" w:rsidR="00D71C7C" w:rsidP="00E92BA0" w:rsidRDefault="00D71C7C" w14:paraId="15E1C754" w14:textId="77777777">
      <w:pPr>
        <w:rPr>
          <w:rFonts w:eastAsia="MS Gothic"/>
          <w:b/>
          <w:bCs/>
          <w:color w:val="4F81BD"/>
        </w:rPr>
      </w:pPr>
      <w:r w:rsidRPr="005E4A94">
        <w:rPr>
          <w:rFonts w:eastAsia="MS Gothic"/>
          <w:b/>
          <w:bCs/>
          <w:color w:val="4F81BD"/>
        </w:rPr>
        <w:t>ACH forwards status report (</w:t>
      </w:r>
      <w:hyperlink w:history="1" w:anchor="Status_Report_for_Mandate_Messages">
        <w:r w:rsidRPr="005E4A94">
          <w:rPr>
            <w:rFonts w:eastAsia="MS Gothic"/>
            <w:b/>
            <w:bCs/>
            <w:color w:val="4F81BD"/>
          </w:rPr>
          <w:t>pacs.002</w:t>
        </w:r>
      </w:hyperlink>
      <w:r w:rsidRPr="005E4A94">
        <w:rPr>
          <w:rFonts w:eastAsia="MS Gothic"/>
          <w:b/>
          <w:bCs/>
          <w:color w:val="4F81BD"/>
        </w:rPr>
        <w:t>) to Debtor Bank as receipt of mandate acceptance report (</w:t>
      </w:r>
      <w:hyperlink w:history="1" w:anchor="_Mandate_Acceptance_Report">
        <w:r w:rsidRPr="005E4A94">
          <w:rPr>
            <w:rFonts w:eastAsia="MS Gothic"/>
            <w:b/>
            <w:bCs/>
            <w:color w:val="4F81BD"/>
          </w:rPr>
          <w:t>pain.012</w:t>
        </w:r>
      </w:hyperlink>
      <w:r w:rsidRPr="005E4A94">
        <w:rPr>
          <w:rFonts w:eastAsia="MS Gothic"/>
          <w:b/>
          <w:bCs/>
          <w:color w:val="4F81BD"/>
        </w:rPr>
        <w:t>).</w:t>
      </w:r>
    </w:p>
    <w:p w:rsidR="00D71C7C" w:rsidP="00E92BA0" w:rsidRDefault="00D71C7C" w14:paraId="11A88C27" w14:textId="77777777">
      <w:pPr>
        <w:pStyle w:val="ListParagraph"/>
        <w:ind w:left="0"/>
      </w:pPr>
    </w:p>
    <w:p w:rsidRPr="002D6E2C" w:rsidR="00D71C7C" w:rsidP="00E92BA0" w:rsidRDefault="00D71C7C" w14:paraId="0A157536"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responds to authorisation request from Debtor Bank</w:t>
      </w:r>
      <w:r>
        <w:rPr>
          <w:rFonts w:ascii="Calibri" w:hAnsi="Calibri" w:eastAsia="MS Gothic"/>
          <w:bCs/>
          <w:color w:val="4F81BD"/>
          <w:sz w:val="22"/>
          <w:szCs w:val="22"/>
          <w:lang w:val="en-ZA"/>
        </w:rPr>
        <w:t xml:space="preserve"> after End of Day</w:t>
      </w:r>
      <w:r w:rsidRPr="002D6E2C">
        <w:rPr>
          <w:rFonts w:ascii="Calibri" w:hAnsi="Calibri" w:eastAsia="MS Gothic"/>
          <w:bCs/>
          <w:color w:val="4F81BD"/>
          <w:sz w:val="22"/>
          <w:szCs w:val="22"/>
          <w:lang w:val="en-ZA"/>
        </w:rPr>
        <w:t>.</w:t>
      </w:r>
    </w:p>
    <w:p w:rsidR="00D71C7C" w:rsidP="00E92BA0" w:rsidRDefault="00D71C7C" w14:paraId="743E3F34" w14:textId="77777777">
      <w:pPr>
        <w:pStyle w:val="ListParagraph"/>
        <w:ind w:left="0"/>
      </w:pPr>
    </w:p>
    <w:p w:rsidRPr="00970FE5" w:rsidR="00D71C7C" w:rsidP="00E92BA0" w:rsidRDefault="00D71C7C" w14:paraId="130B9CA3" w14:textId="77777777">
      <w:pPr>
        <w:rPr>
          <w:rFonts w:eastAsia="MS Gothic"/>
          <w:b/>
          <w:bCs/>
          <w:color w:val="4F81BD"/>
        </w:rPr>
      </w:pPr>
      <w:r w:rsidRPr="00D550F1">
        <w:rPr>
          <w:rFonts w:eastAsia="MS Gothic"/>
          <w:b/>
          <w:bCs/>
          <w:color w:val="4F81BD"/>
        </w:rPr>
        <w:t>Debtor Bank notifies Debtor to take up with Credito</w:t>
      </w:r>
      <w:r>
        <w:rPr>
          <w:rFonts w:eastAsia="MS Gothic"/>
          <w:b/>
          <w:bCs/>
          <w:color w:val="4F81BD"/>
        </w:rPr>
        <w:t>r as mandate cannot be created.</w:t>
      </w:r>
    </w:p>
    <w:p w:rsidR="00307F3F" w:rsidP="00E92BA0" w:rsidRDefault="00307F3F" w14:paraId="3F84DEAC" w14:textId="77777777">
      <w:r>
        <w:br w:type="page"/>
      </w:r>
    </w:p>
    <w:p w:rsidRPr="00AB047E" w:rsidR="00307F3F" w:rsidP="002C2973" w:rsidRDefault="00307F3F" w14:paraId="675F54EF" w14:textId="77777777">
      <w:pPr>
        <w:pStyle w:val="ListParagraph"/>
        <w:numPr>
          <w:ilvl w:val="2"/>
          <w:numId w:val="50"/>
        </w:numPr>
        <w:ind w:left="0" w:firstLine="0"/>
        <w:outlineLvl w:val="2"/>
      </w:pPr>
      <w:bookmarkStart w:name="_Toc456863445" w:id="2676"/>
      <w:bookmarkStart w:name="_Toc456863601" w:id="2677"/>
      <w:bookmarkStart w:name="_Toc457887887" w:id="2678"/>
      <w:bookmarkStart w:name="_Toc457913256" w:id="2679"/>
      <w:bookmarkStart w:name="_Toc458068742" w:id="2680"/>
      <w:bookmarkStart w:name="_Toc458069336" w:id="2681"/>
      <w:bookmarkStart w:name="_Toc458069953" w:id="2682"/>
      <w:bookmarkStart w:name="_Toc455311588" w:id="2683"/>
      <w:bookmarkStart w:name="_Toc536096802" w:id="2684"/>
      <w:bookmarkEnd w:id="2676"/>
      <w:bookmarkEnd w:id="2677"/>
      <w:bookmarkEnd w:id="2678"/>
      <w:bookmarkEnd w:id="2679"/>
      <w:bookmarkEnd w:id="2680"/>
      <w:bookmarkEnd w:id="2681"/>
      <w:bookmarkEnd w:id="2682"/>
      <w:r w:rsidRPr="00AB047E">
        <w:t xml:space="preserve">TT1 </w:t>
      </w:r>
      <w:r w:rsidR="00D71C7C">
        <w:t xml:space="preserve">and TT3 </w:t>
      </w:r>
      <w:r w:rsidRPr="00AB047E">
        <w:t>Real-time Authorisation – Mandate Initiation</w:t>
      </w:r>
      <w:bookmarkEnd w:id="2683"/>
      <w:bookmarkEnd w:id="2684"/>
      <w:r w:rsidRPr="00AB047E">
        <w:t xml:space="preserve"> </w:t>
      </w:r>
    </w:p>
    <w:p w:rsidR="00307F3F" w:rsidP="00E92BA0" w:rsidRDefault="00307F3F" w14:paraId="4F4A369B" w14:textId="77777777">
      <w:pPr>
        <w:pStyle w:val="ListParagraph"/>
        <w:ind w:left="0"/>
      </w:pPr>
    </w:p>
    <w:p w:rsidRPr="002D6E2C" w:rsidR="00D71C7C" w:rsidP="00E92BA0" w:rsidRDefault="00D71C7C" w14:paraId="6D1DB3B8" w14:textId="77777777">
      <w:pPr>
        <w:tabs>
          <w:tab w:val="left" w:pos="1276"/>
        </w:tabs>
        <w:rPr>
          <w:b/>
        </w:rPr>
      </w:pPr>
      <w:r w:rsidRPr="002D6E2C">
        <w:rPr>
          <w:b/>
        </w:rPr>
        <w:t>Alternative Case</w:t>
      </w:r>
      <w:r>
        <w:rPr>
          <w:b/>
        </w:rPr>
        <w:t xml:space="preserve"> </w:t>
      </w:r>
      <w:r w:rsidRPr="002D6E2C">
        <w:rPr>
          <w:b/>
        </w:rPr>
        <w:t>1:</w:t>
      </w:r>
    </w:p>
    <w:p w:rsidRPr="00870694" w:rsidR="00D71C7C" w:rsidP="00E92BA0" w:rsidRDefault="00D71C7C" w14:paraId="27848AC3" w14:textId="77777777">
      <w:pPr>
        <w:pStyle w:val="ListParagraph"/>
        <w:ind w:left="0"/>
        <w:rPr>
          <w:i/>
        </w:rPr>
      </w:pPr>
      <w:r w:rsidRPr="00295232">
        <w:rPr>
          <w:b/>
        </w:rPr>
        <w:t>Mandate initiation request from Creditor fails at Creditor Bank (Bad User List).</w:t>
      </w:r>
      <w:r>
        <w:rPr>
          <w:i/>
        </w:rPr>
        <w:t>See TT1 delayed Authorisation a</w:t>
      </w:r>
      <w:r w:rsidRPr="00870694">
        <w:rPr>
          <w:i/>
        </w:rPr>
        <w:t>lternative Case 1 for details.</w:t>
      </w:r>
    </w:p>
    <w:p w:rsidR="00D71C7C" w:rsidP="00E92BA0" w:rsidRDefault="00D71C7C" w14:paraId="22CC2A7E" w14:textId="77777777">
      <w:pPr>
        <w:pStyle w:val="ListParagraph"/>
        <w:ind w:left="0"/>
      </w:pPr>
    </w:p>
    <w:p w:rsidRPr="002D6E2C" w:rsidR="00D71C7C" w:rsidP="00E92BA0" w:rsidRDefault="00D71C7C" w14:paraId="0D86DA79" w14:textId="77777777">
      <w:pPr>
        <w:tabs>
          <w:tab w:val="left" w:pos="1276"/>
        </w:tabs>
        <w:rPr>
          <w:b/>
        </w:rPr>
      </w:pPr>
      <w:r w:rsidRPr="002D6E2C">
        <w:rPr>
          <w:b/>
        </w:rPr>
        <w:t>Alternative Case</w:t>
      </w:r>
      <w:r>
        <w:rPr>
          <w:b/>
        </w:rPr>
        <w:t xml:space="preserve"> </w:t>
      </w:r>
      <w:r w:rsidRPr="002D6E2C">
        <w:rPr>
          <w:b/>
        </w:rPr>
        <w:t>2:</w:t>
      </w:r>
    </w:p>
    <w:p w:rsidR="00D71C7C" w:rsidP="00E92BA0" w:rsidRDefault="00D71C7C" w14:paraId="09781E5D" w14:textId="77777777">
      <w:pPr>
        <w:tabs>
          <w:tab w:val="left" w:pos="1276"/>
        </w:tabs>
        <w:rPr>
          <w:b/>
        </w:rPr>
      </w:pPr>
      <w:r w:rsidRPr="00295232">
        <w:rPr>
          <w:b/>
        </w:rPr>
        <w:t>Mandate initiation request (</w:t>
      </w:r>
      <w:hyperlink w:history="1" w:anchor="_Mandate_Initiation_Request_1">
        <w:r w:rsidRPr="00FA2425">
          <w:rPr>
            <w:b/>
          </w:rPr>
          <w:t>pain.009</w:t>
        </w:r>
      </w:hyperlink>
      <w:r w:rsidRPr="00295232">
        <w:rPr>
          <w:b/>
        </w:rPr>
        <w:t>) from Creditor Bank fails validation at ACH.</w:t>
      </w:r>
    </w:p>
    <w:p w:rsidR="00D71C7C" w:rsidP="00E92BA0" w:rsidRDefault="00D71C7C" w14:paraId="6031976C" w14:textId="77777777">
      <w:pPr>
        <w:tabs>
          <w:tab w:val="left" w:pos="1276"/>
        </w:tabs>
        <w:rPr>
          <w:b/>
        </w:rPr>
      </w:pPr>
    </w:p>
    <w:p w:rsidR="00D71C7C" w:rsidP="00E92BA0" w:rsidRDefault="00B658DD" w14:paraId="698AE891" w14:textId="77777777">
      <w:pPr>
        <w:tabs>
          <w:tab w:val="left" w:pos="1276"/>
        </w:tabs>
        <w:rPr>
          <w:b/>
          <w:noProof/>
          <w:lang w:val="en-US"/>
        </w:rPr>
      </w:pPr>
      <w:r>
        <w:rPr>
          <w:b/>
          <w:noProof/>
          <w:lang w:val="en-US"/>
        </w:rPr>
        <w:drawing>
          <wp:inline distT="0" distB="0" distL="0" distR="0" wp14:anchorId="797BD361" wp14:editId="1E6935FD">
            <wp:extent cx="5724525" cy="34099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rsidR="00B658DD" w:rsidP="00E92BA0" w:rsidRDefault="00B658DD" w14:paraId="1108F6D1" w14:textId="77777777">
      <w:pPr>
        <w:tabs>
          <w:tab w:val="left" w:pos="1276"/>
        </w:tabs>
        <w:rPr>
          <w:b/>
          <w:noProof/>
          <w:lang w:val="en-US"/>
        </w:rPr>
      </w:pPr>
    </w:p>
    <w:p w:rsidRPr="002D6E2C" w:rsidR="00D71C7C" w:rsidP="00E92BA0" w:rsidRDefault="00D71C7C" w14:paraId="1FF1783C"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0D9E5424" w14:textId="77777777">
      <w:r w:rsidRPr="002D6E2C">
        <w:t>Message format to be determined by the Creditor Bank, but message sent to Creditor Bank must contain all the data elements needed to create the mandat</w:t>
      </w:r>
      <w:r>
        <w:t>e initiation request (pain.009) and must include a request for real time authorisation.</w:t>
      </w:r>
    </w:p>
    <w:p w:rsidR="00D71C7C" w:rsidP="00E92BA0" w:rsidRDefault="00D71C7C" w14:paraId="0E0EA15A" w14:textId="77777777">
      <w:pPr>
        <w:rPr>
          <w:rFonts w:eastAsia="MS Gothic"/>
          <w:b/>
          <w:bCs/>
          <w:color w:val="4F81BD"/>
        </w:rPr>
      </w:pPr>
    </w:p>
    <w:p w:rsidRPr="005E4A94" w:rsidR="00D71C7C" w:rsidP="00E92BA0" w:rsidRDefault="00D71C7C" w14:paraId="6250BCFB" w14:textId="77777777">
      <w:pPr>
        <w:rPr>
          <w:rFonts w:eastAsia="MS Gothic"/>
          <w:b/>
          <w:bCs/>
          <w:color w:val="4F81BD"/>
        </w:rPr>
      </w:pPr>
      <w:r w:rsidRPr="005E4A94">
        <w:rPr>
          <w:rFonts w:eastAsia="MS Gothic"/>
          <w:b/>
          <w:bCs/>
          <w:color w:val="4F81BD"/>
        </w:rPr>
        <w:t>Creditor Bank sends mandate initiation request (</w:t>
      </w:r>
      <w:hyperlink w:history="1" w:anchor="_Mandate_Initiation_Request_1">
        <w:r w:rsidR="000D204D">
          <w:rPr>
            <w:rStyle w:val="Hyperlink"/>
            <w:b/>
          </w:rPr>
          <w:t>pain.009</w:t>
        </w:r>
      </w:hyperlink>
      <w:r w:rsidRPr="005E4A94">
        <w:rPr>
          <w:rFonts w:eastAsia="MS Gothic"/>
          <w:b/>
          <w:bCs/>
          <w:color w:val="4F81BD"/>
        </w:rPr>
        <w:t>) to ACH.</w:t>
      </w:r>
    </w:p>
    <w:p w:rsidRPr="002D6E2C" w:rsidR="00D71C7C" w:rsidP="00E92BA0" w:rsidRDefault="00D71C7C" w14:paraId="4E6EC75E" w14:textId="77777777">
      <w:r w:rsidRPr="002D6E2C">
        <w:t xml:space="preserve">Creditor Bank validates the Creditor and confirms that he is in good standing and submits mandate initiation request to the ACH. </w:t>
      </w:r>
    </w:p>
    <w:p w:rsidR="00D71C7C" w:rsidP="00E92BA0" w:rsidRDefault="00D71C7C" w14:paraId="0AE3475B" w14:textId="77777777">
      <w:pPr>
        <w:rPr>
          <w:rFonts w:eastAsia="MS Gothic"/>
          <w:b/>
          <w:bCs/>
          <w:color w:val="4F81BD"/>
        </w:rPr>
      </w:pPr>
    </w:p>
    <w:p w:rsidRPr="005E4A94" w:rsidR="00D71C7C" w:rsidP="00E92BA0" w:rsidRDefault="00D71C7C" w14:paraId="4C35183E" w14:textId="77777777">
      <w:pPr>
        <w:rPr>
          <w:rFonts w:eastAsia="MS Gothic"/>
          <w:b/>
          <w:bCs/>
          <w:color w:val="4F81BD"/>
        </w:rPr>
      </w:pPr>
      <w:r w:rsidRPr="005E4A94">
        <w:rPr>
          <w:rFonts w:eastAsia="MS Gothic"/>
          <w:b/>
          <w:bCs/>
          <w:color w:val="4F81BD"/>
        </w:rPr>
        <w:t>ACH validates mandate initiation request (</w:t>
      </w:r>
      <w:hyperlink w:history="1" w:anchor="_Mandate_Initiation_Request_1">
        <w:r w:rsidR="000D204D">
          <w:rPr>
            <w:rStyle w:val="Hyperlink"/>
            <w:b/>
          </w:rPr>
          <w:t>pain.009</w:t>
        </w:r>
      </w:hyperlink>
      <w:r w:rsidRPr="005E4A94">
        <w:rPr>
          <w:rFonts w:eastAsia="MS Gothic"/>
          <w:b/>
          <w:bCs/>
          <w:color w:val="4F81BD"/>
        </w:rPr>
        <w:t>).</w:t>
      </w:r>
    </w:p>
    <w:p w:rsidRPr="002D6E2C" w:rsidR="00D71C7C" w:rsidP="00E92BA0" w:rsidRDefault="00D71C7C" w14:paraId="2BEFE67B" w14:textId="77777777">
      <w:r w:rsidRPr="002D6E2C">
        <w:t>ACH performs the following minimum validation:</w:t>
      </w:r>
    </w:p>
    <w:p w:rsidRPr="002D6E2C" w:rsidR="00D71C7C" w:rsidP="002C2973" w:rsidRDefault="00D71C7C" w14:paraId="2D69BC00" w14:textId="77777777">
      <w:pPr>
        <w:pStyle w:val="ListParagraph"/>
        <w:numPr>
          <w:ilvl w:val="0"/>
          <w:numId w:val="7"/>
        </w:numPr>
        <w:ind w:left="0" w:firstLine="0"/>
      </w:pPr>
      <w:r w:rsidRPr="002D6E2C">
        <w:t>Message structure</w:t>
      </w:r>
    </w:p>
    <w:p w:rsidRPr="002D6E2C" w:rsidR="00D71C7C" w:rsidP="002C2973" w:rsidRDefault="00D71C7C" w14:paraId="4C5E1222" w14:textId="77777777">
      <w:pPr>
        <w:pStyle w:val="ListParagraph"/>
        <w:numPr>
          <w:ilvl w:val="0"/>
          <w:numId w:val="7"/>
        </w:numPr>
        <w:ind w:left="0" w:firstLine="0"/>
      </w:pPr>
      <w:r w:rsidRPr="002D6E2C">
        <w:t xml:space="preserve">Member banks </w:t>
      </w:r>
    </w:p>
    <w:p w:rsidRPr="002D6E2C" w:rsidR="00D71C7C" w:rsidP="002C2973" w:rsidRDefault="00D71C7C" w14:paraId="4FEA7CCA" w14:textId="77777777">
      <w:pPr>
        <w:pStyle w:val="ListParagraph"/>
        <w:numPr>
          <w:ilvl w:val="0"/>
          <w:numId w:val="7"/>
        </w:numPr>
        <w:ind w:left="0" w:firstLine="0"/>
      </w:pPr>
      <w:r w:rsidRPr="002D6E2C">
        <w:t>Date check</w:t>
      </w:r>
    </w:p>
    <w:p w:rsidR="00D71C7C" w:rsidP="00E92BA0" w:rsidRDefault="00D71C7C" w14:paraId="71C2346F" w14:textId="77777777">
      <w:pPr>
        <w:tabs>
          <w:tab w:val="left" w:pos="1276"/>
        </w:tabs>
        <w:rPr>
          <w:b/>
        </w:rPr>
      </w:pPr>
    </w:p>
    <w:p w:rsidRPr="005E4A94" w:rsidR="00D71C7C" w:rsidP="00E92BA0" w:rsidRDefault="00D71C7C" w14:paraId="42628B79" w14:textId="77777777">
      <w:pPr>
        <w:rPr>
          <w:rFonts w:eastAsia="MS Gothic"/>
          <w:b/>
          <w:bCs/>
          <w:color w:val="4F81BD"/>
        </w:rPr>
      </w:pPr>
      <w:r w:rsidRPr="005E4A94">
        <w:rPr>
          <w:rFonts w:eastAsia="MS Gothic"/>
          <w:b/>
          <w:bCs/>
          <w:color w:val="4F81BD"/>
        </w:rPr>
        <w:t>ACH sends negative status report (</w:t>
      </w:r>
      <w:hyperlink w:history="1" w:anchor="Status_Report_Debtor_Mandate_Request">
        <w:r w:rsidRPr="005E4A94">
          <w:rPr>
            <w:rFonts w:eastAsia="MS Gothic"/>
            <w:b/>
            <w:bCs/>
            <w:color w:val="4F81BD"/>
          </w:rPr>
          <w:t>pacs.002</w:t>
        </w:r>
      </w:hyperlink>
      <w:r w:rsidRPr="005E4A94">
        <w:rPr>
          <w:rFonts w:eastAsia="MS Gothic"/>
          <w:b/>
          <w:bCs/>
          <w:color w:val="4F81BD"/>
        </w:rPr>
        <w:t>) with reason for failure to Creditor Bank</w:t>
      </w:r>
    </w:p>
    <w:p w:rsidRPr="005E4A94" w:rsidR="00D71C7C" w:rsidP="00E92BA0" w:rsidRDefault="00D71C7C" w14:paraId="598D7241" w14:textId="77777777">
      <w:pPr>
        <w:rPr>
          <w:rFonts w:eastAsia="MS Gothic"/>
          <w:b/>
          <w:bCs/>
          <w:color w:val="4F81BD"/>
        </w:rPr>
      </w:pPr>
      <w:r w:rsidRPr="005E4A94">
        <w:rPr>
          <w:rFonts w:eastAsia="MS Gothic"/>
          <w:b/>
          <w:bCs/>
          <w:color w:val="4F81BD"/>
        </w:rPr>
        <w:t>Creditor Bank sends negative response to Creditor.</w:t>
      </w:r>
    </w:p>
    <w:p w:rsidR="00D71C7C" w:rsidP="00E92BA0" w:rsidRDefault="00D71C7C" w14:paraId="22650487" w14:textId="77777777">
      <w:pPr>
        <w:rPr>
          <w:rFonts w:eastAsia="MS Gothic"/>
          <w:b/>
          <w:bCs/>
          <w:color w:val="4F81BD"/>
        </w:rPr>
      </w:pPr>
    </w:p>
    <w:p w:rsidRPr="005E4A94" w:rsidR="00D71C7C" w:rsidP="00E92BA0" w:rsidRDefault="00D71C7C" w14:paraId="186B6B83" w14:textId="77777777">
      <w:pPr>
        <w:rPr>
          <w:rFonts w:eastAsia="MS Gothic"/>
          <w:b/>
          <w:bCs/>
          <w:color w:val="4F81BD"/>
        </w:rPr>
      </w:pPr>
      <w:r w:rsidRPr="005E4A94">
        <w:rPr>
          <w:rFonts w:eastAsia="MS Gothic"/>
          <w:b/>
          <w:bCs/>
          <w:color w:val="4F81BD"/>
        </w:rPr>
        <w:t>Mandate initiation request process terminated.</w:t>
      </w:r>
    </w:p>
    <w:p w:rsidR="00D71C7C" w:rsidP="00E92BA0" w:rsidRDefault="00D71C7C" w14:paraId="6C084A77" w14:textId="77777777">
      <w:pPr>
        <w:tabs>
          <w:tab w:val="left" w:pos="1276"/>
        </w:tabs>
        <w:rPr>
          <w:b/>
        </w:rPr>
      </w:pPr>
    </w:p>
    <w:p w:rsidR="00D71C7C" w:rsidP="00E92BA0" w:rsidRDefault="00D71C7C" w14:paraId="151DBB2F" w14:textId="77777777">
      <w:pPr>
        <w:tabs>
          <w:tab w:val="left" w:pos="1276"/>
        </w:tabs>
        <w:rPr>
          <w:b/>
        </w:rPr>
      </w:pPr>
    </w:p>
    <w:p w:rsidR="00D71C7C" w:rsidP="00E92BA0" w:rsidRDefault="00D71C7C" w14:paraId="30A2A89B" w14:textId="77777777">
      <w:pPr>
        <w:rPr>
          <w:b/>
        </w:rPr>
      </w:pPr>
    </w:p>
    <w:p w:rsidRPr="00165933" w:rsidR="00D71C7C" w:rsidP="00E92BA0" w:rsidRDefault="00D71C7C" w14:paraId="6B2B146D" w14:textId="77777777">
      <w:pPr>
        <w:tabs>
          <w:tab w:val="left" w:pos="1276"/>
        </w:tabs>
        <w:rPr>
          <w:b/>
        </w:rPr>
      </w:pPr>
      <w:r w:rsidRPr="00165933">
        <w:rPr>
          <w:b/>
        </w:rPr>
        <w:t>Alternative Case</w:t>
      </w:r>
      <w:r>
        <w:rPr>
          <w:b/>
        </w:rPr>
        <w:t xml:space="preserve"> </w:t>
      </w:r>
      <w:r w:rsidRPr="00165933">
        <w:rPr>
          <w:b/>
        </w:rPr>
        <w:t>3:</w:t>
      </w:r>
    </w:p>
    <w:p w:rsidR="00D71C7C" w:rsidP="00E92BA0" w:rsidRDefault="00D71C7C" w14:paraId="6EBB9CCB" w14:textId="77777777">
      <w:pPr>
        <w:tabs>
          <w:tab w:val="left" w:pos="1276"/>
        </w:tabs>
        <w:rPr>
          <w:b/>
        </w:rPr>
      </w:pPr>
      <w:r w:rsidRPr="00295232">
        <w:rPr>
          <w:b/>
        </w:rPr>
        <w:t>Mandate initiation request (</w:t>
      </w:r>
      <w:hyperlink w:history="1" w:anchor="_Mandate_Initiation_Request_1">
        <w:r w:rsidRPr="00FA2425">
          <w:rPr>
            <w:b/>
          </w:rPr>
          <w:t>pain.009</w:t>
        </w:r>
      </w:hyperlink>
      <w:r w:rsidRPr="00295232">
        <w:rPr>
          <w:b/>
        </w:rPr>
        <w:t>) from ACH fails validation at Debtor Bank.</w:t>
      </w:r>
    </w:p>
    <w:p w:rsidR="00D71C7C" w:rsidP="00E92BA0" w:rsidRDefault="00D71C7C" w14:paraId="2E7B1A0C" w14:textId="77777777">
      <w:pPr>
        <w:tabs>
          <w:tab w:val="left" w:pos="1276"/>
        </w:tabs>
        <w:rPr>
          <w:b/>
        </w:rPr>
      </w:pPr>
    </w:p>
    <w:p w:rsidR="00D71C7C" w:rsidP="00E92BA0" w:rsidRDefault="00B658DD" w14:paraId="43A31367" w14:textId="77777777">
      <w:pPr>
        <w:tabs>
          <w:tab w:val="left" w:pos="1276"/>
        </w:tabs>
        <w:rPr>
          <w:b/>
        </w:rPr>
      </w:pPr>
      <w:r>
        <w:rPr>
          <w:b/>
          <w:noProof/>
          <w:lang w:val="en-US"/>
        </w:rPr>
        <w:drawing>
          <wp:inline distT="0" distB="0" distL="0" distR="0" wp14:anchorId="4548E73A" wp14:editId="18DB7E61">
            <wp:extent cx="5724525" cy="34099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rsidR="00B658DD" w:rsidP="00E92BA0" w:rsidRDefault="00B658DD" w14:paraId="622C3679" w14:textId="77777777">
      <w:pPr>
        <w:tabs>
          <w:tab w:val="left" w:pos="1276"/>
        </w:tabs>
        <w:rPr>
          <w:b/>
        </w:rPr>
      </w:pPr>
    </w:p>
    <w:p w:rsidRPr="002D6E2C" w:rsidR="00D71C7C" w:rsidP="00E92BA0" w:rsidRDefault="00D71C7C" w14:paraId="5532BAEA"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16397F9F" w14:textId="77777777">
      <w:r w:rsidRPr="002D6E2C">
        <w:t>Message format to be determined by the Creditor Bank, but message sent to Creditor Bank must contain all the data elements needed to create the mandat</w:t>
      </w:r>
      <w:r>
        <w:t>e initiation request (pain.009) and must include a request for real time authorisation.</w:t>
      </w:r>
    </w:p>
    <w:p w:rsidR="00D71C7C" w:rsidP="00E92BA0" w:rsidRDefault="00D71C7C" w14:paraId="36E1BDB8" w14:textId="77777777">
      <w:pPr>
        <w:rPr>
          <w:rFonts w:eastAsia="MS Gothic"/>
          <w:b/>
          <w:bCs/>
          <w:color w:val="4F81BD"/>
        </w:rPr>
      </w:pPr>
    </w:p>
    <w:p w:rsidRPr="005E4A94" w:rsidR="00D71C7C" w:rsidP="00E92BA0" w:rsidRDefault="00D71C7C" w14:paraId="0D381636" w14:textId="77777777">
      <w:pPr>
        <w:rPr>
          <w:rFonts w:eastAsia="MS Gothic"/>
          <w:b/>
          <w:bCs/>
          <w:color w:val="4F81BD"/>
        </w:rPr>
      </w:pPr>
      <w:r w:rsidRPr="005E4A94">
        <w:rPr>
          <w:rFonts w:eastAsia="MS Gothic"/>
          <w:b/>
          <w:bCs/>
          <w:color w:val="4F81BD"/>
        </w:rPr>
        <w:t>Creditor Bank sends mandate initiation request (</w:t>
      </w:r>
      <w:hyperlink w:history="1" w:anchor="_Mandate_Initiation_Request_1">
        <w:r w:rsidR="000D204D">
          <w:rPr>
            <w:rStyle w:val="Hyperlink"/>
            <w:b/>
          </w:rPr>
          <w:t>pain.009</w:t>
        </w:r>
      </w:hyperlink>
      <w:r w:rsidRPr="005E4A94">
        <w:rPr>
          <w:rFonts w:eastAsia="MS Gothic"/>
          <w:b/>
          <w:bCs/>
          <w:color w:val="4F81BD"/>
        </w:rPr>
        <w:t>) to ACH.</w:t>
      </w:r>
    </w:p>
    <w:p w:rsidRPr="002D6E2C" w:rsidR="00D71C7C" w:rsidP="00E92BA0" w:rsidRDefault="00D71C7C" w14:paraId="3BB8CB57" w14:textId="77777777">
      <w:r w:rsidRPr="002D6E2C">
        <w:t xml:space="preserve">Creditor Bank validates the Creditor and confirms that he is in good standing and submits mandate initiation request to the ACH. </w:t>
      </w:r>
    </w:p>
    <w:p w:rsidR="00D71C7C" w:rsidP="00E92BA0" w:rsidRDefault="00D71C7C" w14:paraId="3B5DAB83" w14:textId="77777777">
      <w:pPr>
        <w:rPr>
          <w:rFonts w:eastAsia="MS Gothic"/>
          <w:b/>
          <w:bCs/>
          <w:color w:val="4F81BD"/>
        </w:rPr>
      </w:pPr>
    </w:p>
    <w:p w:rsidRPr="005E4A94" w:rsidR="00D71C7C" w:rsidP="00E92BA0" w:rsidRDefault="00D71C7C" w14:paraId="13899171" w14:textId="77777777">
      <w:pPr>
        <w:rPr>
          <w:rFonts w:eastAsia="MS Gothic"/>
          <w:b/>
          <w:bCs/>
          <w:color w:val="4F81BD"/>
        </w:rPr>
      </w:pPr>
      <w:r w:rsidRPr="005E4A94">
        <w:rPr>
          <w:rFonts w:eastAsia="MS Gothic"/>
          <w:b/>
          <w:bCs/>
          <w:color w:val="4F81BD"/>
        </w:rPr>
        <w:t>ACH validates mandate initiation request (</w:t>
      </w:r>
      <w:hyperlink w:history="1" w:anchor="_Mandate_Initiation_Request_1">
        <w:r w:rsidR="000D204D">
          <w:rPr>
            <w:rStyle w:val="Hyperlink"/>
            <w:b/>
          </w:rPr>
          <w:t>pain.009</w:t>
        </w:r>
      </w:hyperlink>
      <w:r w:rsidRPr="005E4A94">
        <w:rPr>
          <w:rFonts w:eastAsia="MS Gothic"/>
          <w:b/>
          <w:bCs/>
          <w:color w:val="4F81BD"/>
        </w:rPr>
        <w:t>) and responds to Creditor Bank.</w:t>
      </w:r>
    </w:p>
    <w:p w:rsidRPr="002D6E2C" w:rsidR="00D71C7C" w:rsidP="00E92BA0" w:rsidRDefault="00D71C7C" w14:paraId="1F9D4F27" w14:textId="77777777">
      <w:r w:rsidRPr="002D6E2C">
        <w:t>ACH performs the following minimum validation:</w:t>
      </w:r>
    </w:p>
    <w:p w:rsidRPr="002D6E2C" w:rsidR="00D71C7C" w:rsidP="002C2973" w:rsidRDefault="00D71C7C" w14:paraId="70F2605C" w14:textId="77777777">
      <w:pPr>
        <w:pStyle w:val="ListParagraph"/>
        <w:numPr>
          <w:ilvl w:val="0"/>
          <w:numId w:val="7"/>
        </w:numPr>
        <w:ind w:left="0" w:firstLine="0"/>
      </w:pPr>
      <w:r w:rsidRPr="002D6E2C">
        <w:t>Message structure</w:t>
      </w:r>
    </w:p>
    <w:p w:rsidRPr="002D6E2C" w:rsidR="00D71C7C" w:rsidP="002C2973" w:rsidRDefault="00D71C7C" w14:paraId="1D67976B" w14:textId="77777777">
      <w:pPr>
        <w:pStyle w:val="ListParagraph"/>
        <w:numPr>
          <w:ilvl w:val="0"/>
          <w:numId w:val="7"/>
        </w:numPr>
        <w:ind w:left="0" w:firstLine="0"/>
      </w:pPr>
      <w:r w:rsidRPr="002D6E2C">
        <w:t xml:space="preserve">Member banks </w:t>
      </w:r>
    </w:p>
    <w:p w:rsidRPr="002D6E2C" w:rsidR="00D71C7C" w:rsidP="002C2973" w:rsidRDefault="00D71C7C" w14:paraId="2A28B03A" w14:textId="77777777">
      <w:pPr>
        <w:pStyle w:val="ListParagraph"/>
        <w:numPr>
          <w:ilvl w:val="0"/>
          <w:numId w:val="7"/>
        </w:numPr>
        <w:ind w:left="0" w:firstLine="0"/>
      </w:pPr>
      <w:r w:rsidRPr="002D6E2C">
        <w:t>Date check</w:t>
      </w:r>
    </w:p>
    <w:p w:rsidRPr="002D6E2C" w:rsidR="00D71C7C" w:rsidP="00E92BA0" w:rsidRDefault="00D71C7C" w14:paraId="75FD5811" w14:textId="77777777"/>
    <w:p w:rsidRPr="005E4A94" w:rsidR="00D71C7C" w:rsidP="00E92BA0" w:rsidRDefault="00D71C7C" w14:paraId="13286A75" w14:textId="77777777">
      <w:pPr>
        <w:rPr>
          <w:rFonts w:eastAsia="MS Gothic"/>
          <w:b/>
          <w:bCs/>
          <w:color w:val="4F81BD"/>
        </w:rPr>
      </w:pPr>
      <w:r w:rsidRPr="005E4A94">
        <w:rPr>
          <w:rFonts w:eastAsia="MS Gothic"/>
          <w:b/>
          <w:bCs/>
          <w:color w:val="4F81BD"/>
        </w:rPr>
        <w:t>ACH sends valid mandate initiation request (</w:t>
      </w:r>
      <w:hyperlink w:history="1" w:anchor="_Mandate_Initiation_Request_1">
        <w:r w:rsidR="000D204D">
          <w:rPr>
            <w:rStyle w:val="Hyperlink"/>
            <w:b/>
          </w:rPr>
          <w:t>pain.009</w:t>
        </w:r>
      </w:hyperlink>
      <w:r w:rsidRPr="005E4A94">
        <w:rPr>
          <w:rFonts w:eastAsia="MS Gothic"/>
          <w:b/>
          <w:bCs/>
          <w:color w:val="4F81BD"/>
        </w:rPr>
        <w:t>) to Debtor Bank.</w:t>
      </w:r>
    </w:p>
    <w:p w:rsidRPr="005E4A94" w:rsidR="00D71C7C" w:rsidP="00E92BA0" w:rsidRDefault="00D71C7C" w14:paraId="1088BBBC" w14:textId="77777777">
      <w:pPr>
        <w:rPr>
          <w:rFonts w:eastAsia="MS Gothic"/>
          <w:b/>
          <w:bCs/>
          <w:color w:val="4F81BD"/>
        </w:rPr>
      </w:pPr>
      <w:r w:rsidRPr="005E4A94">
        <w:rPr>
          <w:rFonts w:eastAsia="MS Gothic"/>
          <w:b/>
          <w:bCs/>
          <w:color w:val="4F81BD"/>
        </w:rPr>
        <w:t>Debtor Bank validates mandate initiation request (</w:t>
      </w:r>
      <w:hyperlink w:history="1" w:anchor="_Mandate_Initiation_Request_1">
        <w:r w:rsidR="000D204D">
          <w:rPr>
            <w:rStyle w:val="Hyperlink"/>
            <w:b/>
          </w:rPr>
          <w:t>pain.009</w:t>
        </w:r>
      </w:hyperlink>
      <w:r w:rsidRPr="005E4A94">
        <w:rPr>
          <w:rFonts w:eastAsia="MS Gothic"/>
          <w:b/>
          <w:bCs/>
          <w:color w:val="4F81BD"/>
        </w:rPr>
        <w:t>).</w:t>
      </w:r>
    </w:p>
    <w:p w:rsidRPr="002D6E2C" w:rsidR="00D71C7C" w:rsidP="00E92BA0" w:rsidRDefault="00D71C7C" w14:paraId="6896DBBC" w14:textId="77777777">
      <w:r w:rsidRPr="002D6E2C">
        <w:t>Debtor Bank performs the following minimum validation:</w:t>
      </w:r>
    </w:p>
    <w:p w:rsidRPr="002D6E2C" w:rsidR="00D71C7C" w:rsidP="002C2973" w:rsidRDefault="00D71C7C" w14:paraId="7E789D3A" w14:textId="77777777">
      <w:pPr>
        <w:pStyle w:val="ListParagraph"/>
        <w:numPr>
          <w:ilvl w:val="0"/>
          <w:numId w:val="10"/>
        </w:numPr>
        <w:ind w:left="0" w:firstLine="0"/>
      </w:pPr>
      <w:r w:rsidRPr="002D6E2C">
        <w:t>the account is a valid account for AC;</w:t>
      </w:r>
    </w:p>
    <w:p w:rsidRPr="002D6E2C" w:rsidR="00D71C7C" w:rsidP="002C2973" w:rsidRDefault="00D71C7C" w14:paraId="7434A36B" w14:textId="77777777">
      <w:pPr>
        <w:pStyle w:val="ListParagraph"/>
        <w:numPr>
          <w:ilvl w:val="0"/>
          <w:numId w:val="10"/>
        </w:numPr>
        <w:ind w:left="0" w:firstLine="0"/>
      </w:pPr>
      <w:r w:rsidRPr="002D6E2C">
        <w:t>the account is “open” and “active” (not frozen; closed etc.);</w:t>
      </w:r>
    </w:p>
    <w:p w:rsidRPr="002D6E2C" w:rsidR="00D71C7C" w:rsidP="002C2973" w:rsidRDefault="00D71C7C" w14:paraId="226E28B3" w14:textId="77777777">
      <w:pPr>
        <w:pStyle w:val="ListParagraph"/>
        <w:numPr>
          <w:ilvl w:val="0"/>
          <w:numId w:val="10"/>
        </w:numPr>
        <w:ind w:left="0" w:firstLine="0"/>
      </w:pPr>
      <w:r w:rsidRPr="002D6E2C">
        <w:t>the Debtor’s ID number matches the account details provided;</w:t>
      </w:r>
    </w:p>
    <w:p w:rsidRPr="002D6E2C" w:rsidR="00D71C7C" w:rsidP="002C2973" w:rsidRDefault="00D71C7C" w14:paraId="771C12FF" w14:textId="77777777">
      <w:pPr>
        <w:pStyle w:val="ListParagraph"/>
        <w:numPr>
          <w:ilvl w:val="0"/>
          <w:numId w:val="10"/>
        </w:numPr>
        <w:ind w:left="0" w:firstLine="0"/>
      </w:pPr>
      <w:r w:rsidRPr="002D6E2C">
        <w:t>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Pr="002D6E2C" w:rsidR="00D71C7C" w:rsidP="00E92BA0" w:rsidRDefault="00D71C7C" w14:paraId="0B11B4C7" w14:textId="77777777"/>
    <w:p w:rsidRPr="0090528E" w:rsidR="00D71C7C" w:rsidP="00E92BA0" w:rsidRDefault="00D71C7C" w14:paraId="4150FEC0" w14:textId="77777777">
      <w:pPr>
        <w:rPr>
          <w:rFonts w:eastAsia="MS Gothic"/>
          <w:b/>
          <w:bCs/>
          <w:color w:val="4F81BD"/>
        </w:rPr>
      </w:pPr>
      <w:r w:rsidRPr="0090528E">
        <w:rPr>
          <w:rFonts w:eastAsia="MS Gothic"/>
          <w:b/>
          <w:bCs/>
          <w:color w:val="4F81BD"/>
        </w:rPr>
        <w:t>Debtor Bank sends negative status report (</w:t>
      </w:r>
      <w:hyperlink w:history="1" w:anchor="Status_Report_Debtor_Mandate_Request">
        <w:r w:rsidRPr="005E4A94">
          <w:rPr>
            <w:rFonts w:eastAsia="MS Gothic"/>
            <w:b/>
            <w:bCs/>
            <w:color w:val="4F81BD"/>
          </w:rPr>
          <w:t>pacs.002</w:t>
        </w:r>
      </w:hyperlink>
      <w:r w:rsidRPr="0090528E">
        <w:rPr>
          <w:rFonts w:eastAsia="MS Gothic"/>
          <w:b/>
          <w:bCs/>
          <w:color w:val="4F81BD"/>
        </w:rPr>
        <w:t>) with reason for failure to ACH.</w:t>
      </w:r>
    </w:p>
    <w:p w:rsidR="00D71C7C" w:rsidP="00E92BA0" w:rsidRDefault="00D71C7C" w14:paraId="5B49D807" w14:textId="77777777">
      <w:pPr>
        <w:rPr>
          <w:rFonts w:eastAsia="MS Gothic"/>
          <w:b/>
          <w:bCs/>
          <w:color w:val="4F81BD"/>
        </w:rPr>
      </w:pPr>
    </w:p>
    <w:p w:rsidRPr="0090528E" w:rsidR="00D71C7C" w:rsidP="00E92BA0" w:rsidRDefault="00D71C7C" w14:paraId="3AF15AF0" w14:textId="77777777">
      <w:pPr>
        <w:rPr>
          <w:rFonts w:eastAsia="MS Gothic"/>
          <w:b/>
          <w:bCs/>
          <w:color w:val="4F81BD"/>
        </w:rPr>
      </w:pPr>
      <w:r w:rsidRPr="0090528E">
        <w:rPr>
          <w:rFonts w:eastAsia="MS Gothic"/>
          <w:b/>
          <w:bCs/>
          <w:color w:val="4F81BD"/>
        </w:rPr>
        <w:t>ACH sends negative status report (</w:t>
      </w:r>
      <w:hyperlink w:history="1" w:anchor="Status_Report_Debtor_Mandate_Request">
        <w:r w:rsidRPr="005E4A94">
          <w:rPr>
            <w:rFonts w:eastAsia="MS Gothic"/>
            <w:b/>
            <w:bCs/>
            <w:color w:val="4F81BD"/>
          </w:rPr>
          <w:t>pacs.002</w:t>
        </w:r>
      </w:hyperlink>
      <w:r w:rsidRPr="0090528E">
        <w:rPr>
          <w:rFonts w:eastAsia="MS Gothic"/>
          <w:b/>
          <w:bCs/>
          <w:color w:val="4F81BD"/>
        </w:rPr>
        <w:t>) to Creditor Bank.</w:t>
      </w:r>
    </w:p>
    <w:p w:rsidRPr="002D6E2C" w:rsidR="00D71C7C" w:rsidP="00E92BA0" w:rsidRDefault="00D71C7C" w14:paraId="583A6D39"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D71C7C" w:rsidP="00E92BA0" w:rsidRDefault="00D71C7C" w14:paraId="547CFAD9" w14:textId="77777777">
      <w:r w:rsidRPr="002D6E2C">
        <w:t>Message format of mandate response to Creditor to be determined by the Creditor Bank.</w:t>
      </w:r>
    </w:p>
    <w:p w:rsidR="00D71C7C" w:rsidP="00E92BA0" w:rsidRDefault="00D71C7C" w14:paraId="59B03A30" w14:textId="77777777"/>
    <w:p w:rsidR="00D71C7C" w:rsidP="00E92BA0" w:rsidRDefault="00D71C7C" w14:paraId="58B517BB" w14:textId="77777777"/>
    <w:p w:rsidR="00D71C7C" w:rsidP="00E92BA0" w:rsidRDefault="00D71C7C" w14:paraId="365C4809" w14:textId="77777777">
      <w:pPr>
        <w:rPr>
          <w:b/>
        </w:rPr>
      </w:pPr>
      <w:r>
        <w:rPr>
          <w:b/>
        </w:rPr>
        <w:br w:type="page"/>
      </w:r>
    </w:p>
    <w:p w:rsidRPr="00526E4D" w:rsidR="00D71C7C" w:rsidP="00E92BA0" w:rsidRDefault="00D71C7C" w14:paraId="0D4458B7" w14:textId="77777777">
      <w:pPr>
        <w:tabs>
          <w:tab w:val="left" w:pos="1276"/>
        </w:tabs>
        <w:rPr>
          <w:b/>
        </w:rPr>
      </w:pPr>
      <w:r w:rsidRPr="00526E4D">
        <w:rPr>
          <w:b/>
        </w:rPr>
        <w:t>Alternat</w:t>
      </w:r>
      <w:r>
        <w:rPr>
          <w:b/>
        </w:rPr>
        <w:t>ive</w:t>
      </w:r>
      <w:r w:rsidRPr="00526E4D">
        <w:rPr>
          <w:b/>
        </w:rPr>
        <w:t xml:space="preserve"> case </w:t>
      </w:r>
      <w:r>
        <w:rPr>
          <w:b/>
        </w:rPr>
        <w:t>4</w:t>
      </w:r>
      <w:r w:rsidRPr="00526E4D">
        <w:rPr>
          <w:b/>
        </w:rPr>
        <w:t xml:space="preserve">: </w:t>
      </w:r>
    </w:p>
    <w:p w:rsidR="00D71C7C" w:rsidP="00E92BA0" w:rsidRDefault="00D71C7C" w14:paraId="120C16FC" w14:textId="77777777">
      <w:pPr>
        <w:tabs>
          <w:tab w:val="left" w:pos="1276"/>
        </w:tabs>
        <w:rPr>
          <w:b/>
        </w:rPr>
      </w:pPr>
      <w:r w:rsidRPr="00526E4D">
        <w:rPr>
          <w:b/>
        </w:rPr>
        <w:t xml:space="preserve">Mandate </w:t>
      </w:r>
      <w:r>
        <w:rPr>
          <w:b/>
        </w:rPr>
        <w:t xml:space="preserve">Initiation acceptance message </w:t>
      </w:r>
      <w:r w:rsidRPr="009739A8">
        <w:rPr>
          <w:b/>
        </w:rPr>
        <w:t>(</w:t>
      </w:r>
      <w:r>
        <w:rPr>
          <w:b/>
        </w:rPr>
        <w:t>pain.012) fails</w:t>
      </w:r>
      <w:r w:rsidRPr="00526E4D">
        <w:rPr>
          <w:b/>
        </w:rPr>
        <w:t xml:space="preserve"> at </w:t>
      </w:r>
      <w:r>
        <w:rPr>
          <w:b/>
        </w:rPr>
        <w:t>ACH</w:t>
      </w:r>
      <w:r w:rsidRPr="00526E4D">
        <w:rPr>
          <w:b/>
        </w:rPr>
        <w:t>.</w:t>
      </w:r>
    </w:p>
    <w:p w:rsidR="00D71C7C" w:rsidP="00E92BA0" w:rsidRDefault="00B658DD" w14:paraId="74DA855B" w14:textId="77777777">
      <w:pPr>
        <w:tabs>
          <w:tab w:val="left" w:pos="1276"/>
        </w:tabs>
        <w:rPr>
          <w:b/>
        </w:rPr>
      </w:pPr>
      <w:r>
        <w:rPr>
          <w:b/>
          <w:noProof/>
          <w:lang w:val="en-US"/>
        </w:rPr>
        <w:drawing>
          <wp:inline distT="0" distB="0" distL="0" distR="0" wp14:anchorId="378C0EB4" wp14:editId="131CE377">
            <wp:extent cx="5724525" cy="3409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rsidR="00B658DD" w:rsidP="00E92BA0" w:rsidRDefault="00B658DD" w14:paraId="7E3ADCA8" w14:textId="77777777">
      <w:pPr>
        <w:tabs>
          <w:tab w:val="left" w:pos="1276"/>
        </w:tabs>
        <w:rPr>
          <w:b/>
        </w:rPr>
      </w:pPr>
    </w:p>
    <w:p w:rsidRPr="002D6E2C" w:rsidR="00D71C7C" w:rsidP="00E92BA0" w:rsidRDefault="00D71C7C" w14:paraId="333008C0"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54CC80FF" w14:textId="77777777">
      <w:r w:rsidRPr="002D6E2C">
        <w:t>Message format to be determined by the Creditor Bank, but message sent to Creditor Bank must contain all the data elements needed to create the mandat</w:t>
      </w:r>
      <w:r>
        <w:t>e initiation request (pain.009) and must include a request for real time authorisation.</w:t>
      </w:r>
    </w:p>
    <w:p w:rsidR="00D71C7C" w:rsidP="00E92BA0" w:rsidRDefault="00D71C7C" w14:paraId="447D88E8" w14:textId="77777777">
      <w:pPr>
        <w:rPr>
          <w:rFonts w:eastAsia="MS Gothic"/>
          <w:b/>
          <w:bCs/>
          <w:color w:val="4F81BD"/>
        </w:rPr>
      </w:pPr>
    </w:p>
    <w:p w:rsidRPr="005E4A94" w:rsidR="00D71C7C" w:rsidP="00E92BA0" w:rsidRDefault="00D71C7C" w14:paraId="1EFA170E" w14:textId="77777777">
      <w:pPr>
        <w:rPr>
          <w:rFonts w:eastAsia="MS Gothic"/>
          <w:b/>
          <w:bCs/>
          <w:color w:val="4F81BD"/>
        </w:rPr>
      </w:pPr>
      <w:r w:rsidRPr="005E4A94">
        <w:rPr>
          <w:rFonts w:eastAsia="MS Gothic"/>
          <w:b/>
          <w:bCs/>
          <w:color w:val="4F81BD"/>
        </w:rPr>
        <w:t>Creditor Bank sends mandate initiation request (</w:t>
      </w:r>
      <w:hyperlink w:history="1" w:anchor="_Mandate_Initiation_Request_1">
        <w:r w:rsidR="000D204D">
          <w:rPr>
            <w:rStyle w:val="Hyperlink"/>
            <w:b/>
          </w:rPr>
          <w:t>pain.009</w:t>
        </w:r>
      </w:hyperlink>
      <w:r w:rsidRPr="005E4A94">
        <w:rPr>
          <w:rFonts w:eastAsia="MS Gothic"/>
          <w:b/>
          <w:bCs/>
          <w:color w:val="4F81BD"/>
        </w:rPr>
        <w:t>) to ACH.</w:t>
      </w:r>
    </w:p>
    <w:p w:rsidRPr="002D6E2C" w:rsidR="00D71C7C" w:rsidP="00E92BA0" w:rsidRDefault="00D71C7C" w14:paraId="7B5347B4" w14:textId="77777777">
      <w:r w:rsidRPr="002D6E2C">
        <w:t xml:space="preserve">Creditor Bank validates the Creditor and confirms that he is in good standing and submits mandate initiation request to the ACH. </w:t>
      </w:r>
    </w:p>
    <w:p w:rsidR="00D71C7C" w:rsidP="00E92BA0" w:rsidRDefault="00D71C7C" w14:paraId="44F2B981" w14:textId="77777777">
      <w:pPr>
        <w:rPr>
          <w:rFonts w:eastAsia="MS Gothic"/>
          <w:b/>
          <w:bCs/>
          <w:color w:val="4F81BD"/>
        </w:rPr>
      </w:pPr>
    </w:p>
    <w:p w:rsidRPr="005E4A94" w:rsidR="00D71C7C" w:rsidP="00E92BA0" w:rsidRDefault="00D71C7C" w14:paraId="2EC3601B" w14:textId="77777777">
      <w:pPr>
        <w:rPr>
          <w:rFonts w:eastAsia="MS Gothic"/>
          <w:b/>
          <w:bCs/>
          <w:color w:val="4F81BD"/>
        </w:rPr>
      </w:pPr>
      <w:r w:rsidRPr="005E4A94">
        <w:rPr>
          <w:rFonts w:eastAsia="MS Gothic"/>
          <w:b/>
          <w:bCs/>
          <w:color w:val="4F81BD"/>
        </w:rPr>
        <w:t>ACH validates mandate initiation request (</w:t>
      </w:r>
      <w:hyperlink w:history="1" w:anchor="_Mandate_Initiation_Request_1">
        <w:r w:rsidR="000D204D">
          <w:rPr>
            <w:rStyle w:val="Hyperlink"/>
            <w:b/>
          </w:rPr>
          <w:t>pain.009</w:t>
        </w:r>
      </w:hyperlink>
      <w:r w:rsidRPr="005E4A94">
        <w:rPr>
          <w:rFonts w:eastAsia="MS Gothic"/>
          <w:b/>
          <w:bCs/>
          <w:color w:val="4F81BD"/>
        </w:rPr>
        <w:t>) and responds to Creditor Bank.</w:t>
      </w:r>
    </w:p>
    <w:p w:rsidRPr="002D6E2C" w:rsidR="00D71C7C" w:rsidP="00E92BA0" w:rsidRDefault="00D71C7C" w14:paraId="184AC846" w14:textId="77777777">
      <w:r w:rsidRPr="002D6E2C">
        <w:t>ACH performs the following minimum validation:</w:t>
      </w:r>
    </w:p>
    <w:p w:rsidRPr="002D6E2C" w:rsidR="00D71C7C" w:rsidP="002C2973" w:rsidRDefault="00D71C7C" w14:paraId="07F1DE74" w14:textId="77777777">
      <w:pPr>
        <w:pStyle w:val="ListParagraph"/>
        <w:numPr>
          <w:ilvl w:val="0"/>
          <w:numId w:val="7"/>
        </w:numPr>
        <w:ind w:left="0" w:firstLine="0"/>
      </w:pPr>
      <w:r w:rsidRPr="002D6E2C">
        <w:t>Message structure</w:t>
      </w:r>
    </w:p>
    <w:p w:rsidRPr="002D6E2C" w:rsidR="00D71C7C" w:rsidP="002C2973" w:rsidRDefault="00D71C7C" w14:paraId="64EFC462" w14:textId="77777777">
      <w:pPr>
        <w:pStyle w:val="ListParagraph"/>
        <w:numPr>
          <w:ilvl w:val="0"/>
          <w:numId w:val="7"/>
        </w:numPr>
        <w:ind w:left="0" w:firstLine="0"/>
      </w:pPr>
      <w:r w:rsidRPr="002D6E2C">
        <w:t xml:space="preserve">Member banks </w:t>
      </w:r>
    </w:p>
    <w:p w:rsidRPr="002D6E2C" w:rsidR="00D71C7C" w:rsidP="002C2973" w:rsidRDefault="00D71C7C" w14:paraId="5D4DBEF0" w14:textId="77777777">
      <w:pPr>
        <w:pStyle w:val="ListParagraph"/>
        <w:numPr>
          <w:ilvl w:val="0"/>
          <w:numId w:val="7"/>
        </w:numPr>
        <w:ind w:left="0" w:firstLine="0"/>
      </w:pPr>
      <w:r w:rsidRPr="002D6E2C">
        <w:t>Date check</w:t>
      </w:r>
    </w:p>
    <w:p w:rsidRPr="002D6E2C" w:rsidR="00D71C7C" w:rsidP="00E92BA0" w:rsidRDefault="00D71C7C" w14:paraId="0AA2E724" w14:textId="77777777"/>
    <w:p w:rsidRPr="005E4A94" w:rsidR="00D71C7C" w:rsidP="00E92BA0" w:rsidRDefault="00D71C7C" w14:paraId="2689FD69" w14:textId="77777777">
      <w:pPr>
        <w:rPr>
          <w:rFonts w:eastAsia="MS Gothic"/>
          <w:b/>
          <w:bCs/>
          <w:color w:val="4F81BD"/>
        </w:rPr>
      </w:pPr>
      <w:r w:rsidRPr="005E4A94">
        <w:rPr>
          <w:rFonts w:eastAsia="MS Gothic"/>
          <w:b/>
          <w:bCs/>
          <w:color w:val="4F81BD"/>
        </w:rPr>
        <w:t>ACH sends valid mandate initiation request (</w:t>
      </w:r>
      <w:hyperlink w:history="1" w:anchor="_Mandate_Initiation_Request_1">
        <w:r w:rsidR="000D204D">
          <w:rPr>
            <w:rStyle w:val="Hyperlink"/>
            <w:b/>
          </w:rPr>
          <w:t>pain.009</w:t>
        </w:r>
      </w:hyperlink>
      <w:r w:rsidRPr="005E4A94">
        <w:rPr>
          <w:rFonts w:eastAsia="MS Gothic"/>
          <w:b/>
          <w:bCs/>
          <w:color w:val="4F81BD"/>
        </w:rPr>
        <w:t>) to Debtor Bank.</w:t>
      </w:r>
    </w:p>
    <w:p w:rsidR="00D71C7C" w:rsidP="00E92BA0" w:rsidRDefault="00D71C7C" w14:paraId="16CB7ADE" w14:textId="77777777">
      <w:pPr>
        <w:rPr>
          <w:rFonts w:eastAsia="MS Gothic"/>
          <w:b/>
          <w:bCs/>
          <w:color w:val="4F81BD"/>
        </w:rPr>
      </w:pPr>
    </w:p>
    <w:p w:rsidRPr="005E4A94" w:rsidR="00D71C7C" w:rsidP="00E92BA0" w:rsidRDefault="00D71C7C" w14:paraId="17354256" w14:textId="77777777">
      <w:pPr>
        <w:rPr>
          <w:rFonts w:eastAsia="MS Gothic"/>
          <w:b/>
          <w:bCs/>
          <w:color w:val="4F81BD"/>
        </w:rPr>
      </w:pPr>
      <w:r w:rsidRPr="005E4A94">
        <w:rPr>
          <w:rFonts w:eastAsia="MS Gothic"/>
          <w:b/>
          <w:bCs/>
          <w:color w:val="4F81BD"/>
        </w:rPr>
        <w:t>Debtor Bank validates mandate initiation request (</w:t>
      </w:r>
      <w:hyperlink w:history="1" w:anchor="_Mandate_Initiation_Request_1">
        <w:r w:rsidR="000D204D">
          <w:rPr>
            <w:rStyle w:val="Hyperlink"/>
            <w:b/>
          </w:rPr>
          <w:t>pain.009</w:t>
        </w:r>
      </w:hyperlink>
      <w:r w:rsidRPr="005E4A94">
        <w:rPr>
          <w:rFonts w:eastAsia="MS Gothic"/>
          <w:b/>
          <w:bCs/>
          <w:color w:val="4F81BD"/>
        </w:rPr>
        <w:t>).</w:t>
      </w:r>
    </w:p>
    <w:p w:rsidRPr="002D6E2C" w:rsidR="00D71C7C" w:rsidP="00E92BA0" w:rsidRDefault="00D71C7C" w14:paraId="713E8CBE" w14:textId="77777777">
      <w:r w:rsidRPr="002D6E2C">
        <w:t>Debtor Bank performs the following minimum validation:</w:t>
      </w:r>
    </w:p>
    <w:p w:rsidRPr="002D6E2C" w:rsidR="00D71C7C" w:rsidP="002C2973" w:rsidRDefault="00D71C7C" w14:paraId="07AA5B60" w14:textId="77777777">
      <w:pPr>
        <w:pStyle w:val="ListParagraph"/>
        <w:numPr>
          <w:ilvl w:val="0"/>
          <w:numId w:val="10"/>
        </w:numPr>
        <w:ind w:left="0" w:firstLine="0"/>
      </w:pPr>
      <w:r w:rsidRPr="002D6E2C">
        <w:t>the account is a valid account for AC;</w:t>
      </w:r>
    </w:p>
    <w:p w:rsidRPr="002D6E2C" w:rsidR="00D71C7C" w:rsidP="002C2973" w:rsidRDefault="00D71C7C" w14:paraId="2D801937" w14:textId="77777777">
      <w:pPr>
        <w:pStyle w:val="ListParagraph"/>
        <w:numPr>
          <w:ilvl w:val="0"/>
          <w:numId w:val="10"/>
        </w:numPr>
        <w:ind w:left="0" w:firstLine="0"/>
      </w:pPr>
      <w:r w:rsidRPr="002D6E2C">
        <w:t>the account is “open” and “active” (not frozen; closed etc.);</w:t>
      </w:r>
    </w:p>
    <w:p w:rsidRPr="002D6E2C" w:rsidR="00D71C7C" w:rsidP="002C2973" w:rsidRDefault="00D71C7C" w14:paraId="26541452" w14:textId="77777777">
      <w:pPr>
        <w:pStyle w:val="ListParagraph"/>
        <w:numPr>
          <w:ilvl w:val="0"/>
          <w:numId w:val="10"/>
        </w:numPr>
        <w:ind w:left="0" w:firstLine="0"/>
      </w:pPr>
      <w:r w:rsidRPr="002D6E2C">
        <w:t>the Debtor’s ID number matches the account details provided;</w:t>
      </w:r>
    </w:p>
    <w:p w:rsidRPr="002D6E2C" w:rsidR="00D71C7C" w:rsidP="002C2973" w:rsidRDefault="00D71C7C" w14:paraId="029C5041" w14:textId="77777777">
      <w:pPr>
        <w:pStyle w:val="ListParagraph"/>
        <w:numPr>
          <w:ilvl w:val="0"/>
          <w:numId w:val="10"/>
        </w:numPr>
        <w:ind w:left="0" w:firstLine="0"/>
      </w:pPr>
      <w:r w:rsidRPr="002D6E2C">
        <w:t>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Pr="002D6E2C" w:rsidR="00D71C7C" w:rsidP="00E92BA0" w:rsidRDefault="00D71C7C" w14:paraId="41BF8583" w14:textId="77777777"/>
    <w:p w:rsidRPr="002D6E2C" w:rsidR="00D71C7C" w:rsidP="00E92BA0" w:rsidRDefault="00D71C7C" w14:paraId="6B71B966"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updates Mandate Register on positive response from Debtor.</w:t>
      </w:r>
    </w:p>
    <w:p w:rsidRPr="002D6E2C" w:rsidR="00D71C7C" w:rsidP="00E92BA0" w:rsidRDefault="00D71C7C" w14:paraId="04E2617D" w14:textId="77777777">
      <w:pPr>
        <w:pStyle w:val="ListParagraph"/>
        <w:ind w:left="0"/>
      </w:pPr>
      <w:r w:rsidRPr="002D6E2C">
        <w:t>Once Debtor authorises mandate, Debtor Bank creates unique mandate reference number per mandate initiation request to include in mandate response.</w:t>
      </w:r>
    </w:p>
    <w:p w:rsidRPr="002D6E2C" w:rsidR="00D71C7C" w:rsidP="00E92BA0" w:rsidRDefault="00D71C7C" w14:paraId="7BC2AD62" w14:textId="77777777">
      <w:pPr>
        <w:pStyle w:val="ListParagraph"/>
        <w:ind w:left="0"/>
      </w:pPr>
    </w:p>
    <w:p w:rsidRPr="005E4A94" w:rsidR="00D71C7C" w:rsidP="00E92BA0" w:rsidRDefault="00D71C7C" w14:paraId="7682728C" w14:textId="77777777">
      <w:pPr>
        <w:rPr>
          <w:rFonts w:eastAsia="MS Gothic"/>
          <w:b/>
          <w:bCs/>
          <w:color w:val="4F81BD"/>
        </w:rPr>
      </w:pPr>
      <w:r w:rsidRPr="005E4A94">
        <w:rPr>
          <w:rFonts w:eastAsia="MS Gothic"/>
          <w:b/>
          <w:bCs/>
          <w:color w:val="4F81BD"/>
        </w:rPr>
        <w:t>Debtor Bank responds with mandate acceptance report (</w:t>
      </w:r>
      <w:hyperlink w:history="1" w:anchor="_Mandate_Acceptance_Report">
        <w:r w:rsidRPr="005E4A94">
          <w:rPr>
            <w:rFonts w:eastAsia="MS Gothic"/>
            <w:b/>
            <w:bCs/>
            <w:color w:val="4F81BD"/>
          </w:rPr>
          <w:t>pain.012</w:t>
        </w:r>
      </w:hyperlink>
      <w:r w:rsidRPr="005E4A94">
        <w:rPr>
          <w:rFonts w:eastAsia="MS Gothic"/>
          <w:b/>
          <w:bCs/>
          <w:color w:val="4F81BD"/>
        </w:rPr>
        <w:t>) to ACH.</w:t>
      </w:r>
    </w:p>
    <w:p w:rsidRPr="002D6E2C" w:rsidR="00D71C7C" w:rsidP="00E92BA0" w:rsidRDefault="00D71C7C" w14:paraId="05715F12" w14:textId="77777777">
      <w:r w:rsidRPr="002D6E2C">
        <w:t>Debtor Bank responds with mandate acceptance report to ACH with “authorised” (AAUT) or “not authorised” (NAUT) Debtor responses indicated in the “Authentication Status Indicator”.</w:t>
      </w:r>
      <w:r w:rsidRPr="002D6E2C">
        <w:rPr>
          <w:b/>
          <w:sz w:val="20"/>
          <w:szCs w:val="20"/>
        </w:rPr>
        <w:t xml:space="preserve"> </w:t>
      </w:r>
    </w:p>
    <w:p w:rsidRPr="002D6E2C" w:rsidR="00D71C7C" w:rsidP="00E92BA0" w:rsidRDefault="00D71C7C" w14:paraId="6958F2E7" w14:textId="77777777">
      <w:r w:rsidRPr="002D6E2C">
        <w:t xml:space="preserve">This indicates the outcome of the mandate authentication process between Debtor Banks and their clients. </w:t>
      </w:r>
    </w:p>
    <w:p w:rsidRPr="002D6E2C" w:rsidR="00D71C7C" w:rsidP="00E92BA0" w:rsidRDefault="00D71C7C" w14:paraId="146B7F0F" w14:textId="77777777">
      <w:r w:rsidRPr="002D6E2C">
        <w:rPr>
          <w:b/>
        </w:rPr>
        <w:t>The Debtor Bank must immediately generate the mandate acceptance report and reply to the ACH</w:t>
      </w:r>
      <w:r w:rsidRPr="002D6E2C">
        <w:t>. The mandate acceptance report will contain the unique mandate reference number.</w:t>
      </w:r>
    </w:p>
    <w:p w:rsidR="00D71C7C" w:rsidP="00E92BA0" w:rsidRDefault="00D71C7C" w14:paraId="7AF60E94" w14:textId="77777777">
      <w:pPr>
        <w:rPr>
          <w:rFonts w:eastAsia="MS Gothic"/>
          <w:b/>
          <w:bCs/>
          <w:color w:val="4F81BD"/>
        </w:rPr>
      </w:pPr>
    </w:p>
    <w:p w:rsidR="00D71C7C" w:rsidP="00E92BA0" w:rsidRDefault="00D71C7C" w14:paraId="4C9A4371" w14:textId="77777777">
      <w:pPr>
        <w:rPr>
          <w:rFonts w:eastAsia="MS Gothic"/>
          <w:b/>
          <w:bCs/>
          <w:color w:val="4F81BD"/>
        </w:rPr>
      </w:pPr>
      <w:r>
        <w:rPr>
          <w:rFonts w:eastAsia="MS Gothic"/>
          <w:b/>
          <w:bCs/>
          <w:color w:val="4F81BD"/>
        </w:rPr>
        <w:t>The</w:t>
      </w:r>
      <w:r w:rsidRPr="00072EDB">
        <w:rPr>
          <w:rFonts w:eastAsia="MS Gothic"/>
          <w:b/>
          <w:bCs/>
          <w:color w:val="4F81BD"/>
        </w:rPr>
        <w:t xml:space="preserve"> mandate acceptance report (</w:t>
      </w:r>
      <w:hyperlink w:history="1" w:anchor="_Mandate_Acceptance_Report">
        <w:r w:rsidRPr="005E4A94">
          <w:rPr>
            <w:rFonts w:eastAsia="MS Gothic"/>
            <w:b/>
            <w:bCs/>
            <w:color w:val="4F81BD"/>
          </w:rPr>
          <w:t>pain.012</w:t>
        </w:r>
      </w:hyperlink>
      <w:r w:rsidRPr="00072EDB">
        <w:rPr>
          <w:rFonts w:eastAsia="MS Gothic"/>
          <w:b/>
          <w:bCs/>
          <w:color w:val="4F81BD"/>
        </w:rPr>
        <w:t>)</w:t>
      </w:r>
      <w:r>
        <w:rPr>
          <w:rFonts w:eastAsia="MS Gothic"/>
          <w:b/>
          <w:bCs/>
          <w:color w:val="4F81BD"/>
        </w:rPr>
        <w:t xml:space="preserve"> fails at the ACH. No action is taken by the ACH</w:t>
      </w:r>
      <w:r w:rsidRPr="00072EDB">
        <w:rPr>
          <w:rFonts w:eastAsia="MS Gothic"/>
          <w:b/>
          <w:bCs/>
          <w:color w:val="4F81BD"/>
        </w:rPr>
        <w:t xml:space="preserve">. </w:t>
      </w:r>
    </w:p>
    <w:p w:rsidR="00D71C7C" w:rsidP="00E92BA0" w:rsidRDefault="00D71C7C" w14:paraId="551A33AB" w14:textId="77777777">
      <w:pPr>
        <w:jc w:val="both"/>
        <w:rPr>
          <w:rFonts w:eastAsia="MS Gothic"/>
          <w:b/>
          <w:bCs/>
          <w:color w:val="4F81BD"/>
        </w:rPr>
      </w:pPr>
    </w:p>
    <w:p w:rsidR="00D71C7C" w:rsidP="00E92BA0" w:rsidRDefault="00D71C7C" w14:paraId="693D1D5B" w14:textId="77777777">
      <w:pPr>
        <w:jc w:val="both"/>
        <w:rPr>
          <w:rFonts w:eastAsia="MS Gothic"/>
          <w:b/>
          <w:bCs/>
          <w:color w:val="4F81BD"/>
        </w:rPr>
      </w:pPr>
      <w:r w:rsidRPr="008B233A">
        <w:rPr>
          <w:rFonts w:eastAsia="MS Gothic"/>
          <w:b/>
          <w:bCs/>
          <w:color w:val="4F81BD"/>
        </w:rPr>
        <w:t>Creditor bank time</w:t>
      </w:r>
      <w:r>
        <w:rPr>
          <w:rFonts w:eastAsia="MS Gothic"/>
          <w:b/>
          <w:bCs/>
          <w:color w:val="4F81BD"/>
        </w:rPr>
        <w:t>s</w:t>
      </w:r>
      <w:r w:rsidRPr="008B233A">
        <w:rPr>
          <w:rFonts w:eastAsia="MS Gothic"/>
          <w:b/>
          <w:bCs/>
          <w:color w:val="4F81BD"/>
        </w:rPr>
        <w:t xml:space="preserve"> out</w:t>
      </w:r>
      <w:r>
        <w:rPr>
          <w:rFonts w:eastAsia="MS Gothic"/>
          <w:b/>
          <w:bCs/>
          <w:color w:val="4F81BD"/>
        </w:rPr>
        <w:t>. Creditor bank</w:t>
      </w:r>
      <w:r w:rsidRPr="008B233A">
        <w:rPr>
          <w:rFonts w:eastAsia="MS Gothic"/>
          <w:b/>
          <w:bCs/>
          <w:color w:val="4F81BD"/>
        </w:rPr>
        <w:t xml:space="preserve"> </w:t>
      </w:r>
      <w:r>
        <w:rPr>
          <w:rFonts w:eastAsia="MS Gothic"/>
          <w:b/>
          <w:bCs/>
          <w:color w:val="4F81BD"/>
        </w:rPr>
        <w:t>resends</w:t>
      </w:r>
      <w:r w:rsidRPr="008B233A">
        <w:rPr>
          <w:rFonts w:eastAsia="MS Gothic"/>
          <w:b/>
          <w:bCs/>
          <w:color w:val="4F81BD"/>
        </w:rPr>
        <w:t xml:space="preserve"> original pain message</w:t>
      </w:r>
      <w:r>
        <w:rPr>
          <w:rFonts w:eastAsia="MS Gothic"/>
          <w:b/>
          <w:bCs/>
          <w:color w:val="4F81BD"/>
        </w:rPr>
        <w:t>.</w:t>
      </w:r>
    </w:p>
    <w:p w:rsidRPr="00A3619F" w:rsidR="002113B0" w:rsidP="00E92BA0" w:rsidRDefault="002113B0" w14:paraId="689C1E06" w14:textId="77777777">
      <w:pPr>
        <w:pStyle w:val="ListParagraph"/>
        <w:ind w:left="0"/>
        <w:rPr>
          <w:i/>
        </w:rPr>
      </w:pPr>
      <w:r>
        <w:rPr>
          <w:i/>
        </w:rPr>
        <w:t>On Creditor request, Creditor Bank is allowed to re</w:t>
      </w:r>
      <w:r w:rsidRPr="00A3619F">
        <w:rPr>
          <w:i/>
        </w:rPr>
        <w:t xml:space="preserve">submit the mandate </w:t>
      </w:r>
      <w:r w:rsidR="001B701E">
        <w:rPr>
          <w:i/>
        </w:rPr>
        <w:t xml:space="preserve">initiation </w:t>
      </w:r>
      <w:r w:rsidRPr="00A3619F">
        <w:rPr>
          <w:i/>
        </w:rPr>
        <w:t>request up to 3 times and if no response message is received from the Debtor Bank the Creditor Bank needs to raise an alert to required AC participants.</w:t>
      </w:r>
    </w:p>
    <w:p w:rsidRPr="00A3619F" w:rsidR="002113B0" w:rsidP="00E92BA0" w:rsidRDefault="002113B0" w14:paraId="4838B095" w14:textId="77777777">
      <w:pPr>
        <w:pStyle w:val="ListParagraph"/>
        <w:ind w:left="0"/>
        <w:rPr>
          <w:i/>
        </w:rPr>
      </w:pPr>
      <w:r w:rsidRPr="00A3619F">
        <w:rPr>
          <w:i/>
        </w:rPr>
        <w:t>The Creditor Bank will decide on the alert required when resubmissions have been exhausted, e.g. manual process-ops call.</w:t>
      </w:r>
    </w:p>
    <w:p w:rsidR="002113B0" w:rsidP="00E92BA0" w:rsidRDefault="002113B0" w14:paraId="41DB2D41" w14:textId="77777777">
      <w:pPr>
        <w:rPr>
          <w:i/>
        </w:rPr>
      </w:pPr>
    </w:p>
    <w:p w:rsidRPr="0055350F" w:rsidR="002113B0" w:rsidP="00E92BA0" w:rsidRDefault="002113B0" w14:paraId="1063EA63" w14:textId="77777777">
      <w:pPr>
        <w:rPr>
          <w:i/>
        </w:rPr>
      </w:pPr>
      <w:r>
        <w:rPr>
          <w:i/>
        </w:rPr>
        <w:t>Only af</w:t>
      </w:r>
      <w:r w:rsidRPr="00EA0A63">
        <w:rPr>
          <w:i/>
        </w:rPr>
        <w:t xml:space="preserve">ter </w:t>
      </w:r>
      <w:r w:rsidRPr="0055350F">
        <w:rPr>
          <w:i/>
        </w:rPr>
        <w:t xml:space="preserve">3 resubmissions of the mandate </w:t>
      </w:r>
      <w:r w:rsidR="001B701E">
        <w:rPr>
          <w:i/>
        </w:rPr>
        <w:t xml:space="preserve">initiation </w:t>
      </w:r>
      <w:r w:rsidRPr="00EA0A63">
        <w:rPr>
          <w:i/>
        </w:rPr>
        <w:t>request (pain.00</w:t>
      </w:r>
      <w:r w:rsidR="001B701E">
        <w:rPr>
          <w:i/>
        </w:rPr>
        <w:t>9</w:t>
      </w:r>
      <w:r w:rsidRPr="0055350F">
        <w:rPr>
          <w:i/>
        </w:rPr>
        <w:t xml:space="preserve">), </w:t>
      </w:r>
      <w:r>
        <w:rPr>
          <w:i/>
        </w:rPr>
        <w:t xml:space="preserve">must </w:t>
      </w:r>
      <w:r w:rsidRPr="00EA0A63">
        <w:rPr>
          <w:i/>
        </w:rPr>
        <w:t>a cancellation message must be sent by the Credi</w:t>
      </w:r>
      <w:r w:rsidRPr="0055350F">
        <w:rPr>
          <w:i/>
        </w:rPr>
        <w:t xml:space="preserve">tor Bank and only then upon Creditor request a new mandate </w:t>
      </w:r>
      <w:r>
        <w:rPr>
          <w:i/>
        </w:rPr>
        <w:t>initiation</w:t>
      </w:r>
      <w:r w:rsidRPr="00526E4D">
        <w:rPr>
          <w:i/>
        </w:rPr>
        <w:t xml:space="preserve"> request (pain.00</w:t>
      </w:r>
      <w:r>
        <w:rPr>
          <w:i/>
        </w:rPr>
        <w:t>9</w:t>
      </w:r>
      <w:r w:rsidRPr="00526E4D">
        <w:rPr>
          <w:i/>
        </w:rPr>
        <w:t>)</w:t>
      </w:r>
      <w:r w:rsidRPr="00EA0A63">
        <w:rPr>
          <w:i/>
        </w:rPr>
        <w:t xml:space="preserve"> can be submitted.</w:t>
      </w:r>
    </w:p>
    <w:p w:rsidR="002113B0" w:rsidP="00E92BA0" w:rsidRDefault="002113B0" w14:paraId="64238E49" w14:textId="77777777">
      <w:pPr>
        <w:rPr>
          <w:i/>
        </w:rPr>
      </w:pPr>
    </w:p>
    <w:p w:rsidRPr="00E47603" w:rsidR="00F72AEC" w:rsidP="00E92BA0" w:rsidRDefault="00F72AEC" w14:paraId="43167ACF" w14:textId="77777777">
      <w:pPr>
        <w:rPr>
          <w:i/>
        </w:rPr>
      </w:pPr>
      <w:r w:rsidRPr="00E47603">
        <w:rPr>
          <w:i/>
        </w:rPr>
        <w:t xml:space="preserve">The message resubmissions </w:t>
      </w:r>
      <w:r>
        <w:rPr>
          <w:i/>
        </w:rPr>
        <w:t xml:space="preserve">are indicated </w:t>
      </w:r>
      <w:r w:rsidRPr="00E47603">
        <w:rPr>
          <w:i/>
        </w:rPr>
        <w:t>by a</w:t>
      </w:r>
      <w:r>
        <w:rPr>
          <w:i/>
        </w:rPr>
        <w:t xml:space="preserve"> transmission counter</w:t>
      </w:r>
      <w:r w:rsidRPr="00E47603">
        <w:rPr>
          <w:i/>
        </w:rPr>
        <w:t xml:space="preserve"> tag</w:t>
      </w:r>
      <w:r>
        <w:rPr>
          <w:i/>
        </w:rPr>
        <w:t xml:space="preserve"> in messages which contain </w:t>
      </w:r>
      <w:r w:rsidRPr="00E47603">
        <w:rPr>
          <w:i/>
        </w:rPr>
        <w:t>values 1</w:t>
      </w:r>
      <w:r>
        <w:rPr>
          <w:i/>
        </w:rPr>
        <w:t xml:space="preserve"> </w:t>
      </w:r>
      <w:r w:rsidRPr="00E47603">
        <w:rPr>
          <w:i/>
        </w:rPr>
        <w:t>(for the original message)</w:t>
      </w:r>
      <w:r>
        <w:rPr>
          <w:i/>
        </w:rPr>
        <w:t>,</w:t>
      </w:r>
      <w:r w:rsidRPr="00E47603">
        <w:rPr>
          <w:i/>
        </w:rPr>
        <w:t xml:space="preserve"> 2, 3 &amp; 4 (for the resubmitted messages)</w:t>
      </w:r>
      <w:r>
        <w:rPr>
          <w:i/>
        </w:rPr>
        <w:t xml:space="preserve">. Debtor Bank will perform duplicate checking and reply with the </w:t>
      </w:r>
      <w:r w:rsidR="00B62FA6">
        <w:rPr>
          <w:i/>
        </w:rPr>
        <w:t>original</w:t>
      </w:r>
      <w:r>
        <w:rPr>
          <w:i/>
        </w:rPr>
        <w:t xml:space="preserve"> response.</w:t>
      </w:r>
    </w:p>
    <w:p w:rsidR="002113B0" w:rsidP="00E92BA0" w:rsidRDefault="002113B0" w14:paraId="50722D71" w14:textId="77777777">
      <w:pPr>
        <w:jc w:val="both"/>
        <w:rPr>
          <w:i/>
        </w:rPr>
      </w:pPr>
    </w:p>
    <w:p w:rsidRPr="00CA3983" w:rsidR="002113B0" w:rsidP="00E92BA0" w:rsidRDefault="002113B0" w14:paraId="47462483" w14:textId="77777777">
      <w:pPr>
        <w:jc w:val="both"/>
        <w:rPr>
          <w:i/>
        </w:rPr>
      </w:pPr>
      <w:r>
        <w:rPr>
          <w:rFonts w:eastAsia="MS Gothic"/>
          <w:b/>
          <w:bCs/>
          <w:color w:val="4F81BD"/>
        </w:rPr>
        <w:t>After 3 retries (4 attempts in total), and C</w:t>
      </w:r>
      <w:r w:rsidRPr="008B233A">
        <w:rPr>
          <w:rFonts w:eastAsia="MS Gothic"/>
          <w:b/>
          <w:bCs/>
          <w:color w:val="4F81BD"/>
        </w:rPr>
        <w:t xml:space="preserve">reditor bank </w:t>
      </w:r>
      <w:r>
        <w:rPr>
          <w:rFonts w:eastAsia="MS Gothic"/>
          <w:b/>
          <w:bCs/>
          <w:color w:val="4F81BD"/>
        </w:rPr>
        <w:t xml:space="preserve">still </w:t>
      </w:r>
      <w:r w:rsidRPr="008B233A">
        <w:rPr>
          <w:rFonts w:eastAsia="MS Gothic"/>
          <w:b/>
          <w:bCs/>
          <w:color w:val="4F81BD"/>
        </w:rPr>
        <w:t>time</w:t>
      </w:r>
      <w:r>
        <w:rPr>
          <w:rFonts w:eastAsia="MS Gothic"/>
          <w:b/>
          <w:bCs/>
          <w:color w:val="4F81BD"/>
        </w:rPr>
        <w:t>s</w:t>
      </w:r>
      <w:r w:rsidRPr="008B233A">
        <w:rPr>
          <w:rFonts w:eastAsia="MS Gothic"/>
          <w:b/>
          <w:bCs/>
          <w:color w:val="4F81BD"/>
        </w:rPr>
        <w:t xml:space="preserve"> out</w:t>
      </w:r>
      <w:r>
        <w:rPr>
          <w:rFonts w:eastAsia="MS Gothic"/>
          <w:b/>
          <w:bCs/>
          <w:color w:val="4F81BD"/>
        </w:rPr>
        <w:t>, the Creditor bank</w:t>
      </w:r>
      <w:r w:rsidRPr="008B233A">
        <w:rPr>
          <w:rFonts w:eastAsia="MS Gothic"/>
          <w:b/>
          <w:bCs/>
          <w:color w:val="4F81BD"/>
        </w:rPr>
        <w:t xml:space="preserve"> </w:t>
      </w:r>
      <w:r>
        <w:rPr>
          <w:rFonts w:eastAsia="MS Gothic"/>
          <w:b/>
          <w:bCs/>
          <w:color w:val="4F81BD"/>
        </w:rPr>
        <w:t>contacts the ACH to resolve the problem manually.</w:t>
      </w:r>
    </w:p>
    <w:p w:rsidRPr="008B233A" w:rsidR="002113B0" w:rsidP="00E92BA0" w:rsidRDefault="002113B0" w14:paraId="68F394F9" w14:textId="77777777">
      <w:pPr>
        <w:jc w:val="both"/>
        <w:rPr>
          <w:rFonts w:eastAsia="MS Gothic"/>
          <w:b/>
          <w:bCs/>
          <w:color w:val="4F81BD"/>
        </w:rPr>
      </w:pPr>
    </w:p>
    <w:p w:rsidR="00D71C7C" w:rsidP="00E92BA0" w:rsidRDefault="00D71C7C" w14:paraId="63A6F710" w14:textId="77777777">
      <w:pPr>
        <w:rPr>
          <w:b/>
        </w:rPr>
      </w:pPr>
      <w:r>
        <w:rPr>
          <w:b/>
        </w:rPr>
        <w:br w:type="page"/>
      </w:r>
    </w:p>
    <w:p w:rsidRPr="00072EDB" w:rsidR="00D71C7C" w:rsidP="00E92BA0" w:rsidRDefault="00D71C7C" w14:paraId="1760FC27" w14:textId="77777777">
      <w:pPr>
        <w:tabs>
          <w:tab w:val="left" w:pos="1276"/>
        </w:tabs>
        <w:rPr>
          <w:b/>
        </w:rPr>
      </w:pPr>
      <w:r w:rsidRPr="00072EDB">
        <w:rPr>
          <w:b/>
        </w:rPr>
        <w:t xml:space="preserve">Alternative case 5: </w:t>
      </w:r>
    </w:p>
    <w:p w:rsidR="00D71C7C" w:rsidP="00E92BA0" w:rsidRDefault="00D71C7C" w14:paraId="7EB627C0" w14:textId="77777777">
      <w:pPr>
        <w:tabs>
          <w:tab w:val="left" w:pos="1276"/>
        </w:tabs>
        <w:rPr>
          <w:b/>
        </w:rPr>
      </w:pPr>
      <w:r w:rsidRPr="00072EDB">
        <w:rPr>
          <w:b/>
        </w:rPr>
        <w:t>Mandate Initiation acceptance message (pain.012) is not matched to the mandate initiation (pain.009) at the ACH.</w:t>
      </w:r>
    </w:p>
    <w:p w:rsidR="00D71C7C" w:rsidP="00E92BA0" w:rsidRDefault="00D71C7C" w14:paraId="2D1FEACF" w14:textId="77777777">
      <w:pPr>
        <w:tabs>
          <w:tab w:val="left" w:pos="1276"/>
        </w:tabs>
        <w:rPr>
          <w:b/>
        </w:rPr>
      </w:pPr>
    </w:p>
    <w:p w:rsidR="00D71C7C" w:rsidP="00E92BA0" w:rsidRDefault="00B658DD" w14:paraId="3C7FDCFE" w14:textId="77777777">
      <w:pPr>
        <w:tabs>
          <w:tab w:val="left" w:pos="1276"/>
        </w:tabs>
        <w:rPr>
          <w:b/>
        </w:rPr>
      </w:pPr>
      <w:r>
        <w:rPr>
          <w:b/>
          <w:noProof/>
          <w:lang w:val="en-US"/>
        </w:rPr>
        <w:drawing>
          <wp:inline distT="0" distB="0" distL="0" distR="0" wp14:anchorId="564EF810" wp14:editId="2E8F619E">
            <wp:extent cx="5724525" cy="3409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rsidR="00B658DD" w:rsidP="00E92BA0" w:rsidRDefault="00B658DD" w14:paraId="104DD54B" w14:textId="77777777">
      <w:pPr>
        <w:tabs>
          <w:tab w:val="left" w:pos="1276"/>
        </w:tabs>
        <w:rPr>
          <w:b/>
        </w:rPr>
      </w:pPr>
    </w:p>
    <w:p w:rsidRPr="002D6E2C" w:rsidR="00D71C7C" w:rsidP="00E92BA0" w:rsidRDefault="00D71C7C" w14:paraId="14FC49A2"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2DA185D9" w14:textId="77777777">
      <w:r w:rsidRPr="002D6E2C">
        <w:t>Message format to be determined by the Creditor Bank, but message sent to Creditor Bank must contain all the data elements needed to create the mandate initiation request (pain.009).</w:t>
      </w:r>
    </w:p>
    <w:p w:rsidR="00D71C7C" w:rsidP="00E92BA0" w:rsidRDefault="00D71C7C" w14:paraId="28989FF0"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D71C7C" w:rsidP="00E92BA0" w:rsidRDefault="00D71C7C" w14:paraId="023C8652"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 xml:space="preserve">Creditor Bank sends mandate initiation request </w:t>
      </w:r>
      <w:hyperlink w:history="1" w:anchor="_Mandate_Initiation_(pain.009)">
        <w:r w:rsidRPr="005E4A94">
          <w:rPr>
            <w:rFonts w:ascii="Calibri" w:hAnsi="Calibri"/>
            <w:color w:val="4F81BD"/>
            <w:sz w:val="22"/>
            <w:szCs w:val="22"/>
          </w:rPr>
          <w:t>(</w:t>
        </w:r>
        <w:hyperlink w:history="1" w:anchor="_Mandate_Initiation_Request_1">
          <w:r w:rsidR="000D204D">
            <w:rPr>
              <w:rStyle w:val="Hyperlink"/>
              <w:rFonts w:ascii="Calibri" w:hAnsi="Calibri"/>
              <w:b w:val="0"/>
              <w:sz w:val="22"/>
              <w:szCs w:val="22"/>
              <w:lang w:val="en-ZA"/>
            </w:rPr>
            <w:t>pain.009</w:t>
          </w:r>
        </w:hyperlink>
      </w:hyperlink>
      <w:r w:rsidRPr="005E4A94">
        <w:rPr>
          <w:rFonts w:ascii="Calibri" w:hAnsi="Calibri" w:eastAsia="MS Gothic"/>
          <w:bCs/>
          <w:color w:val="4F81BD"/>
          <w:sz w:val="22"/>
          <w:szCs w:val="22"/>
          <w:lang w:val="en-ZA"/>
        </w:rPr>
        <w:t>) to ACH.</w:t>
      </w:r>
    </w:p>
    <w:p w:rsidRPr="002D6E2C" w:rsidR="00D71C7C" w:rsidP="00E92BA0" w:rsidRDefault="00D71C7C" w14:paraId="66F999E1" w14:textId="77777777">
      <w:r w:rsidRPr="002D6E2C">
        <w:t xml:space="preserve">Creditor Bank validates the Creditor and confirms that he is in good standing and submits mandate initiation request to the ACH. </w:t>
      </w:r>
    </w:p>
    <w:p w:rsidR="00D71C7C" w:rsidP="00E92BA0" w:rsidRDefault="00D71C7C" w14:paraId="10913F62"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D71C7C" w:rsidP="00E92BA0" w:rsidRDefault="00D71C7C" w14:paraId="2F3959A3"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5E4A94">
        <w:rPr>
          <w:rFonts w:ascii="Calibri" w:hAnsi="Calibri" w:eastAsia="MS Gothic"/>
          <w:bCs/>
          <w:color w:val="4F81BD"/>
          <w:sz w:val="22"/>
          <w:szCs w:val="22"/>
          <w:lang w:val="en-ZA"/>
        </w:rPr>
        <w:t>) to Debtor Bank.</w:t>
      </w:r>
    </w:p>
    <w:p w:rsidRPr="005E4A94" w:rsidR="00D71C7C" w:rsidP="00E92BA0" w:rsidRDefault="00D71C7C" w14:paraId="46307D2F"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D71C7C" w:rsidP="00E92BA0" w:rsidRDefault="00D71C7C" w14:paraId="4D3F4C0A"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Debtor Bank validates mandate initiation request (</w:t>
      </w:r>
      <w:hyperlink w:history="1" w:anchor="_Mandate_Initiation_Request_1">
        <w:r w:rsidR="000D204D">
          <w:rPr>
            <w:rStyle w:val="Hyperlink"/>
            <w:rFonts w:ascii="Calibri" w:hAnsi="Calibri"/>
            <w:b w:val="0"/>
            <w:sz w:val="22"/>
            <w:szCs w:val="22"/>
            <w:lang w:val="en-ZA"/>
          </w:rPr>
          <w:t>pain.009</w:t>
        </w:r>
      </w:hyperlink>
      <w:r w:rsidRPr="005E4A94">
        <w:rPr>
          <w:rFonts w:ascii="Calibri" w:hAnsi="Calibri" w:eastAsia="MS Gothic"/>
          <w:bCs/>
          <w:color w:val="4F81BD"/>
          <w:sz w:val="22"/>
          <w:szCs w:val="22"/>
          <w:lang w:val="en-ZA"/>
        </w:rPr>
        <w:t>).</w:t>
      </w:r>
    </w:p>
    <w:p w:rsidRPr="002D6E2C" w:rsidR="00D71C7C" w:rsidP="00E92BA0" w:rsidRDefault="00D71C7C" w14:paraId="1054FEEB" w14:textId="77777777">
      <w:r w:rsidRPr="002D6E2C">
        <w:t>Debtor Bank performs the following minimum validation:</w:t>
      </w:r>
    </w:p>
    <w:p w:rsidRPr="002D6E2C" w:rsidR="00D71C7C" w:rsidP="002C2973" w:rsidRDefault="00D71C7C" w14:paraId="27C42456" w14:textId="77777777">
      <w:pPr>
        <w:pStyle w:val="ListParagraph"/>
        <w:numPr>
          <w:ilvl w:val="0"/>
          <w:numId w:val="10"/>
        </w:numPr>
        <w:ind w:left="0" w:firstLine="0"/>
      </w:pPr>
      <w:r w:rsidRPr="002D6E2C">
        <w:t>the account is a valid account for AC;</w:t>
      </w:r>
    </w:p>
    <w:p w:rsidRPr="002D6E2C" w:rsidR="00D71C7C" w:rsidP="002C2973" w:rsidRDefault="00D71C7C" w14:paraId="2AB2BC1A" w14:textId="77777777">
      <w:pPr>
        <w:pStyle w:val="ListParagraph"/>
        <w:numPr>
          <w:ilvl w:val="0"/>
          <w:numId w:val="10"/>
        </w:numPr>
        <w:ind w:left="0" w:firstLine="0"/>
      </w:pPr>
      <w:r w:rsidRPr="002D6E2C">
        <w:t>the account is “open” and “active” (not frozen; closed etc.);</w:t>
      </w:r>
    </w:p>
    <w:p w:rsidRPr="002D6E2C" w:rsidR="00D71C7C" w:rsidP="002C2973" w:rsidRDefault="00D71C7C" w14:paraId="25E70884" w14:textId="77777777">
      <w:pPr>
        <w:pStyle w:val="ListParagraph"/>
        <w:numPr>
          <w:ilvl w:val="0"/>
          <w:numId w:val="10"/>
        </w:numPr>
        <w:ind w:left="0" w:firstLine="0"/>
      </w:pPr>
      <w:r w:rsidRPr="002D6E2C">
        <w:t>the Debtor’s ID number matches the account details provided;</w:t>
      </w:r>
    </w:p>
    <w:p w:rsidRPr="002D6E2C" w:rsidR="00D71C7C" w:rsidP="00E92BA0" w:rsidRDefault="00D71C7C" w14:paraId="2B3E65FA" w14:textId="77777777">
      <w:pPr>
        <w:pStyle w:val="ListParagraph"/>
        <w:ind w:left="0"/>
      </w:pPr>
    </w:p>
    <w:p w:rsidRPr="002D6E2C" w:rsidR="00D71C7C" w:rsidP="00E92BA0" w:rsidRDefault="00D71C7C" w14:paraId="13DB003D"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updates Mandate Register on positive response from Debtor.</w:t>
      </w:r>
    </w:p>
    <w:p w:rsidRPr="002D6E2C" w:rsidR="00D71C7C" w:rsidP="00E92BA0" w:rsidRDefault="00D71C7C" w14:paraId="53A4E486" w14:textId="77777777">
      <w:pPr>
        <w:pStyle w:val="ListParagraph"/>
        <w:ind w:left="0"/>
      </w:pPr>
      <w:r w:rsidRPr="002D6E2C">
        <w:t>Debtor Bank creates unique mandate reference number per mandate initiation request to include in mandate response.</w:t>
      </w:r>
    </w:p>
    <w:p w:rsidRPr="002D6E2C" w:rsidR="00D71C7C" w:rsidP="00E92BA0" w:rsidRDefault="00D71C7C" w14:paraId="77DFC3A4" w14:textId="77777777">
      <w:pPr>
        <w:pStyle w:val="ListParagraph"/>
        <w:ind w:left="0"/>
      </w:pPr>
    </w:p>
    <w:p w:rsidRPr="005E4A94" w:rsidR="00D71C7C" w:rsidP="00E92BA0" w:rsidRDefault="00D71C7C" w14:paraId="5E61580C"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Debtor Bank responds with mandate acceptance report (</w:t>
      </w:r>
      <w:hyperlink w:history="1" w:anchor="_Mandate_Acceptance_Report">
        <w:r w:rsidRPr="005E4A94">
          <w:rPr>
            <w:rFonts w:ascii="Calibri" w:hAnsi="Calibri" w:eastAsia="MS Gothic"/>
            <w:bCs/>
            <w:color w:val="4F81BD"/>
            <w:sz w:val="22"/>
            <w:szCs w:val="22"/>
          </w:rPr>
          <w:t>pain.012</w:t>
        </w:r>
      </w:hyperlink>
      <w:r w:rsidRPr="005E4A94">
        <w:rPr>
          <w:rFonts w:ascii="Calibri" w:hAnsi="Calibri" w:eastAsia="MS Gothic"/>
          <w:bCs/>
          <w:color w:val="4F81BD"/>
          <w:sz w:val="22"/>
          <w:szCs w:val="22"/>
          <w:lang w:val="en-ZA"/>
        </w:rPr>
        <w:t>) to ACH.</w:t>
      </w:r>
    </w:p>
    <w:p w:rsidRPr="002D6E2C" w:rsidR="00D71C7C" w:rsidP="00E92BA0" w:rsidRDefault="00D71C7C" w14:paraId="577BACBC" w14:textId="77777777">
      <w:r w:rsidRPr="002D6E2C">
        <w:t>Debtor Bank responds with mandate acceptance report to ACH</w:t>
      </w:r>
      <w:r>
        <w:t>.</w:t>
      </w:r>
      <w:r>
        <w:rPr>
          <w:b/>
        </w:rPr>
        <w:t xml:space="preserve"> </w:t>
      </w:r>
      <w:r w:rsidRPr="002D6E2C">
        <w:t>The mandate acceptance report will contain the unique mandate reference number.</w:t>
      </w:r>
    </w:p>
    <w:p w:rsidR="00D71C7C" w:rsidP="00E92BA0" w:rsidRDefault="00D71C7C" w14:paraId="3E9E831C" w14:textId="77777777">
      <w:pPr>
        <w:pStyle w:val="Heading2"/>
        <w:numPr>
          <w:ilvl w:val="0"/>
          <w:numId w:val="0"/>
        </w:numPr>
        <w:spacing w:before="0" w:after="0" w:line="240" w:lineRule="auto"/>
        <w:rPr>
          <w:rFonts w:ascii="Calibri" w:hAnsi="Calibri" w:eastAsia="MS Gothic"/>
          <w:bCs/>
          <w:color w:val="4F81BD"/>
          <w:sz w:val="22"/>
          <w:szCs w:val="22"/>
          <w:lang w:val="en-ZA"/>
        </w:rPr>
      </w:pPr>
    </w:p>
    <w:p w:rsidR="00220EDF" w:rsidP="00E92BA0" w:rsidRDefault="00220EDF" w14:paraId="6218A8B4" w14:textId="77777777">
      <w:pPr>
        <w:pStyle w:val="Heading2"/>
        <w:numPr>
          <w:ilvl w:val="0"/>
          <w:numId w:val="0"/>
        </w:numPr>
        <w:spacing w:before="0" w:after="0" w:line="240" w:lineRule="auto"/>
        <w:rPr>
          <w:rFonts w:ascii="Calibri" w:hAnsi="Calibri" w:eastAsia="MS Gothic"/>
          <w:bCs/>
          <w:color w:val="4F81BD"/>
          <w:sz w:val="22"/>
          <w:szCs w:val="22"/>
          <w:lang w:val="en-ZA"/>
        </w:rPr>
      </w:pPr>
    </w:p>
    <w:p w:rsidR="00D71C7C" w:rsidP="00E92BA0" w:rsidRDefault="00D71C7C" w14:paraId="670CF1EE" w14:textId="77777777">
      <w:pPr>
        <w:jc w:val="both"/>
        <w:rPr>
          <w:rFonts w:eastAsia="MS Gothic"/>
          <w:b/>
          <w:bCs/>
          <w:color w:val="4F81BD"/>
        </w:rPr>
      </w:pPr>
      <w:r w:rsidRPr="008B233A">
        <w:rPr>
          <w:rFonts w:eastAsia="MS Gothic"/>
          <w:b/>
          <w:bCs/>
          <w:color w:val="4F81BD"/>
        </w:rPr>
        <w:t xml:space="preserve">ACH is unable to match mandate acceptance message to mandate </w:t>
      </w:r>
      <w:r>
        <w:rPr>
          <w:rFonts w:eastAsia="MS Gothic"/>
          <w:b/>
          <w:bCs/>
          <w:color w:val="4F81BD"/>
        </w:rPr>
        <w:t>initiation</w:t>
      </w:r>
      <w:r w:rsidRPr="008B233A">
        <w:rPr>
          <w:rFonts w:eastAsia="MS Gothic"/>
          <w:b/>
          <w:bCs/>
          <w:color w:val="4F81BD"/>
        </w:rPr>
        <w:t xml:space="preserve"> request</w:t>
      </w:r>
    </w:p>
    <w:p w:rsidRPr="002D6E2C" w:rsidR="00D71C7C" w:rsidP="00E92BA0" w:rsidRDefault="00D71C7C" w14:paraId="76AA30E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8B233A" w:rsidR="00D71C7C" w:rsidP="00E92BA0" w:rsidRDefault="00D71C7C" w14:paraId="7A239211" w14:textId="77777777">
      <w:pPr>
        <w:jc w:val="both"/>
        <w:rPr>
          <w:rFonts w:eastAsia="MS Gothic"/>
          <w:b/>
          <w:bCs/>
          <w:color w:val="4F81BD"/>
        </w:rPr>
      </w:pPr>
      <w:r w:rsidRPr="008B233A">
        <w:rPr>
          <w:rFonts w:eastAsia="MS Gothic"/>
          <w:b/>
          <w:bCs/>
          <w:color w:val="4F81BD"/>
        </w:rPr>
        <w:t>Creditor bank time</w:t>
      </w:r>
      <w:r>
        <w:rPr>
          <w:rFonts w:eastAsia="MS Gothic"/>
          <w:b/>
          <w:bCs/>
          <w:color w:val="4F81BD"/>
        </w:rPr>
        <w:t>s</w:t>
      </w:r>
      <w:r w:rsidRPr="008B233A">
        <w:rPr>
          <w:rFonts w:eastAsia="MS Gothic"/>
          <w:b/>
          <w:bCs/>
          <w:color w:val="4F81BD"/>
        </w:rPr>
        <w:t xml:space="preserve"> out</w:t>
      </w:r>
      <w:r>
        <w:rPr>
          <w:rFonts w:eastAsia="MS Gothic"/>
          <w:b/>
          <w:bCs/>
          <w:color w:val="4F81BD"/>
        </w:rPr>
        <w:t>. Creditor bank</w:t>
      </w:r>
      <w:r w:rsidRPr="008B233A">
        <w:rPr>
          <w:rFonts w:eastAsia="MS Gothic"/>
          <w:b/>
          <w:bCs/>
          <w:color w:val="4F81BD"/>
        </w:rPr>
        <w:t xml:space="preserve"> </w:t>
      </w:r>
      <w:r>
        <w:rPr>
          <w:rFonts w:eastAsia="MS Gothic"/>
          <w:b/>
          <w:bCs/>
          <w:color w:val="4F81BD"/>
        </w:rPr>
        <w:t>resends</w:t>
      </w:r>
      <w:r w:rsidRPr="008B233A">
        <w:rPr>
          <w:rFonts w:eastAsia="MS Gothic"/>
          <w:b/>
          <w:bCs/>
          <w:color w:val="4F81BD"/>
        </w:rPr>
        <w:t xml:space="preserve"> original pain message</w:t>
      </w:r>
      <w:r>
        <w:rPr>
          <w:rFonts w:eastAsia="MS Gothic"/>
          <w:b/>
          <w:bCs/>
          <w:color w:val="4F81BD"/>
        </w:rPr>
        <w:t>.</w:t>
      </w:r>
    </w:p>
    <w:p w:rsidRPr="00A3619F" w:rsidR="002113B0" w:rsidP="00E92BA0" w:rsidRDefault="002113B0" w14:paraId="41A78931" w14:textId="77777777">
      <w:pPr>
        <w:pStyle w:val="ListParagraph"/>
        <w:ind w:left="0"/>
        <w:rPr>
          <w:i/>
        </w:rPr>
      </w:pPr>
      <w:r>
        <w:rPr>
          <w:i/>
        </w:rPr>
        <w:t>On Creditor request, Creditor Bank is allowed to re</w:t>
      </w:r>
      <w:r w:rsidRPr="00A3619F">
        <w:rPr>
          <w:i/>
        </w:rPr>
        <w:t xml:space="preserve">submit the mandate </w:t>
      </w:r>
      <w:r w:rsidR="001B701E">
        <w:rPr>
          <w:i/>
        </w:rPr>
        <w:t xml:space="preserve">initiation </w:t>
      </w:r>
      <w:r w:rsidRPr="00A3619F">
        <w:rPr>
          <w:i/>
        </w:rPr>
        <w:t>request up to 3 times and if no response message is received from the Debtor Bank the Creditor Bank needs to raise an alert to required AC participants.</w:t>
      </w:r>
    </w:p>
    <w:p w:rsidRPr="00A3619F" w:rsidR="002113B0" w:rsidP="00E92BA0" w:rsidRDefault="002113B0" w14:paraId="5346EFBF" w14:textId="77777777">
      <w:pPr>
        <w:pStyle w:val="ListParagraph"/>
        <w:ind w:left="0"/>
        <w:rPr>
          <w:i/>
        </w:rPr>
      </w:pPr>
      <w:r w:rsidRPr="00A3619F">
        <w:rPr>
          <w:i/>
        </w:rPr>
        <w:t>The Creditor Bank will decide on the alert required when resubmissions have been exhausted, e.g. manual process-ops call.</w:t>
      </w:r>
    </w:p>
    <w:p w:rsidR="002113B0" w:rsidP="00E92BA0" w:rsidRDefault="002113B0" w14:paraId="63684F25" w14:textId="77777777">
      <w:pPr>
        <w:rPr>
          <w:i/>
        </w:rPr>
      </w:pPr>
    </w:p>
    <w:p w:rsidRPr="0055350F" w:rsidR="002113B0" w:rsidP="00E92BA0" w:rsidRDefault="002113B0" w14:paraId="33B139B3" w14:textId="77777777">
      <w:pPr>
        <w:rPr>
          <w:i/>
        </w:rPr>
      </w:pPr>
      <w:r>
        <w:rPr>
          <w:i/>
        </w:rPr>
        <w:t>Only af</w:t>
      </w:r>
      <w:r w:rsidRPr="00EA0A63">
        <w:rPr>
          <w:i/>
        </w:rPr>
        <w:t xml:space="preserve">ter </w:t>
      </w:r>
      <w:r w:rsidRPr="0055350F">
        <w:rPr>
          <w:i/>
        </w:rPr>
        <w:t xml:space="preserve">3 resubmissions of the mandate </w:t>
      </w:r>
      <w:r w:rsidR="001B701E">
        <w:rPr>
          <w:i/>
        </w:rPr>
        <w:t>initiation</w:t>
      </w:r>
      <w:r w:rsidRPr="00EA0A63">
        <w:rPr>
          <w:i/>
        </w:rPr>
        <w:t xml:space="preserve"> request (pain.00</w:t>
      </w:r>
      <w:r w:rsidR="001B701E">
        <w:rPr>
          <w:i/>
        </w:rPr>
        <w:t>9</w:t>
      </w:r>
      <w:r w:rsidRPr="0055350F">
        <w:rPr>
          <w:i/>
        </w:rPr>
        <w:t xml:space="preserve">), </w:t>
      </w:r>
      <w:r>
        <w:rPr>
          <w:i/>
        </w:rPr>
        <w:t xml:space="preserve">must </w:t>
      </w:r>
      <w:r w:rsidRPr="00EA0A63">
        <w:rPr>
          <w:i/>
        </w:rPr>
        <w:t>a cancellation message must be sent by the Credi</w:t>
      </w:r>
      <w:r w:rsidRPr="0055350F">
        <w:rPr>
          <w:i/>
        </w:rPr>
        <w:t xml:space="preserve">tor Bank and only then upon Creditor request a new mandate </w:t>
      </w:r>
      <w:r>
        <w:rPr>
          <w:i/>
        </w:rPr>
        <w:t xml:space="preserve">initiation </w:t>
      </w:r>
      <w:r w:rsidRPr="00526E4D">
        <w:rPr>
          <w:i/>
        </w:rPr>
        <w:t>request (pain.00</w:t>
      </w:r>
      <w:r>
        <w:rPr>
          <w:i/>
        </w:rPr>
        <w:t>9</w:t>
      </w:r>
      <w:r w:rsidRPr="00526E4D">
        <w:rPr>
          <w:i/>
        </w:rPr>
        <w:t>)</w:t>
      </w:r>
      <w:r w:rsidRPr="00EA0A63">
        <w:rPr>
          <w:i/>
        </w:rPr>
        <w:t xml:space="preserve"> can be submitted.</w:t>
      </w:r>
    </w:p>
    <w:p w:rsidR="002113B0" w:rsidP="00E92BA0" w:rsidRDefault="002113B0" w14:paraId="30FF5A26" w14:textId="77777777">
      <w:pPr>
        <w:rPr>
          <w:i/>
        </w:rPr>
      </w:pPr>
    </w:p>
    <w:p w:rsidRPr="00E47603" w:rsidR="00F72AEC" w:rsidP="00E92BA0" w:rsidRDefault="00F72AEC" w14:paraId="4F3240A4" w14:textId="77777777">
      <w:pPr>
        <w:rPr>
          <w:i/>
        </w:rPr>
      </w:pPr>
      <w:r w:rsidRPr="00E47603">
        <w:rPr>
          <w:i/>
        </w:rPr>
        <w:t xml:space="preserve">The message resubmissions </w:t>
      </w:r>
      <w:r>
        <w:rPr>
          <w:i/>
        </w:rPr>
        <w:t xml:space="preserve">are indicated </w:t>
      </w:r>
      <w:r w:rsidRPr="00E47603">
        <w:rPr>
          <w:i/>
        </w:rPr>
        <w:t>by a</w:t>
      </w:r>
      <w:r>
        <w:rPr>
          <w:i/>
        </w:rPr>
        <w:t xml:space="preserve"> transmission counter</w:t>
      </w:r>
      <w:r w:rsidRPr="00E47603">
        <w:rPr>
          <w:i/>
        </w:rPr>
        <w:t xml:space="preserve"> tag</w:t>
      </w:r>
      <w:r>
        <w:rPr>
          <w:i/>
        </w:rPr>
        <w:t xml:space="preserve"> in messages which contain </w:t>
      </w:r>
      <w:r w:rsidRPr="00E47603">
        <w:rPr>
          <w:i/>
        </w:rPr>
        <w:t>values 1</w:t>
      </w:r>
      <w:r>
        <w:rPr>
          <w:i/>
        </w:rPr>
        <w:t xml:space="preserve"> </w:t>
      </w:r>
      <w:r w:rsidRPr="00E47603">
        <w:rPr>
          <w:i/>
        </w:rPr>
        <w:t>(for the original message)</w:t>
      </w:r>
      <w:r>
        <w:rPr>
          <w:i/>
        </w:rPr>
        <w:t>,</w:t>
      </w:r>
      <w:r w:rsidRPr="00E47603">
        <w:rPr>
          <w:i/>
        </w:rPr>
        <w:t xml:space="preserve"> 2, 3 &amp; 4 (for the resubmitted messages)</w:t>
      </w:r>
      <w:r>
        <w:rPr>
          <w:i/>
        </w:rPr>
        <w:t xml:space="preserve">. Debtor Bank will perform duplicate checking and reply with the </w:t>
      </w:r>
      <w:r w:rsidR="00B62FA6">
        <w:rPr>
          <w:i/>
        </w:rPr>
        <w:t>original</w:t>
      </w:r>
      <w:r>
        <w:rPr>
          <w:i/>
        </w:rPr>
        <w:t xml:space="preserve"> response.</w:t>
      </w:r>
    </w:p>
    <w:p w:rsidR="002113B0" w:rsidP="00E92BA0" w:rsidRDefault="002113B0" w14:paraId="55E6AF70" w14:textId="77777777">
      <w:pPr>
        <w:jc w:val="both"/>
        <w:rPr>
          <w:i/>
        </w:rPr>
      </w:pPr>
    </w:p>
    <w:p w:rsidRPr="00CA3983" w:rsidR="002113B0" w:rsidP="00E92BA0" w:rsidRDefault="002113B0" w14:paraId="0DE5500E" w14:textId="77777777">
      <w:pPr>
        <w:jc w:val="both"/>
        <w:rPr>
          <w:i/>
        </w:rPr>
      </w:pPr>
      <w:r>
        <w:rPr>
          <w:rFonts w:eastAsia="MS Gothic"/>
          <w:b/>
          <w:bCs/>
          <w:color w:val="4F81BD"/>
        </w:rPr>
        <w:t>After 3 retries (4 attempts in total), and C</w:t>
      </w:r>
      <w:r w:rsidRPr="008B233A">
        <w:rPr>
          <w:rFonts w:eastAsia="MS Gothic"/>
          <w:b/>
          <w:bCs/>
          <w:color w:val="4F81BD"/>
        </w:rPr>
        <w:t xml:space="preserve">reditor bank </w:t>
      </w:r>
      <w:r>
        <w:rPr>
          <w:rFonts w:eastAsia="MS Gothic"/>
          <w:b/>
          <w:bCs/>
          <w:color w:val="4F81BD"/>
        </w:rPr>
        <w:t xml:space="preserve">still </w:t>
      </w:r>
      <w:r w:rsidRPr="008B233A">
        <w:rPr>
          <w:rFonts w:eastAsia="MS Gothic"/>
          <w:b/>
          <w:bCs/>
          <w:color w:val="4F81BD"/>
        </w:rPr>
        <w:t>time</w:t>
      </w:r>
      <w:r>
        <w:rPr>
          <w:rFonts w:eastAsia="MS Gothic"/>
          <w:b/>
          <w:bCs/>
          <w:color w:val="4F81BD"/>
        </w:rPr>
        <w:t>s</w:t>
      </w:r>
      <w:r w:rsidRPr="008B233A">
        <w:rPr>
          <w:rFonts w:eastAsia="MS Gothic"/>
          <w:b/>
          <w:bCs/>
          <w:color w:val="4F81BD"/>
        </w:rPr>
        <w:t xml:space="preserve"> out</w:t>
      </w:r>
      <w:r>
        <w:rPr>
          <w:rFonts w:eastAsia="MS Gothic"/>
          <w:b/>
          <w:bCs/>
          <w:color w:val="4F81BD"/>
        </w:rPr>
        <w:t>, the Creditor bank</w:t>
      </w:r>
      <w:r w:rsidRPr="008B233A">
        <w:rPr>
          <w:rFonts w:eastAsia="MS Gothic"/>
          <w:b/>
          <w:bCs/>
          <w:color w:val="4F81BD"/>
        </w:rPr>
        <w:t xml:space="preserve"> </w:t>
      </w:r>
      <w:r>
        <w:rPr>
          <w:rFonts w:eastAsia="MS Gothic"/>
          <w:b/>
          <w:bCs/>
          <w:color w:val="4F81BD"/>
        </w:rPr>
        <w:t>contacts the ACH to resolve the problem manually.</w:t>
      </w:r>
    </w:p>
    <w:p w:rsidR="00D71C7C" w:rsidP="00E92BA0" w:rsidRDefault="00D71C7C" w14:paraId="313CDFEF" w14:textId="77777777">
      <w:pPr>
        <w:pStyle w:val="ListParagraph"/>
        <w:ind w:left="0"/>
      </w:pPr>
    </w:p>
    <w:p w:rsidR="00D71C7C" w:rsidP="00E92BA0" w:rsidRDefault="00D71C7C" w14:paraId="0767AC2B" w14:textId="77777777">
      <w:pPr>
        <w:rPr>
          <w:b/>
        </w:rPr>
      </w:pPr>
      <w:r>
        <w:rPr>
          <w:b/>
        </w:rPr>
        <w:br w:type="page"/>
      </w:r>
    </w:p>
    <w:p w:rsidRPr="00496F52" w:rsidR="00D71C7C" w:rsidP="00E92BA0" w:rsidRDefault="00D71C7C" w14:paraId="2F44A704" w14:textId="77777777">
      <w:pPr>
        <w:rPr>
          <w:b/>
        </w:rPr>
      </w:pPr>
      <w:r w:rsidRPr="00496F52">
        <w:rPr>
          <w:b/>
        </w:rPr>
        <w:t>Alternat</w:t>
      </w:r>
      <w:r>
        <w:rPr>
          <w:b/>
        </w:rPr>
        <w:t>ive</w:t>
      </w:r>
      <w:r w:rsidRPr="00496F52">
        <w:rPr>
          <w:b/>
        </w:rPr>
        <w:t xml:space="preserve"> Case</w:t>
      </w:r>
      <w:r>
        <w:rPr>
          <w:b/>
        </w:rPr>
        <w:t xml:space="preserve"> 6: </w:t>
      </w:r>
    </w:p>
    <w:p w:rsidR="00D71C7C" w:rsidP="00E92BA0" w:rsidRDefault="00D71C7C" w14:paraId="77C82389" w14:textId="77777777">
      <w:pPr>
        <w:rPr>
          <w:b/>
        </w:rPr>
      </w:pPr>
      <w:r w:rsidRPr="00496F52">
        <w:rPr>
          <w:b/>
        </w:rPr>
        <w:t xml:space="preserve">When Creditor </w:t>
      </w:r>
      <w:r w:rsidR="001C2D88">
        <w:rPr>
          <w:b/>
        </w:rPr>
        <w:t>attempts to log a duplicate mandate</w:t>
      </w:r>
    </w:p>
    <w:p w:rsidR="00D71C7C" w:rsidP="00E92BA0" w:rsidRDefault="00D71C7C" w14:paraId="54082BDD" w14:textId="77777777">
      <w:pPr>
        <w:rPr>
          <w:b/>
        </w:rPr>
      </w:pPr>
    </w:p>
    <w:p w:rsidR="00D71C7C" w:rsidP="00E92BA0" w:rsidRDefault="00B658DD" w14:paraId="5887A91B" w14:textId="77777777">
      <w:pPr>
        <w:rPr>
          <w:b/>
        </w:rPr>
      </w:pPr>
      <w:r>
        <w:rPr>
          <w:b/>
          <w:noProof/>
          <w:lang w:val="en-US"/>
        </w:rPr>
        <w:drawing>
          <wp:inline distT="0" distB="0" distL="0" distR="0" wp14:anchorId="4DA0C224" wp14:editId="2B44AD74">
            <wp:extent cx="5724525" cy="3409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rsidR="00B658DD" w:rsidP="00E92BA0" w:rsidRDefault="00B658DD" w14:paraId="676F5942" w14:textId="77777777">
      <w:pPr>
        <w:rPr>
          <w:b/>
        </w:rPr>
      </w:pPr>
    </w:p>
    <w:p w:rsidRPr="002D6E2C" w:rsidR="00D71C7C" w:rsidP="00E92BA0" w:rsidRDefault="00D71C7C" w14:paraId="35C01AC2"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25CF5FE4" w14:textId="77777777">
      <w:r w:rsidRPr="002D6E2C">
        <w:t>Message format to be determined by the Creditor Bank, but message sent to Creditor Bank must contain all the data elements needed to create the mandat</w:t>
      </w:r>
      <w:r>
        <w:t>e initiation request (pain.009) and must include a request for real time authorisation.</w:t>
      </w:r>
    </w:p>
    <w:p w:rsidR="00D71C7C" w:rsidP="00E92BA0" w:rsidRDefault="00D71C7C" w14:paraId="1F9E7862"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D71C7C" w:rsidP="00E92BA0" w:rsidRDefault="00D71C7C" w14:paraId="1D7D172E"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Creditor Bank sends mandate initiation request (</w:t>
      </w:r>
      <w:hyperlink w:history="1" w:anchor="_Mandate_Initiation_Request_1">
        <w:r w:rsidR="000D204D">
          <w:rPr>
            <w:rStyle w:val="Hyperlink"/>
            <w:rFonts w:ascii="Calibri" w:hAnsi="Calibri"/>
            <w:b w:val="0"/>
            <w:sz w:val="22"/>
            <w:szCs w:val="22"/>
            <w:lang w:val="en-ZA"/>
          </w:rPr>
          <w:t>pain.009</w:t>
        </w:r>
      </w:hyperlink>
      <w:r w:rsidRPr="005E4A94">
        <w:rPr>
          <w:rFonts w:ascii="Calibri" w:hAnsi="Calibri" w:eastAsia="MS Gothic"/>
          <w:bCs/>
          <w:color w:val="4F81BD"/>
          <w:sz w:val="22"/>
          <w:szCs w:val="22"/>
          <w:lang w:val="en-ZA"/>
        </w:rPr>
        <w:t>) to ACH.</w:t>
      </w:r>
    </w:p>
    <w:p w:rsidRPr="002D6E2C" w:rsidR="00D71C7C" w:rsidP="00E92BA0" w:rsidRDefault="00D71C7C" w14:paraId="62EEEF70" w14:textId="77777777">
      <w:r w:rsidRPr="002D6E2C">
        <w:t xml:space="preserve">Creditor Bank validates the Creditor and confirms that he is in good standing and submits mandate initiation request to the ACH. </w:t>
      </w:r>
    </w:p>
    <w:p w:rsidR="00D71C7C" w:rsidP="00E92BA0" w:rsidRDefault="00D71C7C" w14:paraId="03649094"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D71C7C" w:rsidP="00E92BA0" w:rsidRDefault="00D71C7C" w14:paraId="440B3F07"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ACH validates mandate initiation request (</w:t>
      </w:r>
      <w:hyperlink w:history="1" w:anchor="_Mandate_Initiation_Request_1">
        <w:r w:rsidR="000D204D">
          <w:rPr>
            <w:rStyle w:val="Hyperlink"/>
            <w:rFonts w:ascii="Calibri" w:hAnsi="Calibri"/>
            <w:b w:val="0"/>
            <w:sz w:val="22"/>
            <w:szCs w:val="22"/>
            <w:lang w:val="en-ZA"/>
          </w:rPr>
          <w:t>pain.009</w:t>
        </w:r>
      </w:hyperlink>
      <w:r w:rsidRPr="005E4A94">
        <w:rPr>
          <w:rFonts w:ascii="Calibri" w:hAnsi="Calibri" w:eastAsia="MS Gothic"/>
          <w:bCs/>
          <w:color w:val="4F81BD"/>
          <w:sz w:val="22"/>
          <w:szCs w:val="22"/>
          <w:lang w:val="en-ZA"/>
        </w:rPr>
        <w:t>) and responds to Creditor Bank.</w:t>
      </w:r>
    </w:p>
    <w:p w:rsidRPr="002D6E2C" w:rsidR="00D71C7C" w:rsidP="00E92BA0" w:rsidRDefault="00D71C7C" w14:paraId="7E7DD165" w14:textId="77777777">
      <w:r w:rsidRPr="002D6E2C">
        <w:t>ACH performs the following minimum validation:</w:t>
      </w:r>
    </w:p>
    <w:p w:rsidRPr="002D6E2C" w:rsidR="00D71C7C" w:rsidP="002C2973" w:rsidRDefault="00D71C7C" w14:paraId="3BD71870" w14:textId="77777777">
      <w:pPr>
        <w:pStyle w:val="ListParagraph"/>
        <w:numPr>
          <w:ilvl w:val="0"/>
          <w:numId w:val="7"/>
        </w:numPr>
        <w:ind w:left="0" w:firstLine="0"/>
      </w:pPr>
      <w:r w:rsidRPr="002D6E2C">
        <w:t>Message structure</w:t>
      </w:r>
    </w:p>
    <w:p w:rsidRPr="002D6E2C" w:rsidR="00D71C7C" w:rsidP="002C2973" w:rsidRDefault="00D71C7C" w14:paraId="45D14732" w14:textId="77777777">
      <w:pPr>
        <w:pStyle w:val="ListParagraph"/>
        <w:numPr>
          <w:ilvl w:val="0"/>
          <w:numId w:val="7"/>
        </w:numPr>
        <w:ind w:left="0" w:firstLine="0"/>
      </w:pPr>
      <w:r w:rsidRPr="002D6E2C">
        <w:t xml:space="preserve">Member banks </w:t>
      </w:r>
    </w:p>
    <w:p w:rsidRPr="002D6E2C" w:rsidR="00D71C7C" w:rsidP="002C2973" w:rsidRDefault="00D71C7C" w14:paraId="08A52016" w14:textId="77777777">
      <w:pPr>
        <w:pStyle w:val="ListParagraph"/>
        <w:numPr>
          <w:ilvl w:val="0"/>
          <w:numId w:val="7"/>
        </w:numPr>
        <w:ind w:left="0" w:firstLine="0"/>
      </w:pPr>
      <w:r w:rsidRPr="002D6E2C">
        <w:t>Date check</w:t>
      </w:r>
    </w:p>
    <w:p w:rsidRPr="002D6E2C" w:rsidR="00D71C7C" w:rsidP="00E92BA0" w:rsidRDefault="00D71C7C" w14:paraId="41CC9414" w14:textId="77777777"/>
    <w:p w:rsidRPr="005E4A94" w:rsidR="00D71C7C" w:rsidP="00E92BA0" w:rsidRDefault="00D71C7C" w14:paraId="6059A3EC"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5E4A94">
        <w:rPr>
          <w:rFonts w:ascii="Calibri" w:hAnsi="Calibri" w:eastAsia="MS Gothic"/>
          <w:bCs/>
          <w:color w:val="4F81BD"/>
          <w:sz w:val="22"/>
          <w:szCs w:val="22"/>
          <w:lang w:val="en-ZA"/>
        </w:rPr>
        <w:t>) to Debtor Bank.</w:t>
      </w:r>
    </w:p>
    <w:p w:rsidRPr="005E4A94" w:rsidR="00D71C7C" w:rsidP="00E92BA0" w:rsidRDefault="00D71C7C" w14:paraId="69F27AB6"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D71C7C" w:rsidP="00E92BA0" w:rsidRDefault="00D71C7C" w14:paraId="165A7A20"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Debtor Bank validates mandate initiation request for duplicates (</w:t>
      </w:r>
      <w:hyperlink w:history="1" w:anchor="_Mandate_Initiation_Request_1">
        <w:r w:rsidR="000D204D">
          <w:rPr>
            <w:rStyle w:val="Hyperlink"/>
            <w:rFonts w:ascii="Calibri" w:hAnsi="Calibri"/>
            <w:b w:val="0"/>
            <w:sz w:val="22"/>
            <w:szCs w:val="22"/>
            <w:lang w:val="en-ZA"/>
          </w:rPr>
          <w:t>pain.009</w:t>
        </w:r>
      </w:hyperlink>
      <w:r w:rsidRPr="005E4A94">
        <w:rPr>
          <w:rFonts w:ascii="Calibri" w:hAnsi="Calibri" w:eastAsia="MS Gothic"/>
          <w:bCs/>
          <w:color w:val="4F81BD"/>
          <w:sz w:val="22"/>
          <w:szCs w:val="22"/>
          <w:lang w:val="en-ZA"/>
        </w:rPr>
        <w:t>).</w:t>
      </w:r>
    </w:p>
    <w:p w:rsidRPr="005E4A94" w:rsidR="00D71C7C" w:rsidP="00E92BA0" w:rsidRDefault="00D71C7C" w14:paraId="280BE795"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D71C7C" w:rsidP="00E92BA0" w:rsidRDefault="00D71C7C" w14:paraId="6BBFFD51"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Debtor Bank sends negative status report (</w:t>
      </w:r>
      <w:hyperlink w:history="1" w:anchor="Status_Report_Debtor_Mandate_Request">
        <w:r w:rsidRPr="005E4A94">
          <w:rPr>
            <w:rFonts w:ascii="Calibri" w:hAnsi="Calibri" w:eastAsia="MS Gothic"/>
            <w:bCs/>
            <w:color w:val="4F81BD"/>
            <w:sz w:val="22"/>
            <w:szCs w:val="22"/>
            <w:lang w:val="en-ZA"/>
          </w:rPr>
          <w:t>pacs.002</w:t>
        </w:r>
      </w:hyperlink>
      <w:r w:rsidRPr="005E4A94">
        <w:rPr>
          <w:rFonts w:ascii="Calibri" w:hAnsi="Calibri" w:eastAsia="MS Gothic"/>
          <w:bCs/>
          <w:color w:val="4F81BD"/>
          <w:sz w:val="22"/>
          <w:szCs w:val="22"/>
          <w:lang w:val="en-ZA"/>
        </w:rPr>
        <w:t>) with reason for failure to ACH.</w:t>
      </w:r>
    </w:p>
    <w:p w:rsidRPr="005E4A94" w:rsidR="00D71C7C" w:rsidP="00E92BA0" w:rsidRDefault="00D71C7C" w14:paraId="3F66037D"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D71C7C" w:rsidP="00E92BA0" w:rsidRDefault="00D71C7C" w14:paraId="47A09E03"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ACH sends negative status report (</w:t>
      </w:r>
      <w:hyperlink w:history="1" w:anchor="Status_Report_Debtor_Mandate_Request">
        <w:r w:rsidRPr="005E4A94">
          <w:rPr>
            <w:rFonts w:ascii="Calibri" w:hAnsi="Calibri" w:eastAsia="MS Gothic"/>
            <w:bCs/>
            <w:color w:val="4F81BD"/>
            <w:sz w:val="22"/>
            <w:szCs w:val="22"/>
            <w:lang w:val="en-ZA"/>
          </w:rPr>
          <w:t>pacs.002</w:t>
        </w:r>
      </w:hyperlink>
      <w:r w:rsidRPr="005E4A94">
        <w:rPr>
          <w:rFonts w:ascii="Calibri" w:hAnsi="Calibri" w:eastAsia="MS Gothic"/>
          <w:bCs/>
          <w:color w:val="4F81BD"/>
          <w:sz w:val="22"/>
          <w:szCs w:val="22"/>
          <w:lang w:val="en-ZA"/>
        </w:rPr>
        <w:t>) to Creditor Bank.</w:t>
      </w:r>
    </w:p>
    <w:p w:rsidRPr="002D6E2C" w:rsidR="00D71C7C" w:rsidP="00E92BA0" w:rsidRDefault="00D71C7C" w14:paraId="77DABD7E"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1DA473E6"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6C2CF5" w:rsidR="00D71C7C" w:rsidP="00E92BA0" w:rsidRDefault="00D71C7C" w14:paraId="48FF1266" w14:textId="77777777">
      <w:r w:rsidRPr="002D6E2C">
        <w:t>Message format of mandate response to Creditor to be determined by the Creditor Bank.</w:t>
      </w:r>
      <w:r w:rsidRPr="00AB047E">
        <w:rPr>
          <w:b/>
        </w:rPr>
        <w:t>TT1 Real Time (USSD) Alternative cases</w:t>
      </w:r>
    </w:p>
    <w:p w:rsidR="00D71C7C" w:rsidP="00E92BA0" w:rsidRDefault="00D71C7C" w14:paraId="7C71B6B5" w14:textId="77777777">
      <w:r>
        <w:t>-----the following alternate scenarios apply to TT1 when utilising the USSD option -----</w:t>
      </w:r>
    </w:p>
    <w:p w:rsidRPr="004C404A" w:rsidR="00D71C7C" w:rsidP="00E92BA0" w:rsidRDefault="00D71C7C" w14:paraId="317B2DEC" w14:textId="77777777"/>
    <w:p w:rsidRPr="00496F52" w:rsidR="00D71C7C" w:rsidP="00E92BA0" w:rsidRDefault="00D71C7C" w14:paraId="5D9D8D6D" w14:textId="77777777">
      <w:pPr>
        <w:rPr>
          <w:b/>
        </w:rPr>
      </w:pPr>
      <w:r w:rsidRPr="00496F52">
        <w:rPr>
          <w:b/>
        </w:rPr>
        <w:t>Alternat</w:t>
      </w:r>
      <w:r>
        <w:rPr>
          <w:b/>
        </w:rPr>
        <w:t>ive</w:t>
      </w:r>
      <w:r w:rsidRPr="00496F52">
        <w:rPr>
          <w:b/>
        </w:rPr>
        <w:t xml:space="preserve"> Case</w:t>
      </w:r>
      <w:r>
        <w:rPr>
          <w:b/>
        </w:rPr>
        <w:t xml:space="preserve"> 7: </w:t>
      </w:r>
    </w:p>
    <w:p w:rsidRPr="00D46D1B" w:rsidR="00D71C7C" w:rsidP="00E92BA0" w:rsidRDefault="00D71C7C" w14:paraId="00476E83" w14:textId="77777777">
      <w:r w:rsidRPr="00EF7FA0">
        <w:rPr>
          <w:b/>
        </w:rPr>
        <w:t>When Creditor requests a USSD authentication and provides the cell number (code 0229) and the Debtor Bank uses USSD for authentication. If the Cellphone number included in the message is not a registered number, the mandate initiation is rejected. A pacs.002 is sent to Creditor Bank with error code 910004 (Account open and active, incorrect contact details (0229)</w:t>
      </w:r>
    </w:p>
    <w:p w:rsidR="00D71C7C" w:rsidP="00E92BA0" w:rsidRDefault="00D71C7C" w14:paraId="4F6737E2" w14:textId="77777777">
      <w:pPr>
        <w:pStyle w:val="ListParagraph"/>
        <w:ind w:left="0"/>
        <w:rPr>
          <w:b/>
        </w:rPr>
      </w:pPr>
    </w:p>
    <w:p w:rsidR="00D71C7C" w:rsidP="00E92BA0" w:rsidRDefault="00D0151F" w14:paraId="45D7BDF5" w14:textId="77777777">
      <w:r>
        <w:rPr>
          <w:noProof/>
          <w:lang w:val="en-US"/>
        </w:rPr>
        <w:drawing>
          <wp:inline distT="0" distB="0" distL="0" distR="0" wp14:anchorId="04BF14D5" wp14:editId="318EF31E">
            <wp:extent cx="5724525" cy="34099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rsidR="00D0151F" w:rsidP="00E92BA0" w:rsidRDefault="00D0151F" w14:paraId="009F349A" w14:textId="77777777"/>
    <w:p w:rsidRPr="002D6E2C" w:rsidR="00D71C7C" w:rsidP="00E92BA0" w:rsidRDefault="00D71C7C" w14:paraId="76B1AE31"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19747B20" w14:textId="77777777">
      <w:r w:rsidRPr="002D6E2C">
        <w:t>Message format to be determined by the Creditor Bank, but message sent to Creditor Bank must contain all the data elements needed to create the mandat</w:t>
      </w:r>
      <w:r>
        <w:t>e initiation request (pain.009) and must include a request for real time authorisation.</w:t>
      </w:r>
    </w:p>
    <w:p w:rsidR="00D71C7C" w:rsidP="00E92BA0" w:rsidRDefault="00D71C7C" w14:paraId="24A43A3E"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p>
    <w:p w:rsidRPr="005E4A94" w:rsidR="00D71C7C" w:rsidP="00E92BA0" w:rsidRDefault="00D71C7C" w14:paraId="4B5B182A"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r w:rsidRPr="005E4A94">
        <w:rPr>
          <w:rFonts w:eastAsia="MS Gothic" w:asciiTheme="minorHAnsi" w:hAnsiTheme="minorHAnsi"/>
          <w:bCs/>
          <w:color w:val="4F81BD"/>
          <w:sz w:val="22"/>
          <w:szCs w:val="22"/>
          <w:lang w:val="en-ZA"/>
        </w:rPr>
        <w:t>Creditor Bank sends mandate initiation request (</w:t>
      </w:r>
      <w:hyperlink w:history="1" w:anchor="_Mandate_Initiation_Request_1">
        <w:r w:rsidR="000D204D">
          <w:rPr>
            <w:rStyle w:val="Hyperlink"/>
            <w:rFonts w:ascii="Calibri" w:hAnsi="Calibri"/>
            <w:b w:val="0"/>
            <w:sz w:val="22"/>
            <w:szCs w:val="22"/>
            <w:lang w:val="en-ZA"/>
          </w:rPr>
          <w:t>pain.009</w:t>
        </w:r>
      </w:hyperlink>
      <w:r w:rsidRPr="005E4A94">
        <w:rPr>
          <w:rFonts w:eastAsia="MS Gothic" w:asciiTheme="minorHAnsi" w:hAnsiTheme="minorHAnsi"/>
          <w:bCs/>
          <w:color w:val="4F81BD"/>
          <w:sz w:val="22"/>
          <w:szCs w:val="22"/>
          <w:lang w:val="en-ZA"/>
        </w:rPr>
        <w:t>) to ACH.</w:t>
      </w:r>
    </w:p>
    <w:p w:rsidRPr="002D6E2C" w:rsidR="00D71C7C" w:rsidP="00E92BA0" w:rsidRDefault="00D71C7C" w14:paraId="00BAF394" w14:textId="77777777">
      <w:r w:rsidRPr="002D6E2C">
        <w:t xml:space="preserve">Creditor Bank validates the Creditor and confirms that he is in good standing and submits mandate initiation request to the ACH. </w:t>
      </w:r>
      <w:r>
        <w:t>The Debtor Authentication Required field contains 0229.</w:t>
      </w:r>
    </w:p>
    <w:p w:rsidR="00D71C7C" w:rsidP="00E92BA0" w:rsidRDefault="00D71C7C" w14:paraId="1F1F32F5"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D71C7C" w:rsidP="00E92BA0" w:rsidRDefault="00D71C7C" w14:paraId="0AF2B1B5"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ACH validates mandate initiation request (</w:t>
      </w:r>
      <w:hyperlink w:history="1" w:anchor="_Mandate_Initiation_Request_1">
        <w:r w:rsidR="000D204D">
          <w:rPr>
            <w:rStyle w:val="Hyperlink"/>
            <w:rFonts w:ascii="Calibri" w:hAnsi="Calibri"/>
            <w:b w:val="0"/>
            <w:sz w:val="22"/>
            <w:szCs w:val="22"/>
            <w:lang w:val="en-ZA"/>
          </w:rPr>
          <w:t>pain.009</w:t>
        </w:r>
      </w:hyperlink>
      <w:r w:rsidRPr="005E4A94">
        <w:rPr>
          <w:rFonts w:ascii="Calibri" w:hAnsi="Calibri" w:eastAsia="MS Gothic"/>
          <w:bCs/>
          <w:color w:val="4F81BD"/>
          <w:sz w:val="22"/>
          <w:szCs w:val="22"/>
          <w:lang w:val="en-ZA"/>
        </w:rPr>
        <w:t>) and responds to Creditor Bank.</w:t>
      </w:r>
    </w:p>
    <w:p w:rsidRPr="002D6E2C" w:rsidR="00D71C7C" w:rsidP="00E92BA0" w:rsidRDefault="00D71C7C" w14:paraId="1B981D6C" w14:textId="77777777">
      <w:r w:rsidRPr="002D6E2C">
        <w:t>ACH performs the following minimum validation:</w:t>
      </w:r>
    </w:p>
    <w:p w:rsidRPr="002D6E2C" w:rsidR="00D71C7C" w:rsidP="002C2973" w:rsidRDefault="00D71C7C" w14:paraId="35AD7DF5" w14:textId="77777777">
      <w:pPr>
        <w:pStyle w:val="ListParagraph"/>
        <w:numPr>
          <w:ilvl w:val="0"/>
          <w:numId w:val="7"/>
        </w:numPr>
        <w:ind w:left="0" w:firstLine="0"/>
      </w:pPr>
      <w:r w:rsidRPr="002D6E2C">
        <w:t>Message structure</w:t>
      </w:r>
    </w:p>
    <w:p w:rsidRPr="002D6E2C" w:rsidR="00D71C7C" w:rsidP="002C2973" w:rsidRDefault="00D71C7C" w14:paraId="5BC5E74C" w14:textId="77777777">
      <w:pPr>
        <w:pStyle w:val="ListParagraph"/>
        <w:numPr>
          <w:ilvl w:val="0"/>
          <w:numId w:val="7"/>
        </w:numPr>
        <w:ind w:left="0" w:firstLine="0"/>
      </w:pPr>
      <w:r w:rsidRPr="002D6E2C">
        <w:t xml:space="preserve">Member banks </w:t>
      </w:r>
    </w:p>
    <w:p w:rsidRPr="002D6E2C" w:rsidR="00D71C7C" w:rsidP="002C2973" w:rsidRDefault="00D71C7C" w14:paraId="5247351C" w14:textId="77777777">
      <w:pPr>
        <w:pStyle w:val="ListParagraph"/>
        <w:numPr>
          <w:ilvl w:val="0"/>
          <w:numId w:val="7"/>
        </w:numPr>
        <w:ind w:left="0" w:firstLine="0"/>
      </w:pPr>
      <w:r w:rsidRPr="002D6E2C">
        <w:t>Date check</w:t>
      </w:r>
    </w:p>
    <w:p w:rsidRPr="002D6E2C" w:rsidR="00D71C7C" w:rsidP="00E92BA0" w:rsidRDefault="00D71C7C" w14:paraId="10CD5F99" w14:textId="77777777"/>
    <w:p w:rsidRPr="005E4A94" w:rsidR="00D71C7C" w:rsidP="00E92BA0" w:rsidRDefault="00D71C7C" w14:paraId="31D91DB1"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r w:rsidRPr="005E4A94">
        <w:rPr>
          <w:rFonts w:eastAsia="MS Gothic" w:asciiTheme="minorHAnsi" w:hAnsiTheme="minorHAnsi"/>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5E4A94">
        <w:rPr>
          <w:rFonts w:eastAsia="MS Gothic" w:asciiTheme="minorHAnsi" w:hAnsiTheme="minorHAnsi"/>
          <w:bCs/>
          <w:color w:val="4F81BD"/>
          <w:sz w:val="22"/>
          <w:szCs w:val="22"/>
          <w:lang w:val="en-ZA"/>
        </w:rPr>
        <w:t>) to Debtor Bank.</w:t>
      </w:r>
    </w:p>
    <w:p w:rsidRPr="005E4A94" w:rsidR="00D71C7C" w:rsidP="00E92BA0" w:rsidRDefault="00D71C7C" w14:paraId="7154D01C"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p>
    <w:p w:rsidR="00D71C7C" w:rsidP="00E92BA0" w:rsidRDefault="00D71C7C" w14:paraId="5DC0C6F1"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r w:rsidRPr="005E4A94">
        <w:rPr>
          <w:rFonts w:eastAsia="MS Gothic" w:asciiTheme="minorHAnsi" w:hAnsiTheme="minorHAnsi"/>
          <w:bCs/>
          <w:color w:val="4F81BD"/>
          <w:sz w:val="22"/>
          <w:szCs w:val="22"/>
          <w:lang w:val="en-ZA"/>
        </w:rPr>
        <w:t>Debtor Bank validates mandate initiation request for registered cell phone number (</w:t>
      </w:r>
      <w:hyperlink w:history="1" w:anchor="_Mandate_Initiation_Request_1">
        <w:r w:rsidR="000D204D">
          <w:rPr>
            <w:rStyle w:val="Hyperlink"/>
            <w:rFonts w:ascii="Calibri" w:hAnsi="Calibri"/>
            <w:b w:val="0"/>
            <w:sz w:val="22"/>
            <w:szCs w:val="22"/>
            <w:lang w:val="en-ZA"/>
          </w:rPr>
          <w:t>pain.009</w:t>
        </w:r>
      </w:hyperlink>
      <w:r w:rsidRPr="005E4A94">
        <w:rPr>
          <w:rFonts w:eastAsia="MS Gothic" w:asciiTheme="minorHAnsi" w:hAnsiTheme="minorHAnsi"/>
          <w:bCs/>
          <w:color w:val="4F81BD"/>
          <w:sz w:val="22"/>
          <w:szCs w:val="22"/>
          <w:lang w:val="en-ZA"/>
        </w:rPr>
        <w:t>).</w:t>
      </w:r>
    </w:p>
    <w:p w:rsidRPr="00236487" w:rsidR="00D71C7C" w:rsidP="00E92BA0" w:rsidRDefault="00D71C7C" w14:paraId="479D06A8" w14:textId="77777777">
      <w:pPr>
        <w:pStyle w:val="Heading2"/>
        <w:numPr>
          <w:ilvl w:val="0"/>
          <w:numId w:val="0"/>
        </w:numPr>
        <w:spacing w:before="0" w:after="0" w:line="240" w:lineRule="auto"/>
        <w:rPr>
          <w:rFonts w:asciiTheme="minorHAnsi" w:hAnsiTheme="minorHAnsi" w:eastAsiaTheme="minorHAnsi" w:cstheme="minorBidi"/>
          <w:b w:val="0"/>
          <w:color w:val="auto"/>
          <w:sz w:val="22"/>
          <w:szCs w:val="22"/>
          <w:lang w:val="en-ZA"/>
        </w:rPr>
      </w:pPr>
      <w:r>
        <w:rPr>
          <w:rFonts w:asciiTheme="minorHAnsi" w:hAnsiTheme="minorHAnsi" w:eastAsiaTheme="minorHAnsi" w:cstheme="minorBidi"/>
          <w:b w:val="0"/>
          <w:color w:val="auto"/>
          <w:sz w:val="22"/>
          <w:szCs w:val="22"/>
          <w:lang w:val="en-ZA"/>
        </w:rPr>
        <w:t>The cell phone number is not registered at the debtor bank and the debtor bank fails the mandate initiation.</w:t>
      </w:r>
    </w:p>
    <w:p w:rsidRPr="005E4A94" w:rsidR="00D71C7C" w:rsidP="00E92BA0" w:rsidRDefault="00D71C7C" w14:paraId="6E154594"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p>
    <w:p w:rsidRPr="005E4A94" w:rsidR="00D71C7C" w:rsidP="00E92BA0" w:rsidRDefault="00D71C7C" w14:paraId="411B23D8"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r w:rsidRPr="005E4A94">
        <w:rPr>
          <w:rFonts w:eastAsia="MS Gothic" w:asciiTheme="minorHAnsi" w:hAnsiTheme="minorHAnsi"/>
          <w:bCs/>
          <w:color w:val="4F81BD"/>
          <w:sz w:val="22"/>
          <w:szCs w:val="22"/>
          <w:lang w:val="en-ZA"/>
        </w:rPr>
        <w:t>Debtor Bank sends negative status report (</w:t>
      </w:r>
      <w:hyperlink w:history="1" w:anchor="Status_Report_Debtor_Mandate_Request">
        <w:r w:rsidRPr="005E4A94">
          <w:rPr>
            <w:rFonts w:eastAsia="MS Gothic" w:asciiTheme="minorHAnsi" w:hAnsiTheme="minorHAnsi"/>
            <w:bCs/>
            <w:color w:val="4F81BD"/>
            <w:sz w:val="22"/>
            <w:szCs w:val="22"/>
            <w:lang w:val="en-ZA"/>
          </w:rPr>
          <w:t>pacs.002</w:t>
        </w:r>
      </w:hyperlink>
      <w:r w:rsidRPr="005E4A94">
        <w:rPr>
          <w:rFonts w:eastAsia="MS Gothic" w:asciiTheme="minorHAnsi" w:hAnsiTheme="minorHAnsi"/>
          <w:bCs/>
          <w:color w:val="4F81BD"/>
          <w:sz w:val="22"/>
          <w:szCs w:val="22"/>
          <w:lang w:val="en-ZA"/>
        </w:rPr>
        <w:t>) with reason for failure to ACH.</w:t>
      </w:r>
    </w:p>
    <w:p w:rsidRPr="00E8499D" w:rsidR="00D71C7C" w:rsidP="00E92BA0" w:rsidRDefault="00D71C7C" w14:paraId="493AF0A8" w14:textId="77777777">
      <w:r w:rsidRPr="00E8499D">
        <w:t>Error code 910004 (Account open and active, incorrect contact details (0229) to be used.</w:t>
      </w:r>
    </w:p>
    <w:p w:rsidR="00D71C7C" w:rsidP="00E92BA0" w:rsidRDefault="00D71C7C" w14:paraId="752F390A"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p>
    <w:p w:rsidRPr="005E4A94" w:rsidR="00D71C7C" w:rsidP="00E92BA0" w:rsidRDefault="00D71C7C" w14:paraId="2FAC36EF"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r w:rsidRPr="005E4A94">
        <w:rPr>
          <w:rFonts w:eastAsia="MS Gothic" w:asciiTheme="minorHAnsi" w:hAnsiTheme="minorHAnsi"/>
          <w:bCs/>
          <w:color w:val="4F81BD"/>
          <w:sz w:val="22"/>
          <w:szCs w:val="22"/>
          <w:lang w:val="en-ZA"/>
        </w:rPr>
        <w:t>ACH sends negative status report (</w:t>
      </w:r>
      <w:hyperlink w:history="1" w:anchor="Status_Report_Debtor_Mandate_Request">
        <w:r w:rsidRPr="005E4A94">
          <w:rPr>
            <w:rFonts w:eastAsia="MS Gothic" w:asciiTheme="minorHAnsi" w:hAnsiTheme="minorHAnsi"/>
            <w:bCs/>
            <w:color w:val="4F81BD"/>
            <w:sz w:val="22"/>
            <w:szCs w:val="22"/>
            <w:lang w:val="en-ZA"/>
          </w:rPr>
          <w:t>pacs.002</w:t>
        </w:r>
      </w:hyperlink>
      <w:r w:rsidRPr="005E4A94">
        <w:rPr>
          <w:rFonts w:eastAsia="MS Gothic" w:asciiTheme="minorHAnsi" w:hAnsiTheme="minorHAnsi"/>
          <w:bCs/>
          <w:color w:val="4F81BD"/>
          <w:sz w:val="22"/>
          <w:szCs w:val="22"/>
          <w:lang w:val="en-ZA"/>
        </w:rPr>
        <w:t>) to Creditor Bank.</w:t>
      </w:r>
    </w:p>
    <w:p w:rsidR="00D71C7C" w:rsidP="00E92BA0" w:rsidRDefault="00D71C7C" w14:paraId="7CC443DD" w14:textId="77777777"/>
    <w:p w:rsidR="00D71C7C" w:rsidP="00E92BA0" w:rsidRDefault="00D71C7C" w14:paraId="106C7BB6" w14:textId="77777777">
      <w:pPr>
        <w:rPr>
          <w:b/>
        </w:rPr>
      </w:pPr>
      <w:r>
        <w:rPr>
          <w:b/>
        </w:rPr>
        <w:br w:type="page"/>
      </w:r>
    </w:p>
    <w:p w:rsidRPr="00496F52" w:rsidR="00D71C7C" w:rsidP="00E92BA0" w:rsidRDefault="00D71C7C" w14:paraId="2CD2A380" w14:textId="77777777">
      <w:pPr>
        <w:rPr>
          <w:b/>
        </w:rPr>
      </w:pPr>
      <w:r w:rsidRPr="00496F52">
        <w:rPr>
          <w:b/>
        </w:rPr>
        <w:t>Alternat</w:t>
      </w:r>
      <w:r>
        <w:rPr>
          <w:b/>
        </w:rPr>
        <w:t>ive</w:t>
      </w:r>
      <w:r w:rsidRPr="00496F52">
        <w:rPr>
          <w:b/>
        </w:rPr>
        <w:t xml:space="preserve"> Case</w:t>
      </w:r>
      <w:r>
        <w:rPr>
          <w:b/>
        </w:rPr>
        <w:t xml:space="preserve"> 8: </w:t>
      </w:r>
    </w:p>
    <w:p w:rsidR="00D71C7C" w:rsidP="00E92BA0" w:rsidRDefault="00D71C7C" w14:paraId="27D729B0" w14:textId="77777777">
      <w:pPr>
        <w:jc w:val="both"/>
        <w:rPr>
          <w:b/>
        </w:rPr>
      </w:pPr>
      <w:r w:rsidRPr="00EF7FA0">
        <w:rPr>
          <w:b/>
        </w:rPr>
        <w:t>When Creditor requests a USSD authentication and provides the cell number (</w:t>
      </w:r>
      <w:r w:rsidRPr="00C44F7B">
        <w:rPr>
          <w:b/>
        </w:rPr>
        <w:t>authorisation</w:t>
      </w:r>
      <w:r>
        <w:rPr>
          <w:b/>
        </w:rPr>
        <w:t xml:space="preserve"> </w:t>
      </w:r>
      <w:r w:rsidRPr="00EF7FA0">
        <w:rPr>
          <w:b/>
        </w:rPr>
        <w:t xml:space="preserve">code 0229) and the Debtor Bank uses USSD for authentication. If the USSD session times out, the mandate initiation is rejected with a pain.012 message with mandate reason code TO01 (Mandate Maintenance Message Time Out). The message </w:t>
      </w:r>
      <w:r w:rsidR="003A7783">
        <w:rPr>
          <w:b/>
        </w:rPr>
        <w:t xml:space="preserve">from the Creditor Bank </w:t>
      </w:r>
      <w:r w:rsidRPr="00EF7FA0">
        <w:rPr>
          <w:b/>
        </w:rPr>
        <w:t>must time out after 120 seconds.</w:t>
      </w:r>
    </w:p>
    <w:p w:rsidR="00911448" w:rsidP="00E92BA0" w:rsidRDefault="00911448" w14:paraId="046703A8" w14:textId="77777777">
      <w:pPr>
        <w:jc w:val="both"/>
        <w:rPr>
          <w:b/>
        </w:rPr>
      </w:pPr>
    </w:p>
    <w:p w:rsidR="00911448" w:rsidP="00E92BA0" w:rsidRDefault="00911448" w14:paraId="7F03F8C7" w14:textId="77777777">
      <w:pPr>
        <w:jc w:val="both"/>
        <w:rPr>
          <w:b/>
        </w:rPr>
      </w:pPr>
    </w:p>
    <w:p w:rsidRPr="002D6E2C" w:rsidR="00911448" w:rsidP="00E92BA0" w:rsidRDefault="00911448" w14:paraId="566BE5B3" w14:textId="77777777">
      <w:pPr>
        <w:jc w:val="both"/>
      </w:pPr>
      <w:r>
        <w:rPr>
          <w:noProof/>
          <w:lang w:val="en-US"/>
        </w:rPr>
        <w:drawing>
          <wp:inline distT="0" distB="0" distL="0" distR="0" wp14:anchorId="5411812A" wp14:editId="3E951C19">
            <wp:extent cx="5097780" cy="30251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97780" cy="3025140"/>
                    </a:xfrm>
                    <a:prstGeom prst="rect">
                      <a:avLst/>
                    </a:prstGeom>
                  </pic:spPr>
                </pic:pic>
              </a:graphicData>
            </a:graphic>
          </wp:inline>
        </w:drawing>
      </w:r>
    </w:p>
    <w:p w:rsidR="00D71C7C" w:rsidP="00E92BA0" w:rsidRDefault="00D71C7C" w14:paraId="0457E42A" w14:textId="77777777"/>
    <w:p w:rsidR="00D71C7C" w:rsidP="00E92BA0" w:rsidRDefault="00D71C7C" w14:paraId="3AD8D475" w14:textId="77777777"/>
    <w:p w:rsidRPr="002D6E2C" w:rsidR="00D71C7C" w:rsidP="00E92BA0" w:rsidRDefault="00D71C7C" w14:paraId="2B5B64FF"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6C3E51F7" w14:textId="77777777">
      <w:r w:rsidRPr="002D6E2C">
        <w:t>Message format to be determined by the Creditor Bank, but message sent to Creditor Bank must contain all the data elements needed to create the mandat</w:t>
      </w:r>
      <w:r>
        <w:t>e initiation request (pain.009) and must include a request for real time authorisation.</w:t>
      </w:r>
    </w:p>
    <w:p w:rsidR="00D71C7C" w:rsidP="00E92BA0" w:rsidRDefault="00D71C7C" w14:paraId="2DDB6DF0"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p>
    <w:p w:rsidRPr="005E4A94" w:rsidR="00D71C7C" w:rsidP="00E92BA0" w:rsidRDefault="00D71C7C" w14:paraId="561557BE"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r w:rsidRPr="005E4A94">
        <w:rPr>
          <w:rFonts w:eastAsia="MS Gothic" w:asciiTheme="minorHAnsi" w:hAnsiTheme="minorHAnsi"/>
          <w:bCs/>
          <w:color w:val="4F81BD"/>
          <w:sz w:val="22"/>
          <w:szCs w:val="22"/>
          <w:lang w:val="en-ZA"/>
        </w:rPr>
        <w:t>Creditor Bank sends mandate initiation request (</w:t>
      </w:r>
      <w:hyperlink w:history="1" w:anchor="_Mandate_Initiation_Request_1">
        <w:r w:rsidR="000D204D">
          <w:rPr>
            <w:rStyle w:val="Hyperlink"/>
            <w:rFonts w:ascii="Calibri" w:hAnsi="Calibri"/>
            <w:b w:val="0"/>
            <w:sz w:val="22"/>
            <w:szCs w:val="22"/>
            <w:lang w:val="en-ZA"/>
          </w:rPr>
          <w:t>pain.009</w:t>
        </w:r>
      </w:hyperlink>
      <w:r w:rsidR="00081718">
        <w:rPr>
          <w:rStyle w:val="Hyperlink"/>
          <w:rFonts w:ascii="Calibri" w:hAnsi="Calibri"/>
          <w:b w:val="0"/>
          <w:sz w:val="22"/>
          <w:szCs w:val="22"/>
          <w:lang w:val="en-ZA"/>
        </w:rPr>
        <w:t>)</w:t>
      </w:r>
      <w:r w:rsidRPr="005E4A94">
        <w:rPr>
          <w:rFonts w:eastAsia="MS Gothic" w:asciiTheme="minorHAnsi" w:hAnsiTheme="minorHAnsi"/>
          <w:bCs/>
          <w:color w:val="4F81BD"/>
          <w:sz w:val="22"/>
          <w:szCs w:val="22"/>
          <w:lang w:val="en-ZA"/>
        </w:rPr>
        <w:t xml:space="preserve"> to ACH.</w:t>
      </w:r>
    </w:p>
    <w:p w:rsidRPr="002D6E2C" w:rsidR="00D71C7C" w:rsidP="00E92BA0" w:rsidRDefault="00D71C7C" w14:paraId="0BD3FFC6" w14:textId="77777777">
      <w:r w:rsidRPr="002D6E2C">
        <w:t xml:space="preserve">Creditor Bank validates the Creditor and confirms that he is in good standing and submits mandate initiation request to the ACH. </w:t>
      </w:r>
      <w:r>
        <w:t>The Debtor Authentication Required field contains 0229.</w:t>
      </w:r>
    </w:p>
    <w:p w:rsidR="00D71C7C" w:rsidP="00E92BA0" w:rsidRDefault="00D71C7C" w14:paraId="5F080A0C"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D71C7C" w:rsidP="00E92BA0" w:rsidRDefault="00D71C7C" w14:paraId="52765443"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ACH validates mandate initiation request (</w:t>
      </w:r>
      <w:hyperlink w:history="1" w:anchor="_Mandate_Initiation_Request_1">
        <w:r w:rsidR="000D204D">
          <w:rPr>
            <w:rStyle w:val="Hyperlink"/>
            <w:rFonts w:ascii="Calibri" w:hAnsi="Calibri"/>
            <w:b w:val="0"/>
            <w:sz w:val="22"/>
            <w:szCs w:val="22"/>
            <w:lang w:val="en-ZA"/>
          </w:rPr>
          <w:t>pain.009</w:t>
        </w:r>
      </w:hyperlink>
      <w:r w:rsidRPr="005E4A94">
        <w:rPr>
          <w:rFonts w:ascii="Calibri" w:hAnsi="Calibri" w:eastAsia="MS Gothic"/>
          <w:bCs/>
          <w:color w:val="4F81BD"/>
          <w:sz w:val="22"/>
          <w:szCs w:val="22"/>
          <w:lang w:val="en-ZA"/>
        </w:rPr>
        <w:t>) and responds to Creditor Bank.</w:t>
      </w:r>
    </w:p>
    <w:p w:rsidRPr="002D6E2C" w:rsidR="00D71C7C" w:rsidP="00E92BA0" w:rsidRDefault="00D71C7C" w14:paraId="208B6961" w14:textId="77777777">
      <w:r w:rsidRPr="002D6E2C">
        <w:t>ACH performs the following minimum validation:</w:t>
      </w:r>
    </w:p>
    <w:p w:rsidRPr="002D6E2C" w:rsidR="00D71C7C" w:rsidP="002C2973" w:rsidRDefault="00D71C7C" w14:paraId="1F567C51" w14:textId="77777777">
      <w:pPr>
        <w:pStyle w:val="ListParagraph"/>
        <w:numPr>
          <w:ilvl w:val="0"/>
          <w:numId w:val="7"/>
        </w:numPr>
        <w:ind w:left="0" w:firstLine="0"/>
      </w:pPr>
      <w:r w:rsidRPr="002D6E2C">
        <w:t>Message structure</w:t>
      </w:r>
    </w:p>
    <w:p w:rsidRPr="002D6E2C" w:rsidR="00D71C7C" w:rsidP="002C2973" w:rsidRDefault="00D71C7C" w14:paraId="53EBED3E" w14:textId="77777777">
      <w:pPr>
        <w:pStyle w:val="ListParagraph"/>
        <w:numPr>
          <w:ilvl w:val="0"/>
          <w:numId w:val="7"/>
        </w:numPr>
        <w:ind w:left="0" w:firstLine="0"/>
      </w:pPr>
      <w:r w:rsidRPr="002D6E2C">
        <w:t xml:space="preserve">Member banks </w:t>
      </w:r>
    </w:p>
    <w:p w:rsidRPr="002D6E2C" w:rsidR="00D71C7C" w:rsidP="002C2973" w:rsidRDefault="00D71C7C" w14:paraId="1CF937BF" w14:textId="77777777">
      <w:pPr>
        <w:pStyle w:val="ListParagraph"/>
        <w:numPr>
          <w:ilvl w:val="0"/>
          <w:numId w:val="7"/>
        </w:numPr>
        <w:ind w:left="0" w:firstLine="0"/>
      </w:pPr>
      <w:r w:rsidRPr="002D6E2C">
        <w:t>Date check</w:t>
      </w:r>
    </w:p>
    <w:p w:rsidRPr="002D6E2C" w:rsidR="00D71C7C" w:rsidP="00E92BA0" w:rsidRDefault="00D71C7C" w14:paraId="1FDC5429" w14:textId="77777777"/>
    <w:p w:rsidRPr="005E4A94" w:rsidR="00D71C7C" w:rsidP="00E92BA0" w:rsidRDefault="00D71C7C" w14:paraId="62955E18" w14:textId="77777777">
      <w:pPr>
        <w:pStyle w:val="Heading2"/>
        <w:numPr>
          <w:ilvl w:val="0"/>
          <w:numId w:val="0"/>
        </w:numPr>
        <w:spacing w:before="0" w:after="0" w:line="240" w:lineRule="auto"/>
        <w:rPr>
          <w:rFonts w:eastAsia="MS Gothic" w:asciiTheme="minorHAnsi" w:hAnsiTheme="minorHAnsi"/>
          <w:bCs/>
          <w:color w:val="4F81BD"/>
          <w:sz w:val="22"/>
          <w:szCs w:val="22"/>
          <w:lang w:val="en-ZA"/>
        </w:rPr>
      </w:pPr>
      <w:r w:rsidRPr="005E4A94">
        <w:rPr>
          <w:rFonts w:eastAsia="MS Gothic" w:asciiTheme="minorHAnsi" w:hAnsiTheme="minorHAnsi"/>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5E4A94">
        <w:rPr>
          <w:rFonts w:eastAsia="MS Gothic" w:asciiTheme="minorHAnsi" w:hAnsiTheme="minorHAnsi"/>
          <w:bCs/>
          <w:color w:val="4F81BD"/>
          <w:sz w:val="22"/>
          <w:szCs w:val="22"/>
          <w:lang w:val="en-ZA"/>
        </w:rPr>
        <w:t>) to Debtor Bank.</w:t>
      </w:r>
    </w:p>
    <w:p w:rsidRPr="002D6E2C" w:rsidR="00D71C7C" w:rsidP="00E92BA0" w:rsidRDefault="00D71C7C" w14:paraId="17479736"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D71C7C" w:rsidP="00E92BA0" w:rsidRDefault="00D71C7C" w14:paraId="3080B9F3" w14:textId="77777777">
      <w:pPr>
        <w:pStyle w:val="Heading2"/>
        <w:numPr>
          <w:ilvl w:val="0"/>
          <w:numId w:val="0"/>
        </w:numPr>
        <w:spacing w:before="0" w:after="0" w:line="240" w:lineRule="auto"/>
        <w:rPr>
          <w:rFonts w:ascii="Calibri" w:hAnsi="Calibri" w:eastAsia="MS Gothic"/>
          <w:bCs/>
          <w:color w:val="4F81BD"/>
          <w:sz w:val="22"/>
          <w:szCs w:val="22"/>
          <w:lang w:val="en-ZA"/>
        </w:rPr>
      </w:pPr>
      <w:r w:rsidRPr="005E4A94">
        <w:rPr>
          <w:rFonts w:ascii="Calibri" w:hAnsi="Calibri" w:eastAsia="MS Gothic"/>
          <w:bCs/>
          <w:color w:val="4F81BD"/>
          <w:sz w:val="22"/>
          <w:szCs w:val="22"/>
          <w:lang w:val="en-ZA"/>
        </w:rPr>
        <w:t>Debtor Bank validates mandate initiation request (</w:t>
      </w:r>
      <w:hyperlink w:history="1" w:anchor="_Mandate_Initiation_Request_1">
        <w:r w:rsidR="000D204D">
          <w:rPr>
            <w:rStyle w:val="Hyperlink"/>
            <w:rFonts w:ascii="Calibri" w:hAnsi="Calibri"/>
            <w:b w:val="0"/>
            <w:sz w:val="22"/>
            <w:szCs w:val="22"/>
            <w:lang w:val="en-ZA"/>
          </w:rPr>
          <w:t>pain.009</w:t>
        </w:r>
      </w:hyperlink>
      <w:r w:rsidRPr="005E4A94">
        <w:rPr>
          <w:rFonts w:ascii="Calibri" w:hAnsi="Calibri" w:eastAsia="MS Gothic"/>
          <w:bCs/>
          <w:color w:val="4F81BD"/>
          <w:sz w:val="22"/>
          <w:szCs w:val="22"/>
          <w:lang w:val="en-ZA"/>
        </w:rPr>
        <w:t>).</w:t>
      </w:r>
    </w:p>
    <w:p w:rsidRPr="002D6E2C" w:rsidR="00D71C7C" w:rsidP="00E92BA0" w:rsidRDefault="00D71C7C" w14:paraId="556A761E" w14:textId="77777777">
      <w:r w:rsidRPr="002D6E2C">
        <w:t>Debtor Bank performs the following minimum validation:</w:t>
      </w:r>
    </w:p>
    <w:p w:rsidRPr="002D6E2C" w:rsidR="00D71C7C" w:rsidP="002C2973" w:rsidRDefault="00D71C7C" w14:paraId="70424ABE" w14:textId="77777777">
      <w:pPr>
        <w:pStyle w:val="ListParagraph"/>
        <w:numPr>
          <w:ilvl w:val="0"/>
          <w:numId w:val="10"/>
        </w:numPr>
        <w:ind w:left="0" w:firstLine="0"/>
      </w:pPr>
      <w:r w:rsidRPr="002D6E2C">
        <w:t>the account is a valid account for AC;</w:t>
      </w:r>
    </w:p>
    <w:p w:rsidRPr="002D6E2C" w:rsidR="00D71C7C" w:rsidP="002C2973" w:rsidRDefault="00D71C7C" w14:paraId="3A3A3FCD" w14:textId="77777777">
      <w:pPr>
        <w:pStyle w:val="ListParagraph"/>
        <w:numPr>
          <w:ilvl w:val="0"/>
          <w:numId w:val="10"/>
        </w:numPr>
        <w:ind w:left="0" w:firstLine="0"/>
      </w:pPr>
      <w:r w:rsidRPr="002D6E2C">
        <w:t>the account is “open” and “active” (not frozen; closed etc.);</w:t>
      </w:r>
    </w:p>
    <w:p w:rsidRPr="002D6E2C" w:rsidR="00D71C7C" w:rsidP="002C2973" w:rsidRDefault="00D71C7C" w14:paraId="67AE8126" w14:textId="77777777">
      <w:pPr>
        <w:pStyle w:val="ListParagraph"/>
        <w:numPr>
          <w:ilvl w:val="0"/>
          <w:numId w:val="10"/>
        </w:numPr>
        <w:ind w:left="0" w:firstLine="0"/>
      </w:pPr>
      <w:r w:rsidRPr="002D6E2C">
        <w:t>the Debtor’s ID number matches the account details provided;</w:t>
      </w:r>
    </w:p>
    <w:p w:rsidRPr="002D6E2C" w:rsidR="00D71C7C" w:rsidP="002C2973" w:rsidRDefault="00D71C7C" w14:paraId="2C9D7B4D" w14:textId="77777777">
      <w:pPr>
        <w:pStyle w:val="ListParagraph"/>
        <w:numPr>
          <w:ilvl w:val="0"/>
          <w:numId w:val="10"/>
        </w:numPr>
        <w:ind w:left="0" w:firstLine="0"/>
      </w:pPr>
      <w:r w:rsidRPr="002D6E2C">
        <w:t>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00D71C7C" w:rsidP="00E92BA0" w:rsidRDefault="00D71C7C" w14:paraId="3090136A"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22458634"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engages with the Debtor </w:t>
      </w:r>
      <w:r>
        <w:rPr>
          <w:rFonts w:ascii="Calibri" w:hAnsi="Calibri" w:eastAsia="MS Gothic"/>
          <w:bCs/>
          <w:color w:val="4F81BD"/>
          <w:sz w:val="22"/>
          <w:szCs w:val="22"/>
          <w:lang w:val="en-ZA"/>
        </w:rPr>
        <w:t>via</w:t>
      </w:r>
      <w:r w:rsidRPr="002D6E2C">
        <w:rPr>
          <w:rFonts w:ascii="Calibri" w:hAnsi="Calibri" w:eastAsia="MS Gothic"/>
          <w:bCs/>
          <w:color w:val="4F81BD"/>
          <w:sz w:val="22"/>
          <w:szCs w:val="22"/>
          <w:lang w:val="en-ZA"/>
        </w:rPr>
        <w:t xml:space="preserve"> </w:t>
      </w:r>
      <w:r>
        <w:rPr>
          <w:rFonts w:ascii="Calibri" w:hAnsi="Calibri" w:eastAsia="MS Gothic"/>
          <w:bCs/>
          <w:color w:val="4F81BD"/>
          <w:sz w:val="22"/>
          <w:szCs w:val="22"/>
          <w:lang w:val="en-ZA"/>
        </w:rPr>
        <w:t>USSD and times out</w:t>
      </w:r>
      <w:r w:rsidRPr="002D6E2C">
        <w:rPr>
          <w:rFonts w:ascii="Calibri" w:hAnsi="Calibri" w:eastAsia="MS Gothic"/>
          <w:bCs/>
          <w:color w:val="4F81BD"/>
          <w:sz w:val="22"/>
          <w:szCs w:val="22"/>
          <w:lang w:val="en-ZA"/>
        </w:rPr>
        <w:t>.</w:t>
      </w:r>
    </w:p>
    <w:p w:rsidR="00D71C7C" w:rsidP="00E92BA0" w:rsidRDefault="00D71C7C" w14:paraId="603A314F" w14:textId="77777777">
      <w:r w:rsidRPr="002D6E2C">
        <w:t xml:space="preserve">Method of communicating with the Debtor </w:t>
      </w:r>
      <w:r>
        <w:t xml:space="preserve">is </w:t>
      </w:r>
      <w:r w:rsidRPr="002D6E2C">
        <w:t xml:space="preserve">to be determined by the Debtor bank, but </w:t>
      </w:r>
      <w:r>
        <w:t>f</w:t>
      </w:r>
      <w:r w:rsidRPr="00061674">
        <w:t xml:space="preserve">or real time non face-to-face authentication, debtor banks must </w:t>
      </w:r>
      <w:r>
        <w:t xml:space="preserve">at least </w:t>
      </w:r>
      <w:r w:rsidRPr="00061674">
        <w:t>support a basic USSD technology using mobile phones</w:t>
      </w:r>
      <w:r>
        <w:t xml:space="preserve">. </w:t>
      </w:r>
      <w:r w:rsidRPr="002D6E2C">
        <w:t xml:space="preserve"> . The channel chosen must cater for an immediate/real time request and response message from Debtor</w:t>
      </w:r>
      <w:r>
        <w:t xml:space="preserve"> and </w:t>
      </w:r>
      <w:r w:rsidRPr="002D6E2C">
        <w:t xml:space="preserve">contain the data elements specified in </w:t>
      </w:r>
      <w:hyperlink w:history="1" w:anchor="_APPENDIX_B_–">
        <w:r w:rsidRPr="002D6E2C">
          <w:rPr>
            <w:rStyle w:val="Hyperlink"/>
          </w:rPr>
          <w:t>Appendix B</w:t>
        </w:r>
      </w:hyperlink>
      <w:r w:rsidRPr="002D6E2C">
        <w:t xml:space="preserve"> that are required for authorisation.</w:t>
      </w:r>
    </w:p>
    <w:p w:rsidR="00D0151F" w:rsidP="00E92BA0" w:rsidRDefault="00D0151F" w14:paraId="33829B49" w14:textId="77777777"/>
    <w:p w:rsidR="00D71C7C" w:rsidP="00E92BA0" w:rsidRDefault="00D71C7C" w14:paraId="348C1577" w14:textId="77777777">
      <w:r>
        <w:t xml:space="preserve">If the cell number in the message matches the registered cell number at the Paying Bank and the message contains an authorisation code of 0229, authorisation will be sent to Payer. </w:t>
      </w:r>
    </w:p>
    <w:p w:rsidR="00D71C7C" w:rsidP="00E92BA0" w:rsidRDefault="00D71C7C" w14:paraId="7D2036D1"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FC2F1C" w:rsidP="00E92BA0" w:rsidRDefault="00FC2F1C" w14:paraId="57E3DFCB"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Payer does not respond to authorisation request</w:t>
      </w:r>
    </w:p>
    <w:p w:rsidR="00FC2F1C" w:rsidP="00E92BA0" w:rsidRDefault="00FC2F1C" w14:paraId="5C0D4FED" w14:textId="77777777">
      <w:r>
        <w:t>The payer does not respond to the USSD authorisation request in the allotted time.</w:t>
      </w:r>
    </w:p>
    <w:p w:rsidR="00FC2F1C" w:rsidP="00E92BA0" w:rsidRDefault="00FC2F1C" w14:paraId="05C0277E"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915194" w:rsidP="00E92BA0" w:rsidRDefault="00915194" w14:paraId="37B7D1EF"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mandate acceptance report (</w:t>
      </w:r>
      <w:hyperlink w:history="1" w:anchor="_Mandate_Acceptance_Report">
        <w:r w:rsidRPr="005E4A94">
          <w:rPr>
            <w:rFonts w:ascii="Calibri" w:hAnsi="Calibri" w:eastAsia="MS Gothic"/>
            <w:bCs/>
            <w:color w:val="4F81BD"/>
            <w:sz w:val="22"/>
            <w:szCs w:val="22"/>
            <w:lang w:val="en-ZA"/>
          </w:rPr>
          <w:t>pain.012</w:t>
        </w:r>
      </w:hyperlink>
      <w:r w:rsidRPr="002D6E2C">
        <w:rPr>
          <w:rFonts w:ascii="Calibri" w:hAnsi="Calibri" w:eastAsia="MS Gothic"/>
          <w:bCs/>
          <w:color w:val="4F81BD"/>
          <w:sz w:val="22"/>
          <w:szCs w:val="22"/>
          <w:lang w:val="en-ZA"/>
        </w:rPr>
        <w:t>) to ACH.</w:t>
      </w:r>
    </w:p>
    <w:p w:rsidR="00915194" w:rsidP="00E92BA0" w:rsidRDefault="00915194" w14:paraId="21FD8A67" w14:textId="77777777">
      <w:r w:rsidRPr="002D6E2C">
        <w:t xml:space="preserve">Debtor Bank responds with mandate acceptance report to ACH with </w:t>
      </w:r>
      <w:r>
        <w:t xml:space="preserve">mandate reason code TO01 (Mandate </w:t>
      </w:r>
      <w:r w:rsidRPr="009417BD">
        <w:rPr>
          <w:rFonts w:eastAsia="Times New Roman"/>
          <w:lang w:eastAsia="en-ZA"/>
        </w:rPr>
        <w:t xml:space="preserve">Maintenance Message </w:t>
      </w:r>
      <w:r>
        <w:t>Time Out).</w:t>
      </w:r>
    </w:p>
    <w:p w:rsidR="00915194" w:rsidP="00E92BA0" w:rsidRDefault="00915194" w14:paraId="16B35D53" w14:textId="77777777">
      <w:pPr>
        <w:pStyle w:val="Heading2"/>
        <w:numPr>
          <w:ilvl w:val="0"/>
          <w:numId w:val="0"/>
        </w:numPr>
        <w:spacing w:before="0" w:after="0" w:line="240" w:lineRule="auto"/>
        <w:rPr>
          <w:rFonts w:ascii="Calibri" w:hAnsi="Calibri" w:eastAsia="MS Gothic"/>
          <w:bCs/>
          <w:color w:val="4F81BD"/>
          <w:sz w:val="22"/>
          <w:szCs w:val="22"/>
          <w:lang w:val="en-ZA"/>
        </w:rPr>
      </w:pPr>
    </w:p>
    <w:p w:rsidR="00D71C7C" w:rsidP="00E92BA0" w:rsidRDefault="00D71C7C" w14:paraId="7A0FECB3" w14:textId="77777777"/>
    <w:p w:rsidRPr="00CA3983" w:rsidR="002113B0" w:rsidP="00E92BA0" w:rsidRDefault="002113B0" w14:paraId="4FF88E08" w14:textId="77777777">
      <w:pPr>
        <w:jc w:val="both"/>
        <w:rPr>
          <w:i/>
        </w:rPr>
      </w:pPr>
      <w:r>
        <w:rPr>
          <w:rFonts w:eastAsia="MS Gothic"/>
          <w:b/>
          <w:bCs/>
          <w:color w:val="4F81BD"/>
        </w:rPr>
        <w:t>After 3 retries (4 attempts in total), and C</w:t>
      </w:r>
      <w:r w:rsidRPr="008B233A">
        <w:rPr>
          <w:rFonts w:eastAsia="MS Gothic"/>
          <w:b/>
          <w:bCs/>
          <w:color w:val="4F81BD"/>
        </w:rPr>
        <w:t xml:space="preserve">reditor bank </w:t>
      </w:r>
      <w:r>
        <w:rPr>
          <w:rFonts w:eastAsia="MS Gothic"/>
          <w:b/>
          <w:bCs/>
          <w:color w:val="4F81BD"/>
        </w:rPr>
        <w:t xml:space="preserve">still </w:t>
      </w:r>
      <w:r w:rsidRPr="008B233A">
        <w:rPr>
          <w:rFonts w:eastAsia="MS Gothic"/>
          <w:b/>
          <w:bCs/>
          <w:color w:val="4F81BD"/>
        </w:rPr>
        <w:t>time</w:t>
      </w:r>
      <w:r>
        <w:rPr>
          <w:rFonts w:eastAsia="MS Gothic"/>
          <w:b/>
          <w:bCs/>
          <w:color w:val="4F81BD"/>
        </w:rPr>
        <w:t>s</w:t>
      </w:r>
      <w:r w:rsidRPr="008B233A">
        <w:rPr>
          <w:rFonts w:eastAsia="MS Gothic"/>
          <w:b/>
          <w:bCs/>
          <w:color w:val="4F81BD"/>
        </w:rPr>
        <w:t xml:space="preserve"> out</w:t>
      </w:r>
      <w:r>
        <w:rPr>
          <w:rFonts w:eastAsia="MS Gothic"/>
          <w:b/>
          <w:bCs/>
          <w:color w:val="4F81BD"/>
        </w:rPr>
        <w:t>, the Creditor bank</w:t>
      </w:r>
      <w:r w:rsidRPr="008B233A">
        <w:rPr>
          <w:rFonts w:eastAsia="MS Gothic"/>
          <w:b/>
          <w:bCs/>
          <w:color w:val="4F81BD"/>
        </w:rPr>
        <w:t xml:space="preserve"> </w:t>
      </w:r>
      <w:r>
        <w:rPr>
          <w:rFonts w:eastAsia="MS Gothic"/>
          <w:b/>
          <w:bCs/>
          <w:color w:val="4F81BD"/>
        </w:rPr>
        <w:t>contacts the ACH to resolve the problem manually.</w:t>
      </w:r>
    </w:p>
    <w:p w:rsidR="00D71C7C" w:rsidP="00E92BA0" w:rsidRDefault="00D71C7C" w14:paraId="0D6D9E41" w14:textId="77777777"/>
    <w:p w:rsidR="00D71C7C" w:rsidP="00E92BA0" w:rsidRDefault="00D71C7C" w14:paraId="415CD2D1" w14:textId="77777777"/>
    <w:p w:rsidR="00D71C7C" w:rsidP="00E92BA0" w:rsidRDefault="00D71C7C" w14:paraId="21108667" w14:textId="77777777">
      <w:pPr>
        <w:pStyle w:val="ListParagraph"/>
        <w:ind w:left="0"/>
      </w:pPr>
    </w:p>
    <w:p w:rsidR="00D71C7C" w:rsidP="00E92BA0" w:rsidRDefault="00D71C7C" w14:paraId="1200D52B" w14:textId="77777777">
      <w:pPr>
        <w:pStyle w:val="ListParagraph"/>
        <w:ind w:left="0"/>
      </w:pPr>
    </w:p>
    <w:p w:rsidR="00D71C7C" w:rsidP="00E92BA0" w:rsidRDefault="00D71C7C" w14:paraId="44FE8B7E" w14:textId="77777777">
      <w:pPr>
        <w:rPr>
          <w:b/>
        </w:rPr>
      </w:pPr>
      <w:r>
        <w:rPr>
          <w:b/>
        </w:rPr>
        <w:br w:type="page"/>
      </w:r>
    </w:p>
    <w:p w:rsidRPr="00496F52" w:rsidR="00D71C7C" w:rsidP="00E92BA0" w:rsidRDefault="00D71C7C" w14:paraId="743A3571" w14:textId="77777777">
      <w:pPr>
        <w:rPr>
          <w:b/>
        </w:rPr>
      </w:pPr>
      <w:r w:rsidRPr="00496F52">
        <w:rPr>
          <w:b/>
        </w:rPr>
        <w:t>Alternat</w:t>
      </w:r>
      <w:r>
        <w:rPr>
          <w:b/>
        </w:rPr>
        <w:t>ive</w:t>
      </w:r>
      <w:r w:rsidRPr="00496F52">
        <w:rPr>
          <w:b/>
        </w:rPr>
        <w:t xml:space="preserve"> Case</w:t>
      </w:r>
      <w:r>
        <w:rPr>
          <w:b/>
        </w:rPr>
        <w:t xml:space="preserve"> 9: </w:t>
      </w:r>
    </w:p>
    <w:p w:rsidRPr="00EF7FA0" w:rsidR="00D71C7C" w:rsidP="00E92BA0" w:rsidRDefault="00D71C7C" w14:paraId="782113A1" w14:textId="77777777">
      <w:pPr>
        <w:pStyle w:val="ListParagraph"/>
        <w:ind w:left="0"/>
        <w:rPr>
          <w:b/>
        </w:rPr>
      </w:pPr>
      <w:r w:rsidRPr="00496F52">
        <w:rPr>
          <w:b/>
        </w:rPr>
        <w:t xml:space="preserve">When Creditor </w:t>
      </w:r>
      <w:r>
        <w:rPr>
          <w:b/>
        </w:rPr>
        <w:t xml:space="preserve">requests a USSD authentication (code 0230) and the Debtor Bank uses USSD for authentication. </w:t>
      </w:r>
      <w:r w:rsidRPr="00EF7FA0">
        <w:rPr>
          <w:b/>
        </w:rPr>
        <w:t>If the Cell phone number included in the message is not a registered number, the Debtor Bank must use the registered cell number for authentication.</w:t>
      </w:r>
    </w:p>
    <w:p w:rsidR="00D71C7C" w:rsidP="00E92BA0" w:rsidRDefault="00D71C7C" w14:paraId="27FAF0C4" w14:textId="77777777">
      <w:pPr>
        <w:pStyle w:val="ListParagraph"/>
        <w:ind w:left="0"/>
        <w:rPr>
          <w:b/>
          <w:noProof/>
          <w:lang w:val="en-US"/>
        </w:rPr>
      </w:pPr>
    </w:p>
    <w:p w:rsidR="0080672B" w:rsidP="00E92BA0" w:rsidRDefault="0080672B" w14:paraId="60F34A9F" w14:textId="77777777">
      <w:pPr>
        <w:pStyle w:val="ListParagraph"/>
        <w:ind w:left="0"/>
        <w:rPr>
          <w:b/>
          <w:noProof/>
          <w:lang w:val="en-US"/>
        </w:rPr>
      </w:pPr>
    </w:p>
    <w:p w:rsidR="0080672B" w:rsidP="00E92BA0" w:rsidRDefault="0080672B" w14:paraId="7082912C" w14:textId="77777777">
      <w:pPr>
        <w:pStyle w:val="ListParagraph"/>
        <w:ind w:left="0"/>
        <w:rPr>
          <w:b/>
          <w:noProof/>
          <w:lang w:val="en-US"/>
        </w:rPr>
      </w:pPr>
      <w:r>
        <w:rPr>
          <w:noProof/>
          <w:lang w:val="en-US"/>
        </w:rPr>
        <w:drawing>
          <wp:inline distT="0" distB="0" distL="0" distR="0" wp14:anchorId="7963BDE0" wp14:editId="02782F91">
            <wp:extent cx="5731510" cy="3515449"/>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515449"/>
                    </a:xfrm>
                    <a:prstGeom prst="rect">
                      <a:avLst/>
                    </a:prstGeom>
                  </pic:spPr>
                </pic:pic>
              </a:graphicData>
            </a:graphic>
          </wp:inline>
        </w:drawing>
      </w:r>
    </w:p>
    <w:p w:rsidR="00D71C7C" w:rsidP="00E92BA0" w:rsidRDefault="00D71C7C" w14:paraId="5C0835E6" w14:textId="77777777">
      <w:pPr>
        <w:pStyle w:val="ListParagraph"/>
        <w:ind w:left="0"/>
        <w:rPr>
          <w:b/>
          <w:noProof/>
          <w:lang w:val="en-US"/>
        </w:rPr>
      </w:pPr>
    </w:p>
    <w:p w:rsidR="00D71C7C" w:rsidP="00E92BA0" w:rsidRDefault="00D71C7C" w14:paraId="4208AE91" w14:textId="77777777">
      <w:pPr>
        <w:pStyle w:val="ListParagraph"/>
        <w:ind w:left="0"/>
        <w:rPr>
          <w:b/>
        </w:rPr>
      </w:pPr>
    </w:p>
    <w:p w:rsidRPr="002D6E2C" w:rsidR="00D71C7C" w:rsidP="00E92BA0" w:rsidRDefault="00D71C7C" w14:paraId="621DCDBC"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2C6A9611" w14:textId="77777777">
      <w:r w:rsidRPr="002D6E2C">
        <w:t>Message format to be determined by the Creditor Bank, but message sent to Creditor Bank must contain all the data elements needed to create the mandat</w:t>
      </w:r>
      <w:r>
        <w:t>e initiation request (pain.009) and must include a request for real time authorisation.</w:t>
      </w:r>
    </w:p>
    <w:p w:rsidR="00D71C7C" w:rsidP="00E92BA0" w:rsidRDefault="00D71C7C" w14:paraId="100BCBD1" w14:textId="77777777">
      <w:pPr>
        <w:jc w:val="both"/>
        <w:rPr>
          <w:rFonts w:eastAsia="MS Gothic"/>
          <w:b/>
          <w:bCs/>
          <w:color w:val="4F81BD"/>
        </w:rPr>
      </w:pPr>
    </w:p>
    <w:p w:rsidRPr="005E4A94" w:rsidR="00D71C7C" w:rsidP="00E92BA0" w:rsidRDefault="00D71C7C" w14:paraId="2F96C8E6" w14:textId="77777777">
      <w:pPr>
        <w:jc w:val="both"/>
        <w:rPr>
          <w:rFonts w:eastAsia="MS Gothic"/>
          <w:b/>
          <w:bCs/>
          <w:color w:val="4F81BD"/>
        </w:rPr>
      </w:pPr>
      <w:r w:rsidRPr="005E4A94">
        <w:rPr>
          <w:rFonts w:eastAsia="MS Gothic"/>
          <w:b/>
          <w:bCs/>
          <w:color w:val="4F81BD"/>
        </w:rPr>
        <w:t>Creditor Bank sends mandate initiation request (</w:t>
      </w:r>
      <w:hyperlink w:history="1" w:anchor="_Mandate_Initiation_Request_1">
        <w:r w:rsidR="000D204D">
          <w:rPr>
            <w:rStyle w:val="Hyperlink"/>
            <w:b/>
          </w:rPr>
          <w:t>pain.009</w:t>
        </w:r>
      </w:hyperlink>
      <w:r w:rsidRPr="005E4A94">
        <w:rPr>
          <w:rFonts w:eastAsia="MS Gothic"/>
          <w:b/>
          <w:bCs/>
          <w:color w:val="4F81BD"/>
        </w:rPr>
        <w:t>) to ACH.</w:t>
      </w:r>
    </w:p>
    <w:p w:rsidRPr="002D6E2C" w:rsidR="00D71C7C" w:rsidP="00E92BA0" w:rsidRDefault="00D71C7C" w14:paraId="46A5ED55" w14:textId="77777777">
      <w:r w:rsidRPr="002D6E2C">
        <w:t xml:space="preserve">Creditor Bank validates the Creditor and confirms that he is in good standing and submits mandate initiation request to the ACH. </w:t>
      </w:r>
      <w:r>
        <w:t>The Debtor Authentication Required field contains 0230.</w:t>
      </w:r>
    </w:p>
    <w:p w:rsidR="00D71C7C" w:rsidP="00E92BA0" w:rsidRDefault="00D71C7C" w14:paraId="668E9E2F" w14:textId="77777777">
      <w:pPr>
        <w:jc w:val="both"/>
        <w:rPr>
          <w:rFonts w:eastAsia="MS Gothic"/>
          <w:b/>
          <w:bCs/>
          <w:color w:val="4F81BD"/>
        </w:rPr>
      </w:pPr>
    </w:p>
    <w:p w:rsidRPr="005E4A94" w:rsidR="00D71C7C" w:rsidP="00E92BA0" w:rsidRDefault="00D71C7C" w14:paraId="085755C8" w14:textId="77777777">
      <w:pPr>
        <w:jc w:val="both"/>
        <w:rPr>
          <w:rFonts w:eastAsia="MS Gothic"/>
          <w:b/>
          <w:bCs/>
          <w:color w:val="4F81BD"/>
        </w:rPr>
      </w:pPr>
      <w:r w:rsidRPr="005E4A94">
        <w:rPr>
          <w:rFonts w:eastAsia="MS Gothic"/>
          <w:b/>
          <w:bCs/>
          <w:color w:val="4F81BD"/>
        </w:rPr>
        <w:t>ACH validates mandate initiation request (</w:t>
      </w:r>
      <w:hyperlink w:history="1" w:anchor="_Mandate_Initiation_Request_1">
        <w:r w:rsidR="000D204D">
          <w:rPr>
            <w:rStyle w:val="Hyperlink"/>
            <w:b/>
          </w:rPr>
          <w:t>pain.009</w:t>
        </w:r>
      </w:hyperlink>
      <w:r w:rsidRPr="005E4A94">
        <w:rPr>
          <w:rFonts w:eastAsia="MS Gothic"/>
          <w:b/>
          <w:bCs/>
          <w:color w:val="4F81BD"/>
        </w:rPr>
        <w:t>) and responds to Creditor Bank.</w:t>
      </w:r>
    </w:p>
    <w:p w:rsidRPr="002D6E2C" w:rsidR="00D71C7C" w:rsidP="00E92BA0" w:rsidRDefault="00D71C7C" w14:paraId="198291EE" w14:textId="77777777">
      <w:r w:rsidRPr="002D6E2C">
        <w:t>ACH performs the following minimum validation:</w:t>
      </w:r>
    </w:p>
    <w:p w:rsidRPr="002D6E2C" w:rsidR="00D71C7C" w:rsidP="002C2973" w:rsidRDefault="00D71C7C" w14:paraId="41251ABF" w14:textId="77777777">
      <w:pPr>
        <w:pStyle w:val="ListParagraph"/>
        <w:numPr>
          <w:ilvl w:val="0"/>
          <w:numId w:val="7"/>
        </w:numPr>
        <w:ind w:left="0" w:firstLine="0"/>
      </w:pPr>
      <w:r w:rsidRPr="002D6E2C">
        <w:t>Message structure</w:t>
      </w:r>
    </w:p>
    <w:p w:rsidRPr="002D6E2C" w:rsidR="00D71C7C" w:rsidP="002C2973" w:rsidRDefault="00D71C7C" w14:paraId="477FEF92" w14:textId="77777777">
      <w:pPr>
        <w:pStyle w:val="ListParagraph"/>
        <w:numPr>
          <w:ilvl w:val="0"/>
          <w:numId w:val="7"/>
        </w:numPr>
        <w:ind w:left="0" w:firstLine="0"/>
      </w:pPr>
      <w:r w:rsidRPr="002D6E2C">
        <w:t xml:space="preserve">Member banks </w:t>
      </w:r>
    </w:p>
    <w:p w:rsidRPr="002D6E2C" w:rsidR="00D71C7C" w:rsidP="002C2973" w:rsidRDefault="00D71C7C" w14:paraId="12169A3F" w14:textId="77777777">
      <w:pPr>
        <w:pStyle w:val="ListParagraph"/>
        <w:numPr>
          <w:ilvl w:val="0"/>
          <w:numId w:val="7"/>
        </w:numPr>
        <w:ind w:left="0" w:firstLine="0"/>
      </w:pPr>
      <w:r w:rsidRPr="002D6E2C">
        <w:t>Date check</w:t>
      </w:r>
    </w:p>
    <w:p w:rsidRPr="002D6E2C" w:rsidR="00D71C7C" w:rsidP="00E92BA0" w:rsidRDefault="00D71C7C" w14:paraId="08280D13" w14:textId="77777777"/>
    <w:p w:rsidRPr="005E4A94" w:rsidR="00D71C7C" w:rsidP="00E92BA0" w:rsidRDefault="00D71C7C" w14:paraId="038A4F7F" w14:textId="77777777">
      <w:pPr>
        <w:jc w:val="both"/>
        <w:rPr>
          <w:rFonts w:eastAsia="MS Gothic"/>
          <w:b/>
          <w:bCs/>
          <w:color w:val="4F81BD"/>
        </w:rPr>
      </w:pPr>
      <w:r w:rsidRPr="005E4A94">
        <w:rPr>
          <w:rFonts w:eastAsia="MS Gothic"/>
          <w:b/>
          <w:bCs/>
          <w:color w:val="4F81BD"/>
        </w:rPr>
        <w:t>ACH sends valid mandate initiation request (</w:t>
      </w:r>
      <w:hyperlink w:history="1" w:anchor="_Mandate_Initiation_Request_1">
        <w:r w:rsidR="000D204D">
          <w:rPr>
            <w:rStyle w:val="Hyperlink"/>
            <w:b/>
          </w:rPr>
          <w:t>pain.009</w:t>
        </w:r>
      </w:hyperlink>
      <w:r w:rsidRPr="005E4A94">
        <w:rPr>
          <w:rFonts w:eastAsia="MS Gothic"/>
          <w:b/>
          <w:bCs/>
          <w:color w:val="4F81BD"/>
        </w:rPr>
        <w:t>) to Debtor Bank.</w:t>
      </w:r>
    </w:p>
    <w:p w:rsidR="00637ECA" w:rsidP="00E92BA0" w:rsidRDefault="00637ECA" w14:paraId="6C187A73" w14:textId="77777777">
      <w:pPr>
        <w:jc w:val="both"/>
        <w:rPr>
          <w:rFonts w:eastAsia="MS Gothic"/>
          <w:b/>
          <w:bCs/>
          <w:color w:val="4F81BD"/>
        </w:rPr>
      </w:pPr>
    </w:p>
    <w:p w:rsidRPr="005E4A94" w:rsidR="00D71C7C" w:rsidP="00E92BA0" w:rsidRDefault="00D71C7C" w14:paraId="021E7A47" w14:textId="77777777">
      <w:pPr>
        <w:jc w:val="both"/>
        <w:rPr>
          <w:rFonts w:eastAsia="MS Gothic"/>
          <w:b/>
          <w:bCs/>
          <w:color w:val="4F81BD"/>
        </w:rPr>
      </w:pPr>
      <w:r w:rsidRPr="005E4A94">
        <w:rPr>
          <w:rFonts w:eastAsia="MS Gothic"/>
          <w:b/>
          <w:bCs/>
          <w:color w:val="4F81BD"/>
        </w:rPr>
        <w:t>Debtor Bank validates mandate initiation request (</w:t>
      </w:r>
      <w:hyperlink w:history="1" w:anchor="_Mandate_Initiation_Request_1">
        <w:r w:rsidR="000D204D">
          <w:rPr>
            <w:rStyle w:val="Hyperlink"/>
            <w:b/>
          </w:rPr>
          <w:t>pain.009</w:t>
        </w:r>
      </w:hyperlink>
      <w:r w:rsidRPr="005E4A94">
        <w:rPr>
          <w:rFonts w:eastAsia="MS Gothic"/>
          <w:b/>
          <w:bCs/>
          <w:color w:val="4F81BD"/>
        </w:rPr>
        <w:t>).</w:t>
      </w:r>
    </w:p>
    <w:p w:rsidRPr="002D6E2C" w:rsidR="00D71C7C" w:rsidP="00E92BA0" w:rsidRDefault="00D71C7C" w14:paraId="6645A9DE" w14:textId="77777777">
      <w:r w:rsidRPr="002D6E2C">
        <w:t>Debtor Bank performs the following minimum validation:</w:t>
      </w:r>
    </w:p>
    <w:p w:rsidRPr="002D6E2C" w:rsidR="00D71C7C" w:rsidP="002C2973" w:rsidRDefault="00D71C7C" w14:paraId="19928CB5" w14:textId="77777777">
      <w:pPr>
        <w:pStyle w:val="ListParagraph"/>
        <w:numPr>
          <w:ilvl w:val="0"/>
          <w:numId w:val="10"/>
        </w:numPr>
        <w:ind w:left="0" w:firstLine="0"/>
      </w:pPr>
      <w:r w:rsidRPr="002D6E2C">
        <w:t>the account is a valid account for AC;</w:t>
      </w:r>
    </w:p>
    <w:p w:rsidRPr="002D6E2C" w:rsidR="00D71C7C" w:rsidP="002C2973" w:rsidRDefault="00D71C7C" w14:paraId="262CCB2E" w14:textId="77777777">
      <w:pPr>
        <w:pStyle w:val="ListParagraph"/>
        <w:numPr>
          <w:ilvl w:val="0"/>
          <w:numId w:val="10"/>
        </w:numPr>
        <w:ind w:left="0" w:firstLine="0"/>
      </w:pPr>
      <w:r w:rsidRPr="002D6E2C">
        <w:t>the account is “open” and “active” (not frozen; closed etc.);</w:t>
      </w:r>
    </w:p>
    <w:p w:rsidRPr="002D6E2C" w:rsidR="00D71C7C" w:rsidP="002C2973" w:rsidRDefault="00D71C7C" w14:paraId="1F7B6BDF" w14:textId="77777777">
      <w:pPr>
        <w:pStyle w:val="ListParagraph"/>
        <w:numPr>
          <w:ilvl w:val="0"/>
          <w:numId w:val="10"/>
        </w:numPr>
        <w:ind w:left="0" w:firstLine="0"/>
      </w:pPr>
      <w:r w:rsidRPr="002D6E2C">
        <w:t>the Debtor’s ID number matches the account details provided;</w:t>
      </w:r>
    </w:p>
    <w:p w:rsidRPr="002D6E2C" w:rsidR="00D71C7C" w:rsidP="002C2973" w:rsidRDefault="00D71C7C" w14:paraId="5CE5FA6A" w14:textId="77777777">
      <w:pPr>
        <w:pStyle w:val="ListParagraph"/>
        <w:numPr>
          <w:ilvl w:val="0"/>
          <w:numId w:val="10"/>
        </w:numPr>
        <w:ind w:left="0" w:firstLine="0"/>
      </w:pPr>
      <w:r w:rsidRPr="002D6E2C">
        <w:t>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Pr="002D6E2C" w:rsidR="00D71C7C" w:rsidP="00E92BA0" w:rsidRDefault="00D71C7C" w14:paraId="7DC49B62" w14:textId="77777777"/>
    <w:p w:rsidRPr="002D6E2C" w:rsidR="00D71C7C" w:rsidP="00E92BA0" w:rsidRDefault="00D71C7C" w14:paraId="7A89E77F"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engages with the Debtor </w:t>
      </w:r>
      <w:r>
        <w:rPr>
          <w:rFonts w:ascii="Calibri" w:hAnsi="Calibri" w:eastAsia="MS Gothic"/>
          <w:bCs/>
          <w:color w:val="4F81BD"/>
          <w:sz w:val="22"/>
          <w:szCs w:val="22"/>
          <w:lang w:val="en-ZA"/>
        </w:rPr>
        <w:t>via</w:t>
      </w:r>
      <w:r w:rsidRPr="002D6E2C">
        <w:rPr>
          <w:rFonts w:ascii="Calibri" w:hAnsi="Calibri" w:eastAsia="MS Gothic"/>
          <w:bCs/>
          <w:color w:val="4F81BD"/>
          <w:sz w:val="22"/>
          <w:szCs w:val="22"/>
          <w:lang w:val="en-ZA"/>
        </w:rPr>
        <w:t xml:space="preserve"> </w:t>
      </w:r>
      <w:r>
        <w:rPr>
          <w:rFonts w:ascii="Calibri" w:hAnsi="Calibri" w:eastAsia="MS Gothic"/>
          <w:bCs/>
          <w:color w:val="4F81BD"/>
          <w:sz w:val="22"/>
          <w:szCs w:val="22"/>
          <w:lang w:val="en-ZA"/>
        </w:rPr>
        <w:t>USSD</w:t>
      </w:r>
      <w:r w:rsidRPr="002D6E2C">
        <w:rPr>
          <w:rFonts w:ascii="Calibri" w:hAnsi="Calibri" w:eastAsia="MS Gothic"/>
          <w:bCs/>
          <w:color w:val="4F81BD"/>
          <w:sz w:val="22"/>
          <w:szCs w:val="22"/>
          <w:lang w:val="en-ZA"/>
        </w:rPr>
        <w:t>.</w:t>
      </w:r>
    </w:p>
    <w:p w:rsidR="00D71C7C" w:rsidP="00E92BA0" w:rsidRDefault="00D71C7C" w14:paraId="1782FEBB" w14:textId="77777777">
      <w:r w:rsidRPr="002D6E2C">
        <w:t xml:space="preserve">Method of communicating with the Debtor </w:t>
      </w:r>
      <w:r>
        <w:t xml:space="preserve">is </w:t>
      </w:r>
      <w:r w:rsidRPr="002D6E2C">
        <w:t xml:space="preserve">to be determined by the Debtor bank, but </w:t>
      </w:r>
      <w:r>
        <w:t>f</w:t>
      </w:r>
      <w:r w:rsidRPr="00061674">
        <w:t xml:space="preserve">or real time non face-to-face authentication, debtor banks must </w:t>
      </w:r>
      <w:r>
        <w:t xml:space="preserve">at least </w:t>
      </w:r>
      <w:r w:rsidRPr="00061674">
        <w:t>support a basic USSD technology using mobile phones</w:t>
      </w:r>
      <w:r>
        <w:t xml:space="preserve">. </w:t>
      </w:r>
      <w:r w:rsidRPr="002D6E2C">
        <w:t xml:space="preserve"> . The channel chosen must cater for an immediate/real time request and response message from Debtor</w:t>
      </w:r>
      <w:r>
        <w:t xml:space="preserve"> and </w:t>
      </w:r>
      <w:r w:rsidRPr="002D6E2C">
        <w:t xml:space="preserve">contain the data elements specified in </w:t>
      </w:r>
      <w:hyperlink w:history="1" w:anchor="_APPENDIX_B_–">
        <w:r w:rsidRPr="002D6E2C">
          <w:rPr>
            <w:rStyle w:val="Hyperlink"/>
          </w:rPr>
          <w:t>Appendix B</w:t>
        </w:r>
      </w:hyperlink>
      <w:r w:rsidRPr="002D6E2C">
        <w:t xml:space="preserve"> that are required for authorisation.</w:t>
      </w:r>
    </w:p>
    <w:p w:rsidR="00D0151F" w:rsidP="00E92BA0" w:rsidRDefault="00D0151F" w14:paraId="17730EB3" w14:textId="77777777"/>
    <w:p w:rsidR="00D71C7C" w:rsidP="00E92BA0" w:rsidRDefault="00D71C7C" w14:paraId="3407966F" w14:textId="77777777">
      <w:r>
        <w:t>0230 - If the cell number in the message does not match the registered cell number at the Paying Bank and the message contains an authorisation code of 0230, authorisation will be sent to Payer using the registered cell number.</w:t>
      </w:r>
    </w:p>
    <w:p w:rsidR="00D71C7C" w:rsidP="00E92BA0" w:rsidRDefault="00D71C7C" w14:paraId="2222FD03" w14:textId="77777777">
      <w:pPr>
        <w:jc w:val="both"/>
        <w:rPr>
          <w:rFonts w:eastAsia="MS Gothic"/>
          <w:b/>
          <w:bCs/>
          <w:color w:val="4F81BD"/>
        </w:rPr>
      </w:pPr>
    </w:p>
    <w:p w:rsidRPr="005E4A94" w:rsidR="00D71C7C" w:rsidP="00E92BA0" w:rsidRDefault="00D71C7C" w14:paraId="33512A04" w14:textId="77777777">
      <w:pPr>
        <w:jc w:val="both"/>
        <w:rPr>
          <w:rFonts w:eastAsia="MS Gothic"/>
          <w:b/>
          <w:bCs/>
          <w:color w:val="4F81BD"/>
        </w:rPr>
      </w:pPr>
      <w:r w:rsidRPr="005E4A94">
        <w:rPr>
          <w:rFonts w:eastAsia="MS Gothic"/>
          <w:b/>
          <w:bCs/>
          <w:color w:val="4F81BD"/>
        </w:rPr>
        <w:t>Debtor Bank responds with mandate acceptance report (</w:t>
      </w:r>
      <w:hyperlink w:history="1" w:anchor="_Mandate_Acceptance_Report">
        <w:r w:rsidRPr="005E4A94">
          <w:rPr>
            <w:rFonts w:eastAsia="MS Gothic"/>
            <w:b/>
            <w:bCs/>
            <w:color w:val="4F81BD"/>
          </w:rPr>
          <w:t>pain.012</w:t>
        </w:r>
      </w:hyperlink>
      <w:r w:rsidRPr="005E4A94">
        <w:rPr>
          <w:rFonts w:eastAsia="MS Gothic"/>
          <w:b/>
          <w:bCs/>
          <w:color w:val="4F81BD"/>
        </w:rPr>
        <w:t>) to ACH.</w:t>
      </w:r>
    </w:p>
    <w:p w:rsidRPr="002D6E2C" w:rsidR="00D71C7C" w:rsidP="00E92BA0" w:rsidRDefault="00D71C7C" w14:paraId="4BC5B1B2" w14:textId="77777777">
      <w:r w:rsidRPr="002D6E2C">
        <w:t>Debtor Bank responds with mandate acceptance report to ACH with “authorised” (AAUT) or “not authorised” (NAUT) Debtor responses indicated in the “Authentication Status Indicator”.</w:t>
      </w:r>
      <w:r w:rsidRPr="002D6E2C">
        <w:rPr>
          <w:b/>
          <w:sz w:val="20"/>
          <w:szCs w:val="20"/>
        </w:rPr>
        <w:t xml:space="preserve"> </w:t>
      </w:r>
    </w:p>
    <w:p w:rsidRPr="002D6E2C" w:rsidR="00D71C7C" w:rsidP="00E92BA0" w:rsidRDefault="00D71C7C" w14:paraId="7A3ED61F" w14:textId="77777777">
      <w:r w:rsidRPr="002D6E2C">
        <w:t xml:space="preserve">This indicates the outcome of the mandate authentication process between Debtor Banks and their clients. </w:t>
      </w:r>
    </w:p>
    <w:p w:rsidR="00D71C7C" w:rsidP="00E92BA0" w:rsidRDefault="00D71C7C" w14:paraId="57A96902" w14:textId="77777777">
      <w:pPr>
        <w:jc w:val="both"/>
        <w:rPr>
          <w:rFonts w:eastAsia="MS Gothic"/>
          <w:b/>
          <w:bCs/>
          <w:color w:val="4F81BD"/>
        </w:rPr>
      </w:pPr>
    </w:p>
    <w:p w:rsidRPr="005E4A94" w:rsidR="00D71C7C" w:rsidP="00E92BA0" w:rsidRDefault="00D71C7C" w14:paraId="192E5469" w14:textId="77777777">
      <w:pPr>
        <w:jc w:val="both"/>
        <w:rPr>
          <w:rFonts w:eastAsia="MS Gothic"/>
          <w:b/>
          <w:bCs/>
          <w:color w:val="4F81BD"/>
        </w:rPr>
      </w:pPr>
      <w:r w:rsidRPr="005E4A94">
        <w:rPr>
          <w:rFonts w:eastAsia="MS Gothic"/>
          <w:b/>
          <w:bCs/>
          <w:color w:val="4F81BD"/>
        </w:rPr>
        <w:t>ACH forwards mandate acceptance report (</w:t>
      </w:r>
      <w:hyperlink w:history="1" w:anchor="_Mandate_Acceptance_Report">
        <w:r w:rsidRPr="005E4A94">
          <w:rPr>
            <w:rFonts w:eastAsia="MS Gothic"/>
            <w:b/>
            <w:bCs/>
            <w:color w:val="4F81BD"/>
          </w:rPr>
          <w:t>pain.012</w:t>
        </w:r>
      </w:hyperlink>
      <w:r w:rsidRPr="005E4A94">
        <w:rPr>
          <w:rFonts w:eastAsia="MS Gothic"/>
          <w:b/>
          <w:bCs/>
          <w:color w:val="4F81BD"/>
        </w:rPr>
        <w:t>) to Creditor Bank.</w:t>
      </w:r>
    </w:p>
    <w:p w:rsidR="00D71C7C" w:rsidP="00E92BA0" w:rsidRDefault="00D71C7C" w14:paraId="2168FC17"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539BBDD2"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00D71C7C" w:rsidP="00E92BA0" w:rsidRDefault="00D71C7C" w14:paraId="18CDF55C" w14:textId="77777777"/>
    <w:p w:rsidR="00D71C7C" w:rsidP="00E92BA0" w:rsidRDefault="00D71C7C" w14:paraId="304A9C9F" w14:textId="77777777">
      <w:pPr>
        <w:rPr>
          <w:b/>
        </w:rPr>
      </w:pPr>
      <w:r>
        <w:rPr>
          <w:b/>
        </w:rPr>
        <w:br w:type="page"/>
      </w:r>
    </w:p>
    <w:p w:rsidRPr="00496F52" w:rsidR="00D71C7C" w:rsidP="00E92BA0" w:rsidRDefault="00D71C7C" w14:paraId="39673D34" w14:textId="77777777">
      <w:pPr>
        <w:rPr>
          <w:b/>
        </w:rPr>
      </w:pPr>
      <w:r w:rsidRPr="00496F52">
        <w:rPr>
          <w:b/>
        </w:rPr>
        <w:t>Alternat</w:t>
      </w:r>
      <w:r>
        <w:rPr>
          <w:b/>
        </w:rPr>
        <w:t>ive</w:t>
      </w:r>
      <w:r w:rsidRPr="00496F52">
        <w:rPr>
          <w:b/>
        </w:rPr>
        <w:t xml:space="preserve"> Case</w:t>
      </w:r>
      <w:r>
        <w:rPr>
          <w:b/>
        </w:rPr>
        <w:t xml:space="preserve"> 10: </w:t>
      </w:r>
    </w:p>
    <w:p w:rsidRPr="00EF7FA0" w:rsidR="00D71C7C" w:rsidP="00E92BA0" w:rsidRDefault="00D71C7C" w14:paraId="48A3CBA2" w14:textId="77777777">
      <w:pPr>
        <w:pStyle w:val="ListParagraph"/>
        <w:ind w:left="0"/>
        <w:rPr>
          <w:b/>
        </w:rPr>
      </w:pPr>
      <w:r w:rsidRPr="00496F52">
        <w:rPr>
          <w:b/>
        </w:rPr>
        <w:t xml:space="preserve">When Creditor </w:t>
      </w:r>
      <w:r>
        <w:rPr>
          <w:b/>
        </w:rPr>
        <w:t xml:space="preserve">requests a USSD authentication (code 0230) and the Debtor Bank uses USSD for authentication. </w:t>
      </w:r>
      <w:r w:rsidRPr="00EF7FA0">
        <w:rPr>
          <w:b/>
        </w:rPr>
        <w:t xml:space="preserve">During the mandate initiation process, the client may request a new transaction. The creditor sends a cancellation message </w:t>
      </w:r>
      <w:r>
        <w:rPr>
          <w:b/>
        </w:rPr>
        <w:t>(</w:t>
      </w:r>
      <w:r w:rsidRPr="00EF7FA0">
        <w:rPr>
          <w:b/>
        </w:rPr>
        <w:t>pain.011</w:t>
      </w:r>
      <w:r>
        <w:rPr>
          <w:b/>
        </w:rPr>
        <w:t>)</w:t>
      </w:r>
      <w:r w:rsidRPr="00EF7FA0">
        <w:rPr>
          <w:b/>
        </w:rPr>
        <w:t xml:space="preserve"> with a mandate reason code M</w:t>
      </w:r>
      <w:r w:rsidR="003D2CCF">
        <w:rPr>
          <w:b/>
        </w:rPr>
        <w:t>ICN</w:t>
      </w:r>
      <w:r w:rsidRPr="00EF7FA0">
        <w:rPr>
          <w:b/>
        </w:rPr>
        <w:t xml:space="preserve"> (</w:t>
      </w:r>
      <w:r w:rsidRPr="005017F9" w:rsidR="003D2CCF">
        <w:rPr>
          <w:b/>
        </w:rPr>
        <w:t>Cancellation of a Mandate initiation</w:t>
      </w:r>
      <w:r w:rsidR="003D2CCF">
        <w:rPr>
          <w:b/>
        </w:rPr>
        <w:t xml:space="preserve">) </w:t>
      </w:r>
      <w:r w:rsidRPr="00EF7FA0">
        <w:rPr>
          <w:b/>
        </w:rPr>
        <w:t>followed by a new pain.009.</w:t>
      </w:r>
    </w:p>
    <w:p w:rsidR="00D71C7C" w:rsidP="00E92BA0" w:rsidRDefault="00D0151F" w14:paraId="4EC7D43A" w14:textId="77777777">
      <w:r>
        <w:rPr>
          <w:noProof/>
          <w:lang w:val="en-US"/>
        </w:rPr>
        <w:drawing>
          <wp:inline distT="0" distB="0" distL="0" distR="0" wp14:anchorId="57C58472" wp14:editId="4F770127">
            <wp:extent cx="5724525" cy="3409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rsidR="00D0151F" w:rsidP="00E92BA0" w:rsidRDefault="00D0151F" w14:paraId="63258EC2" w14:textId="77777777"/>
    <w:p w:rsidRPr="002D6E2C" w:rsidR="00D71C7C" w:rsidP="00E92BA0" w:rsidRDefault="00D71C7C" w14:paraId="32E29293"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391DF309" w14:textId="77777777">
      <w:r w:rsidRPr="002D6E2C">
        <w:t>Message format to be determined by the Creditor Bank, but message sent to Creditor Bank must contain all the data elements needed to create the mandat</w:t>
      </w:r>
      <w:r>
        <w:t>e initiation request (pain.009) and must include a request for real time authorisation.</w:t>
      </w:r>
    </w:p>
    <w:p w:rsidR="00D71C7C" w:rsidP="00E92BA0" w:rsidRDefault="00D71C7C" w14:paraId="4D016DBF" w14:textId="77777777">
      <w:pPr>
        <w:jc w:val="both"/>
        <w:rPr>
          <w:rFonts w:eastAsia="MS Gothic"/>
          <w:b/>
          <w:bCs/>
          <w:color w:val="4F81BD"/>
        </w:rPr>
      </w:pPr>
    </w:p>
    <w:p w:rsidRPr="005E4A94" w:rsidR="00D71C7C" w:rsidP="00E92BA0" w:rsidRDefault="00D71C7C" w14:paraId="4ADC0B2F" w14:textId="77777777">
      <w:pPr>
        <w:jc w:val="both"/>
        <w:rPr>
          <w:rFonts w:eastAsia="MS Gothic"/>
          <w:b/>
          <w:bCs/>
          <w:color w:val="4F81BD"/>
        </w:rPr>
      </w:pPr>
      <w:r w:rsidRPr="005E4A94">
        <w:rPr>
          <w:rFonts w:eastAsia="MS Gothic"/>
          <w:b/>
          <w:bCs/>
          <w:color w:val="4F81BD"/>
        </w:rPr>
        <w:t>Creditor Bank sends mandate initiation request (</w:t>
      </w:r>
      <w:hyperlink w:history="1" w:anchor="_Mandate_Initiation_Request_1">
        <w:r w:rsidR="000D204D">
          <w:rPr>
            <w:rStyle w:val="Hyperlink"/>
            <w:b/>
          </w:rPr>
          <w:t>pain.009</w:t>
        </w:r>
      </w:hyperlink>
      <w:r w:rsidR="000D204D">
        <w:rPr>
          <w:rStyle w:val="Hyperlink"/>
          <w:b/>
        </w:rPr>
        <w:t>)</w:t>
      </w:r>
      <w:r w:rsidRPr="005E4A94">
        <w:rPr>
          <w:rFonts w:eastAsia="MS Gothic"/>
          <w:b/>
          <w:bCs/>
          <w:color w:val="4F81BD"/>
        </w:rPr>
        <w:t xml:space="preserve"> to ACH.</w:t>
      </w:r>
    </w:p>
    <w:p w:rsidRPr="002D6E2C" w:rsidR="00D71C7C" w:rsidP="00E92BA0" w:rsidRDefault="00D71C7C" w14:paraId="76A5D8E5" w14:textId="77777777">
      <w:r w:rsidRPr="002D6E2C">
        <w:t xml:space="preserve">Creditor Bank validates the Creditor and confirms that he is in good standing and submits mandate initiation request to the ACH. </w:t>
      </w:r>
      <w:r>
        <w:t>The Debtor Authentication Required field contains 0230.</w:t>
      </w:r>
    </w:p>
    <w:p w:rsidR="00D71C7C" w:rsidP="00E92BA0" w:rsidRDefault="00D71C7C" w14:paraId="537ECCB1" w14:textId="77777777">
      <w:pPr>
        <w:jc w:val="both"/>
        <w:rPr>
          <w:rFonts w:eastAsia="MS Gothic"/>
          <w:b/>
          <w:bCs/>
          <w:color w:val="4F81BD"/>
        </w:rPr>
      </w:pPr>
    </w:p>
    <w:p w:rsidRPr="005E4A94" w:rsidR="00D71C7C" w:rsidP="00E92BA0" w:rsidRDefault="00D71C7C" w14:paraId="427F73BF" w14:textId="77777777">
      <w:pPr>
        <w:jc w:val="both"/>
        <w:rPr>
          <w:rFonts w:eastAsia="MS Gothic"/>
          <w:b/>
          <w:bCs/>
          <w:color w:val="4F81BD"/>
        </w:rPr>
      </w:pPr>
      <w:r w:rsidRPr="005E4A94">
        <w:rPr>
          <w:rFonts w:eastAsia="MS Gothic"/>
          <w:b/>
          <w:bCs/>
          <w:color w:val="4F81BD"/>
        </w:rPr>
        <w:t>ACH validates mandate initiation request (</w:t>
      </w:r>
      <w:hyperlink w:history="1" w:anchor="_Mandate_Initiation_Request_1">
        <w:r w:rsidR="000D204D">
          <w:rPr>
            <w:rStyle w:val="Hyperlink"/>
            <w:b/>
          </w:rPr>
          <w:t>pain.009</w:t>
        </w:r>
      </w:hyperlink>
      <w:r w:rsidRPr="005E4A94">
        <w:rPr>
          <w:rFonts w:eastAsia="MS Gothic"/>
          <w:b/>
          <w:bCs/>
          <w:color w:val="4F81BD"/>
        </w:rPr>
        <w:t>) and responds to Creditor Bank.</w:t>
      </w:r>
    </w:p>
    <w:p w:rsidRPr="002D6E2C" w:rsidR="00D71C7C" w:rsidP="00E92BA0" w:rsidRDefault="00D71C7C" w14:paraId="2E88513C" w14:textId="77777777">
      <w:r w:rsidRPr="002D6E2C">
        <w:t>ACH performs the following minimum validation:</w:t>
      </w:r>
    </w:p>
    <w:p w:rsidRPr="002D6E2C" w:rsidR="00D71C7C" w:rsidP="002C2973" w:rsidRDefault="00D71C7C" w14:paraId="3EA14563" w14:textId="77777777">
      <w:pPr>
        <w:pStyle w:val="ListParagraph"/>
        <w:numPr>
          <w:ilvl w:val="0"/>
          <w:numId w:val="7"/>
        </w:numPr>
        <w:ind w:left="0" w:firstLine="0"/>
      </w:pPr>
      <w:r w:rsidRPr="002D6E2C">
        <w:t>Message structure</w:t>
      </w:r>
    </w:p>
    <w:p w:rsidRPr="002D6E2C" w:rsidR="00D71C7C" w:rsidP="002C2973" w:rsidRDefault="00D71C7C" w14:paraId="4BEFB198" w14:textId="77777777">
      <w:pPr>
        <w:pStyle w:val="ListParagraph"/>
        <w:numPr>
          <w:ilvl w:val="0"/>
          <w:numId w:val="7"/>
        </w:numPr>
        <w:ind w:left="0" w:firstLine="0"/>
      </w:pPr>
      <w:r w:rsidRPr="002D6E2C">
        <w:t xml:space="preserve">Member banks </w:t>
      </w:r>
    </w:p>
    <w:p w:rsidRPr="002D6E2C" w:rsidR="00D71C7C" w:rsidP="002C2973" w:rsidRDefault="00D71C7C" w14:paraId="457CEAC3" w14:textId="77777777">
      <w:pPr>
        <w:pStyle w:val="ListParagraph"/>
        <w:numPr>
          <w:ilvl w:val="0"/>
          <w:numId w:val="7"/>
        </w:numPr>
        <w:ind w:left="0" w:firstLine="0"/>
      </w:pPr>
      <w:r w:rsidRPr="002D6E2C">
        <w:t>Date check</w:t>
      </w:r>
    </w:p>
    <w:p w:rsidRPr="002D6E2C" w:rsidR="00D71C7C" w:rsidP="00E92BA0" w:rsidRDefault="00D71C7C" w14:paraId="64470CCF" w14:textId="77777777"/>
    <w:p w:rsidRPr="005E4A94" w:rsidR="00D71C7C" w:rsidP="00E92BA0" w:rsidRDefault="00D71C7C" w14:paraId="14C35677" w14:textId="77777777">
      <w:pPr>
        <w:jc w:val="both"/>
        <w:rPr>
          <w:rFonts w:eastAsia="MS Gothic"/>
          <w:b/>
          <w:bCs/>
          <w:color w:val="4F81BD"/>
        </w:rPr>
      </w:pPr>
      <w:r w:rsidRPr="005E4A94">
        <w:rPr>
          <w:rFonts w:eastAsia="MS Gothic"/>
          <w:b/>
          <w:bCs/>
          <w:color w:val="4F81BD"/>
        </w:rPr>
        <w:t>ACH sends valid mandate initiation request (</w:t>
      </w:r>
      <w:hyperlink w:history="1" w:anchor="_Mandate_Initiation_Request_1">
        <w:r w:rsidR="000D204D">
          <w:rPr>
            <w:rStyle w:val="Hyperlink"/>
            <w:b/>
          </w:rPr>
          <w:t>pain.009</w:t>
        </w:r>
      </w:hyperlink>
      <w:r w:rsidRPr="005E4A94">
        <w:rPr>
          <w:rFonts w:eastAsia="MS Gothic"/>
          <w:b/>
          <w:bCs/>
          <w:color w:val="4F81BD"/>
        </w:rPr>
        <w:t>) to Debtor Bank.</w:t>
      </w:r>
    </w:p>
    <w:p w:rsidRPr="005E4A94" w:rsidR="00D71C7C" w:rsidP="00E92BA0" w:rsidRDefault="00D71C7C" w14:paraId="24D8D0F9" w14:textId="77777777">
      <w:pPr>
        <w:jc w:val="both"/>
        <w:rPr>
          <w:rFonts w:eastAsia="MS Gothic"/>
          <w:b/>
          <w:bCs/>
          <w:color w:val="4F81BD"/>
        </w:rPr>
      </w:pPr>
      <w:r w:rsidRPr="005E4A94">
        <w:rPr>
          <w:rFonts w:eastAsia="MS Gothic"/>
          <w:b/>
          <w:bCs/>
          <w:color w:val="4F81BD"/>
        </w:rPr>
        <w:t>Debtor Bank validates mandate initiation request (</w:t>
      </w:r>
      <w:hyperlink w:history="1" w:anchor="_Mandate_Initiation_Request_1">
        <w:hyperlink w:history="1" w:anchor="_Mandate_Initiation_Request_1">
          <w:r w:rsidR="000D204D">
            <w:rPr>
              <w:rStyle w:val="Hyperlink"/>
              <w:b/>
            </w:rPr>
            <w:t>pain.009</w:t>
          </w:r>
        </w:hyperlink>
      </w:hyperlink>
      <w:r w:rsidRPr="005E4A94">
        <w:rPr>
          <w:rFonts w:eastAsia="MS Gothic"/>
          <w:b/>
          <w:bCs/>
          <w:color w:val="4F81BD"/>
        </w:rPr>
        <w:t>).</w:t>
      </w:r>
    </w:p>
    <w:p w:rsidRPr="002D6E2C" w:rsidR="00D71C7C" w:rsidP="00E92BA0" w:rsidRDefault="00D71C7C" w14:paraId="2CD5ADB6" w14:textId="77777777">
      <w:r w:rsidRPr="002D6E2C">
        <w:t>Debtor Bank performs the following minimum validation:</w:t>
      </w:r>
    </w:p>
    <w:p w:rsidRPr="002D6E2C" w:rsidR="00D71C7C" w:rsidP="002C2973" w:rsidRDefault="00D71C7C" w14:paraId="1C75DD03" w14:textId="77777777">
      <w:pPr>
        <w:pStyle w:val="ListParagraph"/>
        <w:numPr>
          <w:ilvl w:val="0"/>
          <w:numId w:val="10"/>
        </w:numPr>
        <w:ind w:left="0" w:firstLine="0"/>
      </w:pPr>
      <w:r w:rsidRPr="002D6E2C">
        <w:t>the account is a valid account for AC;</w:t>
      </w:r>
    </w:p>
    <w:p w:rsidRPr="002D6E2C" w:rsidR="00D71C7C" w:rsidP="002C2973" w:rsidRDefault="00D71C7C" w14:paraId="70AC70E9" w14:textId="77777777">
      <w:pPr>
        <w:pStyle w:val="ListParagraph"/>
        <w:numPr>
          <w:ilvl w:val="0"/>
          <w:numId w:val="10"/>
        </w:numPr>
        <w:ind w:left="0" w:firstLine="0"/>
      </w:pPr>
      <w:r w:rsidRPr="002D6E2C">
        <w:t>the account is “open” and “active” (not frozen; closed etc.);</w:t>
      </w:r>
    </w:p>
    <w:p w:rsidRPr="002D6E2C" w:rsidR="00D71C7C" w:rsidP="002C2973" w:rsidRDefault="00D71C7C" w14:paraId="22749D06" w14:textId="77777777">
      <w:pPr>
        <w:pStyle w:val="ListParagraph"/>
        <w:numPr>
          <w:ilvl w:val="0"/>
          <w:numId w:val="10"/>
        </w:numPr>
        <w:ind w:left="0" w:firstLine="0"/>
      </w:pPr>
      <w:r w:rsidRPr="002D6E2C">
        <w:t>the Debtor’s ID number matches the account details provided;</w:t>
      </w:r>
    </w:p>
    <w:p w:rsidRPr="002D6E2C" w:rsidR="00D71C7C" w:rsidP="002C2973" w:rsidRDefault="00D71C7C" w14:paraId="6EB8A4C0" w14:textId="77777777">
      <w:pPr>
        <w:pStyle w:val="ListParagraph"/>
        <w:numPr>
          <w:ilvl w:val="0"/>
          <w:numId w:val="10"/>
        </w:numPr>
        <w:ind w:left="0" w:firstLine="0"/>
      </w:pPr>
      <w:r w:rsidRPr="002D6E2C">
        <w:t xml:space="preserve">if the Debtor Bank uses the mobile service as the authorisation channel, check if the supplied number matches the mobile number of the Debtor as registered by the Debtor Bank. It is at the </w:t>
      </w:r>
      <w:r w:rsidRPr="002D6E2C">
        <w:t>Debtor Bank’s discretion to use this number for alternate communication but the Debtor Bank will use their registered Payer’s details for authorisation of the mandate.</w:t>
      </w:r>
    </w:p>
    <w:p w:rsidRPr="002D6E2C" w:rsidR="00D71C7C" w:rsidP="00E92BA0" w:rsidRDefault="00D71C7C" w14:paraId="3C955515" w14:textId="77777777"/>
    <w:p w:rsidRPr="002D6E2C" w:rsidR="00D71C7C" w:rsidP="00E92BA0" w:rsidRDefault="00D71C7C" w14:paraId="47EDDFDE"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engages with the Debtor </w:t>
      </w:r>
      <w:r>
        <w:rPr>
          <w:rFonts w:ascii="Calibri" w:hAnsi="Calibri" w:eastAsia="MS Gothic"/>
          <w:bCs/>
          <w:color w:val="4F81BD"/>
          <w:sz w:val="22"/>
          <w:szCs w:val="22"/>
          <w:lang w:val="en-ZA"/>
        </w:rPr>
        <w:t>via</w:t>
      </w:r>
      <w:r w:rsidRPr="002D6E2C">
        <w:rPr>
          <w:rFonts w:ascii="Calibri" w:hAnsi="Calibri" w:eastAsia="MS Gothic"/>
          <w:bCs/>
          <w:color w:val="4F81BD"/>
          <w:sz w:val="22"/>
          <w:szCs w:val="22"/>
          <w:lang w:val="en-ZA"/>
        </w:rPr>
        <w:t xml:space="preserve"> </w:t>
      </w:r>
      <w:r>
        <w:rPr>
          <w:rFonts w:ascii="Calibri" w:hAnsi="Calibri" w:eastAsia="MS Gothic"/>
          <w:bCs/>
          <w:color w:val="4F81BD"/>
          <w:sz w:val="22"/>
          <w:szCs w:val="22"/>
          <w:lang w:val="en-ZA"/>
        </w:rPr>
        <w:t>USSD</w:t>
      </w:r>
      <w:r w:rsidRPr="002D6E2C">
        <w:rPr>
          <w:rFonts w:ascii="Calibri" w:hAnsi="Calibri" w:eastAsia="MS Gothic"/>
          <w:bCs/>
          <w:color w:val="4F81BD"/>
          <w:sz w:val="22"/>
          <w:szCs w:val="22"/>
          <w:lang w:val="en-ZA"/>
        </w:rPr>
        <w:t>.</w:t>
      </w:r>
    </w:p>
    <w:p w:rsidR="00D71C7C" w:rsidP="00E92BA0" w:rsidRDefault="00D71C7C" w14:paraId="0BB22E4E" w14:textId="77777777">
      <w:r w:rsidRPr="002D6E2C">
        <w:t xml:space="preserve">Method of communicating with the Debtor </w:t>
      </w:r>
      <w:r>
        <w:t xml:space="preserve">is </w:t>
      </w:r>
      <w:r w:rsidRPr="002D6E2C">
        <w:t xml:space="preserve">to be determined by the Debtor bank, but </w:t>
      </w:r>
      <w:r>
        <w:t>f</w:t>
      </w:r>
      <w:r w:rsidRPr="00061674">
        <w:t xml:space="preserve">or real time non face-to-face authentication, debtor banks must </w:t>
      </w:r>
      <w:r>
        <w:t xml:space="preserve">at least </w:t>
      </w:r>
      <w:r w:rsidRPr="00061674">
        <w:t>support a basic USSD technology using mobile phones</w:t>
      </w:r>
      <w:r>
        <w:t xml:space="preserve">. </w:t>
      </w:r>
      <w:r w:rsidRPr="002D6E2C">
        <w:t xml:space="preserve"> . The channel chosen must cater for an immediate/real time request and response message from Debtor</w:t>
      </w:r>
      <w:r>
        <w:t xml:space="preserve"> and </w:t>
      </w:r>
      <w:r w:rsidRPr="002D6E2C">
        <w:t xml:space="preserve">contain the data elements specified in </w:t>
      </w:r>
      <w:hyperlink w:history="1" w:anchor="_APPENDIX_B_–">
        <w:r w:rsidRPr="002D6E2C">
          <w:rPr>
            <w:rStyle w:val="Hyperlink"/>
          </w:rPr>
          <w:t>Appendix B</w:t>
        </w:r>
      </w:hyperlink>
      <w:r w:rsidRPr="002D6E2C">
        <w:t xml:space="preserve"> that are required for authorisation.</w:t>
      </w:r>
    </w:p>
    <w:p w:rsidR="00D0151F" w:rsidP="00E92BA0" w:rsidRDefault="00D0151F" w14:paraId="4DA713F7" w14:textId="77777777"/>
    <w:p w:rsidR="00D71C7C" w:rsidP="00E92BA0" w:rsidRDefault="00D71C7C" w14:paraId="1DB5DC53" w14:textId="77777777">
      <w:r>
        <w:t xml:space="preserve">If the cell number in the message does not match the registered cell number at the Paying Bank and the message contains an authorisation </w:t>
      </w:r>
      <w:r w:rsidR="00874331">
        <w:t xml:space="preserve"> </w:t>
      </w:r>
      <w:r>
        <w:t>code of 0230, authorisation will be sent to Payer using the registered cell number.</w:t>
      </w:r>
    </w:p>
    <w:p w:rsidR="00D71C7C" w:rsidP="00E92BA0" w:rsidRDefault="00D71C7C" w14:paraId="64D21DB6"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6BCACCD8"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w:t>
      </w:r>
      <w:r>
        <w:rPr>
          <w:rFonts w:ascii="Calibri" w:hAnsi="Calibri" w:eastAsia="MS Gothic"/>
          <w:bCs/>
          <w:color w:val="4F81BD"/>
          <w:sz w:val="22"/>
          <w:szCs w:val="22"/>
          <w:lang w:val="en-ZA"/>
        </w:rPr>
        <w:t>requests new transaction</w:t>
      </w:r>
      <w:r w:rsidRPr="002D6E2C">
        <w:rPr>
          <w:rFonts w:ascii="Calibri" w:hAnsi="Calibri" w:eastAsia="MS Gothic"/>
          <w:bCs/>
          <w:color w:val="4F81BD"/>
          <w:sz w:val="22"/>
          <w:szCs w:val="22"/>
          <w:lang w:val="en-ZA"/>
        </w:rPr>
        <w:t>.</w:t>
      </w:r>
    </w:p>
    <w:p w:rsidRPr="002D6E2C" w:rsidR="00D71C7C" w:rsidP="00E92BA0" w:rsidRDefault="00D71C7C" w14:paraId="5E2172BA" w14:textId="77777777">
      <w:pPr>
        <w:pStyle w:val="ListParagraph"/>
        <w:ind w:left="0"/>
      </w:pPr>
    </w:p>
    <w:p w:rsidRPr="00262B24" w:rsidR="00D71C7C" w:rsidP="00E92BA0" w:rsidRDefault="00D71C7C" w14:paraId="443B37F1" w14:textId="77777777">
      <w:pPr>
        <w:jc w:val="both"/>
        <w:rPr>
          <w:rFonts w:eastAsia="MS Gothic"/>
          <w:b/>
          <w:bCs/>
          <w:color w:val="4F81BD"/>
        </w:rPr>
      </w:pPr>
      <w:r w:rsidRPr="00262B24">
        <w:rPr>
          <w:rFonts w:eastAsia="MS Gothic"/>
          <w:b/>
          <w:bCs/>
          <w:color w:val="4F81BD"/>
        </w:rPr>
        <w:t>Creditor sends mandate cancellation request</w:t>
      </w:r>
      <w:r w:rsidRPr="002D6E2C">
        <w:t xml:space="preserve"> </w:t>
      </w:r>
      <w:r w:rsidRPr="00262B24">
        <w:rPr>
          <w:rFonts w:eastAsia="MS Gothic"/>
          <w:b/>
          <w:bCs/>
          <w:color w:val="4F81BD"/>
        </w:rPr>
        <w:t>to Creditor Bank; containing the unique mandate reference number of the mandate that it needs to cancel.</w:t>
      </w:r>
    </w:p>
    <w:p w:rsidRPr="002D6E2C" w:rsidR="00D71C7C" w:rsidP="00E92BA0" w:rsidRDefault="00D71C7C" w14:paraId="2EDDE162" w14:textId="77777777">
      <w:r w:rsidRPr="002D6E2C">
        <w:t>Message format to be determined by the Creditor Bank, but message sent to Creditor Bank must contain all the data elements needed to create the mandate initiation request (pain.011).</w:t>
      </w:r>
    </w:p>
    <w:p w:rsidR="00D71C7C" w:rsidP="00E92BA0" w:rsidRDefault="00D71C7C" w14:paraId="111C355C" w14:textId="77777777">
      <w:pPr>
        <w:jc w:val="both"/>
        <w:rPr>
          <w:rFonts w:eastAsia="MS Gothic"/>
          <w:b/>
          <w:bCs/>
          <w:color w:val="4F81BD"/>
        </w:rPr>
      </w:pPr>
    </w:p>
    <w:p w:rsidRPr="00262B24" w:rsidR="00D71C7C" w:rsidP="00E92BA0" w:rsidRDefault="00D71C7C" w14:paraId="0237CC37" w14:textId="77777777">
      <w:pPr>
        <w:jc w:val="both"/>
        <w:rPr>
          <w:rFonts w:eastAsia="MS Gothic"/>
          <w:b/>
          <w:bCs/>
          <w:color w:val="4F81BD"/>
        </w:rPr>
      </w:pPr>
      <w:r w:rsidRPr="00262B24">
        <w:rPr>
          <w:rFonts w:eastAsia="MS Gothic"/>
          <w:b/>
          <w:bCs/>
          <w:color w:val="4F81BD"/>
        </w:rPr>
        <w:t xml:space="preserve">The Creditor Bank sends mandate cancellation request </w:t>
      </w:r>
      <w:r w:rsidRPr="005E4A94">
        <w:rPr>
          <w:rFonts w:eastAsia="MS Gothic"/>
          <w:b/>
          <w:bCs/>
          <w:color w:val="4F81BD"/>
        </w:rPr>
        <w:t>(</w:t>
      </w:r>
      <w:hyperlink w:history="1" w:anchor="_Mandate_Cancellation_Request">
        <w:r w:rsidRPr="005E4A94">
          <w:rPr>
            <w:rFonts w:eastAsia="MS Gothic"/>
            <w:b/>
            <w:bCs/>
            <w:color w:val="4F81BD"/>
          </w:rPr>
          <w:t>pain.011</w:t>
        </w:r>
      </w:hyperlink>
      <w:r w:rsidRPr="005E4A94">
        <w:rPr>
          <w:rFonts w:eastAsia="MS Gothic"/>
          <w:b/>
          <w:bCs/>
          <w:color w:val="4F81BD"/>
        </w:rPr>
        <w:t xml:space="preserve">) </w:t>
      </w:r>
      <w:r w:rsidRPr="00262B24">
        <w:rPr>
          <w:rFonts w:eastAsia="MS Gothic"/>
          <w:b/>
          <w:bCs/>
          <w:color w:val="4F81BD"/>
        </w:rPr>
        <w:t xml:space="preserve">to ACH. </w:t>
      </w:r>
    </w:p>
    <w:p w:rsidR="00D71C7C" w:rsidP="00E92BA0" w:rsidRDefault="00D71C7C" w14:paraId="31A1F987" w14:textId="77777777">
      <w:pPr>
        <w:pStyle w:val="ListParagraph"/>
        <w:ind w:left="0"/>
        <w:jc w:val="both"/>
      </w:pPr>
      <w:r w:rsidRPr="002D6E2C">
        <w:t xml:space="preserve">   Creditor bank validates the Creditor and confirms that he is in good standing and submits cancellation request to the ACH. </w:t>
      </w:r>
    </w:p>
    <w:p w:rsidRPr="002D6E2C" w:rsidR="00D71C7C" w:rsidP="00E92BA0" w:rsidRDefault="00D71C7C" w14:paraId="2DEE7595" w14:textId="77777777">
      <w:pPr>
        <w:pStyle w:val="ListParagraph"/>
        <w:ind w:left="0"/>
        <w:jc w:val="both"/>
      </w:pPr>
    </w:p>
    <w:p w:rsidRPr="00262B24" w:rsidR="00D71C7C" w:rsidP="00E92BA0" w:rsidRDefault="00D71C7C" w14:paraId="30218ED3" w14:textId="77777777">
      <w:pPr>
        <w:jc w:val="both"/>
        <w:rPr>
          <w:rFonts w:eastAsia="MS Gothic"/>
          <w:b/>
          <w:bCs/>
          <w:color w:val="4F81BD"/>
        </w:rPr>
      </w:pPr>
      <w:r w:rsidRPr="00262B24">
        <w:rPr>
          <w:rFonts w:eastAsia="MS Gothic"/>
          <w:b/>
          <w:bCs/>
          <w:color w:val="4F81BD"/>
        </w:rPr>
        <w:t xml:space="preserve">The ACH validates the mandate cancellation request </w:t>
      </w:r>
      <w:r w:rsidRPr="005E4A94">
        <w:rPr>
          <w:rFonts w:eastAsia="MS Gothic"/>
          <w:b/>
          <w:bCs/>
          <w:color w:val="4F81BD"/>
        </w:rPr>
        <w:t>(</w:t>
      </w:r>
      <w:hyperlink w:history="1" w:anchor="_Mandate_Cancellation_Request">
        <w:r w:rsidRPr="005E4A94">
          <w:rPr>
            <w:rFonts w:eastAsia="MS Gothic"/>
            <w:b/>
            <w:bCs/>
            <w:color w:val="4F81BD"/>
          </w:rPr>
          <w:t>pain.011</w:t>
        </w:r>
      </w:hyperlink>
      <w:r w:rsidRPr="005E4A94">
        <w:rPr>
          <w:rFonts w:eastAsia="MS Gothic"/>
          <w:b/>
          <w:bCs/>
          <w:color w:val="4F81BD"/>
        </w:rPr>
        <w:t xml:space="preserve">) </w:t>
      </w:r>
      <w:r w:rsidRPr="00262B24">
        <w:rPr>
          <w:rFonts w:eastAsia="MS Gothic"/>
          <w:b/>
          <w:bCs/>
          <w:color w:val="4F81BD"/>
        </w:rPr>
        <w:t>and forwards it to the Debtor Bank.</w:t>
      </w:r>
    </w:p>
    <w:p w:rsidR="00D71C7C" w:rsidP="00E92BA0" w:rsidRDefault="00D71C7C" w14:paraId="12710940" w14:textId="77777777">
      <w:pPr>
        <w:jc w:val="both"/>
        <w:rPr>
          <w:rFonts w:eastAsia="MS Gothic"/>
          <w:b/>
          <w:bCs/>
          <w:color w:val="4F81BD"/>
        </w:rPr>
      </w:pPr>
    </w:p>
    <w:p w:rsidRPr="00262B24" w:rsidR="00D71C7C" w:rsidP="00E92BA0" w:rsidRDefault="00D71C7C" w14:paraId="157C9280" w14:textId="77777777">
      <w:pPr>
        <w:jc w:val="both"/>
        <w:rPr>
          <w:rFonts w:eastAsia="MS Gothic"/>
          <w:b/>
          <w:bCs/>
          <w:color w:val="4F81BD"/>
        </w:rPr>
      </w:pPr>
      <w:r w:rsidRPr="00262B24">
        <w:rPr>
          <w:rFonts w:eastAsia="MS Gothic"/>
          <w:b/>
          <w:bCs/>
          <w:color w:val="4F81BD"/>
        </w:rPr>
        <w:t xml:space="preserve">The Debtor Bank validates and processes the mandate cancellation request </w:t>
      </w:r>
      <w:r w:rsidRPr="005E4A94">
        <w:rPr>
          <w:rFonts w:eastAsia="MS Gothic"/>
          <w:b/>
          <w:bCs/>
          <w:color w:val="4F81BD"/>
        </w:rPr>
        <w:t>(</w:t>
      </w:r>
      <w:hyperlink w:history="1" w:anchor="_Mandate_Cancellation_Request">
        <w:r w:rsidRPr="005E4A94">
          <w:rPr>
            <w:rFonts w:eastAsia="MS Gothic"/>
            <w:b/>
            <w:bCs/>
            <w:color w:val="4F81BD"/>
          </w:rPr>
          <w:t>pain.011</w:t>
        </w:r>
      </w:hyperlink>
      <w:r w:rsidRPr="005E4A94">
        <w:rPr>
          <w:rFonts w:eastAsia="MS Gothic"/>
          <w:b/>
          <w:bCs/>
          <w:color w:val="4F81BD"/>
        </w:rPr>
        <w:t>)</w:t>
      </w:r>
      <w:r w:rsidRPr="00262B24">
        <w:rPr>
          <w:rFonts w:eastAsia="MS Gothic"/>
          <w:b/>
          <w:bCs/>
          <w:color w:val="4F81BD"/>
        </w:rPr>
        <w:t>.</w:t>
      </w:r>
    </w:p>
    <w:p w:rsidRPr="002D6E2C" w:rsidR="00D71C7C" w:rsidP="00E92BA0" w:rsidRDefault="00D71C7C" w14:paraId="670CFF74" w14:textId="77777777">
      <w:pPr>
        <w:pStyle w:val="ListParagraph"/>
        <w:ind w:left="0"/>
        <w:jc w:val="both"/>
      </w:pPr>
      <w:r w:rsidRPr="002D6E2C">
        <w:t>The Debtor Bank compares the</w:t>
      </w:r>
      <w:r>
        <w:t xml:space="preserve"> cancellation request to the most recent mandate initiation request.  </w:t>
      </w:r>
      <w:r w:rsidRPr="002D6E2C">
        <w:t xml:space="preserve"> </w:t>
      </w:r>
      <w:r>
        <w:t>Regardless of the matching outcome, the debtor bank responds with a mandate acceptance report.</w:t>
      </w:r>
    </w:p>
    <w:p w:rsidRPr="002D6E2C" w:rsidR="00D71C7C" w:rsidP="00E92BA0" w:rsidRDefault="00D71C7C" w14:paraId="78B105DD" w14:textId="77777777">
      <w:pPr>
        <w:pStyle w:val="ListParagraph"/>
        <w:ind w:left="0"/>
        <w:jc w:val="both"/>
      </w:pPr>
    </w:p>
    <w:p w:rsidRPr="00262B24" w:rsidR="00D71C7C" w:rsidP="00E92BA0" w:rsidRDefault="00D71C7C" w14:paraId="3A3AF1BC" w14:textId="77777777">
      <w:pPr>
        <w:jc w:val="both"/>
        <w:rPr>
          <w:rFonts w:eastAsia="MS Gothic"/>
          <w:b/>
          <w:bCs/>
          <w:color w:val="4F81BD"/>
        </w:rPr>
      </w:pPr>
      <w:r w:rsidRPr="00262B24">
        <w:rPr>
          <w:rFonts w:eastAsia="MS Gothic"/>
          <w:b/>
          <w:bCs/>
          <w:color w:val="4F81BD"/>
        </w:rPr>
        <w:t xml:space="preserve">The Debtor Bank submits the Mandate acceptance report </w:t>
      </w:r>
      <w:r w:rsidRPr="005E4A94">
        <w:rPr>
          <w:rFonts w:eastAsia="MS Gothic"/>
          <w:b/>
          <w:bCs/>
          <w:color w:val="4F81BD"/>
        </w:rPr>
        <w:t>(</w:t>
      </w:r>
      <w:hyperlink w:history="1" w:anchor="_Mandate_Acceptance_Report">
        <w:r w:rsidRPr="005E4A94">
          <w:rPr>
            <w:rFonts w:eastAsia="MS Gothic"/>
            <w:b/>
            <w:bCs/>
            <w:color w:val="4F81BD"/>
          </w:rPr>
          <w:t>pain.012</w:t>
        </w:r>
      </w:hyperlink>
      <w:r w:rsidRPr="005E4A94">
        <w:rPr>
          <w:rFonts w:eastAsia="MS Gothic"/>
          <w:b/>
          <w:bCs/>
          <w:color w:val="4F81BD"/>
        </w:rPr>
        <w:t xml:space="preserve">) </w:t>
      </w:r>
      <w:r w:rsidRPr="00262B24">
        <w:rPr>
          <w:rFonts w:eastAsia="MS Gothic"/>
          <w:b/>
          <w:bCs/>
          <w:color w:val="4F81BD"/>
        </w:rPr>
        <w:t xml:space="preserve">to the ACH. </w:t>
      </w:r>
    </w:p>
    <w:p w:rsidRPr="002D6E2C" w:rsidR="00D71C7C" w:rsidP="00E92BA0" w:rsidRDefault="00D71C7C" w14:paraId="02589C48" w14:textId="77777777">
      <w:pPr>
        <w:jc w:val="both"/>
      </w:pPr>
      <w:r>
        <w:t>The mandate acceptance message reports</w:t>
      </w:r>
      <w:r w:rsidRPr="002D6E2C">
        <w:t xml:space="preserve"> the successful and unsuccessful status of the mandate cancellation request.</w:t>
      </w:r>
    </w:p>
    <w:p w:rsidR="00D71C7C" w:rsidP="00E92BA0" w:rsidRDefault="00D71C7C" w14:paraId="1C70279D" w14:textId="77777777">
      <w:pPr>
        <w:jc w:val="both"/>
        <w:rPr>
          <w:rFonts w:eastAsia="MS Gothic"/>
          <w:b/>
          <w:bCs/>
          <w:color w:val="4F81BD"/>
        </w:rPr>
      </w:pPr>
    </w:p>
    <w:p w:rsidRPr="00262B24" w:rsidR="00D71C7C" w:rsidP="00E92BA0" w:rsidRDefault="00D71C7C" w14:paraId="15AC6105" w14:textId="77777777">
      <w:pPr>
        <w:jc w:val="both"/>
        <w:rPr>
          <w:rFonts w:eastAsia="MS Gothic"/>
          <w:b/>
          <w:bCs/>
          <w:color w:val="4F81BD"/>
        </w:rPr>
      </w:pPr>
      <w:r w:rsidRPr="00262B24">
        <w:rPr>
          <w:rFonts w:eastAsia="MS Gothic"/>
          <w:b/>
          <w:bCs/>
          <w:color w:val="4F81BD"/>
        </w:rPr>
        <w:t>The Debtor Bank engages with the Payer.</w:t>
      </w:r>
    </w:p>
    <w:p w:rsidRPr="002D6E2C" w:rsidR="00D71C7C" w:rsidP="00E92BA0" w:rsidRDefault="00D71C7C" w14:paraId="1112C307" w14:textId="77777777">
      <w:pPr>
        <w:jc w:val="both"/>
      </w:pPr>
      <w:r w:rsidRPr="002D6E2C">
        <w:t xml:space="preserve">Message format of the notification </w:t>
      </w:r>
      <w:r>
        <w:t>for mandate cancellation</w:t>
      </w:r>
      <w:r w:rsidRPr="002D6E2C">
        <w:t xml:space="preserve"> to Payer to be determined by the Debtor Bank.</w:t>
      </w:r>
    </w:p>
    <w:p w:rsidR="00D71C7C" w:rsidP="00E92BA0" w:rsidRDefault="00D71C7C" w14:paraId="17D09E97" w14:textId="77777777">
      <w:pPr>
        <w:jc w:val="both"/>
        <w:rPr>
          <w:rFonts w:eastAsia="MS Gothic"/>
          <w:b/>
          <w:bCs/>
          <w:color w:val="4F81BD"/>
        </w:rPr>
      </w:pPr>
    </w:p>
    <w:p w:rsidRPr="00262B24" w:rsidR="00D71C7C" w:rsidP="00E92BA0" w:rsidRDefault="00D71C7C" w14:paraId="3960BF6D" w14:textId="77777777">
      <w:pPr>
        <w:jc w:val="both"/>
        <w:rPr>
          <w:rFonts w:eastAsia="MS Gothic"/>
          <w:b/>
          <w:bCs/>
          <w:color w:val="4F81BD"/>
        </w:rPr>
      </w:pPr>
      <w:r w:rsidRPr="00262B24">
        <w:rPr>
          <w:rFonts w:eastAsia="MS Gothic"/>
          <w:b/>
          <w:bCs/>
          <w:color w:val="4F81BD"/>
        </w:rPr>
        <w:t xml:space="preserve">ACH forwards mandate acceptance report </w:t>
      </w:r>
      <w:r w:rsidRPr="005E4A94">
        <w:rPr>
          <w:rFonts w:eastAsia="MS Gothic"/>
          <w:b/>
          <w:bCs/>
          <w:color w:val="4F81BD"/>
        </w:rPr>
        <w:t>(</w:t>
      </w:r>
      <w:hyperlink w:history="1" w:anchor="_Mandate_Acceptance_Report">
        <w:r w:rsidRPr="005E4A94">
          <w:rPr>
            <w:rFonts w:eastAsia="MS Gothic"/>
            <w:b/>
            <w:bCs/>
            <w:color w:val="4F81BD"/>
          </w:rPr>
          <w:t>pain.012</w:t>
        </w:r>
      </w:hyperlink>
      <w:r w:rsidRPr="005E4A94">
        <w:rPr>
          <w:rFonts w:eastAsia="MS Gothic"/>
          <w:b/>
          <w:bCs/>
          <w:color w:val="4F81BD"/>
        </w:rPr>
        <w:t>)</w:t>
      </w:r>
      <w:r w:rsidRPr="00262B24">
        <w:rPr>
          <w:rFonts w:eastAsia="MS Gothic"/>
          <w:b/>
          <w:bCs/>
          <w:color w:val="4F81BD"/>
        </w:rPr>
        <w:t xml:space="preserve"> to Creditor Bank.</w:t>
      </w:r>
    </w:p>
    <w:p w:rsidR="00D71C7C" w:rsidP="00E92BA0" w:rsidRDefault="00D71C7C" w14:paraId="4F9C97C2" w14:textId="77777777">
      <w:pPr>
        <w:jc w:val="both"/>
        <w:rPr>
          <w:rFonts w:eastAsia="MS Gothic"/>
          <w:b/>
          <w:bCs/>
          <w:color w:val="4F81BD"/>
        </w:rPr>
      </w:pPr>
    </w:p>
    <w:p w:rsidR="00D71C7C" w:rsidP="00E92BA0" w:rsidRDefault="00D71C7C" w14:paraId="4576BB2D" w14:textId="77777777">
      <w:pPr>
        <w:jc w:val="both"/>
        <w:rPr>
          <w:b/>
        </w:rPr>
      </w:pPr>
      <w:r w:rsidRPr="00262B24">
        <w:rPr>
          <w:rFonts w:eastAsia="MS Gothic"/>
          <w:b/>
          <w:bCs/>
          <w:color w:val="4F81BD"/>
        </w:rPr>
        <w:t>The Creditor Bank engages with the Creditor.</w:t>
      </w:r>
      <w:r>
        <w:rPr>
          <w:b/>
        </w:rPr>
        <w:br w:type="page"/>
      </w:r>
    </w:p>
    <w:p w:rsidRPr="00496F52" w:rsidR="00D71C7C" w:rsidP="00E92BA0" w:rsidRDefault="00D71C7C" w14:paraId="76F7950C" w14:textId="77777777">
      <w:pPr>
        <w:rPr>
          <w:b/>
        </w:rPr>
      </w:pPr>
      <w:r w:rsidRPr="00496F52">
        <w:rPr>
          <w:b/>
        </w:rPr>
        <w:t>Alternat</w:t>
      </w:r>
      <w:r>
        <w:rPr>
          <w:b/>
        </w:rPr>
        <w:t>ive</w:t>
      </w:r>
      <w:r w:rsidRPr="00496F52">
        <w:rPr>
          <w:b/>
        </w:rPr>
        <w:t xml:space="preserve"> Case</w:t>
      </w:r>
      <w:r>
        <w:rPr>
          <w:b/>
        </w:rPr>
        <w:t xml:space="preserve"> 11: </w:t>
      </w:r>
    </w:p>
    <w:p w:rsidR="00D71C7C" w:rsidP="00E92BA0" w:rsidRDefault="00D71C7C" w14:paraId="131DD630" w14:textId="77777777">
      <w:pPr>
        <w:pStyle w:val="ListParagraph"/>
        <w:ind w:left="0"/>
        <w:rPr>
          <w:b/>
        </w:rPr>
      </w:pPr>
      <w:r w:rsidRPr="00496F52">
        <w:rPr>
          <w:b/>
        </w:rPr>
        <w:t xml:space="preserve">When Creditor </w:t>
      </w:r>
      <w:r>
        <w:rPr>
          <w:b/>
        </w:rPr>
        <w:t xml:space="preserve">requests a USSD authentication (code 0230) and the Debtor Bank uses USSD for authentication. </w:t>
      </w:r>
      <w:r w:rsidRPr="005049AF">
        <w:rPr>
          <w:b/>
        </w:rPr>
        <w:t xml:space="preserve">If the USSD session times out, the mandate initiation is rejected with a pain.012 message with mandate reason code TO01 (Mandate Maintenance Message Time Out). The message </w:t>
      </w:r>
      <w:r w:rsidR="003A7783">
        <w:rPr>
          <w:b/>
        </w:rPr>
        <w:t xml:space="preserve">from the Creditor Bank </w:t>
      </w:r>
      <w:r w:rsidRPr="005049AF">
        <w:rPr>
          <w:b/>
        </w:rPr>
        <w:t>must time out after 120 seconds.</w:t>
      </w:r>
    </w:p>
    <w:p w:rsidR="00911448" w:rsidP="00E92BA0" w:rsidRDefault="00911448" w14:paraId="7AAEA768" w14:textId="77777777">
      <w:pPr>
        <w:pStyle w:val="ListParagraph"/>
        <w:ind w:left="0"/>
        <w:rPr>
          <w:b/>
        </w:rPr>
      </w:pPr>
    </w:p>
    <w:p w:rsidR="00911448" w:rsidP="00E92BA0" w:rsidRDefault="00911448" w14:paraId="195934EC" w14:textId="77777777">
      <w:pPr>
        <w:pStyle w:val="ListParagraph"/>
        <w:ind w:left="0"/>
        <w:rPr>
          <w:b/>
        </w:rPr>
      </w:pPr>
    </w:p>
    <w:p w:rsidR="00911448" w:rsidP="00E92BA0" w:rsidRDefault="00911448" w14:paraId="0E500A32" w14:textId="77777777">
      <w:pPr>
        <w:pStyle w:val="ListParagraph"/>
        <w:ind w:left="0"/>
        <w:rPr>
          <w:b/>
        </w:rPr>
      </w:pPr>
    </w:p>
    <w:p w:rsidRPr="005049AF" w:rsidR="00911448" w:rsidP="00E92BA0" w:rsidRDefault="00911448" w14:paraId="2FA3C614" w14:textId="77777777">
      <w:pPr>
        <w:pStyle w:val="ListParagraph"/>
        <w:ind w:left="0"/>
        <w:rPr>
          <w:b/>
        </w:rPr>
      </w:pPr>
      <w:r>
        <w:rPr>
          <w:noProof/>
          <w:lang w:val="en-US"/>
        </w:rPr>
        <w:drawing>
          <wp:inline distT="0" distB="0" distL="0" distR="0" wp14:anchorId="237409B0" wp14:editId="35A47A95">
            <wp:extent cx="5097780" cy="30251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97780" cy="3025140"/>
                    </a:xfrm>
                    <a:prstGeom prst="rect">
                      <a:avLst/>
                    </a:prstGeom>
                  </pic:spPr>
                </pic:pic>
              </a:graphicData>
            </a:graphic>
          </wp:inline>
        </w:drawing>
      </w:r>
    </w:p>
    <w:p w:rsidR="00D71C7C" w:rsidP="00E92BA0" w:rsidRDefault="00D71C7C" w14:paraId="38F2C3A9" w14:textId="77777777"/>
    <w:p w:rsidR="005A3EC4" w:rsidP="00E92BA0" w:rsidRDefault="005A3EC4" w14:paraId="5448EE6E" w14:textId="77777777"/>
    <w:p w:rsidRPr="002D6E2C" w:rsidR="00D71C7C" w:rsidP="00E92BA0" w:rsidRDefault="00D71C7C" w14:paraId="0CEFC91B"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6602CDCC" w14:textId="77777777">
      <w:r w:rsidRPr="002D6E2C">
        <w:t>Message format to be determined by the Creditor Bank, but message sent to Creditor Bank must contain all the data elements needed to create the mandat</w:t>
      </w:r>
      <w:r>
        <w:t>e initiation request (pain.009) and must include a request for real time authorisation.</w:t>
      </w:r>
    </w:p>
    <w:p w:rsidR="00D71C7C" w:rsidP="00E92BA0" w:rsidRDefault="00D71C7C" w14:paraId="149E05C5"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0D50174F"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sends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ACH.</w:t>
      </w:r>
    </w:p>
    <w:p w:rsidRPr="002D6E2C" w:rsidR="00D71C7C" w:rsidP="00E92BA0" w:rsidRDefault="00D71C7C" w14:paraId="549AE2C7" w14:textId="77777777">
      <w:r w:rsidRPr="002D6E2C">
        <w:t xml:space="preserve">Creditor Bank validates the Creditor and confirms that he is in good standing and submits mandate initiation request to the ACH. </w:t>
      </w:r>
      <w:r>
        <w:t>The Debtor Authentication Required field contains 0230.</w:t>
      </w:r>
    </w:p>
    <w:p w:rsidR="00D71C7C" w:rsidP="00E92BA0" w:rsidRDefault="00D71C7C" w14:paraId="54FAC528"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336A79B5"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validates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and responds to Creditor Bank.</w:t>
      </w:r>
    </w:p>
    <w:p w:rsidRPr="002D6E2C" w:rsidR="00D71C7C" w:rsidP="00E92BA0" w:rsidRDefault="00D71C7C" w14:paraId="16CBD6FE" w14:textId="77777777">
      <w:r w:rsidRPr="002D6E2C">
        <w:t>ACH performs the following minimum validation:</w:t>
      </w:r>
    </w:p>
    <w:p w:rsidRPr="002D6E2C" w:rsidR="00D71C7C" w:rsidP="002C2973" w:rsidRDefault="00D71C7C" w14:paraId="250397A1" w14:textId="77777777">
      <w:pPr>
        <w:pStyle w:val="ListParagraph"/>
        <w:numPr>
          <w:ilvl w:val="0"/>
          <w:numId w:val="7"/>
        </w:numPr>
        <w:ind w:left="0" w:firstLine="0"/>
      </w:pPr>
      <w:r w:rsidRPr="002D6E2C">
        <w:t>Message structure</w:t>
      </w:r>
    </w:p>
    <w:p w:rsidRPr="002D6E2C" w:rsidR="00D71C7C" w:rsidP="002C2973" w:rsidRDefault="00D71C7C" w14:paraId="15DCCEA9" w14:textId="77777777">
      <w:pPr>
        <w:pStyle w:val="ListParagraph"/>
        <w:numPr>
          <w:ilvl w:val="0"/>
          <w:numId w:val="7"/>
        </w:numPr>
        <w:ind w:left="0" w:firstLine="0"/>
      </w:pPr>
      <w:r w:rsidRPr="002D6E2C">
        <w:t xml:space="preserve">Member banks </w:t>
      </w:r>
    </w:p>
    <w:p w:rsidRPr="002D6E2C" w:rsidR="00D71C7C" w:rsidP="002C2973" w:rsidRDefault="00D71C7C" w14:paraId="52F0F4B2" w14:textId="77777777">
      <w:pPr>
        <w:pStyle w:val="ListParagraph"/>
        <w:numPr>
          <w:ilvl w:val="0"/>
          <w:numId w:val="7"/>
        </w:numPr>
        <w:ind w:left="0" w:firstLine="0"/>
      </w:pPr>
      <w:r w:rsidRPr="002D6E2C">
        <w:t>Date check</w:t>
      </w:r>
    </w:p>
    <w:p w:rsidRPr="002D6E2C" w:rsidR="00D71C7C" w:rsidP="00E92BA0" w:rsidRDefault="00D71C7C" w14:paraId="00E83F90" w14:textId="77777777"/>
    <w:p w:rsidRPr="002D6E2C" w:rsidR="00D71C7C" w:rsidP="00E92BA0" w:rsidRDefault="00D71C7C" w14:paraId="68DB2431"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sends valid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 to Debtor Bank.</w:t>
      </w:r>
    </w:p>
    <w:p w:rsidRPr="002D6E2C" w:rsidR="00D71C7C" w:rsidP="00E92BA0" w:rsidRDefault="00D71C7C" w14:paraId="3A086470"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6F01EC8F"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validates mandate initiation request (</w:t>
      </w:r>
      <w:hyperlink w:history="1" w:anchor="_Mandate_Initiation_Request_1">
        <w:r w:rsidR="000D204D">
          <w:rPr>
            <w:rStyle w:val="Hyperlink"/>
            <w:rFonts w:ascii="Calibri" w:hAnsi="Calibri"/>
            <w:b w:val="0"/>
            <w:sz w:val="22"/>
            <w:szCs w:val="22"/>
            <w:lang w:val="en-ZA"/>
          </w:rPr>
          <w:t>pain.009</w:t>
        </w:r>
      </w:hyperlink>
      <w:r w:rsidRPr="002D6E2C">
        <w:rPr>
          <w:rFonts w:ascii="Calibri" w:hAnsi="Calibri" w:eastAsia="MS Gothic"/>
          <w:bCs/>
          <w:color w:val="4F81BD"/>
          <w:sz w:val="22"/>
          <w:szCs w:val="22"/>
          <w:lang w:val="en-ZA"/>
        </w:rPr>
        <w:t>).</w:t>
      </w:r>
    </w:p>
    <w:p w:rsidRPr="002D6E2C" w:rsidR="00D71C7C" w:rsidP="00E92BA0" w:rsidRDefault="00D71C7C" w14:paraId="37DD1BEA" w14:textId="77777777">
      <w:r w:rsidRPr="002D6E2C">
        <w:t>Debtor Bank performs the following minimum validation:</w:t>
      </w:r>
    </w:p>
    <w:p w:rsidRPr="002D6E2C" w:rsidR="00D71C7C" w:rsidP="002C2973" w:rsidRDefault="00D71C7C" w14:paraId="3884C47D" w14:textId="77777777">
      <w:pPr>
        <w:pStyle w:val="ListParagraph"/>
        <w:numPr>
          <w:ilvl w:val="0"/>
          <w:numId w:val="10"/>
        </w:numPr>
        <w:ind w:left="0" w:firstLine="0"/>
      </w:pPr>
      <w:r w:rsidRPr="002D6E2C">
        <w:t>the account is a valid account for AC;</w:t>
      </w:r>
    </w:p>
    <w:p w:rsidRPr="002D6E2C" w:rsidR="00D71C7C" w:rsidP="002C2973" w:rsidRDefault="00D71C7C" w14:paraId="5872B923" w14:textId="77777777">
      <w:pPr>
        <w:pStyle w:val="ListParagraph"/>
        <w:numPr>
          <w:ilvl w:val="0"/>
          <w:numId w:val="10"/>
        </w:numPr>
        <w:ind w:left="0" w:firstLine="0"/>
      </w:pPr>
      <w:r w:rsidRPr="002D6E2C">
        <w:t>the account is “open” and “active” (not frozen; closed etc.);</w:t>
      </w:r>
    </w:p>
    <w:p w:rsidRPr="002D6E2C" w:rsidR="00D71C7C" w:rsidP="002C2973" w:rsidRDefault="00D71C7C" w14:paraId="443569BA" w14:textId="77777777">
      <w:pPr>
        <w:pStyle w:val="ListParagraph"/>
        <w:numPr>
          <w:ilvl w:val="0"/>
          <w:numId w:val="10"/>
        </w:numPr>
        <w:ind w:left="0" w:firstLine="0"/>
      </w:pPr>
      <w:r w:rsidRPr="002D6E2C">
        <w:t>the Debtor’s ID number matches the account details provided;</w:t>
      </w:r>
    </w:p>
    <w:p w:rsidRPr="002D6E2C" w:rsidR="00D71C7C" w:rsidP="002C2973" w:rsidRDefault="00D71C7C" w14:paraId="5025E1A1" w14:textId="77777777">
      <w:pPr>
        <w:pStyle w:val="ListParagraph"/>
        <w:numPr>
          <w:ilvl w:val="0"/>
          <w:numId w:val="10"/>
        </w:numPr>
        <w:ind w:left="0" w:firstLine="0"/>
      </w:pPr>
      <w:r w:rsidRPr="002D6E2C">
        <w:t>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Pr="002D6E2C" w:rsidR="00D71C7C" w:rsidP="00E92BA0" w:rsidRDefault="00D71C7C" w14:paraId="584DCE41" w14:textId="77777777"/>
    <w:p w:rsidRPr="002D6E2C" w:rsidR="00D71C7C" w:rsidP="00E92BA0" w:rsidRDefault="00D71C7C" w14:paraId="3BEE7B9D"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Debtor Bank engages with the Debtor </w:t>
      </w:r>
      <w:r>
        <w:rPr>
          <w:rFonts w:ascii="Calibri" w:hAnsi="Calibri" w:eastAsia="MS Gothic"/>
          <w:bCs/>
          <w:color w:val="4F81BD"/>
          <w:sz w:val="22"/>
          <w:szCs w:val="22"/>
          <w:lang w:val="en-ZA"/>
        </w:rPr>
        <w:t>via</w:t>
      </w:r>
      <w:r w:rsidRPr="002D6E2C">
        <w:rPr>
          <w:rFonts w:ascii="Calibri" w:hAnsi="Calibri" w:eastAsia="MS Gothic"/>
          <w:bCs/>
          <w:color w:val="4F81BD"/>
          <w:sz w:val="22"/>
          <w:szCs w:val="22"/>
          <w:lang w:val="en-ZA"/>
        </w:rPr>
        <w:t xml:space="preserve"> </w:t>
      </w:r>
      <w:r>
        <w:rPr>
          <w:rFonts w:ascii="Calibri" w:hAnsi="Calibri" w:eastAsia="MS Gothic"/>
          <w:bCs/>
          <w:color w:val="4F81BD"/>
          <w:sz w:val="22"/>
          <w:szCs w:val="22"/>
          <w:lang w:val="en-ZA"/>
        </w:rPr>
        <w:t>USSD and times out</w:t>
      </w:r>
      <w:r w:rsidRPr="002D6E2C">
        <w:rPr>
          <w:rFonts w:ascii="Calibri" w:hAnsi="Calibri" w:eastAsia="MS Gothic"/>
          <w:bCs/>
          <w:color w:val="4F81BD"/>
          <w:sz w:val="22"/>
          <w:szCs w:val="22"/>
          <w:lang w:val="en-ZA"/>
        </w:rPr>
        <w:t>.</w:t>
      </w:r>
    </w:p>
    <w:p w:rsidR="00D71C7C" w:rsidP="00E92BA0" w:rsidRDefault="00D71C7C" w14:paraId="4709145F" w14:textId="77777777">
      <w:r w:rsidRPr="002D6E2C">
        <w:t xml:space="preserve">Method of communicating with the Debtor </w:t>
      </w:r>
      <w:r>
        <w:t xml:space="preserve">is </w:t>
      </w:r>
      <w:r w:rsidRPr="002D6E2C">
        <w:t xml:space="preserve">to be determined by the Debtor bank, but </w:t>
      </w:r>
      <w:r>
        <w:t>f</w:t>
      </w:r>
      <w:r w:rsidRPr="00061674">
        <w:t xml:space="preserve">or real time non face-to-face authentication, debtor banks must </w:t>
      </w:r>
      <w:r>
        <w:t xml:space="preserve">at least </w:t>
      </w:r>
      <w:r w:rsidRPr="00061674">
        <w:t>support a basic USSD technology using mobile phones</w:t>
      </w:r>
      <w:r>
        <w:t xml:space="preserve">. </w:t>
      </w:r>
      <w:r w:rsidRPr="002D6E2C">
        <w:t xml:space="preserve"> . The channel chosen must cater for an immediate/real time request and response message from Debtor</w:t>
      </w:r>
      <w:r>
        <w:t xml:space="preserve"> and </w:t>
      </w:r>
      <w:r w:rsidRPr="002D6E2C">
        <w:t xml:space="preserve">contain the data elements specified in </w:t>
      </w:r>
      <w:hyperlink w:history="1" w:anchor="_APPENDIX_B_–">
        <w:r w:rsidRPr="002D6E2C">
          <w:rPr>
            <w:rStyle w:val="Hyperlink"/>
          </w:rPr>
          <w:t>Appendix B</w:t>
        </w:r>
      </w:hyperlink>
      <w:r w:rsidRPr="002D6E2C">
        <w:t xml:space="preserve"> that are required for authorisation.</w:t>
      </w:r>
    </w:p>
    <w:p w:rsidR="005A3EC4" w:rsidP="00E92BA0" w:rsidRDefault="005A3EC4" w14:paraId="425F4E4A" w14:textId="77777777"/>
    <w:p w:rsidR="00D71C7C" w:rsidP="00E92BA0" w:rsidRDefault="00D71C7C" w14:paraId="5D4B3530" w14:textId="77777777">
      <w:r>
        <w:t>If the cell number in the message does not match the registered cell number at the Paying Bank and the message contains an authorisation code of 0230, authorisation will be sent to Payer using the registered cell number.</w:t>
      </w:r>
    </w:p>
    <w:p w:rsidR="00D71C7C" w:rsidP="00E92BA0" w:rsidRDefault="00D71C7C" w14:paraId="29445725"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5E4A94" w:rsidR="00FC2F1C" w:rsidP="00E92BA0" w:rsidRDefault="00FC2F1C" w14:paraId="3DCFDEB7"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Payer does not respond to authorisation request</w:t>
      </w:r>
    </w:p>
    <w:p w:rsidR="00FC2F1C" w:rsidP="00E92BA0" w:rsidRDefault="00FC2F1C" w14:paraId="6A9FD5C4" w14:textId="77777777">
      <w:r>
        <w:t>The payer does not respond to the USSD authorisation request in the allotted time.</w:t>
      </w:r>
    </w:p>
    <w:p w:rsidR="00FC2F1C" w:rsidP="00E92BA0" w:rsidRDefault="00FC2F1C" w14:paraId="10D89E64"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D71C7C" w:rsidP="00E92BA0" w:rsidRDefault="00D71C7C" w14:paraId="6141222A"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mandate acceptance report (</w:t>
      </w:r>
      <w:hyperlink w:history="1" w:anchor="_Mandate_Acceptance_Report">
        <w:r w:rsidRPr="005E4A94">
          <w:rPr>
            <w:rFonts w:ascii="Calibri" w:hAnsi="Calibri" w:eastAsia="MS Gothic"/>
            <w:bCs/>
            <w:color w:val="4F81BD"/>
            <w:sz w:val="22"/>
            <w:szCs w:val="22"/>
            <w:lang w:val="en-ZA"/>
          </w:rPr>
          <w:t>pain.012</w:t>
        </w:r>
      </w:hyperlink>
      <w:r w:rsidRPr="002D6E2C">
        <w:rPr>
          <w:rFonts w:ascii="Calibri" w:hAnsi="Calibri" w:eastAsia="MS Gothic"/>
          <w:bCs/>
          <w:color w:val="4F81BD"/>
          <w:sz w:val="22"/>
          <w:szCs w:val="22"/>
          <w:lang w:val="en-ZA"/>
        </w:rPr>
        <w:t>) to ACH.</w:t>
      </w:r>
    </w:p>
    <w:p w:rsidR="00D71C7C" w:rsidP="00E92BA0" w:rsidRDefault="00D71C7C" w14:paraId="1AC89C2C" w14:textId="77777777">
      <w:r w:rsidRPr="002D6E2C">
        <w:t xml:space="preserve">Debtor Bank responds with mandate acceptance report to ACH with </w:t>
      </w:r>
      <w:r>
        <w:t xml:space="preserve">mandate reason code TO01 (Mandate </w:t>
      </w:r>
      <w:r w:rsidRPr="009417BD">
        <w:rPr>
          <w:rFonts w:eastAsia="Times New Roman"/>
          <w:lang w:eastAsia="en-ZA"/>
        </w:rPr>
        <w:t xml:space="preserve">Maintenance Message </w:t>
      </w:r>
      <w:r>
        <w:t>Time Out).</w:t>
      </w:r>
    </w:p>
    <w:p w:rsidR="00D71C7C" w:rsidP="00E92BA0" w:rsidRDefault="00D71C7C" w14:paraId="1D1C0194" w14:textId="77777777">
      <w:pPr>
        <w:pStyle w:val="Heading2"/>
        <w:numPr>
          <w:ilvl w:val="0"/>
          <w:numId w:val="0"/>
        </w:numPr>
        <w:spacing w:before="0" w:after="0" w:line="240" w:lineRule="auto"/>
        <w:rPr>
          <w:rFonts w:ascii="Calibri" w:hAnsi="Calibri" w:eastAsia="MS Gothic"/>
          <w:bCs/>
          <w:color w:val="4F81BD"/>
          <w:sz w:val="22"/>
          <w:szCs w:val="22"/>
          <w:lang w:val="en-ZA"/>
        </w:rPr>
      </w:pPr>
    </w:p>
    <w:p w:rsidR="00D71C7C" w:rsidP="00E92BA0" w:rsidRDefault="00D71C7C" w14:paraId="56754A14" w14:textId="77777777">
      <w:pPr>
        <w:jc w:val="both"/>
        <w:rPr>
          <w:rFonts w:eastAsia="MS Gothic"/>
          <w:b/>
          <w:bCs/>
          <w:color w:val="4F81BD"/>
        </w:rPr>
      </w:pPr>
    </w:p>
    <w:p w:rsidRPr="008B233A" w:rsidR="00D71C7C" w:rsidP="00E92BA0" w:rsidRDefault="00D71C7C" w14:paraId="6CA7CDC2" w14:textId="77777777">
      <w:pPr>
        <w:jc w:val="both"/>
        <w:rPr>
          <w:rFonts w:eastAsia="MS Gothic"/>
          <w:b/>
          <w:bCs/>
          <w:color w:val="4F81BD"/>
        </w:rPr>
      </w:pPr>
      <w:r w:rsidRPr="008B233A">
        <w:rPr>
          <w:rFonts w:eastAsia="MS Gothic"/>
          <w:b/>
          <w:bCs/>
          <w:color w:val="4F81BD"/>
        </w:rPr>
        <w:t>Creditor bank time</w:t>
      </w:r>
      <w:r>
        <w:rPr>
          <w:rFonts w:eastAsia="MS Gothic"/>
          <w:b/>
          <w:bCs/>
          <w:color w:val="4F81BD"/>
        </w:rPr>
        <w:t>s</w:t>
      </w:r>
      <w:r w:rsidRPr="008B233A">
        <w:rPr>
          <w:rFonts w:eastAsia="MS Gothic"/>
          <w:b/>
          <w:bCs/>
          <w:color w:val="4F81BD"/>
        </w:rPr>
        <w:t xml:space="preserve"> out</w:t>
      </w:r>
      <w:r>
        <w:rPr>
          <w:rFonts w:eastAsia="MS Gothic"/>
          <w:b/>
          <w:bCs/>
          <w:color w:val="4F81BD"/>
        </w:rPr>
        <w:t>. Creditor bank</w:t>
      </w:r>
      <w:r w:rsidRPr="008B233A">
        <w:rPr>
          <w:rFonts w:eastAsia="MS Gothic"/>
          <w:b/>
          <w:bCs/>
          <w:color w:val="4F81BD"/>
        </w:rPr>
        <w:t xml:space="preserve"> </w:t>
      </w:r>
      <w:r>
        <w:rPr>
          <w:rFonts w:eastAsia="MS Gothic"/>
          <w:b/>
          <w:bCs/>
          <w:color w:val="4F81BD"/>
        </w:rPr>
        <w:t>resends</w:t>
      </w:r>
      <w:r w:rsidRPr="008B233A">
        <w:rPr>
          <w:rFonts w:eastAsia="MS Gothic"/>
          <w:b/>
          <w:bCs/>
          <w:color w:val="4F81BD"/>
        </w:rPr>
        <w:t xml:space="preserve"> original pain message</w:t>
      </w:r>
      <w:r>
        <w:rPr>
          <w:rFonts w:eastAsia="MS Gothic"/>
          <w:b/>
          <w:bCs/>
          <w:color w:val="4F81BD"/>
        </w:rPr>
        <w:t>.</w:t>
      </w:r>
    </w:p>
    <w:p w:rsidRPr="00A3619F" w:rsidR="002113B0" w:rsidP="00E92BA0" w:rsidRDefault="002113B0" w14:paraId="7C8D8C46" w14:textId="77777777">
      <w:pPr>
        <w:pStyle w:val="ListParagraph"/>
        <w:ind w:left="0"/>
        <w:rPr>
          <w:i/>
        </w:rPr>
      </w:pPr>
      <w:r>
        <w:rPr>
          <w:i/>
        </w:rPr>
        <w:t>On Creditor request, Creditor Bank is allowed to re</w:t>
      </w:r>
      <w:r w:rsidRPr="00A3619F">
        <w:rPr>
          <w:i/>
        </w:rPr>
        <w:t xml:space="preserve">submit the mandate </w:t>
      </w:r>
      <w:r w:rsidR="001B701E">
        <w:rPr>
          <w:i/>
        </w:rPr>
        <w:t>initiation</w:t>
      </w:r>
      <w:r w:rsidRPr="00A3619F">
        <w:rPr>
          <w:i/>
        </w:rPr>
        <w:t xml:space="preserve"> request up to 3 times and if no response message is received from the Debtor Bank the Creditor Bank needs to raise an alert to required AC participants.</w:t>
      </w:r>
    </w:p>
    <w:p w:rsidRPr="00A3619F" w:rsidR="002113B0" w:rsidP="00E92BA0" w:rsidRDefault="002113B0" w14:paraId="5D4B62EC" w14:textId="77777777">
      <w:pPr>
        <w:pStyle w:val="ListParagraph"/>
        <w:ind w:left="0"/>
        <w:rPr>
          <w:i/>
        </w:rPr>
      </w:pPr>
      <w:r w:rsidRPr="00A3619F">
        <w:rPr>
          <w:i/>
        </w:rPr>
        <w:t>The Creditor Bank will decide on the alert required when resubmissions have been exhausted, e.g. manual process-ops call.</w:t>
      </w:r>
    </w:p>
    <w:p w:rsidR="002113B0" w:rsidP="00E92BA0" w:rsidRDefault="002113B0" w14:paraId="301EDD90" w14:textId="77777777">
      <w:pPr>
        <w:rPr>
          <w:i/>
        </w:rPr>
      </w:pPr>
    </w:p>
    <w:p w:rsidRPr="0055350F" w:rsidR="002113B0" w:rsidP="00E92BA0" w:rsidRDefault="002113B0" w14:paraId="2B26B162" w14:textId="77777777">
      <w:pPr>
        <w:rPr>
          <w:i/>
        </w:rPr>
      </w:pPr>
      <w:r>
        <w:rPr>
          <w:i/>
        </w:rPr>
        <w:t>Only af</w:t>
      </w:r>
      <w:r w:rsidRPr="00EA0A63">
        <w:rPr>
          <w:i/>
        </w:rPr>
        <w:t xml:space="preserve">ter </w:t>
      </w:r>
      <w:r w:rsidRPr="0055350F">
        <w:rPr>
          <w:i/>
        </w:rPr>
        <w:t xml:space="preserve">3 resubmissions of the mandate </w:t>
      </w:r>
      <w:r w:rsidR="001B701E">
        <w:rPr>
          <w:i/>
        </w:rPr>
        <w:t>initiation</w:t>
      </w:r>
      <w:r w:rsidRPr="00EA0A63">
        <w:rPr>
          <w:i/>
        </w:rPr>
        <w:t xml:space="preserve"> request (pain.00</w:t>
      </w:r>
      <w:r w:rsidR="001B701E">
        <w:rPr>
          <w:i/>
        </w:rPr>
        <w:t>9</w:t>
      </w:r>
      <w:r w:rsidRPr="0055350F">
        <w:rPr>
          <w:i/>
        </w:rPr>
        <w:t xml:space="preserve">), </w:t>
      </w:r>
      <w:r>
        <w:rPr>
          <w:i/>
        </w:rPr>
        <w:t xml:space="preserve">must </w:t>
      </w:r>
      <w:r w:rsidRPr="00EA0A63">
        <w:rPr>
          <w:i/>
        </w:rPr>
        <w:t>a cancellation message must be sent by the Credi</w:t>
      </w:r>
      <w:r w:rsidRPr="0055350F">
        <w:rPr>
          <w:i/>
        </w:rPr>
        <w:t xml:space="preserve">tor Bank and only then upon Creditor request a new mandate </w:t>
      </w:r>
      <w:r>
        <w:rPr>
          <w:i/>
        </w:rPr>
        <w:t xml:space="preserve">initiation </w:t>
      </w:r>
      <w:r w:rsidRPr="00526E4D">
        <w:rPr>
          <w:i/>
        </w:rPr>
        <w:t>request (pain.00</w:t>
      </w:r>
      <w:r>
        <w:rPr>
          <w:i/>
        </w:rPr>
        <w:t>9</w:t>
      </w:r>
      <w:r w:rsidRPr="00526E4D">
        <w:rPr>
          <w:i/>
        </w:rPr>
        <w:t>)</w:t>
      </w:r>
      <w:r w:rsidRPr="00EA0A63">
        <w:rPr>
          <w:i/>
        </w:rPr>
        <w:t xml:space="preserve"> can be submitted.</w:t>
      </w:r>
    </w:p>
    <w:p w:rsidR="002113B0" w:rsidP="00E92BA0" w:rsidRDefault="002113B0" w14:paraId="066FCECD" w14:textId="77777777">
      <w:pPr>
        <w:rPr>
          <w:i/>
        </w:rPr>
      </w:pPr>
    </w:p>
    <w:p w:rsidRPr="00E47603" w:rsidR="00F72AEC" w:rsidP="00E92BA0" w:rsidRDefault="00F72AEC" w14:paraId="0A5D4BEB" w14:textId="77777777">
      <w:pPr>
        <w:rPr>
          <w:i/>
        </w:rPr>
      </w:pPr>
      <w:r w:rsidRPr="00E47603">
        <w:rPr>
          <w:i/>
        </w:rPr>
        <w:t xml:space="preserve">The message resubmissions </w:t>
      </w:r>
      <w:r>
        <w:rPr>
          <w:i/>
        </w:rPr>
        <w:t xml:space="preserve">are indicated </w:t>
      </w:r>
      <w:r w:rsidRPr="00E47603">
        <w:rPr>
          <w:i/>
        </w:rPr>
        <w:t>by a</w:t>
      </w:r>
      <w:r>
        <w:rPr>
          <w:i/>
        </w:rPr>
        <w:t xml:space="preserve"> transmission counter</w:t>
      </w:r>
      <w:r w:rsidRPr="00E47603">
        <w:rPr>
          <w:i/>
        </w:rPr>
        <w:t xml:space="preserve"> tag</w:t>
      </w:r>
      <w:r>
        <w:rPr>
          <w:i/>
        </w:rPr>
        <w:t xml:space="preserve"> in messages which contain </w:t>
      </w:r>
      <w:r w:rsidRPr="00E47603">
        <w:rPr>
          <w:i/>
        </w:rPr>
        <w:t>values 1</w:t>
      </w:r>
      <w:r>
        <w:rPr>
          <w:i/>
        </w:rPr>
        <w:t xml:space="preserve"> </w:t>
      </w:r>
      <w:r w:rsidRPr="00E47603">
        <w:rPr>
          <w:i/>
        </w:rPr>
        <w:t>(for the original message)</w:t>
      </w:r>
      <w:r>
        <w:rPr>
          <w:i/>
        </w:rPr>
        <w:t>,</w:t>
      </w:r>
      <w:r w:rsidRPr="00E47603">
        <w:rPr>
          <w:i/>
        </w:rPr>
        <w:t xml:space="preserve"> 2, 3 &amp; 4 (for the resubmitted messages)</w:t>
      </w:r>
      <w:r>
        <w:rPr>
          <w:i/>
        </w:rPr>
        <w:t xml:space="preserve">. Debtor Bank will perform duplicate checking and reply with the </w:t>
      </w:r>
      <w:r w:rsidR="00B62FA6">
        <w:rPr>
          <w:i/>
        </w:rPr>
        <w:t>original</w:t>
      </w:r>
      <w:r>
        <w:rPr>
          <w:i/>
        </w:rPr>
        <w:t xml:space="preserve"> response.</w:t>
      </w:r>
    </w:p>
    <w:p w:rsidR="002113B0" w:rsidP="00E92BA0" w:rsidRDefault="002113B0" w14:paraId="383627C0" w14:textId="77777777">
      <w:pPr>
        <w:jc w:val="both"/>
        <w:rPr>
          <w:i/>
        </w:rPr>
      </w:pPr>
    </w:p>
    <w:p w:rsidRPr="00CA3983" w:rsidR="002113B0" w:rsidP="00E92BA0" w:rsidRDefault="002113B0" w14:paraId="109FBF21" w14:textId="77777777">
      <w:pPr>
        <w:jc w:val="both"/>
        <w:rPr>
          <w:i/>
        </w:rPr>
      </w:pPr>
      <w:r>
        <w:rPr>
          <w:rFonts w:eastAsia="MS Gothic"/>
          <w:b/>
          <w:bCs/>
          <w:color w:val="4F81BD"/>
        </w:rPr>
        <w:t>After 3 retries (4 attempts in total), and C</w:t>
      </w:r>
      <w:r w:rsidRPr="008B233A">
        <w:rPr>
          <w:rFonts w:eastAsia="MS Gothic"/>
          <w:b/>
          <w:bCs/>
          <w:color w:val="4F81BD"/>
        </w:rPr>
        <w:t xml:space="preserve">reditor bank </w:t>
      </w:r>
      <w:r>
        <w:rPr>
          <w:rFonts w:eastAsia="MS Gothic"/>
          <w:b/>
          <w:bCs/>
          <w:color w:val="4F81BD"/>
        </w:rPr>
        <w:t xml:space="preserve">still </w:t>
      </w:r>
      <w:r w:rsidRPr="008B233A">
        <w:rPr>
          <w:rFonts w:eastAsia="MS Gothic"/>
          <w:b/>
          <w:bCs/>
          <w:color w:val="4F81BD"/>
        </w:rPr>
        <w:t>time</w:t>
      </w:r>
      <w:r>
        <w:rPr>
          <w:rFonts w:eastAsia="MS Gothic"/>
          <w:b/>
          <w:bCs/>
          <w:color w:val="4F81BD"/>
        </w:rPr>
        <w:t>s</w:t>
      </w:r>
      <w:r w:rsidRPr="008B233A">
        <w:rPr>
          <w:rFonts w:eastAsia="MS Gothic"/>
          <w:b/>
          <w:bCs/>
          <w:color w:val="4F81BD"/>
        </w:rPr>
        <w:t xml:space="preserve"> out</w:t>
      </w:r>
      <w:r>
        <w:rPr>
          <w:rFonts w:eastAsia="MS Gothic"/>
          <w:b/>
          <w:bCs/>
          <w:color w:val="4F81BD"/>
        </w:rPr>
        <w:t>, the Creditor bank</w:t>
      </w:r>
      <w:r w:rsidRPr="008B233A">
        <w:rPr>
          <w:rFonts w:eastAsia="MS Gothic"/>
          <w:b/>
          <w:bCs/>
          <w:color w:val="4F81BD"/>
        </w:rPr>
        <w:t xml:space="preserve"> </w:t>
      </w:r>
      <w:r>
        <w:rPr>
          <w:rFonts w:eastAsia="MS Gothic"/>
          <w:b/>
          <w:bCs/>
          <w:color w:val="4F81BD"/>
        </w:rPr>
        <w:t>contacts the ACH to resolve the problem manually.</w:t>
      </w:r>
    </w:p>
    <w:p w:rsidR="00D71C7C" w:rsidP="00E92BA0" w:rsidRDefault="00D71C7C" w14:paraId="5B740850" w14:textId="77777777"/>
    <w:p w:rsidR="00D71C7C" w:rsidP="00E92BA0" w:rsidRDefault="00D71C7C" w14:paraId="0D6FCF2A" w14:textId="77777777">
      <w:pPr>
        <w:pStyle w:val="ListParagraph"/>
        <w:ind w:left="0"/>
      </w:pPr>
    </w:p>
    <w:p w:rsidR="00D71C7C" w:rsidP="00E92BA0" w:rsidRDefault="00D71C7C" w14:paraId="156B3987" w14:textId="77777777"/>
    <w:p w:rsidR="00D71C7C" w:rsidP="00E92BA0" w:rsidRDefault="00D71C7C" w14:paraId="4D8ABD85" w14:textId="77777777">
      <w:pPr>
        <w:rPr>
          <w:b/>
        </w:rPr>
      </w:pPr>
      <w:r>
        <w:rPr>
          <w:b/>
        </w:rPr>
        <w:br w:type="page"/>
      </w:r>
    </w:p>
    <w:p w:rsidRPr="00496F52" w:rsidR="00D71C7C" w:rsidP="00E92BA0" w:rsidRDefault="00D71C7C" w14:paraId="5E956A1C" w14:textId="77777777">
      <w:pPr>
        <w:rPr>
          <w:b/>
        </w:rPr>
      </w:pPr>
      <w:r w:rsidRPr="00496F52">
        <w:rPr>
          <w:b/>
        </w:rPr>
        <w:t>Alternat</w:t>
      </w:r>
      <w:r>
        <w:rPr>
          <w:b/>
        </w:rPr>
        <w:t>ive</w:t>
      </w:r>
      <w:r w:rsidRPr="00496F52">
        <w:rPr>
          <w:b/>
        </w:rPr>
        <w:t xml:space="preserve"> Case</w:t>
      </w:r>
      <w:r>
        <w:rPr>
          <w:b/>
        </w:rPr>
        <w:t xml:space="preserve"> 12: </w:t>
      </w:r>
    </w:p>
    <w:p w:rsidR="00D71C7C" w:rsidP="00E92BA0" w:rsidRDefault="00D71C7C" w14:paraId="2514A95D" w14:textId="77777777">
      <w:pPr>
        <w:pStyle w:val="ListParagraph"/>
        <w:ind w:left="0"/>
        <w:rPr>
          <w:b/>
        </w:rPr>
      </w:pPr>
      <w:r w:rsidRPr="00496F52">
        <w:rPr>
          <w:b/>
        </w:rPr>
        <w:t xml:space="preserve">When Creditor </w:t>
      </w:r>
      <w:r>
        <w:rPr>
          <w:b/>
        </w:rPr>
        <w:t xml:space="preserve">requests a USSD authentication (code 0229 or 0230) and the Debtor Bank uses USSD for authentication. </w:t>
      </w:r>
      <w:r w:rsidRPr="005049AF">
        <w:rPr>
          <w:b/>
        </w:rPr>
        <w:t>If there is no Cellphone number registered number at the Debtor Bank, a pacs.002 is sent to Creditor Bank with error code 910005 (Account open and active, no contact details</w:t>
      </w:r>
      <w:r w:rsidR="00FD4EA3">
        <w:rPr>
          <w:b/>
        </w:rPr>
        <w:t>)</w:t>
      </w:r>
      <w:r w:rsidRPr="005049AF">
        <w:rPr>
          <w:b/>
        </w:rPr>
        <w:t>.</w:t>
      </w:r>
    </w:p>
    <w:p w:rsidR="00FD4EA3" w:rsidP="00E92BA0" w:rsidRDefault="00FD4EA3" w14:paraId="24B20B8F" w14:textId="77777777">
      <w:pPr>
        <w:pStyle w:val="ListParagraph"/>
        <w:ind w:left="0"/>
      </w:pPr>
    </w:p>
    <w:p w:rsidR="00D71C7C" w:rsidP="00E92BA0" w:rsidRDefault="00FD4EA3" w14:paraId="5D723E52" w14:textId="77777777">
      <w:r>
        <w:rPr>
          <w:noProof/>
          <w:lang w:val="en-US"/>
        </w:rPr>
        <w:drawing>
          <wp:inline distT="0" distB="0" distL="0" distR="0" wp14:anchorId="01FF7136" wp14:editId="3FA6D83E">
            <wp:extent cx="5724525" cy="33718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FD4EA3" w:rsidP="00E92BA0" w:rsidRDefault="00FD4EA3" w14:paraId="02CDB3AC" w14:textId="77777777"/>
    <w:p w:rsidRPr="002D6E2C" w:rsidR="00D71C7C" w:rsidP="00E92BA0" w:rsidRDefault="00D71C7C" w14:paraId="287285D5"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D71C7C" w:rsidP="00E92BA0" w:rsidRDefault="00D71C7C" w14:paraId="4C8506A2" w14:textId="77777777">
      <w:r w:rsidRPr="002D6E2C">
        <w:t>Message format to be determined by the Creditor Bank, but message sent to Creditor Bank must contain all the data elements needed to create the mandat</w:t>
      </w:r>
      <w:r>
        <w:t>e initiation request (pain.009) and must include a request for real time authorisation.</w:t>
      </w:r>
    </w:p>
    <w:p w:rsidR="00D71C7C" w:rsidP="00E92BA0" w:rsidRDefault="00D71C7C" w14:paraId="265C65EC" w14:textId="77777777">
      <w:pPr>
        <w:jc w:val="both"/>
        <w:rPr>
          <w:rFonts w:eastAsia="MS Gothic"/>
          <w:b/>
          <w:bCs/>
          <w:color w:val="4F81BD"/>
        </w:rPr>
      </w:pPr>
    </w:p>
    <w:p w:rsidRPr="005E4A94" w:rsidR="00D71C7C" w:rsidP="00E92BA0" w:rsidRDefault="00D71C7C" w14:paraId="41BEC5E2" w14:textId="77777777">
      <w:pPr>
        <w:jc w:val="both"/>
        <w:rPr>
          <w:rFonts w:eastAsia="MS Gothic"/>
          <w:b/>
          <w:bCs/>
          <w:color w:val="4F81BD"/>
        </w:rPr>
      </w:pPr>
      <w:r w:rsidRPr="005E4A94">
        <w:rPr>
          <w:rFonts w:eastAsia="MS Gothic"/>
          <w:b/>
          <w:bCs/>
          <w:color w:val="4F81BD"/>
        </w:rPr>
        <w:t>Creditor Bank sends mandate initiation request (</w:t>
      </w:r>
      <w:hyperlink w:history="1" w:anchor="_Mandate_Initiation_Request_1">
        <w:r w:rsidR="000D204D">
          <w:rPr>
            <w:rStyle w:val="Hyperlink"/>
            <w:b/>
          </w:rPr>
          <w:t>pain.009</w:t>
        </w:r>
      </w:hyperlink>
      <w:r w:rsidRPr="005E4A94">
        <w:rPr>
          <w:rFonts w:eastAsia="MS Gothic"/>
          <w:b/>
          <w:bCs/>
          <w:color w:val="4F81BD"/>
        </w:rPr>
        <w:t>) to ACH.</w:t>
      </w:r>
    </w:p>
    <w:p w:rsidR="00D71C7C" w:rsidP="00E92BA0" w:rsidRDefault="00D71C7C" w14:paraId="4EBA3CF4" w14:textId="77777777">
      <w:pPr>
        <w:jc w:val="both"/>
        <w:rPr>
          <w:rFonts w:eastAsia="MS Gothic"/>
          <w:b/>
          <w:bCs/>
          <w:color w:val="4F81BD"/>
        </w:rPr>
      </w:pPr>
      <w:r w:rsidRPr="002D6E2C">
        <w:t xml:space="preserve">Creditor Bank validates the Creditor and confirms that he is in good standing and submits mandate initiation request to the ACH. </w:t>
      </w:r>
      <w:r>
        <w:t>The Debtor Authentication Required field contains 0229 or 0230.</w:t>
      </w:r>
    </w:p>
    <w:p w:rsidRPr="005E4A94" w:rsidR="00D71C7C" w:rsidP="00E92BA0" w:rsidRDefault="00D71C7C" w14:paraId="59C12BEA" w14:textId="77777777">
      <w:pPr>
        <w:jc w:val="both"/>
        <w:rPr>
          <w:rFonts w:eastAsia="MS Gothic"/>
          <w:b/>
          <w:bCs/>
          <w:color w:val="4F81BD"/>
        </w:rPr>
      </w:pPr>
      <w:r w:rsidRPr="005E4A94">
        <w:rPr>
          <w:rFonts w:eastAsia="MS Gothic"/>
          <w:b/>
          <w:bCs/>
          <w:color w:val="4F81BD"/>
        </w:rPr>
        <w:t>ACH validates mandate initiation request (</w:t>
      </w:r>
      <w:hyperlink w:history="1" w:anchor="_Mandate_Initiation_Request_1">
        <w:r w:rsidR="000D204D">
          <w:rPr>
            <w:rStyle w:val="Hyperlink"/>
            <w:b/>
          </w:rPr>
          <w:t>pain.009</w:t>
        </w:r>
      </w:hyperlink>
      <w:r w:rsidRPr="005E4A94">
        <w:rPr>
          <w:rFonts w:eastAsia="MS Gothic"/>
          <w:b/>
          <w:bCs/>
          <w:color w:val="4F81BD"/>
        </w:rPr>
        <w:t>) and responds to Creditor Bank.</w:t>
      </w:r>
    </w:p>
    <w:p w:rsidRPr="002D6E2C" w:rsidR="00D71C7C" w:rsidP="00E92BA0" w:rsidRDefault="00D71C7C" w14:paraId="62BE9097" w14:textId="77777777">
      <w:r w:rsidRPr="002D6E2C">
        <w:t>ACH performs the following minimum validation:</w:t>
      </w:r>
    </w:p>
    <w:p w:rsidRPr="002D6E2C" w:rsidR="00D71C7C" w:rsidP="002C2973" w:rsidRDefault="00D71C7C" w14:paraId="43BDCFDD" w14:textId="77777777">
      <w:pPr>
        <w:pStyle w:val="ListParagraph"/>
        <w:numPr>
          <w:ilvl w:val="0"/>
          <w:numId w:val="7"/>
        </w:numPr>
        <w:ind w:left="0" w:firstLine="0"/>
      </w:pPr>
      <w:r w:rsidRPr="002D6E2C">
        <w:t>Message structure</w:t>
      </w:r>
    </w:p>
    <w:p w:rsidRPr="002D6E2C" w:rsidR="00D71C7C" w:rsidP="002C2973" w:rsidRDefault="00D71C7C" w14:paraId="63DC3769" w14:textId="77777777">
      <w:pPr>
        <w:pStyle w:val="ListParagraph"/>
        <w:numPr>
          <w:ilvl w:val="0"/>
          <w:numId w:val="7"/>
        </w:numPr>
        <w:ind w:left="0" w:firstLine="0"/>
      </w:pPr>
      <w:r w:rsidRPr="002D6E2C">
        <w:t xml:space="preserve">Member banks </w:t>
      </w:r>
    </w:p>
    <w:p w:rsidRPr="002D6E2C" w:rsidR="00D71C7C" w:rsidP="002C2973" w:rsidRDefault="00D71C7C" w14:paraId="1246A717" w14:textId="77777777">
      <w:pPr>
        <w:pStyle w:val="ListParagraph"/>
        <w:numPr>
          <w:ilvl w:val="0"/>
          <w:numId w:val="7"/>
        </w:numPr>
        <w:ind w:left="0" w:firstLine="0"/>
      </w:pPr>
      <w:r w:rsidRPr="002D6E2C">
        <w:t>Date check</w:t>
      </w:r>
    </w:p>
    <w:p w:rsidRPr="002D6E2C" w:rsidR="00D71C7C" w:rsidP="00E92BA0" w:rsidRDefault="00D71C7C" w14:paraId="3B84DF11" w14:textId="77777777"/>
    <w:p w:rsidR="00D71C7C" w:rsidP="00E92BA0" w:rsidRDefault="00D71C7C" w14:paraId="736E747A" w14:textId="77777777">
      <w:pPr>
        <w:jc w:val="both"/>
        <w:rPr>
          <w:rFonts w:eastAsia="MS Gothic"/>
          <w:b/>
          <w:bCs/>
          <w:color w:val="4F81BD"/>
        </w:rPr>
      </w:pPr>
      <w:r w:rsidRPr="005E4A94">
        <w:rPr>
          <w:rFonts w:eastAsia="MS Gothic"/>
          <w:b/>
          <w:bCs/>
          <w:color w:val="4F81BD"/>
        </w:rPr>
        <w:t>ACH sends valid mandate initiation request (</w:t>
      </w:r>
      <w:hyperlink w:history="1" w:anchor="_Mandate_Initiation_Request_1">
        <w:r w:rsidR="000D204D">
          <w:rPr>
            <w:rStyle w:val="Hyperlink"/>
            <w:b/>
          </w:rPr>
          <w:t>pain.009</w:t>
        </w:r>
      </w:hyperlink>
      <w:r w:rsidRPr="005E4A94">
        <w:rPr>
          <w:rFonts w:eastAsia="MS Gothic"/>
          <w:b/>
          <w:bCs/>
          <w:color w:val="4F81BD"/>
        </w:rPr>
        <w:t>) to Debtor Bank.</w:t>
      </w:r>
    </w:p>
    <w:p w:rsidRPr="005E4A94" w:rsidR="00FD4EA3" w:rsidP="00E92BA0" w:rsidRDefault="00FD4EA3" w14:paraId="6F775C56" w14:textId="77777777">
      <w:pPr>
        <w:jc w:val="both"/>
        <w:rPr>
          <w:rFonts w:eastAsia="MS Gothic"/>
          <w:b/>
          <w:bCs/>
          <w:color w:val="4F81BD"/>
        </w:rPr>
      </w:pPr>
    </w:p>
    <w:p w:rsidR="00D71C7C" w:rsidP="00E92BA0" w:rsidRDefault="00D71C7C" w14:paraId="511E3E5C" w14:textId="77777777">
      <w:pPr>
        <w:jc w:val="both"/>
        <w:rPr>
          <w:rFonts w:eastAsia="MS Gothic"/>
          <w:b/>
          <w:bCs/>
          <w:color w:val="4F81BD"/>
        </w:rPr>
      </w:pPr>
      <w:r w:rsidRPr="005E4A94">
        <w:rPr>
          <w:rFonts w:eastAsia="MS Gothic"/>
          <w:b/>
          <w:bCs/>
          <w:color w:val="4F81BD"/>
        </w:rPr>
        <w:t>Debtor Bank validates mandate initiation request for registered cell phone number (</w:t>
      </w:r>
      <w:hyperlink w:history="1" w:anchor="_Mandate_Initiation_Request_1">
        <w:r w:rsidR="000D204D">
          <w:rPr>
            <w:rStyle w:val="Hyperlink"/>
            <w:b/>
          </w:rPr>
          <w:t>pain.009</w:t>
        </w:r>
      </w:hyperlink>
      <w:r w:rsidRPr="005E4A94">
        <w:rPr>
          <w:rFonts w:eastAsia="MS Gothic"/>
          <w:b/>
          <w:bCs/>
          <w:color w:val="4F81BD"/>
        </w:rPr>
        <w:t>).</w:t>
      </w:r>
    </w:p>
    <w:p w:rsidR="00D71C7C" w:rsidP="00E92BA0" w:rsidRDefault="00D71C7C" w14:paraId="104B37A6" w14:textId="77777777">
      <w:pPr>
        <w:jc w:val="both"/>
      </w:pPr>
      <w:r>
        <w:t>There is no cell phone number registered at the debtor bank</w:t>
      </w:r>
    </w:p>
    <w:p w:rsidRPr="005E4A94" w:rsidR="00D71C7C" w:rsidP="00E92BA0" w:rsidRDefault="00D71C7C" w14:paraId="30A2A82F" w14:textId="77777777">
      <w:pPr>
        <w:jc w:val="both"/>
        <w:rPr>
          <w:rFonts w:eastAsia="MS Gothic"/>
          <w:b/>
          <w:bCs/>
          <w:color w:val="4F81BD"/>
        </w:rPr>
      </w:pPr>
    </w:p>
    <w:p w:rsidR="00D71C7C" w:rsidP="00E92BA0" w:rsidRDefault="00D71C7C" w14:paraId="6B1AD47C" w14:textId="77777777">
      <w:pPr>
        <w:jc w:val="both"/>
        <w:rPr>
          <w:rFonts w:eastAsia="MS Gothic"/>
          <w:b/>
          <w:bCs/>
          <w:color w:val="4F81BD"/>
        </w:rPr>
      </w:pPr>
      <w:r w:rsidRPr="0090528E">
        <w:rPr>
          <w:rFonts w:eastAsia="MS Gothic"/>
          <w:b/>
          <w:bCs/>
          <w:color w:val="4F81BD"/>
        </w:rPr>
        <w:t>Debtor Bank sends negative status report (</w:t>
      </w:r>
      <w:hyperlink w:history="1" w:anchor="Status_Report_Debtor_Mandate_Request">
        <w:r w:rsidRPr="005E4A94">
          <w:rPr>
            <w:rFonts w:eastAsia="MS Gothic"/>
            <w:b/>
            <w:bCs/>
            <w:color w:val="4F81BD"/>
          </w:rPr>
          <w:t>pacs.002</w:t>
        </w:r>
      </w:hyperlink>
      <w:r w:rsidRPr="0090528E">
        <w:rPr>
          <w:rFonts w:eastAsia="MS Gothic"/>
          <w:b/>
          <w:bCs/>
          <w:color w:val="4F81BD"/>
        </w:rPr>
        <w:t>) with reason for failure to ACH.</w:t>
      </w:r>
    </w:p>
    <w:p w:rsidR="00D71C7C" w:rsidP="00E92BA0" w:rsidRDefault="00D71C7C" w14:paraId="7F5688D6" w14:textId="77777777">
      <w:r>
        <w:t xml:space="preserve">Error code 910005 </w:t>
      </w:r>
      <w:r w:rsidRPr="009417BD">
        <w:rPr>
          <w:rFonts w:cs="Arial"/>
        </w:rPr>
        <w:t>Account open</w:t>
      </w:r>
      <w:r>
        <w:rPr>
          <w:rFonts w:cs="Arial"/>
        </w:rPr>
        <w:t xml:space="preserve"> and active, no contact details used.</w:t>
      </w:r>
    </w:p>
    <w:p w:rsidRPr="0090528E" w:rsidR="00D71C7C" w:rsidP="00E92BA0" w:rsidRDefault="00D71C7C" w14:paraId="35CC7A3F" w14:textId="77777777">
      <w:pPr>
        <w:jc w:val="both"/>
        <w:rPr>
          <w:rFonts w:eastAsia="MS Gothic"/>
          <w:b/>
          <w:bCs/>
          <w:color w:val="4F81BD"/>
        </w:rPr>
      </w:pPr>
      <w:r w:rsidRPr="0090528E">
        <w:rPr>
          <w:rFonts w:eastAsia="MS Gothic"/>
          <w:b/>
          <w:bCs/>
          <w:color w:val="4F81BD"/>
        </w:rPr>
        <w:t>ACH sends negative status report (</w:t>
      </w:r>
      <w:hyperlink w:history="1" w:anchor="Status_Report_Debtor_Mandate_Request">
        <w:r w:rsidRPr="005E4A94">
          <w:rPr>
            <w:rFonts w:eastAsia="MS Gothic"/>
            <w:b/>
            <w:bCs/>
            <w:color w:val="4F81BD"/>
          </w:rPr>
          <w:t>pacs.002</w:t>
        </w:r>
      </w:hyperlink>
      <w:r w:rsidRPr="0090528E">
        <w:rPr>
          <w:rFonts w:eastAsia="MS Gothic"/>
          <w:b/>
          <w:bCs/>
          <w:color w:val="4F81BD"/>
        </w:rPr>
        <w:t>) to Creditor Bank.</w:t>
      </w:r>
    </w:p>
    <w:p w:rsidR="00307F3F" w:rsidP="00E92BA0" w:rsidRDefault="00307F3F" w14:paraId="007A8A26" w14:textId="77777777">
      <w:pPr>
        <w:rPr>
          <w:b/>
        </w:rPr>
      </w:pPr>
    </w:p>
    <w:p w:rsidR="00EA4454" w:rsidRDefault="00EA4454" w14:paraId="78127D50" w14:textId="77777777">
      <w:bookmarkStart w:name="_Toc455311589" w:id="2685"/>
      <w:r>
        <w:br w:type="page"/>
      </w:r>
    </w:p>
    <w:p w:rsidRPr="00AB047E" w:rsidR="00307F3F" w:rsidP="002C2973" w:rsidRDefault="00307F3F" w14:paraId="785E5807" w14:textId="77777777">
      <w:pPr>
        <w:pStyle w:val="ListParagraph"/>
        <w:numPr>
          <w:ilvl w:val="2"/>
          <w:numId w:val="50"/>
        </w:numPr>
        <w:ind w:left="0" w:firstLine="0"/>
        <w:outlineLvl w:val="2"/>
      </w:pPr>
      <w:bookmarkStart w:name="_Toc536096803" w:id="2686"/>
      <w:r w:rsidRPr="00AB047E">
        <w:t>TT1 Delayed Authorisation -  Amendment of a Mandate</w:t>
      </w:r>
      <w:bookmarkEnd w:id="2685"/>
      <w:bookmarkEnd w:id="2686"/>
    </w:p>
    <w:p w:rsidR="00307F3F" w:rsidP="00E92BA0" w:rsidRDefault="00307F3F" w14:paraId="5663F48F" w14:textId="77777777">
      <w:pPr>
        <w:pStyle w:val="ListParagraph"/>
        <w:ind w:left="0"/>
      </w:pPr>
    </w:p>
    <w:p w:rsidRPr="002D6E2C" w:rsidR="000C466E" w:rsidP="00E92BA0" w:rsidRDefault="000C466E" w14:paraId="53AA0111" w14:textId="77777777">
      <w:pPr>
        <w:tabs>
          <w:tab w:val="left" w:pos="1276"/>
        </w:tabs>
        <w:rPr>
          <w:b/>
        </w:rPr>
      </w:pPr>
      <w:r w:rsidRPr="002D6E2C">
        <w:rPr>
          <w:b/>
        </w:rPr>
        <w:t>Alternative Case</w:t>
      </w:r>
      <w:r>
        <w:rPr>
          <w:b/>
        </w:rPr>
        <w:t xml:space="preserve"> </w:t>
      </w:r>
      <w:r w:rsidRPr="002D6E2C">
        <w:rPr>
          <w:b/>
        </w:rPr>
        <w:t>1:</w:t>
      </w:r>
    </w:p>
    <w:p w:rsidR="000C466E" w:rsidP="00E92BA0" w:rsidRDefault="000C466E" w14:paraId="3BF7D154" w14:textId="77777777">
      <w:pPr>
        <w:tabs>
          <w:tab w:val="left" w:pos="1276"/>
        </w:tabs>
        <w:rPr>
          <w:b/>
        </w:rPr>
      </w:pPr>
      <w:r w:rsidRPr="00295232">
        <w:rPr>
          <w:b/>
        </w:rPr>
        <w:t xml:space="preserve">Mandate </w:t>
      </w:r>
      <w:r>
        <w:rPr>
          <w:b/>
        </w:rPr>
        <w:t>amendment</w:t>
      </w:r>
      <w:r w:rsidRPr="00295232">
        <w:rPr>
          <w:b/>
        </w:rPr>
        <w:t xml:space="preserve"> request from Creditor fails at Creditor Bank.</w:t>
      </w:r>
    </w:p>
    <w:p w:rsidR="001B6585" w:rsidP="00E92BA0" w:rsidRDefault="001B6585" w14:paraId="2D26496D" w14:textId="77777777">
      <w:pPr>
        <w:tabs>
          <w:tab w:val="left" w:pos="1276"/>
        </w:tabs>
        <w:rPr>
          <w:b/>
        </w:rPr>
      </w:pPr>
    </w:p>
    <w:p w:rsidR="001B6585" w:rsidP="00F0135A" w:rsidRDefault="007743FC" w14:paraId="30DBA022" w14:textId="77777777">
      <w:pPr>
        <w:rPr>
          <w:b/>
        </w:rPr>
      </w:pPr>
      <w:r>
        <w:rPr>
          <w:noProof/>
          <w:lang w:val="en-US"/>
        </w:rPr>
        <w:drawing>
          <wp:inline distT="0" distB="0" distL="0" distR="0" wp14:anchorId="7EC2A221" wp14:editId="0BD2DA81">
            <wp:extent cx="5731510" cy="3402778"/>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402778"/>
                    </a:xfrm>
                    <a:prstGeom prst="rect">
                      <a:avLst/>
                    </a:prstGeom>
                  </pic:spPr>
                </pic:pic>
              </a:graphicData>
            </a:graphic>
          </wp:inline>
        </w:drawing>
      </w:r>
    </w:p>
    <w:p w:rsidR="00FD4EA3" w:rsidP="00E92BA0" w:rsidRDefault="00FD4EA3" w14:paraId="749B0167" w14:textId="77777777">
      <w:pPr>
        <w:tabs>
          <w:tab w:val="left" w:pos="1276"/>
        </w:tabs>
        <w:rPr>
          <w:b/>
        </w:rPr>
      </w:pPr>
    </w:p>
    <w:p w:rsidR="000C466E" w:rsidP="00E92BA0" w:rsidRDefault="000C466E" w14:paraId="7991D070" w14:textId="77777777">
      <w:pPr>
        <w:tabs>
          <w:tab w:val="left" w:pos="1276"/>
        </w:tabs>
        <w:rPr>
          <w:b/>
        </w:rPr>
      </w:pPr>
    </w:p>
    <w:p w:rsidRPr="00295232" w:rsidR="000C466E" w:rsidP="00E92BA0" w:rsidRDefault="000C466E" w14:paraId="69F65AFC" w14:textId="77777777">
      <w:pPr>
        <w:tabs>
          <w:tab w:val="left" w:pos="1276"/>
        </w:tabs>
        <w:rPr>
          <w:b/>
        </w:rPr>
      </w:pPr>
    </w:p>
    <w:p w:rsidRPr="00D00E6A" w:rsidR="000C466E" w:rsidP="00E92BA0" w:rsidRDefault="000C466E" w14:paraId="2B0D70F5" w14:textId="77777777">
      <w:pPr>
        <w:jc w:val="both"/>
        <w:rPr>
          <w:rFonts w:eastAsia="MS Gothic"/>
          <w:b/>
          <w:bCs/>
          <w:color w:val="4F81BD"/>
        </w:rPr>
      </w:pPr>
      <w:r w:rsidRPr="00D00E6A">
        <w:rPr>
          <w:rFonts w:eastAsia="MS Gothic"/>
          <w:b/>
          <w:bCs/>
          <w:color w:val="4F81BD"/>
        </w:rPr>
        <w:t>Creditor sends mandate amendment request</w:t>
      </w:r>
      <w:r w:rsidRPr="002D6E2C">
        <w:t xml:space="preserve"> </w:t>
      </w:r>
      <w:r w:rsidRPr="00D00E6A">
        <w:rPr>
          <w:rFonts w:eastAsia="MS Gothic"/>
          <w:b/>
          <w:bCs/>
          <w:color w:val="4F81BD"/>
        </w:rPr>
        <w:t>to Creditor Bank; containing the unique mandate reference number of the</w:t>
      </w:r>
      <w:r>
        <w:rPr>
          <w:rFonts w:eastAsia="MS Gothic"/>
          <w:b/>
          <w:bCs/>
          <w:color w:val="4F81BD"/>
        </w:rPr>
        <w:t xml:space="preserve"> mandate that it needs to amend and is rejected.</w:t>
      </w:r>
    </w:p>
    <w:p w:rsidRPr="002D6E2C" w:rsidR="000C466E" w:rsidP="00E92BA0" w:rsidRDefault="000C466E" w14:paraId="3DB320B3" w14:textId="77777777">
      <w:r w:rsidRPr="002D6E2C">
        <w:t xml:space="preserve">Message format to be determined by the Creditor Bank, but message sent to Creditor Bank must contain all the data elements needed to create the mandate </w:t>
      </w:r>
      <w:r>
        <w:t>amendment</w:t>
      </w:r>
      <w:r w:rsidRPr="002D6E2C">
        <w:t xml:space="preserve"> request (pain.010).</w:t>
      </w:r>
    </w:p>
    <w:p w:rsidR="000C466E" w:rsidP="00E92BA0" w:rsidRDefault="000C466E" w14:paraId="1BFA47A0" w14:textId="77777777">
      <w:pPr>
        <w:pStyle w:val="ListParagraph"/>
        <w:ind w:left="0"/>
      </w:pPr>
    </w:p>
    <w:p w:rsidRPr="00D00E6A" w:rsidR="000C466E" w:rsidP="00E92BA0" w:rsidRDefault="000C466E" w14:paraId="6B9A7B5F" w14:textId="77777777">
      <w:pPr>
        <w:jc w:val="both"/>
        <w:rPr>
          <w:rFonts w:eastAsia="MS Gothic"/>
          <w:b/>
          <w:bCs/>
          <w:color w:val="4F81BD"/>
        </w:rPr>
      </w:pPr>
      <w:r w:rsidRPr="00D00E6A">
        <w:rPr>
          <w:rFonts w:eastAsia="MS Gothic"/>
          <w:b/>
          <w:bCs/>
          <w:color w:val="4F81BD"/>
        </w:rPr>
        <w:t>Creditor Bank engages with Creditor.</w:t>
      </w:r>
    </w:p>
    <w:p w:rsidRPr="002D6E2C" w:rsidR="000C466E" w:rsidP="00E92BA0" w:rsidRDefault="000C466E" w14:paraId="207BD8D6" w14:textId="77777777">
      <w:r w:rsidRPr="002D6E2C">
        <w:t>Message format of mandate response to Creditor to be determined by the Creditor Bank.</w:t>
      </w:r>
    </w:p>
    <w:p w:rsidR="000C466E" w:rsidP="00E92BA0" w:rsidRDefault="000C466E" w14:paraId="4A3A3DD1" w14:textId="77777777">
      <w:pPr>
        <w:pStyle w:val="ListParagraph"/>
        <w:ind w:left="0"/>
      </w:pPr>
    </w:p>
    <w:p w:rsidR="000C466E" w:rsidP="00E92BA0" w:rsidRDefault="000C466E" w14:paraId="37625DFB" w14:textId="77777777">
      <w:pPr>
        <w:pStyle w:val="ListParagraph"/>
        <w:ind w:left="0"/>
      </w:pPr>
    </w:p>
    <w:p w:rsidR="000C466E" w:rsidP="00E92BA0" w:rsidRDefault="000C466E" w14:paraId="53BC44F8" w14:textId="77777777">
      <w:pPr>
        <w:rPr>
          <w:b/>
        </w:rPr>
      </w:pPr>
      <w:r>
        <w:rPr>
          <w:b/>
        </w:rPr>
        <w:br w:type="page"/>
      </w:r>
    </w:p>
    <w:p w:rsidRPr="002D6E2C" w:rsidR="000C466E" w:rsidP="00E92BA0" w:rsidRDefault="000C466E" w14:paraId="78AEAF50" w14:textId="77777777">
      <w:pPr>
        <w:tabs>
          <w:tab w:val="left" w:pos="1276"/>
        </w:tabs>
        <w:rPr>
          <w:b/>
        </w:rPr>
      </w:pPr>
      <w:r w:rsidRPr="002D6E2C">
        <w:rPr>
          <w:b/>
        </w:rPr>
        <w:t>Alternative Case</w:t>
      </w:r>
      <w:r>
        <w:rPr>
          <w:b/>
        </w:rPr>
        <w:t xml:space="preserve"> </w:t>
      </w:r>
      <w:r w:rsidRPr="002D6E2C">
        <w:rPr>
          <w:b/>
        </w:rPr>
        <w:t>2:</w:t>
      </w:r>
    </w:p>
    <w:p w:rsidR="000C466E" w:rsidP="00E92BA0" w:rsidRDefault="000C466E" w14:paraId="60888C5E" w14:textId="77777777">
      <w:pPr>
        <w:tabs>
          <w:tab w:val="left" w:pos="1276"/>
        </w:tabs>
        <w:rPr>
          <w:b/>
        </w:rPr>
      </w:pPr>
      <w:r>
        <w:rPr>
          <w:b/>
        </w:rPr>
        <w:t>Mandate</w:t>
      </w:r>
      <w:r w:rsidRPr="00295232">
        <w:rPr>
          <w:b/>
        </w:rPr>
        <w:t xml:space="preserve"> </w:t>
      </w:r>
      <w:r>
        <w:rPr>
          <w:b/>
        </w:rPr>
        <w:t xml:space="preserve">Amendment </w:t>
      </w:r>
      <w:r w:rsidRPr="00295232">
        <w:rPr>
          <w:b/>
        </w:rPr>
        <w:t>request (</w:t>
      </w:r>
      <w:hyperlink w:history="1" w:anchor="_Mandate_Initiation_Request_1">
        <w:r w:rsidRPr="00FA2425">
          <w:rPr>
            <w:b/>
          </w:rPr>
          <w:t>pain.0</w:t>
        </w:r>
        <w:r>
          <w:rPr>
            <w:b/>
          </w:rPr>
          <w:t>1</w:t>
        </w:r>
        <w:r w:rsidRPr="00FA2425">
          <w:rPr>
            <w:b/>
          </w:rPr>
          <w:t>0</w:t>
        </w:r>
      </w:hyperlink>
      <w:r w:rsidRPr="00295232">
        <w:rPr>
          <w:b/>
        </w:rPr>
        <w:t>) from Creditor Bank fails validation at ACH.</w:t>
      </w:r>
    </w:p>
    <w:p w:rsidR="007743FC" w:rsidP="00E92BA0" w:rsidRDefault="007743FC" w14:paraId="717DD92C" w14:textId="77777777">
      <w:pPr>
        <w:tabs>
          <w:tab w:val="left" w:pos="1276"/>
        </w:tabs>
        <w:rPr>
          <w:b/>
        </w:rPr>
      </w:pPr>
    </w:p>
    <w:p w:rsidR="007743FC" w:rsidP="00E92BA0" w:rsidRDefault="00F417B4" w14:paraId="040163D3" w14:textId="77777777">
      <w:pPr>
        <w:tabs>
          <w:tab w:val="left" w:pos="1276"/>
        </w:tabs>
        <w:rPr>
          <w:b/>
        </w:rPr>
      </w:pPr>
      <w:r w:rsidRPr="00F0135A">
        <w:rPr>
          <w:b/>
          <w:noProof/>
          <w:lang w:val="en-US"/>
        </w:rPr>
        <w:drawing>
          <wp:inline distT="0" distB="0" distL="0" distR="0" wp14:anchorId="33154CEC" wp14:editId="5334CD34">
            <wp:extent cx="5724525" cy="3257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rsidR="000C466E" w:rsidP="00E92BA0" w:rsidRDefault="000C466E" w14:paraId="445F4C6D" w14:textId="77777777">
      <w:pPr>
        <w:tabs>
          <w:tab w:val="left" w:pos="1276"/>
        </w:tabs>
        <w:rPr>
          <w:b/>
        </w:rPr>
      </w:pPr>
    </w:p>
    <w:p w:rsidRPr="00F51ED6" w:rsidR="000C466E" w:rsidP="00E92BA0" w:rsidRDefault="000C466E" w14:paraId="1703C2F9" w14:textId="77777777">
      <w:pPr>
        <w:jc w:val="both"/>
        <w:rPr>
          <w:rFonts w:eastAsia="MS Gothic"/>
          <w:b/>
          <w:bCs/>
          <w:color w:val="4F81BD"/>
        </w:rPr>
      </w:pPr>
      <w:r w:rsidRPr="00F51ED6">
        <w:rPr>
          <w:rFonts w:eastAsia="MS Gothic"/>
          <w:b/>
          <w:bCs/>
          <w:color w:val="4F81BD"/>
        </w:rPr>
        <w:t>Creditor sends mandate amendment request</w:t>
      </w:r>
      <w:r w:rsidRPr="002D6E2C">
        <w:t xml:space="preserve"> </w:t>
      </w:r>
      <w:r w:rsidRPr="00F51ED6">
        <w:rPr>
          <w:rFonts w:eastAsia="MS Gothic"/>
          <w:b/>
          <w:bCs/>
          <w:color w:val="4F81BD"/>
        </w:rPr>
        <w:t>to Creditor Bank; containing the unique mandate reference number of the mandate that it needs to amend.</w:t>
      </w:r>
    </w:p>
    <w:p w:rsidR="000C466E" w:rsidP="00E92BA0" w:rsidRDefault="000C466E" w14:paraId="065B87FA" w14:textId="77777777">
      <w:r w:rsidRPr="002D6E2C">
        <w:t xml:space="preserve">Message format to be determined by the Creditor Bank, but message sent to Creditor Bank must contain all the data elements needed to create the mandate </w:t>
      </w:r>
      <w:r>
        <w:t>amendment</w:t>
      </w:r>
      <w:r w:rsidRPr="002D6E2C">
        <w:t xml:space="preserve"> request (pain.010).</w:t>
      </w:r>
      <w:r>
        <w:t xml:space="preserve"> </w:t>
      </w:r>
    </w:p>
    <w:p w:rsidR="000C466E" w:rsidP="00E92BA0" w:rsidRDefault="000C466E" w14:paraId="007C3A2C" w14:textId="77777777">
      <w:pPr>
        <w:jc w:val="both"/>
        <w:rPr>
          <w:rFonts w:eastAsia="MS Gothic"/>
          <w:b/>
          <w:bCs/>
          <w:color w:val="4F81BD"/>
        </w:rPr>
      </w:pPr>
    </w:p>
    <w:p w:rsidRPr="00F51ED6" w:rsidR="000C466E" w:rsidP="00E92BA0" w:rsidRDefault="000C466E" w14:paraId="38D04DE0" w14:textId="77777777">
      <w:pPr>
        <w:jc w:val="both"/>
        <w:rPr>
          <w:rFonts w:eastAsia="MS Gothic"/>
          <w:b/>
          <w:bCs/>
          <w:color w:val="4F81BD"/>
        </w:rPr>
      </w:pPr>
      <w:r w:rsidRPr="00F51ED6">
        <w:rPr>
          <w:rFonts w:eastAsia="MS Gothic"/>
          <w:b/>
          <w:bCs/>
          <w:color w:val="4F81BD"/>
        </w:rPr>
        <w:t xml:space="preserve">The Creditor Bank sends mandate amendment request </w:t>
      </w:r>
      <w:r w:rsidRPr="005E4A94">
        <w:rPr>
          <w:rFonts w:eastAsia="MS Gothic"/>
          <w:b/>
          <w:bCs/>
          <w:color w:val="4F81BD"/>
        </w:rPr>
        <w:t>(</w:t>
      </w:r>
      <w:hyperlink w:history="1" w:anchor="OLE_LINK29">
        <w:r w:rsidRPr="005E4A94">
          <w:rPr>
            <w:rFonts w:eastAsia="MS Gothic"/>
            <w:b/>
            <w:bCs/>
            <w:color w:val="4F81BD"/>
          </w:rPr>
          <w:t>pain.010</w:t>
        </w:r>
      </w:hyperlink>
      <w:r w:rsidRPr="005E4A94">
        <w:rPr>
          <w:rFonts w:eastAsia="MS Gothic"/>
          <w:b/>
          <w:bCs/>
          <w:color w:val="4F81BD"/>
        </w:rPr>
        <w:t>)</w:t>
      </w:r>
      <w:r w:rsidRPr="00F51ED6">
        <w:rPr>
          <w:rFonts w:eastAsia="MS Gothic"/>
          <w:b/>
          <w:bCs/>
          <w:color w:val="4F81BD"/>
        </w:rPr>
        <w:t xml:space="preserve"> to ACH. </w:t>
      </w:r>
    </w:p>
    <w:p w:rsidRPr="002D6E2C" w:rsidR="000C466E" w:rsidP="00E92BA0" w:rsidRDefault="000C466E" w14:paraId="2A486471" w14:textId="77777777">
      <w:r w:rsidRPr="002D6E2C">
        <w:t xml:space="preserve">Creditor bank validates the Creditor and confirms that he is in good standing and submits amendment request to the ACH. </w:t>
      </w:r>
    </w:p>
    <w:p w:rsidRPr="002D6E2C" w:rsidR="000C466E" w:rsidP="00E92BA0" w:rsidRDefault="000C466E" w14:paraId="36420EBB" w14:textId="77777777">
      <w:pPr>
        <w:pStyle w:val="ListParagraph"/>
        <w:ind w:left="0"/>
        <w:jc w:val="both"/>
        <w:rPr>
          <w:rFonts w:eastAsia="MS Gothic"/>
          <w:b/>
          <w:bCs/>
          <w:color w:val="4F81BD"/>
        </w:rPr>
      </w:pPr>
    </w:p>
    <w:p w:rsidRPr="00F51ED6" w:rsidR="000C466E" w:rsidP="00E92BA0" w:rsidRDefault="000C466E" w14:paraId="1F3BE0F2" w14:textId="77777777">
      <w:pPr>
        <w:jc w:val="both"/>
        <w:rPr>
          <w:rFonts w:eastAsia="MS Gothic"/>
          <w:b/>
          <w:bCs/>
          <w:color w:val="4F81BD"/>
        </w:rPr>
      </w:pPr>
      <w:r w:rsidRPr="00F51ED6">
        <w:rPr>
          <w:rFonts w:eastAsia="MS Gothic"/>
          <w:b/>
          <w:bCs/>
          <w:color w:val="4F81BD"/>
        </w:rPr>
        <w:t xml:space="preserve">The ACH validates the mandate amendment request </w:t>
      </w:r>
      <w:r w:rsidRPr="005E4A94">
        <w:rPr>
          <w:rFonts w:eastAsia="MS Gothic"/>
          <w:b/>
          <w:bCs/>
          <w:color w:val="4F81BD"/>
        </w:rPr>
        <w:t>(</w:t>
      </w:r>
      <w:hyperlink w:history="1" w:anchor="OLE_LINK29">
        <w:r w:rsidRPr="005E4A94">
          <w:rPr>
            <w:rFonts w:eastAsia="MS Gothic"/>
            <w:b/>
            <w:bCs/>
            <w:color w:val="4F81BD"/>
          </w:rPr>
          <w:t>pain.010</w:t>
        </w:r>
      </w:hyperlink>
      <w:r w:rsidRPr="005E4A94">
        <w:rPr>
          <w:rFonts w:eastAsia="MS Gothic"/>
          <w:b/>
          <w:bCs/>
          <w:color w:val="4F81BD"/>
        </w:rPr>
        <w:t xml:space="preserve">) </w:t>
      </w:r>
      <w:r w:rsidRPr="00F51ED6">
        <w:rPr>
          <w:rFonts w:eastAsia="MS Gothic"/>
          <w:b/>
          <w:bCs/>
          <w:color w:val="4F81BD"/>
        </w:rPr>
        <w:t>and rejects it.</w:t>
      </w:r>
    </w:p>
    <w:p w:rsidRPr="005E4A94" w:rsidR="000C466E" w:rsidP="00E92BA0" w:rsidRDefault="000C466E" w14:paraId="5731628E" w14:textId="77777777">
      <w:pPr>
        <w:jc w:val="both"/>
        <w:rPr>
          <w:rFonts w:eastAsia="MS Gothic"/>
          <w:b/>
          <w:bCs/>
          <w:color w:val="4F81BD"/>
        </w:rPr>
      </w:pPr>
    </w:p>
    <w:p w:rsidRPr="00F51ED6" w:rsidR="000C466E" w:rsidP="00E92BA0" w:rsidRDefault="000C466E" w14:paraId="1C9EB5BC" w14:textId="77777777">
      <w:pPr>
        <w:jc w:val="both"/>
        <w:rPr>
          <w:rFonts w:eastAsia="MS Gothic"/>
          <w:b/>
          <w:bCs/>
          <w:color w:val="4F81BD"/>
        </w:rPr>
      </w:pPr>
      <w:r w:rsidRPr="00F51ED6">
        <w:rPr>
          <w:rFonts w:eastAsia="MS Gothic"/>
          <w:b/>
          <w:bCs/>
          <w:color w:val="4F81BD"/>
        </w:rPr>
        <w:t>ACH sends negative status report (</w:t>
      </w:r>
      <w:hyperlink w:history="1" w:anchor="Status_Report_Debtor_Mandate_Request">
        <w:r w:rsidRPr="005E4A94">
          <w:rPr>
            <w:rFonts w:eastAsia="MS Gothic"/>
            <w:b/>
            <w:bCs/>
            <w:color w:val="4F81BD"/>
          </w:rPr>
          <w:t>pacs.002</w:t>
        </w:r>
      </w:hyperlink>
      <w:r w:rsidRPr="00F51ED6">
        <w:rPr>
          <w:rFonts w:eastAsia="MS Gothic"/>
          <w:b/>
          <w:bCs/>
          <w:color w:val="4F81BD"/>
        </w:rPr>
        <w:t>) with reason for failure to Creditor Bank</w:t>
      </w:r>
    </w:p>
    <w:p w:rsidR="000C466E" w:rsidP="00E92BA0" w:rsidRDefault="000C466E" w14:paraId="0FAEA01A" w14:textId="77777777">
      <w:pPr>
        <w:pStyle w:val="ListParagraph"/>
        <w:ind w:left="0"/>
      </w:pPr>
    </w:p>
    <w:p w:rsidRPr="00F51ED6" w:rsidR="000C466E" w:rsidP="00E92BA0" w:rsidRDefault="000C466E" w14:paraId="3940BEC4" w14:textId="77777777">
      <w:pPr>
        <w:jc w:val="both"/>
        <w:rPr>
          <w:rFonts w:eastAsia="MS Gothic"/>
          <w:b/>
          <w:bCs/>
          <w:color w:val="4F81BD"/>
        </w:rPr>
      </w:pPr>
      <w:r w:rsidRPr="00F51ED6">
        <w:rPr>
          <w:rFonts w:eastAsia="MS Gothic"/>
          <w:b/>
          <w:bCs/>
          <w:color w:val="4F81BD"/>
        </w:rPr>
        <w:t>Creditor Bank engages with Creditor.</w:t>
      </w:r>
    </w:p>
    <w:p w:rsidRPr="002D6E2C" w:rsidR="000C466E" w:rsidP="00E92BA0" w:rsidRDefault="000C466E" w14:paraId="03E33D53" w14:textId="77777777">
      <w:r w:rsidRPr="002D6E2C">
        <w:t>Message format of mandate response to Creditor to be determined by the Creditor Bank.</w:t>
      </w:r>
    </w:p>
    <w:p w:rsidR="000C466E" w:rsidP="00E92BA0" w:rsidRDefault="000C466E" w14:paraId="3FB43DA5" w14:textId="77777777">
      <w:pPr>
        <w:pStyle w:val="ListParagraph"/>
        <w:ind w:left="0"/>
      </w:pPr>
    </w:p>
    <w:p w:rsidRPr="00F51ED6" w:rsidR="000C466E" w:rsidP="00E92BA0" w:rsidRDefault="000C466E" w14:paraId="00ADA808" w14:textId="77777777">
      <w:pPr>
        <w:jc w:val="both"/>
        <w:rPr>
          <w:rFonts w:eastAsia="MS Gothic"/>
          <w:b/>
          <w:bCs/>
          <w:color w:val="4F81BD"/>
        </w:rPr>
      </w:pPr>
      <w:r w:rsidRPr="00F51ED6">
        <w:rPr>
          <w:rFonts w:eastAsia="MS Gothic"/>
          <w:b/>
          <w:bCs/>
          <w:color w:val="4F81BD"/>
        </w:rPr>
        <w:t>Mandate maintenance request process terminated.</w:t>
      </w:r>
    </w:p>
    <w:p w:rsidR="000C466E" w:rsidP="00E92BA0" w:rsidRDefault="000C466E" w14:paraId="2113DA27" w14:textId="77777777">
      <w:pPr>
        <w:pStyle w:val="ListParagraph"/>
        <w:ind w:left="0"/>
      </w:pPr>
    </w:p>
    <w:p w:rsidRPr="002D6E2C" w:rsidR="000C466E" w:rsidP="00E92BA0" w:rsidRDefault="000C466E" w14:paraId="11A4DA32" w14:textId="77777777">
      <w:pPr>
        <w:pStyle w:val="ListParagraph"/>
        <w:ind w:left="0"/>
      </w:pPr>
    </w:p>
    <w:p w:rsidR="000C466E" w:rsidP="00E92BA0" w:rsidRDefault="000C466E" w14:paraId="7C536ED7" w14:textId="77777777">
      <w:pPr>
        <w:rPr>
          <w:b/>
        </w:rPr>
      </w:pPr>
      <w:r>
        <w:rPr>
          <w:b/>
        </w:rPr>
        <w:br w:type="page"/>
      </w:r>
    </w:p>
    <w:p w:rsidRPr="00165933" w:rsidR="000C466E" w:rsidP="00E92BA0" w:rsidRDefault="000C466E" w14:paraId="27D018EB" w14:textId="77777777">
      <w:pPr>
        <w:tabs>
          <w:tab w:val="left" w:pos="1276"/>
        </w:tabs>
        <w:rPr>
          <w:b/>
        </w:rPr>
      </w:pPr>
      <w:r w:rsidRPr="00165933">
        <w:rPr>
          <w:b/>
        </w:rPr>
        <w:t>Alternative Case</w:t>
      </w:r>
      <w:r>
        <w:rPr>
          <w:b/>
        </w:rPr>
        <w:t xml:space="preserve"> </w:t>
      </w:r>
      <w:r w:rsidRPr="00165933">
        <w:rPr>
          <w:b/>
        </w:rPr>
        <w:t>3:</w:t>
      </w:r>
    </w:p>
    <w:p w:rsidR="000C466E" w:rsidP="00E92BA0" w:rsidRDefault="000C466E" w14:paraId="7558B354" w14:textId="77777777">
      <w:pPr>
        <w:tabs>
          <w:tab w:val="left" w:pos="1276"/>
        </w:tabs>
        <w:rPr>
          <w:b/>
        </w:rPr>
      </w:pPr>
      <w:r w:rsidRPr="00295232">
        <w:rPr>
          <w:b/>
        </w:rPr>
        <w:t xml:space="preserve">Mandate </w:t>
      </w:r>
      <w:r>
        <w:rPr>
          <w:b/>
        </w:rPr>
        <w:t>amendment</w:t>
      </w:r>
      <w:r w:rsidRPr="00295232">
        <w:rPr>
          <w:b/>
        </w:rPr>
        <w:t xml:space="preserve"> request (</w:t>
      </w:r>
      <w:r>
        <w:rPr>
          <w:b/>
        </w:rPr>
        <w:t>pain.010)</w:t>
      </w:r>
      <w:r w:rsidRPr="00295232">
        <w:rPr>
          <w:b/>
        </w:rPr>
        <w:t xml:space="preserve"> from ACH fails validation at Debtor Bank.</w:t>
      </w:r>
    </w:p>
    <w:p w:rsidR="000C466E" w:rsidP="00E92BA0" w:rsidRDefault="008850BA" w14:paraId="66E4940D" w14:textId="77777777">
      <w:pPr>
        <w:tabs>
          <w:tab w:val="left" w:pos="1276"/>
        </w:tabs>
        <w:rPr>
          <w:b/>
          <w:noProof/>
          <w:lang w:val="en-US"/>
        </w:rPr>
      </w:pPr>
      <w:r w:rsidRPr="00F0135A">
        <w:rPr>
          <w:b/>
          <w:noProof/>
          <w:lang w:val="en-US"/>
        </w:rPr>
        <w:drawing>
          <wp:inline distT="0" distB="0" distL="0" distR="0" wp14:anchorId="2BB12B12" wp14:editId="46CE0996">
            <wp:extent cx="5722620" cy="3383280"/>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2620" cy="3383280"/>
                    </a:xfrm>
                    <a:prstGeom prst="rect">
                      <a:avLst/>
                    </a:prstGeom>
                    <a:noFill/>
                    <a:ln>
                      <a:noFill/>
                    </a:ln>
                  </pic:spPr>
                </pic:pic>
              </a:graphicData>
            </a:graphic>
          </wp:inline>
        </w:drawing>
      </w:r>
    </w:p>
    <w:p w:rsidR="00874331" w:rsidP="00E92BA0" w:rsidRDefault="00874331" w14:paraId="6A109E59" w14:textId="77777777">
      <w:pPr>
        <w:tabs>
          <w:tab w:val="left" w:pos="1276"/>
        </w:tabs>
        <w:rPr>
          <w:b/>
          <w:noProof/>
          <w:lang w:val="en-US"/>
        </w:rPr>
      </w:pPr>
    </w:p>
    <w:p w:rsidRPr="001E4C65" w:rsidR="000C466E" w:rsidP="00E92BA0" w:rsidRDefault="000C466E" w14:paraId="1A979E31" w14:textId="77777777">
      <w:pPr>
        <w:jc w:val="both"/>
        <w:rPr>
          <w:rFonts w:eastAsia="MS Gothic"/>
          <w:b/>
          <w:bCs/>
          <w:color w:val="4F81BD"/>
        </w:rPr>
      </w:pPr>
      <w:r w:rsidRPr="001E4C65">
        <w:rPr>
          <w:rFonts w:eastAsia="MS Gothic"/>
          <w:b/>
          <w:bCs/>
          <w:color w:val="4F81BD"/>
        </w:rPr>
        <w:t>Creditor sends mandate amendment request</w:t>
      </w:r>
      <w:r w:rsidRPr="002D6E2C">
        <w:t xml:space="preserve"> </w:t>
      </w:r>
      <w:r w:rsidRPr="001E4C65">
        <w:rPr>
          <w:rFonts w:eastAsia="MS Gothic"/>
          <w:b/>
          <w:bCs/>
          <w:color w:val="4F81BD"/>
        </w:rPr>
        <w:t>to Creditor Bank; containing the unique mandate reference number of the mandate that it needs to amend.</w:t>
      </w:r>
    </w:p>
    <w:p w:rsidRPr="002D6E2C" w:rsidR="000C466E" w:rsidP="00E92BA0" w:rsidRDefault="000C466E" w14:paraId="459C79D1" w14:textId="77777777">
      <w:r w:rsidRPr="002D6E2C">
        <w:t xml:space="preserve">Message format to be determined by the Creditor Bank, but message sent to Creditor Bank must contain all the data elements needed to create the mandate </w:t>
      </w:r>
      <w:r>
        <w:t>amendment</w:t>
      </w:r>
      <w:r w:rsidRPr="002D6E2C">
        <w:t xml:space="preserve"> request (pain.010).</w:t>
      </w:r>
      <w:r>
        <w:t xml:space="preserve"> </w:t>
      </w:r>
      <w:r w:rsidRPr="000644CA">
        <w:t>Must indicate that Authorisation is required</w:t>
      </w:r>
    </w:p>
    <w:p w:rsidR="000C466E" w:rsidP="00E92BA0" w:rsidRDefault="000C466E" w14:paraId="1EFA33B9" w14:textId="77777777">
      <w:pPr>
        <w:jc w:val="both"/>
        <w:rPr>
          <w:rFonts w:eastAsia="MS Gothic"/>
          <w:b/>
          <w:bCs/>
          <w:color w:val="4F81BD"/>
        </w:rPr>
      </w:pPr>
    </w:p>
    <w:p w:rsidRPr="001E4C65" w:rsidR="000C466E" w:rsidP="00E92BA0" w:rsidRDefault="000C466E" w14:paraId="7F9F1027" w14:textId="77777777">
      <w:pPr>
        <w:jc w:val="both"/>
        <w:rPr>
          <w:rFonts w:eastAsia="MS Gothic"/>
          <w:b/>
          <w:bCs/>
          <w:color w:val="4F81BD"/>
        </w:rPr>
      </w:pPr>
      <w:r w:rsidRPr="001E4C65">
        <w:rPr>
          <w:rFonts w:eastAsia="MS Gothic"/>
          <w:b/>
          <w:bCs/>
          <w:color w:val="4F81BD"/>
        </w:rPr>
        <w:t xml:space="preserve">The Creditor Bank sends mandate amendment request </w:t>
      </w:r>
      <w:r w:rsidRPr="005E4A94">
        <w:rPr>
          <w:rFonts w:eastAsia="MS Gothic"/>
          <w:b/>
          <w:bCs/>
          <w:color w:val="4F81BD"/>
        </w:rPr>
        <w:t>(</w:t>
      </w:r>
      <w:hyperlink w:history="1" w:anchor="OLE_LINK29">
        <w:r w:rsidRPr="005E4A94">
          <w:rPr>
            <w:rFonts w:eastAsia="MS Gothic"/>
            <w:b/>
            <w:bCs/>
            <w:color w:val="4F81BD"/>
          </w:rPr>
          <w:t>pain.010</w:t>
        </w:r>
      </w:hyperlink>
      <w:r w:rsidRPr="005E4A94">
        <w:rPr>
          <w:rFonts w:eastAsia="MS Gothic"/>
          <w:b/>
          <w:bCs/>
          <w:color w:val="4F81BD"/>
        </w:rPr>
        <w:t>)</w:t>
      </w:r>
      <w:r w:rsidRPr="001E4C65">
        <w:rPr>
          <w:rFonts w:eastAsia="MS Gothic"/>
          <w:b/>
          <w:bCs/>
          <w:color w:val="4F81BD"/>
        </w:rPr>
        <w:t xml:space="preserve"> to ACH. </w:t>
      </w:r>
    </w:p>
    <w:p w:rsidRPr="002D6E2C" w:rsidR="000C466E" w:rsidP="00E92BA0" w:rsidRDefault="000C466E" w14:paraId="143BA11B" w14:textId="77777777">
      <w:r w:rsidRPr="002D6E2C">
        <w:t xml:space="preserve">Creditor bank validates the Creditor and confirms that he is in good standing and submits amendment request to the ACH. </w:t>
      </w:r>
    </w:p>
    <w:p w:rsidRPr="002D6E2C" w:rsidR="000C466E" w:rsidP="00E92BA0" w:rsidRDefault="000C466E" w14:paraId="4EA042E1" w14:textId="77777777">
      <w:pPr>
        <w:pStyle w:val="ListParagraph"/>
        <w:ind w:left="0"/>
        <w:jc w:val="both"/>
        <w:rPr>
          <w:rFonts w:eastAsia="MS Gothic"/>
          <w:b/>
          <w:bCs/>
          <w:color w:val="4F81BD"/>
        </w:rPr>
      </w:pPr>
    </w:p>
    <w:p w:rsidRPr="001E4C65" w:rsidR="000C466E" w:rsidP="00E92BA0" w:rsidRDefault="000C466E" w14:paraId="753282CF" w14:textId="77777777">
      <w:pPr>
        <w:jc w:val="both"/>
        <w:rPr>
          <w:rFonts w:eastAsia="MS Gothic"/>
          <w:b/>
          <w:bCs/>
          <w:color w:val="4F81BD"/>
        </w:rPr>
      </w:pPr>
      <w:r w:rsidRPr="001E4C65">
        <w:rPr>
          <w:rFonts w:eastAsia="MS Gothic"/>
          <w:b/>
          <w:bCs/>
          <w:color w:val="4F81BD"/>
        </w:rPr>
        <w:t xml:space="preserve">The ACH validates the mandate amendment request </w:t>
      </w:r>
      <w:r w:rsidRPr="005E4A94">
        <w:rPr>
          <w:rFonts w:eastAsia="MS Gothic"/>
          <w:b/>
          <w:bCs/>
          <w:color w:val="4F81BD"/>
        </w:rPr>
        <w:t>(</w:t>
      </w:r>
      <w:hyperlink w:history="1" w:anchor="OLE_LINK29">
        <w:r w:rsidRPr="005E4A94">
          <w:rPr>
            <w:rFonts w:eastAsia="MS Gothic"/>
            <w:b/>
            <w:bCs/>
            <w:color w:val="4F81BD"/>
          </w:rPr>
          <w:t>pain.010</w:t>
        </w:r>
      </w:hyperlink>
      <w:r w:rsidRPr="005E4A94">
        <w:rPr>
          <w:rFonts w:eastAsia="MS Gothic"/>
          <w:b/>
          <w:bCs/>
          <w:color w:val="4F81BD"/>
        </w:rPr>
        <w:t xml:space="preserve">) </w:t>
      </w:r>
      <w:r w:rsidRPr="001E4C65">
        <w:rPr>
          <w:rFonts w:eastAsia="MS Gothic"/>
          <w:b/>
          <w:bCs/>
          <w:color w:val="4F81BD"/>
        </w:rPr>
        <w:t>and forwards it to the Debtor Bank.</w:t>
      </w:r>
    </w:p>
    <w:p w:rsidRPr="002D6E2C" w:rsidR="000C466E" w:rsidP="00E92BA0" w:rsidRDefault="000C466E" w14:paraId="2DD12D92" w14:textId="77777777">
      <w:pPr>
        <w:pStyle w:val="ListParagraph"/>
        <w:ind w:left="0"/>
        <w:jc w:val="both"/>
        <w:rPr>
          <w:rFonts w:eastAsia="MS Gothic"/>
          <w:b/>
          <w:bCs/>
          <w:color w:val="4F81BD"/>
        </w:rPr>
      </w:pPr>
    </w:p>
    <w:p w:rsidRPr="001E4C65" w:rsidR="000C466E" w:rsidP="00E92BA0" w:rsidRDefault="000C466E" w14:paraId="4CCE02F2" w14:textId="77777777">
      <w:pPr>
        <w:jc w:val="both"/>
        <w:rPr>
          <w:rFonts w:eastAsia="MS Gothic"/>
          <w:b/>
          <w:bCs/>
          <w:color w:val="4F81BD"/>
        </w:rPr>
      </w:pPr>
      <w:r w:rsidRPr="001E4C65">
        <w:rPr>
          <w:rFonts w:eastAsia="MS Gothic"/>
          <w:b/>
          <w:bCs/>
          <w:color w:val="4F81BD"/>
        </w:rPr>
        <w:t xml:space="preserve">The Debtor Bank validates and processes the mandate amendment request </w:t>
      </w:r>
      <w:r w:rsidRPr="005E4A94">
        <w:rPr>
          <w:rFonts w:eastAsia="MS Gothic"/>
          <w:b/>
          <w:bCs/>
          <w:color w:val="4F81BD"/>
        </w:rPr>
        <w:t>(</w:t>
      </w:r>
      <w:hyperlink w:history="1" w:anchor="OLE_LINK29">
        <w:r w:rsidRPr="005E4A94">
          <w:rPr>
            <w:rFonts w:eastAsia="MS Gothic"/>
            <w:b/>
            <w:bCs/>
            <w:color w:val="4F81BD"/>
          </w:rPr>
          <w:t>pain.010</w:t>
        </w:r>
      </w:hyperlink>
      <w:r w:rsidRPr="005E4A94">
        <w:rPr>
          <w:rFonts w:eastAsia="MS Gothic"/>
          <w:b/>
          <w:bCs/>
          <w:color w:val="4F81BD"/>
        </w:rPr>
        <w:t>)</w:t>
      </w:r>
      <w:r w:rsidRPr="001E4C65">
        <w:rPr>
          <w:rFonts w:eastAsia="MS Gothic"/>
          <w:b/>
          <w:bCs/>
          <w:color w:val="4F81BD"/>
        </w:rPr>
        <w:t>.</w:t>
      </w:r>
    </w:p>
    <w:p w:rsidR="000C466E" w:rsidP="00E92BA0" w:rsidRDefault="000C466E" w14:paraId="1653CDA4" w14:textId="77777777">
      <w:pPr>
        <w:pStyle w:val="ListParagraph"/>
        <w:ind w:left="0"/>
        <w:jc w:val="both"/>
      </w:pPr>
      <w:r w:rsidRPr="002D6E2C">
        <w:t xml:space="preserve">Re-authorisation </w:t>
      </w:r>
      <w:r>
        <w:t>is</w:t>
      </w:r>
      <w:r w:rsidRPr="002D6E2C">
        <w:t xml:space="preserve"> required from the Debtor </w:t>
      </w:r>
      <w:r>
        <w:t xml:space="preserve">as defined by </w:t>
      </w:r>
      <w:r w:rsidRPr="002D6E2C">
        <w:t xml:space="preserve">the data element to be amended (refer to </w:t>
      </w:r>
      <w:hyperlink w:history="1" w:anchor="_APPENDIX_D_–">
        <w:r w:rsidRPr="00CE1FB6">
          <w:t>Appendix D</w:t>
        </w:r>
      </w:hyperlink>
      <w:r w:rsidRPr="002D6E2C">
        <w:t>)</w:t>
      </w:r>
      <w:r>
        <w:t xml:space="preserve"> </w:t>
      </w:r>
      <w:r w:rsidRPr="000644CA">
        <w:t>and the Debtor Authentication Required code of 0227</w:t>
      </w:r>
      <w:r w:rsidRPr="002D6E2C">
        <w:t>.</w:t>
      </w:r>
      <w:r>
        <w:t xml:space="preserve"> </w:t>
      </w:r>
    </w:p>
    <w:p w:rsidRPr="002D6E2C" w:rsidR="000C466E" w:rsidP="00E92BA0" w:rsidRDefault="000C466E" w14:paraId="2804CA3F" w14:textId="77777777">
      <w:pPr>
        <w:pStyle w:val="ListParagraph"/>
        <w:ind w:left="0"/>
        <w:jc w:val="both"/>
      </w:pPr>
      <w:r w:rsidRPr="002D6E2C">
        <w:t>The rules per Real Time Use Cases (TT1, TT3 and TT4) defined for AC apply</w:t>
      </w:r>
    </w:p>
    <w:p w:rsidR="000C466E" w:rsidP="00E92BA0" w:rsidRDefault="000C466E" w14:paraId="5ACF992B" w14:textId="77777777">
      <w:pPr>
        <w:pStyle w:val="ListParagraph"/>
        <w:ind w:left="0"/>
        <w:jc w:val="both"/>
      </w:pPr>
      <w:r w:rsidRPr="002D6E2C">
        <w:t>The Debtor Bank compares the mandate information stored in the mandate register with the corresponding unique mandate reference number.</w:t>
      </w:r>
    </w:p>
    <w:p w:rsidR="000C466E" w:rsidP="00E92BA0" w:rsidRDefault="000C466E" w14:paraId="6933EEFE" w14:textId="77777777">
      <w:pPr>
        <w:pStyle w:val="ListParagraph"/>
        <w:ind w:left="0"/>
        <w:jc w:val="both"/>
      </w:pPr>
    </w:p>
    <w:p w:rsidRPr="001E4C65" w:rsidR="000C466E" w:rsidP="00E92BA0" w:rsidRDefault="000C466E" w14:paraId="08648774" w14:textId="77777777">
      <w:pPr>
        <w:jc w:val="both"/>
        <w:rPr>
          <w:rFonts w:eastAsia="MS Gothic"/>
          <w:b/>
          <w:bCs/>
          <w:color w:val="4F81BD"/>
        </w:rPr>
      </w:pPr>
      <w:r w:rsidRPr="001E4C65">
        <w:rPr>
          <w:rFonts w:eastAsia="MS Gothic"/>
          <w:b/>
          <w:bCs/>
          <w:color w:val="4F81BD"/>
        </w:rPr>
        <w:t>The Debtor Bank sends negative status report (</w:t>
      </w:r>
      <w:hyperlink w:history="1" w:anchor="Status_Report_Debtor_Mandate_Request">
        <w:r w:rsidRPr="005E4A94">
          <w:rPr>
            <w:rFonts w:eastAsia="MS Gothic"/>
            <w:b/>
            <w:bCs/>
            <w:color w:val="4F81BD"/>
          </w:rPr>
          <w:t>pacs.002</w:t>
        </w:r>
      </w:hyperlink>
      <w:r w:rsidRPr="001E4C65">
        <w:rPr>
          <w:rFonts w:eastAsia="MS Gothic"/>
          <w:b/>
          <w:bCs/>
          <w:color w:val="4F81BD"/>
        </w:rPr>
        <w:t xml:space="preserve">) to ACH </w:t>
      </w:r>
    </w:p>
    <w:p w:rsidR="000C466E" w:rsidP="00E92BA0" w:rsidRDefault="000C466E" w14:paraId="13AD2650" w14:textId="77777777">
      <w:r>
        <w:t xml:space="preserve">Both negative (no match to mandate) and </w:t>
      </w:r>
      <w:r w:rsidR="007156E1">
        <w:t xml:space="preserve">negative </w:t>
      </w:r>
      <w:r>
        <w:t>(matched to mandate</w:t>
      </w:r>
      <w:r w:rsidR="007156E1">
        <w:t>, but fails validation</w:t>
      </w:r>
      <w:r>
        <w:t>) acknowledgement responses to the mandate amendment are returned to the ACH</w:t>
      </w:r>
    </w:p>
    <w:p w:rsidR="00637ECA" w:rsidP="00F45AC0" w:rsidRDefault="00D172FD" w14:paraId="74A3953D" w14:textId="77777777">
      <w:pPr>
        <w:jc w:val="center"/>
        <w:rPr>
          <w:b/>
          <w:color w:val="FF0000"/>
        </w:rPr>
      </w:pPr>
      <w:r>
        <w:rPr>
          <w:b/>
          <w:color w:val="FF0000"/>
        </w:rPr>
        <w:t>*** SCR 16</w:t>
      </w:r>
      <w:r w:rsidRPr="00442C18">
        <w:rPr>
          <w:b/>
          <w:color w:val="FF0000"/>
        </w:rPr>
        <w:t>8 – implementation date February 2018 ***</w:t>
      </w:r>
    </w:p>
    <w:p w:rsidR="00D172FD" w:rsidP="00E92BA0" w:rsidRDefault="00D172FD" w14:paraId="42A13E9E" w14:textId="77777777">
      <w:pPr>
        <w:jc w:val="both"/>
        <w:rPr>
          <w:rFonts w:eastAsia="MS Gothic"/>
          <w:b/>
          <w:bCs/>
          <w:color w:val="4F81BD"/>
        </w:rPr>
      </w:pPr>
    </w:p>
    <w:p w:rsidRPr="001E4C65" w:rsidR="000C466E" w:rsidP="00E92BA0" w:rsidRDefault="000C466E" w14:paraId="3EEC1E2C" w14:textId="77777777">
      <w:pPr>
        <w:jc w:val="both"/>
        <w:rPr>
          <w:rFonts w:eastAsia="MS Gothic"/>
          <w:b/>
          <w:bCs/>
          <w:color w:val="4F81BD"/>
        </w:rPr>
      </w:pPr>
      <w:r w:rsidRPr="001E4C65">
        <w:rPr>
          <w:rFonts w:eastAsia="MS Gothic"/>
          <w:b/>
          <w:bCs/>
          <w:color w:val="4F81BD"/>
        </w:rPr>
        <w:t>ACH sends negative status report (</w:t>
      </w:r>
      <w:hyperlink w:history="1" w:anchor="Status_Report_Debtor_Mandate_Request">
        <w:r w:rsidRPr="005E4A94">
          <w:rPr>
            <w:rFonts w:eastAsia="MS Gothic"/>
            <w:b/>
            <w:bCs/>
            <w:color w:val="4F81BD"/>
          </w:rPr>
          <w:t>pacs.002</w:t>
        </w:r>
      </w:hyperlink>
      <w:r w:rsidRPr="001E4C65">
        <w:rPr>
          <w:rFonts w:eastAsia="MS Gothic"/>
          <w:b/>
          <w:bCs/>
          <w:color w:val="4F81BD"/>
        </w:rPr>
        <w:t>) to Creditor Bank.</w:t>
      </w:r>
    </w:p>
    <w:p w:rsidR="000C466E" w:rsidP="00E92BA0" w:rsidRDefault="000C466E" w14:paraId="034E519C" w14:textId="77777777">
      <w:pPr>
        <w:pStyle w:val="ListParagraph"/>
        <w:ind w:left="0"/>
        <w:jc w:val="both"/>
      </w:pPr>
      <w:r>
        <w:t>ACH sends on the acknowledgement responses to the Creditor Bank</w:t>
      </w:r>
    </w:p>
    <w:p w:rsidR="000C466E" w:rsidP="00E92BA0" w:rsidRDefault="000C466E" w14:paraId="6E9D760E" w14:textId="77777777">
      <w:pPr>
        <w:tabs>
          <w:tab w:val="left" w:pos="1276"/>
        </w:tabs>
        <w:rPr>
          <w:b/>
        </w:rPr>
      </w:pPr>
    </w:p>
    <w:p w:rsidRPr="001E4C65" w:rsidR="000C466E" w:rsidP="00E92BA0" w:rsidRDefault="000C466E" w14:paraId="29C6F39F" w14:textId="77777777">
      <w:pPr>
        <w:jc w:val="both"/>
        <w:rPr>
          <w:rFonts w:eastAsia="MS Gothic"/>
          <w:b/>
          <w:bCs/>
          <w:color w:val="4F81BD"/>
        </w:rPr>
      </w:pPr>
      <w:r w:rsidRPr="001E4C65">
        <w:rPr>
          <w:rFonts w:eastAsia="MS Gothic"/>
          <w:b/>
          <w:bCs/>
          <w:color w:val="4F81BD"/>
        </w:rPr>
        <w:t>Creditor Bank engages with Creditor.</w:t>
      </w:r>
    </w:p>
    <w:p w:rsidRPr="002D6E2C" w:rsidR="000C466E" w:rsidP="00E92BA0" w:rsidRDefault="000C466E" w14:paraId="507CE0F8" w14:textId="77777777">
      <w:r w:rsidRPr="002D6E2C">
        <w:t>Message format of mandate response to Creditor to be determined by the Creditor Bank.</w:t>
      </w:r>
    </w:p>
    <w:p w:rsidR="000C466E" w:rsidP="00E92BA0" w:rsidRDefault="000C466E" w14:paraId="61CF6B80" w14:textId="77777777">
      <w:pPr>
        <w:jc w:val="both"/>
        <w:rPr>
          <w:rFonts w:eastAsia="MS Gothic"/>
          <w:b/>
          <w:bCs/>
          <w:color w:val="4F81BD"/>
        </w:rPr>
      </w:pPr>
    </w:p>
    <w:p w:rsidRPr="001E4C65" w:rsidR="000C466E" w:rsidP="00E92BA0" w:rsidRDefault="000C466E" w14:paraId="6D5BEC6F" w14:textId="77777777">
      <w:pPr>
        <w:jc w:val="both"/>
        <w:rPr>
          <w:rFonts w:eastAsia="MS Gothic"/>
          <w:b/>
          <w:bCs/>
          <w:color w:val="4F81BD"/>
        </w:rPr>
      </w:pPr>
      <w:r w:rsidRPr="001E4C65">
        <w:rPr>
          <w:rFonts w:eastAsia="MS Gothic"/>
          <w:b/>
          <w:bCs/>
          <w:color w:val="4F81BD"/>
        </w:rPr>
        <w:t>Mandate amendment request process terminated.</w:t>
      </w:r>
    </w:p>
    <w:p w:rsidR="000C466E" w:rsidP="00E92BA0" w:rsidRDefault="000C466E" w14:paraId="7A8A3D7B" w14:textId="77777777">
      <w:pPr>
        <w:pStyle w:val="ListParagraph"/>
        <w:ind w:left="0"/>
      </w:pPr>
    </w:p>
    <w:p w:rsidR="000C466E" w:rsidP="00E92BA0" w:rsidRDefault="000C466E" w14:paraId="24658BE6" w14:textId="77777777">
      <w:pPr>
        <w:pStyle w:val="ListParagraph"/>
        <w:ind w:left="0"/>
      </w:pPr>
    </w:p>
    <w:p w:rsidR="000C466E" w:rsidP="00E92BA0" w:rsidRDefault="000C466E" w14:paraId="66B4C5E7" w14:textId="77777777">
      <w:pPr>
        <w:rPr>
          <w:b/>
        </w:rPr>
      </w:pPr>
      <w:r>
        <w:rPr>
          <w:b/>
        </w:rPr>
        <w:br w:type="page"/>
      </w:r>
    </w:p>
    <w:p w:rsidRPr="009739A8" w:rsidR="000C466E" w:rsidP="00E92BA0" w:rsidRDefault="000C466E" w14:paraId="40191678" w14:textId="77777777">
      <w:pPr>
        <w:tabs>
          <w:tab w:val="left" w:pos="1276"/>
        </w:tabs>
        <w:rPr>
          <w:b/>
        </w:rPr>
      </w:pPr>
      <w:r w:rsidRPr="009739A8">
        <w:rPr>
          <w:b/>
        </w:rPr>
        <w:t>Alternat</w:t>
      </w:r>
      <w:r>
        <w:rPr>
          <w:b/>
        </w:rPr>
        <w:t>ive</w:t>
      </w:r>
      <w:r w:rsidRPr="009739A8">
        <w:rPr>
          <w:b/>
        </w:rPr>
        <w:t xml:space="preserve"> case </w:t>
      </w:r>
      <w:r>
        <w:rPr>
          <w:b/>
        </w:rPr>
        <w:t>4</w:t>
      </w:r>
      <w:r w:rsidRPr="009739A8">
        <w:rPr>
          <w:b/>
        </w:rPr>
        <w:t xml:space="preserve">: </w:t>
      </w:r>
    </w:p>
    <w:p w:rsidR="000C466E" w:rsidP="00E92BA0" w:rsidRDefault="000C466E" w14:paraId="1D7FD47C" w14:textId="77777777">
      <w:pPr>
        <w:tabs>
          <w:tab w:val="left" w:pos="1276"/>
        </w:tabs>
        <w:rPr>
          <w:b/>
          <w:noProof/>
          <w:lang w:val="en-US"/>
        </w:rPr>
      </w:pPr>
      <w:r w:rsidRPr="009739A8">
        <w:rPr>
          <w:b/>
        </w:rPr>
        <w:t xml:space="preserve">Mandate </w:t>
      </w:r>
      <w:r>
        <w:rPr>
          <w:b/>
        </w:rPr>
        <w:t>Amendment</w:t>
      </w:r>
      <w:r w:rsidRPr="009739A8">
        <w:rPr>
          <w:b/>
        </w:rPr>
        <w:t xml:space="preserve"> </w:t>
      </w:r>
      <w:r>
        <w:rPr>
          <w:b/>
        </w:rPr>
        <w:t xml:space="preserve">acceptance message </w:t>
      </w:r>
      <w:r w:rsidRPr="009739A8">
        <w:rPr>
          <w:b/>
        </w:rPr>
        <w:t>(</w:t>
      </w:r>
      <w:r>
        <w:rPr>
          <w:b/>
        </w:rPr>
        <w:t xml:space="preserve">pain.012) fails </w:t>
      </w:r>
      <w:r w:rsidRPr="009739A8">
        <w:rPr>
          <w:b/>
        </w:rPr>
        <w:t xml:space="preserve">at </w:t>
      </w:r>
      <w:r>
        <w:rPr>
          <w:b/>
        </w:rPr>
        <w:t>ACH</w:t>
      </w:r>
      <w:r w:rsidRPr="009739A8">
        <w:rPr>
          <w:b/>
        </w:rPr>
        <w:t>.</w:t>
      </w:r>
    </w:p>
    <w:p w:rsidR="000C466E" w:rsidP="00E92BA0" w:rsidRDefault="00F417B4" w14:paraId="4C07592F" w14:textId="77777777">
      <w:pPr>
        <w:tabs>
          <w:tab w:val="left" w:pos="1276"/>
        </w:tabs>
        <w:rPr>
          <w:b/>
          <w:noProof/>
          <w:lang w:val="en-US"/>
        </w:rPr>
      </w:pPr>
      <w:r w:rsidRPr="00F0135A">
        <w:rPr>
          <w:b/>
          <w:noProof/>
          <w:lang w:val="en-US"/>
        </w:rPr>
        <w:drawing>
          <wp:inline distT="0" distB="0" distL="0" distR="0" wp14:anchorId="6952943C" wp14:editId="200DAC59">
            <wp:extent cx="5724525" cy="335280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rsidR="000C466E" w:rsidP="00E92BA0" w:rsidRDefault="000C466E" w14:paraId="50F54C7F" w14:textId="77777777">
      <w:pPr>
        <w:tabs>
          <w:tab w:val="left" w:pos="1276"/>
        </w:tabs>
        <w:rPr>
          <w:b/>
        </w:rPr>
      </w:pPr>
    </w:p>
    <w:p w:rsidRPr="00672A63" w:rsidR="000C466E" w:rsidP="00E92BA0" w:rsidRDefault="000C466E" w14:paraId="6D84779B" w14:textId="77777777">
      <w:pPr>
        <w:jc w:val="both"/>
        <w:rPr>
          <w:rFonts w:eastAsia="MS Gothic"/>
          <w:b/>
          <w:bCs/>
          <w:color w:val="4F81BD"/>
        </w:rPr>
      </w:pPr>
      <w:r w:rsidRPr="00672A63">
        <w:rPr>
          <w:rFonts w:eastAsia="MS Gothic"/>
          <w:b/>
          <w:bCs/>
          <w:color w:val="4F81BD"/>
        </w:rPr>
        <w:t>Creditor sends mandate amendment request</w:t>
      </w:r>
      <w:r w:rsidRPr="002D6E2C">
        <w:t xml:space="preserve"> </w:t>
      </w:r>
      <w:r w:rsidRPr="00672A63">
        <w:rPr>
          <w:rFonts w:eastAsia="MS Gothic"/>
          <w:b/>
          <w:bCs/>
          <w:color w:val="4F81BD"/>
        </w:rPr>
        <w:t>to Creditor Bank; containing the unique mandate reference number of the mandate that it needs to amend.</w:t>
      </w:r>
    </w:p>
    <w:p w:rsidRPr="002D6E2C" w:rsidR="000C466E" w:rsidP="00E92BA0" w:rsidRDefault="000C466E" w14:paraId="0DED5C7D" w14:textId="77777777">
      <w:r w:rsidRPr="002D6E2C">
        <w:t xml:space="preserve">Message format to be determined by the Creditor Bank, but message sent to Creditor Bank must contain all the data elements needed to create the mandate </w:t>
      </w:r>
      <w:r>
        <w:t>amendment</w:t>
      </w:r>
      <w:r w:rsidRPr="002D6E2C">
        <w:t xml:space="preserve"> request (pain.010).</w:t>
      </w:r>
      <w:r>
        <w:t xml:space="preserve"> </w:t>
      </w:r>
      <w:r w:rsidRPr="000644CA">
        <w:t>Must indicate that Authorisation is required</w:t>
      </w:r>
    </w:p>
    <w:p w:rsidR="000C466E" w:rsidP="00E92BA0" w:rsidRDefault="000C466E" w14:paraId="6601DF88" w14:textId="77777777">
      <w:pPr>
        <w:jc w:val="both"/>
        <w:rPr>
          <w:rFonts w:eastAsia="MS Gothic"/>
          <w:b/>
          <w:bCs/>
          <w:color w:val="4F81BD"/>
        </w:rPr>
      </w:pPr>
    </w:p>
    <w:p w:rsidRPr="00672A63" w:rsidR="000C466E" w:rsidP="00E92BA0" w:rsidRDefault="000C466E" w14:paraId="70E9401E" w14:textId="77777777">
      <w:pPr>
        <w:jc w:val="both"/>
        <w:rPr>
          <w:rFonts w:eastAsia="MS Gothic"/>
          <w:b/>
          <w:bCs/>
          <w:color w:val="4F81BD"/>
        </w:rPr>
      </w:pPr>
      <w:r w:rsidRPr="00672A63">
        <w:rPr>
          <w:rFonts w:eastAsia="MS Gothic"/>
          <w:b/>
          <w:bCs/>
          <w:color w:val="4F81BD"/>
        </w:rPr>
        <w:t xml:space="preserve">The Creditor Bank sends mandate amendment request </w:t>
      </w:r>
      <w:r w:rsidRPr="005E4A94">
        <w:rPr>
          <w:rFonts w:eastAsia="MS Gothic"/>
          <w:b/>
          <w:bCs/>
          <w:color w:val="4F81BD"/>
        </w:rPr>
        <w:t>(</w:t>
      </w:r>
      <w:hyperlink w:history="1" w:anchor="OLE_LINK29">
        <w:r w:rsidRPr="005E4A94">
          <w:rPr>
            <w:rFonts w:eastAsia="MS Gothic"/>
            <w:b/>
            <w:bCs/>
            <w:color w:val="4F81BD"/>
          </w:rPr>
          <w:t>pain.010</w:t>
        </w:r>
      </w:hyperlink>
      <w:r w:rsidRPr="005E4A94">
        <w:rPr>
          <w:rFonts w:eastAsia="MS Gothic"/>
          <w:b/>
          <w:bCs/>
          <w:color w:val="4F81BD"/>
        </w:rPr>
        <w:t>)</w:t>
      </w:r>
      <w:r w:rsidRPr="00672A63">
        <w:rPr>
          <w:rFonts w:eastAsia="MS Gothic"/>
          <w:b/>
          <w:bCs/>
          <w:color w:val="4F81BD"/>
        </w:rPr>
        <w:t xml:space="preserve"> to ACH. </w:t>
      </w:r>
    </w:p>
    <w:p w:rsidRPr="002D6E2C" w:rsidR="000C466E" w:rsidP="00E92BA0" w:rsidRDefault="000C466E" w14:paraId="3F4DA553" w14:textId="77777777">
      <w:r w:rsidRPr="002D6E2C">
        <w:t xml:space="preserve">Creditor bank validates the Creditor and confirms that he is in good standing and submits amendment request to the ACH. </w:t>
      </w:r>
    </w:p>
    <w:p w:rsidRPr="002D6E2C" w:rsidR="000C466E" w:rsidP="00E92BA0" w:rsidRDefault="000C466E" w14:paraId="20CC46AF" w14:textId="77777777">
      <w:pPr>
        <w:pStyle w:val="ListParagraph"/>
        <w:ind w:left="0"/>
        <w:jc w:val="both"/>
        <w:rPr>
          <w:rFonts w:eastAsia="MS Gothic"/>
          <w:b/>
          <w:bCs/>
          <w:color w:val="4F81BD"/>
        </w:rPr>
      </w:pPr>
    </w:p>
    <w:p w:rsidRPr="00672A63" w:rsidR="000C466E" w:rsidP="00E92BA0" w:rsidRDefault="000C466E" w14:paraId="57C05FC5" w14:textId="77777777">
      <w:pPr>
        <w:jc w:val="both"/>
        <w:rPr>
          <w:rFonts w:eastAsia="MS Gothic"/>
          <w:b/>
          <w:bCs/>
          <w:color w:val="4F81BD"/>
        </w:rPr>
      </w:pPr>
      <w:r w:rsidRPr="00672A63">
        <w:rPr>
          <w:rFonts w:eastAsia="MS Gothic"/>
          <w:b/>
          <w:bCs/>
          <w:color w:val="4F81BD"/>
        </w:rPr>
        <w:t xml:space="preserve">The ACH validates the mandate amendment request </w:t>
      </w:r>
      <w:r w:rsidRPr="005E4A94">
        <w:rPr>
          <w:rFonts w:eastAsia="MS Gothic"/>
          <w:b/>
          <w:bCs/>
          <w:color w:val="4F81BD"/>
        </w:rPr>
        <w:t>(</w:t>
      </w:r>
      <w:hyperlink w:history="1" w:anchor="OLE_LINK29">
        <w:r w:rsidRPr="005E4A94">
          <w:rPr>
            <w:rFonts w:eastAsia="MS Gothic"/>
            <w:b/>
            <w:bCs/>
            <w:color w:val="4F81BD"/>
          </w:rPr>
          <w:t>pain.010</w:t>
        </w:r>
      </w:hyperlink>
      <w:r w:rsidRPr="005E4A94">
        <w:rPr>
          <w:rFonts w:eastAsia="MS Gothic"/>
          <w:b/>
          <w:bCs/>
          <w:color w:val="4F81BD"/>
        </w:rPr>
        <w:t xml:space="preserve">) </w:t>
      </w:r>
      <w:r w:rsidRPr="00672A63">
        <w:rPr>
          <w:rFonts w:eastAsia="MS Gothic"/>
          <w:b/>
          <w:bCs/>
          <w:color w:val="4F81BD"/>
        </w:rPr>
        <w:t>and forwards it to the Debtor Bank.</w:t>
      </w:r>
    </w:p>
    <w:p w:rsidRPr="002D6E2C" w:rsidR="000C466E" w:rsidP="00E92BA0" w:rsidRDefault="000C466E" w14:paraId="0A26EB40" w14:textId="77777777">
      <w:pPr>
        <w:jc w:val="both"/>
        <w:rPr>
          <w:rFonts w:eastAsia="MS Gothic"/>
          <w:b/>
          <w:bCs/>
          <w:color w:val="4F81BD"/>
        </w:rPr>
      </w:pPr>
    </w:p>
    <w:p w:rsidRPr="00672A63" w:rsidR="000C466E" w:rsidP="00E92BA0" w:rsidRDefault="000C466E" w14:paraId="121BB232" w14:textId="77777777">
      <w:pPr>
        <w:jc w:val="both"/>
        <w:rPr>
          <w:rFonts w:eastAsia="MS Gothic"/>
          <w:b/>
          <w:bCs/>
          <w:color w:val="4F81BD"/>
        </w:rPr>
      </w:pPr>
      <w:r w:rsidRPr="00672A63">
        <w:rPr>
          <w:rFonts w:eastAsia="MS Gothic"/>
          <w:b/>
          <w:bCs/>
          <w:color w:val="4F81BD"/>
        </w:rPr>
        <w:t xml:space="preserve">The Debtor Bank validates and processes the mandate amendment request </w:t>
      </w:r>
      <w:r w:rsidRPr="005E4A94">
        <w:rPr>
          <w:rFonts w:eastAsia="MS Gothic"/>
          <w:b/>
          <w:bCs/>
          <w:color w:val="4F81BD"/>
        </w:rPr>
        <w:t>(</w:t>
      </w:r>
      <w:hyperlink w:history="1" w:anchor="OLE_LINK29">
        <w:r w:rsidRPr="005E4A94">
          <w:rPr>
            <w:rFonts w:eastAsia="MS Gothic"/>
            <w:b/>
            <w:bCs/>
            <w:color w:val="4F81BD"/>
          </w:rPr>
          <w:t>pain.010</w:t>
        </w:r>
      </w:hyperlink>
      <w:r w:rsidRPr="005E4A94">
        <w:rPr>
          <w:rFonts w:eastAsia="MS Gothic"/>
          <w:b/>
          <w:bCs/>
          <w:color w:val="4F81BD"/>
        </w:rPr>
        <w:t>)</w:t>
      </w:r>
      <w:r w:rsidRPr="00672A63">
        <w:rPr>
          <w:rFonts w:eastAsia="MS Gothic"/>
          <w:b/>
          <w:bCs/>
          <w:color w:val="4F81BD"/>
        </w:rPr>
        <w:t>.</w:t>
      </w:r>
    </w:p>
    <w:p w:rsidR="000C466E" w:rsidP="00E92BA0" w:rsidRDefault="000C466E" w14:paraId="4B8FE7A1" w14:textId="77777777">
      <w:pPr>
        <w:pStyle w:val="ListParagraph"/>
        <w:ind w:left="0"/>
        <w:jc w:val="both"/>
      </w:pPr>
      <w:r w:rsidRPr="002D6E2C">
        <w:t xml:space="preserve">Re-authorisation </w:t>
      </w:r>
      <w:r>
        <w:t>is</w:t>
      </w:r>
      <w:r w:rsidRPr="002D6E2C">
        <w:t xml:space="preserve"> required from the Debtor </w:t>
      </w:r>
      <w:r>
        <w:t xml:space="preserve">as defined by </w:t>
      </w:r>
      <w:r w:rsidRPr="002D6E2C">
        <w:t xml:space="preserve">the data element to be amended (refer to </w:t>
      </w:r>
      <w:hyperlink w:history="1" w:anchor="_APPENDIX_D_–">
        <w:r w:rsidRPr="00CE1FB6">
          <w:t>Appendix D</w:t>
        </w:r>
      </w:hyperlink>
      <w:r w:rsidRPr="002D6E2C">
        <w:t xml:space="preserve"> )</w:t>
      </w:r>
      <w:r>
        <w:t xml:space="preserve"> </w:t>
      </w:r>
      <w:r w:rsidRPr="000644CA">
        <w:t>and the Debtor Authentication Required code of 0227</w:t>
      </w:r>
      <w:r w:rsidRPr="002D6E2C">
        <w:t>.</w:t>
      </w:r>
      <w:r>
        <w:t xml:space="preserve"> </w:t>
      </w:r>
    </w:p>
    <w:p w:rsidRPr="002D6E2C" w:rsidR="000C466E" w:rsidP="00E92BA0" w:rsidRDefault="000C466E" w14:paraId="6AB5DF8E" w14:textId="77777777">
      <w:pPr>
        <w:pStyle w:val="ListParagraph"/>
        <w:ind w:left="0"/>
        <w:jc w:val="both"/>
      </w:pPr>
      <w:r w:rsidRPr="002D6E2C">
        <w:t>The rules per Real Time Use Cases (TT1, TT3 and TT4) defined for AC apply</w:t>
      </w:r>
    </w:p>
    <w:p w:rsidR="000C466E" w:rsidP="00E92BA0" w:rsidRDefault="000C466E" w14:paraId="5E4E4325" w14:textId="77777777">
      <w:pPr>
        <w:pStyle w:val="ListParagraph"/>
        <w:ind w:left="0"/>
        <w:jc w:val="both"/>
      </w:pPr>
      <w:r w:rsidRPr="002D6E2C">
        <w:t>The Debtor Bank compares the mandate information stored in the mandate register with the corresponding unique mandate reference number.</w:t>
      </w:r>
    </w:p>
    <w:p w:rsidR="000C466E" w:rsidP="00E92BA0" w:rsidRDefault="000C466E" w14:paraId="7B72C63E" w14:textId="77777777">
      <w:pPr>
        <w:pStyle w:val="ListParagraph"/>
        <w:ind w:left="0"/>
        <w:jc w:val="both"/>
      </w:pPr>
    </w:p>
    <w:p w:rsidRPr="00672A63" w:rsidR="000C466E" w:rsidP="00E92BA0" w:rsidRDefault="000C466E" w14:paraId="7D2C36A0" w14:textId="77777777">
      <w:pPr>
        <w:jc w:val="both"/>
        <w:rPr>
          <w:rFonts w:eastAsia="MS Gothic"/>
          <w:b/>
          <w:bCs/>
          <w:color w:val="4F81BD"/>
        </w:rPr>
      </w:pPr>
      <w:r w:rsidRPr="00672A63">
        <w:rPr>
          <w:rFonts w:eastAsia="MS Gothic"/>
          <w:b/>
          <w:bCs/>
          <w:color w:val="4F81BD"/>
        </w:rPr>
        <w:t xml:space="preserve">The Debtor Bank sends a status report </w:t>
      </w:r>
      <w:r w:rsidRPr="005E4A94">
        <w:rPr>
          <w:rFonts w:eastAsia="MS Gothic"/>
          <w:b/>
          <w:bCs/>
          <w:color w:val="4F81BD"/>
        </w:rPr>
        <w:t>(</w:t>
      </w:r>
      <w:hyperlink w:history="1" w:anchor="Status_Report_for_Mandate_Messages">
        <w:r w:rsidRPr="005E4A94">
          <w:rPr>
            <w:rFonts w:eastAsia="MS Gothic"/>
            <w:b/>
            <w:bCs/>
            <w:color w:val="4F81BD"/>
          </w:rPr>
          <w:t>pacs.002</w:t>
        </w:r>
      </w:hyperlink>
      <w:r w:rsidRPr="005E4A94">
        <w:rPr>
          <w:rFonts w:eastAsia="MS Gothic"/>
          <w:b/>
          <w:bCs/>
          <w:color w:val="4F81BD"/>
        </w:rPr>
        <w:t>)</w:t>
      </w:r>
      <w:r w:rsidRPr="00672A63">
        <w:rPr>
          <w:rFonts w:eastAsia="MS Gothic"/>
          <w:b/>
          <w:bCs/>
          <w:color w:val="4F81BD"/>
        </w:rPr>
        <w:t xml:space="preserve"> to ACH. </w:t>
      </w:r>
    </w:p>
    <w:p w:rsidR="000C466E" w:rsidP="00E92BA0" w:rsidRDefault="000C466E" w14:paraId="24388CF1" w14:textId="77777777">
      <w:r>
        <w:t>Both negative (no match to mandate) and positive (matched to mandate) acknowledgement responses to the mandate amendment are returned to the ACH</w:t>
      </w:r>
    </w:p>
    <w:p w:rsidR="00637ECA" w:rsidP="00E92BA0" w:rsidRDefault="00637ECA" w14:paraId="2883B3EC" w14:textId="77777777">
      <w:pPr>
        <w:jc w:val="both"/>
        <w:rPr>
          <w:rFonts w:eastAsia="MS Gothic"/>
          <w:b/>
          <w:bCs/>
          <w:color w:val="4F81BD"/>
        </w:rPr>
      </w:pPr>
    </w:p>
    <w:p w:rsidRPr="00672A63" w:rsidR="000C466E" w:rsidP="00E92BA0" w:rsidRDefault="000C466E" w14:paraId="5F9A2B51" w14:textId="77777777">
      <w:pPr>
        <w:jc w:val="both"/>
        <w:rPr>
          <w:rFonts w:eastAsia="MS Gothic"/>
          <w:b/>
          <w:bCs/>
          <w:color w:val="4F81BD"/>
        </w:rPr>
      </w:pPr>
      <w:r w:rsidRPr="00672A63">
        <w:rPr>
          <w:rFonts w:eastAsia="MS Gothic"/>
          <w:b/>
          <w:bCs/>
          <w:color w:val="4F81BD"/>
        </w:rPr>
        <w:t xml:space="preserve">ACH sends this status report </w:t>
      </w:r>
      <w:r w:rsidRPr="005E4A94">
        <w:rPr>
          <w:rFonts w:eastAsia="MS Gothic"/>
          <w:b/>
          <w:bCs/>
          <w:color w:val="4F81BD"/>
        </w:rPr>
        <w:t>(</w:t>
      </w:r>
      <w:hyperlink w:history="1" w:anchor="Status_Report_for_Mandate_Messages">
        <w:r w:rsidRPr="005E4A94">
          <w:rPr>
            <w:rFonts w:eastAsia="MS Gothic"/>
            <w:b/>
            <w:bCs/>
            <w:color w:val="4F81BD"/>
          </w:rPr>
          <w:t>pacs.002</w:t>
        </w:r>
      </w:hyperlink>
      <w:r w:rsidRPr="005E4A94">
        <w:rPr>
          <w:rFonts w:eastAsia="MS Gothic"/>
          <w:b/>
          <w:bCs/>
          <w:color w:val="4F81BD"/>
        </w:rPr>
        <w:t>)</w:t>
      </w:r>
      <w:r w:rsidRPr="00672A63">
        <w:rPr>
          <w:rFonts w:eastAsia="MS Gothic"/>
          <w:b/>
          <w:bCs/>
          <w:color w:val="4F81BD"/>
        </w:rPr>
        <w:t xml:space="preserve"> to Creditor Bank.</w:t>
      </w:r>
    </w:p>
    <w:p w:rsidR="000C466E" w:rsidP="00E92BA0" w:rsidRDefault="000C466E" w14:paraId="387CA050" w14:textId="77777777">
      <w:pPr>
        <w:pStyle w:val="ListParagraph"/>
        <w:ind w:left="0"/>
        <w:jc w:val="both"/>
      </w:pPr>
      <w:r>
        <w:t>ACH sends on the acknowledgement responses to the Creditor Bank</w:t>
      </w:r>
    </w:p>
    <w:p w:rsidRPr="002D6E2C" w:rsidR="000C466E" w:rsidP="00E92BA0" w:rsidRDefault="000C466E" w14:paraId="201EE765" w14:textId="77777777">
      <w:pPr>
        <w:pStyle w:val="ListParagraph"/>
        <w:ind w:left="0"/>
        <w:jc w:val="both"/>
      </w:pPr>
    </w:p>
    <w:p w:rsidRPr="00672A63" w:rsidR="000C466E" w:rsidP="00E92BA0" w:rsidRDefault="000C466E" w14:paraId="5C9FC85C" w14:textId="77777777">
      <w:pPr>
        <w:jc w:val="both"/>
        <w:rPr>
          <w:rFonts w:eastAsia="MS Gothic"/>
          <w:b/>
          <w:bCs/>
          <w:color w:val="4F81BD"/>
        </w:rPr>
      </w:pPr>
      <w:r w:rsidRPr="00672A63">
        <w:rPr>
          <w:rFonts w:eastAsia="MS Gothic"/>
          <w:b/>
          <w:bCs/>
          <w:color w:val="4F81BD"/>
        </w:rPr>
        <w:t>Debtor authorises, declines or time elapses on the amendment request</w:t>
      </w:r>
    </w:p>
    <w:p w:rsidRPr="002D6E2C" w:rsidR="000C466E" w:rsidP="00E92BA0" w:rsidRDefault="000C466E" w14:paraId="78D653E0" w14:textId="77777777">
      <w:pPr>
        <w:pStyle w:val="ListParagraph"/>
        <w:ind w:left="0"/>
        <w:jc w:val="both"/>
      </w:pPr>
    </w:p>
    <w:p w:rsidRPr="00672A63" w:rsidR="000C466E" w:rsidP="00E92BA0" w:rsidRDefault="000C466E" w14:paraId="515CAC23" w14:textId="77777777">
      <w:pPr>
        <w:jc w:val="both"/>
        <w:rPr>
          <w:rFonts w:eastAsia="MS Gothic"/>
          <w:b/>
          <w:bCs/>
          <w:color w:val="4F81BD"/>
        </w:rPr>
      </w:pPr>
      <w:r w:rsidRPr="00672A63">
        <w:rPr>
          <w:rFonts w:eastAsia="MS Gothic"/>
          <w:b/>
          <w:bCs/>
          <w:color w:val="4F81BD"/>
        </w:rPr>
        <w:t xml:space="preserve">The successful or unsuccessful amendment to the mandate is then submitted to the ACH as part of the mandate acceptance report </w:t>
      </w:r>
      <w:r w:rsidRPr="005E4A94">
        <w:rPr>
          <w:rFonts w:eastAsia="MS Gothic"/>
          <w:b/>
          <w:bCs/>
          <w:color w:val="4F81BD"/>
        </w:rPr>
        <w:t>(</w:t>
      </w:r>
      <w:hyperlink w:history="1" w:anchor="_Mandate_Acceptance_Report">
        <w:r w:rsidRPr="005E4A94">
          <w:rPr>
            <w:rFonts w:eastAsia="MS Gothic"/>
            <w:b/>
            <w:bCs/>
            <w:color w:val="4F81BD"/>
          </w:rPr>
          <w:t>pain.012</w:t>
        </w:r>
      </w:hyperlink>
      <w:r w:rsidRPr="005E4A94">
        <w:rPr>
          <w:rFonts w:eastAsia="MS Gothic"/>
          <w:b/>
          <w:bCs/>
          <w:color w:val="4F81BD"/>
        </w:rPr>
        <w:t>)</w:t>
      </w:r>
      <w:r w:rsidRPr="00672A63">
        <w:rPr>
          <w:rFonts w:eastAsia="MS Gothic"/>
          <w:b/>
          <w:bCs/>
          <w:color w:val="4F81BD"/>
        </w:rPr>
        <w:t xml:space="preserve">. </w:t>
      </w:r>
    </w:p>
    <w:p w:rsidRPr="002D6E2C" w:rsidR="000C466E" w:rsidP="00E92BA0" w:rsidRDefault="000C466E" w14:paraId="6B44ACFA" w14:textId="77777777">
      <w:pPr>
        <w:pStyle w:val="ListParagraph"/>
        <w:ind w:left="0"/>
        <w:jc w:val="both"/>
      </w:pPr>
      <w:r>
        <w:t>When authorised by the Debtor, t</w:t>
      </w:r>
      <w:r w:rsidRPr="002D6E2C">
        <w:t>he Debtor Bank would update the successful amendment request in the mandate register and the change would be noted as part of the audit log.</w:t>
      </w:r>
    </w:p>
    <w:p w:rsidRPr="002D6E2C" w:rsidR="000C466E" w:rsidP="00E92BA0" w:rsidRDefault="000C466E" w14:paraId="44ACF319" w14:textId="77777777">
      <w:pPr>
        <w:pStyle w:val="ListParagraph"/>
        <w:ind w:left="0"/>
        <w:jc w:val="both"/>
      </w:pPr>
    </w:p>
    <w:p w:rsidRPr="00672A63" w:rsidR="000C466E" w:rsidP="00E92BA0" w:rsidRDefault="000C466E" w14:paraId="39F6DEB9" w14:textId="77777777">
      <w:pPr>
        <w:jc w:val="both"/>
        <w:rPr>
          <w:rFonts w:eastAsia="MS Gothic"/>
          <w:b/>
          <w:bCs/>
          <w:color w:val="4F81BD"/>
        </w:rPr>
      </w:pPr>
      <w:r w:rsidRPr="00672A63">
        <w:rPr>
          <w:rFonts w:eastAsia="MS Gothic"/>
          <w:b/>
          <w:bCs/>
          <w:color w:val="4F81BD"/>
        </w:rPr>
        <w:t xml:space="preserve">ACH rejects mandate acceptance report </w:t>
      </w:r>
      <w:r w:rsidRPr="005E4A94">
        <w:rPr>
          <w:rFonts w:eastAsia="MS Gothic"/>
          <w:b/>
          <w:bCs/>
          <w:color w:val="4F81BD"/>
        </w:rPr>
        <w:t>(</w:t>
      </w:r>
      <w:hyperlink w:history="1" w:anchor="_Mandate_Acceptance_Report">
        <w:r w:rsidRPr="005E4A94">
          <w:rPr>
            <w:rFonts w:eastAsia="MS Gothic"/>
            <w:b/>
            <w:bCs/>
            <w:color w:val="4F81BD"/>
          </w:rPr>
          <w:t>pain.012</w:t>
        </w:r>
      </w:hyperlink>
      <w:r w:rsidRPr="005E4A94">
        <w:rPr>
          <w:rFonts w:eastAsia="MS Gothic"/>
          <w:b/>
          <w:bCs/>
          <w:color w:val="4F81BD"/>
        </w:rPr>
        <w:t>)</w:t>
      </w:r>
      <w:r w:rsidRPr="00672A63">
        <w:rPr>
          <w:rFonts w:eastAsia="MS Gothic"/>
          <w:b/>
          <w:bCs/>
          <w:color w:val="4F81BD"/>
        </w:rPr>
        <w:t>.</w:t>
      </w:r>
    </w:p>
    <w:p w:rsidR="000C466E" w:rsidP="00E92BA0" w:rsidRDefault="000C466E" w14:paraId="4ECB347A" w14:textId="77777777">
      <w:pPr>
        <w:jc w:val="both"/>
        <w:rPr>
          <w:rFonts w:eastAsia="MS Gothic"/>
          <w:b/>
          <w:bCs/>
          <w:color w:val="4F81BD"/>
        </w:rPr>
      </w:pPr>
    </w:p>
    <w:p w:rsidRPr="00672A63" w:rsidR="000C466E" w:rsidP="00E92BA0" w:rsidRDefault="000C466E" w14:paraId="64A8FAEB" w14:textId="77777777">
      <w:pPr>
        <w:jc w:val="both"/>
        <w:rPr>
          <w:rFonts w:eastAsia="MS Gothic"/>
          <w:b/>
          <w:bCs/>
          <w:color w:val="4F81BD"/>
        </w:rPr>
      </w:pPr>
      <w:r w:rsidRPr="00672A63">
        <w:rPr>
          <w:rFonts w:eastAsia="MS Gothic"/>
          <w:b/>
          <w:bCs/>
          <w:color w:val="4F81BD"/>
        </w:rPr>
        <w:t xml:space="preserve">ACH sends status report </w:t>
      </w:r>
      <w:r>
        <w:rPr>
          <w:rFonts w:eastAsia="MS Gothic"/>
          <w:b/>
          <w:bCs/>
          <w:color w:val="4F81BD"/>
        </w:rPr>
        <w:t>(</w:t>
      </w:r>
      <w:hyperlink w:history="1" w:anchor="Status_Report_Debtor_Mandate_Request">
        <w:r w:rsidRPr="005E4A94">
          <w:rPr>
            <w:rFonts w:eastAsia="MS Gothic"/>
            <w:b/>
            <w:bCs/>
            <w:color w:val="4F81BD"/>
          </w:rPr>
          <w:t>pacs.002</w:t>
        </w:r>
      </w:hyperlink>
      <w:r>
        <w:rPr>
          <w:rFonts w:eastAsia="MS Gothic"/>
          <w:b/>
          <w:bCs/>
          <w:color w:val="4F81BD"/>
        </w:rPr>
        <w:t>)</w:t>
      </w:r>
      <w:r w:rsidRPr="00672A63">
        <w:rPr>
          <w:rFonts w:eastAsia="MS Gothic"/>
          <w:b/>
          <w:bCs/>
          <w:color w:val="4F81BD"/>
        </w:rPr>
        <w:t xml:space="preserve"> with reason for failure to debtor bank.</w:t>
      </w:r>
    </w:p>
    <w:p w:rsidR="000C466E" w:rsidP="00E92BA0" w:rsidRDefault="000C466E" w14:paraId="41AEF7F7" w14:textId="77777777">
      <w:pPr>
        <w:jc w:val="both"/>
        <w:rPr>
          <w:rFonts w:eastAsia="MS Gothic"/>
          <w:b/>
          <w:bCs/>
          <w:color w:val="4F81BD"/>
        </w:rPr>
      </w:pPr>
    </w:p>
    <w:p w:rsidR="00081718" w:rsidP="00E92BA0" w:rsidRDefault="00081718" w14:paraId="706B9C77" w14:textId="77777777">
      <w:pPr>
        <w:jc w:val="both"/>
        <w:rPr>
          <w:rFonts w:eastAsia="MS Gothic"/>
          <w:b/>
          <w:bCs/>
          <w:color w:val="4F81BD"/>
        </w:rPr>
      </w:pPr>
      <w:r>
        <w:rPr>
          <w:rFonts w:eastAsia="MS Gothic"/>
          <w:b/>
          <w:bCs/>
          <w:color w:val="4F81BD"/>
        </w:rPr>
        <w:t xml:space="preserve">Debtor Bank corrects error and re-submits the </w:t>
      </w:r>
      <w:r w:rsidRPr="00672A63">
        <w:rPr>
          <w:rFonts w:eastAsia="MS Gothic"/>
          <w:b/>
          <w:bCs/>
          <w:color w:val="4F81BD"/>
        </w:rPr>
        <w:t xml:space="preserve">mandate acceptance report </w:t>
      </w:r>
      <w:r w:rsidRPr="005E4A94">
        <w:rPr>
          <w:rFonts w:eastAsia="MS Gothic"/>
          <w:b/>
          <w:bCs/>
          <w:color w:val="4F81BD"/>
        </w:rPr>
        <w:t>(</w:t>
      </w:r>
      <w:hyperlink w:history="1" w:anchor="_Mandate_Acceptance_Report">
        <w:r w:rsidRPr="005E4A94">
          <w:rPr>
            <w:rFonts w:eastAsia="MS Gothic"/>
            <w:b/>
            <w:bCs/>
            <w:color w:val="4F81BD"/>
          </w:rPr>
          <w:t>pain.012</w:t>
        </w:r>
      </w:hyperlink>
      <w:r w:rsidRPr="005E4A94">
        <w:rPr>
          <w:rFonts w:eastAsia="MS Gothic"/>
          <w:b/>
          <w:bCs/>
          <w:color w:val="4F81BD"/>
        </w:rPr>
        <w:t>)</w:t>
      </w:r>
      <w:r>
        <w:rPr>
          <w:rFonts w:eastAsia="MS Gothic"/>
          <w:b/>
          <w:bCs/>
          <w:color w:val="4F81BD"/>
        </w:rPr>
        <w:t xml:space="preserve"> to the ACH.</w:t>
      </w:r>
    </w:p>
    <w:p w:rsidRPr="00672A63" w:rsidR="000C466E" w:rsidP="00E92BA0" w:rsidRDefault="000C466E" w14:paraId="6B5E63FC" w14:textId="77777777">
      <w:pPr>
        <w:jc w:val="both"/>
        <w:rPr>
          <w:rFonts w:eastAsia="MS Gothic"/>
          <w:b/>
          <w:bCs/>
          <w:color w:val="4F81BD"/>
        </w:rPr>
      </w:pPr>
    </w:p>
    <w:p w:rsidR="000C466E" w:rsidP="00E92BA0" w:rsidRDefault="000C466E" w14:paraId="1F2EA3F9" w14:textId="77777777">
      <w:pPr>
        <w:pStyle w:val="ListParagraph"/>
        <w:ind w:left="0"/>
      </w:pPr>
    </w:p>
    <w:p w:rsidR="000C466E" w:rsidP="00E92BA0" w:rsidRDefault="000C466E" w14:paraId="5B5550CF" w14:textId="77777777">
      <w:pPr>
        <w:pStyle w:val="ListParagraph"/>
        <w:ind w:left="0"/>
      </w:pPr>
    </w:p>
    <w:p w:rsidR="000C466E" w:rsidP="00E92BA0" w:rsidRDefault="000C466E" w14:paraId="730A0EBB" w14:textId="77777777">
      <w:pPr>
        <w:rPr>
          <w:b/>
        </w:rPr>
      </w:pPr>
      <w:r>
        <w:rPr>
          <w:b/>
        </w:rPr>
        <w:br w:type="page"/>
      </w:r>
    </w:p>
    <w:p w:rsidRPr="00356C83" w:rsidR="000C466E" w:rsidP="00E92BA0" w:rsidRDefault="000C466E" w14:paraId="63E40D99" w14:textId="77777777">
      <w:pPr>
        <w:tabs>
          <w:tab w:val="left" w:pos="1276"/>
        </w:tabs>
        <w:rPr>
          <w:b/>
        </w:rPr>
      </w:pPr>
      <w:r w:rsidRPr="00F2640F">
        <w:rPr>
          <w:b/>
        </w:rPr>
        <w:t>Alternative Case 5</w:t>
      </w:r>
      <w:r w:rsidRPr="00356C83">
        <w:rPr>
          <w:b/>
        </w:rPr>
        <w:t>:</w:t>
      </w:r>
    </w:p>
    <w:p w:rsidR="000C466E" w:rsidP="00E92BA0" w:rsidRDefault="000C466E" w14:paraId="3EEA958D" w14:textId="77777777">
      <w:pPr>
        <w:tabs>
          <w:tab w:val="left" w:pos="1276"/>
        </w:tabs>
        <w:rPr>
          <w:b/>
        </w:rPr>
      </w:pPr>
      <w:r w:rsidRPr="00F2640F">
        <w:rPr>
          <w:b/>
        </w:rPr>
        <w:t>Creditor Bank does not receive status report (pacs.002)/mandate acceptance report (pain.012) on the original mandate amendment request (pain.010) (The Debtor Bank sent the response to the ACH and ACH sent it to the Creditor Bank but the Creditor Bank did not receive response)  and times out after 60</w:t>
      </w:r>
      <w:r w:rsidR="00E60E81">
        <w:rPr>
          <w:b/>
        </w:rPr>
        <w:t xml:space="preserve"> </w:t>
      </w:r>
      <w:r w:rsidRPr="00F2640F">
        <w:rPr>
          <w:b/>
        </w:rPr>
        <w:t>secs (app level timeout)</w:t>
      </w:r>
      <w:r>
        <w:rPr>
          <w:b/>
        </w:rPr>
        <w:t xml:space="preserve"> </w:t>
      </w:r>
    </w:p>
    <w:p w:rsidR="000C466E" w:rsidP="00E92BA0" w:rsidRDefault="000C466E" w14:paraId="48781C70" w14:textId="77777777">
      <w:pPr>
        <w:tabs>
          <w:tab w:val="left" w:pos="1276"/>
        </w:tabs>
        <w:rPr>
          <w:b/>
        </w:rPr>
      </w:pPr>
    </w:p>
    <w:p w:rsidR="000C466E" w:rsidP="00E92BA0" w:rsidRDefault="000C466E" w14:paraId="42E7C2D6" w14:textId="77777777">
      <w:pPr>
        <w:jc w:val="both"/>
        <w:rPr>
          <w:rFonts w:eastAsia="MS Gothic"/>
          <w:b/>
          <w:bCs/>
          <w:color w:val="4F81BD"/>
        </w:rPr>
      </w:pPr>
      <w:r>
        <w:rPr>
          <w:rFonts w:eastAsia="MS Gothic"/>
          <w:b/>
          <w:bCs/>
          <w:color w:val="4F81BD"/>
        </w:rPr>
        <w:t xml:space="preserve">Creditor Bank </w:t>
      </w:r>
      <w:r w:rsidRPr="00D03676">
        <w:rPr>
          <w:rFonts w:eastAsia="MS Gothic"/>
          <w:b/>
          <w:bCs/>
          <w:color w:val="4F81BD"/>
        </w:rPr>
        <w:t>advise</w:t>
      </w:r>
      <w:r>
        <w:rPr>
          <w:rFonts w:eastAsia="MS Gothic"/>
          <w:b/>
          <w:bCs/>
          <w:color w:val="4F81BD"/>
        </w:rPr>
        <w:t>s</w:t>
      </w:r>
      <w:r w:rsidRPr="00D03676">
        <w:rPr>
          <w:rFonts w:eastAsia="MS Gothic"/>
          <w:b/>
          <w:bCs/>
          <w:color w:val="4F81BD"/>
        </w:rPr>
        <w:t xml:space="preserve"> the Creditor of non-receipt of status report (pacs.002)</w:t>
      </w:r>
      <w:r w:rsidRPr="00D03676" w:rsidR="00856A55">
        <w:rPr>
          <w:rFonts w:eastAsia="MS Gothic"/>
          <w:b/>
          <w:bCs/>
          <w:color w:val="4F81BD"/>
        </w:rPr>
        <w:t>// (</w:t>
      </w:r>
      <w:r w:rsidRPr="00D03676">
        <w:rPr>
          <w:rFonts w:eastAsia="MS Gothic"/>
          <w:b/>
          <w:bCs/>
          <w:color w:val="4F81BD"/>
        </w:rPr>
        <w:t>pain.012) after 60</w:t>
      </w:r>
      <w:r w:rsidR="00E60E81">
        <w:rPr>
          <w:rFonts w:eastAsia="MS Gothic"/>
          <w:b/>
          <w:bCs/>
          <w:color w:val="4F81BD"/>
        </w:rPr>
        <w:t xml:space="preserve"> </w:t>
      </w:r>
      <w:r w:rsidRPr="00D03676">
        <w:rPr>
          <w:rFonts w:eastAsia="MS Gothic"/>
          <w:b/>
          <w:bCs/>
          <w:color w:val="4F81BD"/>
        </w:rPr>
        <w:t>sec timeout</w:t>
      </w:r>
    </w:p>
    <w:p w:rsidRPr="00D03676" w:rsidR="000C466E" w:rsidP="00E92BA0" w:rsidRDefault="000C466E" w14:paraId="502A76E4" w14:textId="77777777">
      <w:pPr>
        <w:jc w:val="both"/>
        <w:rPr>
          <w:rFonts w:eastAsia="MS Gothic"/>
          <w:b/>
          <w:bCs/>
          <w:color w:val="4F81BD"/>
        </w:rPr>
      </w:pPr>
    </w:p>
    <w:p w:rsidR="00001716" w:rsidP="00E92BA0" w:rsidRDefault="000C466E" w14:paraId="081FD8EE" w14:textId="77777777">
      <w:pPr>
        <w:jc w:val="both"/>
        <w:rPr>
          <w:rFonts w:eastAsia="MS Gothic"/>
          <w:b/>
          <w:bCs/>
          <w:color w:val="4F81BD"/>
        </w:rPr>
      </w:pPr>
      <w:r w:rsidRPr="00D03676">
        <w:rPr>
          <w:rFonts w:eastAsia="MS Gothic"/>
          <w:b/>
          <w:bCs/>
          <w:color w:val="4F81BD"/>
        </w:rPr>
        <w:t>Creditor can instruct Creditor Bank to send a resubmission of the mandate amendment request</w:t>
      </w:r>
    </w:p>
    <w:p w:rsidR="000C466E" w:rsidP="00E92BA0" w:rsidRDefault="000C466E" w14:paraId="48D1DC9B" w14:textId="77777777">
      <w:pPr>
        <w:jc w:val="both"/>
        <w:rPr>
          <w:rFonts w:eastAsia="MS Gothic"/>
          <w:b/>
          <w:bCs/>
          <w:color w:val="4F81BD"/>
        </w:rPr>
      </w:pPr>
      <w:r w:rsidRPr="00D03676">
        <w:rPr>
          <w:rFonts w:eastAsia="MS Gothic"/>
          <w:b/>
          <w:bCs/>
          <w:color w:val="4F81BD"/>
        </w:rPr>
        <w:t xml:space="preserve"> </w:t>
      </w:r>
    </w:p>
    <w:p w:rsidR="00356C83" w:rsidP="00E92BA0" w:rsidRDefault="00356C83" w14:paraId="3608FE5A" w14:textId="77777777">
      <w:pPr>
        <w:jc w:val="both"/>
        <w:rPr>
          <w:rFonts w:eastAsia="MS Gothic"/>
          <w:b/>
          <w:bCs/>
          <w:color w:val="4F81BD"/>
        </w:rPr>
      </w:pPr>
    </w:p>
    <w:p w:rsidRPr="00D03676" w:rsidR="00356C83" w:rsidP="00E92BA0" w:rsidRDefault="00356C83" w14:paraId="12128695" w14:textId="77777777">
      <w:pPr>
        <w:jc w:val="both"/>
        <w:rPr>
          <w:rFonts w:eastAsia="MS Gothic"/>
          <w:b/>
          <w:bCs/>
          <w:color w:val="4F81BD"/>
        </w:rPr>
      </w:pPr>
      <w:r>
        <w:rPr>
          <w:noProof/>
          <w:lang w:val="en-US"/>
        </w:rPr>
        <w:drawing>
          <wp:inline distT="0" distB="0" distL="0" distR="0" wp14:anchorId="4799910C" wp14:editId="695E5478">
            <wp:extent cx="5731510" cy="3362363"/>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362363"/>
                    </a:xfrm>
                    <a:prstGeom prst="rect">
                      <a:avLst/>
                    </a:prstGeom>
                  </pic:spPr>
                </pic:pic>
              </a:graphicData>
            </a:graphic>
          </wp:inline>
        </w:drawing>
      </w:r>
    </w:p>
    <w:p w:rsidR="000C466E" w:rsidP="00E92BA0" w:rsidRDefault="000C466E" w14:paraId="6BC1CB55" w14:textId="77777777">
      <w:pPr>
        <w:tabs>
          <w:tab w:val="left" w:pos="1276"/>
        </w:tabs>
        <w:rPr>
          <w:b/>
        </w:rPr>
      </w:pPr>
    </w:p>
    <w:p w:rsidRPr="00092EA5" w:rsidR="000C466E" w:rsidP="00E92BA0" w:rsidRDefault="000C466E" w14:paraId="04A2677B" w14:textId="77777777">
      <w:pPr>
        <w:tabs>
          <w:tab w:val="left" w:pos="1276"/>
        </w:tabs>
        <w:rPr>
          <w:b/>
        </w:rPr>
      </w:pPr>
    </w:p>
    <w:p w:rsidR="000C466E" w:rsidP="00E92BA0" w:rsidRDefault="000C466E" w14:paraId="656886DD" w14:textId="77777777">
      <w:pPr>
        <w:jc w:val="both"/>
        <w:rPr>
          <w:rFonts w:eastAsia="MS Gothic"/>
          <w:b/>
          <w:bCs/>
          <w:color w:val="4F81BD"/>
        </w:rPr>
      </w:pPr>
      <w:r w:rsidRPr="009B576D">
        <w:rPr>
          <w:rFonts w:eastAsia="MS Gothic"/>
          <w:b/>
          <w:bCs/>
          <w:color w:val="4F81BD"/>
        </w:rPr>
        <w:t>Creditor Bank resubmits the mandate amendment request (</w:t>
      </w:r>
      <w:hyperlink w:history="1" w:anchor="OLE_LINK29">
        <w:r w:rsidRPr="005E4A94">
          <w:rPr>
            <w:rFonts w:eastAsia="MS Gothic"/>
            <w:b/>
            <w:bCs/>
            <w:color w:val="4F81BD"/>
          </w:rPr>
          <w:t>pain.010</w:t>
        </w:r>
      </w:hyperlink>
      <w:r w:rsidRPr="009B576D">
        <w:rPr>
          <w:rFonts w:eastAsia="MS Gothic"/>
          <w:b/>
          <w:bCs/>
          <w:color w:val="4F81BD"/>
        </w:rPr>
        <w:t>) to ACH.</w:t>
      </w:r>
    </w:p>
    <w:p w:rsidR="00637ECA" w:rsidP="00E92BA0" w:rsidRDefault="00637ECA" w14:paraId="760ABA6D" w14:textId="77777777">
      <w:pPr>
        <w:jc w:val="both"/>
        <w:rPr>
          <w:rFonts w:eastAsia="MS Gothic"/>
          <w:b/>
          <w:bCs/>
          <w:color w:val="4F81BD"/>
        </w:rPr>
      </w:pPr>
    </w:p>
    <w:p w:rsidR="000C466E" w:rsidP="00E92BA0" w:rsidRDefault="000C466E" w14:paraId="149EE841" w14:textId="77777777">
      <w:pPr>
        <w:jc w:val="both"/>
        <w:rPr>
          <w:rFonts w:eastAsia="MS Gothic"/>
          <w:b/>
          <w:bCs/>
          <w:color w:val="4F81BD"/>
        </w:rPr>
      </w:pPr>
      <w:r w:rsidRPr="009B576D">
        <w:rPr>
          <w:rFonts w:eastAsia="MS Gothic"/>
          <w:b/>
          <w:bCs/>
          <w:color w:val="4F81BD"/>
        </w:rPr>
        <w:t>ACH sends resubmitted mandate amendment request (</w:t>
      </w:r>
      <w:hyperlink w:history="1" w:anchor="OLE_LINK29">
        <w:r w:rsidRPr="005E4A94">
          <w:rPr>
            <w:rFonts w:eastAsia="MS Gothic"/>
            <w:b/>
            <w:bCs/>
            <w:color w:val="4F81BD"/>
          </w:rPr>
          <w:t>pain.010</w:t>
        </w:r>
      </w:hyperlink>
      <w:r w:rsidRPr="009B576D">
        <w:rPr>
          <w:rFonts w:eastAsia="MS Gothic"/>
          <w:b/>
          <w:bCs/>
          <w:color w:val="4F81BD"/>
        </w:rPr>
        <w:t>) to Debtor Bank.</w:t>
      </w:r>
    </w:p>
    <w:p w:rsidR="00637ECA" w:rsidP="00E92BA0" w:rsidRDefault="00637ECA" w14:paraId="2F40B472" w14:textId="77777777">
      <w:pPr>
        <w:jc w:val="both"/>
        <w:rPr>
          <w:rFonts w:eastAsia="MS Gothic"/>
          <w:b/>
          <w:bCs/>
          <w:color w:val="4F81BD"/>
        </w:rPr>
      </w:pPr>
    </w:p>
    <w:p w:rsidR="000C466E" w:rsidP="00E92BA0" w:rsidRDefault="000C466E" w14:paraId="6057410B" w14:textId="77777777">
      <w:pPr>
        <w:jc w:val="both"/>
        <w:rPr>
          <w:rFonts w:eastAsia="MS Gothic"/>
          <w:b/>
          <w:bCs/>
          <w:color w:val="4F81BD"/>
        </w:rPr>
      </w:pPr>
      <w:r w:rsidRPr="009B576D">
        <w:rPr>
          <w:rFonts w:eastAsia="MS Gothic"/>
          <w:b/>
          <w:bCs/>
          <w:color w:val="4F81BD"/>
        </w:rPr>
        <w:t>Debtor Bank receives the resubmitted mandate amendment request (</w:t>
      </w:r>
      <w:hyperlink w:history="1" w:anchor="OLE_LINK29">
        <w:r w:rsidRPr="005E4A94">
          <w:rPr>
            <w:rFonts w:eastAsia="MS Gothic"/>
            <w:b/>
            <w:bCs/>
            <w:color w:val="4F81BD"/>
          </w:rPr>
          <w:t>pain.010</w:t>
        </w:r>
      </w:hyperlink>
      <w:r w:rsidRPr="009B576D">
        <w:rPr>
          <w:rFonts w:eastAsia="MS Gothic"/>
          <w:b/>
          <w:bCs/>
          <w:color w:val="4F81BD"/>
        </w:rPr>
        <w:t>) (duplicate of original)</w:t>
      </w:r>
    </w:p>
    <w:p w:rsidRPr="009B576D" w:rsidR="000C466E" w:rsidP="00E92BA0" w:rsidRDefault="000C466E" w14:paraId="0E6735B7" w14:textId="77777777">
      <w:pPr>
        <w:jc w:val="both"/>
        <w:rPr>
          <w:rFonts w:eastAsia="MS Gothic"/>
          <w:b/>
          <w:bCs/>
          <w:color w:val="4F81BD"/>
        </w:rPr>
      </w:pPr>
    </w:p>
    <w:p w:rsidR="00DD01C7" w:rsidP="00E92BA0" w:rsidRDefault="00DD01C7" w14:paraId="2884647B" w14:textId="77777777">
      <w:pPr>
        <w:jc w:val="both"/>
        <w:rPr>
          <w:rFonts w:eastAsia="MS Gothic"/>
          <w:b/>
          <w:bCs/>
          <w:color w:val="4F81BD"/>
        </w:rPr>
      </w:pPr>
      <w:r w:rsidRPr="008B233A">
        <w:rPr>
          <w:rFonts w:eastAsia="MS Gothic"/>
          <w:b/>
          <w:bCs/>
          <w:color w:val="4F81BD"/>
        </w:rPr>
        <w:t>The Debtor Bank respond</w:t>
      </w:r>
      <w:r>
        <w:rPr>
          <w:rFonts w:eastAsia="MS Gothic"/>
          <w:b/>
          <w:bCs/>
          <w:color w:val="4F81BD"/>
        </w:rPr>
        <w:t>s</w:t>
      </w:r>
      <w:r w:rsidRPr="008B233A">
        <w:rPr>
          <w:rFonts w:eastAsia="MS Gothic"/>
          <w:b/>
          <w:bCs/>
          <w:color w:val="4F81BD"/>
        </w:rPr>
        <w:t xml:space="preserve"> with </w:t>
      </w:r>
      <w:r>
        <w:rPr>
          <w:rFonts w:eastAsia="MS Gothic"/>
          <w:b/>
          <w:bCs/>
          <w:color w:val="4F81BD"/>
        </w:rPr>
        <w:t>the original</w:t>
      </w:r>
      <w:r w:rsidRPr="008B233A">
        <w:rPr>
          <w:rFonts w:eastAsia="MS Gothic"/>
          <w:b/>
          <w:bCs/>
          <w:color w:val="4F81BD"/>
        </w:rPr>
        <w:t xml:space="preserve"> </w:t>
      </w:r>
      <w:r>
        <w:rPr>
          <w:rFonts w:eastAsia="MS Gothic"/>
          <w:b/>
          <w:bCs/>
          <w:color w:val="4F81BD"/>
        </w:rPr>
        <w:t xml:space="preserve">status report (pacs.002) or </w:t>
      </w:r>
      <w:r w:rsidRPr="008B233A">
        <w:rPr>
          <w:rFonts w:eastAsia="MS Gothic"/>
          <w:b/>
          <w:bCs/>
          <w:color w:val="4F81BD"/>
        </w:rPr>
        <w:t xml:space="preserve">mandate acceptance report (pain.012). </w:t>
      </w:r>
    </w:p>
    <w:p w:rsidRPr="00CE1FB6" w:rsidR="000C466E" w:rsidP="00E92BA0" w:rsidRDefault="000C466E" w14:paraId="7A0F8298" w14:textId="77777777"/>
    <w:p w:rsidR="000C466E" w:rsidP="00E92BA0" w:rsidRDefault="000C466E" w14:paraId="4011FF19" w14:textId="77777777">
      <w:pPr>
        <w:jc w:val="both"/>
        <w:rPr>
          <w:rFonts w:eastAsia="MS Gothic"/>
          <w:b/>
          <w:bCs/>
          <w:color w:val="4F81BD"/>
        </w:rPr>
      </w:pPr>
      <w:r w:rsidRPr="00356C83">
        <w:rPr>
          <w:rFonts w:eastAsia="MS Gothic"/>
          <w:b/>
          <w:bCs/>
          <w:color w:val="4F81BD"/>
        </w:rPr>
        <w:t>ACH sends status report (</w:t>
      </w:r>
      <w:hyperlink w:history="1" w:anchor="Status_Report_Debtor_Mandate_Request">
        <w:r w:rsidRPr="00356C83">
          <w:rPr>
            <w:rFonts w:eastAsia="MS Gothic"/>
            <w:b/>
            <w:bCs/>
            <w:color w:val="4F81BD"/>
          </w:rPr>
          <w:t>pacs.002</w:t>
        </w:r>
      </w:hyperlink>
      <w:r w:rsidRPr="00356C83">
        <w:rPr>
          <w:rFonts w:eastAsia="MS Gothic"/>
          <w:b/>
          <w:bCs/>
          <w:color w:val="4F81BD"/>
        </w:rPr>
        <w:t xml:space="preserve">) </w:t>
      </w:r>
      <w:r w:rsidRPr="00356C83" w:rsidR="00DD01C7">
        <w:rPr>
          <w:rFonts w:eastAsia="MS Gothic"/>
          <w:b/>
          <w:bCs/>
          <w:color w:val="4F81BD"/>
        </w:rPr>
        <w:t>or</w:t>
      </w:r>
      <w:r w:rsidRPr="00356C83">
        <w:rPr>
          <w:rFonts w:eastAsia="MS Gothic"/>
          <w:b/>
          <w:bCs/>
          <w:color w:val="4F81BD"/>
        </w:rPr>
        <w:t xml:space="preserve"> mandate acceptance message (</w:t>
      </w:r>
      <w:hyperlink w:history="1" w:anchor="_Mandate_Acceptance_Report">
        <w:r w:rsidRPr="00356C83">
          <w:rPr>
            <w:rFonts w:eastAsia="MS Gothic"/>
            <w:b/>
            <w:bCs/>
            <w:color w:val="4F81BD"/>
          </w:rPr>
          <w:t>pain.012</w:t>
        </w:r>
      </w:hyperlink>
      <w:r w:rsidRPr="00356C83">
        <w:rPr>
          <w:rFonts w:eastAsia="MS Gothic"/>
          <w:b/>
          <w:bCs/>
          <w:color w:val="4F81BD"/>
        </w:rPr>
        <w:t>) to Creditor Bank.</w:t>
      </w:r>
    </w:p>
    <w:p w:rsidR="000C466E" w:rsidP="00E92BA0" w:rsidRDefault="000C466E" w14:paraId="0D7441EB" w14:textId="77777777">
      <w:pPr>
        <w:jc w:val="both"/>
        <w:rPr>
          <w:rFonts w:eastAsia="MS Gothic"/>
          <w:b/>
          <w:bCs/>
          <w:color w:val="4F81BD"/>
        </w:rPr>
      </w:pPr>
    </w:p>
    <w:p w:rsidRPr="009B576D" w:rsidR="000C466E" w:rsidP="00E92BA0" w:rsidRDefault="000C466E" w14:paraId="4011940F" w14:textId="77777777">
      <w:pPr>
        <w:jc w:val="both"/>
        <w:rPr>
          <w:rFonts w:eastAsia="MS Gothic"/>
          <w:b/>
          <w:bCs/>
          <w:color w:val="4F81BD"/>
        </w:rPr>
      </w:pPr>
      <w:r w:rsidRPr="009B576D">
        <w:rPr>
          <w:rFonts w:eastAsia="MS Gothic"/>
          <w:b/>
          <w:bCs/>
          <w:color w:val="4F81BD"/>
        </w:rPr>
        <w:t>Creditor Bank sends response to Creditor</w:t>
      </w:r>
    </w:p>
    <w:p w:rsidRPr="00431EB5" w:rsidR="000C466E" w:rsidP="00E92BA0" w:rsidRDefault="000C466E" w14:paraId="7D69EC6C" w14:textId="77777777">
      <w:pPr>
        <w:pStyle w:val="ListParagraph"/>
        <w:ind w:left="0"/>
      </w:pPr>
    </w:p>
    <w:p w:rsidRPr="00A3619F" w:rsidR="000C466E" w:rsidP="00E92BA0" w:rsidRDefault="000C466E" w14:paraId="639FD76E" w14:textId="77777777">
      <w:pPr>
        <w:pStyle w:val="ListParagraph"/>
        <w:ind w:left="0"/>
        <w:rPr>
          <w:i/>
        </w:rPr>
      </w:pPr>
      <w:r>
        <w:rPr>
          <w:i/>
        </w:rPr>
        <w:t>On Creditor request, Creditor Bank is allowed to re</w:t>
      </w:r>
      <w:r w:rsidRPr="00A3619F">
        <w:rPr>
          <w:i/>
        </w:rPr>
        <w:t xml:space="preserve">submit the mandate </w:t>
      </w:r>
      <w:r>
        <w:rPr>
          <w:i/>
        </w:rPr>
        <w:t>amendment</w:t>
      </w:r>
      <w:r w:rsidRPr="00A3619F">
        <w:rPr>
          <w:i/>
        </w:rPr>
        <w:t xml:space="preserve"> request up to 3 times and if no response message is received from the Debtor Bank the Creditor Bank needs to raise an alert to required AC participants.</w:t>
      </w:r>
    </w:p>
    <w:p w:rsidR="002137C0" w:rsidP="00E92BA0" w:rsidRDefault="002137C0" w14:paraId="06187BE5" w14:textId="77777777">
      <w:pPr>
        <w:pStyle w:val="ListParagraph"/>
        <w:ind w:left="0"/>
        <w:rPr>
          <w:i/>
        </w:rPr>
      </w:pPr>
    </w:p>
    <w:p w:rsidR="002137C0" w:rsidP="00E92BA0" w:rsidRDefault="002137C0" w14:paraId="7455A700" w14:textId="77777777">
      <w:pPr>
        <w:pStyle w:val="ListParagraph"/>
        <w:ind w:left="0"/>
        <w:rPr>
          <w:i/>
        </w:rPr>
      </w:pPr>
      <w:r w:rsidRPr="00296DC4">
        <w:rPr>
          <w:i/>
        </w:rPr>
        <w:t>The Debtor Bank responds with the original result with the latest Request Transmission Number.</w:t>
      </w:r>
    </w:p>
    <w:p w:rsidR="002137C0" w:rsidP="00E92BA0" w:rsidRDefault="002137C0" w14:paraId="14F4AEA7" w14:textId="77777777">
      <w:pPr>
        <w:pStyle w:val="ListParagraph"/>
        <w:ind w:left="0"/>
        <w:rPr>
          <w:i/>
        </w:rPr>
      </w:pPr>
    </w:p>
    <w:p w:rsidRPr="00A3619F" w:rsidR="000C466E" w:rsidP="00E92BA0" w:rsidRDefault="000C466E" w14:paraId="09DCF5B1" w14:textId="77777777">
      <w:pPr>
        <w:pStyle w:val="ListParagraph"/>
        <w:ind w:left="0"/>
        <w:rPr>
          <w:i/>
        </w:rPr>
      </w:pPr>
      <w:r w:rsidRPr="00A3619F">
        <w:rPr>
          <w:i/>
        </w:rPr>
        <w:t>The Creditor Bank will decide on the alert required when resubmissions have been exhausted, e.g. manual process-ops call.</w:t>
      </w:r>
    </w:p>
    <w:p w:rsidR="002137C0" w:rsidP="00E92BA0" w:rsidRDefault="002137C0" w14:paraId="7CCA438A" w14:textId="77777777">
      <w:pPr>
        <w:rPr>
          <w:i/>
        </w:rPr>
      </w:pPr>
    </w:p>
    <w:p w:rsidRPr="0055350F" w:rsidR="000C466E" w:rsidP="00E92BA0" w:rsidRDefault="000C466E" w14:paraId="768E06D5" w14:textId="77777777">
      <w:pPr>
        <w:rPr>
          <w:i/>
        </w:rPr>
      </w:pPr>
      <w:r>
        <w:rPr>
          <w:i/>
        </w:rPr>
        <w:t>Only af</w:t>
      </w:r>
      <w:r w:rsidRPr="00EA0A63">
        <w:rPr>
          <w:i/>
        </w:rPr>
        <w:t xml:space="preserve">ter </w:t>
      </w:r>
      <w:r w:rsidRPr="0055350F">
        <w:rPr>
          <w:i/>
        </w:rPr>
        <w:t xml:space="preserve">3 resubmissions of the mandate </w:t>
      </w:r>
      <w:r>
        <w:rPr>
          <w:i/>
        </w:rPr>
        <w:t>amendment</w:t>
      </w:r>
      <w:r w:rsidRPr="00EA0A63">
        <w:rPr>
          <w:i/>
        </w:rPr>
        <w:t xml:space="preserve"> request (pain.0</w:t>
      </w:r>
      <w:r>
        <w:rPr>
          <w:i/>
        </w:rPr>
        <w:t>1</w:t>
      </w:r>
      <w:r w:rsidRPr="00EA0A63">
        <w:rPr>
          <w:i/>
        </w:rPr>
        <w:t>0</w:t>
      </w:r>
      <w:r w:rsidRPr="0055350F">
        <w:rPr>
          <w:i/>
        </w:rPr>
        <w:t xml:space="preserve">), </w:t>
      </w:r>
      <w:r>
        <w:rPr>
          <w:i/>
        </w:rPr>
        <w:t xml:space="preserve">must </w:t>
      </w:r>
      <w:r w:rsidRPr="00EA0A63">
        <w:rPr>
          <w:i/>
        </w:rPr>
        <w:t>a cancellation message must be sent by the Credi</w:t>
      </w:r>
      <w:r w:rsidRPr="0055350F">
        <w:rPr>
          <w:i/>
        </w:rPr>
        <w:t xml:space="preserve">tor Bank and only then upon Creditor request a new mandate </w:t>
      </w:r>
      <w:r>
        <w:rPr>
          <w:i/>
        </w:rPr>
        <w:t>amendment</w:t>
      </w:r>
      <w:r w:rsidRPr="00526E4D">
        <w:rPr>
          <w:i/>
        </w:rPr>
        <w:t xml:space="preserve"> request (pain.0</w:t>
      </w:r>
      <w:r>
        <w:rPr>
          <w:i/>
        </w:rPr>
        <w:t>1</w:t>
      </w:r>
      <w:r w:rsidRPr="00526E4D">
        <w:rPr>
          <w:i/>
        </w:rPr>
        <w:t>0)</w:t>
      </w:r>
      <w:r w:rsidRPr="00EA0A63">
        <w:rPr>
          <w:i/>
        </w:rPr>
        <w:t xml:space="preserve"> can be submitted.</w:t>
      </w:r>
    </w:p>
    <w:p w:rsidR="000C466E" w:rsidP="00E92BA0" w:rsidRDefault="000C466E" w14:paraId="41A90367" w14:textId="77777777">
      <w:pPr>
        <w:rPr>
          <w:i/>
        </w:rPr>
      </w:pPr>
    </w:p>
    <w:p w:rsidR="007C5349" w:rsidP="00E92BA0" w:rsidRDefault="000C466E" w14:paraId="0BF46129" w14:textId="77777777">
      <w:pPr>
        <w:pStyle w:val="ListParagraph"/>
        <w:ind w:left="0"/>
        <w:rPr>
          <w:i/>
        </w:rPr>
      </w:pPr>
      <w:r w:rsidRPr="00E47603">
        <w:rPr>
          <w:i/>
        </w:rPr>
        <w:t xml:space="preserve">The message resubmissions </w:t>
      </w:r>
      <w:r>
        <w:rPr>
          <w:i/>
        </w:rPr>
        <w:t xml:space="preserve">are indicated </w:t>
      </w:r>
      <w:r w:rsidRPr="00E47603">
        <w:rPr>
          <w:i/>
        </w:rPr>
        <w:t>by a</w:t>
      </w:r>
      <w:r>
        <w:rPr>
          <w:i/>
        </w:rPr>
        <w:t xml:space="preserve"> transmission counter</w:t>
      </w:r>
      <w:r w:rsidRPr="00E47603">
        <w:rPr>
          <w:i/>
        </w:rPr>
        <w:t xml:space="preserve"> tag</w:t>
      </w:r>
      <w:r>
        <w:rPr>
          <w:i/>
        </w:rPr>
        <w:t xml:space="preserve"> in messages which contain </w:t>
      </w:r>
      <w:r w:rsidRPr="00E47603">
        <w:rPr>
          <w:i/>
        </w:rPr>
        <w:t>values 1</w:t>
      </w:r>
      <w:r>
        <w:rPr>
          <w:i/>
        </w:rPr>
        <w:t xml:space="preserve"> </w:t>
      </w:r>
      <w:r w:rsidRPr="00E47603">
        <w:rPr>
          <w:i/>
        </w:rPr>
        <w:t>(for the original message)</w:t>
      </w:r>
      <w:r>
        <w:rPr>
          <w:i/>
        </w:rPr>
        <w:t>,</w:t>
      </w:r>
      <w:r w:rsidRPr="00E47603">
        <w:rPr>
          <w:i/>
        </w:rPr>
        <w:t xml:space="preserve"> 2, 3 &amp; 4 (for the resubmitted messages)</w:t>
      </w:r>
      <w:r>
        <w:rPr>
          <w:i/>
        </w:rPr>
        <w:t>.</w:t>
      </w:r>
    </w:p>
    <w:p w:rsidR="007C5349" w:rsidP="00E92BA0" w:rsidRDefault="007C5349" w14:paraId="39401419" w14:textId="77777777">
      <w:pPr>
        <w:pStyle w:val="ListParagraph"/>
        <w:ind w:left="0"/>
        <w:rPr>
          <w:i/>
        </w:rPr>
      </w:pPr>
    </w:p>
    <w:p w:rsidR="00307F3F" w:rsidP="00E92BA0" w:rsidRDefault="00307F3F" w14:paraId="6A4FD161" w14:textId="77777777">
      <w:pPr>
        <w:pStyle w:val="ListParagraph"/>
        <w:ind w:left="0"/>
        <w:rPr>
          <w:i/>
        </w:rPr>
      </w:pPr>
      <w:r>
        <w:rPr>
          <w:i/>
        </w:rPr>
        <w:br w:type="page"/>
      </w:r>
    </w:p>
    <w:p w:rsidRPr="00AB047E" w:rsidR="00307F3F" w:rsidP="002C2973" w:rsidRDefault="00307F3F" w14:paraId="13206F53" w14:textId="77777777">
      <w:pPr>
        <w:pStyle w:val="ListParagraph"/>
        <w:numPr>
          <w:ilvl w:val="2"/>
          <w:numId w:val="50"/>
        </w:numPr>
        <w:ind w:left="0" w:firstLine="0"/>
        <w:outlineLvl w:val="2"/>
      </w:pPr>
      <w:bookmarkStart w:name="_Toc455311590" w:id="2687"/>
      <w:bookmarkStart w:name="_Toc536096804" w:id="2688"/>
      <w:r w:rsidRPr="00AB047E">
        <w:t xml:space="preserve">TT1 </w:t>
      </w:r>
      <w:r w:rsidR="00D71C7C">
        <w:t xml:space="preserve">and TT3 </w:t>
      </w:r>
      <w:r w:rsidRPr="00AB047E">
        <w:t>Real-time Authorisation -  Amendment of a Mandate</w:t>
      </w:r>
      <w:bookmarkEnd w:id="2687"/>
      <w:bookmarkEnd w:id="2688"/>
    </w:p>
    <w:p w:rsidR="00307F3F" w:rsidP="00E92BA0" w:rsidRDefault="00307F3F" w14:paraId="5E5B8B02" w14:textId="77777777">
      <w:pPr>
        <w:pStyle w:val="ListParagraph"/>
        <w:ind w:left="0"/>
      </w:pPr>
    </w:p>
    <w:p w:rsidRPr="002D6E2C" w:rsidR="000C466E" w:rsidP="00E92BA0" w:rsidRDefault="000C466E" w14:paraId="78F0ACFB" w14:textId="77777777">
      <w:pPr>
        <w:tabs>
          <w:tab w:val="left" w:pos="1276"/>
        </w:tabs>
        <w:rPr>
          <w:b/>
        </w:rPr>
      </w:pPr>
      <w:r w:rsidRPr="002D6E2C">
        <w:rPr>
          <w:b/>
        </w:rPr>
        <w:t>Alternative Case</w:t>
      </w:r>
      <w:r>
        <w:rPr>
          <w:b/>
        </w:rPr>
        <w:t xml:space="preserve"> </w:t>
      </w:r>
      <w:r w:rsidRPr="002D6E2C">
        <w:rPr>
          <w:b/>
        </w:rPr>
        <w:t>1:</w:t>
      </w:r>
    </w:p>
    <w:p w:rsidR="000C466E" w:rsidP="00E92BA0" w:rsidRDefault="000C466E" w14:paraId="4429108B" w14:textId="77777777">
      <w:pPr>
        <w:tabs>
          <w:tab w:val="left" w:pos="1276"/>
        </w:tabs>
        <w:rPr>
          <w:b/>
        </w:rPr>
      </w:pPr>
      <w:r w:rsidRPr="00295232">
        <w:rPr>
          <w:b/>
        </w:rPr>
        <w:t xml:space="preserve">Mandate </w:t>
      </w:r>
      <w:r>
        <w:rPr>
          <w:b/>
        </w:rPr>
        <w:t>amendment</w:t>
      </w:r>
      <w:r w:rsidRPr="00295232">
        <w:rPr>
          <w:b/>
        </w:rPr>
        <w:t xml:space="preserve"> request from Creditor fails at Creditor Bank.</w:t>
      </w:r>
    </w:p>
    <w:p w:rsidR="000C466E" w:rsidP="00E92BA0" w:rsidRDefault="000C466E" w14:paraId="766C8BF8" w14:textId="77777777">
      <w:pPr>
        <w:rPr>
          <w:i/>
        </w:rPr>
      </w:pPr>
      <w:r>
        <w:rPr>
          <w:i/>
        </w:rPr>
        <w:t xml:space="preserve">See </w:t>
      </w:r>
      <w:r w:rsidRPr="00B74C1C">
        <w:rPr>
          <w:i/>
        </w:rPr>
        <w:t xml:space="preserve">TT1 Delayed </w:t>
      </w:r>
      <w:r>
        <w:rPr>
          <w:i/>
        </w:rPr>
        <w:t>Authorisation</w:t>
      </w:r>
      <w:r w:rsidRPr="00B74C1C">
        <w:rPr>
          <w:i/>
        </w:rPr>
        <w:t xml:space="preserve"> - Amendment of a Mandate</w:t>
      </w:r>
      <w:r>
        <w:rPr>
          <w:i/>
        </w:rPr>
        <w:t xml:space="preserve"> alternate case 1 for details.</w:t>
      </w:r>
    </w:p>
    <w:p w:rsidR="004C404A" w:rsidP="00E92BA0" w:rsidRDefault="004C404A" w14:paraId="3D42A361" w14:textId="77777777">
      <w:pPr>
        <w:tabs>
          <w:tab w:val="left" w:pos="1276"/>
        </w:tabs>
        <w:rPr>
          <w:b/>
        </w:rPr>
      </w:pPr>
    </w:p>
    <w:p w:rsidRPr="002D6E2C" w:rsidR="000C466E" w:rsidP="00E92BA0" w:rsidRDefault="000C466E" w14:paraId="40828480" w14:textId="77777777">
      <w:pPr>
        <w:tabs>
          <w:tab w:val="left" w:pos="1276"/>
        </w:tabs>
        <w:rPr>
          <w:b/>
        </w:rPr>
      </w:pPr>
      <w:r w:rsidRPr="002D6E2C">
        <w:rPr>
          <w:b/>
        </w:rPr>
        <w:t>Alternative Case</w:t>
      </w:r>
      <w:r>
        <w:rPr>
          <w:b/>
        </w:rPr>
        <w:t xml:space="preserve"> </w:t>
      </w:r>
      <w:r w:rsidRPr="002D6E2C">
        <w:rPr>
          <w:b/>
        </w:rPr>
        <w:t>2:</w:t>
      </w:r>
    </w:p>
    <w:p w:rsidR="000C466E" w:rsidP="00E92BA0" w:rsidRDefault="000C466E" w14:paraId="6A21E82E" w14:textId="77777777">
      <w:pPr>
        <w:tabs>
          <w:tab w:val="left" w:pos="1276"/>
        </w:tabs>
        <w:rPr>
          <w:b/>
        </w:rPr>
      </w:pPr>
      <w:r>
        <w:rPr>
          <w:b/>
        </w:rPr>
        <w:t>Mandate</w:t>
      </w:r>
      <w:r w:rsidRPr="00295232">
        <w:rPr>
          <w:b/>
        </w:rPr>
        <w:t xml:space="preserve"> </w:t>
      </w:r>
      <w:r>
        <w:rPr>
          <w:b/>
        </w:rPr>
        <w:t xml:space="preserve">Amendment </w:t>
      </w:r>
      <w:r w:rsidRPr="00295232">
        <w:rPr>
          <w:b/>
        </w:rPr>
        <w:t>request (</w:t>
      </w:r>
      <w:hyperlink w:history="1" w:anchor="_Mandate_Initiation_Request_1">
        <w:r w:rsidRPr="00FA2425">
          <w:rPr>
            <w:b/>
          </w:rPr>
          <w:t>pain.0</w:t>
        </w:r>
        <w:r>
          <w:rPr>
            <w:b/>
          </w:rPr>
          <w:t>1</w:t>
        </w:r>
        <w:r w:rsidRPr="00FA2425">
          <w:rPr>
            <w:b/>
          </w:rPr>
          <w:t>0</w:t>
        </w:r>
      </w:hyperlink>
      <w:r w:rsidRPr="00295232">
        <w:rPr>
          <w:b/>
        </w:rPr>
        <w:t>) from Creditor Bank fails validation at ACH.</w:t>
      </w:r>
    </w:p>
    <w:p w:rsidR="000C466E" w:rsidP="00E92BA0" w:rsidRDefault="000C466E" w14:paraId="31D52A11" w14:textId="77777777">
      <w:pPr>
        <w:rPr>
          <w:i/>
        </w:rPr>
      </w:pPr>
      <w:r>
        <w:rPr>
          <w:i/>
        </w:rPr>
        <w:t xml:space="preserve">See </w:t>
      </w:r>
      <w:r w:rsidRPr="00B74C1C">
        <w:rPr>
          <w:i/>
        </w:rPr>
        <w:t xml:space="preserve">TT1 Delayed </w:t>
      </w:r>
      <w:r>
        <w:rPr>
          <w:i/>
        </w:rPr>
        <w:t>Authorisation</w:t>
      </w:r>
      <w:r w:rsidRPr="00B74C1C">
        <w:rPr>
          <w:i/>
        </w:rPr>
        <w:t xml:space="preserve"> - Amendment of a Mandate</w:t>
      </w:r>
      <w:r>
        <w:rPr>
          <w:i/>
        </w:rPr>
        <w:t xml:space="preserve"> alternate case 2 for details.</w:t>
      </w:r>
    </w:p>
    <w:p w:rsidRPr="002D6E2C" w:rsidR="000C466E" w:rsidP="00E92BA0" w:rsidRDefault="000C466E" w14:paraId="59BBA398" w14:textId="77777777">
      <w:pPr>
        <w:pStyle w:val="ListParagraph"/>
        <w:ind w:left="0"/>
      </w:pPr>
    </w:p>
    <w:p w:rsidRPr="00A53B9D" w:rsidR="000C466E" w:rsidP="00E92BA0" w:rsidRDefault="000C466E" w14:paraId="0E7FDAC2" w14:textId="77777777">
      <w:pPr>
        <w:tabs>
          <w:tab w:val="left" w:pos="1276"/>
        </w:tabs>
        <w:rPr>
          <w:b/>
        </w:rPr>
      </w:pPr>
      <w:r w:rsidRPr="00A53B9D">
        <w:rPr>
          <w:b/>
        </w:rPr>
        <w:t>Alternative Case 3:</w:t>
      </w:r>
    </w:p>
    <w:p w:rsidR="000C466E" w:rsidP="00E92BA0" w:rsidRDefault="000C466E" w14:paraId="59F80477" w14:textId="77777777">
      <w:pPr>
        <w:tabs>
          <w:tab w:val="left" w:pos="1276"/>
        </w:tabs>
        <w:rPr>
          <w:b/>
        </w:rPr>
      </w:pPr>
      <w:r w:rsidRPr="00A53B9D">
        <w:rPr>
          <w:b/>
        </w:rPr>
        <w:t>Mandate amendment request (pain.010) from ACH fails validation at Debtor Bank.</w:t>
      </w:r>
    </w:p>
    <w:p w:rsidR="000C466E" w:rsidP="00E92BA0" w:rsidRDefault="000C466E" w14:paraId="1AD027B8" w14:textId="77777777">
      <w:pPr>
        <w:tabs>
          <w:tab w:val="left" w:pos="1276"/>
        </w:tabs>
        <w:rPr>
          <w:b/>
        </w:rPr>
      </w:pPr>
    </w:p>
    <w:p w:rsidR="000C466E" w:rsidP="00E92BA0" w:rsidRDefault="002B0850" w14:paraId="3E907331" w14:textId="77777777">
      <w:pPr>
        <w:tabs>
          <w:tab w:val="left" w:pos="1276"/>
        </w:tabs>
        <w:rPr>
          <w:b/>
        </w:rPr>
      </w:pPr>
      <w:r>
        <w:rPr>
          <w:b/>
          <w:noProof/>
          <w:lang w:val="en-US"/>
        </w:rPr>
        <w:drawing>
          <wp:inline distT="0" distB="0" distL="0" distR="0" wp14:anchorId="62DB7B00" wp14:editId="190A8F10">
            <wp:extent cx="5724525" cy="3371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2B0850" w:rsidP="00E92BA0" w:rsidRDefault="002B0850" w14:paraId="46A0053A" w14:textId="77777777">
      <w:pPr>
        <w:tabs>
          <w:tab w:val="left" w:pos="1276"/>
        </w:tabs>
        <w:rPr>
          <w:b/>
        </w:rPr>
      </w:pPr>
    </w:p>
    <w:p w:rsidRPr="002D6E2C" w:rsidR="000C466E" w:rsidP="00E92BA0" w:rsidRDefault="000C466E" w14:paraId="03F56787"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 xml:space="preserve">Creditor sends mandate initiation request to Creditor Bank.  </w:t>
      </w:r>
    </w:p>
    <w:p w:rsidRPr="002D6E2C" w:rsidR="000C466E" w:rsidP="00E92BA0" w:rsidRDefault="000C466E" w14:paraId="78915745" w14:textId="77777777">
      <w:r w:rsidRPr="002D6E2C">
        <w:t>Message format to be determined by the Creditor Bank, but message sent to Creditor Bank must contain all the data elements needed to create the mandat</w:t>
      </w:r>
      <w:r w:rsidR="000D204D">
        <w:t>e amendment</w:t>
      </w:r>
      <w:r>
        <w:t xml:space="preserve"> request (pain.0</w:t>
      </w:r>
      <w:r w:rsidR="000D204D">
        <w:t>1</w:t>
      </w:r>
      <w:r>
        <w:t>0) and must include a request for real time authorisation.</w:t>
      </w:r>
    </w:p>
    <w:p w:rsidR="004C404A" w:rsidP="00E92BA0" w:rsidRDefault="004C404A" w14:paraId="7ACDD8DD"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4C404A" w:rsidR="000C466E" w:rsidP="00E92BA0" w:rsidRDefault="000C466E" w14:paraId="46059E94" w14:textId="77777777">
      <w:pPr>
        <w:jc w:val="both"/>
        <w:rPr>
          <w:rFonts w:eastAsia="MS Gothic"/>
          <w:bCs/>
          <w:color w:val="4F81BD"/>
        </w:rPr>
      </w:pPr>
      <w:r w:rsidRPr="004C404A">
        <w:rPr>
          <w:rFonts w:eastAsia="MS Gothic"/>
          <w:b/>
          <w:bCs/>
          <w:color w:val="4F81BD"/>
        </w:rPr>
        <w:t>Creditor Bank sends mandate amendment request (</w:t>
      </w:r>
      <w:hyperlink w:history="1" w:anchor="_Mandate_Initiation_Request_1">
        <w:r w:rsidRPr="00AB047E">
          <w:rPr>
            <w:rFonts w:eastAsia="MS Gothic"/>
            <w:bCs/>
            <w:color w:val="4F81BD"/>
          </w:rPr>
          <w:t>pain.010</w:t>
        </w:r>
      </w:hyperlink>
      <w:r w:rsidRPr="004C404A">
        <w:rPr>
          <w:rFonts w:eastAsia="MS Gothic"/>
          <w:b/>
          <w:bCs/>
          <w:color w:val="4F81BD"/>
        </w:rPr>
        <w:t>) to ACH.</w:t>
      </w:r>
    </w:p>
    <w:p w:rsidRPr="002D6E2C" w:rsidR="000C466E" w:rsidP="00E92BA0" w:rsidRDefault="000C466E" w14:paraId="60A17D30" w14:textId="77777777">
      <w:r w:rsidRPr="002D6E2C">
        <w:t xml:space="preserve">Creditor Bank validates the Creditor and confirms that he is in good standing and submits mandate </w:t>
      </w:r>
      <w:r>
        <w:t>amendment</w:t>
      </w:r>
      <w:r w:rsidRPr="002D6E2C">
        <w:t xml:space="preserve"> request to the ACH. </w:t>
      </w:r>
    </w:p>
    <w:p w:rsidR="004C404A" w:rsidP="00E92BA0" w:rsidRDefault="004C404A" w14:paraId="2E4C8A15"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4C404A" w:rsidR="000C466E" w:rsidP="00E92BA0" w:rsidRDefault="000C466E" w14:paraId="495A13D5" w14:textId="77777777">
      <w:pPr>
        <w:jc w:val="both"/>
        <w:rPr>
          <w:rFonts w:eastAsia="MS Gothic"/>
          <w:bCs/>
          <w:color w:val="4F81BD"/>
        </w:rPr>
      </w:pPr>
      <w:r w:rsidRPr="004C404A">
        <w:rPr>
          <w:rFonts w:eastAsia="MS Gothic"/>
          <w:b/>
          <w:bCs/>
          <w:color w:val="4F81BD"/>
        </w:rPr>
        <w:t>ACH validates mandate amendment request (</w:t>
      </w:r>
      <w:hyperlink w:history="1" w:anchor="_Mandate_Initiation_Request_1">
        <w:r w:rsidRPr="00AB047E">
          <w:rPr>
            <w:rFonts w:eastAsia="MS Gothic"/>
            <w:bCs/>
            <w:color w:val="4F81BD"/>
          </w:rPr>
          <w:t>pain.010</w:t>
        </w:r>
      </w:hyperlink>
      <w:r w:rsidRPr="004C404A">
        <w:rPr>
          <w:rFonts w:eastAsia="MS Gothic"/>
          <w:b/>
          <w:bCs/>
          <w:color w:val="4F81BD"/>
        </w:rPr>
        <w:t>) and responds to Creditor Bank.</w:t>
      </w:r>
    </w:p>
    <w:p w:rsidRPr="002D6E2C" w:rsidR="000C466E" w:rsidP="00E92BA0" w:rsidRDefault="000C466E" w14:paraId="1FB7A1CE" w14:textId="77777777">
      <w:r w:rsidRPr="002D6E2C">
        <w:t>ACH performs the following minimum validation:</w:t>
      </w:r>
    </w:p>
    <w:p w:rsidRPr="002D6E2C" w:rsidR="000C466E" w:rsidP="002C2973" w:rsidRDefault="000C466E" w14:paraId="62C723FD" w14:textId="77777777">
      <w:pPr>
        <w:pStyle w:val="ListParagraph"/>
        <w:numPr>
          <w:ilvl w:val="0"/>
          <w:numId w:val="7"/>
        </w:numPr>
        <w:ind w:left="0" w:firstLine="0"/>
      </w:pPr>
      <w:r w:rsidRPr="002D6E2C">
        <w:t>Message structure</w:t>
      </w:r>
    </w:p>
    <w:p w:rsidRPr="002D6E2C" w:rsidR="000C466E" w:rsidP="002C2973" w:rsidRDefault="000C466E" w14:paraId="0CBC9E0B" w14:textId="77777777">
      <w:pPr>
        <w:pStyle w:val="ListParagraph"/>
        <w:numPr>
          <w:ilvl w:val="0"/>
          <w:numId w:val="7"/>
        </w:numPr>
        <w:ind w:left="0" w:firstLine="0"/>
      </w:pPr>
      <w:r w:rsidRPr="002D6E2C">
        <w:t xml:space="preserve">Member banks </w:t>
      </w:r>
    </w:p>
    <w:p w:rsidRPr="002D6E2C" w:rsidR="000C466E" w:rsidP="002C2973" w:rsidRDefault="000C466E" w14:paraId="3B07CC83" w14:textId="77777777">
      <w:pPr>
        <w:pStyle w:val="ListParagraph"/>
        <w:numPr>
          <w:ilvl w:val="0"/>
          <w:numId w:val="7"/>
        </w:numPr>
        <w:ind w:left="0" w:firstLine="0"/>
      </w:pPr>
      <w:r w:rsidRPr="002D6E2C">
        <w:t>Date check</w:t>
      </w:r>
    </w:p>
    <w:p w:rsidRPr="002D6E2C" w:rsidR="000C466E" w:rsidP="00E92BA0" w:rsidRDefault="000C466E" w14:paraId="353D8021" w14:textId="77777777"/>
    <w:p w:rsidRPr="004C404A" w:rsidR="000C466E" w:rsidP="00E92BA0" w:rsidRDefault="000C466E" w14:paraId="136930DB" w14:textId="77777777">
      <w:pPr>
        <w:jc w:val="both"/>
        <w:rPr>
          <w:rFonts w:eastAsia="MS Gothic"/>
          <w:bCs/>
          <w:color w:val="4F81BD"/>
        </w:rPr>
      </w:pPr>
      <w:r w:rsidRPr="004C404A">
        <w:rPr>
          <w:rFonts w:eastAsia="MS Gothic"/>
          <w:b/>
          <w:bCs/>
          <w:color w:val="4F81BD"/>
        </w:rPr>
        <w:t>ACH sends valid mandate amendment request (</w:t>
      </w:r>
      <w:hyperlink w:history="1" w:anchor="_Mandate_Initiation_Request_1">
        <w:r w:rsidRPr="00AB047E">
          <w:rPr>
            <w:rFonts w:eastAsia="MS Gothic"/>
            <w:bCs/>
            <w:color w:val="4F81BD"/>
          </w:rPr>
          <w:t>pain.010</w:t>
        </w:r>
      </w:hyperlink>
      <w:r w:rsidRPr="004C404A">
        <w:rPr>
          <w:rFonts w:eastAsia="MS Gothic"/>
          <w:b/>
          <w:bCs/>
          <w:color w:val="4F81BD"/>
        </w:rPr>
        <w:t>) to Debtor Bank.</w:t>
      </w:r>
    </w:p>
    <w:p w:rsidRPr="002D6E2C" w:rsidR="000C466E" w:rsidP="00E92BA0" w:rsidRDefault="000C466E" w14:paraId="4584043F"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1E4C65" w:rsidR="000C466E" w:rsidP="00E92BA0" w:rsidRDefault="000C466E" w14:paraId="74A3B1AF" w14:textId="77777777">
      <w:pPr>
        <w:jc w:val="both"/>
        <w:rPr>
          <w:rFonts w:eastAsia="MS Gothic"/>
          <w:b/>
          <w:bCs/>
          <w:color w:val="4F81BD"/>
        </w:rPr>
      </w:pPr>
      <w:r w:rsidRPr="001E4C65">
        <w:rPr>
          <w:rFonts w:eastAsia="MS Gothic"/>
          <w:b/>
          <w:bCs/>
          <w:color w:val="4F81BD"/>
        </w:rPr>
        <w:t xml:space="preserve">The Debtor Bank validates and processes the mandate amendment request </w:t>
      </w:r>
      <w:r w:rsidRPr="00AB7383">
        <w:rPr>
          <w:rFonts w:eastAsia="MS Gothic"/>
          <w:b/>
          <w:bCs/>
          <w:color w:val="4F81BD"/>
        </w:rPr>
        <w:t>(pain.010)</w:t>
      </w:r>
      <w:r w:rsidRPr="001E4C65">
        <w:rPr>
          <w:rFonts w:eastAsia="MS Gothic"/>
          <w:b/>
          <w:bCs/>
          <w:color w:val="4F81BD"/>
        </w:rPr>
        <w:t>.</w:t>
      </w:r>
    </w:p>
    <w:p w:rsidR="000C466E" w:rsidP="00E92BA0" w:rsidRDefault="000C466E" w14:paraId="46E48DBF" w14:textId="77777777">
      <w:pPr>
        <w:pStyle w:val="ListParagraph"/>
        <w:ind w:left="0"/>
        <w:jc w:val="both"/>
      </w:pPr>
      <w:r w:rsidRPr="002D6E2C">
        <w:t xml:space="preserve">Re-authorisation </w:t>
      </w:r>
      <w:r>
        <w:t>is</w:t>
      </w:r>
      <w:r w:rsidRPr="002D6E2C">
        <w:t xml:space="preserve"> required from the Debtor </w:t>
      </w:r>
      <w:r>
        <w:t xml:space="preserve">as defined by </w:t>
      </w:r>
      <w:r w:rsidRPr="002D6E2C">
        <w:t xml:space="preserve">the data element to be amended (refer to </w:t>
      </w:r>
      <w:r w:rsidRPr="00CE1FB6">
        <w:t>Appendix D</w:t>
      </w:r>
      <w:r w:rsidRPr="002D6E2C">
        <w:t>)</w:t>
      </w:r>
      <w:r>
        <w:t xml:space="preserve"> </w:t>
      </w:r>
      <w:r w:rsidRPr="000644CA">
        <w:t>and the Debtor Authentication Required code of 0227</w:t>
      </w:r>
      <w:r w:rsidRPr="002D6E2C">
        <w:t>.</w:t>
      </w:r>
      <w:r>
        <w:t xml:space="preserve"> </w:t>
      </w:r>
    </w:p>
    <w:p w:rsidRPr="002D6E2C" w:rsidR="000C466E" w:rsidP="00E92BA0" w:rsidRDefault="000C466E" w14:paraId="491EA5F0" w14:textId="77777777">
      <w:pPr>
        <w:pStyle w:val="ListParagraph"/>
        <w:ind w:left="0"/>
        <w:jc w:val="both"/>
      </w:pPr>
      <w:r w:rsidRPr="002D6E2C">
        <w:t>The rules per Real Time Use Cases (TT1, TT3 and TT4) defined for AC apply</w:t>
      </w:r>
    </w:p>
    <w:p w:rsidR="000C466E" w:rsidP="00E92BA0" w:rsidRDefault="000C466E" w14:paraId="37D0C1F4" w14:textId="77777777">
      <w:pPr>
        <w:pStyle w:val="ListParagraph"/>
        <w:ind w:left="0"/>
        <w:jc w:val="both"/>
      </w:pPr>
      <w:r w:rsidRPr="002D6E2C">
        <w:t>The Debtor Bank compares the mandate information stored in the mandate register with the corresponding unique mandate reference number.</w:t>
      </w:r>
    </w:p>
    <w:p w:rsidR="000C466E" w:rsidP="00E92BA0" w:rsidRDefault="000C466E" w14:paraId="5EAD7858" w14:textId="77777777">
      <w:pPr>
        <w:pStyle w:val="ListParagraph"/>
        <w:ind w:left="0"/>
        <w:jc w:val="both"/>
      </w:pPr>
    </w:p>
    <w:p w:rsidRPr="001E4C65" w:rsidR="000C466E" w:rsidP="00E92BA0" w:rsidRDefault="000C466E" w14:paraId="3FEEA57B" w14:textId="77777777">
      <w:pPr>
        <w:jc w:val="both"/>
        <w:rPr>
          <w:rFonts w:eastAsia="MS Gothic"/>
          <w:b/>
          <w:bCs/>
          <w:color w:val="4F81BD"/>
        </w:rPr>
      </w:pPr>
      <w:r w:rsidRPr="001E4C65">
        <w:rPr>
          <w:rFonts w:eastAsia="MS Gothic"/>
          <w:b/>
          <w:bCs/>
          <w:color w:val="4F81BD"/>
        </w:rPr>
        <w:t xml:space="preserve">The Debtor Bank sends negative status report (pacs.002) to ACH (negative reason code would be used if Creditor sends another amendment for mandate) </w:t>
      </w:r>
    </w:p>
    <w:p w:rsidR="000C466E" w:rsidP="00E92BA0" w:rsidRDefault="000C466E" w14:paraId="414F2D89" w14:textId="77777777">
      <w:r>
        <w:t>Both negative (no match to mandate) and positive (matched to mandate) acknowledgement responses to the mandate amendment are returned to the ACH</w:t>
      </w:r>
    </w:p>
    <w:p w:rsidR="000C466E" w:rsidP="00E92BA0" w:rsidRDefault="000C466E" w14:paraId="1592B00C"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4C404A" w:rsidR="000C466E" w:rsidP="00E92BA0" w:rsidRDefault="000C466E" w14:paraId="37787694" w14:textId="77777777">
      <w:pPr>
        <w:jc w:val="both"/>
        <w:rPr>
          <w:rFonts w:eastAsia="MS Gothic"/>
          <w:bCs/>
          <w:color w:val="4F81BD"/>
        </w:rPr>
      </w:pPr>
      <w:r w:rsidRPr="004C404A">
        <w:rPr>
          <w:rFonts w:eastAsia="MS Gothic"/>
          <w:b/>
          <w:bCs/>
          <w:color w:val="4F81BD"/>
        </w:rPr>
        <w:t>ACH forwards status report (</w:t>
      </w:r>
      <w:hyperlink w:history="1" w:anchor="_Mandate_Acceptance_Report">
        <w:r w:rsidRPr="00AB047E">
          <w:rPr>
            <w:rFonts w:eastAsia="MS Gothic"/>
            <w:bCs/>
            <w:color w:val="4F81BD"/>
          </w:rPr>
          <w:t>pacs.002</w:t>
        </w:r>
      </w:hyperlink>
      <w:r w:rsidRPr="004C404A">
        <w:rPr>
          <w:rFonts w:eastAsia="MS Gothic"/>
          <w:b/>
          <w:bCs/>
          <w:color w:val="4F81BD"/>
        </w:rPr>
        <w:t>) to Creditor Bank.</w:t>
      </w:r>
    </w:p>
    <w:p w:rsidRPr="002D6E2C" w:rsidR="000C466E" w:rsidP="00E92BA0" w:rsidRDefault="000C466E" w14:paraId="2369EAC7"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0C466E" w:rsidP="00E92BA0" w:rsidRDefault="000C466E" w14:paraId="3160940F"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2D6E2C" w:rsidR="000C466E" w:rsidP="00E92BA0" w:rsidRDefault="000C466E" w14:paraId="611CCD07" w14:textId="77777777">
      <w:r w:rsidRPr="002D6E2C">
        <w:t>Message format of mandate response to Creditor to be determined by the Creditor Bank.</w:t>
      </w:r>
    </w:p>
    <w:p w:rsidR="000C466E" w:rsidP="00E92BA0" w:rsidRDefault="000C466E" w14:paraId="28F26D9F" w14:textId="77777777">
      <w:pPr>
        <w:tabs>
          <w:tab w:val="left" w:pos="1276"/>
        </w:tabs>
        <w:rPr>
          <w:b/>
        </w:rPr>
      </w:pPr>
    </w:p>
    <w:p w:rsidR="000C466E" w:rsidP="00E92BA0" w:rsidRDefault="000C466E" w14:paraId="77642BB3" w14:textId="77777777">
      <w:pPr>
        <w:tabs>
          <w:tab w:val="left" w:pos="1276"/>
        </w:tabs>
        <w:rPr>
          <w:b/>
        </w:rPr>
      </w:pPr>
    </w:p>
    <w:p w:rsidR="000C466E" w:rsidP="00E92BA0" w:rsidRDefault="000C466E" w14:paraId="58ED620B" w14:textId="77777777">
      <w:pPr>
        <w:rPr>
          <w:b/>
        </w:rPr>
      </w:pPr>
      <w:r>
        <w:rPr>
          <w:b/>
        </w:rPr>
        <w:br w:type="page"/>
      </w:r>
    </w:p>
    <w:p w:rsidRPr="009739A8" w:rsidR="000C466E" w:rsidP="00E92BA0" w:rsidRDefault="000C466E" w14:paraId="25D72F1E" w14:textId="77777777">
      <w:pPr>
        <w:tabs>
          <w:tab w:val="left" w:pos="1276"/>
        </w:tabs>
        <w:rPr>
          <w:b/>
        </w:rPr>
      </w:pPr>
      <w:r w:rsidRPr="009739A8">
        <w:rPr>
          <w:b/>
        </w:rPr>
        <w:t>Alternat</w:t>
      </w:r>
      <w:r>
        <w:rPr>
          <w:b/>
        </w:rPr>
        <w:t>ive</w:t>
      </w:r>
      <w:r w:rsidRPr="009739A8">
        <w:rPr>
          <w:b/>
        </w:rPr>
        <w:t xml:space="preserve"> case </w:t>
      </w:r>
      <w:r>
        <w:rPr>
          <w:b/>
        </w:rPr>
        <w:t>4</w:t>
      </w:r>
      <w:r w:rsidRPr="009739A8">
        <w:rPr>
          <w:b/>
        </w:rPr>
        <w:t xml:space="preserve">: </w:t>
      </w:r>
    </w:p>
    <w:p w:rsidR="000C466E" w:rsidP="00E92BA0" w:rsidRDefault="000C466E" w14:paraId="4B3753AF" w14:textId="77777777">
      <w:pPr>
        <w:tabs>
          <w:tab w:val="left" w:pos="1276"/>
        </w:tabs>
        <w:rPr>
          <w:b/>
        </w:rPr>
      </w:pPr>
      <w:r w:rsidRPr="009739A8">
        <w:rPr>
          <w:b/>
        </w:rPr>
        <w:t xml:space="preserve">Mandate </w:t>
      </w:r>
      <w:r>
        <w:rPr>
          <w:b/>
        </w:rPr>
        <w:t>Amendment</w:t>
      </w:r>
      <w:r w:rsidRPr="009739A8">
        <w:rPr>
          <w:b/>
        </w:rPr>
        <w:t xml:space="preserve"> </w:t>
      </w:r>
      <w:r>
        <w:rPr>
          <w:b/>
        </w:rPr>
        <w:t xml:space="preserve">acceptance message </w:t>
      </w:r>
      <w:r w:rsidRPr="009739A8">
        <w:rPr>
          <w:b/>
        </w:rPr>
        <w:t>(</w:t>
      </w:r>
      <w:r>
        <w:rPr>
          <w:b/>
        </w:rPr>
        <w:t xml:space="preserve">pain.012) fails </w:t>
      </w:r>
      <w:r w:rsidRPr="009739A8">
        <w:rPr>
          <w:b/>
        </w:rPr>
        <w:t xml:space="preserve">at </w:t>
      </w:r>
      <w:r>
        <w:rPr>
          <w:b/>
        </w:rPr>
        <w:t>ACH</w:t>
      </w:r>
      <w:r w:rsidRPr="009739A8">
        <w:rPr>
          <w:b/>
        </w:rPr>
        <w:t>.</w:t>
      </w:r>
    </w:p>
    <w:p w:rsidRPr="009739A8" w:rsidR="000C466E" w:rsidP="00E92BA0" w:rsidRDefault="002B0850" w14:paraId="24924CD9" w14:textId="77777777">
      <w:pPr>
        <w:tabs>
          <w:tab w:val="left" w:pos="1276"/>
        </w:tabs>
        <w:rPr>
          <w:b/>
        </w:rPr>
      </w:pPr>
      <w:r>
        <w:rPr>
          <w:b/>
          <w:noProof/>
          <w:lang w:val="en-US"/>
        </w:rPr>
        <w:drawing>
          <wp:inline distT="0" distB="0" distL="0" distR="0" wp14:anchorId="451F070B" wp14:editId="525E0D9B">
            <wp:extent cx="5724525" cy="33718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Pr="00672A63" w:rsidR="000C466E" w:rsidP="00E92BA0" w:rsidRDefault="000C466E" w14:paraId="1B9AE65E" w14:textId="77777777">
      <w:pPr>
        <w:jc w:val="both"/>
        <w:rPr>
          <w:rFonts w:eastAsia="MS Gothic"/>
          <w:b/>
          <w:bCs/>
          <w:color w:val="4F81BD"/>
        </w:rPr>
      </w:pPr>
      <w:r w:rsidRPr="00672A63">
        <w:rPr>
          <w:rFonts w:eastAsia="MS Gothic"/>
          <w:b/>
          <w:bCs/>
          <w:color w:val="4F81BD"/>
        </w:rPr>
        <w:t>Creditor sends mandate amendment request</w:t>
      </w:r>
      <w:r w:rsidRPr="002D6E2C">
        <w:t xml:space="preserve"> </w:t>
      </w:r>
      <w:r w:rsidRPr="00672A63">
        <w:rPr>
          <w:rFonts w:eastAsia="MS Gothic"/>
          <w:b/>
          <w:bCs/>
          <w:color w:val="4F81BD"/>
        </w:rPr>
        <w:t>to Creditor Bank; containing the unique mandate reference number of the mandate that it needs to amend.</w:t>
      </w:r>
    </w:p>
    <w:p w:rsidRPr="002D6E2C" w:rsidR="000C466E" w:rsidP="00E92BA0" w:rsidRDefault="000C466E" w14:paraId="20846D35" w14:textId="77777777">
      <w:r w:rsidRPr="002D6E2C">
        <w:t xml:space="preserve">Message format to be determined by the Creditor Bank, but message sent to Creditor Bank must contain all the data elements needed to create the mandate </w:t>
      </w:r>
      <w:r>
        <w:t>amendment</w:t>
      </w:r>
      <w:r w:rsidRPr="002D6E2C">
        <w:t xml:space="preserve"> request (pain.010).</w:t>
      </w:r>
      <w:r>
        <w:t xml:space="preserve"> </w:t>
      </w:r>
      <w:r w:rsidRPr="000644CA">
        <w:t>Must indicate that Authorisation is required</w:t>
      </w:r>
    </w:p>
    <w:p w:rsidR="000C466E" w:rsidP="00E92BA0" w:rsidRDefault="000C466E" w14:paraId="135E418E" w14:textId="77777777">
      <w:pPr>
        <w:jc w:val="both"/>
        <w:rPr>
          <w:rFonts w:eastAsia="MS Gothic"/>
          <w:b/>
          <w:bCs/>
          <w:color w:val="4F81BD"/>
        </w:rPr>
      </w:pPr>
    </w:p>
    <w:p w:rsidRPr="00672A63" w:rsidR="000C466E" w:rsidP="00E92BA0" w:rsidRDefault="000C466E" w14:paraId="22059A03" w14:textId="77777777">
      <w:pPr>
        <w:jc w:val="both"/>
        <w:rPr>
          <w:rFonts w:eastAsia="MS Gothic"/>
          <w:b/>
          <w:bCs/>
          <w:color w:val="4F81BD"/>
        </w:rPr>
      </w:pPr>
      <w:r w:rsidRPr="00672A63">
        <w:rPr>
          <w:rFonts w:eastAsia="MS Gothic"/>
          <w:b/>
          <w:bCs/>
          <w:color w:val="4F81BD"/>
        </w:rPr>
        <w:t xml:space="preserve">The Creditor Bank sends mandate amendment request </w:t>
      </w:r>
      <w:r w:rsidRPr="002D6E2C">
        <w:t>(</w:t>
      </w:r>
      <w:hyperlink w:history="1" w:anchor="OLE_LINK29">
        <w:r w:rsidRPr="002D6E2C">
          <w:rPr>
            <w:rStyle w:val="Hyperlink"/>
          </w:rPr>
          <w:t>pain.010</w:t>
        </w:r>
      </w:hyperlink>
      <w:r w:rsidRPr="002D6E2C">
        <w:t>)</w:t>
      </w:r>
      <w:r w:rsidRPr="00672A63">
        <w:rPr>
          <w:rFonts w:eastAsia="MS Gothic"/>
          <w:b/>
          <w:bCs/>
          <w:color w:val="4F81BD"/>
        </w:rPr>
        <w:t xml:space="preserve"> to ACH. </w:t>
      </w:r>
    </w:p>
    <w:p w:rsidRPr="002D6E2C" w:rsidR="000C466E" w:rsidP="00E92BA0" w:rsidRDefault="000C466E" w14:paraId="4BF22C1F" w14:textId="77777777">
      <w:r w:rsidRPr="002D6E2C">
        <w:t xml:space="preserve">Creditor bank validates the Creditor and confirms that he is in good standing and submits amendment request to the ACH. </w:t>
      </w:r>
    </w:p>
    <w:p w:rsidR="000C466E" w:rsidP="00E92BA0" w:rsidRDefault="000C466E" w14:paraId="24938298" w14:textId="77777777">
      <w:pPr>
        <w:jc w:val="both"/>
        <w:rPr>
          <w:rFonts w:eastAsia="MS Gothic"/>
          <w:b/>
          <w:bCs/>
          <w:color w:val="4F81BD"/>
        </w:rPr>
      </w:pPr>
    </w:p>
    <w:p w:rsidRPr="00672A63" w:rsidR="000C466E" w:rsidP="00E92BA0" w:rsidRDefault="000C466E" w14:paraId="4A05D92F" w14:textId="77777777">
      <w:pPr>
        <w:jc w:val="both"/>
        <w:rPr>
          <w:rFonts w:eastAsia="MS Gothic"/>
          <w:b/>
          <w:bCs/>
          <w:color w:val="4F81BD"/>
        </w:rPr>
      </w:pPr>
      <w:r w:rsidRPr="00672A63">
        <w:rPr>
          <w:rFonts w:eastAsia="MS Gothic"/>
          <w:b/>
          <w:bCs/>
          <w:color w:val="4F81BD"/>
        </w:rPr>
        <w:t xml:space="preserve">The ACH validates the mandate amendment request </w:t>
      </w:r>
      <w:r w:rsidRPr="002D6E2C">
        <w:t>(</w:t>
      </w:r>
      <w:hyperlink w:history="1" w:anchor="OLE_LINK29">
        <w:r w:rsidRPr="002D6E2C">
          <w:rPr>
            <w:rStyle w:val="Hyperlink"/>
          </w:rPr>
          <w:t>pain.010</w:t>
        </w:r>
      </w:hyperlink>
      <w:r w:rsidRPr="002D6E2C">
        <w:t xml:space="preserve">) </w:t>
      </w:r>
      <w:r w:rsidRPr="00672A63">
        <w:rPr>
          <w:rFonts w:eastAsia="MS Gothic"/>
          <w:b/>
          <w:bCs/>
          <w:color w:val="4F81BD"/>
        </w:rPr>
        <w:t>and forwards it to the Debtor Bank.</w:t>
      </w:r>
    </w:p>
    <w:p w:rsidR="000C466E" w:rsidP="00E92BA0" w:rsidRDefault="000C466E" w14:paraId="5D69C35A" w14:textId="77777777">
      <w:pPr>
        <w:jc w:val="both"/>
        <w:rPr>
          <w:rFonts w:eastAsia="MS Gothic"/>
          <w:b/>
          <w:bCs/>
          <w:color w:val="4F81BD"/>
        </w:rPr>
      </w:pPr>
    </w:p>
    <w:p w:rsidRPr="00672A63" w:rsidR="000C466E" w:rsidP="00E92BA0" w:rsidRDefault="000C466E" w14:paraId="3D784763" w14:textId="77777777">
      <w:pPr>
        <w:jc w:val="both"/>
        <w:rPr>
          <w:rFonts w:eastAsia="MS Gothic"/>
          <w:b/>
          <w:bCs/>
          <w:color w:val="4F81BD"/>
        </w:rPr>
      </w:pPr>
      <w:r w:rsidRPr="00672A63">
        <w:rPr>
          <w:rFonts w:eastAsia="MS Gothic"/>
          <w:b/>
          <w:bCs/>
          <w:color w:val="4F81BD"/>
        </w:rPr>
        <w:t xml:space="preserve">The Debtor Bank validates and processes the mandate amendment request </w:t>
      </w:r>
      <w:r w:rsidRPr="002D6E2C">
        <w:t>(</w:t>
      </w:r>
      <w:hyperlink w:history="1" w:anchor="OLE_LINK29">
        <w:r w:rsidRPr="002D6E2C">
          <w:rPr>
            <w:rStyle w:val="Hyperlink"/>
          </w:rPr>
          <w:t>pain.010</w:t>
        </w:r>
      </w:hyperlink>
      <w:r w:rsidRPr="002D6E2C">
        <w:t>)</w:t>
      </w:r>
      <w:r w:rsidRPr="00672A63">
        <w:rPr>
          <w:rFonts w:eastAsia="MS Gothic"/>
          <w:b/>
          <w:bCs/>
          <w:color w:val="4F81BD"/>
        </w:rPr>
        <w:t>.</w:t>
      </w:r>
    </w:p>
    <w:p w:rsidR="000C466E" w:rsidP="00E92BA0" w:rsidRDefault="000C466E" w14:paraId="4A5765D3" w14:textId="77777777">
      <w:pPr>
        <w:pStyle w:val="ListParagraph"/>
        <w:ind w:left="0"/>
        <w:jc w:val="both"/>
      </w:pPr>
      <w:r w:rsidRPr="002D6E2C">
        <w:t xml:space="preserve">Re-authorisation </w:t>
      </w:r>
      <w:r>
        <w:t>is</w:t>
      </w:r>
      <w:r w:rsidRPr="002D6E2C">
        <w:t xml:space="preserve"> required from the Debtor </w:t>
      </w:r>
      <w:r>
        <w:t xml:space="preserve">as defined by </w:t>
      </w:r>
      <w:r w:rsidRPr="002D6E2C">
        <w:t xml:space="preserve">the data element to be amended (refer to </w:t>
      </w:r>
      <w:hyperlink w:history="1" w:anchor="_APPENDIX_D_–">
        <w:r w:rsidRPr="00CE1FB6">
          <w:t>Appendix D</w:t>
        </w:r>
      </w:hyperlink>
      <w:r w:rsidRPr="002D6E2C">
        <w:t xml:space="preserve"> )</w:t>
      </w:r>
      <w:r>
        <w:t xml:space="preserve"> </w:t>
      </w:r>
      <w:r w:rsidRPr="000644CA">
        <w:t>and the Debtor Authentication Required code of 0227</w:t>
      </w:r>
      <w:r w:rsidRPr="002D6E2C">
        <w:t>.</w:t>
      </w:r>
      <w:r>
        <w:t xml:space="preserve"> </w:t>
      </w:r>
    </w:p>
    <w:p w:rsidRPr="002D6E2C" w:rsidR="000C466E" w:rsidP="00E92BA0" w:rsidRDefault="000C466E" w14:paraId="15EA26B9" w14:textId="77777777">
      <w:pPr>
        <w:pStyle w:val="ListParagraph"/>
        <w:ind w:left="0"/>
        <w:jc w:val="both"/>
      </w:pPr>
      <w:r w:rsidRPr="002D6E2C">
        <w:t>The rules per Real Time Use Cases (TT1, TT3 and TT4) defined for AC apply</w:t>
      </w:r>
    </w:p>
    <w:p w:rsidR="000C466E" w:rsidP="00E92BA0" w:rsidRDefault="000C466E" w14:paraId="52DC3D3B" w14:textId="77777777">
      <w:pPr>
        <w:pStyle w:val="ListParagraph"/>
        <w:ind w:left="0"/>
        <w:jc w:val="both"/>
      </w:pPr>
      <w:r w:rsidRPr="002D6E2C">
        <w:t>The Debtor Bank compares the mandate information stored in the mandate register with the corresponding unique mandate reference number.</w:t>
      </w:r>
    </w:p>
    <w:p w:rsidR="000C466E" w:rsidP="00E92BA0" w:rsidRDefault="000C466E" w14:paraId="6625D8D9" w14:textId="77777777">
      <w:pPr>
        <w:pStyle w:val="ListParagraph"/>
        <w:ind w:left="0"/>
        <w:jc w:val="both"/>
      </w:pPr>
    </w:p>
    <w:p w:rsidRPr="00672A63" w:rsidR="000C466E" w:rsidP="00E92BA0" w:rsidRDefault="000C466E" w14:paraId="54FCE38F" w14:textId="77777777">
      <w:pPr>
        <w:jc w:val="both"/>
        <w:rPr>
          <w:rFonts w:eastAsia="MS Gothic"/>
          <w:b/>
          <w:bCs/>
          <w:color w:val="4F81BD"/>
        </w:rPr>
      </w:pPr>
      <w:r w:rsidRPr="00672A63">
        <w:rPr>
          <w:rFonts w:eastAsia="MS Gothic"/>
          <w:b/>
          <w:bCs/>
          <w:color w:val="4F81BD"/>
        </w:rPr>
        <w:t xml:space="preserve">The successful or unsuccessful amendment to the mandate is then submitted to the ACH as part of the mandate acceptance report </w:t>
      </w:r>
      <w:r w:rsidRPr="002D6E2C">
        <w:t>(</w:t>
      </w:r>
      <w:hyperlink w:history="1" w:anchor="_Mandate_Acceptance_Report">
        <w:r w:rsidRPr="002D6E2C">
          <w:rPr>
            <w:rStyle w:val="Hyperlink"/>
          </w:rPr>
          <w:t>pain.012</w:t>
        </w:r>
      </w:hyperlink>
      <w:r w:rsidRPr="002D6E2C">
        <w:t>)</w:t>
      </w:r>
      <w:r w:rsidRPr="00672A63">
        <w:rPr>
          <w:rFonts w:eastAsia="MS Gothic"/>
          <w:b/>
          <w:bCs/>
          <w:color w:val="4F81BD"/>
        </w:rPr>
        <w:t xml:space="preserve">. </w:t>
      </w:r>
    </w:p>
    <w:p w:rsidRPr="002D6E2C" w:rsidR="000C466E" w:rsidP="00E92BA0" w:rsidRDefault="000C466E" w14:paraId="04B2BFEB" w14:textId="77777777">
      <w:pPr>
        <w:pStyle w:val="ListParagraph"/>
        <w:ind w:left="0"/>
        <w:jc w:val="both"/>
      </w:pPr>
      <w:r>
        <w:t>When authorised by the Debtor, t</w:t>
      </w:r>
      <w:r w:rsidRPr="002D6E2C">
        <w:t>he Debtor Bank would update the successful amendment request in the mandate register and the change would be noted as part of the audit log.</w:t>
      </w:r>
    </w:p>
    <w:p w:rsidRPr="002D6E2C" w:rsidR="000C466E" w:rsidP="00E92BA0" w:rsidRDefault="000C466E" w14:paraId="58793B1D" w14:textId="77777777">
      <w:pPr>
        <w:pStyle w:val="ListParagraph"/>
        <w:ind w:left="0"/>
        <w:jc w:val="both"/>
      </w:pPr>
    </w:p>
    <w:p w:rsidRPr="00672A63" w:rsidR="000C466E" w:rsidP="00E92BA0" w:rsidRDefault="000C466E" w14:paraId="3DDDAFD6" w14:textId="77777777">
      <w:pPr>
        <w:jc w:val="both"/>
        <w:rPr>
          <w:rFonts w:eastAsia="MS Gothic"/>
          <w:b/>
          <w:bCs/>
          <w:color w:val="4F81BD"/>
        </w:rPr>
      </w:pPr>
      <w:r w:rsidRPr="00672A63">
        <w:rPr>
          <w:rFonts w:eastAsia="MS Gothic"/>
          <w:b/>
          <w:bCs/>
          <w:color w:val="4F81BD"/>
        </w:rPr>
        <w:t xml:space="preserve">ACH rejects mandate acceptance report </w:t>
      </w:r>
      <w:r w:rsidRPr="002D6E2C">
        <w:t>(</w:t>
      </w:r>
      <w:hyperlink w:history="1" w:anchor="_Mandate_Acceptance_Report">
        <w:r w:rsidRPr="002D6E2C">
          <w:rPr>
            <w:rStyle w:val="Hyperlink"/>
          </w:rPr>
          <w:t>pain.012</w:t>
        </w:r>
      </w:hyperlink>
      <w:r w:rsidRPr="002D6E2C">
        <w:t>)</w:t>
      </w:r>
      <w:r w:rsidRPr="00672A63">
        <w:rPr>
          <w:rFonts w:eastAsia="MS Gothic"/>
          <w:b/>
          <w:bCs/>
          <w:color w:val="4F81BD"/>
        </w:rPr>
        <w:t>.</w:t>
      </w:r>
    </w:p>
    <w:p w:rsidR="000C466E" w:rsidP="00E92BA0" w:rsidRDefault="000C466E" w14:paraId="7CAF7895" w14:textId="77777777">
      <w:pPr>
        <w:jc w:val="both"/>
        <w:rPr>
          <w:rFonts w:eastAsia="MS Gothic"/>
          <w:b/>
          <w:bCs/>
          <w:color w:val="4F81BD"/>
        </w:rPr>
      </w:pPr>
    </w:p>
    <w:p w:rsidR="001B701E" w:rsidP="00E92BA0" w:rsidRDefault="001B701E" w14:paraId="72B1F625" w14:textId="77777777">
      <w:pPr>
        <w:jc w:val="both"/>
        <w:rPr>
          <w:rFonts w:eastAsia="MS Gothic"/>
          <w:b/>
          <w:bCs/>
          <w:color w:val="4F81BD"/>
        </w:rPr>
      </w:pPr>
    </w:p>
    <w:p w:rsidR="001B701E" w:rsidP="00E92BA0" w:rsidRDefault="001B701E" w14:paraId="303CD9C3" w14:textId="77777777">
      <w:pPr>
        <w:jc w:val="both"/>
        <w:rPr>
          <w:rFonts w:eastAsia="MS Gothic"/>
          <w:b/>
          <w:bCs/>
          <w:color w:val="4F81BD"/>
        </w:rPr>
      </w:pPr>
    </w:p>
    <w:p w:rsidR="000C466E" w:rsidP="00E92BA0" w:rsidRDefault="000C466E" w14:paraId="297ACC1B" w14:textId="77777777">
      <w:pPr>
        <w:jc w:val="both"/>
        <w:rPr>
          <w:rFonts w:eastAsia="MS Gothic"/>
          <w:b/>
          <w:bCs/>
          <w:color w:val="4F81BD"/>
        </w:rPr>
      </w:pPr>
      <w:r w:rsidRPr="008B233A">
        <w:rPr>
          <w:rFonts w:eastAsia="MS Gothic"/>
          <w:b/>
          <w:bCs/>
          <w:color w:val="4F81BD"/>
        </w:rPr>
        <w:t>Creditor bank time</w:t>
      </w:r>
      <w:r>
        <w:rPr>
          <w:rFonts w:eastAsia="MS Gothic"/>
          <w:b/>
          <w:bCs/>
          <w:color w:val="4F81BD"/>
        </w:rPr>
        <w:t>s</w:t>
      </w:r>
      <w:r w:rsidRPr="008B233A">
        <w:rPr>
          <w:rFonts w:eastAsia="MS Gothic"/>
          <w:b/>
          <w:bCs/>
          <w:color w:val="4F81BD"/>
        </w:rPr>
        <w:t xml:space="preserve"> out</w:t>
      </w:r>
      <w:r>
        <w:rPr>
          <w:rFonts w:eastAsia="MS Gothic"/>
          <w:b/>
          <w:bCs/>
          <w:color w:val="4F81BD"/>
        </w:rPr>
        <w:t>. Creditor bank</w:t>
      </w:r>
      <w:r w:rsidRPr="008B233A">
        <w:rPr>
          <w:rFonts w:eastAsia="MS Gothic"/>
          <w:b/>
          <w:bCs/>
          <w:color w:val="4F81BD"/>
        </w:rPr>
        <w:t xml:space="preserve"> </w:t>
      </w:r>
      <w:r>
        <w:rPr>
          <w:rFonts w:eastAsia="MS Gothic"/>
          <w:b/>
          <w:bCs/>
          <w:color w:val="4F81BD"/>
        </w:rPr>
        <w:t>resends</w:t>
      </w:r>
      <w:r w:rsidRPr="008B233A">
        <w:rPr>
          <w:rFonts w:eastAsia="MS Gothic"/>
          <w:b/>
          <w:bCs/>
          <w:color w:val="4F81BD"/>
        </w:rPr>
        <w:t xml:space="preserve"> original pain message</w:t>
      </w:r>
      <w:r>
        <w:rPr>
          <w:rFonts w:eastAsia="MS Gothic"/>
          <w:b/>
          <w:bCs/>
          <w:color w:val="4F81BD"/>
        </w:rPr>
        <w:t>.</w:t>
      </w:r>
    </w:p>
    <w:p w:rsidRPr="00A3619F" w:rsidR="001B701E" w:rsidP="00E92BA0" w:rsidRDefault="001B701E" w14:paraId="66F4FF79" w14:textId="77777777">
      <w:pPr>
        <w:pStyle w:val="ListParagraph"/>
        <w:ind w:left="0"/>
        <w:rPr>
          <w:i/>
        </w:rPr>
      </w:pPr>
      <w:r>
        <w:rPr>
          <w:i/>
        </w:rPr>
        <w:t>On Creditor request, Creditor Bank is allowed to re</w:t>
      </w:r>
      <w:r w:rsidRPr="00A3619F">
        <w:rPr>
          <w:i/>
        </w:rPr>
        <w:t xml:space="preserve">submit the mandate </w:t>
      </w:r>
      <w:r>
        <w:rPr>
          <w:i/>
        </w:rPr>
        <w:t>amendment</w:t>
      </w:r>
      <w:r w:rsidRPr="00A3619F">
        <w:rPr>
          <w:i/>
        </w:rPr>
        <w:t xml:space="preserve"> request up to 3 times and if no response message is received from the Debtor Bank the Creditor Bank needs to raise an alert to required AC participants.</w:t>
      </w:r>
    </w:p>
    <w:p w:rsidRPr="00A3619F" w:rsidR="001B701E" w:rsidP="00E92BA0" w:rsidRDefault="001B701E" w14:paraId="5FF9B2BA" w14:textId="77777777">
      <w:pPr>
        <w:pStyle w:val="ListParagraph"/>
        <w:ind w:left="0"/>
        <w:rPr>
          <w:i/>
        </w:rPr>
      </w:pPr>
      <w:r w:rsidRPr="00A3619F">
        <w:rPr>
          <w:i/>
        </w:rPr>
        <w:t>The Creditor Bank will decide on the alert required when resubmissions have been exhausted, e.g. manual process-ops call.</w:t>
      </w:r>
    </w:p>
    <w:p w:rsidR="001B701E" w:rsidP="00E92BA0" w:rsidRDefault="001B701E" w14:paraId="094A6762" w14:textId="77777777">
      <w:pPr>
        <w:rPr>
          <w:i/>
        </w:rPr>
      </w:pPr>
    </w:p>
    <w:p w:rsidRPr="0055350F" w:rsidR="001B701E" w:rsidP="00E92BA0" w:rsidRDefault="001B701E" w14:paraId="066CDDF7" w14:textId="77777777">
      <w:pPr>
        <w:rPr>
          <w:i/>
        </w:rPr>
      </w:pPr>
      <w:r>
        <w:rPr>
          <w:i/>
        </w:rPr>
        <w:t>Only af</w:t>
      </w:r>
      <w:r w:rsidRPr="00EA0A63">
        <w:rPr>
          <w:i/>
        </w:rPr>
        <w:t xml:space="preserve">ter </w:t>
      </w:r>
      <w:r w:rsidRPr="0055350F">
        <w:rPr>
          <w:i/>
        </w:rPr>
        <w:t xml:space="preserve">3 resubmissions of the mandate </w:t>
      </w:r>
      <w:r>
        <w:rPr>
          <w:i/>
        </w:rPr>
        <w:t>amendment</w:t>
      </w:r>
      <w:r w:rsidRPr="00EA0A63">
        <w:rPr>
          <w:i/>
        </w:rPr>
        <w:t xml:space="preserve"> request (pain.0</w:t>
      </w:r>
      <w:r>
        <w:rPr>
          <w:i/>
        </w:rPr>
        <w:t>1</w:t>
      </w:r>
      <w:r w:rsidRPr="00EA0A63">
        <w:rPr>
          <w:i/>
        </w:rPr>
        <w:t>0</w:t>
      </w:r>
      <w:r w:rsidRPr="0055350F">
        <w:rPr>
          <w:i/>
        </w:rPr>
        <w:t xml:space="preserve">), </w:t>
      </w:r>
      <w:r>
        <w:rPr>
          <w:i/>
        </w:rPr>
        <w:t xml:space="preserve">must </w:t>
      </w:r>
      <w:r w:rsidRPr="00EA0A63">
        <w:rPr>
          <w:i/>
        </w:rPr>
        <w:t>a cancellation message must be sent by the Credi</w:t>
      </w:r>
      <w:r w:rsidRPr="0055350F">
        <w:rPr>
          <w:i/>
        </w:rPr>
        <w:t xml:space="preserve">tor Bank and only then upon Creditor request a new mandate </w:t>
      </w:r>
      <w:r>
        <w:rPr>
          <w:i/>
        </w:rPr>
        <w:t xml:space="preserve">amendment </w:t>
      </w:r>
      <w:r w:rsidRPr="00526E4D">
        <w:rPr>
          <w:i/>
        </w:rPr>
        <w:t>request (pain.0</w:t>
      </w:r>
      <w:r>
        <w:rPr>
          <w:i/>
        </w:rPr>
        <w:t>1</w:t>
      </w:r>
      <w:r w:rsidRPr="00526E4D">
        <w:rPr>
          <w:i/>
        </w:rPr>
        <w:t>0)</w:t>
      </w:r>
      <w:r w:rsidRPr="00EA0A63">
        <w:rPr>
          <w:i/>
        </w:rPr>
        <w:t xml:space="preserve"> can be submitted.</w:t>
      </w:r>
    </w:p>
    <w:p w:rsidR="001B701E" w:rsidP="00E92BA0" w:rsidRDefault="001B701E" w14:paraId="198C0B86" w14:textId="77777777">
      <w:pPr>
        <w:rPr>
          <w:i/>
        </w:rPr>
      </w:pPr>
    </w:p>
    <w:p w:rsidRPr="00E47603" w:rsidR="00F72AEC" w:rsidP="00E92BA0" w:rsidRDefault="00F72AEC" w14:paraId="2CA2CF66" w14:textId="77777777">
      <w:pPr>
        <w:rPr>
          <w:i/>
        </w:rPr>
      </w:pPr>
      <w:r w:rsidRPr="00E47603">
        <w:rPr>
          <w:i/>
        </w:rPr>
        <w:t xml:space="preserve">The message resubmissions </w:t>
      </w:r>
      <w:r>
        <w:rPr>
          <w:i/>
        </w:rPr>
        <w:t xml:space="preserve">are indicated </w:t>
      </w:r>
      <w:r w:rsidRPr="00E47603">
        <w:rPr>
          <w:i/>
        </w:rPr>
        <w:t>by a</w:t>
      </w:r>
      <w:r>
        <w:rPr>
          <w:i/>
        </w:rPr>
        <w:t xml:space="preserve"> transmission counter</w:t>
      </w:r>
      <w:r w:rsidRPr="00E47603">
        <w:rPr>
          <w:i/>
        </w:rPr>
        <w:t xml:space="preserve"> tag</w:t>
      </w:r>
      <w:r>
        <w:rPr>
          <w:i/>
        </w:rPr>
        <w:t xml:space="preserve"> in messages which contain </w:t>
      </w:r>
      <w:r w:rsidRPr="00E47603">
        <w:rPr>
          <w:i/>
        </w:rPr>
        <w:t>values 1</w:t>
      </w:r>
      <w:r>
        <w:rPr>
          <w:i/>
        </w:rPr>
        <w:t xml:space="preserve"> </w:t>
      </w:r>
      <w:r w:rsidRPr="00E47603">
        <w:rPr>
          <w:i/>
        </w:rPr>
        <w:t>(for the original message)</w:t>
      </w:r>
      <w:r>
        <w:rPr>
          <w:i/>
        </w:rPr>
        <w:t>,</w:t>
      </w:r>
      <w:r w:rsidRPr="00E47603">
        <w:rPr>
          <w:i/>
        </w:rPr>
        <w:t xml:space="preserve"> 2, 3 &amp; 4 (for the resubmitted messages)</w:t>
      </w:r>
      <w:r>
        <w:rPr>
          <w:i/>
        </w:rPr>
        <w:t xml:space="preserve">. Debtor Bank will perform duplicate checking and reply with the </w:t>
      </w:r>
      <w:r w:rsidR="00B62FA6">
        <w:rPr>
          <w:i/>
        </w:rPr>
        <w:t>original</w:t>
      </w:r>
      <w:r>
        <w:rPr>
          <w:i/>
        </w:rPr>
        <w:t xml:space="preserve"> response.</w:t>
      </w:r>
    </w:p>
    <w:p w:rsidR="001B701E" w:rsidP="00E92BA0" w:rsidRDefault="001B701E" w14:paraId="7CFB4CF9" w14:textId="77777777">
      <w:pPr>
        <w:jc w:val="both"/>
        <w:rPr>
          <w:i/>
        </w:rPr>
      </w:pPr>
    </w:p>
    <w:p w:rsidRPr="00CA3983" w:rsidR="001B701E" w:rsidP="00E92BA0" w:rsidRDefault="001B701E" w14:paraId="4FC4F341" w14:textId="77777777">
      <w:pPr>
        <w:jc w:val="both"/>
        <w:rPr>
          <w:i/>
        </w:rPr>
      </w:pPr>
      <w:r>
        <w:rPr>
          <w:rFonts w:eastAsia="MS Gothic"/>
          <w:b/>
          <w:bCs/>
          <w:color w:val="4F81BD"/>
        </w:rPr>
        <w:t>After 3 retries (4 attempts in total), and C</w:t>
      </w:r>
      <w:r w:rsidRPr="008B233A">
        <w:rPr>
          <w:rFonts w:eastAsia="MS Gothic"/>
          <w:b/>
          <w:bCs/>
          <w:color w:val="4F81BD"/>
        </w:rPr>
        <w:t xml:space="preserve">reditor bank </w:t>
      </w:r>
      <w:r>
        <w:rPr>
          <w:rFonts w:eastAsia="MS Gothic"/>
          <w:b/>
          <w:bCs/>
          <w:color w:val="4F81BD"/>
        </w:rPr>
        <w:t xml:space="preserve">still </w:t>
      </w:r>
      <w:r w:rsidRPr="008B233A">
        <w:rPr>
          <w:rFonts w:eastAsia="MS Gothic"/>
          <w:b/>
          <w:bCs/>
          <w:color w:val="4F81BD"/>
        </w:rPr>
        <w:t>time</w:t>
      </w:r>
      <w:r>
        <w:rPr>
          <w:rFonts w:eastAsia="MS Gothic"/>
          <w:b/>
          <w:bCs/>
          <w:color w:val="4F81BD"/>
        </w:rPr>
        <w:t>s</w:t>
      </w:r>
      <w:r w:rsidRPr="008B233A">
        <w:rPr>
          <w:rFonts w:eastAsia="MS Gothic"/>
          <w:b/>
          <w:bCs/>
          <w:color w:val="4F81BD"/>
        </w:rPr>
        <w:t xml:space="preserve"> out</w:t>
      </w:r>
      <w:r>
        <w:rPr>
          <w:rFonts w:eastAsia="MS Gothic"/>
          <w:b/>
          <w:bCs/>
          <w:color w:val="4F81BD"/>
        </w:rPr>
        <w:t>, the Creditor bank</w:t>
      </w:r>
      <w:r w:rsidRPr="008B233A">
        <w:rPr>
          <w:rFonts w:eastAsia="MS Gothic"/>
          <w:b/>
          <w:bCs/>
          <w:color w:val="4F81BD"/>
        </w:rPr>
        <w:t xml:space="preserve"> </w:t>
      </w:r>
      <w:r>
        <w:rPr>
          <w:rFonts w:eastAsia="MS Gothic"/>
          <w:b/>
          <w:bCs/>
          <w:color w:val="4F81BD"/>
        </w:rPr>
        <w:t>contacts the ACH to resolve the problem manually.</w:t>
      </w:r>
    </w:p>
    <w:p w:rsidRPr="008B233A" w:rsidR="001B701E" w:rsidP="00E92BA0" w:rsidRDefault="001B701E" w14:paraId="51B4D5C3" w14:textId="77777777">
      <w:pPr>
        <w:jc w:val="both"/>
        <w:rPr>
          <w:rFonts w:eastAsia="MS Gothic"/>
          <w:b/>
          <w:bCs/>
          <w:color w:val="4F81BD"/>
        </w:rPr>
      </w:pPr>
    </w:p>
    <w:p w:rsidR="000C466E" w:rsidP="00E92BA0" w:rsidRDefault="000C466E" w14:paraId="217968D1" w14:textId="77777777">
      <w:pPr>
        <w:pStyle w:val="ListParagraph"/>
        <w:ind w:left="0"/>
      </w:pPr>
    </w:p>
    <w:p w:rsidR="000C466E" w:rsidP="00E92BA0" w:rsidRDefault="000C466E" w14:paraId="49B6DEA2" w14:textId="77777777">
      <w:pPr>
        <w:rPr>
          <w:b/>
        </w:rPr>
      </w:pPr>
    </w:p>
    <w:p w:rsidR="001B701E" w:rsidP="00E92BA0" w:rsidRDefault="001B701E" w14:paraId="0787DC59" w14:textId="77777777">
      <w:pPr>
        <w:rPr>
          <w:b/>
        </w:rPr>
      </w:pPr>
      <w:r>
        <w:rPr>
          <w:b/>
        </w:rPr>
        <w:br w:type="page"/>
      </w:r>
    </w:p>
    <w:p w:rsidRPr="00092EA5" w:rsidR="000C466E" w:rsidP="00E92BA0" w:rsidRDefault="000C466E" w14:paraId="021D009A" w14:textId="77777777">
      <w:pPr>
        <w:tabs>
          <w:tab w:val="left" w:pos="1276"/>
        </w:tabs>
        <w:rPr>
          <w:b/>
        </w:rPr>
      </w:pPr>
      <w:r w:rsidRPr="00092EA5">
        <w:rPr>
          <w:b/>
        </w:rPr>
        <w:t>Alternative Case</w:t>
      </w:r>
      <w:r>
        <w:rPr>
          <w:b/>
        </w:rPr>
        <w:t xml:space="preserve"> 5</w:t>
      </w:r>
      <w:r w:rsidRPr="00092EA5">
        <w:rPr>
          <w:b/>
        </w:rPr>
        <w:t>:</w:t>
      </w:r>
    </w:p>
    <w:p w:rsidR="000C466E" w:rsidP="00E92BA0" w:rsidRDefault="000C466E" w14:paraId="2DACC540" w14:textId="77777777">
      <w:pPr>
        <w:tabs>
          <w:tab w:val="left" w:pos="1276"/>
        </w:tabs>
        <w:rPr>
          <w:b/>
        </w:rPr>
      </w:pPr>
      <w:r>
        <w:rPr>
          <w:b/>
        </w:rPr>
        <w:t>Creditor B</w:t>
      </w:r>
      <w:r w:rsidRPr="00092EA5">
        <w:rPr>
          <w:b/>
        </w:rPr>
        <w:t>ank does not receive</w:t>
      </w:r>
      <w:r>
        <w:rPr>
          <w:b/>
        </w:rPr>
        <w:t xml:space="preserve"> mandate acceptance report (pain.012)</w:t>
      </w:r>
      <w:r w:rsidRPr="00092EA5">
        <w:rPr>
          <w:b/>
        </w:rPr>
        <w:t xml:space="preserve"> on the original</w:t>
      </w:r>
      <w:r>
        <w:rPr>
          <w:b/>
        </w:rPr>
        <w:t xml:space="preserve"> </w:t>
      </w:r>
      <w:r w:rsidRPr="00092EA5">
        <w:rPr>
          <w:b/>
        </w:rPr>
        <w:t xml:space="preserve">mandate </w:t>
      </w:r>
      <w:r>
        <w:rPr>
          <w:b/>
        </w:rPr>
        <w:t>amendment</w:t>
      </w:r>
      <w:r w:rsidRPr="00092EA5">
        <w:rPr>
          <w:b/>
        </w:rPr>
        <w:t xml:space="preserve"> request </w:t>
      </w:r>
      <w:r w:rsidRPr="00295232">
        <w:rPr>
          <w:b/>
        </w:rPr>
        <w:t>(</w:t>
      </w:r>
      <w:r w:rsidRPr="00F11EDC">
        <w:rPr>
          <w:b/>
        </w:rPr>
        <w:t>p</w:t>
      </w:r>
      <w:r>
        <w:rPr>
          <w:b/>
        </w:rPr>
        <w:t>ain.010</w:t>
      </w:r>
      <w:r w:rsidRPr="00295232">
        <w:rPr>
          <w:b/>
        </w:rPr>
        <w:t xml:space="preserve">) </w:t>
      </w:r>
      <w:r>
        <w:rPr>
          <w:b/>
        </w:rPr>
        <w:t>(The Debtor Bank sent the response to the ACH and ACH sent it to the Creditor Bank but the Creditor Bank did not receive response)</w:t>
      </w:r>
      <w:r w:rsidRPr="00295232">
        <w:rPr>
          <w:b/>
        </w:rPr>
        <w:t xml:space="preserve"> </w:t>
      </w:r>
      <w:r>
        <w:rPr>
          <w:b/>
        </w:rPr>
        <w:t xml:space="preserve"> </w:t>
      </w:r>
      <w:r w:rsidRPr="00092EA5">
        <w:rPr>
          <w:b/>
        </w:rPr>
        <w:t>and times out after 60</w:t>
      </w:r>
      <w:r w:rsidR="00E60E81">
        <w:rPr>
          <w:b/>
        </w:rPr>
        <w:t xml:space="preserve"> </w:t>
      </w:r>
      <w:r w:rsidRPr="00092EA5">
        <w:rPr>
          <w:b/>
        </w:rPr>
        <w:t>secs</w:t>
      </w:r>
      <w:r>
        <w:rPr>
          <w:b/>
        </w:rPr>
        <w:t xml:space="preserve"> (app level timeout) </w:t>
      </w:r>
    </w:p>
    <w:p w:rsidR="000C466E" w:rsidP="00E92BA0" w:rsidRDefault="000C466E" w14:paraId="5817EFA8" w14:textId="77777777">
      <w:pPr>
        <w:tabs>
          <w:tab w:val="left" w:pos="1276"/>
        </w:tabs>
        <w:rPr>
          <w:b/>
        </w:rPr>
      </w:pPr>
    </w:p>
    <w:p w:rsidRPr="00236487" w:rsidR="000C466E" w:rsidP="00E92BA0" w:rsidRDefault="000C466E" w14:paraId="2951F4D9" w14:textId="77777777">
      <w:pPr>
        <w:rPr>
          <w:rFonts w:eastAsia="MS Gothic" w:asciiTheme="minorHAnsi" w:hAnsiTheme="minorHAnsi" w:cstheme="minorBidi"/>
          <w:b/>
          <w:bCs/>
          <w:color w:val="4F81BD"/>
        </w:rPr>
      </w:pPr>
      <w:r w:rsidRPr="00236487">
        <w:rPr>
          <w:rFonts w:eastAsia="MS Gothic" w:asciiTheme="minorHAnsi" w:hAnsiTheme="minorHAnsi" w:cstheme="minorBidi"/>
          <w:b/>
          <w:bCs/>
          <w:color w:val="4F81BD"/>
        </w:rPr>
        <w:t>Creditor Bank will advise the Creditor of non-receipt of status report (pacs.002)</w:t>
      </w:r>
      <w:r w:rsidRPr="00236487" w:rsidR="00856A55">
        <w:rPr>
          <w:rFonts w:eastAsia="MS Gothic" w:asciiTheme="minorHAnsi" w:hAnsiTheme="minorHAnsi" w:cstheme="minorBidi"/>
          <w:b/>
          <w:bCs/>
          <w:color w:val="4F81BD"/>
        </w:rPr>
        <w:t>// (</w:t>
      </w:r>
      <w:r w:rsidRPr="00236487">
        <w:rPr>
          <w:rFonts w:eastAsia="MS Gothic" w:asciiTheme="minorHAnsi" w:hAnsiTheme="minorHAnsi" w:cstheme="minorBidi"/>
          <w:b/>
          <w:bCs/>
          <w:color w:val="4F81BD"/>
        </w:rPr>
        <w:t>pain.012) after 60</w:t>
      </w:r>
      <w:r w:rsidR="00E60E81">
        <w:rPr>
          <w:rFonts w:eastAsia="MS Gothic" w:asciiTheme="minorHAnsi" w:hAnsiTheme="minorHAnsi" w:cstheme="minorBidi"/>
          <w:b/>
          <w:bCs/>
          <w:color w:val="4F81BD"/>
        </w:rPr>
        <w:t xml:space="preserve"> </w:t>
      </w:r>
      <w:r w:rsidRPr="00236487">
        <w:rPr>
          <w:rFonts w:eastAsia="MS Gothic" w:asciiTheme="minorHAnsi" w:hAnsiTheme="minorHAnsi" w:cstheme="minorBidi"/>
          <w:b/>
          <w:bCs/>
          <w:color w:val="4F81BD"/>
        </w:rPr>
        <w:t>sec timeout</w:t>
      </w:r>
    </w:p>
    <w:p w:rsidR="000C466E" w:rsidP="00E92BA0" w:rsidRDefault="000C466E" w14:paraId="482AE320" w14:textId="77777777">
      <w:pPr>
        <w:rPr>
          <w:rFonts w:eastAsia="MS Gothic" w:asciiTheme="minorHAnsi" w:hAnsiTheme="minorHAnsi" w:cstheme="minorBidi"/>
          <w:b/>
          <w:bCs/>
          <w:color w:val="4F81BD"/>
        </w:rPr>
      </w:pPr>
    </w:p>
    <w:p w:rsidRPr="00236487" w:rsidR="000C466E" w:rsidP="00E92BA0" w:rsidRDefault="000C466E" w14:paraId="3058289B" w14:textId="77777777">
      <w:pPr>
        <w:rPr>
          <w:rFonts w:eastAsia="MS Gothic" w:asciiTheme="minorHAnsi" w:hAnsiTheme="minorHAnsi" w:cstheme="minorBidi"/>
          <w:b/>
          <w:bCs/>
          <w:color w:val="4F81BD"/>
        </w:rPr>
      </w:pPr>
      <w:r w:rsidRPr="00236487">
        <w:rPr>
          <w:rFonts w:eastAsia="MS Gothic" w:asciiTheme="minorHAnsi" w:hAnsiTheme="minorHAnsi" w:cstheme="minorBidi"/>
          <w:b/>
          <w:bCs/>
          <w:color w:val="4F81BD"/>
        </w:rPr>
        <w:t xml:space="preserve">Creditor can instruct Creditor Bank to send a resubmission of the mandate amendment request </w:t>
      </w:r>
    </w:p>
    <w:p w:rsidR="000C466E" w:rsidP="00E92BA0" w:rsidRDefault="002B0850" w14:paraId="411A7DF4" w14:textId="77777777">
      <w:pPr>
        <w:tabs>
          <w:tab w:val="left" w:pos="1276"/>
        </w:tabs>
        <w:rPr>
          <w:b/>
        </w:rPr>
      </w:pPr>
      <w:r>
        <w:rPr>
          <w:b/>
          <w:noProof/>
          <w:lang w:val="en-US"/>
        </w:rPr>
        <w:drawing>
          <wp:inline distT="0" distB="0" distL="0" distR="0" wp14:anchorId="7D3CE0A0" wp14:editId="23825ADB">
            <wp:extent cx="5724525" cy="33718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0C466E" w:rsidP="00E92BA0" w:rsidRDefault="000C466E" w14:paraId="305EC399" w14:textId="77777777">
      <w:pPr>
        <w:jc w:val="both"/>
        <w:rPr>
          <w:rFonts w:eastAsia="MS Gothic"/>
          <w:b/>
          <w:bCs/>
          <w:color w:val="4F81BD"/>
        </w:rPr>
      </w:pPr>
      <w:r w:rsidRPr="009B576D">
        <w:rPr>
          <w:rFonts w:eastAsia="MS Gothic"/>
          <w:b/>
          <w:bCs/>
          <w:color w:val="4F81BD"/>
        </w:rPr>
        <w:t>Creditor Bank resubmits the mandate amendment request (pain.010) to ACH.</w:t>
      </w:r>
    </w:p>
    <w:p w:rsidR="000C466E" w:rsidP="00E92BA0" w:rsidRDefault="000C466E" w14:paraId="3E8282C6" w14:textId="77777777">
      <w:pPr>
        <w:jc w:val="both"/>
        <w:rPr>
          <w:rFonts w:eastAsia="MS Gothic"/>
          <w:b/>
          <w:bCs/>
          <w:color w:val="4F81BD"/>
        </w:rPr>
      </w:pPr>
    </w:p>
    <w:p w:rsidR="000C466E" w:rsidP="00E92BA0" w:rsidRDefault="000C466E" w14:paraId="2FDFB6A1" w14:textId="77777777">
      <w:pPr>
        <w:jc w:val="both"/>
        <w:rPr>
          <w:rFonts w:eastAsia="MS Gothic"/>
          <w:b/>
          <w:bCs/>
          <w:color w:val="4F81BD"/>
        </w:rPr>
      </w:pPr>
      <w:r w:rsidRPr="009B576D">
        <w:rPr>
          <w:rFonts w:eastAsia="MS Gothic"/>
          <w:b/>
          <w:bCs/>
          <w:color w:val="4F81BD"/>
        </w:rPr>
        <w:t>ACH sends resubmitted mandate amendment request (pain.010) to Debtor Bank.</w:t>
      </w:r>
    </w:p>
    <w:p w:rsidR="000C466E" w:rsidP="00E92BA0" w:rsidRDefault="000C466E" w14:paraId="346E0A04" w14:textId="77777777">
      <w:pPr>
        <w:jc w:val="both"/>
        <w:rPr>
          <w:rFonts w:eastAsia="MS Gothic"/>
          <w:b/>
          <w:bCs/>
          <w:color w:val="4F81BD"/>
        </w:rPr>
      </w:pPr>
    </w:p>
    <w:p w:rsidR="000C466E" w:rsidP="00E92BA0" w:rsidRDefault="000C466E" w14:paraId="7C8318E3" w14:textId="77777777">
      <w:pPr>
        <w:jc w:val="both"/>
        <w:rPr>
          <w:rFonts w:eastAsia="MS Gothic"/>
          <w:b/>
          <w:bCs/>
          <w:color w:val="4F81BD"/>
        </w:rPr>
      </w:pPr>
      <w:r w:rsidRPr="009B576D">
        <w:rPr>
          <w:rFonts w:eastAsia="MS Gothic"/>
          <w:b/>
          <w:bCs/>
          <w:color w:val="4F81BD"/>
        </w:rPr>
        <w:t>Debtor Bank receives the resubmitted mandate amendment request (pain.010) (duplicate of original)</w:t>
      </w:r>
    </w:p>
    <w:p w:rsidR="000C466E" w:rsidP="00E92BA0" w:rsidRDefault="000C466E" w14:paraId="4C5EA9B6" w14:textId="77777777">
      <w:pPr>
        <w:jc w:val="both"/>
        <w:rPr>
          <w:rFonts w:eastAsia="MS Gothic"/>
          <w:b/>
          <w:bCs/>
          <w:color w:val="4F81BD"/>
        </w:rPr>
      </w:pPr>
    </w:p>
    <w:p w:rsidR="00DD01C7" w:rsidP="00E92BA0" w:rsidRDefault="00DD01C7" w14:paraId="66A17EA9" w14:textId="77777777">
      <w:pPr>
        <w:jc w:val="both"/>
        <w:rPr>
          <w:rFonts w:eastAsia="MS Gothic"/>
          <w:b/>
          <w:bCs/>
          <w:color w:val="4F81BD"/>
        </w:rPr>
      </w:pPr>
      <w:r w:rsidRPr="008B233A">
        <w:rPr>
          <w:rFonts w:eastAsia="MS Gothic"/>
          <w:b/>
          <w:bCs/>
          <w:color w:val="4F81BD"/>
        </w:rPr>
        <w:t>The Debtor Bank respond</w:t>
      </w:r>
      <w:r>
        <w:rPr>
          <w:rFonts w:eastAsia="MS Gothic"/>
          <w:b/>
          <w:bCs/>
          <w:color w:val="4F81BD"/>
        </w:rPr>
        <w:t>s</w:t>
      </w:r>
      <w:r w:rsidRPr="008B233A">
        <w:rPr>
          <w:rFonts w:eastAsia="MS Gothic"/>
          <w:b/>
          <w:bCs/>
          <w:color w:val="4F81BD"/>
        </w:rPr>
        <w:t xml:space="preserve"> with </w:t>
      </w:r>
      <w:r>
        <w:rPr>
          <w:rFonts w:eastAsia="MS Gothic"/>
          <w:b/>
          <w:bCs/>
          <w:color w:val="4F81BD"/>
        </w:rPr>
        <w:t>the original</w:t>
      </w:r>
      <w:r w:rsidRPr="008B233A">
        <w:rPr>
          <w:rFonts w:eastAsia="MS Gothic"/>
          <w:b/>
          <w:bCs/>
          <w:color w:val="4F81BD"/>
        </w:rPr>
        <w:t xml:space="preserve"> mandate acceptance report (pain.012). </w:t>
      </w:r>
    </w:p>
    <w:p w:rsidR="000C466E" w:rsidP="00E92BA0" w:rsidRDefault="000C466E" w14:paraId="5C85078A" w14:textId="77777777">
      <w:pPr>
        <w:jc w:val="both"/>
        <w:rPr>
          <w:rFonts w:eastAsia="MS Gothic"/>
          <w:b/>
          <w:bCs/>
          <w:color w:val="4F81BD"/>
        </w:rPr>
      </w:pPr>
    </w:p>
    <w:p w:rsidR="000C466E" w:rsidP="00E92BA0" w:rsidRDefault="000C466E" w14:paraId="767F136B" w14:textId="77777777">
      <w:pPr>
        <w:jc w:val="both"/>
        <w:rPr>
          <w:rFonts w:eastAsia="MS Gothic"/>
          <w:b/>
          <w:bCs/>
          <w:color w:val="4F81BD"/>
        </w:rPr>
      </w:pPr>
      <w:r w:rsidRPr="009B576D">
        <w:rPr>
          <w:rFonts w:eastAsia="MS Gothic"/>
          <w:b/>
          <w:bCs/>
          <w:color w:val="4F81BD"/>
        </w:rPr>
        <w:t xml:space="preserve">ACH sends </w:t>
      </w:r>
      <w:r>
        <w:rPr>
          <w:rFonts w:eastAsia="MS Gothic"/>
          <w:b/>
          <w:bCs/>
          <w:color w:val="4F81BD"/>
        </w:rPr>
        <w:t>mandate acceptance message (pain.012)</w:t>
      </w:r>
      <w:r w:rsidRPr="009B576D">
        <w:rPr>
          <w:rFonts w:eastAsia="MS Gothic"/>
          <w:b/>
          <w:bCs/>
          <w:color w:val="4F81BD"/>
        </w:rPr>
        <w:t xml:space="preserve"> to Creditor Bank.</w:t>
      </w:r>
    </w:p>
    <w:p w:rsidR="000C466E" w:rsidP="00E92BA0" w:rsidRDefault="000C466E" w14:paraId="0418EB5B" w14:textId="77777777">
      <w:pPr>
        <w:jc w:val="both"/>
        <w:rPr>
          <w:rFonts w:eastAsia="MS Gothic"/>
          <w:b/>
          <w:bCs/>
          <w:color w:val="4F81BD"/>
        </w:rPr>
      </w:pPr>
    </w:p>
    <w:p w:rsidR="000C466E" w:rsidP="00E92BA0" w:rsidRDefault="000C466E" w14:paraId="4B09C2B9" w14:textId="77777777">
      <w:pPr>
        <w:jc w:val="both"/>
        <w:rPr>
          <w:rFonts w:eastAsia="MS Gothic"/>
          <w:b/>
          <w:bCs/>
          <w:color w:val="4F81BD"/>
        </w:rPr>
      </w:pPr>
      <w:r w:rsidRPr="009B576D">
        <w:rPr>
          <w:rFonts w:eastAsia="MS Gothic"/>
          <w:b/>
          <w:bCs/>
          <w:color w:val="4F81BD"/>
        </w:rPr>
        <w:t xml:space="preserve">Creditor Bank </w:t>
      </w:r>
      <w:r>
        <w:rPr>
          <w:rFonts w:eastAsia="MS Gothic"/>
          <w:b/>
          <w:bCs/>
          <w:color w:val="4F81BD"/>
        </w:rPr>
        <w:t>never receives mandate acceptance message.</w:t>
      </w:r>
    </w:p>
    <w:p w:rsidR="000C466E" w:rsidP="00E92BA0" w:rsidRDefault="000C466E" w14:paraId="508003AE" w14:textId="77777777">
      <w:pPr>
        <w:jc w:val="both"/>
        <w:rPr>
          <w:rFonts w:eastAsia="MS Gothic"/>
          <w:b/>
          <w:bCs/>
          <w:color w:val="4F81BD"/>
        </w:rPr>
      </w:pPr>
    </w:p>
    <w:p w:rsidRPr="008B233A" w:rsidR="000C466E" w:rsidP="00E92BA0" w:rsidRDefault="000C466E" w14:paraId="5A1A0732" w14:textId="77777777">
      <w:pPr>
        <w:jc w:val="both"/>
        <w:rPr>
          <w:rFonts w:eastAsia="MS Gothic"/>
          <w:b/>
          <w:bCs/>
          <w:color w:val="4F81BD"/>
        </w:rPr>
      </w:pPr>
      <w:r w:rsidRPr="008B233A">
        <w:rPr>
          <w:rFonts w:eastAsia="MS Gothic"/>
          <w:b/>
          <w:bCs/>
          <w:color w:val="4F81BD"/>
        </w:rPr>
        <w:t>Creditor bank time</w:t>
      </w:r>
      <w:r>
        <w:rPr>
          <w:rFonts w:eastAsia="MS Gothic"/>
          <w:b/>
          <w:bCs/>
          <w:color w:val="4F81BD"/>
        </w:rPr>
        <w:t>s</w:t>
      </w:r>
      <w:r w:rsidRPr="008B233A">
        <w:rPr>
          <w:rFonts w:eastAsia="MS Gothic"/>
          <w:b/>
          <w:bCs/>
          <w:color w:val="4F81BD"/>
        </w:rPr>
        <w:t xml:space="preserve"> out</w:t>
      </w:r>
      <w:r>
        <w:rPr>
          <w:rFonts w:eastAsia="MS Gothic"/>
          <w:b/>
          <w:bCs/>
          <w:color w:val="4F81BD"/>
        </w:rPr>
        <w:t>. Creditor bank</w:t>
      </w:r>
      <w:r w:rsidRPr="008B233A">
        <w:rPr>
          <w:rFonts w:eastAsia="MS Gothic"/>
          <w:b/>
          <w:bCs/>
          <w:color w:val="4F81BD"/>
        </w:rPr>
        <w:t xml:space="preserve"> </w:t>
      </w:r>
      <w:r>
        <w:rPr>
          <w:rFonts w:eastAsia="MS Gothic"/>
          <w:b/>
          <w:bCs/>
          <w:color w:val="4F81BD"/>
        </w:rPr>
        <w:t>resends</w:t>
      </w:r>
      <w:r w:rsidRPr="008B233A">
        <w:rPr>
          <w:rFonts w:eastAsia="MS Gothic"/>
          <w:b/>
          <w:bCs/>
          <w:color w:val="4F81BD"/>
        </w:rPr>
        <w:t xml:space="preserve"> original pain message</w:t>
      </w:r>
      <w:r>
        <w:rPr>
          <w:rFonts w:eastAsia="MS Gothic"/>
          <w:b/>
          <w:bCs/>
          <w:color w:val="4F81BD"/>
        </w:rPr>
        <w:t>.</w:t>
      </w:r>
    </w:p>
    <w:p w:rsidRPr="00431EB5" w:rsidR="000C466E" w:rsidP="00E92BA0" w:rsidRDefault="000C466E" w14:paraId="3392F2F7" w14:textId="77777777">
      <w:pPr>
        <w:pStyle w:val="ListParagraph"/>
        <w:ind w:left="0"/>
      </w:pPr>
    </w:p>
    <w:p w:rsidRPr="00A3619F" w:rsidR="001B701E" w:rsidP="00E92BA0" w:rsidRDefault="001B701E" w14:paraId="277FB37E" w14:textId="77777777">
      <w:pPr>
        <w:pStyle w:val="ListParagraph"/>
        <w:ind w:left="0"/>
        <w:rPr>
          <w:i/>
        </w:rPr>
      </w:pPr>
      <w:r>
        <w:rPr>
          <w:i/>
        </w:rPr>
        <w:t>On Creditor request, Creditor Bank is allowed to re</w:t>
      </w:r>
      <w:r w:rsidRPr="00A3619F">
        <w:rPr>
          <w:i/>
        </w:rPr>
        <w:t xml:space="preserve">submit the mandate </w:t>
      </w:r>
      <w:r>
        <w:rPr>
          <w:i/>
        </w:rPr>
        <w:t>amendment</w:t>
      </w:r>
      <w:r w:rsidRPr="00A3619F">
        <w:rPr>
          <w:i/>
        </w:rPr>
        <w:t xml:space="preserve"> request up to 3 times and if no response message is received from the Debtor Bank the Creditor Bank needs to raise an alert to required AC participants.</w:t>
      </w:r>
    </w:p>
    <w:p w:rsidRPr="00A3619F" w:rsidR="001B701E" w:rsidP="00E92BA0" w:rsidRDefault="001B701E" w14:paraId="6915A05E" w14:textId="77777777">
      <w:pPr>
        <w:pStyle w:val="ListParagraph"/>
        <w:ind w:left="0"/>
        <w:rPr>
          <w:i/>
        </w:rPr>
      </w:pPr>
      <w:r w:rsidRPr="00A3619F">
        <w:rPr>
          <w:i/>
        </w:rPr>
        <w:t>The Creditor Bank will decide on the alert required when resubmissions have been exhausted, e.g. manual process-ops call.</w:t>
      </w:r>
    </w:p>
    <w:p w:rsidR="001B701E" w:rsidP="00E92BA0" w:rsidRDefault="001B701E" w14:paraId="7DB62DCE" w14:textId="77777777">
      <w:pPr>
        <w:rPr>
          <w:i/>
        </w:rPr>
      </w:pPr>
    </w:p>
    <w:p w:rsidRPr="0055350F" w:rsidR="001B701E" w:rsidP="00E92BA0" w:rsidRDefault="001B701E" w14:paraId="51083B1C" w14:textId="77777777">
      <w:pPr>
        <w:rPr>
          <w:i/>
        </w:rPr>
      </w:pPr>
      <w:r>
        <w:rPr>
          <w:i/>
        </w:rPr>
        <w:t>Only af</w:t>
      </w:r>
      <w:r w:rsidRPr="00EA0A63">
        <w:rPr>
          <w:i/>
        </w:rPr>
        <w:t xml:space="preserve">ter </w:t>
      </w:r>
      <w:r w:rsidRPr="0055350F">
        <w:rPr>
          <w:i/>
        </w:rPr>
        <w:t xml:space="preserve">3 resubmissions of the mandate </w:t>
      </w:r>
      <w:r>
        <w:rPr>
          <w:i/>
        </w:rPr>
        <w:t>amendment</w:t>
      </w:r>
      <w:r w:rsidRPr="00EA0A63">
        <w:rPr>
          <w:i/>
        </w:rPr>
        <w:t xml:space="preserve"> request (pain.0</w:t>
      </w:r>
      <w:r>
        <w:rPr>
          <w:i/>
        </w:rPr>
        <w:t>1</w:t>
      </w:r>
      <w:r w:rsidRPr="00EA0A63">
        <w:rPr>
          <w:i/>
        </w:rPr>
        <w:t>0</w:t>
      </w:r>
      <w:r w:rsidRPr="0055350F">
        <w:rPr>
          <w:i/>
        </w:rPr>
        <w:t xml:space="preserve">), </w:t>
      </w:r>
      <w:r>
        <w:rPr>
          <w:i/>
        </w:rPr>
        <w:t xml:space="preserve">must </w:t>
      </w:r>
      <w:r w:rsidRPr="00EA0A63">
        <w:rPr>
          <w:i/>
        </w:rPr>
        <w:t>a cancellation message must be sent by the Credi</w:t>
      </w:r>
      <w:r w:rsidRPr="0055350F">
        <w:rPr>
          <w:i/>
        </w:rPr>
        <w:t xml:space="preserve">tor Bank and only then upon Creditor request a new mandate </w:t>
      </w:r>
      <w:r>
        <w:rPr>
          <w:i/>
        </w:rPr>
        <w:t xml:space="preserve">amendment </w:t>
      </w:r>
      <w:r w:rsidRPr="00526E4D">
        <w:rPr>
          <w:i/>
        </w:rPr>
        <w:t>request (pain.0</w:t>
      </w:r>
      <w:r>
        <w:rPr>
          <w:i/>
        </w:rPr>
        <w:t>1</w:t>
      </w:r>
      <w:r w:rsidRPr="00526E4D">
        <w:rPr>
          <w:i/>
        </w:rPr>
        <w:t>0)</w:t>
      </w:r>
      <w:r w:rsidRPr="00EA0A63">
        <w:rPr>
          <w:i/>
        </w:rPr>
        <w:t xml:space="preserve"> can be submitted.</w:t>
      </w:r>
    </w:p>
    <w:p w:rsidR="001B701E" w:rsidP="00E92BA0" w:rsidRDefault="001B701E" w14:paraId="43D08401" w14:textId="77777777">
      <w:pPr>
        <w:rPr>
          <w:i/>
        </w:rPr>
      </w:pPr>
    </w:p>
    <w:p w:rsidRPr="00E47603" w:rsidR="00F72AEC" w:rsidP="00E92BA0" w:rsidRDefault="00F72AEC" w14:paraId="3164E43E" w14:textId="77777777">
      <w:pPr>
        <w:rPr>
          <w:i/>
        </w:rPr>
      </w:pPr>
      <w:r w:rsidRPr="00E47603">
        <w:rPr>
          <w:i/>
        </w:rPr>
        <w:t xml:space="preserve">The message resubmissions </w:t>
      </w:r>
      <w:r>
        <w:rPr>
          <w:i/>
        </w:rPr>
        <w:t xml:space="preserve">are indicated </w:t>
      </w:r>
      <w:r w:rsidRPr="00E47603">
        <w:rPr>
          <w:i/>
        </w:rPr>
        <w:t>by a</w:t>
      </w:r>
      <w:r>
        <w:rPr>
          <w:i/>
        </w:rPr>
        <w:t xml:space="preserve"> transmission counter</w:t>
      </w:r>
      <w:r w:rsidRPr="00E47603">
        <w:rPr>
          <w:i/>
        </w:rPr>
        <w:t xml:space="preserve"> tag</w:t>
      </w:r>
      <w:r>
        <w:rPr>
          <w:i/>
        </w:rPr>
        <w:t xml:space="preserve"> in messages which contain </w:t>
      </w:r>
      <w:r w:rsidRPr="00E47603">
        <w:rPr>
          <w:i/>
        </w:rPr>
        <w:t>values 1</w:t>
      </w:r>
      <w:r>
        <w:rPr>
          <w:i/>
        </w:rPr>
        <w:t xml:space="preserve"> </w:t>
      </w:r>
      <w:r w:rsidRPr="00E47603">
        <w:rPr>
          <w:i/>
        </w:rPr>
        <w:t>(for the original message)</w:t>
      </w:r>
      <w:r>
        <w:rPr>
          <w:i/>
        </w:rPr>
        <w:t>,</w:t>
      </w:r>
      <w:r w:rsidRPr="00E47603">
        <w:rPr>
          <w:i/>
        </w:rPr>
        <w:t xml:space="preserve"> 2, 3 &amp; 4 (for the resubmitted messages)</w:t>
      </w:r>
      <w:r>
        <w:rPr>
          <w:i/>
        </w:rPr>
        <w:t xml:space="preserve">. Debtor Bank will perform duplicate checking and reply with the </w:t>
      </w:r>
      <w:r w:rsidR="00B62FA6">
        <w:rPr>
          <w:i/>
        </w:rPr>
        <w:t>original</w:t>
      </w:r>
      <w:r>
        <w:rPr>
          <w:i/>
        </w:rPr>
        <w:t xml:space="preserve"> response.</w:t>
      </w:r>
    </w:p>
    <w:p w:rsidR="001B701E" w:rsidP="00E92BA0" w:rsidRDefault="001B701E" w14:paraId="0694FC1D" w14:textId="77777777">
      <w:pPr>
        <w:jc w:val="both"/>
        <w:rPr>
          <w:i/>
        </w:rPr>
      </w:pPr>
    </w:p>
    <w:p w:rsidRPr="00CA3983" w:rsidR="001B701E" w:rsidP="00E92BA0" w:rsidRDefault="001B701E" w14:paraId="1C9892FE" w14:textId="77777777">
      <w:pPr>
        <w:jc w:val="both"/>
        <w:rPr>
          <w:i/>
        </w:rPr>
      </w:pPr>
      <w:r>
        <w:rPr>
          <w:rFonts w:eastAsia="MS Gothic"/>
          <w:b/>
          <w:bCs/>
          <w:color w:val="4F81BD"/>
        </w:rPr>
        <w:t>After 3 retries (4 attempts in total), and C</w:t>
      </w:r>
      <w:r w:rsidRPr="008B233A">
        <w:rPr>
          <w:rFonts w:eastAsia="MS Gothic"/>
          <w:b/>
          <w:bCs/>
          <w:color w:val="4F81BD"/>
        </w:rPr>
        <w:t xml:space="preserve">reditor bank </w:t>
      </w:r>
      <w:r>
        <w:rPr>
          <w:rFonts w:eastAsia="MS Gothic"/>
          <w:b/>
          <w:bCs/>
          <w:color w:val="4F81BD"/>
        </w:rPr>
        <w:t xml:space="preserve">still </w:t>
      </w:r>
      <w:r w:rsidRPr="008B233A">
        <w:rPr>
          <w:rFonts w:eastAsia="MS Gothic"/>
          <w:b/>
          <w:bCs/>
          <w:color w:val="4F81BD"/>
        </w:rPr>
        <w:t>time</w:t>
      </w:r>
      <w:r>
        <w:rPr>
          <w:rFonts w:eastAsia="MS Gothic"/>
          <w:b/>
          <w:bCs/>
          <w:color w:val="4F81BD"/>
        </w:rPr>
        <w:t>s</w:t>
      </w:r>
      <w:r w:rsidRPr="008B233A">
        <w:rPr>
          <w:rFonts w:eastAsia="MS Gothic"/>
          <w:b/>
          <w:bCs/>
          <w:color w:val="4F81BD"/>
        </w:rPr>
        <w:t xml:space="preserve"> out</w:t>
      </w:r>
      <w:r>
        <w:rPr>
          <w:rFonts w:eastAsia="MS Gothic"/>
          <w:b/>
          <w:bCs/>
          <w:color w:val="4F81BD"/>
        </w:rPr>
        <w:t>, the Creditor bank</w:t>
      </w:r>
      <w:r w:rsidRPr="008B233A">
        <w:rPr>
          <w:rFonts w:eastAsia="MS Gothic"/>
          <w:b/>
          <w:bCs/>
          <w:color w:val="4F81BD"/>
        </w:rPr>
        <w:t xml:space="preserve"> </w:t>
      </w:r>
      <w:r>
        <w:rPr>
          <w:rFonts w:eastAsia="MS Gothic"/>
          <w:b/>
          <w:bCs/>
          <w:color w:val="4F81BD"/>
        </w:rPr>
        <w:t>contacts the ACH to resolve the problem manually.</w:t>
      </w:r>
    </w:p>
    <w:p w:rsidR="000C466E" w:rsidP="00E92BA0" w:rsidRDefault="000C466E" w14:paraId="244BE56E" w14:textId="77777777">
      <w:pPr>
        <w:pStyle w:val="ListParagraph"/>
        <w:ind w:left="0"/>
      </w:pPr>
    </w:p>
    <w:p w:rsidR="000C466E" w:rsidP="00E92BA0" w:rsidRDefault="000C466E" w14:paraId="0EAD678F" w14:textId="77777777">
      <w:pPr>
        <w:rPr>
          <w:b/>
        </w:rPr>
      </w:pPr>
      <w:r>
        <w:rPr>
          <w:b/>
        </w:rPr>
        <w:br w:type="page"/>
      </w:r>
    </w:p>
    <w:p w:rsidRPr="009739A8" w:rsidR="000C466E" w:rsidP="00E92BA0" w:rsidRDefault="000C466E" w14:paraId="2D6A8E13" w14:textId="77777777">
      <w:pPr>
        <w:tabs>
          <w:tab w:val="left" w:pos="1276"/>
        </w:tabs>
        <w:rPr>
          <w:b/>
        </w:rPr>
      </w:pPr>
      <w:r w:rsidRPr="009739A8">
        <w:rPr>
          <w:b/>
        </w:rPr>
        <w:t>Alternat</w:t>
      </w:r>
      <w:r>
        <w:rPr>
          <w:b/>
        </w:rPr>
        <w:t>ive</w:t>
      </w:r>
      <w:r w:rsidRPr="009739A8">
        <w:rPr>
          <w:b/>
        </w:rPr>
        <w:t xml:space="preserve"> case </w:t>
      </w:r>
      <w:r w:rsidR="004C404A">
        <w:rPr>
          <w:b/>
        </w:rPr>
        <w:t>6</w:t>
      </w:r>
      <w:r w:rsidRPr="009739A8">
        <w:rPr>
          <w:b/>
        </w:rPr>
        <w:t xml:space="preserve">: </w:t>
      </w:r>
    </w:p>
    <w:p w:rsidR="000C466E" w:rsidP="00E92BA0" w:rsidRDefault="000C466E" w14:paraId="6BD9406C" w14:textId="77777777">
      <w:pPr>
        <w:tabs>
          <w:tab w:val="left" w:pos="1276"/>
        </w:tabs>
        <w:rPr>
          <w:b/>
        </w:rPr>
      </w:pPr>
      <w:r w:rsidRPr="009739A8">
        <w:rPr>
          <w:b/>
        </w:rPr>
        <w:t xml:space="preserve">Mandate </w:t>
      </w:r>
      <w:r>
        <w:rPr>
          <w:b/>
        </w:rPr>
        <w:t>Amendment</w:t>
      </w:r>
      <w:r w:rsidRPr="009739A8">
        <w:rPr>
          <w:b/>
        </w:rPr>
        <w:t xml:space="preserve"> </w:t>
      </w:r>
      <w:r>
        <w:rPr>
          <w:b/>
        </w:rPr>
        <w:t xml:space="preserve">acceptance message </w:t>
      </w:r>
      <w:r w:rsidRPr="009739A8">
        <w:rPr>
          <w:b/>
        </w:rPr>
        <w:t>(</w:t>
      </w:r>
      <w:r>
        <w:rPr>
          <w:b/>
        </w:rPr>
        <w:t xml:space="preserve">pain.012) </w:t>
      </w:r>
      <w:r w:rsidRPr="009739A8">
        <w:rPr>
          <w:b/>
        </w:rPr>
        <w:t xml:space="preserve">is not matched at </w:t>
      </w:r>
      <w:r>
        <w:rPr>
          <w:b/>
        </w:rPr>
        <w:t>the ACH</w:t>
      </w:r>
      <w:r w:rsidRPr="009739A8">
        <w:rPr>
          <w:b/>
        </w:rPr>
        <w:t>.</w:t>
      </w:r>
    </w:p>
    <w:p w:rsidR="000C466E" w:rsidP="00E92BA0" w:rsidRDefault="002B0850" w14:paraId="0889610E" w14:textId="77777777">
      <w:pPr>
        <w:tabs>
          <w:tab w:val="left" w:pos="1276"/>
        </w:tabs>
        <w:rPr>
          <w:b/>
        </w:rPr>
      </w:pPr>
      <w:r>
        <w:rPr>
          <w:b/>
          <w:noProof/>
          <w:lang w:val="en-US"/>
        </w:rPr>
        <w:drawing>
          <wp:inline distT="0" distB="0" distL="0" distR="0" wp14:anchorId="5AE4396E" wp14:editId="007C21CF">
            <wp:extent cx="5724525" cy="33718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Pr="00672A63" w:rsidR="000C466E" w:rsidP="00E92BA0" w:rsidRDefault="000C466E" w14:paraId="195D0644" w14:textId="77777777">
      <w:pPr>
        <w:jc w:val="both"/>
        <w:rPr>
          <w:rFonts w:eastAsia="MS Gothic"/>
          <w:b/>
          <w:bCs/>
          <w:color w:val="4F81BD"/>
        </w:rPr>
      </w:pPr>
      <w:r w:rsidRPr="00672A63">
        <w:rPr>
          <w:rFonts w:eastAsia="MS Gothic"/>
          <w:b/>
          <w:bCs/>
          <w:color w:val="4F81BD"/>
        </w:rPr>
        <w:t>Creditor sends mandate amendment request</w:t>
      </w:r>
      <w:r w:rsidRPr="002D6E2C">
        <w:t xml:space="preserve"> </w:t>
      </w:r>
      <w:r w:rsidRPr="00672A63">
        <w:rPr>
          <w:rFonts w:eastAsia="MS Gothic"/>
          <w:b/>
          <w:bCs/>
          <w:color w:val="4F81BD"/>
        </w:rPr>
        <w:t>to Creditor Bank; containing the unique mandate reference number of the mandate that it needs to amend.</w:t>
      </w:r>
    </w:p>
    <w:p w:rsidRPr="002D6E2C" w:rsidR="000C466E" w:rsidP="00E92BA0" w:rsidRDefault="000C466E" w14:paraId="20C630AD" w14:textId="77777777">
      <w:r w:rsidRPr="002D6E2C">
        <w:t xml:space="preserve">Message format to be determined by the Creditor Bank, but message sent to Creditor Bank must contain all the data elements needed to create the mandate </w:t>
      </w:r>
      <w:r>
        <w:t>amendment</w:t>
      </w:r>
      <w:r w:rsidRPr="002D6E2C">
        <w:t xml:space="preserve"> request (pain.010).</w:t>
      </w:r>
      <w:r>
        <w:t xml:space="preserve"> </w:t>
      </w:r>
      <w:r w:rsidRPr="000644CA">
        <w:t>Must indicate that Authorisation is required</w:t>
      </w:r>
    </w:p>
    <w:p w:rsidR="000C466E" w:rsidP="00E92BA0" w:rsidRDefault="000C466E" w14:paraId="6E462BBF" w14:textId="77777777">
      <w:pPr>
        <w:jc w:val="both"/>
        <w:rPr>
          <w:rFonts w:eastAsia="MS Gothic"/>
          <w:b/>
          <w:bCs/>
          <w:color w:val="4F81BD"/>
        </w:rPr>
      </w:pPr>
    </w:p>
    <w:p w:rsidRPr="00672A63" w:rsidR="000C466E" w:rsidP="00E92BA0" w:rsidRDefault="000C466E" w14:paraId="1509227E" w14:textId="77777777">
      <w:pPr>
        <w:jc w:val="both"/>
        <w:rPr>
          <w:rFonts w:eastAsia="MS Gothic"/>
          <w:b/>
          <w:bCs/>
          <w:color w:val="4F81BD"/>
        </w:rPr>
      </w:pPr>
      <w:r w:rsidRPr="00672A63">
        <w:rPr>
          <w:rFonts w:eastAsia="MS Gothic"/>
          <w:b/>
          <w:bCs/>
          <w:color w:val="4F81BD"/>
        </w:rPr>
        <w:t xml:space="preserve">The Creditor Bank sends mandate amendment request </w:t>
      </w:r>
      <w:r w:rsidRPr="002D6E2C">
        <w:t>(</w:t>
      </w:r>
      <w:hyperlink w:history="1" w:anchor="OLE_LINK29">
        <w:r w:rsidRPr="002D6E2C">
          <w:rPr>
            <w:rStyle w:val="Hyperlink"/>
          </w:rPr>
          <w:t>pain.010</w:t>
        </w:r>
      </w:hyperlink>
      <w:r w:rsidRPr="002D6E2C">
        <w:t>)</w:t>
      </w:r>
      <w:r w:rsidRPr="00672A63">
        <w:rPr>
          <w:rFonts w:eastAsia="MS Gothic"/>
          <w:b/>
          <w:bCs/>
          <w:color w:val="4F81BD"/>
        </w:rPr>
        <w:t xml:space="preserve"> to ACH. </w:t>
      </w:r>
    </w:p>
    <w:p w:rsidRPr="002D6E2C" w:rsidR="000C466E" w:rsidP="00E92BA0" w:rsidRDefault="000C466E" w14:paraId="1A7D0907" w14:textId="77777777">
      <w:r w:rsidRPr="002D6E2C">
        <w:t xml:space="preserve">Creditor bank validates the Creditor and confirms that he is in good standing and submits amendment request to the ACH. </w:t>
      </w:r>
    </w:p>
    <w:p w:rsidR="000C466E" w:rsidP="00E92BA0" w:rsidRDefault="000C466E" w14:paraId="49D00F6F" w14:textId="77777777">
      <w:pPr>
        <w:jc w:val="both"/>
        <w:rPr>
          <w:rFonts w:eastAsia="MS Gothic"/>
          <w:b/>
          <w:bCs/>
          <w:color w:val="4F81BD"/>
        </w:rPr>
      </w:pPr>
    </w:p>
    <w:p w:rsidRPr="00672A63" w:rsidR="000C466E" w:rsidP="00E92BA0" w:rsidRDefault="000C466E" w14:paraId="4DECF083" w14:textId="77777777">
      <w:pPr>
        <w:jc w:val="both"/>
        <w:rPr>
          <w:rFonts w:eastAsia="MS Gothic"/>
          <w:b/>
          <w:bCs/>
          <w:color w:val="4F81BD"/>
        </w:rPr>
      </w:pPr>
      <w:r w:rsidRPr="00672A63">
        <w:rPr>
          <w:rFonts w:eastAsia="MS Gothic"/>
          <w:b/>
          <w:bCs/>
          <w:color w:val="4F81BD"/>
        </w:rPr>
        <w:t xml:space="preserve">The ACH validates the mandate amendment request </w:t>
      </w:r>
      <w:r w:rsidRPr="002D6E2C">
        <w:t>(</w:t>
      </w:r>
      <w:hyperlink w:history="1" w:anchor="OLE_LINK29">
        <w:r w:rsidRPr="002D6E2C">
          <w:rPr>
            <w:rStyle w:val="Hyperlink"/>
          </w:rPr>
          <w:t>pain.010</w:t>
        </w:r>
      </w:hyperlink>
      <w:r w:rsidRPr="002D6E2C">
        <w:t xml:space="preserve">) </w:t>
      </w:r>
      <w:r w:rsidRPr="00672A63">
        <w:rPr>
          <w:rFonts w:eastAsia="MS Gothic"/>
          <w:b/>
          <w:bCs/>
          <w:color w:val="4F81BD"/>
        </w:rPr>
        <w:t>and forwards it to the Debtor Bank.</w:t>
      </w:r>
    </w:p>
    <w:p w:rsidR="000C466E" w:rsidP="00E92BA0" w:rsidRDefault="000C466E" w14:paraId="15D3AD9B" w14:textId="77777777">
      <w:pPr>
        <w:jc w:val="both"/>
        <w:rPr>
          <w:rFonts w:eastAsia="MS Gothic"/>
          <w:b/>
          <w:bCs/>
          <w:color w:val="4F81BD"/>
        </w:rPr>
      </w:pPr>
    </w:p>
    <w:p w:rsidRPr="00672A63" w:rsidR="000C466E" w:rsidP="00E92BA0" w:rsidRDefault="000C466E" w14:paraId="74B7C8E1" w14:textId="77777777">
      <w:pPr>
        <w:jc w:val="both"/>
        <w:rPr>
          <w:rFonts w:eastAsia="MS Gothic"/>
          <w:b/>
          <w:bCs/>
          <w:color w:val="4F81BD"/>
        </w:rPr>
      </w:pPr>
      <w:r w:rsidRPr="00672A63">
        <w:rPr>
          <w:rFonts w:eastAsia="MS Gothic"/>
          <w:b/>
          <w:bCs/>
          <w:color w:val="4F81BD"/>
        </w:rPr>
        <w:t xml:space="preserve">The Debtor Bank validates and processes the mandate amendment request </w:t>
      </w:r>
      <w:r w:rsidRPr="002D6E2C">
        <w:t>(</w:t>
      </w:r>
      <w:hyperlink w:history="1" w:anchor="OLE_LINK29">
        <w:r w:rsidRPr="002D6E2C">
          <w:rPr>
            <w:rStyle w:val="Hyperlink"/>
          </w:rPr>
          <w:t>pain.010</w:t>
        </w:r>
      </w:hyperlink>
      <w:r w:rsidRPr="002D6E2C">
        <w:t>)</w:t>
      </w:r>
      <w:r w:rsidRPr="00672A63">
        <w:rPr>
          <w:rFonts w:eastAsia="MS Gothic"/>
          <w:b/>
          <w:bCs/>
          <w:color w:val="4F81BD"/>
        </w:rPr>
        <w:t>.</w:t>
      </w:r>
    </w:p>
    <w:p w:rsidR="000C466E" w:rsidP="00E92BA0" w:rsidRDefault="000C466E" w14:paraId="49A25B12" w14:textId="77777777">
      <w:pPr>
        <w:pStyle w:val="ListParagraph"/>
        <w:ind w:left="0"/>
        <w:jc w:val="both"/>
      </w:pPr>
      <w:r w:rsidRPr="002D6E2C">
        <w:t xml:space="preserve">Re-authorisation </w:t>
      </w:r>
      <w:r>
        <w:t>is</w:t>
      </w:r>
      <w:r w:rsidRPr="002D6E2C">
        <w:t xml:space="preserve"> required from the Debtor </w:t>
      </w:r>
      <w:r>
        <w:t xml:space="preserve">as defined by </w:t>
      </w:r>
      <w:r w:rsidRPr="002D6E2C">
        <w:t xml:space="preserve">the data element to be amended (refer to </w:t>
      </w:r>
      <w:hyperlink w:history="1" w:anchor="_APPENDIX_D_–">
        <w:r w:rsidRPr="00CE1FB6">
          <w:t>Appendix D</w:t>
        </w:r>
      </w:hyperlink>
      <w:r w:rsidRPr="002D6E2C">
        <w:t xml:space="preserve"> )</w:t>
      </w:r>
      <w:r>
        <w:t xml:space="preserve"> </w:t>
      </w:r>
      <w:r w:rsidRPr="000644CA">
        <w:t>and the Debtor Authentication Required code of 0227</w:t>
      </w:r>
      <w:r w:rsidRPr="002D6E2C">
        <w:t>.</w:t>
      </w:r>
      <w:r>
        <w:t xml:space="preserve"> </w:t>
      </w:r>
    </w:p>
    <w:p w:rsidRPr="002D6E2C" w:rsidR="000C466E" w:rsidP="00E92BA0" w:rsidRDefault="000C466E" w14:paraId="748C9AC7" w14:textId="77777777">
      <w:pPr>
        <w:pStyle w:val="ListParagraph"/>
        <w:ind w:left="0"/>
        <w:jc w:val="both"/>
      </w:pPr>
      <w:r w:rsidRPr="002D6E2C">
        <w:t>The rules per Real Time Use Cases (TT1, TT3 and TT4) defined for AC apply</w:t>
      </w:r>
    </w:p>
    <w:p w:rsidR="000C466E" w:rsidP="00E92BA0" w:rsidRDefault="000C466E" w14:paraId="511AAAF2" w14:textId="77777777">
      <w:pPr>
        <w:pStyle w:val="ListParagraph"/>
        <w:ind w:left="0"/>
        <w:jc w:val="both"/>
      </w:pPr>
      <w:r w:rsidRPr="002D6E2C">
        <w:t>The Debtor Bank compares the mandate information stored in the mandate register with the corresponding unique mandate reference number.</w:t>
      </w:r>
    </w:p>
    <w:p w:rsidR="000C466E" w:rsidP="00E92BA0" w:rsidRDefault="000C466E" w14:paraId="071CDA10" w14:textId="77777777">
      <w:pPr>
        <w:pStyle w:val="ListParagraph"/>
        <w:ind w:left="0"/>
        <w:jc w:val="both"/>
      </w:pPr>
    </w:p>
    <w:p w:rsidRPr="004C404A" w:rsidR="000C466E" w:rsidP="00E92BA0" w:rsidRDefault="000C466E" w14:paraId="78E64A9C" w14:textId="77777777">
      <w:pPr>
        <w:jc w:val="both"/>
        <w:rPr>
          <w:rFonts w:eastAsia="MS Gothic"/>
          <w:b/>
          <w:bCs/>
          <w:color w:val="4F81BD"/>
        </w:rPr>
      </w:pPr>
      <w:r w:rsidRPr="004C404A">
        <w:rPr>
          <w:rFonts w:eastAsia="MS Gothic"/>
          <w:b/>
          <w:bCs/>
          <w:color w:val="4F81BD"/>
        </w:rPr>
        <w:t xml:space="preserve">The successful or unsuccessful amendment to the mandate is then submitted to the ACH as part of the mandate acceptance report </w:t>
      </w:r>
      <w:r w:rsidRPr="00AB047E">
        <w:rPr>
          <w:rFonts w:eastAsia="MS Gothic"/>
          <w:b/>
          <w:bCs/>
          <w:color w:val="4F81BD"/>
        </w:rPr>
        <w:t>(</w:t>
      </w:r>
      <w:hyperlink w:history="1" w:anchor="_Mandate_Acceptance_Report">
        <w:r w:rsidRPr="00AB047E">
          <w:rPr>
            <w:rFonts w:eastAsia="MS Gothic"/>
            <w:b/>
            <w:bCs/>
            <w:color w:val="4F81BD"/>
          </w:rPr>
          <w:t>pain.012</w:t>
        </w:r>
      </w:hyperlink>
      <w:r w:rsidRPr="00AB047E">
        <w:rPr>
          <w:rFonts w:eastAsia="MS Gothic"/>
          <w:b/>
          <w:bCs/>
          <w:color w:val="4F81BD"/>
        </w:rPr>
        <w:t>)</w:t>
      </w:r>
      <w:r w:rsidRPr="004C404A">
        <w:rPr>
          <w:rFonts w:eastAsia="MS Gothic"/>
          <w:b/>
          <w:bCs/>
          <w:color w:val="4F81BD"/>
        </w:rPr>
        <w:t xml:space="preserve">. </w:t>
      </w:r>
    </w:p>
    <w:p w:rsidRPr="002D6E2C" w:rsidR="000C466E" w:rsidP="00E92BA0" w:rsidRDefault="000C466E" w14:paraId="35C948B8" w14:textId="77777777">
      <w:pPr>
        <w:pStyle w:val="ListParagraph"/>
        <w:ind w:left="0"/>
        <w:jc w:val="both"/>
      </w:pPr>
      <w:r>
        <w:t>When authorised by the Debtor, t</w:t>
      </w:r>
      <w:r w:rsidRPr="002D6E2C">
        <w:t>he Debtor Bank would update the successful amendment request in the mandate register and the change would be noted as part of the audit log.</w:t>
      </w:r>
    </w:p>
    <w:p w:rsidRPr="002D6E2C" w:rsidR="000C466E" w:rsidP="00E92BA0" w:rsidRDefault="000C466E" w14:paraId="05F7930A" w14:textId="77777777">
      <w:pPr>
        <w:pStyle w:val="ListParagraph"/>
        <w:ind w:left="0"/>
        <w:jc w:val="both"/>
      </w:pPr>
    </w:p>
    <w:p w:rsidRPr="00672A63" w:rsidR="000C466E" w:rsidP="00E92BA0" w:rsidRDefault="000C466E" w14:paraId="05D09218" w14:textId="77777777">
      <w:pPr>
        <w:jc w:val="both"/>
        <w:rPr>
          <w:rFonts w:eastAsia="MS Gothic"/>
          <w:b/>
          <w:bCs/>
          <w:color w:val="4F81BD"/>
        </w:rPr>
      </w:pPr>
      <w:r w:rsidRPr="00672A63">
        <w:rPr>
          <w:rFonts w:eastAsia="MS Gothic"/>
          <w:b/>
          <w:bCs/>
          <w:color w:val="4F81BD"/>
        </w:rPr>
        <w:t xml:space="preserve">ACH </w:t>
      </w:r>
      <w:r>
        <w:rPr>
          <w:rFonts w:eastAsia="MS Gothic"/>
          <w:b/>
          <w:bCs/>
          <w:color w:val="4F81BD"/>
        </w:rPr>
        <w:t>unable to match</w:t>
      </w:r>
      <w:r w:rsidRPr="00672A63">
        <w:rPr>
          <w:rFonts w:eastAsia="MS Gothic"/>
          <w:b/>
          <w:bCs/>
          <w:color w:val="4F81BD"/>
        </w:rPr>
        <w:t xml:space="preserve"> mandate acceptance report </w:t>
      </w:r>
      <w:r w:rsidRPr="00203018">
        <w:rPr>
          <w:rFonts w:eastAsia="MS Gothic"/>
          <w:b/>
          <w:bCs/>
          <w:color w:val="4F81BD"/>
        </w:rPr>
        <w:t>(</w:t>
      </w:r>
      <w:hyperlink w:history="1" w:anchor="_Mandate_Acceptance_Report">
        <w:r w:rsidRPr="00203018">
          <w:rPr>
            <w:rFonts w:eastAsia="MS Gothic"/>
            <w:b/>
            <w:bCs/>
            <w:color w:val="4F81BD"/>
          </w:rPr>
          <w:t>pain.012</w:t>
        </w:r>
      </w:hyperlink>
      <w:r w:rsidRPr="00203018">
        <w:rPr>
          <w:rFonts w:eastAsia="MS Gothic"/>
          <w:b/>
          <w:bCs/>
          <w:color w:val="4F81BD"/>
        </w:rPr>
        <w:t xml:space="preserve">) to mandate </w:t>
      </w:r>
      <w:r>
        <w:rPr>
          <w:rFonts w:eastAsia="MS Gothic"/>
          <w:b/>
          <w:bCs/>
          <w:color w:val="4F81BD"/>
        </w:rPr>
        <w:t>amendment (pain.010</w:t>
      </w:r>
      <w:r w:rsidRPr="00203018">
        <w:rPr>
          <w:rFonts w:eastAsia="MS Gothic"/>
          <w:b/>
          <w:bCs/>
          <w:color w:val="4F81BD"/>
        </w:rPr>
        <w:t>).</w:t>
      </w:r>
    </w:p>
    <w:p w:rsidR="000C466E" w:rsidP="00E92BA0" w:rsidRDefault="000C466E" w14:paraId="2D8163AF" w14:textId="77777777">
      <w:pPr>
        <w:jc w:val="both"/>
        <w:rPr>
          <w:rFonts w:eastAsia="MS Gothic"/>
          <w:b/>
          <w:bCs/>
          <w:color w:val="4F81BD"/>
        </w:rPr>
      </w:pPr>
    </w:p>
    <w:p w:rsidR="002113B0" w:rsidP="00E92BA0" w:rsidRDefault="002113B0" w14:paraId="57D9F68E" w14:textId="77777777">
      <w:pPr>
        <w:jc w:val="both"/>
        <w:rPr>
          <w:rFonts w:eastAsia="MS Gothic"/>
          <w:b/>
          <w:bCs/>
          <w:color w:val="4F81BD"/>
        </w:rPr>
      </w:pPr>
    </w:p>
    <w:p w:rsidR="000C466E" w:rsidP="00E92BA0" w:rsidRDefault="000C466E" w14:paraId="5FD49873" w14:textId="77777777">
      <w:pPr>
        <w:jc w:val="both"/>
        <w:rPr>
          <w:i/>
        </w:rPr>
      </w:pPr>
      <w:r w:rsidRPr="008B233A">
        <w:rPr>
          <w:rFonts w:eastAsia="MS Gothic"/>
          <w:b/>
          <w:bCs/>
          <w:color w:val="4F81BD"/>
        </w:rPr>
        <w:t>Creditor bank time</w:t>
      </w:r>
      <w:r>
        <w:rPr>
          <w:rFonts w:eastAsia="MS Gothic"/>
          <w:b/>
          <w:bCs/>
          <w:color w:val="4F81BD"/>
        </w:rPr>
        <w:t>s</w:t>
      </w:r>
      <w:r w:rsidRPr="008B233A">
        <w:rPr>
          <w:rFonts w:eastAsia="MS Gothic"/>
          <w:b/>
          <w:bCs/>
          <w:color w:val="4F81BD"/>
        </w:rPr>
        <w:t xml:space="preserve"> out</w:t>
      </w:r>
      <w:r>
        <w:rPr>
          <w:rFonts w:eastAsia="MS Gothic"/>
          <w:b/>
          <w:bCs/>
          <w:color w:val="4F81BD"/>
        </w:rPr>
        <w:t>. Creditor bank</w:t>
      </w:r>
      <w:r w:rsidRPr="008B233A">
        <w:rPr>
          <w:rFonts w:eastAsia="MS Gothic"/>
          <w:b/>
          <w:bCs/>
          <w:color w:val="4F81BD"/>
        </w:rPr>
        <w:t xml:space="preserve"> </w:t>
      </w:r>
      <w:r>
        <w:rPr>
          <w:rFonts w:eastAsia="MS Gothic"/>
          <w:b/>
          <w:bCs/>
          <w:color w:val="4F81BD"/>
        </w:rPr>
        <w:t>resends</w:t>
      </w:r>
      <w:r w:rsidRPr="008B233A">
        <w:rPr>
          <w:rFonts w:eastAsia="MS Gothic"/>
          <w:b/>
          <w:bCs/>
          <w:color w:val="4F81BD"/>
        </w:rPr>
        <w:t xml:space="preserve"> original pain message</w:t>
      </w:r>
      <w:r>
        <w:rPr>
          <w:rFonts w:eastAsia="MS Gothic"/>
          <w:b/>
          <w:bCs/>
          <w:color w:val="4F81BD"/>
        </w:rPr>
        <w:t>.</w:t>
      </w:r>
    </w:p>
    <w:p w:rsidRPr="00A3619F" w:rsidR="002113B0" w:rsidP="00E92BA0" w:rsidRDefault="002113B0" w14:paraId="79E95F12" w14:textId="77777777">
      <w:pPr>
        <w:pStyle w:val="ListParagraph"/>
        <w:ind w:left="0"/>
        <w:rPr>
          <w:i/>
        </w:rPr>
      </w:pPr>
      <w:r>
        <w:rPr>
          <w:i/>
        </w:rPr>
        <w:t>On Creditor request, Creditor Bank is allowed to re</w:t>
      </w:r>
      <w:r w:rsidRPr="00A3619F">
        <w:rPr>
          <w:i/>
        </w:rPr>
        <w:t xml:space="preserve">submit the mandate </w:t>
      </w:r>
      <w:r>
        <w:rPr>
          <w:i/>
        </w:rPr>
        <w:t>amendment</w:t>
      </w:r>
      <w:r w:rsidRPr="00A3619F">
        <w:rPr>
          <w:i/>
        </w:rPr>
        <w:t xml:space="preserve"> request up to 3 times and if no response message is received from the Debtor Bank the Creditor Bank needs to raise an alert to required AC participants.</w:t>
      </w:r>
    </w:p>
    <w:p w:rsidRPr="00A3619F" w:rsidR="002113B0" w:rsidP="00E92BA0" w:rsidRDefault="002113B0" w14:paraId="08F139F1" w14:textId="77777777">
      <w:pPr>
        <w:pStyle w:val="ListParagraph"/>
        <w:ind w:left="0"/>
        <w:rPr>
          <w:i/>
        </w:rPr>
      </w:pPr>
      <w:r w:rsidRPr="00A3619F">
        <w:rPr>
          <w:i/>
        </w:rPr>
        <w:t>The Creditor Bank will decide on the alert required when resubmissions have been exhausted, e.g. manual process-ops call.</w:t>
      </w:r>
    </w:p>
    <w:p w:rsidR="002113B0" w:rsidP="00E92BA0" w:rsidRDefault="002113B0" w14:paraId="29488488" w14:textId="77777777">
      <w:pPr>
        <w:rPr>
          <w:i/>
        </w:rPr>
      </w:pPr>
    </w:p>
    <w:p w:rsidRPr="0055350F" w:rsidR="002113B0" w:rsidP="00E92BA0" w:rsidRDefault="002113B0" w14:paraId="5E110ECD" w14:textId="77777777">
      <w:pPr>
        <w:rPr>
          <w:i/>
        </w:rPr>
      </w:pPr>
      <w:r>
        <w:rPr>
          <w:i/>
        </w:rPr>
        <w:t>Only af</w:t>
      </w:r>
      <w:r w:rsidRPr="00EA0A63">
        <w:rPr>
          <w:i/>
        </w:rPr>
        <w:t xml:space="preserve">ter </w:t>
      </w:r>
      <w:r w:rsidRPr="0055350F">
        <w:rPr>
          <w:i/>
        </w:rPr>
        <w:t xml:space="preserve">3 resubmissions of the mandate </w:t>
      </w:r>
      <w:r>
        <w:rPr>
          <w:i/>
        </w:rPr>
        <w:t>amendment</w:t>
      </w:r>
      <w:r w:rsidRPr="00EA0A63">
        <w:rPr>
          <w:i/>
        </w:rPr>
        <w:t xml:space="preserve"> request (pain.0</w:t>
      </w:r>
      <w:r>
        <w:rPr>
          <w:i/>
        </w:rPr>
        <w:t>1</w:t>
      </w:r>
      <w:r w:rsidRPr="00EA0A63">
        <w:rPr>
          <w:i/>
        </w:rPr>
        <w:t>0</w:t>
      </w:r>
      <w:r w:rsidRPr="0055350F">
        <w:rPr>
          <w:i/>
        </w:rPr>
        <w:t xml:space="preserve">), </w:t>
      </w:r>
      <w:r>
        <w:rPr>
          <w:i/>
        </w:rPr>
        <w:t xml:space="preserve">must </w:t>
      </w:r>
      <w:r w:rsidRPr="00EA0A63">
        <w:rPr>
          <w:i/>
        </w:rPr>
        <w:t>a cancellation message must be sent by the Credi</w:t>
      </w:r>
      <w:r w:rsidRPr="0055350F">
        <w:rPr>
          <w:i/>
        </w:rPr>
        <w:t xml:space="preserve">tor Bank and only then upon Creditor request a new mandate </w:t>
      </w:r>
      <w:r>
        <w:rPr>
          <w:i/>
        </w:rPr>
        <w:t>amendment</w:t>
      </w:r>
      <w:r w:rsidRPr="00526E4D">
        <w:rPr>
          <w:i/>
        </w:rPr>
        <w:t xml:space="preserve"> request (pain.0</w:t>
      </w:r>
      <w:r>
        <w:rPr>
          <w:i/>
        </w:rPr>
        <w:t>1</w:t>
      </w:r>
      <w:r w:rsidRPr="00526E4D">
        <w:rPr>
          <w:i/>
        </w:rPr>
        <w:t>0)</w:t>
      </w:r>
      <w:r w:rsidRPr="00EA0A63">
        <w:rPr>
          <w:i/>
        </w:rPr>
        <w:t xml:space="preserve"> can be submitted.</w:t>
      </w:r>
    </w:p>
    <w:p w:rsidR="002113B0" w:rsidP="00E92BA0" w:rsidRDefault="002113B0" w14:paraId="4F71AD8E" w14:textId="77777777">
      <w:pPr>
        <w:rPr>
          <w:i/>
        </w:rPr>
      </w:pPr>
    </w:p>
    <w:p w:rsidRPr="00E47603" w:rsidR="00F72AEC" w:rsidP="00E92BA0" w:rsidRDefault="00F72AEC" w14:paraId="571C0DAE" w14:textId="77777777">
      <w:pPr>
        <w:rPr>
          <w:i/>
        </w:rPr>
      </w:pPr>
      <w:r w:rsidRPr="00E47603">
        <w:rPr>
          <w:i/>
        </w:rPr>
        <w:t xml:space="preserve">The message resubmissions </w:t>
      </w:r>
      <w:r>
        <w:rPr>
          <w:i/>
        </w:rPr>
        <w:t xml:space="preserve">are indicated </w:t>
      </w:r>
      <w:r w:rsidRPr="00E47603">
        <w:rPr>
          <w:i/>
        </w:rPr>
        <w:t>by a</w:t>
      </w:r>
      <w:r>
        <w:rPr>
          <w:i/>
        </w:rPr>
        <w:t xml:space="preserve"> transmission counter</w:t>
      </w:r>
      <w:r w:rsidRPr="00E47603">
        <w:rPr>
          <w:i/>
        </w:rPr>
        <w:t xml:space="preserve"> tag</w:t>
      </w:r>
      <w:r>
        <w:rPr>
          <w:i/>
        </w:rPr>
        <w:t xml:space="preserve"> in messages which contain </w:t>
      </w:r>
      <w:r w:rsidRPr="00E47603">
        <w:rPr>
          <w:i/>
        </w:rPr>
        <w:t>values 1</w:t>
      </w:r>
      <w:r>
        <w:rPr>
          <w:i/>
        </w:rPr>
        <w:t xml:space="preserve"> </w:t>
      </w:r>
      <w:r w:rsidRPr="00E47603">
        <w:rPr>
          <w:i/>
        </w:rPr>
        <w:t>(for the original message)</w:t>
      </w:r>
      <w:r>
        <w:rPr>
          <w:i/>
        </w:rPr>
        <w:t>,</w:t>
      </w:r>
      <w:r w:rsidRPr="00E47603">
        <w:rPr>
          <w:i/>
        </w:rPr>
        <w:t xml:space="preserve"> 2, 3 &amp; 4 (for the resubmitted messages)</w:t>
      </w:r>
      <w:r>
        <w:rPr>
          <w:i/>
        </w:rPr>
        <w:t xml:space="preserve">. Debtor Bank will perform duplicate checking and reply with the </w:t>
      </w:r>
      <w:r w:rsidR="00B62FA6">
        <w:rPr>
          <w:i/>
        </w:rPr>
        <w:t>original</w:t>
      </w:r>
      <w:r>
        <w:rPr>
          <w:i/>
        </w:rPr>
        <w:t xml:space="preserve"> response.</w:t>
      </w:r>
    </w:p>
    <w:p w:rsidR="002113B0" w:rsidP="00E92BA0" w:rsidRDefault="002113B0" w14:paraId="6A45B808" w14:textId="77777777">
      <w:pPr>
        <w:jc w:val="both"/>
        <w:rPr>
          <w:i/>
        </w:rPr>
      </w:pPr>
    </w:p>
    <w:p w:rsidRPr="00CA3983" w:rsidR="002113B0" w:rsidP="00E92BA0" w:rsidRDefault="002113B0" w14:paraId="0FB1F35C" w14:textId="77777777">
      <w:pPr>
        <w:jc w:val="both"/>
        <w:rPr>
          <w:i/>
        </w:rPr>
      </w:pPr>
      <w:r>
        <w:rPr>
          <w:rFonts w:eastAsia="MS Gothic"/>
          <w:b/>
          <w:bCs/>
          <w:color w:val="4F81BD"/>
        </w:rPr>
        <w:t>After 3 retries (4 attempts in total), and C</w:t>
      </w:r>
      <w:r w:rsidRPr="008B233A">
        <w:rPr>
          <w:rFonts w:eastAsia="MS Gothic"/>
          <w:b/>
          <w:bCs/>
          <w:color w:val="4F81BD"/>
        </w:rPr>
        <w:t xml:space="preserve">reditor bank </w:t>
      </w:r>
      <w:r>
        <w:rPr>
          <w:rFonts w:eastAsia="MS Gothic"/>
          <w:b/>
          <w:bCs/>
          <w:color w:val="4F81BD"/>
        </w:rPr>
        <w:t xml:space="preserve">still </w:t>
      </w:r>
      <w:r w:rsidRPr="008B233A">
        <w:rPr>
          <w:rFonts w:eastAsia="MS Gothic"/>
          <w:b/>
          <w:bCs/>
          <w:color w:val="4F81BD"/>
        </w:rPr>
        <w:t>time</w:t>
      </w:r>
      <w:r>
        <w:rPr>
          <w:rFonts w:eastAsia="MS Gothic"/>
          <w:b/>
          <w:bCs/>
          <w:color w:val="4F81BD"/>
        </w:rPr>
        <w:t>s</w:t>
      </w:r>
      <w:r w:rsidRPr="008B233A">
        <w:rPr>
          <w:rFonts w:eastAsia="MS Gothic"/>
          <w:b/>
          <w:bCs/>
          <w:color w:val="4F81BD"/>
        </w:rPr>
        <w:t xml:space="preserve"> out</w:t>
      </w:r>
      <w:r>
        <w:rPr>
          <w:rFonts w:eastAsia="MS Gothic"/>
          <w:b/>
          <w:bCs/>
          <w:color w:val="4F81BD"/>
        </w:rPr>
        <w:t>, the Creditor bank</w:t>
      </w:r>
      <w:r w:rsidRPr="008B233A">
        <w:rPr>
          <w:rFonts w:eastAsia="MS Gothic"/>
          <w:b/>
          <w:bCs/>
          <w:color w:val="4F81BD"/>
        </w:rPr>
        <w:t xml:space="preserve"> </w:t>
      </w:r>
      <w:r>
        <w:rPr>
          <w:rFonts w:eastAsia="MS Gothic"/>
          <w:b/>
          <w:bCs/>
          <w:color w:val="4F81BD"/>
        </w:rPr>
        <w:t>contacts the ACH to resolve the problem manually.</w:t>
      </w:r>
    </w:p>
    <w:p w:rsidR="002113B0" w:rsidP="00E92BA0" w:rsidRDefault="002113B0" w14:paraId="38D1CBD7" w14:textId="77777777">
      <w:pPr>
        <w:rPr>
          <w:i/>
        </w:rPr>
      </w:pPr>
      <w:r>
        <w:rPr>
          <w:i/>
        </w:rPr>
        <w:br w:type="page"/>
      </w:r>
    </w:p>
    <w:p w:rsidRPr="00AB047E" w:rsidR="00307F3F" w:rsidP="002C2973" w:rsidRDefault="00307F3F" w14:paraId="6385D284" w14:textId="77777777">
      <w:pPr>
        <w:pStyle w:val="ListParagraph"/>
        <w:numPr>
          <w:ilvl w:val="2"/>
          <w:numId w:val="50"/>
        </w:numPr>
        <w:ind w:left="0" w:firstLine="0"/>
        <w:outlineLvl w:val="2"/>
      </w:pPr>
      <w:bookmarkStart w:name="_Toc456863449" w:id="2689"/>
      <w:bookmarkStart w:name="_Toc456863605" w:id="2690"/>
      <w:bookmarkStart w:name="_Toc457887891" w:id="2691"/>
      <w:bookmarkStart w:name="_Toc457913260" w:id="2692"/>
      <w:bookmarkStart w:name="_Toc458068746" w:id="2693"/>
      <w:bookmarkStart w:name="_Toc458069340" w:id="2694"/>
      <w:bookmarkStart w:name="_Toc458069957" w:id="2695"/>
      <w:bookmarkStart w:name="_Toc455311591" w:id="2696"/>
      <w:bookmarkStart w:name="_Toc536096805" w:id="2697"/>
      <w:bookmarkEnd w:id="2689"/>
      <w:bookmarkEnd w:id="2690"/>
      <w:bookmarkEnd w:id="2691"/>
      <w:bookmarkEnd w:id="2692"/>
      <w:bookmarkEnd w:id="2693"/>
      <w:bookmarkEnd w:id="2694"/>
      <w:bookmarkEnd w:id="2695"/>
      <w:r w:rsidRPr="00AB047E">
        <w:t xml:space="preserve">TT1 </w:t>
      </w:r>
      <w:r w:rsidR="00D71C7C">
        <w:t xml:space="preserve">and TT3 </w:t>
      </w:r>
      <w:r w:rsidRPr="00AB047E">
        <w:t>Real-time Authorisation - Cancellation of a Mandate</w:t>
      </w:r>
      <w:bookmarkEnd w:id="2696"/>
      <w:bookmarkEnd w:id="2697"/>
    </w:p>
    <w:p w:rsidR="00307F3F" w:rsidP="00E92BA0" w:rsidRDefault="00307F3F" w14:paraId="1FEA02DF" w14:textId="77777777">
      <w:pPr>
        <w:tabs>
          <w:tab w:val="left" w:pos="1276"/>
        </w:tabs>
        <w:rPr>
          <w:b/>
        </w:rPr>
      </w:pPr>
    </w:p>
    <w:p w:rsidRPr="002D6E2C" w:rsidR="004C404A" w:rsidP="00E92BA0" w:rsidRDefault="004C404A" w14:paraId="6F7CF495" w14:textId="77777777">
      <w:pPr>
        <w:tabs>
          <w:tab w:val="left" w:pos="1276"/>
        </w:tabs>
        <w:rPr>
          <w:b/>
        </w:rPr>
      </w:pPr>
      <w:r w:rsidRPr="002D6E2C">
        <w:rPr>
          <w:b/>
        </w:rPr>
        <w:t>Alternative Case</w:t>
      </w:r>
      <w:r>
        <w:rPr>
          <w:b/>
        </w:rPr>
        <w:t xml:space="preserve"> </w:t>
      </w:r>
      <w:r w:rsidRPr="002D6E2C">
        <w:rPr>
          <w:b/>
        </w:rPr>
        <w:t>1:</w:t>
      </w:r>
    </w:p>
    <w:p w:rsidR="004C404A" w:rsidP="00E92BA0" w:rsidRDefault="004C404A" w14:paraId="27BFF496" w14:textId="77777777">
      <w:pPr>
        <w:tabs>
          <w:tab w:val="left" w:pos="1276"/>
        </w:tabs>
        <w:rPr>
          <w:b/>
        </w:rPr>
      </w:pPr>
      <w:r w:rsidRPr="00295232">
        <w:rPr>
          <w:b/>
        </w:rPr>
        <w:t xml:space="preserve">Mandate </w:t>
      </w:r>
      <w:r>
        <w:rPr>
          <w:b/>
        </w:rPr>
        <w:t>cancellation</w:t>
      </w:r>
      <w:r w:rsidRPr="00295232">
        <w:rPr>
          <w:b/>
        </w:rPr>
        <w:t xml:space="preserve"> request from Creditor fails at Creditor Bank.</w:t>
      </w:r>
    </w:p>
    <w:p w:rsidR="004C404A" w:rsidP="00E92BA0" w:rsidRDefault="00A0450B" w14:paraId="0A16ED18" w14:textId="77777777">
      <w:pPr>
        <w:tabs>
          <w:tab w:val="left" w:pos="1276"/>
        </w:tabs>
        <w:rPr>
          <w:b/>
        </w:rPr>
      </w:pPr>
      <w:r>
        <w:rPr>
          <w:b/>
          <w:noProof/>
          <w:lang w:val="en-US"/>
        </w:rPr>
        <w:drawing>
          <wp:inline distT="0" distB="0" distL="0" distR="0" wp14:anchorId="3529A471" wp14:editId="19965D45">
            <wp:extent cx="5724525" cy="33718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r w:rsidR="004C404A">
        <w:rPr>
          <w:b/>
        </w:rPr>
        <w:tab/>
      </w:r>
      <w:r w:rsidR="004C404A">
        <w:rPr>
          <w:b/>
        </w:rPr>
        <w:tab/>
      </w:r>
    </w:p>
    <w:p w:rsidRPr="00A543EC" w:rsidR="004C404A" w:rsidP="00E92BA0" w:rsidRDefault="004C404A" w14:paraId="2C9279F3" w14:textId="77777777">
      <w:pPr>
        <w:jc w:val="both"/>
        <w:rPr>
          <w:rFonts w:eastAsia="MS Gothic"/>
          <w:b/>
          <w:bCs/>
          <w:color w:val="4F81BD"/>
        </w:rPr>
      </w:pPr>
      <w:r w:rsidRPr="00A543EC">
        <w:rPr>
          <w:rFonts w:eastAsia="MS Gothic"/>
          <w:b/>
          <w:bCs/>
          <w:color w:val="4F81BD"/>
        </w:rPr>
        <w:t>Creditor sends mandate cancellation request</w:t>
      </w:r>
      <w:r>
        <w:t xml:space="preserve"> </w:t>
      </w:r>
      <w:r w:rsidRPr="00A543EC">
        <w:rPr>
          <w:rFonts w:eastAsia="MS Gothic"/>
          <w:b/>
          <w:bCs/>
          <w:color w:val="4F81BD"/>
        </w:rPr>
        <w:t>to Creditor Bank; containing the unique mandate reference number of the mandate that it needs to cancel.</w:t>
      </w:r>
    </w:p>
    <w:p w:rsidR="004C404A" w:rsidP="00E92BA0" w:rsidRDefault="004C404A" w14:paraId="0A5D3D04" w14:textId="77777777">
      <w:r>
        <w:t>Message format to be determined by the Creditor Bank, but message sent to Creditor Bank must contain all the data elements needed to create the mandate initiation request (pain.011).</w:t>
      </w:r>
    </w:p>
    <w:p w:rsidR="004C404A" w:rsidP="00E92BA0" w:rsidRDefault="004C404A" w14:paraId="35FA7ED9" w14:textId="77777777">
      <w:pPr>
        <w:jc w:val="both"/>
        <w:rPr>
          <w:rFonts w:eastAsia="MS Gothic"/>
          <w:b/>
          <w:bCs/>
          <w:color w:val="4F81BD"/>
        </w:rPr>
      </w:pPr>
    </w:p>
    <w:p w:rsidRPr="00A543EC" w:rsidR="004C404A" w:rsidP="00E92BA0" w:rsidRDefault="004C404A" w14:paraId="65E10DBE" w14:textId="77777777">
      <w:pPr>
        <w:jc w:val="both"/>
        <w:rPr>
          <w:rFonts w:eastAsia="MS Gothic"/>
          <w:b/>
          <w:bCs/>
          <w:color w:val="4F81BD"/>
        </w:rPr>
      </w:pPr>
      <w:r w:rsidRPr="00A543EC">
        <w:rPr>
          <w:rFonts w:eastAsia="MS Gothic"/>
          <w:b/>
          <w:bCs/>
          <w:color w:val="4F81BD"/>
        </w:rPr>
        <w:t>Creditor Bank sends negative response to Creditor.</w:t>
      </w:r>
    </w:p>
    <w:p w:rsidR="004C404A" w:rsidP="00E92BA0" w:rsidRDefault="004C404A" w14:paraId="05D913BC" w14:textId="77777777">
      <w:pPr>
        <w:jc w:val="both"/>
        <w:rPr>
          <w:rFonts w:eastAsia="MS Gothic"/>
          <w:b/>
          <w:bCs/>
          <w:color w:val="4F81BD"/>
        </w:rPr>
      </w:pPr>
    </w:p>
    <w:p w:rsidRPr="00A543EC" w:rsidR="004C404A" w:rsidP="00E92BA0" w:rsidRDefault="004C404A" w14:paraId="73D6C160" w14:textId="77777777">
      <w:pPr>
        <w:jc w:val="both"/>
        <w:rPr>
          <w:rFonts w:eastAsia="MS Gothic"/>
          <w:b/>
          <w:bCs/>
          <w:color w:val="4F81BD"/>
        </w:rPr>
      </w:pPr>
      <w:r w:rsidRPr="00A543EC">
        <w:rPr>
          <w:rFonts w:eastAsia="MS Gothic"/>
          <w:b/>
          <w:bCs/>
          <w:color w:val="4F81BD"/>
        </w:rPr>
        <w:t>Mandate cancellation request process terminated.</w:t>
      </w:r>
    </w:p>
    <w:p w:rsidR="004C404A" w:rsidP="00E92BA0" w:rsidRDefault="004C404A" w14:paraId="10C574EB" w14:textId="77777777">
      <w:pPr>
        <w:rPr>
          <w:b/>
        </w:rPr>
      </w:pPr>
      <w:r>
        <w:rPr>
          <w:b/>
        </w:rPr>
        <w:br w:type="page"/>
      </w:r>
    </w:p>
    <w:p w:rsidRPr="002D6E2C" w:rsidR="004C404A" w:rsidP="00E92BA0" w:rsidRDefault="004C404A" w14:paraId="0223045C" w14:textId="77777777">
      <w:pPr>
        <w:tabs>
          <w:tab w:val="left" w:pos="1276"/>
        </w:tabs>
        <w:rPr>
          <w:b/>
        </w:rPr>
      </w:pPr>
      <w:r w:rsidRPr="002D6E2C">
        <w:rPr>
          <w:b/>
        </w:rPr>
        <w:t>Alternative Case</w:t>
      </w:r>
      <w:r>
        <w:rPr>
          <w:b/>
        </w:rPr>
        <w:t xml:space="preserve"> </w:t>
      </w:r>
      <w:r w:rsidRPr="002D6E2C">
        <w:rPr>
          <w:b/>
        </w:rPr>
        <w:t>2:</w:t>
      </w:r>
    </w:p>
    <w:p w:rsidR="004C404A" w:rsidP="00E92BA0" w:rsidRDefault="004C404A" w14:paraId="146AFE9D" w14:textId="77777777">
      <w:pPr>
        <w:tabs>
          <w:tab w:val="left" w:pos="1276"/>
        </w:tabs>
        <w:rPr>
          <w:b/>
        </w:rPr>
      </w:pPr>
      <w:r>
        <w:rPr>
          <w:b/>
        </w:rPr>
        <w:t>Mandate cancellation</w:t>
      </w:r>
      <w:r w:rsidRPr="00295232">
        <w:rPr>
          <w:b/>
        </w:rPr>
        <w:t xml:space="preserve"> request (</w:t>
      </w:r>
      <w:hyperlink w:history="1" w:anchor="_Mandate_Initiation_Request_1">
        <w:r w:rsidRPr="00FA2425">
          <w:rPr>
            <w:b/>
          </w:rPr>
          <w:t>pain.0</w:t>
        </w:r>
        <w:r>
          <w:rPr>
            <w:b/>
          </w:rPr>
          <w:t>11</w:t>
        </w:r>
      </w:hyperlink>
      <w:r w:rsidRPr="00295232">
        <w:rPr>
          <w:b/>
        </w:rPr>
        <w:t>) from Creditor Bank fails validation at ACH.</w:t>
      </w:r>
    </w:p>
    <w:p w:rsidR="004C404A" w:rsidP="00E92BA0" w:rsidRDefault="00A0450B" w14:paraId="67B6818F" w14:textId="77777777">
      <w:pPr>
        <w:tabs>
          <w:tab w:val="left" w:pos="1276"/>
        </w:tabs>
        <w:rPr>
          <w:b/>
        </w:rPr>
      </w:pPr>
      <w:r>
        <w:rPr>
          <w:b/>
          <w:noProof/>
          <w:lang w:val="en-US"/>
        </w:rPr>
        <w:drawing>
          <wp:inline distT="0" distB="0" distL="0" distR="0" wp14:anchorId="3884D35B" wp14:editId="5AAD1D7D">
            <wp:extent cx="5724525" cy="3371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Pr="00D3149C" w:rsidR="004C404A" w:rsidP="00E92BA0" w:rsidRDefault="004C404A" w14:paraId="5F954874" w14:textId="77777777">
      <w:pPr>
        <w:jc w:val="both"/>
        <w:rPr>
          <w:rFonts w:eastAsia="MS Gothic"/>
          <w:b/>
          <w:bCs/>
          <w:color w:val="4F81BD" w:themeColor="accent1"/>
        </w:rPr>
      </w:pPr>
      <w:r w:rsidRPr="00D3149C">
        <w:rPr>
          <w:rFonts w:eastAsia="MS Gothic"/>
          <w:b/>
          <w:bCs/>
          <w:color w:val="4F81BD" w:themeColor="accent1"/>
        </w:rPr>
        <w:t>Creditor sends mandate cancellation request</w:t>
      </w:r>
      <w:r w:rsidRPr="00D3149C">
        <w:rPr>
          <w:b/>
          <w:color w:val="4F81BD" w:themeColor="accent1"/>
        </w:rPr>
        <w:t xml:space="preserve"> </w:t>
      </w:r>
      <w:r w:rsidRPr="00D3149C">
        <w:rPr>
          <w:rFonts w:eastAsia="MS Gothic"/>
          <w:b/>
          <w:bCs/>
          <w:color w:val="4F81BD" w:themeColor="accent1"/>
        </w:rPr>
        <w:t>to Creditor Bank; containing the unique mandate reference number of the mandate that it needs to cancel.</w:t>
      </w:r>
    </w:p>
    <w:p w:rsidRPr="002D6E2C" w:rsidR="004C404A" w:rsidP="00E92BA0" w:rsidRDefault="004C404A" w14:paraId="7D096D7E" w14:textId="77777777">
      <w:r w:rsidRPr="002D6E2C">
        <w:t>Message format to be determined by the Creditor Bank, but message sent to Creditor Bank must contain all the data elements needed to create the mandate initiation request (pain.011).</w:t>
      </w:r>
    </w:p>
    <w:p w:rsidR="004C404A" w:rsidP="00E92BA0" w:rsidRDefault="004C404A" w14:paraId="6DBA756E"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0F7C5C" w:rsidR="004C404A" w:rsidP="00E92BA0" w:rsidRDefault="004C404A" w14:paraId="2537E424" w14:textId="77777777">
      <w:pPr>
        <w:jc w:val="both"/>
        <w:rPr>
          <w:rFonts w:eastAsia="MS Gothic"/>
          <w:b/>
          <w:bCs/>
          <w:color w:val="4F81BD"/>
        </w:rPr>
      </w:pPr>
      <w:r w:rsidRPr="000F7C5C">
        <w:rPr>
          <w:rFonts w:eastAsia="MS Gothic"/>
          <w:b/>
          <w:bCs/>
          <w:color w:val="4F81BD"/>
        </w:rPr>
        <w:t xml:space="preserve">The Creditor Bank sends mandate cancellation request </w:t>
      </w:r>
      <w:r w:rsidRPr="00AB7383">
        <w:rPr>
          <w:rFonts w:eastAsia="MS Gothic"/>
          <w:b/>
          <w:bCs/>
          <w:color w:val="4F81BD"/>
        </w:rPr>
        <w:t xml:space="preserve">(pain.011) </w:t>
      </w:r>
      <w:r w:rsidRPr="000F7C5C">
        <w:rPr>
          <w:rFonts w:eastAsia="MS Gothic"/>
          <w:b/>
          <w:bCs/>
          <w:color w:val="4F81BD"/>
        </w:rPr>
        <w:t xml:space="preserve">to ACH. </w:t>
      </w:r>
    </w:p>
    <w:p w:rsidR="004C404A" w:rsidP="00E92BA0" w:rsidRDefault="004C404A" w14:paraId="6C37F132" w14:textId="77777777">
      <w:pPr>
        <w:pStyle w:val="ListParagraph"/>
        <w:ind w:left="0"/>
        <w:jc w:val="both"/>
      </w:pPr>
      <w:r w:rsidRPr="002D6E2C">
        <w:t xml:space="preserve">   Creditor bank validates the Creditor and confirms that he is in good standing and submits cancellation request to the ACH. </w:t>
      </w:r>
    </w:p>
    <w:p w:rsidRPr="002D6E2C" w:rsidR="004C404A" w:rsidP="00E92BA0" w:rsidRDefault="004C404A" w14:paraId="392D0D3E" w14:textId="77777777">
      <w:pPr>
        <w:pStyle w:val="ListParagraph"/>
        <w:ind w:left="0"/>
        <w:jc w:val="both"/>
      </w:pPr>
    </w:p>
    <w:p w:rsidRPr="000F7C5C" w:rsidR="004C404A" w:rsidP="00E92BA0" w:rsidRDefault="004C404A" w14:paraId="1061C397" w14:textId="77777777">
      <w:pPr>
        <w:jc w:val="both"/>
        <w:rPr>
          <w:rFonts w:eastAsia="MS Gothic"/>
          <w:b/>
          <w:bCs/>
          <w:color w:val="4F81BD"/>
        </w:rPr>
      </w:pPr>
      <w:r w:rsidRPr="000F7C5C">
        <w:rPr>
          <w:rFonts w:eastAsia="MS Gothic"/>
          <w:b/>
          <w:bCs/>
          <w:color w:val="4F81BD"/>
        </w:rPr>
        <w:t xml:space="preserve">The ACH validates the mandate cancellation request </w:t>
      </w:r>
      <w:r w:rsidRPr="00AB7383">
        <w:rPr>
          <w:rFonts w:eastAsia="MS Gothic"/>
          <w:b/>
          <w:bCs/>
          <w:color w:val="4F81BD"/>
        </w:rPr>
        <w:t xml:space="preserve">(pain.011). </w:t>
      </w:r>
      <w:r w:rsidRPr="000F7C5C">
        <w:rPr>
          <w:rFonts w:eastAsia="MS Gothic"/>
          <w:b/>
          <w:bCs/>
          <w:color w:val="4F81BD"/>
        </w:rPr>
        <w:t>Mandate cancellation message fails or cannot be routed to debtor bank by ACH</w:t>
      </w:r>
    </w:p>
    <w:p w:rsidR="004C404A" w:rsidP="00E92BA0" w:rsidRDefault="004C404A" w14:paraId="119936F3" w14:textId="77777777">
      <w:pPr>
        <w:jc w:val="both"/>
        <w:rPr>
          <w:rFonts w:eastAsia="MS Gothic"/>
          <w:b/>
          <w:bCs/>
          <w:color w:val="4F81BD"/>
        </w:rPr>
      </w:pPr>
    </w:p>
    <w:p w:rsidR="004C404A" w:rsidP="00E92BA0" w:rsidRDefault="004C404A" w14:paraId="3DDDB981" w14:textId="77777777">
      <w:pPr>
        <w:jc w:val="both"/>
        <w:rPr>
          <w:rFonts w:eastAsia="MS Gothic"/>
          <w:b/>
          <w:bCs/>
          <w:color w:val="4F81BD"/>
        </w:rPr>
      </w:pPr>
      <w:r w:rsidRPr="00A543EC">
        <w:rPr>
          <w:rFonts w:eastAsia="MS Gothic"/>
          <w:b/>
          <w:bCs/>
          <w:color w:val="4F81BD"/>
        </w:rPr>
        <w:t>ACH sends negative status report (pacs.002) with reason for failure to Creditor Bank</w:t>
      </w:r>
    </w:p>
    <w:p w:rsidR="004C404A" w:rsidP="00E92BA0" w:rsidRDefault="004C404A" w14:paraId="7E2270A9" w14:textId="77777777">
      <w:pPr>
        <w:jc w:val="both"/>
        <w:rPr>
          <w:rFonts w:eastAsia="MS Gothic"/>
          <w:b/>
          <w:bCs/>
          <w:color w:val="4F81BD"/>
        </w:rPr>
      </w:pPr>
    </w:p>
    <w:p w:rsidR="004C404A" w:rsidP="00E92BA0" w:rsidRDefault="004C404A" w14:paraId="0A490BB1" w14:textId="77777777">
      <w:pPr>
        <w:jc w:val="both"/>
        <w:rPr>
          <w:rFonts w:eastAsia="MS Gothic"/>
          <w:b/>
          <w:bCs/>
          <w:color w:val="4F81BD"/>
        </w:rPr>
      </w:pPr>
      <w:r w:rsidRPr="00A543EC">
        <w:rPr>
          <w:rFonts w:eastAsia="MS Gothic"/>
          <w:b/>
          <w:bCs/>
          <w:color w:val="4F81BD"/>
        </w:rPr>
        <w:t>Creditor Bank sends negative response to Creditor.</w:t>
      </w:r>
    </w:p>
    <w:p w:rsidR="004C404A" w:rsidP="00E92BA0" w:rsidRDefault="004C404A" w14:paraId="2F52485D" w14:textId="77777777">
      <w:pPr>
        <w:jc w:val="both"/>
        <w:rPr>
          <w:rFonts w:eastAsia="MS Gothic"/>
          <w:b/>
          <w:bCs/>
          <w:color w:val="4F81BD"/>
        </w:rPr>
      </w:pPr>
    </w:p>
    <w:p w:rsidRPr="00A543EC" w:rsidR="004C404A" w:rsidP="00E92BA0" w:rsidRDefault="004C404A" w14:paraId="02AEE112" w14:textId="77777777">
      <w:pPr>
        <w:jc w:val="both"/>
        <w:rPr>
          <w:rFonts w:eastAsia="MS Gothic"/>
          <w:b/>
          <w:bCs/>
          <w:color w:val="4F81BD"/>
        </w:rPr>
      </w:pPr>
      <w:r w:rsidRPr="00A543EC">
        <w:rPr>
          <w:rFonts w:eastAsia="MS Gothic"/>
          <w:b/>
          <w:bCs/>
          <w:color w:val="4F81BD"/>
        </w:rPr>
        <w:t>Mandate cancellation request process terminated.</w:t>
      </w:r>
    </w:p>
    <w:p w:rsidRPr="00A543EC" w:rsidR="004C404A" w:rsidP="00E92BA0" w:rsidRDefault="004C404A" w14:paraId="09FD1562" w14:textId="77777777">
      <w:pPr>
        <w:jc w:val="both"/>
        <w:rPr>
          <w:rFonts w:eastAsia="MS Gothic"/>
          <w:b/>
          <w:bCs/>
          <w:color w:val="4F81BD"/>
        </w:rPr>
      </w:pPr>
    </w:p>
    <w:p w:rsidRPr="002D6E2C" w:rsidR="004C404A" w:rsidP="00E92BA0" w:rsidRDefault="004C404A" w14:paraId="4D29F9AA" w14:textId="77777777">
      <w:pPr>
        <w:pStyle w:val="ListParagraph"/>
        <w:ind w:left="0"/>
      </w:pPr>
    </w:p>
    <w:p w:rsidR="004C404A" w:rsidP="00E92BA0" w:rsidRDefault="004C404A" w14:paraId="5E5BCDE8" w14:textId="77777777">
      <w:pPr>
        <w:rPr>
          <w:b/>
        </w:rPr>
      </w:pPr>
      <w:r>
        <w:rPr>
          <w:b/>
        </w:rPr>
        <w:br w:type="page"/>
      </w:r>
    </w:p>
    <w:p w:rsidRPr="00165933" w:rsidR="004C404A" w:rsidP="00E92BA0" w:rsidRDefault="004C404A" w14:paraId="02F72210" w14:textId="77777777">
      <w:pPr>
        <w:tabs>
          <w:tab w:val="left" w:pos="1276"/>
        </w:tabs>
        <w:rPr>
          <w:b/>
        </w:rPr>
      </w:pPr>
      <w:r w:rsidRPr="00165933">
        <w:rPr>
          <w:b/>
        </w:rPr>
        <w:t>Alternative Case</w:t>
      </w:r>
      <w:r>
        <w:rPr>
          <w:b/>
        </w:rPr>
        <w:t xml:space="preserve"> </w:t>
      </w:r>
      <w:r w:rsidRPr="00165933">
        <w:rPr>
          <w:b/>
        </w:rPr>
        <w:t>3:</w:t>
      </w:r>
    </w:p>
    <w:p w:rsidR="004C404A" w:rsidP="00E92BA0" w:rsidRDefault="004C404A" w14:paraId="5DE27F0D" w14:textId="77777777">
      <w:pPr>
        <w:tabs>
          <w:tab w:val="left" w:pos="1276"/>
        </w:tabs>
        <w:rPr>
          <w:b/>
        </w:rPr>
      </w:pPr>
      <w:r w:rsidRPr="00295232">
        <w:rPr>
          <w:b/>
        </w:rPr>
        <w:t xml:space="preserve">Mandate </w:t>
      </w:r>
      <w:r>
        <w:rPr>
          <w:b/>
        </w:rPr>
        <w:t>cancellation</w:t>
      </w:r>
      <w:r w:rsidRPr="00295232">
        <w:rPr>
          <w:b/>
        </w:rPr>
        <w:t xml:space="preserve"> request (</w:t>
      </w:r>
      <w:r>
        <w:rPr>
          <w:b/>
        </w:rPr>
        <w:t>pain.011)</w:t>
      </w:r>
      <w:r w:rsidRPr="00295232">
        <w:rPr>
          <w:b/>
        </w:rPr>
        <w:t xml:space="preserve"> from ACH fails validation at Debtor Bank.</w:t>
      </w:r>
    </w:p>
    <w:p w:rsidR="004C404A" w:rsidP="00E92BA0" w:rsidRDefault="00A0450B" w14:paraId="5530FB40" w14:textId="77777777">
      <w:pPr>
        <w:tabs>
          <w:tab w:val="left" w:pos="1276"/>
        </w:tabs>
        <w:rPr>
          <w:b/>
        </w:rPr>
      </w:pPr>
      <w:r>
        <w:rPr>
          <w:b/>
          <w:noProof/>
          <w:lang w:val="en-US"/>
        </w:rPr>
        <w:drawing>
          <wp:inline distT="0" distB="0" distL="0" distR="0" wp14:anchorId="3E513B3F" wp14:editId="4D5ABCDF">
            <wp:extent cx="5724525" cy="3371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Pr="00D3149C" w:rsidR="004C404A" w:rsidP="00E92BA0" w:rsidRDefault="004C404A" w14:paraId="5323BBD0" w14:textId="77777777">
      <w:pPr>
        <w:jc w:val="both"/>
        <w:rPr>
          <w:rFonts w:eastAsia="MS Gothic"/>
          <w:b/>
          <w:bCs/>
          <w:color w:val="4F81BD" w:themeColor="accent1"/>
        </w:rPr>
      </w:pPr>
      <w:r w:rsidRPr="00D3149C">
        <w:rPr>
          <w:rFonts w:eastAsia="MS Gothic"/>
          <w:b/>
          <w:bCs/>
          <w:color w:val="4F81BD" w:themeColor="accent1"/>
        </w:rPr>
        <w:t>Creditor sends mandate cancellation request</w:t>
      </w:r>
      <w:r w:rsidRPr="00D3149C">
        <w:rPr>
          <w:b/>
          <w:color w:val="4F81BD" w:themeColor="accent1"/>
        </w:rPr>
        <w:t xml:space="preserve"> </w:t>
      </w:r>
      <w:r w:rsidRPr="00D3149C">
        <w:rPr>
          <w:rFonts w:eastAsia="MS Gothic"/>
          <w:b/>
          <w:bCs/>
          <w:color w:val="4F81BD" w:themeColor="accent1"/>
        </w:rPr>
        <w:t>to Creditor Bank; containing the unique mandate reference number of the mandate that it needs to cancel.</w:t>
      </w:r>
    </w:p>
    <w:p w:rsidRPr="002D6E2C" w:rsidR="004C404A" w:rsidP="00E92BA0" w:rsidRDefault="004C404A" w14:paraId="1CE8F42E" w14:textId="77777777">
      <w:r w:rsidRPr="002D6E2C">
        <w:t>Message format to be determined by the Creditor Bank, but message sent to Creditor Bank must contain all the data elements needed to create the mandate initiation request (pain.011).</w:t>
      </w:r>
    </w:p>
    <w:p w:rsidR="004C404A" w:rsidP="00E92BA0" w:rsidRDefault="004C404A" w14:paraId="2FEC457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0F7C5C" w:rsidR="004C404A" w:rsidP="00E92BA0" w:rsidRDefault="004C404A" w14:paraId="16323F13" w14:textId="77777777">
      <w:pPr>
        <w:jc w:val="both"/>
        <w:rPr>
          <w:rFonts w:eastAsia="MS Gothic"/>
          <w:b/>
          <w:bCs/>
          <w:color w:val="4F81BD"/>
        </w:rPr>
      </w:pPr>
      <w:r w:rsidRPr="000F7C5C">
        <w:rPr>
          <w:rFonts w:eastAsia="MS Gothic"/>
          <w:b/>
          <w:bCs/>
          <w:color w:val="4F81BD"/>
        </w:rPr>
        <w:t xml:space="preserve">The Creditor Bank sends mandate cancellation request </w:t>
      </w:r>
      <w:r w:rsidRPr="00AB7383">
        <w:rPr>
          <w:rFonts w:eastAsia="MS Gothic"/>
          <w:b/>
          <w:bCs/>
          <w:color w:val="4F81BD"/>
        </w:rPr>
        <w:t xml:space="preserve">(pain.011) </w:t>
      </w:r>
      <w:r w:rsidRPr="000F7C5C">
        <w:rPr>
          <w:rFonts w:eastAsia="MS Gothic"/>
          <w:b/>
          <w:bCs/>
          <w:color w:val="4F81BD"/>
        </w:rPr>
        <w:t xml:space="preserve">to ACH. </w:t>
      </w:r>
    </w:p>
    <w:p w:rsidR="004C404A" w:rsidP="00E92BA0" w:rsidRDefault="004C404A" w14:paraId="20AA8901" w14:textId="77777777">
      <w:pPr>
        <w:pStyle w:val="ListParagraph"/>
        <w:ind w:left="0"/>
        <w:jc w:val="both"/>
      </w:pPr>
      <w:r w:rsidRPr="002D6E2C">
        <w:t xml:space="preserve">   Creditor bank validates the Creditor and confirms that he is in good standing and submits cancellation request to the ACH. </w:t>
      </w:r>
    </w:p>
    <w:p w:rsidRPr="002D6E2C" w:rsidR="004C404A" w:rsidP="00E92BA0" w:rsidRDefault="004C404A" w14:paraId="4956C1AE" w14:textId="77777777">
      <w:pPr>
        <w:pStyle w:val="ListParagraph"/>
        <w:ind w:left="0"/>
        <w:jc w:val="both"/>
      </w:pPr>
    </w:p>
    <w:p w:rsidRPr="000F7C5C" w:rsidR="004C404A" w:rsidP="00E92BA0" w:rsidRDefault="004C404A" w14:paraId="205113A5" w14:textId="77777777">
      <w:pPr>
        <w:jc w:val="both"/>
        <w:rPr>
          <w:rFonts w:eastAsia="MS Gothic"/>
          <w:b/>
          <w:bCs/>
          <w:color w:val="4F81BD"/>
        </w:rPr>
      </w:pPr>
      <w:r w:rsidRPr="000F7C5C">
        <w:rPr>
          <w:rFonts w:eastAsia="MS Gothic"/>
          <w:b/>
          <w:bCs/>
          <w:color w:val="4F81BD"/>
        </w:rPr>
        <w:t xml:space="preserve">The ACH validates the mandate cancellation request </w:t>
      </w:r>
      <w:r w:rsidRPr="00AB7383">
        <w:rPr>
          <w:rFonts w:eastAsia="MS Gothic"/>
          <w:b/>
          <w:bCs/>
          <w:color w:val="4F81BD"/>
        </w:rPr>
        <w:t xml:space="preserve">(pain.011) </w:t>
      </w:r>
      <w:r w:rsidRPr="000F7C5C">
        <w:rPr>
          <w:rFonts w:eastAsia="MS Gothic"/>
          <w:b/>
          <w:bCs/>
          <w:color w:val="4F81BD"/>
        </w:rPr>
        <w:t>and forwards it to the Debtor Bank.</w:t>
      </w:r>
    </w:p>
    <w:p w:rsidR="004C404A" w:rsidP="00E92BA0" w:rsidRDefault="004C404A" w14:paraId="616B55D7" w14:textId="77777777">
      <w:pPr>
        <w:jc w:val="both"/>
        <w:rPr>
          <w:rFonts w:eastAsia="MS Gothic"/>
          <w:b/>
          <w:bCs/>
          <w:color w:val="4F81BD"/>
        </w:rPr>
      </w:pPr>
    </w:p>
    <w:p w:rsidRPr="000F7C5C" w:rsidR="004C404A" w:rsidP="00E92BA0" w:rsidRDefault="004C404A" w14:paraId="6DC8FC15" w14:textId="77777777">
      <w:pPr>
        <w:jc w:val="both"/>
        <w:rPr>
          <w:rFonts w:eastAsia="MS Gothic"/>
          <w:b/>
          <w:bCs/>
          <w:color w:val="4F81BD"/>
        </w:rPr>
      </w:pPr>
      <w:r w:rsidRPr="000F7C5C">
        <w:rPr>
          <w:rFonts w:eastAsia="MS Gothic"/>
          <w:b/>
          <w:bCs/>
          <w:color w:val="4F81BD"/>
        </w:rPr>
        <w:t xml:space="preserve">The Debtor Bank validates and processes the mandate cancellation request </w:t>
      </w:r>
      <w:r w:rsidRPr="00AB7383">
        <w:rPr>
          <w:rFonts w:eastAsia="MS Gothic"/>
          <w:b/>
          <w:bCs/>
          <w:color w:val="4F81BD"/>
        </w:rPr>
        <w:t>(pain.011)</w:t>
      </w:r>
      <w:r w:rsidRPr="000F7C5C">
        <w:rPr>
          <w:rFonts w:eastAsia="MS Gothic"/>
          <w:b/>
          <w:bCs/>
          <w:color w:val="4F81BD"/>
        </w:rPr>
        <w:t>.</w:t>
      </w:r>
    </w:p>
    <w:p w:rsidRPr="002D6E2C" w:rsidR="004C404A" w:rsidP="00E92BA0" w:rsidRDefault="004C404A" w14:paraId="527BAFCF" w14:textId="77777777">
      <w:pPr>
        <w:pStyle w:val="ListParagraph"/>
        <w:ind w:left="0"/>
        <w:jc w:val="both"/>
      </w:pPr>
      <w:r w:rsidRPr="002D6E2C">
        <w:t>The Debtor Bank compares the mandate information stored with the corresponding unique mandate reference number</w:t>
      </w:r>
      <w:r>
        <w:t>.</w:t>
      </w:r>
    </w:p>
    <w:p w:rsidRPr="008B233A" w:rsidR="004C404A" w:rsidP="00E92BA0" w:rsidRDefault="004C404A" w14:paraId="6E146D8A" w14:textId="77777777">
      <w:pPr>
        <w:jc w:val="both"/>
        <w:rPr>
          <w:rFonts w:eastAsia="MS Gothic"/>
          <w:b/>
          <w:bCs/>
          <w:color w:val="4F81BD"/>
        </w:rPr>
      </w:pPr>
    </w:p>
    <w:p w:rsidR="004C404A" w:rsidP="00E92BA0" w:rsidRDefault="004C404A" w14:paraId="20BB4311" w14:textId="77777777">
      <w:pPr>
        <w:jc w:val="both"/>
        <w:rPr>
          <w:rFonts w:eastAsia="MS Gothic"/>
          <w:b/>
          <w:bCs/>
          <w:color w:val="4F81BD"/>
        </w:rPr>
      </w:pPr>
      <w:r w:rsidRPr="008B233A">
        <w:rPr>
          <w:rFonts w:eastAsia="MS Gothic"/>
          <w:b/>
          <w:bCs/>
          <w:color w:val="4F81BD"/>
        </w:rPr>
        <w:t>Mandate cancellation request fails at Debtor Bank.</w:t>
      </w:r>
    </w:p>
    <w:p w:rsidR="004C404A" w:rsidP="00E92BA0" w:rsidRDefault="004C404A" w14:paraId="4B08A76F" w14:textId="77777777">
      <w:pPr>
        <w:jc w:val="both"/>
        <w:rPr>
          <w:rFonts w:eastAsia="MS Gothic"/>
          <w:b/>
          <w:bCs/>
          <w:color w:val="4F81BD"/>
        </w:rPr>
      </w:pPr>
    </w:p>
    <w:p w:rsidR="004C404A" w:rsidP="00E92BA0" w:rsidRDefault="004C404A" w14:paraId="260C395F" w14:textId="77777777">
      <w:pPr>
        <w:jc w:val="both"/>
        <w:rPr>
          <w:rFonts w:eastAsia="MS Gothic"/>
          <w:b/>
          <w:bCs/>
          <w:color w:val="4F81BD"/>
        </w:rPr>
      </w:pPr>
      <w:r w:rsidRPr="008B233A">
        <w:rPr>
          <w:rFonts w:eastAsia="MS Gothic"/>
          <w:b/>
          <w:bCs/>
          <w:color w:val="4F81BD"/>
        </w:rPr>
        <w:t>Debtor Bank sends negative status report (pacs.002) with reason for failure to ACH.</w:t>
      </w:r>
    </w:p>
    <w:p w:rsidR="004C404A" w:rsidP="00E92BA0" w:rsidRDefault="004C404A" w14:paraId="3E01C881" w14:textId="77777777">
      <w:pPr>
        <w:jc w:val="both"/>
        <w:rPr>
          <w:rFonts w:eastAsia="MS Gothic"/>
          <w:b/>
          <w:bCs/>
          <w:color w:val="4F81BD"/>
        </w:rPr>
      </w:pPr>
    </w:p>
    <w:p w:rsidR="004C404A" w:rsidP="00E92BA0" w:rsidRDefault="004C404A" w14:paraId="6575D248" w14:textId="77777777">
      <w:pPr>
        <w:jc w:val="both"/>
        <w:rPr>
          <w:rFonts w:eastAsia="MS Gothic"/>
          <w:b/>
          <w:bCs/>
          <w:color w:val="4F81BD"/>
        </w:rPr>
      </w:pPr>
      <w:r w:rsidRPr="008B233A">
        <w:rPr>
          <w:rFonts w:eastAsia="MS Gothic"/>
          <w:b/>
          <w:bCs/>
          <w:color w:val="4F81BD"/>
        </w:rPr>
        <w:t>ACH sends negative status report (</w:t>
      </w:r>
      <w:hyperlink w:history="1" w:anchor="_Mandate_Acceptance_Report">
        <w:r w:rsidRPr="008B233A">
          <w:rPr>
            <w:rFonts w:eastAsia="MS Gothic"/>
            <w:b/>
            <w:bCs/>
            <w:color w:val="4F81BD"/>
          </w:rPr>
          <w:t>pacs.002</w:t>
        </w:r>
      </w:hyperlink>
      <w:r w:rsidRPr="008B233A">
        <w:rPr>
          <w:rFonts w:eastAsia="MS Gothic"/>
          <w:b/>
          <w:bCs/>
          <w:color w:val="4F81BD"/>
        </w:rPr>
        <w:t>) to Creditor Bank.</w:t>
      </w:r>
    </w:p>
    <w:p w:rsidR="004C404A" w:rsidP="00E92BA0" w:rsidRDefault="004C404A" w14:paraId="7410F0B1" w14:textId="77777777">
      <w:pPr>
        <w:jc w:val="both"/>
        <w:rPr>
          <w:rFonts w:eastAsia="MS Gothic"/>
          <w:b/>
          <w:bCs/>
          <w:color w:val="4F81BD"/>
        </w:rPr>
      </w:pPr>
    </w:p>
    <w:p w:rsidR="004C404A" w:rsidP="00E92BA0" w:rsidRDefault="004C404A" w14:paraId="48EE9CA7" w14:textId="77777777">
      <w:pPr>
        <w:jc w:val="both"/>
        <w:rPr>
          <w:rFonts w:eastAsia="MS Gothic"/>
          <w:b/>
          <w:bCs/>
          <w:color w:val="4F81BD"/>
        </w:rPr>
      </w:pPr>
      <w:r w:rsidRPr="008B233A">
        <w:rPr>
          <w:rFonts w:eastAsia="MS Gothic"/>
          <w:b/>
          <w:bCs/>
          <w:color w:val="4F81BD"/>
        </w:rPr>
        <w:t>Creditor Bank sends negative response to Creditor.</w:t>
      </w:r>
    </w:p>
    <w:p w:rsidR="004C404A" w:rsidP="00E92BA0" w:rsidRDefault="004C404A" w14:paraId="04FC914E" w14:textId="77777777">
      <w:pPr>
        <w:jc w:val="both"/>
        <w:rPr>
          <w:rFonts w:eastAsia="MS Gothic"/>
          <w:b/>
          <w:bCs/>
          <w:color w:val="4F81BD"/>
        </w:rPr>
      </w:pPr>
    </w:p>
    <w:p w:rsidRPr="008B233A" w:rsidR="004C404A" w:rsidP="00E92BA0" w:rsidRDefault="004C404A" w14:paraId="685F209F" w14:textId="77777777">
      <w:pPr>
        <w:jc w:val="both"/>
        <w:rPr>
          <w:rFonts w:eastAsia="MS Gothic"/>
          <w:b/>
          <w:bCs/>
          <w:color w:val="4F81BD"/>
        </w:rPr>
      </w:pPr>
      <w:r w:rsidRPr="008B233A">
        <w:rPr>
          <w:rFonts w:eastAsia="MS Gothic"/>
          <w:b/>
          <w:bCs/>
          <w:color w:val="4F81BD"/>
        </w:rPr>
        <w:t>Mandate cancellation request process terminated.</w:t>
      </w:r>
    </w:p>
    <w:p w:rsidRPr="008B233A" w:rsidR="004C404A" w:rsidP="00E92BA0" w:rsidRDefault="004C404A" w14:paraId="247351F3" w14:textId="77777777">
      <w:pPr>
        <w:jc w:val="both"/>
        <w:rPr>
          <w:rFonts w:eastAsia="MS Gothic"/>
          <w:b/>
          <w:bCs/>
          <w:color w:val="4F81BD"/>
        </w:rPr>
      </w:pPr>
    </w:p>
    <w:p w:rsidR="004C404A" w:rsidP="00E92BA0" w:rsidRDefault="004C404A" w14:paraId="771B971D" w14:textId="77777777"/>
    <w:p w:rsidR="004C404A" w:rsidP="00E92BA0" w:rsidRDefault="004C404A" w14:paraId="78812A71" w14:textId="77777777">
      <w:pPr>
        <w:rPr>
          <w:b/>
        </w:rPr>
      </w:pPr>
      <w:r>
        <w:rPr>
          <w:b/>
        </w:rPr>
        <w:br w:type="page"/>
      </w:r>
    </w:p>
    <w:p w:rsidRPr="009739A8" w:rsidR="004C404A" w:rsidP="00E92BA0" w:rsidRDefault="004C404A" w14:paraId="0E463B72" w14:textId="77777777">
      <w:pPr>
        <w:tabs>
          <w:tab w:val="left" w:pos="1276"/>
        </w:tabs>
        <w:rPr>
          <w:b/>
        </w:rPr>
      </w:pPr>
      <w:r w:rsidRPr="009739A8">
        <w:rPr>
          <w:b/>
        </w:rPr>
        <w:t>Alternat</w:t>
      </w:r>
      <w:r>
        <w:rPr>
          <w:b/>
        </w:rPr>
        <w:t>ive</w:t>
      </w:r>
      <w:r w:rsidRPr="009739A8">
        <w:rPr>
          <w:b/>
        </w:rPr>
        <w:t xml:space="preserve"> case</w:t>
      </w:r>
      <w:r>
        <w:rPr>
          <w:b/>
        </w:rPr>
        <w:t xml:space="preserve"> 4</w:t>
      </w:r>
      <w:r w:rsidRPr="009739A8">
        <w:rPr>
          <w:b/>
        </w:rPr>
        <w:t xml:space="preserve">: </w:t>
      </w:r>
    </w:p>
    <w:p w:rsidR="004C404A" w:rsidP="00E92BA0" w:rsidRDefault="004C404A" w14:paraId="37634AC6" w14:textId="77777777">
      <w:pPr>
        <w:tabs>
          <w:tab w:val="left" w:pos="1276"/>
        </w:tabs>
        <w:rPr>
          <w:b/>
        </w:rPr>
      </w:pPr>
      <w:r w:rsidRPr="009739A8">
        <w:rPr>
          <w:b/>
        </w:rPr>
        <w:t xml:space="preserve">Mandate </w:t>
      </w:r>
      <w:r>
        <w:rPr>
          <w:b/>
        </w:rPr>
        <w:t xml:space="preserve">Cancellation acceptance message </w:t>
      </w:r>
      <w:r w:rsidRPr="009739A8">
        <w:rPr>
          <w:b/>
        </w:rPr>
        <w:t>(</w:t>
      </w:r>
      <w:r>
        <w:rPr>
          <w:b/>
        </w:rPr>
        <w:t xml:space="preserve">pain.012) </w:t>
      </w:r>
      <w:r w:rsidRPr="009739A8">
        <w:rPr>
          <w:b/>
        </w:rPr>
        <w:t xml:space="preserve">is not matched at </w:t>
      </w:r>
      <w:r>
        <w:rPr>
          <w:b/>
        </w:rPr>
        <w:t>ACH</w:t>
      </w:r>
      <w:r w:rsidRPr="009739A8">
        <w:rPr>
          <w:b/>
        </w:rPr>
        <w:t>.</w:t>
      </w:r>
    </w:p>
    <w:p w:rsidR="004C404A" w:rsidP="00E92BA0" w:rsidRDefault="00A0450B" w14:paraId="773856E8" w14:textId="77777777">
      <w:pPr>
        <w:tabs>
          <w:tab w:val="left" w:pos="1276"/>
        </w:tabs>
        <w:rPr>
          <w:b/>
        </w:rPr>
      </w:pPr>
      <w:r>
        <w:rPr>
          <w:b/>
          <w:noProof/>
          <w:lang w:val="en-US"/>
        </w:rPr>
        <w:drawing>
          <wp:inline distT="0" distB="0" distL="0" distR="0" wp14:anchorId="2D0CA0D0" wp14:editId="58821152">
            <wp:extent cx="5724525" cy="33718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A0450B" w:rsidP="00E92BA0" w:rsidRDefault="00A0450B" w14:paraId="476AFF56" w14:textId="77777777">
      <w:pPr>
        <w:tabs>
          <w:tab w:val="left" w:pos="1276"/>
        </w:tabs>
        <w:rPr>
          <w:b/>
        </w:rPr>
      </w:pPr>
    </w:p>
    <w:p w:rsidRPr="00D3149C" w:rsidR="004C404A" w:rsidP="00E92BA0" w:rsidRDefault="004C404A" w14:paraId="6ED26639" w14:textId="77777777">
      <w:pPr>
        <w:jc w:val="both"/>
        <w:rPr>
          <w:rFonts w:eastAsia="MS Gothic"/>
          <w:b/>
          <w:bCs/>
          <w:color w:val="4F81BD" w:themeColor="accent1"/>
        </w:rPr>
      </w:pPr>
      <w:r w:rsidRPr="00D3149C">
        <w:rPr>
          <w:rFonts w:eastAsia="MS Gothic"/>
          <w:b/>
          <w:bCs/>
          <w:color w:val="4F81BD" w:themeColor="accent1"/>
        </w:rPr>
        <w:t>Creditor sends mandate cancellation request</w:t>
      </w:r>
      <w:r w:rsidRPr="00D3149C">
        <w:rPr>
          <w:b/>
          <w:color w:val="4F81BD" w:themeColor="accent1"/>
        </w:rPr>
        <w:t xml:space="preserve"> </w:t>
      </w:r>
      <w:r w:rsidRPr="00D3149C">
        <w:rPr>
          <w:rFonts w:eastAsia="MS Gothic"/>
          <w:b/>
          <w:bCs/>
          <w:color w:val="4F81BD" w:themeColor="accent1"/>
        </w:rPr>
        <w:t>to Creditor Bank; containing the unique mandate reference number of the mandate that it needs to cancel.</w:t>
      </w:r>
    </w:p>
    <w:p w:rsidRPr="002D6E2C" w:rsidR="004C404A" w:rsidP="00E92BA0" w:rsidRDefault="004C404A" w14:paraId="18A88CB3" w14:textId="77777777">
      <w:r w:rsidRPr="002D6E2C">
        <w:t>Message format to be determined by the Creditor Bank, but message sent to Creditor Bank must contain all the data elements needed to create the mandate initiation request (pain.011).</w:t>
      </w:r>
    </w:p>
    <w:p w:rsidR="004C404A" w:rsidP="00E92BA0" w:rsidRDefault="004C404A" w14:paraId="152A6966"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0F7C5C" w:rsidR="004C404A" w:rsidP="00E92BA0" w:rsidRDefault="004C404A" w14:paraId="171A34A4" w14:textId="77777777">
      <w:pPr>
        <w:jc w:val="both"/>
        <w:rPr>
          <w:rFonts w:eastAsia="MS Gothic"/>
          <w:b/>
          <w:bCs/>
          <w:color w:val="4F81BD"/>
        </w:rPr>
      </w:pPr>
      <w:r w:rsidRPr="000F7C5C">
        <w:rPr>
          <w:rFonts w:eastAsia="MS Gothic"/>
          <w:b/>
          <w:bCs/>
          <w:color w:val="4F81BD"/>
        </w:rPr>
        <w:t xml:space="preserve">The Creditor Bank sends mandate cancellation request </w:t>
      </w:r>
      <w:r w:rsidRPr="00AB7383">
        <w:rPr>
          <w:rFonts w:eastAsia="MS Gothic"/>
          <w:b/>
          <w:bCs/>
          <w:color w:val="4F81BD"/>
        </w:rPr>
        <w:t xml:space="preserve">(pain.011) </w:t>
      </w:r>
      <w:r w:rsidRPr="000F7C5C">
        <w:rPr>
          <w:rFonts w:eastAsia="MS Gothic"/>
          <w:b/>
          <w:bCs/>
          <w:color w:val="4F81BD"/>
        </w:rPr>
        <w:t xml:space="preserve">to ACH. </w:t>
      </w:r>
    </w:p>
    <w:p w:rsidR="004C404A" w:rsidP="00E92BA0" w:rsidRDefault="004C404A" w14:paraId="63622F19" w14:textId="77777777">
      <w:pPr>
        <w:pStyle w:val="ListParagraph"/>
        <w:ind w:left="0"/>
        <w:jc w:val="both"/>
      </w:pPr>
      <w:r w:rsidRPr="002D6E2C">
        <w:t xml:space="preserve">   Creditor bank validates the Creditor and confirms that he is in good standing and submits cancellation request to the ACH. </w:t>
      </w:r>
    </w:p>
    <w:p w:rsidRPr="002D6E2C" w:rsidR="004C404A" w:rsidP="00E92BA0" w:rsidRDefault="004C404A" w14:paraId="48B5C2C6" w14:textId="77777777">
      <w:pPr>
        <w:pStyle w:val="ListParagraph"/>
        <w:ind w:left="0"/>
        <w:jc w:val="both"/>
      </w:pPr>
    </w:p>
    <w:p w:rsidRPr="000F7C5C" w:rsidR="004C404A" w:rsidP="00E92BA0" w:rsidRDefault="004C404A" w14:paraId="7FFE06F5" w14:textId="77777777">
      <w:pPr>
        <w:jc w:val="both"/>
        <w:rPr>
          <w:rFonts w:eastAsia="MS Gothic"/>
          <w:b/>
          <w:bCs/>
          <w:color w:val="4F81BD"/>
        </w:rPr>
      </w:pPr>
      <w:r w:rsidRPr="000F7C5C">
        <w:rPr>
          <w:rFonts w:eastAsia="MS Gothic"/>
          <w:b/>
          <w:bCs/>
          <w:color w:val="4F81BD"/>
        </w:rPr>
        <w:t xml:space="preserve">The ACH validates the mandate cancellation request </w:t>
      </w:r>
      <w:r w:rsidRPr="00AB7383">
        <w:rPr>
          <w:rFonts w:eastAsia="MS Gothic"/>
          <w:b/>
          <w:bCs/>
          <w:color w:val="4F81BD"/>
        </w:rPr>
        <w:t xml:space="preserve">(pain.011) </w:t>
      </w:r>
      <w:r w:rsidRPr="000F7C5C">
        <w:rPr>
          <w:rFonts w:eastAsia="MS Gothic"/>
          <w:b/>
          <w:bCs/>
          <w:color w:val="4F81BD"/>
        </w:rPr>
        <w:t>and forwards it to the Debtor Bank.</w:t>
      </w:r>
    </w:p>
    <w:p w:rsidR="004C404A" w:rsidP="00E92BA0" w:rsidRDefault="004C404A" w14:paraId="4F5DEDD3" w14:textId="77777777">
      <w:pPr>
        <w:jc w:val="both"/>
        <w:rPr>
          <w:rFonts w:eastAsia="MS Gothic"/>
          <w:b/>
          <w:bCs/>
          <w:color w:val="4F81BD"/>
        </w:rPr>
      </w:pPr>
    </w:p>
    <w:p w:rsidRPr="000F7C5C" w:rsidR="004C404A" w:rsidP="00E92BA0" w:rsidRDefault="004C404A" w14:paraId="61798534" w14:textId="77777777">
      <w:pPr>
        <w:jc w:val="both"/>
        <w:rPr>
          <w:rFonts w:eastAsia="MS Gothic"/>
          <w:b/>
          <w:bCs/>
          <w:color w:val="4F81BD"/>
        </w:rPr>
      </w:pPr>
      <w:r w:rsidRPr="000F7C5C">
        <w:rPr>
          <w:rFonts w:eastAsia="MS Gothic"/>
          <w:b/>
          <w:bCs/>
          <w:color w:val="4F81BD"/>
        </w:rPr>
        <w:t xml:space="preserve">The Debtor Bank validates and processes the mandate cancellation request </w:t>
      </w:r>
      <w:r w:rsidRPr="00AB7383">
        <w:rPr>
          <w:rFonts w:eastAsia="MS Gothic"/>
          <w:b/>
          <w:bCs/>
          <w:color w:val="4F81BD"/>
        </w:rPr>
        <w:t>(pain.011)</w:t>
      </w:r>
      <w:r w:rsidRPr="000F7C5C">
        <w:rPr>
          <w:rFonts w:eastAsia="MS Gothic"/>
          <w:b/>
          <w:bCs/>
          <w:color w:val="4F81BD"/>
        </w:rPr>
        <w:t>.</w:t>
      </w:r>
    </w:p>
    <w:p w:rsidRPr="002D6E2C" w:rsidR="004C404A" w:rsidP="00E92BA0" w:rsidRDefault="004C404A" w14:paraId="0DF7F5A8" w14:textId="77777777">
      <w:pPr>
        <w:pStyle w:val="ListParagraph"/>
        <w:ind w:left="0"/>
        <w:jc w:val="both"/>
      </w:pPr>
      <w:r w:rsidRPr="002D6E2C">
        <w:t xml:space="preserve">The Debtor Bank compares the mandate information stored with the corresponding unique mandate reference number, and </w:t>
      </w:r>
      <w:r>
        <w:t>if matched, cancels the mandate in</w:t>
      </w:r>
      <w:r w:rsidRPr="002D6E2C">
        <w:t xml:space="preserve"> the Mandate Register.</w:t>
      </w:r>
    </w:p>
    <w:p w:rsidR="004C404A" w:rsidP="00E92BA0" w:rsidRDefault="004C404A" w14:paraId="7C97F8BB" w14:textId="77777777">
      <w:pPr>
        <w:tabs>
          <w:tab w:val="left" w:pos="1276"/>
        </w:tabs>
        <w:rPr>
          <w:b/>
        </w:rPr>
      </w:pPr>
    </w:p>
    <w:p w:rsidRPr="000F7C5C" w:rsidR="004C404A" w:rsidP="00E92BA0" w:rsidRDefault="004C404A" w14:paraId="6D2E21CE" w14:textId="77777777">
      <w:pPr>
        <w:jc w:val="both"/>
        <w:rPr>
          <w:rFonts w:eastAsia="MS Gothic"/>
          <w:b/>
          <w:bCs/>
          <w:color w:val="4F81BD"/>
        </w:rPr>
      </w:pPr>
      <w:r w:rsidRPr="000F7C5C">
        <w:rPr>
          <w:rFonts w:eastAsia="MS Gothic"/>
          <w:b/>
          <w:bCs/>
          <w:color w:val="4F81BD"/>
        </w:rPr>
        <w:t xml:space="preserve">The Debtor Bank submits the Mandate acceptance report </w:t>
      </w:r>
      <w:r w:rsidRPr="00AB7383">
        <w:rPr>
          <w:rFonts w:eastAsia="MS Gothic"/>
          <w:b/>
          <w:bCs/>
          <w:color w:val="4F81BD"/>
        </w:rPr>
        <w:t xml:space="preserve">(pain.012) </w:t>
      </w:r>
      <w:r w:rsidRPr="000F7C5C">
        <w:rPr>
          <w:rFonts w:eastAsia="MS Gothic"/>
          <w:b/>
          <w:bCs/>
          <w:color w:val="4F81BD"/>
        </w:rPr>
        <w:t xml:space="preserve">to the ACH. </w:t>
      </w:r>
    </w:p>
    <w:p w:rsidRPr="00AB047E" w:rsidR="004C404A" w:rsidP="00E92BA0" w:rsidRDefault="004C404A" w14:paraId="1DD3D00D" w14:textId="77777777">
      <w:pPr>
        <w:pStyle w:val="ListParagraph"/>
        <w:ind w:left="0"/>
        <w:jc w:val="both"/>
      </w:pPr>
      <w:r w:rsidRPr="00AB047E">
        <w:t>This will advise the successful and unsuccessful status of the mandate cancellation request.</w:t>
      </w:r>
    </w:p>
    <w:p w:rsidR="004C404A" w:rsidP="00E92BA0" w:rsidRDefault="004C404A" w14:paraId="61E15212" w14:textId="77777777">
      <w:pPr>
        <w:jc w:val="both"/>
        <w:rPr>
          <w:rFonts w:eastAsia="MS Gothic"/>
          <w:b/>
          <w:bCs/>
          <w:color w:val="4F81BD"/>
        </w:rPr>
      </w:pPr>
    </w:p>
    <w:p w:rsidRPr="000F7C5C" w:rsidR="004C404A" w:rsidP="00E92BA0" w:rsidRDefault="004C404A" w14:paraId="1C166418" w14:textId="77777777">
      <w:pPr>
        <w:jc w:val="both"/>
        <w:rPr>
          <w:rFonts w:eastAsia="MS Gothic"/>
          <w:b/>
          <w:bCs/>
          <w:color w:val="4F81BD"/>
        </w:rPr>
      </w:pPr>
      <w:r w:rsidRPr="000F7C5C">
        <w:rPr>
          <w:rFonts w:eastAsia="MS Gothic"/>
          <w:b/>
          <w:bCs/>
          <w:color w:val="4F81BD"/>
        </w:rPr>
        <w:t>The Debtor Bank engages with the Payer.</w:t>
      </w:r>
    </w:p>
    <w:p w:rsidRPr="00545B1F" w:rsidR="004C404A" w:rsidP="00E92BA0" w:rsidRDefault="004C404A" w14:paraId="220AA13F" w14:textId="77777777">
      <w:pPr>
        <w:jc w:val="both"/>
      </w:pPr>
      <w:r>
        <w:t>The m</w:t>
      </w:r>
      <w:r w:rsidRPr="00545B1F">
        <w:t xml:space="preserve">essage format of the notification </w:t>
      </w:r>
      <w:r>
        <w:t>of</w:t>
      </w:r>
      <w:r w:rsidRPr="00545B1F">
        <w:t xml:space="preserve"> mandate cancellation to Payer to be determined by the Debtor Bank.</w:t>
      </w:r>
    </w:p>
    <w:p w:rsidR="00235B56" w:rsidP="00E92BA0" w:rsidRDefault="00235B56" w14:paraId="0CD8AE07" w14:textId="77777777">
      <w:pPr>
        <w:jc w:val="both"/>
        <w:rPr>
          <w:rFonts w:eastAsia="MS Gothic"/>
          <w:b/>
          <w:bCs/>
          <w:color w:val="4F81BD"/>
        </w:rPr>
      </w:pPr>
    </w:p>
    <w:p w:rsidR="004C404A" w:rsidP="00E92BA0" w:rsidRDefault="004C404A" w14:paraId="6F990899" w14:textId="77777777">
      <w:pPr>
        <w:jc w:val="both"/>
        <w:rPr>
          <w:rFonts w:eastAsia="MS Gothic"/>
          <w:b/>
          <w:bCs/>
          <w:color w:val="4F81BD"/>
        </w:rPr>
      </w:pPr>
      <w:r w:rsidRPr="008B233A">
        <w:rPr>
          <w:rFonts w:eastAsia="MS Gothic"/>
          <w:b/>
          <w:bCs/>
          <w:color w:val="4F81BD"/>
        </w:rPr>
        <w:t>ACH is unable to match mandate acceptance message to mandate cancellation request</w:t>
      </w:r>
    </w:p>
    <w:p w:rsidR="004C404A" w:rsidP="00E92BA0" w:rsidRDefault="004C404A" w14:paraId="5CEBCF6A" w14:textId="77777777">
      <w:pPr>
        <w:jc w:val="both"/>
        <w:rPr>
          <w:rFonts w:eastAsia="MS Gothic"/>
          <w:b/>
          <w:bCs/>
          <w:color w:val="4F81BD"/>
        </w:rPr>
      </w:pPr>
      <w:r w:rsidRPr="008B233A">
        <w:rPr>
          <w:rFonts w:eastAsia="MS Gothic"/>
          <w:b/>
          <w:bCs/>
          <w:color w:val="4F81BD"/>
        </w:rPr>
        <w:t>Real time switch</w:t>
      </w:r>
      <w:r>
        <w:rPr>
          <w:rFonts w:eastAsia="MS Gothic"/>
          <w:b/>
          <w:bCs/>
          <w:color w:val="4F81BD"/>
        </w:rPr>
        <w:t xml:space="preserve"> at ACH</w:t>
      </w:r>
      <w:r w:rsidRPr="008B233A">
        <w:rPr>
          <w:rFonts w:eastAsia="MS Gothic"/>
          <w:b/>
          <w:bCs/>
          <w:color w:val="4F81BD"/>
        </w:rPr>
        <w:t xml:space="preserve"> ignores mandate acceptance message.</w:t>
      </w:r>
    </w:p>
    <w:p w:rsidR="004C404A" w:rsidP="00E92BA0" w:rsidRDefault="004C404A" w14:paraId="5D80FCD5" w14:textId="77777777">
      <w:pPr>
        <w:jc w:val="both"/>
        <w:rPr>
          <w:rFonts w:eastAsia="MS Gothic"/>
          <w:b/>
          <w:bCs/>
          <w:color w:val="4F81BD"/>
        </w:rPr>
      </w:pPr>
    </w:p>
    <w:p w:rsidR="002113B0" w:rsidP="00E92BA0" w:rsidRDefault="002113B0" w14:paraId="387063BA" w14:textId="77777777">
      <w:pPr>
        <w:jc w:val="both"/>
        <w:rPr>
          <w:rFonts w:eastAsia="MS Gothic"/>
          <w:b/>
          <w:bCs/>
          <w:color w:val="4F81BD"/>
        </w:rPr>
      </w:pPr>
    </w:p>
    <w:p w:rsidR="001B701E" w:rsidP="00E92BA0" w:rsidRDefault="004C404A" w14:paraId="4AAEA312" w14:textId="77777777">
      <w:pPr>
        <w:jc w:val="both"/>
        <w:rPr>
          <w:rFonts w:eastAsia="MS Gothic"/>
          <w:b/>
          <w:bCs/>
          <w:color w:val="4F81BD"/>
        </w:rPr>
      </w:pPr>
      <w:r w:rsidRPr="008B233A">
        <w:rPr>
          <w:rFonts w:eastAsia="MS Gothic"/>
          <w:b/>
          <w:bCs/>
          <w:color w:val="4F81BD"/>
        </w:rPr>
        <w:t>Creditor bank time</w:t>
      </w:r>
      <w:r>
        <w:rPr>
          <w:rFonts w:eastAsia="MS Gothic"/>
          <w:b/>
          <w:bCs/>
          <w:color w:val="4F81BD"/>
        </w:rPr>
        <w:t>s</w:t>
      </w:r>
      <w:r w:rsidRPr="008B233A">
        <w:rPr>
          <w:rFonts w:eastAsia="MS Gothic"/>
          <w:b/>
          <w:bCs/>
          <w:color w:val="4F81BD"/>
        </w:rPr>
        <w:t xml:space="preserve"> out</w:t>
      </w:r>
      <w:r>
        <w:rPr>
          <w:rFonts w:eastAsia="MS Gothic"/>
          <w:b/>
          <w:bCs/>
          <w:color w:val="4F81BD"/>
        </w:rPr>
        <w:t>. Creditor bank</w:t>
      </w:r>
      <w:r w:rsidRPr="008B233A">
        <w:rPr>
          <w:rFonts w:eastAsia="MS Gothic"/>
          <w:b/>
          <w:bCs/>
          <w:color w:val="4F81BD"/>
        </w:rPr>
        <w:t xml:space="preserve"> </w:t>
      </w:r>
      <w:r>
        <w:rPr>
          <w:rFonts w:eastAsia="MS Gothic"/>
          <w:b/>
          <w:bCs/>
          <w:color w:val="4F81BD"/>
        </w:rPr>
        <w:t>resends</w:t>
      </w:r>
      <w:r w:rsidRPr="008B233A">
        <w:rPr>
          <w:rFonts w:eastAsia="MS Gothic"/>
          <w:b/>
          <w:bCs/>
          <w:color w:val="4F81BD"/>
        </w:rPr>
        <w:t xml:space="preserve"> original pain message</w:t>
      </w:r>
      <w:r>
        <w:rPr>
          <w:rFonts w:eastAsia="MS Gothic"/>
          <w:b/>
          <w:bCs/>
          <w:color w:val="4F81BD"/>
        </w:rPr>
        <w:t>.</w:t>
      </w:r>
    </w:p>
    <w:p w:rsidR="001B701E" w:rsidP="00E92BA0" w:rsidRDefault="001B701E" w14:paraId="28B2D4D7" w14:textId="77777777">
      <w:pPr>
        <w:jc w:val="both"/>
        <w:rPr>
          <w:rFonts w:eastAsia="MS Gothic"/>
          <w:b/>
          <w:bCs/>
          <w:color w:val="4F81BD"/>
        </w:rPr>
      </w:pPr>
    </w:p>
    <w:p w:rsidRPr="00A3619F" w:rsidR="002113B0" w:rsidP="00E92BA0" w:rsidRDefault="002113B0" w14:paraId="6F9BF3C6" w14:textId="77777777">
      <w:pPr>
        <w:pStyle w:val="ListParagraph"/>
        <w:ind w:left="0"/>
        <w:rPr>
          <w:i/>
        </w:rPr>
      </w:pPr>
      <w:r>
        <w:rPr>
          <w:i/>
        </w:rPr>
        <w:t>On Creditor request, Creditor Bank is allowed to re</w:t>
      </w:r>
      <w:r w:rsidRPr="00A3619F">
        <w:rPr>
          <w:i/>
        </w:rPr>
        <w:t xml:space="preserve">submit the mandate </w:t>
      </w:r>
      <w:r w:rsidR="001B701E">
        <w:rPr>
          <w:i/>
        </w:rPr>
        <w:t xml:space="preserve">cancellation </w:t>
      </w:r>
      <w:r w:rsidRPr="00A3619F">
        <w:rPr>
          <w:i/>
        </w:rPr>
        <w:t>request up to 3 times and if no response message is received from the Debtor Bank the Creditor Bank needs to raise an alert to required AC participants.</w:t>
      </w:r>
    </w:p>
    <w:p w:rsidRPr="00A3619F" w:rsidR="002113B0" w:rsidP="00E92BA0" w:rsidRDefault="002113B0" w14:paraId="4CE3F18F" w14:textId="77777777">
      <w:pPr>
        <w:pStyle w:val="ListParagraph"/>
        <w:ind w:left="0"/>
        <w:rPr>
          <w:i/>
        </w:rPr>
      </w:pPr>
      <w:r w:rsidRPr="00A3619F">
        <w:rPr>
          <w:i/>
        </w:rPr>
        <w:t>The Creditor Bank will decide on the alert required when resubmissions have been exhausted, e.g. manual process-ops call.</w:t>
      </w:r>
    </w:p>
    <w:p w:rsidR="002113B0" w:rsidP="00E92BA0" w:rsidRDefault="002113B0" w14:paraId="5FB6D3E3" w14:textId="77777777">
      <w:pPr>
        <w:rPr>
          <w:i/>
        </w:rPr>
      </w:pPr>
    </w:p>
    <w:p w:rsidRPr="00E47603" w:rsidR="00F72AEC" w:rsidP="00E92BA0" w:rsidRDefault="00F72AEC" w14:paraId="03EB9C9C" w14:textId="77777777">
      <w:pPr>
        <w:rPr>
          <w:i/>
        </w:rPr>
      </w:pPr>
      <w:r w:rsidRPr="00E47603">
        <w:rPr>
          <w:i/>
        </w:rPr>
        <w:t xml:space="preserve">The message resubmissions </w:t>
      </w:r>
      <w:r>
        <w:rPr>
          <w:i/>
        </w:rPr>
        <w:t xml:space="preserve">are indicated </w:t>
      </w:r>
      <w:r w:rsidRPr="00E47603">
        <w:rPr>
          <w:i/>
        </w:rPr>
        <w:t>by a</w:t>
      </w:r>
      <w:r>
        <w:rPr>
          <w:i/>
        </w:rPr>
        <w:t xml:space="preserve"> transmission counter</w:t>
      </w:r>
      <w:r w:rsidRPr="00E47603">
        <w:rPr>
          <w:i/>
        </w:rPr>
        <w:t xml:space="preserve"> tag</w:t>
      </w:r>
      <w:r>
        <w:rPr>
          <w:i/>
        </w:rPr>
        <w:t xml:space="preserve"> in messages which contain </w:t>
      </w:r>
      <w:r w:rsidRPr="00E47603">
        <w:rPr>
          <w:i/>
        </w:rPr>
        <w:t>values 1</w:t>
      </w:r>
      <w:r>
        <w:rPr>
          <w:i/>
        </w:rPr>
        <w:t xml:space="preserve"> </w:t>
      </w:r>
      <w:r w:rsidRPr="00E47603">
        <w:rPr>
          <w:i/>
        </w:rPr>
        <w:t>(for the original message)</w:t>
      </w:r>
      <w:r>
        <w:rPr>
          <w:i/>
        </w:rPr>
        <w:t>,</w:t>
      </w:r>
      <w:r w:rsidRPr="00E47603">
        <w:rPr>
          <w:i/>
        </w:rPr>
        <w:t xml:space="preserve"> 2, 3 &amp; 4 (for the resubmitted messages)</w:t>
      </w:r>
      <w:r>
        <w:rPr>
          <w:i/>
        </w:rPr>
        <w:t xml:space="preserve">. Debtor Bank will perform duplicate checking and reply with the </w:t>
      </w:r>
      <w:r w:rsidR="00B62FA6">
        <w:rPr>
          <w:i/>
        </w:rPr>
        <w:t>original</w:t>
      </w:r>
      <w:r>
        <w:rPr>
          <w:i/>
        </w:rPr>
        <w:t xml:space="preserve"> response.</w:t>
      </w:r>
    </w:p>
    <w:p w:rsidR="002113B0" w:rsidP="00E92BA0" w:rsidRDefault="002113B0" w14:paraId="00E3CACB" w14:textId="77777777">
      <w:pPr>
        <w:jc w:val="both"/>
        <w:rPr>
          <w:i/>
        </w:rPr>
      </w:pPr>
    </w:p>
    <w:p w:rsidRPr="00CA3983" w:rsidR="002113B0" w:rsidP="00E92BA0" w:rsidRDefault="002113B0" w14:paraId="3DE7711D" w14:textId="77777777">
      <w:pPr>
        <w:jc w:val="both"/>
        <w:rPr>
          <w:i/>
        </w:rPr>
      </w:pPr>
      <w:r>
        <w:rPr>
          <w:rFonts w:eastAsia="MS Gothic"/>
          <w:b/>
          <w:bCs/>
          <w:color w:val="4F81BD"/>
        </w:rPr>
        <w:t>After 3 retries (4 attempts in total), and C</w:t>
      </w:r>
      <w:r w:rsidRPr="008B233A">
        <w:rPr>
          <w:rFonts w:eastAsia="MS Gothic"/>
          <w:b/>
          <w:bCs/>
          <w:color w:val="4F81BD"/>
        </w:rPr>
        <w:t xml:space="preserve">reditor bank </w:t>
      </w:r>
      <w:r>
        <w:rPr>
          <w:rFonts w:eastAsia="MS Gothic"/>
          <w:b/>
          <w:bCs/>
          <w:color w:val="4F81BD"/>
        </w:rPr>
        <w:t xml:space="preserve">still </w:t>
      </w:r>
      <w:r w:rsidRPr="008B233A">
        <w:rPr>
          <w:rFonts w:eastAsia="MS Gothic"/>
          <w:b/>
          <w:bCs/>
          <w:color w:val="4F81BD"/>
        </w:rPr>
        <w:t>time</w:t>
      </w:r>
      <w:r>
        <w:rPr>
          <w:rFonts w:eastAsia="MS Gothic"/>
          <w:b/>
          <w:bCs/>
          <w:color w:val="4F81BD"/>
        </w:rPr>
        <w:t>s</w:t>
      </w:r>
      <w:r w:rsidRPr="008B233A">
        <w:rPr>
          <w:rFonts w:eastAsia="MS Gothic"/>
          <w:b/>
          <w:bCs/>
          <w:color w:val="4F81BD"/>
        </w:rPr>
        <w:t xml:space="preserve"> out</w:t>
      </w:r>
      <w:r>
        <w:rPr>
          <w:rFonts w:eastAsia="MS Gothic"/>
          <w:b/>
          <w:bCs/>
          <w:color w:val="4F81BD"/>
        </w:rPr>
        <w:t>, the Creditor bank</w:t>
      </w:r>
      <w:r w:rsidRPr="008B233A">
        <w:rPr>
          <w:rFonts w:eastAsia="MS Gothic"/>
          <w:b/>
          <w:bCs/>
          <w:color w:val="4F81BD"/>
        </w:rPr>
        <w:t xml:space="preserve"> </w:t>
      </w:r>
      <w:r>
        <w:rPr>
          <w:rFonts w:eastAsia="MS Gothic"/>
          <w:b/>
          <w:bCs/>
          <w:color w:val="4F81BD"/>
        </w:rPr>
        <w:t>contacts the ACH to resolve the problem manually.</w:t>
      </w:r>
    </w:p>
    <w:p w:rsidRPr="008B233A" w:rsidR="002113B0" w:rsidP="00E92BA0" w:rsidRDefault="002113B0" w14:paraId="72EB352F" w14:textId="77777777">
      <w:pPr>
        <w:jc w:val="both"/>
        <w:rPr>
          <w:rFonts w:eastAsia="MS Gothic"/>
          <w:b/>
          <w:bCs/>
          <w:color w:val="4F81BD"/>
        </w:rPr>
      </w:pPr>
    </w:p>
    <w:p w:rsidR="004C404A" w:rsidP="00E92BA0" w:rsidRDefault="004C404A" w14:paraId="44643499" w14:textId="77777777">
      <w:pPr>
        <w:jc w:val="both"/>
        <w:rPr>
          <w:b/>
        </w:rPr>
      </w:pPr>
    </w:p>
    <w:p w:rsidR="004C404A" w:rsidP="00E92BA0" w:rsidRDefault="004C404A" w14:paraId="5342BA68" w14:textId="77777777">
      <w:pPr>
        <w:rPr>
          <w:b/>
        </w:rPr>
      </w:pPr>
    </w:p>
    <w:p w:rsidR="002113B0" w:rsidP="00E92BA0" w:rsidRDefault="002113B0" w14:paraId="41F6060B" w14:textId="77777777">
      <w:pPr>
        <w:rPr>
          <w:b/>
        </w:rPr>
      </w:pPr>
      <w:r>
        <w:rPr>
          <w:b/>
        </w:rPr>
        <w:br w:type="page"/>
      </w:r>
    </w:p>
    <w:p w:rsidRPr="00092EA5" w:rsidR="004C404A" w:rsidP="00E92BA0" w:rsidRDefault="004C404A" w14:paraId="16529ACE" w14:textId="77777777">
      <w:pPr>
        <w:tabs>
          <w:tab w:val="left" w:pos="1276"/>
        </w:tabs>
        <w:rPr>
          <w:b/>
        </w:rPr>
      </w:pPr>
      <w:r w:rsidRPr="00092EA5">
        <w:rPr>
          <w:b/>
        </w:rPr>
        <w:t>Alternative Case</w:t>
      </w:r>
      <w:r>
        <w:rPr>
          <w:b/>
        </w:rPr>
        <w:t xml:space="preserve"> 5</w:t>
      </w:r>
      <w:r w:rsidRPr="00092EA5">
        <w:rPr>
          <w:b/>
        </w:rPr>
        <w:t>:</w:t>
      </w:r>
    </w:p>
    <w:p w:rsidR="004C404A" w:rsidP="00E92BA0" w:rsidRDefault="004C404A" w14:paraId="7A099D42" w14:textId="77777777">
      <w:pPr>
        <w:tabs>
          <w:tab w:val="left" w:pos="1276"/>
        </w:tabs>
        <w:rPr>
          <w:b/>
        </w:rPr>
      </w:pPr>
      <w:r>
        <w:rPr>
          <w:b/>
        </w:rPr>
        <w:t>Creditor B</w:t>
      </w:r>
      <w:r w:rsidRPr="00092EA5">
        <w:rPr>
          <w:b/>
        </w:rPr>
        <w:t>ank does not receive</w:t>
      </w:r>
      <w:r>
        <w:rPr>
          <w:b/>
        </w:rPr>
        <w:t xml:space="preserve"> cancellation acceptance (pain.012)</w:t>
      </w:r>
      <w:r w:rsidRPr="00092EA5">
        <w:rPr>
          <w:b/>
        </w:rPr>
        <w:t xml:space="preserve"> on the original</w:t>
      </w:r>
      <w:r>
        <w:rPr>
          <w:b/>
        </w:rPr>
        <w:t xml:space="preserve"> </w:t>
      </w:r>
      <w:r w:rsidRPr="00092EA5">
        <w:rPr>
          <w:b/>
        </w:rPr>
        <w:t xml:space="preserve">mandate </w:t>
      </w:r>
      <w:r>
        <w:rPr>
          <w:b/>
        </w:rPr>
        <w:t>cancellation</w:t>
      </w:r>
      <w:r w:rsidRPr="00092EA5">
        <w:rPr>
          <w:b/>
        </w:rPr>
        <w:t xml:space="preserve"> request </w:t>
      </w:r>
      <w:r w:rsidRPr="00295232">
        <w:rPr>
          <w:b/>
        </w:rPr>
        <w:t>(</w:t>
      </w:r>
      <w:r w:rsidRPr="00F11EDC">
        <w:rPr>
          <w:b/>
        </w:rPr>
        <w:t>p</w:t>
      </w:r>
      <w:r>
        <w:rPr>
          <w:b/>
        </w:rPr>
        <w:t>ain.011</w:t>
      </w:r>
      <w:r w:rsidRPr="00295232">
        <w:rPr>
          <w:b/>
        </w:rPr>
        <w:t>)</w:t>
      </w:r>
      <w:r>
        <w:rPr>
          <w:b/>
        </w:rPr>
        <w:t>.</w:t>
      </w:r>
      <w:r w:rsidRPr="00295232">
        <w:rPr>
          <w:b/>
        </w:rPr>
        <w:t xml:space="preserve"> </w:t>
      </w:r>
      <w:r>
        <w:rPr>
          <w:b/>
        </w:rPr>
        <w:t>(The Debtor Bank sent the response to the ACH and ACH sent it to the Creditor Bank but the Creditor Bank did not receive response)</w:t>
      </w:r>
      <w:r w:rsidRPr="00295232">
        <w:rPr>
          <w:b/>
        </w:rPr>
        <w:t xml:space="preserve"> </w:t>
      </w:r>
      <w:r>
        <w:rPr>
          <w:b/>
        </w:rPr>
        <w:t xml:space="preserve"> </w:t>
      </w:r>
      <w:r w:rsidRPr="00092EA5">
        <w:rPr>
          <w:b/>
        </w:rPr>
        <w:t>and times out after 60</w:t>
      </w:r>
      <w:r w:rsidR="00E60E81">
        <w:rPr>
          <w:b/>
        </w:rPr>
        <w:t xml:space="preserve"> </w:t>
      </w:r>
      <w:r w:rsidRPr="00092EA5">
        <w:rPr>
          <w:b/>
        </w:rPr>
        <w:t>secs</w:t>
      </w:r>
      <w:r>
        <w:rPr>
          <w:b/>
        </w:rPr>
        <w:t xml:space="preserve"> (app level timeout)</w:t>
      </w:r>
    </w:p>
    <w:p w:rsidR="004C404A" w:rsidP="00E92BA0" w:rsidRDefault="004C404A" w14:paraId="5DE2F7AB" w14:textId="77777777">
      <w:pPr>
        <w:rPr>
          <w:rFonts w:eastAsia="MS Gothic" w:asciiTheme="minorHAnsi" w:hAnsiTheme="minorHAnsi" w:cstheme="minorBidi"/>
          <w:b/>
          <w:bCs/>
          <w:color w:val="4F81BD"/>
        </w:rPr>
      </w:pPr>
    </w:p>
    <w:p w:rsidRPr="00236487" w:rsidR="004C404A" w:rsidP="00E92BA0" w:rsidRDefault="004C404A" w14:paraId="67443D5A" w14:textId="77777777">
      <w:pPr>
        <w:rPr>
          <w:rFonts w:eastAsia="MS Gothic" w:asciiTheme="minorHAnsi" w:hAnsiTheme="minorHAnsi" w:cstheme="minorBidi"/>
          <w:b/>
          <w:bCs/>
          <w:color w:val="4F81BD"/>
        </w:rPr>
      </w:pPr>
      <w:r w:rsidRPr="00236487">
        <w:rPr>
          <w:rFonts w:eastAsia="MS Gothic" w:asciiTheme="minorHAnsi" w:hAnsiTheme="minorHAnsi" w:cstheme="minorBidi"/>
          <w:b/>
          <w:bCs/>
          <w:color w:val="4F81BD"/>
        </w:rPr>
        <w:t>Creditor Bank advise</w:t>
      </w:r>
      <w:r>
        <w:rPr>
          <w:rFonts w:eastAsia="MS Gothic"/>
          <w:b/>
          <w:bCs/>
          <w:color w:val="4F81BD"/>
        </w:rPr>
        <w:t>s</w:t>
      </w:r>
      <w:r w:rsidRPr="00236487">
        <w:rPr>
          <w:rFonts w:eastAsia="MS Gothic" w:asciiTheme="minorHAnsi" w:hAnsiTheme="minorHAnsi" w:cstheme="minorBidi"/>
          <w:b/>
          <w:bCs/>
          <w:color w:val="4F81BD"/>
        </w:rPr>
        <w:t xml:space="preserve"> the Creditor of non-receipt of cancellation acceptance (pain.012) after 60</w:t>
      </w:r>
      <w:r w:rsidR="00E60E81">
        <w:rPr>
          <w:rFonts w:eastAsia="MS Gothic" w:asciiTheme="minorHAnsi" w:hAnsiTheme="minorHAnsi" w:cstheme="minorBidi"/>
          <w:b/>
          <w:bCs/>
          <w:color w:val="4F81BD"/>
        </w:rPr>
        <w:t xml:space="preserve"> </w:t>
      </w:r>
      <w:r w:rsidRPr="00236487">
        <w:rPr>
          <w:rFonts w:eastAsia="MS Gothic" w:asciiTheme="minorHAnsi" w:hAnsiTheme="minorHAnsi" w:cstheme="minorBidi"/>
          <w:b/>
          <w:bCs/>
          <w:color w:val="4F81BD"/>
        </w:rPr>
        <w:t>sec timeout</w:t>
      </w:r>
      <w:r>
        <w:rPr>
          <w:rFonts w:eastAsia="MS Gothic"/>
          <w:b/>
          <w:bCs/>
          <w:color w:val="4F81BD"/>
        </w:rPr>
        <w:t>.</w:t>
      </w:r>
    </w:p>
    <w:p w:rsidR="004C404A" w:rsidP="00E92BA0" w:rsidRDefault="004C404A" w14:paraId="3FF2848E" w14:textId="77777777">
      <w:pPr>
        <w:rPr>
          <w:rFonts w:eastAsia="MS Gothic" w:asciiTheme="minorHAnsi" w:hAnsiTheme="minorHAnsi" w:cstheme="minorBidi"/>
          <w:b/>
          <w:bCs/>
          <w:color w:val="4F81BD"/>
        </w:rPr>
      </w:pPr>
    </w:p>
    <w:p w:rsidRPr="00236487" w:rsidR="004C404A" w:rsidP="00E92BA0" w:rsidRDefault="004C404A" w14:paraId="55D413C7" w14:textId="77777777">
      <w:pPr>
        <w:rPr>
          <w:rFonts w:eastAsia="MS Gothic" w:asciiTheme="minorHAnsi" w:hAnsiTheme="minorHAnsi" w:cstheme="minorBidi"/>
          <w:b/>
          <w:bCs/>
          <w:color w:val="4F81BD"/>
        </w:rPr>
      </w:pPr>
      <w:r w:rsidRPr="00236487">
        <w:rPr>
          <w:rFonts w:eastAsia="MS Gothic" w:asciiTheme="minorHAnsi" w:hAnsiTheme="minorHAnsi" w:cstheme="minorBidi"/>
          <w:b/>
          <w:bCs/>
          <w:color w:val="4F81BD"/>
        </w:rPr>
        <w:t xml:space="preserve">Creditor can instruct Creditor Bank to send a resubmission of the mandate cancellation </w:t>
      </w:r>
      <w:r w:rsidRPr="00236487" w:rsidR="00F61AEC">
        <w:rPr>
          <w:rFonts w:eastAsia="MS Gothic" w:asciiTheme="minorHAnsi" w:hAnsiTheme="minorHAnsi" w:cstheme="minorBidi"/>
          <w:b/>
          <w:bCs/>
          <w:color w:val="4F81BD"/>
        </w:rPr>
        <w:t>request.</w:t>
      </w:r>
    </w:p>
    <w:p w:rsidR="004C404A" w:rsidP="00E92BA0" w:rsidRDefault="00A0450B" w14:paraId="44078B1D" w14:textId="77777777">
      <w:pPr>
        <w:tabs>
          <w:tab w:val="left" w:pos="1276"/>
        </w:tabs>
        <w:rPr>
          <w:b/>
        </w:rPr>
      </w:pPr>
      <w:r>
        <w:rPr>
          <w:b/>
          <w:noProof/>
          <w:lang w:val="en-US"/>
        </w:rPr>
        <w:drawing>
          <wp:inline distT="0" distB="0" distL="0" distR="0" wp14:anchorId="10DF54C1" wp14:editId="62C31B0C">
            <wp:extent cx="5724525" cy="33718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4C404A" w:rsidP="00E92BA0" w:rsidRDefault="004C404A" w14:paraId="7070BEDC" w14:textId="77777777">
      <w:pPr>
        <w:jc w:val="both"/>
        <w:rPr>
          <w:rFonts w:eastAsia="MS Gothic"/>
          <w:b/>
          <w:bCs/>
          <w:color w:val="4F81BD"/>
        </w:rPr>
      </w:pPr>
      <w:r w:rsidRPr="008B233A">
        <w:rPr>
          <w:rFonts w:eastAsia="MS Gothic"/>
          <w:b/>
          <w:bCs/>
          <w:color w:val="4F81BD"/>
        </w:rPr>
        <w:t>Creditor Bank resubmits the mandate cancellation request (pain.011) to ACH.</w:t>
      </w:r>
    </w:p>
    <w:p w:rsidR="004C404A" w:rsidP="00E92BA0" w:rsidRDefault="004C404A" w14:paraId="3056EA45" w14:textId="77777777">
      <w:pPr>
        <w:jc w:val="both"/>
        <w:rPr>
          <w:rFonts w:eastAsia="MS Gothic"/>
          <w:b/>
          <w:bCs/>
          <w:color w:val="4F81BD"/>
        </w:rPr>
      </w:pPr>
    </w:p>
    <w:p w:rsidRPr="008B233A" w:rsidR="004C404A" w:rsidP="00E92BA0" w:rsidRDefault="004C404A" w14:paraId="116625B9" w14:textId="77777777">
      <w:pPr>
        <w:jc w:val="both"/>
        <w:rPr>
          <w:rFonts w:eastAsia="MS Gothic"/>
          <w:b/>
          <w:bCs/>
          <w:color w:val="4F81BD"/>
        </w:rPr>
      </w:pPr>
      <w:r w:rsidRPr="008B233A">
        <w:rPr>
          <w:rFonts w:eastAsia="MS Gothic"/>
          <w:b/>
          <w:bCs/>
          <w:color w:val="4F81BD"/>
        </w:rPr>
        <w:t>ACH sends resubmitted mandate cancellation request (pain.011) to Debtor Bank.</w:t>
      </w:r>
    </w:p>
    <w:p w:rsidR="004C404A" w:rsidP="00E92BA0" w:rsidRDefault="004C404A" w14:paraId="16C1D6B8" w14:textId="77777777">
      <w:pPr>
        <w:jc w:val="both"/>
        <w:rPr>
          <w:rFonts w:eastAsia="MS Gothic"/>
          <w:b/>
          <w:bCs/>
          <w:color w:val="4F81BD"/>
        </w:rPr>
      </w:pPr>
    </w:p>
    <w:p w:rsidR="004C404A" w:rsidP="00E92BA0" w:rsidRDefault="004C404A" w14:paraId="25570046" w14:textId="77777777">
      <w:pPr>
        <w:jc w:val="both"/>
        <w:rPr>
          <w:rFonts w:eastAsia="MS Gothic"/>
          <w:b/>
          <w:bCs/>
          <w:color w:val="4F81BD"/>
        </w:rPr>
      </w:pPr>
      <w:r w:rsidRPr="008B233A">
        <w:rPr>
          <w:rFonts w:eastAsia="MS Gothic"/>
          <w:b/>
          <w:bCs/>
          <w:color w:val="4F81BD"/>
        </w:rPr>
        <w:t xml:space="preserve">Debtor Bank receives the resubmitted mandate cancellation request (pain.011) </w:t>
      </w:r>
      <w:r>
        <w:rPr>
          <w:rFonts w:eastAsia="MS Gothic"/>
          <w:b/>
          <w:bCs/>
          <w:color w:val="4F81BD"/>
        </w:rPr>
        <w:t xml:space="preserve">and identifies it as a </w:t>
      </w:r>
      <w:r w:rsidRPr="008B233A">
        <w:rPr>
          <w:rFonts w:eastAsia="MS Gothic"/>
          <w:b/>
          <w:bCs/>
          <w:color w:val="4F81BD"/>
        </w:rPr>
        <w:t xml:space="preserve">duplicate of </w:t>
      </w:r>
      <w:r>
        <w:rPr>
          <w:rFonts w:eastAsia="MS Gothic"/>
          <w:b/>
          <w:bCs/>
          <w:color w:val="4F81BD"/>
        </w:rPr>
        <w:t xml:space="preserve">the </w:t>
      </w:r>
      <w:r w:rsidRPr="008B233A">
        <w:rPr>
          <w:rFonts w:eastAsia="MS Gothic"/>
          <w:b/>
          <w:bCs/>
          <w:color w:val="4F81BD"/>
        </w:rPr>
        <w:t>original</w:t>
      </w:r>
      <w:r>
        <w:rPr>
          <w:rFonts w:eastAsia="MS Gothic"/>
          <w:b/>
          <w:bCs/>
          <w:color w:val="4F81BD"/>
        </w:rPr>
        <w:t xml:space="preserve"> cancellation request.</w:t>
      </w:r>
    </w:p>
    <w:p w:rsidR="004C404A" w:rsidP="00E92BA0" w:rsidRDefault="004C404A" w14:paraId="15B25673" w14:textId="77777777">
      <w:pPr>
        <w:jc w:val="both"/>
        <w:rPr>
          <w:rFonts w:eastAsia="MS Gothic"/>
          <w:b/>
          <w:bCs/>
          <w:color w:val="4F81BD"/>
        </w:rPr>
      </w:pPr>
    </w:p>
    <w:p w:rsidR="004C404A" w:rsidP="00E92BA0" w:rsidRDefault="004C404A" w14:paraId="75AB2528" w14:textId="77777777">
      <w:pPr>
        <w:jc w:val="both"/>
        <w:rPr>
          <w:rFonts w:eastAsia="MS Gothic"/>
          <w:b/>
          <w:bCs/>
          <w:color w:val="4F81BD"/>
        </w:rPr>
      </w:pPr>
      <w:r w:rsidRPr="008B233A">
        <w:rPr>
          <w:rFonts w:eastAsia="MS Gothic"/>
          <w:b/>
          <w:bCs/>
          <w:color w:val="4F81BD"/>
        </w:rPr>
        <w:t>The Debtor Bank respond</w:t>
      </w:r>
      <w:r>
        <w:rPr>
          <w:rFonts w:eastAsia="MS Gothic"/>
          <w:b/>
          <w:bCs/>
          <w:color w:val="4F81BD"/>
        </w:rPr>
        <w:t>s</w:t>
      </w:r>
      <w:r w:rsidRPr="008B233A">
        <w:rPr>
          <w:rFonts w:eastAsia="MS Gothic"/>
          <w:b/>
          <w:bCs/>
          <w:color w:val="4F81BD"/>
        </w:rPr>
        <w:t xml:space="preserve"> with </w:t>
      </w:r>
      <w:r>
        <w:rPr>
          <w:rFonts w:eastAsia="MS Gothic"/>
          <w:b/>
          <w:bCs/>
          <w:color w:val="4F81BD"/>
        </w:rPr>
        <w:t>the original</w:t>
      </w:r>
      <w:r w:rsidRPr="008B233A">
        <w:rPr>
          <w:rFonts w:eastAsia="MS Gothic"/>
          <w:b/>
          <w:bCs/>
          <w:color w:val="4F81BD"/>
        </w:rPr>
        <w:t xml:space="preserve"> mandate acceptance report (pain.012). </w:t>
      </w:r>
    </w:p>
    <w:p w:rsidR="004C404A" w:rsidP="00E92BA0" w:rsidRDefault="004C404A" w14:paraId="41BD7641" w14:textId="77777777">
      <w:pPr>
        <w:rPr>
          <w:i/>
        </w:rPr>
      </w:pPr>
    </w:p>
    <w:p w:rsidRPr="00E47603" w:rsidR="004C404A" w:rsidP="00E92BA0" w:rsidRDefault="004C404A" w14:paraId="1C6E65DF" w14:textId="77777777">
      <w:pPr>
        <w:rPr>
          <w:i/>
        </w:rPr>
      </w:pPr>
      <w:r w:rsidRPr="00E47603">
        <w:rPr>
          <w:i/>
        </w:rPr>
        <w:t xml:space="preserve">On Creditor request, Creditor Bank is allowed to resubmit the mandate </w:t>
      </w:r>
      <w:r>
        <w:rPr>
          <w:i/>
        </w:rPr>
        <w:t>cancellation</w:t>
      </w:r>
      <w:r w:rsidRPr="00E47603">
        <w:rPr>
          <w:i/>
        </w:rPr>
        <w:t xml:space="preserve"> request up to 3 times and if no response message is received from the Debtor Bank the Creditor Bank needs to raise an alert to required AC participants.</w:t>
      </w:r>
    </w:p>
    <w:p w:rsidRPr="00E47603" w:rsidR="004C404A" w:rsidP="00E92BA0" w:rsidRDefault="004C404A" w14:paraId="5246CFB6" w14:textId="77777777">
      <w:pPr>
        <w:rPr>
          <w:i/>
        </w:rPr>
      </w:pPr>
      <w:r w:rsidRPr="00E47603">
        <w:rPr>
          <w:i/>
        </w:rPr>
        <w:t>The Creditor Bank will decide on the alert required when resubmissions have been exhausted, e.g. manual process-ops call.</w:t>
      </w:r>
    </w:p>
    <w:p w:rsidRPr="00E47603" w:rsidR="004C404A" w:rsidP="00E92BA0" w:rsidRDefault="004C404A" w14:paraId="019B5FB3" w14:textId="77777777">
      <w:pPr>
        <w:rPr>
          <w:i/>
        </w:rPr>
      </w:pPr>
      <w:r w:rsidRPr="00E47603">
        <w:rPr>
          <w:i/>
        </w:rPr>
        <w:t xml:space="preserve">The message resubmissions </w:t>
      </w:r>
      <w:r>
        <w:rPr>
          <w:i/>
        </w:rPr>
        <w:t xml:space="preserve">are indicated </w:t>
      </w:r>
      <w:r w:rsidRPr="00E47603">
        <w:rPr>
          <w:i/>
        </w:rPr>
        <w:t>by a</w:t>
      </w:r>
      <w:r>
        <w:rPr>
          <w:i/>
        </w:rPr>
        <w:t xml:space="preserve"> transmission counter</w:t>
      </w:r>
      <w:r w:rsidRPr="00E47603">
        <w:rPr>
          <w:i/>
        </w:rPr>
        <w:t xml:space="preserve"> tag</w:t>
      </w:r>
      <w:r>
        <w:rPr>
          <w:i/>
        </w:rPr>
        <w:t xml:space="preserve"> in messages which contain </w:t>
      </w:r>
      <w:r w:rsidRPr="00E47603">
        <w:rPr>
          <w:i/>
        </w:rPr>
        <w:t>values 1</w:t>
      </w:r>
      <w:r>
        <w:rPr>
          <w:i/>
        </w:rPr>
        <w:t xml:space="preserve"> </w:t>
      </w:r>
      <w:r w:rsidRPr="00E47603">
        <w:rPr>
          <w:i/>
        </w:rPr>
        <w:t>(for the original message)</w:t>
      </w:r>
      <w:r>
        <w:rPr>
          <w:i/>
        </w:rPr>
        <w:t>,</w:t>
      </w:r>
      <w:r w:rsidRPr="00E47603">
        <w:rPr>
          <w:i/>
        </w:rPr>
        <w:t xml:space="preserve"> 2, 3 &amp; 4 (for the resubmitted messages)</w:t>
      </w:r>
      <w:r>
        <w:rPr>
          <w:i/>
        </w:rPr>
        <w:t>.</w:t>
      </w:r>
    </w:p>
    <w:p w:rsidRPr="00C75421" w:rsidR="004C404A" w:rsidP="00E92BA0" w:rsidRDefault="004C404A" w14:paraId="40B2FCB1" w14:textId="77777777"/>
    <w:p w:rsidR="004C404A" w:rsidP="00E92BA0" w:rsidRDefault="004C404A" w14:paraId="2D94E1A7" w14:textId="77777777"/>
    <w:p w:rsidR="004C404A" w:rsidP="00E92BA0" w:rsidRDefault="004C404A" w14:paraId="43A19052" w14:textId="77777777">
      <w:bookmarkStart w:name="_Toc455311592" w:id="2698"/>
    </w:p>
    <w:p w:rsidR="00EA4454" w:rsidRDefault="00EA4454" w14:paraId="282A6CA9" w14:textId="77777777">
      <w:r>
        <w:br w:type="page"/>
      </w:r>
    </w:p>
    <w:p w:rsidRPr="00AB047E" w:rsidR="00307F3F" w:rsidP="002C2973" w:rsidRDefault="00307F3F" w14:paraId="7E97652F" w14:textId="77777777">
      <w:pPr>
        <w:pStyle w:val="ListParagraph"/>
        <w:numPr>
          <w:ilvl w:val="1"/>
          <w:numId w:val="50"/>
        </w:numPr>
        <w:ind w:left="0" w:firstLine="0"/>
        <w:outlineLvl w:val="1"/>
      </w:pPr>
      <w:bookmarkStart w:name="_Toc536096806" w:id="2699"/>
      <w:r w:rsidRPr="00AB047E">
        <w:t xml:space="preserve">TT3 - </w:t>
      </w:r>
      <w:r w:rsidRPr="00D71C7C" w:rsidR="00FC292A">
        <w:t>Real Time Card Pre Payments Alternative Cases</w:t>
      </w:r>
      <w:bookmarkEnd w:id="2698"/>
      <w:bookmarkEnd w:id="2699"/>
    </w:p>
    <w:p w:rsidRPr="00AB047E" w:rsidR="00307F3F" w:rsidP="002C2973" w:rsidRDefault="00307F3F" w14:paraId="1111BB75" w14:textId="77777777">
      <w:pPr>
        <w:pStyle w:val="ListParagraph"/>
        <w:numPr>
          <w:ilvl w:val="2"/>
          <w:numId w:val="50"/>
        </w:numPr>
        <w:ind w:left="0" w:firstLine="0"/>
        <w:outlineLvl w:val="2"/>
      </w:pPr>
      <w:bookmarkStart w:name="_Toc459871256" w:id="2700"/>
      <w:bookmarkStart w:name="_Toc459883217" w:id="2701"/>
      <w:bookmarkStart w:name="_Toc455311593" w:id="2702"/>
      <w:bookmarkStart w:name="_Toc536096807" w:id="2703"/>
      <w:bookmarkEnd w:id="2700"/>
      <w:bookmarkEnd w:id="2701"/>
      <w:r w:rsidRPr="00AB047E">
        <w:t>TT3 – Mandate Initiation – card</w:t>
      </w:r>
      <w:bookmarkEnd w:id="2702"/>
      <w:bookmarkEnd w:id="2703"/>
    </w:p>
    <w:p w:rsidR="00307F3F" w:rsidP="00E92BA0" w:rsidRDefault="00307F3F" w14:paraId="705122E3" w14:textId="77777777">
      <w:pPr>
        <w:pStyle w:val="ListParagraph"/>
        <w:ind w:left="0"/>
      </w:pPr>
    </w:p>
    <w:p w:rsidRPr="005049AF" w:rsidR="00307F3F" w:rsidP="00E92BA0" w:rsidRDefault="00307F3F" w14:paraId="73B43ED2" w14:textId="77777777">
      <w:pPr>
        <w:rPr>
          <w:b/>
        </w:rPr>
      </w:pPr>
      <w:r w:rsidRPr="005049AF">
        <w:rPr>
          <w:b/>
        </w:rPr>
        <w:t>Messaging anomalies on Debtor Authentication Request Leg as per current card processing scenarios.</w:t>
      </w:r>
    </w:p>
    <w:p w:rsidR="00307F3F" w:rsidP="00E92BA0" w:rsidRDefault="00307F3F" w14:paraId="64DAEEE8" w14:textId="77777777">
      <w:pPr>
        <w:pStyle w:val="ListParagraph"/>
        <w:ind w:left="0"/>
      </w:pPr>
      <w:r>
        <w:t xml:space="preserve">N.B. New reason codes have been added for the responses </w:t>
      </w:r>
    </w:p>
    <w:p w:rsidR="00307F3F" w:rsidP="00E92BA0" w:rsidRDefault="00307F3F" w14:paraId="3E0C146C" w14:textId="77777777">
      <w:r>
        <w:t>P 39 must return “05” and the reason code will be returned within the R8 token</w:t>
      </w:r>
    </w:p>
    <w:p w:rsidR="00307F3F" w:rsidP="00E92BA0" w:rsidRDefault="00307F3F" w14:paraId="70783A6A" w14:textId="77777777"/>
    <w:p w:rsidRPr="002D6E2C" w:rsidR="00307F3F" w:rsidP="00E92BA0" w:rsidRDefault="00307F3F" w14:paraId="4F65E3C7" w14:textId="77777777">
      <w:pPr>
        <w:tabs>
          <w:tab w:val="left" w:pos="1276"/>
        </w:tabs>
        <w:rPr>
          <w:b/>
        </w:rPr>
      </w:pPr>
      <w:r w:rsidRPr="002D6E2C">
        <w:rPr>
          <w:b/>
        </w:rPr>
        <w:t>Alternative Case</w:t>
      </w:r>
      <w:r>
        <w:rPr>
          <w:b/>
        </w:rPr>
        <w:t xml:space="preserve"> </w:t>
      </w:r>
      <w:r w:rsidRPr="002D6E2C">
        <w:rPr>
          <w:b/>
        </w:rPr>
        <w:t>1:</w:t>
      </w:r>
    </w:p>
    <w:p w:rsidRPr="00E47603" w:rsidR="00307F3F" w:rsidP="00E92BA0" w:rsidRDefault="00127981" w14:paraId="12E01918" w14:textId="77777777">
      <w:r>
        <w:rPr>
          <w:noProof/>
          <w:lang w:val="en-US"/>
        </w:rPr>
        <w:drawing>
          <wp:inline distT="0" distB="0" distL="0" distR="0" wp14:anchorId="71F17845" wp14:editId="579FD1E5">
            <wp:extent cx="5724525" cy="33718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307F3F" w:rsidP="00E92BA0" w:rsidRDefault="00307F3F" w14:paraId="3A2F725B" w14:textId="77777777">
      <w:pPr>
        <w:pStyle w:val="ListParagraph"/>
        <w:ind w:left="0"/>
      </w:pPr>
    </w:p>
    <w:p w:rsidRPr="002D6E2C" w:rsidR="00307F3F" w:rsidP="00E92BA0" w:rsidRDefault="00307F3F" w14:paraId="4942CF38"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obtains all required information for contract and mandate registration via Creditor User Interface.</w:t>
      </w:r>
    </w:p>
    <w:p w:rsidRPr="002D6E2C" w:rsidR="00307F3F" w:rsidP="00E92BA0" w:rsidRDefault="00307F3F" w14:paraId="23148018" w14:textId="77777777">
      <w:r w:rsidRPr="002D6E2C">
        <w:t>Debtor is face to face with Creditor.</w:t>
      </w:r>
    </w:p>
    <w:p w:rsidRPr="002D6E2C" w:rsidR="00307F3F" w:rsidP="00E92BA0" w:rsidRDefault="00307F3F" w14:paraId="6482F002" w14:textId="77777777"/>
    <w:p w:rsidRPr="002D6E2C" w:rsidR="00307F3F" w:rsidP="00E92BA0" w:rsidRDefault="00307F3F" w14:paraId="0E3E6E06"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initiates mandate registration process.</w:t>
      </w:r>
    </w:p>
    <w:p w:rsidRPr="002D6E2C" w:rsidR="00307F3F" w:rsidP="00E92BA0" w:rsidRDefault="00307F3F" w14:paraId="0C0F81DF" w14:textId="77777777">
      <w:r w:rsidRPr="002D6E2C">
        <w:t>Debtor swipes/dips card and enters pin to authorise the mandate at Creditor.</w:t>
      </w:r>
    </w:p>
    <w:p w:rsidRPr="002D6E2C" w:rsidR="00307F3F" w:rsidP="00E92BA0" w:rsidRDefault="00307F3F" w14:paraId="49F60980" w14:textId="77777777">
      <w:pPr>
        <w:pStyle w:val="Heading2"/>
        <w:numPr>
          <w:ilvl w:val="0"/>
          <w:numId w:val="0"/>
        </w:numPr>
        <w:spacing w:before="0" w:after="0" w:line="240" w:lineRule="auto"/>
        <w:rPr>
          <w:rFonts w:ascii="Calibri" w:hAnsi="Calibri" w:eastAsia="MS Gothic"/>
          <w:bCs/>
          <w:color w:val="4F81BD"/>
          <w:sz w:val="20"/>
          <w:szCs w:val="20"/>
          <w:lang w:val="en-ZA"/>
        </w:rPr>
      </w:pPr>
    </w:p>
    <w:p w:rsidRPr="00BC3BA2" w:rsidR="00307F3F" w:rsidP="00E92BA0" w:rsidRDefault="00307F3F" w14:paraId="7ED743E5"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authentication request leg of mandate registration process is initiated.</w:t>
      </w:r>
    </w:p>
    <w:p w:rsidRPr="002D6E2C" w:rsidR="00307F3F" w:rsidP="00E92BA0" w:rsidRDefault="00307F3F" w14:paraId="2354A493"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D66EC3" w:rsidR="00307F3F" w:rsidP="00E92BA0" w:rsidRDefault="00307F3F" w14:paraId="013A62F7"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Creditor sends card authorisation request (</w:t>
      </w:r>
      <w:hyperlink w:history="1" w:anchor="_Mandate_Authentication_Request">
        <w:r w:rsidRPr="00D66EC3">
          <w:rPr>
            <w:rFonts w:ascii="Calibri" w:hAnsi="Calibri"/>
            <w:color w:val="4F81BD"/>
            <w:sz w:val="22"/>
            <w:szCs w:val="22"/>
          </w:rPr>
          <w:t>0200</w:t>
        </w:r>
      </w:hyperlink>
      <w:r w:rsidRPr="00D66EC3">
        <w:rPr>
          <w:rFonts w:ascii="Calibri" w:hAnsi="Calibri" w:eastAsia="MS Gothic"/>
          <w:bCs/>
          <w:color w:val="4F81BD"/>
          <w:sz w:val="22"/>
          <w:szCs w:val="22"/>
          <w:lang w:val="en-ZA"/>
        </w:rPr>
        <w:t>) to Creditor Bank.</w:t>
      </w:r>
    </w:p>
    <w:p w:rsidRPr="002D6E2C" w:rsidR="00307F3F" w:rsidP="00E92BA0" w:rsidRDefault="00307F3F" w14:paraId="37F33CC0" w14:textId="77777777">
      <w:pPr>
        <w:pStyle w:val="Heading2"/>
        <w:numPr>
          <w:ilvl w:val="0"/>
          <w:numId w:val="0"/>
        </w:numPr>
        <w:spacing w:before="0" w:after="0" w:line="240" w:lineRule="auto"/>
        <w:rPr>
          <w:rFonts w:ascii="Calibri" w:hAnsi="Calibri" w:eastAsia="MS Gothic"/>
          <w:bCs/>
          <w:color w:val="4F81BD"/>
          <w:sz w:val="20"/>
          <w:szCs w:val="20"/>
          <w:lang w:val="en-ZA"/>
        </w:rPr>
      </w:pPr>
    </w:p>
    <w:p w:rsidRPr="00D66EC3" w:rsidR="00307F3F" w:rsidP="00E92BA0" w:rsidRDefault="00307F3F" w14:paraId="096E733D"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Creditor Bank validates the Creditor and sends card authorisation request (</w:t>
      </w:r>
      <w:hyperlink w:history="1" w:anchor="_Mandate_Authentication_Request">
        <w:r w:rsidRPr="00D66EC3">
          <w:rPr>
            <w:rFonts w:ascii="Calibri" w:hAnsi="Calibri"/>
            <w:color w:val="4F81BD"/>
            <w:sz w:val="22"/>
            <w:szCs w:val="22"/>
          </w:rPr>
          <w:t>0200</w:t>
        </w:r>
      </w:hyperlink>
      <w:r w:rsidRPr="00D66EC3">
        <w:rPr>
          <w:rFonts w:ascii="Calibri" w:hAnsi="Calibri" w:eastAsia="MS Gothic"/>
          <w:bCs/>
          <w:color w:val="4F81BD"/>
          <w:sz w:val="22"/>
          <w:szCs w:val="22"/>
          <w:lang w:val="en-ZA"/>
        </w:rPr>
        <w:t>) to the ACH.</w:t>
      </w:r>
    </w:p>
    <w:p w:rsidRPr="002D6E2C" w:rsidR="00307F3F" w:rsidP="00E92BA0" w:rsidRDefault="00307F3F" w14:paraId="6D478FCC" w14:textId="77777777">
      <w:r w:rsidRPr="002D6E2C">
        <w:t xml:space="preserve">Creditor Bank validates the Creditor and confirms that he is in good standing and submits card authorisation request to the ACH. </w:t>
      </w:r>
    </w:p>
    <w:p w:rsidRPr="002D6E2C" w:rsidR="00307F3F" w:rsidP="00E92BA0" w:rsidRDefault="00307F3F" w14:paraId="6D647E7E" w14:textId="77777777"/>
    <w:p w:rsidRPr="002D6E2C" w:rsidR="00307F3F" w:rsidP="00E92BA0" w:rsidRDefault="00307F3F" w14:paraId="43558B81"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validates card authorisation request (</w:t>
      </w:r>
      <w:r>
        <w:rPr>
          <w:rFonts w:ascii="Calibri" w:hAnsi="Calibri" w:eastAsia="MS Gothic"/>
          <w:bCs/>
          <w:color w:val="4F81BD"/>
          <w:sz w:val="22"/>
          <w:szCs w:val="22"/>
          <w:lang w:val="en-ZA"/>
        </w:rPr>
        <w:t>0200</w:t>
      </w:r>
      <w:r w:rsidRPr="002D6E2C">
        <w:rPr>
          <w:rFonts w:ascii="Calibri" w:hAnsi="Calibri" w:eastAsia="MS Gothic"/>
          <w:bCs/>
          <w:color w:val="4F81BD"/>
          <w:sz w:val="22"/>
          <w:szCs w:val="22"/>
          <w:lang w:val="en-ZA"/>
        </w:rPr>
        <w:t>).</w:t>
      </w:r>
    </w:p>
    <w:p w:rsidRPr="002D6E2C" w:rsidR="00307F3F" w:rsidP="00E92BA0" w:rsidRDefault="00307F3F" w14:paraId="43D5A4B6" w14:textId="77777777">
      <w:r w:rsidRPr="002D6E2C">
        <w:t>ACH performs the following minimum validation:</w:t>
      </w:r>
    </w:p>
    <w:p w:rsidRPr="002D6E2C" w:rsidR="00307F3F" w:rsidP="002C2973" w:rsidRDefault="00307F3F" w14:paraId="761CB394" w14:textId="77777777">
      <w:pPr>
        <w:pStyle w:val="ListParagraph"/>
        <w:numPr>
          <w:ilvl w:val="0"/>
          <w:numId w:val="7"/>
        </w:numPr>
        <w:ind w:left="0" w:firstLine="0"/>
      </w:pPr>
      <w:r w:rsidRPr="002D6E2C">
        <w:t>Financial institution</w:t>
      </w:r>
    </w:p>
    <w:p w:rsidRPr="002D6E2C" w:rsidR="00307F3F" w:rsidP="002C2973" w:rsidRDefault="00307F3F" w14:paraId="46223053" w14:textId="77777777">
      <w:pPr>
        <w:pStyle w:val="ListParagraph"/>
        <w:numPr>
          <w:ilvl w:val="0"/>
          <w:numId w:val="7"/>
        </w:numPr>
        <w:ind w:left="0" w:firstLine="0"/>
      </w:pPr>
      <w:r w:rsidRPr="002D6E2C">
        <w:t>BINs</w:t>
      </w:r>
    </w:p>
    <w:p w:rsidRPr="002D6E2C" w:rsidR="00307F3F" w:rsidP="002C2973" w:rsidRDefault="00307F3F" w14:paraId="28A4A7DC" w14:textId="77777777">
      <w:pPr>
        <w:pStyle w:val="ListParagraph"/>
        <w:numPr>
          <w:ilvl w:val="0"/>
          <w:numId w:val="7"/>
        </w:numPr>
        <w:ind w:left="0" w:firstLine="0"/>
      </w:pPr>
      <w:r w:rsidRPr="002D6E2C">
        <w:t xml:space="preserve">Switching codes </w:t>
      </w:r>
    </w:p>
    <w:p w:rsidR="00307F3F" w:rsidP="002C2973" w:rsidRDefault="00307F3F" w14:paraId="4FC8763E" w14:textId="77777777">
      <w:pPr>
        <w:pStyle w:val="ListParagraph"/>
        <w:numPr>
          <w:ilvl w:val="0"/>
          <w:numId w:val="7"/>
        </w:numPr>
        <w:ind w:left="0" w:firstLine="0"/>
      </w:pPr>
      <w:r w:rsidRPr="002D6E2C">
        <w:t>Message format</w:t>
      </w:r>
    </w:p>
    <w:p w:rsidRPr="002D6E2C" w:rsidR="00307F3F" w:rsidP="00E92BA0" w:rsidRDefault="00307F3F" w14:paraId="586D01C3" w14:textId="77777777">
      <w:pPr>
        <w:pStyle w:val="ListParagraph"/>
        <w:ind w:left="0"/>
      </w:pPr>
    </w:p>
    <w:p w:rsidRPr="002D6E2C" w:rsidR="00307F3F" w:rsidP="00E92BA0" w:rsidRDefault="00307F3F" w14:paraId="68E97C7D"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sends card authorisation request (</w:t>
      </w:r>
      <w:r>
        <w:rPr>
          <w:rFonts w:ascii="Calibri" w:hAnsi="Calibri" w:eastAsia="MS Gothic"/>
          <w:bCs/>
          <w:color w:val="4F81BD"/>
          <w:sz w:val="22"/>
          <w:szCs w:val="22"/>
          <w:lang w:val="en-ZA"/>
        </w:rPr>
        <w:t>0200</w:t>
      </w:r>
      <w:r w:rsidRPr="002D6E2C">
        <w:rPr>
          <w:rFonts w:ascii="Calibri" w:hAnsi="Calibri" w:eastAsia="MS Gothic"/>
          <w:bCs/>
          <w:color w:val="4F81BD"/>
          <w:sz w:val="22"/>
          <w:szCs w:val="22"/>
          <w:lang w:val="en-ZA"/>
        </w:rPr>
        <w:t>) to Debtor Bank.</w:t>
      </w:r>
    </w:p>
    <w:p w:rsidRPr="002D6E2C" w:rsidR="00307F3F" w:rsidP="00E92BA0" w:rsidRDefault="00307F3F" w14:paraId="6059C1C4"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307F3F" w:rsidP="00E92BA0" w:rsidRDefault="00307F3F" w14:paraId="6E6B6DCB"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validates card authorisation request (</w:t>
      </w:r>
      <w:r>
        <w:rPr>
          <w:rFonts w:ascii="Calibri" w:hAnsi="Calibri" w:eastAsia="MS Gothic"/>
          <w:bCs/>
          <w:color w:val="4F81BD"/>
          <w:sz w:val="22"/>
          <w:szCs w:val="22"/>
          <w:lang w:val="en-ZA"/>
        </w:rPr>
        <w:t>0200</w:t>
      </w:r>
      <w:r w:rsidRPr="002D6E2C">
        <w:rPr>
          <w:rFonts w:ascii="Calibri" w:hAnsi="Calibri" w:eastAsia="MS Gothic"/>
          <w:bCs/>
          <w:color w:val="4F81BD"/>
          <w:sz w:val="22"/>
          <w:szCs w:val="22"/>
          <w:lang w:val="en-ZA"/>
        </w:rPr>
        <w:t>)</w:t>
      </w:r>
    </w:p>
    <w:p w:rsidRPr="002D6E2C" w:rsidR="00307F3F" w:rsidP="00E92BA0" w:rsidRDefault="00307F3F" w14:paraId="2A5FECAC" w14:textId="77777777">
      <w:r w:rsidRPr="002D6E2C">
        <w:t>Debtor Bank does validation as per card</w:t>
      </w:r>
      <w:r>
        <w:t>,</w:t>
      </w:r>
      <w:r w:rsidRPr="002D6E2C">
        <w:t xml:space="preserve"> PIN</w:t>
      </w:r>
      <w:r>
        <w:t>, account and Debtor ID.</w:t>
      </w:r>
    </w:p>
    <w:p w:rsidRPr="002D6E2C" w:rsidR="00307F3F" w:rsidP="00E92BA0" w:rsidRDefault="00307F3F" w14:paraId="3D0759ED" w14:textId="77777777">
      <w:pPr>
        <w:pStyle w:val="ListParagraph"/>
        <w:ind w:left="0"/>
      </w:pPr>
    </w:p>
    <w:p w:rsidRPr="002D6E2C" w:rsidR="00307F3F" w:rsidP="00E92BA0" w:rsidRDefault="00307F3F" w14:paraId="5E11B1F6"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Debtor Bank responds with a card acceptance response (</w:t>
      </w:r>
      <w:r>
        <w:rPr>
          <w:rFonts w:ascii="Calibri" w:hAnsi="Calibri" w:eastAsia="MS Gothic"/>
          <w:bCs/>
          <w:color w:val="4F81BD"/>
          <w:sz w:val="22"/>
          <w:szCs w:val="22"/>
          <w:lang w:val="en-ZA"/>
        </w:rPr>
        <w:t>0210</w:t>
      </w:r>
      <w:r w:rsidRPr="002D6E2C">
        <w:rPr>
          <w:rFonts w:ascii="Calibri" w:hAnsi="Calibri" w:eastAsia="MS Gothic"/>
          <w:bCs/>
          <w:color w:val="4F81BD"/>
          <w:sz w:val="22"/>
          <w:szCs w:val="22"/>
          <w:lang w:val="en-ZA"/>
        </w:rPr>
        <w:t>) to the ACH</w:t>
      </w:r>
      <w:r>
        <w:rPr>
          <w:rFonts w:ascii="Calibri" w:hAnsi="Calibri" w:eastAsia="MS Gothic"/>
          <w:bCs/>
          <w:color w:val="4F81BD"/>
          <w:sz w:val="22"/>
          <w:szCs w:val="22"/>
          <w:lang w:val="en-ZA"/>
        </w:rPr>
        <w:t xml:space="preserve"> with error reason code</w:t>
      </w:r>
      <w:r w:rsidRPr="002D6E2C">
        <w:rPr>
          <w:rFonts w:ascii="Calibri" w:hAnsi="Calibri" w:eastAsia="MS Gothic"/>
          <w:bCs/>
          <w:color w:val="4F81BD"/>
          <w:sz w:val="22"/>
          <w:szCs w:val="22"/>
          <w:lang w:val="en-ZA"/>
        </w:rPr>
        <w:t>.</w:t>
      </w:r>
    </w:p>
    <w:p w:rsidRPr="002D6E2C" w:rsidR="00307F3F" w:rsidP="00E92BA0" w:rsidRDefault="00307F3F" w14:paraId="67E5148A" w14:textId="77777777">
      <w:pPr>
        <w:pStyle w:val="ListParagraph"/>
        <w:ind w:left="0"/>
      </w:pPr>
    </w:p>
    <w:p w:rsidRPr="002D6E2C" w:rsidR="00307F3F" w:rsidP="00E92BA0" w:rsidRDefault="00307F3F" w14:paraId="5A51DABB"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ACH forwards the card acceptance response (</w:t>
      </w:r>
      <w:r>
        <w:rPr>
          <w:rFonts w:ascii="Calibri" w:hAnsi="Calibri" w:eastAsia="MS Gothic"/>
          <w:bCs/>
          <w:color w:val="4F81BD"/>
          <w:sz w:val="22"/>
          <w:szCs w:val="22"/>
          <w:lang w:val="en-ZA"/>
        </w:rPr>
        <w:t>0210</w:t>
      </w:r>
      <w:r w:rsidRPr="002D6E2C">
        <w:rPr>
          <w:rFonts w:ascii="Calibri" w:hAnsi="Calibri" w:eastAsia="MS Gothic"/>
          <w:bCs/>
          <w:color w:val="4F81BD"/>
          <w:sz w:val="22"/>
          <w:szCs w:val="22"/>
          <w:lang w:val="en-ZA"/>
        </w:rPr>
        <w:t>) to Creditor Bank.</w:t>
      </w:r>
    </w:p>
    <w:p w:rsidRPr="002D6E2C" w:rsidR="00307F3F" w:rsidP="00E92BA0" w:rsidRDefault="00307F3F" w14:paraId="114127A8"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307F3F" w:rsidP="00E92BA0" w:rsidRDefault="00307F3F" w14:paraId="0B9B04D8"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provides the Creditor with the card acceptance response (</w:t>
      </w:r>
      <w:r>
        <w:rPr>
          <w:rFonts w:ascii="Calibri" w:hAnsi="Calibri" w:eastAsia="MS Gothic"/>
          <w:bCs/>
          <w:color w:val="4F81BD"/>
          <w:sz w:val="22"/>
          <w:szCs w:val="22"/>
          <w:lang w:val="en-ZA"/>
        </w:rPr>
        <w:t>0210</w:t>
      </w:r>
      <w:r w:rsidRPr="002D6E2C">
        <w:rPr>
          <w:rFonts w:ascii="Calibri" w:hAnsi="Calibri" w:eastAsia="MS Gothic"/>
          <w:bCs/>
          <w:color w:val="4F81BD"/>
          <w:sz w:val="22"/>
          <w:szCs w:val="22"/>
          <w:lang w:val="en-ZA"/>
        </w:rPr>
        <w:t>).</w:t>
      </w:r>
    </w:p>
    <w:p w:rsidR="00307F3F" w:rsidP="00E92BA0" w:rsidRDefault="00307F3F" w14:paraId="55157768" w14:textId="77777777"/>
    <w:p w:rsidR="00307F3F" w:rsidP="00E92BA0" w:rsidRDefault="00307F3F" w14:paraId="3392BFAD" w14:textId="77777777"/>
    <w:p w:rsidRPr="00AB047E" w:rsidR="00307F3F" w:rsidP="00E92BA0" w:rsidRDefault="00307F3F" w14:paraId="1FD02318" w14:textId="77777777">
      <w:pPr>
        <w:spacing w:after="200" w:line="276" w:lineRule="auto"/>
        <w:rPr>
          <w:b/>
        </w:rPr>
      </w:pPr>
      <w:r>
        <w:rPr>
          <w:b/>
        </w:rPr>
        <w:br w:type="page"/>
      </w:r>
    </w:p>
    <w:p w:rsidRPr="00AB047E" w:rsidR="00307F3F" w:rsidP="002C2973" w:rsidRDefault="00D71C7C" w14:paraId="0EDF21FE" w14:textId="77777777">
      <w:pPr>
        <w:pStyle w:val="ListParagraph"/>
        <w:numPr>
          <w:ilvl w:val="1"/>
          <w:numId w:val="50"/>
        </w:numPr>
        <w:ind w:left="0" w:firstLine="0"/>
        <w:outlineLvl w:val="1"/>
      </w:pPr>
      <w:bookmarkStart w:name="_Toc455311596" w:id="2704"/>
      <w:bookmarkStart w:name="_Toc536096808" w:id="2705"/>
      <w:r w:rsidRPr="004C404A">
        <w:t>Batch Pre Payments Alternative Cases</w:t>
      </w:r>
      <w:bookmarkEnd w:id="2704"/>
      <w:bookmarkEnd w:id="2705"/>
    </w:p>
    <w:p w:rsidR="00307F3F" w:rsidP="00E92BA0" w:rsidRDefault="00307F3F" w14:paraId="2127D1AF" w14:textId="77777777">
      <w:pPr>
        <w:pStyle w:val="ListParagraph"/>
        <w:ind w:left="0"/>
      </w:pPr>
    </w:p>
    <w:p w:rsidR="00307F3F" w:rsidP="00E92BA0" w:rsidRDefault="00307F3F" w14:paraId="0FA3FA33" w14:textId="77777777">
      <w:pPr>
        <w:rPr>
          <w:i/>
        </w:rPr>
      </w:pPr>
      <w:r>
        <w:rPr>
          <w:i/>
        </w:rPr>
        <w:t xml:space="preserve">SCENARIOS </w:t>
      </w:r>
      <w:r w:rsidRPr="00A111DB">
        <w:rPr>
          <w:i/>
        </w:rPr>
        <w:t xml:space="preserve"> </w:t>
      </w:r>
    </w:p>
    <w:p w:rsidR="00307F3F" w:rsidP="00E92BA0" w:rsidRDefault="00307F3F" w14:paraId="20C21EEA" w14:textId="77777777"/>
    <w:p w:rsidRPr="00AB047E" w:rsidR="00307F3F" w:rsidP="002C2973" w:rsidRDefault="00307F3F" w14:paraId="5228CD2D" w14:textId="77777777">
      <w:pPr>
        <w:pStyle w:val="ListParagraph"/>
        <w:numPr>
          <w:ilvl w:val="2"/>
          <w:numId w:val="50"/>
        </w:numPr>
        <w:ind w:left="0" w:firstLine="0"/>
        <w:outlineLvl w:val="2"/>
      </w:pPr>
      <w:bookmarkStart w:name="_Toc536096809" w:id="2706"/>
      <w:bookmarkStart w:name="_Toc455311597" w:id="2707"/>
      <w:r w:rsidRPr="00AB047E">
        <w:t>TT2 – Mandate Initiation</w:t>
      </w:r>
      <w:bookmarkEnd w:id="2706"/>
      <w:r w:rsidRPr="00AB047E">
        <w:t xml:space="preserve"> </w:t>
      </w:r>
      <w:bookmarkEnd w:id="2707"/>
    </w:p>
    <w:p w:rsidR="00307F3F" w:rsidP="00E92BA0" w:rsidRDefault="00307F3F" w14:paraId="02540CD8" w14:textId="77777777">
      <w:pPr>
        <w:pStyle w:val="ListParagraph"/>
        <w:ind w:left="0"/>
      </w:pPr>
    </w:p>
    <w:p w:rsidRPr="00697C68" w:rsidR="00307F3F" w:rsidP="00E92BA0" w:rsidRDefault="00307F3F" w14:paraId="6D7D779C" w14:textId="77777777">
      <w:pPr>
        <w:rPr>
          <w:b/>
        </w:rPr>
      </w:pPr>
      <w:r w:rsidRPr="00697C68">
        <w:rPr>
          <w:b/>
        </w:rPr>
        <w:t>Alternative Case</w:t>
      </w:r>
      <w:r>
        <w:rPr>
          <w:b/>
        </w:rPr>
        <w:t xml:space="preserve"> </w:t>
      </w:r>
      <w:r w:rsidRPr="00697C68">
        <w:rPr>
          <w:b/>
        </w:rPr>
        <w:t>1:</w:t>
      </w:r>
    </w:p>
    <w:p w:rsidR="00307F3F" w:rsidP="00E92BA0" w:rsidRDefault="00307F3F" w14:paraId="01627DE9" w14:textId="77777777">
      <w:r w:rsidRPr="00697C68">
        <w:rPr>
          <w:b/>
        </w:rPr>
        <w:t>Batch mandate initiation request from Creditor fails at Creditor Bank</w:t>
      </w:r>
      <w:r w:rsidRPr="002D6E2C">
        <w:t>.</w:t>
      </w:r>
    </w:p>
    <w:p w:rsidR="00307F3F" w:rsidP="00E92BA0" w:rsidRDefault="00127981" w14:paraId="3A84FCC8" w14:textId="77777777">
      <w:r>
        <w:rPr>
          <w:noProof/>
          <w:lang w:val="en-US"/>
        </w:rPr>
        <w:drawing>
          <wp:inline distT="0" distB="0" distL="0" distR="0" wp14:anchorId="29442E83" wp14:editId="37B915C8">
            <wp:extent cx="5724525" cy="33718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Pr="002D6E2C" w:rsidR="00307F3F" w:rsidP="00E92BA0" w:rsidRDefault="00307F3F" w14:paraId="1AE253C9"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sends batch of mandate initiation requests to Creditor Bank.</w:t>
      </w:r>
    </w:p>
    <w:p w:rsidRPr="002D6E2C" w:rsidR="00307F3F" w:rsidP="00E92BA0" w:rsidRDefault="00307F3F" w14:paraId="77B4FDC3" w14:textId="77777777">
      <w:r w:rsidRPr="002D6E2C">
        <w:t>Message format to be determined by the Creditor Bank, but messages sent to Creditor Bank must contain all the data elements needed to create the mandate initiation requests (pain.009).</w:t>
      </w:r>
    </w:p>
    <w:p w:rsidR="00307F3F" w:rsidP="00E92BA0" w:rsidRDefault="00307F3F" w14:paraId="7578276F" w14:textId="77777777"/>
    <w:p w:rsidRPr="002D6E2C" w:rsidR="00307F3F" w:rsidP="00E92BA0" w:rsidRDefault="00307F3F" w14:paraId="1D8DC86F" w14:textId="77777777"/>
    <w:p w:rsidR="00307F3F" w:rsidP="00E92BA0" w:rsidRDefault="00307F3F" w14:paraId="634F0E95" w14:textId="77777777">
      <w:pPr>
        <w:jc w:val="both"/>
        <w:rPr>
          <w:rFonts w:eastAsia="MS Gothic"/>
          <w:b/>
          <w:bCs/>
          <w:color w:val="4F81BD"/>
        </w:rPr>
      </w:pPr>
      <w:r w:rsidRPr="0020007C">
        <w:rPr>
          <w:rFonts w:eastAsia="MS Gothic"/>
          <w:b/>
          <w:bCs/>
          <w:color w:val="4F81BD"/>
        </w:rPr>
        <w:t>Entire batch failure or individual mand</w:t>
      </w:r>
      <w:r>
        <w:rPr>
          <w:rFonts w:eastAsia="MS Gothic"/>
          <w:b/>
          <w:bCs/>
          <w:color w:val="4F81BD"/>
        </w:rPr>
        <w:t xml:space="preserve">ate initiation request failure. </w:t>
      </w:r>
    </w:p>
    <w:p w:rsidRPr="0020007C" w:rsidR="00307F3F" w:rsidP="00E92BA0" w:rsidRDefault="00307F3F" w14:paraId="6AEF562C" w14:textId="77777777">
      <w:pPr>
        <w:jc w:val="both"/>
        <w:rPr>
          <w:rFonts w:eastAsia="MS Gothic"/>
          <w:b/>
          <w:bCs/>
          <w:color w:val="4F81BD"/>
        </w:rPr>
      </w:pPr>
    </w:p>
    <w:p w:rsidR="00307F3F" w:rsidP="00E92BA0" w:rsidRDefault="00307F3F" w14:paraId="7AC9D356" w14:textId="77777777">
      <w:pPr>
        <w:jc w:val="both"/>
        <w:rPr>
          <w:rFonts w:eastAsia="MS Gothic"/>
          <w:b/>
          <w:bCs/>
          <w:color w:val="4F81BD"/>
        </w:rPr>
      </w:pPr>
      <w:r w:rsidRPr="0020007C">
        <w:rPr>
          <w:rFonts w:eastAsia="MS Gothic"/>
          <w:b/>
          <w:bCs/>
          <w:color w:val="4F81BD"/>
        </w:rPr>
        <w:t>Creditor Bank send</w:t>
      </w:r>
      <w:r>
        <w:rPr>
          <w:rFonts w:eastAsia="MS Gothic"/>
          <w:b/>
          <w:bCs/>
          <w:color w:val="4F81BD"/>
        </w:rPr>
        <w:t>s negative response to Creditor</w:t>
      </w:r>
    </w:p>
    <w:p w:rsidRPr="0020007C" w:rsidR="00307F3F" w:rsidP="00E92BA0" w:rsidRDefault="00307F3F" w14:paraId="2BBD861A" w14:textId="77777777">
      <w:pPr>
        <w:jc w:val="both"/>
        <w:rPr>
          <w:rFonts w:eastAsia="MS Gothic"/>
          <w:b/>
          <w:bCs/>
          <w:color w:val="4F81BD"/>
        </w:rPr>
      </w:pPr>
    </w:p>
    <w:p w:rsidR="00307F3F" w:rsidP="00E92BA0" w:rsidRDefault="00307F3F" w14:paraId="20CE50AA" w14:textId="77777777">
      <w:pPr>
        <w:jc w:val="both"/>
        <w:rPr>
          <w:rFonts w:eastAsia="MS Gothic"/>
          <w:b/>
          <w:bCs/>
          <w:color w:val="4F81BD"/>
        </w:rPr>
      </w:pPr>
      <w:r w:rsidRPr="0020007C">
        <w:rPr>
          <w:rFonts w:eastAsia="MS Gothic"/>
          <w:b/>
          <w:bCs/>
          <w:color w:val="4F81BD"/>
        </w:rPr>
        <w:t>Batch mandate initiation request process terminated.</w:t>
      </w:r>
    </w:p>
    <w:p w:rsidRPr="0020007C" w:rsidR="00307F3F" w:rsidP="00E92BA0" w:rsidRDefault="00307F3F" w14:paraId="25F94C99" w14:textId="77777777">
      <w:pPr>
        <w:jc w:val="both"/>
        <w:rPr>
          <w:rFonts w:eastAsia="MS Gothic"/>
          <w:b/>
          <w:bCs/>
          <w:color w:val="4F81BD"/>
        </w:rPr>
      </w:pPr>
    </w:p>
    <w:p w:rsidR="00127981" w:rsidP="00E92BA0" w:rsidRDefault="00127981" w14:paraId="67FC3DF4" w14:textId="77777777">
      <w:pPr>
        <w:rPr>
          <w:b/>
        </w:rPr>
      </w:pPr>
      <w:r>
        <w:rPr>
          <w:b/>
        </w:rPr>
        <w:br w:type="page"/>
      </w:r>
    </w:p>
    <w:p w:rsidRPr="00F47EFD" w:rsidR="00307F3F" w:rsidP="00E92BA0" w:rsidRDefault="00307F3F" w14:paraId="52E1B891" w14:textId="77777777">
      <w:pPr>
        <w:rPr>
          <w:b/>
        </w:rPr>
      </w:pPr>
      <w:r w:rsidRPr="00F47EFD">
        <w:rPr>
          <w:b/>
        </w:rPr>
        <w:t>Alternative Case</w:t>
      </w:r>
      <w:r>
        <w:rPr>
          <w:b/>
        </w:rPr>
        <w:t xml:space="preserve"> </w:t>
      </w:r>
      <w:r w:rsidRPr="00F47EFD">
        <w:rPr>
          <w:b/>
        </w:rPr>
        <w:t>2:</w:t>
      </w:r>
    </w:p>
    <w:p w:rsidR="00307F3F" w:rsidP="00E92BA0" w:rsidRDefault="00307F3F" w14:paraId="38728757" w14:textId="77777777">
      <w:pPr>
        <w:rPr>
          <w:b/>
        </w:rPr>
      </w:pPr>
      <w:r w:rsidRPr="00275136">
        <w:rPr>
          <w:b/>
        </w:rPr>
        <w:t>Batch Mandate initiation request (</w:t>
      </w:r>
      <w:hyperlink w:history="1" w:anchor="_Mandate_Initiation_Request_1">
        <w:r w:rsidRPr="00275136">
          <w:rPr>
            <w:b/>
          </w:rPr>
          <w:t>pain.009</w:t>
        </w:r>
      </w:hyperlink>
      <w:r w:rsidRPr="00275136">
        <w:rPr>
          <w:b/>
        </w:rPr>
        <w:t>) from Creditor Bank fails at ACH.</w:t>
      </w:r>
    </w:p>
    <w:p w:rsidR="00307F3F" w:rsidP="00E92BA0" w:rsidRDefault="00127981" w14:paraId="1CBEE754" w14:textId="77777777">
      <w:pPr>
        <w:rPr>
          <w:b/>
        </w:rPr>
      </w:pPr>
      <w:r>
        <w:rPr>
          <w:b/>
          <w:noProof/>
          <w:lang w:val="en-US"/>
        </w:rPr>
        <w:drawing>
          <wp:inline distT="0" distB="0" distL="0" distR="0" wp14:anchorId="52856A5A" wp14:editId="634DF096">
            <wp:extent cx="5724525" cy="33718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307F3F" w:rsidP="00E92BA0" w:rsidRDefault="00307F3F" w14:paraId="62BD495F" w14:textId="77777777">
      <w:pPr>
        <w:rPr>
          <w:b/>
        </w:rPr>
      </w:pPr>
    </w:p>
    <w:p w:rsidR="00307F3F" w:rsidP="00E92BA0" w:rsidRDefault="00307F3F" w14:paraId="12B4A2C6"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Creditor sends batch of mandate initiation requests to Creditor Bank.</w:t>
      </w:r>
    </w:p>
    <w:p w:rsidR="00307F3F" w:rsidP="00E92BA0" w:rsidRDefault="00307F3F" w14:paraId="36D53091" w14:textId="77777777">
      <w:r>
        <w:t>Message format to be determined by the Creditor Bank, but messages sent to Creditor Bank must contain all the data elements needed to create the mandate initiation requests (pain.009).</w:t>
      </w:r>
    </w:p>
    <w:p w:rsidR="00307F3F" w:rsidP="00E92BA0" w:rsidRDefault="00307F3F" w14:paraId="2BB4EBB7" w14:textId="77777777"/>
    <w:p w:rsidRPr="00D66EC3" w:rsidR="00307F3F" w:rsidP="00E92BA0" w:rsidRDefault="00307F3F" w14:paraId="56C3986E"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Creditor Bank sends batch of mandate initiation requests (</w:t>
      </w:r>
      <w:hyperlink w:history="1" w:anchor="_Mandate_Initiation_Request_1">
        <w:r w:rsidR="000D204D">
          <w:rPr>
            <w:rStyle w:val="Hyperlink"/>
            <w:rFonts w:ascii="Calibri" w:hAnsi="Calibri"/>
            <w:b w:val="0"/>
            <w:sz w:val="22"/>
            <w:szCs w:val="22"/>
            <w:lang w:val="en-ZA"/>
          </w:rPr>
          <w:t>pain.009</w:t>
        </w:r>
      </w:hyperlink>
      <w:r w:rsidRPr="00D66EC3">
        <w:rPr>
          <w:rFonts w:ascii="Calibri" w:hAnsi="Calibri" w:eastAsia="MS Gothic"/>
          <w:bCs/>
          <w:color w:val="4F81BD"/>
          <w:sz w:val="22"/>
          <w:szCs w:val="22"/>
          <w:lang w:val="en-ZA"/>
        </w:rPr>
        <w:t>) to ACH.</w:t>
      </w:r>
    </w:p>
    <w:p w:rsidR="00307F3F" w:rsidP="00E92BA0" w:rsidRDefault="00307F3F" w14:paraId="28BBA2B5" w14:textId="77777777">
      <w:r>
        <w:t xml:space="preserve">Creditor Bank validates the Creditors and confirms that they are in good standing and submits batch of mandate initiation requests to the ACH. </w:t>
      </w:r>
    </w:p>
    <w:p w:rsidR="00307F3F" w:rsidP="00E92BA0" w:rsidRDefault="00307F3F" w14:paraId="415DBF10" w14:textId="77777777"/>
    <w:p w:rsidRPr="00D66EC3" w:rsidR="00307F3F" w:rsidP="00E92BA0" w:rsidRDefault="00307F3F" w14:paraId="4477A353"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 xml:space="preserve">ACH validates requests and sends status report </w:t>
      </w:r>
      <w:r w:rsidRPr="00D66EC3">
        <w:rPr>
          <w:rFonts w:ascii="Calibri" w:hAnsi="Calibri" w:eastAsia="MS Gothic"/>
          <w:bCs/>
          <w:color w:val="4F81BD"/>
          <w:sz w:val="22"/>
          <w:szCs w:val="22"/>
        </w:rPr>
        <w:t>(</w:t>
      </w:r>
      <w:hyperlink w:history="1" w:anchor="Status_Report_for_Mandate_Messages" r:id="rId88">
        <w:r w:rsidRPr="00D66EC3">
          <w:rPr>
            <w:rFonts w:ascii="Calibri" w:hAnsi="Calibri" w:eastAsia="MS Gothic"/>
            <w:bCs/>
            <w:color w:val="4F81BD"/>
            <w:sz w:val="22"/>
            <w:szCs w:val="22"/>
          </w:rPr>
          <w:t>pacs.002</w:t>
        </w:r>
      </w:hyperlink>
      <w:r w:rsidRPr="00D66EC3">
        <w:rPr>
          <w:rFonts w:ascii="Calibri" w:hAnsi="Calibri" w:eastAsia="MS Gothic"/>
          <w:bCs/>
          <w:color w:val="4F81BD"/>
          <w:sz w:val="22"/>
          <w:szCs w:val="22"/>
        </w:rPr>
        <w:t>)</w:t>
      </w:r>
      <w:r w:rsidRPr="00D66EC3">
        <w:rPr>
          <w:rFonts w:ascii="Calibri" w:hAnsi="Calibri" w:eastAsia="MS Gothic"/>
          <w:bCs/>
          <w:color w:val="4F81BD"/>
          <w:sz w:val="22"/>
          <w:szCs w:val="22"/>
          <w:lang w:val="en-ZA"/>
        </w:rPr>
        <w:t xml:space="preserve"> to Creditor Bank. </w:t>
      </w:r>
      <w:r>
        <w:rPr>
          <w:rFonts w:ascii="Calibri" w:hAnsi="Calibri" w:eastAsia="MS Gothic"/>
          <w:bCs/>
          <w:color w:val="4F81BD"/>
          <w:sz w:val="22"/>
          <w:szCs w:val="22"/>
          <w:lang w:val="en-ZA"/>
        </w:rPr>
        <w:t xml:space="preserve"> </w:t>
      </w:r>
      <w:r w:rsidRPr="00D66EC3">
        <w:rPr>
          <w:rFonts w:ascii="Calibri" w:hAnsi="Calibri" w:eastAsia="MS Gothic"/>
          <w:bCs/>
          <w:color w:val="4F81BD"/>
          <w:sz w:val="22"/>
          <w:szCs w:val="22"/>
          <w:lang w:val="en-ZA"/>
        </w:rPr>
        <w:t>Entire Batch Fails.</w:t>
      </w:r>
    </w:p>
    <w:p w:rsidR="00307F3F" w:rsidP="00E92BA0" w:rsidRDefault="00307F3F" w14:paraId="3CC1912D" w14:textId="77777777">
      <w:r>
        <w:t>ACH performs the following minimum validation:</w:t>
      </w:r>
    </w:p>
    <w:p w:rsidR="00307F3F" w:rsidP="002C2973" w:rsidRDefault="00307F3F" w14:paraId="68EB4602" w14:textId="77777777">
      <w:pPr>
        <w:pStyle w:val="ListParagraph"/>
        <w:numPr>
          <w:ilvl w:val="0"/>
          <w:numId w:val="7"/>
        </w:numPr>
        <w:ind w:left="0" w:firstLine="0"/>
      </w:pPr>
      <w:r>
        <w:t>Message structure</w:t>
      </w:r>
    </w:p>
    <w:p w:rsidR="00307F3F" w:rsidP="002C2973" w:rsidRDefault="00307F3F" w14:paraId="24E9B2B0" w14:textId="77777777">
      <w:pPr>
        <w:pStyle w:val="ListParagraph"/>
        <w:numPr>
          <w:ilvl w:val="0"/>
          <w:numId w:val="7"/>
        </w:numPr>
        <w:ind w:left="0" w:firstLine="0"/>
      </w:pPr>
      <w:r>
        <w:t xml:space="preserve">Member banks </w:t>
      </w:r>
    </w:p>
    <w:p w:rsidR="00307F3F" w:rsidP="002C2973" w:rsidRDefault="00307F3F" w14:paraId="1BAA87C5" w14:textId="77777777">
      <w:pPr>
        <w:pStyle w:val="ListParagraph"/>
        <w:numPr>
          <w:ilvl w:val="0"/>
          <w:numId w:val="7"/>
        </w:numPr>
        <w:ind w:left="0" w:firstLine="0"/>
      </w:pPr>
      <w:r>
        <w:t>Date check</w:t>
      </w:r>
    </w:p>
    <w:p w:rsidRPr="00275136" w:rsidR="00307F3F" w:rsidP="00E92BA0" w:rsidRDefault="00307F3F" w14:paraId="78275BF1" w14:textId="77777777">
      <w:pPr>
        <w:rPr>
          <w:b/>
        </w:rPr>
      </w:pPr>
    </w:p>
    <w:p w:rsidR="00307F3F" w:rsidP="00E92BA0" w:rsidRDefault="00307F3F" w14:paraId="18FF226A" w14:textId="77777777">
      <w:pPr>
        <w:pStyle w:val="Heading2"/>
        <w:numPr>
          <w:ilvl w:val="0"/>
          <w:numId w:val="0"/>
        </w:numPr>
        <w:spacing w:before="0" w:after="0" w:line="240" w:lineRule="auto"/>
        <w:rPr>
          <w:rFonts w:ascii="Calibri" w:hAnsi="Calibri" w:eastAsia="MS Gothic"/>
          <w:bCs/>
          <w:color w:val="4F81BD"/>
          <w:sz w:val="22"/>
          <w:szCs w:val="22"/>
          <w:lang w:val="en-ZA"/>
        </w:rPr>
      </w:pPr>
      <w:r w:rsidRPr="0020007C">
        <w:rPr>
          <w:rFonts w:ascii="Calibri" w:hAnsi="Calibri" w:eastAsia="MS Gothic"/>
          <w:bCs/>
          <w:color w:val="4F81BD"/>
          <w:sz w:val="22"/>
          <w:szCs w:val="22"/>
          <w:lang w:val="en-ZA"/>
        </w:rPr>
        <w:t>Creditor Bank sends negative batch response to Creditor.</w:t>
      </w:r>
    </w:p>
    <w:p w:rsidRPr="0020007C" w:rsidR="00307F3F" w:rsidP="00E92BA0" w:rsidRDefault="00307F3F" w14:paraId="0ED80BB6"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0007C" w:rsidR="00307F3F" w:rsidP="00E92BA0" w:rsidRDefault="00307F3F" w14:paraId="1145F85F" w14:textId="77777777">
      <w:pPr>
        <w:pStyle w:val="Heading2"/>
        <w:numPr>
          <w:ilvl w:val="0"/>
          <w:numId w:val="0"/>
        </w:numPr>
        <w:spacing w:before="0" w:after="0" w:line="240" w:lineRule="auto"/>
        <w:rPr>
          <w:rFonts w:ascii="Calibri" w:hAnsi="Calibri" w:eastAsia="MS Gothic"/>
          <w:bCs/>
          <w:color w:val="4F81BD"/>
          <w:sz w:val="22"/>
          <w:szCs w:val="22"/>
          <w:lang w:val="en-ZA"/>
        </w:rPr>
      </w:pPr>
      <w:r w:rsidRPr="0020007C">
        <w:rPr>
          <w:rFonts w:ascii="Calibri" w:hAnsi="Calibri" w:eastAsia="MS Gothic"/>
          <w:bCs/>
          <w:color w:val="4F81BD"/>
          <w:sz w:val="22"/>
          <w:szCs w:val="22"/>
          <w:lang w:val="en-ZA"/>
        </w:rPr>
        <w:t>Batch Mandate initiation request process terminated.</w:t>
      </w:r>
    </w:p>
    <w:p w:rsidRPr="00F47EFD" w:rsidR="00307F3F" w:rsidP="00E92BA0" w:rsidRDefault="00307F3F" w14:paraId="44561147" w14:textId="77777777">
      <w:pPr>
        <w:pStyle w:val="ListParagraph"/>
        <w:ind w:left="0"/>
      </w:pPr>
    </w:p>
    <w:p w:rsidR="00307F3F" w:rsidP="00E92BA0" w:rsidRDefault="00307F3F" w14:paraId="34E1B68C" w14:textId="77777777">
      <w:pPr>
        <w:pBdr>
          <w:top w:val="single" w:color="auto" w:sz="4" w:space="1"/>
          <w:left w:val="single" w:color="auto" w:sz="4" w:space="4"/>
          <w:bottom w:val="single" w:color="auto" w:sz="4" w:space="1"/>
          <w:right w:val="single" w:color="auto" w:sz="4" w:space="4"/>
        </w:pBdr>
      </w:pPr>
      <w:r w:rsidRPr="00790FA5">
        <w:rPr>
          <w:b/>
        </w:rPr>
        <w:t>Important note:</w:t>
      </w:r>
      <w:r w:rsidRPr="00790FA5">
        <w:t xml:space="preserve"> Banks set threshold on number of transactions rejected resulting in batch failure with ACH upfront (</w:t>
      </w:r>
      <w:r w:rsidR="003C70F3">
        <w:t>as per SLA</w:t>
      </w:r>
      <w:r w:rsidRPr="00790FA5">
        <w:t>)</w:t>
      </w:r>
    </w:p>
    <w:p w:rsidRPr="00F47EFD" w:rsidR="00307F3F" w:rsidP="00E92BA0" w:rsidRDefault="00307F3F" w14:paraId="5224E5F6" w14:textId="77777777">
      <w:pPr>
        <w:pBdr>
          <w:top w:val="single" w:color="auto" w:sz="4" w:space="1"/>
          <w:left w:val="single" w:color="auto" w:sz="4" w:space="4"/>
          <w:bottom w:val="single" w:color="auto" w:sz="4" w:space="1"/>
          <w:right w:val="single" w:color="auto" w:sz="4" w:space="4"/>
        </w:pBdr>
      </w:pPr>
    </w:p>
    <w:p w:rsidR="00307F3F" w:rsidP="00E92BA0" w:rsidRDefault="00307F3F" w14:paraId="6C96E4AF" w14:textId="77777777">
      <w:pPr>
        <w:pStyle w:val="ListParagraph"/>
        <w:ind w:left="0"/>
        <w:rPr>
          <w:highlight w:val="yellow"/>
        </w:rPr>
      </w:pPr>
    </w:p>
    <w:p w:rsidRPr="006951CF" w:rsidR="00307F3F" w:rsidP="00E92BA0" w:rsidRDefault="00307F3F" w14:paraId="73CFF100" w14:textId="77777777">
      <w:pPr>
        <w:pStyle w:val="ListParagraph"/>
        <w:ind w:left="0"/>
        <w:rPr>
          <w:highlight w:val="yellow"/>
        </w:rPr>
      </w:pPr>
    </w:p>
    <w:p w:rsidR="00307F3F" w:rsidP="00E92BA0" w:rsidRDefault="00307F3F" w14:paraId="0B5D8EB4" w14:textId="77777777">
      <w:pPr>
        <w:spacing w:after="200" w:line="276" w:lineRule="auto"/>
        <w:rPr>
          <w:b/>
        </w:rPr>
      </w:pPr>
      <w:r>
        <w:rPr>
          <w:b/>
        </w:rPr>
        <w:br w:type="page"/>
      </w:r>
    </w:p>
    <w:p w:rsidRPr="00F47EFD" w:rsidR="00307F3F" w:rsidP="00E92BA0" w:rsidRDefault="00307F3F" w14:paraId="1F38530E" w14:textId="77777777">
      <w:pPr>
        <w:rPr>
          <w:b/>
        </w:rPr>
      </w:pPr>
      <w:r w:rsidRPr="00F47EFD">
        <w:rPr>
          <w:b/>
        </w:rPr>
        <w:t>Alternative Case 3:</w:t>
      </w:r>
    </w:p>
    <w:p w:rsidR="00307F3F" w:rsidP="00E92BA0" w:rsidRDefault="00307F3F" w14:paraId="4ED6F463" w14:textId="77777777">
      <w:pPr>
        <w:rPr>
          <w:b/>
        </w:rPr>
      </w:pPr>
      <w:r>
        <w:rPr>
          <w:b/>
        </w:rPr>
        <w:t xml:space="preserve">Individual transaction submitted in </w:t>
      </w:r>
      <w:r w:rsidRPr="00275136">
        <w:rPr>
          <w:b/>
        </w:rPr>
        <w:t>Batch Mandate initiation request (</w:t>
      </w:r>
      <w:hyperlink w:history="1" w:anchor="_Mandate_Initiation_Request_1">
        <w:r w:rsidRPr="00275136">
          <w:rPr>
            <w:b/>
          </w:rPr>
          <w:t>pain.009</w:t>
        </w:r>
      </w:hyperlink>
      <w:r w:rsidRPr="00275136">
        <w:rPr>
          <w:b/>
        </w:rPr>
        <w:t>) from Creditor Bank fails at ACH</w:t>
      </w:r>
      <w:r>
        <w:rPr>
          <w:b/>
        </w:rPr>
        <w:t>/Debtor Bank</w:t>
      </w:r>
      <w:r w:rsidRPr="00275136">
        <w:rPr>
          <w:b/>
        </w:rPr>
        <w:t>.</w:t>
      </w:r>
    </w:p>
    <w:p w:rsidR="00307F3F" w:rsidP="00E92BA0" w:rsidRDefault="00127981" w14:paraId="276A4B90" w14:textId="77777777">
      <w:pPr>
        <w:rPr>
          <w:b/>
        </w:rPr>
      </w:pPr>
      <w:r>
        <w:rPr>
          <w:b/>
          <w:noProof/>
          <w:lang w:val="en-US"/>
        </w:rPr>
        <w:drawing>
          <wp:inline distT="0" distB="0" distL="0" distR="0" wp14:anchorId="401387EE" wp14:editId="48527C58">
            <wp:extent cx="5724525" cy="33718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307F3F" w:rsidP="00E92BA0" w:rsidRDefault="00307F3F" w14:paraId="33E1A5BC" w14:textId="77777777">
      <w:pPr>
        <w:rPr>
          <w:b/>
        </w:rPr>
      </w:pPr>
    </w:p>
    <w:p w:rsidR="00307F3F" w:rsidP="00E92BA0" w:rsidRDefault="00307F3F" w14:paraId="729FEFA4"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Creditor sends batch of mandate initiation requests to Creditor Bank.</w:t>
      </w:r>
    </w:p>
    <w:p w:rsidR="00307F3F" w:rsidP="00E92BA0" w:rsidRDefault="00307F3F" w14:paraId="7CB95851" w14:textId="77777777">
      <w:r>
        <w:t>Message format to be determined by the Creditor Bank, but messages sent to Creditor Bank must contain all the data elements needed to create the mandate initiation requests (pain.009).</w:t>
      </w:r>
    </w:p>
    <w:p w:rsidR="00307F3F" w:rsidP="00E92BA0" w:rsidRDefault="00307F3F" w14:paraId="6D7E116F" w14:textId="77777777"/>
    <w:p w:rsidR="00307F3F" w:rsidP="00E92BA0" w:rsidRDefault="00307F3F" w14:paraId="186FD2D3"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 xml:space="preserve">Creditor Bank sends batch of mandate </w:t>
      </w:r>
      <w:r w:rsidRPr="00D66EC3">
        <w:rPr>
          <w:rFonts w:ascii="Calibri" w:hAnsi="Calibri" w:eastAsia="MS Gothic"/>
          <w:bCs/>
          <w:color w:val="4F81BD"/>
          <w:sz w:val="22"/>
          <w:szCs w:val="22"/>
          <w:lang w:val="en-ZA"/>
        </w:rPr>
        <w:t>initiation requests (</w:t>
      </w:r>
      <w:hyperlink w:history="1" w:anchor="_Mandate_Initiation_Request_1">
        <w:r w:rsidR="000D204D">
          <w:rPr>
            <w:rStyle w:val="Hyperlink"/>
            <w:rFonts w:ascii="Calibri" w:hAnsi="Calibri"/>
            <w:b w:val="0"/>
            <w:sz w:val="22"/>
            <w:szCs w:val="22"/>
            <w:lang w:val="en-ZA"/>
          </w:rPr>
          <w:t>pain.009</w:t>
        </w:r>
      </w:hyperlink>
      <w:r w:rsidRPr="00D66EC3">
        <w:rPr>
          <w:rFonts w:ascii="Calibri" w:hAnsi="Calibri" w:eastAsia="MS Gothic"/>
          <w:bCs/>
          <w:color w:val="4F81BD"/>
          <w:sz w:val="22"/>
          <w:szCs w:val="22"/>
          <w:lang w:val="en-ZA"/>
        </w:rPr>
        <w:t>) to ACH.</w:t>
      </w:r>
    </w:p>
    <w:p w:rsidR="00307F3F" w:rsidP="00E92BA0" w:rsidRDefault="00307F3F" w14:paraId="14F7BA1A" w14:textId="77777777">
      <w:r>
        <w:t xml:space="preserve">Creditor Bank validates the Creditors and confirms that they are in good standing and submits batch of mandate initiation requests to the ACH. </w:t>
      </w:r>
    </w:p>
    <w:p w:rsidR="00307F3F" w:rsidP="00E92BA0" w:rsidRDefault="00307F3F" w14:paraId="7EAB3BED" w14:textId="77777777"/>
    <w:p w:rsidR="00307F3F" w:rsidP="00E92BA0" w:rsidRDefault="00307F3F" w14:paraId="0A26F40E"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 xml:space="preserve">ACH validates requests and sends status </w:t>
      </w:r>
      <w:r w:rsidRPr="00D66EC3">
        <w:rPr>
          <w:rFonts w:ascii="Calibri" w:hAnsi="Calibri" w:eastAsia="MS Gothic"/>
          <w:bCs/>
          <w:color w:val="4F81BD"/>
          <w:sz w:val="22"/>
          <w:szCs w:val="22"/>
          <w:lang w:val="en-ZA"/>
        </w:rPr>
        <w:t xml:space="preserve">report </w:t>
      </w:r>
      <w:r w:rsidRPr="00D66EC3">
        <w:rPr>
          <w:rFonts w:ascii="Calibri" w:hAnsi="Calibri" w:eastAsia="MS Gothic"/>
          <w:bCs/>
          <w:color w:val="4F81BD"/>
          <w:sz w:val="22"/>
          <w:szCs w:val="22"/>
        </w:rPr>
        <w:t>(</w:t>
      </w:r>
      <w:hyperlink w:history="1" w:anchor="Status_Report_for_Mandate_Messages" r:id="rId90">
        <w:r w:rsidRPr="00D66EC3">
          <w:rPr>
            <w:rFonts w:ascii="Calibri" w:hAnsi="Calibri" w:eastAsia="MS Gothic"/>
            <w:bCs/>
            <w:color w:val="4F81BD"/>
            <w:sz w:val="22"/>
            <w:szCs w:val="22"/>
          </w:rPr>
          <w:t>pacs.002</w:t>
        </w:r>
      </w:hyperlink>
      <w:r w:rsidRPr="00D66EC3">
        <w:rPr>
          <w:rFonts w:ascii="Calibri" w:hAnsi="Calibri" w:eastAsia="MS Gothic"/>
          <w:bCs/>
          <w:color w:val="4F81BD"/>
          <w:sz w:val="22"/>
          <w:szCs w:val="22"/>
        </w:rPr>
        <w:t>)</w:t>
      </w:r>
      <w:r w:rsidRPr="00D66EC3">
        <w:rPr>
          <w:rFonts w:ascii="Calibri" w:hAnsi="Calibri" w:eastAsia="MS Gothic"/>
          <w:bCs/>
          <w:color w:val="4F81BD"/>
          <w:sz w:val="22"/>
          <w:szCs w:val="22"/>
          <w:lang w:val="en-ZA"/>
        </w:rPr>
        <w:t xml:space="preserve"> to Creditor Bank including</w:t>
      </w:r>
      <w:r>
        <w:rPr>
          <w:rFonts w:ascii="Calibri" w:hAnsi="Calibri" w:eastAsia="MS Gothic"/>
          <w:bCs/>
          <w:color w:val="4F81BD"/>
          <w:sz w:val="22"/>
          <w:szCs w:val="22"/>
          <w:lang w:val="en-ZA"/>
        </w:rPr>
        <w:t xml:space="preserve"> rejected transactions.</w:t>
      </w:r>
    </w:p>
    <w:p w:rsidR="00307F3F" w:rsidP="00E92BA0" w:rsidRDefault="00307F3F" w14:paraId="136D616E" w14:textId="77777777">
      <w:r>
        <w:t>ACH performs the following minimum validation:</w:t>
      </w:r>
    </w:p>
    <w:p w:rsidR="00307F3F" w:rsidP="002C2973" w:rsidRDefault="00307F3F" w14:paraId="663F701B" w14:textId="77777777">
      <w:pPr>
        <w:pStyle w:val="ListParagraph"/>
        <w:numPr>
          <w:ilvl w:val="0"/>
          <w:numId w:val="7"/>
        </w:numPr>
        <w:ind w:left="0" w:firstLine="0"/>
      </w:pPr>
      <w:r>
        <w:t>Message structure</w:t>
      </w:r>
    </w:p>
    <w:p w:rsidR="00307F3F" w:rsidP="002C2973" w:rsidRDefault="00307F3F" w14:paraId="2ABCB006" w14:textId="77777777">
      <w:pPr>
        <w:pStyle w:val="ListParagraph"/>
        <w:numPr>
          <w:ilvl w:val="0"/>
          <w:numId w:val="7"/>
        </w:numPr>
        <w:ind w:left="0" w:firstLine="0"/>
      </w:pPr>
      <w:r>
        <w:t xml:space="preserve">Member banks </w:t>
      </w:r>
    </w:p>
    <w:p w:rsidR="00307F3F" w:rsidP="002C2973" w:rsidRDefault="00307F3F" w14:paraId="240D33BA" w14:textId="77777777">
      <w:pPr>
        <w:pStyle w:val="ListParagraph"/>
        <w:numPr>
          <w:ilvl w:val="0"/>
          <w:numId w:val="7"/>
        </w:numPr>
        <w:ind w:left="0" w:firstLine="0"/>
      </w:pPr>
      <w:r>
        <w:t>Date check</w:t>
      </w:r>
    </w:p>
    <w:p w:rsidR="00307F3F" w:rsidP="00E92BA0" w:rsidRDefault="00307F3F" w14:paraId="29861F38" w14:textId="77777777">
      <w:pPr>
        <w:rPr>
          <w:b/>
        </w:rPr>
      </w:pPr>
    </w:p>
    <w:p w:rsidRPr="00D66EC3" w:rsidR="00307F3F" w:rsidP="00E92BA0" w:rsidRDefault="00307F3F" w14:paraId="1968671C"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ACH sends valid batch mandate initiation requests (</w:t>
      </w:r>
      <w:hyperlink w:history="1" w:anchor="_Mandate_Initiation_Request_1">
        <w:r w:rsidR="000D204D">
          <w:rPr>
            <w:rStyle w:val="Hyperlink"/>
            <w:rFonts w:ascii="Calibri" w:hAnsi="Calibri"/>
            <w:b w:val="0"/>
            <w:sz w:val="22"/>
            <w:szCs w:val="22"/>
            <w:lang w:val="en-ZA"/>
          </w:rPr>
          <w:t>pain.009</w:t>
        </w:r>
      </w:hyperlink>
      <w:r w:rsidRPr="00D66EC3">
        <w:rPr>
          <w:rFonts w:ascii="Calibri" w:hAnsi="Calibri" w:eastAsia="MS Gothic"/>
          <w:bCs/>
          <w:color w:val="4F81BD"/>
          <w:sz w:val="22"/>
          <w:szCs w:val="22"/>
          <w:lang w:val="en-ZA"/>
        </w:rPr>
        <w:t>) to Debtor Banks.</w:t>
      </w:r>
    </w:p>
    <w:p w:rsidRPr="00D66EC3" w:rsidR="00307F3F" w:rsidP="00E92BA0" w:rsidRDefault="00307F3F" w14:paraId="554866C0"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D66EC3" w:rsidR="00307F3F" w:rsidP="00E92BA0" w:rsidRDefault="00307F3F" w14:paraId="559ABBD3"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Debtor Bank validates batch mandate initiation requests (</w:t>
      </w:r>
      <w:hyperlink w:history="1" w:anchor="_Mandate_Initiation_Request_1">
        <w:r w:rsidR="000D204D">
          <w:rPr>
            <w:rStyle w:val="Hyperlink"/>
            <w:rFonts w:ascii="Calibri" w:hAnsi="Calibri"/>
            <w:b w:val="0"/>
            <w:sz w:val="22"/>
            <w:szCs w:val="22"/>
            <w:lang w:val="en-ZA"/>
          </w:rPr>
          <w:t>pain.009</w:t>
        </w:r>
      </w:hyperlink>
      <w:r w:rsidRPr="00D66EC3">
        <w:rPr>
          <w:rFonts w:ascii="Calibri" w:hAnsi="Calibri" w:eastAsia="MS Gothic"/>
          <w:bCs/>
          <w:color w:val="4F81BD"/>
          <w:sz w:val="22"/>
          <w:szCs w:val="22"/>
          <w:lang w:val="en-ZA"/>
        </w:rPr>
        <w:t>).</w:t>
      </w:r>
    </w:p>
    <w:p w:rsidR="00307F3F" w:rsidP="00E92BA0" w:rsidRDefault="00307F3F" w14:paraId="2C2472F5" w14:textId="77777777">
      <w:r>
        <w:t>Debtor Bank performs the following minimum validation:</w:t>
      </w:r>
    </w:p>
    <w:p w:rsidR="00307F3F" w:rsidP="002C2973" w:rsidRDefault="00307F3F" w14:paraId="0D5AEAA9" w14:textId="77777777">
      <w:pPr>
        <w:pStyle w:val="ListParagraph"/>
        <w:numPr>
          <w:ilvl w:val="0"/>
          <w:numId w:val="10"/>
        </w:numPr>
        <w:ind w:left="0" w:firstLine="0"/>
      </w:pPr>
      <w:r>
        <w:t>the account is a valid account for AC,</w:t>
      </w:r>
    </w:p>
    <w:p w:rsidR="00307F3F" w:rsidP="002C2973" w:rsidRDefault="00307F3F" w14:paraId="73E91E12" w14:textId="77777777">
      <w:pPr>
        <w:pStyle w:val="ListParagraph"/>
        <w:numPr>
          <w:ilvl w:val="0"/>
          <w:numId w:val="10"/>
        </w:numPr>
        <w:ind w:left="0" w:firstLine="0"/>
      </w:pPr>
      <w:r>
        <w:t>the account is “open” and “active” (not frozen; closed etc.);</w:t>
      </w:r>
    </w:p>
    <w:p w:rsidR="00307F3F" w:rsidP="002C2973" w:rsidRDefault="00307F3F" w14:paraId="5133A015" w14:textId="77777777">
      <w:pPr>
        <w:pStyle w:val="ListParagraph"/>
        <w:numPr>
          <w:ilvl w:val="0"/>
          <w:numId w:val="10"/>
        </w:numPr>
        <w:ind w:left="0" w:firstLine="0"/>
      </w:pPr>
      <w:r>
        <w:t>the Debtor’s ID number matches the account details provided.</w:t>
      </w:r>
    </w:p>
    <w:p w:rsidR="00307F3F" w:rsidP="002C2973" w:rsidRDefault="00307F3F" w14:paraId="44913619" w14:textId="77777777">
      <w:pPr>
        <w:pStyle w:val="ListParagraph"/>
        <w:numPr>
          <w:ilvl w:val="0"/>
          <w:numId w:val="10"/>
        </w:numPr>
        <w:ind w:left="0" w:firstLine="0"/>
      </w:pPr>
      <w:r>
        <w:rPr>
          <w:i/>
        </w:rPr>
        <w:t>Optional requirement</w:t>
      </w:r>
      <w:r>
        <w:t>: 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00307F3F" w:rsidP="00E92BA0" w:rsidRDefault="00307F3F" w14:paraId="11D52936" w14:textId="77777777"/>
    <w:p w:rsidRPr="00D66EC3" w:rsidR="00307F3F" w:rsidP="00E92BA0" w:rsidRDefault="00307F3F" w14:paraId="399AC513"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 xml:space="preserve">Debtor Bank responds with status report </w:t>
      </w:r>
      <w:r w:rsidRPr="00D66EC3">
        <w:rPr>
          <w:rFonts w:ascii="Calibri" w:hAnsi="Calibri" w:eastAsia="MS Gothic"/>
          <w:bCs/>
          <w:color w:val="4F81BD"/>
          <w:sz w:val="22"/>
          <w:szCs w:val="22"/>
        </w:rPr>
        <w:t>(</w:t>
      </w:r>
      <w:hyperlink w:history="1" w:anchor="Status_Report_for_Mandate_Messages" r:id="rId91">
        <w:r w:rsidRPr="00D66EC3">
          <w:rPr>
            <w:rFonts w:ascii="Calibri" w:hAnsi="Calibri" w:eastAsia="MS Gothic"/>
            <w:bCs/>
            <w:color w:val="4F81BD"/>
            <w:sz w:val="22"/>
            <w:szCs w:val="22"/>
          </w:rPr>
          <w:t>pacs.002</w:t>
        </w:r>
      </w:hyperlink>
      <w:r w:rsidRPr="00D66EC3">
        <w:rPr>
          <w:rFonts w:ascii="Calibri" w:hAnsi="Calibri" w:eastAsia="MS Gothic"/>
          <w:bCs/>
          <w:color w:val="4F81BD"/>
          <w:sz w:val="22"/>
          <w:szCs w:val="22"/>
        </w:rPr>
        <w:t>)</w:t>
      </w:r>
      <w:r w:rsidRPr="00D66EC3">
        <w:rPr>
          <w:rFonts w:ascii="Calibri" w:hAnsi="Calibri" w:eastAsia="MS Gothic"/>
          <w:bCs/>
          <w:color w:val="4F81BD"/>
          <w:sz w:val="22"/>
          <w:szCs w:val="22"/>
          <w:lang w:val="en-ZA"/>
        </w:rPr>
        <w:t xml:space="preserve"> to ACH including rejected transactions.</w:t>
      </w:r>
    </w:p>
    <w:p w:rsidR="00307F3F" w:rsidP="00E92BA0" w:rsidRDefault="00307F3F" w14:paraId="0187362F" w14:textId="77777777">
      <w:pPr>
        <w:pStyle w:val="ListParagraph"/>
        <w:ind w:left="0"/>
      </w:pPr>
      <w:r>
        <w:t xml:space="preserve">The report from Debtor Bank will provide upfront rejections as per validations that have been unsuccessful. </w:t>
      </w:r>
    </w:p>
    <w:p w:rsidR="00307F3F" w:rsidP="00E92BA0" w:rsidRDefault="00307F3F" w14:paraId="3B36591B" w14:textId="77777777">
      <w:pPr>
        <w:pStyle w:val="ListParagraph"/>
        <w:ind w:left="0"/>
      </w:pPr>
    </w:p>
    <w:p w:rsidRPr="00D66EC3" w:rsidR="00307F3F" w:rsidP="00E92BA0" w:rsidRDefault="00307F3F" w14:paraId="2F0524D9"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 xml:space="preserve">ACH replies with status report </w:t>
      </w:r>
      <w:r w:rsidRPr="00D66EC3">
        <w:rPr>
          <w:rFonts w:ascii="Calibri" w:hAnsi="Calibri" w:eastAsia="MS Gothic"/>
          <w:bCs/>
          <w:color w:val="4F81BD"/>
          <w:sz w:val="22"/>
          <w:szCs w:val="22"/>
        </w:rPr>
        <w:t>(</w:t>
      </w:r>
      <w:hyperlink w:history="1" w:anchor="Status_Report_for_Mandate_Messages" r:id="rId92">
        <w:r w:rsidRPr="00D66EC3">
          <w:rPr>
            <w:rFonts w:ascii="Calibri" w:hAnsi="Calibri" w:eastAsia="MS Gothic"/>
            <w:bCs/>
            <w:color w:val="4F81BD"/>
            <w:sz w:val="22"/>
            <w:szCs w:val="22"/>
          </w:rPr>
          <w:t>pacs.002</w:t>
        </w:r>
      </w:hyperlink>
      <w:r w:rsidRPr="00D66EC3">
        <w:rPr>
          <w:rFonts w:ascii="Calibri" w:hAnsi="Calibri" w:eastAsia="MS Gothic"/>
          <w:bCs/>
          <w:color w:val="4F81BD"/>
          <w:sz w:val="22"/>
          <w:szCs w:val="22"/>
        </w:rPr>
        <w:t>)</w:t>
      </w:r>
      <w:r w:rsidRPr="00D66EC3">
        <w:rPr>
          <w:rFonts w:ascii="Calibri" w:hAnsi="Calibri" w:eastAsia="MS Gothic"/>
          <w:bCs/>
          <w:color w:val="4F81BD"/>
          <w:sz w:val="22"/>
          <w:szCs w:val="22"/>
          <w:lang w:val="en-ZA"/>
        </w:rPr>
        <w:t xml:space="preserve"> to Debtor Bank.</w:t>
      </w:r>
    </w:p>
    <w:p w:rsidR="00307F3F" w:rsidP="00E92BA0" w:rsidRDefault="00307F3F" w14:paraId="73635512" w14:textId="77777777">
      <w:pPr>
        <w:pStyle w:val="ListParagraph"/>
        <w:ind w:left="0"/>
      </w:pPr>
      <w:r>
        <w:t>ACH validates and matches responses to original request.</w:t>
      </w:r>
    </w:p>
    <w:p w:rsidR="00307F3F" w:rsidP="00E92BA0" w:rsidRDefault="00307F3F" w14:paraId="44C3953D"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D66EC3" w:rsidR="00307F3F" w:rsidP="00E92BA0" w:rsidRDefault="00307F3F" w14:paraId="1E412F30"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 xml:space="preserve">ACH forwards status report </w:t>
      </w:r>
      <w:r w:rsidRPr="00D66EC3">
        <w:rPr>
          <w:rFonts w:ascii="Calibri" w:hAnsi="Calibri" w:eastAsia="MS Gothic"/>
          <w:bCs/>
          <w:color w:val="4F81BD"/>
          <w:sz w:val="22"/>
          <w:szCs w:val="22"/>
        </w:rPr>
        <w:t>(</w:t>
      </w:r>
      <w:hyperlink w:history="1" w:anchor="Status_Report_for_Mandate_Messages" r:id="rId93">
        <w:r w:rsidRPr="00D66EC3">
          <w:rPr>
            <w:rFonts w:ascii="Calibri" w:hAnsi="Calibri" w:eastAsia="MS Gothic"/>
            <w:bCs/>
            <w:color w:val="4F81BD"/>
            <w:sz w:val="22"/>
            <w:szCs w:val="22"/>
          </w:rPr>
          <w:t>pacs.002</w:t>
        </w:r>
      </w:hyperlink>
      <w:r w:rsidRPr="00D66EC3">
        <w:rPr>
          <w:rFonts w:ascii="Calibri" w:hAnsi="Calibri" w:eastAsia="MS Gothic"/>
          <w:bCs/>
          <w:color w:val="4F81BD"/>
          <w:sz w:val="22"/>
          <w:szCs w:val="22"/>
        </w:rPr>
        <w:t>)</w:t>
      </w:r>
      <w:r w:rsidRPr="00D66EC3">
        <w:rPr>
          <w:rFonts w:ascii="Calibri" w:hAnsi="Calibri" w:eastAsia="MS Gothic"/>
          <w:bCs/>
          <w:color w:val="4F81BD"/>
          <w:sz w:val="22"/>
          <w:szCs w:val="22"/>
          <w:lang w:val="en-ZA"/>
        </w:rPr>
        <w:t xml:space="preserve"> to Creditor Banks.</w:t>
      </w:r>
    </w:p>
    <w:p w:rsidR="00307F3F" w:rsidP="00E92BA0" w:rsidRDefault="00307F3F" w14:paraId="45BBF8BD" w14:textId="77777777">
      <w:pPr>
        <w:pStyle w:val="Heading2"/>
        <w:numPr>
          <w:ilvl w:val="0"/>
          <w:numId w:val="0"/>
        </w:numPr>
        <w:spacing w:before="0" w:after="0" w:line="240" w:lineRule="auto"/>
        <w:rPr>
          <w:rFonts w:ascii="Calibri" w:hAnsi="Calibri" w:eastAsia="MS Gothic"/>
          <w:bCs/>
          <w:color w:val="4F81BD"/>
          <w:sz w:val="22"/>
          <w:szCs w:val="22"/>
          <w:lang w:val="en-ZA"/>
        </w:rPr>
      </w:pPr>
    </w:p>
    <w:p w:rsidR="00307F3F" w:rsidP="00E92BA0" w:rsidRDefault="00307F3F" w14:paraId="57423C42"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 xml:space="preserve">Creditor Bank engages with Creditor with upfront rejections provided by the Debtor Banks. </w:t>
      </w:r>
    </w:p>
    <w:p w:rsidR="00307F3F" w:rsidP="00E92BA0" w:rsidRDefault="00307F3F" w14:paraId="230E8266" w14:textId="77777777">
      <w:pPr>
        <w:pStyle w:val="ListParagraph"/>
        <w:ind w:left="0"/>
      </w:pPr>
      <w:r>
        <w:t>Message format of status of mandate to Creditor to be determined by the Creditor Bank.</w:t>
      </w:r>
    </w:p>
    <w:p w:rsidR="00307F3F" w:rsidP="00E92BA0" w:rsidRDefault="00307F3F" w14:paraId="7EAD5566" w14:textId="77777777">
      <w:pPr>
        <w:pStyle w:val="ListParagraph"/>
        <w:ind w:left="0"/>
      </w:pPr>
    </w:p>
    <w:p w:rsidR="00307F3F" w:rsidP="00E92BA0" w:rsidRDefault="00307F3F" w14:paraId="5AB21BCB"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Debtor Bank engages with the Debtor through their chosen authorisation channel.</w:t>
      </w:r>
    </w:p>
    <w:p w:rsidR="00307F3F" w:rsidP="00E92BA0" w:rsidRDefault="00307F3F" w14:paraId="7DE130C1" w14:textId="77777777">
      <w:pPr>
        <w:pStyle w:val="ListParagraph"/>
        <w:ind w:left="0"/>
      </w:pPr>
      <w:r>
        <w:t xml:space="preserve">Method of communicating with the Debtor to be determined by the Debtor Bank, but must contain the data elements specified in </w:t>
      </w:r>
      <w:hyperlink w:history="1" w:anchor="_APPENDIX_B_–" r:id="rId94">
        <w:r>
          <w:rPr>
            <w:rStyle w:val="Hyperlink"/>
          </w:rPr>
          <w:t>Appendix B</w:t>
        </w:r>
      </w:hyperlink>
      <w:r>
        <w:t xml:space="preserve"> that are required for authorisation.</w:t>
      </w:r>
    </w:p>
    <w:p w:rsidR="00307F3F" w:rsidP="00E92BA0" w:rsidRDefault="00307F3F" w14:paraId="43185F8A" w14:textId="77777777">
      <w:pPr>
        <w:pStyle w:val="ListParagraph"/>
        <w:ind w:left="0"/>
      </w:pPr>
    </w:p>
    <w:p w:rsidR="00307F3F" w:rsidP="00E92BA0" w:rsidRDefault="00307F3F" w14:paraId="1915FBB0"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Debtor responds to authorisation request from Debtor Bank.</w:t>
      </w:r>
    </w:p>
    <w:p w:rsidR="00307F3F" w:rsidP="00E92BA0" w:rsidRDefault="00307F3F" w14:paraId="7B655E82" w14:textId="77777777">
      <w:pPr>
        <w:pStyle w:val="ListParagraph"/>
        <w:ind w:left="0"/>
      </w:pPr>
      <w:r>
        <w:t>Debtor’s response could be either positive or negative.</w:t>
      </w:r>
    </w:p>
    <w:p w:rsidR="00307F3F" w:rsidP="00E92BA0" w:rsidRDefault="00307F3F" w14:paraId="7AE79DAE" w14:textId="77777777">
      <w:pPr>
        <w:pStyle w:val="Heading2"/>
        <w:numPr>
          <w:ilvl w:val="0"/>
          <w:numId w:val="0"/>
        </w:numPr>
        <w:spacing w:before="0" w:after="0" w:line="240" w:lineRule="auto"/>
        <w:rPr>
          <w:rFonts w:ascii="Calibri" w:hAnsi="Calibri" w:eastAsia="MS Gothic"/>
          <w:bCs/>
          <w:color w:val="4F81BD"/>
          <w:sz w:val="22"/>
          <w:szCs w:val="22"/>
          <w:lang w:val="en-ZA"/>
        </w:rPr>
      </w:pPr>
    </w:p>
    <w:p w:rsidR="00307F3F" w:rsidP="00E92BA0" w:rsidRDefault="00307F3F" w14:paraId="2299112D"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Debtor Bank updates Mandate Register on positive response from Debtor.</w:t>
      </w:r>
    </w:p>
    <w:p w:rsidR="00307F3F" w:rsidP="00E92BA0" w:rsidRDefault="00307F3F" w14:paraId="6534B3A7" w14:textId="77777777">
      <w:pPr>
        <w:pStyle w:val="ListParagraph"/>
        <w:ind w:left="0"/>
      </w:pPr>
      <w:r>
        <w:t>Once Debtor authorises mandate, Debtor Bank creates unique mandate reference number per mandate initiation request to include in mandate response.</w:t>
      </w:r>
    </w:p>
    <w:p w:rsidR="00307F3F" w:rsidP="00E92BA0" w:rsidRDefault="00307F3F" w14:paraId="31DCF25F" w14:textId="77777777">
      <w:pPr>
        <w:pStyle w:val="ListParagraph"/>
        <w:ind w:left="0"/>
      </w:pPr>
    </w:p>
    <w:p w:rsidRPr="00D66EC3" w:rsidR="00307F3F" w:rsidP="00E92BA0" w:rsidRDefault="00307F3F" w14:paraId="044B0526"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Debtor Bank responds with batch mandate acceptance report (</w:t>
      </w:r>
      <w:hyperlink w:history="1" w:anchor="_Mandate_Acceptance_Report" r:id="rId95">
        <w:r w:rsidRPr="00D66EC3">
          <w:rPr>
            <w:rFonts w:ascii="Calibri" w:hAnsi="Calibri" w:eastAsia="MS Gothic"/>
            <w:bCs/>
            <w:color w:val="4F81BD"/>
            <w:sz w:val="22"/>
            <w:szCs w:val="22"/>
          </w:rPr>
          <w:t>pain.012</w:t>
        </w:r>
      </w:hyperlink>
      <w:r w:rsidRPr="00D66EC3">
        <w:rPr>
          <w:rFonts w:ascii="Calibri" w:hAnsi="Calibri" w:eastAsia="MS Gothic"/>
          <w:bCs/>
          <w:color w:val="4F81BD"/>
          <w:sz w:val="22"/>
          <w:szCs w:val="22"/>
          <w:lang w:val="en-ZA"/>
        </w:rPr>
        <w:t>) to ACH.</w:t>
      </w:r>
    </w:p>
    <w:p w:rsidR="00307F3F" w:rsidP="00E92BA0" w:rsidRDefault="00307F3F" w14:paraId="4D114617" w14:textId="77777777">
      <w:r>
        <w:t xml:space="preserve">Debtor bank responds with batch mandate acceptance report to ACH with “authorised” (AAUT) or “not authorised” (NAUT) Debtor responses, indicated in the “Authentication Status Indicator”. </w:t>
      </w:r>
    </w:p>
    <w:p w:rsidR="00307F3F" w:rsidP="00E92BA0" w:rsidRDefault="00307F3F" w14:paraId="2ABABE8B" w14:textId="77777777">
      <w:r>
        <w:t>This indicates the outcome of the mandate authentication process between Debtor Banks and their clients.</w:t>
      </w:r>
    </w:p>
    <w:p w:rsidR="00307F3F" w:rsidP="00E92BA0" w:rsidRDefault="00307F3F" w14:paraId="592C9A55" w14:textId="77777777">
      <w:r>
        <w:t>The batch mandate acceptance report will contain unique mandate reference numbers per mandate initiation requests.</w:t>
      </w:r>
    </w:p>
    <w:p w:rsidR="00307F3F" w:rsidP="00E92BA0" w:rsidRDefault="00307F3F" w14:paraId="1F29A5CB" w14:textId="77777777">
      <w:r>
        <w:t>Mandate acceptance reports will be batched in the times illustrated as per diagrams below; with an expiration of the request after 2 days beginning from the presentment of the original batch mandate initiation request i.e. cut-off on day 2 is the final response from the Debtor Bank.</w:t>
      </w:r>
    </w:p>
    <w:p w:rsidR="00307F3F" w:rsidP="00E92BA0" w:rsidRDefault="00307F3F" w14:paraId="1BCA1A57" w14:textId="77777777"/>
    <w:p w:rsidRPr="00D66EC3" w:rsidR="00307F3F" w:rsidP="00E92BA0" w:rsidRDefault="00307F3F" w14:paraId="33613AEC"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 xml:space="preserve">ACH responds with status report </w:t>
      </w:r>
      <w:r w:rsidRPr="00D66EC3">
        <w:rPr>
          <w:rFonts w:ascii="Calibri" w:hAnsi="Calibri" w:eastAsia="MS Gothic"/>
          <w:bCs/>
          <w:color w:val="4F81BD"/>
          <w:sz w:val="22"/>
          <w:szCs w:val="22"/>
        </w:rPr>
        <w:t>(</w:t>
      </w:r>
      <w:hyperlink w:history="1" w:anchor="Status_Report_for_Mandate_Messages" r:id="rId96">
        <w:r w:rsidRPr="00D66EC3">
          <w:rPr>
            <w:rFonts w:ascii="Calibri" w:hAnsi="Calibri" w:eastAsia="MS Gothic"/>
            <w:bCs/>
            <w:color w:val="4F81BD"/>
            <w:sz w:val="22"/>
            <w:szCs w:val="22"/>
          </w:rPr>
          <w:t>pacs.002</w:t>
        </w:r>
      </w:hyperlink>
      <w:r w:rsidRPr="00D66EC3">
        <w:rPr>
          <w:rFonts w:ascii="Calibri" w:hAnsi="Calibri" w:eastAsia="MS Gothic"/>
          <w:bCs/>
          <w:color w:val="4F81BD"/>
          <w:sz w:val="22"/>
          <w:szCs w:val="22"/>
        </w:rPr>
        <w:t>)</w:t>
      </w:r>
      <w:r w:rsidRPr="00D66EC3">
        <w:rPr>
          <w:rFonts w:ascii="Calibri" w:hAnsi="Calibri" w:eastAsia="MS Gothic"/>
          <w:bCs/>
          <w:color w:val="4F81BD"/>
          <w:sz w:val="22"/>
          <w:szCs w:val="22"/>
          <w:lang w:val="en-ZA"/>
        </w:rPr>
        <w:t xml:space="preserve"> to Debtor Bank.</w:t>
      </w:r>
    </w:p>
    <w:p w:rsidR="00307F3F" w:rsidP="00E92BA0" w:rsidRDefault="00307F3F" w14:paraId="341E35DE" w14:textId="77777777">
      <w:r>
        <w:t>Status report is confirmation of receipt of mandate acceptance report.</w:t>
      </w:r>
    </w:p>
    <w:p w:rsidR="00307F3F" w:rsidP="00E92BA0" w:rsidRDefault="00307F3F" w14:paraId="06056017"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D66EC3" w:rsidR="00307F3F" w:rsidP="00E92BA0" w:rsidRDefault="00307F3F" w14:paraId="17440F0D"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ACH forwards batch mandate acceptance report (</w:t>
      </w:r>
      <w:hyperlink w:history="1" w:anchor="_Mandate_Acceptance_Report" r:id="rId97">
        <w:r w:rsidRPr="00D66EC3">
          <w:rPr>
            <w:rFonts w:ascii="Calibri" w:hAnsi="Calibri" w:eastAsia="MS Gothic"/>
            <w:bCs/>
            <w:color w:val="4F81BD"/>
            <w:sz w:val="22"/>
            <w:szCs w:val="22"/>
          </w:rPr>
          <w:t>pain.012</w:t>
        </w:r>
      </w:hyperlink>
      <w:r w:rsidRPr="00D66EC3">
        <w:rPr>
          <w:rFonts w:ascii="Calibri" w:hAnsi="Calibri" w:eastAsia="MS Gothic"/>
          <w:bCs/>
          <w:color w:val="4F81BD"/>
          <w:sz w:val="22"/>
          <w:szCs w:val="22"/>
          <w:lang w:val="en-ZA"/>
        </w:rPr>
        <w:t>) per Creditor Bank.</w:t>
      </w:r>
    </w:p>
    <w:p w:rsidR="00307F3F" w:rsidP="00E92BA0" w:rsidRDefault="00307F3F" w14:paraId="29021E25" w14:textId="77777777">
      <w:pPr>
        <w:pStyle w:val="Heading2"/>
        <w:numPr>
          <w:ilvl w:val="0"/>
          <w:numId w:val="0"/>
        </w:numPr>
        <w:spacing w:before="0" w:after="0" w:line="240" w:lineRule="auto"/>
        <w:rPr>
          <w:rFonts w:ascii="Calibri" w:hAnsi="Calibri" w:eastAsia="MS Gothic"/>
          <w:bCs/>
          <w:color w:val="4F81BD"/>
          <w:sz w:val="22"/>
          <w:szCs w:val="22"/>
          <w:lang w:val="en-ZA"/>
        </w:rPr>
      </w:pPr>
    </w:p>
    <w:p w:rsidR="00307F3F" w:rsidP="00E92BA0" w:rsidRDefault="00307F3F" w14:paraId="514B42AA"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Creditor Bank engages with Creditor.</w:t>
      </w:r>
    </w:p>
    <w:p w:rsidRPr="005E6A96" w:rsidR="00307F3F" w:rsidP="00E92BA0" w:rsidRDefault="00307F3F" w14:paraId="4F4949B3" w14:textId="77777777">
      <w:r w:rsidRPr="005E6A96">
        <w:t>Message format of mandate response to Creditor to be determined</w:t>
      </w:r>
    </w:p>
    <w:p w:rsidR="00307F3F" w:rsidP="00E92BA0" w:rsidRDefault="00307F3F" w14:paraId="499D3EFB" w14:textId="77777777">
      <w:pPr>
        <w:spacing w:after="200" w:line="276" w:lineRule="auto"/>
        <w:rPr>
          <w:b/>
        </w:rPr>
      </w:pPr>
      <w:r>
        <w:rPr>
          <w:b/>
        </w:rPr>
        <w:br w:type="page"/>
      </w:r>
    </w:p>
    <w:p w:rsidRPr="002D6E2C" w:rsidR="00307F3F" w:rsidP="00E92BA0" w:rsidRDefault="00307F3F" w14:paraId="3085ECB1" w14:textId="77777777">
      <w:pPr>
        <w:rPr>
          <w:b/>
        </w:rPr>
      </w:pPr>
      <w:r w:rsidRPr="002D6E2C">
        <w:rPr>
          <w:b/>
        </w:rPr>
        <w:t>Alternative Case</w:t>
      </w:r>
      <w:r>
        <w:rPr>
          <w:b/>
        </w:rPr>
        <w:t xml:space="preserve"> 4</w:t>
      </w:r>
    </w:p>
    <w:p w:rsidR="00307F3F" w:rsidP="00E92BA0" w:rsidRDefault="00307F3F" w14:paraId="1CD5FD0C" w14:textId="77777777">
      <w:pPr>
        <w:rPr>
          <w:b/>
        </w:rPr>
      </w:pPr>
      <w:r w:rsidRPr="002D6E2C">
        <w:rPr>
          <w:b/>
        </w:rPr>
        <w:t xml:space="preserve">Debtor Bank unable to send final mandate acceptance report </w:t>
      </w:r>
      <w:r w:rsidRPr="00790FA5">
        <w:rPr>
          <w:b/>
        </w:rPr>
        <w:t xml:space="preserve">(pain.012) </w:t>
      </w:r>
      <w:r>
        <w:rPr>
          <w:b/>
        </w:rPr>
        <w:t xml:space="preserve">for original </w:t>
      </w:r>
      <w:r w:rsidRPr="002D6E2C">
        <w:rPr>
          <w:b/>
        </w:rPr>
        <w:t xml:space="preserve">mandate initiation request </w:t>
      </w:r>
      <w:r w:rsidRPr="00790FA5">
        <w:rPr>
          <w:b/>
        </w:rPr>
        <w:t xml:space="preserve">(pain.009) </w:t>
      </w:r>
      <w:r w:rsidRPr="002D6E2C">
        <w:rPr>
          <w:b/>
        </w:rPr>
        <w:t>to ACH.</w:t>
      </w:r>
    </w:p>
    <w:p w:rsidRPr="002D6E2C" w:rsidR="00307F3F" w:rsidP="00E92BA0" w:rsidRDefault="00127981" w14:paraId="5859786B" w14:textId="77777777">
      <w:pPr>
        <w:rPr>
          <w:b/>
        </w:rPr>
      </w:pPr>
      <w:r>
        <w:rPr>
          <w:b/>
          <w:noProof/>
          <w:lang w:val="en-US"/>
        </w:rPr>
        <w:drawing>
          <wp:inline distT="0" distB="0" distL="0" distR="0" wp14:anchorId="1F790F5E" wp14:editId="024F42FF">
            <wp:extent cx="5724525" cy="33718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307F3F" w:rsidP="00E92BA0" w:rsidRDefault="00307F3F" w14:paraId="7B6D9083" w14:textId="77777777"/>
    <w:p w:rsidR="00307F3F" w:rsidP="00E92BA0" w:rsidRDefault="00307F3F" w14:paraId="354DE428"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Creditor sends batch of mandate initiation requests to Creditor Bank.</w:t>
      </w:r>
    </w:p>
    <w:p w:rsidR="00307F3F" w:rsidP="00E92BA0" w:rsidRDefault="00307F3F" w14:paraId="0836A209" w14:textId="77777777">
      <w:r>
        <w:t>Message format to be determined by the Creditor Bank, but messages sent to Creditor Bank must contain all the data elements needed to create the mandate initiation requests (pain.009).</w:t>
      </w:r>
    </w:p>
    <w:p w:rsidR="00307F3F" w:rsidP="00E92BA0" w:rsidRDefault="00307F3F" w14:paraId="32F2DC08" w14:textId="77777777"/>
    <w:p w:rsidRPr="00D66EC3" w:rsidR="00307F3F" w:rsidP="00E92BA0" w:rsidRDefault="00307F3F" w14:paraId="29EFF18E"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Creditor Bank sends batch of mandate initiation requests (</w:t>
      </w:r>
      <w:hyperlink w:history="1" w:anchor="_Mandate_Initiation_Request_1">
        <w:r w:rsidR="000D204D">
          <w:rPr>
            <w:rStyle w:val="Hyperlink"/>
            <w:rFonts w:ascii="Calibri" w:hAnsi="Calibri"/>
            <w:b w:val="0"/>
            <w:sz w:val="22"/>
            <w:szCs w:val="22"/>
            <w:lang w:val="en-ZA"/>
          </w:rPr>
          <w:t>pain.009</w:t>
        </w:r>
      </w:hyperlink>
      <w:r w:rsidRPr="00D66EC3">
        <w:rPr>
          <w:rFonts w:ascii="Calibri" w:hAnsi="Calibri" w:eastAsia="MS Gothic"/>
          <w:bCs/>
          <w:color w:val="4F81BD"/>
          <w:sz w:val="22"/>
          <w:szCs w:val="22"/>
          <w:lang w:val="en-ZA"/>
        </w:rPr>
        <w:t>) to ACH.</w:t>
      </w:r>
    </w:p>
    <w:p w:rsidR="00307F3F" w:rsidP="00E92BA0" w:rsidRDefault="00307F3F" w14:paraId="75129579" w14:textId="77777777">
      <w:r>
        <w:t xml:space="preserve">Creditor Bank validates the Creditors and confirms that they are in good standing and submits batch of mandate initiation requests to the ACH. </w:t>
      </w:r>
    </w:p>
    <w:p w:rsidR="00307F3F" w:rsidP="00E92BA0" w:rsidRDefault="00307F3F" w14:paraId="64FD2855" w14:textId="77777777"/>
    <w:p w:rsidRPr="00D66EC3" w:rsidR="00307F3F" w:rsidP="00E92BA0" w:rsidRDefault="00307F3F" w14:paraId="5F013BF0"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 xml:space="preserve">ACH validates requests and sends status report </w:t>
      </w:r>
      <w:r w:rsidRPr="00D66EC3">
        <w:rPr>
          <w:rFonts w:ascii="Calibri" w:hAnsi="Calibri" w:eastAsia="MS Gothic"/>
          <w:bCs/>
          <w:color w:val="4F81BD"/>
          <w:sz w:val="22"/>
          <w:szCs w:val="22"/>
        </w:rPr>
        <w:t>(</w:t>
      </w:r>
      <w:hyperlink w:history="1" w:anchor="Status_Report_for_Mandate_Messages" r:id="rId99">
        <w:r w:rsidRPr="00D66EC3">
          <w:rPr>
            <w:rFonts w:ascii="Calibri" w:hAnsi="Calibri" w:eastAsia="MS Gothic"/>
            <w:bCs/>
            <w:color w:val="4F81BD"/>
            <w:sz w:val="22"/>
            <w:szCs w:val="22"/>
          </w:rPr>
          <w:t>pacs.002</w:t>
        </w:r>
      </w:hyperlink>
      <w:r w:rsidRPr="00D66EC3">
        <w:rPr>
          <w:rFonts w:ascii="Calibri" w:hAnsi="Calibri" w:eastAsia="MS Gothic"/>
          <w:bCs/>
          <w:color w:val="4F81BD"/>
          <w:sz w:val="22"/>
          <w:szCs w:val="22"/>
        </w:rPr>
        <w:t>)</w:t>
      </w:r>
      <w:r w:rsidRPr="00D66EC3">
        <w:rPr>
          <w:rFonts w:ascii="Calibri" w:hAnsi="Calibri" w:eastAsia="MS Gothic"/>
          <w:bCs/>
          <w:color w:val="4F81BD"/>
          <w:sz w:val="22"/>
          <w:szCs w:val="22"/>
          <w:lang w:val="en-ZA"/>
        </w:rPr>
        <w:t xml:space="preserve"> to Creditor Bank.</w:t>
      </w:r>
    </w:p>
    <w:p w:rsidR="00307F3F" w:rsidP="00E92BA0" w:rsidRDefault="00307F3F" w14:paraId="4D655814" w14:textId="77777777">
      <w:r>
        <w:t>ACH performs the following minimum validation:</w:t>
      </w:r>
    </w:p>
    <w:p w:rsidR="00307F3F" w:rsidP="002C2973" w:rsidRDefault="00307F3F" w14:paraId="43F0D4B4" w14:textId="77777777">
      <w:pPr>
        <w:pStyle w:val="ListParagraph"/>
        <w:numPr>
          <w:ilvl w:val="0"/>
          <w:numId w:val="7"/>
        </w:numPr>
        <w:ind w:left="0" w:firstLine="0"/>
      </w:pPr>
      <w:r>
        <w:t>Message structure</w:t>
      </w:r>
    </w:p>
    <w:p w:rsidR="00307F3F" w:rsidP="002C2973" w:rsidRDefault="00307F3F" w14:paraId="091CC447" w14:textId="77777777">
      <w:pPr>
        <w:pStyle w:val="ListParagraph"/>
        <w:numPr>
          <w:ilvl w:val="0"/>
          <w:numId w:val="7"/>
        </w:numPr>
        <w:ind w:left="0" w:firstLine="0"/>
      </w:pPr>
      <w:r>
        <w:t xml:space="preserve">Member banks </w:t>
      </w:r>
    </w:p>
    <w:p w:rsidR="00307F3F" w:rsidP="002C2973" w:rsidRDefault="00307F3F" w14:paraId="08CE72DD" w14:textId="77777777">
      <w:pPr>
        <w:pStyle w:val="ListParagraph"/>
        <w:numPr>
          <w:ilvl w:val="0"/>
          <w:numId w:val="7"/>
        </w:numPr>
        <w:ind w:left="0" w:firstLine="0"/>
      </w:pPr>
      <w:r>
        <w:t>Date check</w:t>
      </w:r>
    </w:p>
    <w:p w:rsidR="00307F3F" w:rsidP="00E92BA0" w:rsidRDefault="00307F3F" w14:paraId="73194473" w14:textId="77777777"/>
    <w:p w:rsidRPr="00D66EC3" w:rsidR="00307F3F" w:rsidP="00E92BA0" w:rsidRDefault="00307F3F" w14:paraId="2B63EA83"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ACH sends valid batch mandate initiation requests (</w:t>
      </w:r>
      <w:hyperlink w:history="1" w:anchor="_Mandate_Initiation_Request_1">
        <w:r w:rsidR="000D204D">
          <w:rPr>
            <w:rStyle w:val="Hyperlink"/>
            <w:rFonts w:ascii="Calibri" w:hAnsi="Calibri"/>
            <w:b w:val="0"/>
            <w:sz w:val="22"/>
            <w:szCs w:val="22"/>
            <w:lang w:val="en-ZA"/>
          </w:rPr>
          <w:t>pain.009</w:t>
        </w:r>
      </w:hyperlink>
      <w:r w:rsidRPr="00D66EC3">
        <w:rPr>
          <w:rFonts w:ascii="Calibri" w:hAnsi="Calibri" w:eastAsia="MS Gothic"/>
          <w:bCs/>
          <w:color w:val="4F81BD"/>
          <w:sz w:val="22"/>
          <w:szCs w:val="22"/>
          <w:lang w:val="en-ZA"/>
        </w:rPr>
        <w:t>) to Debtor Banks.</w:t>
      </w:r>
    </w:p>
    <w:p w:rsidRPr="00D66EC3" w:rsidR="00307F3F" w:rsidP="00E92BA0" w:rsidRDefault="00307F3F" w14:paraId="33286B72"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D66EC3" w:rsidR="00307F3F" w:rsidP="00E92BA0" w:rsidRDefault="00307F3F" w14:paraId="30AED5AC"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Debtor Bank validates batch mandate initiation requests (</w:t>
      </w:r>
      <w:hyperlink w:history="1" w:anchor="_Mandate_Initiation_Request_1">
        <w:r w:rsidR="000D204D">
          <w:rPr>
            <w:rStyle w:val="Hyperlink"/>
            <w:rFonts w:ascii="Calibri" w:hAnsi="Calibri"/>
            <w:b w:val="0"/>
            <w:sz w:val="22"/>
            <w:szCs w:val="22"/>
            <w:lang w:val="en-ZA"/>
          </w:rPr>
          <w:t>pain.009</w:t>
        </w:r>
      </w:hyperlink>
      <w:r w:rsidRPr="00D66EC3">
        <w:rPr>
          <w:rFonts w:ascii="Calibri" w:hAnsi="Calibri" w:eastAsia="MS Gothic"/>
          <w:bCs/>
          <w:color w:val="4F81BD"/>
          <w:sz w:val="22"/>
          <w:szCs w:val="22"/>
          <w:lang w:val="en-ZA"/>
        </w:rPr>
        <w:t>).</w:t>
      </w:r>
    </w:p>
    <w:p w:rsidR="00307F3F" w:rsidP="00E92BA0" w:rsidRDefault="00307F3F" w14:paraId="3E47F87B" w14:textId="77777777">
      <w:r>
        <w:t>Debtor Bank performs the following minimum validation:</w:t>
      </w:r>
    </w:p>
    <w:p w:rsidR="00307F3F" w:rsidP="002C2973" w:rsidRDefault="00307F3F" w14:paraId="6A146E15" w14:textId="77777777">
      <w:pPr>
        <w:pStyle w:val="ListParagraph"/>
        <w:numPr>
          <w:ilvl w:val="0"/>
          <w:numId w:val="10"/>
        </w:numPr>
        <w:ind w:left="0" w:firstLine="0"/>
      </w:pPr>
      <w:r>
        <w:t>the account is a valid account for AC,</w:t>
      </w:r>
    </w:p>
    <w:p w:rsidR="00307F3F" w:rsidP="002C2973" w:rsidRDefault="00307F3F" w14:paraId="2CD00EF2" w14:textId="77777777">
      <w:pPr>
        <w:pStyle w:val="ListParagraph"/>
        <w:numPr>
          <w:ilvl w:val="0"/>
          <w:numId w:val="10"/>
        </w:numPr>
        <w:ind w:left="0" w:firstLine="0"/>
      </w:pPr>
      <w:r>
        <w:t>the account is “open” and “active” (not frozen; closed etc.);</w:t>
      </w:r>
    </w:p>
    <w:p w:rsidR="00307F3F" w:rsidP="002C2973" w:rsidRDefault="00307F3F" w14:paraId="44DA224B" w14:textId="77777777">
      <w:pPr>
        <w:pStyle w:val="ListParagraph"/>
        <w:numPr>
          <w:ilvl w:val="0"/>
          <w:numId w:val="10"/>
        </w:numPr>
        <w:ind w:left="0" w:firstLine="0"/>
      </w:pPr>
      <w:r>
        <w:t>the Debtor’s ID number matches the account details provided.</w:t>
      </w:r>
    </w:p>
    <w:p w:rsidR="00307F3F" w:rsidP="002C2973" w:rsidRDefault="00307F3F" w14:paraId="7F6282EA" w14:textId="77777777">
      <w:pPr>
        <w:pStyle w:val="ListParagraph"/>
        <w:numPr>
          <w:ilvl w:val="0"/>
          <w:numId w:val="10"/>
        </w:numPr>
        <w:ind w:left="0" w:firstLine="0"/>
      </w:pPr>
      <w:r>
        <w:rPr>
          <w:i/>
        </w:rPr>
        <w:t>Optional requirement</w:t>
      </w:r>
      <w:r>
        <w:t>: 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00307F3F" w:rsidP="00E92BA0" w:rsidRDefault="00307F3F" w14:paraId="01454BE3" w14:textId="77777777"/>
    <w:p w:rsidRPr="00D66EC3" w:rsidR="00307F3F" w:rsidP="00E92BA0" w:rsidRDefault="00307F3F" w14:paraId="5A7D0720"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 xml:space="preserve">Debtor Bank responds with status report </w:t>
      </w:r>
      <w:r w:rsidRPr="00D66EC3">
        <w:rPr>
          <w:rFonts w:ascii="Calibri" w:hAnsi="Calibri" w:eastAsia="MS Gothic"/>
          <w:bCs/>
          <w:color w:val="4F81BD"/>
          <w:sz w:val="22"/>
          <w:szCs w:val="22"/>
        </w:rPr>
        <w:t>(</w:t>
      </w:r>
      <w:hyperlink w:history="1" w:anchor="Status_Report_for_Mandate_Messages" r:id="rId100">
        <w:r w:rsidRPr="00D66EC3">
          <w:rPr>
            <w:rFonts w:ascii="Calibri" w:hAnsi="Calibri" w:eastAsia="MS Gothic"/>
            <w:bCs/>
            <w:color w:val="4F81BD"/>
            <w:sz w:val="22"/>
            <w:szCs w:val="22"/>
          </w:rPr>
          <w:t>pacs.002</w:t>
        </w:r>
      </w:hyperlink>
      <w:r w:rsidRPr="00D66EC3">
        <w:rPr>
          <w:rFonts w:ascii="Calibri" w:hAnsi="Calibri" w:eastAsia="MS Gothic"/>
          <w:bCs/>
          <w:color w:val="4F81BD"/>
          <w:sz w:val="22"/>
          <w:szCs w:val="22"/>
        </w:rPr>
        <w:t>)</w:t>
      </w:r>
      <w:r w:rsidRPr="00D66EC3">
        <w:rPr>
          <w:rFonts w:ascii="Calibri" w:hAnsi="Calibri" w:eastAsia="MS Gothic"/>
          <w:bCs/>
          <w:color w:val="4F81BD"/>
          <w:sz w:val="22"/>
          <w:szCs w:val="22"/>
          <w:lang w:val="en-ZA"/>
        </w:rPr>
        <w:t xml:space="preserve"> to ACH.</w:t>
      </w:r>
    </w:p>
    <w:p w:rsidR="00307F3F" w:rsidP="00E92BA0" w:rsidRDefault="00307F3F" w14:paraId="0987314B" w14:textId="77777777">
      <w:pPr>
        <w:pStyle w:val="ListParagraph"/>
        <w:ind w:left="0"/>
      </w:pPr>
      <w:r>
        <w:t xml:space="preserve">The report from Debtor Bank will provide upfront rejections i.e. as per validations that have been unsuccessful. </w:t>
      </w:r>
    </w:p>
    <w:p w:rsidR="00307F3F" w:rsidP="00E92BA0" w:rsidRDefault="00307F3F" w14:paraId="227AC0F2" w14:textId="77777777">
      <w:pPr>
        <w:pStyle w:val="ListParagraph"/>
        <w:ind w:left="0"/>
      </w:pPr>
    </w:p>
    <w:p w:rsidRPr="00D66EC3" w:rsidR="00307F3F" w:rsidP="00E92BA0" w:rsidRDefault="00307F3F" w14:paraId="5A48CE51"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 xml:space="preserve">ACH replies with status report </w:t>
      </w:r>
      <w:r w:rsidRPr="00D66EC3">
        <w:rPr>
          <w:rFonts w:ascii="Calibri" w:hAnsi="Calibri" w:eastAsia="MS Gothic"/>
          <w:bCs/>
          <w:color w:val="4F81BD"/>
          <w:sz w:val="22"/>
          <w:szCs w:val="22"/>
        </w:rPr>
        <w:t>(</w:t>
      </w:r>
      <w:hyperlink w:history="1" w:anchor="Status_Report_for_Mandate_Messages" r:id="rId101">
        <w:r w:rsidRPr="00D66EC3">
          <w:rPr>
            <w:rFonts w:ascii="Calibri" w:hAnsi="Calibri" w:eastAsia="MS Gothic"/>
            <w:bCs/>
            <w:color w:val="4F81BD"/>
            <w:sz w:val="22"/>
            <w:szCs w:val="22"/>
          </w:rPr>
          <w:t>pacs.002</w:t>
        </w:r>
      </w:hyperlink>
      <w:r w:rsidRPr="00D66EC3">
        <w:rPr>
          <w:rFonts w:ascii="Calibri" w:hAnsi="Calibri" w:eastAsia="MS Gothic"/>
          <w:bCs/>
          <w:color w:val="4F81BD"/>
          <w:sz w:val="22"/>
          <w:szCs w:val="22"/>
        </w:rPr>
        <w:t>)</w:t>
      </w:r>
      <w:r w:rsidRPr="00D66EC3">
        <w:rPr>
          <w:rFonts w:ascii="Calibri" w:hAnsi="Calibri" w:eastAsia="MS Gothic"/>
          <w:bCs/>
          <w:color w:val="4F81BD"/>
          <w:sz w:val="22"/>
          <w:szCs w:val="22"/>
          <w:lang w:val="en-ZA"/>
        </w:rPr>
        <w:t xml:space="preserve"> to Debtor Bank.</w:t>
      </w:r>
    </w:p>
    <w:p w:rsidR="00307F3F" w:rsidP="00E92BA0" w:rsidRDefault="00307F3F" w14:paraId="361FE16D" w14:textId="77777777">
      <w:pPr>
        <w:pStyle w:val="ListParagraph"/>
        <w:ind w:left="0"/>
      </w:pPr>
      <w:r>
        <w:t>ACH validates and matches responses to original request.</w:t>
      </w:r>
    </w:p>
    <w:p w:rsidR="00307F3F" w:rsidP="00E92BA0" w:rsidRDefault="00307F3F" w14:paraId="0017F0F0"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D66EC3" w:rsidR="00307F3F" w:rsidP="00E92BA0" w:rsidRDefault="00307F3F" w14:paraId="3182CE9A" w14:textId="77777777">
      <w:pPr>
        <w:pStyle w:val="Heading2"/>
        <w:numPr>
          <w:ilvl w:val="0"/>
          <w:numId w:val="0"/>
        </w:numPr>
        <w:spacing w:before="0" w:after="0" w:line="240" w:lineRule="auto"/>
        <w:rPr>
          <w:rFonts w:ascii="Calibri" w:hAnsi="Calibri" w:eastAsia="MS Gothic"/>
          <w:bCs/>
          <w:color w:val="4F81BD"/>
          <w:sz w:val="22"/>
          <w:szCs w:val="22"/>
          <w:lang w:val="en-ZA"/>
        </w:rPr>
      </w:pPr>
      <w:r w:rsidRPr="00D66EC3">
        <w:rPr>
          <w:rFonts w:ascii="Calibri" w:hAnsi="Calibri" w:eastAsia="MS Gothic"/>
          <w:bCs/>
          <w:color w:val="4F81BD"/>
          <w:sz w:val="22"/>
          <w:szCs w:val="22"/>
          <w:lang w:val="en-ZA"/>
        </w:rPr>
        <w:t xml:space="preserve">ACH forwards status report </w:t>
      </w:r>
      <w:r w:rsidRPr="00D66EC3">
        <w:rPr>
          <w:rFonts w:ascii="Calibri" w:hAnsi="Calibri" w:eastAsia="MS Gothic"/>
          <w:bCs/>
          <w:color w:val="4F81BD"/>
          <w:sz w:val="22"/>
          <w:szCs w:val="22"/>
        </w:rPr>
        <w:t>(</w:t>
      </w:r>
      <w:hyperlink w:history="1" w:anchor="Status_Report_for_Mandate_Messages" r:id="rId102">
        <w:r w:rsidRPr="00D66EC3">
          <w:rPr>
            <w:rFonts w:ascii="Calibri" w:hAnsi="Calibri" w:eastAsia="MS Gothic"/>
            <w:bCs/>
            <w:color w:val="4F81BD"/>
            <w:sz w:val="22"/>
            <w:szCs w:val="22"/>
          </w:rPr>
          <w:t>pacs.002</w:t>
        </w:r>
      </w:hyperlink>
      <w:r w:rsidRPr="00D66EC3">
        <w:rPr>
          <w:rFonts w:ascii="Calibri" w:hAnsi="Calibri" w:eastAsia="MS Gothic"/>
          <w:bCs/>
          <w:color w:val="4F81BD"/>
          <w:sz w:val="22"/>
          <w:szCs w:val="22"/>
        </w:rPr>
        <w:t>)</w:t>
      </w:r>
      <w:r w:rsidRPr="00D66EC3">
        <w:rPr>
          <w:rFonts w:ascii="Calibri" w:hAnsi="Calibri" w:eastAsia="MS Gothic"/>
          <w:bCs/>
          <w:color w:val="4F81BD"/>
          <w:sz w:val="22"/>
          <w:szCs w:val="22"/>
          <w:lang w:val="en-ZA"/>
        </w:rPr>
        <w:t xml:space="preserve"> to Creditor Banks.</w:t>
      </w:r>
    </w:p>
    <w:p w:rsidR="00307F3F" w:rsidP="00E92BA0" w:rsidRDefault="00307F3F" w14:paraId="023CB242" w14:textId="77777777">
      <w:pPr>
        <w:pStyle w:val="Heading2"/>
        <w:numPr>
          <w:ilvl w:val="0"/>
          <w:numId w:val="0"/>
        </w:numPr>
        <w:spacing w:before="0" w:after="0" w:line="240" w:lineRule="auto"/>
        <w:rPr>
          <w:rFonts w:ascii="Calibri" w:hAnsi="Calibri" w:eastAsia="MS Gothic"/>
          <w:bCs/>
          <w:color w:val="4F81BD"/>
          <w:sz w:val="22"/>
          <w:szCs w:val="22"/>
          <w:lang w:val="en-ZA"/>
        </w:rPr>
      </w:pPr>
    </w:p>
    <w:p w:rsidR="00307F3F" w:rsidP="00E92BA0" w:rsidRDefault="00307F3F" w14:paraId="6D8F3397"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 xml:space="preserve">Creditor Bank engages with Creditor with upfront rejections provided by the Debtor Banks. </w:t>
      </w:r>
    </w:p>
    <w:p w:rsidR="00307F3F" w:rsidP="00E92BA0" w:rsidRDefault="00307F3F" w14:paraId="29BB08BE" w14:textId="77777777">
      <w:pPr>
        <w:pStyle w:val="ListParagraph"/>
        <w:ind w:left="0"/>
      </w:pPr>
      <w:r>
        <w:t>Message format of status of mandate to Creditor to be determined by the Creditor Bank.</w:t>
      </w:r>
    </w:p>
    <w:p w:rsidR="00307F3F" w:rsidP="00E92BA0" w:rsidRDefault="00307F3F" w14:paraId="074B2630" w14:textId="77777777">
      <w:pPr>
        <w:pStyle w:val="ListParagraph"/>
        <w:ind w:left="0"/>
      </w:pPr>
    </w:p>
    <w:p w:rsidR="00307F3F" w:rsidP="00E92BA0" w:rsidRDefault="00307F3F" w14:paraId="6904A5A6"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Debtor Bank engages with the Debtor through their chosen authorisation channel.</w:t>
      </w:r>
    </w:p>
    <w:p w:rsidR="00307F3F" w:rsidP="00E92BA0" w:rsidRDefault="00307F3F" w14:paraId="7253C391" w14:textId="77777777">
      <w:pPr>
        <w:pStyle w:val="ListParagraph"/>
        <w:ind w:left="0"/>
      </w:pPr>
      <w:r>
        <w:t xml:space="preserve">Method of communicating with the Debtor to be determined by the Debtor Bank, but must contain the data elements specified in </w:t>
      </w:r>
      <w:hyperlink w:history="1" w:anchor="_APPENDIX_B_–" r:id="rId103">
        <w:r>
          <w:rPr>
            <w:rStyle w:val="Hyperlink"/>
          </w:rPr>
          <w:t>Appendix B</w:t>
        </w:r>
      </w:hyperlink>
      <w:r>
        <w:t xml:space="preserve"> that are required for authorisation.</w:t>
      </w:r>
    </w:p>
    <w:p w:rsidR="00307F3F" w:rsidP="00E92BA0" w:rsidRDefault="00307F3F" w14:paraId="128291F5" w14:textId="77777777">
      <w:pPr>
        <w:pStyle w:val="ListParagraph"/>
        <w:ind w:left="0"/>
      </w:pPr>
    </w:p>
    <w:p w:rsidR="00307F3F" w:rsidP="00E92BA0" w:rsidRDefault="00307F3F" w14:paraId="36261648"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Debtor responds to authorisation request from Debtor Bank.</w:t>
      </w:r>
    </w:p>
    <w:p w:rsidR="00307F3F" w:rsidP="00E92BA0" w:rsidRDefault="00307F3F" w14:paraId="6E319D6C" w14:textId="77777777">
      <w:pPr>
        <w:pStyle w:val="ListParagraph"/>
        <w:ind w:left="0"/>
      </w:pPr>
      <w:r>
        <w:t>Debtor’s response could be either positive or negative.</w:t>
      </w:r>
    </w:p>
    <w:p w:rsidR="00307F3F" w:rsidP="00E92BA0" w:rsidRDefault="00307F3F" w14:paraId="00712D34" w14:textId="77777777">
      <w:pPr>
        <w:pStyle w:val="Heading2"/>
        <w:numPr>
          <w:ilvl w:val="0"/>
          <w:numId w:val="0"/>
        </w:numPr>
        <w:spacing w:before="0" w:after="0" w:line="240" w:lineRule="auto"/>
        <w:rPr>
          <w:rFonts w:ascii="Calibri" w:hAnsi="Calibri" w:eastAsia="MS Gothic"/>
          <w:bCs/>
          <w:color w:val="4F81BD"/>
          <w:sz w:val="22"/>
          <w:szCs w:val="22"/>
          <w:lang w:val="en-ZA"/>
        </w:rPr>
      </w:pPr>
    </w:p>
    <w:p w:rsidR="00307F3F" w:rsidP="00E92BA0" w:rsidRDefault="00307F3F" w14:paraId="10DFC5D6"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Debtor Bank updates Mandate Register on positive response from Debtor.</w:t>
      </w:r>
    </w:p>
    <w:p w:rsidR="00307F3F" w:rsidP="00E92BA0" w:rsidRDefault="00307F3F" w14:paraId="73B56115" w14:textId="77777777">
      <w:pPr>
        <w:pStyle w:val="ListParagraph"/>
        <w:ind w:left="0"/>
      </w:pPr>
      <w:r>
        <w:t>Once Debtor authorises mandate, Debtor Bank creates unique mandate reference number per mandate initiation request to include in mandate response.</w:t>
      </w:r>
    </w:p>
    <w:p w:rsidR="00307F3F" w:rsidP="00E92BA0" w:rsidRDefault="00307F3F" w14:paraId="105A4CC5" w14:textId="77777777">
      <w:pPr>
        <w:pStyle w:val="ListParagraph"/>
        <w:ind w:left="0"/>
      </w:pPr>
    </w:p>
    <w:p w:rsidR="00307F3F" w:rsidP="00E92BA0" w:rsidRDefault="00307F3F" w14:paraId="733FCD3F" w14:textId="77777777">
      <w:pPr>
        <w:pStyle w:val="Heading2"/>
        <w:numPr>
          <w:ilvl w:val="0"/>
          <w:numId w:val="0"/>
        </w:numPr>
        <w:spacing w:before="0" w:after="0" w:line="240" w:lineRule="auto"/>
      </w:pPr>
      <w:r w:rsidRPr="006A7E23">
        <w:rPr>
          <w:rFonts w:ascii="Calibri" w:hAnsi="Calibri" w:eastAsia="MS Gothic"/>
          <w:bCs/>
          <w:color w:val="4F81BD"/>
          <w:sz w:val="22"/>
          <w:szCs w:val="22"/>
          <w:lang w:val="en-ZA"/>
        </w:rPr>
        <w:t xml:space="preserve">Debtor Bank unable to responds with batch mandate acceptance </w:t>
      </w:r>
      <w:r w:rsidRPr="00D66EC3">
        <w:rPr>
          <w:rFonts w:ascii="Calibri" w:hAnsi="Calibri" w:eastAsia="MS Gothic"/>
          <w:bCs/>
          <w:color w:val="4F81BD"/>
          <w:sz w:val="22"/>
          <w:szCs w:val="22"/>
          <w:lang w:val="en-ZA"/>
        </w:rPr>
        <w:t>report (</w:t>
      </w:r>
      <w:hyperlink w:history="1" w:anchor="_Mandate_Acceptance_Report" r:id="rId104">
        <w:r w:rsidRPr="00D66EC3">
          <w:rPr>
            <w:rFonts w:ascii="Calibri" w:hAnsi="Calibri" w:eastAsia="MS Gothic"/>
            <w:bCs/>
            <w:color w:val="4F81BD"/>
            <w:sz w:val="22"/>
            <w:szCs w:val="22"/>
          </w:rPr>
          <w:t>pain.012</w:t>
        </w:r>
      </w:hyperlink>
      <w:r w:rsidRPr="00D66EC3">
        <w:rPr>
          <w:rFonts w:ascii="Calibri" w:hAnsi="Calibri" w:eastAsia="MS Gothic"/>
          <w:bCs/>
          <w:color w:val="4F81BD"/>
          <w:sz w:val="22"/>
          <w:szCs w:val="22"/>
          <w:lang w:val="en-ZA"/>
        </w:rPr>
        <w:t>) to ACH.</w:t>
      </w:r>
    </w:p>
    <w:p w:rsidRPr="006A7E23" w:rsidR="00307F3F" w:rsidP="00E92BA0" w:rsidRDefault="00307F3F" w14:paraId="71B1E61D" w14:textId="77777777">
      <w:pPr>
        <w:pStyle w:val="ListParagraph"/>
        <w:ind w:left="0"/>
      </w:pPr>
      <w:r w:rsidRPr="006A7E23">
        <w:t>Debtor Bank must provide ACH with mandate acceptance messages</w:t>
      </w:r>
      <w:r>
        <w:t xml:space="preserve"> manually</w:t>
      </w:r>
      <w:r w:rsidRPr="006A7E23">
        <w:t xml:space="preserve"> by end of the processing window depending on the scenario as per escalation and PASA BCP (Business Continuity Policy).</w:t>
      </w:r>
    </w:p>
    <w:p w:rsidR="00307F3F" w:rsidP="00E92BA0" w:rsidRDefault="00307F3F" w14:paraId="50D5ED08" w14:textId="77777777"/>
    <w:p w:rsidRPr="00194992" w:rsidR="00307F3F" w:rsidP="00E92BA0" w:rsidRDefault="00307F3F" w14:paraId="39F3278B"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 xml:space="preserve">ACH responds with status report </w:t>
      </w:r>
      <w:r w:rsidRPr="00194992">
        <w:rPr>
          <w:rFonts w:ascii="Calibri" w:hAnsi="Calibri" w:eastAsia="MS Gothic"/>
          <w:bCs/>
          <w:color w:val="4F81BD"/>
          <w:sz w:val="22"/>
          <w:szCs w:val="22"/>
        </w:rPr>
        <w:t>(</w:t>
      </w:r>
      <w:hyperlink w:history="1" w:anchor="Status_Report_for_Mandate_Messages" r:id="rId105">
        <w:r w:rsidRPr="00194992">
          <w:rPr>
            <w:rFonts w:ascii="Calibri" w:hAnsi="Calibri" w:eastAsia="MS Gothic"/>
            <w:bCs/>
            <w:color w:val="4F81BD"/>
            <w:sz w:val="22"/>
            <w:szCs w:val="22"/>
          </w:rPr>
          <w:t>pacs.002</w:t>
        </w:r>
      </w:hyperlink>
      <w:r w:rsidRPr="00194992">
        <w:rPr>
          <w:rFonts w:ascii="Calibri" w:hAnsi="Calibri" w:eastAsia="MS Gothic"/>
          <w:bCs/>
          <w:color w:val="4F81BD"/>
          <w:sz w:val="22"/>
          <w:szCs w:val="22"/>
        </w:rPr>
        <w:t>)</w:t>
      </w:r>
      <w:r w:rsidRPr="00194992">
        <w:rPr>
          <w:rFonts w:ascii="Calibri" w:hAnsi="Calibri" w:eastAsia="MS Gothic"/>
          <w:bCs/>
          <w:color w:val="4F81BD"/>
          <w:sz w:val="22"/>
          <w:szCs w:val="22"/>
          <w:lang w:val="en-ZA"/>
        </w:rPr>
        <w:t xml:space="preserve"> to Debtor Bank.</w:t>
      </w:r>
    </w:p>
    <w:p w:rsidR="00307F3F" w:rsidP="00E92BA0" w:rsidRDefault="00307F3F" w14:paraId="4040DEF4" w14:textId="77777777">
      <w:r>
        <w:t>Status report is confirmation of receipt of mandate acceptance report.</w:t>
      </w:r>
    </w:p>
    <w:p w:rsidR="00307F3F" w:rsidP="00E92BA0" w:rsidRDefault="00307F3F" w14:paraId="13B62038"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194992" w:rsidR="00307F3F" w:rsidP="00E92BA0" w:rsidRDefault="00307F3F" w14:paraId="4CFEB532"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ACH forwards batch mandate acceptance report (</w:t>
      </w:r>
      <w:hyperlink w:history="1" w:anchor="_Mandate_Acceptance_Report" r:id="rId106">
        <w:r w:rsidRPr="00194992">
          <w:rPr>
            <w:rFonts w:ascii="Calibri" w:hAnsi="Calibri" w:eastAsia="MS Gothic"/>
            <w:bCs/>
            <w:color w:val="4F81BD"/>
            <w:sz w:val="22"/>
            <w:szCs w:val="22"/>
          </w:rPr>
          <w:t>pain.012</w:t>
        </w:r>
      </w:hyperlink>
      <w:r w:rsidRPr="00194992">
        <w:rPr>
          <w:rFonts w:ascii="Calibri" w:hAnsi="Calibri" w:eastAsia="MS Gothic"/>
          <w:bCs/>
          <w:color w:val="4F81BD"/>
          <w:sz w:val="22"/>
          <w:szCs w:val="22"/>
          <w:lang w:val="en-ZA"/>
        </w:rPr>
        <w:t>) per Creditor Bank.</w:t>
      </w:r>
    </w:p>
    <w:p w:rsidR="00307F3F" w:rsidP="00E92BA0" w:rsidRDefault="00307F3F" w14:paraId="627A297C" w14:textId="77777777">
      <w:pPr>
        <w:pStyle w:val="Heading2"/>
        <w:numPr>
          <w:ilvl w:val="0"/>
          <w:numId w:val="0"/>
        </w:numPr>
        <w:spacing w:before="0" w:after="0" w:line="240" w:lineRule="auto"/>
        <w:rPr>
          <w:rFonts w:ascii="Calibri" w:hAnsi="Calibri" w:eastAsia="MS Gothic"/>
          <w:bCs/>
          <w:color w:val="4F81BD"/>
          <w:sz w:val="22"/>
          <w:szCs w:val="22"/>
          <w:lang w:val="en-ZA"/>
        </w:rPr>
      </w:pPr>
    </w:p>
    <w:p w:rsidR="00307F3F" w:rsidP="00E92BA0" w:rsidRDefault="00307F3F" w14:paraId="03967096"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Creditor Bank engages with Creditor.</w:t>
      </w:r>
    </w:p>
    <w:p w:rsidRPr="005E6A96" w:rsidR="00307F3F" w:rsidP="00E92BA0" w:rsidRDefault="00307F3F" w14:paraId="3D69EB9B" w14:textId="77777777">
      <w:r w:rsidRPr="005E6A96">
        <w:t>Message format of mandate response to Creditor to be determined by the Creditor Bank.</w:t>
      </w:r>
    </w:p>
    <w:p w:rsidR="003C70F3" w:rsidP="00E92BA0" w:rsidRDefault="003C70F3" w14:paraId="23806D3B" w14:textId="77777777">
      <w:pPr>
        <w:rPr>
          <w:b/>
        </w:rPr>
      </w:pPr>
      <w:r>
        <w:rPr>
          <w:b/>
        </w:rPr>
        <w:br w:type="page"/>
      </w:r>
    </w:p>
    <w:p w:rsidRPr="00496F52" w:rsidR="00307F3F" w:rsidP="00E92BA0" w:rsidRDefault="00307F3F" w14:paraId="10EB34B2" w14:textId="77777777">
      <w:pPr>
        <w:rPr>
          <w:b/>
        </w:rPr>
      </w:pPr>
      <w:r w:rsidRPr="00496F52">
        <w:rPr>
          <w:b/>
        </w:rPr>
        <w:t>Alternat</w:t>
      </w:r>
      <w:r>
        <w:rPr>
          <w:b/>
        </w:rPr>
        <w:t>ive</w:t>
      </w:r>
      <w:r w:rsidRPr="00496F52">
        <w:rPr>
          <w:b/>
        </w:rPr>
        <w:t xml:space="preserve"> Case</w:t>
      </w:r>
      <w:r>
        <w:rPr>
          <w:b/>
        </w:rPr>
        <w:t xml:space="preserve"> 5: </w:t>
      </w:r>
    </w:p>
    <w:p w:rsidR="00307F3F" w:rsidP="00E92BA0" w:rsidRDefault="00307F3F" w14:paraId="2A515659" w14:textId="77777777">
      <w:pPr>
        <w:rPr>
          <w:b/>
        </w:rPr>
      </w:pPr>
      <w:r w:rsidRPr="00496F52">
        <w:rPr>
          <w:b/>
        </w:rPr>
        <w:t xml:space="preserve">When Creditor </w:t>
      </w:r>
      <w:r w:rsidR="001C2D88">
        <w:rPr>
          <w:b/>
        </w:rPr>
        <w:t>attempts to log a duplicate mandate</w:t>
      </w:r>
      <w:r w:rsidRPr="00496F52">
        <w:rPr>
          <w:b/>
        </w:rPr>
        <w:t>.</w:t>
      </w:r>
    </w:p>
    <w:p w:rsidR="00307F3F" w:rsidP="00E92BA0" w:rsidRDefault="00CD45B5" w14:paraId="0D6A6B54" w14:textId="77777777">
      <w:r>
        <w:rPr>
          <w:b/>
          <w:noProof/>
          <w:lang w:val="en-US"/>
        </w:rPr>
        <w:drawing>
          <wp:inline distT="0" distB="0" distL="0" distR="0" wp14:anchorId="35C9ECCE" wp14:editId="1E8E6F36">
            <wp:extent cx="572452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307F3F" w:rsidP="00E92BA0" w:rsidRDefault="00307F3F" w14:paraId="46A42492"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Creditor sends batch of mandate initiation requests to Creditor Bank.</w:t>
      </w:r>
    </w:p>
    <w:p w:rsidR="00307F3F" w:rsidP="00E92BA0" w:rsidRDefault="00307F3F" w14:paraId="221BD194" w14:textId="77777777">
      <w:r>
        <w:t>Message format to be determined by the Creditor Bank, but messages sent to Creditor Bank must contain all the data elements needed to create the mandate initiation requests (pain.009).</w:t>
      </w:r>
    </w:p>
    <w:p w:rsidR="00307F3F" w:rsidP="00E92BA0" w:rsidRDefault="00307F3F" w14:paraId="2043DAC2" w14:textId="77777777"/>
    <w:p w:rsidRPr="00194992" w:rsidR="00307F3F" w:rsidP="00E92BA0" w:rsidRDefault="00307F3F" w14:paraId="662BFC99"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Creditor Bank sends batch of mandate initiation requests (</w:t>
      </w:r>
      <w:hyperlink w:history="1" w:anchor="_Mandate_Initiation_Request_1">
        <w:r w:rsidR="000D204D">
          <w:rPr>
            <w:rStyle w:val="Hyperlink"/>
            <w:rFonts w:ascii="Calibri" w:hAnsi="Calibri"/>
            <w:b w:val="0"/>
            <w:sz w:val="22"/>
            <w:szCs w:val="22"/>
            <w:lang w:val="en-ZA"/>
          </w:rPr>
          <w:t>pain.009</w:t>
        </w:r>
      </w:hyperlink>
      <w:r w:rsidRPr="00194992">
        <w:rPr>
          <w:rFonts w:ascii="Calibri" w:hAnsi="Calibri" w:eastAsia="MS Gothic"/>
          <w:bCs/>
          <w:color w:val="4F81BD"/>
          <w:sz w:val="22"/>
          <w:szCs w:val="22"/>
          <w:lang w:val="en-ZA"/>
        </w:rPr>
        <w:t>) to ACH.</w:t>
      </w:r>
    </w:p>
    <w:p w:rsidR="00307F3F" w:rsidP="00E92BA0" w:rsidRDefault="00307F3F" w14:paraId="4086554B" w14:textId="77777777">
      <w:r>
        <w:t xml:space="preserve">Creditor Bank validates the Creditors and confirms that they are in good standing and submits batch of mandate initiation requests to the ACH. </w:t>
      </w:r>
    </w:p>
    <w:p w:rsidR="00307F3F" w:rsidP="00E92BA0" w:rsidRDefault="00307F3F" w14:paraId="7C8304AB" w14:textId="77777777"/>
    <w:p w:rsidRPr="00194992" w:rsidR="00307F3F" w:rsidP="00E92BA0" w:rsidRDefault="00307F3F" w14:paraId="49571FF0"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 xml:space="preserve">ACH validates requests and sends status report </w:t>
      </w:r>
      <w:r w:rsidRPr="00194992">
        <w:rPr>
          <w:rFonts w:ascii="Calibri" w:hAnsi="Calibri" w:eastAsia="MS Gothic"/>
          <w:bCs/>
          <w:color w:val="4F81BD"/>
          <w:sz w:val="22"/>
          <w:szCs w:val="22"/>
        </w:rPr>
        <w:t>(</w:t>
      </w:r>
      <w:hyperlink w:history="1" w:anchor="Status_Report_for_Mandate_Messages" r:id="rId108">
        <w:r w:rsidRPr="00194992">
          <w:rPr>
            <w:rFonts w:ascii="Calibri" w:hAnsi="Calibri" w:eastAsia="MS Gothic"/>
            <w:bCs/>
            <w:color w:val="4F81BD"/>
            <w:sz w:val="22"/>
            <w:szCs w:val="22"/>
          </w:rPr>
          <w:t>pacs.002</w:t>
        </w:r>
      </w:hyperlink>
      <w:r w:rsidRPr="00194992">
        <w:rPr>
          <w:rFonts w:ascii="Calibri" w:hAnsi="Calibri" w:eastAsia="MS Gothic"/>
          <w:bCs/>
          <w:color w:val="4F81BD"/>
          <w:sz w:val="22"/>
          <w:szCs w:val="22"/>
        </w:rPr>
        <w:t>)</w:t>
      </w:r>
      <w:r w:rsidRPr="00194992">
        <w:rPr>
          <w:rFonts w:ascii="Calibri" w:hAnsi="Calibri" w:eastAsia="MS Gothic"/>
          <w:bCs/>
          <w:color w:val="4F81BD"/>
          <w:sz w:val="22"/>
          <w:szCs w:val="22"/>
          <w:lang w:val="en-ZA"/>
        </w:rPr>
        <w:t xml:space="preserve"> to Creditor Bank.</w:t>
      </w:r>
    </w:p>
    <w:p w:rsidR="00307F3F" w:rsidP="00E92BA0" w:rsidRDefault="00307F3F" w14:paraId="2E7111EE" w14:textId="77777777">
      <w:r>
        <w:t>ACH performs the following minimum validation:</w:t>
      </w:r>
    </w:p>
    <w:p w:rsidR="00307F3F" w:rsidP="002C2973" w:rsidRDefault="00307F3F" w14:paraId="42C9A5D6" w14:textId="77777777">
      <w:pPr>
        <w:pStyle w:val="ListParagraph"/>
        <w:numPr>
          <w:ilvl w:val="0"/>
          <w:numId w:val="7"/>
        </w:numPr>
        <w:ind w:left="0" w:firstLine="0"/>
      </w:pPr>
      <w:r>
        <w:t>Message structure</w:t>
      </w:r>
    </w:p>
    <w:p w:rsidR="00307F3F" w:rsidP="002C2973" w:rsidRDefault="00307F3F" w14:paraId="4CEBDC6E" w14:textId="77777777">
      <w:pPr>
        <w:pStyle w:val="ListParagraph"/>
        <w:numPr>
          <w:ilvl w:val="0"/>
          <w:numId w:val="7"/>
        </w:numPr>
        <w:ind w:left="0" w:firstLine="0"/>
      </w:pPr>
      <w:r>
        <w:t xml:space="preserve">Member banks </w:t>
      </w:r>
    </w:p>
    <w:p w:rsidR="00307F3F" w:rsidP="002C2973" w:rsidRDefault="00307F3F" w14:paraId="7C7CEB14" w14:textId="77777777">
      <w:pPr>
        <w:pStyle w:val="ListParagraph"/>
        <w:numPr>
          <w:ilvl w:val="0"/>
          <w:numId w:val="7"/>
        </w:numPr>
        <w:ind w:left="0" w:firstLine="0"/>
      </w:pPr>
      <w:r>
        <w:t>Date check</w:t>
      </w:r>
    </w:p>
    <w:p w:rsidR="00307F3F" w:rsidP="00E92BA0" w:rsidRDefault="00307F3F" w14:paraId="5F53521A" w14:textId="77777777"/>
    <w:p w:rsidRPr="00194992" w:rsidR="00307F3F" w:rsidP="00E92BA0" w:rsidRDefault="00307F3F" w14:paraId="1A81A8C2"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ACH sends valid batch mandate initiation requests (</w:t>
      </w:r>
      <w:hyperlink w:history="1" w:anchor="_Mandate_Initiation_Request_1">
        <w:r w:rsidR="000D204D">
          <w:rPr>
            <w:rStyle w:val="Hyperlink"/>
            <w:rFonts w:ascii="Calibri" w:hAnsi="Calibri"/>
            <w:b w:val="0"/>
            <w:sz w:val="22"/>
            <w:szCs w:val="22"/>
            <w:lang w:val="en-ZA"/>
          </w:rPr>
          <w:t>pain.009</w:t>
        </w:r>
      </w:hyperlink>
      <w:r w:rsidRPr="00194992">
        <w:rPr>
          <w:rFonts w:ascii="Calibri" w:hAnsi="Calibri" w:eastAsia="MS Gothic"/>
          <w:bCs/>
          <w:color w:val="4F81BD"/>
          <w:sz w:val="22"/>
          <w:szCs w:val="22"/>
          <w:lang w:val="en-ZA"/>
        </w:rPr>
        <w:t>) to Debtor Banks.</w:t>
      </w:r>
    </w:p>
    <w:p w:rsidRPr="00194992" w:rsidR="00307F3F" w:rsidP="00E92BA0" w:rsidRDefault="00307F3F" w14:paraId="7B33D0DF"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194992" w:rsidR="00307F3F" w:rsidP="00E92BA0" w:rsidRDefault="00307F3F" w14:paraId="0DE0F646"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Debtor Bank validates batch mandate initiation requests (</w:t>
      </w:r>
      <w:hyperlink w:history="1" w:anchor="_Mandate_Initiation_Request_1">
        <w:r w:rsidR="000D204D">
          <w:rPr>
            <w:rStyle w:val="Hyperlink"/>
            <w:rFonts w:ascii="Calibri" w:hAnsi="Calibri"/>
            <w:b w:val="0"/>
            <w:sz w:val="22"/>
            <w:szCs w:val="22"/>
            <w:lang w:val="en-ZA"/>
          </w:rPr>
          <w:t>pain.009</w:t>
        </w:r>
      </w:hyperlink>
      <w:r w:rsidRPr="00194992">
        <w:rPr>
          <w:rFonts w:ascii="Calibri" w:hAnsi="Calibri" w:eastAsia="MS Gothic"/>
          <w:bCs/>
          <w:color w:val="4F81BD"/>
          <w:sz w:val="22"/>
          <w:szCs w:val="22"/>
          <w:lang w:val="en-ZA"/>
        </w:rPr>
        <w:t>) and duplicate check fails.</w:t>
      </w:r>
    </w:p>
    <w:p w:rsidRPr="00194992" w:rsidR="00307F3F" w:rsidP="00E92BA0" w:rsidRDefault="00307F3F" w14:paraId="0A548744"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194992" w:rsidR="00307F3F" w:rsidP="00E92BA0" w:rsidRDefault="00307F3F" w14:paraId="67D5F924"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Debtor Bank responds with status report (</w:t>
      </w:r>
      <w:hyperlink w:history="1" w:anchor="Status_Report_for_Mandate_Messages" r:id="rId109">
        <w:r w:rsidRPr="00194992">
          <w:rPr>
            <w:rFonts w:ascii="Calibri" w:hAnsi="Calibri" w:eastAsia="MS Gothic"/>
            <w:bCs/>
            <w:color w:val="4F81BD"/>
            <w:sz w:val="22"/>
            <w:szCs w:val="22"/>
            <w:lang w:val="en-ZA"/>
          </w:rPr>
          <w:t>pacs.002</w:t>
        </w:r>
      </w:hyperlink>
      <w:r w:rsidRPr="00194992">
        <w:rPr>
          <w:rFonts w:ascii="Calibri" w:hAnsi="Calibri" w:eastAsia="MS Gothic"/>
          <w:bCs/>
          <w:color w:val="4F81BD"/>
          <w:sz w:val="22"/>
          <w:szCs w:val="22"/>
          <w:lang w:val="en-ZA"/>
        </w:rPr>
        <w:t>) to ACH.</w:t>
      </w:r>
    </w:p>
    <w:p w:rsidR="00307F3F" w:rsidP="00E92BA0" w:rsidRDefault="00307F3F" w14:paraId="16C3D82F" w14:textId="77777777">
      <w:pPr>
        <w:pStyle w:val="ListParagraph"/>
        <w:ind w:left="0"/>
      </w:pPr>
      <w:r>
        <w:t xml:space="preserve">The report from Debtor Bank will provide upfront rejections validations that have been unsuccessful. </w:t>
      </w:r>
    </w:p>
    <w:p w:rsidR="00307F3F" w:rsidP="00E92BA0" w:rsidRDefault="00307F3F" w14:paraId="72495172" w14:textId="77777777">
      <w:pPr>
        <w:pStyle w:val="ListParagraph"/>
        <w:ind w:left="0"/>
      </w:pPr>
    </w:p>
    <w:p w:rsidRPr="00194992" w:rsidR="00307F3F" w:rsidP="00E92BA0" w:rsidRDefault="00307F3F" w14:paraId="01C68278"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 xml:space="preserve">ACH replies with status report </w:t>
      </w:r>
      <w:r w:rsidRPr="00194992">
        <w:rPr>
          <w:rFonts w:ascii="Calibri" w:hAnsi="Calibri" w:eastAsia="MS Gothic"/>
          <w:bCs/>
          <w:color w:val="4F81BD"/>
          <w:sz w:val="22"/>
          <w:szCs w:val="22"/>
        </w:rPr>
        <w:t>(</w:t>
      </w:r>
      <w:hyperlink w:history="1" w:anchor="Status_Report_for_Mandate_Messages" r:id="rId110">
        <w:r w:rsidRPr="00194992">
          <w:rPr>
            <w:rFonts w:ascii="Calibri" w:hAnsi="Calibri" w:eastAsia="MS Gothic"/>
            <w:bCs/>
            <w:color w:val="4F81BD"/>
            <w:sz w:val="22"/>
            <w:szCs w:val="22"/>
          </w:rPr>
          <w:t>pacs.002</w:t>
        </w:r>
      </w:hyperlink>
      <w:r w:rsidRPr="00194992">
        <w:rPr>
          <w:rFonts w:ascii="Calibri" w:hAnsi="Calibri" w:eastAsia="MS Gothic"/>
          <w:bCs/>
          <w:color w:val="4F81BD"/>
          <w:sz w:val="22"/>
          <w:szCs w:val="22"/>
        </w:rPr>
        <w:t>)</w:t>
      </w:r>
      <w:r w:rsidRPr="00194992">
        <w:rPr>
          <w:rFonts w:ascii="Calibri" w:hAnsi="Calibri" w:eastAsia="MS Gothic"/>
          <w:bCs/>
          <w:color w:val="4F81BD"/>
          <w:sz w:val="22"/>
          <w:szCs w:val="22"/>
          <w:lang w:val="en-ZA"/>
        </w:rPr>
        <w:t xml:space="preserve"> to Debtor Bank.</w:t>
      </w:r>
    </w:p>
    <w:p w:rsidR="00307F3F" w:rsidP="00E92BA0" w:rsidRDefault="00307F3F" w14:paraId="3787F968" w14:textId="77777777">
      <w:pPr>
        <w:pStyle w:val="ListParagraph"/>
        <w:ind w:left="0"/>
      </w:pPr>
      <w:r>
        <w:t>ACH validates and matches responses to original request.</w:t>
      </w:r>
    </w:p>
    <w:p w:rsidR="00307F3F" w:rsidP="00E92BA0" w:rsidRDefault="00307F3F" w14:paraId="7677CD04" w14:textId="77777777">
      <w:pPr>
        <w:pStyle w:val="Heading2"/>
        <w:numPr>
          <w:ilvl w:val="0"/>
          <w:numId w:val="0"/>
        </w:numPr>
        <w:spacing w:before="0" w:after="0" w:line="240" w:lineRule="auto"/>
        <w:rPr>
          <w:rFonts w:ascii="Calibri" w:hAnsi="Calibri" w:eastAsia="MS Gothic"/>
          <w:bCs/>
          <w:color w:val="4F81BD"/>
          <w:sz w:val="22"/>
          <w:szCs w:val="22"/>
          <w:lang w:val="en-ZA"/>
        </w:rPr>
      </w:pPr>
    </w:p>
    <w:p w:rsidR="00307F3F" w:rsidP="00E92BA0" w:rsidRDefault="00307F3F" w14:paraId="6D01192C"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ACH forwards status report (</w:t>
      </w:r>
      <w:hyperlink w:history="1" w:anchor="Status_Report_for_Mandate_Messages" r:id="rId111">
        <w:r w:rsidRPr="00194992">
          <w:rPr>
            <w:rFonts w:ascii="Calibri" w:hAnsi="Calibri" w:eastAsia="MS Gothic"/>
            <w:bCs/>
            <w:color w:val="4F81BD"/>
            <w:sz w:val="22"/>
            <w:szCs w:val="22"/>
          </w:rPr>
          <w:t>pacs.002</w:t>
        </w:r>
      </w:hyperlink>
      <w:r w:rsidRPr="00194992">
        <w:rPr>
          <w:rFonts w:ascii="Calibri" w:hAnsi="Calibri" w:eastAsia="MS Gothic"/>
          <w:bCs/>
          <w:color w:val="4F81BD"/>
          <w:sz w:val="22"/>
          <w:szCs w:val="22"/>
        </w:rPr>
        <w:t>)</w:t>
      </w:r>
      <w:r w:rsidRPr="00194992">
        <w:rPr>
          <w:rFonts w:ascii="Calibri" w:hAnsi="Calibri" w:eastAsia="MS Gothic"/>
          <w:bCs/>
          <w:color w:val="4F81BD"/>
          <w:sz w:val="22"/>
          <w:szCs w:val="22"/>
          <w:lang w:val="en-ZA"/>
        </w:rPr>
        <w:t xml:space="preserve"> </w:t>
      </w:r>
      <w:r>
        <w:rPr>
          <w:rFonts w:ascii="Calibri" w:hAnsi="Calibri" w:eastAsia="MS Gothic"/>
          <w:bCs/>
          <w:color w:val="4F81BD"/>
          <w:sz w:val="22"/>
          <w:szCs w:val="22"/>
          <w:lang w:val="en-ZA"/>
        </w:rPr>
        <w:t>to Creditor Banks.</w:t>
      </w:r>
    </w:p>
    <w:p w:rsidR="00307F3F" w:rsidP="00E92BA0" w:rsidRDefault="00307F3F" w14:paraId="5E2F9D9A" w14:textId="77777777">
      <w:pPr>
        <w:pStyle w:val="Heading2"/>
        <w:numPr>
          <w:ilvl w:val="0"/>
          <w:numId w:val="0"/>
        </w:numPr>
        <w:spacing w:before="0" w:after="0" w:line="240" w:lineRule="auto"/>
        <w:rPr>
          <w:rFonts w:ascii="Calibri" w:hAnsi="Calibri" w:eastAsia="MS Gothic"/>
          <w:bCs/>
          <w:color w:val="4F81BD"/>
          <w:sz w:val="22"/>
          <w:szCs w:val="22"/>
          <w:lang w:val="en-ZA"/>
        </w:rPr>
      </w:pPr>
    </w:p>
    <w:p w:rsidR="00307F3F" w:rsidP="00E92BA0" w:rsidRDefault="00307F3F" w14:paraId="63BDF715"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 xml:space="preserve">Creditor Bank engages with Creditor with upfront rejections provided by the Debtor Banks. </w:t>
      </w:r>
    </w:p>
    <w:p w:rsidR="00307F3F" w:rsidP="00E92BA0" w:rsidRDefault="00307F3F" w14:paraId="09BCCE2D" w14:textId="77777777">
      <w:pPr>
        <w:pStyle w:val="ListParagraph"/>
        <w:ind w:left="0"/>
      </w:pPr>
      <w:r>
        <w:t>Message format of status of mandate to Creditor to be determined by the Creditor Bank.</w:t>
      </w:r>
    </w:p>
    <w:p w:rsidR="00307F3F" w:rsidP="00E92BA0" w:rsidRDefault="00307F3F" w14:paraId="2CD90546" w14:textId="77777777">
      <w:pPr>
        <w:spacing w:after="200" w:line="276" w:lineRule="auto"/>
        <w:rPr>
          <w:b/>
        </w:rPr>
      </w:pPr>
      <w:r>
        <w:rPr>
          <w:b/>
        </w:rPr>
        <w:br w:type="page"/>
      </w:r>
    </w:p>
    <w:p w:rsidRPr="00496F52" w:rsidR="00307F3F" w:rsidP="00E92BA0" w:rsidRDefault="00307F3F" w14:paraId="1CAC14B7" w14:textId="77777777">
      <w:pPr>
        <w:rPr>
          <w:b/>
        </w:rPr>
      </w:pPr>
      <w:r w:rsidRPr="00496F52">
        <w:rPr>
          <w:b/>
        </w:rPr>
        <w:t>Alternat</w:t>
      </w:r>
      <w:r>
        <w:rPr>
          <w:b/>
        </w:rPr>
        <w:t>ive</w:t>
      </w:r>
      <w:r w:rsidRPr="00496F52">
        <w:rPr>
          <w:b/>
        </w:rPr>
        <w:t xml:space="preserve"> Case</w:t>
      </w:r>
      <w:r>
        <w:rPr>
          <w:b/>
        </w:rPr>
        <w:t xml:space="preserve"> 6: </w:t>
      </w:r>
    </w:p>
    <w:p w:rsidR="00307F3F" w:rsidP="00E92BA0" w:rsidRDefault="00307F3F" w14:paraId="10A3727F" w14:textId="77777777">
      <w:pPr>
        <w:rPr>
          <w:b/>
        </w:rPr>
      </w:pPr>
      <w:r>
        <w:rPr>
          <w:b/>
        </w:rPr>
        <w:t>Debtor Bank receives authorisation from Debtor for a mandate after end of 2 day authorisation period</w:t>
      </w:r>
      <w:r w:rsidRPr="00496F52">
        <w:rPr>
          <w:b/>
        </w:rPr>
        <w:t>.</w:t>
      </w:r>
    </w:p>
    <w:p w:rsidR="00307F3F" w:rsidP="00E92BA0" w:rsidRDefault="00CD45B5" w14:paraId="696C2696" w14:textId="77777777">
      <w:pPr>
        <w:rPr>
          <w:b/>
        </w:rPr>
      </w:pPr>
      <w:r>
        <w:rPr>
          <w:b/>
          <w:noProof/>
          <w:lang w:val="en-US"/>
        </w:rPr>
        <w:drawing>
          <wp:inline distT="0" distB="0" distL="0" distR="0" wp14:anchorId="594D22F6" wp14:editId="7F4327FB">
            <wp:extent cx="5724525" cy="33718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Pr="00496F52" w:rsidR="00127981" w:rsidP="00E92BA0" w:rsidRDefault="00127981" w14:paraId="75112806" w14:textId="77777777">
      <w:pPr>
        <w:rPr>
          <w:b/>
        </w:rPr>
      </w:pPr>
    </w:p>
    <w:p w:rsidR="00307F3F" w:rsidP="00E92BA0" w:rsidRDefault="00307F3F" w14:paraId="2E395EB9"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Creditor sends batch of mandate initiation requests to Creditor Bank.</w:t>
      </w:r>
    </w:p>
    <w:p w:rsidR="00307F3F" w:rsidP="00E92BA0" w:rsidRDefault="00307F3F" w14:paraId="69F3B273" w14:textId="77777777">
      <w:r>
        <w:t>Message format to be determined by the Creditor Bank, but messages sent to Creditor Bank must contain all the data elements needed to create the mandate initiation requests (pain.009).</w:t>
      </w:r>
    </w:p>
    <w:p w:rsidR="00307F3F" w:rsidP="00E92BA0" w:rsidRDefault="00307F3F" w14:paraId="4511DE69" w14:textId="77777777"/>
    <w:p w:rsidR="00307F3F" w:rsidP="00E92BA0" w:rsidRDefault="00307F3F" w14:paraId="598E4CEB"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Creditor Bank sends batch of mandate initiation requests (</w:t>
      </w:r>
      <w:hyperlink w:history="1" w:anchor="_Mandate_Initiation_Request_1">
        <w:r w:rsidR="000D204D">
          <w:rPr>
            <w:rStyle w:val="Hyperlink"/>
            <w:rFonts w:ascii="Calibri" w:hAnsi="Calibri"/>
            <w:b w:val="0"/>
            <w:sz w:val="22"/>
            <w:szCs w:val="22"/>
            <w:lang w:val="en-ZA"/>
          </w:rPr>
          <w:t>pain.009</w:t>
        </w:r>
      </w:hyperlink>
      <w:r>
        <w:rPr>
          <w:rFonts w:ascii="Calibri" w:hAnsi="Calibri" w:eastAsia="MS Gothic"/>
          <w:bCs/>
          <w:color w:val="4F81BD"/>
          <w:sz w:val="22"/>
          <w:szCs w:val="22"/>
          <w:lang w:val="en-ZA"/>
        </w:rPr>
        <w:t>) to ACH.</w:t>
      </w:r>
    </w:p>
    <w:p w:rsidR="00307F3F" w:rsidP="00E92BA0" w:rsidRDefault="00307F3F" w14:paraId="4329A6FE" w14:textId="77777777">
      <w:r>
        <w:t xml:space="preserve">Creditor Bank validates the Creditors and confirms that they are in good standing and submits batch of mandate initiation requests to the ACH. </w:t>
      </w:r>
    </w:p>
    <w:p w:rsidR="00307F3F" w:rsidP="00E92BA0" w:rsidRDefault="00307F3F" w14:paraId="2FF82D06" w14:textId="77777777"/>
    <w:p w:rsidR="00307F3F" w:rsidP="00E92BA0" w:rsidRDefault="00307F3F" w14:paraId="5EE41558"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 xml:space="preserve">ACH validates requests and sends status </w:t>
      </w:r>
      <w:r w:rsidRPr="00194992">
        <w:rPr>
          <w:rFonts w:ascii="Calibri" w:hAnsi="Calibri" w:eastAsia="MS Gothic"/>
          <w:bCs/>
          <w:color w:val="4F81BD"/>
          <w:sz w:val="22"/>
          <w:szCs w:val="22"/>
          <w:lang w:val="en-ZA"/>
        </w:rPr>
        <w:t xml:space="preserve">report </w:t>
      </w:r>
      <w:r w:rsidRPr="00194992">
        <w:rPr>
          <w:rFonts w:ascii="Calibri" w:hAnsi="Calibri" w:eastAsia="MS Gothic"/>
          <w:bCs/>
          <w:color w:val="4F81BD"/>
          <w:sz w:val="22"/>
          <w:szCs w:val="22"/>
        </w:rPr>
        <w:t>(</w:t>
      </w:r>
      <w:hyperlink w:history="1" w:anchor="Status_Report_for_Mandate_Messages" r:id="rId113">
        <w:r w:rsidRPr="00194992">
          <w:rPr>
            <w:rFonts w:ascii="Calibri" w:hAnsi="Calibri" w:eastAsia="MS Gothic"/>
            <w:bCs/>
            <w:color w:val="4F81BD"/>
            <w:sz w:val="22"/>
            <w:szCs w:val="22"/>
          </w:rPr>
          <w:t>pacs.002</w:t>
        </w:r>
      </w:hyperlink>
      <w:r w:rsidRPr="00194992">
        <w:rPr>
          <w:rFonts w:ascii="Calibri" w:hAnsi="Calibri" w:eastAsia="MS Gothic"/>
          <w:bCs/>
          <w:color w:val="4F81BD"/>
          <w:sz w:val="22"/>
          <w:szCs w:val="22"/>
        </w:rPr>
        <w:t>)</w:t>
      </w:r>
      <w:r w:rsidRPr="00194992">
        <w:rPr>
          <w:rFonts w:ascii="Calibri" w:hAnsi="Calibri" w:eastAsia="MS Gothic"/>
          <w:bCs/>
          <w:color w:val="4F81BD"/>
          <w:sz w:val="22"/>
          <w:szCs w:val="22"/>
          <w:lang w:val="en-ZA"/>
        </w:rPr>
        <w:t xml:space="preserve"> to Creditor Bank.</w:t>
      </w:r>
    </w:p>
    <w:p w:rsidR="00307F3F" w:rsidP="00E92BA0" w:rsidRDefault="00307F3F" w14:paraId="6F13CCD3" w14:textId="77777777">
      <w:r>
        <w:t>ACH performs the following minimum validation:</w:t>
      </w:r>
    </w:p>
    <w:p w:rsidR="00307F3F" w:rsidP="002C2973" w:rsidRDefault="00307F3F" w14:paraId="65A59E28" w14:textId="77777777">
      <w:pPr>
        <w:pStyle w:val="ListParagraph"/>
        <w:numPr>
          <w:ilvl w:val="0"/>
          <w:numId w:val="7"/>
        </w:numPr>
        <w:ind w:left="0" w:firstLine="0"/>
      </w:pPr>
      <w:r>
        <w:t>Message structure</w:t>
      </w:r>
    </w:p>
    <w:p w:rsidR="00307F3F" w:rsidP="002C2973" w:rsidRDefault="00307F3F" w14:paraId="1DB146C4" w14:textId="77777777">
      <w:pPr>
        <w:pStyle w:val="ListParagraph"/>
        <w:numPr>
          <w:ilvl w:val="0"/>
          <w:numId w:val="7"/>
        </w:numPr>
        <w:ind w:left="0" w:firstLine="0"/>
      </w:pPr>
      <w:r>
        <w:t xml:space="preserve">Member banks </w:t>
      </w:r>
    </w:p>
    <w:p w:rsidR="00307F3F" w:rsidP="002C2973" w:rsidRDefault="00307F3F" w14:paraId="23B9FC38" w14:textId="77777777">
      <w:pPr>
        <w:pStyle w:val="ListParagraph"/>
        <w:numPr>
          <w:ilvl w:val="0"/>
          <w:numId w:val="7"/>
        </w:numPr>
        <w:ind w:left="0" w:firstLine="0"/>
      </w:pPr>
      <w:r>
        <w:t>Date check</w:t>
      </w:r>
    </w:p>
    <w:p w:rsidR="00307F3F" w:rsidP="00E92BA0" w:rsidRDefault="00307F3F" w14:paraId="310DC22B" w14:textId="77777777"/>
    <w:p w:rsidR="00307F3F" w:rsidP="00E92BA0" w:rsidRDefault="00307F3F" w14:paraId="77DEAC95"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ACH sends valid batch mandate initiation requests (</w:t>
      </w:r>
      <w:hyperlink w:history="1" w:anchor="_Mandate_Initiation_Request_1">
        <w:r w:rsidR="000D204D">
          <w:rPr>
            <w:rStyle w:val="Hyperlink"/>
            <w:rFonts w:ascii="Calibri" w:hAnsi="Calibri"/>
            <w:b w:val="0"/>
            <w:sz w:val="22"/>
            <w:szCs w:val="22"/>
            <w:lang w:val="en-ZA"/>
          </w:rPr>
          <w:t>pain.009</w:t>
        </w:r>
      </w:hyperlink>
      <w:r>
        <w:rPr>
          <w:rFonts w:ascii="Calibri" w:hAnsi="Calibri" w:eastAsia="MS Gothic"/>
          <w:bCs/>
          <w:color w:val="4F81BD"/>
          <w:sz w:val="22"/>
          <w:szCs w:val="22"/>
          <w:lang w:val="en-ZA"/>
        </w:rPr>
        <w:t>) to Debtor Banks.</w:t>
      </w:r>
    </w:p>
    <w:p w:rsidR="00307F3F" w:rsidP="00E92BA0" w:rsidRDefault="00307F3F" w14:paraId="348FBC7A" w14:textId="77777777">
      <w:pPr>
        <w:pStyle w:val="Heading2"/>
        <w:numPr>
          <w:ilvl w:val="0"/>
          <w:numId w:val="0"/>
        </w:numPr>
        <w:spacing w:before="0" w:after="0" w:line="240" w:lineRule="auto"/>
        <w:rPr>
          <w:rFonts w:ascii="Calibri" w:hAnsi="Calibri" w:eastAsia="MS Gothic"/>
          <w:bCs/>
          <w:color w:val="4F81BD"/>
          <w:sz w:val="22"/>
          <w:szCs w:val="22"/>
          <w:lang w:val="en-ZA"/>
        </w:rPr>
      </w:pPr>
    </w:p>
    <w:p w:rsidR="00307F3F" w:rsidP="00E92BA0" w:rsidRDefault="00307F3F" w14:paraId="093E60FA"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Debtor Bank validates batch mandate initiation requests (</w:t>
      </w:r>
      <w:hyperlink w:history="1" w:anchor="_Mandate_Initiation_Request_1">
        <w:r w:rsidR="000D204D">
          <w:rPr>
            <w:rStyle w:val="Hyperlink"/>
            <w:rFonts w:ascii="Calibri" w:hAnsi="Calibri"/>
            <w:b w:val="0"/>
            <w:sz w:val="22"/>
            <w:szCs w:val="22"/>
            <w:lang w:val="en-ZA"/>
          </w:rPr>
          <w:t>pain.009</w:t>
        </w:r>
      </w:hyperlink>
      <w:r>
        <w:rPr>
          <w:rFonts w:ascii="Calibri" w:hAnsi="Calibri" w:eastAsia="MS Gothic"/>
          <w:bCs/>
          <w:color w:val="4F81BD"/>
          <w:sz w:val="22"/>
          <w:szCs w:val="22"/>
          <w:lang w:val="en-ZA"/>
        </w:rPr>
        <w:t>).</w:t>
      </w:r>
    </w:p>
    <w:p w:rsidR="00307F3F" w:rsidP="00E92BA0" w:rsidRDefault="00307F3F" w14:paraId="391B0354" w14:textId="77777777">
      <w:r>
        <w:t>Debtor Bank performs the following minimum validation:</w:t>
      </w:r>
    </w:p>
    <w:p w:rsidR="00307F3F" w:rsidP="002C2973" w:rsidRDefault="00307F3F" w14:paraId="5C5B834F" w14:textId="77777777">
      <w:pPr>
        <w:pStyle w:val="ListParagraph"/>
        <w:numPr>
          <w:ilvl w:val="0"/>
          <w:numId w:val="10"/>
        </w:numPr>
        <w:ind w:left="0" w:firstLine="0"/>
      </w:pPr>
      <w:r>
        <w:t>the account is a valid account for AC,</w:t>
      </w:r>
    </w:p>
    <w:p w:rsidR="00307F3F" w:rsidP="002C2973" w:rsidRDefault="00307F3F" w14:paraId="3DC946B7" w14:textId="77777777">
      <w:pPr>
        <w:pStyle w:val="ListParagraph"/>
        <w:numPr>
          <w:ilvl w:val="0"/>
          <w:numId w:val="10"/>
        </w:numPr>
        <w:ind w:left="0" w:firstLine="0"/>
      </w:pPr>
      <w:r>
        <w:t>the account is “open” and “active” (not frozen; closed etc.);</w:t>
      </w:r>
    </w:p>
    <w:p w:rsidR="00307F3F" w:rsidP="002C2973" w:rsidRDefault="00307F3F" w14:paraId="6DAAAC3A" w14:textId="77777777">
      <w:pPr>
        <w:pStyle w:val="ListParagraph"/>
        <w:numPr>
          <w:ilvl w:val="0"/>
          <w:numId w:val="10"/>
        </w:numPr>
        <w:ind w:left="0" w:firstLine="0"/>
      </w:pPr>
      <w:r>
        <w:t>the Debtor’s ID number matches the account details provided.</w:t>
      </w:r>
    </w:p>
    <w:p w:rsidR="00307F3F" w:rsidP="002C2973" w:rsidRDefault="00307F3F" w14:paraId="479E0D6E" w14:textId="77777777">
      <w:pPr>
        <w:pStyle w:val="ListParagraph"/>
        <w:numPr>
          <w:ilvl w:val="0"/>
          <w:numId w:val="10"/>
        </w:numPr>
        <w:ind w:left="0" w:firstLine="0"/>
      </w:pPr>
      <w:r>
        <w:rPr>
          <w:i/>
        </w:rPr>
        <w:t>Optional requirement</w:t>
      </w:r>
      <w:r>
        <w:t>: if the Debtor Bank uses the mobile service as the authorisation channel, check if the supplied number matches the mobile number of the Debtor as registered by the Debtor Bank. It is at the Debtor Bank’s discretion to use this number for alternate communication but the Debtor Bank will use their registered Payer’s details for authorisation of the mandate.</w:t>
      </w:r>
    </w:p>
    <w:p w:rsidR="00307F3F" w:rsidP="00E92BA0" w:rsidRDefault="00307F3F" w14:paraId="1575FF38" w14:textId="77777777"/>
    <w:p w:rsidRPr="00194992" w:rsidR="00307F3F" w:rsidP="00E92BA0" w:rsidRDefault="00307F3F" w14:paraId="6ACCBB0B"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 xml:space="preserve">Debtor Bank responds with status report </w:t>
      </w:r>
      <w:r w:rsidRPr="00194992">
        <w:rPr>
          <w:rFonts w:ascii="Calibri" w:hAnsi="Calibri" w:eastAsia="MS Gothic"/>
          <w:bCs/>
          <w:color w:val="4F81BD"/>
          <w:sz w:val="22"/>
          <w:szCs w:val="22"/>
        </w:rPr>
        <w:t>(</w:t>
      </w:r>
      <w:hyperlink w:history="1" w:anchor="Status_Report_for_Mandate_Messages" r:id="rId114">
        <w:r w:rsidRPr="00194992">
          <w:rPr>
            <w:rFonts w:ascii="Calibri" w:hAnsi="Calibri" w:eastAsia="MS Gothic"/>
            <w:bCs/>
            <w:color w:val="4F81BD"/>
            <w:sz w:val="22"/>
            <w:szCs w:val="22"/>
          </w:rPr>
          <w:t>pacs.002</w:t>
        </w:r>
      </w:hyperlink>
      <w:r w:rsidRPr="00194992">
        <w:rPr>
          <w:rFonts w:ascii="Calibri" w:hAnsi="Calibri" w:eastAsia="MS Gothic"/>
          <w:bCs/>
          <w:color w:val="4F81BD"/>
          <w:sz w:val="22"/>
          <w:szCs w:val="22"/>
        </w:rPr>
        <w:t>)</w:t>
      </w:r>
      <w:r w:rsidRPr="00194992">
        <w:rPr>
          <w:rFonts w:ascii="Calibri" w:hAnsi="Calibri" w:eastAsia="MS Gothic"/>
          <w:bCs/>
          <w:color w:val="4F81BD"/>
          <w:sz w:val="22"/>
          <w:szCs w:val="22"/>
          <w:lang w:val="en-ZA"/>
        </w:rPr>
        <w:t xml:space="preserve"> to ACH.</w:t>
      </w:r>
    </w:p>
    <w:p w:rsidR="00307F3F" w:rsidP="00E92BA0" w:rsidRDefault="00307F3F" w14:paraId="4B307B93" w14:textId="77777777">
      <w:pPr>
        <w:pStyle w:val="ListParagraph"/>
        <w:ind w:left="0"/>
      </w:pPr>
      <w:r>
        <w:t xml:space="preserve">The report from Debtor Bank will provide upfront rejections i.e. as per 5.2.5 validations that have been unsuccessful. </w:t>
      </w:r>
    </w:p>
    <w:p w:rsidR="00307F3F" w:rsidP="00E92BA0" w:rsidRDefault="00307F3F" w14:paraId="1E018382" w14:textId="77777777">
      <w:pPr>
        <w:pStyle w:val="ListParagraph"/>
        <w:ind w:left="0"/>
      </w:pPr>
    </w:p>
    <w:p w:rsidRPr="00194992" w:rsidR="00307F3F" w:rsidP="00E92BA0" w:rsidRDefault="00307F3F" w14:paraId="3B1EC22E"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 xml:space="preserve">ACH replies with status report </w:t>
      </w:r>
      <w:r w:rsidRPr="00194992">
        <w:rPr>
          <w:rFonts w:ascii="Calibri" w:hAnsi="Calibri" w:eastAsia="MS Gothic"/>
          <w:bCs/>
          <w:color w:val="4F81BD"/>
          <w:sz w:val="22"/>
          <w:szCs w:val="22"/>
        </w:rPr>
        <w:t>(</w:t>
      </w:r>
      <w:hyperlink w:history="1" w:anchor="Status_Report_for_Mandate_Messages" r:id="rId115">
        <w:r w:rsidRPr="00194992">
          <w:rPr>
            <w:rFonts w:ascii="Calibri" w:hAnsi="Calibri" w:eastAsia="MS Gothic"/>
            <w:bCs/>
            <w:color w:val="4F81BD"/>
            <w:sz w:val="22"/>
            <w:szCs w:val="22"/>
          </w:rPr>
          <w:t>pacs.002</w:t>
        </w:r>
      </w:hyperlink>
      <w:r w:rsidRPr="00194992">
        <w:rPr>
          <w:rFonts w:ascii="Calibri" w:hAnsi="Calibri" w:eastAsia="MS Gothic"/>
          <w:bCs/>
          <w:color w:val="4F81BD"/>
          <w:sz w:val="22"/>
          <w:szCs w:val="22"/>
        </w:rPr>
        <w:t>)</w:t>
      </w:r>
      <w:r w:rsidRPr="00194992">
        <w:rPr>
          <w:rFonts w:ascii="Calibri" w:hAnsi="Calibri" w:eastAsia="MS Gothic"/>
          <w:bCs/>
          <w:color w:val="4F81BD"/>
          <w:sz w:val="22"/>
          <w:szCs w:val="22"/>
          <w:lang w:val="en-ZA"/>
        </w:rPr>
        <w:t xml:space="preserve"> to Debtor Bank.</w:t>
      </w:r>
    </w:p>
    <w:p w:rsidR="00307F3F" w:rsidP="00E92BA0" w:rsidRDefault="00307F3F" w14:paraId="260C4225" w14:textId="77777777">
      <w:pPr>
        <w:pStyle w:val="ListParagraph"/>
        <w:ind w:left="0"/>
      </w:pPr>
      <w:r>
        <w:t>ACH validates and matches responses to original request.</w:t>
      </w:r>
    </w:p>
    <w:p w:rsidR="00307F3F" w:rsidP="00E92BA0" w:rsidRDefault="00307F3F" w14:paraId="3F523A57"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194992" w:rsidR="00307F3F" w:rsidP="00E92BA0" w:rsidRDefault="00307F3F" w14:paraId="5094FE96"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 xml:space="preserve">ACH forwards status report </w:t>
      </w:r>
      <w:r w:rsidRPr="00194992">
        <w:rPr>
          <w:rFonts w:ascii="Calibri" w:hAnsi="Calibri" w:eastAsia="MS Gothic"/>
          <w:bCs/>
          <w:color w:val="4F81BD"/>
          <w:sz w:val="22"/>
          <w:szCs w:val="22"/>
        </w:rPr>
        <w:t>(</w:t>
      </w:r>
      <w:hyperlink w:history="1" w:anchor="Status_Report_for_Mandate_Messages" r:id="rId116">
        <w:r w:rsidRPr="00194992">
          <w:rPr>
            <w:rFonts w:ascii="Calibri" w:hAnsi="Calibri" w:eastAsia="MS Gothic"/>
            <w:bCs/>
            <w:color w:val="4F81BD"/>
            <w:sz w:val="22"/>
            <w:szCs w:val="22"/>
          </w:rPr>
          <w:t>pacs.002</w:t>
        </w:r>
      </w:hyperlink>
      <w:r w:rsidRPr="00194992">
        <w:rPr>
          <w:rFonts w:ascii="Calibri" w:hAnsi="Calibri" w:eastAsia="MS Gothic"/>
          <w:bCs/>
          <w:color w:val="4F81BD"/>
          <w:sz w:val="22"/>
          <w:szCs w:val="22"/>
        </w:rPr>
        <w:t>)</w:t>
      </w:r>
      <w:r w:rsidRPr="00194992">
        <w:rPr>
          <w:rFonts w:ascii="Calibri" w:hAnsi="Calibri" w:eastAsia="MS Gothic"/>
          <w:bCs/>
          <w:color w:val="4F81BD"/>
          <w:sz w:val="22"/>
          <w:szCs w:val="22"/>
          <w:lang w:val="en-ZA"/>
        </w:rPr>
        <w:t xml:space="preserve"> to Creditor Banks.</w:t>
      </w:r>
    </w:p>
    <w:p w:rsidR="00307F3F" w:rsidP="00E92BA0" w:rsidRDefault="00307F3F" w14:paraId="7EF7984E" w14:textId="77777777">
      <w:pPr>
        <w:pStyle w:val="Heading2"/>
        <w:numPr>
          <w:ilvl w:val="0"/>
          <w:numId w:val="0"/>
        </w:numPr>
        <w:spacing w:before="0" w:after="0" w:line="240" w:lineRule="auto"/>
        <w:rPr>
          <w:rFonts w:ascii="Calibri" w:hAnsi="Calibri" w:eastAsia="MS Gothic"/>
          <w:bCs/>
          <w:color w:val="4F81BD"/>
          <w:sz w:val="22"/>
          <w:szCs w:val="22"/>
          <w:lang w:val="en-ZA"/>
        </w:rPr>
      </w:pPr>
    </w:p>
    <w:p w:rsidR="00307F3F" w:rsidP="00E92BA0" w:rsidRDefault="00307F3F" w14:paraId="7B9AE40A"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 xml:space="preserve">Creditor Bank engages with Creditor with upfront rejections provided by the Debtor Banks. </w:t>
      </w:r>
    </w:p>
    <w:p w:rsidR="00307F3F" w:rsidP="00E92BA0" w:rsidRDefault="00307F3F" w14:paraId="002B4FA5" w14:textId="77777777">
      <w:pPr>
        <w:pStyle w:val="ListParagraph"/>
        <w:ind w:left="0"/>
      </w:pPr>
      <w:r>
        <w:t>Message format of status of mandate to Creditor to be determined by the Creditor Bank.</w:t>
      </w:r>
    </w:p>
    <w:p w:rsidR="00307F3F" w:rsidP="00E92BA0" w:rsidRDefault="00307F3F" w14:paraId="189B11BC" w14:textId="77777777">
      <w:pPr>
        <w:pStyle w:val="ListParagraph"/>
        <w:ind w:left="0"/>
      </w:pPr>
    </w:p>
    <w:p w:rsidR="00307F3F" w:rsidP="00E92BA0" w:rsidRDefault="00307F3F" w14:paraId="100413E5"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Debtor Bank engages with the Debtor through their chosen authorisation channel.</w:t>
      </w:r>
    </w:p>
    <w:p w:rsidR="00307F3F" w:rsidP="00E92BA0" w:rsidRDefault="00307F3F" w14:paraId="077BFBB0" w14:textId="77777777">
      <w:pPr>
        <w:pStyle w:val="ListParagraph"/>
        <w:ind w:left="0"/>
      </w:pPr>
      <w:r>
        <w:t xml:space="preserve">Method of communicating with the Debtor to be determined by the Debtor Bank, but must contain the data elements specified in </w:t>
      </w:r>
      <w:hyperlink w:history="1" w:anchor="_APPENDIX_B_–" r:id="rId117">
        <w:r>
          <w:rPr>
            <w:rStyle w:val="Hyperlink"/>
          </w:rPr>
          <w:t>Appendix B</w:t>
        </w:r>
      </w:hyperlink>
      <w:r>
        <w:t xml:space="preserve"> that are required for authorisation.</w:t>
      </w:r>
    </w:p>
    <w:p w:rsidRPr="002D6E2C" w:rsidR="00307F3F" w:rsidP="00E92BA0" w:rsidRDefault="00307F3F" w14:paraId="3A733D26" w14:textId="77777777"/>
    <w:p w:rsidRPr="00194992" w:rsidR="00307F3F" w:rsidP="00E92BA0" w:rsidRDefault="00307F3F" w14:paraId="71FDBF43"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Debtor Bank responds with batch mandate acceptance report (</w:t>
      </w:r>
      <w:hyperlink w:history="1" w:anchor="_Mandate_Acceptance_Report">
        <w:r w:rsidRPr="00194992">
          <w:rPr>
            <w:rFonts w:ascii="Calibri" w:hAnsi="Calibri" w:eastAsia="MS Gothic"/>
            <w:bCs/>
            <w:color w:val="4F81BD"/>
            <w:sz w:val="22"/>
            <w:szCs w:val="22"/>
          </w:rPr>
          <w:t>pain.012</w:t>
        </w:r>
      </w:hyperlink>
      <w:r w:rsidRPr="00194992">
        <w:rPr>
          <w:rFonts w:ascii="Calibri" w:hAnsi="Calibri" w:eastAsia="MS Gothic"/>
          <w:bCs/>
          <w:color w:val="4F81BD"/>
          <w:sz w:val="22"/>
          <w:szCs w:val="22"/>
          <w:lang w:val="en-ZA"/>
        </w:rPr>
        <w:t>) to ACH.</w:t>
      </w:r>
    </w:p>
    <w:p w:rsidRPr="002D6E2C" w:rsidR="00307F3F" w:rsidP="00E92BA0" w:rsidRDefault="00307F3F" w14:paraId="2E9F654D" w14:textId="77777777">
      <w:pPr>
        <w:pStyle w:val="ListParagraph"/>
        <w:ind w:left="0"/>
      </w:pPr>
      <w:r w:rsidRPr="002D6E2C">
        <w:t>On Expiration Day (Day 2) - Debtor Bank will send a FINAL batch mandate acceptance report with all outstanding positive and negative (not authenticated and no responses) authorisations from Debtors per mandate initiation requests that were batched.</w:t>
      </w:r>
    </w:p>
    <w:p w:rsidR="00127981" w:rsidP="00E92BA0" w:rsidRDefault="00127981" w14:paraId="33FE0D78" w14:textId="77777777">
      <w:pPr>
        <w:rPr>
          <w:b/>
        </w:rPr>
      </w:pPr>
    </w:p>
    <w:p w:rsidRPr="002D6E2C" w:rsidR="00307F3F" w:rsidP="00E92BA0" w:rsidRDefault="00307F3F" w14:paraId="34578DE9" w14:textId="77777777">
      <w:pPr>
        <w:rPr>
          <w:b/>
        </w:rPr>
      </w:pPr>
      <w:r w:rsidRPr="002D6E2C">
        <w:rPr>
          <w:b/>
        </w:rPr>
        <w:t>If authorisation is not received from Debtor, Debtor Bank MUST deliver non-responses to ACH by Expiration Day (Day 2).</w:t>
      </w:r>
    </w:p>
    <w:p w:rsidRPr="002D6E2C" w:rsidR="00307F3F" w:rsidP="00E92BA0" w:rsidRDefault="00307F3F" w14:paraId="1DEBEAE7" w14:textId="77777777"/>
    <w:p w:rsidRPr="00194992" w:rsidR="00307F3F" w:rsidP="00E92BA0" w:rsidRDefault="00307F3F" w14:paraId="7E9F6FCA"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 xml:space="preserve">ACH responds with status report </w:t>
      </w:r>
      <w:r w:rsidRPr="00194992">
        <w:rPr>
          <w:rFonts w:ascii="Calibri" w:hAnsi="Calibri" w:eastAsia="MS Gothic"/>
          <w:bCs/>
          <w:color w:val="4F81BD"/>
          <w:sz w:val="22"/>
          <w:szCs w:val="22"/>
        </w:rPr>
        <w:t>(</w:t>
      </w:r>
      <w:hyperlink w:history="1" w:anchor="Status_Report_for_Mandate_Messages">
        <w:r w:rsidRPr="00194992">
          <w:rPr>
            <w:rFonts w:ascii="Calibri" w:hAnsi="Calibri" w:eastAsia="MS Gothic"/>
            <w:bCs/>
            <w:color w:val="4F81BD"/>
            <w:sz w:val="22"/>
            <w:szCs w:val="22"/>
          </w:rPr>
          <w:t>pacs.002</w:t>
        </w:r>
      </w:hyperlink>
      <w:r w:rsidRPr="00194992">
        <w:rPr>
          <w:rFonts w:ascii="Calibri" w:hAnsi="Calibri" w:eastAsia="MS Gothic"/>
          <w:bCs/>
          <w:color w:val="4F81BD"/>
          <w:sz w:val="22"/>
          <w:szCs w:val="22"/>
        </w:rPr>
        <w:t>)</w:t>
      </w:r>
      <w:r w:rsidRPr="00194992">
        <w:rPr>
          <w:rFonts w:ascii="Calibri" w:hAnsi="Calibri" w:eastAsia="MS Gothic"/>
          <w:bCs/>
          <w:color w:val="4F81BD"/>
          <w:sz w:val="22"/>
          <w:szCs w:val="22"/>
          <w:lang w:val="en-ZA"/>
        </w:rPr>
        <w:t xml:space="preserve"> to Debtor Bank.</w:t>
      </w:r>
    </w:p>
    <w:p w:rsidRPr="002D6E2C" w:rsidR="00307F3F" w:rsidP="00E92BA0" w:rsidRDefault="00307F3F" w14:paraId="45908A59" w14:textId="77777777">
      <w:r w:rsidRPr="002D6E2C">
        <w:t>Status report is confirmation of receipt of mandate acceptance report.</w:t>
      </w:r>
    </w:p>
    <w:p w:rsidRPr="002D6E2C" w:rsidR="00307F3F" w:rsidP="00E92BA0" w:rsidRDefault="00307F3F" w14:paraId="55185CCF"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194992" w:rsidR="00307F3F" w:rsidP="00E92BA0" w:rsidRDefault="00307F3F" w14:paraId="22AD614B" w14:textId="77777777">
      <w:pPr>
        <w:pStyle w:val="Heading2"/>
        <w:numPr>
          <w:ilvl w:val="0"/>
          <w:numId w:val="0"/>
        </w:numPr>
        <w:spacing w:before="0" w:after="0" w:line="240" w:lineRule="auto"/>
        <w:rPr>
          <w:rFonts w:ascii="Calibri" w:hAnsi="Calibri" w:eastAsia="MS Gothic"/>
          <w:bCs/>
          <w:color w:val="4F81BD"/>
          <w:sz w:val="22"/>
          <w:szCs w:val="22"/>
          <w:lang w:val="en-ZA"/>
        </w:rPr>
      </w:pPr>
      <w:r w:rsidRPr="00194992">
        <w:rPr>
          <w:rFonts w:ascii="Calibri" w:hAnsi="Calibri" w:eastAsia="MS Gothic"/>
          <w:bCs/>
          <w:color w:val="4F81BD"/>
          <w:sz w:val="22"/>
          <w:szCs w:val="22"/>
          <w:lang w:val="en-ZA"/>
        </w:rPr>
        <w:t>ACH forwards batch mandate acceptance report (</w:t>
      </w:r>
      <w:hyperlink w:history="1" w:anchor="_Mandate_Acceptance_Report">
        <w:r w:rsidRPr="00194992">
          <w:rPr>
            <w:rFonts w:ascii="Calibri" w:hAnsi="Calibri" w:eastAsia="MS Gothic"/>
            <w:bCs/>
            <w:color w:val="4F81BD"/>
            <w:sz w:val="22"/>
            <w:szCs w:val="22"/>
          </w:rPr>
          <w:t>pain.012</w:t>
        </w:r>
      </w:hyperlink>
      <w:r w:rsidRPr="00194992">
        <w:rPr>
          <w:rFonts w:ascii="Calibri" w:hAnsi="Calibri" w:eastAsia="MS Gothic"/>
          <w:bCs/>
          <w:color w:val="4F81BD"/>
          <w:sz w:val="22"/>
          <w:szCs w:val="22"/>
          <w:lang w:val="en-ZA"/>
        </w:rPr>
        <w:t>) per Creditor Bank.</w:t>
      </w:r>
    </w:p>
    <w:p w:rsidRPr="002D6E2C" w:rsidR="00307F3F" w:rsidP="00E92BA0" w:rsidRDefault="00307F3F" w14:paraId="707A49E4"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D6E2C" w:rsidR="00307F3F" w:rsidP="00E92BA0" w:rsidRDefault="00307F3F" w14:paraId="1E71B341" w14:textId="77777777">
      <w:pPr>
        <w:pStyle w:val="Heading2"/>
        <w:numPr>
          <w:ilvl w:val="0"/>
          <w:numId w:val="0"/>
        </w:numPr>
        <w:spacing w:before="0" w:after="0" w:line="240" w:lineRule="auto"/>
        <w:rPr>
          <w:rFonts w:ascii="Calibri" w:hAnsi="Calibri" w:eastAsia="MS Gothic"/>
          <w:bCs/>
          <w:color w:val="4F81BD"/>
          <w:sz w:val="22"/>
          <w:szCs w:val="22"/>
          <w:lang w:val="en-ZA"/>
        </w:rPr>
      </w:pPr>
      <w:r w:rsidRPr="002D6E2C">
        <w:rPr>
          <w:rFonts w:ascii="Calibri" w:hAnsi="Calibri" w:eastAsia="MS Gothic"/>
          <w:bCs/>
          <w:color w:val="4F81BD"/>
          <w:sz w:val="22"/>
          <w:szCs w:val="22"/>
          <w:lang w:val="en-ZA"/>
        </w:rPr>
        <w:t>Creditor Bank engages with Creditor.</w:t>
      </w:r>
    </w:p>
    <w:p w:rsidRPr="006A19D6" w:rsidR="00307F3F" w:rsidP="00E92BA0" w:rsidRDefault="00307F3F" w14:paraId="0AF68F2C" w14:textId="77777777">
      <w:r w:rsidRPr="006A19D6">
        <w:t>Message format of mandate response to Creditor to be determined by the Creditor Bank.</w:t>
      </w:r>
    </w:p>
    <w:p w:rsidR="00307F3F" w:rsidP="00E92BA0" w:rsidRDefault="00307F3F" w14:paraId="2FDF3432" w14:textId="77777777">
      <w:pPr>
        <w:pStyle w:val="ListParagraph"/>
        <w:ind w:left="0"/>
      </w:pPr>
    </w:p>
    <w:p w:rsidR="00307F3F" w:rsidP="00E92BA0" w:rsidRDefault="00307F3F" w14:paraId="20E23842" w14:textId="77777777">
      <w:pPr>
        <w:pStyle w:val="Heading2"/>
        <w:numPr>
          <w:ilvl w:val="0"/>
          <w:numId w:val="0"/>
        </w:numPr>
        <w:spacing w:before="0" w:after="0" w:line="240" w:lineRule="auto"/>
        <w:rPr>
          <w:rFonts w:ascii="Calibri" w:hAnsi="Calibri" w:eastAsia="MS Gothic"/>
          <w:bCs/>
          <w:color w:val="4F81BD"/>
          <w:sz w:val="22"/>
          <w:szCs w:val="22"/>
          <w:lang w:val="en-ZA"/>
        </w:rPr>
      </w:pPr>
      <w:r>
        <w:rPr>
          <w:rFonts w:ascii="Calibri" w:hAnsi="Calibri" w:eastAsia="MS Gothic"/>
          <w:bCs/>
          <w:color w:val="4F81BD"/>
          <w:sz w:val="22"/>
          <w:szCs w:val="22"/>
          <w:lang w:val="en-ZA"/>
        </w:rPr>
        <w:t>Debtor responds to authorisation request from Debtor Bank after Authorisation period ends.</w:t>
      </w:r>
    </w:p>
    <w:p w:rsidR="00307F3F" w:rsidP="00E92BA0" w:rsidRDefault="00307F3F" w14:paraId="21950A81" w14:textId="77777777">
      <w:pPr>
        <w:pStyle w:val="ListParagraph"/>
        <w:ind w:left="0"/>
      </w:pPr>
      <w:r>
        <w:t>Debtor Bank must not register the mandate as a no response was already sent in the mandate acceptance report (pain.012).</w:t>
      </w:r>
    </w:p>
    <w:p w:rsidR="00307F3F" w:rsidP="00E92BA0" w:rsidRDefault="00307F3F" w14:paraId="6DC0B820" w14:textId="77777777">
      <w:pPr>
        <w:pStyle w:val="ListParagraph"/>
        <w:ind w:left="0"/>
      </w:pPr>
    </w:p>
    <w:p w:rsidRPr="00C45C5C" w:rsidR="00307F3F" w:rsidP="00E92BA0" w:rsidRDefault="00307F3F" w14:paraId="1564857C" w14:textId="77777777">
      <w:pPr>
        <w:pStyle w:val="Heading2"/>
        <w:numPr>
          <w:ilvl w:val="0"/>
          <w:numId w:val="0"/>
        </w:numPr>
        <w:spacing w:before="0" w:after="0" w:line="240" w:lineRule="auto"/>
        <w:rPr>
          <w:rFonts w:ascii="Calibri" w:hAnsi="Calibri" w:eastAsia="MS Gothic"/>
          <w:bCs/>
          <w:color w:val="4F81BD"/>
          <w:sz w:val="22"/>
          <w:szCs w:val="22"/>
          <w:lang w:val="en-ZA"/>
        </w:rPr>
      </w:pPr>
      <w:r w:rsidRPr="00C45C5C">
        <w:rPr>
          <w:rFonts w:ascii="Calibri" w:hAnsi="Calibri" w:eastAsia="MS Gothic"/>
          <w:bCs/>
          <w:color w:val="4F81BD"/>
          <w:sz w:val="22"/>
          <w:szCs w:val="22"/>
          <w:lang w:val="en-ZA"/>
        </w:rPr>
        <w:t xml:space="preserve">Debtor Bank </w:t>
      </w:r>
      <w:r>
        <w:rPr>
          <w:rFonts w:ascii="Calibri" w:hAnsi="Calibri" w:eastAsia="MS Gothic"/>
          <w:bCs/>
          <w:color w:val="4F81BD"/>
          <w:sz w:val="22"/>
          <w:szCs w:val="22"/>
          <w:lang w:val="en-ZA"/>
        </w:rPr>
        <w:t>notifies</w:t>
      </w:r>
      <w:r w:rsidRPr="00C45C5C">
        <w:rPr>
          <w:rFonts w:ascii="Calibri" w:hAnsi="Calibri" w:eastAsia="MS Gothic"/>
          <w:bCs/>
          <w:color w:val="4F81BD"/>
          <w:sz w:val="22"/>
          <w:szCs w:val="22"/>
          <w:lang w:val="en-ZA"/>
        </w:rPr>
        <w:t xml:space="preserve"> Debtor to take up with Creditor as mandate cannot be created.</w:t>
      </w:r>
    </w:p>
    <w:p w:rsidR="00307F3F" w:rsidP="00E92BA0" w:rsidRDefault="00307F3F" w14:paraId="4C61A237" w14:textId="77777777"/>
    <w:p w:rsidR="00307F3F" w:rsidP="00E92BA0" w:rsidRDefault="00307F3F" w14:paraId="5898EC59" w14:textId="77777777">
      <w:bookmarkStart w:name="_Toc455311598" w:id="2708"/>
      <w:r>
        <w:br w:type="page"/>
      </w:r>
    </w:p>
    <w:p w:rsidRPr="00AB047E" w:rsidR="00307F3F" w:rsidP="002C2973" w:rsidRDefault="00307F3F" w14:paraId="7DB00066" w14:textId="77777777">
      <w:pPr>
        <w:pStyle w:val="ListParagraph"/>
        <w:numPr>
          <w:ilvl w:val="2"/>
          <w:numId w:val="50"/>
        </w:numPr>
        <w:ind w:left="0" w:firstLine="0"/>
        <w:outlineLvl w:val="2"/>
      </w:pPr>
      <w:bookmarkStart w:name="_Toc536096810" w:id="2709"/>
      <w:r w:rsidRPr="00AB047E">
        <w:t>TT2 - Amendment of a Mandate (Authorisation required)</w:t>
      </w:r>
      <w:bookmarkEnd w:id="2708"/>
      <w:bookmarkEnd w:id="2709"/>
    </w:p>
    <w:p w:rsidR="00307F3F" w:rsidP="00E92BA0" w:rsidRDefault="00307F3F" w14:paraId="640C42BD" w14:textId="77777777">
      <w:pPr>
        <w:rPr>
          <w:b/>
        </w:rPr>
      </w:pPr>
    </w:p>
    <w:p w:rsidRPr="00697C68" w:rsidR="00307F3F" w:rsidP="00E92BA0" w:rsidRDefault="00307F3F" w14:paraId="456925E6" w14:textId="77777777">
      <w:pPr>
        <w:rPr>
          <w:b/>
        </w:rPr>
      </w:pPr>
      <w:r w:rsidRPr="00697C68">
        <w:rPr>
          <w:b/>
        </w:rPr>
        <w:t>Alternative Case</w:t>
      </w:r>
      <w:r>
        <w:rPr>
          <w:b/>
        </w:rPr>
        <w:t xml:space="preserve"> </w:t>
      </w:r>
      <w:r w:rsidRPr="00697C68">
        <w:rPr>
          <w:b/>
        </w:rPr>
        <w:t>1:</w:t>
      </w:r>
    </w:p>
    <w:p w:rsidR="00307F3F" w:rsidP="00E92BA0" w:rsidRDefault="00307F3F" w14:paraId="6DDFCF34" w14:textId="77777777">
      <w:r w:rsidRPr="00697C68">
        <w:rPr>
          <w:b/>
        </w:rPr>
        <w:t xml:space="preserve">Batch mandate </w:t>
      </w:r>
      <w:r>
        <w:rPr>
          <w:b/>
        </w:rPr>
        <w:t>amendment</w:t>
      </w:r>
      <w:r w:rsidRPr="00697C68">
        <w:rPr>
          <w:b/>
        </w:rPr>
        <w:t xml:space="preserve"> request from Creditor fails at Creditor Bank</w:t>
      </w:r>
      <w:r w:rsidRPr="002D6E2C">
        <w:t>.</w:t>
      </w:r>
    </w:p>
    <w:p w:rsidRPr="002D6E2C" w:rsidR="00307F3F" w:rsidP="00E92BA0" w:rsidRDefault="00307F3F" w14:paraId="3E1CF840" w14:textId="77777777"/>
    <w:p w:rsidRPr="006C365B" w:rsidR="00307F3F" w:rsidP="00E92BA0" w:rsidRDefault="00307F3F" w14:paraId="786C7A8D" w14:textId="77777777">
      <w:pPr>
        <w:jc w:val="both"/>
        <w:rPr>
          <w:rFonts w:eastAsia="MS Gothic"/>
          <w:b/>
          <w:bCs/>
          <w:color w:val="4F81BD"/>
        </w:rPr>
      </w:pPr>
      <w:r w:rsidRPr="006C365B">
        <w:rPr>
          <w:rFonts w:eastAsia="MS Gothic"/>
          <w:b/>
          <w:bCs/>
          <w:color w:val="4F81BD"/>
        </w:rPr>
        <w:t>Creditor sends mandate amendment requests to Creditor Bank; containing the unique mandate reference numbers of the mandates that it needs to amend.</w:t>
      </w:r>
    </w:p>
    <w:p w:rsidR="00307F3F" w:rsidP="00E92BA0" w:rsidRDefault="00307F3F" w14:paraId="74A6621D" w14:textId="77777777">
      <w:r>
        <w:t xml:space="preserve">Message format to be determined by the Creditor Bank, but message sent to Creditor Bank must contain all the data elements needed to create the mandate amendment requests (pain.010). </w:t>
      </w:r>
    </w:p>
    <w:p w:rsidR="00307F3F" w:rsidP="00E92BA0" w:rsidRDefault="00307F3F" w14:paraId="2E0EEC25" w14:textId="77777777">
      <w:pPr>
        <w:pStyle w:val="ListParagraph"/>
        <w:ind w:left="0"/>
      </w:pPr>
    </w:p>
    <w:p w:rsidRPr="006C365B" w:rsidR="00307F3F" w:rsidP="00E92BA0" w:rsidRDefault="00307F3F" w14:paraId="0D8619CA" w14:textId="77777777">
      <w:pPr>
        <w:jc w:val="both"/>
        <w:rPr>
          <w:rFonts w:eastAsia="MS Gothic"/>
          <w:b/>
          <w:bCs/>
          <w:color w:val="4F81BD"/>
        </w:rPr>
      </w:pPr>
      <w:r w:rsidRPr="006C365B">
        <w:rPr>
          <w:rFonts w:eastAsia="MS Gothic"/>
          <w:b/>
          <w:bCs/>
          <w:color w:val="4F81BD"/>
        </w:rPr>
        <w:t>Creditor Bank sends negative response to Creditor.</w:t>
      </w:r>
    </w:p>
    <w:p w:rsidR="00307F3F" w:rsidP="00E92BA0" w:rsidRDefault="00307F3F" w14:paraId="6C9825C2" w14:textId="77777777">
      <w:pPr>
        <w:spacing w:after="200" w:line="276" w:lineRule="auto"/>
        <w:rPr>
          <w:b/>
        </w:rPr>
      </w:pPr>
    </w:p>
    <w:p w:rsidRPr="00F47EFD" w:rsidR="00307F3F" w:rsidP="00E92BA0" w:rsidRDefault="00307F3F" w14:paraId="23ED7957" w14:textId="77777777">
      <w:pPr>
        <w:rPr>
          <w:b/>
        </w:rPr>
      </w:pPr>
      <w:r w:rsidRPr="00F47EFD">
        <w:rPr>
          <w:b/>
        </w:rPr>
        <w:t>Alternative Case</w:t>
      </w:r>
      <w:r>
        <w:rPr>
          <w:b/>
        </w:rPr>
        <w:t xml:space="preserve"> </w:t>
      </w:r>
      <w:r w:rsidRPr="00F47EFD">
        <w:rPr>
          <w:b/>
        </w:rPr>
        <w:t>2:</w:t>
      </w:r>
    </w:p>
    <w:p w:rsidR="00307F3F" w:rsidP="00E92BA0" w:rsidRDefault="00307F3F" w14:paraId="6854CDCD" w14:textId="77777777">
      <w:pPr>
        <w:rPr>
          <w:b/>
        </w:rPr>
      </w:pPr>
      <w:r w:rsidRPr="00275136">
        <w:rPr>
          <w:b/>
        </w:rPr>
        <w:t xml:space="preserve">Batch Mandate </w:t>
      </w:r>
      <w:r>
        <w:rPr>
          <w:b/>
        </w:rPr>
        <w:t>amendment</w:t>
      </w:r>
      <w:r w:rsidRPr="00275136">
        <w:rPr>
          <w:b/>
        </w:rPr>
        <w:t xml:space="preserve"> request (</w:t>
      </w:r>
      <w:hyperlink w:history="1" w:anchor="_Mandate_Initiation_Request_1">
        <w:r>
          <w:rPr>
            <w:b/>
          </w:rPr>
          <w:t>pain.0</w:t>
        </w:r>
      </w:hyperlink>
      <w:r>
        <w:rPr>
          <w:b/>
        </w:rPr>
        <w:t>10</w:t>
      </w:r>
      <w:r w:rsidRPr="00275136">
        <w:rPr>
          <w:b/>
        </w:rPr>
        <w:t>) from Creditor Bank fails at ACH.</w:t>
      </w:r>
    </w:p>
    <w:p w:rsidR="00307F3F" w:rsidP="00E92BA0" w:rsidRDefault="00307F3F" w14:paraId="18683174" w14:textId="77777777"/>
    <w:p w:rsidRPr="006C365B" w:rsidR="00307F3F" w:rsidP="00E92BA0" w:rsidRDefault="00307F3F" w14:paraId="703DEBE8" w14:textId="77777777">
      <w:pPr>
        <w:jc w:val="both"/>
        <w:rPr>
          <w:rFonts w:eastAsia="MS Gothic"/>
          <w:b/>
          <w:bCs/>
          <w:color w:val="4F81BD"/>
        </w:rPr>
      </w:pPr>
      <w:r w:rsidRPr="006C365B">
        <w:rPr>
          <w:rFonts w:eastAsia="MS Gothic"/>
          <w:b/>
          <w:bCs/>
          <w:color w:val="4F81BD"/>
        </w:rPr>
        <w:t>Creditor sends mandate amendment requests to Creditor Bank; containing the unique mandate reference numbers of the mandates that it needs to amend.</w:t>
      </w:r>
    </w:p>
    <w:p w:rsidR="00307F3F" w:rsidP="00E92BA0" w:rsidRDefault="00307F3F" w14:paraId="12900909" w14:textId="77777777">
      <w:r>
        <w:t xml:space="preserve">Message format to be determined by the Creditor Bank, but message sent to Creditor Bank must contain all the data elements needed to create the mandate amendment requests (pain.010). Must indicate that Authorisation is </w:t>
      </w:r>
      <w:r>
        <w:rPr>
          <w:b/>
        </w:rPr>
        <w:t xml:space="preserve">not </w:t>
      </w:r>
      <w:r>
        <w:t>required.</w:t>
      </w:r>
    </w:p>
    <w:p w:rsidR="00307F3F" w:rsidP="00E92BA0" w:rsidRDefault="00307F3F" w14:paraId="3AB76B85"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6C365B" w:rsidR="00307F3F" w:rsidP="00E92BA0" w:rsidRDefault="00307F3F" w14:paraId="29A4B192" w14:textId="77777777">
      <w:pPr>
        <w:jc w:val="both"/>
        <w:rPr>
          <w:rFonts w:eastAsia="MS Gothic"/>
          <w:b/>
          <w:bCs/>
          <w:color w:val="4F81BD"/>
        </w:rPr>
      </w:pPr>
      <w:r w:rsidRPr="006C365B">
        <w:rPr>
          <w:rFonts w:eastAsia="MS Gothic"/>
          <w:b/>
          <w:bCs/>
          <w:color w:val="4F81BD"/>
        </w:rPr>
        <w:t xml:space="preserve">The Creditor Bank sends mandate amendment requests </w:t>
      </w:r>
      <w:r w:rsidRPr="00194992">
        <w:rPr>
          <w:rFonts w:eastAsia="MS Gothic"/>
          <w:b/>
          <w:bCs/>
          <w:color w:val="4F81BD"/>
        </w:rPr>
        <w:t>(</w:t>
      </w:r>
      <w:hyperlink w:history="1" w:anchor="OLE_LINK29" r:id="rId118">
        <w:r w:rsidRPr="00194992">
          <w:rPr>
            <w:rFonts w:eastAsia="MS Gothic"/>
            <w:b/>
            <w:bCs/>
            <w:color w:val="4F81BD"/>
          </w:rPr>
          <w:t>pain.010</w:t>
        </w:r>
      </w:hyperlink>
      <w:r w:rsidRPr="00194992">
        <w:rPr>
          <w:rFonts w:eastAsia="MS Gothic"/>
          <w:b/>
          <w:bCs/>
          <w:color w:val="4F81BD"/>
        </w:rPr>
        <w:t>)</w:t>
      </w:r>
      <w:r w:rsidRPr="006C365B">
        <w:rPr>
          <w:rFonts w:eastAsia="MS Gothic"/>
          <w:b/>
          <w:bCs/>
          <w:color w:val="4F81BD"/>
        </w:rPr>
        <w:t xml:space="preserve"> to ACH. </w:t>
      </w:r>
    </w:p>
    <w:p w:rsidR="00307F3F" w:rsidP="00E92BA0" w:rsidRDefault="00307F3F" w14:paraId="2E3D093A" w14:textId="77777777">
      <w:r>
        <w:t xml:space="preserve">Creditor bank validates the Creditor and confirms that he is in good standing and submits amendment requests to the ACH. </w:t>
      </w:r>
    </w:p>
    <w:p w:rsidR="00307F3F" w:rsidP="00E92BA0" w:rsidRDefault="00307F3F" w14:paraId="7697D214" w14:textId="77777777"/>
    <w:p w:rsidRPr="006C365B" w:rsidR="00307F3F" w:rsidP="00E92BA0" w:rsidRDefault="00307F3F" w14:paraId="39634B91" w14:textId="77777777">
      <w:pPr>
        <w:jc w:val="both"/>
        <w:rPr>
          <w:rFonts w:eastAsia="MS Gothic"/>
          <w:b/>
          <w:bCs/>
          <w:color w:val="4F81BD"/>
        </w:rPr>
      </w:pPr>
      <w:r w:rsidRPr="006C365B">
        <w:rPr>
          <w:rFonts w:eastAsia="MS Gothic"/>
          <w:b/>
          <w:bCs/>
          <w:color w:val="4F81BD"/>
        </w:rPr>
        <w:t xml:space="preserve">ACH validates requests and sends status report </w:t>
      </w:r>
      <w:r w:rsidRPr="00194992">
        <w:rPr>
          <w:rFonts w:eastAsia="MS Gothic"/>
          <w:b/>
          <w:bCs/>
          <w:color w:val="4F81BD"/>
        </w:rPr>
        <w:t>(</w:t>
      </w:r>
      <w:hyperlink w:history="1" w:anchor="Status_Report_for_Mandate_Messages" r:id="rId119">
        <w:r w:rsidRPr="00194992">
          <w:rPr>
            <w:rFonts w:eastAsia="MS Gothic"/>
            <w:b/>
            <w:bCs/>
            <w:color w:val="4F81BD"/>
          </w:rPr>
          <w:t>pacs.002</w:t>
        </w:r>
      </w:hyperlink>
      <w:r w:rsidRPr="00194992">
        <w:rPr>
          <w:rFonts w:eastAsia="MS Gothic"/>
          <w:b/>
          <w:bCs/>
          <w:color w:val="4F81BD"/>
        </w:rPr>
        <w:t>)</w:t>
      </w:r>
      <w:r w:rsidRPr="006C365B">
        <w:rPr>
          <w:rFonts w:eastAsia="MS Gothic"/>
          <w:b/>
          <w:bCs/>
          <w:color w:val="4F81BD"/>
        </w:rPr>
        <w:t xml:space="preserve"> to Creditor Bank with rejected status.</w:t>
      </w:r>
    </w:p>
    <w:p w:rsidR="00307F3F" w:rsidP="00E92BA0" w:rsidRDefault="00307F3F" w14:paraId="3156CEB8" w14:textId="77777777">
      <w:pPr>
        <w:pStyle w:val="ListParagraph"/>
        <w:ind w:left="0"/>
      </w:pPr>
    </w:p>
    <w:p w:rsidRPr="006C365B" w:rsidR="00307F3F" w:rsidP="00E92BA0" w:rsidRDefault="00307F3F" w14:paraId="6A4548E6" w14:textId="77777777">
      <w:pPr>
        <w:jc w:val="both"/>
        <w:rPr>
          <w:rFonts w:eastAsia="MS Gothic"/>
          <w:b/>
          <w:bCs/>
          <w:color w:val="4F81BD"/>
        </w:rPr>
      </w:pPr>
      <w:r w:rsidRPr="006C365B">
        <w:rPr>
          <w:rFonts w:eastAsia="MS Gothic"/>
          <w:b/>
          <w:bCs/>
          <w:color w:val="4F81BD"/>
        </w:rPr>
        <w:t>Creditor Bank sends negative batch response to Creditor.</w:t>
      </w:r>
    </w:p>
    <w:p w:rsidR="00307F3F" w:rsidP="00E92BA0" w:rsidRDefault="00307F3F" w14:paraId="7F0A9A82" w14:textId="77777777">
      <w:pPr>
        <w:pStyle w:val="ListParagraph"/>
        <w:ind w:left="0"/>
      </w:pPr>
    </w:p>
    <w:p w:rsidRPr="00F47EFD" w:rsidR="00307F3F" w:rsidP="00E92BA0" w:rsidRDefault="00307F3F" w14:paraId="54D67033" w14:textId="77777777">
      <w:pPr>
        <w:pStyle w:val="ListParagraph"/>
        <w:ind w:left="0"/>
      </w:pPr>
    </w:p>
    <w:p w:rsidR="00307F3F" w:rsidP="00E92BA0" w:rsidRDefault="00307F3F" w14:paraId="419B41D9" w14:textId="77777777">
      <w:pPr>
        <w:spacing w:after="200" w:line="276" w:lineRule="auto"/>
        <w:rPr>
          <w:b/>
        </w:rPr>
      </w:pPr>
      <w:r>
        <w:rPr>
          <w:b/>
        </w:rPr>
        <w:br w:type="page"/>
      </w:r>
    </w:p>
    <w:p w:rsidRPr="00F47EFD" w:rsidR="00307F3F" w:rsidP="00E92BA0" w:rsidRDefault="00307F3F" w14:paraId="7C39FC31" w14:textId="77777777">
      <w:pPr>
        <w:rPr>
          <w:b/>
        </w:rPr>
      </w:pPr>
      <w:r w:rsidRPr="00F47EFD">
        <w:rPr>
          <w:b/>
        </w:rPr>
        <w:t>Alternative Case 3:</w:t>
      </w:r>
    </w:p>
    <w:p w:rsidR="00307F3F" w:rsidP="00E92BA0" w:rsidRDefault="00307F3F" w14:paraId="578CE640" w14:textId="77777777">
      <w:pPr>
        <w:rPr>
          <w:b/>
        </w:rPr>
      </w:pPr>
      <w:r w:rsidRPr="00275136">
        <w:rPr>
          <w:b/>
        </w:rPr>
        <w:t xml:space="preserve">Batch Mandate </w:t>
      </w:r>
      <w:r>
        <w:rPr>
          <w:b/>
        </w:rPr>
        <w:t>amendment</w:t>
      </w:r>
      <w:r w:rsidRPr="00275136">
        <w:rPr>
          <w:b/>
        </w:rPr>
        <w:t xml:space="preserve"> request (</w:t>
      </w:r>
      <w:hyperlink w:history="1" w:anchor="_Mandate_Initiation_Request_1">
        <w:r>
          <w:rPr>
            <w:b/>
          </w:rPr>
          <w:t>pain.0</w:t>
        </w:r>
      </w:hyperlink>
      <w:r>
        <w:rPr>
          <w:b/>
        </w:rPr>
        <w:t>10</w:t>
      </w:r>
      <w:r w:rsidRPr="00275136">
        <w:rPr>
          <w:b/>
        </w:rPr>
        <w:t>) from Creditor Bank fails at ACH</w:t>
      </w:r>
      <w:r>
        <w:rPr>
          <w:b/>
        </w:rPr>
        <w:t>/Debtor Bank</w:t>
      </w:r>
      <w:r w:rsidRPr="00275136">
        <w:rPr>
          <w:b/>
        </w:rPr>
        <w:t>.</w:t>
      </w:r>
    </w:p>
    <w:p w:rsidR="00307F3F" w:rsidP="00E92BA0" w:rsidRDefault="00CD45B5" w14:paraId="536A083B" w14:textId="77777777">
      <w:pPr>
        <w:rPr>
          <w:b/>
        </w:rPr>
      </w:pPr>
      <w:r>
        <w:rPr>
          <w:b/>
          <w:noProof/>
          <w:lang w:val="en-US"/>
        </w:rPr>
        <w:drawing>
          <wp:inline distT="0" distB="0" distL="0" distR="0" wp14:anchorId="4E61C89C" wp14:editId="1859EF67">
            <wp:extent cx="5724525" cy="33718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Pr="006A19D6" w:rsidR="00307F3F" w:rsidP="00E92BA0" w:rsidRDefault="00307F3F" w14:paraId="25CA9740" w14:textId="77777777">
      <w:pPr>
        <w:jc w:val="both"/>
        <w:rPr>
          <w:rFonts w:eastAsia="MS Gothic"/>
          <w:b/>
          <w:bCs/>
          <w:color w:val="4F81BD"/>
        </w:rPr>
      </w:pPr>
      <w:r w:rsidRPr="006A19D6">
        <w:rPr>
          <w:rFonts w:eastAsia="MS Gothic"/>
          <w:b/>
          <w:bCs/>
          <w:color w:val="4F81BD"/>
        </w:rPr>
        <w:t>Creditor sends mandate amendment requests to Creditor Bank; containing the unique mandate reference numbers of the mandates that it needs to amend.</w:t>
      </w:r>
    </w:p>
    <w:p w:rsidR="00307F3F" w:rsidP="00E92BA0" w:rsidRDefault="00307F3F" w14:paraId="68194797" w14:textId="77777777">
      <w:r>
        <w:t>Message format to be determined by the Creditor Bank, but message sent to Creditor Bank must contain all the data elements needed to create the mandate amendment requests (pain.010). Must indicate that Authorisation is required</w:t>
      </w:r>
    </w:p>
    <w:p w:rsidR="00307F3F" w:rsidP="00E92BA0" w:rsidRDefault="00307F3F" w14:paraId="2CDC67CA"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6A19D6" w:rsidR="00307F3F" w:rsidP="00E92BA0" w:rsidRDefault="00307F3F" w14:paraId="1E86747F" w14:textId="77777777">
      <w:pPr>
        <w:jc w:val="both"/>
        <w:rPr>
          <w:rFonts w:eastAsia="MS Gothic"/>
          <w:b/>
          <w:bCs/>
          <w:color w:val="4F81BD"/>
        </w:rPr>
      </w:pPr>
      <w:r w:rsidRPr="006A19D6">
        <w:rPr>
          <w:rFonts w:eastAsia="MS Gothic"/>
          <w:b/>
          <w:bCs/>
          <w:color w:val="4F81BD"/>
        </w:rPr>
        <w:t xml:space="preserve">The Creditor Bank sends mandate amendment requests </w:t>
      </w:r>
      <w:r w:rsidRPr="00194992">
        <w:rPr>
          <w:rFonts w:eastAsia="MS Gothic"/>
          <w:b/>
          <w:bCs/>
          <w:color w:val="4F81BD"/>
        </w:rPr>
        <w:t>(</w:t>
      </w:r>
      <w:hyperlink w:history="1" w:anchor="OLE_LINK29" r:id="rId121">
        <w:r w:rsidRPr="00194992">
          <w:rPr>
            <w:rFonts w:eastAsia="MS Gothic"/>
            <w:b/>
            <w:bCs/>
            <w:color w:val="4F81BD"/>
          </w:rPr>
          <w:t>pain.010</w:t>
        </w:r>
      </w:hyperlink>
      <w:r w:rsidRPr="00194992">
        <w:rPr>
          <w:rFonts w:eastAsia="MS Gothic"/>
          <w:b/>
          <w:bCs/>
          <w:color w:val="4F81BD"/>
        </w:rPr>
        <w:t>)</w:t>
      </w:r>
      <w:r w:rsidRPr="006A19D6">
        <w:rPr>
          <w:rFonts w:eastAsia="MS Gothic"/>
          <w:b/>
          <w:bCs/>
          <w:color w:val="4F81BD"/>
        </w:rPr>
        <w:t xml:space="preserve"> to ACH. </w:t>
      </w:r>
    </w:p>
    <w:p w:rsidR="00307F3F" w:rsidP="00E92BA0" w:rsidRDefault="00307F3F" w14:paraId="272FE3E3" w14:textId="77777777">
      <w:r>
        <w:t xml:space="preserve">Creditor bank validates the Creditor and confirms that he is in good standing and submits amendment requests to the ACH. </w:t>
      </w:r>
    </w:p>
    <w:p w:rsidR="00307F3F" w:rsidP="00E92BA0" w:rsidRDefault="00307F3F" w14:paraId="73463455" w14:textId="77777777"/>
    <w:p w:rsidRPr="006A19D6" w:rsidR="00307F3F" w:rsidP="00E92BA0" w:rsidRDefault="00307F3F" w14:paraId="67529BE9" w14:textId="77777777">
      <w:pPr>
        <w:jc w:val="both"/>
        <w:rPr>
          <w:rFonts w:eastAsia="MS Gothic"/>
          <w:b/>
          <w:bCs/>
          <w:color w:val="4F81BD"/>
        </w:rPr>
      </w:pPr>
      <w:r w:rsidRPr="006A19D6">
        <w:rPr>
          <w:rFonts w:eastAsia="MS Gothic"/>
          <w:b/>
          <w:bCs/>
          <w:color w:val="4F81BD"/>
        </w:rPr>
        <w:t xml:space="preserve">ACH validates requests and sends status report </w:t>
      </w:r>
      <w:r w:rsidRPr="00194992">
        <w:rPr>
          <w:rFonts w:eastAsia="MS Gothic"/>
          <w:b/>
          <w:bCs/>
          <w:color w:val="4F81BD"/>
        </w:rPr>
        <w:t>(</w:t>
      </w:r>
      <w:hyperlink w:history="1" w:anchor="Status_Report_for_Mandate_Messages" r:id="rId122">
        <w:r w:rsidRPr="00194992">
          <w:rPr>
            <w:rFonts w:eastAsia="MS Gothic"/>
            <w:b/>
            <w:bCs/>
            <w:color w:val="4F81BD"/>
          </w:rPr>
          <w:t>pacs.002</w:t>
        </w:r>
      </w:hyperlink>
      <w:r w:rsidRPr="00194992">
        <w:rPr>
          <w:rFonts w:eastAsia="MS Gothic"/>
          <w:b/>
          <w:bCs/>
          <w:color w:val="4F81BD"/>
        </w:rPr>
        <w:t>)</w:t>
      </w:r>
      <w:r w:rsidRPr="006A19D6">
        <w:rPr>
          <w:rFonts w:eastAsia="MS Gothic"/>
          <w:b/>
          <w:bCs/>
          <w:color w:val="4F81BD"/>
        </w:rPr>
        <w:t xml:space="preserve"> to Creditor Bank including rejected transactions.</w:t>
      </w:r>
    </w:p>
    <w:p w:rsidR="00307F3F" w:rsidP="00E92BA0" w:rsidRDefault="00307F3F" w14:paraId="67341D5F" w14:textId="77777777">
      <w:pPr>
        <w:jc w:val="both"/>
        <w:rPr>
          <w:rFonts w:eastAsia="MS Gothic"/>
          <w:b/>
          <w:bCs/>
          <w:color w:val="4F81BD"/>
        </w:rPr>
      </w:pPr>
    </w:p>
    <w:p w:rsidRPr="006A19D6" w:rsidR="00307F3F" w:rsidP="00E92BA0" w:rsidRDefault="00307F3F" w14:paraId="5557BCA6" w14:textId="77777777">
      <w:pPr>
        <w:jc w:val="both"/>
        <w:rPr>
          <w:rFonts w:eastAsia="MS Gothic"/>
          <w:b/>
          <w:bCs/>
          <w:color w:val="4F81BD"/>
        </w:rPr>
      </w:pPr>
      <w:r w:rsidRPr="006A19D6">
        <w:rPr>
          <w:rFonts w:eastAsia="MS Gothic"/>
          <w:b/>
          <w:bCs/>
          <w:color w:val="4F81BD"/>
        </w:rPr>
        <w:t>Creditor Bank engages with Creditor on rejected transactions.</w:t>
      </w:r>
    </w:p>
    <w:p w:rsidRPr="00194992" w:rsidR="00307F3F" w:rsidP="00E92BA0" w:rsidRDefault="00307F3F" w14:paraId="21ECFECE" w14:textId="77777777">
      <w:pPr>
        <w:jc w:val="both"/>
        <w:rPr>
          <w:rFonts w:eastAsia="MS Gothic"/>
          <w:b/>
          <w:bCs/>
          <w:color w:val="4F81BD"/>
        </w:rPr>
      </w:pPr>
    </w:p>
    <w:p w:rsidRPr="006A19D6" w:rsidR="00307F3F" w:rsidP="00E92BA0" w:rsidRDefault="00307F3F" w14:paraId="1BF7D7CA" w14:textId="77777777">
      <w:pPr>
        <w:jc w:val="both"/>
        <w:rPr>
          <w:rFonts w:eastAsia="MS Gothic"/>
          <w:b/>
          <w:bCs/>
          <w:color w:val="4F81BD"/>
        </w:rPr>
      </w:pPr>
      <w:r w:rsidRPr="006A19D6">
        <w:rPr>
          <w:rFonts w:eastAsia="MS Gothic"/>
          <w:b/>
          <w:bCs/>
          <w:color w:val="4F81BD"/>
        </w:rPr>
        <w:t xml:space="preserve">The ACH </w:t>
      </w:r>
      <w:r>
        <w:rPr>
          <w:rFonts w:eastAsia="MS Gothic"/>
          <w:b/>
          <w:bCs/>
          <w:color w:val="4F81BD"/>
        </w:rPr>
        <w:t xml:space="preserve">forwards </w:t>
      </w:r>
      <w:r w:rsidRPr="006A19D6">
        <w:rPr>
          <w:rFonts w:eastAsia="MS Gothic"/>
          <w:b/>
          <w:bCs/>
          <w:color w:val="4F81BD"/>
        </w:rPr>
        <w:t xml:space="preserve">valid mandate amendment requests </w:t>
      </w:r>
      <w:r w:rsidRPr="00194992">
        <w:rPr>
          <w:rFonts w:eastAsia="MS Gothic"/>
          <w:b/>
          <w:bCs/>
          <w:color w:val="4F81BD"/>
        </w:rPr>
        <w:t>(</w:t>
      </w:r>
      <w:hyperlink w:history="1" w:anchor="OLE_LINK29" r:id="rId123">
        <w:r w:rsidRPr="00194992">
          <w:rPr>
            <w:rFonts w:eastAsia="MS Gothic"/>
            <w:b/>
            <w:bCs/>
            <w:color w:val="4F81BD"/>
          </w:rPr>
          <w:t>pain.010</w:t>
        </w:r>
      </w:hyperlink>
      <w:r w:rsidRPr="00194992">
        <w:rPr>
          <w:rFonts w:eastAsia="MS Gothic"/>
          <w:b/>
          <w:bCs/>
          <w:color w:val="4F81BD"/>
        </w:rPr>
        <w:t xml:space="preserve">) </w:t>
      </w:r>
      <w:r w:rsidRPr="006A19D6">
        <w:rPr>
          <w:rFonts w:eastAsia="MS Gothic"/>
          <w:b/>
          <w:bCs/>
          <w:color w:val="4F81BD"/>
        </w:rPr>
        <w:t xml:space="preserve">and </w:t>
      </w:r>
      <w:r>
        <w:rPr>
          <w:rFonts w:eastAsia="MS Gothic"/>
          <w:b/>
          <w:bCs/>
          <w:color w:val="4F81BD"/>
        </w:rPr>
        <w:t>t</w:t>
      </w:r>
      <w:r w:rsidRPr="006A19D6">
        <w:rPr>
          <w:rFonts w:eastAsia="MS Gothic"/>
          <w:b/>
          <w:bCs/>
          <w:color w:val="4F81BD"/>
        </w:rPr>
        <w:t>o the Debtor Bank.</w:t>
      </w:r>
    </w:p>
    <w:p w:rsidR="00307F3F" w:rsidP="00E92BA0" w:rsidRDefault="00307F3F" w14:paraId="0E1E27A5" w14:textId="77777777">
      <w:pPr>
        <w:jc w:val="both"/>
        <w:rPr>
          <w:rFonts w:eastAsia="MS Gothic"/>
          <w:b/>
          <w:bCs/>
          <w:color w:val="4F81BD"/>
        </w:rPr>
      </w:pPr>
    </w:p>
    <w:p w:rsidR="00307F3F" w:rsidP="00E92BA0" w:rsidRDefault="00307F3F" w14:paraId="35E38E74" w14:textId="77777777">
      <w:pPr>
        <w:jc w:val="both"/>
        <w:rPr>
          <w:rFonts w:eastAsia="MS Gothic"/>
          <w:b/>
          <w:bCs/>
          <w:color w:val="4F81BD"/>
        </w:rPr>
      </w:pPr>
      <w:r w:rsidRPr="006A19D6">
        <w:rPr>
          <w:rFonts w:eastAsia="MS Gothic"/>
          <w:b/>
          <w:bCs/>
          <w:color w:val="4F81BD"/>
        </w:rPr>
        <w:t xml:space="preserve">The Debtor Bank sends a status report (with upfront rejections) </w:t>
      </w:r>
      <w:r w:rsidRPr="00194992">
        <w:rPr>
          <w:rFonts w:eastAsia="MS Gothic"/>
          <w:b/>
          <w:bCs/>
          <w:color w:val="4F81BD"/>
        </w:rPr>
        <w:t>(</w:t>
      </w:r>
      <w:hyperlink w:history="1" w:anchor="Status_Report_for_Mandate_Messages" r:id="rId124">
        <w:r w:rsidRPr="00194992">
          <w:rPr>
            <w:rFonts w:eastAsia="MS Gothic"/>
            <w:b/>
            <w:bCs/>
            <w:color w:val="4F81BD"/>
          </w:rPr>
          <w:t>pacs.002</w:t>
        </w:r>
      </w:hyperlink>
      <w:r w:rsidRPr="00194992">
        <w:rPr>
          <w:rFonts w:eastAsia="MS Gothic"/>
          <w:b/>
          <w:bCs/>
          <w:color w:val="4F81BD"/>
        </w:rPr>
        <w:t>)</w:t>
      </w:r>
      <w:r w:rsidRPr="006A19D6">
        <w:rPr>
          <w:rFonts w:eastAsia="MS Gothic"/>
          <w:b/>
          <w:bCs/>
          <w:color w:val="4F81BD"/>
        </w:rPr>
        <w:t xml:space="preserve"> to ACH. </w:t>
      </w:r>
    </w:p>
    <w:p w:rsidR="003C70F3" w:rsidP="00E92BA0" w:rsidRDefault="003C70F3" w14:paraId="75DCC3BE" w14:textId="77777777">
      <w:pPr>
        <w:pStyle w:val="ListParagraph"/>
        <w:ind w:left="0"/>
        <w:jc w:val="both"/>
      </w:pPr>
      <w:r>
        <w:t>The Debtor Bank compares the mandate information stored in the mandate register with the corresponding unique mandate reference numbers.</w:t>
      </w:r>
    </w:p>
    <w:p w:rsidR="003C70F3" w:rsidP="00E92BA0" w:rsidRDefault="003C70F3" w14:paraId="314E346E" w14:textId="77777777">
      <w:pPr>
        <w:pStyle w:val="ListParagraph"/>
        <w:ind w:left="0"/>
        <w:jc w:val="both"/>
      </w:pPr>
      <w:r>
        <w:t>As well as a notification of all mandate reference numbers that do not match the original request as per the mandate register.</w:t>
      </w:r>
    </w:p>
    <w:p w:rsidRPr="00194992" w:rsidR="00307F3F" w:rsidP="00E92BA0" w:rsidRDefault="00307F3F" w14:paraId="203E22B9" w14:textId="77777777">
      <w:pPr>
        <w:jc w:val="both"/>
        <w:rPr>
          <w:rFonts w:eastAsia="MS Gothic"/>
          <w:b/>
          <w:bCs/>
          <w:color w:val="4F81BD"/>
        </w:rPr>
      </w:pPr>
    </w:p>
    <w:p w:rsidRPr="006A19D6" w:rsidR="00307F3F" w:rsidP="00E92BA0" w:rsidRDefault="00307F3F" w14:paraId="0AC6E6FB" w14:textId="77777777">
      <w:pPr>
        <w:jc w:val="both"/>
        <w:rPr>
          <w:rFonts w:eastAsia="MS Gothic"/>
          <w:b/>
          <w:bCs/>
          <w:color w:val="4F81BD"/>
        </w:rPr>
      </w:pPr>
      <w:r w:rsidRPr="006A19D6">
        <w:rPr>
          <w:rFonts w:eastAsia="MS Gothic"/>
          <w:b/>
          <w:bCs/>
          <w:color w:val="4F81BD"/>
        </w:rPr>
        <w:t xml:space="preserve">ACH sends this status report </w:t>
      </w:r>
      <w:r w:rsidRPr="00194992">
        <w:rPr>
          <w:rFonts w:eastAsia="MS Gothic"/>
          <w:b/>
          <w:bCs/>
          <w:color w:val="4F81BD"/>
        </w:rPr>
        <w:t>(</w:t>
      </w:r>
      <w:hyperlink w:history="1" w:anchor="Status_Report_for_Mandate_Messages" r:id="rId125">
        <w:r w:rsidRPr="00194992">
          <w:rPr>
            <w:rFonts w:eastAsia="MS Gothic"/>
            <w:b/>
            <w:bCs/>
            <w:color w:val="4F81BD"/>
          </w:rPr>
          <w:t>pacs.002</w:t>
        </w:r>
      </w:hyperlink>
      <w:r w:rsidRPr="00194992">
        <w:rPr>
          <w:rFonts w:eastAsia="MS Gothic"/>
          <w:b/>
          <w:bCs/>
          <w:color w:val="4F81BD"/>
        </w:rPr>
        <w:t>)</w:t>
      </w:r>
      <w:r w:rsidRPr="006A19D6">
        <w:rPr>
          <w:rFonts w:eastAsia="MS Gothic"/>
          <w:b/>
          <w:bCs/>
          <w:color w:val="4F81BD"/>
        </w:rPr>
        <w:t xml:space="preserve"> to Creditor Bank.</w:t>
      </w:r>
    </w:p>
    <w:p w:rsidR="00307F3F" w:rsidP="00E92BA0" w:rsidRDefault="00307F3F" w14:paraId="0B97E183" w14:textId="77777777">
      <w:pPr>
        <w:jc w:val="both"/>
        <w:rPr>
          <w:rFonts w:eastAsia="MS Gothic"/>
          <w:b/>
          <w:bCs/>
          <w:color w:val="4F81BD"/>
        </w:rPr>
      </w:pPr>
    </w:p>
    <w:p w:rsidRPr="006A19D6" w:rsidR="00307F3F" w:rsidP="00E92BA0" w:rsidRDefault="00307F3F" w14:paraId="5CB30627" w14:textId="77777777">
      <w:pPr>
        <w:jc w:val="both"/>
        <w:rPr>
          <w:rFonts w:eastAsia="MS Gothic"/>
          <w:b/>
          <w:bCs/>
          <w:color w:val="4F81BD"/>
        </w:rPr>
      </w:pPr>
      <w:r w:rsidRPr="006A19D6">
        <w:rPr>
          <w:rFonts w:eastAsia="MS Gothic"/>
          <w:b/>
          <w:bCs/>
          <w:color w:val="4F81BD"/>
        </w:rPr>
        <w:t>ACH replies with status report (</w:t>
      </w:r>
      <w:hyperlink w:history="1" w:anchor="Status_Report_for_Mandate_Messages" r:id="rId126">
        <w:r w:rsidRPr="00194992">
          <w:rPr>
            <w:rFonts w:eastAsia="MS Gothic"/>
            <w:b/>
            <w:bCs/>
            <w:color w:val="4F81BD"/>
          </w:rPr>
          <w:t>pacs.002</w:t>
        </w:r>
      </w:hyperlink>
      <w:r w:rsidRPr="006A19D6">
        <w:rPr>
          <w:rFonts w:eastAsia="MS Gothic"/>
          <w:b/>
          <w:bCs/>
          <w:color w:val="4F81BD"/>
        </w:rPr>
        <w:t>) to Debtor Bank.</w:t>
      </w:r>
    </w:p>
    <w:p w:rsidR="00307F3F" w:rsidP="00E92BA0" w:rsidRDefault="00307F3F" w14:paraId="5AFFDC69" w14:textId="77777777">
      <w:pPr>
        <w:pStyle w:val="ListParagraph"/>
        <w:ind w:left="0"/>
        <w:jc w:val="both"/>
        <w:rPr>
          <w:rFonts w:eastAsia="MS Gothic"/>
          <w:b/>
          <w:bCs/>
          <w:color w:val="4F81BD"/>
        </w:rPr>
      </w:pPr>
    </w:p>
    <w:p w:rsidR="00307F3F" w:rsidP="00E92BA0" w:rsidRDefault="00307F3F" w14:paraId="24B7849C" w14:textId="77777777">
      <w:pPr>
        <w:jc w:val="both"/>
        <w:rPr>
          <w:rFonts w:eastAsia="MS Gothic"/>
          <w:b/>
          <w:bCs/>
          <w:color w:val="4F81BD"/>
        </w:rPr>
      </w:pPr>
      <w:r w:rsidRPr="006A19D6">
        <w:rPr>
          <w:rFonts w:eastAsia="MS Gothic"/>
          <w:b/>
          <w:bCs/>
          <w:color w:val="4F81BD"/>
        </w:rPr>
        <w:t>The Debtor Bank validates and processes the mandate amendment requests.</w:t>
      </w:r>
    </w:p>
    <w:p w:rsidR="003C70F3" w:rsidP="00E92BA0" w:rsidRDefault="003C70F3" w14:paraId="2F670DB2" w14:textId="77777777">
      <w:pPr>
        <w:pStyle w:val="ListParagraph"/>
        <w:ind w:left="0"/>
        <w:jc w:val="both"/>
      </w:pPr>
      <w:r>
        <w:t xml:space="preserve">Re-authorisation is required from the Debtor depending on the data element to be amended as part of the Debtor’s mandate authorised (refer to </w:t>
      </w:r>
      <w:r w:rsidR="003C2D3F">
        <w:t>Appendix D</w:t>
      </w:r>
      <w:r>
        <w:t>).</w:t>
      </w:r>
    </w:p>
    <w:p w:rsidR="003C70F3" w:rsidP="00E92BA0" w:rsidRDefault="003C70F3" w14:paraId="1F8521E9" w14:textId="77777777">
      <w:pPr>
        <w:pStyle w:val="ListParagraph"/>
        <w:ind w:left="0"/>
        <w:jc w:val="both"/>
      </w:pPr>
      <w:r>
        <w:t xml:space="preserve">The rules per Batch Use Case (TT2) defined for AC will apply </w:t>
      </w:r>
    </w:p>
    <w:p w:rsidR="003C70F3" w:rsidP="00E92BA0" w:rsidRDefault="003C70F3" w14:paraId="51729C9E" w14:textId="77777777">
      <w:pPr>
        <w:pStyle w:val="ListParagraph"/>
        <w:ind w:left="0"/>
        <w:jc w:val="both"/>
      </w:pPr>
      <w:r>
        <w:t>The Debtor Bank would update all successful amendment requests in the mandate register and the change would be noted as part of the audit log.</w:t>
      </w:r>
    </w:p>
    <w:p w:rsidR="00307F3F" w:rsidP="00E92BA0" w:rsidRDefault="00307F3F" w14:paraId="34EF4359" w14:textId="77777777">
      <w:pPr>
        <w:pStyle w:val="ListParagraph"/>
        <w:ind w:left="0"/>
        <w:jc w:val="both"/>
      </w:pPr>
    </w:p>
    <w:p w:rsidRPr="006A19D6" w:rsidR="00307F3F" w:rsidP="00E92BA0" w:rsidRDefault="00307F3F" w14:paraId="59F78107" w14:textId="77777777">
      <w:pPr>
        <w:jc w:val="both"/>
        <w:rPr>
          <w:rFonts w:eastAsia="MS Gothic"/>
          <w:b/>
          <w:bCs/>
          <w:color w:val="4F81BD"/>
        </w:rPr>
      </w:pPr>
      <w:r w:rsidRPr="006A19D6">
        <w:rPr>
          <w:rFonts w:eastAsia="MS Gothic"/>
          <w:b/>
          <w:bCs/>
          <w:color w:val="4F81BD"/>
        </w:rPr>
        <w:t xml:space="preserve">The successful and unsuccessful amendments to mandates are then submitted to the ACH as part of the mandate acceptance report </w:t>
      </w:r>
      <w:r w:rsidRPr="00194992">
        <w:rPr>
          <w:rFonts w:eastAsia="MS Gothic"/>
          <w:b/>
          <w:bCs/>
          <w:color w:val="4F81BD"/>
        </w:rPr>
        <w:t>(</w:t>
      </w:r>
      <w:hyperlink w:history="1" w:anchor="_Mandate_Acceptance_Report" r:id="rId127">
        <w:r w:rsidRPr="00194992">
          <w:rPr>
            <w:rFonts w:eastAsia="MS Gothic"/>
            <w:b/>
            <w:bCs/>
            <w:color w:val="4F81BD"/>
          </w:rPr>
          <w:t>pain.012</w:t>
        </w:r>
      </w:hyperlink>
      <w:r w:rsidRPr="00194992">
        <w:rPr>
          <w:rFonts w:eastAsia="MS Gothic"/>
          <w:b/>
          <w:bCs/>
          <w:color w:val="4F81BD"/>
        </w:rPr>
        <w:t>)</w:t>
      </w:r>
      <w:r w:rsidRPr="006A19D6">
        <w:rPr>
          <w:rFonts w:eastAsia="MS Gothic"/>
          <w:b/>
          <w:bCs/>
          <w:color w:val="4F81BD"/>
        </w:rPr>
        <w:t xml:space="preserve">. </w:t>
      </w:r>
    </w:p>
    <w:p w:rsidR="00307F3F" w:rsidP="00E92BA0" w:rsidRDefault="00307F3F" w14:paraId="071DBF44" w14:textId="77777777">
      <w:pPr>
        <w:pStyle w:val="ListParagraph"/>
        <w:ind w:left="0"/>
        <w:jc w:val="both"/>
      </w:pPr>
    </w:p>
    <w:p w:rsidRPr="006A19D6" w:rsidR="00307F3F" w:rsidP="00E92BA0" w:rsidRDefault="00307F3F" w14:paraId="1B3F3F64" w14:textId="77777777">
      <w:pPr>
        <w:jc w:val="both"/>
        <w:rPr>
          <w:rFonts w:eastAsia="MS Gothic"/>
          <w:b/>
          <w:bCs/>
          <w:color w:val="4F81BD"/>
        </w:rPr>
      </w:pPr>
      <w:r w:rsidRPr="006A19D6">
        <w:rPr>
          <w:rFonts w:eastAsia="MS Gothic"/>
          <w:b/>
          <w:bCs/>
          <w:color w:val="4F81BD"/>
        </w:rPr>
        <w:t>ACH replies with status report (</w:t>
      </w:r>
      <w:hyperlink w:history="1" w:anchor="Status_Report_for_Mandate_Messages" r:id="rId128">
        <w:r w:rsidRPr="00194992">
          <w:rPr>
            <w:rFonts w:eastAsia="MS Gothic"/>
            <w:b/>
            <w:bCs/>
            <w:color w:val="4F81BD"/>
          </w:rPr>
          <w:t>pacs.002</w:t>
        </w:r>
      </w:hyperlink>
      <w:r w:rsidRPr="006A19D6">
        <w:rPr>
          <w:rFonts w:eastAsia="MS Gothic"/>
          <w:b/>
          <w:bCs/>
          <w:color w:val="4F81BD"/>
        </w:rPr>
        <w:t>) to Debtor Bank.</w:t>
      </w:r>
    </w:p>
    <w:p w:rsidR="00307F3F" w:rsidP="00E92BA0" w:rsidRDefault="00307F3F" w14:paraId="646F8ED5" w14:textId="77777777">
      <w:pPr>
        <w:pStyle w:val="ListParagraph"/>
        <w:ind w:left="0"/>
        <w:jc w:val="both"/>
        <w:rPr>
          <w:rFonts w:eastAsia="MS Gothic"/>
          <w:b/>
          <w:bCs/>
          <w:color w:val="4F81BD"/>
        </w:rPr>
      </w:pPr>
    </w:p>
    <w:p w:rsidRPr="006A19D6" w:rsidR="00307F3F" w:rsidP="00E92BA0" w:rsidRDefault="00307F3F" w14:paraId="26C7615D" w14:textId="77777777">
      <w:pPr>
        <w:jc w:val="both"/>
        <w:rPr>
          <w:rFonts w:eastAsia="MS Gothic"/>
          <w:b/>
          <w:bCs/>
          <w:color w:val="4F81BD"/>
        </w:rPr>
      </w:pPr>
      <w:r w:rsidRPr="006A19D6">
        <w:rPr>
          <w:rFonts w:eastAsia="MS Gothic"/>
          <w:b/>
          <w:bCs/>
          <w:color w:val="4F81BD"/>
        </w:rPr>
        <w:t xml:space="preserve">ACH forwards mandate </w:t>
      </w:r>
      <w:r>
        <w:rPr>
          <w:rFonts w:eastAsia="MS Gothic"/>
          <w:b/>
          <w:bCs/>
          <w:color w:val="4F81BD"/>
        </w:rPr>
        <w:t xml:space="preserve">amendment </w:t>
      </w:r>
      <w:r w:rsidRPr="006A19D6">
        <w:rPr>
          <w:rFonts w:eastAsia="MS Gothic"/>
          <w:b/>
          <w:bCs/>
          <w:color w:val="4F81BD"/>
        </w:rPr>
        <w:t xml:space="preserve">acceptance report </w:t>
      </w:r>
      <w:r w:rsidRPr="00194992">
        <w:rPr>
          <w:rFonts w:eastAsia="MS Gothic"/>
          <w:b/>
          <w:bCs/>
          <w:color w:val="4F81BD"/>
        </w:rPr>
        <w:t>(</w:t>
      </w:r>
      <w:hyperlink w:history="1" w:anchor="_Mandate_Acceptance_Report" r:id="rId129">
        <w:r w:rsidRPr="00194992">
          <w:rPr>
            <w:rFonts w:eastAsia="MS Gothic"/>
            <w:b/>
            <w:bCs/>
            <w:color w:val="4F81BD"/>
          </w:rPr>
          <w:t>pain.012</w:t>
        </w:r>
      </w:hyperlink>
      <w:r w:rsidRPr="00194992">
        <w:rPr>
          <w:rFonts w:eastAsia="MS Gothic"/>
          <w:b/>
          <w:bCs/>
          <w:color w:val="4F81BD"/>
        </w:rPr>
        <w:t>)</w:t>
      </w:r>
      <w:r w:rsidRPr="006A19D6">
        <w:rPr>
          <w:rFonts w:eastAsia="MS Gothic"/>
          <w:b/>
          <w:bCs/>
          <w:color w:val="4F81BD"/>
        </w:rPr>
        <w:t xml:space="preserve"> to Creditor Bank.</w:t>
      </w:r>
    </w:p>
    <w:p w:rsidR="00307F3F" w:rsidP="00E92BA0" w:rsidRDefault="00307F3F" w14:paraId="49EEFA69"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6A19D6" w:rsidR="00307F3F" w:rsidP="00E92BA0" w:rsidRDefault="00307F3F" w14:paraId="70096EE0" w14:textId="77777777">
      <w:pPr>
        <w:jc w:val="both"/>
        <w:rPr>
          <w:rFonts w:eastAsia="MS Gothic"/>
          <w:b/>
          <w:bCs/>
          <w:color w:val="4F81BD"/>
        </w:rPr>
      </w:pPr>
      <w:r w:rsidRPr="006A19D6">
        <w:rPr>
          <w:rFonts w:eastAsia="MS Gothic"/>
          <w:b/>
          <w:bCs/>
          <w:color w:val="4F81BD"/>
        </w:rPr>
        <w:t>Creditor Bank engages with Creditor.</w:t>
      </w:r>
    </w:p>
    <w:p w:rsidRPr="006A19D6" w:rsidR="00307F3F" w:rsidP="00E92BA0" w:rsidRDefault="00307F3F" w14:paraId="34EF7452" w14:textId="77777777">
      <w:pPr>
        <w:pStyle w:val="ListParagraph"/>
        <w:ind w:left="0"/>
        <w:jc w:val="both"/>
      </w:pPr>
      <w:r w:rsidRPr="006A19D6">
        <w:t>Message format of mandate response to Creditor to be determined by the Creditor Bank.</w:t>
      </w:r>
    </w:p>
    <w:p w:rsidR="00307F3F" w:rsidP="00E92BA0" w:rsidRDefault="00307F3F" w14:paraId="614E4BD3" w14:textId="77777777">
      <w:pPr>
        <w:pStyle w:val="ListParagraph"/>
        <w:ind w:left="0"/>
      </w:pPr>
    </w:p>
    <w:p w:rsidR="00B33B73" w:rsidP="00E92BA0" w:rsidRDefault="00B33B73" w14:paraId="13BFB5EC" w14:textId="77777777">
      <w:pPr>
        <w:pStyle w:val="ListParagraph"/>
        <w:ind w:left="0"/>
      </w:pPr>
    </w:p>
    <w:p w:rsidR="00A124C1" w:rsidP="00E92BA0" w:rsidRDefault="00A124C1" w14:paraId="3CB2D129" w14:textId="77777777">
      <w:pPr>
        <w:rPr>
          <w:b/>
        </w:rPr>
      </w:pPr>
      <w:r>
        <w:rPr>
          <w:b/>
        </w:rPr>
        <w:br w:type="page"/>
      </w:r>
    </w:p>
    <w:p w:rsidRPr="00F47EFD" w:rsidR="00B33B73" w:rsidP="00E92BA0" w:rsidRDefault="00B33B73" w14:paraId="330EF51A" w14:textId="77777777">
      <w:pPr>
        <w:rPr>
          <w:b/>
        </w:rPr>
      </w:pPr>
      <w:r w:rsidRPr="00F47EFD">
        <w:rPr>
          <w:b/>
        </w:rPr>
        <w:t xml:space="preserve">Alternative Case </w:t>
      </w:r>
      <w:r>
        <w:rPr>
          <w:b/>
        </w:rPr>
        <w:t>4</w:t>
      </w:r>
      <w:r w:rsidRPr="00F47EFD">
        <w:rPr>
          <w:b/>
        </w:rPr>
        <w:t>:</w:t>
      </w:r>
    </w:p>
    <w:p w:rsidR="00B33B73" w:rsidP="00F0135A" w:rsidRDefault="00B33B73" w14:paraId="5FDDACCD" w14:textId="77777777">
      <w:r>
        <w:rPr>
          <w:b/>
          <w:bCs/>
        </w:rPr>
        <w:t xml:space="preserve">Mandate Amendment Process (Batch):   </w:t>
      </w:r>
    </w:p>
    <w:p w:rsidR="00B33B73" w:rsidP="00F0135A" w:rsidRDefault="00B33B73" w14:paraId="563B23D1" w14:textId="77777777">
      <w:r>
        <w:rPr>
          <w:b/>
          <w:bCs/>
        </w:rPr>
        <w:t xml:space="preserve">No Authorisation Required </w:t>
      </w:r>
      <w:r w:rsidR="002C6328">
        <w:rPr>
          <w:b/>
          <w:bCs/>
        </w:rPr>
        <w:t xml:space="preserve">– 0226 </w:t>
      </w:r>
      <w:r>
        <w:rPr>
          <w:b/>
          <w:bCs/>
        </w:rPr>
        <w:t>(with errors)</w:t>
      </w:r>
    </w:p>
    <w:p w:rsidR="00B33B73" w:rsidP="00E92BA0" w:rsidRDefault="00B33B73" w14:paraId="35D9DF9E" w14:textId="77777777">
      <w:r>
        <w:rPr>
          <w:b/>
          <w:bCs/>
          <w:lang w:eastAsia="en-ZA"/>
        </w:rPr>
        <w:t> </w:t>
      </w:r>
    </w:p>
    <w:p w:rsidR="00B33B73" w:rsidP="00E92BA0" w:rsidRDefault="00B33B73" w14:paraId="02649050" w14:textId="77777777">
      <w:r w:rsidRPr="00F0135A">
        <w:rPr>
          <w:b/>
          <w:bCs/>
          <w:noProof/>
          <w:lang w:val="en-US"/>
        </w:rPr>
        <w:drawing>
          <wp:inline distT="0" distB="0" distL="0" distR="0" wp14:anchorId="4D41F704" wp14:editId="76AE41EC">
            <wp:extent cx="5657850" cy="3390034"/>
            <wp:effectExtent l="0" t="0" r="0" b="1270"/>
            <wp:docPr id="266" name="Picture 266" descr="cid:image001.png@01D28C4E.022DA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28C4E.022DA810"/>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5657850" cy="3390034"/>
                    </a:xfrm>
                    <a:prstGeom prst="rect">
                      <a:avLst/>
                    </a:prstGeom>
                    <a:noFill/>
                    <a:ln>
                      <a:noFill/>
                    </a:ln>
                  </pic:spPr>
                </pic:pic>
              </a:graphicData>
            </a:graphic>
          </wp:inline>
        </w:drawing>
      </w:r>
    </w:p>
    <w:p w:rsidR="00B33B73" w:rsidP="00E92BA0" w:rsidRDefault="00B33B73" w14:paraId="6700ED5B" w14:textId="77777777">
      <w:r>
        <w:rPr>
          <w:b/>
          <w:bCs/>
        </w:rPr>
        <w:t> </w:t>
      </w:r>
    </w:p>
    <w:p w:rsidR="00B33B73" w:rsidP="00E92BA0" w:rsidRDefault="00B33B73" w14:paraId="299EA0EB" w14:textId="77777777">
      <w:r>
        <w:rPr>
          <w:b/>
          <w:bCs/>
        </w:rPr>
        <w:t> </w:t>
      </w:r>
    </w:p>
    <w:p w:rsidR="00B33B73" w:rsidP="00F0135A" w:rsidRDefault="00B33B73" w14:paraId="45900E38" w14:textId="77777777">
      <w:pPr>
        <w:pStyle w:val="ListParagraph"/>
        <w:ind w:left="0"/>
        <w:jc w:val="both"/>
      </w:pPr>
      <w:r>
        <w:rPr>
          <w:b/>
          <w:bCs/>
          <w:color w:val="4F81BD"/>
        </w:rPr>
        <w:t>Creditor sends mandate amendment requests to Creditor Bank; containing the unique mandate reference numbers of the mandates that it needs to amend.</w:t>
      </w:r>
    </w:p>
    <w:p w:rsidR="00B33B73" w:rsidP="00E92BA0" w:rsidRDefault="00B33B73" w14:paraId="427E52AF" w14:textId="77777777">
      <w:r>
        <w:t xml:space="preserve">Message format to be determined by the Creditor Bank, but message sent to Creditor Bank must contain all the data elements needed to create the mandate amendment requests (pain.010). Must indicate that Authorisation is </w:t>
      </w:r>
      <w:r>
        <w:rPr>
          <w:b/>
          <w:bCs/>
        </w:rPr>
        <w:t xml:space="preserve">not </w:t>
      </w:r>
      <w:r>
        <w:t>required.</w:t>
      </w:r>
    </w:p>
    <w:p w:rsidR="00B33B73" w:rsidP="00E92BA0" w:rsidRDefault="00B33B73" w14:paraId="0336E356" w14:textId="77777777">
      <w:pPr>
        <w:pStyle w:val="Heading2"/>
        <w:numPr>
          <w:ilvl w:val="0"/>
          <w:numId w:val="0"/>
        </w:numPr>
        <w:spacing w:before="0" w:after="0" w:line="240" w:lineRule="auto"/>
      </w:pPr>
      <w:r>
        <w:rPr>
          <w:rFonts w:ascii="Calibri" w:hAnsi="Calibri"/>
          <w:color w:val="4F81BD"/>
          <w:sz w:val="22"/>
          <w:szCs w:val="22"/>
        </w:rPr>
        <w:t> </w:t>
      </w:r>
    </w:p>
    <w:p w:rsidR="00B33B73" w:rsidP="00F0135A" w:rsidRDefault="00B33B73" w14:paraId="6BBC12F6" w14:textId="77777777">
      <w:pPr>
        <w:pStyle w:val="ListParagraph"/>
        <w:ind w:left="0"/>
        <w:jc w:val="both"/>
      </w:pPr>
      <w:r>
        <w:rPr>
          <w:b/>
          <w:bCs/>
          <w:color w:val="4F81BD"/>
        </w:rPr>
        <w:t xml:space="preserve">The Creditor Bank sends mandate amendment requests </w:t>
      </w:r>
      <w:r>
        <w:t>(</w:t>
      </w:r>
      <w:hyperlink w:history="1" w:anchor="OLE_LINK29">
        <w:r>
          <w:rPr>
            <w:rStyle w:val="Hyperlink"/>
          </w:rPr>
          <w:t>pain.010</w:t>
        </w:r>
      </w:hyperlink>
      <w:r>
        <w:t>)</w:t>
      </w:r>
      <w:r>
        <w:rPr>
          <w:b/>
          <w:bCs/>
          <w:color w:val="4F81BD"/>
        </w:rPr>
        <w:t xml:space="preserve"> to ACH. </w:t>
      </w:r>
    </w:p>
    <w:p w:rsidR="00B33B73" w:rsidP="00E92BA0" w:rsidRDefault="00B33B73" w14:paraId="29305478" w14:textId="77777777">
      <w:r>
        <w:t xml:space="preserve">Creditor bank validates the Creditor and confirms that he is in good standing and submits amendment requests to the ACH. </w:t>
      </w:r>
    </w:p>
    <w:p w:rsidR="00B33B73" w:rsidP="00E92BA0" w:rsidRDefault="00B33B73" w14:paraId="3E2535C4" w14:textId="77777777">
      <w:r>
        <w:t> </w:t>
      </w:r>
    </w:p>
    <w:p w:rsidR="00B33B73" w:rsidP="00E92BA0" w:rsidRDefault="00B33B73" w14:paraId="348C868E" w14:textId="77777777">
      <w:pPr>
        <w:jc w:val="both"/>
      </w:pPr>
      <w:r>
        <w:rPr>
          <w:b/>
          <w:bCs/>
          <w:color w:val="4F81BD"/>
        </w:rPr>
        <w:t>ACH validates requests and sends status report (</w:t>
      </w:r>
      <w:hyperlink w:history="1" w:anchor="Status_Report_for_Mandate_Messages" r:id="rId132">
        <w:r>
          <w:rPr>
            <w:rStyle w:val="Hyperlink"/>
            <w:b/>
            <w:bCs/>
            <w:color w:val="4F81BD"/>
          </w:rPr>
          <w:t>pacs.002</w:t>
        </w:r>
      </w:hyperlink>
      <w:r>
        <w:rPr>
          <w:b/>
          <w:bCs/>
          <w:color w:val="4F81BD"/>
        </w:rPr>
        <w:t>) to Creditor Bank including rejected transactions.</w:t>
      </w:r>
    </w:p>
    <w:p w:rsidR="00B33B73" w:rsidP="00E92BA0" w:rsidRDefault="00B33B73" w14:paraId="0E12D413" w14:textId="77777777">
      <w:pPr>
        <w:jc w:val="both"/>
      </w:pPr>
      <w:r>
        <w:rPr>
          <w:b/>
          <w:bCs/>
          <w:color w:val="4F81BD"/>
        </w:rPr>
        <w:t> </w:t>
      </w:r>
    </w:p>
    <w:p w:rsidR="00B33B73" w:rsidP="00E92BA0" w:rsidRDefault="00B33B73" w14:paraId="035E9241" w14:textId="77777777">
      <w:pPr>
        <w:jc w:val="both"/>
      </w:pPr>
      <w:r>
        <w:rPr>
          <w:b/>
          <w:bCs/>
          <w:color w:val="4F81BD"/>
        </w:rPr>
        <w:t>Creditor Bank engages with Creditor on rejected transactions.</w:t>
      </w:r>
    </w:p>
    <w:p w:rsidR="00B33B73" w:rsidP="00E92BA0" w:rsidRDefault="00B33B73" w14:paraId="5E1D87AD" w14:textId="77777777">
      <w:pPr>
        <w:jc w:val="both"/>
      </w:pPr>
      <w:r>
        <w:rPr>
          <w:b/>
          <w:bCs/>
          <w:color w:val="4F81BD"/>
        </w:rPr>
        <w:t> </w:t>
      </w:r>
    </w:p>
    <w:p w:rsidR="00B33B73" w:rsidP="00E92BA0" w:rsidRDefault="00B33B73" w14:paraId="2DEADD4D" w14:textId="77777777">
      <w:pPr>
        <w:jc w:val="both"/>
      </w:pPr>
      <w:r>
        <w:rPr>
          <w:b/>
          <w:bCs/>
          <w:color w:val="4F81BD"/>
        </w:rPr>
        <w:t>The ACH forwards valid mandate amendment requests (</w:t>
      </w:r>
      <w:hyperlink w:history="1" w:anchor="OLE_LINK29" r:id="rId133">
        <w:r>
          <w:rPr>
            <w:rStyle w:val="Hyperlink"/>
            <w:b/>
            <w:bCs/>
            <w:color w:val="4F81BD"/>
          </w:rPr>
          <w:t>pain.010</w:t>
        </w:r>
      </w:hyperlink>
      <w:r>
        <w:rPr>
          <w:b/>
          <w:bCs/>
          <w:color w:val="4F81BD"/>
        </w:rPr>
        <w:t>) and to the Debtor Bank.</w:t>
      </w:r>
    </w:p>
    <w:p w:rsidR="00B33B73" w:rsidP="00E92BA0" w:rsidRDefault="00B33B73" w14:paraId="2638AA91" w14:textId="77777777">
      <w:pPr>
        <w:pStyle w:val="ListParagraph"/>
        <w:ind w:left="0"/>
        <w:jc w:val="both"/>
      </w:pPr>
      <w:r>
        <w:t> </w:t>
      </w:r>
    </w:p>
    <w:p w:rsidR="00B33B73" w:rsidP="00F0135A" w:rsidRDefault="00B33B73" w14:paraId="66F43D1D" w14:textId="77777777">
      <w:pPr>
        <w:pStyle w:val="ListParagraph"/>
        <w:ind w:left="0"/>
        <w:jc w:val="both"/>
      </w:pPr>
      <w:r>
        <w:rPr>
          <w:b/>
          <w:bCs/>
          <w:color w:val="4F81BD"/>
        </w:rPr>
        <w:t>The Debtor Bank validates and processes the mandate amendment requests.</w:t>
      </w:r>
    </w:p>
    <w:p w:rsidR="00B33B73" w:rsidP="00E92BA0" w:rsidRDefault="00B33B73" w14:paraId="42D96377" w14:textId="77777777">
      <w:pPr>
        <w:pStyle w:val="ListParagraph"/>
        <w:ind w:left="0"/>
        <w:jc w:val="both"/>
      </w:pPr>
      <w:r>
        <w:t> </w:t>
      </w:r>
    </w:p>
    <w:p w:rsidR="00B33B73" w:rsidP="00E92BA0" w:rsidRDefault="00B33B73" w14:paraId="28C9B595" w14:textId="77777777">
      <w:pPr>
        <w:jc w:val="both"/>
      </w:pPr>
      <w:r>
        <w:rPr>
          <w:b/>
          <w:bCs/>
          <w:color w:val="4F81BD"/>
        </w:rPr>
        <w:t>The Debtor Bank sends a status report (with upfront rejections) (</w:t>
      </w:r>
      <w:hyperlink w:history="1" w:anchor="Status_Report_for_Mandate_Messages" r:id="rId134">
        <w:r>
          <w:rPr>
            <w:rStyle w:val="Hyperlink"/>
            <w:b/>
            <w:bCs/>
            <w:color w:val="4F81BD"/>
          </w:rPr>
          <w:t>pacs.002</w:t>
        </w:r>
      </w:hyperlink>
      <w:r>
        <w:rPr>
          <w:b/>
          <w:bCs/>
          <w:color w:val="4F81BD"/>
        </w:rPr>
        <w:t xml:space="preserve">) to ACH. </w:t>
      </w:r>
    </w:p>
    <w:p w:rsidR="00B33B73" w:rsidP="00E92BA0" w:rsidRDefault="00B33B73" w14:paraId="5D47D770" w14:textId="77777777">
      <w:pPr>
        <w:pStyle w:val="ListParagraph"/>
        <w:ind w:left="0"/>
        <w:jc w:val="both"/>
      </w:pPr>
      <w:r>
        <w:t>The Debtor Bank compares the mandate information stored in the mandate register with the corresponding unique mandate reference numbers.</w:t>
      </w:r>
    </w:p>
    <w:p w:rsidR="00B33B73" w:rsidP="00E92BA0" w:rsidRDefault="00B33B73" w14:paraId="2820DA60" w14:textId="77777777">
      <w:pPr>
        <w:pStyle w:val="ListParagraph"/>
        <w:ind w:left="0"/>
        <w:jc w:val="both"/>
      </w:pPr>
      <w:r>
        <w:t>Any validation failures are returned in a pacs.002 status report.</w:t>
      </w:r>
    </w:p>
    <w:p w:rsidR="00B33B73" w:rsidP="00E92BA0" w:rsidRDefault="00B33B73" w14:paraId="0F6663ED" w14:textId="77777777">
      <w:pPr>
        <w:jc w:val="both"/>
      </w:pPr>
      <w:r>
        <w:rPr>
          <w:b/>
          <w:bCs/>
          <w:color w:val="4F81BD"/>
        </w:rPr>
        <w:t> </w:t>
      </w:r>
    </w:p>
    <w:p w:rsidR="00B33B73" w:rsidP="00E92BA0" w:rsidRDefault="00B33B73" w14:paraId="661446C6" w14:textId="77777777">
      <w:pPr>
        <w:jc w:val="both"/>
      </w:pPr>
      <w:r>
        <w:rPr>
          <w:b/>
          <w:bCs/>
          <w:color w:val="4F81BD"/>
        </w:rPr>
        <w:t>ACH sends this status report (</w:t>
      </w:r>
      <w:hyperlink w:history="1" w:anchor="Status_Report_for_Mandate_Messages" r:id="rId135">
        <w:r>
          <w:rPr>
            <w:rStyle w:val="Hyperlink"/>
            <w:b/>
            <w:bCs/>
            <w:color w:val="4F81BD"/>
          </w:rPr>
          <w:t>pacs.002</w:t>
        </w:r>
      </w:hyperlink>
      <w:r>
        <w:rPr>
          <w:b/>
          <w:bCs/>
          <w:color w:val="4F81BD"/>
        </w:rPr>
        <w:t>) to Creditor Bank.</w:t>
      </w:r>
    </w:p>
    <w:p w:rsidR="00B33B73" w:rsidP="00E92BA0" w:rsidRDefault="00B33B73" w14:paraId="32EC054E" w14:textId="77777777">
      <w:pPr>
        <w:jc w:val="both"/>
      </w:pPr>
      <w:r>
        <w:rPr>
          <w:b/>
          <w:bCs/>
          <w:color w:val="4F81BD"/>
        </w:rPr>
        <w:t> </w:t>
      </w:r>
    </w:p>
    <w:p w:rsidR="00B33B73" w:rsidP="00E92BA0" w:rsidRDefault="00B33B73" w14:paraId="23943FFA" w14:textId="77777777">
      <w:pPr>
        <w:jc w:val="both"/>
      </w:pPr>
      <w:r>
        <w:rPr>
          <w:b/>
          <w:bCs/>
          <w:color w:val="4F81BD"/>
        </w:rPr>
        <w:t>ACH replies with status report (</w:t>
      </w:r>
      <w:hyperlink w:history="1" w:anchor="Status_Report_for_Mandate_Messages" r:id="rId136">
        <w:r>
          <w:rPr>
            <w:rStyle w:val="Hyperlink"/>
            <w:b/>
            <w:bCs/>
            <w:color w:val="4F81BD"/>
          </w:rPr>
          <w:t>pacs.002</w:t>
        </w:r>
      </w:hyperlink>
      <w:r>
        <w:rPr>
          <w:b/>
          <w:bCs/>
          <w:color w:val="4F81BD"/>
        </w:rPr>
        <w:t>) to Debtor Bank.</w:t>
      </w:r>
    </w:p>
    <w:p w:rsidRPr="00F0135A" w:rsidR="00B33B73" w:rsidP="00F0135A" w:rsidRDefault="00B33B73" w14:paraId="09672DF8" w14:textId="77777777">
      <w:pPr>
        <w:pStyle w:val="ListParagraph"/>
        <w:ind w:left="0"/>
        <w:jc w:val="both"/>
      </w:pPr>
    </w:p>
    <w:p w:rsidR="00B33B73" w:rsidP="00F0135A" w:rsidRDefault="00B33B73" w14:paraId="565B35E5" w14:textId="77777777">
      <w:pPr>
        <w:pStyle w:val="ListParagraph"/>
        <w:ind w:left="0"/>
        <w:jc w:val="both"/>
      </w:pPr>
      <w:r>
        <w:rPr>
          <w:b/>
          <w:bCs/>
          <w:color w:val="4F81BD"/>
        </w:rPr>
        <w:t xml:space="preserve">The successful amendments to mandates are then submitted to the ACH as part of the mandate acceptance report </w:t>
      </w:r>
      <w:r>
        <w:t>(</w:t>
      </w:r>
      <w:hyperlink w:history="1" w:anchor="_Mandate_Acceptance_Report">
        <w:r>
          <w:rPr>
            <w:rStyle w:val="Hyperlink"/>
          </w:rPr>
          <w:t>pain.012</w:t>
        </w:r>
      </w:hyperlink>
      <w:r>
        <w:t>)</w:t>
      </w:r>
      <w:r>
        <w:rPr>
          <w:b/>
          <w:bCs/>
          <w:color w:val="4F81BD"/>
        </w:rPr>
        <w:t xml:space="preserve">. </w:t>
      </w:r>
    </w:p>
    <w:p w:rsidR="00B33B73" w:rsidP="00E92BA0" w:rsidRDefault="00B33B73" w14:paraId="042F71E1" w14:textId="77777777">
      <w:pPr>
        <w:pStyle w:val="ListParagraph"/>
        <w:ind w:left="0"/>
        <w:jc w:val="both"/>
      </w:pPr>
      <w:r>
        <w:t>The Debtor Bank would update all successful amendment requests in the mandate register and the change would be noted as part of the audit log.</w:t>
      </w:r>
    </w:p>
    <w:p w:rsidR="00B33B73" w:rsidP="00E92BA0" w:rsidRDefault="00B33B73" w14:paraId="2B30767E" w14:textId="77777777">
      <w:pPr>
        <w:pStyle w:val="ListParagraph"/>
        <w:ind w:left="0"/>
        <w:jc w:val="both"/>
      </w:pPr>
      <w:r>
        <w:t> </w:t>
      </w:r>
    </w:p>
    <w:p w:rsidR="00B33B73" w:rsidP="00F0135A" w:rsidRDefault="00B33B73" w14:paraId="7D3E8AA0" w14:textId="77777777">
      <w:pPr>
        <w:pStyle w:val="ListParagraph"/>
        <w:ind w:left="0"/>
        <w:jc w:val="both"/>
      </w:pPr>
      <w:r>
        <w:rPr>
          <w:b/>
          <w:bCs/>
          <w:color w:val="4F81BD"/>
        </w:rPr>
        <w:t>ACH replies with status report (</w:t>
      </w:r>
      <w:hyperlink w:history="1" w:anchor="Status_Report_for_Mandate_Messages">
        <w:r>
          <w:rPr>
            <w:rStyle w:val="Hyperlink"/>
          </w:rPr>
          <w:t>pacs.002</w:t>
        </w:r>
      </w:hyperlink>
      <w:r>
        <w:rPr>
          <w:b/>
          <w:bCs/>
          <w:color w:val="4F81BD"/>
        </w:rPr>
        <w:t>) to Debtor Bank.</w:t>
      </w:r>
    </w:p>
    <w:p w:rsidR="00B33B73" w:rsidP="00E92BA0" w:rsidRDefault="00B33B73" w14:paraId="63590792" w14:textId="77777777">
      <w:pPr>
        <w:pStyle w:val="ListParagraph"/>
        <w:ind w:left="0"/>
        <w:jc w:val="both"/>
      </w:pPr>
      <w:r>
        <w:rPr>
          <w:b/>
          <w:bCs/>
          <w:color w:val="4F81BD"/>
        </w:rPr>
        <w:t> </w:t>
      </w:r>
    </w:p>
    <w:p w:rsidR="00B33B73" w:rsidP="00F0135A" w:rsidRDefault="00B33B73" w14:paraId="69845829" w14:textId="77777777">
      <w:pPr>
        <w:pStyle w:val="ListParagraph"/>
        <w:ind w:left="0"/>
        <w:jc w:val="both"/>
      </w:pPr>
      <w:r>
        <w:rPr>
          <w:b/>
          <w:bCs/>
          <w:color w:val="4F81BD"/>
        </w:rPr>
        <w:t xml:space="preserve">ACH forwards mandate acceptance report </w:t>
      </w:r>
      <w:r>
        <w:t>(</w:t>
      </w:r>
      <w:hyperlink w:history="1" w:anchor="_Mandate_Acceptance_Report">
        <w:r>
          <w:rPr>
            <w:rStyle w:val="Hyperlink"/>
          </w:rPr>
          <w:t>pain.012</w:t>
        </w:r>
      </w:hyperlink>
      <w:r>
        <w:t>)</w:t>
      </w:r>
      <w:r>
        <w:rPr>
          <w:b/>
          <w:bCs/>
          <w:color w:val="4F81BD"/>
        </w:rPr>
        <w:t xml:space="preserve"> to Creditor Bank.</w:t>
      </w:r>
    </w:p>
    <w:p w:rsidR="00B33B73" w:rsidP="00E92BA0" w:rsidRDefault="00B33B73" w14:paraId="1536FADC" w14:textId="77777777">
      <w:pPr>
        <w:pStyle w:val="Heading2"/>
        <w:numPr>
          <w:ilvl w:val="0"/>
          <w:numId w:val="0"/>
        </w:numPr>
        <w:spacing w:before="0" w:after="0" w:line="240" w:lineRule="auto"/>
      </w:pPr>
      <w:r>
        <w:rPr>
          <w:rFonts w:ascii="Calibri" w:hAnsi="Calibri"/>
          <w:color w:val="4F81BD"/>
          <w:sz w:val="22"/>
          <w:szCs w:val="22"/>
        </w:rPr>
        <w:t> </w:t>
      </w:r>
    </w:p>
    <w:p w:rsidR="00B33B73" w:rsidP="00F0135A" w:rsidRDefault="00B33B73" w14:paraId="794274DA" w14:textId="77777777">
      <w:pPr>
        <w:pStyle w:val="ListParagraph"/>
        <w:ind w:left="0"/>
        <w:jc w:val="both"/>
      </w:pPr>
      <w:r>
        <w:rPr>
          <w:b/>
          <w:bCs/>
          <w:color w:val="4F81BD"/>
        </w:rPr>
        <w:t>Creditor Bank engages with Creditor.</w:t>
      </w:r>
    </w:p>
    <w:p w:rsidR="00B33B73" w:rsidP="00E92BA0" w:rsidRDefault="00B33B73" w14:paraId="0589D279" w14:textId="77777777">
      <w:pPr>
        <w:pStyle w:val="ListParagraph"/>
        <w:ind w:left="0"/>
        <w:jc w:val="both"/>
      </w:pPr>
      <w:r>
        <w:t>Message format of mandate response to Creditor to be determined by the Creditor Bank.</w:t>
      </w:r>
    </w:p>
    <w:p w:rsidR="00B33B73" w:rsidP="00E92BA0" w:rsidRDefault="00B33B73" w14:paraId="135C286D" w14:textId="77777777">
      <w:pPr>
        <w:pStyle w:val="ListParagraph"/>
        <w:ind w:left="0"/>
      </w:pPr>
    </w:p>
    <w:p w:rsidR="00307F3F" w:rsidP="00E92BA0" w:rsidRDefault="00307F3F" w14:paraId="5187A77A" w14:textId="77777777">
      <w:pPr>
        <w:pStyle w:val="ListParagraph"/>
        <w:ind w:left="0"/>
      </w:pPr>
    </w:p>
    <w:p w:rsidR="00B33B73" w:rsidP="00E92BA0" w:rsidRDefault="00B33B73" w14:paraId="5C30D0E8" w14:textId="77777777">
      <w:pPr>
        <w:rPr>
          <w:b/>
        </w:rPr>
      </w:pPr>
      <w:r>
        <w:rPr>
          <w:b/>
        </w:rPr>
        <w:br w:type="page"/>
      </w:r>
    </w:p>
    <w:p w:rsidRPr="00F47EFD" w:rsidR="0090728C" w:rsidP="00E92BA0" w:rsidRDefault="0090728C" w14:paraId="57CB2919" w14:textId="77777777">
      <w:pPr>
        <w:rPr>
          <w:b/>
        </w:rPr>
      </w:pPr>
      <w:r w:rsidRPr="00F47EFD">
        <w:rPr>
          <w:b/>
        </w:rPr>
        <w:t xml:space="preserve">Alternative Case </w:t>
      </w:r>
      <w:r w:rsidR="00B33B73">
        <w:rPr>
          <w:b/>
        </w:rPr>
        <w:t>5</w:t>
      </w:r>
      <w:r w:rsidRPr="00F47EFD">
        <w:rPr>
          <w:b/>
        </w:rPr>
        <w:t>:</w:t>
      </w:r>
    </w:p>
    <w:p w:rsidR="0090728C" w:rsidP="00E92BA0" w:rsidRDefault="0090728C" w14:paraId="27F4959A" w14:textId="77777777">
      <w:pPr>
        <w:rPr>
          <w:b/>
        </w:rPr>
      </w:pPr>
      <w:r w:rsidRPr="00275136">
        <w:rPr>
          <w:b/>
        </w:rPr>
        <w:t xml:space="preserve">Batch Mandate </w:t>
      </w:r>
      <w:r>
        <w:rPr>
          <w:b/>
        </w:rPr>
        <w:t>amendment</w:t>
      </w:r>
      <w:r w:rsidRPr="00275136">
        <w:rPr>
          <w:b/>
        </w:rPr>
        <w:t xml:space="preserve"> request (</w:t>
      </w:r>
      <w:hyperlink w:history="1" w:anchor="_Mandate_Initiation_Request_1">
        <w:r>
          <w:rPr>
            <w:b/>
          </w:rPr>
          <w:t>pain.0</w:t>
        </w:r>
      </w:hyperlink>
      <w:r>
        <w:rPr>
          <w:b/>
        </w:rPr>
        <w:t>10</w:t>
      </w:r>
      <w:r w:rsidRPr="00275136">
        <w:rPr>
          <w:b/>
        </w:rPr>
        <w:t xml:space="preserve">) from Creditor Bank </w:t>
      </w:r>
      <w:r w:rsidR="00FE19F1">
        <w:rPr>
          <w:b/>
        </w:rPr>
        <w:t>contains both 0226 (no authorisation is required) and 0227 (authorisation is required) messages</w:t>
      </w:r>
    </w:p>
    <w:p w:rsidR="0090728C" w:rsidP="00E92BA0" w:rsidRDefault="0090728C" w14:paraId="6D1BEF89" w14:textId="6E4D2EA9">
      <w:pPr>
        <w:rPr>
          <w:b/>
        </w:rPr>
      </w:pPr>
    </w:p>
    <w:p w:rsidR="00FE19F1" w:rsidP="00E92BA0" w:rsidRDefault="00B84701" w14:paraId="63C15C9E" w14:textId="77777777">
      <w:pPr>
        <w:rPr>
          <w:b/>
        </w:rPr>
      </w:pPr>
      <w:r w:rsidRPr="00F0135A">
        <w:rPr>
          <w:b/>
          <w:noProof/>
          <w:lang w:val="en-US"/>
        </w:rPr>
        <w:drawing>
          <wp:inline distT="0" distB="0" distL="0" distR="0" wp14:anchorId="1623E30A" wp14:editId="79C9A41C">
            <wp:extent cx="5724525" cy="34575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rsidR="00FE19F1" w:rsidP="00E92BA0" w:rsidRDefault="00FE19F1" w14:paraId="0C0B115D" w14:textId="77777777">
      <w:pPr>
        <w:rPr>
          <w:b/>
        </w:rPr>
      </w:pPr>
    </w:p>
    <w:p w:rsidRPr="006A19D6" w:rsidR="0090728C" w:rsidP="00E92BA0" w:rsidRDefault="0090728C" w14:paraId="1FA5C8D8" w14:textId="77777777">
      <w:pPr>
        <w:jc w:val="both"/>
        <w:rPr>
          <w:rFonts w:eastAsia="MS Gothic"/>
          <w:b/>
          <w:bCs/>
          <w:color w:val="4F81BD"/>
        </w:rPr>
      </w:pPr>
      <w:r w:rsidRPr="006A19D6">
        <w:rPr>
          <w:rFonts w:eastAsia="MS Gothic"/>
          <w:b/>
          <w:bCs/>
          <w:color w:val="4F81BD"/>
        </w:rPr>
        <w:t>Creditor sends mandate amendment requests to Creditor Bank; containing the unique mandate reference numbers of the mandates that it needs to amend.</w:t>
      </w:r>
    </w:p>
    <w:p w:rsidR="0090728C" w:rsidP="00E92BA0" w:rsidRDefault="0090728C" w14:paraId="3616D8D1" w14:textId="77777777">
      <w:r>
        <w:t xml:space="preserve">Message format to be determined by the Creditor Bank, but message sent to Creditor Bank must contain all the data elements needed to create the mandate amendment requests (pain.010). Must indicate that </w:t>
      </w:r>
      <w:r w:rsidR="00FE19F1">
        <w:t>either a</w:t>
      </w:r>
      <w:r>
        <w:t>uthorisation is required</w:t>
      </w:r>
      <w:r w:rsidR="00FE19F1">
        <w:t xml:space="preserve"> (0226) or no authorisation is required (0227).</w:t>
      </w:r>
    </w:p>
    <w:p w:rsidR="0090728C" w:rsidP="00E92BA0" w:rsidRDefault="0090728C" w14:paraId="2588954E"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6A19D6" w:rsidR="0090728C" w:rsidP="00E92BA0" w:rsidRDefault="0090728C" w14:paraId="03D4A0D7" w14:textId="77777777">
      <w:pPr>
        <w:jc w:val="both"/>
        <w:rPr>
          <w:rFonts w:eastAsia="MS Gothic"/>
          <w:b/>
          <w:bCs/>
          <w:color w:val="4F81BD"/>
        </w:rPr>
      </w:pPr>
      <w:r w:rsidRPr="006A19D6">
        <w:rPr>
          <w:rFonts w:eastAsia="MS Gothic"/>
          <w:b/>
          <w:bCs/>
          <w:color w:val="4F81BD"/>
        </w:rPr>
        <w:t xml:space="preserve">The Creditor Bank sends mandate amendment requests </w:t>
      </w:r>
      <w:r w:rsidRPr="00194992">
        <w:rPr>
          <w:rFonts w:eastAsia="MS Gothic"/>
          <w:b/>
          <w:bCs/>
          <w:color w:val="4F81BD"/>
        </w:rPr>
        <w:t>(</w:t>
      </w:r>
      <w:hyperlink w:history="1" w:anchor="OLE_LINK29" r:id="rId138">
        <w:r w:rsidRPr="00194992">
          <w:rPr>
            <w:rFonts w:eastAsia="MS Gothic"/>
            <w:b/>
            <w:bCs/>
            <w:color w:val="4F81BD"/>
          </w:rPr>
          <w:t>pain.010</w:t>
        </w:r>
      </w:hyperlink>
      <w:r w:rsidRPr="00194992">
        <w:rPr>
          <w:rFonts w:eastAsia="MS Gothic"/>
          <w:b/>
          <w:bCs/>
          <w:color w:val="4F81BD"/>
        </w:rPr>
        <w:t>)</w:t>
      </w:r>
      <w:r w:rsidRPr="006A19D6">
        <w:rPr>
          <w:rFonts w:eastAsia="MS Gothic"/>
          <w:b/>
          <w:bCs/>
          <w:color w:val="4F81BD"/>
        </w:rPr>
        <w:t xml:space="preserve"> </w:t>
      </w:r>
      <w:r w:rsidR="00FE19F1">
        <w:rPr>
          <w:rFonts w:eastAsia="MS Gothic"/>
          <w:b/>
          <w:bCs/>
          <w:color w:val="4F81BD"/>
        </w:rPr>
        <w:t xml:space="preserve">containing both </w:t>
      </w:r>
      <w:r w:rsidRPr="00F0135A" w:rsidR="00FE19F1">
        <w:rPr>
          <w:rFonts w:eastAsia="MS Gothic"/>
          <w:b/>
          <w:bCs/>
          <w:color w:val="4F81BD"/>
        </w:rPr>
        <w:t xml:space="preserve">Debtor Authentication Required </w:t>
      </w:r>
      <w:r w:rsidR="00FE19F1">
        <w:rPr>
          <w:rFonts w:eastAsia="MS Gothic"/>
          <w:b/>
          <w:bCs/>
          <w:color w:val="4F81BD"/>
        </w:rPr>
        <w:t xml:space="preserve">0226 and 0227 </w:t>
      </w:r>
      <w:r w:rsidRPr="006A19D6">
        <w:rPr>
          <w:rFonts w:eastAsia="MS Gothic"/>
          <w:b/>
          <w:bCs/>
          <w:color w:val="4F81BD"/>
        </w:rPr>
        <w:t xml:space="preserve">to ACH. </w:t>
      </w:r>
    </w:p>
    <w:p w:rsidR="0090728C" w:rsidP="00E92BA0" w:rsidRDefault="0090728C" w14:paraId="0F2B00DF" w14:textId="77777777">
      <w:r>
        <w:t xml:space="preserve">Creditor bank validates the Creditor and confirms that he is in good standing and submits </w:t>
      </w:r>
      <w:r w:rsidR="00FE19F1">
        <w:t xml:space="preserve">the </w:t>
      </w:r>
      <w:r>
        <w:t xml:space="preserve">amendment requests to the ACH. </w:t>
      </w:r>
    </w:p>
    <w:p w:rsidR="0090728C" w:rsidP="00E92BA0" w:rsidRDefault="0090728C" w14:paraId="7FCD174A" w14:textId="77777777"/>
    <w:p w:rsidRPr="006A19D6" w:rsidR="0090728C" w:rsidP="00E92BA0" w:rsidRDefault="0090728C" w14:paraId="7A037F7E" w14:textId="77777777">
      <w:pPr>
        <w:jc w:val="both"/>
        <w:rPr>
          <w:rFonts w:eastAsia="MS Gothic"/>
          <w:b/>
          <w:bCs/>
          <w:color w:val="4F81BD"/>
        </w:rPr>
      </w:pPr>
      <w:r w:rsidRPr="006A19D6">
        <w:rPr>
          <w:rFonts w:eastAsia="MS Gothic"/>
          <w:b/>
          <w:bCs/>
          <w:color w:val="4F81BD"/>
        </w:rPr>
        <w:t xml:space="preserve">ACH validates requests and sends status report </w:t>
      </w:r>
      <w:r w:rsidRPr="00194992">
        <w:rPr>
          <w:rFonts w:eastAsia="MS Gothic"/>
          <w:b/>
          <w:bCs/>
          <w:color w:val="4F81BD"/>
        </w:rPr>
        <w:t>(</w:t>
      </w:r>
      <w:hyperlink w:history="1" w:anchor="Status_Report_for_Mandate_Messages" r:id="rId139">
        <w:r w:rsidRPr="00194992">
          <w:rPr>
            <w:rFonts w:eastAsia="MS Gothic"/>
            <w:b/>
            <w:bCs/>
            <w:color w:val="4F81BD"/>
          </w:rPr>
          <w:t>pacs.002</w:t>
        </w:r>
      </w:hyperlink>
      <w:r w:rsidRPr="00194992">
        <w:rPr>
          <w:rFonts w:eastAsia="MS Gothic"/>
          <w:b/>
          <w:bCs/>
          <w:color w:val="4F81BD"/>
        </w:rPr>
        <w:t>)</w:t>
      </w:r>
      <w:r w:rsidRPr="006A19D6">
        <w:rPr>
          <w:rFonts w:eastAsia="MS Gothic"/>
          <w:b/>
          <w:bCs/>
          <w:color w:val="4F81BD"/>
        </w:rPr>
        <w:t xml:space="preserve"> to Creditor Bank including rejected transactions.</w:t>
      </w:r>
    </w:p>
    <w:p w:rsidR="0090728C" w:rsidP="00E92BA0" w:rsidRDefault="0090728C" w14:paraId="733F10A9" w14:textId="77777777">
      <w:pPr>
        <w:jc w:val="both"/>
        <w:rPr>
          <w:rFonts w:eastAsia="MS Gothic"/>
          <w:b/>
          <w:bCs/>
          <w:color w:val="4F81BD"/>
        </w:rPr>
      </w:pPr>
    </w:p>
    <w:p w:rsidRPr="006A19D6" w:rsidR="0090728C" w:rsidP="00E92BA0" w:rsidRDefault="0090728C" w14:paraId="556F2864" w14:textId="77777777">
      <w:pPr>
        <w:jc w:val="both"/>
        <w:rPr>
          <w:rFonts w:eastAsia="MS Gothic"/>
          <w:b/>
          <w:bCs/>
          <w:color w:val="4F81BD"/>
        </w:rPr>
      </w:pPr>
      <w:r w:rsidRPr="006A19D6">
        <w:rPr>
          <w:rFonts w:eastAsia="MS Gothic"/>
          <w:b/>
          <w:bCs/>
          <w:color w:val="4F81BD"/>
        </w:rPr>
        <w:t>Creditor Bank engages with Creditor on rejected transactions.</w:t>
      </w:r>
    </w:p>
    <w:p w:rsidRPr="00194992" w:rsidR="0090728C" w:rsidP="00E92BA0" w:rsidRDefault="0090728C" w14:paraId="246D6E0E" w14:textId="77777777">
      <w:pPr>
        <w:jc w:val="both"/>
        <w:rPr>
          <w:rFonts w:eastAsia="MS Gothic"/>
          <w:b/>
          <w:bCs/>
          <w:color w:val="4F81BD"/>
        </w:rPr>
      </w:pPr>
    </w:p>
    <w:p w:rsidRPr="006A19D6" w:rsidR="0090728C" w:rsidP="00E92BA0" w:rsidRDefault="0090728C" w14:paraId="1523CDE1" w14:textId="77777777">
      <w:pPr>
        <w:jc w:val="both"/>
        <w:rPr>
          <w:rFonts w:eastAsia="MS Gothic"/>
          <w:b/>
          <w:bCs/>
          <w:color w:val="4F81BD"/>
        </w:rPr>
      </w:pPr>
      <w:r w:rsidRPr="006A19D6">
        <w:rPr>
          <w:rFonts w:eastAsia="MS Gothic"/>
          <w:b/>
          <w:bCs/>
          <w:color w:val="4F81BD"/>
        </w:rPr>
        <w:t xml:space="preserve">The ACH </w:t>
      </w:r>
      <w:r>
        <w:rPr>
          <w:rFonts w:eastAsia="MS Gothic"/>
          <w:b/>
          <w:bCs/>
          <w:color w:val="4F81BD"/>
        </w:rPr>
        <w:t xml:space="preserve">forwards </w:t>
      </w:r>
      <w:r w:rsidRPr="006A19D6">
        <w:rPr>
          <w:rFonts w:eastAsia="MS Gothic"/>
          <w:b/>
          <w:bCs/>
          <w:color w:val="4F81BD"/>
        </w:rPr>
        <w:t xml:space="preserve">valid mandate amendment requests </w:t>
      </w:r>
      <w:r w:rsidRPr="00194992">
        <w:rPr>
          <w:rFonts w:eastAsia="MS Gothic"/>
          <w:b/>
          <w:bCs/>
          <w:color w:val="4F81BD"/>
        </w:rPr>
        <w:t>(</w:t>
      </w:r>
      <w:hyperlink w:history="1" w:anchor="OLE_LINK29" r:id="rId140">
        <w:r w:rsidRPr="00194992">
          <w:rPr>
            <w:rFonts w:eastAsia="MS Gothic"/>
            <w:b/>
            <w:bCs/>
            <w:color w:val="4F81BD"/>
          </w:rPr>
          <w:t>pain.010</w:t>
        </w:r>
      </w:hyperlink>
      <w:r w:rsidRPr="00194992">
        <w:rPr>
          <w:rFonts w:eastAsia="MS Gothic"/>
          <w:b/>
          <w:bCs/>
          <w:color w:val="4F81BD"/>
        </w:rPr>
        <w:t xml:space="preserve">) </w:t>
      </w:r>
      <w:r>
        <w:rPr>
          <w:rFonts w:eastAsia="MS Gothic"/>
          <w:b/>
          <w:bCs/>
          <w:color w:val="4F81BD"/>
        </w:rPr>
        <w:t>t</w:t>
      </w:r>
      <w:r w:rsidRPr="006A19D6">
        <w:rPr>
          <w:rFonts w:eastAsia="MS Gothic"/>
          <w:b/>
          <w:bCs/>
          <w:color w:val="4F81BD"/>
        </w:rPr>
        <w:t>o the Debtor Bank.</w:t>
      </w:r>
    </w:p>
    <w:p w:rsidR="0090728C" w:rsidP="00E92BA0" w:rsidRDefault="0090728C" w14:paraId="199DEC75" w14:textId="77777777">
      <w:pPr>
        <w:jc w:val="both"/>
        <w:rPr>
          <w:rFonts w:eastAsia="MS Gothic"/>
          <w:b/>
          <w:bCs/>
          <w:color w:val="4F81BD"/>
        </w:rPr>
      </w:pPr>
    </w:p>
    <w:p w:rsidR="0090728C" w:rsidP="00E92BA0" w:rsidRDefault="0090728C" w14:paraId="5A85156D" w14:textId="77777777">
      <w:pPr>
        <w:jc w:val="both"/>
        <w:rPr>
          <w:rFonts w:eastAsia="MS Gothic"/>
          <w:b/>
          <w:bCs/>
          <w:color w:val="4F81BD"/>
        </w:rPr>
      </w:pPr>
      <w:r w:rsidRPr="006A19D6">
        <w:rPr>
          <w:rFonts w:eastAsia="MS Gothic"/>
          <w:b/>
          <w:bCs/>
          <w:color w:val="4F81BD"/>
        </w:rPr>
        <w:t xml:space="preserve">The Debtor Bank sends a status report </w:t>
      </w:r>
      <w:r w:rsidR="00FE19F1">
        <w:rPr>
          <w:rFonts w:eastAsia="MS Gothic"/>
          <w:b/>
          <w:bCs/>
          <w:color w:val="4F81BD"/>
        </w:rPr>
        <w:t>of 0226</w:t>
      </w:r>
      <w:r w:rsidRPr="006A19D6">
        <w:rPr>
          <w:rFonts w:eastAsia="MS Gothic"/>
          <w:b/>
          <w:bCs/>
          <w:color w:val="4F81BD"/>
        </w:rPr>
        <w:t xml:space="preserve"> rejections</w:t>
      </w:r>
      <w:r w:rsidR="00FE19F1">
        <w:rPr>
          <w:rFonts w:eastAsia="MS Gothic"/>
          <w:b/>
          <w:bCs/>
          <w:color w:val="4F81BD"/>
        </w:rPr>
        <w:t xml:space="preserve"> and all 0227 outcomes (both valid amendments and rejections</w:t>
      </w:r>
      <w:r w:rsidRPr="006A19D6">
        <w:rPr>
          <w:rFonts w:eastAsia="MS Gothic"/>
          <w:b/>
          <w:bCs/>
          <w:color w:val="4F81BD"/>
        </w:rPr>
        <w:t xml:space="preserve">) </w:t>
      </w:r>
      <w:r w:rsidRPr="00194992">
        <w:rPr>
          <w:rFonts w:eastAsia="MS Gothic"/>
          <w:b/>
          <w:bCs/>
          <w:color w:val="4F81BD"/>
        </w:rPr>
        <w:t>(</w:t>
      </w:r>
      <w:hyperlink w:history="1" w:anchor="Status_Report_for_Mandate_Messages" r:id="rId141">
        <w:r w:rsidRPr="00194992">
          <w:rPr>
            <w:rFonts w:eastAsia="MS Gothic"/>
            <w:b/>
            <w:bCs/>
            <w:color w:val="4F81BD"/>
          </w:rPr>
          <w:t>pacs.002</w:t>
        </w:r>
      </w:hyperlink>
      <w:r w:rsidRPr="00194992">
        <w:rPr>
          <w:rFonts w:eastAsia="MS Gothic"/>
          <w:b/>
          <w:bCs/>
          <w:color w:val="4F81BD"/>
        </w:rPr>
        <w:t>)</w:t>
      </w:r>
      <w:r w:rsidRPr="006A19D6">
        <w:rPr>
          <w:rFonts w:eastAsia="MS Gothic"/>
          <w:b/>
          <w:bCs/>
          <w:color w:val="4F81BD"/>
        </w:rPr>
        <w:t xml:space="preserve"> to ACH. </w:t>
      </w:r>
    </w:p>
    <w:p w:rsidR="0090728C" w:rsidP="00E92BA0" w:rsidRDefault="0090728C" w14:paraId="3E93D708" w14:textId="77777777">
      <w:pPr>
        <w:pStyle w:val="ListParagraph"/>
        <w:ind w:left="0"/>
        <w:jc w:val="both"/>
      </w:pPr>
      <w:r>
        <w:t xml:space="preserve">The Debtor Bank </w:t>
      </w:r>
      <w:r w:rsidR="00FE19F1">
        <w:t xml:space="preserve">performs validations on all amendments. The 0226 &amp; 0227 rejections and the 0227 </w:t>
      </w:r>
      <w:r w:rsidR="003A4424">
        <w:t>valid requests can be returned in a single pacs.002 file.</w:t>
      </w:r>
    </w:p>
    <w:p w:rsidRPr="00194992" w:rsidR="0090728C" w:rsidP="00E92BA0" w:rsidRDefault="0090728C" w14:paraId="48AD1EFA" w14:textId="77777777">
      <w:pPr>
        <w:jc w:val="both"/>
        <w:rPr>
          <w:rFonts w:eastAsia="MS Gothic"/>
          <w:b/>
          <w:bCs/>
          <w:color w:val="4F81BD"/>
        </w:rPr>
      </w:pPr>
    </w:p>
    <w:p w:rsidRPr="006A19D6" w:rsidR="0090728C" w:rsidP="00E92BA0" w:rsidRDefault="0090728C" w14:paraId="348A4B31" w14:textId="77777777">
      <w:pPr>
        <w:jc w:val="both"/>
        <w:rPr>
          <w:rFonts w:eastAsia="MS Gothic"/>
          <w:b/>
          <w:bCs/>
          <w:color w:val="4F81BD"/>
        </w:rPr>
      </w:pPr>
      <w:r w:rsidRPr="006A19D6">
        <w:rPr>
          <w:rFonts w:eastAsia="MS Gothic"/>
          <w:b/>
          <w:bCs/>
          <w:color w:val="4F81BD"/>
        </w:rPr>
        <w:t xml:space="preserve">ACH sends this status report </w:t>
      </w:r>
      <w:r w:rsidRPr="00194992">
        <w:rPr>
          <w:rFonts w:eastAsia="MS Gothic"/>
          <w:b/>
          <w:bCs/>
          <w:color w:val="4F81BD"/>
        </w:rPr>
        <w:t>(</w:t>
      </w:r>
      <w:hyperlink w:history="1" w:anchor="Status_Report_for_Mandate_Messages" r:id="rId142">
        <w:r w:rsidRPr="00194992">
          <w:rPr>
            <w:rFonts w:eastAsia="MS Gothic"/>
            <w:b/>
            <w:bCs/>
            <w:color w:val="4F81BD"/>
          </w:rPr>
          <w:t>pacs.002</w:t>
        </w:r>
      </w:hyperlink>
      <w:r w:rsidRPr="00194992">
        <w:rPr>
          <w:rFonts w:eastAsia="MS Gothic"/>
          <w:b/>
          <w:bCs/>
          <w:color w:val="4F81BD"/>
        </w:rPr>
        <w:t>)</w:t>
      </w:r>
      <w:r w:rsidRPr="006A19D6">
        <w:rPr>
          <w:rFonts w:eastAsia="MS Gothic"/>
          <w:b/>
          <w:bCs/>
          <w:color w:val="4F81BD"/>
        </w:rPr>
        <w:t xml:space="preserve"> to Creditor Bank.</w:t>
      </w:r>
    </w:p>
    <w:p w:rsidR="0090728C" w:rsidP="00E92BA0" w:rsidRDefault="0090728C" w14:paraId="38735FA2" w14:textId="77777777">
      <w:pPr>
        <w:jc w:val="both"/>
        <w:rPr>
          <w:rFonts w:eastAsia="MS Gothic"/>
          <w:b/>
          <w:bCs/>
          <w:color w:val="4F81BD"/>
        </w:rPr>
      </w:pPr>
    </w:p>
    <w:p w:rsidRPr="006A19D6" w:rsidR="0090728C" w:rsidP="00E92BA0" w:rsidRDefault="0090728C" w14:paraId="3D28929C" w14:textId="77777777">
      <w:pPr>
        <w:jc w:val="both"/>
        <w:rPr>
          <w:rFonts w:eastAsia="MS Gothic"/>
          <w:b/>
          <w:bCs/>
          <w:color w:val="4F81BD"/>
        </w:rPr>
      </w:pPr>
      <w:r w:rsidRPr="006A19D6">
        <w:rPr>
          <w:rFonts w:eastAsia="MS Gothic"/>
          <w:b/>
          <w:bCs/>
          <w:color w:val="4F81BD"/>
        </w:rPr>
        <w:t>ACH replies with status report (</w:t>
      </w:r>
      <w:hyperlink w:history="1" w:anchor="Status_Report_for_Mandate_Messages" r:id="rId143">
        <w:r w:rsidRPr="00194992">
          <w:rPr>
            <w:rFonts w:eastAsia="MS Gothic"/>
            <w:b/>
            <w:bCs/>
            <w:color w:val="4F81BD"/>
          </w:rPr>
          <w:t>pacs.002</w:t>
        </w:r>
      </w:hyperlink>
      <w:r w:rsidRPr="006A19D6">
        <w:rPr>
          <w:rFonts w:eastAsia="MS Gothic"/>
          <w:b/>
          <w:bCs/>
          <w:color w:val="4F81BD"/>
        </w:rPr>
        <w:t>) to Debtor Bank.</w:t>
      </w:r>
    </w:p>
    <w:p w:rsidR="0090728C" w:rsidP="00E92BA0" w:rsidRDefault="0090728C" w14:paraId="588D2C75" w14:textId="77777777">
      <w:pPr>
        <w:pStyle w:val="ListParagraph"/>
        <w:ind w:left="0"/>
        <w:jc w:val="both"/>
        <w:rPr>
          <w:rFonts w:eastAsia="MS Gothic"/>
          <w:b/>
          <w:bCs/>
          <w:color w:val="4F81BD"/>
        </w:rPr>
      </w:pPr>
    </w:p>
    <w:p w:rsidR="0090728C" w:rsidP="00E92BA0" w:rsidRDefault="0090728C" w14:paraId="3AEF70C7" w14:textId="77777777">
      <w:pPr>
        <w:jc w:val="both"/>
        <w:rPr>
          <w:rFonts w:eastAsia="MS Gothic"/>
          <w:b/>
          <w:bCs/>
          <w:color w:val="4F81BD"/>
        </w:rPr>
      </w:pPr>
      <w:r w:rsidRPr="006A19D6">
        <w:rPr>
          <w:rFonts w:eastAsia="MS Gothic"/>
          <w:b/>
          <w:bCs/>
          <w:color w:val="4F81BD"/>
        </w:rPr>
        <w:t>The Debtor Bank validates and processes the mandate amendment requests.</w:t>
      </w:r>
    </w:p>
    <w:p w:rsidR="0090728C" w:rsidP="00E92BA0" w:rsidRDefault="0090728C" w14:paraId="0EC647D4" w14:textId="77777777">
      <w:pPr>
        <w:pStyle w:val="ListParagraph"/>
        <w:ind w:left="0"/>
        <w:jc w:val="both"/>
      </w:pPr>
      <w:r>
        <w:t>Re-authorisation is required from the Debtor depending on the data element to be amended as part of the Debtor’s mandate authorised (refer to Appendix D).</w:t>
      </w:r>
    </w:p>
    <w:p w:rsidR="0090728C" w:rsidP="00E92BA0" w:rsidRDefault="003A4424" w14:paraId="67BE5912" w14:textId="77777777">
      <w:pPr>
        <w:pStyle w:val="ListParagraph"/>
        <w:ind w:left="0"/>
        <w:jc w:val="both"/>
      </w:pPr>
      <w:r>
        <w:t>0227 amendment requests will be returned with both positive and negative responses. 0226  amendment requests will only be returned as positive responses (Negative responses went back in pacs.002).</w:t>
      </w:r>
    </w:p>
    <w:p w:rsidR="0090728C" w:rsidP="00E92BA0" w:rsidRDefault="0090728C" w14:paraId="0C6BE534" w14:textId="77777777">
      <w:pPr>
        <w:pStyle w:val="ListParagraph"/>
        <w:ind w:left="0"/>
        <w:jc w:val="both"/>
      </w:pPr>
      <w:r>
        <w:t>The Debtor Bank would update all successful amendment requests in the mandate register and the change would be noted as part of the audit log.</w:t>
      </w:r>
    </w:p>
    <w:p w:rsidR="0090728C" w:rsidP="00E92BA0" w:rsidRDefault="0090728C" w14:paraId="2244B151" w14:textId="77777777">
      <w:pPr>
        <w:pStyle w:val="ListParagraph"/>
        <w:ind w:left="0"/>
        <w:jc w:val="both"/>
      </w:pPr>
    </w:p>
    <w:p w:rsidRPr="006A19D6" w:rsidR="0090728C" w:rsidP="00E92BA0" w:rsidRDefault="0090728C" w14:paraId="40533775" w14:textId="77777777">
      <w:pPr>
        <w:jc w:val="both"/>
        <w:rPr>
          <w:rFonts w:eastAsia="MS Gothic"/>
          <w:b/>
          <w:bCs/>
          <w:color w:val="4F81BD"/>
        </w:rPr>
      </w:pPr>
      <w:r w:rsidRPr="006A19D6">
        <w:rPr>
          <w:rFonts w:eastAsia="MS Gothic"/>
          <w:b/>
          <w:bCs/>
          <w:color w:val="4F81BD"/>
        </w:rPr>
        <w:t xml:space="preserve">The successful </w:t>
      </w:r>
      <w:r w:rsidR="003A4424">
        <w:rPr>
          <w:rFonts w:eastAsia="MS Gothic"/>
          <w:b/>
          <w:bCs/>
          <w:color w:val="4F81BD"/>
        </w:rPr>
        <w:t xml:space="preserve">(0226 &amp; 0227) </w:t>
      </w:r>
      <w:r w:rsidRPr="006A19D6">
        <w:rPr>
          <w:rFonts w:eastAsia="MS Gothic"/>
          <w:b/>
          <w:bCs/>
          <w:color w:val="4F81BD"/>
        </w:rPr>
        <w:t xml:space="preserve">and unsuccessful </w:t>
      </w:r>
      <w:r w:rsidR="003A4424">
        <w:rPr>
          <w:rFonts w:eastAsia="MS Gothic"/>
          <w:b/>
          <w:bCs/>
          <w:color w:val="4F81BD"/>
        </w:rPr>
        <w:t xml:space="preserve">(only 0227) </w:t>
      </w:r>
      <w:r w:rsidRPr="006A19D6">
        <w:rPr>
          <w:rFonts w:eastAsia="MS Gothic"/>
          <w:b/>
          <w:bCs/>
          <w:color w:val="4F81BD"/>
        </w:rPr>
        <w:t xml:space="preserve">amendments to mandates are then submitted to the ACH as part of the mandate acceptance report </w:t>
      </w:r>
      <w:r w:rsidRPr="00194992">
        <w:rPr>
          <w:rFonts w:eastAsia="MS Gothic"/>
          <w:b/>
          <w:bCs/>
          <w:color w:val="4F81BD"/>
        </w:rPr>
        <w:t>(</w:t>
      </w:r>
      <w:hyperlink w:history="1" w:anchor="_Mandate_Acceptance_Report" r:id="rId144">
        <w:r w:rsidRPr="00194992">
          <w:rPr>
            <w:rFonts w:eastAsia="MS Gothic"/>
            <w:b/>
            <w:bCs/>
            <w:color w:val="4F81BD"/>
          </w:rPr>
          <w:t>pain.012</w:t>
        </w:r>
      </w:hyperlink>
      <w:r w:rsidRPr="00194992">
        <w:rPr>
          <w:rFonts w:eastAsia="MS Gothic"/>
          <w:b/>
          <w:bCs/>
          <w:color w:val="4F81BD"/>
        </w:rPr>
        <w:t>)</w:t>
      </w:r>
      <w:r w:rsidRPr="006A19D6">
        <w:rPr>
          <w:rFonts w:eastAsia="MS Gothic"/>
          <w:b/>
          <w:bCs/>
          <w:color w:val="4F81BD"/>
        </w:rPr>
        <w:t xml:space="preserve">. </w:t>
      </w:r>
    </w:p>
    <w:p w:rsidR="0090728C" w:rsidP="00E92BA0" w:rsidRDefault="0090728C" w14:paraId="538364D6" w14:textId="77777777">
      <w:pPr>
        <w:pStyle w:val="ListParagraph"/>
        <w:ind w:left="0"/>
        <w:jc w:val="both"/>
      </w:pPr>
    </w:p>
    <w:p w:rsidRPr="006A19D6" w:rsidR="0090728C" w:rsidP="00E92BA0" w:rsidRDefault="0090728C" w14:paraId="72C03DB5" w14:textId="77777777">
      <w:pPr>
        <w:jc w:val="both"/>
        <w:rPr>
          <w:rFonts w:eastAsia="MS Gothic"/>
          <w:b/>
          <w:bCs/>
          <w:color w:val="4F81BD"/>
        </w:rPr>
      </w:pPr>
      <w:r w:rsidRPr="006A19D6">
        <w:rPr>
          <w:rFonts w:eastAsia="MS Gothic"/>
          <w:b/>
          <w:bCs/>
          <w:color w:val="4F81BD"/>
        </w:rPr>
        <w:t>ACH replies with status report (</w:t>
      </w:r>
      <w:hyperlink w:history="1" w:anchor="Status_Report_for_Mandate_Messages" r:id="rId145">
        <w:r w:rsidRPr="00194992">
          <w:rPr>
            <w:rFonts w:eastAsia="MS Gothic"/>
            <w:b/>
            <w:bCs/>
            <w:color w:val="4F81BD"/>
          </w:rPr>
          <w:t>pacs.002</w:t>
        </w:r>
      </w:hyperlink>
      <w:r w:rsidRPr="006A19D6">
        <w:rPr>
          <w:rFonts w:eastAsia="MS Gothic"/>
          <w:b/>
          <w:bCs/>
          <w:color w:val="4F81BD"/>
        </w:rPr>
        <w:t>) to Debtor Bank.</w:t>
      </w:r>
    </w:p>
    <w:p w:rsidR="0090728C" w:rsidP="00E92BA0" w:rsidRDefault="0090728C" w14:paraId="540C2C08" w14:textId="77777777">
      <w:pPr>
        <w:pStyle w:val="ListParagraph"/>
        <w:ind w:left="0"/>
        <w:jc w:val="both"/>
        <w:rPr>
          <w:rFonts w:eastAsia="MS Gothic"/>
          <w:b/>
          <w:bCs/>
          <w:color w:val="4F81BD"/>
        </w:rPr>
      </w:pPr>
    </w:p>
    <w:p w:rsidRPr="006A19D6" w:rsidR="0090728C" w:rsidP="00E92BA0" w:rsidRDefault="0090728C" w14:paraId="720222AB" w14:textId="77777777">
      <w:pPr>
        <w:jc w:val="both"/>
        <w:rPr>
          <w:rFonts w:eastAsia="MS Gothic"/>
          <w:b/>
          <w:bCs/>
          <w:color w:val="4F81BD"/>
        </w:rPr>
      </w:pPr>
      <w:r w:rsidRPr="006A19D6">
        <w:rPr>
          <w:rFonts w:eastAsia="MS Gothic"/>
          <w:b/>
          <w:bCs/>
          <w:color w:val="4F81BD"/>
        </w:rPr>
        <w:t xml:space="preserve">ACH forwards mandate </w:t>
      </w:r>
      <w:r>
        <w:rPr>
          <w:rFonts w:eastAsia="MS Gothic"/>
          <w:b/>
          <w:bCs/>
          <w:color w:val="4F81BD"/>
        </w:rPr>
        <w:t xml:space="preserve">amendment </w:t>
      </w:r>
      <w:r w:rsidRPr="006A19D6">
        <w:rPr>
          <w:rFonts w:eastAsia="MS Gothic"/>
          <w:b/>
          <w:bCs/>
          <w:color w:val="4F81BD"/>
        </w:rPr>
        <w:t xml:space="preserve">acceptance report </w:t>
      </w:r>
      <w:r w:rsidRPr="00194992">
        <w:rPr>
          <w:rFonts w:eastAsia="MS Gothic"/>
          <w:b/>
          <w:bCs/>
          <w:color w:val="4F81BD"/>
        </w:rPr>
        <w:t>(</w:t>
      </w:r>
      <w:hyperlink w:history="1" w:anchor="_Mandate_Acceptance_Report" r:id="rId146">
        <w:r w:rsidRPr="00194992">
          <w:rPr>
            <w:rFonts w:eastAsia="MS Gothic"/>
            <w:b/>
            <w:bCs/>
            <w:color w:val="4F81BD"/>
          </w:rPr>
          <w:t>pain.012</w:t>
        </w:r>
      </w:hyperlink>
      <w:r w:rsidRPr="00194992">
        <w:rPr>
          <w:rFonts w:eastAsia="MS Gothic"/>
          <w:b/>
          <w:bCs/>
          <w:color w:val="4F81BD"/>
        </w:rPr>
        <w:t>)</w:t>
      </w:r>
      <w:r w:rsidRPr="006A19D6">
        <w:rPr>
          <w:rFonts w:eastAsia="MS Gothic"/>
          <w:b/>
          <w:bCs/>
          <w:color w:val="4F81BD"/>
        </w:rPr>
        <w:t xml:space="preserve"> to Creditor Bank.</w:t>
      </w:r>
    </w:p>
    <w:p w:rsidR="0090728C" w:rsidP="00E92BA0" w:rsidRDefault="0090728C" w14:paraId="56F8EC50"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6A19D6" w:rsidR="0090728C" w:rsidP="00E92BA0" w:rsidRDefault="0090728C" w14:paraId="268E8C03" w14:textId="77777777">
      <w:pPr>
        <w:jc w:val="both"/>
        <w:rPr>
          <w:rFonts w:eastAsia="MS Gothic"/>
          <w:b/>
          <w:bCs/>
          <w:color w:val="4F81BD"/>
        </w:rPr>
      </w:pPr>
      <w:r w:rsidRPr="006A19D6">
        <w:rPr>
          <w:rFonts w:eastAsia="MS Gothic"/>
          <w:b/>
          <w:bCs/>
          <w:color w:val="4F81BD"/>
        </w:rPr>
        <w:t>Creditor Bank engages with Creditor.</w:t>
      </w:r>
    </w:p>
    <w:p w:rsidRPr="006A19D6" w:rsidR="0090728C" w:rsidP="00E92BA0" w:rsidRDefault="0090728C" w14:paraId="459E057D" w14:textId="77777777">
      <w:pPr>
        <w:pStyle w:val="ListParagraph"/>
        <w:ind w:left="0"/>
        <w:jc w:val="both"/>
      </w:pPr>
      <w:r w:rsidRPr="006A19D6">
        <w:t>Message format of mandate response to Creditor to be determined by the Creditor Bank.</w:t>
      </w:r>
    </w:p>
    <w:p w:rsidR="00307F3F" w:rsidP="00E92BA0" w:rsidRDefault="00307F3F" w14:paraId="5A45614D" w14:textId="77777777"/>
    <w:p w:rsidR="003A4424" w:rsidP="00E92BA0" w:rsidRDefault="003A4424" w14:paraId="32B2BF75" w14:textId="77777777">
      <w:bookmarkStart w:name="_Toc455311599" w:id="2710"/>
      <w:r w:rsidRPr="00F0135A">
        <w:rPr>
          <w:b/>
        </w:rPr>
        <w:t>Note:</w:t>
      </w:r>
      <w:r>
        <w:t xml:space="preserve"> (as per TDA discussion 28/2/2017) </w:t>
      </w:r>
    </w:p>
    <w:p w:rsidR="003A4424" w:rsidP="00E92BA0" w:rsidRDefault="003A4424" w14:paraId="0E67C858" w14:textId="77777777">
      <w:r>
        <w:t xml:space="preserve">Mandate Amendment Request files (pain.010), Mandate Acceptance Reports (pain.012) and Status Reports (pacs.002) may contain a mixture of 0226 and 0227 </w:t>
      </w:r>
      <w:r w:rsidRPr="00F0135A">
        <w:t>Debtor Authentication Required</w:t>
      </w:r>
      <w:r>
        <w:t xml:space="preserve"> types</w:t>
      </w:r>
      <w:r>
        <w:br w:type="page"/>
      </w:r>
    </w:p>
    <w:p w:rsidRPr="00AB047E" w:rsidR="00307F3F" w:rsidP="002C2973" w:rsidRDefault="00307F3F" w14:paraId="3E7D8D78" w14:textId="77777777">
      <w:pPr>
        <w:pStyle w:val="ListParagraph"/>
        <w:numPr>
          <w:ilvl w:val="2"/>
          <w:numId w:val="50"/>
        </w:numPr>
        <w:ind w:left="0" w:firstLine="0"/>
        <w:outlineLvl w:val="2"/>
      </w:pPr>
      <w:bookmarkStart w:name="_Toc536096811" w:id="2711"/>
      <w:r w:rsidRPr="00AB047E">
        <w:t>TT2 - Cancellation of a Mandate</w:t>
      </w:r>
      <w:bookmarkEnd w:id="2710"/>
      <w:bookmarkEnd w:id="2711"/>
    </w:p>
    <w:p w:rsidRPr="00CA3011" w:rsidR="00307F3F" w:rsidP="00E92BA0" w:rsidRDefault="00307F3F" w14:paraId="71A90297" w14:textId="77777777">
      <w:pPr>
        <w:pStyle w:val="ListParagraph"/>
        <w:ind w:left="0"/>
      </w:pPr>
    </w:p>
    <w:p w:rsidRPr="00CA3011" w:rsidR="00307F3F" w:rsidP="00E92BA0" w:rsidRDefault="00307F3F" w14:paraId="7BD55E6D" w14:textId="77777777">
      <w:pPr>
        <w:rPr>
          <w:b/>
        </w:rPr>
      </w:pPr>
      <w:r w:rsidRPr="00CA3011">
        <w:rPr>
          <w:b/>
        </w:rPr>
        <w:t>Alternative Case 1:</w:t>
      </w:r>
    </w:p>
    <w:p w:rsidR="00307F3F" w:rsidP="00E92BA0" w:rsidRDefault="00307F3F" w14:paraId="43947A4D" w14:textId="77777777">
      <w:r w:rsidRPr="00CA3011">
        <w:rPr>
          <w:b/>
        </w:rPr>
        <w:t>Batch mandate cancellation request from Creditor fails at Creditor Bank</w:t>
      </w:r>
      <w:r w:rsidRPr="00CA3011">
        <w:t>.</w:t>
      </w:r>
    </w:p>
    <w:p w:rsidR="00307F3F" w:rsidP="00E92BA0" w:rsidRDefault="00307F3F" w14:paraId="3224BBCF" w14:textId="77777777"/>
    <w:p w:rsidRPr="002775AB" w:rsidR="00307F3F" w:rsidP="00E92BA0" w:rsidRDefault="00307F3F" w14:paraId="4645B3E3" w14:textId="77777777">
      <w:pPr>
        <w:jc w:val="both"/>
        <w:rPr>
          <w:rFonts w:eastAsia="MS Gothic"/>
          <w:b/>
          <w:bCs/>
          <w:color w:val="4F81BD"/>
        </w:rPr>
      </w:pPr>
      <w:r w:rsidRPr="002775AB">
        <w:rPr>
          <w:rFonts w:eastAsia="MS Gothic"/>
          <w:b/>
          <w:bCs/>
          <w:color w:val="4F81BD"/>
        </w:rPr>
        <w:t>Creditor sends mandate cancellation requests to Creditor Bank; containing the unique mandate reference numbers of the mandates that it needs to cancel.</w:t>
      </w:r>
    </w:p>
    <w:p w:rsidR="00307F3F" w:rsidP="00E92BA0" w:rsidRDefault="00307F3F" w14:paraId="7B12F470" w14:textId="77777777">
      <w:r>
        <w:t>Message format to be determined by the Creditor Bank, but messages sent to Creditor Bank must contain all the data elements needed to create the mandate cancellation request (pain.011).</w:t>
      </w:r>
    </w:p>
    <w:p w:rsidR="00307F3F" w:rsidP="00E92BA0" w:rsidRDefault="00307F3F" w14:paraId="213858E3" w14:textId="77777777"/>
    <w:p w:rsidRPr="002775AB" w:rsidR="00307F3F" w:rsidP="00E92BA0" w:rsidRDefault="00307F3F" w14:paraId="09B6BB09" w14:textId="77777777">
      <w:pPr>
        <w:jc w:val="both"/>
        <w:rPr>
          <w:rFonts w:eastAsia="MS Gothic"/>
          <w:b/>
          <w:bCs/>
          <w:color w:val="4F81BD"/>
        </w:rPr>
      </w:pPr>
      <w:r w:rsidRPr="002775AB">
        <w:rPr>
          <w:rFonts w:eastAsia="MS Gothic"/>
          <w:b/>
          <w:bCs/>
          <w:color w:val="4F81BD"/>
        </w:rPr>
        <w:t>Creditor Bank sends negative response to Creditor.</w:t>
      </w:r>
    </w:p>
    <w:p w:rsidR="00307F3F" w:rsidP="00E92BA0" w:rsidRDefault="00307F3F" w14:paraId="4231EF15" w14:textId="77777777">
      <w:pPr>
        <w:spacing w:after="200" w:line="276" w:lineRule="auto"/>
        <w:rPr>
          <w:b/>
        </w:rPr>
      </w:pPr>
    </w:p>
    <w:p w:rsidRPr="00F47EFD" w:rsidR="00307F3F" w:rsidP="00E92BA0" w:rsidRDefault="00307F3F" w14:paraId="10ADD5EB" w14:textId="77777777">
      <w:pPr>
        <w:rPr>
          <w:b/>
        </w:rPr>
      </w:pPr>
      <w:r w:rsidRPr="00F47EFD">
        <w:rPr>
          <w:b/>
        </w:rPr>
        <w:t>Alternative Case</w:t>
      </w:r>
      <w:r>
        <w:rPr>
          <w:b/>
        </w:rPr>
        <w:t xml:space="preserve"> </w:t>
      </w:r>
      <w:r w:rsidRPr="00F47EFD">
        <w:rPr>
          <w:b/>
        </w:rPr>
        <w:t>2:</w:t>
      </w:r>
    </w:p>
    <w:p w:rsidR="00307F3F" w:rsidP="00E92BA0" w:rsidRDefault="00307F3F" w14:paraId="77F45150" w14:textId="77777777">
      <w:pPr>
        <w:rPr>
          <w:b/>
        </w:rPr>
      </w:pPr>
      <w:r w:rsidRPr="00275136">
        <w:rPr>
          <w:b/>
        </w:rPr>
        <w:t xml:space="preserve">Batch Mandate </w:t>
      </w:r>
      <w:r>
        <w:rPr>
          <w:b/>
        </w:rPr>
        <w:t>cancellation</w:t>
      </w:r>
      <w:r w:rsidRPr="00275136">
        <w:rPr>
          <w:b/>
        </w:rPr>
        <w:t xml:space="preserve"> request (</w:t>
      </w:r>
      <w:hyperlink w:history="1" w:anchor="_Mandate_Initiation_Request_1">
        <w:r>
          <w:rPr>
            <w:b/>
          </w:rPr>
          <w:t>pain.0</w:t>
        </w:r>
      </w:hyperlink>
      <w:r>
        <w:rPr>
          <w:b/>
        </w:rPr>
        <w:t>11</w:t>
      </w:r>
      <w:r w:rsidRPr="00275136">
        <w:rPr>
          <w:b/>
        </w:rPr>
        <w:t>) from Creditor Bank fails at ACH.</w:t>
      </w:r>
    </w:p>
    <w:p w:rsidR="00307F3F" w:rsidP="00E92BA0" w:rsidRDefault="00307F3F" w14:paraId="72E06C0F" w14:textId="77777777"/>
    <w:p w:rsidRPr="002775AB" w:rsidR="00307F3F" w:rsidP="00E92BA0" w:rsidRDefault="00307F3F" w14:paraId="269E8159" w14:textId="77777777">
      <w:pPr>
        <w:jc w:val="both"/>
        <w:rPr>
          <w:rFonts w:eastAsia="MS Gothic"/>
          <w:b/>
          <w:bCs/>
          <w:color w:val="4F81BD"/>
        </w:rPr>
      </w:pPr>
      <w:r w:rsidRPr="002775AB">
        <w:rPr>
          <w:rFonts w:eastAsia="MS Gothic"/>
          <w:b/>
          <w:bCs/>
          <w:color w:val="4F81BD"/>
        </w:rPr>
        <w:t>Creditor sends mandate cancellation requests to Creditor Bank; containing the unique mandate reference numbers of the mandates that it needs to cancel.</w:t>
      </w:r>
    </w:p>
    <w:p w:rsidR="00307F3F" w:rsidP="00E92BA0" w:rsidRDefault="00307F3F" w14:paraId="29D4FD96" w14:textId="77777777">
      <w:r>
        <w:t>Message format to be determined by the Creditor Bank, but messages sent to Creditor Bank must contain all the data elements needed to create the mandate cancellation request (pain.011).</w:t>
      </w:r>
    </w:p>
    <w:p w:rsidR="00307F3F" w:rsidP="00E92BA0" w:rsidRDefault="00307F3F" w14:paraId="6B113D8E"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2775AB" w:rsidR="00307F3F" w:rsidP="00E92BA0" w:rsidRDefault="00307F3F" w14:paraId="0F73572B" w14:textId="77777777">
      <w:pPr>
        <w:jc w:val="both"/>
        <w:rPr>
          <w:rFonts w:eastAsia="MS Gothic"/>
          <w:b/>
          <w:bCs/>
          <w:color w:val="4F81BD"/>
        </w:rPr>
      </w:pPr>
      <w:r w:rsidRPr="002775AB">
        <w:rPr>
          <w:rFonts w:eastAsia="MS Gothic"/>
          <w:b/>
          <w:bCs/>
          <w:color w:val="4F81BD"/>
        </w:rPr>
        <w:t xml:space="preserve">The Creditor Bank sends mandate cancellation requests </w:t>
      </w:r>
      <w:r w:rsidRPr="00194992">
        <w:rPr>
          <w:rFonts w:eastAsia="MS Gothic"/>
          <w:b/>
          <w:bCs/>
          <w:color w:val="4F81BD"/>
        </w:rPr>
        <w:t>(</w:t>
      </w:r>
      <w:hyperlink w:history="1" w:anchor="_Mandate_Cancellation_Request" r:id="rId147">
        <w:r w:rsidRPr="00194992">
          <w:rPr>
            <w:rFonts w:eastAsia="MS Gothic"/>
            <w:b/>
            <w:bCs/>
            <w:color w:val="4F81BD"/>
          </w:rPr>
          <w:t>pain.011</w:t>
        </w:r>
      </w:hyperlink>
      <w:r w:rsidRPr="00194992">
        <w:rPr>
          <w:rFonts w:eastAsia="MS Gothic"/>
          <w:b/>
          <w:bCs/>
          <w:color w:val="4F81BD"/>
        </w:rPr>
        <w:t xml:space="preserve">) </w:t>
      </w:r>
      <w:r w:rsidRPr="002775AB">
        <w:rPr>
          <w:rFonts w:eastAsia="MS Gothic"/>
          <w:b/>
          <w:bCs/>
          <w:color w:val="4F81BD"/>
        </w:rPr>
        <w:t xml:space="preserve">to ACH. </w:t>
      </w:r>
    </w:p>
    <w:p w:rsidR="00307F3F" w:rsidP="00E92BA0" w:rsidRDefault="00307F3F" w14:paraId="56E3B35C" w14:textId="77777777">
      <w:pPr>
        <w:pStyle w:val="ListParagraph"/>
        <w:ind w:left="0"/>
        <w:jc w:val="both"/>
      </w:pPr>
      <w:r>
        <w:t xml:space="preserve">   Creditor bank validates the Creditor and confirms that he is in good standing and submits cancellation requests to the ACH. </w:t>
      </w:r>
    </w:p>
    <w:p w:rsidR="00307F3F" w:rsidP="00E92BA0" w:rsidRDefault="00307F3F" w14:paraId="7864A6BC" w14:textId="77777777">
      <w:pPr>
        <w:pStyle w:val="ListParagraph"/>
        <w:ind w:left="0"/>
        <w:jc w:val="both"/>
      </w:pPr>
    </w:p>
    <w:p w:rsidRPr="002775AB" w:rsidR="00307F3F" w:rsidP="00E92BA0" w:rsidRDefault="00307F3F" w14:paraId="485D8417" w14:textId="77777777">
      <w:pPr>
        <w:jc w:val="both"/>
        <w:rPr>
          <w:rFonts w:eastAsia="MS Gothic"/>
          <w:b/>
          <w:bCs/>
          <w:color w:val="4F81BD"/>
        </w:rPr>
      </w:pPr>
      <w:r w:rsidRPr="002775AB">
        <w:rPr>
          <w:rFonts w:eastAsia="MS Gothic"/>
          <w:b/>
          <w:bCs/>
          <w:color w:val="4F81BD"/>
        </w:rPr>
        <w:t xml:space="preserve">ACH validates requests, rejects the whole batch and sends status report </w:t>
      </w:r>
      <w:r w:rsidRPr="00194992">
        <w:rPr>
          <w:rFonts w:eastAsia="MS Gothic"/>
          <w:b/>
          <w:bCs/>
          <w:color w:val="4F81BD"/>
        </w:rPr>
        <w:t>(</w:t>
      </w:r>
      <w:hyperlink w:history="1" w:anchor="Status_Report_for_Mandate_Messages" r:id="rId148">
        <w:r w:rsidRPr="00194992">
          <w:rPr>
            <w:rFonts w:eastAsia="MS Gothic"/>
            <w:b/>
            <w:bCs/>
            <w:color w:val="4F81BD"/>
          </w:rPr>
          <w:t>pacs.002</w:t>
        </w:r>
      </w:hyperlink>
      <w:r w:rsidRPr="00194992">
        <w:rPr>
          <w:rFonts w:eastAsia="MS Gothic"/>
          <w:b/>
          <w:bCs/>
          <w:color w:val="4F81BD"/>
        </w:rPr>
        <w:t>)</w:t>
      </w:r>
      <w:r w:rsidRPr="002775AB">
        <w:rPr>
          <w:rFonts w:eastAsia="MS Gothic"/>
          <w:b/>
          <w:bCs/>
          <w:color w:val="4F81BD"/>
        </w:rPr>
        <w:t xml:space="preserve"> to Creditor Bank.</w:t>
      </w:r>
    </w:p>
    <w:p w:rsidRPr="00194992" w:rsidR="00307F3F" w:rsidP="00E92BA0" w:rsidRDefault="00307F3F" w14:paraId="46A141B1" w14:textId="77777777">
      <w:pPr>
        <w:pStyle w:val="ListParagraph"/>
        <w:ind w:left="0"/>
        <w:rPr>
          <w:rFonts w:eastAsia="MS Gothic"/>
          <w:b/>
          <w:bCs/>
          <w:color w:val="4F81BD"/>
        </w:rPr>
      </w:pPr>
    </w:p>
    <w:p w:rsidRPr="002775AB" w:rsidR="00307F3F" w:rsidP="00E92BA0" w:rsidRDefault="00307F3F" w14:paraId="33620D40" w14:textId="77777777">
      <w:pPr>
        <w:jc w:val="both"/>
        <w:rPr>
          <w:rFonts w:eastAsia="MS Gothic"/>
          <w:b/>
          <w:bCs/>
          <w:color w:val="4F81BD"/>
        </w:rPr>
      </w:pPr>
      <w:r w:rsidRPr="002775AB">
        <w:rPr>
          <w:rFonts w:eastAsia="MS Gothic"/>
          <w:b/>
          <w:bCs/>
          <w:color w:val="4F81BD"/>
        </w:rPr>
        <w:t>Creditor Bank sends negative batch response to Creditor.</w:t>
      </w:r>
    </w:p>
    <w:p w:rsidR="00307F3F" w:rsidP="00E92BA0" w:rsidRDefault="00307F3F" w14:paraId="53A323F2" w14:textId="77777777">
      <w:pPr>
        <w:pStyle w:val="ListParagraph"/>
        <w:ind w:left="0"/>
      </w:pPr>
    </w:p>
    <w:p w:rsidR="00307F3F" w:rsidP="00E92BA0" w:rsidRDefault="00307F3F" w14:paraId="34A6D0A2" w14:textId="77777777">
      <w:pPr>
        <w:pStyle w:val="ListParagraph"/>
        <w:ind w:left="0"/>
      </w:pPr>
    </w:p>
    <w:p w:rsidRPr="00F47EFD" w:rsidR="00307F3F" w:rsidP="00E92BA0" w:rsidRDefault="00307F3F" w14:paraId="7E9EA8E5" w14:textId="77777777">
      <w:pPr>
        <w:pStyle w:val="ListParagraph"/>
        <w:ind w:left="0"/>
      </w:pPr>
    </w:p>
    <w:p w:rsidR="00307F3F" w:rsidP="00E92BA0" w:rsidRDefault="00307F3F" w14:paraId="27C2556D" w14:textId="77777777">
      <w:pPr>
        <w:spacing w:after="200" w:line="276" w:lineRule="auto"/>
        <w:rPr>
          <w:b/>
        </w:rPr>
      </w:pPr>
      <w:r>
        <w:rPr>
          <w:b/>
        </w:rPr>
        <w:br w:type="page"/>
      </w:r>
    </w:p>
    <w:p w:rsidRPr="00F47EFD" w:rsidR="00307F3F" w:rsidP="00E92BA0" w:rsidRDefault="00307F3F" w14:paraId="6553F05E" w14:textId="77777777">
      <w:pPr>
        <w:rPr>
          <w:b/>
        </w:rPr>
      </w:pPr>
      <w:r w:rsidRPr="00F47EFD">
        <w:rPr>
          <w:b/>
        </w:rPr>
        <w:t>Alternative Case 3:</w:t>
      </w:r>
    </w:p>
    <w:p w:rsidR="00307F3F" w:rsidP="00E92BA0" w:rsidRDefault="00307F3F" w14:paraId="603921B6" w14:textId="77777777">
      <w:pPr>
        <w:rPr>
          <w:b/>
        </w:rPr>
      </w:pPr>
      <w:r w:rsidRPr="00275136">
        <w:rPr>
          <w:b/>
        </w:rPr>
        <w:t xml:space="preserve">Batch Mandate </w:t>
      </w:r>
      <w:r>
        <w:rPr>
          <w:b/>
        </w:rPr>
        <w:t>cancellation</w:t>
      </w:r>
      <w:r w:rsidRPr="00275136">
        <w:rPr>
          <w:b/>
        </w:rPr>
        <w:t xml:space="preserve"> request (</w:t>
      </w:r>
      <w:hyperlink w:history="1" w:anchor="_Mandate_Initiation_Request_1">
        <w:r>
          <w:rPr>
            <w:b/>
          </w:rPr>
          <w:t>pain.0</w:t>
        </w:r>
      </w:hyperlink>
      <w:r>
        <w:rPr>
          <w:b/>
        </w:rPr>
        <w:t>11</w:t>
      </w:r>
      <w:r w:rsidRPr="00275136">
        <w:rPr>
          <w:b/>
        </w:rPr>
        <w:t>) from Creditor Bank fails at ACH</w:t>
      </w:r>
      <w:r>
        <w:rPr>
          <w:b/>
        </w:rPr>
        <w:t>/Debtor Bank</w:t>
      </w:r>
      <w:r w:rsidRPr="00275136">
        <w:rPr>
          <w:b/>
        </w:rPr>
        <w:t>.</w:t>
      </w:r>
    </w:p>
    <w:p w:rsidR="00307F3F" w:rsidP="00E92BA0" w:rsidRDefault="00307F3F" w14:paraId="0ACF1B9C" w14:textId="77777777">
      <w:pPr>
        <w:rPr>
          <w:b/>
        </w:rPr>
      </w:pPr>
    </w:p>
    <w:p w:rsidRPr="00765092" w:rsidR="00307F3F" w:rsidP="00E92BA0" w:rsidRDefault="00307F3F" w14:paraId="4662F701" w14:textId="77777777">
      <w:pPr>
        <w:jc w:val="both"/>
        <w:rPr>
          <w:rFonts w:eastAsia="MS Gothic"/>
          <w:b/>
          <w:bCs/>
          <w:color w:val="4F81BD"/>
        </w:rPr>
      </w:pPr>
      <w:r w:rsidRPr="00765092">
        <w:rPr>
          <w:rFonts w:eastAsia="MS Gothic"/>
          <w:b/>
          <w:bCs/>
          <w:color w:val="4F81BD"/>
        </w:rPr>
        <w:t>Creditor sends mandate cancellation requests to Creditor Bank; containing the unique mandate reference numbers of the mandates that it needs to cancel.</w:t>
      </w:r>
    </w:p>
    <w:p w:rsidR="00307F3F" w:rsidP="00E92BA0" w:rsidRDefault="00307F3F" w14:paraId="5DAAB834" w14:textId="77777777">
      <w:r>
        <w:t>Message format to be determined by the Creditor Bank, but messages sent to Creditor Bank must contain all the data elements needed to create the mandate cancellation request (pain.011).</w:t>
      </w:r>
    </w:p>
    <w:p w:rsidR="00307F3F" w:rsidP="00E92BA0" w:rsidRDefault="00307F3F" w14:paraId="796990BB"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765092" w:rsidR="00307F3F" w:rsidP="00E92BA0" w:rsidRDefault="00307F3F" w14:paraId="61E26113" w14:textId="77777777">
      <w:pPr>
        <w:jc w:val="both"/>
        <w:rPr>
          <w:rFonts w:eastAsia="MS Gothic"/>
          <w:b/>
          <w:bCs/>
          <w:color w:val="4F81BD"/>
        </w:rPr>
      </w:pPr>
      <w:r w:rsidRPr="00765092">
        <w:rPr>
          <w:rFonts w:eastAsia="MS Gothic"/>
          <w:b/>
          <w:bCs/>
          <w:color w:val="4F81BD"/>
        </w:rPr>
        <w:t xml:space="preserve">The Creditor Bank sends mandate cancellation requests </w:t>
      </w:r>
      <w:r w:rsidRPr="00194992">
        <w:rPr>
          <w:rFonts w:eastAsia="MS Gothic"/>
          <w:b/>
          <w:bCs/>
          <w:color w:val="4F81BD"/>
        </w:rPr>
        <w:t>(</w:t>
      </w:r>
      <w:hyperlink w:history="1" w:anchor="_Mandate_Cancellation_Request" r:id="rId149">
        <w:r w:rsidRPr="00194992">
          <w:rPr>
            <w:rFonts w:eastAsia="MS Gothic"/>
            <w:b/>
            <w:bCs/>
            <w:color w:val="4F81BD"/>
          </w:rPr>
          <w:t>pain.011</w:t>
        </w:r>
      </w:hyperlink>
      <w:r w:rsidRPr="00194992">
        <w:rPr>
          <w:rFonts w:eastAsia="MS Gothic"/>
          <w:b/>
          <w:bCs/>
          <w:color w:val="4F81BD"/>
        </w:rPr>
        <w:t xml:space="preserve">) </w:t>
      </w:r>
      <w:r w:rsidRPr="00765092">
        <w:rPr>
          <w:rFonts w:eastAsia="MS Gothic"/>
          <w:b/>
          <w:bCs/>
          <w:color w:val="4F81BD"/>
        </w:rPr>
        <w:t xml:space="preserve">to ACH. </w:t>
      </w:r>
    </w:p>
    <w:p w:rsidR="00307F3F" w:rsidP="00E92BA0" w:rsidRDefault="00307F3F" w14:paraId="44B2FB94" w14:textId="77777777">
      <w:pPr>
        <w:pStyle w:val="ListParagraph"/>
        <w:ind w:left="0"/>
        <w:jc w:val="both"/>
      </w:pPr>
      <w:r>
        <w:t xml:space="preserve">   Creditor bank validates the Creditor and confirms that he is in good standing and submits cancellation requests to the ACH. </w:t>
      </w:r>
    </w:p>
    <w:p w:rsidR="00307F3F" w:rsidP="00E92BA0" w:rsidRDefault="00307F3F" w14:paraId="216A4944" w14:textId="77777777">
      <w:pPr>
        <w:pStyle w:val="ListParagraph"/>
        <w:ind w:left="0"/>
        <w:jc w:val="both"/>
      </w:pPr>
    </w:p>
    <w:p w:rsidRPr="00765092" w:rsidR="00307F3F" w:rsidP="00E92BA0" w:rsidRDefault="00307F3F" w14:paraId="058969C8" w14:textId="77777777">
      <w:pPr>
        <w:jc w:val="both"/>
        <w:rPr>
          <w:rFonts w:eastAsia="MS Gothic"/>
          <w:b/>
          <w:bCs/>
          <w:color w:val="4F81BD"/>
        </w:rPr>
      </w:pPr>
      <w:r w:rsidRPr="00765092">
        <w:rPr>
          <w:rFonts w:eastAsia="MS Gothic"/>
          <w:b/>
          <w:bCs/>
          <w:color w:val="4F81BD"/>
        </w:rPr>
        <w:t xml:space="preserve">ACH validates requests and sends status report </w:t>
      </w:r>
      <w:r w:rsidRPr="00194992">
        <w:rPr>
          <w:rFonts w:eastAsia="MS Gothic"/>
          <w:b/>
          <w:bCs/>
          <w:color w:val="4F81BD"/>
        </w:rPr>
        <w:t>(</w:t>
      </w:r>
      <w:hyperlink w:history="1" w:anchor="Status_Report_for_Mandate_Messages" r:id="rId150">
        <w:r w:rsidRPr="00194992">
          <w:rPr>
            <w:rFonts w:eastAsia="MS Gothic"/>
            <w:b/>
            <w:bCs/>
            <w:color w:val="4F81BD"/>
          </w:rPr>
          <w:t>pacs.002</w:t>
        </w:r>
      </w:hyperlink>
      <w:r w:rsidRPr="00194992">
        <w:rPr>
          <w:rFonts w:eastAsia="MS Gothic"/>
          <w:b/>
          <w:bCs/>
          <w:color w:val="4F81BD"/>
        </w:rPr>
        <w:t>)</w:t>
      </w:r>
      <w:r w:rsidRPr="00765092">
        <w:rPr>
          <w:rFonts w:eastAsia="MS Gothic"/>
          <w:b/>
          <w:bCs/>
          <w:color w:val="4F81BD"/>
        </w:rPr>
        <w:t xml:space="preserve"> to Creditor Bank including rejections.</w:t>
      </w:r>
    </w:p>
    <w:p w:rsidRPr="00194992" w:rsidR="00307F3F" w:rsidP="00E92BA0" w:rsidRDefault="00307F3F" w14:paraId="03ABDA5A" w14:textId="77777777">
      <w:pPr>
        <w:pStyle w:val="ListParagraph"/>
        <w:ind w:left="0"/>
        <w:jc w:val="both"/>
        <w:rPr>
          <w:rFonts w:eastAsia="MS Gothic"/>
          <w:b/>
          <w:bCs/>
          <w:color w:val="4F81BD"/>
        </w:rPr>
      </w:pPr>
    </w:p>
    <w:p w:rsidRPr="00765092" w:rsidR="00307F3F" w:rsidP="00E92BA0" w:rsidRDefault="00307F3F" w14:paraId="72E4671D" w14:textId="77777777">
      <w:pPr>
        <w:jc w:val="both"/>
        <w:rPr>
          <w:rFonts w:eastAsia="MS Gothic"/>
          <w:b/>
          <w:bCs/>
          <w:color w:val="4F81BD"/>
        </w:rPr>
      </w:pPr>
      <w:r w:rsidRPr="00765092">
        <w:rPr>
          <w:rFonts w:eastAsia="MS Gothic"/>
          <w:b/>
          <w:bCs/>
          <w:color w:val="4F81BD"/>
        </w:rPr>
        <w:t xml:space="preserve">The ACH forwards the valid mandate cancellation requests </w:t>
      </w:r>
      <w:r w:rsidRPr="00194992">
        <w:rPr>
          <w:rFonts w:eastAsia="MS Gothic"/>
          <w:b/>
          <w:bCs/>
          <w:color w:val="4F81BD"/>
        </w:rPr>
        <w:t>(</w:t>
      </w:r>
      <w:hyperlink w:history="1" w:anchor="_Mandate_Cancellation_Request" r:id="rId151">
        <w:r w:rsidRPr="00194992">
          <w:rPr>
            <w:rFonts w:eastAsia="MS Gothic"/>
            <w:b/>
            <w:bCs/>
            <w:color w:val="4F81BD"/>
          </w:rPr>
          <w:t>pain.011</w:t>
        </w:r>
      </w:hyperlink>
      <w:r w:rsidRPr="00194992">
        <w:rPr>
          <w:rFonts w:eastAsia="MS Gothic"/>
          <w:b/>
          <w:bCs/>
          <w:color w:val="4F81BD"/>
        </w:rPr>
        <w:t xml:space="preserve">) </w:t>
      </w:r>
      <w:r w:rsidRPr="00765092">
        <w:rPr>
          <w:rFonts w:eastAsia="MS Gothic"/>
          <w:b/>
          <w:bCs/>
          <w:color w:val="4F81BD"/>
        </w:rPr>
        <w:t>to the Debtor Bank.</w:t>
      </w:r>
    </w:p>
    <w:p w:rsidR="00307F3F" w:rsidP="00E92BA0" w:rsidRDefault="00307F3F" w14:paraId="3F54BB1F" w14:textId="77777777">
      <w:pPr>
        <w:pStyle w:val="ListParagraph"/>
        <w:ind w:left="0"/>
        <w:jc w:val="both"/>
        <w:rPr>
          <w:rFonts w:eastAsia="MS Gothic"/>
          <w:b/>
          <w:bCs/>
          <w:color w:val="4F81BD"/>
        </w:rPr>
      </w:pPr>
    </w:p>
    <w:p w:rsidRPr="00765092" w:rsidR="00307F3F" w:rsidP="00E92BA0" w:rsidRDefault="00307F3F" w14:paraId="309B6A35" w14:textId="77777777">
      <w:pPr>
        <w:jc w:val="both"/>
        <w:rPr>
          <w:rFonts w:eastAsia="MS Gothic"/>
          <w:b/>
          <w:bCs/>
          <w:color w:val="4F81BD"/>
        </w:rPr>
      </w:pPr>
      <w:r w:rsidRPr="00765092">
        <w:rPr>
          <w:rFonts w:eastAsia="MS Gothic"/>
          <w:b/>
          <w:bCs/>
          <w:color w:val="4F81BD"/>
        </w:rPr>
        <w:t xml:space="preserve">The Debtor Bank validates and processes the mandate cancellation requests </w:t>
      </w:r>
      <w:r w:rsidRPr="00194992">
        <w:rPr>
          <w:rFonts w:eastAsia="MS Gothic"/>
          <w:b/>
          <w:bCs/>
          <w:color w:val="4F81BD"/>
        </w:rPr>
        <w:t>(</w:t>
      </w:r>
      <w:hyperlink w:history="1" w:anchor="_Mandate_Cancellation_Request" r:id="rId152">
        <w:r w:rsidRPr="00194992">
          <w:rPr>
            <w:rFonts w:eastAsia="MS Gothic"/>
            <w:b/>
            <w:bCs/>
            <w:color w:val="4F81BD"/>
          </w:rPr>
          <w:t>pain.011</w:t>
        </w:r>
      </w:hyperlink>
      <w:r w:rsidRPr="00194992">
        <w:rPr>
          <w:rFonts w:eastAsia="MS Gothic"/>
          <w:b/>
          <w:bCs/>
          <w:color w:val="4F81BD"/>
        </w:rPr>
        <w:t>)</w:t>
      </w:r>
      <w:r w:rsidRPr="00765092">
        <w:rPr>
          <w:rFonts w:eastAsia="MS Gothic"/>
          <w:b/>
          <w:bCs/>
          <w:color w:val="4F81BD"/>
        </w:rPr>
        <w:t>.</w:t>
      </w:r>
    </w:p>
    <w:p w:rsidR="00307F3F" w:rsidP="00E92BA0" w:rsidRDefault="00307F3F" w14:paraId="554633D7" w14:textId="77777777">
      <w:pPr>
        <w:pStyle w:val="ListParagraph"/>
        <w:ind w:left="0"/>
        <w:jc w:val="both"/>
      </w:pPr>
      <w:r>
        <w:t>The Debtor Bank compares the mandate information stored with the corresponding unique mandate reference number, and updates the Mandate Register accordingly.</w:t>
      </w:r>
    </w:p>
    <w:p w:rsidR="00307F3F" w:rsidP="00E92BA0" w:rsidRDefault="00307F3F" w14:paraId="013FAEFA" w14:textId="77777777">
      <w:pPr>
        <w:pStyle w:val="ListParagraph"/>
        <w:ind w:left="0"/>
        <w:jc w:val="both"/>
      </w:pPr>
    </w:p>
    <w:p w:rsidRPr="00765092" w:rsidR="00307F3F" w:rsidP="00E92BA0" w:rsidRDefault="00307F3F" w14:paraId="03286791" w14:textId="77777777">
      <w:pPr>
        <w:jc w:val="both"/>
        <w:rPr>
          <w:rFonts w:eastAsia="MS Gothic"/>
          <w:b/>
          <w:bCs/>
          <w:color w:val="4F81BD"/>
        </w:rPr>
      </w:pPr>
      <w:r w:rsidRPr="00765092">
        <w:rPr>
          <w:rFonts w:eastAsia="MS Gothic"/>
          <w:b/>
          <w:bCs/>
          <w:color w:val="4F81BD"/>
        </w:rPr>
        <w:t>The debtor bank sends status repo</w:t>
      </w:r>
      <w:r>
        <w:rPr>
          <w:rFonts w:eastAsia="MS Gothic"/>
          <w:b/>
          <w:bCs/>
          <w:color w:val="4F81BD"/>
        </w:rPr>
        <w:t>rt (pacs.002) to ACH with upfront</w:t>
      </w:r>
      <w:r w:rsidRPr="00765092">
        <w:rPr>
          <w:rFonts w:eastAsia="MS Gothic"/>
          <w:b/>
          <w:bCs/>
          <w:color w:val="4F81BD"/>
        </w:rPr>
        <w:t xml:space="preserve"> rejections.</w:t>
      </w:r>
    </w:p>
    <w:p w:rsidR="00307F3F" w:rsidP="00E92BA0" w:rsidRDefault="00307F3F" w14:paraId="4019E8BD" w14:textId="77777777">
      <w:pPr>
        <w:pStyle w:val="ListParagraph"/>
        <w:ind w:left="0"/>
        <w:jc w:val="both"/>
      </w:pPr>
    </w:p>
    <w:p w:rsidRPr="00765092" w:rsidR="00307F3F" w:rsidP="00E92BA0" w:rsidRDefault="00307F3F" w14:paraId="3D026F71" w14:textId="77777777">
      <w:pPr>
        <w:jc w:val="both"/>
        <w:rPr>
          <w:rFonts w:eastAsia="MS Gothic"/>
          <w:b/>
          <w:bCs/>
          <w:color w:val="4F81BD"/>
        </w:rPr>
      </w:pPr>
      <w:r w:rsidRPr="00765092">
        <w:rPr>
          <w:rFonts w:eastAsia="MS Gothic"/>
          <w:b/>
          <w:bCs/>
          <w:color w:val="4F81BD"/>
        </w:rPr>
        <w:t>ACH forwards status report (pacs.002) to Creditor bank.</w:t>
      </w:r>
    </w:p>
    <w:p w:rsidRPr="00765092" w:rsidR="00307F3F" w:rsidP="00E92BA0" w:rsidRDefault="00307F3F" w14:paraId="217A05F0" w14:textId="77777777">
      <w:pPr>
        <w:pStyle w:val="ListParagraph"/>
        <w:ind w:left="0"/>
        <w:rPr>
          <w:rFonts w:eastAsia="MS Gothic"/>
          <w:b/>
          <w:bCs/>
          <w:color w:val="4F81BD"/>
        </w:rPr>
      </w:pPr>
    </w:p>
    <w:p w:rsidRPr="00765092" w:rsidR="00307F3F" w:rsidP="00E92BA0" w:rsidRDefault="00307F3F" w14:paraId="61429164" w14:textId="77777777">
      <w:pPr>
        <w:jc w:val="both"/>
        <w:rPr>
          <w:rFonts w:eastAsia="MS Gothic"/>
          <w:b/>
          <w:bCs/>
          <w:color w:val="4F81BD"/>
        </w:rPr>
      </w:pPr>
      <w:r w:rsidRPr="00765092">
        <w:rPr>
          <w:rFonts w:eastAsia="MS Gothic"/>
          <w:b/>
          <w:bCs/>
          <w:color w:val="4F81BD"/>
        </w:rPr>
        <w:t>The Creditor Bank engages with the Creditor.</w:t>
      </w:r>
    </w:p>
    <w:p w:rsidRPr="00765092" w:rsidR="00307F3F" w:rsidP="00E92BA0" w:rsidRDefault="00307F3F" w14:paraId="51D094ED" w14:textId="77777777">
      <w:pPr>
        <w:jc w:val="both"/>
        <w:rPr>
          <w:rFonts w:eastAsia="MS Gothic"/>
          <w:b/>
          <w:bCs/>
          <w:color w:val="4F81BD"/>
        </w:rPr>
      </w:pPr>
    </w:p>
    <w:p w:rsidR="00307F3F" w:rsidP="00E92BA0" w:rsidRDefault="00307F3F" w14:paraId="49EE1BA4" w14:textId="77777777">
      <w:pPr>
        <w:pStyle w:val="ListParagraph"/>
        <w:ind w:left="0"/>
        <w:jc w:val="both"/>
      </w:pPr>
    </w:p>
    <w:p w:rsidRPr="00765092" w:rsidR="00307F3F" w:rsidP="00E92BA0" w:rsidRDefault="00307F3F" w14:paraId="4EA750B9" w14:textId="77777777">
      <w:pPr>
        <w:jc w:val="both"/>
        <w:rPr>
          <w:rFonts w:eastAsia="MS Gothic"/>
          <w:b/>
          <w:bCs/>
          <w:color w:val="4F81BD"/>
        </w:rPr>
      </w:pPr>
      <w:r w:rsidRPr="00765092">
        <w:rPr>
          <w:rFonts w:eastAsia="MS Gothic"/>
          <w:b/>
          <w:bCs/>
          <w:color w:val="4F81BD"/>
        </w:rPr>
        <w:t xml:space="preserve">The Debtor Bank submits the Mandate </w:t>
      </w:r>
      <w:r>
        <w:rPr>
          <w:rFonts w:eastAsia="MS Gothic"/>
          <w:b/>
          <w:bCs/>
          <w:color w:val="4F81BD"/>
        </w:rPr>
        <w:t xml:space="preserve">cancellation </w:t>
      </w:r>
      <w:r w:rsidRPr="00765092">
        <w:rPr>
          <w:rFonts w:eastAsia="MS Gothic"/>
          <w:b/>
          <w:bCs/>
          <w:color w:val="4F81BD"/>
        </w:rPr>
        <w:t xml:space="preserve">acceptance report </w:t>
      </w:r>
      <w:r w:rsidRPr="00642909">
        <w:rPr>
          <w:rFonts w:eastAsia="MS Gothic"/>
          <w:b/>
          <w:bCs/>
          <w:color w:val="4F81BD"/>
        </w:rPr>
        <w:t>(</w:t>
      </w:r>
      <w:hyperlink w:history="1" w:anchor="_Mandate_Acceptance_Report" r:id="rId153">
        <w:r w:rsidRPr="00642909">
          <w:rPr>
            <w:rFonts w:eastAsia="MS Gothic"/>
            <w:b/>
            <w:bCs/>
            <w:color w:val="4F81BD"/>
          </w:rPr>
          <w:t>pain.012</w:t>
        </w:r>
      </w:hyperlink>
      <w:r w:rsidRPr="00642909">
        <w:rPr>
          <w:rFonts w:eastAsia="MS Gothic"/>
          <w:b/>
          <w:bCs/>
          <w:color w:val="4F81BD"/>
        </w:rPr>
        <w:t>)</w:t>
      </w:r>
      <w:r w:rsidRPr="00D71C7C">
        <w:rPr>
          <w:rFonts w:eastAsia="MS Gothic"/>
          <w:b/>
          <w:bCs/>
          <w:color w:val="4F81BD"/>
        </w:rPr>
        <w:t xml:space="preserve"> </w:t>
      </w:r>
      <w:r w:rsidRPr="00AB047E">
        <w:rPr>
          <w:rFonts w:eastAsia="MS Gothic"/>
          <w:b/>
          <w:bCs/>
          <w:color w:val="4F81BD"/>
        </w:rPr>
        <w:t>to the ACH.</w:t>
      </w:r>
      <w:r w:rsidRPr="00D71C7C">
        <w:rPr>
          <w:rFonts w:eastAsia="MS Gothic"/>
          <w:b/>
          <w:bCs/>
          <w:color w:val="4F81BD"/>
        </w:rPr>
        <w:t xml:space="preserve"> </w:t>
      </w:r>
    </w:p>
    <w:p w:rsidRPr="00EE3A65" w:rsidR="003C70F3" w:rsidP="00E92BA0" w:rsidRDefault="003C70F3" w14:paraId="03D0A380" w14:textId="77777777">
      <w:pPr>
        <w:jc w:val="both"/>
        <w:rPr>
          <w:rFonts w:eastAsiaTheme="minorHAnsi"/>
          <w:b/>
        </w:rPr>
      </w:pPr>
      <w:r w:rsidRPr="00EE3A65">
        <w:rPr>
          <w:rFonts w:eastAsiaTheme="minorHAnsi"/>
          <w:b/>
        </w:rPr>
        <w:t>The Debtor Bank engages with the Payer.</w:t>
      </w:r>
    </w:p>
    <w:p w:rsidR="003C70F3" w:rsidP="00E92BA0" w:rsidRDefault="003C70F3" w14:paraId="761D1441" w14:textId="77777777">
      <w:pPr>
        <w:jc w:val="both"/>
      </w:pPr>
      <w:r>
        <w:t>This is to advise on the successful and unsuccessful status of the mandate cancellation request.</w:t>
      </w:r>
    </w:p>
    <w:p w:rsidR="00307F3F" w:rsidP="00E92BA0" w:rsidRDefault="00307F3F" w14:paraId="549EE8A4" w14:textId="77777777">
      <w:pPr>
        <w:pStyle w:val="ListParagraph"/>
        <w:ind w:left="0"/>
        <w:jc w:val="both"/>
        <w:rPr>
          <w:rFonts w:eastAsia="MS Gothic"/>
          <w:b/>
          <w:bCs/>
          <w:color w:val="4F81BD"/>
        </w:rPr>
      </w:pPr>
    </w:p>
    <w:p w:rsidRPr="00765092" w:rsidR="00307F3F" w:rsidP="00E92BA0" w:rsidRDefault="00307F3F" w14:paraId="6F4FAC20" w14:textId="77777777">
      <w:pPr>
        <w:jc w:val="both"/>
        <w:rPr>
          <w:rFonts w:eastAsia="MS Gothic"/>
          <w:b/>
          <w:bCs/>
          <w:color w:val="4F81BD"/>
        </w:rPr>
      </w:pPr>
      <w:r w:rsidRPr="00765092">
        <w:rPr>
          <w:rFonts w:eastAsia="MS Gothic"/>
          <w:b/>
          <w:bCs/>
          <w:color w:val="4F81BD"/>
        </w:rPr>
        <w:t>ACH replies with status report (</w:t>
      </w:r>
      <w:hyperlink w:history="1" w:anchor="Status_Report_for_Mandate_Messages" r:id="rId154">
        <w:r w:rsidRPr="00194992">
          <w:rPr>
            <w:rFonts w:eastAsia="MS Gothic"/>
            <w:b/>
            <w:bCs/>
            <w:color w:val="4F81BD"/>
          </w:rPr>
          <w:t>pacs.002</w:t>
        </w:r>
      </w:hyperlink>
      <w:r w:rsidRPr="00765092">
        <w:rPr>
          <w:rFonts w:eastAsia="MS Gothic"/>
          <w:b/>
          <w:bCs/>
          <w:color w:val="4F81BD"/>
        </w:rPr>
        <w:t>) to Debtor Bank.</w:t>
      </w:r>
    </w:p>
    <w:p w:rsidRPr="00194992" w:rsidR="00307F3F" w:rsidP="00E92BA0" w:rsidRDefault="00307F3F" w14:paraId="5E8B2B94" w14:textId="77777777">
      <w:pPr>
        <w:pStyle w:val="ListParagraph"/>
        <w:ind w:left="0"/>
        <w:jc w:val="both"/>
        <w:rPr>
          <w:rFonts w:eastAsia="MS Gothic"/>
          <w:b/>
          <w:bCs/>
          <w:color w:val="4F81BD"/>
        </w:rPr>
      </w:pPr>
    </w:p>
    <w:p w:rsidRPr="00765092" w:rsidR="00307F3F" w:rsidP="00E92BA0" w:rsidRDefault="00307F3F" w14:paraId="1C13B298" w14:textId="77777777">
      <w:pPr>
        <w:jc w:val="both"/>
        <w:rPr>
          <w:rFonts w:eastAsia="MS Gothic"/>
          <w:b/>
          <w:bCs/>
          <w:color w:val="4F81BD"/>
        </w:rPr>
      </w:pPr>
      <w:r w:rsidRPr="00765092">
        <w:rPr>
          <w:rFonts w:eastAsia="MS Gothic"/>
          <w:b/>
          <w:bCs/>
          <w:color w:val="4F81BD"/>
        </w:rPr>
        <w:t xml:space="preserve">ACH forwards mandate </w:t>
      </w:r>
      <w:r>
        <w:rPr>
          <w:rFonts w:eastAsia="MS Gothic"/>
          <w:b/>
          <w:bCs/>
          <w:color w:val="4F81BD"/>
        </w:rPr>
        <w:t xml:space="preserve">cancellation </w:t>
      </w:r>
      <w:r w:rsidRPr="00765092">
        <w:rPr>
          <w:rFonts w:eastAsia="MS Gothic"/>
          <w:b/>
          <w:bCs/>
          <w:color w:val="4F81BD"/>
        </w:rPr>
        <w:t xml:space="preserve">acceptance report </w:t>
      </w:r>
      <w:r w:rsidRPr="00194992">
        <w:rPr>
          <w:rFonts w:eastAsia="MS Gothic"/>
          <w:b/>
          <w:bCs/>
          <w:color w:val="4F81BD"/>
        </w:rPr>
        <w:t>(</w:t>
      </w:r>
      <w:hyperlink w:history="1" w:anchor="_Mandate_Acceptance_Report" r:id="rId155">
        <w:r w:rsidRPr="00194992">
          <w:rPr>
            <w:rFonts w:eastAsia="MS Gothic"/>
            <w:b/>
            <w:bCs/>
            <w:color w:val="4F81BD"/>
          </w:rPr>
          <w:t>pain.012</w:t>
        </w:r>
      </w:hyperlink>
      <w:r w:rsidRPr="00194992">
        <w:rPr>
          <w:rFonts w:eastAsia="MS Gothic"/>
          <w:b/>
          <w:bCs/>
          <w:color w:val="4F81BD"/>
        </w:rPr>
        <w:t>)</w:t>
      </w:r>
      <w:r w:rsidRPr="00765092">
        <w:rPr>
          <w:rFonts w:eastAsia="MS Gothic"/>
          <w:b/>
          <w:bCs/>
          <w:color w:val="4F81BD"/>
        </w:rPr>
        <w:t xml:space="preserve"> to Creditor Bank.</w:t>
      </w:r>
    </w:p>
    <w:p w:rsidR="00307F3F" w:rsidP="00E92BA0" w:rsidRDefault="00307F3F" w14:paraId="3AB7454A" w14:textId="77777777">
      <w:pPr>
        <w:pStyle w:val="ListParagraph"/>
        <w:ind w:left="0"/>
        <w:jc w:val="both"/>
        <w:rPr>
          <w:rFonts w:eastAsia="MS Gothic"/>
          <w:b/>
          <w:bCs/>
          <w:color w:val="4F81BD"/>
        </w:rPr>
      </w:pPr>
    </w:p>
    <w:p w:rsidRPr="00765092" w:rsidR="00307F3F" w:rsidP="00E92BA0" w:rsidRDefault="00307F3F" w14:paraId="23E9FA15" w14:textId="77777777">
      <w:pPr>
        <w:jc w:val="both"/>
        <w:rPr>
          <w:rFonts w:eastAsia="MS Gothic"/>
          <w:b/>
          <w:bCs/>
          <w:color w:val="4F81BD"/>
        </w:rPr>
      </w:pPr>
      <w:r w:rsidRPr="00765092">
        <w:rPr>
          <w:rFonts w:eastAsia="MS Gothic"/>
          <w:b/>
          <w:bCs/>
          <w:color w:val="4F81BD"/>
        </w:rPr>
        <w:t>The Creditor Bank engages with the Creditor.</w:t>
      </w:r>
    </w:p>
    <w:p w:rsidR="00307F3F" w:rsidP="00E92BA0" w:rsidRDefault="00307F3F" w14:paraId="622BB511" w14:textId="77777777">
      <w:pPr>
        <w:rPr>
          <w:b/>
        </w:rPr>
      </w:pPr>
    </w:p>
    <w:p w:rsidR="00307F3F" w:rsidP="00E92BA0" w:rsidRDefault="00307F3F" w14:paraId="41CE4B48" w14:textId="77777777">
      <w:pPr>
        <w:rPr>
          <w:b/>
        </w:rPr>
      </w:pPr>
      <w:r>
        <w:rPr>
          <w:b/>
        </w:rPr>
        <w:br w:type="page"/>
      </w:r>
    </w:p>
    <w:p w:rsidRPr="00AB047E" w:rsidR="00307F3F" w:rsidP="002C2973" w:rsidRDefault="00307F3F" w14:paraId="222AD789" w14:textId="77777777">
      <w:pPr>
        <w:pStyle w:val="ListParagraph"/>
        <w:numPr>
          <w:ilvl w:val="2"/>
          <w:numId w:val="50"/>
        </w:numPr>
        <w:ind w:left="0" w:firstLine="0"/>
        <w:outlineLvl w:val="2"/>
      </w:pPr>
      <w:bookmarkStart w:name="_Toc456863457" w:id="2712"/>
      <w:bookmarkStart w:name="_Toc456863613" w:id="2713"/>
      <w:bookmarkStart w:name="_Toc457887899" w:id="2714"/>
      <w:bookmarkStart w:name="_Toc457913268" w:id="2715"/>
      <w:bookmarkStart w:name="_Toc458068754" w:id="2716"/>
      <w:bookmarkStart w:name="_Toc458069348" w:id="2717"/>
      <w:bookmarkStart w:name="_Toc458069965" w:id="2718"/>
      <w:bookmarkStart w:name="_Toc455311600" w:id="2719"/>
      <w:bookmarkStart w:name="_Toc536096812" w:id="2720"/>
      <w:bookmarkEnd w:id="2712"/>
      <w:bookmarkEnd w:id="2713"/>
      <w:bookmarkEnd w:id="2714"/>
      <w:bookmarkEnd w:id="2715"/>
      <w:bookmarkEnd w:id="2716"/>
      <w:bookmarkEnd w:id="2717"/>
      <w:bookmarkEnd w:id="2718"/>
      <w:r w:rsidRPr="00AB047E">
        <w:t>TT2 - Mandate Request for Information</w:t>
      </w:r>
      <w:bookmarkEnd w:id="2719"/>
      <w:bookmarkEnd w:id="2720"/>
    </w:p>
    <w:p w:rsidR="00307F3F" w:rsidP="00E92BA0" w:rsidRDefault="00307F3F" w14:paraId="609B5618" w14:textId="77777777">
      <w:pPr>
        <w:rPr>
          <w:b/>
        </w:rPr>
      </w:pPr>
    </w:p>
    <w:p w:rsidRPr="00A01E8F" w:rsidR="00307F3F" w:rsidP="00E92BA0" w:rsidRDefault="00307F3F" w14:paraId="4242C0D1" w14:textId="77777777">
      <w:pPr>
        <w:rPr>
          <w:b/>
        </w:rPr>
      </w:pPr>
      <w:r>
        <w:rPr>
          <w:b/>
        </w:rPr>
        <w:t>Alternative Case 1</w:t>
      </w:r>
      <w:r w:rsidRPr="00A01E8F">
        <w:rPr>
          <w:b/>
        </w:rPr>
        <w:t>:</w:t>
      </w:r>
    </w:p>
    <w:p w:rsidR="00307F3F" w:rsidP="00E92BA0" w:rsidRDefault="00307F3F" w14:paraId="15EBF38F" w14:textId="77777777">
      <w:pPr>
        <w:rPr>
          <w:b/>
        </w:rPr>
      </w:pPr>
      <w:r w:rsidRPr="00275136">
        <w:rPr>
          <w:b/>
        </w:rPr>
        <w:t xml:space="preserve">Batch Mandate </w:t>
      </w:r>
      <w:r>
        <w:rPr>
          <w:b/>
        </w:rPr>
        <w:t>request for</w:t>
      </w:r>
      <w:r w:rsidRPr="00275136">
        <w:rPr>
          <w:b/>
        </w:rPr>
        <w:t xml:space="preserve"> </w:t>
      </w:r>
      <w:r>
        <w:rPr>
          <w:b/>
        </w:rPr>
        <w:t>information</w:t>
      </w:r>
      <w:r w:rsidRPr="00275136">
        <w:rPr>
          <w:b/>
        </w:rPr>
        <w:t xml:space="preserve"> (</w:t>
      </w:r>
      <w:hyperlink w:history="1" w:anchor="_Mandate_Initiation_Request_1">
        <w:r w:rsidRPr="00EA52E9" w:rsidR="00EA52E9">
          <w:rPr>
            <w:rStyle w:val="Hyperlink"/>
          </w:rPr>
          <w:t>_Mandate_Initiation_Request_1</w:t>
        </w:r>
      </w:hyperlink>
      <w:r>
        <w:rPr>
          <w:b/>
        </w:rPr>
        <w:t>mdte.001</w:t>
      </w:r>
      <w:r w:rsidRPr="00275136">
        <w:rPr>
          <w:b/>
        </w:rPr>
        <w:t>) from Creditor Bank fails at ACH</w:t>
      </w:r>
      <w:r>
        <w:rPr>
          <w:b/>
        </w:rPr>
        <w:t>/Debtor Bank</w:t>
      </w:r>
      <w:r w:rsidRPr="00275136">
        <w:rPr>
          <w:b/>
        </w:rPr>
        <w:t>.</w:t>
      </w:r>
    </w:p>
    <w:p w:rsidR="00053ACE" w:rsidP="00E92BA0" w:rsidRDefault="00053ACE" w14:paraId="17EB826E" w14:textId="77777777">
      <w:pPr>
        <w:rPr>
          <w:b/>
        </w:rPr>
      </w:pPr>
    </w:p>
    <w:p w:rsidR="002B0674" w:rsidP="00E92BA0" w:rsidRDefault="002B0674" w14:paraId="40F76265" w14:textId="77777777">
      <w:pPr>
        <w:rPr>
          <w:b/>
        </w:rPr>
      </w:pPr>
    </w:p>
    <w:p w:rsidR="002B0674" w:rsidP="00E92BA0" w:rsidRDefault="002B0674" w14:paraId="6D868B83" w14:textId="77777777">
      <w:pPr>
        <w:rPr>
          <w:b/>
        </w:rPr>
      </w:pPr>
      <w:r>
        <w:rPr>
          <w:noProof/>
          <w:lang w:val="en-US"/>
        </w:rPr>
        <w:drawing>
          <wp:inline distT="0" distB="0" distL="0" distR="0" wp14:anchorId="47A9D031" wp14:editId="58A4B1C1">
            <wp:extent cx="5731510" cy="343278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31510" cy="3432783"/>
                    </a:xfrm>
                    <a:prstGeom prst="rect">
                      <a:avLst/>
                    </a:prstGeom>
                  </pic:spPr>
                </pic:pic>
              </a:graphicData>
            </a:graphic>
          </wp:inline>
        </w:drawing>
      </w:r>
    </w:p>
    <w:p w:rsidR="00307F3F" w:rsidP="00E92BA0" w:rsidRDefault="00307F3F" w14:paraId="5DA32416" w14:textId="77777777">
      <w:pPr>
        <w:rPr>
          <w:b/>
        </w:rPr>
      </w:pPr>
    </w:p>
    <w:p w:rsidR="00307F3F" w:rsidP="00E92BA0" w:rsidRDefault="00307F3F" w14:paraId="56AC57CD" w14:textId="77777777"/>
    <w:p w:rsidRPr="00821C2E" w:rsidR="00307F3F" w:rsidP="00E92BA0" w:rsidRDefault="00307F3F" w14:paraId="2CB13E52" w14:textId="77777777">
      <w:pPr>
        <w:jc w:val="both"/>
        <w:rPr>
          <w:rFonts w:eastAsia="MS Gothic"/>
          <w:b/>
          <w:bCs/>
          <w:color w:val="4F81BD"/>
        </w:rPr>
      </w:pPr>
      <w:r w:rsidRPr="00821C2E">
        <w:rPr>
          <w:rFonts w:eastAsia="MS Gothic"/>
          <w:b/>
          <w:bCs/>
          <w:color w:val="4F81BD"/>
        </w:rPr>
        <w:t>The Creditor creates a batch mandate information request</w:t>
      </w:r>
      <w:r>
        <w:t xml:space="preserve"> </w:t>
      </w:r>
      <w:r w:rsidRPr="00821C2E">
        <w:rPr>
          <w:rFonts w:eastAsia="MS Gothic"/>
          <w:b/>
          <w:bCs/>
          <w:color w:val="4F81BD"/>
        </w:rPr>
        <w:t>with one or more request transactions containing the unique mandate reference number/s of the mandate/s that it needs to confirm the information of, and sends it to the Creditor Bank.</w:t>
      </w:r>
    </w:p>
    <w:p w:rsidR="00307F3F" w:rsidP="00E92BA0" w:rsidRDefault="00307F3F" w14:paraId="26B0AA61" w14:textId="77777777">
      <w:r>
        <w:t>Message format to be determined by the Creditor Bank, but messages sent to Creditor Bank must contain all the data elements needed to create the mandate initiation requests (mdte.001).</w:t>
      </w:r>
    </w:p>
    <w:p w:rsidR="00307F3F" w:rsidP="00E92BA0" w:rsidRDefault="00307F3F" w14:paraId="628515DD" w14:textId="77777777">
      <w:pPr>
        <w:pStyle w:val="Heading2"/>
        <w:numPr>
          <w:ilvl w:val="0"/>
          <w:numId w:val="0"/>
        </w:numPr>
        <w:spacing w:before="0" w:after="0" w:line="240" w:lineRule="auto"/>
        <w:rPr>
          <w:rFonts w:ascii="Calibri" w:hAnsi="Calibri" w:eastAsia="MS Gothic"/>
          <w:bCs/>
          <w:color w:val="4F81BD"/>
          <w:sz w:val="22"/>
          <w:szCs w:val="22"/>
          <w:lang w:val="en-ZA"/>
        </w:rPr>
      </w:pPr>
    </w:p>
    <w:p w:rsidRPr="00821C2E" w:rsidR="00307F3F" w:rsidP="00E92BA0" w:rsidRDefault="00307F3F" w14:paraId="26A4BC31" w14:textId="77777777">
      <w:pPr>
        <w:jc w:val="both"/>
        <w:rPr>
          <w:rFonts w:eastAsia="MS Gothic"/>
          <w:b/>
          <w:bCs/>
          <w:color w:val="4F81BD"/>
        </w:rPr>
      </w:pPr>
      <w:r w:rsidRPr="00821C2E">
        <w:rPr>
          <w:rFonts w:eastAsia="MS Gothic"/>
          <w:b/>
          <w:bCs/>
          <w:color w:val="4F81BD"/>
        </w:rPr>
        <w:t xml:space="preserve">The Creditor Bank forwards the batched mandate information request </w:t>
      </w:r>
      <w:r w:rsidRPr="00194992">
        <w:rPr>
          <w:rFonts w:eastAsia="MS Gothic"/>
          <w:b/>
          <w:bCs/>
          <w:color w:val="4F81BD"/>
        </w:rPr>
        <w:t>(</w:t>
      </w:r>
      <w:hyperlink w:history="1" w:anchor="Request_for_Mandate_Information" r:id="rId157">
        <w:r w:rsidRPr="00194992">
          <w:rPr>
            <w:rFonts w:eastAsia="MS Gothic"/>
            <w:b/>
            <w:bCs/>
            <w:color w:val="4F81BD"/>
          </w:rPr>
          <w:t>mdte.001</w:t>
        </w:r>
      </w:hyperlink>
      <w:r w:rsidRPr="00194992">
        <w:rPr>
          <w:rFonts w:eastAsia="MS Gothic"/>
          <w:b/>
          <w:bCs/>
          <w:color w:val="4F81BD"/>
        </w:rPr>
        <w:t xml:space="preserve">) </w:t>
      </w:r>
      <w:r w:rsidRPr="00821C2E">
        <w:rPr>
          <w:rFonts w:eastAsia="MS Gothic"/>
          <w:b/>
          <w:bCs/>
          <w:color w:val="4F81BD"/>
        </w:rPr>
        <w:t xml:space="preserve">to the ACH. </w:t>
      </w:r>
    </w:p>
    <w:p w:rsidR="00307F3F" w:rsidP="00E92BA0" w:rsidRDefault="00307F3F" w14:paraId="18D475C6" w14:textId="77777777">
      <w:pPr>
        <w:pStyle w:val="ListParagraph"/>
        <w:ind w:left="0"/>
        <w:jc w:val="both"/>
      </w:pPr>
      <w:r>
        <w:t xml:space="preserve">Creditor bank validates the Creditor and confirms that he is in good standing and submits batched mandate information request to the ACH. </w:t>
      </w:r>
    </w:p>
    <w:p w:rsidR="00307F3F" w:rsidP="00E92BA0" w:rsidRDefault="00307F3F" w14:paraId="29B6FBD5" w14:textId="77777777">
      <w:pPr>
        <w:pStyle w:val="ListParagraph"/>
        <w:ind w:left="0"/>
        <w:jc w:val="both"/>
      </w:pPr>
    </w:p>
    <w:p w:rsidRPr="00821C2E" w:rsidR="00307F3F" w:rsidP="00E92BA0" w:rsidRDefault="00307F3F" w14:paraId="6BE7D81E" w14:textId="77777777">
      <w:pPr>
        <w:jc w:val="both"/>
        <w:rPr>
          <w:rFonts w:eastAsia="MS Gothic"/>
          <w:b/>
          <w:bCs/>
          <w:color w:val="4F81BD"/>
        </w:rPr>
      </w:pPr>
      <w:r w:rsidRPr="00821C2E">
        <w:rPr>
          <w:rFonts w:eastAsia="MS Gothic"/>
          <w:b/>
          <w:bCs/>
          <w:color w:val="4F81BD"/>
        </w:rPr>
        <w:t xml:space="preserve">The ACH validates the batched mandate information request </w:t>
      </w:r>
      <w:r w:rsidRPr="00194992">
        <w:rPr>
          <w:rFonts w:eastAsia="MS Gothic"/>
          <w:b/>
          <w:bCs/>
          <w:color w:val="4F81BD"/>
        </w:rPr>
        <w:t>(</w:t>
      </w:r>
      <w:hyperlink w:history="1" w:anchor="Request_for_Mandate_Information" r:id="rId158">
        <w:r w:rsidRPr="00194992">
          <w:rPr>
            <w:rFonts w:eastAsia="MS Gothic"/>
            <w:b/>
            <w:bCs/>
            <w:color w:val="4F81BD"/>
          </w:rPr>
          <w:t>mdte.001</w:t>
        </w:r>
      </w:hyperlink>
      <w:r w:rsidRPr="00194992">
        <w:rPr>
          <w:rFonts w:eastAsia="MS Gothic"/>
          <w:b/>
          <w:bCs/>
          <w:color w:val="4F81BD"/>
        </w:rPr>
        <w:t>)</w:t>
      </w:r>
      <w:r w:rsidRPr="00821C2E">
        <w:rPr>
          <w:rFonts w:eastAsia="MS Gothic"/>
          <w:b/>
          <w:bCs/>
          <w:color w:val="4F81BD"/>
        </w:rPr>
        <w:t xml:space="preserve"> and sends status report </w:t>
      </w:r>
      <w:r w:rsidRPr="00194992">
        <w:rPr>
          <w:rFonts w:eastAsia="MS Gothic"/>
          <w:bCs/>
          <w:color w:val="4F81BD"/>
        </w:rPr>
        <w:t>(</w:t>
      </w:r>
      <w:hyperlink w:history="1" w:anchor="Status_Report_for_Mandate_Messages" r:id="rId159">
        <w:r w:rsidRPr="00194992">
          <w:rPr>
            <w:rFonts w:eastAsia="MS Gothic"/>
            <w:b/>
            <w:bCs/>
            <w:color w:val="4F81BD"/>
          </w:rPr>
          <w:t>pacs.002</w:t>
        </w:r>
      </w:hyperlink>
      <w:r w:rsidRPr="00194992">
        <w:rPr>
          <w:rFonts w:eastAsia="MS Gothic"/>
          <w:bCs/>
          <w:color w:val="4F81BD"/>
        </w:rPr>
        <w:t>)</w:t>
      </w:r>
      <w:r w:rsidRPr="00194992">
        <w:rPr>
          <w:rFonts w:eastAsia="MS Gothic"/>
          <w:b/>
          <w:bCs/>
          <w:color w:val="4F81BD"/>
        </w:rPr>
        <w:t xml:space="preserve"> </w:t>
      </w:r>
      <w:r w:rsidRPr="00821C2E">
        <w:rPr>
          <w:rFonts w:eastAsia="MS Gothic"/>
          <w:b/>
          <w:bCs/>
          <w:color w:val="4F81BD"/>
        </w:rPr>
        <w:t>to the Creditor Bank</w:t>
      </w:r>
      <w:r>
        <w:rPr>
          <w:rFonts w:eastAsia="MS Gothic"/>
          <w:b/>
          <w:bCs/>
          <w:color w:val="4F81BD"/>
        </w:rPr>
        <w:t xml:space="preserve"> including rejections</w:t>
      </w:r>
      <w:r w:rsidRPr="00821C2E">
        <w:rPr>
          <w:rFonts w:eastAsia="MS Gothic"/>
          <w:b/>
          <w:bCs/>
          <w:color w:val="4F81BD"/>
        </w:rPr>
        <w:t>.</w:t>
      </w:r>
    </w:p>
    <w:p w:rsidR="00307F3F" w:rsidP="00E92BA0" w:rsidRDefault="00307F3F" w14:paraId="385AEA83" w14:textId="77777777">
      <w:pPr>
        <w:pStyle w:val="ListParagraph"/>
        <w:ind w:left="0"/>
        <w:jc w:val="both"/>
        <w:rPr>
          <w:rFonts w:eastAsia="MS Gothic"/>
          <w:b/>
          <w:bCs/>
          <w:color w:val="4F81BD"/>
        </w:rPr>
      </w:pPr>
    </w:p>
    <w:p w:rsidRPr="00821C2E" w:rsidR="00307F3F" w:rsidP="00E92BA0" w:rsidRDefault="00307F3F" w14:paraId="12E387EC" w14:textId="77777777">
      <w:pPr>
        <w:jc w:val="both"/>
        <w:rPr>
          <w:rFonts w:eastAsia="MS Gothic"/>
          <w:b/>
          <w:bCs/>
          <w:color w:val="4F81BD"/>
        </w:rPr>
      </w:pPr>
      <w:r w:rsidRPr="00821C2E">
        <w:rPr>
          <w:rFonts w:eastAsia="MS Gothic"/>
          <w:b/>
          <w:bCs/>
          <w:color w:val="4F81BD"/>
        </w:rPr>
        <w:t xml:space="preserve">ACH sends valid batch mandate information request </w:t>
      </w:r>
      <w:r w:rsidRPr="00194992">
        <w:rPr>
          <w:rFonts w:eastAsia="MS Gothic"/>
          <w:b/>
          <w:bCs/>
          <w:color w:val="4F81BD"/>
        </w:rPr>
        <w:t>(</w:t>
      </w:r>
      <w:hyperlink w:history="1" w:anchor="Request_for_Mandate_Information" r:id="rId160">
        <w:r w:rsidRPr="00194992">
          <w:rPr>
            <w:rFonts w:eastAsia="MS Gothic"/>
            <w:b/>
            <w:bCs/>
            <w:color w:val="4F81BD"/>
          </w:rPr>
          <w:t>mdte.001</w:t>
        </w:r>
      </w:hyperlink>
      <w:r w:rsidRPr="00194992">
        <w:rPr>
          <w:rFonts w:eastAsia="MS Gothic"/>
          <w:b/>
          <w:bCs/>
          <w:color w:val="4F81BD"/>
        </w:rPr>
        <w:t xml:space="preserve">) </w:t>
      </w:r>
      <w:r w:rsidRPr="00821C2E">
        <w:rPr>
          <w:rFonts w:eastAsia="MS Gothic"/>
          <w:b/>
          <w:bCs/>
          <w:color w:val="4F81BD"/>
        </w:rPr>
        <w:t>to the Debtor Bank.</w:t>
      </w:r>
    </w:p>
    <w:p w:rsidR="00307F3F" w:rsidP="00E92BA0" w:rsidRDefault="00307F3F" w14:paraId="3DE22487" w14:textId="77777777">
      <w:pPr>
        <w:jc w:val="both"/>
        <w:rPr>
          <w:rFonts w:eastAsia="MS Gothic"/>
          <w:b/>
          <w:bCs/>
          <w:color w:val="4F81BD"/>
        </w:rPr>
      </w:pPr>
    </w:p>
    <w:p w:rsidRPr="00821C2E" w:rsidR="00307F3F" w:rsidP="00E92BA0" w:rsidRDefault="00307F3F" w14:paraId="27A026F0" w14:textId="77777777">
      <w:pPr>
        <w:jc w:val="both"/>
        <w:rPr>
          <w:rFonts w:eastAsia="MS Gothic"/>
          <w:b/>
          <w:bCs/>
          <w:color w:val="4F81BD"/>
        </w:rPr>
      </w:pPr>
      <w:r w:rsidRPr="00821C2E">
        <w:rPr>
          <w:rFonts w:eastAsia="MS Gothic"/>
          <w:b/>
          <w:bCs/>
          <w:color w:val="4F81BD"/>
        </w:rPr>
        <w:t xml:space="preserve">The Debtor Bank validates and processes the batched mandate information request </w:t>
      </w:r>
      <w:r w:rsidRPr="00194992">
        <w:rPr>
          <w:rFonts w:eastAsia="MS Gothic"/>
          <w:b/>
          <w:bCs/>
          <w:color w:val="4F81BD"/>
        </w:rPr>
        <w:t>(</w:t>
      </w:r>
      <w:hyperlink w:history="1" w:anchor="Request_for_Mandate_Information" r:id="rId161">
        <w:r w:rsidRPr="00194992">
          <w:rPr>
            <w:rFonts w:eastAsia="MS Gothic"/>
            <w:b/>
            <w:bCs/>
            <w:color w:val="4F81BD"/>
          </w:rPr>
          <w:t>mdte.001</w:t>
        </w:r>
      </w:hyperlink>
      <w:r w:rsidRPr="00194992">
        <w:rPr>
          <w:rFonts w:eastAsia="MS Gothic"/>
          <w:b/>
          <w:bCs/>
          <w:color w:val="4F81BD"/>
        </w:rPr>
        <w:t>)</w:t>
      </w:r>
      <w:r w:rsidRPr="00821C2E">
        <w:rPr>
          <w:rFonts w:eastAsia="MS Gothic"/>
          <w:b/>
          <w:bCs/>
          <w:color w:val="4F81BD"/>
        </w:rPr>
        <w:t>.</w:t>
      </w:r>
    </w:p>
    <w:p w:rsidR="00307F3F" w:rsidP="00E92BA0" w:rsidRDefault="00307F3F" w14:paraId="46027B23" w14:textId="77777777">
      <w:pPr>
        <w:pStyle w:val="ListParagraph"/>
        <w:ind w:left="0"/>
        <w:jc w:val="both"/>
      </w:pPr>
      <w:r>
        <w:t>The Debtor Bank compares the mandate information stored in the mandate register with the corresponding unique mandate reference numbers, as well as a notification of all mandate reference numbers that do not match the original request as per the mandate register. All necessary information will be included in the response message.</w:t>
      </w:r>
    </w:p>
    <w:p w:rsidR="00307F3F" w:rsidP="00E92BA0" w:rsidRDefault="00307F3F" w14:paraId="683ABF29" w14:textId="77777777">
      <w:pPr>
        <w:pStyle w:val="ListParagraph"/>
        <w:ind w:left="0"/>
        <w:jc w:val="both"/>
      </w:pPr>
    </w:p>
    <w:p w:rsidRPr="00821C2E" w:rsidR="00307F3F" w:rsidP="00E92BA0" w:rsidRDefault="00307F3F" w14:paraId="30C472BE" w14:textId="77777777">
      <w:pPr>
        <w:jc w:val="both"/>
        <w:rPr>
          <w:rFonts w:eastAsia="MS Gothic"/>
          <w:b/>
          <w:bCs/>
          <w:color w:val="4F81BD"/>
        </w:rPr>
      </w:pPr>
      <w:r w:rsidRPr="00821C2E">
        <w:rPr>
          <w:rFonts w:eastAsia="MS Gothic"/>
          <w:b/>
          <w:bCs/>
          <w:color w:val="4F81BD"/>
        </w:rPr>
        <w:t xml:space="preserve">The Debtor Bank submits the mandate information response </w:t>
      </w:r>
      <w:r w:rsidRPr="00194992">
        <w:rPr>
          <w:rFonts w:eastAsia="MS Gothic"/>
          <w:b/>
          <w:bCs/>
          <w:color w:val="4F81BD"/>
        </w:rPr>
        <w:t>(</w:t>
      </w:r>
      <w:hyperlink w:history="1" w:anchor="Response_for_Mandate_Information" r:id="rId162">
        <w:r w:rsidRPr="00194992">
          <w:rPr>
            <w:rFonts w:eastAsia="MS Gothic"/>
            <w:b/>
            <w:bCs/>
            <w:color w:val="4F81BD"/>
          </w:rPr>
          <w:t>mdte.002</w:t>
        </w:r>
      </w:hyperlink>
      <w:r w:rsidRPr="00194992">
        <w:rPr>
          <w:rFonts w:eastAsia="MS Gothic"/>
          <w:b/>
          <w:bCs/>
          <w:color w:val="4F81BD"/>
        </w:rPr>
        <w:t>)</w:t>
      </w:r>
      <w:r w:rsidRPr="00821C2E">
        <w:rPr>
          <w:rFonts w:eastAsia="MS Gothic"/>
          <w:b/>
          <w:bCs/>
          <w:color w:val="4F81BD"/>
        </w:rPr>
        <w:t xml:space="preserve"> to the ACH. </w:t>
      </w:r>
    </w:p>
    <w:p w:rsidR="00307F3F" w:rsidP="00E92BA0" w:rsidRDefault="00307F3F" w14:paraId="7B72BD9C" w14:textId="77777777">
      <w:pPr>
        <w:jc w:val="both"/>
        <w:rPr>
          <w:rFonts w:eastAsia="MS Gothic"/>
          <w:b/>
          <w:bCs/>
          <w:color w:val="4F81BD"/>
        </w:rPr>
      </w:pPr>
    </w:p>
    <w:p w:rsidRPr="00821C2E" w:rsidR="00307F3F" w:rsidP="00E92BA0" w:rsidRDefault="00307F3F" w14:paraId="7BE0FAA9" w14:textId="77777777">
      <w:pPr>
        <w:jc w:val="both"/>
        <w:rPr>
          <w:rFonts w:eastAsia="MS Gothic"/>
          <w:b/>
          <w:bCs/>
          <w:color w:val="4F81BD"/>
        </w:rPr>
      </w:pPr>
      <w:r w:rsidRPr="00821C2E">
        <w:rPr>
          <w:rFonts w:eastAsia="MS Gothic"/>
          <w:b/>
          <w:bCs/>
          <w:color w:val="4F81BD"/>
        </w:rPr>
        <w:t>ACH replies with status report (</w:t>
      </w:r>
      <w:hyperlink w:history="1" w:anchor="Status_Report_for_Mandate_Messages" r:id="rId163">
        <w:r w:rsidRPr="00194992">
          <w:rPr>
            <w:rFonts w:eastAsia="MS Gothic"/>
            <w:b/>
            <w:bCs/>
            <w:color w:val="4F81BD"/>
          </w:rPr>
          <w:t>pacs.002</w:t>
        </w:r>
      </w:hyperlink>
      <w:r w:rsidRPr="00821C2E">
        <w:rPr>
          <w:rFonts w:eastAsia="MS Gothic"/>
          <w:b/>
          <w:bCs/>
          <w:color w:val="4F81BD"/>
        </w:rPr>
        <w:t>) to Debtor Bank.</w:t>
      </w:r>
    </w:p>
    <w:p w:rsidRPr="00194992" w:rsidR="00307F3F" w:rsidP="00E92BA0" w:rsidRDefault="00307F3F" w14:paraId="00FD224E" w14:textId="77777777">
      <w:pPr>
        <w:jc w:val="both"/>
        <w:rPr>
          <w:rFonts w:eastAsia="MS Gothic"/>
          <w:b/>
          <w:bCs/>
          <w:color w:val="4F81BD"/>
        </w:rPr>
      </w:pPr>
    </w:p>
    <w:p w:rsidRPr="00821C2E" w:rsidR="00307F3F" w:rsidP="00E92BA0" w:rsidRDefault="00307F3F" w14:paraId="0A19B606" w14:textId="77777777">
      <w:pPr>
        <w:jc w:val="both"/>
        <w:rPr>
          <w:rFonts w:eastAsia="MS Gothic"/>
          <w:b/>
          <w:bCs/>
          <w:color w:val="4F81BD"/>
        </w:rPr>
      </w:pPr>
      <w:r w:rsidRPr="00821C2E">
        <w:rPr>
          <w:rFonts w:eastAsia="MS Gothic"/>
          <w:b/>
          <w:bCs/>
          <w:color w:val="4F81BD"/>
        </w:rPr>
        <w:t xml:space="preserve">ACH forwards mandate information response </w:t>
      </w:r>
      <w:r w:rsidRPr="00194992">
        <w:rPr>
          <w:rFonts w:eastAsia="MS Gothic"/>
          <w:b/>
          <w:bCs/>
          <w:color w:val="4F81BD"/>
        </w:rPr>
        <w:t>(</w:t>
      </w:r>
      <w:hyperlink w:history="1" w:anchor="Response_for_Mandate_Information" r:id="rId164">
        <w:r w:rsidRPr="00194992">
          <w:rPr>
            <w:rFonts w:eastAsia="MS Gothic"/>
            <w:b/>
            <w:bCs/>
            <w:color w:val="4F81BD"/>
          </w:rPr>
          <w:t>mdte.002</w:t>
        </w:r>
      </w:hyperlink>
      <w:r w:rsidRPr="00194992">
        <w:rPr>
          <w:rFonts w:eastAsia="MS Gothic"/>
          <w:b/>
          <w:bCs/>
          <w:color w:val="4F81BD"/>
        </w:rPr>
        <w:t>)</w:t>
      </w:r>
      <w:r w:rsidRPr="00821C2E">
        <w:rPr>
          <w:rFonts w:eastAsia="MS Gothic"/>
          <w:b/>
          <w:bCs/>
          <w:color w:val="4F81BD"/>
        </w:rPr>
        <w:t xml:space="preserve"> to Creditor Bank.</w:t>
      </w:r>
    </w:p>
    <w:p w:rsidR="00307F3F" w:rsidP="00E92BA0" w:rsidRDefault="00307F3F" w14:paraId="1768B3B0" w14:textId="77777777">
      <w:pPr>
        <w:jc w:val="both"/>
        <w:rPr>
          <w:rFonts w:eastAsia="MS Gothic"/>
          <w:b/>
          <w:bCs/>
          <w:color w:val="4F81BD"/>
        </w:rPr>
      </w:pPr>
    </w:p>
    <w:p w:rsidRPr="00821C2E" w:rsidR="00307F3F" w:rsidP="00E92BA0" w:rsidRDefault="00307F3F" w14:paraId="26C22C10" w14:textId="77777777">
      <w:pPr>
        <w:jc w:val="both"/>
        <w:rPr>
          <w:rFonts w:eastAsia="MS Gothic"/>
          <w:b/>
          <w:bCs/>
          <w:color w:val="4F81BD"/>
        </w:rPr>
      </w:pPr>
      <w:r w:rsidRPr="00821C2E">
        <w:rPr>
          <w:rFonts w:eastAsia="MS Gothic"/>
          <w:b/>
          <w:bCs/>
          <w:color w:val="4F81BD"/>
        </w:rPr>
        <w:t>The Creditor Bank engages with the Creditor.</w:t>
      </w:r>
    </w:p>
    <w:p w:rsidR="00307F3F" w:rsidP="00E92BA0" w:rsidRDefault="00307F3F" w14:paraId="022117BA" w14:textId="77777777">
      <w:pPr>
        <w:pStyle w:val="ListParagraph"/>
        <w:ind w:left="0"/>
        <w:jc w:val="both"/>
      </w:pPr>
      <w:r>
        <w:t>Message format of the request for information responses to Creditor to be determined by the Creditor Bank.</w:t>
      </w:r>
    </w:p>
    <w:p w:rsidR="00307F3F" w:rsidP="00E92BA0" w:rsidRDefault="00307F3F" w14:paraId="4A97F55A" w14:textId="77777777">
      <w:pPr>
        <w:pStyle w:val="ListParagraph"/>
        <w:ind w:left="0"/>
        <w:jc w:val="both"/>
      </w:pPr>
    </w:p>
    <w:p w:rsidR="0057203A" w:rsidP="00E92BA0" w:rsidRDefault="0057203A" w14:paraId="42AC576D" w14:textId="77777777">
      <w:pPr>
        <w:rPr>
          <w:b/>
        </w:rPr>
      </w:pPr>
      <w:bookmarkStart w:name="_Toc455173391" w:id="2721"/>
      <w:bookmarkStart w:name="_Toc455177252" w:id="2722"/>
      <w:bookmarkStart w:name="_Toc455181118" w:id="2723"/>
      <w:bookmarkStart w:name="_Toc455184992" w:id="2724"/>
      <w:bookmarkStart w:name="_Toc455188866" w:id="2725"/>
      <w:bookmarkStart w:name="_Toc455192740" w:id="2726"/>
      <w:bookmarkStart w:name="_Toc455196618" w:id="2727"/>
      <w:bookmarkStart w:name="_Toc455200499" w:id="2728"/>
      <w:bookmarkStart w:name="_Toc455204374" w:id="2729"/>
      <w:bookmarkStart w:name="_Toc455173392" w:id="2730"/>
      <w:bookmarkStart w:name="_Toc455177253" w:id="2731"/>
      <w:bookmarkStart w:name="_Toc455181119" w:id="2732"/>
      <w:bookmarkStart w:name="_Toc455184993" w:id="2733"/>
      <w:bookmarkStart w:name="_Toc455188867" w:id="2734"/>
      <w:bookmarkStart w:name="_Toc455192741" w:id="2735"/>
      <w:bookmarkStart w:name="_Toc455196619" w:id="2736"/>
      <w:bookmarkStart w:name="_Toc455200500" w:id="2737"/>
      <w:bookmarkStart w:name="_Toc455204375" w:id="2738"/>
      <w:bookmarkStart w:name="_Toc455181121" w:id="2739"/>
      <w:bookmarkStart w:name="_Toc455184995" w:id="2740"/>
      <w:bookmarkStart w:name="_Toc455188869" w:id="2741"/>
      <w:bookmarkStart w:name="_Toc455192743" w:id="2742"/>
      <w:bookmarkStart w:name="_Toc455196621" w:id="2743"/>
      <w:bookmarkStart w:name="_Toc455200502" w:id="2744"/>
      <w:bookmarkStart w:name="_Toc455204377" w:id="2745"/>
      <w:bookmarkStart w:name="_Toc455181122" w:id="2746"/>
      <w:bookmarkStart w:name="_Toc455184996" w:id="2747"/>
      <w:bookmarkStart w:name="_Toc455188870" w:id="2748"/>
      <w:bookmarkStart w:name="_Toc455192744" w:id="2749"/>
      <w:bookmarkStart w:name="_Toc455196622" w:id="2750"/>
      <w:bookmarkStart w:name="_Toc455200503" w:id="2751"/>
      <w:bookmarkStart w:name="_Toc455204378" w:id="2752"/>
      <w:bookmarkStart w:name="_Toc455181123" w:id="2753"/>
      <w:bookmarkStart w:name="_Toc455184997" w:id="2754"/>
      <w:bookmarkStart w:name="_Toc455188871" w:id="2755"/>
      <w:bookmarkStart w:name="_Toc455192745" w:id="2756"/>
      <w:bookmarkStart w:name="_Toc455196623" w:id="2757"/>
      <w:bookmarkStart w:name="_Toc455200504" w:id="2758"/>
      <w:bookmarkStart w:name="_Toc455204379" w:id="2759"/>
      <w:bookmarkStart w:name="_Toc455181124" w:id="2760"/>
      <w:bookmarkStart w:name="_Toc455184998" w:id="2761"/>
      <w:bookmarkStart w:name="_Toc455188872" w:id="2762"/>
      <w:bookmarkStart w:name="_Toc455192746" w:id="2763"/>
      <w:bookmarkStart w:name="_Toc455196624" w:id="2764"/>
      <w:bookmarkStart w:name="_Toc455200505" w:id="2765"/>
      <w:bookmarkStart w:name="_Toc455204380" w:id="2766"/>
      <w:bookmarkStart w:name="_Toc455181125" w:id="2767"/>
      <w:bookmarkStart w:name="_Toc455184999" w:id="2768"/>
      <w:bookmarkStart w:name="_Toc455188873" w:id="2769"/>
      <w:bookmarkStart w:name="_Toc455192747" w:id="2770"/>
      <w:bookmarkStart w:name="_Toc455196625" w:id="2771"/>
      <w:bookmarkStart w:name="_Toc455200506" w:id="2772"/>
      <w:bookmarkStart w:name="_Toc455204381" w:id="2773"/>
      <w:bookmarkStart w:name="_Toc455181126" w:id="2774"/>
      <w:bookmarkStart w:name="_Toc455185000" w:id="2775"/>
      <w:bookmarkStart w:name="_Toc455188874" w:id="2776"/>
      <w:bookmarkStart w:name="_Toc455192748" w:id="2777"/>
      <w:bookmarkStart w:name="_Toc455196626" w:id="2778"/>
      <w:bookmarkStart w:name="_Toc455200507" w:id="2779"/>
      <w:bookmarkStart w:name="_Toc455204382" w:id="2780"/>
      <w:bookmarkStart w:name="_Toc455181127" w:id="2781"/>
      <w:bookmarkStart w:name="_Toc455185001" w:id="2782"/>
      <w:bookmarkStart w:name="_Toc455188875" w:id="2783"/>
      <w:bookmarkStart w:name="_Toc455192749" w:id="2784"/>
      <w:bookmarkStart w:name="_Toc455196627" w:id="2785"/>
      <w:bookmarkStart w:name="_Toc455200508" w:id="2786"/>
      <w:bookmarkStart w:name="_Toc455204383" w:id="2787"/>
      <w:bookmarkStart w:name="_Toc455181128" w:id="2788"/>
      <w:bookmarkStart w:name="_Toc455185002" w:id="2789"/>
      <w:bookmarkStart w:name="_Toc455188876" w:id="2790"/>
      <w:bookmarkStart w:name="_Toc455192750" w:id="2791"/>
      <w:bookmarkStart w:name="_Toc455196628" w:id="2792"/>
      <w:bookmarkStart w:name="_Toc455200509" w:id="2793"/>
      <w:bookmarkStart w:name="_Toc455204384" w:id="2794"/>
      <w:bookmarkStart w:name="_Toc455181129" w:id="2795"/>
      <w:bookmarkStart w:name="_Toc455185003" w:id="2796"/>
      <w:bookmarkStart w:name="_Toc455188877" w:id="2797"/>
      <w:bookmarkStart w:name="_Toc455192751" w:id="2798"/>
      <w:bookmarkStart w:name="_Toc455196629" w:id="2799"/>
      <w:bookmarkStart w:name="_Toc455200510" w:id="2800"/>
      <w:bookmarkStart w:name="_Toc455204385" w:id="2801"/>
      <w:bookmarkStart w:name="_Toc455181130" w:id="2802"/>
      <w:bookmarkStart w:name="_Toc455185004" w:id="2803"/>
      <w:bookmarkStart w:name="_Toc455188878" w:id="2804"/>
      <w:bookmarkStart w:name="_Toc455192752" w:id="2805"/>
      <w:bookmarkStart w:name="_Toc455196630" w:id="2806"/>
      <w:bookmarkStart w:name="_Toc455200511" w:id="2807"/>
      <w:bookmarkStart w:name="_Toc455204386" w:id="2808"/>
      <w:bookmarkStart w:name="_Toc455181131" w:id="2809"/>
      <w:bookmarkStart w:name="_Toc455185005" w:id="2810"/>
      <w:bookmarkStart w:name="_Toc455188879" w:id="2811"/>
      <w:bookmarkStart w:name="_Toc455192753" w:id="2812"/>
      <w:bookmarkStart w:name="_Toc455196631" w:id="2813"/>
      <w:bookmarkStart w:name="_Toc455200512" w:id="2814"/>
      <w:bookmarkStart w:name="_Toc455204387" w:id="2815"/>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p>
    <w:p w:rsidR="00307F3F" w:rsidP="00E92BA0" w:rsidRDefault="00307F3F" w14:paraId="68A2BB99" w14:textId="77777777">
      <w:pPr>
        <w:rPr>
          <w:b/>
          <w:color w:val="4F81BD"/>
        </w:rPr>
      </w:pPr>
      <w:r>
        <w:rPr>
          <w:color w:val="4F81BD"/>
        </w:rPr>
        <w:br w:type="page"/>
      </w:r>
    </w:p>
    <w:p w:rsidR="00D521C9" w:rsidP="002C2973" w:rsidRDefault="00D521C9" w14:paraId="4603D5F7" w14:textId="77777777">
      <w:pPr>
        <w:pStyle w:val="ListParagraph"/>
        <w:numPr>
          <w:ilvl w:val="1"/>
          <w:numId w:val="50"/>
        </w:numPr>
        <w:ind w:left="0" w:firstLine="0"/>
        <w:outlineLvl w:val="1"/>
        <w:rPr>
          <w:b/>
        </w:rPr>
      </w:pPr>
      <w:bookmarkStart w:name="_Toc536096813" w:id="2816"/>
      <w:r w:rsidRPr="004E699C">
        <w:t>Payment Alternate Case Scenarios</w:t>
      </w:r>
      <w:bookmarkEnd w:id="2816"/>
    </w:p>
    <w:p w:rsidR="00D521C9" w:rsidP="00E92BA0" w:rsidRDefault="00D521C9" w14:paraId="1C344876" w14:textId="77777777">
      <w:pPr>
        <w:pStyle w:val="ListParagraph"/>
        <w:ind w:left="0"/>
        <w:rPr>
          <w:b/>
        </w:rPr>
      </w:pPr>
    </w:p>
    <w:p w:rsidRPr="00F41563" w:rsidR="00D521C9" w:rsidP="00E92BA0" w:rsidRDefault="00D521C9" w14:paraId="1CCCA7A4" w14:textId="77777777">
      <w:pPr>
        <w:pStyle w:val="ListParagraph"/>
        <w:ind w:left="0"/>
        <w:rPr>
          <w:b/>
        </w:rPr>
      </w:pPr>
      <w:r>
        <w:rPr>
          <w:b/>
        </w:rPr>
        <w:t xml:space="preserve">Payment alternate scenarios are catered for via the </w:t>
      </w:r>
      <w:r w:rsidR="002C6AF1">
        <w:rPr>
          <w:b/>
        </w:rPr>
        <w:t>p</w:t>
      </w:r>
      <w:r w:rsidR="00193093">
        <w:rPr>
          <w:b/>
        </w:rPr>
        <w:t>acs.002 Status Re</w:t>
      </w:r>
      <w:r w:rsidR="002C6AF1">
        <w:rPr>
          <w:b/>
        </w:rPr>
        <w:t>port</w:t>
      </w:r>
      <w:r>
        <w:rPr>
          <w:b/>
        </w:rPr>
        <w:t xml:space="preserve"> and the validation rules for pacs.003</w:t>
      </w:r>
    </w:p>
    <w:p w:rsidR="00D521C9" w:rsidP="00E92BA0" w:rsidRDefault="00D521C9" w14:paraId="72481112" w14:textId="77777777">
      <w:pPr>
        <w:pStyle w:val="ListParagraph"/>
        <w:ind w:left="0"/>
      </w:pPr>
    </w:p>
    <w:p w:rsidR="00D521C9" w:rsidP="00E92BA0" w:rsidRDefault="00D521C9" w14:paraId="51C3DF37" w14:textId="77777777">
      <w:pPr>
        <w:pStyle w:val="ListParagraph"/>
        <w:ind w:left="0"/>
      </w:pPr>
    </w:p>
    <w:p w:rsidRPr="002D6E2C" w:rsidR="00D521C9" w:rsidP="00E92BA0" w:rsidRDefault="00D521C9" w14:paraId="62572E99" w14:textId="77777777">
      <w:pPr>
        <w:pStyle w:val="Heading2"/>
        <w:numPr>
          <w:ilvl w:val="0"/>
          <w:numId w:val="0"/>
        </w:numPr>
        <w:spacing w:before="0" w:after="0" w:line="240" w:lineRule="auto"/>
        <w:rPr>
          <w:rFonts w:ascii="Calibri" w:hAnsi="Calibri"/>
          <w:color w:val="4F81BD"/>
          <w:sz w:val="22"/>
          <w:szCs w:val="22"/>
          <w:lang w:val="en-ZA"/>
        </w:rPr>
      </w:pPr>
    </w:p>
    <w:p w:rsidRPr="002D6E2C" w:rsidR="00D521C9" w:rsidP="00E92BA0" w:rsidRDefault="00D521C9" w14:paraId="45A399D2" w14:textId="77777777"/>
    <w:p w:rsidRPr="002D6E2C" w:rsidR="00D521C9" w:rsidP="00E92BA0" w:rsidRDefault="00D521C9" w14:paraId="3050D8E5" w14:textId="77777777"/>
    <w:p w:rsidRPr="002D6E2C" w:rsidR="00D521C9" w:rsidP="002C2973" w:rsidRDefault="00D521C9" w14:paraId="289D873C" w14:textId="77777777">
      <w:pPr>
        <w:pStyle w:val="Heading10"/>
        <w:numPr>
          <w:ilvl w:val="0"/>
          <w:numId w:val="28"/>
        </w:numPr>
        <w:spacing w:before="0"/>
        <w:ind w:left="0" w:firstLine="0"/>
        <w:rPr>
          <w:rFonts w:ascii="Calibri" w:hAnsi="Calibri"/>
          <w:sz w:val="24"/>
        </w:rPr>
        <w:sectPr w:rsidRPr="002D6E2C" w:rsidR="00D521C9" w:rsidSect="00AC4E74">
          <w:footerReference w:type="default" r:id="rId165"/>
          <w:footerReference w:type="first" r:id="rId166"/>
          <w:pgSz w:w="11906" w:h="16838" w:orient="portrait"/>
          <w:pgMar w:top="1440" w:right="1440" w:bottom="1440" w:left="1440" w:header="708" w:footer="708" w:gutter="0"/>
          <w:pgNumType w:start="1"/>
          <w:cols w:space="708"/>
          <w:titlePg/>
          <w:docGrid w:linePitch="360"/>
        </w:sectPr>
      </w:pPr>
    </w:p>
    <w:p w:rsidRPr="002D6E2C" w:rsidR="00D521C9" w:rsidP="00E92BA0" w:rsidRDefault="00D521C9" w14:paraId="3E59CB8F" w14:textId="77777777">
      <w:pPr>
        <w:pStyle w:val="Heading10"/>
        <w:numPr>
          <w:ilvl w:val="0"/>
          <w:numId w:val="1"/>
        </w:numPr>
        <w:spacing w:before="0"/>
        <w:ind w:left="0" w:firstLine="0"/>
        <w:rPr>
          <w:rFonts w:ascii="Calibri" w:hAnsi="Calibri"/>
          <w:sz w:val="24"/>
        </w:rPr>
      </w:pPr>
      <w:bookmarkStart w:name="_Toc435584381" w:id="2817"/>
      <w:bookmarkStart w:name="_Toc536096814" w:id="2818"/>
      <w:bookmarkStart w:name="_Toc395193924" w:id="2819"/>
      <w:r>
        <w:rPr>
          <w:rFonts w:ascii="Calibri" w:hAnsi="Calibri"/>
          <w:sz w:val="24"/>
        </w:rPr>
        <w:t>BIC ISO</w:t>
      </w:r>
      <w:r w:rsidRPr="002D6E2C">
        <w:rPr>
          <w:rFonts w:ascii="Calibri" w:hAnsi="Calibri"/>
          <w:sz w:val="24"/>
        </w:rPr>
        <w:t xml:space="preserve"> Message Templates</w:t>
      </w:r>
      <w:bookmarkEnd w:id="2817"/>
      <w:bookmarkEnd w:id="2818"/>
    </w:p>
    <w:p w:rsidRPr="002D6E2C" w:rsidR="00D521C9" w:rsidP="00E92BA0" w:rsidRDefault="00D521C9" w14:paraId="15E300B9" w14:textId="77777777"/>
    <w:p w:rsidRPr="002D6E2C" w:rsidR="00D521C9" w:rsidP="00E92BA0" w:rsidRDefault="00654542" w14:paraId="409F6F88" w14:textId="77777777">
      <w:r>
        <w:t>BIC ISO</w:t>
      </w:r>
      <w:r w:rsidRPr="002D6E2C" w:rsidR="00D521C9">
        <w:t xml:space="preserve"> is a messaging protocol for card originated financial transactions. </w:t>
      </w:r>
      <w:r>
        <w:t>BIC ISO</w:t>
      </w:r>
      <w:r w:rsidRPr="002D6E2C" w:rsidR="00D521C9">
        <w:t xml:space="preserve"> has been adapted to carry mandate authentication elements to allow real time.</w:t>
      </w:r>
    </w:p>
    <w:p w:rsidRPr="002D6E2C" w:rsidR="00D521C9" w:rsidP="00E92BA0" w:rsidRDefault="00D521C9" w14:paraId="3F868255" w14:textId="77777777"/>
    <w:p w:rsidRPr="002D6E2C" w:rsidR="00D521C9" w:rsidP="00E92BA0" w:rsidRDefault="00D521C9" w14:paraId="2642CD20" w14:textId="77777777">
      <w:r w:rsidRPr="002D6E2C">
        <w:t xml:space="preserve">Participants using </w:t>
      </w:r>
      <w:r w:rsidR="00654542">
        <w:t>BIC ISO</w:t>
      </w:r>
      <w:r w:rsidRPr="002D6E2C">
        <w:t xml:space="preserve"> for real time switching will be required to support the following messages in addition to the Mandate Authentication Request and Mandate Authentication Response messages detailed in this section</w:t>
      </w:r>
    </w:p>
    <w:p w:rsidRPr="002D6E2C" w:rsidR="00D521C9" w:rsidP="00E92BA0" w:rsidRDefault="00D521C9" w14:paraId="6BC3FAB9" w14:textId="77777777"/>
    <w:p w:rsidRPr="002D6E2C" w:rsidR="00D521C9" w:rsidP="002C2973" w:rsidRDefault="00D521C9" w14:paraId="58766A97" w14:textId="77777777">
      <w:pPr>
        <w:pStyle w:val="BodyText"/>
        <w:numPr>
          <w:ilvl w:val="0"/>
          <w:numId w:val="29"/>
        </w:numPr>
        <w:spacing w:after="0"/>
        <w:ind w:left="0" w:firstLine="0"/>
        <w:rPr>
          <w:rFonts w:cs="Arial"/>
        </w:rPr>
      </w:pPr>
      <w:r w:rsidRPr="002D6E2C">
        <w:rPr>
          <w:rFonts w:cs="Arial"/>
        </w:rPr>
        <w:t>Timeout and Reversal messages</w:t>
      </w:r>
    </w:p>
    <w:p w:rsidRPr="002D6E2C" w:rsidR="00D521C9" w:rsidP="002C2973" w:rsidRDefault="00D521C9" w14:paraId="51E40589" w14:textId="77777777">
      <w:pPr>
        <w:pStyle w:val="BodyText"/>
        <w:numPr>
          <w:ilvl w:val="0"/>
          <w:numId w:val="29"/>
        </w:numPr>
        <w:spacing w:after="0"/>
        <w:ind w:left="0" w:firstLine="0"/>
        <w:rPr>
          <w:rFonts w:cs="Arial"/>
        </w:rPr>
      </w:pPr>
      <w:r w:rsidRPr="002D6E2C">
        <w:rPr>
          <w:rFonts w:cs="Arial"/>
        </w:rPr>
        <w:t>Reconciliation Messages</w:t>
      </w:r>
    </w:p>
    <w:p w:rsidRPr="002D6E2C" w:rsidR="00D521C9" w:rsidP="002C2973" w:rsidRDefault="00D521C9" w14:paraId="33B53B14" w14:textId="77777777">
      <w:pPr>
        <w:pStyle w:val="BodyText"/>
        <w:numPr>
          <w:ilvl w:val="0"/>
          <w:numId w:val="29"/>
        </w:numPr>
        <w:spacing w:after="0"/>
        <w:ind w:left="0" w:firstLine="0"/>
        <w:rPr>
          <w:rFonts w:cs="Arial"/>
        </w:rPr>
      </w:pPr>
      <w:r w:rsidRPr="002D6E2C">
        <w:rPr>
          <w:rFonts w:cs="Arial"/>
        </w:rPr>
        <w:t>Network Management Messages</w:t>
      </w:r>
    </w:p>
    <w:p w:rsidR="00D521C9" w:rsidP="00E92BA0" w:rsidRDefault="00D521C9" w14:paraId="4AA82DBB" w14:textId="77777777"/>
    <w:p w:rsidR="00FD63AC" w:rsidP="00E92BA0" w:rsidRDefault="00FD63AC" w14:paraId="30EF3301" w14:textId="77777777">
      <w:pPr>
        <w:rPr>
          <w:b/>
          <w:u w:val="single"/>
        </w:rPr>
      </w:pPr>
      <w:r>
        <w:rPr>
          <w:b/>
          <w:u w:val="single"/>
        </w:rPr>
        <w:t xml:space="preserve">R8 Token </w:t>
      </w:r>
      <w:r w:rsidRPr="00366AF5">
        <w:rPr>
          <w:b/>
          <w:u w:val="single"/>
        </w:rPr>
        <w:t>Notes:</w:t>
      </w:r>
    </w:p>
    <w:p w:rsidR="00FD63AC" w:rsidP="002C2973" w:rsidRDefault="00FD63AC" w14:paraId="63847F8F" w14:textId="77777777">
      <w:pPr>
        <w:pStyle w:val="ListParagraph"/>
        <w:numPr>
          <w:ilvl w:val="0"/>
          <w:numId w:val="42"/>
        </w:numPr>
        <w:ind w:left="0" w:firstLine="0"/>
      </w:pPr>
      <w:r>
        <w:t>Account number</w:t>
      </w:r>
      <w:r w:rsidRPr="002143B2" w:rsidR="002143B2">
        <w:t xml:space="preserve"> </w:t>
      </w:r>
      <w:r w:rsidR="002143B2">
        <w:t xml:space="preserve">and Maximum Collection amount </w:t>
      </w:r>
      <w:r>
        <w:t xml:space="preserve"> </w:t>
      </w:r>
      <w:r w:rsidR="0037520C">
        <w:t xml:space="preserve">in the R8 token </w:t>
      </w:r>
      <w:r>
        <w:t>must be left padded with zeros</w:t>
      </w:r>
    </w:p>
    <w:p w:rsidRPr="002D6E2C" w:rsidR="00FD63AC" w:rsidP="00E92BA0" w:rsidRDefault="00FD63AC" w14:paraId="6D1E74C0" w14:textId="77777777"/>
    <w:p w:rsidRPr="002D6E2C" w:rsidR="00D521C9" w:rsidP="00E92BA0" w:rsidRDefault="00D521C9" w14:paraId="4471E7DB" w14:textId="77777777"/>
    <w:p w:rsidRPr="00AB047E" w:rsidR="00D521C9" w:rsidP="002C2973" w:rsidRDefault="00D521C9" w14:paraId="60D88B02" w14:textId="77777777">
      <w:pPr>
        <w:pStyle w:val="Heading2"/>
        <w:numPr>
          <w:ilvl w:val="1"/>
          <w:numId w:val="51"/>
        </w:numPr>
        <w:spacing w:before="0" w:after="0" w:line="240" w:lineRule="auto"/>
        <w:ind w:left="0" w:firstLine="0"/>
        <w:outlineLvl w:val="1"/>
        <w:rPr>
          <w:rFonts w:ascii="Calibri" w:hAnsi="Calibri"/>
          <w:color w:val="4F81BD"/>
          <w:sz w:val="22"/>
          <w:szCs w:val="22"/>
        </w:rPr>
      </w:pPr>
      <w:bookmarkStart w:name="Mandate_Authentication_Request_BICISO200" w:id="2820"/>
      <w:bookmarkStart w:name="_Toc435584382" w:id="2821"/>
      <w:bookmarkStart w:name="_Toc536096815" w:id="2822"/>
      <w:bookmarkEnd w:id="2820"/>
      <w:r w:rsidRPr="00AB047E">
        <w:rPr>
          <w:rFonts w:ascii="Calibri" w:hAnsi="Calibri"/>
          <w:color w:val="4F81BD"/>
          <w:sz w:val="22"/>
          <w:szCs w:val="22"/>
          <w:lang w:val="en-ZA"/>
        </w:rPr>
        <w:t>Authentication Request (BIC ISO 0200 message)</w:t>
      </w:r>
      <w:bookmarkEnd w:id="2821"/>
      <w:bookmarkEnd w:id="2822"/>
    </w:p>
    <w:p w:rsidRPr="002D6E2C" w:rsidR="00D521C9" w:rsidP="00E92BA0" w:rsidRDefault="00D521C9" w14:paraId="6E59AC62" w14:textId="77777777"/>
    <w:p w:rsidR="00B0717C" w:rsidP="00E92BA0" w:rsidRDefault="00D521C9" w14:paraId="01371195" w14:textId="77777777">
      <w:pPr>
        <w:autoSpaceDE w:val="0"/>
        <w:autoSpaceDN w:val="0"/>
        <w:adjustRightInd w:val="0"/>
      </w:pPr>
      <w:r w:rsidRPr="002D6E2C">
        <w:t xml:space="preserve">The </w:t>
      </w:r>
      <w:r w:rsidR="00654542">
        <w:t>BIC ISO</w:t>
      </w:r>
      <w:r w:rsidRPr="002D6E2C">
        <w:t xml:space="preserve"> 200 message has been adapted for Authentication Requests.</w:t>
      </w:r>
    </w:p>
    <w:p w:rsidRPr="002D6E2C" w:rsidR="00D521C9" w:rsidP="00E92BA0" w:rsidRDefault="00D521C9" w14:paraId="38AA3CD9" w14:textId="77777777">
      <w:pPr>
        <w:autoSpaceDE w:val="0"/>
        <w:autoSpaceDN w:val="0"/>
        <w:adjustRightInd w:val="0"/>
      </w:pPr>
      <w:r w:rsidRPr="002D6E2C">
        <w:t xml:space="preserve"> An additional token has been added (token R8) for new fields identified by the AC TRS WG. </w:t>
      </w:r>
    </w:p>
    <w:p w:rsidRPr="002D6E2C" w:rsidR="00D521C9" w:rsidP="00E92BA0" w:rsidRDefault="00D521C9" w14:paraId="75ED21C1" w14:textId="77777777">
      <w:pPr>
        <w:autoSpaceDE w:val="0"/>
        <w:autoSpaceDN w:val="0"/>
        <w:adjustRightInd w:val="0"/>
      </w:pPr>
    </w:p>
    <w:p w:rsidRPr="00F0135A" w:rsidR="00D44BB7" w:rsidP="00F0135A" w:rsidRDefault="00D44BB7" w14:paraId="2534D503" w14:textId="77777777">
      <w:pPr>
        <w:spacing w:after="100"/>
        <w:rPr>
          <w:rFonts w:eastAsia="Times New Roman" w:cs="Arial" w:asciiTheme="minorHAnsi" w:hAnsiTheme="minorHAnsi"/>
          <w:bCs/>
          <w:color w:val="000000"/>
          <w:lang w:val="en-US"/>
        </w:rPr>
      </w:pPr>
      <w:r w:rsidRPr="00F0135A">
        <w:rPr>
          <w:rFonts w:eastAsia="Times New Roman" w:cs="Arial" w:asciiTheme="minorHAnsi" w:hAnsiTheme="minorHAnsi"/>
          <w:b/>
          <w:bCs/>
          <w:color w:val="000000"/>
          <w:lang w:val="en-US"/>
        </w:rPr>
        <w:t>Populating elements of Token R8</w:t>
      </w:r>
    </w:p>
    <w:p w:rsidRPr="00F0135A" w:rsidR="00D44BB7" w:rsidP="00F0135A" w:rsidRDefault="00D44BB7" w14:paraId="76DC9D24" w14:textId="77777777">
      <w:pPr>
        <w:spacing w:after="100"/>
        <w:rPr>
          <w:rFonts w:eastAsia="Times New Roman" w:cs="Arial" w:asciiTheme="minorHAnsi" w:hAnsiTheme="minorHAnsi"/>
          <w:bCs/>
          <w:color w:val="000000"/>
          <w:lang w:val="en-US"/>
        </w:rPr>
      </w:pPr>
      <w:r w:rsidRPr="00F0135A">
        <w:rPr>
          <w:rFonts w:eastAsia="Times New Roman" w:cs="Arial" w:asciiTheme="minorHAnsi" w:hAnsiTheme="minorHAnsi"/>
          <w:bCs/>
          <w:color w:val="000000"/>
          <w:lang w:val="en-US"/>
        </w:rPr>
        <w:t>The Contract Reference, Account Number, Debtor Identification and Maximum Collection Amount are mandatory fields in the token.</w:t>
      </w:r>
    </w:p>
    <w:p w:rsidRPr="00F0135A" w:rsidR="00D44BB7" w:rsidP="00F0135A" w:rsidRDefault="00D44BB7" w14:paraId="0885721B" w14:textId="77777777">
      <w:pPr>
        <w:spacing w:after="100"/>
        <w:rPr>
          <w:rFonts w:eastAsia="Times New Roman" w:cs="Arial" w:asciiTheme="minorHAnsi" w:hAnsiTheme="minorHAnsi"/>
          <w:bCs/>
          <w:color w:val="000000"/>
          <w:lang w:val="en-US"/>
        </w:rPr>
      </w:pPr>
      <w:r w:rsidRPr="00F0135A">
        <w:rPr>
          <w:rFonts w:eastAsia="Times New Roman" w:cs="Arial" w:asciiTheme="minorHAnsi" w:hAnsiTheme="minorHAnsi"/>
          <w:bCs/>
          <w:color w:val="000000"/>
          <w:lang w:val="en-US"/>
        </w:rPr>
        <w:t>Account number</w:t>
      </w:r>
      <w:r w:rsidR="00705DC3">
        <w:rPr>
          <w:rFonts w:eastAsia="Times New Roman" w:cs="Arial" w:asciiTheme="minorHAnsi" w:hAnsiTheme="minorHAnsi"/>
          <w:bCs/>
          <w:color w:val="000000"/>
          <w:lang w:val="en-US"/>
        </w:rPr>
        <w:t>s</w:t>
      </w:r>
      <w:r w:rsidRPr="00F0135A">
        <w:rPr>
          <w:rFonts w:eastAsia="Times New Roman" w:cs="Arial" w:asciiTheme="minorHAnsi" w:hAnsiTheme="minorHAnsi"/>
          <w:bCs/>
          <w:color w:val="000000"/>
          <w:lang w:val="en-US"/>
        </w:rPr>
        <w:t xml:space="preserve"> must be filled to the left with zeroes</w:t>
      </w:r>
    </w:p>
    <w:p w:rsidRPr="00F0135A" w:rsidR="00D44BB7" w:rsidP="00F0135A" w:rsidRDefault="00D44BB7" w14:paraId="02772B63" w14:textId="77777777">
      <w:pPr>
        <w:spacing w:after="100"/>
        <w:rPr>
          <w:rFonts w:eastAsia="Times New Roman" w:cs="Arial" w:asciiTheme="minorHAnsi" w:hAnsiTheme="minorHAnsi"/>
          <w:b/>
          <w:bCs/>
          <w:color w:val="000000"/>
          <w:lang w:val="en-US"/>
        </w:rPr>
      </w:pPr>
      <w:r w:rsidRPr="00F0135A">
        <w:rPr>
          <w:rFonts w:eastAsia="Times New Roman" w:cs="Arial" w:asciiTheme="minorHAnsi" w:hAnsiTheme="minorHAnsi"/>
          <w:bCs/>
          <w:color w:val="000000"/>
          <w:lang w:val="en-US"/>
        </w:rPr>
        <w:t xml:space="preserve"> </w:t>
      </w:r>
    </w:p>
    <w:p w:rsidRPr="00F0135A" w:rsidR="00D44BB7" w:rsidP="00F0135A" w:rsidRDefault="00D44BB7" w14:paraId="30C82392" w14:textId="77777777">
      <w:pPr>
        <w:spacing w:after="100"/>
        <w:rPr>
          <w:rFonts w:eastAsia="Times New Roman" w:cs="Arial" w:asciiTheme="minorHAnsi" w:hAnsiTheme="minorHAnsi"/>
          <w:bCs/>
          <w:color w:val="000000"/>
          <w:lang w:val="en-US"/>
        </w:rPr>
      </w:pPr>
      <w:r w:rsidRPr="00F0135A">
        <w:rPr>
          <w:rFonts w:eastAsia="Times New Roman" w:cs="Arial" w:asciiTheme="minorHAnsi" w:hAnsiTheme="minorHAnsi"/>
          <w:b/>
          <w:bCs/>
          <w:color w:val="000000"/>
          <w:lang w:val="en-US"/>
        </w:rPr>
        <w:t>Validations performed on Token R8</w:t>
      </w:r>
    </w:p>
    <w:p w:rsidRPr="00F0135A" w:rsidR="00D44BB7" w:rsidP="00F0135A" w:rsidRDefault="00D44BB7" w14:paraId="09097123" w14:textId="77777777">
      <w:pPr>
        <w:spacing w:after="100"/>
        <w:rPr>
          <w:rFonts w:eastAsia="Times New Roman" w:cs="Arial" w:asciiTheme="minorHAnsi" w:hAnsiTheme="minorHAnsi"/>
          <w:bCs/>
          <w:color w:val="000000"/>
          <w:lang w:val="en-US"/>
        </w:rPr>
      </w:pPr>
      <w:r w:rsidRPr="00F0135A">
        <w:rPr>
          <w:rFonts w:eastAsia="Times New Roman" w:cs="Arial" w:asciiTheme="minorHAnsi" w:hAnsiTheme="minorHAnsi"/>
          <w:bCs/>
          <w:color w:val="000000"/>
          <w:lang w:val="en-US"/>
        </w:rPr>
        <w:t>When banks receive a 0200 message containing an R8 token, the account number and identification number of the debtor must be checked against account details held. The error codes listed in the table below must be returned in the Response Code of the R8 token.</w:t>
      </w:r>
    </w:p>
    <w:p w:rsidRPr="00F0135A" w:rsidR="00D44BB7" w:rsidP="00F0135A" w:rsidRDefault="00D44BB7" w14:paraId="4A45EEB5" w14:textId="77777777">
      <w:pPr>
        <w:spacing w:after="100"/>
        <w:rPr>
          <w:rFonts w:eastAsia="Times New Roman" w:cs="Arial" w:asciiTheme="minorHAnsi" w:hAnsiTheme="minorHAnsi"/>
          <w:b/>
          <w:bCs/>
          <w:color w:val="365F91"/>
          <w:lang w:val="en-US"/>
        </w:rPr>
      </w:pPr>
    </w:p>
    <w:p w:rsidRPr="00F0135A" w:rsidR="00D44BB7" w:rsidP="00F0135A" w:rsidRDefault="00D44BB7" w14:paraId="77E368EC" w14:textId="77777777">
      <w:pPr>
        <w:spacing w:after="100"/>
        <w:rPr>
          <w:rFonts w:eastAsia="Times New Roman" w:cs="Arial" w:asciiTheme="minorHAnsi" w:hAnsiTheme="minorHAnsi"/>
          <w:b/>
          <w:bCs/>
          <w:color w:val="000000"/>
          <w:lang w:val="en-US"/>
        </w:rPr>
      </w:pPr>
      <w:r w:rsidRPr="00F0135A">
        <w:rPr>
          <w:rFonts w:eastAsia="Times New Roman" w:cs="Arial" w:asciiTheme="minorHAnsi" w:hAnsiTheme="minorHAnsi"/>
          <w:b/>
          <w:bCs/>
          <w:color w:val="000000"/>
          <w:lang w:val="en-US"/>
        </w:rPr>
        <w:t>Table of Error Codes</w:t>
      </w:r>
    </w:p>
    <w:tbl>
      <w:tblPr>
        <w:tblW w:w="10445"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714"/>
        <w:gridCol w:w="8731"/>
      </w:tblGrid>
      <w:tr w:rsidRPr="00D44BB7" w:rsidR="00D44BB7" w:rsidTr="00F0135A" w14:paraId="51902765" w14:textId="77777777">
        <w:trPr>
          <w:trHeight w:val="255"/>
        </w:trPr>
        <w:tc>
          <w:tcPr>
            <w:tcW w:w="1714" w:type="dxa"/>
            <w:shd w:val="clear" w:color="auto" w:fill="auto"/>
            <w:noWrap/>
          </w:tcPr>
          <w:p w:rsidRPr="00F0135A" w:rsidR="00D44BB7" w:rsidP="00F0135A" w:rsidRDefault="0098478F" w14:paraId="6A3D1766" w14:textId="77777777">
            <w:pPr>
              <w:rPr>
                <w:rFonts w:asciiTheme="minorHAnsi" w:hAnsiTheme="minorHAnsi"/>
                <w:color w:val="000000"/>
                <w:lang w:val="en-US"/>
              </w:rPr>
            </w:pPr>
            <w:r>
              <w:rPr>
                <w:rFonts w:asciiTheme="minorHAnsi" w:hAnsiTheme="minorHAnsi"/>
                <w:color w:val="000000"/>
                <w:lang w:val="en-US"/>
              </w:rPr>
              <w:t>00</w:t>
            </w:r>
            <w:r w:rsidRPr="00F0135A" w:rsidR="00D44BB7">
              <w:rPr>
                <w:rFonts w:asciiTheme="minorHAnsi" w:hAnsiTheme="minorHAnsi"/>
                <w:color w:val="000000"/>
                <w:lang w:val="en-US"/>
              </w:rPr>
              <w:t>0000</w:t>
            </w:r>
          </w:p>
        </w:tc>
        <w:tc>
          <w:tcPr>
            <w:tcW w:w="8731" w:type="dxa"/>
            <w:shd w:val="clear" w:color="auto" w:fill="auto"/>
            <w:noWrap/>
            <w:vAlign w:val="bottom"/>
          </w:tcPr>
          <w:p w:rsidRPr="00F0135A" w:rsidR="00D44BB7" w:rsidP="00F0135A" w:rsidRDefault="00D44BB7" w14:paraId="44B79306" w14:textId="77777777">
            <w:pPr>
              <w:rPr>
                <w:rFonts w:cs="Arial" w:asciiTheme="minorHAnsi" w:hAnsiTheme="minorHAnsi"/>
                <w:color w:val="000000"/>
                <w:lang w:val="en-US"/>
              </w:rPr>
            </w:pPr>
            <w:r w:rsidRPr="00F0135A">
              <w:rPr>
                <w:rFonts w:cs="Arial" w:asciiTheme="minorHAnsi" w:hAnsiTheme="minorHAnsi"/>
                <w:color w:val="000000"/>
                <w:lang w:val="en-US"/>
              </w:rPr>
              <w:t>Successful</w:t>
            </w:r>
          </w:p>
        </w:tc>
      </w:tr>
      <w:tr w:rsidRPr="00D44BB7" w:rsidR="00D44BB7" w:rsidTr="00F0135A" w14:paraId="021677B7" w14:textId="77777777">
        <w:trPr>
          <w:trHeight w:val="255"/>
        </w:trPr>
        <w:tc>
          <w:tcPr>
            <w:tcW w:w="1714" w:type="dxa"/>
            <w:shd w:val="clear" w:color="auto" w:fill="auto"/>
            <w:noWrap/>
          </w:tcPr>
          <w:p w:rsidRPr="00F0135A" w:rsidR="00D44BB7" w:rsidP="00F0135A" w:rsidRDefault="00D44BB7" w14:paraId="22441BD8" w14:textId="77777777">
            <w:pPr>
              <w:rPr>
                <w:rFonts w:asciiTheme="minorHAnsi" w:hAnsiTheme="minorHAnsi"/>
                <w:color w:val="000000"/>
                <w:lang w:val="en-US"/>
              </w:rPr>
            </w:pPr>
            <w:r w:rsidRPr="00F0135A">
              <w:rPr>
                <w:rFonts w:asciiTheme="minorHAnsi" w:hAnsiTheme="minorHAnsi"/>
                <w:color w:val="000000"/>
                <w:lang w:val="en-US"/>
              </w:rPr>
              <w:t>910001</w:t>
            </w:r>
          </w:p>
        </w:tc>
        <w:tc>
          <w:tcPr>
            <w:tcW w:w="8731" w:type="dxa"/>
            <w:shd w:val="clear" w:color="auto" w:fill="auto"/>
            <w:noWrap/>
            <w:vAlign w:val="bottom"/>
          </w:tcPr>
          <w:p w:rsidRPr="00F0135A" w:rsidR="00D44BB7" w:rsidP="00F0135A" w:rsidRDefault="00D44BB7" w14:paraId="29ECF241" w14:textId="77777777">
            <w:pPr>
              <w:rPr>
                <w:rFonts w:cs="Arial" w:asciiTheme="minorHAnsi" w:hAnsiTheme="minorHAnsi"/>
                <w:color w:val="000000"/>
                <w:lang w:val="en-US"/>
              </w:rPr>
            </w:pPr>
            <w:r w:rsidRPr="00F0135A">
              <w:rPr>
                <w:rFonts w:cs="Arial" w:asciiTheme="minorHAnsi" w:hAnsiTheme="minorHAnsi"/>
                <w:color w:val="000000"/>
                <w:lang w:val="en-US"/>
              </w:rPr>
              <w:t>Account Number is invalid</w:t>
            </w:r>
          </w:p>
        </w:tc>
      </w:tr>
      <w:tr w:rsidRPr="00D44BB7" w:rsidR="00D44BB7" w:rsidTr="00F0135A" w14:paraId="6B9BBF82" w14:textId="77777777">
        <w:trPr>
          <w:trHeight w:val="255"/>
        </w:trPr>
        <w:tc>
          <w:tcPr>
            <w:tcW w:w="1714" w:type="dxa"/>
            <w:shd w:val="clear" w:color="auto" w:fill="auto"/>
            <w:noWrap/>
          </w:tcPr>
          <w:p w:rsidRPr="00F0135A" w:rsidR="00D44BB7" w:rsidP="00F0135A" w:rsidRDefault="00D44BB7" w14:paraId="32FB61A0" w14:textId="77777777">
            <w:pPr>
              <w:rPr>
                <w:rFonts w:asciiTheme="minorHAnsi" w:hAnsiTheme="minorHAnsi"/>
                <w:color w:val="000000"/>
                <w:lang w:val="en-US"/>
              </w:rPr>
            </w:pPr>
            <w:r w:rsidRPr="00F0135A">
              <w:rPr>
                <w:rFonts w:asciiTheme="minorHAnsi" w:hAnsiTheme="minorHAnsi"/>
                <w:color w:val="000000"/>
                <w:lang w:val="en-US"/>
              </w:rPr>
              <w:t>910002</w:t>
            </w:r>
          </w:p>
        </w:tc>
        <w:tc>
          <w:tcPr>
            <w:tcW w:w="8731" w:type="dxa"/>
            <w:shd w:val="clear" w:color="auto" w:fill="auto"/>
            <w:noWrap/>
            <w:vAlign w:val="bottom"/>
          </w:tcPr>
          <w:p w:rsidRPr="00F0135A" w:rsidR="00D44BB7" w:rsidP="00F0135A" w:rsidRDefault="00D44BB7" w14:paraId="70DD0F2A" w14:textId="77777777">
            <w:pPr>
              <w:rPr>
                <w:rFonts w:cs="Arial" w:asciiTheme="minorHAnsi" w:hAnsiTheme="minorHAnsi"/>
                <w:color w:val="000000"/>
                <w:lang w:val="en-US"/>
              </w:rPr>
            </w:pPr>
            <w:r w:rsidRPr="00F0135A">
              <w:rPr>
                <w:rFonts w:cs="Arial" w:asciiTheme="minorHAnsi" w:hAnsiTheme="minorHAnsi"/>
                <w:color w:val="000000"/>
                <w:lang w:val="en-US"/>
              </w:rPr>
              <w:t>Account is not matched to ID number</w:t>
            </w:r>
          </w:p>
        </w:tc>
      </w:tr>
      <w:tr w:rsidRPr="00D44BB7" w:rsidR="00D44BB7" w:rsidTr="00F0135A" w14:paraId="3CBBD081" w14:textId="77777777">
        <w:trPr>
          <w:trHeight w:val="255"/>
        </w:trPr>
        <w:tc>
          <w:tcPr>
            <w:tcW w:w="1714" w:type="dxa"/>
            <w:shd w:val="clear" w:color="auto" w:fill="auto"/>
            <w:noWrap/>
          </w:tcPr>
          <w:p w:rsidRPr="00F0135A" w:rsidR="00D44BB7" w:rsidP="00F0135A" w:rsidRDefault="00D44BB7" w14:paraId="510EC4CD" w14:textId="77777777">
            <w:pPr>
              <w:rPr>
                <w:rFonts w:asciiTheme="minorHAnsi" w:hAnsiTheme="minorHAnsi"/>
                <w:color w:val="000000"/>
                <w:lang w:val="en-US"/>
              </w:rPr>
            </w:pPr>
            <w:r w:rsidRPr="00F0135A">
              <w:rPr>
                <w:rFonts w:asciiTheme="minorHAnsi" w:hAnsiTheme="minorHAnsi"/>
                <w:color w:val="000000"/>
                <w:lang w:val="en-US"/>
              </w:rPr>
              <w:t>910003</w:t>
            </w:r>
          </w:p>
        </w:tc>
        <w:tc>
          <w:tcPr>
            <w:tcW w:w="8731" w:type="dxa"/>
            <w:shd w:val="clear" w:color="auto" w:fill="auto"/>
            <w:noWrap/>
            <w:vAlign w:val="bottom"/>
          </w:tcPr>
          <w:p w:rsidRPr="00F0135A" w:rsidR="00D44BB7" w:rsidP="00F0135A" w:rsidRDefault="00D44BB7" w14:paraId="3EA0DFF0" w14:textId="77777777">
            <w:pPr>
              <w:rPr>
                <w:rFonts w:cs="Arial" w:asciiTheme="minorHAnsi" w:hAnsiTheme="minorHAnsi"/>
                <w:color w:val="000000"/>
                <w:lang w:val="en-US"/>
              </w:rPr>
            </w:pPr>
            <w:r w:rsidRPr="00F0135A">
              <w:rPr>
                <w:rFonts w:cs="Arial" w:asciiTheme="minorHAnsi" w:hAnsiTheme="minorHAnsi"/>
                <w:color w:val="000000"/>
                <w:lang w:val="en-US"/>
              </w:rPr>
              <w:t>Account Number not linked to client’s profile</w:t>
            </w:r>
          </w:p>
        </w:tc>
      </w:tr>
      <w:tr w:rsidRPr="00D44BB7" w:rsidR="00D44BB7" w:rsidTr="00F0135A" w14:paraId="3E401E35" w14:textId="77777777">
        <w:trPr>
          <w:trHeight w:val="255"/>
        </w:trPr>
        <w:tc>
          <w:tcPr>
            <w:tcW w:w="1714" w:type="dxa"/>
            <w:shd w:val="clear" w:color="auto" w:fill="auto"/>
            <w:noWrap/>
          </w:tcPr>
          <w:p w:rsidRPr="00F0135A" w:rsidR="00D44BB7" w:rsidP="00F0135A" w:rsidRDefault="00D44BB7" w14:paraId="0C3AC84C" w14:textId="77777777">
            <w:pPr>
              <w:rPr>
                <w:rFonts w:asciiTheme="minorHAnsi" w:hAnsiTheme="minorHAnsi"/>
                <w:color w:val="000000"/>
                <w:lang w:val="en-US"/>
              </w:rPr>
            </w:pPr>
            <w:r w:rsidRPr="00F0135A">
              <w:rPr>
                <w:rFonts w:asciiTheme="minorHAnsi" w:hAnsiTheme="minorHAnsi"/>
                <w:color w:val="000000"/>
                <w:lang w:val="en-US"/>
              </w:rPr>
              <w:t>910099</w:t>
            </w:r>
          </w:p>
        </w:tc>
        <w:tc>
          <w:tcPr>
            <w:tcW w:w="8731" w:type="dxa"/>
            <w:shd w:val="clear" w:color="auto" w:fill="auto"/>
            <w:noWrap/>
            <w:vAlign w:val="bottom"/>
          </w:tcPr>
          <w:p w:rsidRPr="00F0135A" w:rsidR="00D44BB7" w:rsidP="00F0135A" w:rsidRDefault="00C32B71" w14:paraId="4622C082" w14:textId="77777777">
            <w:pPr>
              <w:rPr>
                <w:rFonts w:cs="Arial" w:asciiTheme="minorHAnsi" w:hAnsiTheme="minorHAnsi"/>
                <w:color w:val="000000"/>
                <w:lang w:val="en-US"/>
              </w:rPr>
            </w:pPr>
            <w:r>
              <w:t>Message Element &lt;Message Element Name&gt; must not be zero or spaces</w:t>
            </w:r>
          </w:p>
        </w:tc>
      </w:tr>
    </w:tbl>
    <w:p w:rsidR="00D521C9" w:rsidP="00E92BA0" w:rsidRDefault="00D521C9" w14:paraId="3CD3AF12" w14:textId="77777777">
      <w:pPr>
        <w:autoSpaceDE w:val="0"/>
        <w:autoSpaceDN w:val="0"/>
        <w:adjustRightInd w:val="0"/>
      </w:pPr>
    </w:p>
    <w:p w:rsidR="00D44BB7" w:rsidP="00E92BA0" w:rsidRDefault="00D44BB7" w14:paraId="1FF01AE2" w14:textId="77777777">
      <w:pPr>
        <w:autoSpaceDE w:val="0"/>
        <w:autoSpaceDN w:val="0"/>
        <w:adjustRightInd w:val="0"/>
      </w:pPr>
    </w:p>
    <w:p w:rsidR="00D44BB7" w:rsidP="00E92BA0" w:rsidRDefault="00D44BB7" w14:paraId="594425AB" w14:textId="77777777">
      <w:pPr>
        <w:autoSpaceDE w:val="0"/>
        <w:autoSpaceDN w:val="0"/>
        <w:adjustRightInd w:val="0"/>
      </w:pPr>
    </w:p>
    <w:p w:rsidRPr="002D6E2C" w:rsidR="00D44BB7" w:rsidP="00E92BA0" w:rsidRDefault="00D44BB7" w14:paraId="2665FB99" w14:textId="77777777">
      <w:pPr>
        <w:autoSpaceDE w:val="0"/>
        <w:autoSpaceDN w:val="0"/>
        <w:adjustRightInd w:val="0"/>
      </w:pPr>
    </w:p>
    <w:tbl>
      <w:tblPr>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76"/>
        <w:gridCol w:w="1317"/>
        <w:gridCol w:w="3864"/>
      </w:tblGrid>
      <w:tr w:rsidRPr="006B3A03" w:rsidR="00D521C9" w:rsidTr="022F8AB7" w14:paraId="76EB79BF" w14:textId="77777777">
        <w:trPr>
          <w:tblHeader/>
        </w:trPr>
        <w:tc>
          <w:tcPr>
            <w:tcW w:w="0" w:type="auto"/>
            <w:gridSpan w:val="3"/>
            <w:shd w:val="clear" w:color="auto" w:fill="365F91" w:themeFill="accent1" w:themeFillShade="BF"/>
            <w:tcMar/>
          </w:tcPr>
          <w:p w:rsidRPr="002D6E2C" w:rsidR="00D521C9" w:rsidP="00E92BA0" w:rsidRDefault="00D521C9" w14:paraId="3171D454" w14:textId="77777777">
            <w:pPr>
              <w:rPr>
                <w:rStyle w:val="Emphasis"/>
                <w:b/>
                <w:i w:val="0"/>
              </w:rPr>
            </w:pPr>
            <w:r w:rsidRPr="002D6E2C">
              <w:rPr>
                <w:rStyle w:val="Emphasis"/>
                <w:b/>
                <w:color w:val="FFC000"/>
              </w:rPr>
              <w:t>AUTHENTICATION REQUEST:</w:t>
            </w:r>
            <w:r w:rsidRPr="002D6E2C">
              <w:rPr>
                <w:rStyle w:val="Emphasis"/>
                <w:b/>
                <w:i w:val="0"/>
                <w:color w:val="FFC000"/>
              </w:rPr>
              <w:t xml:space="preserve"> </w:t>
            </w:r>
            <w:r w:rsidRPr="002D6E2C">
              <w:rPr>
                <w:rStyle w:val="Emphasis"/>
                <w:b/>
                <w:color w:val="FFC000"/>
              </w:rPr>
              <w:t xml:space="preserve"> Message Class 0200</w:t>
            </w:r>
          </w:p>
        </w:tc>
      </w:tr>
      <w:tr w:rsidRPr="006B3A03" w:rsidR="00D521C9" w:rsidTr="022F8AB7" w14:paraId="6D085056" w14:textId="77777777">
        <w:trPr>
          <w:tblHeader/>
        </w:trPr>
        <w:tc>
          <w:tcPr>
            <w:tcW w:w="0" w:type="auto"/>
            <w:shd w:val="clear" w:color="auto" w:fill="auto"/>
            <w:tcMar/>
          </w:tcPr>
          <w:p w:rsidRPr="002D6E2C" w:rsidR="00D521C9" w:rsidP="00E92BA0" w:rsidRDefault="00D521C9" w14:paraId="42AA8F6B" w14:textId="77777777">
            <w:pPr>
              <w:rPr>
                <w:rStyle w:val="Emphasis"/>
                <w:b/>
                <w:i w:val="0"/>
              </w:rPr>
            </w:pPr>
            <w:r w:rsidRPr="002D6E2C">
              <w:rPr>
                <w:rStyle w:val="Emphasis"/>
              </w:rPr>
              <w:t>Field Name</w:t>
            </w:r>
          </w:p>
        </w:tc>
        <w:tc>
          <w:tcPr>
            <w:tcW w:w="0" w:type="auto"/>
            <w:shd w:val="clear" w:color="auto" w:fill="auto"/>
            <w:tcMar/>
          </w:tcPr>
          <w:p w:rsidRPr="002D6E2C" w:rsidR="00D521C9" w:rsidP="00E92BA0" w:rsidRDefault="00D521C9" w14:paraId="244CDF9A" w14:textId="77777777">
            <w:pPr>
              <w:rPr>
                <w:rStyle w:val="Emphasis"/>
                <w:b/>
                <w:i w:val="0"/>
              </w:rPr>
            </w:pPr>
            <w:r w:rsidRPr="002D6E2C">
              <w:rPr>
                <w:rStyle w:val="Emphasis"/>
              </w:rPr>
              <w:t>Field Definition</w:t>
            </w:r>
          </w:p>
        </w:tc>
        <w:tc>
          <w:tcPr>
            <w:tcW w:w="0" w:type="auto"/>
            <w:shd w:val="clear" w:color="auto" w:fill="auto"/>
            <w:tcMar/>
          </w:tcPr>
          <w:p w:rsidRPr="002D6E2C" w:rsidR="00D521C9" w:rsidP="00E92BA0" w:rsidRDefault="00D521C9" w14:paraId="342AE7B8" w14:textId="77777777">
            <w:pPr>
              <w:rPr>
                <w:rStyle w:val="Emphasis"/>
                <w:b/>
                <w:i w:val="0"/>
              </w:rPr>
            </w:pPr>
            <w:r w:rsidRPr="002D6E2C">
              <w:rPr>
                <w:rStyle w:val="Emphasis"/>
              </w:rPr>
              <w:t>Description</w:t>
            </w:r>
          </w:p>
        </w:tc>
      </w:tr>
      <w:tr w:rsidRPr="006B3A03" w:rsidR="00D521C9" w:rsidTr="022F8AB7" w14:paraId="39BA0EFE" w14:textId="77777777">
        <w:tc>
          <w:tcPr>
            <w:tcW w:w="0" w:type="auto"/>
            <w:gridSpan w:val="3"/>
            <w:shd w:val="clear" w:color="auto" w:fill="auto"/>
            <w:tcMar/>
          </w:tcPr>
          <w:p w:rsidRPr="002D6E2C" w:rsidR="00D521C9" w:rsidP="00E92BA0" w:rsidRDefault="00D521C9" w14:paraId="72FEF2EB" w14:textId="77777777">
            <w:pPr>
              <w:rPr>
                <w:rStyle w:val="Emphasis"/>
                <w:rFonts w:cs="Arial"/>
                <w:b/>
                <w:i w:val="0"/>
                <w:sz w:val="20"/>
                <w:szCs w:val="20"/>
                <w:u w:val="single"/>
              </w:rPr>
            </w:pPr>
            <w:r w:rsidRPr="002D6E2C">
              <w:rPr>
                <w:rStyle w:val="Emphasis"/>
                <w:rFonts w:cs="Arial"/>
                <w:b/>
                <w:sz w:val="20"/>
                <w:szCs w:val="20"/>
                <w:u w:val="single"/>
              </w:rPr>
              <w:t>Message Header</w:t>
            </w:r>
          </w:p>
        </w:tc>
      </w:tr>
      <w:tr w:rsidRPr="006B3A03" w:rsidR="00D521C9" w:rsidTr="022F8AB7" w14:paraId="00278968" w14:textId="77777777">
        <w:tc>
          <w:tcPr>
            <w:tcW w:w="0" w:type="auto"/>
            <w:shd w:val="clear" w:color="auto" w:fill="auto"/>
            <w:tcMar/>
          </w:tcPr>
          <w:p w:rsidRPr="002D6E2C" w:rsidR="00D521C9" w:rsidP="00E92BA0" w:rsidRDefault="00D521C9" w14:paraId="31DDF639" w14:textId="77777777">
            <w:pPr>
              <w:rPr>
                <w:rStyle w:val="Emphasis"/>
                <w:rFonts w:cs="Arial"/>
                <w:i w:val="0"/>
                <w:sz w:val="20"/>
                <w:szCs w:val="20"/>
              </w:rPr>
            </w:pPr>
            <w:r w:rsidRPr="002D6E2C">
              <w:rPr>
                <w:rStyle w:val="Emphasis"/>
                <w:rFonts w:cs="Arial"/>
                <w:sz w:val="20"/>
                <w:szCs w:val="20"/>
              </w:rPr>
              <w:t>ISO Literal</w:t>
            </w:r>
          </w:p>
        </w:tc>
        <w:tc>
          <w:tcPr>
            <w:tcW w:w="0" w:type="auto"/>
            <w:shd w:val="clear" w:color="auto" w:fill="auto"/>
            <w:tcMar/>
          </w:tcPr>
          <w:p w:rsidRPr="002D6E2C" w:rsidR="00D521C9" w:rsidP="00E92BA0" w:rsidRDefault="00D521C9" w14:paraId="2B3BBB48" w14:textId="77777777">
            <w:pPr>
              <w:rPr>
                <w:rStyle w:val="Emphasis"/>
                <w:rFonts w:cs="Arial"/>
                <w:i w:val="0"/>
                <w:sz w:val="20"/>
                <w:szCs w:val="20"/>
              </w:rPr>
            </w:pPr>
            <w:r w:rsidRPr="002D6E2C">
              <w:rPr>
                <w:rStyle w:val="Emphasis"/>
                <w:rFonts w:cs="Arial"/>
                <w:sz w:val="20"/>
                <w:szCs w:val="20"/>
              </w:rPr>
              <w:t>X(03)</w:t>
            </w:r>
          </w:p>
        </w:tc>
        <w:tc>
          <w:tcPr>
            <w:tcW w:w="0" w:type="auto"/>
            <w:shd w:val="clear" w:color="auto" w:fill="auto"/>
            <w:tcMar/>
          </w:tcPr>
          <w:p w:rsidRPr="002D6E2C" w:rsidR="00D521C9" w:rsidP="00E92BA0" w:rsidRDefault="00D521C9" w14:paraId="2D8C7314" w14:textId="77777777">
            <w:pPr>
              <w:rPr>
                <w:rStyle w:val="Emphasis"/>
                <w:rFonts w:cs="Arial"/>
                <w:i w:val="0"/>
                <w:sz w:val="20"/>
                <w:szCs w:val="20"/>
              </w:rPr>
            </w:pPr>
            <w:r w:rsidRPr="002D6E2C">
              <w:rPr>
                <w:rStyle w:val="Emphasis"/>
                <w:rFonts w:cs="Arial"/>
                <w:sz w:val="20"/>
                <w:szCs w:val="20"/>
              </w:rPr>
              <w:t>Must contain “ISO”</w:t>
            </w:r>
          </w:p>
        </w:tc>
      </w:tr>
      <w:tr w:rsidRPr="006B3A03" w:rsidR="00D521C9" w:rsidTr="022F8AB7" w14:paraId="74C18421" w14:textId="77777777">
        <w:tc>
          <w:tcPr>
            <w:tcW w:w="0" w:type="auto"/>
            <w:shd w:val="clear" w:color="auto" w:fill="auto"/>
            <w:tcMar/>
          </w:tcPr>
          <w:p w:rsidRPr="002D6E2C" w:rsidR="00D521C9" w:rsidP="00E92BA0" w:rsidRDefault="00D521C9" w14:paraId="07CF04AC" w14:textId="77777777">
            <w:pPr>
              <w:rPr>
                <w:rStyle w:val="Emphasis"/>
                <w:rFonts w:cs="Arial"/>
                <w:i w:val="0"/>
                <w:sz w:val="20"/>
                <w:szCs w:val="20"/>
              </w:rPr>
            </w:pPr>
            <w:r w:rsidRPr="002D6E2C">
              <w:rPr>
                <w:rFonts w:eastAsia="Times New Roman" w:cs="Arial"/>
                <w:sz w:val="20"/>
                <w:szCs w:val="20"/>
                <w:lang w:val="en-GB" w:eastAsia="en-ZA"/>
              </w:rPr>
              <w:t>Base24 Header</w:t>
            </w:r>
          </w:p>
        </w:tc>
        <w:tc>
          <w:tcPr>
            <w:tcW w:w="0" w:type="auto"/>
            <w:shd w:val="clear" w:color="auto" w:fill="auto"/>
            <w:tcMar/>
          </w:tcPr>
          <w:p w:rsidRPr="002D6E2C" w:rsidR="00D521C9" w:rsidP="00E92BA0" w:rsidRDefault="00D521C9" w14:paraId="2BF2DC35" w14:textId="77777777">
            <w:pPr>
              <w:rPr>
                <w:rStyle w:val="Emphasis"/>
                <w:rFonts w:cs="Arial"/>
                <w:i w:val="0"/>
                <w:sz w:val="20"/>
                <w:szCs w:val="20"/>
              </w:rPr>
            </w:pPr>
            <w:r w:rsidRPr="002D6E2C">
              <w:rPr>
                <w:rStyle w:val="Emphasis"/>
                <w:rFonts w:cs="Arial"/>
                <w:sz w:val="20"/>
                <w:szCs w:val="20"/>
              </w:rPr>
              <w:t>9(09)</w:t>
            </w:r>
          </w:p>
        </w:tc>
        <w:tc>
          <w:tcPr>
            <w:tcW w:w="0" w:type="auto"/>
            <w:shd w:val="clear" w:color="auto" w:fill="auto"/>
            <w:tcMar/>
          </w:tcPr>
          <w:p w:rsidRPr="002D6E2C" w:rsidR="00D521C9" w:rsidP="00E92BA0" w:rsidRDefault="00D521C9" w14:paraId="1EF69512" w14:textId="77777777">
            <w:pPr>
              <w:rPr>
                <w:rStyle w:val="Emphasis"/>
                <w:rFonts w:cs="Arial"/>
                <w:i w:val="0"/>
                <w:sz w:val="20"/>
                <w:szCs w:val="20"/>
              </w:rPr>
            </w:pPr>
          </w:p>
        </w:tc>
      </w:tr>
      <w:tr w:rsidRPr="006B3A03" w:rsidR="00D521C9" w:rsidTr="022F8AB7" w14:paraId="4A18F634" w14:textId="77777777">
        <w:tc>
          <w:tcPr>
            <w:tcW w:w="0" w:type="auto"/>
            <w:shd w:val="clear" w:color="auto" w:fill="auto"/>
            <w:tcMar/>
          </w:tcPr>
          <w:p w:rsidRPr="002D6E2C" w:rsidR="00D521C9" w:rsidP="00E92BA0" w:rsidRDefault="00D521C9" w14:paraId="3EF6CB1B" w14:textId="77777777">
            <w:pPr>
              <w:rPr>
                <w:rFonts w:eastAsia="Times New Roman" w:cs="Arial"/>
                <w:sz w:val="20"/>
                <w:szCs w:val="20"/>
                <w:lang w:val="en-GB" w:eastAsia="en-ZA"/>
              </w:rPr>
            </w:pPr>
            <w:r w:rsidRPr="002D6E2C">
              <w:rPr>
                <w:rFonts w:eastAsia="Times New Roman" w:cs="Arial"/>
                <w:sz w:val="20"/>
                <w:szCs w:val="20"/>
                <w:lang w:val="en-GB" w:eastAsia="en-ZA"/>
              </w:rPr>
              <w:t>Product Indicator</w:t>
            </w:r>
          </w:p>
        </w:tc>
        <w:tc>
          <w:tcPr>
            <w:tcW w:w="0" w:type="auto"/>
            <w:shd w:val="clear" w:color="auto" w:fill="auto"/>
            <w:tcMar/>
          </w:tcPr>
          <w:p w:rsidRPr="002D6E2C" w:rsidR="00D521C9" w:rsidP="00E92BA0" w:rsidRDefault="00D521C9" w14:paraId="1CDA9644" w14:textId="77777777">
            <w:pPr>
              <w:rPr>
                <w:rStyle w:val="Emphasis"/>
                <w:rFonts w:cs="Arial"/>
                <w:i w:val="0"/>
                <w:sz w:val="20"/>
                <w:szCs w:val="20"/>
              </w:rPr>
            </w:pPr>
            <w:r w:rsidRPr="002D6E2C">
              <w:rPr>
                <w:rStyle w:val="Emphasis"/>
                <w:rFonts w:cs="Arial"/>
                <w:sz w:val="20"/>
                <w:szCs w:val="20"/>
              </w:rPr>
              <w:t>9(02)</w:t>
            </w:r>
          </w:p>
        </w:tc>
        <w:tc>
          <w:tcPr>
            <w:tcW w:w="0" w:type="auto"/>
            <w:shd w:val="clear" w:color="auto" w:fill="auto"/>
            <w:tcMar/>
          </w:tcPr>
          <w:p w:rsidRPr="002D6E2C" w:rsidR="00D521C9" w:rsidP="00E92BA0" w:rsidRDefault="00D521C9" w14:paraId="08C35ED0" w14:textId="77777777">
            <w:pPr>
              <w:rPr>
                <w:rStyle w:val="Emphasis"/>
                <w:rFonts w:cs="Arial"/>
                <w:b/>
                <w:i w:val="0"/>
                <w:sz w:val="20"/>
                <w:szCs w:val="20"/>
              </w:rPr>
            </w:pPr>
            <w:r w:rsidRPr="002D6E2C">
              <w:rPr>
                <w:rStyle w:val="Emphasis"/>
                <w:rFonts w:cs="Arial"/>
                <w:sz w:val="20"/>
                <w:szCs w:val="20"/>
              </w:rPr>
              <w:t xml:space="preserve">Must contain </w:t>
            </w:r>
            <w:r>
              <w:rPr>
                <w:rStyle w:val="Emphasis"/>
                <w:rFonts w:cs="Arial"/>
                <w:b/>
                <w:sz w:val="20"/>
                <w:szCs w:val="20"/>
              </w:rPr>
              <w:t>02</w:t>
            </w:r>
          </w:p>
        </w:tc>
      </w:tr>
      <w:tr w:rsidRPr="006B3A03" w:rsidR="00D521C9" w:rsidTr="022F8AB7" w14:paraId="25A1DECD" w14:textId="77777777">
        <w:tc>
          <w:tcPr>
            <w:tcW w:w="0" w:type="auto"/>
            <w:shd w:val="clear" w:color="auto" w:fill="auto"/>
            <w:tcMar/>
          </w:tcPr>
          <w:p w:rsidRPr="002D6E2C" w:rsidR="00D521C9" w:rsidP="00E92BA0" w:rsidRDefault="00D521C9" w14:paraId="3AA9FBE9" w14:textId="77777777">
            <w:pPr>
              <w:rPr>
                <w:rFonts w:eastAsia="Times New Roman" w:cs="Arial"/>
                <w:sz w:val="20"/>
                <w:szCs w:val="20"/>
                <w:lang w:val="en-GB" w:eastAsia="en-ZA"/>
              </w:rPr>
            </w:pPr>
            <w:r w:rsidRPr="002D6E2C">
              <w:rPr>
                <w:rFonts w:eastAsia="Times New Roman" w:cs="Arial"/>
                <w:sz w:val="20"/>
                <w:szCs w:val="20"/>
                <w:lang w:val="en-GB" w:eastAsia="en-ZA"/>
              </w:rPr>
              <w:t>Release Number</w:t>
            </w:r>
          </w:p>
        </w:tc>
        <w:tc>
          <w:tcPr>
            <w:tcW w:w="0" w:type="auto"/>
            <w:shd w:val="clear" w:color="auto" w:fill="auto"/>
            <w:tcMar/>
          </w:tcPr>
          <w:p w:rsidRPr="002D6E2C" w:rsidR="00D521C9" w:rsidP="00E92BA0" w:rsidRDefault="00D521C9" w14:paraId="2631FD60" w14:textId="77777777">
            <w:pPr>
              <w:rPr>
                <w:rStyle w:val="Emphasis"/>
                <w:rFonts w:cs="Arial"/>
                <w:i w:val="0"/>
                <w:sz w:val="20"/>
                <w:szCs w:val="20"/>
              </w:rPr>
            </w:pPr>
            <w:r w:rsidRPr="002D6E2C">
              <w:rPr>
                <w:sz w:val="20"/>
                <w:szCs w:val="20"/>
              </w:rPr>
              <w:t>9(02)</w:t>
            </w:r>
          </w:p>
        </w:tc>
        <w:tc>
          <w:tcPr>
            <w:tcW w:w="0" w:type="auto"/>
            <w:shd w:val="clear" w:color="auto" w:fill="auto"/>
            <w:tcMar/>
          </w:tcPr>
          <w:p w:rsidRPr="002D6E2C" w:rsidR="00D521C9" w:rsidP="00E92BA0" w:rsidRDefault="00D521C9" w14:paraId="66D21CA5" w14:textId="77777777">
            <w:pPr>
              <w:rPr>
                <w:rStyle w:val="Emphasis"/>
                <w:rFonts w:cs="Arial"/>
                <w:i w:val="0"/>
                <w:sz w:val="20"/>
                <w:szCs w:val="20"/>
              </w:rPr>
            </w:pPr>
            <w:r w:rsidRPr="002D6E2C">
              <w:rPr>
                <w:sz w:val="20"/>
                <w:szCs w:val="20"/>
              </w:rPr>
              <w:t xml:space="preserve">Must contain </w:t>
            </w:r>
            <w:r w:rsidRPr="000D7E3D">
              <w:rPr>
                <w:b/>
                <w:sz w:val="20"/>
                <w:szCs w:val="20"/>
              </w:rPr>
              <w:t>50 or</w:t>
            </w:r>
            <w:r>
              <w:rPr>
                <w:sz w:val="20"/>
                <w:szCs w:val="20"/>
              </w:rPr>
              <w:t xml:space="preserve"> </w:t>
            </w:r>
            <w:r w:rsidRPr="002D6E2C">
              <w:rPr>
                <w:b/>
                <w:sz w:val="20"/>
                <w:szCs w:val="20"/>
              </w:rPr>
              <w:t>60</w:t>
            </w:r>
          </w:p>
        </w:tc>
      </w:tr>
      <w:tr w:rsidRPr="006B3A03" w:rsidR="00D521C9" w:rsidTr="022F8AB7" w14:paraId="42A7A3BE" w14:textId="77777777">
        <w:tc>
          <w:tcPr>
            <w:tcW w:w="0" w:type="auto"/>
            <w:shd w:val="clear" w:color="auto" w:fill="auto"/>
            <w:tcMar/>
          </w:tcPr>
          <w:p w:rsidRPr="002D6E2C" w:rsidR="00D521C9" w:rsidP="00E92BA0" w:rsidRDefault="00D521C9" w14:paraId="4DED37C9" w14:textId="77777777">
            <w:pPr>
              <w:rPr>
                <w:rFonts w:eastAsia="Times New Roman" w:cs="Arial"/>
                <w:sz w:val="20"/>
                <w:szCs w:val="20"/>
                <w:lang w:val="en-GB" w:eastAsia="en-ZA"/>
              </w:rPr>
            </w:pPr>
            <w:r w:rsidRPr="002D6E2C">
              <w:rPr>
                <w:rFonts w:eastAsia="Times New Roman" w:cs="Arial"/>
                <w:sz w:val="20"/>
                <w:szCs w:val="20"/>
                <w:lang w:val="en-GB" w:eastAsia="en-ZA"/>
              </w:rPr>
              <w:t>Status</w:t>
            </w:r>
          </w:p>
        </w:tc>
        <w:tc>
          <w:tcPr>
            <w:tcW w:w="0" w:type="auto"/>
            <w:shd w:val="clear" w:color="auto" w:fill="auto"/>
            <w:tcMar/>
          </w:tcPr>
          <w:p w:rsidRPr="002D6E2C" w:rsidR="00D521C9" w:rsidP="00E92BA0" w:rsidRDefault="00D521C9" w14:paraId="208207A4" w14:textId="77777777">
            <w:pPr>
              <w:rPr>
                <w:rStyle w:val="Emphasis"/>
                <w:rFonts w:cs="Arial"/>
                <w:i w:val="0"/>
                <w:sz w:val="20"/>
                <w:szCs w:val="20"/>
              </w:rPr>
            </w:pPr>
            <w:r w:rsidRPr="002D6E2C">
              <w:rPr>
                <w:rStyle w:val="Emphasis"/>
                <w:rFonts w:cs="Arial"/>
                <w:sz w:val="20"/>
                <w:szCs w:val="20"/>
              </w:rPr>
              <w:t>9(03)</w:t>
            </w:r>
          </w:p>
        </w:tc>
        <w:tc>
          <w:tcPr>
            <w:tcW w:w="0" w:type="auto"/>
            <w:shd w:val="clear" w:color="auto" w:fill="auto"/>
            <w:tcMar/>
          </w:tcPr>
          <w:p w:rsidRPr="002D6E2C" w:rsidR="00D521C9" w:rsidP="00E92BA0" w:rsidRDefault="00D521C9" w14:paraId="376BEE74" w14:textId="77777777">
            <w:pPr>
              <w:rPr>
                <w:rStyle w:val="Emphasis"/>
                <w:rFonts w:cs="Arial"/>
                <w:i w:val="0"/>
                <w:sz w:val="20"/>
                <w:szCs w:val="20"/>
              </w:rPr>
            </w:pPr>
          </w:p>
        </w:tc>
      </w:tr>
      <w:tr w:rsidRPr="006B3A03" w:rsidR="00D521C9" w:rsidTr="022F8AB7" w14:paraId="5D58C181" w14:textId="77777777">
        <w:tc>
          <w:tcPr>
            <w:tcW w:w="0" w:type="auto"/>
            <w:shd w:val="clear" w:color="auto" w:fill="auto"/>
            <w:tcMar/>
          </w:tcPr>
          <w:p w:rsidRPr="002D6E2C" w:rsidR="00D521C9" w:rsidP="00E92BA0" w:rsidRDefault="00D521C9" w14:paraId="3441946E" w14:textId="77777777">
            <w:pPr>
              <w:rPr>
                <w:rFonts w:eastAsia="Times New Roman" w:cs="Arial"/>
                <w:sz w:val="20"/>
                <w:szCs w:val="20"/>
                <w:lang w:val="en-GB" w:eastAsia="en-ZA"/>
              </w:rPr>
            </w:pPr>
            <w:r w:rsidRPr="002D6E2C">
              <w:rPr>
                <w:rFonts w:eastAsia="Times New Roman" w:cs="Arial"/>
                <w:sz w:val="20"/>
                <w:szCs w:val="20"/>
                <w:lang w:val="en-GB" w:eastAsia="en-ZA"/>
              </w:rPr>
              <w:t>Originator Code</w:t>
            </w:r>
          </w:p>
        </w:tc>
        <w:tc>
          <w:tcPr>
            <w:tcW w:w="0" w:type="auto"/>
            <w:shd w:val="clear" w:color="auto" w:fill="auto"/>
            <w:tcMar/>
          </w:tcPr>
          <w:p w:rsidRPr="002D6E2C" w:rsidR="00D521C9" w:rsidP="00E92BA0" w:rsidRDefault="00D521C9" w14:paraId="52E802B9" w14:textId="77777777">
            <w:pPr>
              <w:rPr>
                <w:rStyle w:val="Emphasis"/>
                <w:rFonts w:cs="Arial"/>
                <w:i w:val="0"/>
                <w:sz w:val="20"/>
                <w:szCs w:val="20"/>
              </w:rPr>
            </w:pPr>
            <w:r w:rsidRPr="002D6E2C">
              <w:rPr>
                <w:rStyle w:val="Emphasis"/>
                <w:rFonts w:cs="Arial"/>
                <w:sz w:val="20"/>
                <w:szCs w:val="20"/>
              </w:rPr>
              <w:t>9(01)</w:t>
            </w:r>
          </w:p>
        </w:tc>
        <w:tc>
          <w:tcPr>
            <w:tcW w:w="0" w:type="auto"/>
            <w:shd w:val="clear" w:color="auto" w:fill="auto"/>
            <w:tcMar/>
          </w:tcPr>
          <w:p w:rsidRPr="002D6E2C" w:rsidR="00D521C9" w:rsidP="00E92BA0" w:rsidRDefault="00D521C9" w14:paraId="29BD46FB" w14:textId="77777777">
            <w:pPr>
              <w:rPr>
                <w:rStyle w:val="Emphasis"/>
                <w:rFonts w:cs="Arial"/>
                <w:i w:val="0"/>
                <w:sz w:val="20"/>
                <w:szCs w:val="20"/>
              </w:rPr>
            </w:pPr>
          </w:p>
        </w:tc>
      </w:tr>
      <w:tr w:rsidRPr="006B3A03" w:rsidR="00D521C9" w:rsidTr="022F8AB7" w14:paraId="07FDEDB2" w14:textId="77777777">
        <w:tc>
          <w:tcPr>
            <w:tcW w:w="0" w:type="auto"/>
            <w:shd w:val="clear" w:color="auto" w:fill="auto"/>
            <w:tcMar/>
          </w:tcPr>
          <w:p w:rsidRPr="002D6E2C" w:rsidR="00D521C9" w:rsidP="00E92BA0" w:rsidRDefault="00D521C9" w14:paraId="31046627" w14:textId="77777777">
            <w:pPr>
              <w:rPr>
                <w:rFonts w:eastAsia="Times New Roman" w:cs="Arial"/>
                <w:sz w:val="20"/>
                <w:szCs w:val="20"/>
                <w:lang w:val="en-GB" w:eastAsia="en-ZA"/>
              </w:rPr>
            </w:pPr>
            <w:r w:rsidRPr="002D6E2C">
              <w:rPr>
                <w:rFonts w:eastAsia="Times New Roman" w:cs="Arial"/>
                <w:sz w:val="20"/>
                <w:szCs w:val="20"/>
                <w:lang w:val="en-GB" w:eastAsia="en-ZA"/>
              </w:rPr>
              <w:t>Responder Code</w:t>
            </w:r>
          </w:p>
        </w:tc>
        <w:tc>
          <w:tcPr>
            <w:tcW w:w="0" w:type="auto"/>
            <w:shd w:val="clear" w:color="auto" w:fill="auto"/>
            <w:tcMar/>
          </w:tcPr>
          <w:p w:rsidRPr="002D6E2C" w:rsidR="00D521C9" w:rsidP="00E92BA0" w:rsidRDefault="00D521C9" w14:paraId="10CFBC6A" w14:textId="77777777">
            <w:pPr>
              <w:rPr>
                <w:rStyle w:val="Emphasis"/>
                <w:rFonts w:cs="Arial"/>
                <w:i w:val="0"/>
                <w:sz w:val="20"/>
                <w:szCs w:val="20"/>
              </w:rPr>
            </w:pPr>
            <w:r w:rsidRPr="002D6E2C">
              <w:rPr>
                <w:rStyle w:val="Emphasis"/>
                <w:rFonts w:cs="Arial"/>
                <w:sz w:val="20"/>
                <w:szCs w:val="20"/>
              </w:rPr>
              <w:t>9(01)</w:t>
            </w:r>
          </w:p>
        </w:tc>
        <w:tc>
          <w:tcPr>
            <w:tcW w:w="0" w:type="auto"/>
            <w:shd w:val="clear" w:color="auto" w:fill="auto"/>
            <w:tcMar/>
          </w:tcPr>
          <w:p w:rsidRPr="002D6E2C" w:rsidR="00D521C9" w:rsidP="00E92BA0" w:rsidRDefault="00D521C9" w14:paraId="0C7BE49C" w14:textId="77777777">
            <w:pPr>
              <w:rPr>
                <w:rStyle w:val="Emphasis"/>
                <w:rFonts w:cs="Arial"/>
                <w:i w:val="0"/>
                <w:sz w:val="20"/>
                <w:szCs w:val="20"/>
              </w:rPr>
            </w:pPr>
          </w:p>
        </w:tc>
      </w:tr>
      <w:tr w:rsidRPr="006B3A03" w:rsidR="00D521C9" w:rsidTr="022F8AB7" w14:paraId="61446106" w14:textId="77777777">
        <w:tc>
          <w:tcPr>
            <w:tcW w:w="0" w:type="auto"/>
            <w:shd w:val="clear" w:color="auto" w:fill="auto"/>
            <w:tcMar/>
          </w:tcPr>
          <w:p w:rsidRPr="002D6E2C" w:rsidR="00D521C9" w:rsidP="00E92BA0" w:rsidRDefault="00D521C9" w14:paraId="339481E8" w14:textId="77777777">
            <w:pPr>
              <w:rPr>
                <w:rFonts w:eastAsia="Times New Roman" w:cs="Arial"/>
                <w:sz w:val="20"/>
                <w:szCs w:val="20"/>
                <w:lang w:val="en-GB" w:eastAsia="en-ZA"/>
              </w:rPr>
            </w:pPr>
            <w:r w:rsidRPr="002D6E2C">
              <w:rPr>
                <w:rFonts w:eastAsia="Times New Roman" w:cs="Arial"/>
                <w:sz w:val="20"/>
                <w:szCs w:val="20"/>
                <w:lang w:val="en-GB" w:eastAsia="en-ZA"/>
              </w:rPr>
              <w:t>Message Type Identifier</w:t>
            </w:r>
          </w:p>
        </w:tc>
        <w:tc>
          <w:tcPr>
            <w:tcW w:w="0" w:type="auto"/>
            <w:shd w:val="clear" w:color="auto" w:fill="auto"/>
            <w:tcMar/>
          </w:tcPr>
          <w:p w:rsidRPr="002D6E2C" w:rsidR="00D521C9" w:rsidP="00E92BA0" w:rsidRDefault="00D521C9" w14:paraId="63487C9E" w14:textId="77777777">
            <w:pPr>
              <w:rPr>
                <w:rStyle w:val="Emphasis"/>
                <w:rFonts w:cs="Arial"/>
                <w:i w:val="0"/>
                <w:sz w:val="20"/>
                <w:szCs w:val="20"/>
              </w:rPr>
            </w:pPr>
            <w:r w:rsidRPr="002D6E2C">
              <w:rPr>
                <w:rStyle w:val="Emphasis"/>
                <w:rFonts w:cs="Arial"/>
                <w:sz w:val="20"/>
                <w:szCs w:val="20"/>
              </w:rPr>
              <w:t>9(04)</w:t>
            </w:r>
          </w:p>
        </w:tc>
        <w:tc>
          <w:tcPr>
            <w:tcW w:w="0" w:type="auto"/>
            <w:shd w:val="clear" w:color="auto" w:fill="auto"/>
            <w:tcMar/>
          </w:tcPr>
          <w:p w:rsidRPr="002D6E2C" w:rsidR="00D521C9" w:rsidP="00E92BA0" w:rsidRDefault="00D521C9" w14:paraId="6EE1A358" w14:textId="77777777">
            <w:pPr>
              <w:rPr>
                <w:rStyle w:val="Emphasis"/>
                <w:rFonts w:cs="Arial"/>
                <w:i w:val="0"/>
                <w:sz w:val="20"/>
                <w:szCs w:val="20"/>
              </w:rPr>
            </w:pPr>
            <w:r w:rsidRPr="002D6E2C">
              <w:rPr>
                <w:rFonts w:eastAsia="Times New Roman"/>
                <w:sz w:val="20"/>
                <w:szCs w:val="24"/>
                <w:lang w:val="en-GB" w:eastAsia="en-ZA"/>
              </w:rPr>
              <w:t xml:space="preserve">BIC ISO message identifier. This field must contain </w:t>
            </w:r>
            <w:r w:rsidRPr="002D6E2C">
              <w:rPr>
                <w:rFonts w:eastAsia="Times New Roman"/>
                <w:b/>
                <w:sz w:val="20"/>
                <w:szCs w:val="24"/>
                <w:lang w:val="en-GB" w:eastAsia="en-ZA"/>
              </w:rPr>
              <w:t>0200</w:t>
            </w:r>
          </w:p>
        </w:tc>
      </w:tr>
      <w:tr w:rsidRPr="006B3A03" w:rsidR="00D521C9" w:rsidTr="022F8AB7" w14:paraId="0DF69191" w14:textId="77777777">
        <w:tc>
          <w:tcPr>
            <w:tcW w:w="0" w:type="auto"/>
            <w:shd w:val="clear" w:color="auto" w:fill="auto"/>
            <w:tcMar/>
          </w:tcPr>
          <w:p w:rsidRPr="002D6E2C" w:rsidR="00D521C9" w:rsidP="00E92BA0" w:rsidRDefault="00D521C9" w14:paraId="174B1F57" w14:textId="77777777">
            <w:pPr>
              <w:rPr>
                <w:rFonts w:eastAsia="Times New Roman" w:cs="Arial"/>
                <w:sz w:val="20"/>
                <w:szCs w:val="20"/>
                <w:lang w:val="en-GB" w:eastAsia="en-ZA"/>
              </w:rPr>
            </w:pPr>
            <w:r w:rsidRPr="002D6E2C">
              <w:rPr>
                <w:rFonts w:eastAsia="Times New Roman" w:cs="Arial"/>
                <w:sz w:val="20"/>
                <w:szCs w:val="20"/>
                <w:lang w:val="en-GB" w:eastAsia="en-ZA"/>
              </w:rPr>
              <w:t>Primary Bit Map</w:t>
            </w:r>
          </w:p>
        </w:tc>
        <w:tc>
          <w:tcPr>
            <w:tcW w:w="0" w:type="auto"/>
            <w:shd w:val="clear" w:color="auto" w:fill="auto"/>
            <w:tcMar/>
          </w:tcPr>
          <w:p w:rsidRPr="002D6E2C" w:rsidR="00D521C9" w:rsidP="00E92BA0" w:rsidRDefault="00D521C9" w14:paraId="37FDFF42" w14:textId="77777777">
            <w:pPr>
              <w:rPr>
                <w:rStyle w:val="Emphasis"/>
                <w:rFonts w:cs="Arial"/>
                <w:i w:val="0"/>
                <w:sz w:val="20"/>
                <w:szCs w:val="20"/>
              </w:rPr>
            </w:pPr>
            <w:r w:rsidRPr="002D6E2C">
              <w:rPr>
                <w:rStyle w:val="Emphasis"/>
                <w:rFonts w:cs="Arial"/>
                <w:sz w:val="20"/>
                <w:szCs w:val="20"/>
              </w:rPr>
              <w:t>HEX(16)</w:t>
            </w:r>
          </w:p>
        </w:tc>
        <w:tc>
          <w:tcPr>
            <w:tcW w:w="0" w:type="auto"/>
            <w:shd w:val="clear" w:color="auto" w:fill="auto"/>
            <w:tcMar/>
          </w:tcPr>
          <w:p w:rsidRPr="002D6E2C" w:rsidR="00D521C9" w:rsidP="00E92BA0" w:rsidRDefault="00D521C9" w14:paraId="263658BA" w14:textId="77777777">
            <w:pPr>
              <w:rPr>
                <w:rStyle w:val="Emphasis"/>
                <w:rFonts w:cs="Arial"/>
                <w:i w:val="0"/>
                <w:sz w:val="20"/>
                <w:szCs w:val="20"/>
              </w:rPr>
            </w:pPr>
          </w:p>
        </w:tc>
      </w:tr>
      <w:tr w:rsidRPr="006B3A03" w:rsidR="00D521C9" w:rsidTr="022F8AB7" w14:paraId="44F191C9" w14:textId="77777777">
        <w:tc>
          <w:tcPr>
            <w:tcW w:w="0" w:type="auto"/>
            <w:gridSpan w:val="3"/>
            <w:shd w:val="clear" w:color="auto" w:fill="auto"/>
            <w:tcMar/>
          </w:tcPr>
          <w:p w:rsidRPr="002D6E2C" w:rsidR="00D521C9" w:rsidP="00E92BA0" w:rsidRDefault="00D521C9" w14:paraId="473B31C8" w14:textId="77777777">
            <w:pPr>
              <w:rPr>
                <w:rStyle w:val="Emphasis"/>
                <w:rFonts w:cs="Arial"/>
                <w:b/>
                <w:i w:val="0"/>
                <w:sz w:val="20"/>
                <w:szCs w:val="20"/>
                <w:u w:val="single"/>
              </w:rPr>
            </w:pPr>
            <w:r w:rsidRPr="002D6E2C">
              <w:rPr>
                <w:rStyle w:val="Emphasis"/>
                <w:rFonts w:cs="Arial"/>
                <w:b/>
                <w:sz w:val="20"/>
                <w:szCs w:val="20"/>
                <w:u w:val="single"/>
              </w:rPr>
              <w:t>Data Elements</w:t>
            </w:r>
          </w:p>
        </w:tc>
      </w:tr>
      <w:tr w:rsidRPr="006B3A03" w:rsidR="00D521C9" w:rsidTr="022F8AB7" w14:paraId="7B29C0D9" w14:textId="77777777">
        <w:tc>
          <w:tcPr>
            <w:tcW w:w="0" w:type="auto"/>
            <w:shd w:val="clear" w:color="auto" w:fill="auto"/>
            <w:tcMar/>
          </w:tcPr>
          <w:p w:rsidRPr="002D6E2C" w:rsidR="00D521C9" w:rsidP="00E92BA0" w:rsidRDefault="00D521C9" w14:paraId="0272947B" w14:textId="77777777">
            <w:pPr>
              <w:rPr>
                <w:rStyle w:val="Emphasis"/>
                <w:rFonts w:cs="Arial"/>
                <w:i w:val="0"/>
                <w:sz w:val="20"/>
                <w:szCs w:val="20"/>
              </w:rPr>
            </w:pPr>
            <w:r w:rsidRPr="002D6E2C">
              <w:rPr>
                <w:rFonts w:eastAsia="Times New Roman"/>
                <w:b/>
                <w:sz w:val="20"/>
                <w:szCs w:val="24"/>
                <w:lang w:val="en-GB" w:eastAsia="en-ZA"/>
              </w:rPr>
              <w:t>P-1</w:t>
            </w:r>
            <w:r w:rsidRPr="002D6E2C">
              <w:rPr>
                <w:rFonts w:eastAsia="Times New Roman"/>
                <w:sz w:val="20"/>
                <w:szCs w:val="24"/>
                <w:lang w:val="en-GB" w:eastAsia="en-ZA"/>
              </w:rPr>
              <w:t xml:space="preserve"> Secondary Bit Map</w:t>
            </w:r>
          </w:p>
        </w:tc>
        <w:tc>
          <w:tcPr>
            <w:tcW w:w="0" w:type="auto"/>
            <w:shd w:val="clear" w:color="auto" w:fill="auto"/>
            <w:tcMar/>
          </w:tcPr>
          <w:p w:rsidRPr="002D6E2C" w:rsidR="00D521C9" w:rsidP="00E92BA0" w:rsidRDefault="00D521C9" w14:paraId="00B6D89A" w14:textId="77777777">
            <w:pPr>
              <w:rPr>
                <w:rStyle w:val="Emphasis"/>
                <w:rFonts w:cs="Arial"/>
                <w:i w:val="0"/>
                <w:sz w:val="20"/>
                <w:szCs w:val="20"/>
              </w:rPr>
            </w:pPr>
            <w:r w:rsidRPr="002D6E2C">
              <w:rPr>
                <w:rStyle w:val="Emphasis"/>
                <w:rFonts w:cs="Arial"/>
                <w:sz w:val="20"/>
                <w:szCs w:val="20"/>
              </w:rPr>
              <w:t>HEX (16)</w:t>
            </w:r>
          </w:p>
        </w:tc>
        <w:tc>
          <w:tcPr>
            <w:tcW w:w="0" w:type="auto"/>
            <w:shd w:val="clear" w:color="auto" w:fill="auto"/>
            <w:tcMar/>
          </w:tcPr>
          <w:p w:rsidRPr="002D6E2C" w:rsidR="00D521C9" w:rsidP="00E92BA0" w:rsidRDefault="00D521C9" w14:paraId="01A03BFB" w14:textId="77777777">
            <w:pPr>
              <w:rPr>
                <w:rStyle w:val="Emphasis"/>
                <w:rFonts w:cs="Arial"/>
                <w:i w:val="0"/>
                <w:sz w:val="20"/>
                <w:szCs w:val="20"/>
              </w:rPr>
            </w:pPr>
            <w:r w:rsidRPr="002D6E2C">
              <w:rPr>
                <w:rStyle w:val="Emphasis"/>
                <w:rFonts w:cs="Arial"/>
                <w:sz w:val="20"/>
                <w:szCs w:val="20"/>
              </w:rPr>
              <w:t>Identifies the elements</w:t>
            </w:r>
          </w:p>
        </w:tc>
      </w:tr>
      <w:tr w:rsidRPr="006B3A03" w:rsidR="00D521C9" w:rsidTr="022F8AB7" w14:paraId="1E4E777A" w14:textId="77777777">
        <w:tc>
          <w:tcPr>
            <w:tcW w:w="0" w:type="auto"/>
            <w:shd w:val="clear" w:color="auto" w:fill="auto"/>
            <w:tcMar/>
          </w:tcPr>
          <w:p w:rsidRPr="002D6E2C" w:rsidR="00D521C9" w:rsidP="00E92BA0" w:rsidRDefault="00D521C9" w14:paraId="0BD84C83" w14:textId="77777777">
            <w:pPr>
              <w:rPr>
                <w:rStyle w:val="Emphasis"/>
                <w:rFonts w:cs="Arial"/>
                <w:i w:val="0"/>
                <w:sz w:val="20"/>
                <w:szCs w:val="20"/>
              </w:rPr>
            </w:pPr>
            <w:r w:rsidRPr="002D6E2C">
              <w:rPr>
                <w:rFonts w:eastAsia="Times New Roman"/>
                <w:b/>
                <w:sz w:val="20"/>
                <w:szCs w:val="24"/>
                <w:lang w:val="en-GB" w:eastAsia="en-ZA"/>
              </w:rPr>
              <w:t>P-3</w:t>
            </w:r>
            <w:r w:rsidRPr="002D6E2C">
              <w:rPr>
                <w:rFonts w:eastAsia="Times New Roman"/>
                <w:sz w:val="20"/>
                <w:szCs w:val="24"/>
                <w:lang w:val="en-GB" w:eastAsia="en-ZA"/>
              </w:rPr>
              <w:t xml:space="preserve"> Processing Code</w:t>
            </w:r>
          </w:p>
        </w:tc>
        <w:tc>
          <w:tcPr>
            <w:tcW w:w="0" w:type="auto"/>
            <w:shd w:val="clear" w:color="auto" w:fill="auto"/>
            <w:tcMar/>
          </w:tcPr>
          <w:p w:rsidRPr="002D6E2C" w:rsidR="00D521C9" w:rsidP="00E92BA0" w:rsidRDefault="00D521C9" w14:paraId="03FBF710" w14:textId="77777777">
            <w:pPr>
              <w:rPr>
                <w:rStyle w:val="Emphasis"/>
                <w:rFonts w:cs="Arial"/>
                <w:i w:val="0"/>
                <w:sz w:val="20"/>
                <w:szCs w:val="20"/>
              </w:rPr>
            </w:pPr>
            <w:r w:rsidRPr="002D6E2C">
              <w:rPr>
                <w:rStyle w:val="Emphasis"/>
                <w:rFonts w:cs="Arial"/>
                <w:sz w:val="20"/>
                <w:szCs w:val="20"/>
              </w:rPr>
              <w:t>9 (06)</w:t>
            </w:r>
          </w:p>
        </w:tc>
        <w:tc>
          <w:tcPr>
            <w:tcW w:w="0" w:type="auto"/>
            <w:shd w:val="clear" w:color="auto" w:fill="auto"/>
            <w:tcMar/>
          </w:tcPr>
          <w:p w:rsidRPr="002D6E2C" w:rsidR="00D521C9" w:rsidP="00E92BA0" w:rsidRDefault="00D521C9" w14:paraId="7441E080" w14:textId="77777777">
            <w:pPr>
              <w:rPr>
                <w:rStyle w:val="Emphasis"/>
                <w:rFonts w:cs="Arial"/>
                <w:i w:val="0"/>
                <w:sz w:val="20"/>
                <w:szCs w:val="20"/>
              </w:rPr>
            </w:pPr>
            <w:r w:rsidRPr="002D6E2C">
              <w:rPr>
                <w:rFonts w:eastAsia="Times New Roman"/>
                <w:sz w:val="20"/>
                <w:szCs w:val="24"/>
                <w:lang w:val="en-GB" w:eastAsia="en-ZA"/>
              </w:rPr>
              <w:t>Account Type in 3</w:t>
            </w:r>
            <w:r w:rsidRPr="002D6E2C">
              <w:rPr>
                <w:rFonts w:eastAsia="Times New Roman"/>
                <w:sz w:val="20"/>
                <w:szCs w:val="24"/>
                <w:vertAlign w:val="superscript"/>
                <w:lang w:val="en-GB" w:eastAsia="en-ZA"/>
              </w:rPr>
              <w:t>rd</w:t>
            </w:r>
            <w:r w:rsidRPr="002D6E2C">
              <w:rPr>
                <w:rFonts w:eastAsia="Times New Roman"/>
                <w:sz w:val="20"/>
                <w:szCs w:val="24"/>
                <w:lang w:val="en-GB" w:eastAsia="en-ZA"/>
              </w:rPr>
              <w:t xml:space="preserve"> and 4</w:t>
            </w:r>
            <w:r w:rsidRPr="002D6E2C">
              <w:rPr>
                <w:rFonts w:eastAsia="Times New Roman"/>
                <w:sz w:val="20"/>
                <w:szCs w:val="24"/>
                <w:vertAlign w:val="superscript"/>
                <w:lang w:val="en-GB" w:eastAsia="en-ZA"/>
              </w:rPr>
              <w:t>th</w:t>
            </w:r>
            <w:r w:rsidRPr="002D6E2C">
              <w:rPr>
                <w:rFonts w:eastAsia="Times New Roman"/>
                <w:sz w:val="20"/>
                <w:szCs w:val="24"/>
                <w:lang w:val="en-GB" w:eastAsia="en-ZA"/>
              </w:rPr>
              <w:t xml:space="preserve"> positions</w:t>
            </w:r>
          </w:p>
        </w:tc>
      </w:tr>
      <w:tr w:rsidRPr="006B3A03" w:rsidR="00D521C9" w:rsidTr="022F8AB7" w14:paraId="06E8BF78" w14:textId="77777777">
        <w:tc>
          <w:tcPr>
            <w:tcW w:w="0" w:type="auto"/>
            <w:shd w:val="clear" w:color="auto" w:fill="auto"/>
            <w:tcMar/>
          </w:tcPr>
          <w:p w:rsidRPr="002D6E2C" w:rsidR="00D521C9" w:rsidP="00E92BA0" w:rsidRDefault="00D521C9" w14:paraId="434A493B" w14:textId="77777777">
            <w:pPr>
              <w:rPr>
                <w:rFonts w:eastAsia="Times New Roman"/>
                <w:b/>
                <w:sz w:val="20"/>
                <w:szCs w:val="24"/>
                <w:lang w:val="en-GB" w:eastAsia="en-ZA"/>
              </w:rPr>
            </w:pPr>
            <w:r w:rsidRPr="002D6E2C">
              <w:rPr>
                <w:rFonts w:eastAsia="Times New Roman"/>
                <w:b/>
                <w:sz w:val="20"/>
                <w:szCs w:val="24"/>
                <w:lang w:val="en-GB" w:eastAsia="en-ZA"/>
              </w:rPr>
              <w:t>P-4</w:t>
            </w:r>
            <w:r w:rsidRPr="002D6E2C">
              <w:rPr>
                <w:rFonts w:eastAsia="Times New Roman"/>
                <w:sz w:val="20"/>
                <w:szCs w:val="24"/>
                <w:lang w:val="en-GB" w:eastAsia="en-ZA"/>
              </w:rPr>
              <w:t xml:space="preserve"> Transaction Amount</w:t>
            </w:r>
          </w:p>
        </w:tc>
        <w:tc>
          <w:tcPr>
            <w:tcW w:w="0" w:type="auto"/>
            <w:shd w:val="clear" w:color="auto" w:fill="auto"/>
            <w:tcMar/>
          </w:tcPr>
          <w:p w:rsidRPr="002D6E2C" w:rsidR="00D521C9" w:rsidP="00E92BA0" w:rsidRDefault="00D521C9" w14:paraId="13E821F8" w14:textId="77777777">
            <w:pPr>
              <w:rPr>
                <w:rStyle w:val="Emphasis"/>
                <w:rFonts w:cs="Arial"/>
                <w:i w:val="0"/>
                <w:sz w:val="20"/>
                <w:szCs w:val="20"/>
              </w:rPr>
            </w:pPr>
            <w:r w:rsidRPr="002D6E2C">
              <w:rPr>
                <w:rStyle w:val="Emphasis"/>
                <w:rFonts w:cs="Arial"/>
                <w:sz w:val="20"/>
                <w:szCs w:val="20"/>
              </w:rPr>
              <w:t>9 (12)</w:t>
            </w:r>
          </w:p>
        </w:tc>
        <w:tc>
          <w:tcPr>
            <w:tcW w:w="0" w:type="auto"/>
            <w:shd w:val="clear" w:color="auto" w:fill="auto"/>
            <w:tcMar/>
          </w:tcPr>
          <w:p w:rsidRPr="002D6E2C" w:rsidR="00D521C9" w:rsidP="00E92BA0" w:rsidRDefault="00D521C9" w14:paraId="4B6BF026" w14:textId="77777777">
            <w:pPr>
              <w:rPr>
                <w:rFonts w:eastAsia="Times New Roman"/>
                <w:sz w:val="20"/>
                <w:szCs w:val="24"/>
                <w:lang w:val="en-GB" w:eastAsia="en-ZA"/>
              </w:rPr>
            </w:pPr>
            <w:r>
              <w:rPr>
                <w:rFonts w:eastAsia="Times New Roman"/>
                <w:sz w:val="20"/>
                <w:szCs w:val="24"/>
                <w:lang w:val="en-GB" w:eastAsia="en-ZA"/>
              </w:rPr>
              <w:t>Must be 0</w:t>
            </w:r>
          </w:p>
        </w:tc>
      </w:tr>
      <w:tr w:rsidRPr="006B3A03" w:rsidR="00D521C9" w:rsidTr="022F8AB7" w14:paraId="78FFCB38" w14:textId="77777777">
        <w:tc>
          <w:tcPr>
            <w:tcW w:w="0" w:type="auto"/>
            <w:shd w:val="clear" w:color="auto" w:fill="auto"/>
            <w:tcMar/>
          </w:tcPr>
          <w:p w:rsidRPr="002D6E2C" w:rsidR="00D521C9" w:rsidP="00E92BA0" w:rsidRDefault="00D521C9" w14:paraId="2A061405" w14:textId="77777777">
            <w:pPr>
              <w:rPr>
                <w:rFonts w:eastAsia="Times New Roman"/>
                <w:sz w:val="20"/>
                <w:szCs w:val="24"/>
                <w:lang w:val="en-GB" w:eastAsia="en-ZA"/>
              </w:rPr>
            </w:pPr>
            <w:r w:rsidRPr="002D6E2C">
              <w:rPr>
                <w:rFonts w:eastAsia="Times New Roman"/>
                <w:b/>
                <w:sz w:val="20"/>
                <w:szCs w:val="24"/>
                <w:lang w:val="en-GB" w:eastAsia="en-ZA"/>
              </w:rPr>
              <w:t>P-7</w:t>
            </w:r>
            <w:r w:rsidRPr="002D6E2C">
              <w:rPr>
                <w:rFonts w:eastAsia="Times New Roman"/>
                <w:sz w:val="20"/>
                <w:szCs w:val="24"/>
                <w:lang w:val="en-GB" w:eastAsia="en-ZA"/>
              </w:rPr>
              <w:t xml:space="preserve"> Transmission Date and Time</w:t>
            </w:r>
          </w:p>
        </w:tc>
        <w:tc>
          <w:tcPr>
            <w:tcW w:w="0" w:type="auto"/>
            <w:shd w:val="clear" w:color="auto" w:fill="auto"/>
            <w:tcMar/>
          </w:tcPr>
          <w:p w:rsidRPr="002D6E2C" w:rsidR="00D521C9" w:rsidP="00E92BA0" w:rsidRDefault="00D521C9" w14:paraId="463ACAD9" w14:textId="77777777">
            <w:pPr>
              <w:rPr>
                <w:rStyle w:val="Emphasis"/>
                <w:rFonts w:cs="Arial"/>
                <w:i w:val="0"/>
                <w:sz w:val="20"/>
                <w:szCs w:val="20"/>
              </w:rPr>
            </w:pPr>
            <w:r w:rsidRPr="002D6E2C">
              <w:rPr>
                <w:rStyle w:val="Emphasis"/>
                <w:rFonts w:cs="Arial"/>
                <w:sz w:val="20"/>
                <w:szCs w:val="20"/>
              </w:rPr>
              <w:t>9 (06)</w:t>
            </w:r>
          </w:p>
        </w:tc>
        <w:tc>
          <w:tcPr>
            <w:tcW w:w="0" w:type="auto"/>
            <w:shd w:val="clear" w:color="auto" w:fill="auto"/>
            <w:tcMar/>
          </w:tcPr>
          <w:p w:rsidRPr="002D6E2C" w:rsidR="00D521C9" w:rsidP="00E92BA0" w:rsidRDefault="00D521C9" w14:paraId="5884C82A" w14:textId="77777777">
            <w:pPr>
              <w:rPr>
                <w:rStyle w:val="Emphasis"/>
                <w:rFonts w:cs="Arial"/>
                <w:i w:val="0"/>
                <w:sz w:val="20"/>
                <w:szCs w:val="20"/>
              </w:rPr>
            </w:pPr>
            <w:r w:rsidRPr="002D6E2C">
              <w:rPr>
                <w:rFonts w:eastAsia="Times New Roman"/>
                <w:sz w:val="20"/>
                <w:szCs w:val="24"/>
                <w:lang w:val="en-GB" w:eastAsia="en-ZA"/>
              </w:rPr>
              <w:t>Date and time in format (UTC)</w:t>
            </w:r>
            <w:r w:rsidRPr="002D6E2C">
              <w:rPr>
                <w:rFonts w:eastAsia="Times New Roman"/>
                <w:b/>
                <w:sz w:val="20"/>
                <w:szCs w:val="24"/>
                <w:lang w:val="en-GB" w:eastAsia="en-ZA"/>
              </w:rPr>
              <w:t xml:space="preserve"> MMDDHHMMSS</w:t>
            </w:r>
          </w:p>
        </w:tc>
      </w:tr>
      <w:tr w:rsidRPr="006B3A03" w:rsidR="00D521C9" w:rsidTr="022F8AB7" w14:paraId="24E130C7" w14:textId="77777777">
        <w:tc>
          <w:tcPr>
            <w:tcW w:w="0" w:type="auto"/>
            <w:shd w:val="clear" w:color="auto" w:fill="auto"/>
            <w:tcMar/>
          </w:tcPr>
          <w:p w:rsidRPr="002D6E2C" w:rsidR="00D521C9" w:rsidP="00E92BA0" w:rsidRDefault="00D521C9" w14:paraId="08242CFE" w14:textId="77777777">
            <w:pPr>
              <w:spacing w:after="58"/>
              <w:rPr>
                <w:rFonts w:eastAsia="Times New Roman"/>
                <w:sz w:val="20"/>
                <w:szCs w:val="24"/>
                <w:lang w:val="en-GB" w:eastAsia="en-ZA"/>
              </w:rPr>
            </w:pPr>
            <w:r w:rsidRPr="002D6E2C">
              <w:rPr>
                <w:rFonts w:eastAsia="Times New Roman"/>
                <w:b/>
                <w:sz w:val="20"/>
                <w:szCs w:val="24"/>
                <w:lang w:val="en-GB" w:eastAsia="en-ZA"/>
              </w:rPr>
              <w:t>P-11</w:t>
            </w:r>
            <w:r w:rsidRPr="002D6E2C">
              <w:rPr>
                <w:rFonts w:eastAsia="Times New Roman"/>
                <w:sz w:val="20"/>
                <w:szCs w:val="24"/>
                <w:lang w:val="en-GB" w:eastAsia="en-ZA"/>
              </w:rPr>
              <w:t xml:space="preserve"> System Trace Audit Number</w:t>
            </w:r>
          </w:p>
        </w:tc>
        <w:tc>
          <w:tcPr>
            <w:tcW w:w="0" w:type="auto"/>
            <w:shd w:val="clear" w:color="auto" w:fill="auto"/>
            <w:tcMar/>
          </w:tcPr>
          <w:p w:rsidRPr="002D6E2C" w:rsidR="00D521C9" w:rsidP="00E92BA0" w:rsidRDefault="00D521C9" w14:paraId="6EDEB34F" w14:textId="77777777">
            <w:pPr>
              <w:rPr>
                <w:rStyle w:val="Emphasis"/>
                <w:rFonts w:cs="Arial"/>
                <w:i w:val="0"/>
                <w:sz w:val="20"/>
                <w:szCs w:val="20"/>
              </w:rPr>
            </w:pPr>
            <w:r w:rsidRPr="002D6E2C">
              <w:rPr>
                <w:rFonts w:eastAsia="Times New Roman"/>
                <w:sz w:val="20"/>
                <w:szCs w:val="24"/>
                <w:lang w:val="en-GB" w:eastAsia="en-ZA"/>
              </w:rPr>
              <w:t>9 (06)</w:t>
            </w:r>
          </w:p>
        </w:tc>
        <w:tc>
          <w:tcPr>
            <w:tcW w:w="0" w:type="auto"/>
            <w:shd w:val="clear" w:color="auto" w:fill="auto"/>
            <w:tcMar/>
          </w:tcPr>
          <w:p w:rsidRPr="002D6E2C" w:rsidR="00D521C9" w:rsidP="00E92BA0" w:rsidRDefault="00D521C9" w14:paraId="7091CFE3" w14:textId="77777777">
            <w:pPr>
              <w:rPr>
                <w:rFonts w:cs="Arial"/>
                <w:iCs/>
                <w:sz w:val="20"/>
                <w:szCs w:val="20"/>
              </w:rPr>
            </w:pPr>
            <w:r w:rsidRPr="002D6E2C">
              <w:rPr>
                <w:rFonts w:eastAsia="Times New Roman"/>
                <w:sz w:val="20"/>
                <w:szCs w:val="24"/>
                <w:lang w:val="en-GB" w:eastAsia="en-ZA"/>
              </w:rPr>
              <w:t>Used for matching responses to messages</w:t>
            </w:r>
          </w:p>
        </w:tc>
      </w:tr>
      <w:tr w:rsidRPr="006B3A03" w:rsidR="00D521C9" w:rsidTr="022F8AB7" w14:paraId="4DFD384D" w14:textId="77777777">
        <w:tc>
          <w:tcPr>
            <w:tcW w:w="0" w:type="auto"/>
            <w:shd w:val="clear" w:color="auto" w:fill="auto"/>
            <w:tcMar/>
          </w:tcPr>
          <w:p w:rsidRPr="002D6E2C" w:rsidR="00D521C9" w:rsidP="00E92BA0" w:rsidRDefault="00D521C9" w14:paraId="6E18F8C3" w14:textId="77777777">
            <w:pPr>
              <w:spacing w:after="58"/>
              <w:rPr>
                <w:rFonts w:eastAsia="Times New Roman"/>
                <w:sz w:val="20"/>
                <w:szCs w:val="24"/>
                <w:lang w:val="en-GB" w:eastAsia="en-ZA"/>
              </w:rPr>
            </w:pPr>
            <w:r w:rsidRPr="002D6E2C">
              <w:rPr>
                <w:rFonts w:eastAsia="Times New Roman"/>
                <w:b/>
                <w:sz w:val="20"/>
                <w:szCs w:val="24"/>
                <w:lang w:val="en-GB" w:eastAsia="en-ZA"/>
              </w:rPr>
              <w:t>P-12</w:t>
            </w:r>
            <w:r w:rsidRPr="002D6E2C">
              <w:rPr>
                <w:rFonts w:eastAsia="Times New Roman"/>
                <w:sz w:val="20"/>
                <w:szCs w:val="24"/>
                <w:lang w:val="en-GB" w:eastAsia="en-ZA"/>
              </w:rPr>
              <w:t xml:space="preserve"> Local Transaction Time</w:t>
            </w:r>
          </w:p>
        </w:tc>
        <w:tc>
          <w:tcPr>
            <w:tcW w:w="0" w:type="auto"/>
            <w:shd w:val="clear" w:color="auto" w:fill="auto"/>
            <w:tcMar/>
          </w:tcPr>
          <w:p w:rsidRPr="002D6E2C" w:rsidR="00D521C9" w:rsidP="00E92BA0" w:rsidRDefault="00D521C9" w14:paraId="4F0C5311" w14:textId="77777777">
            <w:pPr>
              <w:rPr>
                <w:rStyle w:val="Emphasis"/>
                <w:rFonts w:cs="Arial"/>
                <w:i w:val="0"/>
                <w:sz w:val="20"/>
                <w:szCs w:val="20"/>
              </w:rPr>
            </w:pPr>
            <w:r w:rsidRPr="002D6E2C">
              <w:rPr>
                <w:rFonts w:eastAsia="Times New Roman"/>
                <w:sz w:val="20"/>
                <w:szCs w:val="24"/>
                <w:lang w:val="en-GB" w:eastAsia="en-ZA"/>
              </w:rPr>
              <w:t>9 (06)</w:t>
            </w:r>
          </w:p>
        </w:tc>
        <w:tc>
          <w:tcPr>
            <w:tcW w:w="0" w:type="auto"/>
            <w:shd w:val="clear" w:color="auto" w:fill="auto"/>
            <w:tcMar/>
          </w:tcPr>
          <w:p w:rsidRPr="002D6E2C" w:rsidR="00D521C9" w:rsidP="00E92BA0" w:rsidRDefault="00D521C9" w14:paraId="26DB8154" w14:textId="77777777">
            <w:pPr>
              <w:rPr>
                <w:rStyle w:val="Emphasis"/>
                <w:rFonts w:cs="Arial"/>
                <w:i w:val="0"/>
                <w:sz w:val="20"/>
                <w:szCs w:val="20"/>
              </w:rPr>
            </w:pPr>
            <w:r w:rsidRPr="002D6E2C">
              <w:rPr>
                <w:rFonts w:eastAsia="Times New Roman"/>
                <w:sz w:val="20"/>
                <w:szCs w:val="24"/>
                <w:lang w:val="en-GB" w:eastAsia="en-ZA"/>
              </w:rPr>
              <w:t xml:space="preserve">Time in format </w:t>
            </w:r>
            <w:r w:rsidRPr="002D6E2C">
              <w:rPr>
                <w:rFonts w:eastAsia="Times New Roman"/>
                <w:b/>
                <w:sz w:val="20"/>
                <w:szCs w:val="24"/>
                <w:lang w:val="en-GB" w:eastAsia="en-ZA"/>
              </w:rPr>
              <w:t>HHMMSS</w:t>
            </w:r>
          </w:p>
        </w:tc>
      </w:tr>
      <w:tr w:rsidRPr="006B3A03" w:rsidR="00D521C9" w:rsidTr="022F8AB7" w14:paraId="5093AC4D" w14:textId="77777777">
        <w:tc>
          <w:tcPr>
            <w:tcW w:w="0" w:type="auto"/>
            <w:shd w:val="clear" w:color="auto" w:fill="auto"/>
            <w:tcMar/>
          </w:tcPr>
          <w:p w:rsidRPr="002D6E2C" w:rsidR="00D521C9" w:rsidP="00E92BA0" w:rsidRDefault="00D521C9" w14:paraId="0665B213" w14:textId="77777777">
            <w:pPr>
              <w:rPr>
                <w:rFonts w:eastAsia="Times New Roman"/>
                <w:sz w:val="20"/>
                <w:szCs w:val="24"/>
                <w:lang w:val="en-GB" w:eastAsia="en-ZA"/>
              </w:rPr>
            </w:pPr>
            <w:r w:rsidRPr="002D6E2C">
              <w:rPr>
                <w:rFonts w:eastAsia="Times New Roman"/>
                <w:b/>
                <w:sz w:val="20"/>
                <w:szCs w:val="24"/>
                <w:lang w:val="en-GB" w:eastAsia="en-ZA"/>
              </w:rPr>
              <w:t>P-13</w:t>
            </w:r>
            <w:r w:rsidRPr="002D6E2C">
              <w:rPr>
                <w:rFonts w:eastAsia="Times New Roman"/>
                <w:sz w:val="20"/>
                <w:szCs w:val="24"/>
                <w:lang w:val="en-GB" w:eastAsia="en-ZA"/>
              </w:rPr>
              <w:t xml:space="preserve"> Local Transaction Date</w:t>
            </w:r>
          </w:p>
        </w:tc>
        <w:tc>
          <w:tcPr>
            <w:tcW w:w="0" w:type="auto"/>
            <w:shd w:val="clear" w:color="auto" w:fill="auto"/>
            <w:tcMar/>
          </w:tcPr>
          <w:p w:rsidRPr="002D6E2C" w:rsidR="00D521C9" w:rsidP="00E92BA0" w:rsidRDefault="00D521C9" w14:paraId="066D3D0D" w14:textId="77777777">
            <w:pPr>
              <w:rPr>
                <w:rStyle w:val="Emphasis"/>
                <w:rFonts w:cs="Arial"/>
                <w:i w:val="0"/>
                <w:sz w:val="20"/>
                <w:szCs w:val="20"/>
              </w:rPr>
            </w:pPr>
            <w:r w:rsidRPr="002D6E2C">
              <w:rPr>
                <w:rFonts w:eastAsia="Times New Roman"/>
                <w:sz w:val="20"/>
                <w:szCs w:val="24"/>
                <w:lang w:val="en-GB" w:eastAsia="en-ZA"/>
              </w:rPr>
              <w:t>9 (04)</w:t>
            </w:r>
          </w:p>
        </w:tc>
        <w:tc>
          <w:tcPr>
            <w:tcW w:w="0" w:type="auto"/>
            <w:shd w:val="clear" w:color="auto" w:fill="auto"/>
            <w:tcMar/>
          </w:tcPr>
          <w:p w:rsidRPr="002D6E2C" w:rsidR="00D521C9" w:rsidP="00E92BA0" w:rsidRDefault="00D521C9" w14:paraId="27CBCD67" w14:textId="77777777">
            <w:pPr>
              <w:rPr>
                <w:rStyle w:val="Emphasis"/>
                <w:rFonts w:cs="Arial"/>
                <w:i w:val="0"/>
                <w:sz w:val="20"/>
                <w:szCs w:val="20"/>
              </w:rPr>
            </w:pPr>
            <w:r w:rsidRPr="002D6E2C">
              <w:rPr>
                <w:rFonts w:eastAsia="Times New Roman"/>
                <w:sz w:val="20"/>
                <w:szCs w:val="24"/>
                <w:lang w:val="en-GB" w:eastAsia="en-ZA"/>
              </w:rPr>
              <w:t xml:space="preserve">Date in format </w:t>
            </w:r>
            <w:r w:rsidRPr="002D6E2C">
              <w:rPr>
                <w:rFonts w:eastAsia="Times New Roman"/>
                <w:b/>
                <w:sz w:val="20"/>
                <w:szCs w:val="24"/>
                <w:lang w:val="en-GB" w:eastAsia="en-ZA"/>
              </w:rPr>
              <w:t>MMDD</w:t>
            </w:r>
          </w:p>
        </w:tc>
      </w:tr>
      <w:tr w:rsidRPr="006B3A03" w:rsidR="00D521C9" w:rsidTr="022F8AB7" w14:paraId="5F47F577" w14:textId="77777777">
        <w:tc>
          <w:tcPr>
            <w:tcW w:w="0" w:type="auto"/>
            <w:shd w:val="clear" w:color="auto" w:fill="auto"/>
            <w:tcMar/>
          </w:tcPr>
          <w:p w:rsidRPr="002D6E2C" w:rsidR="00D521C9" w:rsidP="00E92BA0" w:rsidRDefault="00D521C9" w14:paraId="4C45F58A" w14:textId="77777777">
            <w:pPr>
              <w:rPr>
                <w:rFonts w:eastAsia="Times New Roman"/>
                <w:sz w:val="20"/>
                <w:szCs w:val="24"/>
                <w:lang w:val="en-GB" w:eastAsia="en-ZA"/>
              </w:rPr>
            </w:pPr>
            <w:r w:rsidRPr="002D6E2C">
              <w:rPr>
                <w:rFonts w:eastAsia="Times New Roman"/>
                <w:b/>
                <w:sz w:val="20"/>
                <w:szCs w:val="24"/>
                <w:lang w:val="en-GB" w:eastAsia="en-ZA"/>
              </w:rPr>
              <w:t>P-14</w:t>
            </w:r>
            <w:r w:rsidRPr="002D6E2C">
              <w:rPr>
                <w:rFonts w:eastAsia="Times New Roman"/>
                <w:sz w:val="20"/>
                <w:szCs w:val="24"/>
                <w:lang w:val="en-GB" w:eastAsia="en-ZA"/>
              </w:rPr>
              <w:t xml:space="preserve"> Expiration Date</w:t>
            </w:r>
          </w:p>
        </w:tc>
        <w:tc>
          <w:tcPr>
            <w:tcW w:w="0" w:type="auto"/>
            <w:shd w:val="clear" w:color="auto" w:fill="auto"/>
            <w:tcMar/>
          </w:tcPr>
          <w:p w:rsidRPr="002D6E2C" w:rsidR="00D521C9" w:rsidP="00E92BA0" w:rsidRDefault="00D521C9" w14:paraId="32E99ABB" w14:textId="77777777">
            <w:pPr>
              <w:rPr>
                <w:rStyle w:val="Emphasis"/>
                <w:rFonts w:cs="Arial"/>
                <w:i w:val="0"/>
                <w:sz w:val="20"/>
                <w:szCs w:val="20"/>
              </w:rPr>
            </w:pPr>
            <w:r w:rsidRPr="002D6E2C">
              <w:rPr>
                <w:rStyle w:val="Emphasis"/>
                <w:rFonts w:cs="Arial"/>
                <w:sz w:val="20"/>
                <w:szCs w:val="20"/>
              </w:rPr>
              <w:t>9 (04)</w:t>
            </w:r>
          </w:p>
        </w:tc>
        <w:tc>
          <w:tcPr>
            <w:tcW w:w="0" w:type="auto"/>
            <w:shd w:val="clear" w:color="auto" w:fill="auto"/>
            <w:tcMar/>
          </w:tcPr>
          <w:p w:rsidRPr="002D6E2C" w:rsidR="00D521C9" w:rsidP="00E92BA0" w:rsidRDefault="00D521C9" w14:paraId="46E1CB7B" w14:textId="77777777">
            <w:pPr>
              <w:rPr>
                <w:rStyle w:val="Emphasis"/>
                <w:rFonts w:cs="Arial"/>
                <w:i w:val="0"/>
                <w:sz w:val="20"/>
                <w:szCs w:val="20"/>
              </w:rPr>
            </w:pPr>
            <w:r w:rsidRPr="002D6E2C">
              <w:rPr>
                <w:rFonts w:eastAsia="Times New Roman"/>
                <w:sz w:val="20"/>
                <w:szCs w:val="24"/>
                <w:lang w:val="en-GB" w:eastAsia="en-ZA"/>
              </w:rPr>
              <w:t xml:space="preserve">Date in format </w:t>
            </w:r>
            <w:r w:rsidRPr="002D6E2C">
              <w:rPr>
                <w:rFonts w:eastAsia="Times New Roman"/>
                <w:b/>
                <w:sz w:val="20"/>
                <w:szCs w:val="24"/>
                <w:lang w:val="en-GB" w:eastAsia="en-ZA"/>
              </w:rPr>
              <w:t xml:space="preserve">YYMM </w:t>
            </w:r>
            <w:r w:rsidRPr="002D6E2C">
              <w:rPr>
                <w:rFonts w:eastAsia="Times New Roman"/>
                <w:sz w:val="20"/>
                <w:szCs w:val="24"/>
                <w:lang w:val="en-GB" w:eastAsia="en-ZA"/>
              </w:rPr>
              <w:t>Card expiry</w:t>
            </w:r>
          </w:p>
        </w:tc>
      </w:tr>
      <w:tr w:rsidRPr="006B3A03" w:rsidR="00D521C9" w:rsidTr="022F8AB7" w14:paraId="6B7E9D2A" w14:textId="77777777">
        <w:tc>
          <w:tcPr>
            <w:tcW w:w="0" w:type="auto"/>
            <w:shd w:val="clear" w:color="auto" w:fill="auto"/>
            <w:tcMar/>
          </w:tcPr>
          <w:p w:rsidRPr="002D6E2C" w:rsidR="00D521C9" w:rsidP="00E92BA0" w:rsidRDefault="00D521C9" w14:paraId="66A0B084" w14:textId="77777777">
            <w:pPr>
              <w:rPr>
                <w:rFonts w:eastAsia="Times New Roman"/>
                <w:sz w:val="20"/>
                <w:szCs w:val="24"/>
                <w:lang w:val="en-GB" w:eastAsia="en-ZA"/>
              </w:rPr>
            </w:pPr>
            <w:r w:rsidRPr="002D6E2C">
              <w:rPr>
                <w:rFonts w:eastAsia="Times New Roman"/>
                <w:b/>
                <w:sz w:val="20"/>
                <w:szCs w:val="24"/>
                <w:lang w:val="en-GB" w:eastAsia="en-ZA"/>
              </w:rPr>
              <w:t>P-17</w:t>
            </w:r>
            <w:r w:rsidRPr="002D6E2C">
              <w:rPr>
                <w:rFonts w:eastAsia="Times New Roman"/>
                <w:sz w:val="20"/>
                <w:szCs w:val="24"/>
                <w:lang w:val="en-GB" w:eastAsia="en-ZA"/>
              </w:rPr>
              <w:t xml:space="preserve"> Capture Date</w:t>
            </w:r>
          </w:p>
        </w:tc>
        <w:tc>
          <w:tcPr>
            <w:tcW w:w="0" w:type="auto"/>
            <w:shd w:val="clear" w:color="auto" w:fill="auto"/>
            <w:tcMar/>
          </w:tcPr>
          <w:p w:rsidRPr="002D6E2C" w:rsidR="00D521C9" w:rsidP="00E92BA0" w:rsidRDefault="00D521C9" w14:paraId="3DA0B36F" w14:textId="77777777">
            <w:pPr>
              <w:rPr>
                <w:rStyle w:val="Emphasis"/>
                <w:rFonts w:cs="Arial"/>
                <w:i w:val="0"/>
                <w:sz w:val="20"/>
                <w:szCs w:val="20"/>
              </w:rPr>
            </w:pPr>
            <w:r w:rsidRPr="002D6E2C">
              <w:rPr>
                <w:rStyle w:val="Emphasis"/>
                <w:rFonts w:cs="Arial"/>
                <w:sz w:val="20"/>
                <w:szCs w:val="20"/>
              </w:rPr>
              <w:t>9 (04)</w:t>
            </w:r>
          </w:p>
        </w:tc>
        <w:tc>
          <w:tcPr>
            <w:tcW w:w="0" w:type="auto"/>
            <w:shd w:val="clear" w:color="auto" w:fill="auto"/>
            <w:tcMar/>
          </w:tcPr>
          <w:p w:rsidRPr="002D6E2C" w:rsidR="00D521C9" w:rsidP="00E92BA0" w:rsidRDefault="00D521C9" w14:paraId="59109059" w14:textId="77777777">
            <w:pPr>
              <w:rPr>
                <w:rStyle w:val="Emphasis"/>
                <w:rFonts w:cs="Arial"/>
                <w:i w:val="0"/>
                <w:sz w:val="20"/>
                <w:szCs w:val="20"/>
              </w:rPr>
            </w:pPr>
            <w:r w:rsidRPr="002D6E2C">
              <w:rPr>
                <w:rFonts w:eastAsia="Times New Roman"/>
                <w:sz w:val="20"/>
                <w:szCs w:val="24"/>
                <w:lang w:val="en-GB" w:eastAsia="en-ZA"/>
              </w:rPr>
              <w:t xml:space="preserve">Date in format </w:t>
            </w:r>
            <w:r w:rsidRPr="002D6E2C">
              <w:rPr>
                <w:rFonts w:eastAsia="Times New Roman"/>
                <w:b/>
                <w:sz w:val="20"/>
                <w:szCs w:val="24"/>
                <w:lang w:val="en-GB" w:eastAsia="en-ZA"/>
              </w:rPr>
              <w:t>MMDD</w:t>
            </w:r>
          </w:p>
        </w:tc>
      </w:tr>
      <w:tr w:rsidRPr="006B3A03" w:rsidR="00D521C9" w:rsidTr="022F8AB7" w14:paraId="771B842E" w14:textId="77777777">
        <w:tc>
          <w:tcPr>
            <w:tcW w:w="0" w:type="auto"/>
            <w:shd w:val="clear" w:color="auto" w:fill="auto"/>
            <w:tcMar/>
          </w:tcPr>
          <w:p w:rsidRPr="002D6E2C" w:rsidR="00D521C9" w:rsidP="00E92BA0" w:rsidRDefault="00D521C9" w14:paraId="7360579B" w14:textId="77777777">
            <w:pPr>
              <w:rPr>
                <w:rFonts w:eastAsia="Times New Roman"/>
                <w:sz w:val="20"/>
                <w:szCs w:val="24"/>
                <w:lang w:val="en-GB" w:eastAsia="en-ZA"/>
              </w:rPr>
            </w:pPr>
            <w:r w:rsidRPr="002D6E2C">
              <w:rPr>
                <w:rFonts w:eastAsia="Times New Roman"/>
                <w:b/>
                <w:sz w:val="20"/>
                <w:szCs w:val="24"/>
                <w:lang w:val="en-GB" w:eastAsia="en-ZA"/>
              </w:rPr>
              <w:t>P-18</w:t>
            </w:r>
            <w:r w:rsidRPr="002D6E2C">
              <w:rPr>
                <w:rFonts w:eastAsia="Times New Roman"/>
                <w:sz w:val="20"/>
                <w:szCs w:val="24"/>
                <w:lang w:val="en-GB" w:eastAsia="en-ZA"/>
              </w:rPr>
              <w:t xml:space="preserve"> Merchant’s Type</w:t>
            </w:r>
          </w:p>
        </w:tc>
        <w:tc>
          <w:tcPr>
            <w:tcW w:w="0" w:type="auto"/>
            <w:shd w:val="clear" w:color="auto" w:fill="auto"/>
            <w:tcMar/>
          </w:tcPr>
          <w:p w:rsidRPr="002D6E2C" w:rsidR="00D521C9" w:rsidP="00E92BA0" w:rsidRDefault="00D521C9" w14:paraId="520DBF2E" w14:textId="77777777">
            <w:pPr>
              <w:rPr>
                <w:rStyle w:val="Emphasis"/>
                <w:rFonts w:cs="Arial"/>
                <w:i w:val="0"/>
                <w:sz w:val="20"/>
                <w:szCs w:val="20"/>
              </w:rPr>
            </w:pPr>
            <w:r w:rsidRPr="002D6E2C">
              <w:rPr>
                <w:rStyle w:val="Emphasis"/>
                <w:rFonts w:cs="Arial"/>
                <w:sz w:val="20"/>
                <w:szCs w:val="20"/>
              </w:rPr>
              <w:t>9 (04)</w:t>
            </w:r>
          </w:p>
        </w:tc>
        <w:tc>
          <w:tcPr>
            <w:tcW w:w="0" w:type="auto"/>
            <w:shd w:val="clear" w:color="auto" w:fill="auto"/>
            <w:tcMar/>
          </w:tcPr>
          <w:p w:rsidRPr="002D6E2C" w:rsidR="00D521C9" w:rsidP="00E92BA0" w:rsidRDefault="00D521C9" w14:paraId="746C3ADF" w14:textId="77777777">
            <w:pPr>
              <w:rPr>
                <w:rStyle w:val="Emphasis"/>
                <w:rFonts w:cs="Arial"/>
                <w:i w:val="0"/>
                <w:sz w:val="20"/>
                <w:szCs w:val="20"/>
              </w:rPr>
            </w:pPr>
            <w:r w:rsidRPr="002D6E2C">
              <w:rPr>
                <w:rFonts w:eastAsia="Times New Roman"/>
                <w:sz w:val="20"/>
                <w:szCs w:val="24"/>
                <w:lang w:val="en-GB" w:eastAsia="en-ZA"/>
              </w:rPr>
              <w:t>Retailer code, type of business</w:t>
            </w:r>
          </w:p>
        </w:tc>
      </w:tr>
      <w:tr w:rsidRPr="006B3A03" w:rsidR="00D521C9" w:rsidTr="022F8AB7" w14:paraId="2E3E30AE" w14:textId="77777777">
        <w:tc>
          <w:tcPr>
            <w:tcW w:w="0" w:type="auto"/>
            <w:shd w:val="clear" w:color="auto" w:fill="auto"/>
            <w:tcMar/>
          </w:tcPr>
          <w:p w:rsidRPr="002D6E2C" w:rsidR="00D521C9" w:rsidP="00E92BA0" w:rsidRDefault="00D521C9" w14:paraId="75AACC9F" w14:textId="77777777">
            <w:pPr>
              <w:rPr>
                <w:rFonts w:eastAsia="Times New Roman"/>
                <w:sz w:val="20"/>
                <w:szCs w:val="24"/>
                <w:lang w:val="en-GB" w:eastAsia="en-ZA"/>
              </w:rPr>
            </w:pPr>
            <w:r w:rsidRPr="002D6E2C">
              <w:rPr>
                <w:rFonts w:eastAsia="Times New Roman"/>
                <w:b/>
                <w:sz w:val="20"/>
                <w:szCs w:val="24"/>
                <w:lang w:val="en-GB" w:eastAsia="en-ZA"/>
              </w:rPr>
              <w:t>P-22</w:t>
            </w:r>
            <w:r w:rsidRPr="002D6E2C">
              <w:rPr>
                <w:rFonts w:eastAsia="Times New Roman"/>
                <w:sz w:val="20"/>
                <w:szCs w:val="24"/>
                <w:lang w:val="en-GB" w:eastAsia="en-ZA"/>
              </w:rPr>
              <w:t xml:space="preserve"> Point of service entry Mode</w:t>
            </w:r>
          </w:p>
        </w:tc>
        <w:tc>
          <w:tcPr>
            <w:tcW w:w="0" w:type="auto"/>
            <w:shd w:val="clear" w:color="auto" w:fill="auto"/>
            <w:tcMar/>
          </w:tcPr>
          <w:p w:rsidRPr="002D6E2C" w:rsidR="00D521C9" w:rsidP="00E92BA0" w:rsidRDefault="00D521C9" w14:paraId="3478EFF7" w14:textId="77777777">
            <w:pPr>
              <w:rPr>
                <w:rStyle w:val="Emphasis"/>
                <w:rFonts w:cs="Arial"/>
                <w:i w:val="0"/>
                <w:sz w:val="20"/>
                <w:szCs w:val="20"/>
              </w:rPr>
            </w:pPr>
            <w:r w:rsidRPr="002D6E2C">
              <w:rPr>
                <w:rStyle w:val="Emphasis"/>
                <w:rFonts w:cs="Arial"/>
                <w:sz w:val="20"/>
                <w:szCs w:val="20"/>
              </w:rPr>
              <w:t>9 (03)</w:t>
            </w:r>
          </w:p>
        </w:tc>
        <w:tc>
          <w:tcPr>
            <w:tcW w:w="0" w:type="auto"/>
            <w:shd w:val="clear" w:color="auto" w:fill="auto"/>
            <w:tcMar/>
          </w:tcPr>
          <w:p w:rsidRPr="002D6E2C" w:rsidR="00D521C9" w:rsidP="00E92BA0" w:rsidRDefault="00D521C9" w14:paraId="1E9AA87B" w14:textId="77777777">
            <w:pPr>
              <w:rPr>
                <w:rStyle w:val="Emphasis"/>
                <w:rFonts w:cs="Arial"/>
                <w:i w:val="0"/>
                <w:sz w:val="20"/>
                <w:szCs w:val="20"/>
              </w:rPr>
            </w:pPr>
            <w:r w:rsidRPr="002D6E2C">
              <w:rPr>
                <w:rFonts w:eastAsia="Times New Roman"/>
                <w:sz w:val="20"/>
                <w:szCs w:val="24"/>
                <w:lang w:val="en-GB" w:eastAsia="en-ZA"/>
              </w:rPr>
              <w:t>Track data entry mode</w:t>
            </w:r>
          </w:p>
        </w:tc>
      </w:tr>
      <w:tr w:rsidRPr="006B3A03" w:rsidR="00D521C9" w:rsidTr="022F8AB7" w14:paraId="56546A46" w14:textId="77777777">
        <w:tc>
          <w:tcPr>
            <w:tcW w:w="0" w:type="auto"/>
            <w:shd w:val="clear" w:color="auto" w:fill="auto"/>
            <w:tcMar/>
          </w:tcPr>
          <w:p w:rsidRPr="002D6E2C" w:rsidR="00D521C9" w:rsidP="00E92BA0" w:rsidRDefault="00D521C9" w14:paraId="22DE4D51" w14:textId="77777777">
            <w:pPr>
              <w:rPr>
                <w:rFonts w:eastAsia="Times New Roman"/>
                <w:sz w:val="20"/>
                <w:szCs w:val="24"/>
                <w:lang w:val="en-GB" w:eastAsia="en-ZA"/>
              </w:rPr>
            </w:pPr>
            <w:r w:rsidRPr="002D6E2C">
              <w:rPr>
                <w:rFonts w:eastAsia="Times New Roman"/>
                <w:b/>
                <w:sz w:val="20"/>
                <w:szCs w:val="24"/>
                <w:lang w:val="en-GB" w:eastAsia="en-ZA"/>
              </w:rPr>
              <w:t>P-25</w:t>
            </w:r>
            <w:r w:rsidRPr="002D6E2C">
              <w:rPr>
                <w:rFonts w:eastAsia="Times New Roman"/>
                <w:sz w:val="20"/>
                <w:szCs w:val="24"/>
                <w:lang w:val="en-GB" w:eastAsia="en-ZA"/>
              </w:rPr>
              <w:t xml:space="preserve"> Point of Service Condition Code</w:t>
            </w:r>
          </w:p>
        </w:tc>
        <w:tc>
          <w:tcPr>
            <w:tcW w:w="0" w:type="auto"/>
            <w:shd w:val="clear" w:color="auto" w:fill="auto"/>
            <w:tcMar/>
          </w:tcPr>
          <w:p w:rsidRPr="002D6E2C" w:rsidR="00D521C9" w:rsidP="00E92BA0" w:rsidRDefault="00D521C9" w14:paraId="4548E88E" w14:textId="77777777">
            <w:pPr>
              <w:rPr>
                <w:rStyle w:val="Emphasis"/>
                <w:rFonts w:cs="Arial"/>
                <w:i w:val="0"/>
                <w:sz w:val="20"/>
                <w:szCs w:val="20"/>
              </w:rPr>
            </w:pPr>
            <w:r w:rsidRPr="002D6E2C">
              <w:rPr>
                <w:rStyle w:val="Emphasis"/>
                <w:rFonts w:cs="Arial"/>
                <w:sz w:val="20"/>
                <w:szCs w:val="20"/>
              </w:rPr>
              <w:t>9 (02)</w:t>
            </w:r>
          </w:p>
        </w:tc>
        <w:tc>
          <w:tcPr>
            <w:tcW w:w="0" w:type="auto"/>
            <w:shd w:val="clear" w:color="auto" w:fill="auto"/>
            <w:tcMar/>
          </w:tcPr>
          <w:p w:rsidRPr="002D6E2C" w:rsidR="00D521C9" w:rsidP="00E92BA0" w:rsidRDefault="00D521C9" w14:paraId="190E580B" w14:textId="77777777">
            <w:pPr>
              <w:rPr>
                <w:rStyle w:val="Emphasis"/>
                <w:rFonts w:cs="Arial"/>
                <w:i w:val="0"/>
                <w:sz w:val="20"/>
                <w:szCs w:val="20"/>
              </w:rPr>
            </w:pPr>
            <w:r w:rsidRPr="002D6E2C">
              <w:rPr>
                <w:rFonts w:eastAsia="Times New Roman"/>
                <w:sz w:val="20"/>
                <w:szCs w:val="24"/>
                <w:lang w:val="en-GB" w:eastAsia="en-ZA"/>
              </w:rPr>
              <w:t>Identified the condition of the transaction.</w:t>
            </w:r>
          </w:p>
        </w:tc>
      </w:tr>
      <w:tr w:rsidRPr="006B3A03" w:rsidR="00D521C9" w:rsidTr="022F8AB7" w14:paraId="6AB6C034" w14:textId="77777777">
        <w:tc>
          <w:tcPr>
            <w:tcW w:w="0" w:type="auto"/>
            <w:shd w:val="clear" w:color="auto" w:fill="auto"/>
            <w:tcMar/>
          </w:tcPr>
          <w:p w:rsidRPr="002D6E2C" w:rsidR="00D521C9" w:rsidP="00E92BA0" w:rsidRDefault="00D521C9" w14:paraId="7F7DD5D2" w14:textId="77777777">
            <w:pPr>
              <w:rPr>
                <w:rStyle w:val="Emphasis"/>
                <w:rFonts w:cs="Arial"/>
                <w:i w:val="0"/>
                <w:sz w:val="20"/>
                <w:szCs w:val="20"/>
              </w:rPr>
            </w:pPr>
            <w:r w:rsidRPr="002D6E2C">
              <w:rPr>
                <w:rFonts w:eastAsia="Times New Roman"/>
                <w:b/>
                <w:sz w:val="20"/>
                <w:szCs w:val="24"/>
                <w:lang w:val="en-GB" w:eastAsia="en-ZA"/>
              </w:rPr>
              <w:t>P-32</w:t>
            </w:r>
            <w:r w:rsidRPr="002D6E2C">
              <w:rPr>
                <w:rFonts w:eastAsia="Times New Roman"/>
                <w:sz w:val="20"/>
                <w:szCs w:val="24"/>
                <w:lang w:val="en-GB" w:eastAsia="en-ZA"/>
              </w:rPr>
              <w:t xml:space="preserve"> Acquiring Institution Identification Code</w:t>
            </w:r>
          </w:p>
        </w:tc>
        <w:tc>
          <w:tcPr>
            <w:tcW w:w="0" w:type="auto"/>
            <w:shd w:val="clear" w:color="auto" w:fill="auto"/>
            <w:tcMar/>
          </w:tcPr>
          <w:p w:rsidRPr="002D6E2C" w:rsidR="00D521C9" w:rsidP="00E92BA0" w:rsidRDefault="00D521C9" w14:paraId="1980C3B1" w14:textId="77777777">
            <w:pPr>
              <w:rPr>
                <w:rStyle w:val="Emphasis"/>
                <w:rFonts w:cs="Arial"/>
                <w:i w:val="0"/>
                <w:sz w:val="20"/>
                <w:szCs w:val="20"/>
              </w:rPr>
            </w:pPr>
            <w:r w:rsidRPr="002D6E2C">
              <w:rPr>
                <w:rStyle w:val="Emphasis"/>
                <w:rFonts w:cs="Arial"/>
                <w:sz w:val="20"/>
                <w:szCs w:val="20"/>
              </w:rPr>
              <w:t>9( 02)</w:t>
            </w:r>
          </w:p>
        </w:tc>
        <w:tc>
          <w:tcPr>
            <w:tcW w:w="0" w:type="auto"/>
            <w:shd w:val="clear" w:color="auto" w:fill="auto"/>
            <w:tcMar/>
          </w:tcPr>
          <w:p w:rsidRPr="002D6E2C" w:rsidR="00D521C9" w:rsidP="00E92BA0" w:rsidRDefault="00D521C9" w14:paraId="7BE00E13" w14:textId="77777777">
            <w:pPr>
              <w:rPr>
                <w:rFonts w:eastAsia="Times New Roman"/>
                <w:sz w:val="20"/>
                <w:szCs w:val="24"/>
                <w:lang w:val="en-GB" w:eastAsia="en-ZA"/>
              </w:rPr>
            </w:pPr>
            <w:r w:rsidRPr="002D6E2C">
              <w:rPr>
                <w:rFonts w:eastAsia="Times New Roman"/>
                <w:sz w:val="20"/>
                <w:szCs w:val="24"/>
                <w:lang w:val="en-GB" w:eastAsia="en-ZA"/>
              </w:rPr>
              <w:t>1 – 2  Length (must contain 02)</w:t>
            </w:r>
          </w:p>
          <w:p w:rsidRPr="002D6E2C" w:rsidR="00D521C9" w:rsidP="00E92BA0" w:rsidRDefault="00D521C9" w14:paraId="5D88F89E" w14:textId="77777777">
            <w:pPr>
              <w:rPr>
                <w:rStyle w:val="Emphasis"/>
                <w:rFonts w:cs="Arial"/>
                <w:i w:val="0"/>
                <w:sz w:val="20"/>
                <w:szCs w:val="20"/>
              </w:rPr>
            </w:pPr>
            <w:r w:rsidRPr="002D6E2C">
              <w:rPr>
                <w:rFonts w:eastAsia="Times New Roman"/>
                <w:sz w:val="20"/>
                <w:szCs w:val="24"/>
                <w:lang w:val="en-GB" w:eastAsia="en-ZA"/>
              </w:rPr>
              <w:t xml:space="preserve">3 – 4 Acquiring financial institution code </w:t>
            </w:r>
          </w:p>
        </w:tc>
      </w:tr>
      <w:tr w:rsidRPr="006B3A03" w:rsidR="00D521C9" w:rsidTr="022F8AB7" w14:paraId="5C12E4CD" w14:textId="77777777">
        <w:tc>
          <w:tcPr>
            <w:tcW w:w="0" w:type="auto"/>
            <w:shd w:val="clear" w:color="auto" w:fill="auto"/>
            <w:tcMar/>
          </w:tcPr>
          <w:p w:rsidRPr="002D6E2C" w:rsidR="00D521C9" w:rsidP="00E92BA0" w:rsidRDefault="00D521C9" w14:paraId="7FF87FED" w14:textId="77777777">
            <w:pPr>
              <w:rPr>
                <w:rStyle w:val="Emphasis"/>
                <w:rFonts w:cs="Arial"/>
                <w:i w:val="0"/>
                <w:sz w:val="20"/>
                <w:szCs w:val="20"/>
              </w:rPr>
            </w:pPr>
            <w:r w:rsidRPr="002D6E2C">
              <w:rPr>
                <w:rFonts w:eastAsia="Times New Roman"/>
                <w:b/>
                <w:sz w:val="20"/>
                <w:szCs w:val="24"/>
                <w:lang w:val="en-GB" w:eastAsia="en-ZA"/>
              </w:rPr>
              <w:t>P-35</w:t>
            </w:r>
            <w:r w:rsidRPr="002D6E2C">
              <w:rPr>
                <w:rFonts w:eastAsia="Times New Roman"/>
                <w:sz w:val="20"/>
                <w:szCs w:val="24"/>
                <w:lang w:val="en-GB" w:eastAsia="en-ZA"/>
              </w:rPr>
              <w:t xml:space="preserve"> Track 2 Data</w:t>
            </w:r>
          </w:p>
        </w:tc>
        <w:tc>
          <w:tcPr>
            <w:tcW w:w="0" w:type="auto"/>
            <w:shd w:val="clear" w:color="auto" w:fill="auto"/>
            <w:tcMar/>
          </w:tcPr>
          <w:p w:rsidRPr="002D6E2C" w:rsidR="00D521C9" w:rsidP="00E92BA0" w:rsidRDefault="00D521C9" w14:paraId="7B509CA8" w14:textId="77777777">
            <w:pPr>
              <w:rPr>
                <w:rStyle w:val="Emphasis"/>
                <w:rFonts w:cs="Arial"/>
                <w:i w:val="0"/>
                <w:sz w:val="20"/>
                <w:szCs w:val="20"/>
              </w:rPr>
            </w:pPr>
            <w:r w:rsidRPr="002D6E2C">
              <w:rPr>
                <w:rStyle w:val="Emphasis"/>
                <w:rFonts w:cs="Arial"/>
                <w:sz w:val="20"/>
                <w:szCs w:val="20"/>
              </w:rPr>
              <w:t>X (40)</w:t>
            </w:r>
          </w:p>
        </w:tc>
        <w:tc>
          <w:tcPr>
            <w:tcW w:w="0" w:type="auto"/>
            <w:shd w:val="clear" w:color="auto" w:fill="auto"/>
            <w:tcMar/>
          </w:tcPr>
          <w:p w:rsidRPr="002D6E2C" w:rsidR="00D521C9" w:rsidP="00E92BA0" w:rsidRDefault="00D521C9" w14:paraId="5E96D915" w14:textId="77777777">
            <w:pPr>
              <w:rPr>
                <w:rStyle w:val="Emphasis"/>
                <w:rFonts w:cs="Arial"/>
                <w:i w:val="0"/>
                <w:sz w:val="20"/>
                <w:szCs w:val="20"/>
              </w:rPr>
            </w:pPr>
            <w:r w:rsidRPr="002D6E2C">
              <w:rPr>
                <w:rFonts w:eastAsia="Times New Roman"/>
                <w:sz w:val="20"/>
                <w:szCs w:val="24"/>
                <w:lang w:val="en-GB" w:eastAsia="en-ZA"/>
              </w:rPr>
              <w:t>Includes Primary Account Number up to 19 digits</w:t>
            </w:r>
          </w:p>
        </w:tc>
      </w:tr>
      <w:tr w:rsidRPr="006B3A03" w:rsidR="00D521C9" w:rsidTr="022F8AB7" w14:paraId="0F27731C" w14:textId="77777777">
        <w:tc>
          <w:tcPr>
            <w:tcW w:w="0" w:type="auto"/>
            <w:shd w:val="clear" w:color="auto" w:fill="auto"/>
            <w:tcMar/>
          </w:tcPr>
          <w:p w:rsidRPr="002D6E2C" w:rsidR="00D521C9" w:rsidP="00E92BA0" w:rsidRDefault="00D521C9" w14:paraId="5BE07512" w14:textId="77777777">
            <w:pPr>
              <w:rPr>
                <w:rStyle w:val="Emphasis"/>
                <w:rFonts w:cs="Arial"/>
                <w:i w:val="0"/>
                <w:sz w:val="20"/>
                <w:szCs w:val="20"/>
              </w:rPr>
            </w:pPr>
            <w:r w:rsidRPr="002D6E2C">
              <w:rPr>
                <w:rFonts w:eastAsia="Times New Roman"/>
                <w:b/>
                <w:sz w:val="20"/>
                <w:szCs w:val="24"/>
                <w:lang w:val="en-GB" w:eastAsia="en-ZA"/>
              </w:rPr>
              <w:t>P-37</w:t>
            </w:r>
            <w:r w:rsidRPr="002D6E2C">
              <w:rPr>
                <w:rFonts w:eastAsia="Times New Roman"/>
                <w:sz w:val="20"/>
                <w:szCs w:val="24"/>
                <w:lang w:val="en-GB" w:eastAsia="en-ZA"/>
              </w:rPr>
              <w:t xml:space="preserve"> Retrieval Reference Number</w:t>
            </w:r>
          </w:p>
        </w:tc>
        <w:tc>
          <w:tcPr>
            <w:tcW w:w="0" w:type="auto"/>
            <w:shd w:val="clear" w:color="auto" w:fill="auto"/>
            <w:tcMar/>
          </w:tcPr>
          <w:p w:rsidRPr="002D6E2C" w:rsidR="00D521C9" w:rsidP="00E92BA0" w:rsidRDefault="00D521C9" w14:paraId="4CF82342" w14:textId="77777777">
            <w:pPr>
              <w:rPr>
                <w:rStyle w:val="Emphasis"/>
                <w:rFonts w:cs="Arial"/>
                <w:i w:val="0"/>
                <w:sz w:val="20"/>
                <w:szCs w:val="20"/>
              </w:rPr>
            </w:pPr>
            <w:r w:rsidRPr="002D6E2C">
              <w:rPr>
                <w:rStyle w:val="Emphasis"/>
                <w:rFonts w:cs="Arial"/>
                <w:sz w:val="20"/>
                <w:szCs w:val="20"/>
              </w:rPr>
              <w:t>X (12)</w:t>
            </w:r>
          </w:p>
        </w:tc>
        <w:tc>
          <w:tcPr>
            <w:tcW w:w="0" w:type="auto"/>
            <w:shd w:val="clear" w:color="auto" w:fill="auto"/>
            <w:tcMar/>
          </w:tcPr>
          <w:p w:rsidRPr="002D6E2C" w:rsidR="00D521C9" w:rsidP="00E92BA0" w:rsidRDefault="00D521C9" w14:paraId="666D6E25" w14:textId="77777777">
            <w:pPr>
              <w:rPr>
                <w:rFonts w:eastAsia="Times New Roman"/>
                <w:sz w:val="20"/>
                <w:szCs w:val="24"/>
                <w:lang w:val="en-GB" w:eastAsia="en-ZA"/>
              </w:rPr>
            </w:pPr>
            <w:r w:rsidRPr="002D6E2C">
              <w:rPr>
                <w:rFonts w:eastAsia="Times New Roman"/>
                <w:sz w:val="20"/>
                <w:szCs w:val="24"/>
                <w:lang w:val="en-GB" w:eastAsia="en-ZA"/>
              </w:rPr>
              <w:t xml:space="preserve"> RRN, Unique message identifier</w:t>
            </w:r>
          </w:p>
        </w:tc>
      </w:tr>
      <w:tr w:rsidRPr="006B3A03" w:rsidR="00D521C9" w:rsidTr="022F8AB7" w14:paraId="5DFE33B0" w14:textId="77777777">
        <w:tc>
          <w:tcPr>
            <w:tcW w:w="0" w:type="auto"/>
            <w:shd w:val="clear" w:color="auto" w:fill="auto"/>
            <w:tcMar/>
          </w:tcPr>
          <w:p w:rsidRPr="002D6E2C" w:rsidR="00D521C9" w:rsidP="00E92BA0" w:rsidRDefault="00D521C9" w14:paraId="7777C1B3" w14:textId="77777777">
            <w:pPr>
              <w:rPr>
                <w:rStyle w:val="Emphasis"/>
                <w:rFonts w:cs="Arial"/>
                <w:i w:val="0"/>
                <w:sz w:val="20"/>
                <w:szCs w:val="20"/>
              </w:rPr>
            </w:pPr>
            <w:r w:rsidRPr="002D6E2C">
              <w:rPr>
                <w:rFonts w:eastAsia="Times New Roman"/>
                <w:b/>
                <w:sz w:val="20"/>
                <w:szCs w:val="24"/>
                <w:lang w:val="en-GB" w:eastAsia="en-ZA"/>
              </w:rPr>
              <w:t>P-41</w:t>
            </w:r>
            <w:r w:rsidRPr="002D6E2C">
              <w:rPr>
                <w:rFonts w:eastAsia="Times New Roman"/>
                <w:sz w:val="20"/>
                <w:szCs w:val="24"/>
                <w:lang w:val="en-GB" w:eastAsia="en-ZA"/>
              </w:rPr>
              <w:t xml:space="preserve"> Card Acceptor Terminal Identification</w:t>
            </w:r>
          </w:p>
        </w:tc>
        <w:tc>
          <w:tcPr>
            <w:tcW w:w="0" w:type="auto"/>
            <w:shd w:val="clear" w:color="auto" w:fill="auto"/>
            <w:tcMar/>
          </w:tcPr>
          <w:p w:rsidRPr="002D6E2C" w:rsidR="00D521C9" w:rsidP="00E92BA0" w:rsidRDefault="00D521C9" w14:paraId="484EE9A3" w14:textId="77777777">
            <w:pPr>
              <w:rPr>
                <w:rStyle w:val="Emphasis"/>
                <w:rFonts w:cs="Arial"/>
                <w:i w:val="0"/>
                <w:sz w:val="20"/>
                <w:szCs w:val="20"/>
              </w:rPr>
            </w:pPr>
            <w:r w:rsidRPr="002D6E2C">
              <w:rPr>
                <w:rStyle w:val="Emphasis"/>
                <w:rFonts w:cs="Arial"/>
                <w:sz w:val="20"/>
                <w:szCs w:val="20"/>
              </w:rPr>
              <w:t>X (16)</w:t>
            </w:r>
          </w:p>
        </w:tc>
        <w:tc>
          <w:tcPr>
            <w:tcW w:w="0" w:type="auto"/>
            <w:shd w:val="clear" w:color="auto" w:fill="auto"/>
            <w:tcMar/>
          </w:tcPr>
          <w:p w:rsidRPr="002D6E2C" w:rsidR="00D521C9" w:rsidP="00E92BA0" w:rsidRDefault="00D521C9" w14:paraId="1665E490" w14:textId="77777777">
            <w:pPr>
              <w:rPr>
                <w:rFonts w:eastAsia="Times New Roman"/>
                <w:iCs/>
                <w:szCs w:val="24"/>
                <w:lang w:val="en-GB" w:eastAsia="en-ZA"/>
              </w:rPr>
            </w:pPr>
            <w:r w:rsidRPr="002D6E2C">
              <w:rPr>
                <w:rFonts w:eastAsia="Times New Roman"/>
                <w:sz w:val="20"/>
                <w:szCs w:val="24"/>
                <w:lang w:val="en-GB" w:eastAsia="en-ZA"/>
              </w:rPr>
              <w:t>Terminal ID - First 8 characters can be used in creation of transaction MAC</w:t>
            </w:r>
          </w:p>
        </w:tc>
      </w:tr>
      <w:tr w:rsidRPr="006B3A03" w:rsidR="00D521C9" w:rsidTr="022F8AB7" w14:paraId="2AA3A353" w14:textId="77777777">
        <w:tc>
          <w:tcPr>
            <w:tcW w:w="0" w:type="auto"/>
            <w:shd w:val="clear" w:color="auto" w:fill="auto"/>
            <w:tcMar/>
          </w:tcPr>
          <w:p w:rsidRPr="002D6E2C" w:rsidR="00D521C9" w:rsidP="00E92BA0" w:rsidRDefault="00D521C9" w14:paraId="7C11DCCC" w14:textId="77777777">
            <w:pPr>
              <w:rPr>
                <w:rStyle w:val="Emphasis"/>
                <w:rFonts w:cs="Arial"/>
                <w:i w:val="0"/>
                <w:sz w:val="20"/>
                <w:szCs w:val="20"/>
              </w:rPr>
            </w:pPr>
            <w:r w:rsidRPr="002D6E2C">
              <w:rPr>
                <w:rFonts w:eastAsia="Times New Roman"/>
                <w:b/>
                <w:sz w:val="20"/>
                <w:szCs w:val="24"/>
                <w:lang w:val="en-GB" w:eastAsia="en-ZA"/>
              </w:rPr>
              <w:t>P-42</w:t>
            </w:r>
            <w:r w:rsidRPr="002D6E2C">
              <w:rPr>
                <w:rFonts w:eastAsia="Times New Roman"/>
                <w:sz w:val="20"/>
                <w:szCs w:val="24"/>
                <w:lang w:val="en-GB" w:eastAsia="en-ZA"/>
              </w:rPr>
              <w:t xml:space="preserve"> Card Acceptor Identification Code</w:t>
            </w:r>
          </w:p>
        </w:tc>
        <w:tc>
          <w:tcPr>
            <w:tcW w:w="0" w:type="auto"/>
            <w:shd w:val="clear" w:color="auto" w:fill="auto"/>
            <w:tcMar/>
          </w:tcPr>
          <w:p w:rsidRPr="002D6E2C" w:rsidR="00D521C9" w:rsidP="00E92BA0" w:rsidRDefault="00D521C9" w14:paraId="54507399" w14:textId="77777777">
            <w:pPr>
              <w:rPr>
                <w:rStyle w:val="Emphasis"/>
                <w:rFonts w:cs="Arial"/>
                <w:i w:val="0"/>
                <w:sz w:val="20"/>
                <w:szCs w:val="20"/>
              </w:rPr>
            </w:pPr>
            <w:r w:rsidRPr="002D6E2C">
              <w:rPr>
                <w:rStyle w:val="Emphasis"/>
                <w:rFonts w:cs="Arial"/>
                <w:sz w:val="20"/>
                <w:szCs w:val="20"/>
              </w:rPr>
              <w:t>X (15)</w:t>
            </w:r>
          </w:p>
        </w:tc>
        <w:tc>
          <w:tcPr>
            <w:tcW w:w="0" w:type="auto"/>
            <w:shd w:val="clear" w:color="auto" w:fill="auto"/>
            <w:tcMar/>
          </w:tcPr>
          <w:p w:rsidRPr="002D6E2C" w:rsidR="00D521C9" w:rsidP="00E92BA0" w:rsidRDefault="00D521C9" w14:paraId="2D6F873B" w14:textId="77777777">
            <w:pPr>
              <w:rPr>
                <w:rFonts w:eastAsia="Times New Roman"/>
                <w:iCs/>
                <w:sz w:val="20"/>
                <w:szCs w:val="20"/>
                <w:lang w:val="en-GB" w:eastAsia="en-ZA"/>
              </w:rPr>
            </w:pPr>
            <w:r w:rsidRPr="002D6E2C">
              <w:rPr>
                <w:rFonts w:eastAsia="Times New Roman"/>
                <w:iCs/>
                <w:sz w:val="20"/>
                <w:szCs w:val="20"/>
                <w:lang w:val="en-GB" w:eastAsia="en-ZA"/>
              </w:rPr>
              <w:t xml:space="preserve">Merchant </w:t>
            </w:r>
            <w:r>
              <w:rPr>
                <w:rFonts w:eastAsia="Times New Roman"/>
                <w:iCs/>
                <w:sz w:val="20"/>
                <w:szCs w:val="20"/>
                <w:lang w:val="en-GB" w:eastAsia="en-ZA"/>
              </w:rPr>
              <w:t>(Ultimate Creditor)</w:t>
            </w:r>
          </w:p>
        </w:tc>
      </w:tr>
      <w:tr w:rsidRPr="006B3A03" w:rsidR="00D521C9" w:rsidTr="022F8AB7" w14:paraId="6D4907F8" w14:textId="77777777">
        <w:tc>
          <w:tcPr>
            <w:tcW w:w="0" w:type="auto"/>
            <w:shd w:val="clear" w:color="auto" w:fill="auto"/>
            <w:tcMar/>
          </w:tcPr>
          <w:p w:rsidRPr="002D6E2C" w:rsidR="00D521C9" w:rsidP="00E92BA0" w:rsidRDefault="00D521C9" w14:paraId="62BD662A" w14:textId="77777777">
            <w:pPr>
              <w:rPr>
                <w:rStyle w:val="Emphasis"/>
                <w:rFonts w:cs="Arial"/>
                <w:i w:val="0"/>
                <w:sz w:val="20"/>
                <w:szCs w:val="20"/>
              </w:rPr>
            </w:pPr>
            <w:r w:rsidRPr="002D6E2C">
              <w:rPr>
                <w:rFonts w:eastAsia="Times New Roman"/>
                <w:b/>
                <w:sz w:val="20"/>
                <w:szCs w:val="24"/>
                <w:lang w:val="en-GB" w:eastAsia="en-ZA"/>
              </w:rPr>
              <w:t>P-43</w:t>
            </w:r>
            <w:r w:rsidRPr="002D6E2C">
              <w:rPr>
                <w:rFonts w:eastAsia="Times New Roman"/>
                <w:sz w:val="20"/>
                <w:szCs w:val="24"/>
                <w:lang w:val="en-GB" w:eastAsia="en-ZA"/>
              </w:rPr>
              <w:t xml:space="preserve"> Card Acceptor Name/Location</w:t>
            </w:r>
          </w:p>
        </w:tc>
        <w:tc>
          <w:tcPr>
            <w:tcW w:w="0" w:type="auto"/>
            <w:shd w:val="clear" w:color="auto" w:fill="auto"/>
            <w:tcMar/>
          </w:tcPr>
          <w:p w:rsidRPr="002D6E2C" w:rsidR="00D521C9" w:rsidP="00E92BA0" w:rsidRDefault="00D521C9" w14:paraId="1705503F" w14:textId="77777777">
            <w:pPr>
              <w:rPr>
                <w:rStyle w:val="Emphasis"/>
                <w:rFonts w:cs="Arial"/>
                <w:i w:val="0"/>
                <w:sz w:val="20"/>
                <w:szCs w:val="20"/>
              </w:rPr>
            </w:pPr>
            <w:r w:rsidRPr="002D6E2C">
              <w:rPr>
                <w:rStyle w:val="Emphasis"/>
                <w:rFonts w:cs="Arial"/>
                <w:sz w:val="20"/>
                <w:szCs w:val="20"/>
              </w:rPr>
              <w:t>X (40)</w:t>
            </w:r>
          </w:p>
        </w:tc>
        <w:tc>
          <w:tcPr>
            <w:tcW w:w="0" w:type="auto"/>
            <w:shd w:val="clear" w:color="auto" w:fill="auto"/>
            <w:tcMar/>
          </w:tcPr>
          <w:p w:rsidRPr="002D6E2C" w:rsidR="00D521C9" w:rsidP="00E92BA0" w:rsidRDefault="00D521C9" w14:paraId="41E44572" w14:textId="77777777">
            <w:pPr>
              <w:rPr>
                <w:rFonts w:eastAsia="Times New Roman"/>
                <w:iCs/>
                <w:sz w:val="20"/>
                <w:szCs w:val="20"/>
                <w:lang w:val="en-GB" w:eastAsia="en-ZA"/>
              </w:rPr>
            </w:pPr>
            <w:r w:rsidRPr="002D6E2C">
              <w:rPr>
                <w:rFonts w:eastAsia="Times New Roman"/>
                <w:sz w:val="20"/>
                <w:szCs w:val="24"/>
                <w:lang w:val="en-GB" w:eastAsia="en-ZA"/>
              </w:rPr>
              <w:t>Name / Location</w:t>
            </w:r>
          </w:p>
        </w:tc>
      </w:tr>
      <w:tr w:rsidRPr="006B3A03" w:rsidR="00D521C9" w:rsidTr="022F8AB7" w14:paraId="11A4BBAA" w14:textId="77777777">
        <w:tc>
          <w:tcPr>
            <w:tcW w:w="0" w:type="auto"/>
            <w:shd w:val="clear" w:color="auto" w:fill="auto"/>
            <w:tcMar/>
          </w:tcPr>
          <w:p w:rsidRPr="002D6E2C" w:rsidR="00D521C9" w:rsidP="00E92BA0" w:rsidRDefault="00D521C9" w14:paraId="25C3A1F7" w14:textId="77777777">
            <w:pPr>
              <w:rPr>
                <w:rStyle w:val="Emphasis"/>
                <w:rFonts w:cs="Arial"/>
                <w:i w:val="0"/>
                <w:sz w:val="20"/>
                <w:szCs w:val="20"/>
              </w:rPr>
            </w:pPr>
            <w:r w:rsidRPr="002D6E2C">
              <w:rPr>
                <w:rFonts w:eastAsia="Times New Roman"/>
                <w:b/>
                <w:sz w:val="20"/>
                <w:szCs w:val="24"/>
                <w:lang w:val="en-GB" w:eastAsia="en-ZA"/>
              </w:rPr>
              <w:t>P-48</w:t>
            </w:r>
            <w:r w:rsidRPr="002D6E2C">
              <w:rPr>
                <w:rFonts w:eastAsia="Times New Roman"/>
                <w:sz w:val="20"/>
                <w:szCs w:val="24"/>
                <w:lang w:val="en-GB" w:eastAsia="en-ZA"/>
              </w:rPr>
              <w:t xml:space="preserve"> Additional Data: Retail Data</w:t>
            </w:r>
          </w:p>
        </w:tc>
        <w:tc>
          <w:tcPr>
            <w:tcW w:w="0" w:type="auto"/>
            <w:shd w:val="clear" w:color="auto" w:fill="auto"/>
            <w:tcMar/>
          </w:tcPr>
          <w:p w:rsidRPr="002D6E2C" w:rsidR="00D521C9" w:rsidP="00E92BA0" w:rsidRDefault="00D521C9" w14:paraId="5D2957B9" w14:textId="77777777">
            <w:pPr>
              <w:rPr>
                <w:rStyle w:val="Emphasis"/>
                <w:rFonts w:cs="Arial"/>
                <w:i w:val="0"/>
                <w:sz w:val="20"/>
                <w:szCs w:val="20"/>
              </w:rPr>
            </w:pPr>
            <w:r w:rsidRPr="002D6E2C">
              <w:rPr>
                <w:rStyle w:val="Emphasis"/>
                <w:rFonts w:cs="Arial"/>
                <w:sz w:val="20"/>
                <w:szCs w:val="20"/>
              </w:rPr>
              <w:t>X (40)</w:t>
            </w:r>
          </w:p>
        </w:tc>
        <w:tc>
          <w:tcPr>
            <w:tcW w:w="0" w:type="auto"/>
            <w:shd w:val="clear" w:color="auto" w:fill="auto"/>
            <w:tcMar/>
          </w:tcPr>
          <w:p w:rsidRPr="002D6E2C" w:rsidR="00D521C9" w:rsidP="00E92BA0" w:rsidRDefault="00D521C9" w14:paraId="161729A1" w14:textId="77777777">
            <w:pPr>
              <w:rPr>
                <w:rFonts w:eastAsia="Times New Roman"/>
                <w:iCs/>
                <w:sz w:val="20"/>
                <w:szCs w:val="20"/>
                <w:lang w:val="en-GB" w:eastAsia="en-ZA"/>
              </w:rPr>
            </w:pPr>
          </w:p>
        </w:tc>
      </w:tr>
      <w:tr w:rsidRPr="006B3A03" w:rsidR="00D521C9" w:rsidTr="022F8AB7" w14:paraId="7F3BDA80" w14:textId="77777777">
        <w:tc>
          <w:tcPr>
            <w:tcW w:w="0" w:type="auto"/>
            <w:shd w:val="clear" w:color="auto" w:fill="auto"/>
            <w:tcMar/>
          </w:tcPr>
          <w:p w:rsidRPr="002D6E2C" w:rsidR="00D521C9" w:rsidP="00E92BA0" w:rsidRDefault="00D521C9" w14:paraId="77C028BE" w14:textId="77777777">
            <w:pPr>
              <w:rPr>
                <w:rStyle w:val="Emphasis"/>
                <w:rFonts w:cs="Arial"/>
                <w:i w:val="0"/>
                <w:sz w:val="20"/>
                <w:szCs w:val="20"/>
              </w:rPr>
            </w:pPr>
            <w:r w:rsidRPr="002D6E2C">
              <w:rPr>
                <w:rFonts w:eastAsia="Times New Roman"/>
                <w:b/>
                <w:sz w:val="20"/>
                <w:szCs w:val="24"/>
                <w:lang w:val="en-GB" w:eastAsia="en-ZA"/>
              </w:rPr>
              <w:t>P-49</w:t>
            </w:r>
            <w:r w:rsidRPr="002D6E2C">
              <w:rPr>
                <w:rFonts w:eastAsia="Times New Roman"/>
                <w:sz w:val="20"/>
                <w:szCs w:val="24"/>
                <w:lang w:val="en-GB" w:eastAsia="en-ZA"/>
              </w:rPr>
              <w:t xml:space="preserve"> Transaction Currency Code</w:t>
            </w:r>
          </w:p>
        </w:tc>
        <w:tc>
          <w:tcPr>
            <w:tcW w:w="0" w:type="auto"/>
            <w:shd w:val="clear" w:color="auto" w:fill="auto"/>
            <w:tcMar/>
          </w:tcPr>
          <w:p w:rsidRPr="002D6E2C" w:rsidR="00D521C9" w:rsidP="00E92BA0" w:rsidRDefault="00D521C9" w14:paraId="21E805E0" w14:textId="77777777">
            <w:pPr>
              <w:rPr>
                <w:rStyle w:val="Emphasis"/>
                <w:rFonts w:cs="Arial"/>
                <w:i w:val="0"/>
                <w:sz w:val="20"/>
                <w:szCs w:val="20"/>
              </w:rPr>
            </w:pPr>
            <w:r w:rsidRPr="002D6E2C">
              <w:rPr>
                <w:rStyle w:val="Emphasis"/>
                <w:rFonts w:cs="Arial"/>
                <w:sz w:val="20"/>
                <w:szCs w:val="20"/>
              </w:rPr>
              <w:t>9 (03)</w:t>
            </w:r>
          </w:p>
        </w:tc>
        <w:tc>
          <w:tcPr>
            <w:tcW w:w="0" w:type="auto"/>
            <w:shd w:val="clear" w:color="auto" w:fill="auto"/>
            <w:tcMar/>
          </w:tcPr>
          <w:p w:rsidRPr="002D6E2C" w:rsidR="00D521C9" w:rsidP="00E92BA0" w:rsidRDefault="00D521C9" w14:paraId="5D3617CC" w14:textId="77777777">
            <w:pPr>
              <w:rPr>
                <w:rFonts w:eastAsia="Times New Roman"/>
                <w:iCs/>
                <w:sz w:val="20"/>
                <w:szCs w:val="20"/>
                <w:lang w:val="en-GB" w:eastAsia="en-ZA"/>
              </w:rPr>
            </w:pPr>
            <w:r w:rsidRPr="002D6E2C">
              <w:rPr>
                <w:rFonts w:eastAsia="Times New Roman"/>
                <w:sz w:val="20"/>
                <w:szCs w:val="24"/>
                <w:lang w:val="en-GB" w:eastAsia="en-ZA"/>
              </w:rPr>
              <w:t>Must contain 710</w:t>
            </w:r>
          </w:p>
        </w:tc>
      </w:tr>
      <w:tr w:rsidRPr="006B3A03" w:rsidR="00D521C9" w:rsidTr="022F8AB7" w14:paraId="5D4F7D6E" w14:textId="77777777">
        <w:tc>
          <w:tcPr>
            <w:tcW w:w="0" w:type="auto"/>
            <w:shd w:val="clear" w:color="auto" w:fill="auto"/>
            <w:tcMar/>
          </w:tcPr>
          <w:p w:rsidRPr="002D6E2C" w:rsidR="00D521C9" w:rsidP="00E92BA0" w:rsidRDefault="00D521C9" w14:paraId="363A6832" w14:textId="77777777">
            <w:pPr>
              <w:rPr>
                <w:rStyle w:val="Emphasis"/>
                <w:rFonts w:cs="Arial"/>
                <w:i w:val="0"/>
                <w:sz w:val="20"/>
                <w:szCs w:val="20"/>
              </w:rPr>
            </w:pPr>
            <w:r w:rsidRPr="002D6E2C">
              <w:rPr>
                <w:rFonts w:eastAsia="Times New Roman"/>
                <w:b/>
                <w:sz w:val="20"/>
                <w:szCs w:val="24"/>
                <w:lang w:val="en-GB" w:eastAsia="en-ZA"/>
              </w:rPr>
              <w:t>P-52</w:t>
            </w:r>
            <w:r w:rsidRPr="002D6E2C">
              <w:rPr>
                <w:rFonts w:eastAsia="Times New Roman"/>
                <w:sz w:val="20"/>
                <w:szCs w:val="24"/>
                <w:lang w:val="en-GB" w:eastAsia="en-ZA"/>
              </w:rPr>
              <w:t xml:space="preserve"> PIN Data</w:t>
            </w:r>
          </w:p>
        </w:tc>
        <w:tc>
          <w:tcPr>
            <w:tcW w:w="0" w:type="auto"/>
            <w:shd w:val="clear" w:color="auto" w:fill="auto"/>
            <w:tcMar/>
          </w:tcPr>
          <w:p w:rsidRPr="002D6E2C" w:rsidR="00D521C9" w:rsidP="00E92BA0" w:rsidRDefault="00D521C9" w14:paraId="79BC1E34" w14:textId="77777777">
            <w:pPr>
              <w:rPr>
                <w:rStyle w:val="Emphasis"/>
                <w:rFonts w:cs="Arial"/>
                <w:i w:val="0"/>
                <w:sz w:val="20"/>
                <w:szCs w:val="20"/>
              </w:rPr>
            </w:pPr>
            <w:r w:rsidRPr="002D6E2C">
              <w:rPr>
                <w:rStyle w:val="Emphasis"/>
                <w:rFonts w:cs="Arial"/>
                <w:sz w:val="20"/>
                <w:szCs w:val="20"/>
              </w:rPr>
              <w:t>X (16)</w:t>
            </w:r>
          </w:p>
        </w:tc>
        <w:tc>
          <w:tcPr>
            <w:tcW w:w="0" w:type="auto"/>
            <w:shd w:val="clear" w:color="auto" w:fill="auto"/>
            <w:tcMar/>
          </w:tcPr>
          <w:p w:rsidRPr="002D6E2C" w:rsidR="00D521C9" w:rsidP="00E92BA0" w:rsidRDefault="00D521C9" w14:paraId="40DF9B24" w14:textId="77777777">
            <w:pPr>
              <w:rPr>
                <w:rFonts w:eastAsia="Times New Roman"/>
                <w:iCs/>
                <w:sz w:val="20"/>
                <w:szCs w:val="20"/>
                <w:lang w:val="en-GB" w:eastAsia="en-ZA"/>
              </w:rPr>
            </w:pPr>
          </w:p>
        </w:tc>
      </w:tr>
      <w:tr w:rsidRPr="006B3A03" w:rsidR="00D521C9" w:rsidTr="022F8AB7" w14:paraId="1BFB21E6" w14:textId="77777777">
        <w:tc>
          <w:tcPr>
            <w:tcW w:w="0" w:type="auto"/>
            <w:shd w:val="clear" w:color="auto" w:fill="auto"/>
            <w:tcMar/>
          </w:tcPr>
          <w:p w:rsidRPr="002D6E2C" w:rsidR="00D521C9" w:rsidP="00E92BA0" w:rsidRDefault="00D521C9" w14:paraId="4D8BDE7E" w14:textId="77777777">
            <w:pPr>
              <w:rPr>
                <w:rStyle w:val="Emphasis"/>
                <w:rFonts w:cs="Arial"/>
                <w:i w:val="0"/>
                <w:sz w:val="20"/>
                <w:szCs w:val="20"/>
              </w:rPr>
            </w:pPr>
            <w:r w:rsidRPr="002D6E2C">
              <w:rPr>
                <w:rFonts w:eastAsia="Times New Roman"/>
                <w:b/>
                <w:sz w:val="20"/>
                <w:szCs w:val="24"/>
                <w:lang w:val="en-GB" w:eastAsia="en-ZA"/>
              </w:rPr>
              <w:t>P-60</w:t>
            </w:r>
            <w:r w:rsidRPr="002D6E2C">
              <w:rPr>
                <w:rFonts w:eastAsia="Times New Roman"/>
                <w:sz w:val="20"/>
                <w:szCs w:val="24"/>
                <w:lang w:val="en-GB" w:eastAsia="en-ZA"/>
              </w:rPr>
              <w:t xml:space="preserve"> POS Terminal Data</w:t>
            </w:r>
          </w:p>
        </w:tc>
        <w:tc>
          <w:tcPr>
            <w:tcW w:w="0" w:type="auto"/>
            <w:shd w:val="clear" w:color="auto" w:fill="auto"/>
            <w:tcMar/>
          </w:tcPr>
          <w:p w:rsidRPr="00CE1FB6" w:rsidR="00D521C9" w:rsidP="00E92BA0" w:rsidRDefault="00D521C9" w14:paraId="09E37971" w14:textId="77777777">
            <w:pPr>
              <w:rPr>
                <w:rStyle w:val="Emphasis"/>
                <w:rFonts w:cs="Arial"/>
                <w:i w:val="0"/>
                <w:szCs w:val="20"/>
              </w:rPr>
            </w:pPr>
            <w:r w:rsidRPr="00CE1FB6">
              <w:rPr>
                <w:rStyle w:val="Emphasis"/>
                <w:rFonts w:cs="Arial"/>
                <w:i w:val="0"/>
                <w:szCs w:val="20"/>
              </w:rPr>
              <w:t>9 (03)</w:t>
            </w:r>
          </w:p>
          <w:p w:rsidRPr="00CE1FB6" w:rsidR="00D521C9" w:rsidP="00E92BA0" w:rsidRDefault="00D521C9" w14:paraId="76B6AC94" w14:textId="77777777">
            <w:pPr>
              <w:rPr>
                <w:rStyle w:val="Emphasis"/>
                <w:rFonts w:cs="Arial"/>
                <w:i w:val="0"/>
                <w:szCs w:val="20"/>
              </w:rPr>
            </w:pPr>
            <w:r w:rsidRPr="00CE1FB6">
              <w:rPr>
                <w:rStyle w:val="Emphasis"/>
                <w:rFonts w:cs="Arial"/>
                <w:i w:val="0"/>
                <w:szCs w:val="20"/>
              </w:rPr>
              <w:t>X (04)</w:t>
            </w:r>
          </w:p>
          <w:p w:rsidRPr="002D6E2C" w:rsidR="00D521C9" w:rsidP="00E92BA0" w:rsidRDefault="00D521C9" w14:paraId="5907A35F" w14:textId="77777777">
            <w:pPr>
              <w:rPr>
                <w:rStyle w:val="Emphasis"/>
                <w:rFonts w:cs="Arial"/>
                <w:i w:val="0"/>
                <w:sz w:val="20"/>
                <w:szCs w:val="20"/>
              </w:rPr>
            </w:pPr>
            <w:r w:rsidRPr="00CE1FB6">
              <w:rPr>
                <w:rStyle w:val="Emphasis"/>
                <w:rFonts w:cs="Arial"/>
                <w:i w:val="0"/>
                <w:szCs w:val="20"/>
              </w:rPr>
              <w:t>X (</w:t>
            </w:r>
            <w:r w:rsidR="0031601B">
              <w:rPr>
                <w:rStyle w:val="Emphasis"/>
                <w:rFonts w:cs="Arial"/>
                <w:i w:val="0"/>
                <w:szCs w:val="20"/>
              </w:rPr>
              <w:t>12</w:t>
            </w:r>
            <w:r w:rsidRPr="00CE1FB6">
              <w:rPr>
                <w:rStyle w:val="Emphasis"/>
                <w:rFonts w:cs="Arial"/>
                <w:i w:val="0"/>
                <w:szCs w:val="20"/>
              </w:rPr>
              <w:t>)</w:t>
            </w:r>
          </w:p>
        </w:tc>
        <w:tc>
          <w:tcPr>
            <w:tcW w:w="0" w:type="auto"/>
            <w:shd w:val="clear" w:color="auto" w:fill="auto"/>
            <w:tcMar/>
          </w:tcPr>
          <w:p w:rsidRPr="002D6E2C" w:rsidR="00D521C9" w:rsidP="00E92BA0" w:rsidRDefault="00D521C9" w14:paraId="15136C39" w14:textId="77777777">
            <w:pPr>
              <w:rPr>
                <w:rFonts w:eastAsia="Times New Roman"/>
                <w:sz w:val="20"/>
                <w:szCs w:val="24"/>
                <w:lang w:val="en-GB" w:eastAsia="en-ZA"/>
              </w:rPr>
            </w:pPr>
            <w:r w:rsidRPr="002D6E2C">
              <w:rPr>
                <w:rFonts w:eastAsia="Times New Roman"/>
                <w:sz w:val="20"/>
                <w:szCs w:val="24"/>
                <w:lang w:val="en-GB" w:eastAsia="en-ZA"/>
              </w:rPr>
              <w:t xml:space="preserve"> 1 – 3 Field length, (must be 01</w:t>
            </w:r>
            <w:r w:rsidR="00BC41F2">
              <w:rPr>
                <w:rFonts w:eastAsia="Times New Roman"/>
                <w:sz w:val="20"/>
                <w:szCs w:val="24"/>
                <w:lang w:val="en-GB" w:eastAsia="en-ZA"/>
              </w:rPr>
              <w:t>6</w:t>
            </w:r>
            <w:r w:rsidRPr="002D6E2C">
              <w:rPr>
                <w:rFonts w:eastAsia="Times New Roman"/>
                <w:sz w:val="20"/>
                <w:szCs w:val="24"/>
                <w:lang w:val="en-GB" w:eastAsia="en-ZA"/>
              </w:rPr>
              <w:t>)</w:t>
            </w:r>
          </w:p>
          <w:p w:rsidRPr="002D6E2C" w:rsidR="00D521C9" w:rsidP="00E92BA0" w:rsidRDefault="00D521C9" w14:paraId="252B9216" w14:textId="77777777">
            <w:pPr>
              <w:rPr>
                <w:rFonts w:eastAsia="Times New Roman"/>
                <w:sz w:val="20"/>
                <w:szCs w:val="24"/>
                <w:lang w:val="en-GB" w:eastAsia="en-ZA"/>
              </w:rPr>
            </w:pPr>
            <w:r w:rsidRPr="002D6E2C">
              <w:rPr>
                <w:rFonts w:eastAsia="Times New Roman"/>
                <w:sz w:val="20"/>
                <w:szCs w:val="24"/>
                <w:lang w:val="en-GB" w:eastAsia="en-ZA"/>
              </w:rPr>
              <w:t xml:space="preserve"> 4 – 7 Must contain “ACOL”</w:t>
            </w:r>
          </w:p>
          <w:p w:rsidRPr="002D6E2C" w:rsidR="00D521C9" w:rsidP="00E92BA0" w:rsidRDefault="00D521C9" w14:paraId="1390257F" w14:textId="77777777">
            <w:pPr>
              <w:rPr>
                <w:rFonts w:eastAsia="Times New Roman"/>
                <w:iCs/>
                <w:sz w:val="20"/>
                <w:szCs w:val="20"/>
                <w:lang w:val="en-GB" w:eastAsia="en-ZA"/>
              </w:rPr>
            </w:pPr>
            <w:r w:rsidRPr="002D6E2C">
              <w:rPr>
                <w:rFonts w:eastAsia="Times New Roman"/>
                <w:sz w:val="20"/>
                <w:szCs w:val="24"/>
                <w:lang w:val="en-GB" w:eastAsia="en-ZA"/>
              </w:rPr>
              <w:t xml:space="preserve"> 8 – </w:t>
            </w:r>
            <w:r w:rsidRPr="002D6E2C" w:rsidR="0031601B">
              <w:rPr>
                <w:rFonts w:eastAsia="Times New Roman"/>
                <w:sz w:val="20"/>
                <w:szCs w:val="24"/>
                <w:lang w:val="en-GB" w:eastAsia="en-ZA"/>
              </w:rPr>
              <w:t>1</w:t>
            </w:r>
            <w:r w:rsidR="0031601B">
              <w:rPr>
                <w:rFonts w:eastAsia="Times New Roman"/>
                <w:sz w:val="20"/>
                <w:szCs w:val="24"/>
                <w:lang w:val="en-GB" w:eastAsia="en-ZA"/>
              </w:rPr>
              <w:t>9</w:t>
            </w:r>
            <w:r w:rsidRPr="002D6E2C" w:rsidR="0031601B">
              <w:rPr>
                <w:rFonts w:eastAsia="Times New Roman"/>
                <w:sz w:val="20"/>
                <w:szCs w:val="24"/>
                <w:lang w:val="en-GB" w:eastAsia="en-ZA"/>
              </w:rPr>
              <w:t xml:space="preserve"> </w:t>
            </w:r>
            <w:r w:rsidRPr="002D6E2C">
              <w:rPr>
                <w:rFonts w:eastAsia="Times New Roman"/>
                <w:sz w:val="20"/>
                <w:szCs w:val="24"/>
                <w:lang w:val="en-GB" w:eastAsia="en-ZA"/>
              </w:rPr>
              <w:t>Internal use</w:t>
            </w:r>
          </w:p>
        </w:tc>
      </w:tr>
      <w:tr w:rsidRPr="006B3A03" w:rsidR="00D521C9" w:rsidTr="022F8AB7" w14:paraId="6D9E982E" w14:textId="77777777">
        <w:tc>
          <w:tcPr>
            <w:tcW w:w="0" w:type="auto"/>
            <w:shd w:val="clear" w:color="auto" w:fill="auto"/>
            <w:tcMar/>
          </w:tcPr>
          <w:p w:rsidRPr="002D6E2C" w:rsidR="00D521C9" w:rsidP="00E92BA0" w:rsidRDefault="00D521C9" w14:paraId="0C504734" w14:textId="77777777">
            <w:pPr>
              <w:rPr>
                <w:rStyle w:val="Emphasis"/>
                <w:rFonts w:cs="Arial"/>
                <w:i w:val="0"/>
                <w:sz w:val="20"/>
                <w:szCs w:val="20"/>
              </w:rPr>
            </w:pPr>
            <w:r w:rsidRPr="002D6E2C">
              <w:rPr>
                <w:rFonts w:eastAsia="Times New Roman"/>
                <w:b/>
                <w:sz w:val="20"/>
                <w:szCs w:val="24"/>
                <w:lang w:val="en-GB" w:eastAsia="en-ZA"/>
              </w:rPr>
              <w:t>P-61</w:t>
            </w:r>
            <w:r w:rsidRPr="002D6E2C">
              <w:rPr>
                <w:rFonts w:eastAsia="Times New Roman"/>
                <w:sz w:val="20"/>
                <w:szCs w:val="24"/>
                <w:lang w:val="en-GB" w:eastAsia="en-ZA"/>
              </w:rPr>
              <w:t xml:space="preserve"> POS Card Issue-Category-Response Code Data</w:t>
            </w:r>
          </w:p>
        </w:tc>
        <w:tc>
          <w:tcPr>
            <w:tcW w:w="0" w:type="auto"/>
            <w:shd w:val="clear" w:color="auto" w:fill="auto"/>
            <w:tcMar/>
          </w:tcPr>
          <w:p w:rsidRPr="002D6E2C" w:rsidR="00D521C9" w:rsidP="00E92BA0" w:rsidRDefault="00D521C9" w14:paraId="7EC856C6" w14:textId="77777777">
            <w:pPr>
              <w:rPr>
                <w:rStyle w:val="Emphasis"/>
                <w:rFonts w:cs="Arial"/>
                <w:i w:val="0"/>
                <w:sz w:val="20"/>
                <w:szCs w:val="20"/>
              </w:rPr>
            </w:pPr>
            <w:r w:rsidRPr="002D6E2C">
              <w:rPr>
                <w:rStyle w:val="Emphasis"/>
                <w:rFonts w:cs="Arial"/>
                <w:sz w:val="20"/>
                <w:szCs w:val="20"/>
              </w:rPr>
              <w:t>X (22)</w:t>
            </w:r>
          </w:p>
        </w:tc>
        <w:tc>
          <w:tcPr>
            <w:tcW w:w="0" w:type="auto"/>
            <w:shd w:val="clear" w:color="auto" w:fill="auto"/>
            <w:tcMar/>
          </w:tcPr>
          <w:p w:rsidRPr="002D6E2C" w:rsidR="00D521C9" w:rsidP="00E92BA0" w:rsidRDefault="00D521C9" w14:paraId="66B5F5AB" w14:textId="77777777">
            <w:pPr>
              <w:rPr>
                <w:rFonts w:eastAsia="Times New Roman"/>
                <w:iCs/>
                <w:sz w:val="20"/>
                <w:szCs w:val="20"/>
                <w:lang w:val="en-GB" w:eastAsia="en-ZA"/>
              </w:rPr>
            </w:pPr>
          </w:p>
        </w:tc>
      </w:tr>
      <w:tr w:rsidRPr="006B3A03" w:rsidR="00D521C9" w:rsidTr="022F8AB7" w14:paraId="4C21BCE3" w14:textId="77777777">
        <w:tc>
          <w:tcPr>
            <w:tcW w:w="0" w:type="auto"/>
            <w:shd w:val="clear" w:color="auto" w:fill="auto"/>
            <w:tcMar/>
          </w:tcPr>
          <w:p w:rsidRPr="002D6E2C" w:rsidR="00D521C9" w:rsidP="00E92BA0" w:rsidRDefault="00D521C9" w14:paraId="78410E99" w14:textId="77777777">
            <w:pPr>
              <w:rPr>
                <w:rStyle w:val="Emphasis"/>
                <w:rFonts w:cs="Arial"/>
                <w:i w:val="0"/>
                <w:sz w:val="20"/>
                <w:szCs w:val="20"/>
              </w:rPr>
            </w:pPr>
            <w:r w:rsidRPr="002D6E2C">
              <w:rPr>
                <w:rFonts w:eastAsia="Times New Roman"/>
                <w:b/>
                <w:sz w:val="20"/>
                <w:szCs w:val="24"/>
                <w:lang w:val="en-GB" w:eastAsia="en-ZA"/>
              </w:rPr>
              <w:t>P-63</w:t>
            </w:r>
            <w:r w:rsidRPr="002D6E2C">
              <w:rPr>
                <w:rFonts w:eastAsia="Times New Roman"/>
                <w:sz w:val="20"/>
                <w:szCs w:val="24"/>
                <w:lang w:val="en-GB" w:eastAsia="en-ZA"/>
              </w:rPr>
              <w:t xml:space="preserve"> POS Additional Data</w:t>
            </w:r>
          </w:p>
        </w:tc>
        <w:tc>
          <w:tcPr>
            <w:tcW w:w="0" w:type="auto"/>
            <w:shd w:val="clear" w:color="auto" w:fill="auto"/>
            <w:tcMar/>
          </w:tcPr>
          <w:p w:rsidRPr="002D6E2C" w:rsidR="00D521C9" w:rsidP="00E92BA0" w:rsidRDefault="00D521C9" w14:paraId="72DA0761" w14:textId="77777777">
            <w:pPr>
              <w:rPr>
                <w:rStyle w:val="Emphasis"/>
                <w:rFonts w:cs="Arial"/>
                <w:i w:val="0"/>
                <w:sz w:val="20"/>
                <w:szCs w:val="20"/>
              </w:rPr>
            </w:pPr>
            <w:r w:rsidRPr="002D6E2C">
              <w:rPr>
                <w:rStyle w:val="Emphasis"/>
                <w:rFonts w:cs="Arial"/>
                <w:sz w:val="20"/>
                <w:szCs w:val="20"/>
              </w:rPr>
              <w:t>X (03)</w:t>
            </w:r>
          </w:p>
          <w:p w:rsidRPr="002D6E2C" w:rsidR="00D521C9" w:rsidP="00E92BA0" w:rsidRDefault="00D521C9" w14:paraId="315A018F" w14:textId="77777777">
            <w:pPr>
              <w:rPr>
                <w:rStyle w:val="Emphasis"/>
                <w:rFonts w:cs="Arial"/>
                <w:i w:val="0"/>
                <w:sz w:val="20"/>
                <w:szCs w:val="20"/>
              </w:rPr>
            </w:pPr>
          </w:p>
          <w:p w:rsidRPr="002D6E2C" w:rsidR="00D521C9" w:rsidP="00E92BA0" w:rsidRDefault="00D521C9" w14:paraId="64FAA563" w14:textId="77777777">
            <w:pPr>
              <w:rPr>
                <w:rStyle w:val="Emphasis"/>
                <w:rFonts w:cs="Arial"/>
                <w:i w:val="0"/>
                <w:sz w:val="20"/>
                <w:szCs w:val="20"/>
              </w:rPr>
            </w:pPr>
            <w:r w:rsidRPr="002D6E2C">
              <w:rPr>
                <w:rStyle w:val="Emphasis"/>
                <w:rFonts w:cs="Arial"/>
                <w:sz w:val="20"/>
                <w:szCs w:val="20"/>
              </w:rPr>
              <w:t>X (01)</w:t>
            </w:r>
          </w:p>
          <w:p w:rsidRPr="002D6E2C" w:rsidR="00D521C9" w:rsidP="00E92BA0" w:rsidRDefault="00D521C9" w14:paraId="7EA7AA04" w14:textId="77777777">
            <w:pPr>
              <w:rPr>
                <w:rStyle w:val="Emphasis"/>
                <w:rFonts w:cs="Arial"/>
                <w:i w:val="0"/>
                <w:sz w:val="20"/>
                <w:szCs w:val="20"/>
              </w:rPr>
            </w:pPr>
            <w:r w:rsidRPr="002D6E2C">
              <w:rPr>
                <w:rStyle w:val="Emphasis"/>
                <w:rFonts w:cs="Arial"/>
                <w:sz w:val="20"/>
                <w:szCs w:val="20"/>
              </w:rPr>
              <w:t>X (01)</w:t>
            </w:r>
          </w:p>
          <w:p w:rsidRPr="002D6E2C" w:rsidR="00D521C9" w:rsidP="00E92BA0" w:rsidRDefault="00D521C9" w14:paraId="0132609B" w14:textId="77777777">
            <w:pPr>
              <w:rPr>
                <w:rStyle w:val="Emphasis"/>
                <w:rFonts w:cs="Arial"/>
                <w:i w:val="0"/>
                <w:sz w:val="20"/>
                <w:szCs w:val="20"/>
              </w:rPr>
            </w:pPr>
            <w:r w:rsidRPr="002D6E2C">
              <w:rPr>
                <w:rStyle w:val="Emphasis"/>
                <w:rFonts w:cs="Arial"/>
                <w:sz w:val="20"/>
                <w:szCs w:val="20"/>
              </w:rPr>
              <w:t>9 (05)</w:t>
            </w:r>
          </w:p>
          <w:p w:rsidRPr="002D6E2C" w:rsidR="00D521C9" w:rsidP="00E92BA0" w:rsidRDefault="00D521C9" w14:paraId="04B0C53F" w14:textId="77777777">
            <w:pPr>
              <w:rPr>
                <w:rStyle w:val="Emphasis"/>
                <w:rFonts w:cs="Arial"/>
                <w:i w:val="0"/>
                <w:sz w:val="20"/>
                <w:szCs w:val="20"/>
              </w:rPr>
            </w:pPr>
            <w:r w:rsidRPr="002D6E2C">
              <w:rPr>
                <w:rStyle w:val="Emphasis"/>
                <w:rFonts w:cs="Arial"/>
                <w:sz w:val="20"/>
                <w:szCs w:val="20"/>
              </w:rPr>
              <w:t>9 (05)</w:t>
            </w:r>
          </w:p>
          <w:p w:rsidRPr="002D6E2C" w:rsidR="00D521C9" w:rsidP="00E92BA0" w:rsidRDefault="00D521C9" w14:paraId="0C8BB870" w14:textId="77777777">
            <w:pPr>
              <w:rPr>
                <w:rStyle w:val="Emphasis"/>
                <w:rFonts w:cs="Arial"/>
                <w:i w:val="0"/>
                <w:sz w:val="20"/>
                <w:szCs w:val="20"/>
              </w:rPr>
            </w:pPr>
          </w:p>
          <w:p w:rsidRPr="002D6E2C" w:rsidR="00D521C9" w:rsidP="00E92BA0" w:rsidRDefault="00D521C9" w14:paraId="672F68A6" w14:textId="77777777">
            <w:pPr>
              <w:rPr>
                <w:rStyle w:val="Emphasis"/>
                <w:rFonts w:cs="Arial"/>
                <w:i w:val="0"/>
                <w:sz w:val="20"/>
                <w:szCs w:val="20"/>
              </w:rPr>
            </w:pPr>
            <w:r w:rsidRPr="002D6E2C">
              <w:rPr>
                <w:rStyle w:val="Emphasis"/>
                <w:rFonts w:cs="Arial"/>
                <w:sz w:val="20"/>
                <w:szCs w:val="20"/>
              </w:rPr>
              <w:t>X (01)</w:t>
            </w:r>
          </w:p>
          <w:p w:rsidRPr="002D6E2C" w:rsidR="00D521C9" w:rsidP="00E92BA0" w:rsidRDefault="00D521C9" w14:paraId="20CE9F93" w14:textId="77777777">
            <w:pPr>
              <w:rPr>
                <w:rStyle w:val="Emphasis"/>
                <w:rFonts w:cs="Arial"/>
                <w:i w:val="0"/>
                <w:sz w:val="20"/>
                <w:szCs w:val="20"/>
              </w:rPr>
            </w:pPr>
            <w:r w:rsidRPr="002D6E2C">
              <w:rPr>
                <w:rStyle w:val="Emphasis"/>
                <w:rFonts w:cs="Arial"/>
                <w:sz w:val="20"/>
                <w:szCs w:val="20"/>
              </w:rPr>
              <w:t>X (01)</w:t>
            </w:r>
          </w:p>
          <w:p w:rsidRPr="002D6E2C" w:rsidR="00D521C9" w:rsidP="00E92BA0" w:rsidRDefault="00D521C9" w14:paraId="31CC8C57" w14:textId="77777777">
            <w:pPr>
              <w:rPr>
                <w:rStyle w:val="Emphasis"/>
                <w:rFonts w:cs="Arial"/>
                <w:i w:val="0"/>
                <w:sz w:val="20"/>
                <w:szCs w:val="20"/>
              </w:rPr>
            </w:pPr>
            <w:r w:rsidRPr="002D6E2C">
              <w:rPr>
                <w:rStyle w:val="Emphasis"/>
                <w:rFonts w:cs="Arial"/>
                <w:sz w:val="20"/>
                <w:szCs w:val="20"/>
              </w:rPr>
              <w:t>X (02)</w:t>
            </w:r>
          </w:p>
          <w:p w:rsidRPr="002D6E2C" w:rsidR="00D521C9" w:rsidP="00E92BA0" w:rsidRDefault="00D521C9" w14:paraId="0F30B974" w14:textId="77777777">
            <w:pPr>
              <w:rPr>
                <w:rStyle w:val="Emphasis"/>
                <w:rFonts w:cs="Arial"/>
                <w:i w:val="0"/>
                <w:sz w:val="20"/>
                <w:szCs w:val="20"/>
              </w:rPr>
            </w:pPr>
            <w:r w:rsidRPr="002D6E2C">
              <w:rPr>
                <w:rStyle w:val="Emphasis"/>
                <w:rFonts w:cs="Arial"/>
                <w:sz w:val="20"/>
                <w:szCs w:val="20"/>
              </w:rPr>
              <w:t>9 (05)</w:t>
            </w:r>
          </w:p>
          <w:p w:rsidRPr="002D6E2C" w:rsidR="00D521C9" w:rsidP="00E92BA0" w:rsidRDefault="00D521C9" w14:paraId="5B47546E" w14:textId="77777777">
            <w:pPr>
              <w:rPr>
                <w:rStyle w:val="Emphasis"/>
                <w:rFonts w:cs="Arial"/>
                <w:i w:val="0"/>
                <w:sz w:val="20"/>
                <w:szCs w:val="20"/>
              </w:rPr>
            </w:pPr>
            <w:r w:rsidRPr="002D6E2C">
              <w:rPr>
                <w:rStyle w:val="Emphasis"/>
                <w:rFonts w:cs="Arial"/>
                <w:sz w:val="20"/>
                <w:szCs w:val="20"/>
              </w:rPr>
              <w:t>X (01)</w:t>
            </w:r>
          </w:p>
          <w:p w:rsidRPr="002D6E2C" w:rsidR="00D521C9" w:rsidP="00E92BA0" w:rsidRDefault="00D521C9" w14:paraId="5A7EF021" w14:textId="77777777">
            <w:pPr>
              <w:rPr>
                <w:rStyle w:val="Emphasis"/>
                <w:rFonts w:cs="Arial"/>
                <w:i w:val="0"/>
                <w:sz w:val="20"/>
                <w:szCs w:val="20"/>
              </w:rPr>
            </w:pPr>
          </w:p>
          <w:p w:rsidRPr="002D6E2C" w:rsidR="00D521C9" w:rsidP="00E92BA0" w:rsidRDefault="00D521C9" w14:paraId="52CEF89B" w14:textId="77777777">
            <w:pPr>
              <w:rPr>
                <w:rStyle w:val="Emphasis"/>
                <w:rFonts w:cs="Arial"/>
                <w:i w:val="0"/>
                <w:sz w:val="20"/>
                <w:szCs w:val="20"/>
              </w:rPr>
            </w:pPr>
          </w:p>
          <w:p w:rsidRPr="002D6E2C" w:rsidR="00D521C9" w:rsidP="00E92BA0" w:rsidRDefault="00D521C9" w14:paraId="69242B3F" w14:textId="77777777">
            <w:pPr>
              <w:jc w:val="both"/>
              <w:rPr>
                <w:rStyle w:val="Emphasis"/>
                <w:rFonts w:cs="Arial"/>
                <w:sz w:val="20"/>
                <w:szCs w:val="20"/>
              </w:rPr>
            </w:pPr>
            <w:r w:rsidRPr="002D6E2C">
              <w:rPr>
                <w:rStyle w:val="Emphasis"/>
                <w:rFonts w:cs="Arial"/>
                <w:sz w:val="20"/>
                <w:szCs w:val="20"/>
              </w:rPr>
              <w:t>X (</w:t>
            </w:r>
            <w:r>
              <w:rPr>
                <w:rStyle w:val="Emphasis"/>
                <w:rFonts w:cs="Arial"/>
                <w:sz w:val="20"/>
                <w:szCs w:val="20"/>
              </w:rPr>
              <w:t>14</w:t>
            </w:r>
            <w:r w:rsidRPr="002D6E2C">
              <w:rPr>
                <w:rStyle w:val="Emphasis"/>
                <w:rFonts w:cs="Arial"/>
                <w:sz w:val="20"/>
                <w:szCs w:val="20"/>
              </w:rPr>
              <w:t>)</w:t>
            </w:r>
          </w:p>
          <w:p w:rsidR="001A69EA" w:rsidP="00E92BA0" w:rsidRDefault="00D521C9" w14:paraId="2B9C0108" w14:textId="77777777">
            <w:pPr>
              <w:rPr>
                <w:rStyle w:val="Emphasis"/>
                <w:rFonts w:cs="Arial"/>
                <w:sz w:val="20"/>
                <w:szCs w:val="20"/>
              </w:rPr>
            </w:pPr>
            <w:r w:rsidRPr="002D6E2C">
              <w:rPr>
                <w:rStyle w:val="Emphasis"/>
                <w:rFonts w:cs="Arial"/>
                <w:sz w:val="20"/>
                <w:szCs w:val="20"/>
              </w:rPr>
              <w:t>9 (19)</w:t>
            </w:r>
          </w:p>
          <w:p w:rsidRPr="002D6E2C" w:rsidR="00D521C9" w:rsidP="00E92BA0" w:rsidRDefault="003844A1" w14:paraId="1AE04E06" w14:textId="77777777">
            <w:pPr>
              <w:rPr>
                <w:rStyle w:val="Emphasis"/>
                <w:rFonts w:cs="Arial"/>
                <w:i w:val="0"/>
                <w:sz w:val="20"/>
                <w:szCs w:val="20"/>
              </w:rPr>
            </w:pPr>
            <w:r>
              <w:rPr>
                <w:rStyle w:val="Emphasis"/>
                <w:rFonts w:cs="Arial"/>
                <w:sz w:val="20"/>
                <w:szCs w:val="20"/>
              </w:rPr>
              <w:t>X</w:t>
            </w:r>
            <w:r w:rsidRPr="002D6E2C" w:rsidR="00D521C9">
              <w:rPr>
                <w:rStyle w:val="Emphasis"/>
                <w:rFonts w:cs="Arial"/>
                <w:sz w:val="20"/>
                <w:szCs w:val="20"/>
              </w:rPr>
              <w:t xml:space="preserve"> (35)</w:t>
            </w:r>
          </w:p>
          <w:p w:rsidR="00464C67" w:rsidP="00E92BA0" w:rsidRDefault="00464C67" w14:paraId="2A1E05E9" w14:textId="77777777">
            <w:pPr>
              <w:rPr>
                <w:rStyle w:val="Emphasis"/>
                <w:rFonts w:cs="Arial"/>
                <w:sz w:val="20"/>
                <w:szCs w:val="20"/>
              </w:rPr>
            </w:pPr>
          </w:p>
          <w:p w:rsidR="00464C67" w:rsidP="00E92BA0" w:rsidRDefault="00464C67" w14:paraId="5CD58B4B" w14:textId="77777777">
            <w:pPr>
              <w:rPr>
                <w:rStyle w:val="Emphasis"/>
                <w:rFonts w:cs="Arial"/>
                <w:sz w:val="20"/>
                <w:szCs w:val="20"/>
              </w:rPr>
            </w:pPr>
          </w:p>
          <w:p w:rsidR="00464C67" w:rsidP="00E92BA0" w:rsidRDefault="00464C67" w14:paraId="074D9950" w14:textId="77777777">
            <w:pPr>
              <w:rPr>
                <w:rStyle w:val="Emphasis"/>
                <w:rFonts w:cs="Arial"/>
                <w:sz w:val="20"/>
                <w:szCs w:val="20"/>
              </w:rPr>
            </w:pPr>
          </w:p>
          <w:p w:rsidR="00464C67" w:rsidP="00E92BA0" w:rsidRDefault="00464C67" w14:paraId="46FF361A" w14:textId="77777777">
            <w:pPr>
              <w:rPr>
                <w:rStyle w:val="Emphasis"/>
                <w:rFonts w:cs="Arial"/>
                <w:sz w:val="20"/>
                <w:szCs w:val="20"/>
              </w:rPr>
            </w:pPr>
          </w:p>
          <w:p w:rsidR="00464C67" w:rsidP="00E92BA0" w:rsidRDefault="00464C67" w14:paraId="47CB6B72" w14:textId="77777777">
            <w:pPr>
              <w:rPr>
                <w:rStyle w:val="Emphasis"/>
                <w:rFonts w:cs="Arial"/>
                <w:sz w:val="20"/>
                <w:szCs w:val="20"/>
              </w:rPr>
            </w:pPr>
          </w:p>
          <w:p w:rsidR="00464C67" w:rsidP="00E92BA0" w:rsidRDefault="00464C67" w14:paraId="61E5D2BF" w14:textId="77777777">
            <w:pPr>
              <w:rPr>
                <w:rStyle w:val="Emphasis"/>
                <w:rFonts w:cs="Arial"/>
                <w:sz w:val="20"/>
                <w:szCs w:val="20"/>
              </w:rPr>
            </w:pPr>
          </w:p>
          <w:p w:rsidR="00464C67" w:rsidP="00E92BA0" w:rsidRDefault="00464C67" w14:paraId="48D2DD86" w14:textId="77777777">
            <w:pPr>
              <w:rPr>
                <w:rStyle w:val="Emphasis"/>
                <w:rFonts w:cs="Arial"/>
                <w:sz w:val="20"/>
                <w:szCs w:val="20"/>
              </w:rPr>
            </w:pPr>
          </w:p>
          <w:p w:rsidR="00464C67" w:rsidP="00E92BA0" w:rsidRDefault="00464C67" w14:paraId="5C894C59" w14:textId="77777777">
            <w:pPr>
              <w:rPr>
                <w:rStyle w:val="Emphasis"/>
                <w:rFonts w:cs="Arial"/>
                <w:sz w:val="20"/>
                <w:szCs w:val="20"/>
              </w:rPr>
            </w:pPr>
          </w:p>
          <w:p w:rsidR="00464C67" w:rsidP="00E92BA0" w:rsidRDefault="00464C67" w14:paraId="1A42D70A" w14:textId="77777777">
            <w:pPr>
              <w:rPr>
                <w:rStyle w:val="Emphasis"/>
                <w:rFonts w:cs="Arial"/>
                <w:sz w:val="20"/>
                <w:szCs w:val="20"/>
              </w:rPr>
            </w:pPr>
          </w:p>
          <w:p w:rsidR="00464C67" w:rsidP="00E92BA0" w:rsidRDefault="00464C67" w14:paraId="114052E8" w14:textId="77777777">
            <w:pPr>
              <w:rPr>
                <w:rStyle w:val="Emphasis"/>
                <w:rFonts w:cs="Arial"/>
                <w:sz w:val="20"/>
                <w:szCs w:val="20"/>
              </w:rPr>
            </w:pPr>
          </w:p>
          <w:p w:rsidR="00464C67" w:rsidP="00E92BA0" w:rsidRDefault="00464C67" w14:paraId="6BB95191" w14:textId="77777777">
            <w:pPr>
              <w:rPr>
                <w:rStyle w:val="Emphasis"/>
                <w:rFonts w:cs="Arial"/>
                <w:sz w:val="20"/>
                <w:szCs w:val="20"/>
              </w:rPr>
            </w:pPr>
          </w:p>
          <w:p w:rsidR="00D521C9" w:rsidP="00E92BA0" w:rsidRDefault="00D521C9" w14:paraId="3F7B05DC" w14:textId="77777777">
            <w:pPr>
              <w:rPr>
                <w:rStyle w:val="Emphasis"/>
                <w:rFonts w:cs="Arial"/>
                <w:sz w:val="20"/>
                <w:szCs w:val="20"/>
              </w:rPr>
            </w:pPr>
            <w:r w:rsidRPr="002D6E2C">
              <w:rPr>
                <w:rStyle w:val="Emphasis"/>
                <w:rFonts w:cs="Arial"/>
                <w:sz w:val="20"/>
                <w:szCs w:val="20"/>
              </w:rPr>
              <w:t>9 (12)X (</w:t>
            </w:r>
            <w:r>
              <w:rPr>
                <w:rStyle w:val="Emphasis"/>
                <w:rFonts w:cs="Arial"/>
                <w:sz w:val="20"/>
                <w:szCs w:val="20"/>
              </w:rPr>
              <w:t>08</w:t>
            </w:r>
            <w:r w:rsidRPr="002D6E2C">
              <w:rPr>
                <w:rStyle w:val="Emphasis"/>
                <w:rFonts w:cs="Arial"/>
                <w:sz w:val="20"/>
                <w:szCs w:val="20"/>
              </w:rPr>
              <w:t>)</w:t>
            </w:r>
          </w:p>
          <w:p w:rsidRPr="002D6E2C" w:rsidR="00D521C9" w:rsidP="00E92BA0" w:rsidRDefault="00D521C9" w14:paraId="6D9CAF32" w14:textId="77777777">
            <w:pPr>
              <w:rPr>
                <w:rStyle w:val="Emphasis"/>
                <w:rFonts w:cs="Arial"/>
                <w:i w:val="0"/>
                <w:sz w:val="20"/>
                <w:szCs w:val="20"/>
              </w:rPr>
            </w:pPr>
            <w:r>
              <w:rPr>
                <w:rStyle w:val="Emphasis"/>
                <w:rFonts w:cs="Arial"/>
                <w:sz w:val="20"/>
                <w:szCs w:val="20"/>
              </w:rPr>
              <w:t>X (06)</w:t>
            </w:r>
          </w:p>
          <w:p w:rsidRPr="002D6E2C" w:rsidR="00D521C9" w:rsidP="00E92BA0" w:rsidRDefault="00D521C9" w14:paraId="2EFA0F0C" w14:textId="77777777">
            <w:pPr>
              <w:rPr>
                <w:rStyle w:val="Emphasis"/>
                <w:rFonts w:cs="Arial"/>
                <w:i w:val="0"/>
                <w:sz w:val="20"/>
                <w:szCs w:val="20"/>
              </w:rPr>
            </w:pPr>
            <w:r w:rsidRPr="002D6E2C">
              <w:rPr>
                <w:rStyle w:val="Emphasis"/>
                <w:rFonts w:cs="Arial"/>
                <w:sz w:val="20"/>
                <w:szCs w:val="20"/>
              </w:rPr>
              <w:t>X (0</w:t>
            </w:r>
            <w:r>
              <w:rPr>
                <w:rStyle w:val="Emphasis"/>
                <w:rFonts w:cs="Arial"/>
                <w:sz w:val="20"/>
                <w:szCs w:val="20"/>
              </w:rPr>
              <w:t>6</w:t>
            </w:r>
            <w:r w:rsidRPr="002D6E2C">
              <w:rPr>
                <w:rStyle w:val="Emphasis"/>
                <w:rFonts w:cs="Arial"/>
                <w:sz w:val="20"/>
                <w:szCs w:val="20"/>
              </w:rPr>
              <w:t>)</w:t>
            </w:r>
          </w:p>
        </w:tc>
        <w:tc>
          <w:tcPr>
            <w:tcW w:w="0" w:type="auto"/>
            <w:shd w:val="clear" w:color="auto" w:fill="auto"/>
            <w:tcMar/>
          </w:tcPr>
          <w:p w:rsidRPr="002D6E2C" w:rsidR="00D521C9" w:rsidP="00E92BA0" w:rsidRDefault="00D521C9" w14:paraId="4A1FF8D4" w14:textId="77777777">
            <w:pPr>
              <w:rPr>
                <w:rFonts w:eastAsia="Times New Roman"/>
                <w:sz w:val="20"/>
                <w:szCs w:val="24"/>
                <w:lang w:val="en-GB" w:eastAsia="en-ZA"/>
              </w:rPr>
            </w:pPr>
            <w:r w:rsidRPr="002D6E2C">
              <w:rPr>
                <w:rFonts w:eastAsia="Times New Roman"/>
                <w:sz w:val="20"/>
                <w:szCs w:val="24"/>
                <w:lang w:val="en-GB" w:eastAsia="en-ZA"/>
              </w:rPr>
              <w:t xml:space="preserve"> 1 – 3     Length (Contains </w:t>
            </w:r>
            <w:r>
              <w:rPr>
                <w:rFonts w:eastAsia="Times New Roman"/>
                <w:sz w:val="20"/>
                <w:szCs w:val="24"/>
                <w:lang w:val="en-GB" w:eastAsia="en-ZA"/>
              </w:rPr>
              <w:t>12</w:t>
            </w:r>
            <w:r w:rsidR="005F59E2">
              <w:rPr>
                <w:rFonts w:eastAsia="Times New Roman"/>
                <w:sz w:val="20"/>
                <w:szCs w:val="24"/>
                <w:lang w:val="en-GB" w:eastAsia="en-ZA"/>
              </w:rPr>
              <w:t>5</w:t>
            </w:r>
            <w:r w:rsidRPr="002D6E2C">
              <w:rPr>
                <w:rFonts w:eastAsia="Times New Roman"/>
                <w:sz w:val="20"/>
                <w:szCs w:val="24"/>
                <w:lang w:val="en-GB" w:eastAsia="en-ZA"/>
              </w:rPr>
              <w:t>)</w:t>
            </w:r>
          </w:p>
          <w:p w:rsidRPr="002D6E2C" w:rsidR="00D521C9" w:rsidP="00E92BA0" w:rsidRDefault="00D521C9" w14:paraId="4799C311" w14:textId="77777777">
            <w:pPr>
              <w:rPr>
                <w:rFonts w:eastAsia="Times New Roman"/>
                <w:b/>
                <w:sz w:val="20"/>
                <w:szCs w:val="24"/>
                <w:lang w:val="en-GB" w:eastAsia="en-ZA"/>
              </w:rPr>
            </w:pPr>
            <w:r w:rsidRPr="002D6E2C">
              <w:rPr>
                <w:rFonts w:eastAsia="Times New Roman"/>
                <w:b/>
                <w:sz w:val="20"/>
                <w:szCs w:val="24"/>
                <w:lang w:val="en-GB" w:eastAsia="en-ZA"/>
              </w:rPr>
              <w:t xml:space="preserve"> HEADER TOKEN</w:t>
            </w:r>
          </w:p>
          <w:p w:rsidRPr="002D6E2C" w:rsidR="00D521C9" w:rsidP="00E92BA0" w:rsidRDefault="00D521C9" w14:paraId="70DD4C26" w14:textId="77777777">
            <w:pPr>
              <w:rPr>
                <w:rFonts w:eastAsia="Times New Roman"/>
                <w:sz w:val="20"/>
                <w:szCs w:val="24"/>
                <w:lang w:val="en-GB" w:eastAsia="en-ZA"/>
              </w:rPr>
            </w:pPr>
            <w:r w:rsidRPr="002D6E2C">
              <w:rPr>
                <w:rFonts w:eastAsia="Times New Roman"/>
                <w:sz w:val="20"/>
                <w:szCs w:val="24"/>
                <w:lang w:val="en-GB" w:eastAsia="en-ZA"/>
              </w:rPr>
              <w:t>4 - Eye Catcher value ‘&amp;’</w:t>
            </w:r>
          </w:p>
          <w:p w:rsidRPr="002D6E2C" w:rsidR="00D521C9" w:rsidP="00E92BA0" w:rsidRDefault="00D521C9" w14:paraId="74BF3A00" w14:textId="77777777">
            <w:pPr>
              <w:rPr>
                <w:rFonts w:eastAsia="Times New Roman"/>
                <w:sz w:val="20"/>
                <w:szCs w:val="24"/>
                <w:lang w:val="en-GB" w:eastAsia="en-ZA"/>
              </w:rPr>
            </w:pPr>
            <w:r w:rsidRPr="002D6E2C">
              <w:rPr>
                <w:rFonts w:eastAsia="Times New Roman"/>
                <w:sz w:val="20"/>
                <w:szCs w:val="24"/>
                <w:lang w:val="en-GB" w:eastAsia="en-ZA"/>
              </w:rPr>
              <w:t>5 – User Fld1</w:t>
            </w:r>
          </w:p>
          <w:p w:rsidRPr="002D6E2C" w:rsidR="00D521C9" w:rsidP="00E92BA0" w:rsidRDefault="00D521C9" w14:paraId="6720F6ED" w14:textId="77777777">
            <w:pPr>
              <w:rPr>
                <w:rFonts w:eastAsia="Times New Roman"/>
                <w:sz w:val="20"/>
                <w:szCs w:val="24"/>
                <w:lang w:val="en-GB" w:eastAsia="en-ZA"/>
              </w:rPr>
            </w:pPr>
            <w:r w:rsidRPr="002D6E2C">
              <w:rPr>
                <w:rFonts w:eastAsia="Times New Roman"/>
                <w:sz w:val="20"/>
                <w:szCs w:val="24"/>
                <w:lang w:val="en-GB" w:eastAsia="en-ZA"/>
              </w:rPr>
              <w:t>6 – 10 Count value 1</w:t>
            </w:r>
          </w:p>
          <w:p w:rsidRPr="002D6E2C" w:rsidR="00D521C9" w:rsidP="00E92BA0" w:rsidRDefault="00D521C9" w14:paraId="76ADD5B6" w14:textId="77777777">
            <w:pPr>
              <w:rPr>
                <w:rFonts w:eastAsia="Times New Roman"/>
                <w:sz w:val="20"/>
                <w:szCs w:val="24"/>
                <w:lang w:val="en-GB" w:eastAsia="en-ZA"/>
              </w:rPr>
            </w:pPr>
            <w:r w:rsidRPr="002D6E2C">
              <w:rPr>
                <w:rFonts w:eastAsia="Times New Roman"/>
                <w:sz w:val="20"/>
                <w:szCs w:val="24"/>
                <w:lang w:val="en-GB" w:eastAsia="en-ZA"/>
              </w:rPr>
              <w:t xml:space="preserve">11 -15 Length value </w:t>
            </w:r>
            <w:r>
              <w:rPr>
                <w:rFonts w:eastAsia="Times New Roman"/>
                <w:sz w:val="20"/>
                <w:szCs w:val="24"/>
                <w:lang w:val="en-GB" w:eastAsia="en-ZA"/>
              </w:rPr>
              <w:t>12</w:t>
            </w:r>
            <w:r w:rsidR="005F59E2">
              <w:rPr>
                <w:rFonts w:eastAsia="Times New Roman"/>
                <w:sz w:val="20"/>
                <w:szCs w:val="24"/>
                <w:lang w:val="en-GB" w:eastAsia="en-ZA"/>
              </w:rPr>
              <w:t>2</w:t>
            </w:r>
          </w:p>
          <w:p w:rsidRPr="002D6E2C" w:rsidR="00D521C9" w:rsidP="00E92BA0" w:rsidRDefault="00D521C9" w14:paraId="05EC8B60" w14:textId="77777777">
            <w:pPr>
              <w:rPr>
                <w:rFonts w:eastAsia="Times New Roman"/>
                <w:b/>
                <w:sz w:val="20"/>
                <w:szCs w:val="24"/>
                <w:lang w:val="en-GB" w:eastAsia="en-ZA"/>
              </w:rPr>
            </w:pPr>
            <w:r w:rsidRPr="002D6E2C">
              <w:rPr>
                <w:rFonts w:eastAsia="Times New Roman"/>
                <w:b/>
                <w:sz w:val="20"/>
                <w:szCs w:val="24"/>
                <w:lang w:val="en-GB" w:eastAsia="en-ZA"/>
              </w:rPr>
              <w:t>TOKEN HEADER</w:t>
            </w:r>
          </w:p>
          <w:p w:rsidRPr="002D6E2C" w:rsidR="00D521C9" w:rsidP="00E92BA0" w:rsidRDefault="00D521C9" w14:paraId="5EAB96D9" w14:textId="77777777">
            <w:pPr>
              <w:rPr>
                <w:rFonts w:eastAsia="Times New Roman"/>
                <w:sz w:val="20"/>
                <w:szCs w:val="24"/>
                <w:lang w:val="en-GB" w:eastAsia="en-ZA"/>
              </w:rPr>
            </w:pPr>
            <w:r w:rsidRPr="002D6E2C">
              <w:rPr>
                <w:rFonts w:eastAsia="Times New Roman"/>
                <w:sz w:val="20"/>
                <w:szCs w:val="24"/>
                <w:lang w:val="en-GB" w:eastAsia="en-ZA"/>
              </w:rPr>
              <w:t>16            Eye Catcher value ‘!’</w:t>
            </w:r>
          </w:p>
          <w:p w:rsidRPr="002D6E2C" w:rsidR="00D521C9" w:rsidP="00E92BA0" w:rsidRDefault="00D521C9" w14:paraId="77C6ECC7" w14:textId="77777777">
            <w:pPr>
              <w:rPr>
                <w:rFonts w:eastAsia="Times New Roman"/>
                <w:sz w:val="20"/>
                <w:szCs w:val="24"/>
                <w:lang w:val="nb-NO" w:eastAsia="en-ZA"/>
              </w:rPr>
            </w:pPr>
            <w:r w:rsidRPr="002D6E2C">
              <w:rPr>
                <w:rFonts w:eastAsia="Times New Roman"/>
                <w:sz w:val="20"/>
                <w:szCs w:val="24"/>
                <w:lang w:val="nb-NO" w:eastAsia="en-ZA"/>
              </w:rPr>
              <w:t>17            User Fld1</w:t>
            </w:r>
          </w:p>
          <w:p w:rsidRPr="002D6E2C" w:rsidR="00D521C9" w:rsidP="00E92BA0" w:rsidRDefault="00D521C9" w14:paraId="2576885A" w14:textId="77777777">
            <w:pPr>
              <w:rPr>
                <w:rFonts w:eastAsia="Times New Roman"/>
                <w:sz w:val="20"/>
                <w:szCs w:val="24"/>
                <w:lang w:val="nb-NO" w:eastAsia="en-ZA"/>
              </w:rPr>
            </w:pPr>
            <w:r w:rsidRPr="002D6E2C">
              <w:rPr>
                <w:rFonts w:eastAsia="Times New Roman"/>
                <w:sz w:val="20"/>
                <w:szCs w:val="24"/>
                <w:lang w:val="nb-NO" w:eastAsia="en-ZA"/>
              </w:rPr>
              <w:t>18 – 19   Token ID value ‘R8’</w:t>
            </w:r>
          </w:p>
          <w:p w:rsidRPr="002D6E2C" w:rsidR="00D521C9" w:rsidP="00E92BA0" w:rsidRDefault="00D521C9" w14:paraId="4F59BA7D" w14:textId="77777777">
            <w:pPr>
              <w:rPr>
                <w:rFonts w:eastAsia="Times New Roman"/>
                <w:sz w:val="20"/>
                <w:szCs w:val="24"/>
                <w:lang w:val="en-GB" w:eastAsia="en-ZA"/>
              </w:rPr>
            </w:pPr>
            <w:r w:rsidRPr="002D6E2C">
              <w:rPr>
                <w:rFonts w:eastAsia="Times New Roman"/>
                <w:sz w:val="20"/>
                <w:szCs w:val="24"/>
                <w:lang w:val="en-GB" w:eastAsia="en-ZA"/>
              </w:rPr>
              <w:t>20</w:t>
            </w:r>
            <w:r w:rsidRPr="002D6E2C">
              <w:rPr>
                <w:rFonts w:eastAsia="Times New Roman"/>
                <w:sz w:val="20"/>
                <w:szCs w:val="24"/>
                <w:lang w:val="nb-NO" w:eastAsia="en-ZA"/>
              </w:rPr>
              <w:t xml:space="preserve"> – </w:t>
            </w:r>
            <w:r w:rsidRPr="002D6E2C">
              <w:rPr>
                <w:rFonts w:eastAsia="Times New Roman"/>
                <w:sz w:val="20"/>
                <w:szCs w:val="24"/>
                <w:lang w:val="en-GB" w:eastAsia="en-ZA"/>
              </w:rPr>
              <w:t xml:space="preserve">24   Length value </w:t>
            </w:r>
            <w:r>
              <w:rPr>
                <w:rFonts w:eastAsia="Times New Roman"/>
                <w:sz w:val="20"/>
                <w:szCs w:val="24"/>
                <w:lang w:val="en-GB" w:eastAsia="en-ZA"/>
              </w:rPr>
              <w:t>001</w:t>
            </w:r>
            <w:r w:rsidR="003E3D05">
              <w:rPr>
                <w:rFonts w:eastAsia="Times New Roman"/>
                <w:sz w:val="20"/>
                <w:szCs w:val="24"/>
                <w:lang w:val="en-GB" w:eastAsia="en-ZA"/>
              </w:rPr>
              <w:t>0</w:t>
            </w:r>
            <w:r>
              <w:rPr>
                <w:rFonts w:eastAsia="Times New Roman"/>
                <w:sz w:val="20"/>
                <w:szCs w:val="24"/>
                <w:lang w:val="en-GB" w:eastAsia="en-ZA"/>
              </w:rPr>
              <w:t>0</w:t>
            </w:r>
          </w:p>
          <w:p w:rsidRPr="002D6E2C" w:rsidR="00D521C9" w:rsidP="00E92BA0" w:rsidRDefault="00D521C9" w14:paraId="4054266D" w14:textId="77777777">
            <w:pPr>
              <w:rPr>
                <w:rFonts w:eastAsia="Times New Roman"/>
                <w:sz w:val="20"/>
                <w:szCs w:val="24"/>
                <w:lang w:val="en-GB" w:eastAsia="en-ZA"/>
              </w:rPr>
            </w:pPr>
            <w:r w:rsidRPr="002D6E2C">
              <w:rPr>
                <w:rFonts w:eastAsia="Times New Roman"/>
                <w:sz w:val="20"/>
                <w:szCs w:val="24"/>
                <w:lang w:val="en-GB" w:eastAsia="en-ZA"/>
              </w:rPr>
              <w:t>25            User Fld2</w:t>
            </w:r>
          </w:p>
          <w:p w:rsidRPr="002D6E2C" w:rsidR="00D521C9" w:rsidP="00E92BA0" w:rsidRDefault="00D521C9" w14:paraId="7752F557" w14:textId="77777777">
            <w:pPr>
              <w:rPr>
                <w:rFonts w:eastAsia="Times New Roman"/>
                <w:b/>
                <w:sz w:val="20"/>
                <w:szCs w:val="24"/>
                <w:lang w:val="en-GB" w:eastAsia="en-ZA"/>
              </w:rPr>
            </w:pPr>
            <w:r w:rsidRPr="002D6E2C">
              <w:rPr>
                <w:rFonts w:eastAsia="Times New Roman"/>
                <w:b/>
                <w:sz w:val="20"/>
                <w:szCs w:val="24"/>
                <w:lang w:val="en-GB" w:eastAsia="en-ZA"/>
              </w:rPr>
              <w:t>TOKEN R8</w:t>
            </w:r>
          </w:p>
          <w:p w:rsidRPr="002D6E2C" w:rsidR="00D521C9" w:rsidP="00E92BA0" w:rsidRDefault="00D521C9" w14:paraId="449B1154" w14:textId="77777777">
            <w:pPr>
              <w:rPr>
                <w:rFonts w:eastAsia="Times New Roman"/>
                <w:i/>
                <w:sz w:val="20"/>
                <w:szCs w:val="24"/>
                <w:lang w:val="en-GB" w:eastAsia="en-ZA"/>
              </w:rPr>
            </w:pPr>
            <w:r w:rsidRPr="002D6E2C">
              <w:rPr>
                <w:rFonts w:eastAsia="Times New Roman"/>
                <w:i/>
                <w:sz w:val="20"/>
                <w:szCs w:val="24"/>
                <w:lang w:val="en-GB" w:eastAsia="en-ZA"/>
              </w:rPr>
              <w:t xml:space="preserve">   Request portion</w:t>
            </w:r>
          </w:p>
          <w:p w:rsidRPr="002D6E2C" w:rsidR="00D521C9" w:rsidP="00E92BA0" w:rsidRDefault="00D521C9" w14:paraId="0BF48DC6" w14:textId="77777777">
            <w:pPr>
              <w:rPr>
                <w:rFonts w:eastAsia="Times New Roman"/>
                <w:sz w:val="20"/>
                <w:szCs w:val="24"/>
                <w:lang w:val="en-GB" w:eastAsia="en-ZA"/>
              </w:rPr>
            </w:pPr>
            <w:r w:rsidRPr="002D6E2C">
              <w:rPr>
                <w:rFonts w:eastAsia="Times New Roman"/>
                <w:sz w:val="20"/>
                <w:szCs w:val="24"/>
                <w:lang w:val="en-GB" w:eastAsia="en-ZA"/>
              </w:rPr>
              <w:t xml:space="preserve">26 – </w:t>
            </w:r>
            <w:r>
              <w:rPr>
                <w:rFonts w:eastAsia="Times New Roman"/>
                <w:sz w:val="20"/>
                <w:szCs w:val="24"/>
                <w:lang w:val="en-GB" w:eastAsia="en-ZA"/>
              </w:rPr>
              <w:t>39</w:t>
            </w:r>
            <w:r w:rsidRPr="002D6E2C">
              <w:rPr>
                <w:rFonts w:eastAsia="Times New Roman"/>
                <w:sz w:val="20"/>
                <w:szCs w:val="24"/>
                <w:lang w:val="en-GB" w:eastAsia="en-ZA"/>
              </w:rPr>
              <w:t xml:space="preserve">  Contract Reference (</w:t>
            </w:r>
            <w:r>
              <w:rPr>
                <w:rFonts w:eastAsia="Times New Roman"/>
                <w:sz w:val="20"/>
                <w:szCs w:val="24"/>
                <w:lang w:val="en-GB" w:eastAsia="en-ZA"/>
              </w:rPr>
              <w:t>14</w:t>
            </w:r>
            <w:r w:rsidRPr="002D6E2C">
              <w:rPr>
                <w:rFonts w:eastAsia="Times New Roman"/>
                <w:sz w:val="20"/>
                <w:szCs w:val="24"/>
                <w:lang w:val="en-GB" w:eastAsia="en-ZA"/>
              </w:rPr>
              <w:t xml:space="preserve">  characters)</w:t>
            </w:r>
          </w:p>
          <w:p w:rsidRPr="002D6E2C" w:rsidR="00D521C9" w:rsidP="00E92BA0" w:rsidRDefault="00D521C9" w14:paraId="3FEF98A1" w14:textId="77777777">
            <w:pPr>
              <w:rPr>
                <w:rFonts w:eastAsia="Times New Roman"/>
                <w:sz w:val="20"/>
                <w:szCs w:val="24"/>
                <w:lang w:val="en-GB" w:eastAsia="en-ZA"/>
              </w:rPr>
            </w:pPr>
            <w:r>
              <w:rPr>
                <w:rFonts w:eastAsia="Times New Roman"/>
                <w:sz w:val="20"/>
                <w:szCs w:val="24"/>
                <w:lang w:val="en-GB" w:eastAsia="en-ZA"/>
              </w:rPr>
              <w:t>40</w:t>
            </w:r>
            <w:r w:rsidRPr="002D6E2C">
              <w:rPr>
                <w:rFonts w:eastAsia="Times New Roman"/>
                <w:sz w:val="20"/>
                <w:szCs w:val="24"/>
                <w:lang w:val="en-GB" w:eastAsia="en-ZA"/>
              </w:rPr>
              <w:t xml:space="preserve"> – </w:t>
            </w:r>
            <w:r>
              <w:rPr>
                <w:rFonts w:eastAsia="Times New Roman"/>
                <w:sz w:val="20"/>
                <w:szCs w:val="24"/>
                <w:lang w:val="en-GB" w:eastAsia="en-ZA"/>
              </w:rPr>
              <w:t>58</w:t>
            </w:r>
            <w:r w:rsidRPr="002D6E2C">
              <w:rPr>
                <w:rFonts w:eastAsia="Times New Roman"/>
                <w:sz w:val="20"/>
                <w:szCs w:val="24"/>
                <w:lang w:val="en-GB" w:eastAsia="en-ZA"/>
              </w:rPr>
              <w:t xml:space="preserve">  Account Number</w:t>
            </w:r>
            <w:r w:rsidR="00D44BB7">
              <w:rPr>
                <w:rFonts w:eastAsia="Times New Roman"/>
                <w:sz w:val="20"/>
                <w:szCs w:val="24"/>
                <w:lang w:val="en-GB" w:eastAsia="en-ZA"/>
              </w:rPr>
              <w:t xml:space="preserve"> (19 numenric)</w:t>
            </w:r>
          </w:p>
          <w:p w:rsidR="00D521C9" w:rsidP="00E92BA0" w:rsidRDefault="00D521C9" w14:paraId="65BF3F10" w14:textId="77777777">
            <w:pPr>
              <w:rPr>
                <w:rFonts w:eastAsia="Times New Roman"/>
                <w:sz w:val="20"/>
                <w:szCs w:val="24"/>
                <w:lang w:val="en-GB" w:eastAsia="en-ZA"/>
              </w:rPr>
            </w:pPr>
            <w:r>
              <w:rPr>
                <w:rFonts w:eastAsia="Times New Roman"/>
                <w:sz w:val="20"/>
                <w:szCs w:val="24"/>
                <w:lang w:val="en-GB" w:eastAsia="en-ZA"/>
              </w:rPr>
              <w:t>59</w:t>
            </w:r>
            <w:r w:rsidRPr="002D6E2C">
              <w:rPr>
                <w:rFonts w:eastAsia="Times New Roman"/>
                <w:sz w:val="20"/>
                <w:szCs w:val="24"/>
                <w:lang w:val="en-GB" w:eastAsia="en-ZA"/>
              </w:rPr>
              <w:t xml:space="preserve"> – </w:t>
            </w:r>
            <w:r>
              <w:rPr>
                <w:rFonts w:eastAsia="Times New Roman"/>
                <w:sz w:val="20"/>
                <w:szCs w:val="24"/>
                <w:lang w:val="en-GB" w:eastAsia="en-ZA"/>
              </w:rPr>
              <w:t>93</w:t>
            </w:r>
            <w:r w:rsidRPr="002D6E2C">
              <w:rPr>
                <w:rFonts w:eastAsia="Times New Roman"/>
                <w:sz w:val="20"/>
                <w:szCs w:val="24"/>
                <w:lang w:val="en-GB" w:eastAsia="en-ZA"/>
              </w:rPr>
              <w:t xml:space="preserve">  Debtor Identification</w:t>
            </w:r>
          </w:p>
          <w:p w:rsidRPr="00F0135A" w:rsidR="00D44BB7" w:rsidP="00E92BA0" w:rsidRDefault="00D44BB7" w14:paraId="74E33C33" w14:textId="77777777">
            <w:pPr>
              <w:tabs>
                <w:tab w:val="left" w:pos="2985"/>
              </w:tabs>
              <w:spacing w:line="288" w:lineRule="auto"/>
              <w:jc w:val="both"/>
              <w:rPr>
                <w:rFonts w:cs="Arial" w:asciiTheme="minorHAnsi" w:hAnsiTheme="minorHAnsi"/>
                <w:color w:val="000000"/>
                <w:sz w:val="20"/>
                <w:szCs w:val="20"/>
                <w:lang w:val="en-US"/>
              </w:rPr>
            </w:pPr>
            <w:r w:rsidRPr="00F0135A">
              <w:rPr>
                <w:rFonts w:cs="Arial" w:asciiTheme="minorHAnsi" w:hAnsiTheme="minorHAnsi"/>
                <w:color w:val="000000"/>
                <w:sz w:val="20"/>
                <w:szCs w:val="20"/>
                <w:lang w:val="en-US"/>
              </w:rPr>
              <w:t>This element is mandatory and must be constructed as follows</w:t>
            </w:r>
          </w:p>
          <w:p w:rsidRPr="00F0135A" w:rsidR="00D44BB7" w:rsidP="00E92BA0" w:rsidRDefault="00D44BB7" w14:paraId="4C89663D" w14:textId="77777777">
            <w:pPr>
              <w:tabs>
                <w:tab w:val="left" w:pos="2985"/>
              </w:tabs>
              <w:spacing w:line="288" w:lineRule="auto"/>
              <w:rPr>
                <w:rFonts w:cs="Arial" w:asciiTheme="minorHAnsi" w:hAnsiTheme="minorHAnsi"/>
                <w:color w:val="000000"/>
                <w:sz w:val="20"/>
                <w:szCs w:val="20"/>
                <w:lang w:val="en-US"/>
              </w:rPr>
            </w:pPr>
            <w:r w:rsidRPr="00F0135A">
              <w:rPr>
                <w:rFonts w:cs="Arial" w:asciiTheme="minorHAnsi" w:hAnsiTheme="minorHAnsi"/>
                <w:color w:val="000000"/>
                <w:sz w:val="20"/>
                <w:szCs w:val="20"/>
                <w:lang w:val="en-US"/>
              </w:rPr>
              <w:t xml:space="preserve">     Document type    </w:t>
            </w:r>
            <w:r>
              <w:rPr>
                <w:rFonts w:cs="Arial" w:asciiTheme="minorHAnsi" w:hAnsiTheme="minorHAnsi"/>
                <w:color w:val="000000"/>
                <w:sz w:val="20"/>
                <w:szCs w:val="20"/>
                <w:lang w:val="en-US"/>
              </w:rPr>
              <w:t>(1 character)</w:t>
            </w:r>
          </w:p>
          <w:p w:rsidRPr="00F0135A" w:rsidR="00D44BB7" w:rsidP="00E92BA0" w:rsidRDefault="00D44BB7" w14:paraId="4E2419C9" w14:textId="77777777">
            <w:pPr>
              <w:tabs>
                <w:tab w:val="left" w:pos="2985"/>
              </w:tabs>
              <w:spacing w:line="288" w:lineRule="auto"/>
              <w:rPr>
                <w:rFonts w:cs="Arial" w:asciiTheme="minorHAnsi" w:hAnsiTheme="minorHAnsi"/>
                <w:color w:val="000000"/>
                <w:sz w:val="20"/>
                <w:szCs w:val="20"/>
                <w:lang w:val="en-US"/>
              </w:rPr>
            </w:pPr>
            <w:r w:rsidRPr="00F0135A">
              <w:rPr>
                <w:rFonts w:cs="Arial" w:asciiTheme="minorHAnsi" w:hAnsiTheme="minorHAnsi"/>
                <w:color w:val="000000"/>
                <w:sz w:val="20"/>
                <w:szCs w:val="20"/>
                <w:lang w:val="en-US"/>
              </w:rPr>
              <w:t xml:space="preserve">            “P” = Passport</w:t>
            </w:r>
          </w:p>
          <w:p w:rsidRPr="00F0135A" w:rsidR="00D44BB7" w:rsidP="00E92BA0" w:rsidRDefault="00D44BB7" w14:paraId="59FE15E0" w14:textId="77777777">
            <w:pPr>
              <w:tabs>
                <w:tab w:val="left" w:pos="2985"/>
              </w:tabs>
              <w:spacing w:line="288" w:lineRule="auto"/>
              <w:rPr>
                <w:rFonts w:cs="Arial" w:asciiTheme="minorHAnsi" w:hAnsiTheme="minorHAnsi"/>
                <w:color w:val="000000"/>
                <w:sz w:val="20"/>
                <w:szCs w:val="20"/>
                <w:lang w:val="en-US"/>
              </w:rPr>
            </w:pPr>
            <w:r w:rsidRPr="00F0135A">
              <w:rPr>
                <w:rFonts w:cs="Arial" w:asciiTheme="minorHAnsi" w:hAnsiTheme="minorHAnsi"/>
                <w:color w:val="000000"/>
                <w:sz w:val="20"/>
                <w:szCs w:val="20"/>
                <w:lang w:val="en-US"/>
              </w:rPr>
              <w:t xml:space="preserve">            “I“  = ID Document</w:t>
            </w:r>
          </w:p>
          <w:p w:rsidRPr="00F0135A" w:rsidR="00D44BB7" w:rsidP="00E92BA0" w:rsidRDefault="00D44BB7" w14:paraId="039A14C3" w14:textId="77777777">
            <w:pPr>
              <w:tabs>
                <w:tab w:val="left" w:pos="2985"/>
              </w:tabs>
              <w:spacing w:line="288" w:lineRule="auto"/>
              <w:rPr>
                <w:rFonts w:cs="Arial" w:asciiTheme="minorHAnsi" w:hAnsiTheme="minorHAnsi"/>
                <w:color w:val="000000"/>
                <w:sz w:val="20"/>
                <w:szCs w:val="20"/>
                <w:lang w:val="en-US"/>
              </w:rPr>
            </w:pPr>
            <w:r w:rsidRPr="00F0135A">
              <w:rPr>
                <w:rFonts w:cs="Arial" w:asciiTheme="minorHAnsi" w:hAnsiTheme="minorHAnsi"/>
                <w:color w:val="000000"/>
                <w:sz w:val="20"/>
                <w:szCs w:val="20"/>
                <w:lang w:val="en-US"/>
              </w:rPr>
              <w:t xml:space="preserve">            “T” = Temporary residence Id</w:t>
            </w:r>
          </w:p>
          <w:p w:rsidRPr="00F0135A" w:rsidR="00D44BB7" w:rsidP="022F8AB7" w:rsidRDefault="00D44BB7" w14:paraId="491B1CE9" w14:textId="77777777">
            <w:pPr>
              <w:tabs>
                <w:tab w:val="left" w:pos="2985"/>
              </w:tabs>
              <w:spacing w:line="288" w:lineRule="auto"/>
              <w:rPr>
                <w:rFonts w:ascii="Calibri" w:hAnsi="Calibri" w:cs="Arial" w:asciiTheme="minorAscii" w:hAnsiTheme="minorAscii"/>
                <w:color w:val="000000"/>
                <w:sz w:val="20"/>
                <w:szCs w:val="20"/>
                <w:lang w:val="en-ZA"/>
              </w:rPr>
            </w:pPr>
            <w:r w:rsidRPr="022F8AB7" w:rsidR="00D44BB7">
              <w:rPr>
                <w:rFonts w:ascii="Calibri" w:hAnsi="Calibri" w:cs="Arial" w:asciiTheme="minorAscii" w:hAnsiTheme="minorAscii"/>
                <w:color w:val="000000" w:themeColor="text1" w:themeTint="FF" w:themeShade="FF"/>
                <w:sz w:val="20"/>
                <w:szCs w:val="20"/>
                <w:lang w:val="en-ZA"/>
              </w:rPr>
              <w:t xml:space="preserve"> “/”                                 </w:t>
            </w:r>
            <w:r w:rsidRPr="022F8AB7" w:rsidR="00D44BB7">
              <w:rPr>
                <w:rFonts w:ascii="Calibri" w:hAnsi="Calibri" w:cs="Arial" w:asciiTheme="minorAscii" w:hAnsiTheme="minorAscii"/>
                <w:color w:val="000000" w:themeColor="text1" w:themeTint="FF" w:themeShade="FF"/>
                <w:sz w:val="20"/>
                <w:szCs w:val="20"/>
                <w:lang w:val="en-ZA"/>
              </w:rPr>
              <w:t>(1 character)</w:t>
            </w:r>
          </w:p>
          <w:p w:rsidRPr="00F0135A" w:rsidR="00D44BB7" w:rsidP="00E92BA0" w:rsidRDefault="00D44BB7" w14:paraId="3030E698" w14:textId="77777777">
            <w:pPr>
              <w:tabs>
                <w:tab w:val="left" w:pos="2985"/>
              </w:tabs>
              <w:spacing w:line="288" w:lineRule="auto"/>
              <w:rPr>
                <w:rFonts w:cs="Arial" w:asciiTheme="minorHAnsi" w:hAnsiTheme="minorHAnsi"/>
                <w:color w:val="000000"/>
                <w:sz w:val="20"/>
                <w:szCs w:val="20"/>
                <w:lang w:val="en-US"/>
              </w:rPr>
            </w:pPr>
            <w:r w:rsidRPr="00F0135A">
              <w:rPr>
                <w:rFonts w:cs="Arial" w:asciiTheme="minorHAnsi" w:hAnsiTheme="minorHAnsi"/>
                <w:color w:val="000000"/>
                <w:sz w:val="20"/>
                <w:szCs w:val="20"/>
                <w:lang w:val="en-US"/>
              </w:rPr>
              <w:t xml:space="preserve">Identification Document No         </w:t>
            </w:r>
            <w:r>
              <w:rPr>
                <w:rFonts w:cs="Arial" w:asciiTheme="minorHAnsi" w:hAnsiTheme="minorHAnsi"/>
                <w:color w:val="000000"/>
                <w:sz w:val="20"/>
                <w:szCs w:val="20"/>
                <w:lang w:val="en-US"/>
              </w:rPr>
              <w:t>(33 characters)</w:t>
            </w:r>
            <w:r w:rsidRPr="00F0135A">
              <w:rPr>
                <w:rFonts w:cs="Arial" w:asciiTheme="minorHAnsi" w:hAnsiTheme="minorHAnsi"/>
                <w:color w:val="000000"/>
                <w:sz w:val="20"/>
                <w:szCs w:val="20"/>
                <w:lang w:val="en-US"/>
              </w:rPr>
              <w:t xml:space="preserve"> </w:t>
            </w:r>
          </w:p>
          <w:p w:rsidRPr="002D6E2C" w:rsidR="00D44BB7" w:rsidP="00E92BA0" w:rsidRDefault="00D44BB7" w14:paraId="5F0B27CA" w14:textId="77777777">
            <w:pPr>
              <w:rPr>
                <w:rFonts w:eastAsia="Times New Roman"/>
                <w:sz w:val="20"/>
                <w:szCs w:val="24"/>
                <w:lang w:val="en-GB" w:eastAsia="en-ZA"/>
              </w:rPr>
            </w:pPr>
          </w:p>
          <w:p w:rsidRPr="002D6E2C" w:rsidR="00D521C9" w:rsidP="00E92BA0" w:rsidRDefault="00D521C9" w14:paraId="4A0250AA" w14:textId="77777777">
            <w:pPr>
              <w:rPr>
                <w:rFonts w:eastAsia="Times New Roman"/>
                <w:sz w:val="20"/>
                <w:szCs w:val="24"/>
                <w:lang w:val="en-GB" w:eastAsia="en-ZA"/>
              </w:rPr>
            </w:pPr>
            <w:r>
              <w:rPr>
                <w:rFonts w:eastAsia="Times New Roman"/>
                <w:sz w:val="20"/>
                <w:szCs w:val="24"/>
                <w:lang w:val="en-GB" w:eastAsia="en-ZA"/>
              </w:rPr>
              <w:t>94</w:t>
            </w:r>
            <w:r w:rsidRPr="002D6E2C">
              <w:rPr>
                <w:rFonts w:eastAsia="Times New Roman"/>
                <w:sz w:val="20"/>
                <w:szCs w:val="24"/>
                <w:lang w:val="en-GB" w:eastAsia="en-ZA"/>
              </w:rPr>
              <w:t xml:space="preserve"> – </w:t>
            </w:r>
            <w:r>
              <w:rPr>
                <w:rFonts w:eastAsia="Times New Roman"/>
                <w:sz w:val="20"/>
                <w:szCs w:val="24"/>
                <w:lang w:val="en-GB" w:eastAsia="en-ZA"/>
              </w:rPr>
              <w:t>105</w:t>
            </w:r>
            <w:r w:rsidRPr="002D6E2C">
              <w:rPr>
                <w:rFonts w:eastAsia="Times New Roman"/>
                <w:sz w:val="20"/>
                <w:szCs w:val="24"/>
                <w:lang w:val="en-GB" w:eastAsia="en-ZA"/>
              </w:rPr>
              <w:t xml:space="preserve"> Maximum Collection Amount</w:t>
            </w:r>
            <w:r w:rsidR="00D44BB7">
              <w:rPr>
                <w:rFonts w:eastAsia="Times New Roman"/>
                <w:sz w:val="20"/>
                <w:szCs w:val="24"/>
                <w:lang w:val="en-GB" w:eastAsia="en-ZA"/>
              </w:rPr>
              <w:t xml:space="preserve"> (12 numeric)</w:t>
            </w:r>
          </w:p>
          <w:p w:rsidRPr="002D6E2C" w:rsidR="00D521C9" w:rsidP="00E92BA0" w:rsidRDefault="00D521C9" w14:paraId="55DD7341" w14:textId="77777777">
            <w:pPr>
              <w:rPr>
                <w:rFonts w:eastAsia="Times New Roman"/>
                <w:sz w:val="20"/>
                <w:szCs w:val="24"/>
                <w:lang w:val="en-GB" w:eastAsia="en-ZA"/>
              </w:rPr>
            </w:pPr>
          </w:p>
          <w:p w:rsidRPr="002D6E2C" w:rsidR="00D521C9" w:rsidP="00E92BA0" w:rsidRDefault="00D521C9" w14:paraId="2B9B7B3A" w14:textId="77777777">
            <w:pPr>
              <w:rPr>
                <w:rFonts w:eastAsia="Times New Roman"/>
                <w:b/>
                <w:sz w:val="20"/>
                <w:szCs w:val="24"/>
                <w:lang w:val="en-GB" w:eastAsia="en-ZA"/>
              </w:rPr>
            </w:pPr>
            <w:r w:rsidRPr="002D6E2C">
              <w:rPr>
                <w:rFonts w:eastAsia="Times New Roman"/>
                <w:b/>
                <w:i/>
                <w:sz w:val="20"/>
                <w:szCs w:val="24"/>
                <w:lang w:val="en-GB" w:eastAsia="en-ZA"/>
              </w:rPr>
              <w:t xml:space="preserve">   Response portion</w:t>
            </w:r>
          </w:p>
          <w:p w:rsidR="00D521C9" w:rsidP="00E92BA0" w:rsidRDefault="00D521C9" w14:paraId="06D32828" w14:textId="77777777">
            <w:pPr>
              <w:rPr>
                <w:rFonts w:eastAsia="Times New Roman"/>
                <w:sz w:val="20"/>
                <w:szCs w:val="24"/>
                <w:lang w:val="en-GB" w:eastAsia="en-ZA"/>
              </w:rPr>
            </w:pPr>
            <w:r>
              <w:rPr>
                <w:rFonts w:eastAsia="Times New Roman"/>
                <w:sz w:val="20"/>
                <w:szCs w:val="24"/>
                <w:lang w:val="en-GB" w:eastAsia="en-ZA"/>
              </w:rPr>
              <w:t>105</w:t>
            </w:r>
            <w:r w:rsidRPr="002D6E2C">
              <w:rPr>
                <w:rFonts w:eastAsia="Times New Roman"/>
                <w:sz w:val="20"/>
                <w:szCs w:val="24"/>
                <w:lang w:val="en-GB" w:eastAsia="en-ZA"/>
              </w:rPr>
              <w:t xml:space="preserve"> – </w:t>
            </w:r>
            <w:r>
              <w:rPr>
                <w:rFonts w:eastAsia="Times New Roman"/>
                <w:sz w:val="20"/>
                <w:szCs w:val="24"/>
                <w:lang w:val="en-GB" w:eastAsia="en-ZA"/>
              </w:rPr>
              <w:t>113</w:t>
            </w:r>
            <w:r w:rsidRPr="002D6E2C">
              <w:rPr>
                <w:rFonts w:eastAsia="Times New Roman"/>
                <w:sz w:val="20"/>
                <w:szCs w:val="24"/>
                <w:lang w:val="en-GB" w:eastAsia="en-ZA"/>
              </w:rPr>
              <w:t xml:space="preserve">  Auth Mac</w:t>
            </w:r>
          </w:p>
          <w:p w:rsidRPr="002D6E2C" w:rsidR="00D521C9" w:rsidP="00E92BA0" w:rsidRDefault="00D521C9" w14:paraId="6DB82FF7" w14:textId="77777777">
            <w:pPr>
              <w:rPr>
                <w:rFonts w:eastAsia="Times New Roman"/>
                <w:sz w:val="20"/>
                <w:szCs w:val="24"/>
                <w:lang w:val="en-GB" w:eastAsia="en-ZA"/>
              </w:rPr>
            </w:pPr>
            <w:r>
              <w:rPr>
                <w:rFonts w:eastAsia="Times New Roman"/>
                <w:sz w:val="20"/>
                <w:szCs w:val="24"/>
                <w:lang w:val="en-GB" w:eastAsia="en-ZA"/>
              </w:rPr>
              <w:t xml:space="preserve">114 – 119 – Response Code </w:t>
            </w:r>
          </w:p>
          <w:p w:rsidR="00D521C9" w:rsidP="00E92BA0" w:rsidRDefault="00D521C9" w14:paraId="4E1501BA" w14:textId="77777777">
            <w:pPr>
              <w:rPr>
                <w:rFonts w:eastAsia="Times New Roman"/>
                <w:iCs/>
                <w:sz w:val="20"/>
                <w:szCs w:val="20"/>
                <w:lang w:val="en-GB" w:eastAsia="en-ZA"/>
              </w:rPr>
            </w:pPr>
            <w:r>
              <w:rPr>
                <w:rFonts w:eastAsia="Times New Roman"/>
                <w:iCs/>
                <w:sz w:val="20"/>
                <w:szCs w:val="20"/>
                <w:lang w:val="en-GB" w:eastAsia="en-ZA"/>
              </w:rPr>
              <w:t>120</w:t>
            </w:r>
            <w:r w:rsidRPr="002D6E2C">
              <w:rPr>
                <w:rFonts w:eastAsia="Times New Roman"/>
                <w:iCs/>
                <w:sz w:val="20"/>
                <w:szCs w:val="20"/>
                <w:lang w:val="en-GB" w:eastAsia="en-ZA"/>
              </w:rPr>
              <w:t xml:space="preserve">– </w:t>
            </w:r>
            <w:r>
              <w:rPr>
                <w:rFonts w:eastAsia="Times New Roman"/>
                <w:iCs/>
                <w:sz w:val="20"/>
                <w:szCs w:val="20"/>
                <w:lang w:val="en-GB" w:eastAsia="en-ZA"/>
              </w:rPr>
              <w:t>125</w:t>
            </w:r>
            <w:r w:rsidRPr="002D6E2C">
              <w:rPr>
                <w:rFonts w:eastAsia="Times New Roman"/>
                <w:iCs/>
                <w:sz w:val="20"/>
                <w:szCs w:val="20"/>
                <w:lang w:val="en-GB" w:eastAsia="en-ZA"/>
              </w:rPr>
              <w:t xml:space="preserve">  Filler</w:t>
            </w:r>
          </w:p>
          <w:p w:rsidRPr="002D6E2C" w:rsidR="00D521C9" w:rsidP="00E92BA0" w:rsidRDefault="00D521C9" w14:paraId="16F02519" w14:textId="77777777">
            <w:pPr>
              <w:rPr>
                <w:rFonts w:eastAsia="Times New Roman"/>
                <w:i/>
                <w:sz w:val="20"/>
                <w:szCs w:val="24"/>
                <w:lang w:val="en-GB" w:eastAsia="en-ZA"/>
              </w:rPr>
            </w:pPr>
          </w:p>
          <w:p w:rsidRPr="002D6E2C" w:rsidR="00D521C9" w:rsidP="00E92BA0" w:rsidRDefault="00D521C9" w14:paraId="15CBF279" w14:textId="77777777">
            <w:pPr>
              <w:rPr>
                <w:rFonts w:eastAsia="Times New Roman"/>
                <w:iCs/>
                <w:sz w:val="20"/>
                <w:szCs w:val="20"/>
                <w:lang w:val="en-GB" w:eastAsia="en-ZA"/>
              </w:rPr>
            </w:pPr>
          </w:p>
        </w:tc>
      </w:tr>
      <w:tr w:rsidRPr="006B3A03" w:rsidR="00D521C9" w:rsidTr="022F8AB7" w14:paraId="07EAA6C7" w14:textId="77777777">
        <w:tc>
          <w:tcPr>
            <w:tcW w:w="0" w:type="auto"/>
            <w:shd w:val="clear" w:color="auto" w:fill="auto"/>
            <w:tcMar/>
          </w:tcPr>
          <w:p w:rsidRPr="002D6E2C" w:rsidR="00D521C9" w:rsidP="00E92BA0" w:rsidRDefault="00D521C9" w14:paraId="45581B65" w14:textId="77777777">
            <w:pPr>
              <w:rPr>
                <w:rFonts w:eastAsia="Times New Roman"/>
                <w:sz w:val="20"/>
                <w:szCs w:val="24"/>
                <w:lang w:val="en-GB" w:eastAsia="en-ZA"/>
              </w:rPr>
            </w:pPr>
            <w:r w:rsidRPr="002D6E2C">
              <w:rPr>
                <w:rFonts w:eastAsia="Times New Roman"/>
                <w:b/>
                <w:sz w:val="20"/>
                <w:szCs w:val="24"/>
                <w:lang w:val="en-GB" w:eastAsia="en-ZA"/>
              </w:rPr>
              <w:t xml:space="preserve">S-98 </w:t>
            </w:r>
            <w:r w:rsidRPr="002D6E2C">
              <w:rPr>
                <w:rFonts w:eastAsia="Times New Roman"/>
                <w:sz w:val="20"/>
                <w:szCs w:val="24"/>
                <w:lang w:val="en-GB" w:eastAsia="en-ZA"/>
              </w:rPr>
              <w:t>Payee</w:t>
            </w:r>
          </w:p>
        </w:tc>
        <w:tc>
          <w:tcPr>
            <w:tcW w:w="0" w:type="auto"/>
            <w:shd w:val="clear" w:color="auto" w:fill="auto"/>
            <w:tcMar/>
          </w:tcPr>
          <w:p w:rsidRPr="002D6E2C" w:rsidR="00D521C9" w:rsidP="00E92BA0" w:rsidRDefault="00D521C9" w14:paraId="601FBDBE" w14:textId="77777777">
            <w:pPr>
              <w:rPr>
                <w:rStyle w:val="Emphasis"/>
                <w:rFonts w:cs="Arial"/>
                <w:i w:val="0"/>
                <w:sz w:val="20"/>
                <w:szCs w:val="20"/>
              </w:rPr>
            </w:pPr>
            <w:r w:rsidRPr="002D6E2C">
              <w:rPr>
                <w:rStyle w:val="Emphasis"/>
                <w:rFonts w:cs="Arial"/>
                <w:sz w:val="20"/>
                <w:szCs w:val="20"/>
              </w:rPr>
              <w:t>X (25)</w:t>
            </w:r>
          </w:p>
        </w:tc>
        <w:tc>
          <w:tcPr>
            <w:tcW w:w="0" w:type="auto"/>
            <w:shd w:val="clear" w:color="auto" w:fill="auto"/>
            <w:tcMar/>
          </w:tcPr>
          <w:p w:rsidRPr="002D6E2C" w:rsidR="00D521C9" w:rsidP="00E92BA0" w:rsidRDefault="00D521C9" w14:paraId="3CBF09E0" w14:textId="77777777">
            <w:pPr>
              <w:rPr>
                <w:rFonts w:eastAsia="Times New Roman"/>
                <w:iCs/>
                <w:sz w:val="20"/>
                <w:szCs w:val="20"/>
                <w:lang w:val="en-GB" w:eastAsia="en-ZA"/>
              </w:rPr>
            </w:pPr>
          </w:p>
        </w:tc>
      </w:tr>
      <w:tr w:rsidRPr="006B3A03" w:rsidR="00D521C9" w:rsidTr="022F8AB7" w14:paraId="0B0A4C1C" w14:textId="77777777">
        <w:tc>
          <w:tcPr>
            <w:tcW w:w="0" w:type="auto"/>
            <w:shd w:val="clear" w:color="auto" w:fill="auto"/>
            <w:tcMar/>
          </w:tcPr>
          <w:p w:rsidRPr="002D6E2C" w:rsidR="00D521C9" w:rsidP="00E92BA0" w:rsidRDefault="00D521C9" w14:paraId="500CCFF2" w14:textId="77777777">
            <w:pPr>
              <w:rPr>
                <w:rFonts w:eastAsia="Times New Roman"/>
                <w:sz w:val="20"/>
                <w:szCs w:val="24"/>
                <w:lang w:val="en-GB" w:eastAsia="en-ZA"/>
              </w:rPr>
            </w:pPr>
            <w:r w:rsidRPr="002D6E2C">
              <w:rPr>
                <w:rFonts w:eastAsia="Times New Roman"/>
                <w:b/>
                <w:sz w:val="20"/>
                <w:szCs w:val="24"/>
                <w:lang w:val="en-GB" w:eastAsia="en-ZA"/>
              </w:rPr>
              <w:t>S-121</w:t>
            </w:r>
            <w:r w:rsidRPr="002D6E2C">
              <w:rPr>
                <w:rFonts w:eastAsia="Times New Roman"/>
                <w:sz w:val="20"/>
                <w:szCs w:val="24"/>
                <w:lang w:val="en-GB" w:eastAsia="en-ZA"/>
              </w:rPr>
              <w:t xml:space="preserve"> POS Auth Indicators- CRT Authorisation Data</w:t>
            </w:r>
          </w:p>
        </w:tc>
        <w:tc>
          <w:tcPr>
            <w:tcW w:w="0" w:type="auto"/>
            <w:shd w:val="clear" w:color="auto" w:fill="auto"/>
            <w:tcMar/>
          </w:tcPr>
          <w:p w:rsidRPr="002D6E2C" w:rsidR="00D521C9" w:rsidP="00E92BA0" w:rsidRDefault="00D521C9" w14:paraId="169264D6" w14:textId="77777777">
            <w:pPr>
              <w:rPr>
                <w:rStyle w:val="Emphasis"/>
                <w:rFonts w:cs="Arial"/>
                <w:i w:val="0"/>
                <w:sz w:val="20"/>
                <w:szCs w:val="20"/>
              </w:rPr>
            </w:pPr>
            <w:r w:rsidRPr="002D6E2C">
              <w:rPr>
                <w:rStyle w:val="Emphasis"/>
                <w:rFonts w:cs="Arial"/>
                <w:sz w:val="20"/>
                <w:szCs w:val="20"/>
              </w:rPr>
              <w:t>X (23)</w:t>
            </w:r>
          </w:p>
        </w:tc>
        <w:tc>
          <w:tcPr>
            <w:tcW w:w="0" w:type="auto"/>
            <w:shd w:val="clear" w:color="auto" w:fill="auto"/>
            <w:tcMar/>
          </w:tcPr>
          <w:p w:rsidRPr="002D6E2C" w:rsidR="00D521C9" w:rsidP="00E92BA0" w:rsidRDefault="00D521C9" w14:paraId="09332B21" w14:textId="77777777">
            <w:pPr>
              <w:rPr>
                <w:rFonts w:eastAsia="Times New Roman"/>
                <w:iCs/>
                <w:sz w:val="20"/>
                <w:szCs w:val="20"/>
                <w:lang w:val="en-GB" w:eastAsia="en-ZA"/>
              </w:rPr>
            </w:pPr>
          </w:p>
        </w:tc>
      </w:tr>
      <w:tr w:rsidRPr="006B3A03" w:rsidR="00D521C9" w:rsidTr="022F8AB7" w14:paraId="5BB7E4A3" w14:textId="77777777">
        <w:tc>
          <w:tcPr>
            <w:tcW w:w="0" w:type="auto"/>
            <w:shd w:val="clear" w:color="auto" w:fill="auto"/>
            <w:tcMar/>
          </w:tcPr>
          <w:p w:rsidRPr="002D6E2C" w:rsidR="00D521C9" w:rsidP="00E92BA0" w:rsidRDefault="00D521C9" w14:paraId="25168DB7" w14:textId="77777777">
            <w:pPr>
              <w:rPr>
                <w:rFonts w:eastAsia="Times New Roman"/>
                <w:sz w:val="20"/>
                <w:szCs w:val="24"/>
                <w:lang w:val="en-GB" w:eastAsia="en-ZA"/>
              </w:rPr>
            </w:pPr>
            <w:r w:rsidRPr="002D6E2C">
              <w:rPr>
                <w:rFonts w:eastAsia="Times New Roman"/>
                <w:b/>
                <w:sz w:val="20"/>
                <w:szCs w:val="24"/>
                <w:lang w:val="en-GB" w:eastAsia="en-ZA"/>
              </w:rPr>
              <w:t>S-123</w:t>
            </w:r>
            <w:r w:rsidRPr="002D6E2C">
              <w:rPr>
                <w:rFonts w:eastAsia="Times New Roman"/>
                <w:sz w:val="20"/>
                <w:szCs w:val="24"/>
                <w:lang w:val="en-GB" w:eastAsia="en-ZA"/>
              </w:rPr>
              <w:t xml:space="preserve"> POS Invoice Data</w:t>
            </w:r>
          </w:p>
        </w:tc>
        <w:tc>
          <w:tcPr>
            <w:tcW w:w="0" w:type="auto"/>
            <w:shd w:val="clear" w:color="auto" w:fill="auto"/>
            <w:tcMar/>
          </w:tcPr>
          <w:p w:rsidRPr="002D6E2C" w:rsidR="00D521C9" w:rsidP="00E92BA0" w:rsidRDefault="00D521C9" w14:paraId="6D475A27" w14:textId="77777777">
            <w:pPr>
              <w:rPr>
                <w:rStyle w:val="Emphasis"/>
                <w:rFonts w:cs="Arial"/>
                <w:i w:val="0"/>
                <w:sz w:val="20"/>
                <w:szCs w:val="20"/>
              </w:rPr>
            </w:pPr>
            <w:r w:rsidRPr="002D6E2C">
              <w:rPr>
                <w:rStyle w:val="Emphasis"/>
                <w:rFonts w:cs="Arial"/>
                <w:sz w:val="20"/>
                <w:szCs w:val="20"/>
              </w:rPr>
              <w:t>X (23)</w:t>
            </w:r>
          </w:p>
        </w:tc>
        <w:tc>
          <w:tcPr>
            <w:tcW w:w="0" w:type="auto"/>
            <w:shd w:val="clear" w:color="auto" w:fill="auto"/>
            <w:tcMar/>
          </w:tcPr>
          <w:p w:rsidRPr="002D6E2C" w:rsidR="00D521C9" w:rsidP="00E92BA0" w:rsidRDefault="00D521C9" w14:paraId="655A7E9B" w14:textId="77777777">
            <w:pPr>
              <w:rPr>
                <w:rFonts w:eastAsia="Times New Roman"/>
                <w:iCs/>
                <w:sz w:val="20"/>
                <w:szCs w:val="20"/>
                <w:lang w:val="en-GB" w:eastAsia="en-ZA"/>
              </w:rPr>
            </w:pPr>
          </w:p>
        </w:tc>
      </w:tr>
      <w:tr w:rsidRPr="006B3A03" w:rsidR="00D521C9" w:rsidTr="022F8AB7" w14:paraId="01E87962" w14:textId="77777777">
        <w:tc>
          <w:tcPr>
            <w:tcW w:w="0" w:type="auto"/>
            <w:shd w:val="clear" w:color="auto" w:fill="auto"/>
            <w:tcMar/>
          </w:tcPr>
          <w:p w:rsidRPr="002D6E2C" w:rsidR="00D521C9" w:rsidP="00E92BA0" w:rsidRDefault="00D521C9" w14:paraId="38CB235F" w14:textId="77777777">
            <w:pPr>
              <w:rPr>
                <w:rFonts w:eastAsia="Times New Roman"/>
                <w:sz w:val="20"/>
                <w:szCs w:val="24"/>
                <w:lang w:val="en-GB" w:eastAsia="en-ZA"/>
              </w:rPr>
            </w:pPr>
            <w:r w:rsidRPr="002D6E2C">
              <w:rPr>
                <w:rFonts w:eastAsia="Times New Roman"/>
                <w:b/>
                <w:sz w:val="20"/>
                <w:szCs w:val="24"/>
                <w:lang w:val="en-GB" w:eastAsia="en-ZA"/>
              </w:rPr>
              <w:t>S-124</w:t>
            </w:r>
            <w:r w:rsidRPr="002D6E2C">
              <w:rPr>
                <w:rFonts w:eastAsia="Times New Roman"/>
                <w:sz w:val="20"/>
                <w:szCs w:val="24"/>
                <w:lang w:val="en-GB" w:eastAsia="en-ZA"/>
              </w:rPr>
              <w:t xml:space="preserve"> POS Batch and Shift Data</w:t>
            </w:r>
          </w:p>
        </w:tc>
        <w:tc>
          <w:tcPr>
            <w:tcW w:w="0" w:type="auto"/>
            <w:shd w:val="clear" w:color="auto" w:fill="auto"/>
            <w:tcMar/>
          </w:tcPr>
          <w:p w:rsidRPr="002D6E2C" w:rsidR="00D521C9" w:rsidP="00E92BA0" w:rsidRDefault="00D521C9" w14:paraId="6418CB67" w14:textId="77777777">
            <w:pPr>
              <w:rPr>
                <w:rStyle w:val="Emphasis"/>
                <w:rFonts w:cs="Arial"/>
                <w:i w:val="0"/>
                <w:sz w:val="20"/>
                <w:szCs w:val="20"/>
              </w:rPr>
            </w:pPr>
            <w:r w:rsidRPr="002D6E2C">
              <w:rPr>
                <w:rStyle w:val="Emphasis"/>
                <w:rFonts w:cs="Arial"/>
                <w:sz w:val="20"/>
                <w:szCs w:val="20"/>
              </w:rPr>
              <w:t>X (12)</w:t>
            </w:r>
          </w:p>
        </w:tc>
        <w:tc>
          <w:tcPr>
            <w:tcW w:w="0" w:type="auto"/>
            <w:shd w:val="clear" w:color="auto" w:fill="auto"/>
            <w:tcMar/>
          </w:tcPr>
          <w:p w:rsidRPr="002D6E2C" w:rsidR="00D521C9" w:rsidP="00E92BA0" w:rsidRDefault="00D521C9" w14:paraId="26400ABB" w14:textId="77777777">
            <w:pPr>
              <w:rPr>
                <w:rFonts w:eastAsia="Times New Roman"/>
                <w:iCs/>
                <w:sz w:val="20"/>
                <w:szCs w:val="20"/>
                <w:lang w:val="en-GB" w:eastAsia="en-ZA"/>
              </w:rPr>
            </w:pPr>
          </w:p>
        </w:tc>
      </w:tr>
      <w:tr w:rsidRPr="006B3A03" w:rsidR="00D521C9" w:rsidTr="022F8AB7" w14:paraId="04312A65" w14:textId="77777777">
        <w:tc>
          <w:tcPr>
            <w:tcW w:w="0" w:type="auto"/>
            <w:shd w:val="clear" w:color="auto" w:fill="auto"/>
            <w:tcMar/>
          </w:tcPr>
          <w:p w:rsidRPr="002D6E2C" w:rsidR="00D521C9" w:rsidP="00E92BA0" w:rsidRDefault="00D521C9" w14:paraId="4E856916" w14:textId="77777777">
            <w:pPr>
              <w:rPr>
                <w:rFonts w:eastAsia="Times New Roman"/>
                <w:sz w:val="20"/>
                <w:szCs w:val="24"/>
                <w:lang w:val="en-GB" w:eastAsia="en-ZA"/>
              </w:rPr>
            </w:pPr>
            <w:r w:rsidRPr="002D6E2C">
              <w:rPr>
                <w:rFonts w:eastAsia="Times New Roman"/>
                <w:b/>
                <w:sz w:val="20"/>
                <w:szCs w:val="24"/>
                <w:lang w:val="en-GB" w:eastAsia="en-ZA"/>
              </w:rPr>
              <w:t>S-125</w:t>
            </w:r>
            <w:r w:rsidRPr="002D6E2C">
              <w:rPr>
                <w:rFonts w:eastAsia="Times New Roman"/>
                <w:sz w:val="20"/>
                <w:szCs w:val="24"/>
                <w:lang w:val="en-GB" w:eastAsia="en-ZA"/>
              </w:rPr>
              <w:t xml:space="preserve"> POS Settlement Data</w:t>
            </w:r>
          </w:p>
        </w:tc>
        <w:tc>
          <w:tcPr>
            <w:tcW w:w="0" w:type="auto"/>
            <w:shd w:val="clear" w:color="auto" w:fill="auto"/>
            <w:tcMar/>
          </w:tcPr>
          <w:p w:rsidRPr="002D6E2C" w:rsidR="00D521C9" w:rsidP="00E92BA0" w:rsidRDefault="00D521C9" w14:paraId="6F1D4B95" w14:textId="77777777">
            <w:pPr>
              <w:rPr>
                <w:rStyle w:val="Emphasis"/>
                <w:rFonts w:cs="Arial"/>
                <w:i w:val="0"/>
                <w:sz w:val="20"/>
                <w:szCs w:val="20"/>
              </w:rPr>
            </w:pPr>
            <w:r w:rsidRPr="002D6E2C">
              <w:rPr>
                <w:rStyle w:val="Emphasis"/>
                <w:rFonts w:cs="Arial"/>
                <w:sz w:val="20"/>
                <w:szCs w:val="20"/>
              </w:rPr>
              <w:t>X (15)</w:t>
            </w:r>
          </w:p>
        </w:tc>
        <w:tc>
          <w:tcPr>
            <w:tcW w:w="0" w:type="auto"/>
            <w:shd w:val="clear" w:color="auto" w:fill="auto"/>
            <w:tcMar/>
          </w:tcPr>
          <w:p w:rsidRPr="002D6E2C" w:rsidR="00D521C9" w:rsidP="00E92BA0" w:rsidRDefault="00D521C9" w14:paraId="51E974C2" w14:textId="77777777">
            <w:pPr>
              <w:rPr>
                <w:rFonts w:eastAsia="Times New Roman"/>
                <w:iCs/>
                <w:sz w:val="20"/>
                <w:szCs w:val="20"/>
                <w:lang w:val="en-GB" w:eastAsia="en-ZA"/>
              </w:rPr>
            </w:pPr>
          </w:p>
        </w:tc>
      </w:tr>
      <w:tr w:rsidRPr="006B3A03" w:rsidR="00D521C9" w:rsidTr="022F8AB7" w14:paraId="173ADC1D" w14:textId="77777777">
        <w:tc>
          <w:tcPr>
            <w:tcW w:w="0" w:type="auto"/>
            <w:shd w:val="clear" w:color="auto" w:fill="auto"/>
            <w:tcMar/>
          </w:tcPr>
          <w:p w:rsidRPr="002D6E2C" w:rsidR="00D521C9" w:rsidP="00E92BA0" w:rsidRDefault="00D521C9" w14:paraId="6D341817" w14:textId="77777777">
            <w:pPr>
              <w:rPr>
                <w:rFonts w:eastAsia="Times New Roman"/>
                <w:sz w:val="20"/>
                <w:szCs w:val="24"/>
                <w:lang w:val="en-GB" w:eastAsia="en-ZA"/>
              </w:rPr>
            </w:pPr>
            <w:r w:rsidRPr="002D6E2C">
              <w:rPr>
                <w:rFonts w:eastAsia="Times New Roman"/>
                <w:b/>
                <w:sz w:val="20"/>
                <w:szCs w:val="24"/>
                <w:lang w:val="en-GB" w:eastAsia="en-ZA"/>
              </w:rPr>
              <w:t>S-126</w:t>
            </w:r>
            <w:r w:rsidRPr="002D6E2C">
              <w:rPr>
                <w:rFonts w:eastAsia="Times New Roman"/>
                <w:sz w:val="20"/>
                <w:szCs w:val="24"/>
                <w:lang w:val="en-GB" w:eastAsia="en-ZA"/>
              </w:rPr>
              <w:t xml:space="preserve"> POS Pre-Auth and Chargeback Data</w:t>
            </w:r>
          </w:p>
        </w:tc>
        <w:tc>
          <w:tcPr>
            <w:tcW w:w="0" w:type="auto"/>
            <w:shd w:val="clear" w:color="auto" w:fill="auto"/>
            <w:tcMar/>
          </w:tcPr>
          <w:p w:rsidRPr="002D6E2C" w:rsidR="00D521C9" w:rsidP="00E92BA0" w:rsidRDefault="00D521C9" w14:paraId="028D1B6D" w14:textId="77777777">
            <w:pPr>
              <w:rPr>
                <w:rStyle w:val="Emphasis"/>
                <w:rFonts w:cs="Arial"/>
                <w:i w:val="0"/>
                <w:sz w:val="20"/>
                <w:szCs w:val="20"/>
              </w:rPr>
            </w:pPr>
            <w:r w:rsidRPr="002D6E2C">
              <w:rPr>
                <w:rStyle w:val="Emphasis"/>
                <w:rFonts w:cs="Arial"/>
                <w:sz w:val="20"/>
                <w:szCs w:val="20"/>
              </w:rPr>
              <w:t>X (05)</w:t>
            </w:r>
          </w:p>
        </w:tc>
        <w:tc>
          <w:tcPr>
            <w:tcW w:w="0" w:type="auto"/>
            <w:shd w:val="clear" w:color="auto" w:fill="auto"/>
            <w:tcMar/>
          </w:tcPr>
          <w:p w:rsidRPr="002D6E2C" w:rsidR="00D521C9" w:rsidP="00E92BA0" w:rsidRDefault="00D521C9" w14:paraId="7A61DBD1" w14:textId="77777777">
            <w:pPr>
              <w:rPr>
                <w:rFonts w:eastAsia="Times New Roman"/>
                <w:iCs/>
                <w:sz w:val="20"/>
                <w:szCs w:val="20"/>
                <w:lang w:val="en-GB" w:eastAsia="en-ZA"/>
              </w:rPr>
            </w:pPr>
          </w:p>
        </w:tc>
      </w:tr>
      <w:tr w:rsidRPr="006B3A03" w:rsidR="00D521C9" w:rsidTr="022F8AB7" w14:paraId="5052825E" w14:textId="77777777">
        <w:tc>
          <w:tcPr>
            <w:tcW w:w="0" w:type="auto"/>
            <w:shd w:val="clear" w:color="auto" w:fill="auto"/>
            <w:tcMar/>
          </w:tcPr>
          <w:p w:rsidRPr="002D6E2C" w:rsidR="00D521C9" w:rsidP="00E92BA0" w:rsidRDefault="00D521C9" w14:paraId="481B0067" w14:textId="77777777">
            <w:pPr>
              <w:rPr>
                <w:rStyle w:val="Emphasis"/>
                <w:rFonts w:cs="Arial"/>
                <w:i w:val="0"/>
                <w:sz w:val="20"/>
                <w:szCs w:val="20"/>
              </w:rPr>
            </w:pPr>
          </w:p>
        </w:tc>
        <w:tc>
          <w:tcPr>
            <w:tcW w:w="0" w:type="auto"/>
            <w:shd w:val="clear" w:color="auto" w:fill="auto"/>
            <w:tcMar/>
          </w:tcPr>
          <w:p w:rsidRPr="002D6E2C" w:rsidR="00D521C9" w:rsidP="00E92BA0" w:rsidRDefault="00D521C9" w14:paraId="4EEB4E47" w14:textId="77777777">
            <w:pPr>
              <w:rPr>
                <w:rStyle w:val="Emphasis"/>
                <w:rFonts w:cs="Arial"/>
                <w:i w:val="0"/>
                <w:sz w:val="20"/>
                <w:szCs w:val="20"/>
              </w:rPr>
            </w:pPr>
          </w:p>
        </w:tc>
        <w:tc>
          <w:tcPr>
            <w:tcW w:w="0" w:type="auto"/>
            <w:shd w:val="clear" w:color="auto" w:fill="auto"/>
            <w:tcMar/>
          </w:tcPr>
          <w:p w:rsidRPr="002D6E2C" w:rsidR="00D521C9" w:rsidP="00E92BA0" w:rsidRDefault="00D521C9" w14:paraId="3426D1FC" w14:textId="77777777">
            <w:pPr>
              <w:rPr>
                <w:rFonts w:eastAsia="Times New Roman"/>
                <w:iCs/>
                <w:sz w:val="20"/>
                <w:szCs w:val="20"/>
                <w:lang w:val="en-GB" w:eastAsia="en-ZA"/>
              </w:rPr>
            </w:pPr>
          </w:p>
        </w:tc>
      </w:tr>
    </w:tbl>
    <w:p w:rsidR="00D521C9" w:rsidP="00E92BA0" w:rsidRDefault="00D521C9" w14:paraId="0860377A" w14:textId="77777777">
      <w:pPr>
        <w:rPr>
          <w:rStyle w:val="Emphasis"/>
        </w:rPr>
      </w:pPr>
    </w:p>
    <w:p w:rsidRPr="004F35C4" w:rsidR="00051020" w:rsidP="00051020" w:rsidRDefault="00051020" w14:paraId="12E69471" w14:textId="46B1EC80">
      <w:pPr>
        <w:rPr>
          <w:rFonts w:cs="Tahoma"/>
          <w:shd w:val="clear" w:color="auto" w:fill="FFFFFF"/>
          <w:lang w:val="en-GB"/>
        </w:rPr>
      </w:pPr>
      <w:r>
        <w:rPr>
          <w:rStyle w:val="Emphasis"/>
        </w:rPr>
        <w:t xml:space="preserve">Note that if </w:t>
      </w:r>
      <w:r w:rsidRPr="004F35C4">
        <w:rPr>
          <w:rFonts w:cs="Tahoma"/>
          <w:shd w:val="clear" w:color="auto" w:fill="FFFFFF"/>
          <w:lang w:val="en-GB"/>
        </w:rPr>
        <w:t xml:space="preserve">the account number field </w:t>
      </w:r>
      <w:r w:rsidR="004C3592">
        <w:rPr>
          <w:rFonts w:cs="Tahoma"/>
          <w:shd w:val="clear" w:color="auto" w:fill="FFFFFF"/>
          <w:lang w:val="en-GB"/>
        </w:rPr>
        <w:t xml:space="preserve">in the R8 token </w:t>
      </w:r>
      <w:r w:rsidRPr="004F35C4">
        <w:rPr>
          <w:rFonts w:cs="Tahoma"/>
          <w:shd w:val="clear" w:color="auto" w:fill="FFFFFF"/>
          <w:lang w:val="en-GB"/>
        </w:rPr>
        <w:t>is set to all spaces or all zeros, the default account for the selected account type should be determined by the issuer and the R8 token updated accordingly. If it is not set to all spaces or all zeros, the existing R8 processing can continue with the R8 token unchanged.</w:t>
      </w:r>
      <w:r>
        <w:rPr>
          <w:rFonts w:cs="Tahoma"/>
          <w:shd w:val="clear" w:color="auto" w:fill="FFFFFF"/>
          <w:lang w:val="en-GB"/>
        </w:rPr>
        <w:t xml:space="preserve"> </w:t>
      </w:r>
    </w:p>
    <w:p w:rsidR="00D44BB7" w:rsidP="00E92BA0" w:rsidRDefault="00D44BB7" w14:paraId="6E3D094D" w14:textId="32D967F4">
      <w:pPr>
        <w:rPr>
          <w:rStyle w:val="Emphasis"/>
        </w:rPr>
      </w:pPr>
    </w:p>
    <w:p w:rsidRPr="002D6E2C" w:rsidR="00051020" w:rsidP="00E92BA0" w:rsidRDefault="00051020" w14:paraId="27945F5E" w14:textId="77777777">
      <w:pPr>
        <w:rPr>
          <w:rStyle w:val="Emphasis"/>
        </w:rPr>
      </w:pPr>
    </w:p>
    <w:p w:rsidRPr="00AB047E" w:rsidR="00D521C9" w:rsidP="002C2973" w:rsidRDefault="00D521C9" w14:paraId="369AC1D7" w14:textId="77777777">
      <w:pPr>
        <w:pStyle w:val="Heading2"/>
        <w:numPr>
          <w:ilvl w:val="1"/>
          <w:numId w:val="51"/>
        </w:numPr>
        <w:spacing w:before="0" w:after="0" w:line="240" w:lineRule="auto"/>
        <w:ind w:left="0" w:firstLine="0"/>
        <w:outlineLvl w:val="1"/>
        <w:rPr>
          <w:rFonts w:ascii="Calibri" w:hAnsi="Calibri"/>
          <w:color w:val="4F81BD"/>
          <w:sz w:val="22"/>
          <w:szCs w:val="22"/>
        </w:rPr>
      </w:pPr>
      <w:bookmarkStart w:name="Mandate_Authentication_Response_BICISO21" w:id="2823"/>
      <w:bookmarkStart w:name="_Toc435584383" w:id="2824"/>
      <w:bookmarkStart w:name="_Toc536096816" w:id="2825"/>
      <w:bookmarkEnd w:id="2823"/>
      <w:r w:rsidRPr="00AB047E">
        <w:rPr>
          <w:rFonts w:ascii="Calibri" w:hAnsi="Calibri"/>
          <w:color w:val="4F81BD"/>
          <w:sz w:val="22"/>
          <w:szCs w:val="22"/>
          <w:lang w:val="en-ZA"/>
        </w:rPr>
        <w:t>Authentication Response (BIC ISO 0210 message)</w:t>
      </w:r>
      <w:bookmarkEnd w:id="2824"/>
      <w:bookmarkEnd w:id="2825"/>
    </w:p>
    <w:p w:rsidRPr="002D6E2C" w:rsidR="00D521C9" w:rsidP="00E92BA0" w:rsidRDefault="00D521C9" w14:paraId="6A0B1A1D" w14:textId="77777777">
      <w:pPr>
        <w:rPr>
          <w:lang w:val="en-GB" w:eastAsia="en-ZA"/>
        </w:rPr>
      </w:pPr>
      <w:r w:rsidRPr="002D6E2C">
        <w:rPr>
          <w:lang w:val="en-GB" w:eastAsia="en-ZA"/>
        </w:rPr>
        <w:t>The</w:t>
      </w:r>
      <w:r w:rsidR="00B0717C">
        <w:rPr>
          <w:lang w:val="en-GB" w:eastAsia="en-ZA"/>
        </w:rPr>
        <w:t xml:space="preserve"> BIC</w:t>
      </w:r>
      <w:r w:rsidRPr="002D6E2C">
        <w:rPr>
          <w:lang w:val="en-GB" w:eastAsia="en-ZA"/>
        </w:rPr>
        <w:t xml:space="preserve"> ISO message 210 is used as an Authentication Response message and is detailed below:</w:t>
      </w:r>
    </w:p>
    <w:p w:rsidRPr="002D6E2C" w:rsidR="00D521C9" w:rsidP="00E92BA0" w:rsidRDefault="00D521C9" w14:paraId="46F5AF8A" w14:textId="77777777">
      <w:pPr>
        <w:rPr>
          <w:lang w:val="en-GB" w:eastAsia="en-ZA"/>
        </w:rPr>
      </w:pPr>
    </w:p>
    <w:tbl>
      <w:tblPr>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677"/>
        <w:gridCol w:w="1300"/>
        <w:gridCol w:w="4080"/>
      </w:tblGrid>
      <w:tr w:rsidRPr="006B3A03" w:rsidR="00D521C9" w:rsidTr="00C54903" w14:paraId="19A91DF6" w14:textId="77777777">
        <w:trPr>
          <w:tblHeader/>
        </w:trPr>
        <w:tc>
          <w:tcPr>
            <w:tcW w:w="0" w:type="auto"/>
            <w:gridSpan w:val="3"/>
            <w:shd w:val="clear" w:color="auto" w:fill="365F91"/>
          </w:tcPr>
          <w:p w:rsidRPr="002D6E2C" w:rsidR="00D521C9" w:rsidP="00E92BA0" w:rsidRDefault="00D521C9" w14:paraId="5A5C1547" w14:textId="77777777">
            <w:pPr>
              <w:rPr>
                <w:rStyle w:val="Emphasis"/>
                <w:b/>
                <w:color w:val="FFC000"/>
              </w:rPr>
            </w:pPr>
            <w:r w:rsidRPr="002D6E2C">
              <w:rPr>
                <w:rStyle w:val="Emphasis"/>
                <w:b/>
                <w:color w:val="FFC000"/>
              </w:rPr>
              <w:t>AUTHENTICATION RESPONSE:  Message Class 0210</w:t>
            </w:r>
          </w:p>
        </w:tc>
      </w:tr>
      <w:tr w:rsidRPr="006B3A03" w:rsidR="00D521C9" w:rsidTr="00C54903" w14:paraId="3851ECB6" w14:textId="77777777">
        <w:trPr>
          <w:tblHeader/>
        </w:trPr>
        <w:tc>
          <w:tcPr>
            <w:tcW w:w="0" w:type="auto"/>
            <w:shd w:val="pct12" w:color="auto" w:fill="auto"/>
          </w:tcPr>
          <w:p w:rsidRPr="002D6E2C" w:rsidR="00D521C9" w:rsidP="00E92BA0" w:rsidRDefault="00D521C9" w14:paraId="07EF1FB1" w14:textId="77777777">
            <w:pPr>
              <w:rPr>
                <w:rStyle w:val="Emphasis"/>
                <w:b/>
                <w:i w:val="0"/>
              </w:rPr>
            </w:pPr>
            <w:r w:rsidRPr="002D6E2C">
              <w:rPr>
                <w:rStyle w:val="Emphasis"/>
                <w:i w:val="0"/>
              </w:rPr>
              <w:t>Field Name</w:t>
            </w:r>
          </w:p>
        </w:tc>
        <w:tc>
          <w:tcPr>
            <w:tcW w:w="0" w:type="auto"/>
            <w:shd w:val="pct12" w:color="auto" w:fill="auto"/>
          </w:tcPr>
          <w:p w:rsidRPr="002D6E2C" w:rsidR="00D521C9" w:rsidP="00E92BA0" w:rsidRDefault="00D521C9" w14:paraId="7B9F7B0D" w14:textId="77777777">
            <w:pPr>
              <w:rPr>
                <w:rStyle w:val="Emphasis"/>
                <w:b/>
                <w:i w:val="0"/>
              </w:rPr>
            </w:pPr>
            <w:r w:rsidRPr="002D6E2C">
              <w:rPr>
                <w:rStyle w:val="Emphasis"/>
                <w:i w:val="0"/>
              </w:rPr>
              <w:t>Field Definition</w:t>
            </w:r>
          </w:p>
        </w:tc>
        <w:tc>
          <w:tcPr>
            <w:tcW w:w="0" w:type="auto"/>
            <w:shd w:val="pct12" w:color="auto" w:fill="auto"/>
          </w:tcPr>
          <w:p w:rsidRPr="002D6E2C" w:rsidR="00D521C9" w:rsidP="00E92BA0" w:rsidRDefault="00D521C9" w14:paraId="304092F1" w14:textId="77777777">
            <w:pPr>
              <w:rPr>
                <w:rStyle w:val="Emphasis"/>
                <w:b/>
                <w:i w:val="0"/>
              </w:rPr>
            </w:pPr>
            <w:r w:rsidRPr="002D6E2C">
              <w:rPr>
                <w:rStyle w:val="Emphasis"/>
                <w:i w:val="0"/>
              </w:rPr>
              <w:t>Description</w:t>
            </w:r>
          </w:p>
        </w:tc>
      </w:tr>
      <w:tr w:rsidRPr="006B3A03" w:rsidR="00D521C9" w:rsidTr="00C54903" w14:paraId="32F04E91" w14:textId="77777777">
        <w:tc>
          <w:tcPr>
            <w:tcW w:w="0" w:type="auto"/>
            <w:gridSpan w:val="3"/>
            <w:shd w:val="clear" w:color="auto" w:fill="auto"/>
          </w:tcPr>
          <w:p w:rsidRPr="002D6E2C" w:rsidR="00D521C9" w:rsidP="00E92BA0" w:rsidRDefault="00D521C9" w14:paraId="39F2CEB2" w14:textId="77777777">
            <w:pPr>
              <w:rPr>
                <w:rStyle w:val="Emphasis"/>
                <w:rFonts w:cs="Arial"/>
                <w:b/>
                <w:i w:val="0"/>
                <w:sz w:val="20"/>
                <w:szCs w:val="20"/>
                <w:u w:val="single"/>
              </w:rPr>
            </w:pPr>
            <w:r w:rsidRPr="002D6E2C">
              <w:rPr>
                <w:rStyle w:val="Emphasis"/>
                <w:rFonts w:cs="Arial"/>
                <w:b/>
                <w:i w:val="0"/>
                <w:sz w:val="20"/>
                <w:szCs w:val="20"/>
                <w:u w:val="single"/>
              </w:rPr>
              <w:t>Message Header</w:t>
            </w:r>
          </w:p>
        </w:tc>
      </w:tr>
      <w:tr w:rsidRPr="006B3A03" w:rsidR="00D521C9" w:rsidTr="00C54903" w14:paraId="038B4063" w14:textId="77777777">
        <w:tc>
          <w:tcPr>
            <w:tcW w:w="0" w:type="auto"/>
            <w:shd w:val="clear" w:color="auto" w:fill="auto"/>
          </w:tcPr>
          <w:p w:rsidRPr="002D6E2C" w:rsidR="00D521C9" w:rsidP="00E92BA0" w:rsidRDefault="00D521C9" w14:paraId="4802EA97" w14:textId="77777777">
            <w:pPr>
              <w:rPr>
                <w:rStyle w:val="Emphasis"/>
                <w:rFonts w:cs="Arial"/>
                <w:i w:val="0"/>
                <w:sz w:val="20"/>
                <w:szCs w:val="20"/>
              </w:rPr>
            </w:pPr>
            <w:r w:rsidRPr="002D6E2C">
              <w:rPr>
                <w:rStyle w:val="Emphasis"/>
                <w:rFonts w:cs="Arial"/>
                <w:i w:val="0"/>
                <w:sz w:val="20"/>
                <w:szCs w:val="20"/>
              </w:rPr>
              <w:t>ISO Literal</w:t>
            </w:r>
          </w:p>
        </w:tc>
        <w:tc>
          <w:tcPr>
            <w:tcW w:w="0" w:type="auto"/>
            <w:shd w:val="clear" w:color="auto" w:fill="auto"/>
          </w:tcPr>
          <w:p w:rsidRPr="002D6E2C" w:rsidR="00D521C9" w:rsidP="00E92BA0" w:rsidRDefault="00D521C9" w14:paraId="32EE7B7F" w14:textId="77777777">
            <w:pPr>
              <w:rPr>
                <w:rStyle w:val="Emphasis"/>
                <w:rFonts w:cs="Arial"/>
                <w:i w:val="0"/>
                <w:sz w:val="20"/>
                <w:szCs w:val="20"/>
              </w:rPr>
            </w:pPr>
            <w:r w:rsidRPr="002D6E2C">
              <w:rPr>
                <w:rStyle w:val="Emphasis"/>
                <w:rFonts w:cs="Arial"/>
                <w:i w:val="0"/>
                <w:sz w:val="20"/>
                <w:szCs w:val="20"/>
              </w:rPr>
              <w:t>X(03)</w:t>
            </w:r>
          </w:p>
        </w:tc>
        <w:tc>
          <w:tcPr>
            <w:tcW w:w="0" w:type="auto"/>
            <w:shd w:val="clear" w:color="auto" w:fill="auto"/>
          </w:tcPr>
          <w:p w:rsidRPr="002D6E2C" w:rsidR="00D521C9" w:rsidP="00E92BA0" w:rsidRDefault="00D521C9" w14:paraId="02048C69" w14:textId="77777777">
            <w:pPr>
              <w:rPr>
                <w:rStyle w:val="Emphasis"/>
                <w:rFonts w:cs="Arial"/>
                <w:i w:val="0"/>
                <w:sz w:val="20"/>
                <w:szCs w:val="20"/>
              </w:rPr>
            </w:pPr>
            <w:r w:rsidRPr="002D6E2C">
              <w:rPr>
                <w:rStyle w:val="Emphasis"/>
                <w:rFonts w:cs="Arial"/>
                <w:i w:val="0"/>
                <w:sz w:val="20"/>
                <w:szCs w:val="20"/>
              </w:rPr>
              <w:t>Must contain “ISO”</w:t>
            </w:r>
          </w:p>
        </w:tc>
      </w:tr>
      <w:tr w:rsidRPr="006B3A03" w:rsidR="00D521C9" w:rsidTr="00C54903" w14:paraId="0A445E4E" w14:textId="77777777">
        <w:tc>
          <w:tcPr>
            <w:tcW w:w="0" w:type="auto"/>
            <w:shd w:val="clear" w:color="auto" w:fill="auto"/>
          </w:tcPr>
          <w:p w:rsidRPr="002D6E2C" w:rsidR="00D521C9" w:rsidP="00E92BA0" w:rsidRDefault="00D521C9" w14:paraId="1031B7D7" w14:textId="77777777">
            <w:pPr>
              <w:rPr>
                <w:rStyle w:val="Emphasis"/>
                <w:rFonts w:cs="Arial"/>
                <w:i w:val="0"/>
                <w:sz w:val="20"/>
                <w:szCs w:val="20"/>
              </w:rPr>
            </w:pPr>
            <w:r w:rsidRPr="002D6E2C">
              <w:rPr>
                <w:rFonts w:eastAsia="Times New Roman" w:cs="Arial"/>
                <w:sz w:val="20"/>
                <w:szCs w:val="20"/>
                <w:lang w:val="en-GB" w:eastAsia="en-ZA"/>
              </w:rPr>
              <w:t>Base24 Header</w:t>
            </w:r>
          </w:p>
        </w:tc>
        <w:tc>
          <w:tcPr>
            <w:tcW w:w="0" w:type="auto"/>
            <w:shd w:val="clear" w:color="auto" w:fill="auto"/>
          </w:tcPr>
          <w:p w:rsidRPr="002D6E2C" w:rsidR="00D521C9" w:rsidP="00E92BA0" w:rsidRDefault="00D521C9" w14:paraId="5E665B1B" w14:textId="77777777">
            <w:pPr>
              <w:rPr>
                <w:rStyle w:val="Emphasis"/>
                <w:rFonts w:cs="Arial"/>
                <w:i w:val="0"/>
                <w:sz w:val="20"/>
                <w:szCs w:val="20"/>
              </w:rPr>
            </w:pPr>
            <w:r w:rsidRPr="002D6E2C">
              <w:rPr>
                <w:rStyle w:val="Emphasis"/>
                <w:rFonts w:cs="Arial"/>
                <w:i w:val="0"/>
                <w:sz w:val="20"/>
                <w:szCs w:val="20"/>
              </w:rPr>
              <w:t>9(09)</w:t>
            </w:r>
          </w:p>
        </w:tc>
        <w:tc>
          <w:tcPr>
            <w:tcW w:w="0" w:type="auto"/>
            <w:shd w:val="clear" w:color="auto" w:fill="auto"/>
          </w:tcPr>
          <w:p w:rsidRPr="002D6E2C" w:rsidR="00D521C9" w:rsidP="00E92BA0" w:rsidRDefault="00D521C9" w14:paraId="17C20B9E" w14:textId="77777777">
            <w:pPr>
              <w:rPr>
                <w:rStyle w:val="Emphasis"/>
                <w:rFonts w:cs="Arial"/>
                <w:i w:val="0"/>
                <w:sz w:val="20"/>
                <w:szCs w:val="20"/>
              </w:rPr>
            </w:pPr>
          </w:p>
        </w:tc>
      </w:tr>
      <w:tr w:rsidRPr="006B3A03" w:rsidR="00D521C9" w:rsidTr="00C54903" w14:paraId="658809D2" w14:textId="77777777">
        <w:tc>
          <w:tcPr>
            <w:tcW w:w="0" w:type="auto"/>
            <w:shd w:val="clear" w:color="auto" w:fill="auto"/>
          </w:tcPr>
          <w:p w:rsidRPr="002D6E2C" w:rsidR="00D521C9" w:rsidP="00E92BA0" w:rsidRDefault="00D521C9" w14:paraId="7BE288C2" w14:textId="77777777">
            <w:pPr>
              <w:rPr>
                <w:rFonts w:eastAsia="Times New Roman" w:cs="Arial"/>
                <w:sz w:val="20"/>
                <w:szCs w:val="20"/>
                <w:lang w:val="en-GB" w:eastAsia="en-ZA"/>
              </w:rPr>
            </w:pPr>
            <w:r w:rsidRPr="002D6E2C">
              <w:rPr>
                <w:rFonts w:eastAsia="Times New Roman" w:cs="Arial"/>
                <w:sz w:val="20"/>
                <w:szCs w:val="20"/>
                <w:lang w:val="en-GB" w:eastAsia="en-ZA"/>
              </w:rPr>
              <w:t>Product Indicator</w:t>
            </w:r>
          </w:p>
        </w:tc>
        <w:tc>
          <w:tcPr>
            <w:tcW w:w="0" w:type="auto"/>
            <w:shd w:val="clear" w:color="auto" w:fill="auto"/>
          </w:tcPr>
          <w:p w:rsidRPr="002D6E2C" w:rsidR="00D521C9" w:rsidP="00E92BA0" w:rsidRDefault="00D521C9" w14:paraId="3CA5840C" w14:textId="77777777">
            <w:pPr>
              <w:rPr>
                <w:rStyle w:val="Emphasis"/>
                <w:rFonts w:cs="Arial"/>
                <w:i w:val="0"/>
                <w:sz w:val="20"/>
                <w:szCs w:val="20"/>
              </w:rPr>
            </w:pPr>
            <w:r w:rsidRPr="002D6E2C">
              <w:rPr>
                <w:rStyle w:val="Emphasis"/>
                <w:rFonts w:cs="Arial"/>
                <w:i w:val="0"/>
                <w:sz w:val="20"/>
                <w:szCs w:val="20"/>
              </w:rPr>
              <w:t>9(02)</w:t>
            </w:r>
          </w:p>
        </w:tc>
        <w:tc>
          <w:tcPr>
            <w:tcW w:w="0" w:type="auto"/>
            <w:shd w:val="clear" w:color="auto" w:fill="auto"/>
          </w:tcPr>
          <w:p w:rsidRPr="002D6E2C" w:rsidR="00D521C9" w:rsidP="00E92BA0" w:rsidRDefault="00D521C9" w14:paraId="34C786B8" w14:textId="77777777">
            <w:pPr>
              <w:rPr>
                <w:rStyle w:val="Emphasis"/>
                <w:rFonts w:cs="Arial"/>
                <w:b/>
                <w:i w:val="0"/>
                <w:sz w:val="20"/>
                <w:szCs w:val="20"/>
              </w:rPr>
            </w:pPr>
            <w:r w:rsidRPr="002D6E2C">
              <w:rPr>
                <w:rStyle w:val="Emphasis"/>
                <w:rFonts w:cs="Arial"/>
                <w:i w:val="0"/>
                <w:sz w:val="20"/>
                <w:szCs w:val="20"/>
              </w:rPr>
              <w:t xml:space="preserve">Must contain </w:t>
            </w:r>
            <w:r>
              <w:rPr>
                <w:rStyle w:val="Emphasis"/>
                <w:rFonts w:cs="Arial"/>
                <w:b/>
                <w:i w:val="0"/>
                <w:sz w:val="20"/>
                <w:szCs w:val="20"/>
              </w:rPr>
              <w:t>02</w:t>
            </w:r>
          </w:p>
        </w:tc>
      </w:tr>
      <w:tr w:rsidRPr="006B3A03" w:rsidR="00D521C9" w:rsidTr="00C54903" w14:paraId="093136A0" w14:textId="77777777">
        <w:tc>
          <w:tcPr>
            <w:tcW w:w="0" w:type="auto"/>
            <w:shd w:val="clear" w:color="auto" w:fill="auto"/>
          </w:tcPr>
          <w:p w:rsidRPr="002D6E2C" w:rsidR="00D521C9" w:rsidP="00E92BA0" w:rsidRDefault="00D521C9" w14:paraId="2EEDBA59" w14:textId="77777777">
            <w:pPr>
              <w:rPr>
                <w:rFonts w:eastAsia="Times New Roman" w:cs="Arial"/>
                <w:sz w:val="20"/>
                <w:szCs w:val="20"/>
                <w:lang w:val="en-GB" w:eastAsia="en-ZA"/>
              </w:rPr>
            </w:pPr>
            <w:r w:rsidRPr="002D6E2C">
              <w:rPr>
                <w:rFonts w:eastAsia="Times New Roman" w:cs="Arial"/>
                <w:sz w:val="20"/>
                <w:szCs w:val="20"/>
                <w:lang w:val="en-GB" w:eastAsia="en-ZA"/>
              </w:rPr>
              <w:t>Release Number</w:t>
            </w:r>
          </w:p>
        </w:tc>
        <w:tc>
          <w:tcPr>
            <w:tcW w:w="0" w:type="auto"/>
            <w:shd w:val="clear" w:color="auto" w:fill="auto"/>
          </w:tcPr>
          <w:p w:rsidRPr="002D6E2C" w:rsidR="00D521C9" w:rsidP="00E92BA0" w:rsidRDefault="00D521C9" w14:paraId="7112A1E0" w14:textId="77777777">
            <w:pPr>
              <w:rPr>
                <w:rStyle w:val="Emphasis"/>
                <w:rFonts w:cs="Arial"/>
                <w:i w:val="0"/>
                <w:sz w:val="20"/>
                <w:szCs w:val="20"/>
              </w:rPr>
            </w:pPr>
            <w:r w:rsidRPr="002D6E2C">
              <w:rPr>
                <w:sz w:val="20"/>
                <w:szCs w:val="20"/>
              </w:rPr>
              <w:t>9(02)</w:t>
            </w:r>
          </w:p>
        </w:tc>
        <w:tc>
          <w:tcPr>
            <w:tcW w:w="0" w:type="auto"/>
            <w:shd w:val="clear" w:color="auto" w:fill="auto"/>
          </w:tcPr>
          <w:p w:rsidRPr="002D6E2C" w:rsidR="00D521C9" w:rsidP="00E92BA0" w:rsidRDefault="00D521C9" w14:paraId="72D8FB65" w14:textId="77777777">
            <w:pPr>
              <w:rPr>
                <w:rStyle w:val="Emphasis"/>
                <w:rFonts w:cs="Arial"/>
                <w:i w:val="0"/>
                <w:sz w:val="20"/>
                <w:szCs w:val="20"/>
              </w:rPr>
            </w:pPr>
            <w:r w:rsidRPr="002D6E2C">
              <w:rPr>
                <w:sz w:val="20"/>
                <w:szCs w:val="20"/>
              </w:rPr>
              <w:t xml:space="preserve">Must contain </w:t>
            </w:r>
            <w:r w:rsidRPr="000D7E3D">
              <w:rPr>
                <w:b/>
                <w:sz w:val="20"/>
                <w:szCs w:val="20"/>
              </w:rPr>
              <w:t>50 or</w:t>
            </w:r>
            <w:r>
              <w:rPr>
                <w:sz w:val="20"/>
                <w:szCs w:val="20"/>
              </w:rPr>
              <w:t xml:space="preserve"> </w:t>
            </w:r>
            <w:r w:rsidRPr="002D6E2C">
              <w:rPr>
                <w:b/>
                <w:sz w:val="20"/>
                <w:szCs w:val="20"/>
              </w:rPr>
              <w:t>60</w:t>
            </w:r>
          </w:p>
        </w:tc>
      </w:tr>
      <w:tr w:rsidRPr="006B3A03" w:rsidR="00D521C9" w:rsidTr="00C54903" w14:paraId="3745638B" w14:textId="77777777">
        <w:tc>
          <w:tcPr>
            <w:tcW w:w="0" w:type="auto"/>
            <w:shd w:val="clear" w:color="auto" w:fill="auto"/>
          </w:tcPr>
          <w:p w:rsidRPr="002D6E2C" w:rsidR="00D521C9" w:rsidP="00E92BA0" w:rsidRDefault="00D521C9" w14:paraId="40093F03" w14:textId="77777777">
            <w:pPr>
              <w:rPr>
                <w:rFonts w:eastAsia="Times New Roman" w:cs="Arial"/>
                <w:sz w:val="20"/>
                <w:szCs w:val="20"/>
                <w:lang w:val="en-GB" w:eastAsia="en-ZA"/>
              </w:rPr>
            </w:pPr>
            <w:r w:rsidRPr="002D6E2C">
              <w:rPr>
                <w:rFonts w:eastAsia="Times New Roman" w:cs="Arial"/>
                <w:sz w:val="20"/>
                <w:szCs w:val="20"/>
                <w:lang w:val="en-GB" w:eastAsia="en-ZA"/>
              </w:rPr>
              <w:t>Status</w:t>
            </w:r>
          </w:p>
        </w:tc>
        <w:tc>
          <w:tcPr>
            <w:tcW w:w="0" w:type="auto"/>
            <w:shd w:val="clear" w:color="auto" w:fill="auto"/>
          </w:tcPr>
          <w:p w:rsidRPr="002D6E2C" w:rsidR="00D521C9" w:rsidP="00E92BA0" w:rsidRDefault="00D521C9" w14:paraId="3DC33A58" w14:textId="77777777">
            <w:pPr>
              <w:rPr>
                <w:rStyle w:val="Emphasis"/>
                <w:rFonts w:cs="Arial"/>
                <w:i w:val="0"/>
                <w:sz w:val="20"/>
                <w:szCs w:val="20"/>
              </w:rPr>
            </w:pPr>
            <w:r w:rsidRPr="002D6E2C">
              <w:rPr>
                <w:rStyle w:val="Emphasis"/>
                <w:rFonts w:cs="Arial"/>
                <w:i w:val="0"/>
                <w:sz w:val="20"/>
                <w:szCs w:val="20"/>
              </w:rPr>
              <w:t>9(03)</w:t>
            </w:r>
          </w:p>
        </w:tc>
        <w:tc>
          <w:tcPr>
            <w:tcW w:w="0" w:type="auto"/>
            <w:shd w:val="clear" w:color="auto" w:fill="auto"/>
          </w:tcPr>
          <w:p w:rsidRPr="002D6E2C" w:rsidR="00D521C9" w:rsidP="00E92BA0" w:rsidRDefault="00D521C9" w14:paraId="05A21D29" w14:textId="77777777">
            <w:pPr>
              <w:rPr>
                <w:rStyle w:val="Emphasis"/>
                <w:rFonts w:cs="Arial"/>
                <w:i w:val="0"/>
                <w:sz w:val="20"/>
                <w:szCs w:val="20"/>
              </w:rPr>
            </w:pPr>
          </w:p>
        </w:tc>
      </w:tr>
      <w:tr w:rsidRPr="006B3A03" w:rsidR="00D521C9" w:rsidTr="00C54903" w14:paraId="2DC42BC6" w14:textId="77777777">
        <w:tc>
          <w:tcPr>
            <w:tcW w:w="0" w:type="auto"/>
            <w:shd w:val="clear" w:color="auto" w:fill="auto"/>
          </w:tcPr>
          <w:p w:rsidRPr="002D6E2C" w:rsidR="00D521C9" w:rsidP="00E92BA0" w:rsidRDefault="00D521C9" w14:paraId="7C08A76E" w14:textId="77777777">
            <w:pPr>
              <w:rPr>
                <w:rFonts w:eastAsia="Times New Roman" w:cs="Arial"/>
                <w:sz w:val="20"/>
                <w:szCs w:val="20"/>
                <w:lang w:val="en-GB" w:eastAsia="en-ZA"/>
              </w:rPr>
            </w:pPr>
            <w:r w:rsidRPr="002D6E2C">
              <w:rPr>
                <w:rFonts w:eastAsia="Times New Roman" w:cs="Arial"/>
                <w:sz w:val="20"/>
                <w:szCs w:val="20"/>
                <w:lang w:val="en-GB" w:eastAsia="en-ZA"/>
              </w:rPr>
              <w:t>Originator Code</w:t>
            </w:r>
          </w:p>
        </w:tc>
        <w:tc>
          <w:tcPr>
            <w:tcW w:w="0" w:type="auto"/>
            <w:shd w:val="clear" w:color="auto" w:fill="auto"/>
          </w:tcPr>
          <w:p w:rsidRPr="002D6E2C" w:rsidR="00D521C9" w:rsidP="00E92BA0" w:rsidRDefault="00D521C9" w14:paraId="730C224A" w14:textId="77777777">
            <w:pPr>
              <w:rPr>
                <w:rStyle w:val="Emphasis"/>
                <w:rFonts w:cs="Arial"/>
                <w:i w:val="0"/>
                <w:sz w:val="20"/>
                <w:szCs w:val="20"/>
              </w:rPr>
            </w:pPr>
            <w:r w:rsidRPr="002D6E2C">
              <w:rPr>
                <w:rStyle w:val="Emphasis"/>
                <w:rFonts w:cs="Arial"/>
                <w:i w:val="0"/>
                <w:sz w:val="20"/>
                <w:szCs w:val="20"/>
              </w:rPr>
              <w:t>9(01)</w:t>
            </w:r>
          </w:p>
        </w:tc>
        <w:tc>
          <w:tcPr>
            <w:tcW w:w="0" w:type="auto"/>
            <w:shd w:val="clear" w:color="auto" w:fill="auto"/>
          </w:tcPr>
          <w:p w:rsidRPr="002D6E2C" w:rsidR="00D521C9" w:rsidP="00E92BA0" w:rsidRDefault="00D521C9" w14:paraId="338C707D" w14:textId="77777777">
            <w:pPr>
              <w:rPr>
                <w:rStyle w:val="Emphasis"/>
                <w:rFonts w:cs="Arial"/>
                <w:i w:val="0"/>
                <w:sz w:val="20"/>
                <w:szCs w:val="20"/>
              </w:rPr>
            </w:pPr>
          </w:p>
        </w:tc>
      </w:tr>
      <w:tr w:rsidRPr="006B3A03" w:rsidR="00D521C9" w:rsidTr="00C54903" w14:paraId="6FCF8E7D" w14:textId="77777777">
        <w:tc>
          <w:tcPr>
            <w:tcW w:w="0" w:type="auto"/>
            <w:shd w:val="clear" w:color="auto" w:fill="auto"/>
          </w:tcPr>
          <w:p w:rsidRPr="002D6E2C" w:rsidR="00D521C9" w:rsidP="00E92BA0" w:rsidRDefault="00D521C9" w14:paraId="59D025E4" w14:textId="77777777">
            <w:pPr>
              <w:rPr>
                <w:rFonts w:eastAsia="Times New Roman" w:cs="Arial"/>
                <w:sz w:val="20"/>
                <w:szCs w:val="20"/>
                <w:lang w:val="en-GB" w:eastAsia="en-ZA"/>
              </w:rPr>
            </w:pPr>
            <w:r w:rsidRPr="002D6E2C">
              <w:rPr>
                <w:rFonts w:eastAsia="Times New Roman" w:cs="Arial"/>
                <w:sz w:val="20"/>
                <w:szCs w:val="20"/>
                <w:lang w:val="en-GB" w:eastAsia="en-ZA"/>
              </w:rPr>
              <w:t>Responder Code</w:t>
            </w:r>
          </w:p>
        </w:tc>
        <w:tc>
          <w:tcPr>
            <w:tcW w:w="0" w:type="auto"/>
            <w:shd w:val="clear" w:color="auto" w:fill="auto"/>
          </w:tcPr>
          <w:p w:rsidRPr="002D6E2C" w:rsidR="00D521C9" w:rsidP="00E92BA0" w:rsidRDefault="00D521C9" w14:paraId="214A894D" w14:textId="77777777">
            <w:pPr>
              <w:rPr>
                <w:rStyle w:val="Emphasis"/>
                <w:rFonts w:cs="Arial"/>
                <w:i w:val="0"/>
                <w:sz w:val="20"/>
                <w:szCs w:val="20"/>
              </w:rPr>
            </w:pPr>
            <w:r w:rsidRPr="002D6E2C">
              <w:rPr>
                <w:rStyle w:val="Emphasis"/>
                <w:rFonts w:cs="Arial"/>
                <w:i w:val="0"/>
                <w:sz w:val="20"/>
                <w:szCs w:val="20"/>
              </w:rPr>
              <w:t>9(01)</w:t>
            </w:r>
          </w:p>
        </w:tc>
        <w:tc>
          <w:tcPr>
            <w:tcW w:w="0" w:type="auto"/>
            <w:shd w:val="clear" w:color="auto" w:fill="auto"/>
          </w:tcPr>
          <w:p w:rsidRPr="002D6E2C" w:rsidR="00D521C9" w:rsidP="00E92BA0" w:rsidRDefault="00D521C9" w14:paraId="438210E9" w14:textId="77777777">
            <w:pPr>
              <w:rPr>
                <w:rStyle w:val="Emphasis"/>
                <w:rFonts w:cs="Arial"/>
                <w:i w:val="0"/>
                <w:sz w:val="20"/>
                <w:szCs w:val="20"/>
              </w:rPr>
            </w:pPr>
          </w:p>
        </w:tc>
      </w:tr>
      <w:tr w:rsidRPr="006B3A03" w:rsidR="00D521C9" w:rsidTr="00C54903" w14:paraId="2553F232" w14:textId="77777777">
        <w:tc>
          <w:tcPr>
            <w:tcW w:w="0" w:type="auto"/>
            <w:shd w:val="clear" w:color="auto" w:fill="auto"/>
          </w:tcPr>
          <w:p w:rsidRPr="002D6E2C" w:rsidR="00D521C9" w:rsidP="00E92BA0" w:rsidRDefault="00D521C9" w14:paraId="089A3512" w14:textId="77777777">
            <w:pPr>
              <w:rPr>
                <w:rFonts w:eastAsia="Times New Roman" w:cs="Arial"/>
                <w:sz w:val="20"/>
                <w:szCs w:val="20"/>
                <w:lang w:val="en-GB" w:eastAsia="en-ZA"/>
              </w:rPr>
            </w:pPr>
            <w:r w:rsidRPr="002D6E2C">
              <w:rPr>
                <w:rFonts w:eastAsia="Times New Roman" w:cs="Arial"/>
                <w:sz w:val="20"/>
                <w:szCs w:val="20"/>
                <w:lang w:val="en-GB" w:eastAsia="en-ZA"/>
              </w:rPr>
              <w:t>Message Type Identifier</w:t>
            </w:r>
          </w:p>
        </w:tc>
        <w:tc>
          <w:tcPr>
            <w:tcW w:w="0" w:type="auto"/>
            <w:shd w:val="clear" w:color="auto" w:fill="auto"/>
          </w:tcPr>
          <w:p w:rsidRPr="002D6E2C" w:rsidR="00D521C9" w:rsidP="00E92BA0" w:rsidRDefault="00D521C9" w14:paraId="1EF29722" w14:textId="77777777">
            <w:pPr>
              <w:rPr>
                <w:rStyle w:val="Emphasis"/>
                <w:rFonts w:cs="Arial"/>
                <w:i w:val="0"/>
                <w:sz w:val="20"/>
                <w:szCs w:val="20"/>
              </w:rPr>
            </w:pPr>
            <w:r w:rsidRPr="002D6E2C">
              <w:rPr>
                <w:rStyle w:val="Emphasis"/>
                <w:rFonts w:cs="Arial"/>
                <w:i w:val="0"/>
                <w:sz w:val="20"/>
                <w:szCs w:val="20"/>
              </w:rPr>
              <w:t>9(04)</w:t>
            </w:r>
          </w:p>
        </w:tc>
        <w:tc>
          <w:tcPr>
            <w:tcW w:w="0" w:type="auto"/>
            <w:shd w:val="clear" w:color="auto" w:fill="auto"/>
          </w:tcPr>
          <w:p w:rsidRPr="002D6E2C" w:rsidR="00D521C9" w:rsidP="00E92BA0" w:rsidRDefault="00D521C9" w14:paraId="5B9CB18A" w14:textId="77777777">
            <w:pPr>
              <w:rPr>
                <w:rStyle w:val="Emphasis"/>
                <w:rFonts w:cs="Arial"/>
                <w:i w:val="0"/>
                <w:sz w:val="20"/>
                <w:szCs w:val="20"/>
              </w:rPr>
            </w:pPr>
            <w:r w:rsidRPr="002D6E2C">
              <w:rPr>
                <w:rFonts w:eastAsia="Times New Roman"/>
                <w:sz w:val="20"/>
                <w:szCs w:val="24"/>
                <w:lang w:val="en-GB" w:eastAsia="en-ZA"/>
              </w:rPr>
              <w:t xml:space="preserve">BIC ISO message identifier. This field must contain </w:t>
            </w:r>
            <w:r w:rsidRPr="002D6E2C">
              <w:rPr>
                <w:rFonts w:eastAsia="Times New Roman"/>
                <w:b/>
                <w:sz w:val="20"/>
                <w:szCs w:val="24"/>
                <w:lang w:val="en-GB" w:eastAsia="en-ZA"/>
              </w:rPr>
              <w:t>0210</w:t>
            </w:r>
          </w:p>
        </w:tc>
      </w:tr>
      <w:tr w:rsidRPr="006B3A03" w:rsidR="00D521C9" w:rsidTr="00C54903" w14:paraId="611D76E4" w14:textId="77777777">
        <w:tc>
          <w:tcPr>
            <w:tcW w:w="0" w:type="auto"/>
            <w:shd w:val="clear" w:color="auto" w:fill="auto"/>
          </w:tcPr>
          <w:p w:rsidRPr="002D6E2C" w:rsidR="00D521C9" w:rsidP="00E92BA0" w:rsidRDefault="00D521C9" w14:paraId="207F33B2" w14:textId="77777777">
            <w:pPr>
              <w:rPr>
                <w:rFonts w:eastAsia="Times New Roman" w:cs="Arial"/>
                <w:sz w:val="20"/>
                <w:szCs w:val="20"/>
                <w:lang w:val="en-GB" w:eastAsia="en-ZA"/>
              </w:rPr>
            </w:pPr>
            <w:r w:rsidRPr="002D6E2C">
              <w:rPr>
                <w:rFonts w:eastAsia="Times New Roman" w:cs="Arial"/>
                <w:sz w:val="20"/>
                <w:szCs w:val="20"/>
                <w:lang w:val="en-GB" w:eastAsia="en-ZA"/>
              </w:rPr>
              <w:t>Primary Bit Map</w:t>
            </w:r>
          </w:p>
        </w:tc>
        <w:tc>
          <w:tcPr>
            <w:tcW w:w="0" w:type="auto"/>
            <w:shd w:val="clear" w:color="auto" w:fill="auto"/>
          </w:tcPr>
          <w:p w:rsidRPr="002D6E2C" w:rsidR="00D521C9" w:rsidP="00E92BA0" w:rsidRDefault="00D521C9" w14:paraId="4AEEEABC" w14:textId="77777777">
            <w:pPr>
              <w:rPr>
                <w:rStyle w:val="Emphasis"/>
                <w:rFonts w:cs="Arial"/>
                <w:i w:val="0"/>
                <w:sz w:val="20"/>
                <w:szCs w:val="20"/>
              </w:rPr>
            </w:pPr>
            <w:r w:rsidRPr="002D6E2C">
              <w:rPr>
                <w:rStyle w:val="Emphasis"/>
                <w:rFonts w:cs="Arial"/>
                <w:i w:val="0"/>
                <w:sz w:val="20"/>
                <w:szCs w:val="20"/>
              </w:rPr>
              <w:t>HEX(16)</w:t>
            </w:r>
          </w:p>
        </w:tc>
        <w:tc>
          <w:tcPr>
            <w:tcW w:w="0" w:type="auto"/>
            <w:shd w:val="clear" w:color="auto" w:fill="auto"/>
          </w:tcPr>
          <w:p w:rsidRPr="002D6E2C" w:rsidR="00D521C9" w:rsidP="00E92BA0" w:rsidRDefault="00D521C9" w14:paraId="4AB01B8B" w14:textId="77777777">
            <w:pPr>
              <w:rPr>
                <w:rStyle w:val="Emphasis"/>
                <w:rFonts w:cs="Arial"/>
                <w:i w:val="0"/>
                <w:sz w:val="20"/>
                <w:szCs w:val="20"/>
              </w:rPr>
            </w:pPr>
          </w:p>
        </w:tc>
      </w:tr>
      <w:tr w:rsidRPr="006B3A03" w:rsidR="00D521C9" w:rsidTr="00C54903" w14:paraId="0106E0CE" w14:textId="77777777">
        <w:tc>
          <w:tcPr>
            <w:tcW w:w="0" w:type="auto"/>
            <w:gridSpan w:val="3"/>
            <w:shd w:val="clear" w:color="auto" w:fill="auto"/>
          </w:tcPr>
          <w:p w:rsidRPr="002D6E2C" w:rsidR="00D521C9" w:rsidP="00E92BA0" w:rsidRDefault="00D521C9" w14:paraId="4266E909" w14:textId="77777777">
            <w:pPr>
              <w:rPr>
                <w:rStyle w:val="Emphasis"/>
                <w:rFonts w:cs="Arial"/>
                <w:b/>
                <w:i w:val="0"/>
                <w:sz w:val="20"/>
                <w:szCs w:val="20"/>
                <w:u w:val="single"/>
              </w:rPr>
            </w:pPr>
            <w:r w:rsidRPr="002D6E2C">
              <w:rPr>
                <w:rStyle w:val="Emphasis"/>
                <w:rFonts w:cs="Arial"/>
                <w:b/>
                <w:i w:val="0"/>
                <w:sz w:val="20"/>
                <w:szCs w:val="20"/>
                <w:u w:val="single"/>
              </w:rPr>
              <w:t>Data Elements</w:t>
            </w:r>
          </w:p>
        </w:tc>
      </w:tr>
      <w:tr w:rsidRPr="006B3A03" w:rsidR="00D521C9" w:rsidTr="00C54903" w14:paraId="6BFD2463" w14:textId="77777777">
        <w:tc>
          <w:tcPr>
            <w:tcW w:w="0" w:type="auto"/>
            <w:shd w:val="clear" w:color="auto" w:fill="auto"/>
          </w:tcPr>
          <w:p w:rsidRPr="002D6E2C" w:rsidR="00D521C9" w:rsidP="00E92BA0" w:rsidRDefault="00D521C9" w14:paraId="7FEAECD7" w14:textId="77777777">
            <w:pPr>
              <w:rPr>
                <w:rStyle w:val="Emphasis"/>
                <w:rFonts w:cs="Arial"/>
                <w:i w:val="0"/>
                <w:sz w:val="20"/>
                <w:szCs w:val="20"/>
              </w:rPr>
            </w:pPr>
            <w:r w:rsidRPr="002D6E2C">
              <w:rPr>
                <w:rFonts w:eastAsia="Times New Roman"/>
                <w:b/>
                <w:sz w:val="20"/>
                <w:szCs w:val="24"/>
                <w:lang w:val="en-GB" w:eastAsia="en-ZA"/>
              </w:rPr>
              <w:t>P-1</w:t>
            </w:r>
            <w:r w:rsidRPr="002D6E2C">
              <w:rPr>
                <w:rFonts w:eastAsia="Times New Roman"/>
                <w:sz w:val="20"/>
                <w:szCs w:val="24"/>
                <w:lang w:val="en-GB" w:eastAsia="en-ZA"/>
              </w:rPr>
              <w:t xml:space="preserve"> Secondary Bit Map</w:t>
            </w:r>
          </w:p>
        </w:tc>
        <w:tc>
          <w:tcPr>
            <w:tcW w:w="0" w:type="auto"/>
            <w:shd w:val="clear" w:color="auto" w:fill="auto"/>
          </w:tcPr>
          <w:p w:rsidRPr="002D6E2C" w:rsidR="00D521C9" w:rsidP="00E92BA0" w:rsidRDefault="00D521C9" w14:paraId="728CE22C" w14:textId="77777777">
            <w:pPr>
              <w:rPr>
                <w:rStyle w:val="Emphasis"/>
                <w:rFonts w:cs="Arial"/>
                <w:i w:val="0"/>
                <w:sz w:val="20"/>
                <w:szCs w:val="20"/>
              </w:rPr>
            </w:pPr>
            <w:r w:rsidRPr="002D6E2C">
              <w:rPr>
                <w:rStyle w:val="Emphasis"/>
                <w:rFonts w:cs="Arial"/>
                <w:i w:val="0"/>
                <w:sz w:val="20"/>
                <w:szCs w:val="20"/>
              </w:rPr>
              <w:t>HEX (16)</w:t>
            </w:r>
          </w:p>
        </w:tc>
        <w:tc>
          <w:tcPr>
            <w:tcW w:w="0" w:type="auto"/>
            <w:shd w:val="clear" w:color="auto" w:fill="auto"/>
          </w:tcPr>
          <w:p w:rsidRPr="002D6E2C" w:rsidR="00D521C9" w:rsidP="00E92BA0" w:rsidRDefault="00D521C9" w14:paraId="21CDB749" w14:textId="77777777">
            <w:pPr>
              <w:rPr>
                <w:rStyle w:val="Emphasis"/>
                <w:rFonts w:cs="Arial"/>
                <w:i w:val="0"/>
                <w:sz w:val="20"/>
                <w:szCs w:val="20"/>
              </w:rPr>
            </w:pPr>
            <w:r w:rsidRPr="002D6E2C">
              <w:rPr>
                <w:rStyle w:val="Emphasis"/>
                <w:rFonts w:cs="Arial"/>
                <w:i w:val="0"/>
                <w:sz w:val="20"/>
                <w:szCs w:val="20"/>
              </w:rPr>
              <w:t>Identifies the elements</w:t>
            </w:r>
          </w:p>
        </w:tc>
      </w:tr>
      <w:tr w:rsidRPr="006B3A03" w:rsidR="00D521C9" w:rsidTr="00C54903" w14:paraId="229C9C3C" w14:textId="77777777">
        <w:tc>
          <w:tcPr>
            <w:tcW w:w="0" w:type="auto"/>
            <w:shd w:val="clear" w:color="auto" w:fill="auto"/>
          </w:tcPr>
          <w:p w:rsidRPr="002D6E2C" w:rsidR="00D521C9" w:rsidP="00E92BA0" w:rsidRDefault="00D521C9" w14:paraId="6969E4FF" w14:textId="77777777">
            <w:pPr>
              <w:rPr>
                <w:rStyle w:val="Emphasis"/>
                <w:rFonts w:cs="Arial"/>
                <w:i w:val="0"/>
                <w:sz w:val="20"/>
                <w:szCs w:val="20"/>
              </w:rPr>
            </w:pPr>
            <w:r w:rsidRPr="002D6E2C">
              <w:rPr>
                <w:rFonts w:eastAsia="Times New Roman"/>
                <w:b/>
                <w:sz w:val="20"/>
                <w:szCs w:val="24"/>
                <w:lang w:val="en-GB" w:eastAsia="en-ZA"/>
              </w:rPr>
              <w:t>P-3</w:t>
            </w:r>
            <w:r w:rsidRPr="002D6E2C">
              <w:rPr>
                <w:rFonts w:eastAsia="Times New Roman"/>
                <w:sz w:val="20"/>
                <w:szCs w:val="24"/>
                <w:lang w:val="en-GB" w:eastAsia="en-ZA"/>
              </w:rPr>
              <w:t xml:space="preserve"> Processing Code</w:t>
            </w:r>
          </w:p>
        </w:tc>
        <w:tc>
          <w:tcPr>
            <w:tcW w:w="0" w:type="auto"/>
            <w:shd w:val="clear" w:color="auto" w:fill="auto"/>
          </w:tcPr>
          <w:p w:rsidRPr="002D6E2C" w:rsidR="00D521C9" w:rsidP="00E92BA0" w:rsidRDefault="00D521C9" w14:paraId="1E82EE5E" w14:textId="77777777">
            <w:pPr>
              <w:rPr>
                <w:rStyle w:val="Emphasis"/>
                <w:rFonts w:cs="Arial"/>
                <w:i w:val="0"/>
                <w:sz w:val="20"/>
                <w:szCs w:val="20"/>
              </w:rPr>
            </w:pPr>
            <w:r w:rsidRPr="002D6E2C">
              <w:rPr>
                <w:rStyle w:val="Emphasis"/>
                <w:rFonts w:cs="Arial"/>
                <w:i w:val="0"/>
                <w:sz w:val="20"/>
                <w:szCs w:val="20"/>
              </w:rPr>
              <w:t>9 (06)</w:t>
            </w:r>
          </w:p>
        </w:tc>
        <w:tc>
          <w:tcPr>
            <w:tcW w:w="0" w:type="auto"/>
            <w:shd w:val="clear" w:color="auto" w:fill="auto"/>
          </w:tcPr>
          <w:p w:rsidRPr="002D6E2C" w:rsidR="00D521C9" w:rsidP="00E92BA0" w:rsidRDefault="00D521C9" w14:paraId="1FFF5CEC" w14:textId="77777777">
            <w:pPr>
              <w:rPr>
                <w:rStyle w:val="Emphasis"/>
                <w:rFonts w:cs="Arial"/>
                <w:i w:val="0"/>
                <w:sz w:val="20"/>
                <w:szCs w:val="20"/>
              </w:rPr>
            </w:pPr>
            <w:r w:rsidRPr="002D6E2C">
              <w:rPr>
                <w:rFonts w:eastAsia="Times New Roman"/>
                <w:sz w:val="20"/>
                <w:szCs w:val="24"/>
                <w:lang w:val="en-GB" w:eastAsia="en-ZA"/>
              </w:rPr>
              <w:t>Account Type in 3</w:t>
            </w:r>
            <w:r w:rsidRPr="002D6E2C">
              <w:rPr>
                <w:rFonts w:eastAsia="Times New Roman"/>
                <w:sz w:val="20"/>
                <w:szCs w:val="24"/>
                <w:vertAlign w:val="superscript"/>
                <w:lang w:val="en-GB" w:eastAsia="en-ZA"/>
              </w:rPr>
              <w:t>rd</w:t>
            </w:r>
            <w:r w:rsidRPr="002D6E2C">
              <w:rPr>
                <w:rFonts w:eastAsia="Times New Roman"/>
                <w:sz w:val="20"/>
                <w:szCs w:val="24"/>
                <w:lang w:val="en-GB" w:eastAsia="en-ZA"/>
              </w:rPr>
              <w:t xml:space="preserve"> and 4</w:t>
            </w:r>
            <w:r w:rsidRPr="002D6E2C">
              <w:rPr>
                <w:rFonts w:eastAsia="Times New Roman"/>
                <w:sz w:val="20"/>
                <w:szCs w:val="24"/>
                <w:vertAlign w:val="superscript"/>
                <w:lang w:val="en-GB" w:eastAsia="en-ZA"/>
              </w:rPr>
              <w:t>th</w:t>
            </w:r>
            <w:r w:rsidRPr="002D6E2C">
              <w:rPr>
                <w:rFonts w:eastAsia="Times New Roman"/>
                <w:sz w:val="20"/>
                <w:szCs w:val="24"/>
                <w:lang w:val="en-GB" w:eastAsia="en-ZA"/>
              </w:rPr>
              <w:t xml:space="preserve"> positions</w:t>
            </w:r>
          </w:p>
        </w:tc>
      </w:tr>
      <w:tr w:rsidRPr="006B3A03" w:rsidR="00D521C9" w:rsidTr="00C54903" w14:paraId="62566C6B" w14:textId="77777777">
        <w:tc>
          <w:tcPr>
            <w:tcW w:w="0" w:type="auto"/>
            <w:shd w:val="clear" w:color="auto" w:fill="auto"/>
          </w:tcPr>
          <w:p w:rsidRPr="002D6E2C" w:rsidR="00D521C9" w:rsidP="00E92BA0" w:rsidRDefault="00D521C9" w14:paraId="6D225CBF" w14:textId="77777777">
            <w:pPr>
              <w:rPr>
                <w:rFonts w:eastAsia="Times New Roman"/>
                <w:b/>
                <w:sz w:val="20"/>
                <w:szCs w:val="24"/>
                <w:lang w:val="en-GB" w:eastAsia="en-ZA"/>
              </w:rPr>
            </w:pPr>
            <w:r w:rsidRPr="002D6E2C">
              <w:rPr>
                <w:rFonts w:eastAsia="Times New Roman"/>
                <w:b/>
                <w:sz w:val="20"/>
                <w:szCs w:val="24"/>
                <w:lang w:val="en-GB" w:eastAsia="en-ZA"/>
              </w:rPr>
              <w:t>P-4</w:t>
            </w:r>
            <w:r w:rsidRPr="002D6E2C">
              <w:rPr>
                <w:rFonts w:eastAsia="Times New Roman"/>
                <w:sz w:val="20"/>
                <w:szCs w:val="24"/>
                <w:lang w:val="en-GB" w:eastAsia="en-ZA"/>
              </w:rPr>
              <w:t xml:space="preserve"> Transaction Amount</w:t>
            </w:r>
          </w:p>
        </w:tc>
        <w:tc>
          <w:tcPr>
            <w:tcW w:w="0" w:type="auto"/>
            <w:shd w:val="clear" w:color="auto" w:fill="auto"/>
          </w:tcPr>
          <w:p w:rsidRPr="002D6E2C" w:rsidR="00D521C9" w:rsidP="00E92BA0" w:rsidRDefault="00D521C9" w14:paraId="5A4CF901" w14:textId="77777777">
            <w:pPr>
              <w:rPr>
                <w:rStyle w:val="Emphasis"/>
                <w:rFonts w:cs="Arial"/>
                <w:i w:val="0"/>
                <w:sz w:val="20"/>
                <w:szCs w:val="20"/>
              </w:rPr>
            </w:pPr>
            <w:r w:rsidRPr="002D6E2C">
              <w:rPr>
                <w:rStyle w:val="Emphasis"/>
                <w:rFonts w:cs="Arial"/>
                <w:i w:val="0"/>
                <w:sz w:val="20"/>
                <w:szCs w:val="20"/>
              </w:rPr>
              <w:t>9 (12)</w:t>
            </w:r>
          </w:p>
        </w:tc>
        <w:tc>
          <w:tcPr>
            <w:tcW w:w="0" w:type="auto"/>
            <w:shd w:val="clear" w:color="auto" w:fill="auto"/>
          </w:tcPr>
          <w:p w:rsidRPr="002D6E2C" w:rsidR="00D521C9" w:rsidP="00E92BA0" w:rsidRDefault="00D521C9" w14:paraId="55F991AD" w14:textId="77777777">
            <w:pPr>
              <w:rPr>
                <w:rFonts w:eastAsia="Times New Roman"/>
                <w:sz w:val="20"/>
                <w:szCs w:val="24"/>
                <w:lang w:val="en-GB" w:eastAsia="en-ZA"/>
              </w:rPr>
            </w:pPr>
            <w:r>
              <w:rPr>
                <w:rFonts w:eastAsia="Times New Roman"/>
                <w:sz w:val="20"/>
                <w:szCs w:val="24"/>
                <w:lang w:val="en-GB" w:eastAsia="en-ZA"/>
              </w:rPr>
              <w:t xml:space="preserve"> Must be 0</w:t>
            </w:r>
          </w:p>
        </w:tc>
      </w:tr>
      <w:tr w:rsidRPr="006B3A03" w:rsidR="00D521C9" w:rsidTr="00C54903" w14:paraId="7C82F697" w14:textId="77777777">
        <w:tc>
          <w:tcPr>
            <w:tcW w:w="0" w:type="auto"/>
            <w:shd w:val="clear" w:color="auto" w:fill="auto"/>
          </w:tcPr>
          <w:p w:rsidRPr="002D6E2C" w:rsidR="00D521C9" w:rsidP="00E92BA0" w:rsidRDefault="00D521C9" w14:paraId="288A2528" w14:textId="77777777">
            <w:pPr>
              <w:rPr>
                <w:rFonts w:eastAsia="Times New Roman"/>
                <w:sz w:val="20"/>
                <w:szCs w:val="24"/>
                <w:lang w:val="en-GB" w:eastAsia="en-ZA"/>
              </w:rPr>
            </w:pPr>
            <w:r w:rsidRPr="002D6E2C">
              <w:rPr>
                <w:rFonts w:eastAsia="Times New Roman"/>
                <w:b/>
                <w:sz w:val="20"/>
                <w:szCs w:val="24"/>
                <w:lang w:val="en-GB" w:eastAsia="en-ZA"/>
              </w:rPr>
              <w:t>P-7</w:t>
            </w:r>
            <w:r w:rsidRPr="002D6E2C">
              <w:rPr>
                <w:rFonts w:eastAsia="Times New Roman"/>
                <w:sz w:val="20"/>
                <w:szCs w:val="24"/>
                <w:lang w:val="en-GB" w:eastAsia="en-ZA"/>
              </w:rPr>
              <w:t xml:space="preserve"> Transmission Date and Time</w:t>
            </w:r>
          </w:p>
        </w:tc>
        <w:tc>
          <w:tcPr>
            <w:tcW w:w="0" w:type="auto"/>
            <w:shd w:val="clear" w:color="auto" w:fill="auto"/>
          </w:tcPr>
          <w:p w:rsidRPr="002D6E2C" w:rsidR="00D521C9" w:rsidP="00E92BA0" w:rsidRDefault="00D521C9" w14:paraId="56C032AA" w14:textId="77777777">
            <w:pPr>
              <w:rPr>
                <w:rStyle w:val="Emphasis"/>
                <w:rFonts w:cs="Arial"/>
                <w:i w:val="0"/>
                <w:sz w:val="20"/>
                <w:szCs w:val="20"/>
              </w:rPr>
            </w:pPr>
            <w:r w:rsidRPr="002D6E2C">
              <w:rPr>
                <w:rStyle w:val="Emphasis"/>
                <w:rFonts w:cs="Arial"/>
                <w:i w:val="0"/>
                <w:sz w:val="20"/>
                <w:szCs w:val="20"/>
              </w:rPr>
              <w:t>9 (06)</w:t>
            </w:r>
          </w:p>
        </w:tc>
        <w:tc>
          <w:tcPr>
            <w:tcW w:w="0" w:type="auto"/>
            <w:shd w:val="clear" w:color="auto" w:fill="auto"/>
          </w:tcPr>
          <w:p w:rsidRPr="002D6E2C" w:rsidR="00D521C9" w:rsidP="00E92BA0" w:rsidRDefault="00D521C9" w14:paraId="26649A5F" w14:textId="77777777">
            <w:pPr>
              <w:rPr>
                <w:rStyle w:val="Emphasis"/>
                <w:rFonts w:cs="Arial"/>
                <w:i w:val="0"/>
                <w:sz w:val="20"/>
                <w:szCs w:val="20"/>
              </w:rPr>
            </w:pPr>
            <w:r w:rsidRPr="002D6E2C">
              <w:rPr>
                <w:rFonts w:eastAsia="Times New Roman"/>
                <w:sz w:val="20"/>
                <w:szCs w:val="24"/>
                <w:lang w:val="en-GB" w:eastAsia="en-ZA"/>
              </w:rPr>
              <w:t>Date and time in format (UTC)</w:t>
            </w:r>
            <w:r w:rsidRPr="002D6E2C">
              <w:rPr>
                <w:rFonts w:eastAsia="Times New Roman"/>
                <w:b/>
                <w:sz w:val="20"/>
                <w:szCs w:val="24"/>
                <w:lang w:val="en-GB" w:eastAsia="en-ZA"/>
              </w:rPr>
              <w:t xml:space="preserve"> MMDDHHMMSS</w:t>
            </w:r>
          </w:p>
        </w:tc>
      </w:tr>
      <w:tr w:rsidRPr="006B3A03" w:rsidR="00D521C9" w:rsidTr="00C54903" w14:paraId="609927B3" w14:textId="77777777">
        <w:tc>
          <w:tcPr>
            <w:tcW w:w="0" w:type="auto"/>
            <w:shd w:val="clear" w:color="auto" w:fill="auto"/>
          </w:tcPr>
          <w:p w:rsidRPr="002D6E2C" w:rsidR="00D521C9" w:rsidP="00E92BA0" w:rsidRDefault="00D521C9" w14:paraId="473AF504" w14:textId="77777777">
            <w:pPr>
              <w:spacing w:after="58"/>
              <w:rPr>
                <w:rFonts w:eastAsia="Times New Roman"/>
                <w:sz w:val="20"/>
                <w:szCs w:val="24"/>
                <w:lang w:val="en-GB" w:eastAsia="en-ZA"/>
              </w:rPr>
            </w:pPr>
            <w:r w:rsidRPr="002D6E2C">
              <w:rPr>
                <w:rFonts w:eastAsia="Times New Roman"/>
                <w:b/>
                <w:sz w:val="20"/>
                <w:szCs w:val="24"/>
                <w:lang w:val="en-GB" w:eastAsia="en-ZA"/>
              </w:rPr>
              <w:t>P-11</w:t>
            </w:r>
            <w:r w:rsidRPr="002D6E2C">
              <w:rPr>
                <w:rFonts w:eastAsia="Times New Roman"/>
                <w:sz w:val="20"/>
                <w:szCs w:val="24"/>
                <w:lang w:val="en-GB" w:eastAsia="en-ZA"/>
              </w:rPr>
              <w:t xml:space="preserve"> System Trace Audit Number</w:t>
            </w:r>
          </w:p>
        </w:tc>
        <w:tc>
          <w:tcPr>
            <w:tcW w:w="0" w:type="auto"/>
            <w:shd w:val="clear" w:color="auto" w:fill="auto"/>
          </w:tcPr>
          <w:p w:rsidRPr="002D6E2C" w:rsidR="00D521C9" w:rsidP="00E92BA0" w:rsidRDefault="00D521C9" w14:paraId="3BD68587" w14:textId="77777777">
            <w:pPr>
              <w:rPr>
                <w:rStyle w:val="Emphasis"/>
                <w:rFonts w:cs="Arial"/>
                <w:i w:val="0"/>
                <w:sz w:val="20"/>
                <w:szCs w:val="20"/>
              </w:rPr>
            </w:pPr>
            <w:r w:rsidRPr="002D6E2C">
              <w:rPr>
                <w:rFonts w:eastAsia="Times New Roman"/>
                <w:sz w:val="20"/>
                <w:szCs w:val="24"/>
                <w:lang w:val="en-GB" w:eastAsia="en-ZA"/>
              </w:rPr>
              <w:t>9 (06)</w:t>
            </w:r>
          </w:p>
        </w:tc>
        <w:tc>
          <w:tcPr>
            <w:tcW w:w="0" w:type="auto"/>
            <w:shd w:val="clear" w:color="auto" w:fill="auto"/>
          </w:tcPr>
          <w:p w:rsidRPr="002D6E2C" w:rsidR="00D521C9" w:rsidP="00E92BA0" w:rsidRDefault="00D521C9" w14:paraId="2FCD552D" w14:textId="77777777">
            <w:pPr>
              <w:rPr>
                <w:rStyle w:val="Emphasis"/>
                <w:rFonts w:cs="Arial"/>
                <w:i w:val="0"/>
                <w:sz w:val="20"/>
                <w:szCs w:val="20"/>
              </w:rPr>
            </w:pPr>
            <w:r w:rsidRPr="002D6E2C">
              <w:rPr>
                <w:rFonts w:eastAsia="Times New Roman"/>
                <w:sz w:val="20"/>
                <w:szCs w:val="24"/>
                <w:lang w:val="en-GB" w:eastAsia="en-ZA"/>
              </w:rPr>
              <w:t>Used for matching responses to messages</w:t>
            </w:r>
          </w:p>
          <w:p w:rsidRPr="002D6E2C" w:rsidR="00D521C9" w:rsidP="00E92BA0" w:rsidRDefault="00D521C9" w14:paraId="73495D9C" w14:textId="77777777">
            <w:pPr>
              <w:rPr>
                <w:rFonts w:cs="Arial"/>
                <w:sz w:val="20"/>
                <w:szCs w:val="20"/>
              </w:rPr>
            </w:pPr>
          </w:p>
        </w:tc>
      </w:tr>
      <w:tr w:rsidRPr="006B3A03" w:rsidR="00D521C9" w:rsidTr="00C54903" w14:paraId="0F9E9906" w14:textId="77777777">
        <w:tc>
          <w:tcPr>
            <w:tcW w:w="0" w:type="auto"/>
            <w:shd w:val="clear" w:color="auto" w:fill="auto"/>
          </w:tcPr>
          <w:p w:rsidRPr="002D6E2C" w:rsidR="00D521C9" w:rsidP="00E92BA0" w:rsidRDefault="00D521C9" w14:paraId="6E94EBF2" w14:textId="77777777">
            <w:pPr>
              <w:spacing w:after="58"/>
              <w:rPr>
                <w:rFonts w:eastAsia="Times New Roman"/>
                <w:sz w:val="20"/>
                <w:szCs w:val="24"/>
                <w:lang w:val="en-GB" w:eastAsia="en-ZA"/>
              </w:rPr>
            </w:pPr>
            <w:r w:rsidRPr="002D6E2C">
              <w:rPr>
                <w:rFonts w:eastAsia="Times New Roman"/>
                <w:b/>
                <w:sz w:val="20"/>
                <w:szCs w:val="24"/>
                <w:lang w:val="en-GB" w:eastAsia="en-ZA"/>
              </w:rPr>
              <w:t>P-12</w:t>
            </w:r>
            <w:r w:rsidRPr="002D6E2C">
              <w:rPr>
                <w:rFonts w:eastAsia="Times New Roman"/>
                <w:sz w:val="20"/>
                <w:szCs w:val="24"/>
                <w:lang w:val="en-GB" w:eastAsia="en-ZA"/>
              </w:rPr>
              <w:t xml:space="preserve"> Local Transaction Time</w:t>
            </w:r>
          </w:p>
        </w:tc>
        <w:tc>
          <w:tcPr>
            <w:tcW w:w="0" w:type="auto"/>
            <w:shd w:val="clear" w:color="auto" w:fill="auto"/>
          </w:tcPr>
          <w:p w:rsidRPr="002D6E2C" w:rsidR="00D521C9" w:rsidP="00E92BA0" w:rsidRDefault="00D521C9" w14:paraId="622C8EA9" w14:textId="77777777">
            <w:pPr>
              <w:rPr>
                <w:rStyle w:val="Emphasis"/>
                <w:rFonts w:cs="Arial"/>
                <w:i w:val="0"/>
                <w:sz w:val="20"/>
                <w:szCs w:val="20"/>
              </w:rPr>
            </w:pPr>
            <w:r w:rsidRPr="002D6E2C">
              <w:rPr>
                <w:rFonts w:eastAsia="Times New Roman"/>
                <w:sz w:val="20"/>
                <w:szCs w:val="24"/>
                <w:lang w:val="en-GB" w:eastAsia="en-ZA"/>
              </w:rPr>
              <w:t>9 (06)</w:t>
            </w:r>
          </w:p>
        </w:tc>
        <w:tc>
          <w:tcPr>
            <w:tcW w:w="0" w:type="auto"/>
            <w:shd w:val="clear" w:color="auto" w:fill="auto"/>
          </w:tcPr>
          <w:p w:rsidRPr="002D6E2C" w:rsidR="00D521C9" w:rsidP="00E92BA0" w:rsidRDefault="00D521C9" w14:paraId="6269CB06" w14:textId="77777777">
            <w:pPr>
              <w:rPr>
                <w:rStyle w:val="Emphasis"/>
                <w:rFonts w:cs="Arial"/>
                <w:i w:val="0"/>
                <w:sz w:val="20"/>
                <w:szCs w:val="20"/>
              </w:rPr>
            </w:pPr>
            <w:r w:rsidRPr="002D6E2C">
              <w:rPr>
                <w:rFonts w:eastAsia="Times New Roman"/>
                <w:sz w:val="20"/>
                <w:szCs w:val="24"/>
                <w:lang w:val="en-GB" w:eastAsia="en-ZA"/>
              </w:rPr>
              <w:t xml:space="preserve">Time in format </w:t>
            </w:r>
            <w:r w:rsidRPr="002D6E2C">
              <w:rPr>
                <w:rFonts w:eastAsia="Times New Roman"/>
                <w:b/>
                <w:sz w:val="20"/>
                <w:szCs w:val="24"/>
                <w:lang w:val="en-GB" w:eastAsia="en-ZA"/>
              </w:rPr>
              <w:t>HHMMSS</w:t>
            </w:r>
          </w:p>
        </w:tc>
      </w:tr>
      <w:tr w:rsidRPr="006B3A03" w:rsidR="00D521C9" w:rsidTr="00C54903" w14:paraId="7CF8F1E5" w14:textId="77777777">
        <w:tc>
          <w:tcPr>
            <w:tcW w:w="0" w:type="auto"/>
            <w:shd w:val="clear" w:color="auto" w:fill="auto"/>
          </w:tcPr>
          <w:p w:rsidRPr="002D6E2C" w:rsidR="00D521C9" w:rsidP="00E92BA0" w:rsidRDefault="00D521C9" w14:paraId="5261279D" w14:textId="77777777">
            <w:pPr>
              <w:rPr>
                <w:rFonts w:eastAsia="Times New Roman"/>
                <w:sz w:val="20"/>
                <w:szCs w:val="24"/>
                <w:lang w:val="en-GB" w:eastAsia="en-ZA"/>
              </w:rPr>
            </w:pPr>
            <w:r w:rsidRPr="002D6E2C">
              <w:rPr>
                <w:rFonts w:eastAsia="Times New Roman"/>
                <w:b/>
                <w:sz w:val="20"/>
                <w:szCs w:val="24"/>
                <w:lang w:val="en-GB" w:eastAsia="en-ZA"/>
              </w:rPr>
              <w:t>P-13</w:t>
            </w:r>
            <w:r w:rsidRPr="002D6E2C">
              <w:rPr>
                <w:rFonts w:eastAsia="Times New Roman"/>
                <w:sz w:val="20"/>
                <w:szCs w:val="24"/>
                <w:lang w:val="en-GB" w:eastAsia="en-ZA"/>
              </w:rPr>
              <w:t xml:space="preserve"> Local Transaction Date</w:t>
            </w:r>
          </w:p>
        </w:tc>
        <w:tc>
          <w:tcPr>
            <w:tcW w:w="0" w:type="auto"/>
            <w:shd w:val="clear" w:color="auto" w:fill="auto"/>
          </w:tcPr>
          <w:p w:rsidRPr="002D6E2C" w:rsidR="00D521C9" w:rsidP="00E92BA0" w:rsidRDefault="00D521C9" w14:paraId="743980DB" w14:textId="77777777">
            <w:pPr>
              <w:rPr>
                <w:rStyle w:val="Emphasis"/>
                <w:rFonts w:cs="Arial"/>
                <w:i w:val="0"/>
                <w:sz w:val="20"/>
                <w:szCs w:val="20"/>
              </w:rPr>
            </w:pPr>
            <w:r w:rsidRPr="002D6E2C">
              <w:rPr>
                <w:rFonts w:eastAsia="Times New Roman"/>
                <w:sz w:val="20"/>
                <w:szCs w:val="24"/>
                <w:lang w:val="en-GB" w:eastAsia="en-ZA"/>
              </w:rPr>
              <w:t>9 (04)</w:t>
            </w:r>
          </w:p>
        </w:tc>
        <w:tc>
          <w:tcPr>
            <w:tcW w:w="0" w:type="auto"/>
            <w:shd w:val="clear" w:color="auto" w:fill="auto"/>
          </w:tcPr>
          <w:p w:rsidRPr="002D6E2C" w:rsidR="00D521C9" w:rsidP="00E92BA0" w:rsidRDefault="00D521C9" w14:paraId="5D11550E" w14:textId="77777777">
            <w:pPr>
              <w:rPr>
                <w:rStyle w:val="Emphasis"/>
                <w:rFonts w:cs="Arial"/>
                <w:i w:val="0"/>
                <w:sz w:val="20"/>
                <w:szCs w:val="20"/>
              </w:rPr>
            </w:pPr>
            <w:r w:rsidRPr="002D6E2C">
              <w:rPr>
                <w:rFonts w:eastAsia="Times New Roman"/>
                <w:sz w:val="20"/>
                <w:szCs w:val="24"/>
                <w:lang w:val="en-GB" w:eastAsia="en-ZA"/>
              </w:rPr>
              <w:t xml:space="preserve">Date in format </w:t>
            </w:r>
            <w:r w:rsidRPr="002D6E2C">
              <w:rPr>
                <w:rFonts w:eastAsia="Times New Roman"/>
                <w:b/>
                <w:sz w:val="20"/>
                <w:szCs w:val="24"/>
                <w:lang w:val="en-GB" w:eastAsia="en-ZA"/>
              </w:rPr>
              <w:t>MMDD</w:t>
            </w:r>
          </w:p>
        </w:tc>
      </w:tr>
      <w:tr w:rsidRPr="006B3A03" w:rsidR="00D521C9" w:rsidTr="00C54903" w14:paraId="28BDE570" w14:textId="77777777">
        <w:tc>
          <w:tcPr>
            <w:tcW w:w="0" w:type="auto"/>
            <w:shd w:val="clear" w:color="auto" w:fill="auto"/>
          </w:tcPr>
          <w:p w:rsidRPr="002D6E2C" w:rsidR="00D521C9" w:rsidP="00E92BA0" w:rsidRDefault="00D521C9" w14:paraId="7564C909" w14:textId="77777777">
            <w:pPr>
              <w:rPr>
                <w:rFonts w:eastAsia="Times New Roman"/>
                <w:sz w:val="20"/>
                <w:szCs w:val="24"/>
                <w:lang w:val="en-GB" w:eastAsia="en-ZA"/>
              </w:rPr>
            </w:pPr>
            <w:r w:rsidRPr="002D6E2C">
              <w:rPr>
                <w:rFonts w:eastAsia="Times New Roman"/>
                <w:b/>
                <w:sz w:val="20"/>
                <w:szCs w:val="24"/>
                <w:lang w:val="en-GB" w:eastAsia="en-ZA"/>
              </w:rPr>
              <w:t>P-14</w:t>
            </w:r>
            <w:r w:rsidRPr="002D6E2C">
              <w:rPr>
                <w:rFonts w:eastAsia="Times New Roman"/>
                <w:sz w:val="20"/>
                <w:szCs w:val="24"/>
                <w:lang w:val="en-GB" w:eastAsia="en-ZA"/>
              </w:rPr>
              <w:t xml:space="preserve"> Expiration Date</w:t>
            </w:r>
          </w:p>
        </w:tc>
        <w:tc>
          <w:tcPr>
            <w:tcW w:w="0" w:type="auto"/>
            <w:shd w:val="clear" w:color="auto" w:fill="auto"/>
          </w:tcPr>
          <w:p w:rsidRPr="002D6E2C" w:rsidR="00D521C9" w:rsidP="00E92BA0" w:rsidRDefault="00D521C9" w14:paraId="36815F5F" w14:textId="77777777">
            <w:pPr>
              <w:rPr>
                <w:rStyle w:val="Emphasis"/>
                <w:rFonts w:cs="Arial"/>
                <w:i w:val="0"/>
                <w:sz w:val="20"/>
                <w:szCs w:val="20"/>
              </w:rPr>
            </w:pPr>
            <w:r w:rsidRPr="002D6E2C">
              <w:rPr>
                <w:rStyle w:val="Emphasis"/>
                <w:rFonts w:cs="Arial"/>
                <w:i w:val="0"/>
                <w:sz w:val="20"/>
                <w:szCs w:val="20"/>
              </w:rPr>
              <w:t>9 (04)</w:t>
            </w:r>
          </w:p>
        </w:tc>
        <w:tc>
          <w:tcPr>
            <w:tcW w:w="0" w:type="auto"/>
            <w:shd w:val="clear" w:color="auto" w:fill="auto"/>
          </w:tcPr>
          <w:p w:rsidRPr="002D6E2C" w:rsidR="00D521C9" w:rsidP="00E92BA0" w:rsidRDefault="00D521C9" w14:paraId="1C349828" w14:textId="77777777">
            <w:pPr>
              <w:rPr>
                <w:rStyle w:val="Emphasis"/>
                <w:rFonts w:cs="Arial"/>
                <w:i w:val="0"/>
                <w:sz w:val="20"/>
                <w:szCs w:val="20"/>
              </w:rPr>
            </w:pPr>
            <w:r w:rsidRPr="002D6E2C">
              <w:rPr>
                <w:rFonts w:eastAsia="Times New Roman"/>
                <w:sz w:val="20"/>
                <w:szCs w:val="24"/>
                <w:lang w:val="en-GB" w:eastAsia="en-ZA"/>
              </w:rPr>
              <w:t xml:space="preserve">Date in format </w:t>
            </w:r>
            <w:r w:rsidRPr="002D6E2C">
              <w:rPr>
                <w:rFonts w:eastAsia="Times New Roman"/>
                <w:b/>
                <w:sz w:val="20"/>
                <w:szCs w:val="24"/>
                <w:lang w:val="en-GB" w:eastAsia="en-ZA"/>
              </w:rPr>
              <w:t xml:space="preserve">YYMM </w:t>
            </w:r>
            <w:r w:rsidRPr="002D6E2C">
              <w:rPr>
                <w:rFonts w:eastAsia="Times New Roman"/>
                <w:sz w:val="20"/>
                <w:szCs w:val="24"/>
                <w:lang w:val="en-GB" w:eastAsia="en-ZA"/>
              </w:rPr>
              <w:t>Card expiry</w:t>
            </w:r>
          </w:p>
        </w:tc>
      </w:tr>
      <w:tr w:rsidRPr="006B3A03" w:rsidR="00D521C9" w:rsidTr="00C54903" w14:paraId="2973D6D3" w14:textId="77777777">
        <w:tc>
          <w:tcPr>
            <w:tcW w:w="0" w:type="auto"/>
            <w:shd w:val="clear" w:color="auto" w:fill="auto"/>
          </w:tcPr>
          <w:p w:rsidRPr="002D6E2C" w:rsidR="00D521C9" w:rsidP="00E92BA0" w:rsidRDefault="00D521C9" w14:paraId="1817C84A" w14:textId="77777777">
            <w:pPr>
              <w:rPr>
                <w:rFonts w:eastAsia="Times New Roman"/>
                <w:sz w:val="20"/>
                <w:szCs w:val="24"/>
                <w:lang w:val="en-GB" w:eastAsia="en-ZA"/>
              </w:rPr>
            </w:pPr>
            <w:r w:rsidRPr="002D6E2C">
              <w:rPr>
                <w:rFonts w:eastAsia="Times New Roman"/>
                <w:b/>
                <w:sz w:val="20"/>
                <w:szCs w:val="24"/>
                <w:lang w:val="en-GB" w:eastAsia="en-ZA"/>
              </w:rPr>
              <w:t>P-17</w:t>
            </w:r>
            <w:r w:rsidRPr="002D6E2C">
              <w:rPr>
                <w:rFonts w:eastAsia="Times New Roman"/>
                <w:sz w:val="20"/>
                <w:szCs w:val="24"/>
                <w:lang w:val="en-GB" w:eastAsia="en-ZA"/>
              </w:rPr>
              <w:t xml:space="preserve"> Capture Date</w:t>
            </w:r>
          </w:p>
        </w:tc>
        <w:tc>
          <w:tcPr>
            <w:tcW w:w="0" w:type="auto"/>
            <w:shd w:val="clear" w:color="auto" w:fill="auto"/>
          </w:tcPr>
          <w:p w:rsidRPr="002D6E2C" w:rsidR="00D521C9" w:rsidP="00E92BA0" w:rsidRDefault="00D521C9" w14:paraId="636B871D" w14:textId="77777777">
            <w:pPr>
              <w:rPr>
                <w:rStyle w:val="Emphasis"/>
                <w:rFonts w:cs="Arial"/>
                <w:i w:val="0"/>
                <w:sz w:val="20"/>
                <w:szCs w:val="20"/>
              </w:rPr>
            </w:pPr>
            <w:r w:rsidRPr="002D6E2C">
              <w:rPr>
                <w:rStyle w:val="Emphasis"/>
                <w:rFonts w:cs="Arial"/>
                <w:i w:val="0"/>
                <w:sz w:val="20"/>
                <w:szCs w:val="20"/>
              </w:rPr>
              <w:t>9 (04)</w:t>
            </w:r>
          </w:p>
        </w:tc>
        <w:tc>
          <w:tcPr>
            <w:tcW w:w="0" w:type="auto"/>
            <w:shd w:val="clear" w:color="auto" w:fill="auto"/>
          </w:tcPr>
          <w:p w:rsidRPr="002D6E2C" w:rsidR="00D521C9" w:rsidP="00E92BA0" w:rsidRDefault="00D521C9" w14:paraId="2F2B4146" w14:textId="77777777">
            <w:pPr>
              <w:rPr>
                <w:rStyle w:val="Emphasis"/>
                <w:rFonts w:cs="Arial"/>
                <w:i w:val="0"/>
                <w:sz w:val="20"/>
                <w:szCs w:val="20"/>
              </w:rPr>
            </w:pPr>
            <w:r w:rsidRPr="002D6E2C">
              <w:rPr>
                <w:rFonts w:eastAsia="Times New Roman"/>
                <w:sz w:val="20"/>
                <w:szCs w:val="24"/>
                <w:lang w:val="en-GB" w:eastAsia="en-ZA"/>
              </w:rPr>
              <w:t xml:space="preserve">Date in format </w:t>
            </w:r>
            <w:r w:rsidRPr="002D6E2C">
              <w:rPr>
                <w:rFonts w:eastAsia="Times New Roman"/>
                <w:b/>
                <w:sz w:val="20"/>
                <w:szCs w:val="24"/>
                <w:lang w:val="en-GB" w:eastAsia="en-ZA"/>
              </w:rPr>
              <w:t>MMDD</w:t>
            </w:r>
          </w:p>
        </w:tc>
      </w:tr>
      <w:tr w:rsidRPr="006B3A03" w:rsidR="00D521C9" w:rsidTr="00C54903" w14:paraId="157BDE04" w14:textId="77777777">
        <w:tc>
          <w:tcPr>
            <w:tcW w:w="0" w:type="auto"/>
            <w:shd w:val="clear" w:color="auto" w:fill="auto"/>
          </w:tcPr>
          <w:p w:rsidRPr="002D6E2C" w:rsidR="00D521C9" w:rsidP="00E92BA0" w:rsidRDefault="00D521C9" w14:paraId="5C051F90" w14:textId="77777777">
            <w:pPr>
              <w:rPr>
                <w:rFonts w:eastAsia="Times New Roman"/>
                <w:sz w:val="20"/>
                <w:szCs w:val="24"/>
                <w:lang w:val="en-GB" w:eastAsia="en-ZA"/>
              </w:rPr>
            </w:pPr>
            <w:r w:rsidRPr="002D6E2C">
              <w:rPr>
                <w:rFonts w:eastAsia="Times New Roman"/>
                <w:b/>
                <w:sz w:val="20"/>
                <w:szCs w:val="24"/>
                <w:lang w:val="en-GB" w:eastAsia="en-ZA"/>
              </w:rPr>
              <w:t>P-18</w:t>
            </w:r>
            <w:r w:rsidRPr="002D6E2C">
              <w:rPr>
                <w:rFonts w:eastAsia="Times New Roman"/>
                <w:sz w:val="20"/>
                <w:szCs w:val="24"/>
                <w:lang w:val="en-GB" w:eastAsia="en-ZA"/>
              </w:rPr>
              <w:t xml:space="preserve"> Merchant’s Type</w:t>
            </w:r>
          </w:p>
        </w:tc>
        <w:tc>
          <w:tcPr>
            <w:tcW w:w="0" w:type="auto"/>
            <w:shd w:val="clear" w:color="auto" w:fill="auto"/>
          </w:tcPr>
          <w:p w:rsidRPr="002D6E2C" w:rsidR="00D521C9" w:rsidP="00E92BA0" w:rsidRDefault="00D521C9" w14:paraId="4B98B905" w14:textId="77777777">
            <w:pPr>
              <w:rPr>
                <w:rStyle w:val="Emphasis"/>
                <w:rFonts w:cs="Arial"/>
                <w:i w:val="0"/>
                <w:sz w:val="20"/>
                <w:szCs w:val="20"/>
              </w:rPr>
            </w:pPr>
            <w:r w:rsidRPr="002D6E2C">
              <w:rPr>
                <w:rStyle w:val="Emphasis"/>
                <w:rFonts w:cs="Arial"/>
                <w:i w:val="0"/>
                <w:sz w:val="20"/>
                <w:szCs w:val="20"/>
              </w:rPr>
              <w:t>9 (04)</w:t>
            </w:r>
          </w:p>
        </w:tc>
        <w:tc>
          <w:tcPr>
            <w:tcW w:w="0" w:type="auto"/>
            <w:shd w:val="clear" w:color="auto" w:fill="auto"/>
          </w:tcPr>
          <w:p w:rsidRPr="002D6E2C" w:rsidR="00D521C9" w:rsidP="00E92BA0" w:rsidRDefault="00D521C9" w14:paraId="3CFEC943" w14:textId="77777777">
            <w:pPr>
              <w:rPr>
                <w:rStyle w:val="Emphasis"/>
                <w:rFonts w:cs="Arial"/>
                <w:i w:val="0"/>
                <w:sz w:val="20"/>
                <w:szCs w:val="20"/>
              </w:rPr>
            </w:pPr>
            <w:r w:rsidRPr="002D6E2C">
              <w:rPr>
                <w:rFonts w:eastAsia="Times New Roman"/>
                <w:sz w:val="20"/>
                <w:szCs w:val="24"/>
                <w:lang w:val="en-GB" w:eastAsia="en-ZA"/>
              </w:rPr>
              <w:t>Retailer code, type of business</w:t>
            </w:r>
          </w:p>
        </w:tc>
      </w:tr>
      <w:tr w:rsidRPr="006B3A03" w:rsidR="00D521C9" w:rsidTr="00C54903" w14:paraId="3671D546" w14:textId="77777777">
        <w:tc>
          <w:tcPr>
            <w:tcW w:w="0" w:type="auto"/>
            <w:shd w:val="clear" w:color="auto" w:fill="auto"/>
          </w:tcPr>
          <w:p w:rsidRPr="002D6E2C" w:rsidR="00D521C9" w:rsidP="00E92BA0" w:rsidRDefault="00D521C9" w14:paraId="4C010EA7" w14:textId="77777777">
            <w:pPr>
              <w:rPr>
                <w:rFonts w:eastAsia="Times New Roman"/>
                <w:sz w:val="20"/>
                <w:szCs w:val="24"/>
                <w:lang w:val="en-GB" w:eastAsia="en-ZA"/>
              </w:rPr>
            </w:pPr>
            <w:r w:rsidRPr="002D6E2C">
              <w:rPr>
                <w:rFonts w:eastAsia="Times New Roman"/>
                <w:b/>
                <w:sz w:val="20"/>
                <w:szCs w:val="24"/>
                <w:lang w:val="en-GB" w:eastAsia="en-ZA"/>
              </w:rPr>
              <w:t>P-22</w:t>
            </w:r>
            <w:r w:rsidRPr="002D6E2C">
              <w:rPr>
                <w:rFonts w:eastAsia="Times New Roman"/>
                <w:sz w:val="20"/>
                <w:szCs w:val="24"/>
                <w:lang w:val="en-GB" w:eastAsia="en-ZA"/>
              </w:rPr>
              <w:t xml:space="preserve"> Point of service entry Mode</w:t>
            </w:r>
          </w:p>
        </w:tc>
        <w:tc>
          <w:tcPr>
            <w:tcW w:w="0" w:type="auto"/>
            <w:shd w:val="clear" w:color="auto" w:fill="auto"/>
          </w:tcPr>
          <w:p w:rsidRPr="002D6E2C" w:rsidR="00D521C9" w:rsidP="00E92BA0" w:rsidRDefault="00D521C9" w14:paraId="5F9BF648" w14:textId="77777777">
            <w:pPr>
              <w:rPr>
                <w:rStyle w:val="Emphasis"/>
                <w:rFonts w:cs="Arial"/>
                <w:i w:val="0"/>
                <w:sz w:val="20"/>
                <w:szCs w:val="20"/>
              </w:rPr>
            </w:pPr>
            <w:r w:rsidRPr="002D6E2C">
              <w:rPr>
                <w:rStyle w:val="Emphasis"/>
                <w:rFonts w:cs="Arial"/>
                <w:i w:val="0"/>
                <w:sz w:val="20"/>
                <w:szCs w:val="20"/>
              </w:rPr>
              <w:t>9 (03)</w:t>
            </w:r>
          </w:p>
        </w:tc>
        <w:tc>
          <w:tcPr>
            <w:tcW w:w="0" w:type="auto"/>
            <w:shd w:val="clear" w:color="auto" w:fill="auto"/>
          </w:tcPr>
          <w:p w:rsidRPr="002D6E2C" w:rsidR="00D521C9" w:rsidP="00E92BA0" w:rsidRDefault="00D521C9" w14:paraId="7D440B48" w14:textId="77777777">
            <w:pPr>
              <w:rPr>
                <w:rStyle w:val="Emphasis"/>
                <w:rFonts w:cs="Arial"/>
                <w:i w:val="0"/>
                <w:sz w:val="20"/>
                <w:szCs w:val="20"/>
              </w:rPr>
            </w:pPr>
            <w:r w:rsidRPr="002D6E2C">
              <w:rPr>
                <w:rFonts w:eastAsia="Times New Roman"/>
                <w:sz w:val="20"/>
                <w:szCs w:val="24"/>
                <w:lang w:val="en-GB" w:eastAsia="en-ZA"/>
              </w:rPr>
              <w:t>Track data entry mode</w:t>
            </w:r>
          </w:p>
        </w:tc>
      </w:tr>
      <w:tr w:rsidRPr="006B3A03" w:rsidR="00D521C9" w:rsidTr="00C54903" w14:paraId="793C1AE1" w14:textId="77777777">
        <w:tc>
          <w:tcPr>
            <w:tcW w:w="0" w:type="auto"/>
            <w:shd w:val="clear" w:color="auto" w:fill="auto"/>
          </w:tcPr>
          <w:p w:rsidRPr="002D6E2C" w:rsidR="00D521C9" w:rsidP="00E92BA0" w:rsidRDefault="00D521C9" w14:paraId="480FABAE" w14:textId="77777777">
            <w:pPr>
              <w:rPr>
                <w:rFonts w:eastAsia="Times New Roman"/>
                <w:sz w:val="20"/>
                <w:szCs w:val="24"/>
                <w:lang w:val="en-GB" w:eastAsia="en-ZA"/>
              </w:rPr>
            </w:pPr>
            <w:r w:rsidRPr="002D6E2C">
              <w:rPr>
                <w:rFonts w:eastAsia="Times New Roman"/>
                <w:b/>
                <w:sz w:val="20"/>
                <w:szCs w:val="24"/>
                <w:lang w:val="en-GB" w:eastAsia="en-ZA"/>
              </w:rPr>
              <w:t>P-25</w:t>
            </w:r>
            <w:r w:rsidRPr="002D6E2C">
              <w:rPr>
                <w:rFonts w:eastAsia="Times New Roman"/>
                <w:sz w:val="20"/>
                <w:szCs w:val="24"/>
                <w:lang w:val="en-GB" w:eastAsia="en-ZA"/>
              </w:rPr>
              <w:t xml:space="preserve"> Point of Service Condition Code</w:t>
            </w:r>
          </w:p>
        </w:tc>
        <w:tc>
          <w:tcPr>
            <w:tcW w:w="0" w:type="auto"/>
            <w:shd w:val="clear" w:color="auto" w:fill="auto"/>
          </w:tcPr>
          <w:p w:rsidRPr="002D6E2C" w:rsidR="00D521C9" w:rsidP="00E92BA0" w:rsidRDefault="00D521C9" w14:paraId="1C3A1678" w14:textId="77777777">
            <w:pPr>
              <w:rPr>
                <w:rStyle w:val="Emphasis"/>
                <w:rFonts w:cs="Arial"/>
                <w:i w:val="0"/>
                <w:sz w:val="20"/>
                <w:szCs w:val="20"/>
              </w:rPr>
            </w:pPr>
            <w:r w:rsidRPr="002D6E2C">
              <w:rPr>
                <w:rStyle w:val="Emphasis"/>
                <w:rFonts w:cs="Arial"/>
                <w:i w:val="0"/>
                <w:sz w:val="20"/>
                <w:szCs w:val="20"/>
              </w:rPr>
              <w:t>9 (02)</w:t>
            </w:r>
          </w:p>
        </w:tc>
        <w:tc>
          <w:tcPr>
            <w:tcW w:w="0" w:type="auto"/>
            <w:shd w:val="clear" w:color="auto" w:fill="auto"/>
          </w:tcPr>
          <w:p w:rsidRPr="002D6E2C" w:rsidR="00D521C9" w:rsidP="00E92BA0" w:rsidRDefault="00D521C9" w14:paraId="7B7CAE6A" w14:textId="77777777">
            <w:pPr>
              <w:rPr>
                <w:rStyle w:val="Emphasis"/>
                <w:rFonts w:cs="Arial"/>
                <w:i w:val="0"/>
                <w:sz w:val="20"/>
                <w:szCs w:val="20"/>
              </w:rPr>
            </w:pPr>
            <w:r w:rsidRPr="002D6E2C">
              <w:rPr>
                <w:rFonts w:eastAsia="Times New Roman"/>
                <w:sz w:val="20"/>
                <w:szCs w:val="24"/>
                <w:lang w:val="en-GB" w:eastAsia="en-ZA"/>
              </w:rPr>
              <w:t>Identified the condition of the transaction.</w:t>
            </w:r>
          </w:p>
        </w:tc>
      </w:tr>
      <w:tr w:rsidRPr="006B3A03" w:rsidR="00D521C9" w:rsidTr="00C54903" w14:paraId="74BA620F" w14:textId="77777777">
        <w:tc>
          <w:tcPr>
            <w:tcW w:w="0" w:type="auto"/>
            <w:shd w:val="clear" w:color="auto" w:fill="auto"/>
          </w:tcPr>
          <w:p w:rsidRPr="002D6E2C" w:rsidR="00D521C9" w:rsidP="00E92BA0" w:rsidRDefault="00D521C9" w14:paraId="11E02C0B" w14:textId="77777777">
            <w:pPr>
              <w:rPr>
                <w:rStyle w:val="Emphasis"/>
                <w:rFonts w:cs="Arial"/>
                <w:i w:val="0"/>
                <w:sz w:val="20"/>
                <w:szCs w:val="20"/>
              </w:rPr>
            </w:pPr>
            <w:r w:rsidRPr="002D6E2C">
              <w:rPr>
                <w:rFonts w:eastAsia="Times New Roman"/>
                <w:b/>
                <w:sz w:val="20"/>
                <w:szCs w:val="24"/>
                <w:lang w:val="en-GB" w:eastAsia="en-ZA"/>
              </w:rPr>
              <w:t>P-32</w:t>
            </w:r>
            <w:r w:rsidRPr="002D6E2C">
              <w:rPr>
                <w:rFonts w:eastAsia="Times New Roman"/>
                <w:sz w:val="20"/>
                <w:szCs w:val="24"/>
                <w:lang w:val="en-GB" w:eastAsia="en-ZA"/>
              </w:rPr>
              <w:t xml:space="preserve"> Acquiring Institution Identification Code</w:t>
            </w:r>
          </w:p>
        </w:tc>
        <w:tc>
          <w:tcPr>
            <w:tcW w:w="0" w:type="auto"/>
            <w:shd w:val="clear" w:color="auto" w:fill="auto"/>
          </w:tcPr>
          <w:p w:rsidRPr="002D6E2C" w:rsidR="00D521C9" w:rsidP="00E92BA0" w:rsidRDefault="00D521C9" w14:paraId="600650AD" w14:textId="77777777">
            <w:pPr>
              <w:rPr>
                <w:rStyle w:val="Emphasis"/>
                <w:rFonts w:cs="Arial"/>
                <w:i w:val="0"/>
                <w:sz w:val="20"/>
                <w:szCs w:val="20"/>
              </w:rPr>
            </w:pPr>
            <w:r w:rsidRPr="002D6E2C">
              <w:rPr>
                <w:rStyle w:val="Emphasis"/>
                <w:rFonts w:cs="Arial"/>
                <w:i w:val="0"/>
                <w:sz w:val="20"/>
                <w:szCs w:val="20"/>
              </w:rPr>
              <w:t>9( 02)</w:t>
            </w:r>
          </w:p>
        </w:tc>
        <w:tc>
          <w:tcPr>
            <w:tcW w:w="0" w:type="auto"/>
            <w:shd w:val="clear" w:color="auto" w:fill="auto"/>
          </w:tcPr>
          <w:p w:rsidRPr="002D6E2C" w:rsidR="00D521C9" w:rsidP="00E92BA0" w:rsidRDefault="00D521C9" w14:paraId="6D51DCE7" w14:textId="77777777">
            <w:pPr>
              <w:rPr>
                <w:rFonts w:eastAsia="Times New Roman"/>
                <w:sz w:val="20"/>
                <w:szCs w:val="24"/>
                <w:lang w:val="en-GB" w:eastAsia="en-ZA"/>
              </w:rPr>
            </w:pPr>
            <w:r w:rsidRPr="002D6E2C">
              <w:rPr>
                <w:rFonts w:eastAsia="Times New Roman"/>
                <w:sz w:val="20"/>
                <w:szCs w:val="24"/>
                <w:lang w:val="en-GB" w:eastAsia="en-ZA"/>
              </w:rPr>
              <w:t>1 – 2  Length (must contain 02)</w:t>
            </w:r>
          </w:p>
          <w:p w:rsidRPr="002D6E2C" w:rsidR="00D521C9" w:rsidP="00E92BA0" w:rsidRDefault="00D521C9" w14:paraId="789484DF" w14:textId="77777777">
            <w:pPr>
              <w:rPr>
                <w:rStyle w:val="Emphasis"/>
                <w:rFonts w:cs="Arial"/>
                <w:i w:val="0"/>
                <w:sz w:val="20"/>
                <w:szCs w:val="20"/>
              </w:rPr>
            </w:pPr>
            <w:r w:rsidRPr="002D6E2C">
              <w:rPr>
                <w:rFonts w:eastAsia="Times New Roman"/>
                <w:sz w:val="20"/>
                <w:szCs w:val="24"/>
                <w:lang w:val="en-GB" w:eastAsia="en-ZA"/>
              </w:rPr>
              <w:t xml:space="preserve">3 – 4 Acquiring financial institution code </w:t>
            </w:r>
          </w:p>
        </w:tc>
      </w:tr>
      <w:tr w:rsidRPr="006B3A03" w:rsidR="00D521C9" w:rsidTr="00C54903" w14:paraId="009DDDB8" w14:textId="77777777">
        <w:tc>
          <w:tcPr>
            <w:tcW w:w="0" w:type="auto"/>
            <w:shd w:val="clear" w:color="auto" w:fill="auto"/>
          </w:tcPr>
          <w:p w:rsidRPr="002D6E2C" w:rsidR="00D521C9" w:rsidP="00E92BA0" w:rsidRDefault="00D521C9" w14:paraId="2D50CDD0" w14:textId="77777777">
            <w:pPr>
              <w:rPr>
                <w:rStyle w:val="Emphasis"/>
                <w:rFonts w:cs="Arial"/>
                <w:i w:val="0"/>
                <w:sz w:val="20"/>
                <w:szCs w:val="20"/>
              </w:rPr>
            </w:pPr>
            <w:r w:rsidRPr="002D6E2C">
              <w:rPr>
                <w:rFonts w:eastAsia="Times New Roman"/>
                <w:b/>
                <w:sz w:val="20"/>
                <w:szCs w:val="24"/>
                <w:lang w:val="en-GB" w:eastAsia="en-ZA"/>
              </w:rPr>
              <w:t>P-35</w:t>
            </w:r>
            <w:r w:rsidRPr="002D6E2C">
              <w:rPr>
                <w:rFonts w:eastAsia="Times New Roman"/>
                <w:sz w:val="20"/>
                <w:szCs w:val="24"/>
                <w:lang w:val="en-GB" w:eastAsia="en-ZA"/>
              </w:rPr>
              <w:t xml:space="preserve"> Track 2 Data</w:t>
            </w:r>
          </w:p>
        </w:tc>
        <w:tc>
          <w:tcPr>
            <w:tcW w:w="0" w:type="auto"/>
            <w:shd w:val="clear" w:color="auto" w:fill="auto"/>
          </w:tcPr>
          <w:p w:rsidRPr="002D6E2C" w:rsidR="00D521C9" w:rsidP="00E92BA0" w:rsidRDefault="00D521C9" w14:paraId="0FF481DA" w14:textId="77777777">
            <w:pPr>
              <w:rPr>
                <w:rStyle w:val="Emphasis"/>
                <w:rFonts w:cs="Arial"/>
                <w:i w:val="0"/>
                <w:sz w:val="20"/>
                <w:szCs w:val="20"/>
              </w:rPr>
            </w:pPr>
            <w:r w:rsidRPr="002D6E2C">
              <w:rPr>
                <w:rStyle w:val="Emphasis"/>
                <w:rFonts w:cs="Arial"/>
                <w:i w:val="0"/>
                <w:sz w:val="20"/>
                <w:szCs w:val="20"/>
              </w:rPr>
              <w:t>X (40)</w:t>
            </w:r>
          </w:p>
        </w:tc>
        <w:tc>
          <w:tcPr>
            <w:tcW w:w="0" w:type="auto"/>
            <w:shd w:val="clear" w:color="auto" w:fill="auto"/>
          </w:tcPr>
          <w:p w:rsidRPr="002D6E2C" w:rsidR="00D521C9" w:rsidP="00E92BA0" w:rsidRDefault="00D521C9" w14:paraId="32264124" w14:textId="77777777">
            <w:pPr>
              <w:rPr>
                <w:rStyle w:val="Emphasis"/>
                <w:rFonts w:cs="Arial"/>
                <w:i w:val="0"/>
                <w:sz w:val="20"/>
                <w:szCs w:val="20"/>
              </w:rPr>
            </w:pPr>
            <w:r w:rsidRPr="002D6E2C">
              <w:rPr>
                <w:rFonts w:eastAsia="Times New Roman"/>
                <w:sz w:val="20"/>
                <w:szCs w:val="24"/>
                <w:lang w:val="en-GB" w:eastAsia="en-ZA"/>
              </w:rPr>
              <w:t>Includes Primary Account Number up to 19 digits</w:t>
            </w:r>
          </w:p>
        </w:tc>
      </w:tr>
      <w:tr w:rsidRPr="006B3A03" w:rsidR="00D521C9" w:rsidTr="00C54903" w14:paraId="405C639F" w14:textId="77777777">
        <w:tc>
          <w:tcPr>
            <w:tcW w:w="0" w:type="auto"/>
            <w:shd w:val="clear" w:color="auto" w:fill="auto"/>
          </w:tcPr>
          <w:p w:rsidRPr="002D6E2C" w:rsidR="00D521C9" w:rsidP="00E92BA0" w:rsidRDefault="00D521C9" w14:paraId="434F94F0" w14:textId="77777777">
            <w:pPr>
              <w:rPr>
                <w:rStyle w:val="Emphasis"/>
                <w:rFonts w:cs="Arial"/>
                <w:i w:val="0"/>
                <w:sz w:val="20"/>
                <w:szCs w:val="20"/>
              </w:rPr>
            </w:pPr>
            <w:r w:rsidRPr="002D6E2C">
              <w:rPr>
                <w:rFonts w:eastAsia="Times New Roman"/>
                <w:b/>
                <w:sz w:val="20"/>
                <w:szCs w:val="24"/>
                <w:lang w:val="en-GB" w:eastAsia="en-ZA"/>
              </w:rPr>
              <w:t>P-37</w:t>
            </w:r>
            <w:r w:rsidRPr="002D6E2C">
              <w:rPr>
                <w:rFonts w:eastAsia="Times New Roman"/>
                <w:sz w:val="20"/>
                <w:szCs w:val="24"/>
                <w:lang w:val="en-GB" w:eastAsia="en-ZA"/>
              </w:rPr>
              <w:t xml:space="preserve"> Retrieval Reference Number</w:t>
            </w:r>
          </w:p>
        </w:tc>
        <w:tc>
          <w:tcPr>
            <w:tcW w:w="0" w:type="auto"/>
            <w:shd w:val="clear" w:color="auto" w:fill="auto"/>
          </w:tcPr>
          <w:p w:rsidRPr="002D6E2C" w:rsidR="00D521C9" w:rsidP="00E92BA0" w:rsidRDefault="00D521C9" w14:paraId="5F11A4C3" w14:textId="77777777">
            <w:pPr>
              <w:rPr>
                <w:rStyle w:val="Emphasis"/>
                <w:rFonts w:cs="Arial"/>
                <w:i w:val="0"/>
                <w:sz w:val="20"/>
                <w:szCs w:val="20"/>
              </w:rPr>
            </w:pPr>
            <w:r w:rsidRPr="002D6E2C">
              <w:rPr>
                <w:rStyle w:val="Emphasis"/>
                <w:rFonts w:cs="Arial"/>
                <w:i w:val="0"/>
                <w:sz w:val="20"/>
                <w:szCs w:val="20"/>
              </w:rPr>
              <w:t>X (12)</w:t>
            </w:r>
          </w:p>
        </w:tc>
        <w:tc>
          <w:tcPr>
            <w:tcW w:w="0" w:type="auto"/>
            <w:shd w:val="clear" w:color="auto" w:fill="auto"/>
          </w:tcPr>
          <w:p w:rsidRPr="002D6E2C" w:rsidR="00D521C9" w:rsidP="00E92BA0" w:rsidRDefault="00D521C9" w14:paraId="42EAAF85" w14:textId="77777777">
            <w:pPr>
              <w:rPr>
                <w:rFonts w:eastAsia="Times New Roman"/>
                <w:sz w:val="20"/>
                <w:szCs w:val="24"/>
                <w:lang w:val="en-GB" w:eastAsia="en-ZA"/>
              </w:rPr>
            </w:pPr>
            <w:r w:rsidRPr="002D6E2C">
              <w:rPr>
                <w:rFonts w:eastAsia="Times New Roman"/>
                <w:sz w:val="20"/>
                <w:szCs w:val="24"/>
                <w:lang w:val="en-GB" w:eastAsia="en-ZA"/>
              </w:rPr>
              <w:t>RRN, Unique message identifier</w:t>
            </w:r>
          </w:p>
        </w:tc>
      </w:tr>
      <w:tr w:rsidRPr="006B3A03" w:rsidR="00D521C9" w:rsidTr="00C54903" w14:paraId="7A66E30C" w14:textId="77777777">
        <w:tc>
          <w:tcPr>
            <w:tcW w:w="0" w:type="auto"/>
            <w:shd w:val="clear" w:color="auto" w:fill="auto"/>
          </w:tcPr>
          <w:p w:rsidRPr="002D6E2C" w:rsidR="00D521C9" w:rsidP="00E92BA0" w:rsidRDefault="00D521C9" w14:paraId="3366B097" w14:textId="77777777">
            <w:pPr>
              <w:rPr>
                <w:rFonts w:eastAsia="Times New Roman"/>
                <w:b/>
                <w:sz w:val="20"/>
                <w:szCs w:val="24"/>
                <w:lang w:val="en-GB" w:eastAsia="en-ZA"/>
              </w:rPr>
            </w:pPr>
            <w:r w:rsidRPr="002D6E2C">
              <w:rPr>
                <w:rFonts w:eastAsia="Times New Roman"/>
                <w:b/>
                <w:sz w:val="20"/>
                <w:szCs w:val="24"/>
                <w:lang w:val="en-GB" w:eastAsia="en-ZA"/>
              </w:rPr>
              <w:t>P-38</w:t>
            </w:r>
            <w:r w:rsidRPr="002D6E2C">
              <w:rPr>
                <w:rFonts w:eastAsia="Times New Roman"/>
                <w:sz w:val="20"/>
                <w:szCs w:val="24"/>
                <w:lang w:val="en-GB" w:eastAsia="en-ZA"/>
              </w:rPr>
              <w:t xml:space="preserve"> Authorisation Identification Code</w:t>
            </w:r>
          </w:p>
        </w:tc>
        <w:tc>
          <w:tcPr>
            <w:tcW w:w="0" w:type="auto"/>
            <w:shd w:val="clear" w:color="auto" w:fill="auto"/>
          </w:tcPr>
          <w:p w:rsidRPr="002D6E2C" w:rsidR="00D521C9" w:rsidP="00E92BA0" w:rsidRDefault="00D521C9" w14:paraId="059164EE" w14:textId="77777777">
            <w:pPr>
              <w:rPr>
                <w:rStyle w:val="Emphasis"/>
                <w:rFonts w:cs="Arial"/>
                <w:i w:val="0"/>
                <w:sz w:val="20"/>
                <w:szCs w:val="20"/>
              </w:rPr>
            </w:pPr>
            <w:r w:rsidRPr="002D6E2C">
              <w:rPr>
                <w:rStyle w:val="Emphasis"/>
                <w:rFonts w:cs="Arial"/>
                <w:i w:val="0"/>
                <w:sz w:val="20"/>
                <w:szCs w:val="20"/>
              </w:rPr>
              <w:t>X (06)</w:t>
            </w:r>
          </w:p>
        </w:tc>
        <w:tc>
          <w:tcPr>
            <w:tcW w:w="0" w:type="auto"/>
            <w:shd w:val="clear" w:color="auto" w:fill="auto"/>
          </w:tcPr>
          <w:p w:rsidRPr="002D6E2C" w:rsidR="00D521C9" w:rsidP="00E92BA0" w:rsidRDefault="00D521C9" w14:paraId="35D9AA4C" w14:textId="77777777">
            <w:pPr>
              <w:rPr>
                <w:rFonts w:eastAsia="Times New Roman"/>
                <w:sz w:val="20"/>
                <w:szCs w:val="24"/>
                <w:lang w:val="en-GB" w:eastAsia="en-ZA"/>
              </w:rPr>
            </w:pPr>
          </w:p>
        </w:tc>
      </w:tr>
      <w:tr w:rsidRPr="006B3A03" w:rsidR="00D521C9" w:rsidTr="00C54903" w14:paraId="0D39B1A1" w14:textId="77777777">
        <w:tc>
          <w:tcPr>
            <w:tcW w:w="0" w:type="auto"/>
            <w:shd w:val="clear" w:color="auto" w:fill="auto"/>
          </w:tcPr>
          <w:p w:rsidRPr="002D6E2C" w:rsidR="00D521C9" w:rsidP="00E92BA0" w:rsidRDefault="00D521C9" w14:paraId="58214176" w14:textId="77777777">
            <w:pPr>
              <w:rPr>
                <w:rFonts w:eastAsia="Times New Roman"/>
                <w:b/>
                <w:sz w:val="20"/>
                <w:szCs w:val="24"/>
                <w:lang w:val="en-GB" w:eastAsia="en-ZA"/>
              </w:rPr>
            </w:pPr>
            <w:r w:rsidRPr="002D6E2C">
              <w:rPr>
                <w:rFonts w:eastAsia="Times New Roman"/>
                <w:b/>
                <w:sz w:val="20"/>
                <w:szCs w:val="24"/>
                <w:lang w:val="en-GB" w:eastAsia="en-ZA"/>
              </w:rPr>
              <w:t xml:space="preserve">P-39 </w:t>
            </w:r>
            <w:r w:rsidRPr="002D6E2C">
              <w:rPr>
                <w:rFonts w:eastAsia="Times New Roman"/>
                <w:sz w:val="20"/>
                <w:szCs w:val="24"/>
                <w:lang w:val="en-GB" w:eastAsia="en-ZA"/>
              </w:rPr>
              <w:t>Response Code</w:t>
            </w:r>
          </w:p>
        </w:tc>
        <w:tc>
          <w:tcPr>
            <w:tcW w:w="0" w:type="auto"/>
            <w:shd w:val="clear" w:color="auto" w:fill="auto"/>
          </w:tcPr>
          <w:p w:rsidRPr="002D6E2C" w:rsidR="00D521C9" w:rsidP="00E92BA0" w:rsidRDefault="00D521C9" w14:paraId="0ED940AF" w14:textId="77777777">
            <w:pPr>
              <w:rPr>
                <w:rStyle w:val="Emphasis"/>
                <w:rFonts w:cs="Arial"/>
                <w:i w:val="0"/>
                <w:sz w:val="20"/>
                <w:szCs w:val="20"/>
              </w:rPr>
            </w:pPr>
            <w:r w:rsidRPr="002D6E2C">
              <w:rPr>
                <w:rStyle w:val="Emphasis"/>
                <w:rFonts w:cs="Arial"/>
                <w:i w:val="0"/>
                <w:sz w:val="20"/>
                <w:szCs w:val="20"/>
              </w:rPr>
              <w:t>X (02)</w:t>
            </w:r>
          </w:p>
        </w:tc>
        <w:tc>
          <w:tcPr>
            <w:tcW w:w="0" w:type="auto"/>
            <w:shd w:val="clear" w:color="auto" w:fill="auto"/>
          </w:tcPr>
          <w:p w:rsidRPr="002D6E2C" w:rsidR="00D521C9" w:rsidP="00E92BA0" w:rsidRDefault="00D521C9" w14:paraId="3F9333DE" w14:textId="77777777">
            <w:pPr>
              <w:rPr>
                <w:rFonts w:eastAsia="Times New Roman"/>
                <w:sz w:val="20"/>
                <w:szCs w:val="24"/>
                <w:lang w:val="en-GB" w:eastAsia="en-ZA"/>
              </w:rPr>
            </w:pPr>
          </w:p>
        </w:tc>
      </w:tr>
      <w:tr w:rsidRPr="006B3A03" w:rsidR="00D521C9" w:rsidTr="00C54903" w14:paraId="75E4DE78" w14:textId="77777777">
        <w:tc>
          <w:tcPr>
            <w:tcW w:w="0" w:type="auto"/>
            <w:shd w:val="clear" w:color="auto" w:fill="auto"/>
          </w:tcPr>
          <w:p w:rsidRPr="002D6E2C" w:rsidR="00D521C9" w:rsidP="00E92BA0" w:rsidRDefault="00D521C9" w14:paraId="79602921" w14:textId="77777777">
            <w:pPr>
              <w:rPr>
                <w:rStyle w:val="Emphasis"/>
                <w:rFonts w:cs="Arial"/>
                <w:i w:val="0"/>
                <w:sz w:val="20"/>
                <w:szCs w:val="20"/>
              </w:rPr>
            </w:pPr>
            <w:r w:rsidRPr="002D6E2C">
              <w:rPr>
                <w:rFonts w:eastAsia="Times New Roman"/>
                <w:b/>
                <w:sz w:val="20"/>
                <w:szCs w:val="24"/>
                <w:lang w:val="en-GB" w:eastAsia="en-ZA"/>
              </w:rPr>
              <w:t>P-41</w:t>
            </w:r>
            <w:r w:rsidRPr="002D6E2C">
              <w:rPr>
                <w:rFonts w:eastAsia="Times New Roman"/>
                <w:sz w:val="20"/>
                <w:szCs w:val="24"/>
                <w:lang w:val="en-GB" w:eastAsia="en-ZA"/>
              </w:rPr>
              <w:t xml:space="preserve"> Card Acceptor Terminal Identification</w:t>
            </w:r>
          </w:p>
        </w:tc>
        <w:tc>
          <w:tcPr>
            <w:tcW w:w="0" w:type="auto"/>
            <w:shd w:val="clear" w:color="auto" w:fill="auto"/>
          </w:tcPr>
          <w:p w:rsidRPr="002D6E2C" w:rsidR="00D521C9" w:rsidP="00E92BA0" w:rsidRDefault="00D521C9" w14:paraId="7916C74D" w14:textId="77777777">
            <w:pPr>
              <w:rPr>
                <w:rStyle w:val="Emphasis"/>
                <w:rFonts w:cs="Arial"/>
                <w:i w:val="0"/>
                <w:sz w:val="20"/>
                <w:szCs w:val="20"/>
              </w:rPr>
            </w:pPr>
            <w:r w:rsidRPr="002D6E2C">
              <w:rPr>
                <w:rStyle w:val="Emphasis"/>
                <w:rFonts w:cs="Arial"/>
                <w:i w:val="0"/>
                <w:sz w:val="20"/>
                <w:szCs w:val="20"/>
              </w:rPr>
              <w:t>X (16)</w:t>
            </w:r>
          </w:p>
        </w:tc>
        <w:tc>
          <w:tcPr>
            <w:tcW w:w="0" w:type="auto"/>
            <w:shd w:val="clear" w:color="auto" w:fill="auto"/>
          </w:tcPr>
          <w:p w:rsidRPr="002D6E2C" w:rsidR="00D521C9" w:rsidP="00E92BA0" w:rsidRDefault="00D521C9" w14:paraId="79E8DFF6" w14:textId="77777777">
            <w:pPr>
              <w:rPr>
                <w:rFonts w:eastAsia="Times New Roman"/>
                <w:iCs/>
                <w:szCs w:val="24"/>
                <w:lang w:val="en-GB" w:eastAsia="en-ZA"/>
              </w:rPr>
            </w:pPr>
            <w:r w:rsidRPr="002D6E2C">
              <w:rPr>
                <w:rFonts w:eastAsia="Times New Roman"/>
                <w:sz w:val="20"/>
                <w:szCs w:val="24"/>
                <w:lang w:val="en-GB" w:eastAsia="en-ZA"/>
              </w:rPr>
              <w:t>Terminal ID - First 8 characters can be used in creation of transaction MAC</w:t>
            </w:r>
          </w:p>
        </w:tc>
      </w:tr>
      <w:tr w:rsidRPr="006B3A03" w:rsidR="00D521C9" w:rsidTr="00C54903" w14:paraId="39C58FA8" w14:textId="77777777">
        <w:tc>
          <w:tcPr>
            <w:tcW w:w="0" w:type="auto"/>
            <w:shd w:val="clear" w:color="auto" w:fill="auto"/>
          </w:tcPr>
          <w:p w:rsidRPr="002D6E2C" w:rsidR="00D521C9" w:rsidP="00E92BA0" w:rsidRDefault="00D521C9" w14:paraId="68379668" w14:textId="77777777">
            <w:pPr>
              <w:rPr>
                <w:rStyle w:val="Emphasis"/>
                <w:rFonts w:cs="Arial"/>
                <w:i w:val="0"/>
                <w:sz w:val="20"/>
                <w:szCs w:val="20"/>
              </w:rPr>
            </w:pPr>
            <w:r w:rsidRPr="002D6E2C">
              <w:rPr>
                <w:rFonts w:eastAsia="Times New Roman"/>
                <w:b/>
                <w:sz w:val="20"/>
                <w:szCs w:val="24"/>
                <w:lang w:val="en-GB" w:eastAsia="en-ZA"/>
              </w:rPr>
              <w:t>P-42</w:t>
            </w:r>
            <w:r w:rsidRPr="002D6E2C">
              <w:rPr>
                <w:rFonts w:eastAsia="Times New Roman"/>
                <w:sz w:val="20"/>
                <w:szCs w:val="24"/>
                <w:lang w:val="en-GB" w:eastAsia="en-ZA"/>
              </w:rPr>
              <w:t xml:space="preserve"> Card Acceptor Identification Code</w:t>
            </w:r>
          </w:p>
        </w:tc>
        <w:tc>
          <w:tcPr>
            <w:tcW w:w="0" w:type="auto"/>
            <w:shd w:val="clear" w:color="auto" w:fill="auto"/>
          </w:tcPr>
          <w:p w:rsidRPr="002D6E2C" w:rsidR="00D521C9" w:rsidP="00E92BA0" w:rsidRDefault="00D521C9" w14:paraId="3791F484" w14:textId="77777777">
            <w:pPr>
              <w:rPr>
                <w:rStyle w:val="Emphasis"/>
                <w:rFonts w:cs="Arial"/>
                <w:i w:val="0"/>
                <w:sz w:val="20"/>
                <w:szCs w:val="20"/>
              </w:rPr>
            </w:pPr>
            <w:r w:rsidRPr="002D6E2C">
              <w:rPr>
                <w:rStyle w:val="Emphasis"/>
                <w:rFonts w:cs="Arial"/>
                <w:i w:val="0"/>
                <w:sz w:val="20"/>
                <w:szCs w:val="20"/>
              </w:rPr>
              <w:t>X (15)</w:t>
            </w:r>
          </w:p>
        </w:tc>
        <w:tc>
          <w:tcPr>
            <w:tcW w:w="0" w:type="auto"/>
            <w:shd w:val="clear" w:color="auto" w:fill="auto"/>
          </w:tcPr>
          <w:p w:rsidRPr="002D6E2C" w:rsidR="00D521C9" w:rsidP="00E92BA0" w:rsidRDefault="00D521C9" w14:paraId="755E3288" w14:textId="77777777">
            <w:pPr>
              <w:rPr>
                <w:rFonts w:eastAsia="Times New Roman"/>
                <w:iCs/>
                <w:sz w:val="20"/>
                <w:szCs w:val="20"/>
                <w:lang w:val="en-GB" w:eastAsia="en-ZA"/>
              </w:rPr>
            </w:pPr>
            <w:r w:rsidRPr="002D6E2C">
              <w:rPr>
                <w:rFonts w:eastAsia="Times New Roman"/>
                <w:iCs/>
                <w:sz w:val="20"/>
                <w:szCs w:val="20"/>
                <w:lang w:val="en-GB" w:eastAsia="en-ZA"/>
              </w:rPr>
              <w:t xml:space="preserve">Merchant </w:t>
            </w:r>
            <w:r>
              <w:rPr>
                <w:rFonts w:eastAsia="Times New Roman"/>
                <w:iCs/>
                <w:sz w:val="20"/>
                <w:szCs w:val="20"/>
                <w:lang w:val="en-GB" w:eastAsia="en-ZA"/>
              </w:rPr>
              <w:t>(Ultimate Creditor)</w:t>
            </w:r>
          </w:p>
        </w:tc>
      </w:tr>
      <w:tr w:rsidRPr="006B3A03" w:rsidR="00D521C9" w:rsidTr="00C54903" w14:paraId="1080CB31" w14:textId="77777777">
        <w:tc>
          <w:tcPr>
            <w:tcW w:w="0" w:type="auto"/>
            <w:shd w:val="clear" w:color="auto" w:fill="auto"/>
          </w:tcPr>
          <w:p w:rsidRPr="002D6E2C" w:rsidR="00D521C9" w:rsidP="00E92BA0" w:rsidRDefault="00D521C9" w14:paraId="6B24EA6F" w14:textId="77777777">
            <w:pPr>
              <w:rPr>
                <w:rStyle w:val="Emphasis"/>
                <w:rFonts w:cs="Arial"/>
                <w:i w:val="0"/>
                <w:sz w:val="20"/>
                <w:szCs w:val="20"/>
              </w:rPr>
            </w:pPr>
            <w:r w:rsidRPr="002D6E2C">
              <w:rPr>
                <w:rFonts w:eastAsia="Times New Roman"/>
                <w:b/>
                <w:sz w:val="20"/>
                <w:szCs w:val="24"/>
                <w:lang w:val="en-GB" w:eastAsia="en-ZA"/>
              </w:rPr>
              <w:t>P-43</w:t>
            </w:r>
            <w:r w:rsidRPr="002D6E2C">
              <w:rPr>
                <w:rFonts w:eastAsia="Times New Roman"/>
                <w:sz w:val="20"/>
                <w:szCs w:val="24"/>
                <w:lang w:val="en-GB" w:eastAsia="en-ZA"/>
              </w:rPr>
              <w:t xml:space="preserve"> Card Acceptor Name/Location</w:t>
            </w:r>
          </w:p>
        </w:tc>
        <w:tc>
          <w:tcPr>
            <w:tcW w:w="0" w:type="auto"/>
            <w:shd w:val="clear" w:color="auto" w:fill="auto"/>
          </w:tcPr>
          <w:p w:rsidRPr="002D6E2C" w:rsidR="00D521C9" w:rsidP="00E92BA0" w:rsidRDefault="00D521C9" w14:paraId="02428C54" w14:textId="77777777">
            <w:pPr>
              <w:rPr>
                <w:rStyle w:val="Emphasis"/>
                <w:rFonts w:cs="Arial"/>
                <w:i w:val="0"/>
                <w:sz w:val="20"/>
                <w:szCs w:val="20"/>
              </w:rPr>
            </w:pPr>
            <w:r w:rsidRPr="002D6E2C">
              <w:rPr>
                <w:rStyle w:val="Emphasis"/>
                <w:rFonts w:cs="Arial"/>
                <w:i w:val="0"/>
                <w:sz w:val="20"/>
                <w:szCs w:val="20"/>
              </w:rPr>
              <w:t>X (40)</w:t>
            </w:r>
          </w:p>
        </w:tc>
        <w:tc>
          <w:tcPr>
            <w:tcW w:w="0" w:type="auto"/>
            <w:shd w:val="clear" w:color="auto" w:fill="auto"/>
          </w:tcPr>
          <w:p w:rsidRPr="002D6E2C" w:rsidR="00D521C9" w:rsidP="00E92BA0" w:rsidRDefault="00D521C9" w14:paraId="4E0E2A7D" w14:textId="77777777">
            <w:pPr>
              <w:rPr>
                <w:rFonts w:eastAsia="Times New Roman"/>
                <w:iCs/>
                <w:sz w:val="20"/>
                <w:szCs w:val="20"/>
                <w:lang w:val="en-GB" w:eastAsia="en-ZA"/>
              </w:rPr>
            </w:pPr>
            <w:r w:rsidRPr="002D6E2C">
              <w:rPr>
                <w:rFonts w:eastAsia="Times New Roman"/>
                <w:sz w:val="20"/>
                <w:szCs w:val="24"/>
                <w:lang w:val="en-GB" w:eastAsia="en-ZA"/>
              </w:rPr>
              <w:t>Name / Location</w:t>
            </w:r>
          </w:p>
        </w:tc>
      </w:tr>
      <w:tr w:rsidRPr="006B3A03" w:rsidR="00D521C9" w:rsidTr="00C54903" w14:paraId="417B85F0" w14:textId="77777777">
        <w:tc>
          <w:tcPr>
            <w:tcW w:w="0" w:type="auto"/>
            <w:shd w:val="clear" w:color="auto" w:fill="auto"/>
          </w:tcPr>
          <w:p w:rsidRPr="002D6E2C" w:rsidR="00D521C9" w:rsidP="00E92BA0" w:rsidRDefault="00D521C9" w14:paraId="37FFCFBF" w14:textId="77777777">
            <w:pPr>
              <w:rPr>
                <w:rStyle w:val="Emphasis"/>
                <w:rFonts w:cs="Arial"/>
                <w:i w:val="0"/>
                <w:sz w:val="20"/>
                <w:szCs w:val="20"/>
              </w:rPr>
            </w:pPr>
            <w:r w:rsidRPr="002D6E2C">
              <w:rPr>
                <w:rFonts w:eastAsia="Times New Roman"/>
                <w:b/>
                <w:sz w:val="20"/>
                <w:szCs w:val="24"/>
                <w:lang w:val="en-GB" w:eastAsia="en-ZA"/>
              </w:rPr>
              <w:t>P-49</w:t>
            </w:r>
            <w:r w:rsidRPr="002D6E2C">
              <w:rPr>
                <w:rFonts w:eastAsia="Times New Roman"/>
                <w:sz w:val="20"/>
                <w:szCs w:val="24"/>
                <w:lang w:val="en-GB" w:eastAsia="en-ZA"/>
              </w:rPr>
              <w:t xml:space="preserve"> Transaction Currency Code</w:t>
            </w:r>
          </w:p>
        </w:tc>
        <w:tc>
          <w:tcPr>
            <w:tcW w:w="0" w:type="auto"/>
            <w:shd w:val="clear" w:color="auto" w:fill="auto"/>
          </w:tcPr>
          <w:p w:rsidRPr="002D6E2C" w:rsidR="00D521C9" w:rsidP="00E92BA0" w:rsidRDefault="00D521C9" w14:paraId="6BD1AE06" w14:textId="77777777">
            <w:pPr>
              <w:rPr>
                <w:rStyle w:val="Emphasis"/>
                <w:rFonts w:cs="Arial"/>
                <w:i w:val="0"/>
                <w:sz w:val="20"/>
                <w:szCs w:val="20"/>
              </w:rPr>
            </w:pPr>
            <w:r w:rsidRPr="002D6E2C">
              <w:rPr>
                <w:rStyle w:val="Emphasis"/>
                <w:rFonts w:cs="Arial"/>
                <w:i w:val="0"/>
                <w:sz w:val="20"/>
                <w:szCs w:val="20"/>
              </w:rPr>
              <w:t>9 (03)</w:t>
            </w:r>
          </w:p>
        </w:tc>
        <w:tc>
          <w:tcPr>
            <w:tcW w:w="0" w:type="auto"/>
            <w:shd w:val="clear" w:color="auto" w:fill="auto"/>
          </w:tcPr>
          <w:p w:rsidRPr="002D6E2C" w:rsidR="00D521C9" w:rsidP="00E92BA0" w:rsidRDefault="00D521C9" w14:paraId="660DFBA3" w14:textId="77777777">
            <w:pPr>
              <w:rPr>
                <w:rFonts w:eastAsia="Times New Roman"/>
                <w:iCs/>
                <w:sz w:val="20"/>
                <w:szCs w:val="20"/>
                <w:lang w:val="en-GB" w:eastAsia="en-ZA"/>
              </w:rPr>
            </w:pPr>
            <w:r w:rsidRPr="002D6E2C">
              <w:rPr>
                <w:rFonts w:eastAsia="Times New Roman"/>
                <w:sz w:val="20"/>
                <w:szCs w:val="24"/>
                <w:lang w:val="en-GB" w:eastAsia="en-ZA"/>
              </w:rPr>
              <w:t>Must contain 710</w:t>
            </w:r>
          </w:p>
        </w:tc>
      </w:tr>
      <w:tr w:rsidRPr="006B3A03" w:rsidR="00D521C9" w:rsidTr="00C54903" w14:paraId="5891AC5A" w14:textId="77777777">
        <w:tc>
          <w:tcPr>
            <w:tcW w:w="0" w:type="auto"/>
            <w:shd w:val="clear" w:color="auto" w:fill="auto"/>
          </w:tcPr>
          <w:p w:rsidRPr="002D6E2C" w:rsidR="00D521C9" w:rsidP="00E92BA0" w:rsidRDefault="00D521C9" w14:paraId="3ACE2D57" w14:textId="77777777">
            <w:pPr>
              <w:rPr>
                <w:rStyle w:val="Emphasis"/>
                <w:rFonts w:cs="Arial"/>
                <w:i w:val="0"/>
                <w:sz w:val="20"/>
                <w:szCs w:val="20"/>
              </w:rPr>
            </w:pPr>
            <w:r w:rsidRPr="002D6E2C">
              <w:rPr>
                <w:rFonts w:eastAsia="Times New Roman"/>
                <w:b/>
                <w:sz w:val="20"/>
                <w:szCs w:val="24"/>
                <w:lang w:val="en-GB" w:eastAsia="en-ZA"/>
              </w:rPr>
              <w:t>P-52</w:t>
            </w:r>
            <w:r w:rsidRPr="002D6E2C">
              <w:rPr>
                <w:rFonts w:eastAsia="Times New Roman"/>
                <w:sz w:val="20"/>
                <w:szCs w:val="24"/>
                <w:lang w:val="en-GB" w:eastAsia="en-ZA"/>
              </w:rPr>
              <w:t xml:space="preserve"> PIN Data</w:t>
            </w:r>
          </w:p>
        </w:tc>
        <w:tc>
          <w:tcPr>
            <w:tcW w:w="0" w:type="auto"/>
            <w:shd w:val="clear" w:color="auto" w:fill="auto"/>
          </w:tcPr>
          <w:p w:rsidRPr="002D6E2C" w:rsidR="00D521C9" w:rsidP="00E92BA0" w:rsidRDefault="00D521C9" w14:paraId="12AE44B1" w14:textId="77777777">
            <w:pPr>
              <w:rPr>
                <w:rStyle w:val="Emphasis"/>
                <w:rFonts w:cs="Arial"/>
                <w:i w:val="0"/>
                <w:sz w:val="20"/>
                <w:szCs w:val="20"/>
              </w:rPr>
            </w:pPr>
            <w:r w:rsidRPr="002D6E2C">
              <w:rPr>
                <w:rStyle w:val="Emphasis"/>
                <w:rFonts w:cs="Arial"/>
                <w:i w:val="0"/>
                <w:sz w:val="20"/>
                <w:szCs w:val="20"/>
              </w:rPr>
              <w:t>X (16)</w:t>
            </w:r>
          </w:p>
        </w:tc>
        <w:tc>
          <w:tcPr>
            <w:tcW w:w="0" w:type="auto"/>
            <w:shd w:val="clear" w:color="auto" w:fill="auto"/>
          </w:tcPr>
          <w:p w:rsidRPr="002D6E2C" w:rsidR="00D521C9" w:rsidP="00E92BA0" w:rsidRDefault="00D521C9" w14:paraId="428DE4DC" w14:textId="77777777">
            <w:pPr>
              <w:rPr>
                <w:rFonts w:eastAsia="Times New Roman"/>
                <w:iCs/>
                <w:sz w:val="20"/>
                <w:szCs w:val="20"/>
                <w:lang w:val="en-GB" w:eastAsia="en-ZA"/>
              </w:rPr>
            </w:pPr>
          </w:p>
        </w:tc>
      </w:tr>
      <w:tr w:rsidRPr="006B3A03" w:rsidR="00D521C9" w:rsidTr="00C54903" w14:paraId="233A8A46" w14:textId="77777777">
        <w:tc>
          <w:tcPr>
            <w:tcW w:w="0" w:type="auto"/>
            <w:shd w:val="clear" w:color="auto" w:fill="auto"/>
          </w:tcPr>
          <w:p w:rsidRPr="002D6E2C" w:rsidR="00D521C9" w:rsidP="00E92BA0" w:rsidRDefault="00D521C9" w14:paraId="678DF021" w14:textId="77777777">
            <w:pPr>
              <w:rPr>
                <w:rStyle w:val="Emphasis"/>
                <w:rFonts w:cs="Arial"/>
                <w:i w:val="0"/>
                <w:sz w:val="20"/>
                <w:szCs w:val="20"/>
              </w:rPr>
            </w:pPr>
            <w:r w:rsidRPr="002D6E2C">
              <w:rPr>
                <w:rFonts w:eastAsia="Times New Roman"/>
                <w:b/>
                <w:sz w:val="20"/>
                <w:szCs w:val="24"/>
                <w:lang w:val="en-GB" w:eastAsia="en-ZA"/>
              </w:rPr>
              <w:t>P-60</w:t>
            </w:r>
            <w:r w:rsidRPr="002D6E2C">
              <w:rPr>
                <w:rFonts w:eastAsia="Times New Roman"/>
                <w:sz w:val="20"/>
                <w:szCs w:val="24"/>
                <w:lang w:val="en-GB" w:eastAsia="en-ZA"/>
              </w:rPr>
              <w:t xml:space="preserve"> POS Terminal Data</w:t>
            </w:r>
          </w:p>
        </w:tc>
        <w:tc>
          <w:tcPr>
            <w:tcW w:w="0" w:type="auto"/>
            <w:shd w:val="clear" w:color="auto" w:fill="auto"/>
          </w:tcPr>
          <w:p w:rsidRPr="00CE1FB6" w:rsidR="00D521C9" w:rsidP="00E92BA0" w:rsidRDefault="00D521C9" w14:paraId="4B42105B" w14:textId="77777777">
            <w:pPr>
              <w:rPr>
                <w:rStyle w:val="Emphasis"/>
                <w:rFonts w:cs="Arial"/>
                <w:i w:val="0"/>
                <w:szCs w:val="20"/>
              </w:rPr>
            </w:pPr>
            <w:r w:rsidRPr="00CE1FB6">
              <w:rPr>
                <w:rStyle w:val="Emphasis"/>
                <w:rFonts w:cs="Arial"/>
                <w:i w:val="0"/>
                <w:szCs w:val="20"/>
              </w:rPr>
              <w:t>9 (03)</w:t>
            </w:r>
          </w:p>
          <w:p w:rsidRPr="00CE1FB6" w:rsidR="00D521C9" w:rsidP="00E92BA0" w:rsidRDefault="00D521C9" w14:paraId="407A6241" w14:textId="77777777">
            <w:pPr>
              <w:rPr>
                <w:rStyle w:val="Emphasis"/>
                <w:rFonts w:cs="Arial"/>
                <w:i w:val="0"/>
                <w:szCs w:val="20"/>
              </w:rPr>
            </w:pPr>
            <w:r w:rsidRPr="00CE1FB6">
              <w:rPr>
                <w:rStyle w:val="Emphasis"/>
                <w:rFonts w:cs="Arial"/>
                <w:i w:val="0"/>
                <w:szCs w:val="20"/>
              </w:rPr>
              <w:t>X (04)</w:t>
            </w:r>
          </w:p>
          <w:p w:rsidRPr="002D6E2C" w:rsidR="00D521C9" w:rsidP="00E92BA0" w:rsidRDefault="00D521C9" w14:paraId="3218205F" w14:textId="77777777">
            <w:pPr>
              <w:rPr>
                <w:rStyle w:val="Emphasis"/>
                <w:rFonts w:cs="Arial"/>
                <w:i w:val="0"/>
                <w:sz w:val="20"/>
                <w:szCs w:val="20"/>
              </w:rPr>
            </w:pPr>
            <w:r w:rsidRPr="00CE1FB6">
              <w:rPr>
                <w:rStyle w:val="Emphasis"/>
                <w:rFonts w:cs="Arial"/>
                <w:i w:val="0"/>
                <w:szCs w:val="20"/>
              </w:rPr>
              <w:t>X (</w:t>
            </w:r>
            <w:r w:rsidR="0031601B">
              <w:rPr>
                <w:rStyle w:val="Emphasis"/>
                <w:rFonts w:cs="Arial"/>
                <w:i w:val="0"/>
                <w:szCs w:val="20"/>
              </w:rPr>
              <w:t>12</w:t>
            </w:r>
            <w:r w:rsidRPr="00CE1FB6">
              <w:rPr>
                <w:rStyle w:val="Emphasis"/>
                <w:rFonts w:cs="Arial"/>
                <w:i w:val="0"/>
                <w:szCs w:val="20"/>
              </w:rPr>
              <w:t>)</w:t>
            </w:r>
          </w:p>
        </w:tc>
        <w:tc>
          <w:tcPr>
            <w:tcW w:w="0" w:type="auto"/>
            <w:shd w:val="clear" w:color="auto" w:fill="auto"/>
          </w:tcPr>
          <w:p w:rsidRPr="002D6E2C" w:rsidR="00D521C9" w:rsidP="00E92BA0" w:rsidRDefault="00D521C9" w14:paraId="629E9E4C" w14:textId="77777777">
            <w:pPr>
              <w:rPr>
                <w:rFonts w:eastAsia="Times New Roman"/>
                <w:sz w:val="20"/>
                <w:szCs w:val="24"/>
                <w:lang w:val="en-GB" w:eastAsia="en-ZA"/>
              </w:rPr>
            </w:pPr>
            <w:r w:rsidRPr="002D6E2C">
              <w:rPr>
                <w:rFonts w:eastAsia="Times New Roman"/>
                <w:sz w:val="20"/>
                <w:szCs w:val="24"/>
                <w:lang w:val="en-GB" w:eastAsia="en-ZA"/>
              </w:rPr>
              <w:t xml:space="preserve"> 1 – 3 Field length, (must be 01</w:t>
            </w:r>
            <w:r w:rsidR="00BC41F2">
              <w:rPr>
                <w:rFonts w:eastAsia="Times New Roman"/>
                <w:sz w:val="20"/>
                <w:szCs w:val="24"/>
                <w:lang w:val="en-GB" w:eastAsia="en-ZA"/>
              </w:rPr>
              <w:t>6</w:t>
            </w:r>
            <w:r w:rsidRPr="002D6E2C">
              <w:rPr>
                <w:rFonts w:eastAsia="Times New Roman"/>
                <w:sz w:val="20"/>
                <w:szCs w:val="24"/>
                <w:lang w:val="en-GB" w:eastAsia="en-ZA"/>
              </w:rPr>
              <w:t>)</w:t>
            </w:r>
          </w:p>
          <w:p w:rsidRPr="002D6E2C" w:rsidR="00D521C9" w:rsidP="00E92BA0" w:rsidRDefault="00D521C9" w14:paraId="7A2BB5E1" w14:textId="77777777">
            <w:pPr>
              <w:rPr>
                <w:rFonts w:eastAsia="Times New Roman"/>
                <w:sz w:val="20"/>
                <w:szCs w:val="24"/>
                <w:lang w:val="en-GB" w:eastAsia="en-ZA"/>
              </w:rPr>
            </w:pPr>
            <w:r w:rsidRPr="002D6E2C">
              <w:rPr>
                <w:rFonts w:eastAsia="Times New Roman"/>
                <w:sz w:val="20"/>
                <w:szCs w:val="24"/>
                <w:lang w:val="en-GB" w:eastAsia="en-ZA"/>
              </w:rPr>
              <w:t xml:space="preserve"> 4 – 7 Must contain “ACOL”</w:t>
            </w:r>
          </w:p>
          <w:p w:rsidRPr="002D6E2C" w:rsidR="00D521C9" w:rsidP="00E92BA0" w:rsidRDefault="00D521C9" w14:paraId="79ED64A2" w14:textId="77777777">
            <w:pPr>
              <w:rPr>
                <w:rFonts w:eastAsia="Times New Roman"/>
                <w:iCs/>
                <w:sz w:val="20"/>
                <w:szCs w:val="20"/>
                <w:lang w:val="en-GB" w:eastAsia="en-ZA"/>
              </w:rPr>
            </w:pPr>
            <w:r w:rsidRPr="002D6E2C">
              <w:rPr>
                <w:rFonts w:eastAsia="Times New Roman"/>
                <w:sz w:val="20"/>
                <w:szCs w:val="24"/>
                <w:lang w:val="en-GB" w:eastAsia="en-ZA"/>
              </w:rPr>
              <w:t xml:space="preserve"> 8 – 1</w:t>
            </w:r>
            <w:r w:rsidR="0031601B">
              <w:rPr>
                <w:rFonts w:eastAsia="Times New Roman"/>
                <w:sz w:val="20"/>
                <w:szCs w:val="24"/>
                <w:lang w:val="en-GB" w:eastAsia="en-ZA"/>
              </w:rPr>
              <w:t>9</w:t>
            </w:r>
            <w:r w:rsidRPr="002D6E2C">
              <w:rPr>
                <w:rFonts w:eastAsia="Times New Roman"/>
                <w:sz w:val="20"/>
                <w:szCs w:val="24"/>
                <w:lang w:val="en-GB" w:eastAsia="en-ZA"/>
              </w:rPr>
              <w:t xml:space="preserve"> Internal use</w:t>
            </w:r>
          </w:p>
        </w:tc>
      </w:tr>
      <w:tr w:rsidRPr="006B3A03" w:rsidR="00D521C9" w:rsidTr="00C54903" w14:paraId="66DF64AC" w14:textId="77777777">
        <w:tc>
          <w:tcPr>
            <w:tcW w:w="0" w:type="auto"/>
            <w:shd w:val="clear" w:color="auto" w:fill="auto"/>
          </w:tcPr>
          <w:p w:rsidRPr="002D6E2C" w:rsidR="00D521C9" w:rsidP="00E92BA0" w:rsidRDefault="00D521C9" w14:paraId="17D756CE" w14:textId="77777777">
            <w:pPr>
              <w:rPr>
                <w:rStyle w:val="Emphasis"/>
                <w:rFonts w:cs="Arial"/>
                <w:i w:val="0"/>
                <w:sz w:val="20"/>
                <w:szCs w:val="20"/>
              </w:rPr>
            </w:pPr>
            <w:r w:rsidRPr="002D6E2C">
              <w:rPr>
                <w:rFonts w:eastAsia="Times New Roman"/>
                <w:b/>
                <w:sz w:val="20"/>
                <w:szCs w:val="24"/>
                <w:lang w:val="en-GB" w:eastAsia="en-ZA"/>
              </w:rPr>
              <w:t>P-61</w:t>
            </w:r>
            <w:r w:rsidRPr="002D6E2C">
              <w:rPr>
                <w:rFonts w:eastAsia="Times New Roman"/>
                <w:sz w:val="20"/>
                <w:szCs w:val="24"/>
                <w:lang w:val="en-GB" w:eastAsia="en-ZA"/>
              </w:rPr>
              <w:t xml:space="preserve"> POS Card Issue-Category-Response Code Data</w:t>
            </w:r>
          </w:p>
        </w:tc>
        <w:tc>
          <w:tcPr>
            <w:tcW w:w="0" w:type="auto"/>
            <w:shd w:val="clear" w:color="auto" w:fill="auto"/>
          </w:tcPr>
          <w:p w:rsidRPr="002D6E2C" w:rsidR="00D521C9" w:rsidP="00E92BA0" w:rsidRDefault="00D521C9" w14:paraId="3B29D93B" w14:textId="77777777">
            <w:pPr>
              <w:rPr>
                <w:rStyle w:val="Emphasis"/>
                <w:rFonts w:cs="Arial"/>
                <w:i w:val="0"/>
                <w:sz w:val="20"/>
                <w:szCs w:val="20"/>
              </w:rPr>
            </w:pPr>
            <w:r w:rsidRPr="002D6E2C">
              <w:rPr>
                <w:rStyle w:val="Emphasis"/>
                <w:rFonts w:cs="Arial"/>
                <w:i w:val="0"/>
                <w:sz w:val="20"/>
                <w:szCs w:val="20"/>
              </w:rPr>
              <w:t>X (22)</w:t>
            </w:r>
          </w:p>
        </w:tc>
        <w:tc>
          <w:tcPr>
            <w:tcW w:w="0" w:type="auto"/>
            <w:shd w:val="clear" w:color="auto" w:fill="auto"/>
          </w:tcPr>
          <w:p w:rsidRPr="002D6E2C" w:rsidR="00D521C9" w:rsidP="00E92BA0" w:rsidRDefault="00D521C9" w14:paraId="4F7F6F58" w14:textId="77777777">
            <w:pPr>
              <w:rPr>
                <w:rFonts w:eastAsia="Times New Roman"/>
                <w:iCs/>
                <w:sz w:val="20"/>
                <w:szCs w:val="20"/>
                <w:lang w:val="en-GB" w:eastAsia="en-ZA"/>
              </w:rPr>
            </w:pPr>
          </w:p>
        </w:tc>
      </w:tr>
      <w:tr w:rsidRPr="006B3A03" w:rsidR="00D521C9" w:rsidTr="00C54903" w14:paraId="1C5EB271" w14:textId="77777777">
        <w:tc>
          <w:tcPr>
            <w:tcW w:w="0" w:type="auto"/>
            <w:shd w:val="clear" w:color="auto" w:fill="auto"/>
          </w:tcPr>
          <w:p w:rsidRPr="002D6E2C" w:rsidR="00D521C9" w:rsidP="00E92BA0" w:rsidRDefault="00D521C9" w14:paraId="2326154B" w14:textId="77777777">
            <w:pPr>
              <w:rPr>
                <w:rStyle w:val="Emphasis"/>
                <w:rFonts w:cs="Arial"/>
                <w:i w:val="0"/>
                <w:sz w:val="20"/>
                <w:szCs w:val="20"/>
              </w:rPr>
            </w:pPr>
          </w:p>
        </w:tc>
        <w:tc>
          <w:tcPr>
            <w:tcW w:w="0" w:type="auto"/>
            <w:shd w:val="clear" w:color="auto" w:fill="auto"/>
          </w:tcPr>
          <w:p w:rsidRPr="002D6E2C" w:rsidR="00D521C9" w:rsidP="00E92BA0" w:rsidRDefault="00D521C9" w14:paraId="070BACED" w14:textId="77777777">
            <w:pPr>
              <w:rPr>
                <w:rStyle w:val="Emphasis"/>
                <w:rFonts w:cs="Arial"/>
                <w:i w:val="0"/>
                <w:sz w:val="20"/>
                <w:szCs w:val="20"/>
              </w:rPr>
            </w:pPr>
          </w:p>
        </w:tc>
        <w:tc>
          <w:tcPr>
            <w:tcW w:w="0" w:type="auto"/>
            <w:shd w:val="clear" w:color="auto" w:fill="auto"/>
          </w:tcPr>
          <w:p w:rsidRPr="002D6E2C" w:rsidR="00D521C9" w:rsidP="00E92BA0" w:rsidRDefault="00D521C9" w14:paraId="65F5A8EE" w14:textId="77777777">
            <w:pPr>
              <w:rPr>
                <w:rFonts w:eastAsia="Times New Roman"/>
                <w:iCs/>
                <w:sz w:val="20"/>
                <w:szCs w:val="20"/>
                <w:lang w:val="en-GB" w:eastAsia="en-ZA"/>
              </w:rPr>
            </w:pPr>
          </w:p>
        </w:tc>
      </w:tr>
      <w:tr w:rsidRPr="006B3A03" w:rsidR="00D521C9" w:rsidTr="00C54903" w14:paraId="259CF896" w14:textId="77777777">
        <w:tc>
          <w:tcPr>
            <w:tcW w:w="0" w:type="auto"/>
            <w:shd w:val="clear" w:color="auto" w:fill="auto"/>
          </w:tcPr>
          <w:p w:rsidRPr="002D6E2C" w:rsidR="00D521C9" w:rsidP="00E92BA0" w:rsidRDefault="00D521C9" w14:paraId="77F055D1" w14:textId="77777777">
            <w:pPr>
              <w:rPr>
                <w:rStyle w:val="Emphasis"/>
                <w:rFonts w:cs="Arial"/>
                <w:i w:val="0"/>
                <w:sz w:val="20"/>
                <w:szCs w:val="20"/>
              </w:rPr>
            </w:pPr>
            <w:r w:rsidRPr="002D6E2C">
              <w:rPr>
                <w:rFonts w:eastAsia="Times New Roman"/>
                <w:b/>
                <w:sz w:val="20"/>
                <w:szCs w:val="24"/>
                <w:lang w:val="en-GB" w:eastAsia="en-ZA"/>
              </w:rPr>
              <w:t>P-63</w:t>
            </w:r>
            <w:r w:rsidRPr="002D6E2C">
              <w:rPr>
                <w:rFonts w:eastAsia="Times New Roman"/>
                <w:sz w:val="20"/>
                <w:szCs w:val="24"/>
                <w:lang w:val="en-GB" w:eastAsia="en-ZA"/>
              </w:rPr>
              <w:t xml:space="preserve"> POS Additional Data</w:t>
            </w:r>
          </w:p>
        </w:tc>
        <w:tc>
          <w:tcPr>
            <w:tcW w:w="0" w:type="auto"/>
            <w:shd w:val="clear" w:color="auto" w:fill="auto"/>
          </w:tcPr>
          <w:p w:rsidRPr="002D6E2C" w:rsidR="00D521C9" w:rsidP="00E92BA0" w:rsidRDefault="00D521C9" w14:paraId="5A1918AD" w14:textId="77777777">
            <w:pPr>
              <w:rPr>
                <w:rStyle w:val="Emphasis"/>
                <w:rFonts w:cs="Arial"/>
                <w:i w:val="0"/>
                <w:sz w:val="20"/>
                <w:szCs w:val="20"/>
              </w:rPr>
            </w:pPr>
            <w:r w:rsidRPr="002D6E2C">
              <w:rPr>
                <w:rStyle w:val="Emphasis"/>
                <w:rFonts w:cs="Arial"/>
                <w:sz w:val="20"/>
                <w:szCs w:val="20"/>
              </w:rPr>
              <w:t>X (03)</w:t>
            </w:r>
          </w:p>
          <w:p w:rsidRPr="002D6E2C" w:rsidR="00D521C9" w:rsidP="00E92BA0" w:rsidRDefault="00D521C9" w14:paraId="0FD49877" w14:textId="77777777">
            <w:pPr>
              <w:rPr>
                <w:rStyle w:val="Emphasis"/>
                <w:rFonts w:cs="Arial"/>
                <w:i w:val="0"/>
                <w:sz w:val="20"/>
                <w:szCs w:val="20"/>
              </w:rPr>
            </w:pPr>
          </w:p>
          <w:p w:rsidRPr="002D6E2C" w:rsidR="00D521C9" w:rsidP="00E92BA0" w:rsidRDefault="00D521C9" w14:paraId="69E9CB1E" w14:textId="77777777">
            <w:pPr>
              <w:rPr>
                <w:rStyle w:val="Emphasis"/>
                <w:rFonts w:cs="Arial"/>
                <w:i w:val="0"/>
                <w:sz w:val="20"/>
                <w:szCs w:val="20"/>
              </w:rPr>
            </w:pPr>
            <w:r w:rsidRPr="002D6E2C">
              <w:rPr>
                <w:rStyle w:val="Emphasis"/>
                <w:rFonts w:cs="Arial"/>
                <w:sz w:val="20"/>
                <w:szCs w:val="20"/>
              </w:rPr>
              <w:t>X (01)</w:t>
            </w:r>
          </w:p>
          <w:p w:rsidRPr="002D6E2C" w:rsidR="00D521C9" w:rsidP="00E92BA0" w:rsidRDefault="00D521C9" w14:paraId="49223F73" w14:textId="77777777">
            <w:pPr>
              <w:rPr>
                <w:rStyle w:val="Emphasis"/>
                <w:rFonts w:cs="Arial"/>
                <w:i w:val="0"/>
                <w:sz w:val="20"/>
                <w:szCs w:val="20"/>
              </w:rPr>
            </w:pPr>
            <w:r w:rsidRPr="002D6E2C">
              <w:rPr>
                <w:rStyle w:val="Emphasis"/>
                <w:rFonts w:cs="Arial"/>
                <w:sz w:val="20"/>
                <w:szCs w:val="20"/>
              </w:rPr>
              <w:t>X (01)</w:t>
            </w:r>
          </w:p>
          <w:p w:rsidRPr="002D6E2C" w:rsidR="00D521C9" w:rsidP="00E92BA0" w:rsidRDefault="00D521C9" w14:paraId="41E8FACA" w14:textId="77777777">
            <w:pPr>
              <w:rPr>
                <w:rStyle w:val="Emphasis"/>
                <w:rFonts w:cs="Arial"/>
                <w:i w:val="0"/>
                <w:sz w:val="20"/>
                <w:szCs w:val="20"/>
              </w:rPr>
            </w:pPr>
            <w:r w:rsidRPr="002D6E2C">
              <w:rPr>
                <w:rStyle w:val="Emphasis"/>
                <w:rFonts w:cs="Arial"/>
                <w:sz w:val="20"/>
                <w:szCs w:val="20"/>
              </w:rPr>
              <w:t>9 (05)</w:t>
            </w:r>
          </w:p>
          <w:p w:rsidRPr="002D6E2C" w:rsidR="00D521C9" w:rsidP="00E92BA0" w:rsidRDefault="00D521C9" w14:paraId="21E9F352" w14:textId="77777777">
            <w:pPr>
              <w:rPr>
                <w:rStyle w:val="Emphasis"/>
                <w:rFonts w:cs="Arial"/>
                <w:i w:val="0"/>
                <w:sz w:val="20"/>
                <w:szCs w:val="20"/>
              </w:rPr>
            </w:pPr>
            <w:r w:rsidRPr="002D6E2C">
              <w:rPr>
                <w:rStyle w:val="Emphasis"/>
                <w:rFonts w:cs="Arial"/>
                <w:sz w:val="20"/>
                <w:szCs w:val="20"/>
              </w:rPr>
              <w:t>9 (05)</w:t>
            </w:r>
          </w:p>
          <w:p w:rsidRPr="002D6E2C" w:rsidR="00D521C9" w:rsidP="00E92BA0" w:rsidRDefault="00D521C9" w14:paraId="272865C2" w14:textId="77777777">
            <w:pPr>
              <w:rPr>
                <w:rStyle w:val="Emphasis"/>
                <w:rFonts w:cs="Arial"/>
                <w:i w:val="0"/>
                <w:sz w:val="20"/>
                <w:szCs w:val="20"/>
              </w:rPr>
            </w:pPr>
          </w:p>
          <w:p w:rsidRPr="002D6E2C" w:rsidR="00D521C9" w:rsidP="00E92BA0" w:rsidRDefault="00D521C9" w14:paraId="53D49C91" w14:textId="77777777">
            <w:pPr>
              <w:rPr>
                <w:rStyle w:val="Emphasis"/>
                <w:rFonts w:cs="Arial"/>
                <w:i w:val="0"/>
                <w:sz w:val="20"/>
                <w:szCs w:val="20"/>
              </w:rPr>
            </w:pPr>
            <w:r w:rsidRPr="002D6E2C">
              <w:rPr>
                <w:rStyle w:val="Emphasis"/>
                <w:rFonts w:cs="Arial"/>
                <w:sz w:val="20"/>
                <w:szCs w:val="20"/>
              </w:rPr>
              <w:t>X (01)</w:t>
            </w:r>
          </w:p>
          <w:p w:rsidRPr="002D6E2C" w:rsidR="00D521C9" w:rsidP="00E92BA0" w:rsidRDefault="00D521C9" w14:paraId="1E873F65" w14:textId="77777777">
            <w:pPr>
              <w:rPr>
                <w:rStyle w:val="Emphasis"/>
                <w:rFonts w:cs="Arial"/>
                <w:i w:val="0"/>
                <w:sz w:val="20"/>
                <w:szCs w:val="20"/>
              </w:rPr>
            </w:pPr>
            <w:r w:rsidRPr="002D6E2C">
              <w:rPr>
                <w:rStyle w:val="Emphasis"/>
                <w:rFonts w:cs="Arial"/>
                <w:sz w:val="20"/>
                <w:szCs w:val="20"/>
              </w:rPr>
              <w:t>X (01)</w:t>
            </w:r>
          </w:p>
          <w:p w:rsidRPr="002D6E2C" w:rsidR="00D521C9" w:rsidP="00E92BA0" w:rsidRDefault="00D521C9" w14:paraId="4597BB91" w14:textId="77777777">
            <w:pPr>
              <w:rPr>
                <w:rStyle w:val="Emphasis"/>
                <w:rFonts w:cs="Arial"/>
                <w:i w:val="0"/>
                <w:sz w:val="20"/>
                <w:szCs w:val="20"/>
              </w:rPr>
            </w:pPr>
            <w:r w:rsidRPr="002D6E2C">
              <w:rPr>
                <w:rStyle w:val="Emphasis"/>
                <w:rFonts w:cs="Arial"/>
                <w:sz w:val="20"/>
                <w:szCs w:val="20"/>
              </w:rPr>
              <w:t>X (02)</w:t>
            </w:r>
          </w:p>
          <w:p w:rsidRPr="002D6E2C" w:rsidR="00D521C9" w:rsidP="00E92BA0" w:rsidRDefault="00D521C9" w14:paraId="69037427" w14:textId="77777777">
            <w:pPr>
              <w:rPr>
                <w:rStyle w:val="Emphasis"/>
                <w:rFonts w:cs="Arial"/>
                <w:i w:val="0"/>
                <w:sz w:val="20"/>
                <w:szCs w:val="20"/>
              </w:rPr>
            </w:pPr>
            <w:r w:rsidRPr="002D6E2C">
              <w:rPr>
                <w:rStyle w:val="Emphasis"/>
                <w:rFonts w:cs="Arial"/>
                <w:sz w:val="20"/>
                <w:szCs w:val="20"/>
              </w:rPr>
              <w:t>9 (05)</w:t>
            </w:r>
          </w:p>
          <w:p w:rsidRPr="002D6E2C" w:rsidR="00D521C9" w:rsidP="00E92BA0" w:rsidRDefault="00D521C9" w14:paraId="448BEB23" w14:textId="77777777">
            <w:pPr>
              <w:rPr>
                <w:rStyle w:val="Emphasis"/>
                <w:rFonts w:cs="Arial"/>
                <w:i w:val="0"/>
                <w:sz w:val="20"/>
                <w:szCs w:val="20"/>
              </w:rPr>
            </w:pPr>
            <w:r w:rsidRPr="002D6E2C">
              <w:rPr>
                <w:rStyle w:val="Emphasis"/>
                <w:rFonts w:cs="Arial"/>
                <w:sz w:val="20"/>
                <w:szCs w:val="20"/>
              </w:rPr>
              <w:t>X (01)</w:t>
            </w:r>
          </w:p>
          <w:p w:rsidRPr="002D6E2C" w:rsidR="00D521C9" w:rsidP="00E92BA0" w:rsidRDefault="00D521C9" w14:paraId="46C877EE" w14:textId="77777777">
            <w:pPr>
              <w:rPr>
                <w:rStyle w:val="Emphasis"/>
                <w:rFonts w:cs="Arial"/>
                <w:i w:val="0"/>
                <w:sz w:val="20"/>
                <w:szCs w:val="20"/>
              </w:rPr>
            </w:pPr>
          </w:p>
          <w:p w:rsidR="00D521C9" w:rsidP="00E92BA0" w:rsidRDefault="00D521C9" w14:paraId="13ADB39D" w14:textId="77777777">
            <w:pPr>
              <w:rPr>
                <w:rStyle w:val="Emphasis"/>
                <w:rFonts w:cs="Arial"/>
                <w:i w:val="0"/>
                <w:sz w:val="20"/>
                <w:szCs w:val="20"/>
              </w:rPr>
            </w:pPr>
          </w:p>
          <w:p w:rsidRPr="002D6E2C" w:rsidR="00D521C9" w:rsidP="00E92BA0" w:rsidRDefault="00D521C9" w14:paraId="09D052D3" w14:textId="77777777">
            <w:pPr>
              <w:rPr>
                <w:rStyle w:val="Emphasis"/>
                <w:rFonts w:cs="Arial"/>
                <w:i w:val="0"/>
                <w:sz w:val="20"/>
                <w:szCs w:val="20"/>
              </w:rPr>
            </w:pPr>
          </w:p>
          <w:p w:rsidRPr="002D6E2C" w:rsidR="00D521C9" w:rsidP="00E92BA0" w:rsidRDefault="00D521C9" w14:paraId="18061264" w14:textId="77777777">
            <w:pPr>
              <w:jc w:val="both"/>
              <w:rPr>
                <w:rStyle w:val="Emphasis"/>
                <w:rFonts w:cs="Arial"/>
                <w:sz w:val="20"/>
                <w:szCs w:val="20"/>
              </w:rPr>
            </w:pPr>
            <w:r w:rsidRPr="002D6E2C">
              <w:rPr>
                <w:rStyle w:val="Emphasis"/>
                <w:rFonts w:cs="Arial"/>
                <w:sz w:val="20"/>
                <w:szCs w:val="20"/>
              </w:rPr>
              <w:t>X (</w:t>
            </w:r>
            <w:r>
              <w:rPr>
                <w:rStyle w:val="Emphasis"/>
                <w:rFonts w:cs="Arial"/>
                <w:sz w:val="20"/>
                <w:szCs w:val="20"/>
              </w:rPr>
              <w:t>14</w:t>
            </w:r>
            <w:r w:rsidRPr="002D6E2C">
              <w:rPr>
                <w:rStyle w:val="Emphasis"/>
                <w:rFonts w:cs="Arial"/>
                <w:sz w:val="20"/>
                <w:szCs w:val="20"/>
              </w:rPr>
              <w:t>)</w:t>
            </w:r>
          </w:p>
          <w:p w:rsidRPr="002D6E2C" w:rsidR="00D521C9" w:rsidP="00E92BA0" w:rsidRDefault="00D521C9" w14:paraId="3BFC4079" w14:textId="77777777">
            <w:pPr>
              <w:rPr>
                <w:rStyle w:val="Emphasis"/>
                <w:rFonts w:cs="Arial"/>
                <w:i w:val="0"/>
                <w:sz w:val="20"/>
                <w:szCs w:val="20"/>
              </w:rPr>
            </w:pPr>
            <w:r w:rsidRPr="002D6E2C">
              <w:rPr>
                <w:rStyle w:val="Emphasis"/>
                <w:rFonts w:cs="Arial"/>
                <w:sz w:val="20"/>
                <w:szCs w:val="20"/>
              </w:rPr>
              <w:t>9 (19)</w:t>
            </w:r>
          </w:p>
          <w:p w:rsidRPr="002D6E2C" w:rsidR="00D521C9" w:rsidP="00E92BA0" w:rsidRDefault="003844A1" w14:paraId="574239FF" w14:textId="77777777">
            <w:pPr>
              <w:rPr>
                <w:rStyle w:val="Emphasis"/>
                <w:rFonts w:cs="Arial"/>
                <w:i w:val="0"/>
                <w:sz w:val="20"/>
                <w:szCs w:val="20"/>
              </w:rPr>
            </w:pPr>
            <w:r>
              <w:rPr>
                <w:rStyle w:val="Emphasis"/>
                <w:rFonts w:cs="Arial"/>
                <w:sz w:val="20"/>
                <w:szCs w:val="20"/>
              </w:rPr>
              <w:t>X</w:t>
            </w:r>
            <w:r w:rsidRPr="002D6E2C" w:rsidR="00D521C9">
              <w:rPr>
                <w:rStyle w:val="Emphasis"/>
                <w:rFonts w:cs="Arial"/>
                <w:sz w:val="20"/>
                <w:szCs w:val="20"/>
              </w:rPr>
              <w:t xml:space="preserve"> (35)</w:t>
            </w:r>
          </w:p>
          <w:p w:rsidRPr="002D6E2C" w:rsidR="00D521C9" w:rsidP="00E92BA0" w:rsidRDefault="00D521C9" w14:paraId="22B7D5E3" w14:textId="77777777">
            <w:pPr>
              <w:rPr>
                <w:rStyle w:val="Emphasis"/>
                <w:rFonts w:cs="Arial"/>
                <w:i w:val="0"/>
                <w:sz w:val="20"/>
                <w:szCs w:val="20"/>
              </w:rPr>
            </w:pPr>
            <w:r w:rsidRPr="002D6E2C">
              <w:rPr>
                <w:rStyle w:val="Emphasis"/>
                <w:rFonts w:cs="Arial"/>
                <w:sz w:val="20"/>
                <w:szCs w:val="20"/>
              </w:rPr>
              <w:t>9 (12)</w:t>
            </w:r>
          </w:p>
          <w:p w:rsidRPr="002D6E2C" w:rsidR="00D521C9" w:rsidP="00E92BA0" w:rsidRDefault="00D521C9" w14:paraId="01952EAD" w14:textId="77777777">
            <w:pPr>
              <w:rPr>
                <w:rStyle w:val="Emphasis"/>
                <w:rFonts w:cs="Arial"/>
                <w:i w:val="0"/>
                <w:sz w:val="20"/>
                <w:szCs w:val="20"/>
              </w:rPr>
            </w:pPr>
          </w:p>
          <w:p w:rsidRPr="002D6E2C" w:rsidR="00D521C9" w:rsidP="00E92BA0" w:rsidRDefault="00D521C9" w14:paraId="532C41B8" w14:textId="77777777">
            <w:pPr>
              <w:rPr>
                <w:rStyle w:val="Emphasis"/>
                <w:rFonts w:cs="Arial"/>
                <w:i w:val="0"/>
                <w:sz w:val="20"/>
                <w:szCs w:val="20"/>
              </w:rPr>
            </w:pPr>
          </w:p>
          <w:p w:rsidR="00D521C9" w:rsidP="00E92BA0" w:rsidRDefault="00D521C9" w14:paraId="63E20363" w14:textId="77777777">
            <w:pPr>
              <w:rPr>
                <w:rStyle w:val="Emphasis"/>
                <w:rFonts w:cs="Arial"/>
                <w:sz w:val="20"/>
                <w:szCs w:val="20"/>
              </w:rPr>
            </w:pPr>
            <w:r w:rsidRPr="002D6E2C">
              <w:rPr>
                <w:rStyle w:val="Emphasis"/>
                <w:rFonts w:cs="Arial"/>
                <w:sz w:val="20"/>
                <w:szCs w:val="20"/>
              </w:rPr>
              <w:t>X (</w:t>
            </w:r>
            <w:r>
              <w:rPr>
                <w:rStyle w:val="Emphasis"/>
                <w:rFonts w:cs="Arial"/>
                <w:sz w:val="20"/>
                <w:szCs w:val="20"/>
              </w:rPr>
              <w:t>08</w:t>
            </w:r>
            <w:r w:rsidRPr="002D6E2C">
              <w:rPr>
                <w:rStyle w:val="Emphasis"/>
                <w:rFonts w:cs="Arial"/>
                <w:sz w:val="20"/>
                <w:szCs w:val="20"/>
              </w:rPr>
              <w:t>)</w:t>
            </w:r>
          </w:p>
          <w:p w:rsidRPr="002D6E2C" w:rsidR="00D521C9" w:rsidP="00E92BA0" w:rsidRDefault="00D521C9" w14:paraId="70A8E692" w14:textId="77777777">
            <w:pPr>
              <w:rPr>
                <w:rStyle w:val="Emphasis"/>
                <w:rFonts w:cs="Arial"/>
                <w:i w:val="0"/>
                <w:sz w:val="20"/>
                <w:szCs w:val="20"/>
              </w:rPr>
            </w:pPr>
            <w:r>
              <w:rPr>
                <w:rStyle w:val="Emphasis"/>
                <w:rFonts w:cs="Arial"/>
                <w:sz w:val="20"/>
                <w:szCs w:val="20"/>
              </w:rPr>
              <w:t>X (06)</w:t>
            </w:r>
          </w:p>
          <w:p w:rsidRPr="002D6E2C" w:rsidR="00D521C9" w:rsidP="00E92BA0" w:rsidRDefault="00D521C9" w14:paraId="1AA267AD" w14:textId="77777777">
            <w:pPr>
              <w:rPr>
                <w:rStyle w:val="Emphasis"/>
                <w:rFonts w:cs="Arial"/>
                <w:i w:val="0"/>
                <w:sz w:val="20"/>
                <w:szCs w:val="20"/>
              </w:rPr>
            </w:pPr>
            <w:r w:rsidRPr="002D6E2C">
              <w:rPr>
                <w:rStyle w:val="Emphasis"/>
                <w:rFonts w:cs="Arial"/>
                <w:sz w:val="20"/>
                <w:szCs w:val="20"/>
              </w:rPr>
              <w:t>X (0</w:t>
            </w:r>
            <w:r>
              <w:rPr>
                <w:rStyle w:val="Emphasis"/>
                <w:rFonts w:cs="Arial"/>
                <w:sz w:val="20"/>
                <w:szCs w:val="20"/>
              </w:rPr>
              <w:t>6</w:t>
            </w:r>
            <w:r w:rsidRPr="002D6E2C">
              <w:rPr>
                <w:rStyle w:val="Emphasis"/>
                <w:rFonts w:cs="Arial"/>
                <w:sz w:val="20"/>
                <w:szCs w:val="20"/>
              </w:rPr>
              <w:t>)</w:t>
            </w:r>
          </w:p>
        </w:tc>
        <w:tc>
          <w:tcPr>
            <w:tcW w:w="0" w:type="auto"/>
            <w:shd w:val="clear" w:color="auto" w:fill="auto"/>
          </w:tcPr>
          <w:p w:rsidRPr="002D6E2C" w:rsidR="00D521C9" w:rsidP="00E92BA0" w:rsidRDefault="00D521C9" w14:paraId="63701C68" w14:textId="77777777">
            <w:pPr>
              <w:rPr>
                <w:rFonts w:eastAsia="Times New Roman"/>
                <w:sz w:val="20"/>
                <w:szCs w:val="24"/>
                <w:lang w:val="en-GB" w:eastAsia="en-ZA"/>
              </w:rPr>
            </w:pPr>
            <w:r w:rsidRPr="002D6E2C">
              <w:rPr>
                <w:rFonts w:eastAsia="Times New Roman"/>
                <w:sz w:val="20"/>
                <w:szCs w:val="24"/>
                <w:lang w:val="en-GB" w:eastAsia="en-ZA"/>
              </w:rPr>
              <w:t xml:space="preserve"> 1 – 3     Length (Contains 12</w:t>
            </w:r>
            <w:r w:rsidR="005F59E2">
              <w:rPr>
                <w:rFonts w:eastAsia="Times New Roman"/>
                <w:sz w:val="20"/>
                <w:szCs w:val="24"/>
                <w:lang w:val="en-GB" w:eastAsia="en-ZA"/>
              </w:rPr>
              <w:t>5</w:t>
            </w:r>
            <w:r w:rsidRPr="002D6E2C">
              <w:rPr>
                <w:rFonts w:eastAsia="Times New Roman"/>
                <w:sz w:val="20"/>
                <w:szCs w:val="24"/>
                <w:lang w:val="en-GB" w:eastAsia="en-ZA"/>
              </w:rPr>
              <w:t>)</w:t>
            </w:r>
          </w:p>
          <w:p w:rsidRPr="002D6E2C" w:rsidR="00D521C9" w:rsidP="00E92BA0" w:rsidRDefault="00D521C9" w14:paraId="5EFEA356" w14:textId="77777777">
            <w:pPr>
              <w:rPr>
                <w:rFonts w:eastAsia="Times New Roman"/>
                <w:b/>
                <w:sz w:val="20"/>
                <w:szCs w:val="24"/>
                <w:lang w:val="en-GB" w:eastAsia="en-ZA"/>
              </w:rPr>
            </w:pPr>
            <w:r w:rsidRPr="002D6E2C">
              <w:rPr>
                <w:rFonts w:eastAsia="Times New Roman"/>
                <w:b/>
                <w:sz w:val="20"/>
                <w:szCs w:val="24"/>
                <w:lang w:val="en-GB" w:eastAsia="en-ZA"/>
              </w:rPr>
              <w:t xml:space="preserve"> HEADER TOKEN</w:t>
            </w:r>
          </w:p>
          <w:p w:rsidRPr="002D6E2C" w:rsidR="00D521C9" w:rsidP="00E92BA0" w:rsidRDefault="00D521C9" w14:paraId="69CD071C" w14:textId="77777777">
            <w:pPr>
              <w:rPr>
                <w:rFonts w:eastAsia="Times New Roman"/>
                <w:sz w:val="20"/>
                <w:szCs w:val="24"/>
                <w:lang w:val="en-GB" w:eastAsia="en-ZA"/>
              </w:rPr>
            </w:pPr>
            <w:r w:rsidRPr="002D6E2C">
              <w:rPr>
                <w:rFonts w:eastAsia="Times New Roman"/>
                <w:sz w:val="20"/>
                <w:szCs w:val="24"/>
                <w:lang w:val="en-GB" w:eastAsia="en-ZA"/>
              </w:rPr>
              <w:t>4 - Eye Catcher value ‘&amp;’</w:t>
            </w:r>
          </w:p>
          <w:p w:rsidRPr="002D6E2C" w:rsidR="00D521C9" w:rsidP="00E92BA0" w:rsidRDefault="00D521C9" w14:paraId="7996BA73" w14:textId="77777777">
            <w:pPr>
              <w:rPr>
                <w:rFonts w:eastAsia="Times New Roman"/>
                <w:sz w:val="20"/>
                <w:szCs w:val="24"/>
                <w:lang w:val="en-GB" w:eastAsia="en-ZA"/>
              </w:rPr>
            </w:pPr>
            <w:r w:rsidRPr="002D6E2C">
              <w:rPr>
                <w:rFonts w:eastAsia="Times New Roman"/>
                <w:sz w:val="20"/>
                <w:szCs w:val="24"/>
                <w:lang w:val="en-GB" w:eastAsia="en-ZA"/>
              </w:rPr>
              <w:t>5 – User Fld1</w:t>
            </w:r>
          </w:p>
          <w:p w:rsidRPr="002D6E2C" w:rsidR="00D521C9" w:rsidP="00E92BA0" w:rsidRDefault="00D521C9" w14:paraId="267BC298" w14:textId="77777777">
            <w:pPr>
              <w:rPr>
                <w:rFonts w:eastAsia="Times New Roman"/>
                <w:sz w:val="20"/>
                <w:szCs w:val="24"/>
                <w:lang w:val="en-GB" w:eastAsia="en-ZA"/>
              </w:rPr>
            </w:pPr>
            <w:r w:rsidRPr="002D6E2C">
              <w:rPr>
                <w:rFonts w:eastAsia="Times New Roman"/>
                <w:sz w:val="20"/>
                <w:szCs w:val="24"/>
                <w:lang w:val="en-GB" w:eastAsia="en-ZA"/>
              </w:rPr>
              <w:t>6 – 10 Count value 1</w:t>
            </w:r>
          </w:p>
          <w:p w:rsidRPr="002D6E2C" w:rsidR="00D521C9" w:rsidP="00E92BA0" w:rsidRDefault="00D521C9" w14:paraId="74E4FB96" w14:textId="77777777">
            <w:pPr>
              <w:rPr>
                <w:rFonts w:eastAsia="Times New Roman"/>
                <w:sz w:val="20"/>
                <w:szCs w:val="24"/>
                <w:lang w:val="en-GB" w:eastAsia="en-ZA"/>
              </w:rPr>
            </w:pPr>
            <w:r w:rsidRPr="002D6E2C">
              <w:rPr>
                <w:rFonts w:eastAsia="Times New Roman"/>
                <w:sz w:val="20"/>
                <w:szCs w:val="24"/>
                <w:lang w:val="en-GB" w:eastAsia="en-ZA"/>
              </w:rPr>
              <w:t xml:space="preserve">11 -15 Length value </w:t>
            </w:r>
            <w:r>
              <w:rPr>
                <w:rFonts w:eastAsia="Times New Roman"/>
                <w:sz w:val="20"/>
                <w:szCs w:val="24"/>
                <w:lang w:val="en-GB" w:eastAsia="en-ZA"/>
              </w:rPr>
              <w:t>12</w:t>
            </w:r>
            <w:r w:rsidR="005F59E2">
              <w:rPr>
                <w:rFonts w:eastAsia="Times New Roman"/>
                <w:sz w:val="20"/>
                <w:szCs w:val="24"/>
                <w:lang w:val="en-GB" w:eastAsia="en-ZA"/>
              </w:rPr>
              <w:t>2</w:t>
            </w:r>
          </w:p>
          <w:p w:rsidRPr="002D6E2C" w:rsidR="00D521C9" w:rsidP="00E92BA0" w:rsidRDefault="00D521C9" w14:paraId="0F949671" w14:textId="77777777">
            <w:pPr>
              <w:rPr>
                <w:rFonts w:eastAsia="Times New Roman"/>
                <w:b/>
                <w:sz w:val="20"/>
                <w:szCs w:val="24"/>
                <w:lang w:val="en-GB" w:eastAsia="en-ZA"/>
              </w:rPr>
            </w:pPr>
            <w:r w:rsidRPr="002D6E2C">
              <w:rPr>
                <w:rFonts w:eastAsia="Times New Roman"/>
                <w:b/>
                <w:sz w:val="20"/>
                <w:szCs w:val="24"/>
                <w:lang w:val="en-GB" w:eastAsia="en-ZA"/>
              </w:rPr>
              <w:t>TOKEN HEADER</w:t>
            </w:r>
          </w:p>
          <w:p w:rsidRPr="002D6E2C" w:rsidR="00D521C9" w:rsidP="00E92BA0" w:rsidRDefault="00D521C9" w14:paraId="525C24B9" w14:textId="77777777">
            <w:pPr>
              <w:rPr>
                <w:rFonts w:eastAsia="Times New Roman"/>
                <w:sz w:val="20"/>
                <w:szCs w:val="24"/>
                <w:lang w:val="en-GB" w:eastAsia="en-ZA"/>
              </w:rPr>
            </w:pPr>
            <w:r w:rsidRPr="002D6E2C">
              <w:rPr>
                <w:rFonts w:eastAsia="Times New Roman"/>
                <w:sz w:val="20"/>
                <w:szCs w:val="24"/>
                <w:lang w:val="en-GB" w:eastAsia="en-ZA"/>
              </w:rPr>
              <w:t>16            Eye Catcher value ‘!’</w:t>
            </w:r>
          </w:p>
          <w:p w:rsidRPr="002D6E2C" w:rsidR="00D521C9" w:rsidP="00E92BA0" w:rsidRDefault="00D521C9" w14:paraId="33F9A579" w14:textId="77777777">
            <w:pPr>
              <w:rPr>
                <w:rFonts w:eastAsia="Times New Roman"/>
                <w:sz w:val="20"/>
                <w:szCs w:val="24"/>
                <w:lang w:val="nb-NO" w:eastAsia="en-ZA"/>
              </w:rPr>
            </w:pPr>
            <w:r w:rsidRPr="002D6E2C">
              <w:rPr>
                <w:rFonts w:eastAsia="Times New Roman"/>
                <w:sz w:val="20"/>
                <w:szCs w:val="24"/>
                <w:lang w:val="nb-NO" w:eastAsia="en-ZA"/>
              </w:rPr>
              <w:t>17            User Fld1</w:t>
            </w:r>
          </w:p>
          <w:p w:rsidRPr="002D6E2C" w:rsidR="00D521C9" w:rsidP="00E92BA0" w:rsidRDefault="00D521C9" w14:paraId="0B4DEBC0" w14:textId="77777777">
            <w:pPr>
              <w:rPr>
                <w:rFonts w:eastAsia="Times New Roman"/>
                <w:sz w:val="20"/>
                <w:szCs w:val="24"/>
                <w:lang w:val="nb-NO" w:eastAsia="en-ZA"/>
              </w:rPr>
            </w:pPr>
            <w:r w:rsidRPr="002D6E2C">
              <w:rPr>
                <w:rFonts w:eastAsia="Times New Roman"/>
                <w:sz w:val="20"/>
                <w:szCs w:val="24"/>
                <w:lang w:val="nb-NO" w:eastAsia="en-ZA"/>
              </w:rPr>
              <w:t>18 – 19   Token ID value ‘R8’</w:t>
            </w:r>
          </w:p>
          <w:p w:rsidRPr="002D6E2C" w:rsidR="00D521C9" w:rsidP="00E92BA0" w:rsidRDefault="00D521C9" w14:paraId="4759E197" w14:textId="77777777">
            <w:pPr>
              <w:rPr>
                <w:rFonts w:eastAsia="Times New Roman"/>
                <w:sz w:val="20"/>
                <w:szCs w:val="24"/>
                <w:lang w:val="en-GB" w:eastAsia="en-ZA"/>
              </w:rPr>
            </w:pPr>
            <w:r w:rsidRPr="002D6E2C">
              <w:rPr>
                <w:rFonts w:eastAsia="Times New Roman"/>
                <w:sz w:val="20"/>
                <w:szCs w:val="24"/>
                <w:lang w:val="en-GB" w:eastAsia="en-ZA"/>
              </w:rPr>
              <w:t>20</w:t>
            </w:r>
            <w:r w:rsidRPr="002D6E2C">
              <w:rPr>
                <w:rFonts w:eastAsia="Times New Roman"/>
                <w:sz w:val="20"/>
                <w:szCs w:val="24"/>
                <w:lang w:val="nb-NO" w:eastAsia="en-ZA"/>
              </w:rPr>
              <w:t xml:space="preserve"> – </w:t>
            </w:r>
            <w:r w:rsidRPr="002D6E2C">
              <w:rPr>
                <w:rFonts w:eastAsia="Times New Roman"/>
                <w:sz w:val="20"/>
                <w:szCs w:val="24"/>
                <w:lang w:val="en-GB" w:eastAsia="en-ZA"/>
              </w:rPr>
              <w:t xml:space="preserve">24   Length value </w:t>
            </w:r>
            <w:r>
              <w:rPr>
                <w:rFonts w:eastAsia="Times New Roman"/>
                <w:sz w:val="20"/>
                <w:szCs w:val="24"/>
                <w:lang w:val="en-GB" w:eastAsia="en-ZA"/>
              </w:rPr>
              <w:t>001</w:t>
            </w:r>
            <w:r w:rsidR="003E3D05">
              <w:rPr>
                <w:rFonts w:eastAsia="Times New Roman"/>
                <w:sz w:val="20"/>
                <w:szCs w:val="24"/>
                <w:lang w:val="en-GB" w:eastAsia="en-ZA"/>
              </w:rPr>
              <w:t>0</w:t>
            </w:r>
            <w:r>
              <w:rPr>
                <w:rFonts w:eastAsia="Times New Roman"/>
                <w:sz w:val="20"/>
                <w:szCs w:val="24"/>
                <w:lang w:val="en-GB" w:eastAsia="en-ZA"/>
              </w:rPr>
              <w:t>0</w:t>
            </w:r>
          </w:p>
          <w:p w:rsidRPr="002D6E2C" w:rsidR="00D521C9" w:rsidP="00E92BA0" w:rsidRDefault="00D521C9" w14:paraId="5E304A93" w14:textId="77777777">
            <w:pPr>
              <w:rPr>
                <w:rFonts w:eastAsia="Times New Roman"/>
                <w:sz w:val="20"/>
                <w:szCs w:val="24"/>
                <w:lang w:val="en-GB" w:eastAsia="en-ZA"/>
              </w:rPr>
            </w:pPr>
            <w:r w:rsidRPr="002D6E2C">
              <w:rPr>
                <w:rFonts w:eastAsia="Times New Roman"/>
                <w:sz w:val="20"/>
                <w:szCs w:val="24"/>
                <w:lang w:val="en-GB" w:eastAsia="en-ZA"/>
              </w:rPr>
              <w:t>25            User Fld2</w:t>
            </w:r>
          </w:p>
          <w:p w:rsidRPr="002D6E2C" w:rsidR="00D521C9" w:rsidP="00E92BA0" w:rsidRDefault="00D521C9" w14:paraId="7DA9D8BE" w14:textId="77777777">
            <w:pPr>
              <w:rPr>
                <w:rFonts w:eastAsia="Times New Roman"/>
                <w:i/>
                <w:sz w:val="20"/>
                <w:szCs w:val="24"/>
                <w:lang w:val="en-GB" w:eastAsia="en-ZA"/>
              </w:rPr>
            </w:pPr>
            <w:r w:rsidRPr="002D6E2C">
              <w:rPr>
                <w:rFonts w:eastAsia="Times New Roman"/>
                <w:i/>
                <w:sz w:val="20"/>
                <w:szCs w:val="24"/>
                <w:lang w:val="en-GB" w:eastAsia="en-ZA"/>
              </w:rPr>
              <w:t xml:space="preserve">   </w:t>
            </w:r>
          </w:p>
          <w:p w:rsidRPr="002D6E2C" w:rsidR="00D521C9" w:rsidP="00E92BA0" w:rsidRDefault="00D521C9" w14:paraId="77ECEE13" w14:textId="77777777">
            <w:pPr>
              <w:rPr>
                <w:rFonts w:eastAsia="Times New Roman"/>
                <w:b/>
                <w:sz w:val="20"/>
                <w:szCs w:val="24"/>
                <w:lang w:val="en-GB" w:eastAsia="en-ZA"/>
              </w:rPr>
            </w:pPr>
            <w:r w:rsidRPr="002D6E2C">
              <w:rPr>
                <w:rFonts w:eastAsia="Times New Roman"/>
                <w:b/>
                <w:sz w:val="20"/>
                <w:szCs w:val="24"/>
                <w:lang w:val="en-GB" w:eastAsia="en-ZA"/>
              </w:rPr>
              <w:t>TOKEN R8</w:t>
            </w:r>
          </w:p>
          <w:p w:rsidRPr="002D6E2C" w:rsidR="00D521C9" w:rsidP="00E92BA0" w:rsidRDefault="00D521C9" w14:paraId="5776553F" w14:textId="77777777">
            <w:pPr>
              <w:rPr>
                <w:rFonts w:eastAsia="Times New Roman"/>
                <w:i/>
                <w:sz w:val="20"/>
                <w:szCs w:val="24"/>
                <w:lang w:val="en-GB" w:eastAsia="en-ZA"/>
              </w:rPr>
            </w:pPr>
            <w:r w:rsidRPr="002D6E2C">
              <w:rPr>
                <w:rFonts w:eastAsia="Times New Roman"/>
                <w:i/>
                <w:sz w:val="20"/>
                <w:szCs w:val="24"/>
                <w:lang w:val="en-GB" w:eastAsia="en-ZA"/>
              </w:rPr>
              <w:t xml:space="preserve">   Request portion</w:t>
            </w:r>
          </w:p>
          <w:p w:rsidRPr="002D6E2C" w:rsidR="00D521C9" w:rsidP="00E92BA0" w:rsidRDefault="00D521C9" w14:paraId="71B145F3" w14:textId="77777777">
            <w:pPr>
              <w:rPr>
                <w:rFonts w:eastAsia="Times New Roman"/>
                <w:sz w:val="20"/>
                <w:szCs w:val="24"/>
                <w:lang w:val="en-GB" w:eastAsia="en-ZA"/>
              </w:rPr>
            </w:pPr>
            <w:r w:rsidRPr="002D6E2C">
              <w:rPr>
                <w:rFonts w:eastAsia="Times New Roman"/>
                <w:sz w:val="20"/>
                <w:szCs w:val="24"/>
                <w:lang w:val="en-GB" w:eastAsia="en-ZA"/>
              </w:rPr>
              <w:t xml:space="preserve">26 – </w:t>
            </w:r>
            <w:r>
              <w:rPr>
                <w:rFonts w:eastAsia="Times New Roman"/>
                <w:sz w:val="20"/>
                <w:szCs w:val="24"/>
                <w:lang w:val="en-GB" w:eastAsia="en-ZA"/>
              </w:rPr>
              <w:t>39</w:t>
            </w:r>
            <w:r w:rsidRPr="002D6E2C">
              <w:rPr>
                <w:rFonts w:eastAsia="Times New Roman"/>
                <w:sz w:val="20"/>
                <w:szCs w:val="24"/>
                <w:lang w:val="en-GB" w:eastAsia="en-ZA"/>
              </w:rPr>
              <w:t xml:space="preserve">  Contract Reference (</w:t>
            </w:r>
            <w:r>
              <w:rPr>
                <w:rFonts w:eastAsia="Times New Roman"/>
                <w:sz w:val="20"/>
                <w:szCs w:val="24"/>
                <w:lang w:val="en-GB" w:eastAsia="en-ZA"/>
              </w:rPr>
              <w:t>14</w:t>
            </w:r>
            <w:r w:rsidRPr="002D6E2C">
              <w:rPr>
                <w:rFonts w:eastAsia="Times New Roman"/>
                <w:sz w:val="20"/>
                <w:szCs w:val="24"/>
                <w:lang w:val="en-GB" w:eastAsia="en-ZA"/>
              </w:rPr>
              <w:t xml:space="preserve">  characters)</w:t>
            </w:r>
          </w:p>
          <w:p w:rsidRPr="002D6E2C" w:rsidR="00D521C9" w:rsidP="00E92BA0" w:rsidRDefault="00D521C9" w14:paraId="38D562FB" w14:textId="77777777">
            <w:pPr>
              <w:rPr>
                <w:rFonts w:eastAsia="Times New Roman"/>
                <w:sz w:val="20"/>
                <w:szCs w:val="24"/>
                <w:lang w:val="en-GB" w:eastAsia="en-ZA"/>
              </w:rPr>
            </w:pPr>
            <w:r>
              <w:rPr>
                <w:rFonts w:eastAsia="Times New Roman"/>
                <w:sz w:val="20"/>
                <w:szCs w:val="24"/>
                <w:lang w:val="en-GB" w:eastAsia="en-ZA"/>
              </w:rPr>
              <w:t>40</w:t>
            </w:r>
            <w:r w:rsidRPr="002D6E2C">
              <w:rPr>
                <w:rFonts w:eastAsia="Times New Roman"/>
                <w:sz w:val="20"/>
                <w:szCs w:val="24"/>
                <w:lang w:val="en-GB" w:eastAsia="en-ZA"/>
              </w:rPr>
              <w:t xml:space="preserve"> – </w:t>
            </w:r>
            <w:r>
              <w:rPr>
                <w:rFonts w:eastAsia="Times New Roman"/>
                <w:sz w:val="20"/>
                <w:szCs w:val="24"/>
                <w:lang w:val="en-GB" w:eastAsia="en-ZA"/>
              </w:rPr>
              <w:t>58</w:t>
            </w:r>
            <w:r w:rsidRPr="002D6E2C">
              <w:rPr>
                <w:rFonts w:eastAsia="Times New Roman"/>
                <w:sz w:val="20"/>
                <w:szCs w:val="24"/>
                <w:lang w:val="en-GB" w:eastAsia="en-ZA"/>
              </w:rPr>
              <w:t xml:space="preserve">  Account Number</w:t>
            </w:r>
          </w:p>
          <w:p w:rsidRPr="002D6E2C" w:rsidR="00D521C9" w:rsidP="00E92BA0" w:rsidRDefault="00D521C9" w14:paraId="6D42F9A4" w14:textId="77777777">
            <w:pPr>
              <w:rPr>
                <w:rFonts w:eastAsia="Times New Roman"/>
                <w:sz w:val="20"/>
                <w:szCs w:val="24"/>
                <w:lang w:val="en-GB" w:eastAsia="en-ZA"/>
              </w:rPr>
            </w:pPr>
            <w:r>
              <w:rPr>
                <w:rFonts w:eastAsia="Times New Roman"/>
                <w:sz w:val="20"/>
                <w:szCs w:val="24"/>
                <w:lang w:val="en-GB" w:eastAsia="en-ZA"/>
              </w:rPr>
              <w:t>59</w:t>
            </w:r>
            <w:r w:rsidRPr="002D6E2C">
              <w:rPr>
                <w:rFonts w:eastAsia="Times New Roman"/>
                <w:sz w:val="20"/>
                <w:szCs w:val="24"/>
                <w:lang w:val="en-GB" w:eastAsia="en-ZA"/>
              </w:rPr>
              <w:t xml:space="preserve"> – </w:t>
            </w:r>
            <w:r>
              <w:rPr>
                <w:rFonts w:eastAsia="Times New Roman"/>
                <w:sz w:val="20"/>
                <w:szCs w:val="24"/>
                <w:lang w:val="en-GB" w:eastAsia="en-ZA"/>
              </w:rPr>
              <w:t>93</w:t>
            </w:r>
            <w:r w:rsidRPr="002D6E2C">
              <w:rPr>
                <w:rFonts w:eastAsia="Times New Roman"/>
                <w:sz w:val="20"/>
                <w:szCs w:val="24"/>
                <w:lang w:val="en-GB" w:eastAsia="en-ZA"/>
              </w:rPr>
              <w:t xml:space="preserve">  Debtor Identification</w:t>
            </w:r>
          </w:p>
          <w:p w:rsidRPr="002D6E2C" w:rsidR="00D521C9" w:rsidP="00E92BA0" w:rsidRDefault="00D521C9" w14:paraId="3D700D34" w14:textId="77777777">
            <w:pPr>
              <w:rPr>
                <w:rFonts w:eastAsia="Times New Roman"/>
                <w:sz w:val="20"/>
                <w:szCs w:val="24"/>
                <w:lang w:val="en-GB" w:eastAsia="en-ZA"/>
              </w:rPr>
            </w:pPr>
            <w:r>
              <w:rPr>
                <w:rFonts w:eastAsia="Times New Roman"/>
                <w:sz w:val="20"/>
                <w:szCs w:val="24"/>
                <w:lang w:val="en-GB" w:eastAsia="en-ZA"/>
              </w:rPr>
              <w:t>94</w:t>
            </w:r>
            <w:r w:rsidRPr="002D6E2C">
              <w:rPr>
                <w:rFonts w:eastAsia="Times New Roman"/>
                <w:sz w:val="20"/>
                <w:szCs w:val="24"/>
                <w:lang w:val="en-GB" w:eastAsia="en-ZA"/>
              </w:rPr>
              <w:t xml:space="preserve"> – </w:t>
            </w:r>
            <w:r>
              <w:rPr>
                <w:rFonts w:eastAsia="Times New Roman"/>
                <w:sz w:val="20"/>
                <w:szCs w:val="24"/>
                <w:lang w:val="en-GB" w:eastAsia="en-ZA"/>
              </w:rPr>
              <w:t>105</w:t>
            </w:r>
            <w:r w:rsidRPr="002D6E2C">
              <w:rPr>
                <w:rFonts w:eastAsia="Times New Roman"/>
                <w:sz w:val="20"/>
                <w:szCs w:val="24"/>
                <w:lang w:val="en-GB" w:eastAsia="en-ZA"/>
              </w:rPr>
              <w:t xml:space="preserve"> Maximum Collection Amount</w:t>
            </w:r>
          </w:p>
          <w:p w:rsidRPr="002D6E2C" w:rsidR="00D521C9" w:rsidP="00E92BA0" w:rsidRDefault="00D521C9" w14:paraId="0EB74ADA" w14:textId="77777777">
            <w:pPr>
              <w:rPr>
                <w:rFonts w:eastAsia="Times New Roman"/>
                <w:sz w:val="20"/>
                <w:szCs w:val="24"/>
                <w:lang w:val="en-GB" w:eastAsia="en-ZA"/>
              </w:rPr>
            </w:pPr>
          </w:p>
          <w:p w:rsidRPr="002D6E2C" w:rsidR="00D521C9" w:rsidP="00E92BA0" w:rsidRDefault="00D521C9" w14:paraId="28BF4133" w14:textId="77777777">
            <w:pPr>
              <w:rPr>
                <w:rFonts w:eastAsia="Times New Roman"/>
                <w:b/>
                <w:sz w:val="20"/>
                <w:szCs w:val="24"/>
                <w:lang w:val="en-GB" w:eastAsia="en-ZA"/>
              </w:rPr>
            </w:pPr>
            <w:r w:rsidRPr="002D6E2C">
              <w:rPr>
                <w:rFonts w:eastAsia="Times New Roman"/>
                <w:b/>
                <w:i/>
                <w:sz w:val="20"/>
                <w:szCs w:val="24"/>
                <w:lang w:val="en-GB" w:eastAsia="en-ZA"/>
              </w:rPr>
              <w:t xml:space="preserve">   Response portion</w:t>
            </w:r>
          </w:p>
          <w:p w:rsidR="00D521C9" w:rsidP="00E92BA0" w:rsidRDefault="00D521C9" w14:paraId="4C34F740" w14:textId="77777777">
            <w:pPr>
              <w:rPr>
                <w:rFonts w:eastAsia="Times New Roman"/>
                <w:sz w:val="20"/>
                <w:szCs w:val="24"/>
                <w:lang w:val="en-GB" w:eastAsia="en-ZA"/>
              </w:rPr>
            </w:pPr>
            <w:r>
              <w:rPr>
                <w:rFonts w:eastAsia="Times New Roman"/>
                <w:sz w:val="20"/>
                <w:szCs w:val="24"/>
                <w:lang w:val="en-GB" w:eastAsia="en-ZA"/>
              </w:rPr>
              <w:t>105</w:t>
            </w:r>
            <w:r w:rsidRPr="002D6E2C">
              <w:rPr>
                <w:rFonts w:eastAsia="Times New Roman"/>
                <w:sz w:val="20"/>
                <w:szCs w:val="24"/>
                <w:lang w:val="en-GB" w:eastAsia="en-ZA"/>
              </w:rPr>
              <w:t xml:space="preserve"> – </w:t>
            </w:r>
            <w:r>
              <w:rPr>
                <w:rFonts w:eastAsia="Times New Roman"/>
                <w:sz w:val="20"/>
                <w:szCs w:val="24"/>
                <w:lang w:val="en-GB" w:eastAsia="en-ZA"/>
              </w:rPr>
              <w:t>113</w:t>
            </w:r>
            <w:r w:rsidRPr="002D6E2C">
              <w:rPr>
                <w:rFonts w:eastAsia="Times New Roman"/>
                <w:sz w:val="20"/>
                <w:szCs w:val="24"/>
                <w:lang w:val="en-GB" w:eastAsia="en-ZA"/>
              </w:rPr>
              <w:t xml:space="preserve">  Auth Mac</w:t>
            </w:r>
          </w:p>
          <w:p w:rsidRPr="002D6E2C" w:rsidR="00D521C9" w:rsidP="00E92BA0" w:rsidRDefault="00D521C9" w14:paraId="26FE3528" w14:textId="77777777">
            <w:pPr>
              <w:rPr>
                <w:rFonts w:eastAsia="Times New Roman"/>
                <w:sz w:val="20"/>
                <w:szCs w:val="24"/>
                <w:lang w:val="en-GB" w:eastAsia="en-ZA"/>
              </w:rPr>
            </w:pPr>
            <w:r>
              <w:rPr>
                <w:rFonts w:eastAsia="Times New Roman"/>
                <w:sz w:val="20"/>
                <w:szCs w:val="24"/>
                <w:lang w:val="en-GB" w:eastAsia="en-ZA"/>
              </w:rPr>
              <w:t xml:space="preserve">114 – 119 – Response Code </w:t>
            </w:r>
          </w:p>
          <w:p w:rsidR="00D521C9" w:rsidP="00E92BA0" w:rsidRDefault="00D521C9" w14:paraId="014A1062" w14:textId="77777777">
            <w:pPr>
              <w:rPr>
                <w:rFonts w:eastAsia="Times New Roman"/>
                <w:iCs/>
                <w:sz w:val="20"/>
                <w:szCs w:val="20"/>
                <w:lang w:val="en-GB" w:eastAsia="en-ZA"/>
              </w:rPr>
            </w:pPr>
            <w:r>
              <w:rPr>
                <w:rFonts w:eastAsia="Times New Roman"/>
                <w:iCs/>
                <w:sz w:val="20"/>
                <w:szCs w:val="20"/>
                <w:lang w:val="en-GB" w:eastAsia="en-ZA"/>
              </w:rPr>
              <w:t>120</w:t>
            </w:r>
            <w:r w:rsidRPr="002D6E2C">
              <w:rPr>
                <w:rFonts w:eastAsia="Times New Roman"/>
                <w:iCs/>
                <w:sz w:val="20"/>
                <w:szCs w:val="20"/>
                <w:lang w:val="en-GB" w:eastAsia="en-ZA"/>
              </w:rPr>
              <w:t xml:space="preserve">– </w:t>
            </w:r>
            <w:r>
              <w:rPr>
                <w:rFonts w:eastAsia="Times New Roman"/>
                <w:iCs/>
                <w:sz w:val="20"/>
                <w:szCs w:val="20"/>
                <w:lang w:val="en-GB" w:eastAsia="en-ZA"/>
              </w:rPr>
              <w:t>125</w:t>
            </w:r>
            <w:r w:rsidRPr="002D6E2C">
              <w:rPr>
                <w:rFonts w:eastAsia="Times New Roman"/>
                <w:iCs/>
                <w:sz w:val="20"/>
                <w:szCs w:val="20"/>
                <w:lang w:val="en-GB" w:eastAsia="en-ZA"/>
              </w:rPr>
              <w:t xml:space="preserve">  Filler</w:t>
            </w:r>
          </w:p>
          <w:p w:rsidRPr="002D6E2C" w:rsidR="00D521C9" w:rsidP="00E92BA0" w:rsidRDefault="00D521C9" w14:paraId="116332B5" w14:textId="77777777">
            <w:pPr>
              <w:rPr>
                <w:rFonts w:eastAsia="Times New Roman"/>
                <w:iCs/>
                <w:sz w:val="20"/>
                <w:szCs w:val="20"/>
                <w:lang w:val="en-GB" w:eastAsia="en-ZA"/>
              </w:rPr>
            </w:pPr>
          </w:p>
        </w:tc>
      </w:tr>
      <w:tr w:rsidRPr="006B3A03" w:rsidR="00D521C9" w:rsidTr="00C54903" w14:paraId="6B8FB71C" w14:textId="77777777">
        <w:tc>
          <w:tcPr>
            <w:tcW w:w="0" w:type="auto"/>
            <w:shd w:val="clear" w:color="auto" w:fill="auto"/>
          </w:tcPr>
          <w:p w:rsidRPr="002D6E2C" w:rsidR="00D521C9" w:rsidP="00E92BA0" w:rsidRDefault="00D521C9" w14:paraId="11F965A1" w14:textId="77777777">
            <w:pPr>
              <w:rPr>
                <w:rFonts w:eastAsia="Times New Roman"/>
                <w:sz w:val="20"/>
                <w:szCs w:val="24"/>
                <w:lang w:val="en-GB" w:eastAsia="en-ZA"/>
              </w:rPr>
            </w:pPr>
            <w:r w:rsidRPr="002D6E2C">
              <w:rPr>
                <w:rFonts w:eastAsia="Times New Roman"/>
                <w:b/>
                <w:sz w:val="20"/>
                <w:szCs w:val="24"/>
                <w:lang w:val="en-GB" w:eastAsia="en-ZA"/>
              </w:rPr>
              <w:t xml:space="preserve">S-98 </w:t>
            </w:r>
            <w:r w:rsidRPr="002D6E2C">
              <w:rPr>
                <w:rFonts w:eastAsia="Times New Roman"/>
                <w:sz w:val="20"/>
                <w:szCs w:val="24"/>
                <w:lang w:val="en-GB" w:eastAsia="en-ZA"/>
              </w:rPr>
              <w:t>Payee</w:t>
            </w:r>
          </w:p>
        </w:tc>
        <w:tc>
          <w:tcPr>
            <w:tcW w:w="0" w:type="auto"/>
            <w:shd w:val="clear" w:color="auto" w:fill="auto"/>
          </w:tcPr>
          <w:p w:rsidRPr="002D6E2C" w:rsidR="00D521C9" w:rsidP="00E92BA0" w:rsidRDefault="00D521C9" w14:paraId="27BC8621" w14:textId="77777777">
            <w:pPr>
              <w:rPr>
                <w:rStyle w:val="Emphasis"/>
                <w:rFonts w:cs="Arial"/>
                <w:i w:val="0"/>
                <w:sz w:val="20"/>
                <w:szCs w:val="20"/>
              </w:rPr>
            </w:pPr>
            <w:r w:rsidRPr="002D6E2C">
              <w:rPr>
                <w:rStyle w:val="Emphasis"/>
                <w:rFonts w:cs="Arial"/>
                <w:i w:val="0"/>
                <w:sz w:val="20"/>
                <w:szCs w:val="20"/>
              </w:rPr>
              <w:t>X (25)</w:t>
            </w:r>
          </w:p>
        </w:tc>
        <w:tc>
          <w:tcPr>
            <w:tcW w:w="0" w:type="auto"/>
            <w:shd w:val="clear" w:color="auto" w:fill="auto"/>
          </w:tcPr>
          <w:p w:rsidRPr="002D6E2C" w:rsidR="00D521C9" w:rsidP="00E92BA0" w:rsidRDefault="00D521C9" w14:paraId="06725767" w14:textId="77777777">
            <w:pPr>
              <w:rPr>
                <w:rFonts w:eastAsia="Times New Roman"/>
                <w:iCs/>
                <w:sz w:val="20"/>
                <w:szCs w:val="20"/>
                <w:lang w:val="en-GB" w:eastAsia="en-ZA"/>
              </w:rPr>
            </w:pPr>
          </w:p>
        </w:tc>
      </w:tr>
      <w:tr w:rsidRPr="006B3A03" w:rsidR="00D521C9" w:rsidTr="00C54903" w14:paraId="4C7C8BB5" w14:textId="77777777">
        <w:tc>
          <w:tcPr>
            <w:tcW w:w="0" w:type="auto"/>
            <w:shd w:val="clear" w:color="auto" w:fill="auto"/>
          </w:tcPr>
          <w:p w:rsidRPr="002D6E2C" w:rsidR="00D521C9" w:rsidP="00E92BA0" w:rsidRDefault="00D521C9" w14:paraId="0370A792" w14:textId="77777777">
            <w:pPr>
              <w:rPr>
                <w:rFonts w:eastAsia="Times New Roman"/>
                <w:sz w:val="20"/>
                <w:szCs w:val="24"/>
                <w:lang w:val="en-GB" w:eastAsia="en-ZA"/>
              </w:rPr>
            </w:pPr>
            <w:r w:rsidRPr="002D6E2C">
              <w:rPr>
                <w:rFonts w:eastAsia="Times New Roman"/>
                <w:b/>
                <w:sz w:val="20"/>
                <w:szCs w:val="24"/>
                <w:lang w:val="en-GB" w:eastAsia="en-ZA"/>
              </w:rPr>
              <w:t>S-100</w:t>
            </w:r>
            <w:r w:rsidRPr="002D6E2C">
              <w:rPr>
                <w:rFonts w:eastAsia="Times New Roman"/>
                <w:sz w:val="20"/>
                <w:szCs w:val="24"/>
                <w:lang w:val="en-GB" w:eastAsia="en-ZA"/>
              </w:rPr>
              <w:t xml:space="preserve"> Receiving Institution Identification Code</w:t>
            </w:r>
          </w:p>
        </w:tc>
        <w:tc>
          <w:tcPr>
            <w:tcW w:w="0" w:type="auto"/>
            <w:shd w:val="clear" w:color="auto" w:fill="auto"/>
          </w:tcPr>
          <w:p w:rsidRPr="002D6E2C" w:rsidR="00D521C9" w:rsidP="00E92BA0" w:rsidRDefault="00D521C9" w14:paraId="13D9479C" w14:textId="77777777">
            <w:pPr>
              <w:rPr>
                <w:rStyle w:val="Emphasis"/>
                <w:rFonts w:cs="Arial"/>
                <w:i w:val="0"/>
                <w:sz w:val="20"/>
                <w:szCs w:val="20"/>
              </w:rPr>
            </w:pPr>
            <w:r w:rsidRPr="002D6E2C">
              <w:rPr>
                <w:rStyle w:val="Emphasis"/>
                <w:rFonts w:cs="Arial"/>
                <w:i w:val="0"/>
                <w:sz w:val="20"/>
                <w:szCs w:val="20"/>
              </w:rPr>
              <w:t>9 (11)</w:t>
            </w:r>
          </w:p>
        </w:tc>
        <w:tc>
          <w:tcPr>
            <w:tcW w:w="0" w:type="auto"/>
            <w:shd w:val="clear" w:color="auto" w:fill="auto"/>
          </w:tcPr>
          <w:p w:rsidRPr="002D6E2C" w:rsidR="00D521C9" w:rsidP="00E92BA0" w:rsidRDefault="00D521C9" w14:paraId="119CEEA9" w14:textId="77777777">
            <w:pPr>
              <w:rPr>
                <w:rFonts w:eastAsia="Times New Roman"/>
                <w:iCs/>
                <w:sz w:val="20"/>
                <w:szCs w:val="20"/>
                <w:lang w:val="en-GB" w:eastAsia="en-ZA"/>
              </w:rPr>
            </w:pPr>
          </w:p>
        </w:tc>
      </w:tr>
      <w:tr w:rsidRPr="006B3A03" w:rsidR="00D521C9" w:rsidTr="00C54903" w14:paraId="12832D14" w14:textId="77777777">
        <w:tc>
          <w:tcPr>
            <w:tcW w:w="0" w:type="auto"/>
            <w:shd w:val="clear" w:color="auto" w:fill="auto"/>
          </w:tcPr>
          <w:p w:rsidRPr="002D6E2C" w:rsidR="00D521C9" w:rsidP="00E92BA0" w:rsidRDefault="00D521C9" w14:paraId="61086F13" w14:textId="77777777">
            <w:pPr>
              <w:rPr>
                <w:rFonts w:eastAsia="Times New Roman"/>
                <w:sz w:val="20"/>
                <w:szCs w:val="24"/>
                <w:lang w:val="en-GB" w:eastAsia="en-ZA"/>
              </w:rPr>
            </w:pPr>
            <w:r w:rsidRPr="002D6E2C">
              <w:rPr>
                <w:rFonts w:eastAsia="Times New Roman"/>
                <w:b/>
                <w:sz w:val="20"/>
                <w:szCs w:val="24"/>
                <w:lang w:val="en-GB" w:eastAsia="en-ZA"/>
              </w:rPr>
              <w:t>S-102</w:t>
            </w:r>
            <w:r w:rsidRPr="002D6E2C">
              <w:rPr>
                <w:rFonts w:eastAsia="Times New Roman"/>
                <w:sz w:val="20"/>
                <w:szCs w:val="24"/>
                <w:lang w:val="en-GB" w:eastAsia="en-ZA"/>
              </w:rPr>
              <w:t xml:space="preserve"> Account Identification 1</w:t>
            </w:r>
          </w:p>
        </w:tc>
        <w:tc>
          <w:tcPr>
            <w:tcW w:w="0" w:type="auto"/>
            <w:shd w:val="clear" w:color="auto" w:fill="auto"/>
          </w:tcPr>
          <w:p w:rsidRPr="002D6E2C" w:rsidR="00D521C9" w:rsidP="00E92BA0" w:rsidRDefault="00D521C9" w14:paraId="1B9A2151" w14:textId="77777777">
            <w:pPr>
              <w:rPr>
                <w:rStyle w:val="Emphasis"/>
                <w:rFonts w:cs="Arial"/>
                <w:i w:val="0"/>
                <w:sz w:val="20"/>
                <w:szCs w:val="20"/>
              </w:rPr>
            </w:pPr>
            <w:r w:rsidRPr="002D6E2C">
              <w:rPr>
                <w:rStyle w:val="Emphasis"/>
                <w:rFonts w:cs="Arial"/>
                <w:i w:val="0"/>
                <w:sz w:val="20"/>
                <w:szCs w:val="20"/>
              </w:rPr>
              <w:t>9 (02)</w:t>
            </w:r>
          </w:p>
          <w:p w:rsidRPr="002D6E2C" w:rsidR="00D521C9" w:rsidP="00E92BA0" w:rsidRDefault="00D521C9" w14:paraId="02FCEC1B" w14:textId="77777777">
            <w:pPr>
              <w:rPr>
                <w:rStyle w:val="Emphasis"/>
                <w:rFonts w:cs="Arial"/>
                <w:i w:val="0"/>
                <w:sz w:val="20"/>
                <w:szCs w:val="20"/>
              </w:rPr>
            </w:pPr>
            <w:r w:rsidRPr="002D6E2C">
              <w:rPr>
                <w:rStyle w:val="Emphasis"/>
                <w:rFonts w:cs="Arial"/>
                <w:i w:val="0"/>
                <w:sz w:val="20"/>
                <w:szCs w:val="20"/>
              </w:rPr>
              <w:t>9 (19)</w:t>
            </w:r>
          </w:p>
        </w:tc>
        <w:tc>
          <w:tcPr>
            <w:tcW w:w="0" w:type="auto"/>
            <w:shd w:val="clear" w:color="auto" w:fill="auto"/>
          </w:tcPr>
          <w:p w:rsidRPr="002D6E2C" w:rsidR="00D521C9" w:rsidP="00E92BA0" w:rsidRDefault="00D521C9" w14:paraId="3BFA8CD1" w14:textId="77777777">
            <w:pPr>
              <w:rPr>
                <w:rFonts w:eastAsia="Times New Roman"/>
                <w:sz w:val="20"/>
                <w:szCs w:val="24"/>
                <w:lang w:val="en-GB" w:eastAsia="en-ZA"/>
              </w:rPr>
            </w:pPr>
            <w:r w:rsidRPr="002D6E2C">
              <w:rPr>
                <w:rFonts w:eastAsia="Times New Roman"/>
                <w:sz w:val="20"/>
                <w:szCs w:val="24"/>
                <w:lang w:val="en-GB" w:eastAsia="en-ZA"/>
              </w:rPr>
              <w:t>1 - 2   Length (Must contain 28)</w:t>
            </w:r>
          </w:p>
          <w:p w:rsidRPr="002D6E2C" w:rsidR="00D521C9" w:rsidP="00E92BA0" w:rsidRDefault="00D521C9" w14:paraId="15F912EF" w14:textId="77777777">
            <w:pPr>
              <w:rPr>
                <w:rFonts w:eastAsia="Times New Roman"/>
                <w:sz w:val="20"/>
                <w:szCs w:val="24"/>
                <w:lang w:val="en-GB" w:eastAsia="en-ZA"/>
              </w:rPr>
            </w:pPr>
            <w:r w:rsidRPr="002D6E2C">
              <w:rPr>
                <w:rFonts w:eastAsia="Times New Roman"/>
                <w:sz w:val="20"/>
                <w:szCs w:val="24"/>
                <w:lang w:val="en-GB" w:eastAsia="en-ZA"/>
              </w:rPr>
              <w:t xml:space="preserve">3 – 21  Account Identifier – must be numeric for file MACing (Account Identifier comprises </w:t>
            </w:r>
          </w:p>
          <w:p w:rsidRPr="002D6E2C" w:rsidR="00D521C9" w:rsidP="00E92BA0" w:rsidRDefault="00D521C9" w14:paraId="0F581F9D" w14:textId="77777777">
            <w:pPr>
              <w:rPr>
                <w:rFonts w:eastAsia="Times New Roman"/>
                <w:sz w:val="20"/>
                <w:szCs w:val="24"/>
                <w:lang w:val="en-GB" w:eastAsia="en-ZA"/>
              </w:rPr>
            </w:pPr>
            <w:r w:rsidRPr="002D6E2C">
              <w:rPr>
                <w:rFonts w:eastAsia="Times New Roman"/>
                <w:sz w:val="20"/>
                <w:szCs w:val="24"/>
                <w:lang w:val="en-GB" w:eastAsia="en-ZA"/>
              </w:rPr>
              <w:t xml:space="preserve">3-8 Branch code (optional) </w:t>
            </w:r>
          </w:p>
          <w:p w:rsidRPr="002D6E2C" w:rsidR="00D521C9" w:rsidP="00E92BA0" w:rsidRDefault="00D521C9" w14:paraId="42C173C5" w14:textId="77777777">
            <w:pPr>
              <w:rPr>
                <w:rFonts w:eastAsia="Times New Roman"/>
                <w:iCs/>
                <w:sz w:val="20"/>
                <w:szCs w:val="20"/>
                <w:lang w:val="en-GB" w:eastAsia="en-ZA"/>
              </w:rPr>
            </w:pPr>
            <w:r w:rsidRPr="002D6E2C">
              <w:rPr>
                <w:rFonts w:eastAsia="Times New Roman"/>
                <w:sz w:val="20"/>
                <w:szCs w:val="24"/>
                <w:lang w:val="en-GB" w:eastAsia="en-ZA"/>
              </w:rPr>
              <w:t>9-21 account number right justified zero filled to the left)</w:t>
            </w:r>
          </w:p>
        </w:tc>
      </w:tr>
      <w:tr w:rsidRPr="006B3A03" w:rsidR="00D521C9" w:rsidTr="00C54903" w14:paraId="10C56173" w14:textId="77777777">
        <w:tc>
          <w:tcPr>
            <w:tcW w:w="0" w:type="auto"/>
            <w:shd w:val="clear" w:color="auto" w:fill="auto"/>
          </w:tcPr>
          <w:p w:rsidRPr="002D6E2C" w:rsidR="00D521C9" w:rsidP="00E92BA0" w:rsidRDefault="00D521C9" w14:paraId="4D6509F1" w14:textId="77777777">
            <w:pPr>
              <w:rPr>
                <w:rFonts w:eastAsia="Times New Roman"/>
                <w:sz w:val="20"/>
                <w:szCs w:val="24"/>
                <w:lang w:val="en-GB" w:eastAsia="en-ZA"/>
              </w:rPr>
            </w:pPr>
            <w:r w:rsidRPr="002D6E2C">
              <w:rPr>
                <w:rFonts w:eastAsia="Times New Roman"/>
                <w:b/>
                <w:sz w:val="20"/>
                <w:szCs w:val="24"/>
                <w:lang w:val="en-GB" w:eastAsia="en-ZA"/>
              </w:rPr>
              <w:t>S-121</w:t>
            </w:r>
            <w:r w:rsidRPr="002D6E2C">
              <w:rPr>
                <w:rFonts w:eastAsia="Times New Roman"/>
                <w:sz w:val="20"/>
                <w:szCs w:val="24"/>
                <w:lang w:val="en-GB" w:eastAsia="en-ZA"/>
              </w:rPr>
              <w:t xml:space="preserve"> POS Auth Indicators- CRT Authorisation Data</w:t>
            </w:r>
          </w:p>
        </w:tc>
        <w:tc>
          <w:tcPr>
            <w:tcW w:w="0" w:type="auto"/>
            <w:shd w:val="clear" w:color="auto" w:fill="auto"/>
          </w:tcPr>
          <w:p w:rsidRPr="002D6E2C" w:rsidR="00D521C9" w:rsidP="00E92BA0" w:rsidRDefault="00D521C9" w14:paraId="383B4CCD" w14:textId="77777777">
            <w:pPr>
              <w:rPr>
                <w:rStyle w:val="Emphasis"/>
                <w:rFonts w:cs="Arial"/>
                <w:i w:val="0"/>
                <w:sz w:val="20"/>
                <w:szCs w:val="20"/>
              </w:rPr>
            </w:pPr>
            <w:r w:rsidRPr="002D6E2C">
              <w:rPr>
                <w:rStyle w:val="Emphasis"/>
                <w:rFonts w:cs="Arial"/>
                <w:i w:val="0"/>
                <w:sz w:val="20"/>
                <w:szCs w:val="20"/>
              </w:rPr>
              <w:t>X (23)</w:t>
            </w:r>
          </w:p>
        </w:tc>
        <w:tc>
          <w:tcPr>
            <w:tcW w:w="0" w:type="auto"/>
            <w:shd w:val="clear" w:color="auto" w:fill="auto"/>
          </w:tcPr>
          <w:p w:rsidRPr="002D6E2C" w:rsidR="00D521C9" w:rsidP="00E92BA0" w:rsidRDefault="00D521C9" w14:paraId="55FE1DAD" w14:textId="77777777">
            <w:pPr>
              <w:rPr>
                <w:rFonts w:eastAsia="Times New Roman"/>
                <w:iCs/>
                <w:sz w:val="20"/>
                <w:szCs w:val="20"/>
                <w:lang w:val="en-GB" w:eastAsia="en-ZA"/>
              </w:rPr>
            </w:pPr>
          </w:p>
        </w:tc>
      </w:tr>
      <w:tr w:rsidRPr="006B3A03" w:rsidR="00D521C9" w:rsidTr="00C54903" w14:paraId="25674F95" w14:textId="77777777">
        <w:tc>
          <w:tcPr>
            <w:tcW w:w="0" w:type="auto"/>
            <w:shd w:val="clear" w:color="auto" w:fill="auto"/>
          </w:tcPr>
          <w:p w:rsidRPr="002D6E2C" w:rsidR="00D521C9" w:rsidP="00E92BA0" w:rsidRDefault="00D521C9" w14:paraId="7F3825F5" w14:textId="77777777">
            <w:pPr>
              <w:rPr>
                <w:rFonts w:eastAsia="Times New Roman"/>
                <w:sz w:val="20"/>
                <w:szCs w:val="24"/>
                <w:lang w:val="en-GB" w:eastAsia="en-ZA"/>
              </w:rPr>
            </w:pPr>
            <w:r w:rsidRPr="002D6E2C">
              <w:rPr>
                <w:rFonts w:eastAsia="Times New Roman"/>
                <w:b/>
                <w:sz w:val="20"/>
                <w:szCs w:val="24"/>
                <w:lang w:val="en-GB" w:eastAsia="en-ZA"/>
              </w:rPr>
              <w:t>S-123</w:t>
            </w:r>
            <w:r w:rsidRPr="002D6E2C">
              <w:rPr>
                <w:rFonts w:eastAsia="Times New Roman"/>
                <w:sz w:val="20"/>
                <w:szCs w:val="24"/>
                <w:lang w:val="en-GB" w:eastAsia="en-ZA"/>
              </w:rPr>
              <w:t xml:space="preserve"> POS Invoice Data</w:t>
            </w:r>
          </w:p>
        </w:tc>
        <w:tc>
          <w:tcPr>
            <w:tcW w:w="0" w:type="auto"/>
            <w:shd w:val="clear" w:color="auto" w:fill="auto"/>
          </w:tcPr>
          <w:p w:rsidRPr="002D6E2C" w:rsidR="00D521C9" w:rsidP="00E92BA0" w:rsidRDefault="00D521C9" w14:paraId="28151626" w14:textId="77777777">
            <w:pPr>
              <w:rPr>
                <w:rStyle w:val="Emphasis"/>
                <w:rFonts w:cs="Arial"/>
                <w:i w:val="0"/>
                <w:sz w:val="20"/>
                <w:szCs w:val="20"/>
              </w:rPr>
            </w:pPr>
            <w:r w:rsidRPr="002D6E2C">
              <w:rPr>
                <w:rStyle w:val="Emphasis"/>
                <w:rFonts w:cs="Arial"/>
                <w:i w:val="0"/>
                <w:sz w:val="20"/>
                <w:szCs w:val="20"/>
              </w:rPr>
              <w:t>X (23)</w:t>
            </w:r>
          </w:p>
        </w:tc>
        <w:tc>
          <w:tcPr>
            <w:tcW w:w="0" w:type="auto"/>
            <w:shd w:val="clear" w:color="auto" w:fill="auto"/>
          </w:tcPr>
          <w:p w:rsidRPr="002D6E2C" w:rsidR="00D521C9" w:rsidP="00E92BA0" w:rsidRDefault="00D521C9" w14:paraId="4BFF8A3E" w14:textId="77777777">
            <w:pPr>
              <w:rPr>
                <w:rFonts w:eastAsia="Times New Roman"/>
                <w:iCs/>
                <w:sz w:val="20"/>
                <w:szCs w:val="20"/>
                <w:lang w:val="en-GB" w:eastAsia="en-ZA"/>
              </w:rPr>
            </w:pPr>
          </w:p>
        </w:tc>
      </w:tr>
      <w:tr w:rsidRPr="006B3A03" w:rsidR="00D521C9" w:rsidTr="00C54903" w14:paraId="185BA603" w14:textId="77777777">
        <w:tc>
          <w:tcPr>
            <w:tcW w:w="0" w:type="auto"/>
            <w:shd w:val="clear" w:color="auto" w:fill="auto"/>
          </w:tcPr>
          <w:p w:rsidRPr="002D6E2C" w:rsidR="00D521C9" w:rsidP="00E92BA0" w:rsidRDefault="00D521C9" w14:paraId="0764BF8E" w14:textId="77777777">
            <w:pPr>
              <w:rPr>
                <w:rFonts w:eastAsia="Times New Roman"/>
                <w:sz w:val="20"/>
                <w:szCs w:val="24"/>
                <w:lang w:val="en-GB" w:eastAsia="en-ZA"/>
              </w:rPr>
            </w:pPr>
            <w:r w:rsidRPr="002D6E2C">
              <w:rPr>
                <w:rFonts w:eastAsia="Times New Roman"/>
                <w:b/>
                <w:sz w:val="20"/>
                <w:szCs w:val="24"/>
                <w:lang w:val="en-GB" w:eastAsia="en-ZA"/>
              </w:rPr>
              <w:t>S-125</w:t>
            </w:r>
            <w:r w:rsidRPr="002D6E2C">
              <w:rPr>
                <w:rFonts w:eastAsia="Times New Roman"/>
                <w:sz w:val="20"/>
                <w:szCs w:val="24"/>
                <w:lang w:val="en-GB" w:eastAsia="en-ZA"/>
              </w:rPr>
              <w:t xml:space="preserve"> POS Settlement Data</w:t>
            </w:r>
          </w:p>
        </w:tc>
        <w:tc>
          <w:tcPr>
            <w:tcW w:w="0" w:type="auto"/>
            <w:shd w:val="clear" w:color="auto" w:fill="auto"/>
          </w:tcPr>
          <w:p w:rsidRPr="002D6E2C" w:rsidR="00D521C9" w:rsidP="00E92BA0" w:rsidRDefault="00D521C9" w14:paraId="3F155572" w14:textId="77777777">
            <w:pPr>
              <w:rPr>
                <w:rStyle w:val="Emphasis"/>
                <w:rFonts w:cs="Arial"/>
                <w:i w:val="0"/>
                <w:sz w:val="20"/>
                <w:szCs w:val="20"/>
              </w:rPr>
            </w:pPr>
            <w:r w:rsidRPr="002D6E2C">
              <w:rPr>
                <w:rStyle w:val="Emphasis"/>
                <w:rFonts w:cs="Arial"/>
                <w:i w:val="0"/>
                <w:sz w:val="20"/>
                <w:szCs w:val="20"/>
              </w:rPr>
              <w:t>X (15)</w:t>
            </w:r>
          </w:p>
        </w:tc>
        <w:tc>
          <w:tcPr>
            <w:tcW w:w="0" w:type="auto"/>
            <w:shd w:val="clear" w:color="auto" w:fill="auto"/>
          </w:tcPr>
          <w:p w:rsidRPr="002D6E2C" w:rsidR="00D521C9" w:rsidP="00E92BA0" w:rsidRDefault="00D521C9" w14:paraId="307BCC5C" w14:textId="77777777">
            <w:pPr>
              <w:rPr>
                <w:rFonts w:eastAsia="Times New Roman"/>
                <w:iCs/>
                <w:sz w:val="20"/>
                <w:szCs w:val="20"/>
                <w:lang w:val="en-GB" w:eastAsia="en-ZA"/>
              </w:rPr>
            </w:pPr>
          </w:p>
        </w:tc>
      </w:tr>
      <w:tr w:rsidRPr="006B3A03" w:rsidR="00D521C9" w:rsidTr="00C54903" w14:paraId="53B2F17A" w14:textId="77777777">
        <w:tc>
          <w:tcPr>
            <w:tcW w:w="0" w:type="auto"/>
            <w:shd w:val="clear" w:color="auto" w:fill="auto"/>
          </w:tcPr>
          <w:p w:rsidRPr="002D6E2C" w:rsidR="00D521C9" w:rsidP="00E92BA0" w:rsidRDefault="00D521C9" w14:paraId="0EFC8A99" w14:textId="77777777">
            <w:pPr>
              <w:rPr>
                <w:rFonts w:eastAsia="Times New Roman"/>
                <w:sz w:val="20"/>
                <w:szCs w:val="24"/>
                <w:lang w:val="en-GB" w:eastAsia="en-ZA"/>
              </w:rPr>
            </w:pPr>
            <w:r w:rsidRPr="002D6E2C">
              <w:rPr>
                <w:rFonts w:eastAsia="Times New Roman"/>
                <w:b/>
                <w:sz w:val="20"/>
                <w:szCs w:val="24"/>
                <w:lang w:val="en-GB" w:eastAsia="en-ZA"/>
              </w:rPr>
              <w:t>S-126</w:t>
            </w:r>
            <w:r w:rsidRPr="002D6E2C">
              <w:rPr>
                <w:rFonts w:eastAsia="Times New Roman"/>
                <w:sz w:val="20"/>
                <w:szCs w:val="24"/>
                <w:lang w:val="en-GB" w:eastAsia="en-ZA"/>
              </w:rPr>
              <w:t xml:space="preserve"> POS Pre-Auth and Chargeback Data</w:t>
            </w:r>
          </w:p>
        </w:tc>
        <w:tc>
          <w:tcPr>
            <w:tcW w:w="0" w:type="auto"/>
            <w:shd w:val="clear" w:color="auto" w:fill="auto"/>
          </w:tcPr>
          <w:p w:rsidRPr="002D6E2C" w:rsidR="00D521C9" w:rsidP="00E92BA0" w:rsidRDefault="00D521C9" w14:paraId="095DCA54" w14:textId="77777777">
            <w:pPr>
              <w:rPr>
                <w:rStyle w:val="Emphasis"/>
                <w:rFonts w:cs="Arial"/>
                <w:i w:val="0"/>
                <w:sz w:val="20"/>
                <w:szCs w:val="20"/>
              </w:rPr>
            </w:pPr>
            <w:r w:rsidRPr="002D6E2C">
              <w:rPr>
                <w:rStyle w:val="Emphasis"/>
                <w:rFonts w:cs="Arial"/>
                <w:i w:val="0"/>
                <w:sz w:val="20"/>
                <w:szCs w:val="20"/>
              </w:rPr>
              <w:t>9 (02)</w:t>
            </w:r>
          </w:p>
          <w:p w:rsidRPr="002D6E2C" w:rsidR="00D521C9" w:rsidP="00E92BA0" w:rsidRDefault="00D521C9" w14:paraId="6E27BB93" w14:textId="77777777">
            <w:pPr>
              <w:rPr>
                <w:rStyle w:val="Emphasis"/>
                <w:rFonts w:cs="Arial"/>
                <w:i w:val="0"/>
                <w:sz w:val="20"/>
                <w:szCs w:val="20"/>
              </w:rPr>
            </w:pPr>
            <w:r w:rsidRPr="002D6E2C">
              <w:rPr>
                <w:rStyle w:val="Emphasis"/>
                <w:rFonts w:cs="Arial"/>
                <w:i w:val="0"/>
                <w:sz w:val="20"/>
                <w:szCs w:val="20"/>
              </w:rPr>
              <w:t>X (03)</w:t>
            </w:r>
          </w:p>
        </w:tc>
        <w:tc>
          <w:tcPr>
            <w:tcW w:w="0" w:type="auto"/>
            <w:shd w:val="clear" w:color="auto" w:fill="auto"/>
          </w:tcPr>
          <w:p w:rsidRPr="002D6E2C" w:rsidR="00D521C9" w:rsidP="00E92BA0" w:rsidRDefault="00D521C9" w14:paraId="0553E60D" w14:textId="77777777">
            <w:pPr>
              <w:rPr>
                <w:sz w:val="20"/>
                <w:szCs w:val="20"/>
              </w:rPr>
            </w:pPr>
            <w:r w:rsidRPr="002D6E2C">
              <w:rPr>
                <w:sz w:val="20"/>
                <w:szCs w:val="20"/>
              </w:rPr>
              <w:t>1 – 2     Length (Must contain 3)</w:t>
            </w:r>
          </w:p>
          <w:p w:rsidRPr="002D6E2C" w:rsidR="00D521C9" w:rsidP="00E92BA0" w:rsidRDefault="00D521C9" w14:paraId="7EAD26B5" w14:textId="77777777">
            <w:r w:rsidRPr="002D6E2C">
              <w:rPr>
                <w:sz w:val="20"/>
                <w:szCs w:val="20"/>
              </w:rPr>
              <w:t>3 – 6     Unspecified</w:t>
            </w:r>
            <w:r w:rsidRPr="002D6E2C">
              <w:t xml:space="preserve"> </w:t>
            </w:r>
          </w:p>
        </w:tc>
      </w:tr>
      <w:tr w:rsidRPr="006B3A03" w:rsidR="00D521C9" w:rsidTr="00C54903" w14:paraId="62665177" w14:textId="77777777">
        <w:tc>
          <w:tcPr>
            <w:tcW w:w="0" w:type="auto"/>
            <w:shd w:val="clear" w:color="auto" w:fill="auto"/>
          </w:tcPr>
          <w:p w:rsidRPr="002D6E2C" w:rsidR="00D521C9" w:rsidP="00E92BA0" w:rsidRDefault="00D521C9" w14:paraId="12E6BBC0" w14:textId="77777777">
            <w:pPr>
              <w:rPr>
                <w:rStyle w:val="Emphasis"/>
                <w:rFonts w:cs="Arial"/>
                <w:i w:val="0"/>
                <w:sz w:val="20"/>
                <w:szCs w:val="20"/>
              </w:rPr>
            </w:pPr>
          </w:p>
        </w:tc>
        <w:tc>
          <w:tcPr>
            <w:tcW w:w="0" w:type="auto"/>
            <w:shd w:val="clear" w:color="auto" w:fill="auto"/>
          </w:tcPr>
          <w:p w:rsidRPr="002D6E2C" w:rsidR="00D521C9" w:rsidP="00E92BA0" w:rsidRDefault="00D521C9" w14:paraId="38BD73D7" w14:textId="77777777">
            <w:pPr>
              <w:rPr>
                <w:rStyle w:val="Emphasis"/>
                <w:rFonts w:cs="Arial"/>
                <w:i w:val="0"/>
                <w:sz w:val="20"/>
                <w:szCs w:val="20"/>
              </w:rPr>
            </w:pPr>
          </w:p>
        </w:tc>
        <w:tc>
          <w:tcPr>
            <w:tcW w:w="0" w:type="auto"/>
            <w:shd w:val="clear" w:color="auto" w:fill="auto"/>
          </w:tcPr>
          <w:p w:rsidRPr="002D6E2C" w:rsidR="00D521C9" w:rsidP="00E92BA0" w:rsidRDefault="00D521C9" w14:paraId="5711D6B2" w14:textId="77777777">
            <w:pPr>
              <w:rPr>
                <w:rFonts w:eastAsia="Times New Roman"/>
                <w:iCs/>
                <w:sz w:val="20"/>
                <w:szCs w:val="20"/>
                <w:lang w:val="en-GB" w:eastAsia="en-ZA"/>
              </w:rPr>
            </w:pPr>
          </w:p>
        </w:tc>
      </w:tr>
    </w:tbl>
    <w:p w:rsidRPr="002D6E2C" w:rsidR="00D521C9" w:rsidP="00E92BA0" w:rsidRDefault="00D521C9" w14:paraId="0A50242A" w14:textId="77777777">
      <w:pPr>
        <w:rPr>
          <w:rStyle w:val="Emphasis"/>
        </w:rPr>
      </w:pPr>
    </w:p>
    <w:p w:rsidR="00FD63AC" w:rsidP="00E92BA0" w:rsidRDefault="00FD63AC" w14:paraId="3F88223E" w14:textId="77777777">
      <w:pPr>
        <w:rPr>
          <w:rFonts w:eastAsia="Times New Roman"/>
          <w:b/>
          <w:bCs/>
          <w:color w:val="365F91"/>
          <w:sz w:val="24"/>
          <w:szCs w:val="28"/>
        </w:rPr>
      </w:pPr>
      <w:bookmarkStart w:name="_Toc435584384" w:id="2826"/>
      <w:r>
        <w:rPr>
          <w:sz w:val="24"/>
        </w:rPr>
        <w:br w:type="page"/>
      </w:r>
    </w:p>
    <w:p w:rsidRPr="002D6E2C" w:rsidR="00D521C9" w:rsidP="00E92BA0" w:rsidRDefault="00D521C9" w14:paraId="64968D32" w14:textId="77777777">
      <w:pPr>
        <w:pStyle w:val="Heading10"/>
        <w:numPr>
          <w:ilvl w:val="0"/>
          <w:numId w:val="1"/>
        </w:numPr>
        <w:spacing w:before="0"/>
        <w:ind w:left="0" w:firstLine="0"/>
        <w:rPr>
          <w:rFonts w:ascii="Calibri" w:hAnsi="Calibri"/>
          <w:sz w:val="24"/>
        </w:rPr>
      </w:pPr>
      <w:bookmarkStart w:name="_Toc536096817" w:id="2827"/>
      <w:r w:rsidRPr="002D6E2C">
        <w:rPr>
          <w:rFonts w:ascii="Calibri" w:hAnsi="Calibri"/>
          <w:sz w:val="24"/>
        </w:rPr>
        <w:t xml:space="preserve">ISO20022 </w:t>
      </w:r>
      <w:r w:rsidR="006A7A62">
        <w:rPr>
          <w:rFonts w:ascii="Calibri" w:hAnsi="Calibri"/>
          <w:sz w:val="24"/>
        </w:rPr>
        <w:t xml:space="preserve">Mandate </w:t>
      </w:r>
      <w:r w:rsidRPr="002D6E2C">
        <w:rPr>
          <w:rFonts w:ascii="Calibri" w:hAnsi="Calibri"/>
          <w:sz w:val="24"/>
        </w:rPr>
        <w:t>Message Templates</w:t>
      </w:r>
      <w:bookmarkEnd w:id="2826"/>
      <w:bookmarkEnd w:id="2827"/>
    </w:p>
    <w:p w:rsidR="00176547" w:rsidP="00E92BA0" w:rsidRDefault="00176547" w14:paraId="7EB3ADD9" w14:textId="77777777"/>
    <w:p w:rsidRPr="00176547" w:rsidR="00176547" w:rsidP="00E92BA0" w:rsidRDefault="00176547" w14:paraId="4E21533E" w14:textId="77777777">
      <w:pPr>
        <w:rPr>
          <w:b/>
        </w:rPr>
      </w:pPr>
      <w:r w:rsidRPr="00176547">
        <w:rPr>
          <w:b/>
        </w:rPr>
        <w:t>Rules</w:t>
      </w:r>
    </w:p>
    <w:p w:rsidRPr="00FB4EB7" w:rsidR="00176547" w:rsidP="002C2973" w:rsidRDefault="00176547" w14:paraId="6F8363A3" w14:textId="77777777">
      <w:pPr>
        <w:pStyle w:val="ListParagraph"/>
        <w:numPr>
          <w:ilvl w:val="0"/>
          <w:numId w:val="42"/>
        </w:numPr>
        <w:ind w:left="0" w:firstLine="0"/>
      </w:pPr>
      <w:r w:rsidRPr="00FB4EB7">
        <w:t>The date in the Message Identification must be the processing date.</w:t>
      </w:r>
    </w:p>
    <w:p w:rsidRPr="00FB4EB7" w:rsidR="00176547" w:rsidP="002C2973" w:rsidRDefault="00176547" w14:paraId="1E92568F" w14:textId="77777777">
      <w:pPr>
        <w:pStyle w:val="ListParagraph"/>
        <w:numPr>
          <w:ilvl w:val="0"/>
          <w:numId w:val="42"/>
        </w:numPr>
        <w:ind w:left="0" w:firstLine="0"/>
      </w:pPr>
      <w:r w:rsidRPr="00FB4EB7">
        <w:t>The File Number in the Message Identification must be incremented by 1 for each new message for the service from that originator.</w:t>
      </w:r>
    </w:p>
    <w:p w:rsidRPr="00FB4EB7" w:rsidR="00176547" w:rsidP="002C2973" w:rsidRDefault="00176547" w14:paraId="6F0F669E" w14:textId="77777777">
      <w:pPr>
        <w:pStyle w:val="ListParagraph"/>
        <w:numPr>
          <w:ilvl w:val="0"/>
          <w:numId w:val="42"/>
        </w:numPr>
        <w:ind w:left="0" w:firstLine="0"/>
      </w:pPr>
      <w:r w:rsidRPr="00FB4EB7">
        <w:t>The File Number must start from 1 every day after cut over (24H00)</w:t>
      </w:r>
    </w:p>
    <w:p w:rsidR="006E232B" w:rsidP="002C2973" w:rsidRDefault="006E232B" w14:paraId="3CE09DDB" w14:textId="77777777">
      <w:pPr>
        <w:pStyle w:val="ListParagraph"/>
        <w:numPr>
          <w:ilvl w:val="0"/>
          <w:numId w:val="42"/>
        </w:numPr>
        <w:ind w:left="0" w:firstLine="0"/>
      </w:pPr>
      <w:r>
        <w:t xml:space="preserve">Numeric fields </w:t>
      </w:r>
      <w:r w:rsidR="003D2CCF">
        <w:t>must not have</w:t>
      </w:r>
      <w:r>
        <w:t xml:space="preserve"> leading zeros</w:t>
      </w:r>
    </w:p>
    <w:p w:rsidR="006E232B" w:rsidP="002C2973" w:rsidRDefault="006E232B" w14:paraId="1014A81D" w14:textId="77777777">
      <w:pPr>
        <w:pStyle w:val="ListParagraph"/>
        <w:numPr>
          <w:ilvl w:val="0"/>
          <w:numId w:val="42"/>
        </w:numPr>
        <w:ind w:left="0" w:firstLine="0"/>
      </w:pPr>
      <w:r>
        <w:t>Amounts must contain</w:t>
      </w:r>
      <w:r w:rsidR="00EB3B66">
        <w:t xml:space="preserve"> the</w:t>
      </w:r>
      <w:r>
        <w:t xml:space="preserve"> decimal value</w:t>
      </w:r>
    </w:p>
    <w:p w:rsidR="00054819" w:rsidP="002C2973" w:rsidRDefault="006E232B" w14:paraId="038213F1" w14:textId="77777777">
      <w:pPr>
        <w:pStyle w:val="ListParagraph"/>
        <w:numPr>
          <w:ilvl w:val="0"/>
          <w:numId w:val="42"/>
        </w:numPr>
        <w:ind w:left="0" w:firstLine="0"/>
      </w:pPr>
      <w:r>
        <w:t xml:space="preserve">All mandatory fields </w:t>
      </w:r>
      <w:r w:rsidR="005F59E2">
        <w:t>must be</w:t>
      </w:r>
      <w:r>
        <w:t xml:space="preserve"> populated</w:t>
      </w:r>
      <w:r w:rsidR="005F59E2">
        <w:t xml:space="preserve"> (not spaces or zeros)</w:t>
      </w:r>
    </w:p>
    <w:p w:rsidR="00EB3B66" w:rsidP="002C2973" w:rsidRDefault="00EB3B66" w14:paraId="3043A8E4" w14:textId="77777777">
      <w:pPr>
        <w:pStyle w:val="ListParagraph"/>
        <w:numPr>
          <w:ilvl w:val="0"/>
          <w:numId w:val="42"/>
        </w:numPr>
        <w:ind w:left="0" w:firstLine="0"/>
      </w:pPr>
      <w:r>
        <w:t xml:space="preserve">No spaces will be allowed before or after data populated in tags - spaces may be contained within the data. </w:t>
      </w:r>
      <w:r w:rsidR="00503184">
        <w:t>e.g.</w:t>
      </w:r>
      <w:r>
        <w:t xml:space="preserve">: “po__li__ce” </w:t>
      </w:r>
    </w:p>
    <w:p w:rsidRPr="00DA75EA" w:rsidR="00DA75EA" w:rsidP="002C2973" w:rsidRDefault="00DA75EA" w14:paraId="4AF8A44B" w14:textId="77777777">
      <w:pPr>
        <w:pStyle w:val="ListParagraph"/>
        <w:numPr>
          <w:ilvl w:val="0"/>
          <w:numId w:val="42"/>
        </w:numPr>
      </w:pPr>
      <w:r>
        <w:t xml:space="preserve">If field defined as “Text” contains numbers, all leading zeros must be removed. </w:t>
      </w:r>
      <w:r w:rsidRPr="00DA75EA">
        <w:t>Defined values for attributes are not to be adjusted.</w:t>
      </w:r>
    </w:p>
    <w:p w:rsidRPr="00F55B98" w:rsidR="00836545" w:rsidP="002C2973" w:rsidRDefault="00836545" w14:paraId="2686A775" w14:textId="25CE7870">
      <w:pPr>
        <w:pStyle w:val="ListParagraph"/>
        <w:numPr>
          <w:ilvl w:val="0"/>
          <w:numId w:val="42"/>
        </w:numPr>
        <w:ind w:left="0" w:firstLine="0"/>
      </w:pPr>
      <w:r>
        <w:t xml:space="preserve">For batch files, </w:t>
      </w:r>
      <w:r w:rsidR="00D23F65">
        <w:t>where t</w:t>
      </w:r>
      <w:r>
        <w:rPr>
          <w:rFonts w:cs="Tahoma"/>
          <w:color w:val="000000"/>
          <w:shd w:val="clear" w:color="auto" w:fill="FFFFFF"/>
        </w:rPr>
        <w:t>he</w:t>
      </w:r>
      <w:r w:rsidRPr="007C625B">
        <w:rPr>
          <w:rFonts w:cs="Tahoma"/>
          <w:color w:val="000000"/>
          <w:shd w:val="clear" w:color="auto" w:fill="FFFFFF"/>
        </w:rPr>
        <w:t xml:space="preserve"> Institution Iden</w:t>
      </w:r>
      <w:r>
        <w:rPr>
          <w:rFonts w:cs="Tahoma"/>
          <w:color w:val="000000"/>
          <w:shd w:val="clear" w:color="auto" w:fill="FFFFFF"/>
        </w:rPr>
        <w:t>tifier in the Message Identification</w:t>
      </w:r>
      <w:r w:rsidRPr="007C625B">
        <w:rPr>
          <w:rFonts w:cs="Tahoma"/>
          <w:color w:val="000000"/>
          <w:shd w:val="clear" w:color="auto" w:fill="FFFFFF"/>
        </w:rPr>
        <w:t xml:space="preserve"> &lt;MsgId&gt; </w:t>
      </w:r>
      <w:r>
        <w:rPr>
          <w:rFonts w:cs="Tahoma"/>
          <w:color w:val="000000"/>
          <w:shd w:val="clear" w:color="auto" w:fill="FFFFFF"/>
        </w:rPr>
        <w:t xml:space="preserve"> or Assignment Identification </w:t>
      </w:r>
      <w:r w:rsidRPr="00F0135A">
        <w:rPr>
          <w:rFonts w:cs="Tahoma"/>
          <w:color w:val="000000"/>
          <w:shd w:val="clear" w:color="auto" w:fill="FFFFFF"/>
        </w:rPr>
        <w:t>&lt;Id&gt;</w:t>
      </w:r>
      <w:r w:rsidRPr="00F0135A" w:rsidR="00D23F65">
        <w:rPr>
          <w:rFonts w:cs="Tahoma"/>
          <w:color w:val="000000"/>
          <w:shd w:val="clear" w:color="auto" w:fill="FFFFFF"/>
        </w:rPr>
        <w:t xml:space="preserve"> indicates it must be populated with the sender’s details, it</w:t>
      </w:r>
      <w:r>
        <w:rPr>
          <w:rFonts w:cs="Tahoma"/>
          <w:color w:val="000000"/>
          <w:shd w:val="clear" w:color="auto" w:fill="FFFFFF"/>
        </w:rPr>
        <w:t xml:space="preserve"> must </w:t>
      </w:r>
      <w:r w:rsidRPr="007C625B">
        <w:rPr>
          <w:rFonts w:cs="Tahoma"/>
          <w:color w:val="000000"/>
          <w:shd w:val="clear" w:color="auto" w:fill="FFFFFF"/>
        </w:rPr>
        <w:t>contain the</w:t>
      </w:r>
      <w:r>
        <w:rPr>
          <w:rFonts w:cs="Tahoma"/>
          <w:color w:val="000000"/>
          <w:shd w:val="clear" w:color="auto" w:fill="FFFFFF"/>
        </w:rPr>
        <w:t xml:space="preserve"> identifier of the</w:t>
      </w:r>
      <w:r w:rsidRPr="007C625B">
        <w:rPr>
          <w:rFonts w:cs="Tahoma"/>
          <w:color w:val="000000"/>
          <w:shd w:val="clear" w:color="auto" w:fill="FFFFFF"/>
        </w:rPr>
        <w:t xml:space="preserve"> institution sending the message on input to BankservAfrica, and </w:t>
      </w:r>
      <w:r>
        <w:rPr>
          <w:rFonts w:cs="Tahoma"/>
          <w:color w:val="000000"/>
          <w:shd w:val="clear" w:color="auto" w:fill="FFFFFF"/>
        </w:rPr>
        <w:t xml:space="preserve">must </w:t>
      </w:r>
      <w:r w:rsidRPr="007C625B">
        <w:rPr>
          <w:rFonts w:cs="Tahoma"/>
          <w:color w:val="000000"/>
          <w:shd w:val="clear" w:color="auto" w:fill="FFFFFF"/>
        </w:rPr>
        <w:t xml:space="preserve">contain the </w:t>
      </w:r>
      <w:r>
        <w:rPr>
          <w:rFonts w:cs="Tahoma"/>
          <w:color w:val="000000"/>
          <w:shd w:val="clear" w:color="auto" w:fill="FFFFFF"/>
        </w:rPr>
        <w:t xml:space="preserve">identifier of the </w:t>
      </w:r>
      <w:r w:rsidRPr="007C625B">
        <w:rPr>
          <w:rFonts w:cs="Tahoma"/>
          <w:color w:val="000000"/>
          <w:shd w:val="clear" w:color="auto" w:fill="FFFFFF"/>
        </w:rPr>
        <w:t>institution receiv</w:t>
      </w:r>
      <w:r w:rsidR="00D23F65">
        <w:rPr>
          <w:rFonts w:cs="Tahoma"/>
          <w:color w:val="000000"/>
          <w:shd w:val="clear" w:color="auto" w:fill="FFFFFF"/>
        </w:rPr>
        <w:t>ing</w:t>
      </w:r>
      <w:r w:rsidRPr="007C625B">
        <w:rPr>
          <w:rFonts w:cs="Tahoma"/>
          <w:color w:val="000000"/>
          <w:shd w:val="clear" w:color="auto" w:fill="FFFFFF"/>
        </w:rPr>
        <w:t xml:space="preserve"> the message on output from BankservAfrica</w:t>
      </w:r>
    </w:p>
    <w:p w:rsidRPr="009C7358" w:rsidR="00FD364E" w:rsidP="002C2973" w:rsidRDefault="00FD364E" w14:paraId="5CDA2D7B" w14:textId="7793FA11">
      <w:pPr>
        <w:pStyle w:val="ListParagraph"/>
        <w:numPr>
          <w:ilvl w:val="0"/>
          <w:numId w:val="42"/>
        </w:numPr>
        <w:rPr>
          <w:rFonts w:cs="Tahoma"/>
          <w:shd w:val="clear" w:color="auto" w:fill="FFFFFF"/>
        </w:rPr>
      </w:pPr>
      <w:r w:rsidRPr="000B3039">
        <w:t xml:space="preserve">&lt;MsgId&gt; &amp; </w:t>
      </w:r>
      <w:r>
        <w:t xml:space="preserve">&lt;OrgnlMsgId&gt; tags must be populated in the pattern </w:t>
      </w:r>
      <w:r w:rsidRPr="002D6E2C">
        <w:t>ACH ID/ID of the service/</w:t>
      </w:r>
      <w:r>
        <w:t>I</w:t>
      </w:r>
      <w:r w:rsidRPr="002D6E2C">
        <w:t>nstitution identifier of sender/Creation Date/</w:t>
      </w:r>
      <w:r>
        <w:t>File Number</w:t>
      </w:r>
    </w:p>
    <w:p w:rsidRPr="00FD364E" w:rsidR="009C7358" w:rsidP="002C2973" w:rsidRDefault="009C7358" w14:paraId="02ED4355" w14:textId="20F9C7B7">
      <w:pPr>
        <w:pStyle w:val="ListParagraph"/>
        <w:numPr>
          <w:ilvl w:val="0"/>
          <w:numId w:val="42"/>
        </w:numPr>
        <w:rPr>
          <w:rFonts w:cs="Tahoma"/>
          <w:shd w:val="clear" w:color="auto" w:fill="FFFFFF"/>
        </w:rPr>
      </w:pPr>
      <w:r>
        <w:t>For all optional message elements where data was not provided or conditional message elements which did not require that data is populated, in this case the relevant XML tag must be omitted from the message.</w:t>
      </w:r>
    </w:p>
    <w:p w:rsidRPr="00F0135A" w:rsidR="00FD364E" w:rsidP="00F55B98" w:rsidRDefault="00FD364E" w14:paraId="7CEF2026" w14:textId="77777777">
      <w:pPr>
        <w:pStyle w:val="ListParagraph"/>
        <w:ind w:left="0"/>
      </w:pPr>
    </w:p>
    <w:p w:rsidRPr="002D6E2C" w:rsidR="00D521C9" w:rsidP="00F0135A" w:rsidRDefault="00D521C9" w14:paraId="16D302C8" w14:textId="77777777">
      <w:pPr>
        <w:pStyle w:val="ListParagraph"/>
        <w:ind w:left="0"/>
      </w:pPr>
    </w:p>
    <w:p w:rsidR="00176547" w:rsidP="00E92BA0" w:rsidRDefault="00176547" w14:paraId="381E6CE0" w14:textId="77777777">
      <w:pPr>
        <w:rPr>
          <w:b/>
          <w:color w:val="4F81BD"/>
        </w:rPr>
      </w:pPr>
      <w:bookmarkStart w:name="_Toc435584385" w:id="2828"/>
      <w:r>
        <w:rPr>
          <w:color w:val="4F81BD"/>
        </w:rPr>
        <w:br w:type="page"/>
      </w:r>
    </w:p>
    <w:p w:rsidRPr="002D6E2C" w:rsidR="00D521C9" w:rsidP="002C2973" w:rsidRDefault="00D521C9" w14:paraId="0243AC63" w14:textId="5104528D">
      <w:pPr>
        <w:pStyle w:val="Heading2"/>
        <w:numPr>
          <w:ilvl w:val="1"/>
          <w:numId w:val="52"/>
        </w:numPr>
        <w:spacing w:before="0" w:after="0" w:line="240" w:lineRule="auto"/>
        <w:ind w:left="0" w:firstLine="0"/>
        <w:outlineLvl w:val="1"/>
        <w:rPr>
          <w:rFonts w:ascii="Calibri" w:hAnsi="Calibri"/>
          <w:color w:val="4F81BD"/>
          <w:sz w:val="22"/>
          <w:szCs w:val="22"/>
          <w:lang w:val="en-ZA"/>
        </w:rPr>
      </w:pPr>
      <w:bookmarkStart w:name="_Toc536096818" w:id="2829"/>
      <w:r w:rsidRPr="002D6E2C">
        <w:rPr>
          <w:rFonts w:ascii="Calibri" w:hAnsi="Calibri"/>
          <w:color w:val="4F81BD"/>
          <w:sz w:val="22"/>
          <w:szCs w:val="22"/>
          <w:lang w:val="en-ZA"/>
        </w:rPr>
        <w:t>Mandate Initiation Request &lt;pain.009&gt;</w:t>
      </w:r>
      <w:bookmarkEnd w:id="2819"/>
      <w:bookmarkEnd w:id="2828"/>
      <w:bookmarkEnd w:id="2829"/>
    </w:p>
    <w:p w:rsidRPr="002D6E2C" w:rsidR="00D521C9" w:rsidP="00E92BA0" w:rsidRDefault="00D521C9" w14:paraId="793911BA" w14:textId="2DDFDE64">
      <w:pPr>
        <w:pStyle w:val="Body2"/>
        <w:ind w:left="0"/>
        <w:rPr>
          <w:rFonts w:ascii="Calibri" w:hAnsi="Calibri" w:cs="Arial"/>
          <w:b/>
          <w:lang w:val="en-ZA"/>
        </w:rPr>
      </w:pPr>
    </w:p>
    <w:p w:rsidRPr="002D6E2C" w:rsidR="00D521C9" w:rsidP="00E92BA0" w:rsidRDefault="00D521C9" w14:paraId="1D69FC85" w14:textId="00635CC7">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D521C9" w:rsidP="00E92BA0" w:rsidRDefault="00D521C9" w14:paraId="06092CBF" w14:textId="7EEAE57A">
      <w:r w:rsidRPr="002D6E2C">
        <w:t>The Mandate Initiation Request message is sent by the initiator of the request to his bank. The initiator may be the Creditor or the Creditor Bank.</w:t>
      </w:r>
    </w:p>
    <w:p w:rsidRPr="002D6E2C" w:rsidR="00D521C9" w:rsidP="00E92BA0" w:rsidRDefault="00D521C9" w14:paraId="2906583B" w14:textId="06AA09DF">
      <w:r w:rsidRPr="002D6E2C">
        <w:t xml:space="preserve">If authentication is required of the Debtor Bank, the message element Local Instrument must contain the appropriate value. </w:t>
      </w:r>
    </w:p>
    <w:p w:rsidR="00D521C9" w:rsidP="00E92BA0" w:rsidRDefault="00D521C9" w14:paraId="737395CA" w14:textId="4449625D"/>
    <w:p w:rsidRPr="003741BA" w:rsidR="00176547" w:rsidP="00E92BA0" w:rsidRDefault="00176547" w14:paraId="344655BA" w14:textId="4E4F6605">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176547" w:rsidP="00E92BA0" w:rsidRDefault="00176547" w14:paraId="0953976A" w14:textId="5709BEA8">
      <w:pPr>
        <w:pStyle w:val="Body2"/>
        <w:ind w:left="0"/>
        <w:rPr>
          <w:rFonts w:ascii="Calibri" w:hAnsi="Calibri" w:cs="Arial"/>
          <w:sz w:val="22"/>
          <w:szCs w:val="22"/>
          <w:lang w:val="en-ZA"/>
        </w:rPr>
      </w:pPr>
      <w:r>
        <w:rPr>
          <w:rFonts w:ascii="Calibri" w:hAnsi="Calibri" w:cs="Arial"/>
          <w:sz w:val="22"/>
          <w:szCs w:val="22"/>
          <w:lang w:val="en-ZA"/>
        </w:rPr>
        <w:t>This Mandate Initiation Request is used for the service codes of:</w:t>
      </w:r>
    </w:p>
    <w:p w:rsidR="00176547" w:rsidP="002C2973" w:rsidRDefault="00176547" w14:paraId="66E484FD" w14:textId="2BE42200">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Real Time</w:t>
      </w:r>
    </w:p>
    <w:p w:rsidR="00176547" w:rsidP="002C2973" w:rsidRDefault="00176547" w14:paraId="67CEC2B0" w14:textId="69F93436">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MANIN</w:t>
      </w:r>
    </w:p>
    <w:p w:rsidR="00176547" w:rsidP="002C2973" w:rsidRDefault="00176547" w14:paraId="020FBF8B" w14:textId="1854F022">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Batch</w:t>
      </w:r>
    </w:p>
    <w:p w:rsidR="00176547" w:rsidP="002C2973" w:rsidRDefault="00176547" w14:paraId="3133F6A9" w14:textId="0D8D0D24">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MANIN</w:t>
      </w:r>
    </w:p>
    <w:p w:rsidRPr="00176547" w:rsidR="00176547" w:rsidP="002C2973" w:rsidRDefault="00176547" w14:paraId="318A8FF5" w14:textId="18275713">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MANOT</w:t>
      </w:r>
    </w:p>
    <w:p w:rsidRPr="002D6E2C" w:rsidR="00176547" w:rsidP="00E92BA0" w:rsidRDefault="00176547" w14:paraId="2BC17D53" w14:textId="38442595"/>
    <w:p w:rsidR="00D521C9" w:rsidP="00E92BA0" w:rsidRDefault="00D521C9" w14:paraId="38F1B265" w14:textId="442F27A8">
      <w:pPr>
        <w:rPr>
          <w:b/>
        </w:rPr>
      </w:pPr>
      <w:r w:rsidRPr="00BC32DE">
        <w:rPr>
          <w:b/>
        </w:rPr>
        <w:t>Processing Rules</w:t>
      </w:r>
    </w:p>
    <w:p w:rsidRPr="00BC32DE" w:rsidR="00D521C9" w:rsidP="00E92BA0" w:rsidRDefault="00D521C9" w14:paraId="2B558CFB" w14:textId="2DC02CA0">
      <w:r w:rsidRPr="00BC32DE">
        <w:t>Debtor Bank</w:t>
      </w:r>
      <w:r w:rsidR="006E232B">
        <w:t xml:space="preserve"> must perform</w:t>
      </w:r>
      <w:r w:rsidRPr="00BC32DE">
        <w:t xml:space="preserve"> duplicate transaction checking us</w:t>
      </w:r>
      <w:r w:rsidR="006E232B">
        <w:t>ing</w:t>
      </w:r>
      <w:r w:rsidRPr="00BC32DE">
        <w:t xml:space="preserve"> the following fields</w:t>
      </w:r>
      <w:r w:rsidR="006E232B">
        <w:t>:</w:t>
      </w:r>
      <w:r w:rsidRPr="00BC32DE">
        <w:t xml:space="preserve">  </w:t>
      </w:r>
    </w:p>
    <w:p w:rsidRPr="00BC32DE" w:rsidR="00D521C9" w:rsidP="002C2973" w:rsidRDefault="00D521C9" w14:paraId="0C0E4D2F" w14:textId="407CC77F">
      <w:pPr>
        <w:pStyle w:val="ListParagraph"/>
        <w:numPr>
          <w:ilvl w:val="0"/>
          <w:numId w:val="38"/>
        </w:numPr>
        <w:ind w:left="0" w:firstLine="0"/>
      </w:pPr>
      <w:r w:rsidRPr="00BC32DE">
        <w:t>Debtor Account Number</w:t>
      </w:r>
    </w:p>
    <w:p w:rsidRPr="00BC32DE" w:rsidR="00D521C9" w:rsidP="002C2973" w:rsidRDefault="00D521C9" w14:paraId="1BB3A8F1" w14:textId="0DFE3705">
      <w:pPr>
        <w:pStyle w:val="ListParagraph"/>
        <w:numPr>
          <w:ilvl w:val="0"/>
          <w:numId w:val="38"/>
        </w:numPr>
        <w:ind w:left="0" w:firstLine="0"/>
      </w:pPr>
      <w:r w:rsidRPr="00BC32DE">
        <w:t>Contract Reference Number</w:t>
      </w:r>
    </w:p>
    <w:p w:rsidR="00D521C9" w:rsidP="002C2973" w:rsidRDefault="00D521C9" w14:paraId="5664E71D" w14:textId="22FBDC84">
      <w:pPr>
        <w:pStyle w:val="ListParagraph"/>
        <w:numPr>
          <w:ilvl w:val="0"/>
          <w:numId w:val="38"/>
        </w:numPr>
        <w:ind w:left="0" w:firstLine="0"/>
      </w:pPr>
      <w:r w:rsidRPr="00BC32DE">
        <w:t>Creditor Abbreviated Name (Short name)</w:t>
      </w:r>
    </w:p>
    <w:p w:rsidR="00673266" w:rsidP="002C2973" w:rsidRDefault="00941921" w14:paraId="78031AE6" w14:textId="5563381D">
      <w:pPr>
        <w:pStyle w:val="ListParagraph"/>
        <w:numPr>
          <w:ilvl w:val="0"/>
          <w:numId w:val="38"/>
        </w:numPr>
        <w:ind w:left="0" w:firstLine="0"/>
      </w:pPr>
      <w:r>
        <w:t>Sequence Type</w:t>
      </w:r>
    </w:p>
    <w:p w:rsidRPr="00BC32DE" w:rsidR="00C463AA" w:rsidP="00F0135A" w:rsidRDefault="00C463AA" w14:paraId="2A2BE1D1" w14:textId="5A6C9FCD">
      <w:pPr>
        <w:pStyle w:val="ListParagraph"/>
        <w:ind w:left="0"/>
      </w:pPr>
    </w:p>
    <w:p w:rsidR="003B49E3" w:rsidP="00F0135A" w:rsidRDefault="003B49E3" w14:paraId="7082D6EE" w14:textId="18F54F20">
      <w:r w:rsidRPr="00CD2361">
        <w:t xml:space="preserve">Contact Details must exist </w:t>
      </w:r>
      <w:r>
        <w:t xml:space="preserve">at the Debtor Bank </w:t>
      </w:r>
      <w:r w:rsidRPr="00CD2361">
        <w:t>for all Mandate Requests with a Debtor Authentication Required</w:t>
      </w:r>
      <w:r>
        <w:t xml:space="preserve"> code of 0227, 0229 and 0230.</w:t>
      </w:r>
    </w:p>
    <w:p w:rsidR="00941921" w:rsidP="00F0135A" w:rsidRDefault="00941921" w14:paraId="667C57A7" w14:textId="15E937CD">
      <w:pPr>
        <w:pStyle w:val="ListParagraph"/>
        <w:ind w:left="0"/>
        <w:rPr>
          <w:rFonts w:cs="Arial"/>
          <w:b/>
        </w:rPr>
      </w:pPr>
    </w:p>
    <w:p w:rsidRPr="002D6E2C" w:rsidR="00D521C9" w:rsidP="00E92BA0" w:rsidRDefault="00D521C9" w14:paraId="4B3B90C9" w14:textId="2F0E6E4B">
      <w:pPr>
        <w:pStyle w:val="Body2"/>
        <w:ind w:left="0"/>
        <w:rPr>
          <w:rFonts w:ascii="Calibri" w:hAnsi="Calibri" w:cs="Arial"/>
          <w:b/>
          <w:sz w:val="22"/>
          <w:szCs w:val="22"/>
          <w:lang w:val="en-ZA"/>
        </w:rPr>
      </w:pPr>
      <w:r w:rsidRPr="002D6E2C">
        <w:rPr>
          <w:rFonts w:ascii="Calibri" w:hAnsi="Calibri" w:cs="Arial"/>
          <w:b/>
          <w:sz w:val="22"/>
          <w:szCs w:val="22"/>
          <w:lang w:val="en-ZA"/>
        </w:rPr>
        <w:t xml:space="preserve">Key – within the table the following abbreviations are used </w:t>
      </w:r>
    </w:p>
    <w:p w:rsidRPr="002D6E2C" w:rsidR="00D521C9" w:rsidP="002C2973" w:rsidRDefault="00D521C9" w14:paraId="472E572B" w14:textId="57A9FD46">
      <w:pPr>
        <w:pStyle w:val="Body2"/>
        <w:numPr>
          <w:ilvl w:val="0"/>
          <w:numId w:val="23"/>
        </w:numPr>
        <w:ind w:left="0" w:firstLine="0"/>
        <w:rPr>
          <w:rFonts w:ascii="Calibri" w:hAnsi="Calibri" w:cs="Arial"/>
          <w:b/>
          <w:sz w:val="22"/>
          <w:szCs w:val="22"/>
          <w:lang w:val="en-ZA"/>
        </w:rPr>
      </w:pPr>
      <w:r w:rsidRPr="002D6E2C">
        <w:rPr>
          <w:rFonts w:ascii="Calibri" w:hAnsi="Calibri" w:cs="Arial"/>
          <w:b/>
          <w:sz w:val="22"/>
          <w:szCs w:val="22"/>
          <w:lang w:val="en-ZA"/>
        </w:rPr>
        <w:t>M = Mandatory</w:t>
      </w:r>
    </w:p>
    <w:p w:rsidR="00D521C9" w:rsidP="002C2973" w:rsidRDefault="00D521C9" w14:paraId="57D2F8E4" w14:textId="0362CA39">
      <w:pPr>
        <w:pStyle w:val="Body2"/>
        <w:numPr>
          <w:ilvl w:val="0"/>
          <w:numId w:val="23"/>
        </w:numPr>
        <w:ind w:left="0" w:firstLine="0"/>
        <w:rPr>
          <w:rFonts w:ascii="Calibri" w:hAnsi="Calibri" w:cs="Arial"/>
          <w:b/>
          <w:sz w:val="22"/>
          <w:szCs w:val="22"/>
          <w:lang w:val="en-ZA"/>
        </w:rPr>
      </w:pPr>
      <w:r w:rsidRPr="002D6E2C">
        <w:rPr>
          <w:rFonts w:ascii="Calibri" w:hAnsi="Calibri" w:cs="Arial"/>
          <w:b/>
          <w:sz w:val="22"/>
          <w:szCs w:val="22"/>
          <w:lang w:val="en-ZA"/>
        </w:rPr>
        <w:t>O = Optional</w:t>
      </w:r>
    </w:p>
    <w:p w:rsidRPr="002D6E2C" w:rsidR="00D521C9" w:rsidP="002C2973" w:rsidRDefault="00D521C9" w14:paraId="53A32EB9" w14:textId="649B54CC">
      <w:pPr>
        <w:pStyle w:val="Body2"/>
        <w:numPr>
          <w:ilvl w:val="0"/>
          <w:numId w:val="23"/>
        </w:numPr>
        <w:ind w:left="0" w:firstLine="0"/>
        <w:rPr>
          <w:rFonts w:ascii="Calibri" w:hAnsi="Calibri" w:cs="Arial"/>
          <w:b/>
          <w:sz w:val="22"/>
          <w:szCs w:val="22"/>
          <w:lang w:val="en-ZA"/>
        </w:rPr>
      </w:pPr>
      <w:r>
        <w:rPr>
          <w:rFonts w:ascii="Calibri" w:hAnsi="Calibri" w:cs="Arial"/>
          <w:b/>
          <w:sz w:val="22"/>
          <w:szCs w:val="22"/>
          <w:lang w:val="en-ZA"/>
        </w:rPr>
        <w:t>C = Conditional</w:t>
      </w:r>
    </w:p>
    <w:p w:rsidRPr="002D6E2C" w:rsidR="00D521C9" w:rsidP="002C2973" w:rsidRDefault="00D521C9" w14:paraId="6D99D231" w14:textId="3C73F900">
      <w:pPr>
        <w:pStyle w:val="Heading2"/>
        <w:numPr>
          <w:ilvl w:val="1"/>
          <w:numId w:val="52"/>
        </w:numPr>
        <w:spacing w:before="0" w:after="0" w:line="240" w:lineRule="auto"/>
        <w:ind w:left="0" w:firstLine="0"/>
        <w:outlineLvl w:val="1"/>
        <w:rPr>
          <w:rFonts w:ascii="Calibri" w:hAnsi="Calibri"/>
          <w:color w:val="4F81BD"/>
          <w:sz w:val="22"/>
          <w:szCs w:val="22"/>
          <w:lang w:val="en-ZA"/>
        </w:rPr>
      </w:pPr>
      <w:bookmarkStart w:name="_Toc492376807" w:id="2830"/>
      <w:bookmarkStart w:name="_Toc492376808" w:id="2831"/>
      <w:bookmarkStart w:name="_Toc492376809" w:id="2832"/>
      <w:bookmarkStart w:name="_Toc492376810" w:id="2833"/>
      <w:bookmarkStart w:name="_Toc492376811" w:id="2834"/>
      <w:bookmarkStart w:name="_Toc492376812" w:id="2835"/>
      <w:bookmarkStart w:name="_Toc449678239" w:id="2836"/>
      <w:bookmarkStart w:name="_Toc449678594" w:id="2837"/>
      <w:bookmarkStart w:name="_Toc451511969" w:id="2838"/>
      <w:bookmarkStart w:name="_Toc451513080" w:id="2839"/>
      <w:bookmarkStart w:name="_Toc451514189" w:id="2840"/>
      <w:bookmarkStart w:name="_Toc451766648" w:id="2841"/>
      <w:bookmarkStart w:name="_Toc452015509" w:id="2842"/>
      <w:bookmarkStart w:name="_Toc452049574" w:id="2843"/>
      <w:bookmarkStart w:name="_Toc452099458" w:id="2844"/>
      <w:bookmarkStart w:name="_Toc452100558" w:id="2845"/>
      <w:bookmarkStart w:name="_Toc452101656" w:id="2846"/>
      <w:bookmarkStart w:name="_Toc452102754" w:id="2847"/>
      <w:bookmarkStart w:name="_Toc452109332" w:id="2848"/>
      <w:bookmarkStart w:name="_Toc449678240" w:id="2849"/>
      <w:bookmarkStart w:name="_Toc449678595" w:id="2850"/>
      <w:bookmarkStart w:name="_Toc451511970" w:id="2851"/>
      <w:bookmarkStart w:name="_Toc451513081" w:id="2852"/>
      <w:bookmarkStart w:name="_Toc451514190" w:id="2853"/>
      <w:bookmarkStart w:name="_Toc451766649" w:id="2854"/>
      <w:bookmarkStart w:name="_Toc452015510" w:id="2855"/>
      <w:bookmarkStart w:name="_Toc452049575" w:id="2856"/>
      <w:bookmarkStart w:name="_Toc452099459" w:id="2857"/>
      <w:bookmarkStart w:name="_Toc452100559" w:id="2858"/>
      <w:bookmarkStart w:name="_Toc452101657" w:id="2859"/>
      <w:bookmarkStart w:name="_Toc452102755" w:id="2860"/>
      <w:bookmarkStart w:name="_Toc452109333" w:id="2861"/>
      <w:bookmarkStart w:name="_Toc449678241" w:id="2862"/>
      <w:bookmarkStart w:name="_Toc449678596" w:id="2863"/>
      <w:bookmarkStart w:name="_Toc451511971" w:id="2864"/>
      <w:bookmarkStart w:name="_Toc451513082" w:id="2865"/>
      <w:bookmarkStart w:name="_Toc451514191" w:id="2866"/>
      <w:bookmarkStart w:name="_Toc451766650" w:id="2867"/>
      <w:bookmarkStart w:name="_Toc452015511" w:id="2868"/>
      <w:bookmarkStart w:name="_Toc452049576" w:id="2869"/>
      <w:bookmarkStart w:name="_Toc452099460" w:id="2870"/>
      <w:bookmarkStart w:name="_Toc452100560" w:id="2871"/>
      <w:bookmarkStart w:name="_Toc452101658" w:id="2872"/>
      <w:bookmarkStart w:name="_Toc452102756" w:id="2873"/>
      <w:bookmarkStart w:name="_Toc452109334" w:id="2874"/>
      <w:bookmarkStart w:name="_Toc449678242" w:id="2875"/>
      <w:bookmarkStart w:name="_Toc449678597" w:id="2876"/>
      <w:bookmarkStart w:name="_Toc451511972" w:id="2877"/>
      <w:bookmarkStart w:name="_Toc451513083" w:id="2878"/>
      <w:bookmarkStart w:name="_Toc451514192" w:id="2879"/>
      <w:bookmarkStart w:name="_Toc451766651" w:id="2880"/>
      <w:bookmarkStart w:name="_Toc452015512" w:id="2881"/>
      <w:bookmarkStart w:name="_Toc452049577" w:id="2882"/>
      <w:bookmarkStart w:name="_Toc452099461" w:id="2883"/>
      <w:bookmarkStart w:name="_Toc452100561" w:id="2884"/>
      <w:bookmarkStart w:name="_Toc452101659" w:id="2885"/>
      <w:bookmarkStart w:name="_Toc452102757" w:id="2886"/>
      <w:bookmarkStart w:name="_Toc452109335" w:id="2887"/>
      <w:bookmarkStart w:name="_Toc449678243" w:id="2888"/>
      <w:bookmarkStart w:name="_Toc449678598" w:id="2889"/>
      <w:bookmarkStart w:name="_Toc451511973" w:id="2890"/>
      <w:bookmarkStart w:name="_Toc451513084" w:id="2891"/>
      <w:bookmarkStart w:name="_Toc451514193" w:id="2892"/>
      <w:bookmarkStart w:name="_Toc451766652" w:id="2893"/>
      <w:bookmarkStart w:name="_Toc452015513" w:id="2894"/>
      <w:bookmarkStart w:name="_Toc452049578" w:id="2895"/>
      <w:bookmarkStart w:name="_Toc452099462" w:id="2896"/>
      <w:bookmarkStart w:name="_Toc452100562" w:id="2897"/>
      <w:bookmarkStart w:name="_Toc452101660" w:id="2898"/>
      <w:bookmarkStart w:name="_Toc452102758" w:id="2899"/>
      <w:bookmarkStart w:name="_Toc452109336" w:id="2900"/>
      <w:bookmarkStart w:name="_Toc449678244" w:id="2901"/>
      <w:bookmarkStart w:name="_Toc449678599" w:id="2902"/>
      <w:bookmarkStart w:name="_Toc451511974" w:id="2903"/>
      <w:bookmarkStart w:name="_Toc451513085" w:id="2904"/>
      <w:bookmarkStart w:name="_Toc451514194" w:id="2905"/>
      <w:bookmarkStart w:name="_Toc451766653" w:id="2906"/>
      <w:bookmarkStart w:name="_Toc452015514" w:id="2907"/>
      <w:bookmarkStart w:name="_Toc452049579" w:id="2908"/>
      <w:bookmarkStart w:name="_Toc452099463" w:id="2909"/>
      <w:bookmarkStart w:name="_Toc452100563" w:id="2910"/>
      <w:bookmarkStart w:name="_Toc452101661" w:id="2911"/>
      <w:bookmarkStart w:name="_Toc452102759" w:id="2912"/>
      <w:bookmarkStart w:name="_Toc452109337" w:id="2913"/>
      <w:bookmarkStart w:name="_Toc449678245" w:id="2914"/>
      <w:bookmarkStart w:name="_Toc449678600" w:id="2915"/>
      <w:bookmarkStart w:name="_Toc451511975" w:id="2916"/>
      <w:bookmarkStart w:name="_Toc451513086" w:id="2917"/>
      <w:bookmarkStart w:name="_Toc451514195" w:id="2918"/>
      <w:bookmarkStart w:name="_Toc451766654" w:id="2919"/>
      <w:bookmarkStart w:name="_Toc452015515" w:id="2920"/>
      <w:bookmarkStart w:name="_Toc452049580" w:id="2921"/>
      <w:bookmarkStart w:name="_Toc452099464" w:id="2922"/>
      <w:bookmarkStart w:name="_Toc452100564" w:id="2923"/>
      <w:bookmarkStart w:name="_Toc452101662" w:id="2924"/>
      <w:bookmarkStart w:name="_Toc452102760" w:id="2925"/>
      <w:bookmarkStart w:name="_Toc452109338" w:id="2926"/>
      <w:bookmarkStart w:name="_Toc449678246" w:id="2927"/>
      <w:bookmarkStart w:name="_Toc449678601" w:id="2928"/>
      <w:bookmarkStart w:name="_Toc451511976" w:id="2929"/>
      <w:bookmarkStart w:name="_Toc451513087" w:id="2930"/>
      <w:bookmarkStart w:name="_Toc451514196" w:id="2931"/>
      <w:bookmarkStart w:name="_Toc451766655" w:id="2932"/>
      <w:bookmarkStart w:name="_Toc452015516" w:id="2933"/>
      <w:bookmarkStart w:name="_Toc452049581" w:id="2934"/>
      <w:bookmarkStart w:name="_Toc452099465" w:id="2935"/>
      <w:bookmarkStart w:name="_Toc452100565" w:id="2936"/>
      <w:bookmarkStart w:name="_Toc452101663" w:id="2937"/>
      <w:bookmarkStart w:name="_Toc452102761" w:id="2938"/>
      <w:bookmarkStart w:name="_Toc452109339" w:id="2939"/>
      <w:bookmarkStart w:name="_Toc449678247" w:id="2940"/>
      <w:bookmarkStart w:name="_Toc449678602" w:id="2941"/>
      <w:bookmarkStart w:name="_Toc451511977" w:id="2942"/>
      <w:bookmarkStart w:name="_Toc451513088" w:id="2943"/>
      <w:bookmarkStart w:name="_Toc451514197" w:id="2944"/>
      <w:bookmarkStart w:name="_Toc451766656" w:id="2945"/>
      <w:bookmarkStart w:name="_Toc452015517" w:id="2946"/>
      <w:bookmarkStart w:name="_Toc452049582" w:id="2947"/>
      <w:bookmarkStart w:name="_Toc452099466" w:id="2948"/>
      <w:bookmarkStart w:name="_Toc452100566" w:id="2949"/>
      <w:bookmarkStart w:name="_Toc452101664" w:id="2950"/>
      <w:bookmarkStart w:name="_Toc452102762" w:id="2951"/>
      <w:bookmarkStart w:name="_Toc452109340" w:id="2952"/>
      <w:bookmarkStart w:name="_Toc449678248" w:id="2953"/>
      <w:bookmarkStart w:name="_Toc449678603" w:id="2954"/>
      <w:bookmarkStart w:name="_Toc451511978" w:id="2955"/>
      <w:bookmarkStart w:name="_Toc451513089" w:id="2956"/>
      <w:bookmarkStart w:name="_Toc451514198" w:id="2957"/>
      <w:bookmarkStart w:name="_Toc451766657" w:id="2958"/>
      <w:bookmarkStart w:name="_Toc452015518" w:id="2959"/>
      <w:bookmarkStart w:name="_Toc452049583" w:id="2960"/>
      <w:bookmarkStart w:name="_Toc452099467" w:id="2961"/>
      <w:bookmarkStart w:name="_Toc452100567" w:id="2962"/>
      <w:bookmarkStart w:name="_Toc452101665" w:id="2963"/>
      <w:bookmarkStart w:name="_Toc452102763" w:id="2964"/>
      <w:bookmarkStart w:name="_Toc452109341" w:id="2965"/>
      <w:bookmarkStart w:name="_Toc449678249" w:id="2966"/>
      <w:bookmarkStart w:name="_Toc449678604" w:id="2967"/>
      <w:bookmarkStart w:name="_Toc451511979" w:id="2968"/>
      <w:bookmarkStart w:name="_Toc451513090" w:id="2969"/>
      <w:bookmarkStart w:name="_Toc451514199" w:id="2970"/>
      <w:bookmarkStart w:name="_Toc451766658" w:id="2971"/>
      <w:bookmarkStart w:name="_Toc452015519" w:id="2972"/>
      <w:bookmarkStart w:name="_Toc452049584" w:id="2973"/>
      <w:bookmarkStart w:name="_Toc452099468" w:id="2974"/>
      <w:bookmarkStart w:name="_Toc452100568" w:id="2975"/>
      <w:bookmarkStart w:name="_Toc452101666" w:id="2976"/>
      <w:bookmarkStart w:name="_Toc452102764" w:id="2977"/>
      <w:bookmarkStart w:name="_Toc452109342" w:id="2978"/>
      <w:bookmarkStart w:name="_Toc449678250" w:id="2979"/>
      <w:bookmarkStart w:name="_Toc449678605" w:id="2980"/>
      <w:bookmarkStart w:name="_Toc451511980" w:id="2981"/>
      <w:bookmarkStart w:name="_Toc451513091" w:id="2982"/>
      <w:bookmarkStart w:name="_Toc451514200" w:id="2983"/>
      <w:bookmarkStart w:name="_Toc451766659" w:id="2984"/>
      <w:bookmarkStart w:name="_Toc452015520" w:id="2985"/>
      <w:bookmarkStart w:name="_Toc452049585" w:id="2986"/>
      <w:bookmarkStart w:name="_Toc452099469" w:id="2987"/>
      <w:bookmarkStart w:name="_Toc452100569" w:id="2988"/>
      <w:bookmarkStart w:name="_Toc452101667" w:id="2989"/>
      <w:bookmarkStart w:name="_Toc452102765" w:id="2990"/>
      <w:bookmarkStart w:name="_Toc452109343" w:id="2991"/>
      <w:bookmarkStart w:name="_Toc449678251" w:id="2992"/>
      <w:bookmarkStart w:name="_Toc449678606" w:id="2993"/>
      <w:bookmarkStart w:name="_Toc451511981" w:id="2994"/>
      <w:bookmarkStart w:name="_Toc451513092" w:id="2995"/>
      <w:bookmarkStart w:name="_Toc451514201" w:id="2996"/>
      <w:bookmarkStart w:name="_Toc451766660" w:id="2997"/>
      <w:bookmarkStart w:name="_Toc452015521" w:id="2998"/>
      <w:bookmarkStart w:name="_Toc452049586" w:id="2999"/>
      <w:bookmarkStart w:name="_Toc452099470" w:id="3000"/>
      <w:bookmarkStart w:name="_Toc452100570" w:id="3001"/>
      <w:bookmarkStart w:name="_Toc452101668" w:id="3002"/>
      <w:bookmarkStart w:name="_Toc452102766" w:id="3003"/>
      <w:bookmarkStart w:name="_Toc452109344" w:id="3004"/>
      <w:bookmarkStart w:name="_Toc449678252" w:id="3005"/>
      <w:bookmarkStart w:name="_Toc449678607" w:id="3006"/>
      <w:bookmarkStart w:name="_Toc451511982" w:id="3007"/>
      <w:bookmarkStart w:name="_Toc451513093" w:id="3008"/>
      <w:bookmarkStart w:name="_Toc451514202" w:id="3009"/>
      <w:bookmarkStart w:name="_Toc451766661" w:id="3010"/>
      <w:bookmarkStart w:name="_Toc452015522" w:id="3011"/>
      <w:bookmarkStart w:name="_Toc452049587" w:id="3012"/>
      <w:bookmarkStart w:name="_Toc452099471" w:id="3013"/>
      <w:bookmarkStart w:name="_Toc452100571" w:id="3014"/>
      <w:bookmarkStart w:name="_Toc452101669" w:id="3015"/>
      <w:bookmarkStart w:name="_Toc452102767" w:id="3016"/>
      <w:bookmarkStart w:name="_Toc452109345" w:id="3017"/>
      <w:bookmarkStart w:name="_Toc449678253" w:id="3018"/>
      <w:bookmarkStart w:name="_Toc449678608" w:id="3019"/>
      <w:bookmarkStart w:name="_Toc451511983" w:id="3020"/>
      <w:bookmarkStart w:name="_Toc451513094" w:id="3021"/>
      <w:bookmarkStart w:name="_Toc451514203" w:id="3022"/>
      <w:bookmarkStart w:name="_Toc451766662" w:id="3023"/>
      <w:bookmarkStart w:name="_Toc452015523" w:id="3024"/>
      <w:bookmarkStart w:name="_Toc452049588" w:id="3025"/>
      <w:bookmarkStart w:name="_Toc452099472" w:id="3026"/>
      <w:bookmarkStart w:name="_Toc452100572" w:id="3027"/>
      <w:bookmarkStart w:name="_Toc452101670" w:id="3028"/>
      <w:bookmarkStart w:name="_Toc452102768" w:id="3029"/>
      <w:bookmarkStart w:name="_Toc452109346" w:id="3030"/>
      <w:bookmarkStart w:name="_Toc449678254" w:id="3031"/>
      <w:bookmarkStart w:name="_Toc449678609" w:id="3032"/>
      <w:bookmarkStart w:name="_Toc451511984" w:id="3033"/>
      <w:bookmarkStart w:name="_Toc451513095" w:id="3034"/>
      <w:bookmarkStart w:name="_Toc451514204" w:id="3035"/>
      <w:bookmarkStart w:name="_Toc451766663" w:id="3036"/>
      <w:bookmarkStart w:name="_Toc452015524" w:id="3037"/>
      <w:bookmarkStart w:name="_Toc452049589" w:id="3038"/>
      <w:bookmarkStart w:name="_Toc452099473" w:id="3039"/>
      <w:bookmarkStart w:name="_Toc452100573" w:id="3040"/>
      <w:bookmarkStart w:name="_Toc452101671" w:id="3041"/>
      <w:bookmarkStart w:name="_Toc452102769" w:id="3042"/>
      <w:bookmarkStart w:name="_Toc452109347" w:id="3043"/>
      <w:bookmarkStart w:name="_Toc449678255" w:id="3044"/>
      <w:bookmarkStart w:name="_Toc449678610" w:id="3045"/>
      <w:bookmarkStart w:name="_Toc451511985" w:id="3046"/>
      <w:bookmarkStart w:name="_Toc451513096" w:id="3047"/>
      <w:bookmarkStart w:name="_Toc451514205" w:id="3048"/>
      <w:bookmarkStart w:name="_Toc451766664" w:id="3049"/>
      <w:bookmarkStart w:name="_Toc452015525" w:id="3050"/>
      <w:bookmarkStart w:name="_Toc452049590" w:id="3051"/>
      <w:bookmarkStart w:name="_Toc452099474" w:id="3052"/>
      <w:bookmarkStart w:name="_Toc452100574" w:id="3053"/>
      <w:bookmarkStart w:name="_Toc452101672" w:id="3054"/>
      <w:bookmarkStart w:name="_Toc452102770" w:id="3055"/>
      <w:bookmarkStart w:name="_Toc452109348" w:id="3056"/>
      <w:bookmarkStart w:name="_Toc449678256" w:id="3057"/>
      <w:bookmarkStart w:name="_Toc449678611" w:id="3058"/>
      <w:bookmarkStart w:name="_Toc451511986" w:id="3059"/>
      <w:bookmarkStart w:name="_Toc451513097" w:id="3060"/>
      <w:bookmarkStart w:name="_Toc451514206" w:id="3061"/>
      <w:bookmarkStart w:name="_Toc451766665" w:id="3062"/>
      <w:bookmarkStart w:name="_Toc452015526" w:id="3063"/>
      <w:bookmarkStart w:name="_Toc452049591" w:id="3064"/>
      <w:bookmarkStart w:name="_Toc452099475" w:id="3065"/>
      <w:bookmarkStart w:name="_Toc452100575" w:id="3066"/>
      <w:bookmarkStart w:name="_Toc452101673" w:id="3067"/>
      <w:bookmarkStart w:name="_Toc452102771" w:id="3068"/>
      <w:bookmarkStart w:name="_Toc452109349" w:id="3069"/>
      <w:bookmarkStart w:name="_Toc449678257" w:id="3070"/>
      <w:bookmarkStart w:name="_Toc449678612" w:id="3071"/>
      <w:bookmarkStart w:name="_Toc451511987" w:id="3072"/>
      <w:bookmarkStart w:name="_Toc451513098" w:id="3073"/>
      <w:bookmarkStart w:name="_Toc451514207" w:id="3074"/>
      <w:bookmarkStart w:name="_Toc451766666" w:id="3075"/>
      <w:bookmarkStart w:name="_Toc452015527" w:id="3076"/>
      <w:bookmarkStart w:name="_Toc452049592" w:id="3077"/>
      <w:bookmarkStart w:name="_Toc452099476" w:id="3078"/>
      <w:bookmarkStart w:name="_Toc452100576" w:id="3079"/>
      <w:bookmarkStart w:name="_Toc452101674" w:id="3080"/>
      <w:bookmarkStart w:name="_Toc452102772" w:id="3081"/>
      <w:bookmarkStart w:name="_Toc452109350" w:id="3082"/>
      <w:bookmarkStart w:name="_Toc449678258" w:id="3083"/>
      <w:bookmarkStart w:name="_Toc449678613" w:id="3084"/>
      <w:bookmarkStart w:name="_Toc451511988" w:id="3085"/>
      <w:bookmarkStart w:name="_Toc451513099" w:id="3086"/>
      <w:bookmarkStart w:name="_Toc451514208" w:id="3087"/>
      <w:bookmarkStart w:name="_Toc451766667" w:id="3088"/>
      <w:bookmarkStart w:name="_Toc452015528" w:id="3089"/>
      <w:bookmarkStart w:name="_Toc452049593" w:id="3090"/>
      <w:bookmarkStart w:name="_Toc452099477" w:id="3091"/>
      <w:bookmarkStart w:name="_Toc452100577" w:id="3092"/>
      <w:bookmarkStart w:name="_Toc452101675" w:id="3093"/>
      <w:bookmarkStart w:name="_Toc452102773" w:id="3094"/>
      <w:bookmarkStart w:name="_Toc452109351" w:id="3095"/>
      <w:bookmarkStart w:name="_Toc449678259" w:id="3096"/>
      <w:bookmarkStart w:name="_Toc449678614" w:id="3097"/>
      <w:bookmarkStart w:name="_Toc451511989" w:id="3098"/>
      <w:bookmarkStart w:name="_Toc451513100" w:id="3099"/>
      <w:bookmarkStart w:name="_Toc451514209" w:id="3100"/>
      <w:bookmarkStart w:name="_Toc451766668" w:id="3101"/>
      <w:bookmarkStart w:name="_Toc452015529" w:id="3102"/>
      <w:bookmarkStart w:name="_Toc452049594" w:id="3103"/>
      <w:bookmarkStart w:name="_Toc452099478" w:id="3104"/>
      <w:bookmarkStart w:name="_Toc452100578" w:id="3105"/>
      <w:bookmarkStart w:name="_Toc452101676" w:id="3106"/>
      <w:bookmarkStart w:name="_Toc452102774" w:id="3107"/>
      <w:bookmarkStart w:name="_Toc452109352" w:id="3108"/>
      <w:bookmarkStart w:name="Mandate_Acceptance_Report_for_pain009" w:id="3109"/>
      <w:bookmarkStart w:name="_Toc395193927" w:id="3110"/>
      <w:bookmarkStart w:name="_Toc435584386" w:id="3111"/>
      <w:bookmarkStart w:name="_Toc536096819" w:id="3112"/>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Pr="002D6E2C">
        <w:rPr>
          <w:rFonts w:ascii="Calibri" w:hAnsi="Calibri"/>
          <w:color w:val="4F81BD"/>
          <w:sz w:val="22"/>
          <w:szCs w:val="22"/>
          <w:lang w:val="en-ZA"/>
        </w:rPr>
        <w:t>Mandate Acceptance Report &lt;pain.012</w:t>
      </w:r>
      <w:bookmarkEnd w:id="3110"/>
      <w:r w:rsidRPr="002D6E2C">
        <w:rPr>
          <w:rFonts w:ascii="Calibri" w:hAnsi="Calibri"/>
          <w:color w:val="4F81BD"/>
          <w:sz w:val="22"/>
          <w:szCs w:val="22"/>
          <w:lang w:val="en-ZA"/>
        </w:rPr>
        <w:t>&gt;</w:t>
      </w:r>
      <w:bookmarkEnd w:id="3111"/>
      <w:r w:rsidR="00487211">
        <w:rPr>
          <w:rFonts w:ascii="Calibri" w:hAnsi="Calibri"/>
          <w:color w:val="4F81BD"/>
          <w:sz w:val="22"/>
          <w:szCs w:val="22"/>
          <w:lang w:val="en-ZA"/>
        </w:rPr>
        <w:t xml:space="preserve"> for Mandate Initiation &lt;pain.009&gt;</w:t>
      </w:r>
      <w:bookmarkEnd w:id="3112"/>
    </w:p>
    <w:p w:rsidRPr="002D6E2C" w:rsidR="00D521C9" w:rsidP="00E92BA0" w:rsidRDefault="00D521C9" w14:paraId="41219E68" w14:textId="74546165">
      <w:pPr>
        <w:pStyle w:val="Body2"/>
        <w:ind w:left="0"/>
        <w:rPr>
          <w:rFonts w:ascii="Calibri" w:hAnsi="Calibri" w:cs="Arial"/>
          <w:b/>
          <w:lang w:val="en-ZA"/>
        </w:rPr>
      </w:pPr>
    </w:p>
    <w:p w:rsidRPr="002D6E2C" w:rsidR="00D521C9" w:rsidP="00E92BA0" w:rsidRDefault="00D521C9" w14:paraId="41C6D851" w14:textId="6429601E">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D521C9" w:rsidP="00E92BA0" w:rsidRDefault="00D521C9" w14:paraId="046581C8" w14:textId="225945A1">
      <w:pPr>
        <w:pStyle w:val="Body2"/>
        <w:ind w:left="0"/>
        <w:rPr>
          <w:rFonts w:ascii="Calibri" w:hAnsi="Calibri" w:cs="TimesNewRoman"/>
          <w:color w:val="auto"/>
          <w:sz w:val="22"/>
          <w:szCs w:val="22"/>
          <w:lang w:val="en-ZA" w:eastAsia="en-ZA"/>
        </w:rPr>
      </w:pPr>
      <w:r w:rsidRPr="002D6E2C">
        <w:rPr>
          <w:rFonts w:ascii="Calibri" w:hAnsi="Calibri" w:cs="TimesNewRoman"/>
          <w:color w:val="auto"/>
          <w:sz w:val="22"/>
          <w:szCs w:val="22"/>
          <w:lang w:val="en-ZA" w:eastAsia="en-ZA"/>
        </w:rPr>
        <w:t>The Mandate Acceptance Report message is sent from the Debtor Bank to the initiator of the Mandate Request message (Creditor or Creditor Bank).</w:t>
      </w:r>
    </w:p>
    <w:p w:rsidR="00D521C9" w:rsidP="00E92BA0" w:rsidRDefault="00D521C9" w14:paraId="45308DC7" w14:textId="55D0E616">
      <w:pPr>
        <w:pStyle w:val="Body2"/>
        <w:ind w:left="0"/>
        <w:rPr>
          <w:rFonts w:ascii="Calibri" w:hAnsi="Calibri" w:cs="Arial"/>
          <w:sz w:val="22"/>
          <w:szCs w:val="22"/>
          <w:lang w:val="en-ZA"/>
        </w:rPr>
      </w:pPr>
    </w:p>
    <w:p w:rsidRPr="003741BA" w:rsidR="00176547" w:rsidP="00E92BA0" w:rsidRDefault="00176547" w14:paraId="72BBE701" w14:textId="4A17C776">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176547" w:rsidP="00E92BA0" w:rsidRDefault="00176547" w14:paraId="2D99F7CB" w14:textId="61CB3BE2">
      <w:pPr>
        <w:pStyle w:val="Body2"/>
        <w:ind w:left="0"/>
        <w:rPr>
          <w:rFonts w:ascii="Calibri" w:hAnsi="Calibri" w:cs="Arial"/>
          <w:sz w:val="22"/>
          <w:szCs w:val="22"/>
          <w:lang w:val="en-ZA"/>
        </w:rPr>
      </w:pPr>
      <w:r>
        <w:rPr>
          <w:rFonts w:ascii="Calibri" w:hAnsi="Calibri" w:cs="Arial"/>
          <w:sz w:val="22"/>
          <w:szCs w:val="22"/>
          <w:lang w:val="en-ZA"/>
        </w:rPr>
        <w:t xml:space="preserve">This Mandate Acceptance </w:t>
      </w:r>
      <w:r w:rsidR="00516A81">
        <w:rPr>
          <w:rFonts w:ascii="Calibri" w:hAnsi="Calibri" w:cs="Arial"/>
          <w:sz w:val="22"/>
          <w:szCs w:val="22"/>
          <w:lang w:val="en-ZA"/>
        </w:rPr>
        <w:t>Report is</w:t>
      </w:r>
      <w:r>
        <w:rPr>
          <w:rFonts w:ascii="Calibri" w:hAnsi="Calibri" w:cs="Arial"/>
          <w:sz w:val="22"/>
          <w:szCs w:val="22"/>
          <w:lang w:val="en-ZA"/>
        </w:rPr>
        <w:t xml:space="preserve"> used for the service codes of:</w:t>
      </w:r>
    </w:p>
    <w:p w:rsidR="00176547" w:rsidP="002C2973" w:rsidRDefault="00176547" w14:paraId="06C3E5EA" w14:textId="45CC56AF">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Real Time</w:t>
      </w:r>
    </w:p>
    <w:p w:rsidR="00176547" w:rsidP="002C2973" w:rsidRDefault="00176547" w14:paraId="2457FA35" w14:textId="4B265084">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MANIR</w:t>
      </w:r>
    </w:p>
    <w:p w:rsidR="00FB3154" w:rsidP="002C2973" w:rsidRDefault="00FB3154" w14:paraId="5E267F92" w14:textId="45CEC46A">
      <w:pPr>
        <w:pStyle w:val="Body2"/>
        <w:numPr>
          <w:ilvl w:val="2"/>
          <w:numId w:val="46"/>
        </w:numPr>
        <w:ind w:left="0" w:firstLine="0"/>
        <w:rPr>
          <w:rFonts w:ascii="Calibri" w:hAnsi="Calibri" w:cs="Arial"/>
          <w:sz w:val="22"/>
          <w:szCs w:val="22"/>
          <w:lang w:val="en-ZA"/>
        </w:rPr>
      </w:pPr>
      <w:r w:rsidRPr="00D97AD8">
        <w:rPr>
          <w:rFonts w:ascii="Calibri" w:hAnsi="Calibri" w:cs="Arial"/>
          <w:sz w:val="22"/>
          <w:szCs w:val="22"/>
          <w:lang w:val="en-ZA"/>
        </w:rPr>
        <w:t>MANDR</w:t>
      </w:r>
    </w:p>
    <w:p w:rsidR="00176547" w:rsidP="002C2973" w:rsidRDefault="00176547" w14:paraId="05F8E659" w14:textId="2851E03D">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Batch</w:t>
      </w:r>
    </w:p>
    <w:p w:rsidR="00176547" w:rsidP="002C2973" w:rsidRDefault="00176547" w14:paraId="38A9A3CC" w14:textId="681453CF">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MANAC</w:t>
      </w:r>
    </w:p>
    <w:p w:rsidRPr="004F6027" w:rsidR="00176547" w:rsidP="002C2973" w:rsidRDefault="00176547" w14:paraId="5EFD9D2D" w14:textId="23D019BF">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MANOC</w:t>
      </w:r>
    </w:p>
    <w:p w:rsidR="00176547" w:rsidP="00E92BA0" w:rsidRDefault="00176547" w14:paraId="4283BFE8" w14:textId="0178761A">
      <w:pPr>
        <w:pStyle w:val="Body2"/>
        <w:ind w:left="0"/>
        <w:rPr>
          <w:rFonts w:ascii="Calibri" w:hAnsi="Calibri" w:cs="Arial"/>
          <w:b/>
          <w:sz w:val="22"/>
          <w:szCs w:val="22"/>
          <w:lang w:val="en-ZA"/>
        </w:rPr>
      </w:pPr>
    </w:p>
    <w:p w:rsidRPr="00C73048" w:rsidR="00D521C9" w:rsidP="00E92BA0" w:rsidRDefault="00D521C9" w14:paraId="53660B16" w14:textId="05578264">
      <w:pPr>
        <w:pStyle w:val="Body2"/>
        <w:ind w:left="0"/>
        <w:rPr>
          <w:rFonts w:ascii="Calibri" w:hAnsi="Calibri" w:cs="Arial"/>
          <w:b/>
          <w:sz w:val="22"/>
          <w:szCs w:val="22"/>
          <w:lang w:val="en-ZA"/>
        </w:rPr>
      </w:pPr>
      <w:r w:rsidRPr="00C73048">
        <w:rPr>
          <w:rFonts w:ascii="Calibri" w:hAnsi="Calibri" w:cs="Arial"/>
          <w:b/>
          <w:sz w:val="22"/>
          <w:szCs w:val="22"/>
          <w:lang w:val="en-ZA"/>
        </w:rPr>
        <w:t>Rules</w:t>
      </w:r>
    </w:p>
    <w:p w:rsidRPr="00C73048" w:rsidR="00D521C9" w:rsidP="00E92BA0" w:rsidRDefault="00D521C9" w14:paraId="0CC422BD" w14:textId="0931D9A0">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Fields on the mandate acceptance report must reflect the original mandate maintenance message, being an initiation.</w:t>
      </w:r>
    </w:p>
    <w:p w:rsidR="006D514E" w:rsidP="00E92BA0" w:rsidRDefault="006D514E" w14:paraId="5B7554AC" w14:textId="4C35F778">
      <w:pPr>
        <w:pStyle w:val="Body2"/>
        <w:ind w:left="0"/>
        <w:rPr>
          <w:rFonts w:ascii="Calibri" w:hAnsi="Calibri" w:cs="TimesNewRoman"/>
          <w:color w:val="auto"/>
          <w:sz w:val="22"/>
          <w:szCs w:val="22"/>
          <w:lang w:val="en-ZA" w:eastAsia="en-ZA"/>
        </w:rPr>
      </w:pPr>
      <w:r>
        <w:rPr>
          <w:rFonts w:ascii="Calibri" w:hAnsi="Calibri" w:cs="TimesNewRoman"/>
          <w:color w:val="auto"/>
          <w:sz w:val="22"/>
          <w:szCs w:val="22"/>
          <w:lang w:val="en-ZA" w:eastAsia="en-ZA"/>
        </w:rPr>
        <w:t>All elements stored on the datab</w:t>
      </w:r>
      <w:r w:rsidR="00804FF8">
        <w:rPr>
          <w:rFonts w:ascii="Calibri" w:hAnsi="Calibri" w:cs="TimesNewRoman"/>
          <w:color w:val="auto"/>
          <w:sz w:val="22"/>
          <w:szCs w:val="22"/>
          <w:lang w:val="en-ZA" w:eastAsia="en-ZA"/>
        </w:rPr>
        <w:t>a</w:t>
      </w:r>
      <w:r>
        <w:rPr>
          <w:rFonts w:ascii="Calibri" w:hAnsi="Calibri" w:cs="TimesNewRoman"/>
          <w:color w:val="auto"/>
          <w:sz w:val="22"/>
          <w:szCs w:val="22"/>
          <w:lang w:val="en-ZA" w:eastAsia="en-ZA"/>
        </w:rPr>
        <w:t xml:space="preserve">se and any changes </w:t>
      </w:r>
      <w:r w:rsidR="00AF521B">
        <w:rPr>
          <w:rFonts w:ascii="Calibri" w:hAnsi="Calibri" w:cs="TimesNewRoman"/>
          <w:color w:val="auto"/>
          <w:sz w:val="22"/>
          <w:szCs w:val="22"/>
          <w:lang w:val="en-ZA" w:eastAsia="en-ZA"/>
        </w:rPr>
        <w:t>as a result of the initiation</w:t>
      </w:r>
      <w:r>
        <w:rPr>
          <w:rFonts w:ascii="Calibri" w:hAnsi="Calibri" w:cs="TimesNewRoman"/>
          <w:color w:val="auto"/>
          <w:sz w:val="22"/>
          <w:szCs w:val="22"/>
          <w:lang w:val="en-ZA" w:eastAsia="en-ZA"/>
        </w:rPr>
        <w:t xml:space="preserve"> must be returned.</w:t>
      </w:r>
    </w:p>
    <w:p w:rsidRPr="00C73048" w:rsidR="00D521C9" w:rsidP="00E92BA0" w:rsidRDefault="00D521C9" w14:paraId="3F3E242D" w14:textId="76D96E05">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 xml:space="preserve">This message will contain </w:t>
      </w:r>
      <w:r w:rsidR="0053531D">
        <w:rPr>
          <w:rFonts w:ascii="Calibri" w:hAnsi="Calibri" w:cs="TimesNewRoman"/>
          <w:color w:val="auto"/>
          <w:sz w:val="22"/>
          <w:szCs w:val="22"/>
          <w:lang w:val="en-ZA" w:eastAsia="en-ZA"/>
        </w:rPr>
        <w:t xml:space="preserve">at least </w:t>
      </w:r>
      <w:r w:rsidRPr="00C73048">
        <w:rPr>
          <w:rFonts w:ascii="Calibri" w:hAnsi="Calibri" w:cs="TimesNewRoman"/>
          <w:color w:val="auto"/>
          <w:sz w:val="22"/>
          <w:szCs w:val="22"/>
          <w:lang w:val="en-ZA" w:eastAsia="en-ZA"/>
        </w:rPr>
        <w:t>one acceptance message.</w:t>
      </w:r>
    </w:p>
    <w:p w:rsidRPr="00C73048" w:rsidR="00D521C9" w:rsidP="00E92BA0" w:rsidRDefault="00D521C9" w14:paraId="4DFE9615" w14:textId="0E5EB8DF">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The date in the Message Identification must be the processing date.</w:t>
      </w:r>
    </w:p>
    <w:p w:rsidRPr="00C73048" w:rsidR="00D521C9" w:rsidP="00E92BA0" w:rsidRDefault="00D521C9" w14:paraId="3AD08543" w14:textId="4FC4BF84">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The File Number in the Message Identification must be incremented by 1 for each new message for the service from that originator.</w:t>
      </w:r>
    </w:p>
    <w:p w:rsidRPr="00C73048" w:rsidR="00D521C9" w:rsidP="00E92BA0" w:rsidRDefault="00D521C9" w14:paraId="6C9528D0" w14:textId="49F4034B">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The File Number must start from 1 every day after cut over (24H00)</w:t>
      </w:r>
    </w:p>
    <w:p w:rsidR="00D521C9" w:rsidP="00E92BA0" w:rsidRDefault="00D521C9" w14:paraId="314BACB9" w14:textId="312F3401">
      <w:pPr>
        <w:pStyle w:val="Body2"/>
        <w:ind w:left="0"/>
        <w:rPr>
          <w:rFonts w:ascii="Calibri" w:hAnsi="Calibri" w:cs="Arial"/>
          <w:sz w:val="22"/>
          <w:szCs w:val="22"/>
          <w:lang w:val="en-ZA"/>
        </w:rPr>
      </w:pPr>
    </w:p>
    <w:p w:rsidRPr="00FA1DF0" w:rsidR="00D521C9" w:rsidP="00E92BA0" w:rsidRDefault="00D521C9" w14:paraId="3F2E041B" w14:textId="2CC63ED0">
      <w:pPr>
        <w:pStyle w:val="Body2"/>
        <w:ind w:left="0"/>
        <w:rPr>
          <w:rFonts w:ascii="Calibri" w:hAnsi="Calibri" w:cs="TimesNewRoman"/>
          <w:color w:val="auto"/>
          <w:sz w:val="22"/>
          <w:szCs w:val="22"/>
          <w:lang w:val="en-ZA" w:eastAsia="en-ZA"/>
        </w:rPr>
      </w:pPr>
      <w:r w:rsidRPr="00FA1DF0">
        <w:rPr>
          <w:rFonts w:ascii="Calibri" w:hAnsi="Calibri" w:cs="TimesNewRoman"/>
          <w:color w:val="auto"/>
          <w:sz w:val="22"/>
          <w:szCs w:val="22"/>
          <w:lang w:val="en-ZA" w:eastAsia="en-ZA"/>
        </w:rPr>
        <w:t>Mandate Reference Number needs to be conditional as per Rule (If Authentication Status Indicator = NRSP or NAUT, then this field must be null only on a reply to a Mandate Initiation Request</w:t>
      </w:r>
      <w:r w:rsidR="00B1777F">
        <w:rPr>
          <w:rFonts w:ascii="Calibri" w:hAnsi="Calibri" w:cs="TimesNewRoman"/>
          <w:color w:val="auto"/>
          <w:sz w:val="22"/>
          <w:szCs w:val="22"/>
          <w:lang w:val="en-ZA" w:eastAsia="en-ZA"/>
        </w:rPr>
        <w:t>)</w:t>
      </w:r>
    </w:p>
    <w:p w:rsidRPr="002D6E2C" w:rsidR="00D521C9" w:rsidP="002C2973" w:rsidRDefault="00D521C9" w14:paraId="44C3373E" w14:textId="3F353E55">
      <w:pPr>
        <w:pStyle w:val="Heading2"/>
        <w:numPr>
          <w:ilvl w:val="1"/>
          <w:numId w:val="52"/>
        </w:numPr>
        <w:spacing w:before="0" w:after="0" w:line="240" w:lineRule="auto"/>
        <w:ind w:left="0" w:firstLine="0"/>
        <w:outlineLvl w:val="1"/>
        <w:rPr>
          <w:rFonts w:ascii="Calibri" w:hAnsi="Calibri"/>
          <w:color w:val="4F81BD"/>
          <w:sz w:val="22"/>
          <w:szCs w:val="22"/>
          <w:lang w:val="en-ZA"/>
        </w:rPr>
      </w:pPr>
      <w:bookmarkStart w:name="_Toc449678261" w:id="3113"/>
      <w:bookmarkStart w:name="_Toc449678616" w:id="3114"/>
      <w:bookmarkStart w:name="_Toc451511991" w:id="3115"/>
      <w:bookmarkStart w:name="_Toc451513102" w:id="3116"/>
      <w:bookmarkStart w:name="_Toc451514211" w:id="3117"/>
      <w:bookmarkStart w:name="_Toc451766670" w:id="3118"/>
      <w:bookmarkStart w:name="_Toc452015531" w:id="3119"/>
      <w:bookmarkStart w:name="_Toc452049596" w:id="3120"/>
      <w:bookmarkStart w:name="_Toc452099480" w:id="3121"/>
      <w:bookmarkStart w:name="_Toc452100580" w:id="3122"/>
      <w:bookmarkStart w:name="_Toc452101678" w:id="3123"/>
      <w:bookmarkStart w:name="_Toc452102776" w:id="3124"/>
      <w:bookmarkStart w:name="_Toc452109354" w:id="3125"/>
      <w:bookmarkStart w:name="_Toc449678262" w:id="3126"/>
      <w:bookmarkStart w:name="_Toc449678617" w:id="3127"/>
      <w:bookmarkStart w:name="_Toc451511992" w:id="3128"/>
      <w:bookmarkStart w:name="_Toc451513103" w:id="3129"/>
      <w:bookmarkStart w:name="_Toc451514212" w:id="3130"/>
      <w:bookmarkStart w:name="_Toc451766671" w:id="3131"/>
      <w:bookmarkStart w:name="_Toc452015532" w:id="3132"/>
      <w:bookmarkStart w:name="_Toc452049597" w:id="3133"/>
      <w:bookmarkStart w:name="_Toc452099481" w:id="3134"/>
      <w:bookmarkStart w:name="_Toc452100581" w:id="3135"/>
      <w:bookmarkStart w:name="_Toc452101679" w:id="3136"/>
      <w:bookmarkStart w:name="_Toc452102777" w:id="3137"/>
      <w:bookmarkStart w:name="_Toc452109355" w:id="3138"/>
      <w:bookmarkStart w:name="_Toc449678263" w:id="3139"/>
      <w:bookmarkStart w:name="_Toc449678618" w:id="3140"/>
      <w:bookmarkStart w:name="_Toc451511993" w:id="3141"/>
      <w:bookmarkStart w:name="_Toc451513104" w:id="3142"/>
      <w:bookmarkStart w:name="_Toc451514213" w:id="3143"/>
      <w:bookmarkStart w:name="_Toc451766672" w:id="3144"/>
      <w:bookmarkStart w:name="_Toc452015533" w:id="3145"/>
      <w:bookmarkStart w:name="_Toc452049598" w:id="3146"/>
      <w:bookmarkStart w:name="_Toc452099482" w:id="3147"/>
      <w:bookmarkStart w:name="_Toc452100582" w:id="3148"/>
      <w:bookmarkStart w:name="_Toc452101680" w:id="3149"/>
      <w:bookmarkStart w:name="_Toc452102778" w:id="3150"/>
      <w:bookmarkStart w:name="_Toc452109356" w:id="3151"/>
      <w:bookmarkStart w:name="_Toc449678264" w:id="3152"/>
      <w:bookmarkStart w:name="_Toc449678619" w:id="3153"/>
      <w:bookmarkStart w:name="_Toc451511994" w:id="3154"/>
      <w:bookmarkStart w:name="_Toc451513105" w:id="3155"/>
      <w:bookmarkStart w:name="_Toc451514214" w:id="3156"/>
      <w:bookmarkStart w:name="_Toc451766673" w:id="3157"/>
      <w:bookmarkStart w:name="_Toc452015534" w:id="3158"/>
      <w:bookmarkStart w:name="_Toc452049599" w:id="3159"/>
      <w:bookmarkStart w:name="_Toc452099483" w:id="3160"/>
      <w:bookmarkStart w:name="_Toc452100583" w:id="3161"/>
      <w:bookmarkStart w:name="_Toc452101681" w:id="3162"/>
      <w:bookmarkStart w:name="_Toc452102779" w:id="3163"/>
      <w:bookmarkStart w:name="_Toc452109357" w:id="3164"/>
      <w:bookmarkStart w:name="_Toc449678265" w:id="3165"/>
      <w:bookmarkStart w:name="_Toc449678620" w:id="3166"/>
      <w:bookmarkStart w:name="_Toc451511995" w:id="3167"/>
      <w:bookmarkStart w:name="_Toc451513106" w:id="3168"/>
      <w:bookmarkStart w:name="_Toc451514215" w:id="3169"/>
      <w:bookmarkStart w:name="_Toc451766674" w:id="3170"/>
      <w:bookmarkStart w:name="_Toc452015535" w:id="3171"/>
      <w:bookmarkStart w:name="_Toc452049600" w:id="3172"/>
      <w:bookmarkStart w:name="_Toc452099484" w:id="3173"/>
      <w:bookmarkStart w:name="_Toc452100584" w:id="3174"/>
      <w:bookmarkStart w:name="_Toc452101682" w:id="3175"/>
      <w:bookmarkStart w:name="_Toc452102780" w:id="3176"/>
      <w:bookmarkStart w:name="_Toc452109358" w:id="3177"/>
      <w:bookmarkStart w:name="_Toc449678266" w:id="3178"/>
      <w:bookmarkStart w:name="_Toc449678621" w:id="3179"/>
      <w:bookmarkStart w:name="_Toc451511996" w:id="3180"/>
      <w:bookmarkStart w:name="_Toc451513107" w:id="3181"/>
      <w:bookmarkStart w:name="_Toc451514216" w:id="3182"/>
      <w:bookmarkStart w:name="_Toc451766675" w:id="3183"/>
      <w:bookmarkStart w:name="_Toc452015536" w:id="3184"/>
      <w:bookmarkStart w:name="_Toc452049601" w:id="3185"/>
      <w:bookmarkStart w:name="_Toc452099485" w:id="3186"/>
      <w:bookmarkStart w:name="_Toc452100585" w:id="3187"/>
      <w:bookmarkStart w:name="_Toc452101683" w:id="3188"/>
      <w:bookmarkStart w:name="_Toc452102781" w:id="3189"/>
      <w:bookmarkStart w:name="_Toc452109359" w:id="3190"/>
      <w:bookmarkStart w:name="_Toc449678267" w:id="3191"/>
      <w:bookmarkStart w:name="_Toc449678622" w:id="3192"/>
      <w:bookmarkStart w:name="_Toc451511997" w:id="3193"/>
      <w:bookmarkStart w:name="_Toc451513108" w:id="3194"/>
      <w:bookmarkStart w:name="_Toc451514217" w:id="3195"/>
      <w:bookmarkStart w:name="_Toc451766676" w:id="3196"/>
      <w:bookmarkStart w:name="_Toc452015537" w:id="3197"/>
      <w:bookmarkStart w:name="_Toc452049602" w:id="3198"/>
      <w:bookmarkStart w:name="_Toc452099486" w:id="3199"/>
      <w:bookmarkStart w:name="_Toc452100586" w:id="3200"/>
      <w:bookmarkStart w:name="_Toc452101684" w:id="3201"/>
      <w:bookmarkStart w:name="_Toc452102782" w:id="3202"/>
      <w:bookmarkStart w:name="_Toc452109360" w:id="3203"/>
      <w:bookmarkStart w:name="_Toc449678268" w:id="3204"/>
      <w:bookmarkStart w:name="_Toc449678623" w:id="3205"/>
      <w:bookmarkStart w:name="_Toc451511998" w:id="3206"/>
      <w:bookmarkStart w:name="_Toc451513109" w:id="3207"/>
      <w:bookmarkStart w:name="_Toc451514218" w:id="3208"/>
      <w:bookmarkStart w:name="_Toc451766677" w:id="3209"/>
      <w:bookmarkStart w:name="_Toc452015538" w:id="3210"/>
      <w:bookmarkStart w:name="_Toc452049603" w:id="3211"/>
      <w:bookmarkStart w:name="_Toc452099487" w:id="3212"/>
      <w:bookmarkStart w:name="_Toc452100587" w:id="3213"/>
      <w:bookmarkStart w:name="_Toc452101685" w:id="3214"/>
      <w:bookmarkStart w:name="_Toc452102783" w:id="3215"/>
      <w:bookmarkStart w:name="_Toc452109361" w:id="3216"/>
      <w:bookmarkStart w:name="_Toc449678269" w:id="3217"/>
      <w:bookmarkStart w:name="_Toc449678624" w:id="3218"/>
      <w:bookmarkStart w:name="_Toc451511999" w:id="3219"/>
      <w:bookmarkStart w:name="_Toc451513110" w:id="3220"/>
      <w:bookmarkStart w:name="_Toc451514219" w:id="3221"/>
      <w:bookmarkStart w:name="_Toc451766678" w:id="3222"/>
      <w:bookmarkStart w:name="_Toc452015539" w:id="3223"/>
      <w:bookmarkStart w:name="_Toc452049604" w:id="3224"/>
      <w:bookmarkStart w:name="_Toc452099488" w:id="3225"/>
      <w:bookmarkStart w:name="_Toc452100588" w:id="3226"/>
      <w:bookmarkStart w:name="_Toc452101686" w:id="3227"/>
      <w:bookmarkStart w:name="_Toc452102784" w:id="3228"/>
      <w:bookmarkStart w:name="_Toc452109362" w:id="3229"/>
      <w:bookmarkStart w:name="_Toc449678270" w:id="3230"/>
      <w:bookmarkStart w:name="_Toc449678625" w:id="3231"/>
      <w:bookmarkStart w:name="_Toc451512000" w:id="3232"/>
      <w:bookmarkStart w:name="_Toc451513111" w:id="3233"/>
      <w:bookmarkStart w:name="_Toc451514220" w:id="3234"/>
      <w:bookmarkStart w:name="_Toc451766679" w:id="3235"/>
      <w:bookmarkStart w:name="_Toc452015540" w:id="3236"/>
      <w:bookmarkStart w:name="_Toc452049605" w:id="3237"/>
      <w:bookmarkStart w:name="_Toc452099489" w:id="3238"/>
      <w:bookmarkStart w:name="_Toc452100589" w:id="3239"/>
      <w:bookmarkStart w:name="_Toc452101687" w:id="3240"/>
      <w:bookmarkStart w:name="_Toc452102785" w:id="3241"/>
      <w:bookmarkStart w:name="_Toc452109363" w:id="3242"/>
      <w:bookmarkStart w:name="_Toc395193925" w:id="3243"/>
      <w:bookmarkStart w:name="_Toc435584387" w:id="3244"/>
      <w:bookmarkStart w:name="_Toc536096820" w:id="3245"/>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r w:rsidRPr="002D6E2C">
        <w:rPr>
          <w:rFonts w:ascii="Calibri" w:hAnsi="Calibri"/>
          <w:color w:val="4F81BD"/>
          <w:sz w:val="22"/>
          <w:szCs w:val="22"/>
          <w:lang w:val="en-ZA"/>
        </w:rPr>
        <w:t>Mandate Amendment Request &lt;pain.010</w:t>
      </w:r>
      <w:bookmarkEnd w:id="3243"/>
      <w:r w:rsidRPr="002D6E2C">
        <w:rPr>
          <w:rFonts w:ascii="Calibri" w:hAnsi="Calibri"/>
          <w:color w:val="4F81BD"/>
          <w:sz w:val="22"/>
          <w:szCs w:val="22"/>
          <w:lang w:val="en-ZA"/>
        </w:rPr>
        <w:t>&gt;</w:t>
      </w:r>
      <w:bookmarkEnd w:id="3244"/>
      <w:bookmarkEnd w:id="3245"/>
    </w:p>
    <w:p w:rsidRPr="002D6E2C" w:rsidR="00D521C9" w:rsidP="00E92BA0" w:rsidRDefault="00D521C9" w14:paraId="102B0F08" w14:textId="271EADEC">
      <w:pPr>
        <w:pStyle w:val="Body2"/>
        <w:ind w:left="0"/>
        <w:rPr>
          <w:rFonts w:ascii="Calibri" w:hAnsi="Calibri" w:cs="Arial"/>
          <w:b/>
          <w:lang w:val="en-ZA"/>
        </w:rPr>
      </w:pPr>
    </w:p>
    <w:p w:rsidRPr="002D6E2C" w:rsidR="00D521C9" w:rsidP="00E92BA0" w:rsidRDefault="00D521C9" w14:paraId="5EEC60A6" w14:textId="5F03009D">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D521C9" w:rsidP="00E92BA0" w:rsidRDefault="00D521C9" w14:paraId="2D44A9BB" w14:textId="113B64A0">
      <w:r w:rsidRPr="002D6E2C">
        <w:t>The Mandate Amendment Request message is sent by the initiator; Creditor or Creditor Bank.</w:t>
      </w:r>
    </w:p>
    <w:p w:rsidR="00D521C9" w:rsidP="00E92BA0" w:rsidRDefault="00D521C9" w14:paraId="3E303437" w14:textId="2E8FFC95">
      <w:pPr>
        <w:pStyle w:val="Body2"/>
        <w:ind w:left="0"/>
        <w:rPr>
          <w:rFonts w:ascii="Calibri" w:hAnsi="Calibri" w:cs="Arial"/>
          <w:sz w:val="22"/>
          <w:szCs w:val="22"/>
          <w:lang w:val="en-ZA"/>
        </w:rPr>
      </w:pPr>
    </w:p>
    <w:p w:rsidRPr="003741BA" w:rsidR="00176547" w:rsidP="00E92BA0" w:rsidRDefault="00176547" w14:paraId="5A4FEE2E" w14:textId="64D9AB48">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176547" w:rsidP="00E92BA0" w:rsidRDefault="00176547" w14:paraId="47715080" w14:textId="0D8CCA1E">
      <w:pPr>
        <w:pStyle w:val="Body2"/>
        <w:ind w:left="0"/>
        <w:rPr>
          <w:rFonts w:ascii="Calibri" w:hAnsi="Calibri" w:cs="Arial"/>
          <w:sz w:val="22"/>
          <w:szCs w:val="22"/>
          <w:lang w:val="en-ZA"/>
        </w:rPr>
      </w:pPr>
      <w:r>
        <w:rPr>
          <w:rFonts w:ascii="Calibri" w:hAnsi="Calibri" w:cs="Arial"/>
          <w:sz w:val="22"/>
          <w:szCs w:val="22"/>
          <w:lang w:val="en-ZA"/>
        </w:rPr>
        <w:t>This Mandate Amendment Request  is used for the service codes of:</w:t>
      </w:r>
    </w:p>
    <w:p w:rsidR="00176547" w:rsidP="002C2973" w:rsidRDefault="00176547" w14:paraId="612A06A7" w14:textId="6D329605">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Real Time</w:t>
      </w:r>
    </w:p>
    <w:p w:rsidR="00176547" w:rsidP="002C2973" w:rsidRDefault="00176547" w14:paraId="244E31CD" w14:textId="48B235B4">
      <w:pPr>
        <w:pStyle w:val="Body2"/>
        <w:numPr>
          <w:ilvl w:val="3"/>
          <w:numId w:val="46"/>
        </w:numPr>
        <w:ind w:left="1440"/>
        <w:rPr>
          <w:rFonts w:ascii="Calibri" w:hAnsi="Calibri" w:cs="Arial"/>
          <w:sz w:val="22"/>
          <w:szCs w:val="22"/>
          <w:lang w:val="en-ZA"/>
        </w:rPr>
      </w:pPr>
      <w:r>
        <w:rPr>
          <w:rFonts w:ascii="Calibri" w:hAnsi="Calibri" w:cs="Arial"/>
          <w:sz w:val="22"/>
          <w:szCs w:val="22"/>
          <w:lang w:val="en-ZA"/>
        </w:rPr>
        <w:t>MANAM</w:t>
      </w:r>
    </w:p>
    <w:p w:rsidR="00176547" w:rsidP="002C2973" w:rsidRDefault="00176547" w14:paraId="66D945FC" w14:textId="77C305D7">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Batch</w:t>
      </w:r>
    </w:p>
    <w:p w:rsidR="00176547" w:rsidP="002C2973" w:rsidRDefault="00176547" w14:paraId="385EBD73" w14:textId="0FC405F0">
      <w:pPr>
        <w:pStyle w:val="Body2"/>
        <w:numPr>
          <w:ilvl w:val="3"/>
          <w:numId w:val="46"/>
        </w:numPr>
        <w:ind w:left="1440"/>
        <w:rPr>
          <w:rFonts w:ascii="Calibri" w:hAnsi="Calibri" w:cs="Arial"/>
          <w:sz w:val="22"/>
          <w:szCs w:val="22"/>
          <w:lang w:val="en-ZA"/>
        </w:rPr>
      </w:pPr>
      <w:r>
        <w:rPr>
          <w:rFonts w:ascii="Calibri" w:hAnsi="Calibri" w:cs="Arial"/>
          <w:sz w:val="22"/>
          <w:szCs w:val="22"/>
          <w:lang w:val="en-ZA"/>
        </w:rPr>
        <w:t>MANAM</w:t>
      </w:r>
    </w:p>
    <w:p w:rsidRPr="004F6027" w:rsidR="00176547" w:rsidP="002C2973" w:rsidRDefault="00176547" w14:paraId="2596A3A5" w14:textId="0C355191">
      <w:pPr>
        <w:pStyle w:val="Body2"/>
        <w:numPr>
          <w:ilvl w:val="3"/>
          <w:numId w:val="46"/>
        </w:numPr>
        <w:ind w:left="1440"/>
        <w:rPr>
          <w:rFonts w:ascii="Calibri" w:hAnsi="Calibri" w:cs="Arial"/>
          <w:sz w:val="22"/>
          <w:szCs w:val="22"/>
          <w:lang w:val="en-ZA"/>
        </w:rPr>
      </w:pPr>
      <w:r>
        <w:rPr>
          <w:rFonts w:ascii="Calibri" w:hAnsi="Calibri" w:cs="Arial"/>
          <w:sz w:val="22"/>
          <w:szCs w:val="22"/>
          <w:lang w:val="en-ZA"/>
        </w:rPr>
        <w:t>MANOM</w:t>
      </w:r>
    </w:p>
    <w:p w:rsidR="00176547" w:rsidP="00E92BA0" w:rsidRDefault="00176547" w14:paraId="1F10B3A1" w14:textId="7486DCF2">
      <w:pPr>
        <w:pStyle w:val="Body2"/>
        <w:ind w:left="0"/>
        <w:rPr>
          <w:rFonts w:ascii="Calibri" w:hAnsi="Calibri" w:cs="Arial"/>
          <w:b/>
          <w:sz w:val="22"/>
          <w:szCs w:val="22"/>
          <w:lang w:val="en-ZA"/>
        </w:rPr>
      </w:pPr>
    </w:p>
    <w:p w:rsidRPr="00A947F5" w:rsidR="00D521C9" w:rsidP="00E92BA0" w:rsidRDefault="00D521C9" w14:paraId="5EC7F44A" w14:textId="7F355704">
      <w:pPr>
        <w:pStyle w:val="Body2"/>
        <w:ind w:left="0"/>
        <w:rPr>
          <w:rFonts w:ascii="Calibri" w:hAnsi="Calibri" w:cs="Arial"/>
          <w:b/>
          <w:sz w:val="22"/>
          <w:szCs w:val="22"/>
          <w:lang w:val="en-ZA"/>
        </w:rPr>
      </w:pPr>
      <w:r>
        <w:rPr>
          <w:rFonts w:ascii="Calibri" w:hAnsi="Calibri" w:cs="Arial"/>
          <w:b/>
          <w:sz w:val="22"/>
          <w:szCs w:val="22"/>
          <w:lang w:val="en-ZA"/>
        </w:rPr>
        <w:t>Rules</w:t>
      </w:r>
    </w:p>
    <w:p w:rsidRPr="00705120" w:rsidR="00D521C9" w:rsidP="00E92BA0" w:rsidRDefault="00D521C9" w14:paraId="37F39BB1" w14:textId="209DCF1F">
      <w:r w:rsidRPr="00705120">
        <w:t>The date in the Message Identification must be the processing date.</w:t>
      </w:r>
    </w:p>
    <w:p w:rsidRPr="00705120" w:rsidR="00D521C9" w:rsidP="00E92BA0" w:rsidRDefault="00D521C9" w14:paraId="17A8A2DB" w14:textId="611FAC08">
      <w:r w:rsidRPr="00705120">
        <w:t>The File Number in the Message Identification must be incremented by 1 for each new message for the service from that originator.</w:t>
      </w:r>
    </w:p>
    <w:p w:rsidRPr="00705120" w:rsidR="00D521C9" w:rsidP="00E92BA0" w:rsidRDefault="00D521C9" w14:paraId="3B7C5EF6" w14:textId="17178B98">
      <w:r w:rsidRPr="00705120">
        <w:t>The File Number must start from 1 every day after cut over (24H00)</w:t>
      </w:r>
    </w:p>
    <w:p w:rsidRPr="00A947F5" w:rsidR="00D521C9" w:rsidP="00E92BA0" w:rsidRDefault="00D521C9" w14:paraId="2D53CE12" w14:textId="7D531424"/>
    <w:p w:rsidR="00D521C9" w:rsidP="00E92BA0" w:rsidRDefault="00D521C9" w14:paraId="0315660E" w14:textId="01B5C9CA">
      <w:pPr>
        <w:rPr>
          <w:rFonts w:cs="Arial"/>
          <w:szCs w:val="20"/>
        </w:rPr>
      </w:pPr>
      <w:r>
        <w:rPr>
          <w:rFonts w:cs="Arial"/>
          <w:szCs w:val="20"/>
        </w:rPr>
        <w:t>Amendment r</w:t>
      </w:r>
      <w:r w:rsidRPr="00AE24EA">
        <w:rPr>
          <w:rFonts w:cs="Arial"/>
          <w:szCs w:val="20"/>
        </w:rPr>
        <w:t xml:space="preserve">ule: Only elements that </w:t>
      </w:r>
      <w:r>
        <w:rPr>
          <w:rFonts w:cs="Arial"/>
          <w:szCs w:val="20"/>
        </w:rPr>
        <w:t xml:space="preserve">require update in the mandate register or are mandatory </w:t>
      </w:r>
      <w:r w:rsidRPr="00AE24EA">
        <w:rPr>
          <w:rFonts w:cs="Arial"/>
          <w:szCs w:val="20"/>
        </w:rPr>
        <w:t>need be include</w:t>
      </w:r>
      <w:r>
        <w:rPr>
          <w:rFonts w:cs="Arial"/>
          <w:szCs w:val="20"/>
        </w:rPr>
        <w:t>d in mandate amendment request.</w:t>
      </w:r>
    </w:p>
    <w:p w:rsidR="00D521C9" w:rsidP="00E92BA0" w:rsidRDefault="00D521C9" w14:paraId="66F8CE92" w14:textId="360AF52B">
      <w:pPr>
        <w:pStyle w:val="Body2"/>
        <w:ind w:left="0"/>
        <w:rPr>
          <w:rFonts w:ascii="Calibri" w:hAnsi="Calibri" w:cs="Arial"/>
          <w:sz w:val="22"/>
          <w:szCs w:val="22"/>
          <w:lang w:val="en-ZA"/>
        </w:rPr>
      </w:pPr>
    </w:p>
    <w:p w:rsidR="00FE245C" w:rsidP="00FE245C" w:rsidRDefault="00FE245C" w14:paraId="19A4BF71" w14:textId="77777777">
      <w:pPr>
        <w:rPr>
          <w:lang w:val="en-US"/>
        </w:rPr>
      </w:pPr>
    </w:p>
    <w:p w:rsidRPr="00C54903" w:rsidR="00FE245C" w:rsidP="00FE245C" w:rsidRDefault="00FE245C" w14:paraId="60511928" w14:textId="77777777">
      <w:pPr>
        <w:rPr>
          <w:b/>
        </w:rPr>
      </w:pPr>
      <w:r w:rsidRPr="00807969">
        <w:rPr>
          <w:b/>
          <w:lang w:val="en-US"/>
        </w:rPr>
        <w:t>Note:-</w:t>
      </w:r>
      <w:r>
        <w:rPr>
          <w:lang w:val="en-US"/>
        </w:rPr>
        <w:t xml:space="preserve"> This is only applicable when amending the mandate for Contract Reference Change (SCR 204v3 - </w:t>
      </w:r>
      <w:r w:rsidRPr="00C54903">
        <w:rPr>
          <w:b/>
        </w:rPr>
        <w:t>Contract Reference may be amended subject to no Collection having occurred</w:t>
      </w:r>
      <w:r w:rsidRPr="00C54903">
        <w:t>)</w:t>
      </w:r>
    </w:p>
    <w:p w:rsidRPr="00C54903" w:rsidR="00FE245C" w:rsidP="00FE245C" w:rsidRDefault="00FE245C" w14:paraId="223EFBD5" w14:textId="77777777">
      <w:pPr>
        <w:rPr>
          <w:lang w:val="en-US"/>
        </w:rPr>
      </w:pPr>
    </w:p>
    <w:p w:rsidRPr="00027CB3" w:rsidR="00FA2B9B" w:rsidP="00FA2B9B" w:rsidRDefault="00FA2B9B" w14:paraId="1208C827" w14:textId="77777777">
      <w:pPr>
        <w:rPr>
          <w:b/>
          <w:i/>
        </w:rPr>
      </w:pPr>
      <w:r w:rsidRPr="00027CB3">
        <w:rPr>
          <w:b/>
          <w:i/>
        </w:rPr>
        <w:t>Processing Rules</w:t>
      </w:r>
    </w:p>
    <w:p w:rsidRPr="00027CB3" w:rsidR="00FA2B9B" w:rsidP="00FA2B9B" w:rsidRDefault="00FA2B9B" w14:paraId="75F331EB" w14:textId="77777777">
      <w:pPr>
        <w:rPr>
          <w:i/>
        </w:rPr>
      </w:pPr>
      <w:r w:rsidRPr="00027CB3">
        <w:rPr>
          <w:i/>
        </w:rPr>
        <w:t xml:space="preserve">Debtor Bank must perform duplicate transaction checking using the following fields:  </w:t>
      </w:r>
    </w:p>
    <w:p w:rsidRPr="00027CB3" w:rsidR="00FA2B9B" w:rsidP="002C2973" w:rsidRDefault="00FA2B9B" w14:paraId="0DCEF597" w14:textId="77777777">
      <w:pPr>
        <w:numPr>
          <w:ilvl w:val="0"/>
          <w:numId w:val="38"/>
        </w:numPr>
        <w:contextualSpacing/>
        <w:rPr>
          <w:i/>
        </w:rPr>
      </w:pPr>
      <w:r w:rsidRPr="00027CB3">
        <w:rPr>
          <w:i/>
        </w:rPr>
        <w:t>Debtor Account Number</w:t>
      </w:r>
    </w:p>
    <w:p w:rsidRPr="00027CB3" w:rsidR="00FA2B9B" w:rsidP="002C2973" w:rsidRDefault="00FA2B9B" w14:paraId="57B06703" w14:textId="77777777">
      <w:pPr>
        <w:numPr>
          <w:ilvl w:val="0"/>
          <w:numId w:val="38"/>
        </w:numPr>
        <w:contextualSpacing/>
        <w:rPr>
          <w:i/>
        </w:rPr>
      </w:pPr>
      <w:r w:rsidRPr="00027CB3">
        <w:rPr>
          <w:i/>
        </w:rPr>
        <w:t>Contract Reference Number</w:t>
      </w:r>
    </w:p>
    <w:p w:rsidRPr="00027CB3" w:rsidR="00FA2B9B" w:rsidP="002C2973" w:rsidRDefault="00FA2B9B" w14:paraId="256CD108" w14:textId="77777777">
      <w:pPr>
        <w:numPr>
          <w:ilvl w:val="0"/>
          <w:numId w:val="38"/>
        </w:numPr>
        <w:contextualSpacing/>
        <w:rPr>
          <w:i/>
        </w:rPr>
      </w:pPr>
      <w:r w:rsidRPr="00027CB3">
        <w:rPr>
          <w:i/>
        </w:rPr>
        <w:t>Creditor Abbreviated Name (Short name)</w:t>
      </w:r>
    </w:p>
    <w:p w:rsidR="00FA2B9B" w:rsidP="002C2973" w:rsidRDefault="00FA2B9B" w14:paraId="5A9BEBCF" w14:textId="77777777">
      <w:pPr>
        <w:numPr>
          <w:ilvl w:val="0"/>
          <w:numId w:val="38"/>
        </w:numPr>
        <w:contextualSpacing/>
        <w:rPr>
          <w:i/>
        </w:rPr>
      </w:pPr>
      <w:r w:rsidRPr="00027CB3">
        <w:rPr>
          <w:i/>
        </w:rPr>
        <w:t>Sequence Type</w:t>
      </w:r>
    </w:p>
    <w:p w:rsidR="00FA2B9B" w:rsidP="00FA2B9B" w:rsidRDefault="00FA2B9B" w14:paraId="2AB23E1D" w14:textId="77777777">
      <w:pPr>
        <w:contextualSpacing/>
        <w:rPr>
          <w:i/>
        </w:rPr>
      </w:pPr>
    </w:p>
    <w:p w:rsidRPr="002D6E2C" w:rsidR="006A7A62" w:rsidP="002C2973" w:rsidRDefault="00FA2B9B" w14:paraId="769015D6" w14:textId="109DA319">
      <w:pPr>
        <w:pStyle w:val="Heading2"/>
        <w:numPr>
          <w:ilvl w:val="1"/>
          <w:numId w:val="52"/>
        </w:numPr>
        <w:spacing w:before="0" w:after="0" w:line="240" w:lineRule="auto"/>
        <w:ind w:left="0" w:firstLine="0"/>
        <w:outlineLvl w:val="1"/>
        <w:rPr>
          <w:rFonts w:ascii="Calibri" w:hAnsi="Calibri"/>
          <w:color w:val="4F81BD"/>
          <w:sz w:val="22"/>
          <w:szCs w:val="22"/>
          <w:lang w:val="en-ZA"/>
        </w:rPr>
      </w:pPr>
      <w:r w:rsidRPr="003F542D">
        <w:t xml:space="preserve">Debtor bank to use error code 902204 </w:t>
      </w:r>
      <w:r w:rsidRPr="003F542D">
        <w:rPr>
          <w:rFonts w:cs="Arial"/>
        </w:rPr>
        <w:t>Duplicate Request. Mandate already exists should the amendment cause a duplicate.</w:t>
      </w:r>
      <w:bookmarkStart w:name="_Toc492376815" w:id="3246"/>
      <w:bookmarkStart w:name="_Toc492376816" w:id="3247"/>
      <w:bookmarkStart w:name="_Toc492376817" w:id="3248"/>
      <w:bookmarkStart w:name="_Toc492376818" w:id="3249"/>
      <w:bookmarkStart w:name="_Toc492376819" w:id="3250"/>
      <w:bookmarkStart w:name="_Toc492376820" w:id="3251"/>
      <w:bookmarkStart w:name="_Toc492376821" w:id="3252"/>
      <w:bookmarkStart w:name="_Toc536096821" w:id="3253"/>
      <w:bookmarkStart w:name="_Toc395193926" w:id="3254"/>
      <w:bookmarkEnd w:id="3246"/>
      <w:bookmarkEnd w:id="3247"/>
      <w:bookmarkEnd w:id="3248"/>
      <w:bookmarkEnd w:id="3249"/>
      <w:bookmarkEnd w:id="3250"/>
      <w:bookmarkEnd w:id="3251"/>
      <w:bookmarkEnd w:id="3252"/>
      <w:r w:rsidRPr="002D6E2C" w:rsidR="006A7A62">
        <w:rPr>
          <w:rFonts w:ascii="Calibri" w:hAnsi="Calibri"/>
          <w:color w:val="4F81BD"/>
          <w:sz w:val="22"/>
          <w:szCs w:val="22"/>
          <w:lang w:val="en-ZA"/>
        </w:rPr>
        <w:t>Mandate Acceptance Report &lt;pain.012&gt;</w:t>
      </w:r>
      <w:r w:rsidR="006A7A62">
        <w:rPr>
          <w:rFonts w:ascii="Calibri" w:hAnsi="Calibri"/>
          <w:color w:val="4F81BD"/>
          <w:sz w:val="22"/>
          <w:szCs w:val="22"/>
          <w:lang w:val="en-ZA"/>
        </w:rPr>
        <w:t xml:space="preserve"> for Mandate Amendment &lt;pain.010&gt;</w:t>
      </w:r>
      <w:bookmarkEnd w:id="3253"/>
    </w:p>
    <w:p w:rsidRPr="002D6E2C" w:rsidR="006A7A62" w:rsidP="00E92BA0" w:rsidRDefault="006A7A62" w14:paraId="10A2AF93" w14:textId="64CF601C">
      <w:pPr>
        <w:pStyle w:val="Body2"/>
        <w:ind w:left="0"/>
        <w:rPr>
          <w:rFonts w:ascii="Calibri" w:hAnsi="Calibri" w:cs="Arial"/>
          <w:b/>
          <w:lang w:val="en-ZA"/>
        </w:rPr>
      </w:pPr>
    </w:p>
    <w:p w:rsidRPr="002D6E2C" w:rsidR="006A7A62" w:rsidP="00E92BA0" w:rsidRDefault="006A7A62" w14:paraId="4C36658E" w14:textId="02A6EE1D">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6A7A62" w:rsidP="00E92BA0" w:rsidRDefault="006A7A62" w14:paraId="5DE2D98B" w14:textId="5C12A72B">
      <w:pPr>
        <w:pStyle w:val="Body2"/>
        <w:ind w:left="0"/>
        <w:rPr>
          <w:rFonts w:ascii="Calibri" w:hAnsi="Calibri" w:cs="TimesNewRoman"/>
          <w:color w:val="auto"/>
          <w:sz w:val="22"/>
          <w:szCs w:val="22"/>
          <w:lang w:val="en-ZA" w:eastAsia="en-ZA"/>
        </w:rPr>
      </w:pPr>
      <w:r w:rsidRPr="002D6E2C">
        <w:rPr>
          <w:rFonts w:ascii="Calibri" w:hAnsi="Calibri" w:cs="TimesNewRoman"/>
          <w:color w:val="auto"/>
          <w:sz w:val="22"/>
          <w:szCs w:val="22"/>
          <w:lang w:val="en-ZA" w:eastAsia="en-ZA"/>
        </w:rPr>
        <w:t>The Mandate Acceptance Report message is sent from the Debtor Bank to the initiator of the Mandate Request message (Creditor or Creditor Bank).</w:t>
      </w:r>
    </w:p>
    <w:p w:rsidR="006A7A62" w:rsidP="00E92BA0" w:rsidRDefault="006A7A62" w14:paraId="62C084FB" w14:textId="52A40C57">
      <w:pPr>
        <w:pStyle w:val="Body2"/>
        <w:ind w:left="0"/>
        <w:rPr>
          <w:rFonts w:ascii="Calibri" w:hAnsi="Calibri" w:cs="Arial"/>
          <w:sz w:val="22"/>
          <w:szCs w:val="22"/>
          <w:lang w:val="en-ZA"/>
        </w:rPr>
      </w:pPr>
    </w:p>
    <w:p w:rsidRPr="003741BA" w:rsidR="00176547" w:rsidP="00E92BA0" w:rsidRDefault="00176547" w14:paraId="0EBA8912" w14:textId="7A7A38C6">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176547" w:rsidP="00E92BA0" w:rsidRDefault="00176547" w14:paraId="252942FE" w14:textId="3DE0F599">
      <w:pPr>
        <w:pStyle w:val="Body2"/>
        <w:ind w:left="0"/>
        <w:rPr>
          <w:rFonts w:ascii="Calibri" w:hAnsi="Calibri" w:cs="Arial"/>
          <w:sz w:val="22"/>
          <w:szCs w:val="22"/>
          <w:lang w:val="en-ZA"/>
        </w:rPr>
      </w:pPr>
      <w:r>
        <w:rPr>
          <w:rFonts w:ascii="Calibri" w:hAnsi="Calibri" w:cs="Arial"/>
          <w:sz w:val="22"/>
          <w:szCs w:val="22"/>
          <w:lang w:val="en-ZA"/>
        </w:rPr>
        <w:t>This Mandate Acceptance Report  is used for the service codes of:</w:t>
      </w:r>
    </w:p>
    <w:p w:rsidR="00176547" w:rsidP="002C2973" w:rsidRDefault="00176547" w14:paraId="3AFBE0BE" w14:textId="7A3AB72F">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Real Time</w:t>
      </w:r>
    </w:p>
    <w:p w:rsidR="00176547" w:rsidP="002C2973" w:rsidRDefault="00176547" w14:paraId="6BE9A406" w14:textId="399286A7">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MANIR</w:t>
      </w:r>
    </w:p>
    <w:p w:rsidRPr="00FB3154" w:rsidR="00FB3154" w:rsidP="002C2973" w:rsidRDefault="00FB3154" w14:paraId="7D46738F" w14:textId="705B7712">
      <w:pPr>
        <w:pStyle w:val="Body2"/>
        <w:numPr>
          <w:ilvl w:val="2"/>
          <w:numId w:val="46"/>
        </w:numPr>
        <w:ind w:left="0" w:firstLine="0"/>
        <w:rPr>
          <w:rFonts w:ascii="Calibri" w:hAnsi="Calibri" w:cs="Arial"/>
          <w:sz w:val="22"/>
          <w:szCs w:val="22"/>
          <w:lang w:val="en-ZA"/>
        </w:rPr>
      </w:pPr>
      <w:r w:rsidRPr="00562D4F">
        <w:rPr>
          <w:rFonts w:ascii="Calibri" w:hAnsi="Calibri" w:cs="Arial"/>
          <w:sz w:val="22"/>
          <w:szCs w:val="22"/>
          <w:lang w:val="en-ZA"/>
        </w:rPr>
        <w:t>MANDR</w:t>
      </w:r>
    </w:p>
    <w:p w:rsidR="00176547" w:rsidP="002C2973" w:rsidRDefault="00176547" w14:paraId="12CC3F0C" w14:textId="7FF3E3FF">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Batch</w:t>
      </w:r>
    </w:p>
    <w:p w:rsidR="00176547" w:rsidP="002C2973" w:rsidRDefault="00176547" w14:paraId="409B59D8" w14:textId="4A7EB495">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MANAC</w:t>
      </w:r>
    </w:p>
    <w:p w:rsidRPr="004F6027" w:rsidR="00176547" w:rsidP="002C2973" w:rsidRDefault="00176547" w14:paraId="22D28CEF" w14:textId="04CFDFB7">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MANOC</w:t>
      </w:r>
    </w:p>
    <w:p w:rsidR="00176547" w:rsidP="00E92BA0" w:rsidRDefault="00176547" w14:paraId="02758206" w14:textId="35C634F1">
      <w:pPr>
        <w:pStyle w:val="Body2"/>
        <w:ind w:left="0"/>
        <w:rPr>
          <w:rFonts w:ascii="Calibri" w:hAnsi="Calibri" w:cs="Arial"/>
          <w:sz w:val="22"/>
          <w:szCs w:val="22"/>
          <w:lang w:val="en-ZA"/>
        </w:rPr>
      </w:pPr>
    </w:p>
    <w:p w:rsidRPr="00C73048" w:rsidR="006A7A62" w:rsidP="00E92BA0" w:rsidRDefault="006A7A62" w14:paraId="7109C172" w14:textId="0FE9C3A4">
      <w:pPr>
        <w:pStyle w:val="Body2"/>
        <w:ind w:left="0"/>
        <w:rPr>
          <w:rFonts w:ascii="Calibri" w:hAnsi="Calibri" w:cs="Arial"/>
          <w:b/>
          <w:sz w:val="22"/>
          <w:szCs w:val="22"/>
          <w:lang w:val="en-ZA"/>
        </w:rPr>
      </w:pPr>
      <w:r w:rsidRPr="00C73048">
        <w:rPr>
          <w:rFonts w:ascii="Calibri" w:hAnsi="Calibri" w:cs="Arial"/>
          <w:b/>
          <w:sz w:val="22"/>
          <w:szCs w:val="22"/>
          <w:lang w:val="en-ZA"/>
        </w:rPr>
        <w:t>Rules</w:t>
      </w:r>
    </w:p>
    <w:p w:rsidRPr="00C73048" w:rsidR="006A7A62" w:rsidP="00E92BA0" w:rsidRDefault="006A7A62" w14:paraId="1E4F2522" w14:textId="11D5830D">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Fields on the mandate acceptance report must reflect the original mandate maintenance message, being an amendment.</w:t>
      </w:r>
    </w:p>
    <w:p w:rsidR="006A7A62" w:rsidP="00E92BA0" w:rsidRDefault="006A7A62" w14:paraId="5D50575A" w14:textId="3150A73E">
      <w:pPr>
        <w:pStyle w:val="Body2"/>
        <w:ind w:left="0"/>
        <w:rPr>
          <w:rFonts w:ascii="Calibri" w:hAnsi="Calibri" w:cs="TimesNewRoman"/>
          <w:color w:val="auto"/>
          <w:sz w:val="22"/>
          <w:szCs w:val="22"/>
          <w:lang w:val="en-ZA" w:eastAsia="en-ZA"/>
        </w:rPr>
      </w:pPr>
      <w:r>
        <w:rPr>
          <w:rFonts w:ascii="Calibri" w:hAnsi="Calibri" w:cs="TimesNewRoman"/>
          <w:color w:val="auto"/>
          <w:sz w:val="22"/>
          <w:szCs w:val="22"/>
          <w:lang w:val="en-ZA" w:eastAsia="en-ZA"/>
        </w:rPr>
        <w:t>All elements stored on the datab</w:t>
      </w:r>
      <w:r w:rsidR="00804FF8">
        <w:rPr>
          <w:rFonts w:ascii="Calibri" w:hAnsi="Calibri" w:cs="TimesNewRoman"/>
          <w:color w:val="auto"/>
          <w:sz w:val="22"/>
          <w:szCs w:val="22"/>
          <w:lang w:val="en-ZA" w:eastAsia="en-ZA"/>
        </w:rPr>
        <w:t>a</w:t>
      </w:r>
      <w:r>
        <w:rPr>
          <w:rFonts w:ascii="Calibri" w:hAnsi="Calibri" w:cs="TimesNewRoman"/>
          <w:color w:val="auto"/>
          <w:sz w:val="22"/>
          <w:szCs w:val="22"/>
          <w:lang w:val="en-ZA" w:eastAsia="en-ZA"/>
        </w:rPr>
        <w:t>se and any changes requested in the amendment must be returned.</w:t>
      </w:r>
    </w:p>
    <w:p w:rsidRPr="00C73048" w:rsidR="006A7A62" w:rsidP="00E92BA0" w:rsidRDefault="006A7A62" w14:paraId="6E33F4E7" w14:textId="663BFA4B">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 xml:space="preserve">This message will contain </w:t>
      </w:r>
      <w:r w:rsidR="0053531D">
        <w:rPr>
          <w:rFonts w:ascii="Calibri" w:hAnsi="Calibri" w:cs="TimesNewRoman"/>
          <w:color w:val="auto"/>
          <w:sz w:val="22"/>
          <w:szCs w:val="22"/>
          <w:lang w:val="en-ZA" w:eastAsia="en-ZA"/>
        </w:rPr>
        <w:t xml:space="preserve">at least </w:t>
      </w:r>
      <w:r w:rsidRPr="00C73048">
        <w:rPr>
          <w:rFonts w:ascii="Calibri" w:hAnsi="Calibri" w:cs="TimesNewRoman"/>
          <w:color w:val="auto"/>
          <w:sz w:val="22"/>
          <w:szCs w:val="22"/>
          <w:lang w:val="en-ZA" w:eastAsia="en-ZA"/>
        </w:rPr>
        <w:t>one acceptance message.</w:t>
      </w:r>
    </w:p>
    <w:p w:rsidRPr="00C73048" w:rsidR="006A7A62" w:rsidP="00E92BA0" w:rsidRDefault="006A7A62" w14:paraId="5A47409F" w14:textId="1A39D347">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The date in the Message Identification must be the processing date.</w:t>
      </w:r>
    </w:p>
    <w:p w:rsidRPr="00C73048" w:rsidR="006A7A62" w:rsidP="00E92BA0" w:rsidRDefault="006A7A62" w14:paraId="7A86F397" w14:textId="376B0623">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The File Number in the Message Identification must be incremented by 1 for each new message for the service from that originator.</w:t>
      </w:r>
    </w:p>
    <w:p w:rsidRPr="00C73048" w:rsidR="006A7A62" w:rsidP="00E92BA0" w:rsidRDefault="006A7A62" w14:paraId="263BF446" w14:textId="1FD74129">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The File Number must start from 1 every day after cut over (24H00)</w:t>
      </w:r>
    </w:p>
    <w:p w:rsidR="006A7A62" w:rsidP="00E92BA0" w:rsidRDefault="006A7A62" w14:paraId="6516E430" w14:textId="1FEB9092">
      <w:pPr>
        <w:pStyle w:val="Body2"/>
        <w:ind w:left="0"/>
        <w:rPr>
          <w:rFonts w:ascii="Calibri" w:hAnsi="Calibri" w:cs="Arial"/>
          <w:sz w:val="22"/>
          <w:szCs w:val="22"/>
          <w:lang w:val="en-ZA"/>
        </w:rPr>
      </w:pPr>
    </w:p>
    <w:p w:rsidRPr="00FA1DF0" w:rsidR="006A7A62" w:rsidP="00E92BA0" w:rsidRDefault="006A7A62" w14:paraId="3A3CFF92" w14:textId="4DF62697">
      <w:pPr>
        <w:pStyle w:val="Body2"/>
        <w:ind w:left="0"/>
        <w:rPr>
          <w:rFonts w:ascii="Calibri" w:hAnsi="Calibri" w:cs="TimesNewRoman"/>
          <w:color w:val="auto"/>
          <w:sz w:val="22"/>
          <w:szCs w:val="22"/>
          <w:lang w:val="en-ZA" w:eastAsia="en-ZA"/>
        </w:rPr>
      </w:pPr>
      <w:r w:rsidRPr="00FA1DF0">
        <w:rPr>
          <w:rFonts w:ascii="Calibri" w:hAnsi="Calibri" w:cs="TimesNewRoman"/>
          <w:color w:val="auto"/>
          <w:sz w:val="22"/>
          <w:szCs w:val="22"/>
          <w:lang w:val="en-ZA" w:eastAsia="en-ZA"/>
        </w:rPr>
        <w:t>Mandate Reference Number needs to be conditional as per Rule (If Authentication Status Indicator = NRSP</w:t>
      </w:r>
      <w:r w:rsidR="00F13ECA">
        <w:rPr>
          <w:rFonts w:ascii="Calibri" w:hAnsi="Calibri" w:cs="TimesNewRoman"/>
          <w:color w:val="auto"/>
          <w:sz w:val="22"/>
          <w:szCs w:val="22"/>
          <w:lang w:val="en-ZA" w:eastAsia="en-ZA"/>
        </w:rPr>
        <w:t xml:space="preserve"> </w:t>
      </w:r>
      <w:r w:rsidRPr="00FA1DF0">
        <w:rPr>
          <w:rFonts w:ascii="Calibri" w:hAnsi="Calibri" w:cs="TimesNewRoman"/>
          <w:color w:val="auto"/>
          <w:sz w:val="22"/>
          <w:szCs w:val="22"/>
          <w:lang w:val="en-ZA" w:eastAsia="en-ZA"/>
        </w:rPr>
        <w:t xml:space="preserve"> or NAUT, then this field must be null only on a reply to a Mandate Initiation Request</w:t>
      </w:r>
      <w:r w:rsidR="001D57D7">
        <w:rPr>
          <w:rFonts w:ascii="Calibri" w:hAnsi="Calibri" w:cs="TimesNewRoman"/>
          <w:color w:val="auto"/>
          <w:sz w:val="22"/>
          <w:szCs w:val="22"/>
          <w:lang w:val="en-ZA" w:eastAsia="en-ZA"/>
        </w:rPr>
        <w:t>)</w:t>
      </w:r>
    </w:p>
    <w:p w:rsidRPr="002D6E2C" w:rsidR="006A7A62" w:rsidP="00E92BA0" w:rsidRDefault="006A7A62" w14:paraId="512560BA" w14:textId="77335248">
      <w:pPr>
        <w:pStyle w:val="Body2"/>
        <w:ind w:left="0"/>
        <w:rPr>
          <w:rFonts w:ascii="Calibri" w:hAnsi="Calibri" w:cs="Arial"/>
          <w:sz w:val="22"/>
          <w:szCs w:val="22"/>
          <w:lang w:val="en-ZA"/>
        </w:rPr>
      </w:pPr>
    </w:p>
    <w:p w:rsidRPr="00654542" w:rsidR="00D521C9" w:rsidP="002C2973" w:rsidRDefault="00D521C9" w14:paraId="4D76E217" w14:textId="7EC23902">
      <w:pPr>
        <w:pStyle w:val="Heading2"/>
        <w:numPr>
          <w:ilvl w:val="1"/>
          <w:numId w:val="52"/>
        </w:numPr>
        <w:spacing w:before="0" w:after="0" w:line="240" w:lineRule="auto"/>
        <w:ind w:left="0" w:firstLine="0"/>
        <w:outlineLvl w:val="1"/>
        <w:rPr>
          <w:color w:val="4F81BD"/>
        </w:rPr>
      </w:pPr>
      <w:bookmarkStart w:name="_Toc455559651" w:id="3255"/>
      <w:bookmarkStart w:name="_Toc455563545" w:id="3256"/>
      <w:bookmarkStart w:name="_Toc455567440" w:id="3257"/>
      <w:bookmarkStart w:name="_Toc455571335" w:id="3258"/>
      <w:bookmarkStart w:name="_Toc455559652" w:id="3259"/>
      <w:bookmarkStart w:name="_Toc455563546" w:id="3260"/>
      <w:bookmarkStart w:name="_Toc455567441" w:id="3261"/>
      <w:bookmarkStart w:name="_Toc455571336" w:id="3262"/>
      <w:bookmarkStart w:name="_Toc455559653" w:id="3263"/>
      <w:bookmarkStart w:name="_Toc455563547" w:id="3264"/>
      <w:bookmarkStart w:name="_Toc455567442" w:id="3265"/>
      <w:bookmarkStart w:name="_Toc455571337" w:id="3266"/>
      <w:bookmarkStart w:name="_Toc455559654" w:id="3267"/>
      <w:bookmarkStart w:name="_Toc455563548" w:id="3268"/>
      <w:bookmarkStart w:name="_Toc455567443" w:id="3269"/>
      <w:bookmarkStart w:name="_Toc455571338" w:id="3270"/>
      <w:bookmarkStart w:name="_Toc455559655" w:id="3271"/>
      <w:bookmarkStart w:name="_Toc455563549" w:id="3272"/>
      <w:bookmarkStart w:name="_Toc455567444" w:id="3273"/>
      <w:bookmarkStart w:name="_Toc455571339" w:id="3274"/>
      <w:bookmarkStart w:name="_Toc449678272" w:id="3275"/>
      <w:bookmarkStart w:name="_Toc449678627" w:id="3276"/>
      <w:bookmarkStart w:name="_Toc451512002" w:id="3277"/>
      <w:bookmarkStart w:name="_Toc451513113" w:id="3278"/>
      <w:bookmarkStart w:name="_Toc451514222" w:id="3279"/>
      <w:bookmarkStart w:name="_Toc449678273" w:id="3280"/>
      <w:bookmarkStart w:name="_Toc449678628" w:id="3281"/>
      <w:bookmarkStart w:name="_Toc451512003" w:id="3282"/>
      <w:bookmarkStart w:name="_Toc451513114" w:id="3283"/>
      <w:bookmarkStart w:name="_Toc451514223" w:id="3284"/>
      <w:bookmarkStart w:name="_Toc449678274" w:id="3285"/>
      <w:bookmarkStart w:name="_Toc449678629" w:id="3286"/>
      <w:bookmarkStart w:name="_Toc451512004" w:id="3287"/>
      <w:bookmarkStart w:name="_Toc451513115" w:id="3288"/>
      <w:bookmarkStart w:name="_Toc451514224" w:id="3289"/>
      <w:bookmarkStart w:name="_Toc449678275" w:id="3290"/>
      <w:bookmarkStart w:name="_Toc449678630" w:id="3291"/>
      <w:bookmarkStart w:name="_Toc451512005" w:id="3292"/>
      <w:bookmarkStart w:name="_Toc451513116" w:id="3293"/>
      <w:bookmarkStart w:name="_Toc451514225" w:id="3294"/>
      <w:bookmarkStart w:name="_Toc449678276" w:id="3295"/>
      <w:bookmarkStart w:name="_Toc449678631" w:id="3296"/>
      <w:bookmarkStart w:name="_Toc451512006" w:id="3297"/>
      <w:bookmarkStart w:name="_Toc451513117" w:id="3298"/>
      <w:bookmarkStart w:name="_Toc451514226" w:id="3299"/>
      <w:bookmarkStart w:name="_Toc449678277" w:id="3300"/>
      <w:bookmarkStart w:name="_Toc449678632" w:id="3301"/>
      <w:bookmarkStart w:name="_Toc451512007" w:id="3302"/>
      <w:bookmarkStart w:name="_Toc451513118" w:id="3303"/>
      <w:bookmarkStart w:name="_Toc451514227" w:id="3304"/>
      <w:bookmarkStart w:name="_Toc449678278" w:id="3305"/>
      <w:bookmarkStart w:name="_Toc449678633" w:id="3306"/>
      <w:bookmarkStart w:name="_Toc451512008" w:id="3307"/>
      <w:bookmarkStart w:name="_Toc451513119" w:id="3308"/>
      <w:bookmarkStart w:name="_Toc451514228" w:id="3309"/>
      <w:bookmarkStart w:name="_Toc449678279" w:id="3310"/>
      <w:bookmarkStart w:name="_Toc449678634" w:id="3311"/>
      <w:bookmarkStart w:name="_Toc451512009" w:id="3312"/>
      <w:bookmarkStart w:name="_Toc451513120" w:id="3313"/>
      <w:bookmarkStart w:name="_Toc451514229" w:id="3314"/>
      <w:bookmarkStart w:name="_Toc449678280" w:id="3315"/>
      <w:bookmarkStart w:name="_Toc449678635" w:id="3316"/>
      <w:bookmarkStart w:name="_Toc451512010" w:id="3317"/>
      <w:bookmarkStart w:name="_Toc451513121" w:id="3318"/>
      <w:bookmarkStart w:name="_Toc451514230" w:id="3319"/>
      <w:bookmarkStart w:name="_Toc449678281" w:id="3320"/>
      <w:bookmarkStart w:name="_Toc449678636" w:id="3321"/>
      <w:bookmarkStart w:name="_Toc451512011" w:id="3322"/>
      <w:bookmarkStart w:name="_Toc451513122" w:id="3323"/>
      <w:bookmarkStart w:name="_Toc451514231" w:id="3324"/>
      <w:bookmarkStart w:name="_Toc449678282" w:id="3325"/>
      <w:bookmarkStart w:name="_Toc449678637" w:id="3326"/>
      <w:bookmarkStart w:name="_Toc451512012" w:id="3327"/>
      <w:bookmarkStart w:name="_Toc451513123" w:id="3328"/>
      <w:bookmarkStart w:name="_Toc451514232" w:id="3329"/>
      <w:bookmarkStart w:name="_Toc449678283" w:id="3330"/>
      <w:bookmarkStart w:name="_Toc449678638" w:id="3331"/>
      <w:bookmarkStart w:name="_Toc451512013" w:id="3332"/>
      <w:bookmarkStart w:name="_Toc451513124" w:id="3333"/>
      <w:bookmarkStart w:name="_Toc451514233" w:id="3334"/>
      <w:bookmarkStart w:name="_Toc449678284" w:id="3335"/>
      <w:bookmarkStart w:name="_Toc449678639" w:id="3336"/>
      <w:bookmarkStart w:name="_Toc451512014" w:id="3337"/>
      <w:bookmarkStart w:name="_Toc451513125" w:id="3338"/>
      <w:bookmarkStart w:name="_Toc451514234" w:id="3339"/>
      <w:bookmarkStart w:name="_Toc449678285" w:id="3340"/>
      <w:bookmarkStart w:name="_Toc449678640" w:id="3341"/>
      <w:bookmarkStart w:name="_Toc451512015" w:id="3342"/>
      <w:bookmarkStart w:name="_Toc451513126" w:id="3343"/>
      <w:bookmarkStart w:name="_Toc451514235" w:id="3344"/>
      <w:bookmarkStart w:name="_Toc449678286" w:id="3345"/>
      <w:bookmarkStart w:name="_Toc449678641" w:id="3346"/>
      <w:bookmarkStart w:name="_Toc451512016" w:id="3347"/>
      <w:bookmarkStart w:name="_Toc451513127" w:id="3348"/>
      <w:bookmarkStart w:name="_Toc451514236" w:id="3349"/>
      <w:bookmarkStart w:name="_Toc435584388" w:id="3350"/>
      <w:bookmarkStart w:name="_Toc536096822" w:id="3351"/>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r w:rsidRPr="00CF4641">
        <w:rPr>
          <w:rFonts w:ascii="Calibri" w:hAnsi="Calibri"/>
          <w:color w:val="4F81BD"/>
          <w:sz w:val="22"/>
          <w:szCs w:val="22"/>
          <w:lang w:val="en-ZA"/>
        </w:rPr>
        <w:t>Mandate Cancellation Request &lt;pain.011</w:t>
      </w:r>
      <w:bookmarkEnd w:id="3254"/>
      <w:r w:rsidRPr="00CF4641">
        <w:rPr>
          <w:rFonts w:ascii="Calibri" w:hAnsi="Calibri"/>
          <w:color w:val="4F81BD"/>
          <w:sz w:val="22"/>
          <w:szCs w:val="22"/>
          <w:lang w:val="en-ZA"/>
        </w:rPr>
        <w:t>&gt;</w:t>
      </w:r>
      <w:bookmarkEnd w:id="3350"/>
      <w:bookmarkEnd w:id="3351"/>
    </w:p>
    <w:p w:rsidRPr="002D6E2C" w:rsidR="00D521C9" w:rsidP="00E92BA0" w:rsidRDefault="00D521C9" w14:paraId="64CC63A5" w14:textId="44344886">
      <w:pPr>
        <w:pStyle w:val="Body2"/>
        <w:ind w:left="0"/>
        <w:rPr>
          <w:rFonts w:ascii="Calibri" w:hAnsi="Calibri" w:cs="Arial"/>
          <w:b/>
          <w:lang w:val="en-ZA"/>
        </w:rPr>
      </w:pPr>
    </w:p>
    <w:p w:rsidRPr="002D6E2C" w:rsidR="00D521C9" w:rsidP="00E92BA0" w:rsidRDefault="00D521C9" w14:paraId="1017A23C" w14:textId="24CF0763">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D521C9" w:rsidP="00E92BA0" w:rsidRDefault="00D521C9" w14:paraId="75B7A3D9" w14:textId="02B8DE64">
      <w:r w:rsidRPr="002D6E2C">
        <w:t xml:space="preserve">The Mandate Cancellation Request message is sent by the initiator (Creditor) of the request to the Creditor Bank. </w:t>
      </w:r>
    </w:p>
    <w:p w:rsidR="00D521C9" w:rsidP="00E92BA0" w:rsidRDefault="00D521C9" w14:paraId="2115A3AF" w14:textId="09384B3E">
      <w:pPr>
        <w:pStyle w:val="Body2"/>
        <w:ind w:left="0"/>
        <w:rPr>
          <w:rFonts w:ascii="Calibri" w:hAnsi="Calibri" w:cs="Arial"/>
          <w:b/>
          <w:sz w:val="22"/>
          <w:szCs w:val="22"/>
          <w:lang w:val="en-ZA"/>
        </w:rPr>
      </w:pPr>
    </w:p>
    <w:p w:rsidRPr="003741BA" w:rsidR="00176547" w:rsidP="00E92BA0" w:rsidRDefault="00176547" w14:paraId="5635411F" w14:textId="4FAB43BF">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176547" w:rsidP="00E92BA0" w:rsidRDefault="00176547" w14:paraId="54102637" w14:textId="7852C606">
      <w:pPr>
        <w:pStyle w:val="Body2"/>
        <w:ind w:left="0"/>
        <w:rPr>
          <w:rFonts w:ascii="Calibri" w:hAnsi="Calibri" w:cs="Arial"/>
          <w:sz w:val="22"/>
          <w:szCs w:val="22"/>
          <w:lang w:val="en-ZA"/>
        </w:rPr>
      </w:pPr>
      <w:r>
        <w:rPr>
          <w:rFonts w:ascii="Calibri" w:hAnsi="Calibri" w:cs="Arial"/>
          <w:sz w:val="22"/>
          <w:szCs w:val="22"/>
          <w:lang w:val="en-ZA"/>
        </w:rPr>
        <w:t>This Mandate Cancellation Request  is used for the service codes of:</w:t>
      </w:r>
    </w:p>
    <w:p w:rsidR="00176547" w:rsidP="002C2973" w:rsidRDefault="00176547" w14:paraId="0A96F1A9" w14:textId="1A83C852">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Real Time</w:t>
      </w:r>
    </w:p>
    <w:p w:rsidR="00176547" w:rsidP="002C2973" w:rsidRDefault="00176547" w14:paraId="5BC1A687" w14:textId="4CA8BA3F">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MANCN</w:t>
      </w:r>
    </w:p>
    <w:p w:rsidR="00176547" w:rsidP="002C2973" w:rsidRDefault="00176547" w14:paraId="2F1E637C" w14:textId="7FFDCF29">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Batch</w:t>
      </w:r>
    </w:p>
    <w:p w:rsidR="00176547" w:rsidP="002C2973" w:rsidRDefault="00176547" w14:paraId="3BDB48BD" w14:textId="470154A6">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MANCN</w:t>
      </w:r>
    </w:p>
    <w:p w:rsidRPr="004F6027" w:rsidR="00176547" w:rsidP="002C2973" w:rsidRDefault="00176547" w14:paraId="66825971" w14:textId="7AF00666">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MANCO</w:t>
      </w:r>
    </w:p>
    <w:p w:rsidR="00176547" w:rsidP="00E92BA0" w:rsidRDefault="00176547" w14:paraId="31AE3BA3" w14:textId="65327CA6">
      <w:pPr>
        <w:pStyle w:val="Body2"/>
        <w:ind w:left="0"/>
        <w:rPr>
          <w:rFonts w:ascii="Calibri" w:hAnsi="Calibri" w:cs="Arial"/>
          <w:b/>
          <w:sz w:val="22"/>
          <w:szCs w:val="22"/>
          <w:lang w:val="en-ZA"/>
        </w:rPr>
      </w:pPr>
    </w:p>
    <w:p w:rsidRPr="00A947F5" w:rsidR="00D521C9" w:rsidP="00E92BA0" w:rsidRDefault="00D521C9" w14:paraId="0432B229" w14:textId="548E91B1">
      <w:pPr>
        <w:pStyle w:val="Body2"/>
        <w:ind w:left="0"/>
        <w:rPr>
          <w:rFonts w:ascii="Calibri" w:hAnsi="Calibri" w:cs="Arial"/>
          <w:b/>
          <w:sz w:val="22"/>
          <w:szCs w:val="22"/>
          <w:lang w:val="en-ZA"/>
        </w:rPr>
      </w:pPr>
      <w:r>
        <w:rPr>
          <w:rFonts w:ascii="Calibri" w:hAnsi="Calibri" w:cs="Arial"/>
          <w:b/>
          <w:sz w:val="22"/>
          <w:szCs w:val="22"/>
          <w:lang w:val="en-ZA"/>
        </w:rPr>
        <w:t>Rules</w:t>
      </w:r>
    </w:p>
    <w:p w:rsidRPr="00705120" w:rsidR="00D521C9" w:rsidP="00E92BA0" w:rsidRDefault="00D521C9" w14:paraId="27E98F7C" w14:textId="264C1C5A">
      <w:r w:rsidRPr="00705120">
        <w:t>The date in the Message Identification must be the processing date.</w:t>
      </w:r>
    </w:p>
    <w:p w:rsidRPr="00705120" w:rsidR="00D521C9" w:rsidP="00E92BA0" w:rsidRDefault="00D521C9" w14:paraId="4632518D" w14:textId="50E87DBD">
      <w:r w:rsidRPr="00705120">
        <w:t>The File Number in the Message Identification must be incremented by 1 for each new message for the service from that originator.</w:t>
      </w:r>
    </w:p>
    <w:p w:rsidRPr="00705120" w:rsidR="00D521C9" w:rsidP="00E92BA0" w:rsidRDefault="00D521C9" w14:paraId="136F6F55" w14:textId="022C9BB9">
      <w:r w:rsidRPr="00705120">
        <w:t>The File Number must start from 1 every day after cut over (24H00)</w:t>
      </w:r>
    </w:p>
    <w:p w:rsidRPr="002D6E2C" w:rsidR="006A7A62" w:rsidP="002C2973" w:rsidRDefault="006A7A62" w14:paraId="6F75B9AE" w14:textId="16DFAC94">
      <w:pPr>
        <w:pStyle w:val="Heading2"/>
        <w:numPr>
          <w:ilvl w:val="1"/>
          <w:numId w:val="52"/>
        </w:numPr>
        <w:spacing w:before="0" w:after="0" w:line="240" w:lineRule="auto"/>
        <w:ind w:left="0" w:firstLine="0"/>
        <w:outlineLvl w:val="1"/>
        <w:rPr>
          <w:rFonts w:ascii="Calibri" w:hAnsi="Calibri"/>
          <w:color w:val="4F81BD"/>
          <w:sz w:val="22"/>
          <w:szCs w:val="22"/>
          <w:lang w:val="en-ZA"/>
        </w:rPr>
      </w:pPr>
      <w:bookmarkStart w:name="_Toc536096823" w:id="3352"/>
      <w:r w:rsidRPr="002D6E2C">
        <w:rPr>
          <w:rFonts w:ascii="Calibri" w:hAnsi="Calibri"/>
          <w:color w:val="4F81BD"/>
          <w:sz w:val="22"/>
          <w:szCs w:val="22"/>
          <w:lang w:val="en-ZA"/>
        </w:rPr>
        <w:t>Mandate Acceptance Report &lt;pain.012&gt;</w:t>
      </w:r>
      <w:r>
        <w:rPr>
          <w:rFonts w:ascii="Calibri" w:hAnsi="Calibri"/>
          <w:color w:val="4F81BD"/>
          <w:sz w:val="22"/>
          <w:szCs w:val="22"/>
          <w:lang w:val="en-ZA"/>
        </w:rPr>
        <w:t xml:space="preserve"> for Mandate Cancellation &lt;pain.011&gt;</w:t>
      </w:r>
      <w:bookmarkEnd w:id="3352"/>
    </w:p>
    <w:p w:rsidRPr="002D6E2C" w:rsidR="006A7A62" w:rsidP="00E92BA0" w:rsidRDefault="006A7A62" w14:paraId="12614186" w14:textId="550C757A">
      <w:pPr>
        <w:pStyle w:val="Body2"/>
        <w:ind w:left="0"/>
        <w:rPr>
          <w:rFonts w:ascii="Calibri" w:hAnsi="Calibri" w:cs="Arial"/>
          <w:b/>
          <w:lang w:val="en-ZA"/>
        </w:rPr>
      </w:pPr>
    </w:p>
    <w:p w:rsidRPr="002D6E2C" w:rsidR="006A7A62" w:rsidP="00E92BA0" w:rsidRDefault="006A7A62" w14:paraId="381B6827" w14:textId="5A03B451">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6A7A62" w:rsidP="00E92BA0" w:rsidRDefault="006A7A62" w14:paraId="0E777C09" w14:textId="5FB8A607">
      <w:pPr>
        <w:pStyle w:val="Body2"/>
        <w:ind w:left="0"/>
        <w:rPr>
          <w:rFonts w:ascii="Calibri" w:hAnsi="Calibri" w:cs="TimesNewRoman"/>
          <w:color w:val="auto"/>
          <w:sz w:val="22"/>
          <w:szCs w:val="22"/>
          <w:lang w:val="en-ZA" w:eastAsia="en-ZA"/>
        </w:rPr>
      </w:pPr>
      <w:r w:rsidRPr="002D6E2C">
        <w:rPr>
          <w:rFonts w:ascii="Calibri" w:hAnsi="Calibri" w:cs="TimesNewRoman"/>
          <w:color w:val="auto"/>
          <w:sz w:val="22"/>
          <w:szCs w:val="22"/>
          <w:lang w:val="en-ZA" w:eastAsia="en-ZA"/>
        </w:rPr>
        <w:t>The Mandate Acceptance Report message is sent from the Debtor Bank to the initiator of the Mandate Request message (Creditor or Creditor Bank).</w:t>
      </w:r>
    </w:p>
    <w:p w:rsidR="006A7A62" w:rsidP="00E92BA0" w:rsidRDefault="006A7A62" w14:paraId="18DE0CE9" w14:textId="49C631D6">
      <w:pPr>
        <w:pStyle w:val="Body2"/>
        <w:ind w:left="0"/>
        <w:rPr>
          <w:rFonts w:ascii="Calibri" w:hAnsi="Calibri" w:cs="Arial"/>
          <w:sz w:val="22"/>
          <w:szCs w:val="22"/>
          <w:lang w:val="en-ZA"/>
        </w:rPr>
      </w:pPr>
    </w:p>
    <w:p w:rsidRPr="003741BA" w:rsidR="00176547" w:rsidP="00E92BA0" w:rsidRDefault="00176547" w14:paraId="19A1FD7F" w14:textId="5372A9AB">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176547" w:rsidP="00E92BA0" w:rsidRDefault="00176547" w14:paraId="7686A31C" w14:textId="70E3F789">
      <w:pPr>
        <w:pStyle w:val="Body2"/>
        <w:ind w:left="0"/>
        <w:rPr>
          <w:rFonts w:ascii="Calibri" w:hAnsi="Calibri" w:cs="Arial"/>
          <w:sz w:val="22"/>
          <w:szCs w:val="22"/>
          <w:lang w:val="en-ZA"/>
        </w:rPr>
      </w:pPr>
      <w:r>
        <w:rPr>
          <w:rFonts w:ascii="Calibri" w:hAnsi="Calibri" w:cs="Arial"/>
          <w:sz w:val="22"/>
          <w:szCs w:val="22"/>
          <w:lang w:val="en-ZA"/>
        </w:rPr>
        <w:t>This Mandate Acceptance Report  is used for the service codes of:</w:t>
      </w:r>
    </w:p>
    <w:p w:rsidR="00176547" w:rsidP="002C2973" w:rsidRDefault="00176547" w14:paraId="262C6F4C" w14:textId="749C2A9E">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Real Time</w:t>
      </w:r>
    </w:p>
    <w:p w:rsidR="00176547" w:rsidP="002C2973" w:rsidRDefault="00176547" w14:paraId="11B66F7C" w14:textId="261BE650">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MANIR</w:t>
      </w:r>
    </w:p>
    <w:p w:rsidR="00176547" w:rsidP="002C2973" w:rsidRDefault="00176547" w14:paraId="1EDF965B" w14:textId="175F48BB">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Batch</w:t>
      </w:r>
    </w:p>
    <w:p w:rsidR="00176547" w:rsidP="002C2973" w:rsidRDefault="00176547" w14:paraId="0297DE47" w14:textId="3D75F438">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MANAC</w:t>
      </w:r>
    </w:p>
    <w:p w:rsidRPr="004F6027" w:rsidR="00176547" w:rsidP="002C2973" w:rsidRDefault="00176547" w14:paraId="17370CA2" w14:textId="782DDFDE">
      <w:pPr>
        <w:pStyle w:val="Body2"/>
        <w:numPr>
          <w:ilvl w:val="2"/>
          <w:numId w:val="46"/>
        </w:numPr>
        <w:ind w:left="0" w:firstLine="0"/>
        <w:rPr>
          <w:rFonts w:ascii="Calibri" w:hAnsi="Calibri" w:cs="Arial"/>
          <w:sz w:val="22"/>
          <w:szCs w:val="22"/>
          <w:lang w:val="en-ZA"/>
        </w:rPr>
      </w:pPr>
      <w:r>
        <w:rPr>
          <w:rFonts w:ascii="Calibri" w:hAnsi="Calibri" w:cs="Arial"/>
          <w:sz w:val="22"/>
          <w:szCs w:val="22"/>
          <w:lang w:val="en-ZA"/>
        </w:rPr>
        <w:t>MANOC</w:t>
      </w:r>
    </w:p>
    <w:p w:rsidR="00176547" w:rsidP="00E92BA0" w:rsidRDefault="00176547" w14:paraId="35EC573B" w14:textId="12F24D8C">
      <w:pPr>
        <w:pStyle w:val="Body2"/>
        <w:ind w:left="0"/>
        <w:rPr>
          <w:rFonts w:ascii="Calibri" w:hAnsi="Calibri" w:cs="Arial"/>
          <w:sz w:val="22"/>
          <w:szCs w:val="22"/>
          <w:lang w:val="en-ZA"/>
        </w:rPr>
      </w:pPr>
    </w:p>
    <w:p w:rsidRPr="00C73048" w:rsidR="006A7A62" w:rsidP="00E92BA0" w:rsidRDefault="006A7A62" w14:paraId="46DB3BA3" w14:textId="7495BE1C">
      <w:pPr>
        <w:pStyle w:val="Body2"/>
        <w:ind w:left="0"/>
        <w:rPr>
          <w:rFonts w:ascii="Calibri" w:hAnsi="Calibri" w:cs="Arial"/>
          <w:b/>
          <w:sz w:val="22"/>
          <w:szCs w:val="22"/>
          <w:lang w:val="en-ZA"/>
        </w:rPr>
      </w:pPr>
      <w:r w:rsidRPr="00C73048">
        <w:rPr>
          <w:rFonts w:ascii="Calibri" w:hAnsi="Calibri" w:cs="Arial"/>
          <w:b/>
          <w:sz w:val="22"/>
          <w:szCs w:val="22"/>
          <w:lang w:val="en-ZA"/>
        </w:rPr>
        <w:t>Rules</w:t>
      </w:r>
    </w:p>
    <w:p w:rsidRPr="00C73048" w:rsidR="006A7A62" w:rsidP="00E92BA0" w:rsidRDefault="006A7A62" w14:paraId="638BC7CF" w14:textId="56A72C4F">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Fields on the mandate acceptance report must reflect the original mandate maintenance message, being a cancellation.</w:t>
      </w:r>
    </w:p>
    <w:p w:rsidR="006A7A62" w:rsidP="00E92BA0" w:rsidRDefault="006A7A62" w14:paraId="047D4A1D" w14:textId="3D444FE6">
      <w:pPr>
        <w:pStyle w:val="Body2"/>
        <w:ind w:left="0"/>
        <w:rPr>
          <w:rFonts w:ascii="Calibri" w:hAnsi="Calibri" w:cs="TimesNewRoman"/>
          <w:color w:val="auto"/>
          <w:sz w:val="22"/>
          <w:szCs w:val="22"/>
          <w:lang w:val="en-ZA" w:eastAsia="en-ZA"/>
        </w:rPr>
      </w:pPr>
      <w:r>
        <w:rPr>
          <w:rFonts w:ascii="Calibri" w:hAnsi="Calibri" w:cs="TimesNewRoman"/>
          <w:color w:val="auto"/>
          <w:sz w:val="22"/>
          <w:szCs w:val="22"/>
          <w:lang w:val="en-ZA" w:eastAsia="en-ZA"/>
        </w:rPr>
        <w:t>All elements stored on the datab</w:t>
      </w:r>
      <w:r w:rsidR="00804FF8">
        <w:rPr>
          <w:rFonts w:ascii="Calibri" w:hAnsi="Calibri" w:cs="TimesNewRoman"/>
          <w:color w:val="auto"/>
          <w:sz w:val="22"/>
          <w:szCs w:val="22"/>
          <w:lang w:val="en-ZA" w:eastAsia="en-ZA"/>
        </w:rPr>
        <w:t>a</w:t>
      </w:r>
      <w:r>
        <w:rPr>
          <w:rFonts w:ascii="Calibri" w:hAnsi="Calibri" w:cs="TimesNewRoman"/>
          <w:color w:val="auto"/>
          <w:sz w:val="22"/>
          <w:szCs w:val="22"/>
          <w:lang w:val="en-ZA" w:eastAsia="en-ZA"/>
        </w:rPr>
        <w:t xml:space="preserve">se and any changes requested in the </w:t>
      </w:r>
      <w:r w:rsidR="00AF521B">
        <w:rPr>
          <w:rFonts w:ascii="Calibri" w:hAnsi="Calibri" w:cs="TimesNewRoman"/>
          <w:color w:val="auto"/>
          <w:sz w:val="22"/>
          <w:szCs w:val="22"/>
          <w:lang w:val="en-ZA" w:eastAsia="en-ZA"/>
        </w:rPr>
        <w:t>cancellation</w:t>
      </w:r>
      <w:r>
        <w:rPr>
          <w:rFonts w:ascii="Calibri" w:hAnsi="Calibri" w:cs="TimesNewRoman"/>
          <w:color w:val="auto"/>
          <w:sz w:val="22"/>
          <w:szCs w:val="22"/>
          <w:lang w:val="en-ZA" w:eastAsia="en-ZA"/>
        </w:rPr>
        <w:t xml:space="preserve"> must be returned.</w:t>
      </w:r>
    </w:p>
    <w:p w:rsidRPr="00C73048" w:rsidR="006A7A62" w:rsidP="00E92BA0" w:rsidRDefault="006A7A62" w14:paraId="5590DBF4" w14:textId="46B239CB">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 xml:space="preserve">This message will contain </w:t>
      </w:r>
      <w:r w:rsidR="0053531D">
        <w:rPr>
          <w:rFonts w:ascii="Calibri" w:hAnsi="Calibri" w:cs="TimesNewRoman"/>
          <w:color w:val="auto"/>
          <w:sz w:val="22"/>
          <w:szCs w:val="22"/>
          <w:lang w:val="en-ZA" w:eastAsia="en-ZA"/>
        </w:rPr>
        <w:t xml:space="preserve">at least </w:t>
      </w:r>
      <w:r w:rsidRPr="00C73048">
        <w:rPr>
          <w:rFonts w:ascii="Calibri" w:hAnsi="Calibri" w:cs="TimesNewRoman"/>
          <w:color w:val="auto"/>
          <w:sz w:val="22"/>
          <w:szCs w:val="22"/>
          <w:lang w:val="en-ZA" w:eastAsia="en-ZA"/>
        </w:rPr>
        <w:t>one acceptance messageThe date in the Message Identification must be the processing date.</w:t>
      </w:r>
    </w:p>
    <w:p w:rsidRPr="00C73048" w:rsidR="006A7A62" w:rsidP="00E92BA0" w:rsidRDefault="006A7A62" w14:paraId="3152F9EE" w14:textId="3E600B25">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The File Number in the Message Identification must be incremented by 1 for each new message for the service from that originator.</w:t>
      </w:r>
    </w:p>
    <w:p w:rsidRPr="00C73048" w:rsidR="006A7A62" w:rsidP="00E92BA0" w:rsidRDefault="006A7A62" w14:paraId="574AF494" w14:textId="41E4747C">
      <w:pPr>
        <w:pStyle w:val="Body2"/>
        <w:ind w:left="0"/>
        <w:rPr>
          <w:rFonts w:ascii="Calibri" w:hAnsi="Calibri" w:cs="TimesNewRoman"/>
          <w:color w:val="auto"/>
          <w:sz w:val="22"/>
          <w:szCs w:val="22"/>
          <w:lang w:val="en-ZA" w:eastAsia="en-ZA"/>
        </w:rPr>
      </w:pPr>
      <w:r w:rsidRPr="00C73048">
        <w:rPr>
          <w:rFonts w:ascii="Calibri" w:hAnsi="Calibri" w:cs="TimesNewRoman"/>
          <w:color w:val="auto"/>
          <w:sz w:val="22"/>
          <w:szCs w:val="22"/>
          <w:lang w:val="en-ZA" w:eastAsia="en-ZA"/>
        </w:rPr>
        <w:t>The File Number must start from 1 every day after cut over (24H00)</w:t>
      </w:r>
    </w:p>
    <w:p w:rsidR="006A7A62" w:rsidP="00E92BA0" w:rsidRDefault="006A7A62" w14:paraId="7195B8CA" w14:textId="74558D57">
      <w:pPr>
        <w:pStyle w:val="Body2"/>
        <w:ind w:left="0"/>
        <w:rPr>
          <w:rFonts w:ascii="Calibri" w:hAnsi="Calibri" w:cs="Arial"/>
          <w:sz w:val="22"/>
          <w:szCs w:val="22"/>
          <w:lang w:val="en-ZA"/>
        </w:rPr>
      </w:pPr>
    </w:p>
    <w:p w:rsidRPr="00FA1DF0" w:rsidR="006A7A62" w:rsidP="00E92BA0" w:rsidRDefault="006A7A62" w14:paraId="17DF1439" w14:textId="111C29B6">
      <w:pPr>
        <w:pStyle w:val="Body2"/>
        <w:ind w:left="0"/>
        <w:rPr>
          <w:rFonts w:ascii="Calibri" w:hAnsi="Calibri" w:cs="TimesNewRoman"/>
          <w:color w:val="auto"/>
          <w:sz w:val="22"/>
          <w:szCs w:val="22"/>
          <w:lang w:val="en-ZA" w:eastAsia="en-ZA"/>
        </w:rPr>
      </w:pPr>
      <w:r w:rsidRPr="00FA1DF0">
        <w:rPr>
          <w:rFonts w:ascii="Calibri" w:hAnsi="Calibri" w:cs="TimesNewRoman"/>
          <w:color w:val="auto"/>
          <w:sz w:val="22"/>
          <w:szCs w:val="22"/>
          <w:lang w:val="en-ZA" w:eastAsia="en-ZA"/>
        </w:rPr>
        <w:t>Mandate Reference Number needs to be conditional as per Rule (If Authentication Status Indicator = NRSP or NAUT, then this field must be null only on a reply to a Mandate Initiation Request</w:t>
      </w:r>
    </w:p>
    <w:p w:rsidRPr="002D6E2C" w:rsidR="00487211" w:rsidP="002C2973" w:rsidRDefault="00487211" w14:paraId="0736F786" w14:textId="72D8927D">
      <w:pPr>
        <w:pStyle w:val="Heading2"/>
        <w:numPr>
          <w:ilvl w:val="1"/>
          <w:numId w:val="52"/>
        </w:numPr>
        <w:spacing w:before="0" w:after="0" w:line="240" w:lineRule="auto"/>
        <w:ind w:left="0" w:firstLine="0"/>
        <w:outlineLvl w:val="1"/>
        <w:rPr>
          <w:rFonts w:ascii="Calibri" w:hAnsi="Calibri"/>
          <w:color w:val="4F81BD"/>
          <w:sz w:val="22"/>
          <w:szCs w:val="22"/>
          <w:lang w:val="en-ZA"/>
        </w:rPr>
      </w:pPr>
      <w:bookmarkStart w:name="_Toc536096824" w:id="3353"/>
      <w:r w:rsidRPr="002D6E2C">
        <w:rPr>
          <w:rFonts w:ascii="Calibri" w:hAnsi="Calibri"/>
          <w:color w:val="4F81BD"/>
          <w:sz w:val="22"/>
          <w:szCs w:val="22"/>
          <w:lang w:val="en-ZA"/>
        </w:rPr>
        <w:t xml:space="preserve">Status Report &lt;pacs.002&gt; for </w:t>
      </w:r>
      <w:r w:rsidR="00B808CE">
        <w:rPr>
          <w:rFonts w:ascii="Calibri" w:hAnsi="Calibri"/>
          <w:color w:val="4F81BD"/>
          <w:sz w:val="22"/>
          <w:szCs w:val="22"/>
          <w:lang w:val="en-ZA"/>
        </w:rPr>
        <w:t>Status</w:t>
      </w:r>
      <w:r w:rsidRPr="002D6E2C">
        <w:rPr>
          <w:rFonts w:ascii="Calibri" w:hAnsi="Calibri"/>
          <w:color w:val="4F81BD"/>
          <w:sz w:val="22"/>
          <w:szCs w:val="22"/>
          <w:lang w:val="en-ZA"/>
        </w:rPr>
        <w:t xml:space="preserve"> of </w:t>
      </w:r>
      <w:r w:rsidR="00E811DC">
        <w:rPr>
          <w:rFonts w:ascii="Calibri" w:hAnsi="Calibri"/>
          <w:color w:val="4F81BD"/>
          <w:sz w:val="22"/>
          <w:szCs w:val="22"/>
          <w:lang w:val="en-ZA"/>
        </w:rPr>
        <w:t xml:space="preserve">Real Time </w:t>
      </w:r>
      <w:r w:rsidRPr="002D6E2C">
        <w:rPr>
          <w:rFonts w:ascii="Calibri" w:hAnsi="Calibri"/>
          <w:color w:val="4F81BD"/>
          <w:sz w:val="22"/>
          <w:szCs w:val="22"/>
          <w:lang w:val="en-ZA"/>
        </w:rPr>
        <w:t>Mandate Request</w:t>
      </w:r>
      <w:r w:rsidR="00E1129C">
        <w:rPr>
          <w:rFonts w:ascii="Calibri" w:hAnsi="Calibri"/>
          <w:color w:val="4F81BD"/>
          <w:sz w:val="22"/>
          <w:szCs w:val="22"/>
          <w:lang w:val="en-ZA"/>
        </w:rPr>
        <w:t>s</w:t>
      </w:r>
      <w:bookmarkEnd w:id="3353"/>
      <w:r w:rsidR="00E1129C">
        <w:rPr>
          <w:rFonts w:ascii="Calibri" w:hAnsi="Calibri"/>
          <w:color w:val="4F81BD"/>
          <w:sz w:val="22"/>
          <w:szCs w:val="22"/>
          <w:lang w:val="en-ZA"/>
        </w:rPr>
        <w:t xml:space="preserve"> </w:t>
      </w:r>
    </w:p>
    <w:p w:rsidRPr="002D6E2C" w:rsidR="00487211" w:rsidP="00E92BA0" w:rsidRDefault="00487211" w14:paraId="62C2755E" w14:textId="7978B7BF">
      <w:pPr>
        <w:pStyle w:val="Body2"/>
        <w:ind w:left="0"/>
        <w:rPr>
          <w:rFonts w:ascii="Calibri" w:hAnsi="Calibri" w:cs="Arial"/>
          <w:b/>
          <w:lang w:val="en-ZA"/>
        </w:rPr>
      </w:pPr>
    </w:p>
    <w:p w:rsidRPr="002D6E2C" w:rsidR="00487211" w:rsidP="00E92BA0" w:rsidRDefault="00487211" w14:paraId="591D7EFF" w14:textId="272E21C9">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000445F5" w:rsidP="00E92BA0" w:rsidRDefault="00487211" w14:paraId="5B9DF366" w14:textId="4A2F8C34">
      <w:pPr>
        <w:pStyle w:val="Body2"/>
        <w:ind w:left="0"/>
        <w:rPr>
          <w:rFonts w:ascii="Calibri" w:hAnsi="Calibri" w:cs="Arial"/>
          <w:sz w:val="22"/>
          <w:szCs w:val="22"/>
          <w:lang w:val="en-ZA"/>
        </w:rPr>
      </w:pPr>
      <w:r w:rsidRPr="002D6E2C">
        <w:rPr>
          <w:rFonts w:ascii="Calibri" w:hAnsi="Calibri" w:cs="Arial"/>
          <w:sz w:val="22"/>
          <w:szCs w:val="22"/>
          <w:lang w:val="en-ZA"/>
        </w:rPr>
        <w:t xml:space="preserve">This Status Report message is sent by the Debtor Bank to the mandate initiation request originator.  It is used to inform the originator of an upfront validation </w:t>
      </w:r>
      <w:r>
        <w:rPr>
          <w:rFonts w:ascii="Calibri" w:hAnsi="Calibri" w:cs="Arial"/>
          <w:sz w:val="22"/>
          <w:szCs w:val="22"/>
          <w:lang w:val="en-ZA"/>
        </w:rPr>
        <w:t xml:space="preserve">(successful/rejection) </w:t>
      </w:r>
      <w:r w:rsidRPr="002D6E2C">
        <w:rPr>
          <w:rFonts w:ascii="Calibri" w:hAnsi="Calibri" w:cs="Arial"/>
          <w:sz w:val="22"/>
          <w:szCs w:val="22"/>
          <w:lang w:val="en-ZA"/>
        </w:rPr>
        <w:t xml:space="preserve">of the mandate </w:t>
      </w:r>
      <w:r>
        <w:rPr>
          <w:rFonts w:ascii="Calibri" w:hAnsi="Calibri" w:cs="Arial"/>
          <w:sz w:val="22"/>
          <w:szCs w:val="22"/>
          <w:lang w:val="en-ZA"/>
        </w:rPr>
        <w:t xml:space="preserve">initiation request </w:t>
      </w:r>
      <w:r w:rsidRPr="002D6E2C">
        <w:rPr>
          <w:rFonts w:ascii="Calibri" w:hAnsi="Calibri" w:cs="Arial"/>
          <w:sz w:val="22"/>
          <w:szCs w:val="22"/>
          <w:lang w:val="en-ZA"/>
        </w:rPr>
        <w:t xml:space="preserve">and to indicate that </w:t>
      </w:r>
      <w:r w:rsidRPr="002D6E2C" w:rsidR="00516A81">
        <w:rPr>
          <w:rFonts w:ascii="Calibri" w:hAnsi="Calibri" w:cs="Arial"/>
          <w:sz w:val="22"/>
          <w:szCs w:val="22"/>
          <w:lang w:val="en-ZA"/>
        </w:rPr>
        <w:t>an</w:t>
      </w:r>
      <w:r w:rsidRPr="002D6E2C">
        <w:rPr>
          <w:rFonts w:ascii="Calibri" w:hAnsi="Calibri" w:cs="Arial"/>
          <w:sz w:val="22"/>
          <w:szCs w:val="22"/>
          <w:lang w:val="en-ZA"/>
        </w:rPr>
        <w:t xml:space="preserve"> authorisation request has been sent to the Debtor</w:t>
      </w:r>
      <w:r>
        <w:rPr>
          <w:rFonts w:ascii="Calibri" w:hAnsi="Calibri" w:cs="Arial"/>
          <w:sz w:val="22"/>
          <w:szCs w:val="22"/>
          <w:lang w:val="en-ZA"/>
        </w:rPr>
        <w:t xml:space="preserve">. </w:t>
      </w:r>
    </w:p>
    <w:p w:rsidRPr="002D6E2C" w:rsidR="00487211" w:rsidP="00E92BA0" w:rsidRDefault="00487211" w14:paraId="558F6612" w14:textId="1D228A9F">
      <w:pPr>
        <w:pStyle w:val="Body2"/>
        <w:ind w:left="0"/>
        <w:rPr>
          <w:rFonts w:ascii="Calibri" w:hAnsi="Calibri" w:cs="Arial"/>
          <w:sz w:val="22"/>
          <w:szCs w:val="22"/>
          <w:lang w:val="en-ZA"/>
        </w:rPr>
      </w:pPr>
    </w:p>
    <w:p w:rsidRPr="002D6E2C" w:rsidR="00487211" w:rsidP="00E92BA0" w:rsidRDefault="00487211" w14:paraId="794BAE75" w14:textId="512CC689">
      <w:pPr>
        <w:pStyle w:val="Body2"/>
        <w:ind w:left="0"/>
        <w:rPr>
          <w:rFonts w:ascii="Calibri" w:hAnsi="Calibri" w:cs="Arial"/>
          <w:b/>
          <w:sz w:val="22"/>
          <w:szCs w:val="22"/>
          <w:lang w:val="en-ZA"/>
        </w:rPr>
      </w:pPr>
      <w:r w:rsidRPr="002D6E2C">
        <w:rPr>
          <w:rFonts w:ascii="Calibri" w:hAnsi="Calibri" w:cs="Arial"/>
          <w:b/>
          <w:sz w:val="22"/>
          <w:szCs w:val="22"/>
          <w:lang w:val="en-ZA"/>
        </w:rPr>
        <w:t>Rules</w:t>
      </w:r>
    </w:p>
    <w:p w:rsidRPr="002D6E2C" w:rsidR="00487211" w:rsidP="00E92BA0" w:rsidRDefault="00487211" w14:paraId="6770AA40" w14:textId="68A67EC4">
      <w:pPr>
        <w:pStyle w:val="Body2"/>
        <w:ind w:left="0"/>
        <w:rPr>
          <w:rFonts w:ascii="Calibri" w:hAnsi="Calibri" w:cs="Arial"/>
          <w:sz w:val="22"/>
          <w:szCs w:val="22"/>
          <w:lang w:val="en-ZA"/>
        </w:rPr>
      </w:pPr>
      <w:r w:rsidRPr="002D6E2C">
        <w:rPr>
          <w:rFonts w:ascii="Calibri" w:hAnsi="Calibri" w:cs="Arial"/>
          <w:sz w:val="22"/>
          <w:szCs w:val="22"/>
          <w:lang w:val="en-ZA"/>
        </w:rPr>
        <w:t xml:space="preserve">Message rules stipulate that only one Status Report message per mandate </w:t>
      </w:r>
      <w:r w:rsidRPr="00C1668A" w:rsidR="009974E9">
        <w:rPr>
          <w:rFonts w:ascii="Calibri" w:hAnsi="Calibri"/>
          <w:sz w:val="22"/>
          <w:lang w:val="en-ZA"/>
        </w:rPr>
        <w:t>Initiation,</w:t>
      </w:r>
      <w:r w:rsidR="009974E9">
        <w:rPr>
          <w:rFonts w:ascii="Calibri" w:hAnsi="Calibri" w:cs="Arial"/>
          <w:sz w:val="22"/>
          <w:szCs w:val="22"/>
          <w:lang w:val="en-ZA"/>
        </w:rPr>
        <w:t xml:space="preserve"> </w:t>
      </w:r>
      <w:r w:rsidRPr="00C1668A" w:rsidR="009974E9">
        <w:rPr>
          <w:rFonts w:ascii="Calibri" w:hAnsi="Calibri"/>
          <w:sz w:val="22"/>
          <w:lang w:val="en-ZA"/>
        </w:rPr>
        <w:t>Amendment and Cancellation</w:t>
      </w:r>
      <w:r w:rsidRPr="002D6E2C">
        <w:rPr>
          <w:rFonts w:ascii="Calibri" w:hAnsi="Calibri" w:cs="Arial"/>
          <w:sz w:val="22"/>
          <w:szCs w:val="22"/>
          <w:lang w:val="en-ZA"/>
        </w:rPr>
        <w:t xml:space="preserve"> request is required.</w:t>
      </w:r>
    </w:p>
    <w:p w:rsidRPr="00693A0A" w:rsidR="00487211" w:rsidP="00E92BA0" w:rsidRDefault="00487211" w14:paraId="68403AE1" w14:textId="56970F49">
      <w:pPr>
        <w:pStyle w:val="Body2"/>
        <w:ind w:left="0"/>
        <w:rPr>
          <w:rFonts w:ascii="Calibri" w:hAnsi="Calibri" w:cs="Arial"/>
          <w:sz w:val="22"/>
          <w:szCs w:val="22"/>
          <w:lang w:val="en-ZA"/>
        </w:rPr>
      </w:pPr>
      <w:r w:rsidRPr="00693A0A">
        <w:rPr>
          <w:rFonts w:ascii="Calibri" w:hAnsi="Calibri" w:cs="Arial"/>
          <w:sz w:val="22"/>
          <w:szCs w:val="22"/>
          <w:lang w:val="en-ZA"/>
        </w:rPr>
        <w:t xml:space="preserve">The status report message provides status information about instructions previously sent. </w:t>
      </w:r>
    </w:p>
    <w:p w:rsidRPr="00693A0A" w:rsidR="00487211" w:rsidP="00E92BA0" w:rsidRDefault="00487211" w14:paraId="031FBD95" w14:textId="7C3251E3">
      <w:pPr>
        <w:pStyle w:val="Body2"/>
        <w:ind w:left="0"/>
        <w:rPr>
          <w:rFonts w:ascii="Calibri" w:hAnsi="Calibri" w:cs="Arial"/>
          <w:sz w:val="22"/>
          <w:szCs w:val="22"/>
          <w:lang w:val="en-ZA"/>
        </w:rPr>
      </w:pPr>
      <w:r w:rsidRPr="00693A0A">
        <w:rPr>
          <w:rFonts w:ascii="Calibri" w:hAnsi="Calibri" w:cs="Arial"/>
          <w:sz w:val="22"/>
          <w:szCs w:val="22"/>
          <w:lang w:val="en-ZA"/>
        </w:rPr>
        <w:t>The date in the Message Identification must be the processing date.</w:t>
      </w:r>
    </w:p>
    <w:p w:rsidRPr="00693A0A" w:rsidR="00487211" w:rsidP="00E92BA0" w:rsidRDefault="00487211" w14:paraId="73B8A98F" w14:textId="0B94FC27">
      <w:pPr>
        <w:pStyle w:val="Body2"/>
        <w:ind w:left="0"/>
        <w:rPr>
          <w:rFonts w:ascii="Calibri" w:hAnsi="Calibri" w:cs="Arial"/>
          <w:sz w:val="22"/>
          <w:szCs w:val="22"/>
          <w:lang w:val="en-ZA"/>
        </w:rPr>
      </w:pPr>
      <w:r w:rsidRPr="00693A0A">
        <w:rPr>
          <w:rFonts w:ascii="Calibri" w:hAnsi="Calibri" w:cs="Arial"/>
          <w:sz w:val="22"/>
          <w:szCs w:val="22"/>
          <w:lang w:val="en-ZA"/>
        </w:rPr>
        <w:t>The File Number in the Message Identification must be incremented by 1 for each new message for the service from that originator.</w:t>
      </w:r>
    </w:p>
    <w:p w:rsidRPr="00693A0A" w:rsidR="00487211" w:rsidP="00E92BA0" w:rsidRDefault="00487211" w14:paraId="0E4DC825" w14:textId="6D9A25F4">
      <w:pPr>
        <w:pStyle w:val="Body2"/>
        <w:ind w:left="0"/>
        <w:rPr>
          <w:rFonts w:ascii="Calibri" w:hAnsi="Calibri" w:cs="Arial"/>
          <w:sz w:val="22"/>
          <w:szCs w:val="22"/>
          <w:lang w:val="en-ZA"/>
        </w:rPr>
      </w:pPr>
      <w:r w:rsidRPr="00693A0A">
        <w:rPr>
          <w:rFonts w:ascii="Calibri" w:hAnsi="Calibri" w:cs="Arial"/>
          <w:sz w:val="22"/>
          <w:szCs w:val="22"/>
          <w:lang w:val="en-ZA"/>
        </w:rPr>
        <w:t>The File Number must start from 1 every day after cut over (24H00)</w:t>
      </w:r>
    </w:p>
    <w:p w:rsidR="00487211" w:rsidP="00E92BA0" w:rsidRDefault="00487211" w14:paraId="5903DAED" w14:textId="4DAEEDE9">
      <w:pPr>
        <w:pStyle w:val="Body2"/>
        <w:ind w:left="0"/>
        <w:rPr>
          <w:rFonts w:ascii="Calibri" w:hAnsi="Calibri" w:cs="Arial"/>
          <w:sz w:val="22"/>
          <w:szCs w:val="22"/>
          <w:lang w:val="en-ZA"/>
        </w:rPr>
      </w:pPr>
    </w:p>
    <w:p w:rsidRPr="00AB047E" w:rsidR="0024733E" w:rsidP="00E92BA0" w:rsidRDefault="0024733E" w14:paraId="03F2ABBD" w14:textId="4AE9EF9E">
      <w:pPr>
        <w:pStyle w:val="Body2"/>
        <w:ind w:left="0"/>
        <w:rPr>
          <w:rFonts w:ascii="Calibri" w:hAnsi="Calibri" w:cs="Arial"/>
          <w:b/>
          <w:sz w:val="22"/>
          <w:szCs w:val="22"/>
          <w:lang w:val="en-ZA"/>
        </w:rPr>
      </w:pPr>
      <w:r w:rsidRPr="00AB047E">
        <w:rPr>
          <w:rFonts w:ascii="Calibri" w:hAnsi="Calibri" w:cs="Arial"/>
          <w:b/>
          <w:sz w:val="22"/>
          <w:szCs w:val="22"/>
          <w:lang w:val="en-ZA"/>
        </w:rPr>
        <w:t>Service Codes</w:t>
      </w:r>
    </w:p>
    <w:p w:rsidR="0024733E" w:rsidP="00E92BA0" w:rsidRDefault="0024733E" w14:paraId="0FB32BE2" w14:textId="0B9A506D">
      <w:pPr>
        <w:pStyle w:val="Body2"/>
        <w:ind w:left="0"/>
        <w:rPr>
          <w:rFonts w:ascii="Calibri" w:hAnsi="Calibri" w:cs="Arial"/>
          <w:sz w:val="22"/>
          <w:szCs w:val="22"/>
          <w:lang w:val="en-ZA"/>
        </w:rPr>
      </w:pPr>
      <w:r>
        <w:rPr>
          <w:rFonts w:ascii="Calibri" w:hAnsi="Calibri" w:cs="Arial"/>
          <w:sz w:val="22"/>
          <w:szCs w:val="22"/>
          <w:lang w:val="en-ZA"/>
        </w:rPr>
        <w:t>This Status Report is used for the service codes of:</w:t>
      </w:r>
    </w:p>
    <w:p w:rsidR="0024733E" w:rsidP="002C2973" w:rsidRDefault="0024733E" w14:paraId="67A735BF" w14:textId="3A0C18C6">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STMAN</w:t>
      </w:r>
    </w:p>
    <w:p w:rsidR="0024733E" w:rsidP="002C2973" w:rsidRDefault="0024733E" w14:paraId="14C5C684" w14:textId="7D1F4017">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STMDF</w:t>
      </w:r>
    </w:p>
    <w:p w:rsidRPr="00FF3315" w:rsidR="009A01F2" w:rsidP="002C2973" w:rsidRDefault="00CB5DA8" w14:paraId="20731166" w14:textId="4352DA6C">
      <w:pPr>
        <w:pStyle w:val="Heading2"/>
        <w:numPr>
          <w:ilvl w:val="1"/>
          <w:numId w:val="52"/>
        </w:numPr>
        <w:spacing w:before="0" w:after="0" w:line="240" w:lineRule="auto"/>
        <w:ind w:left="0" w:firstLine="0"/>
        <w:outlineLvl w:val="1"/>
        <w:rPr>
          <w:rFonts w:ascii="Calibri" w:hAnsi="Calibri"/>
          <w:color w:val="4F81BD"/>
          <w:sz w:val="22"/>
          <w:szCs w:val="22"/>
          <w:lang w:val="en-ZA"/>
        </w:rPr>
      </w:pPr>
      <w:bookmarkStart w:name="_Toc536096825" w:id="3354"/>
      <w:r>
        <w:rPr>
          <w:rFonts w:ascii="Calibri" w:hAnsi="Calibri"/>
          <w:color w:val="4F81BD"/>
          <w:sz w:val="22"/>
          <w:szCs w:val="22"/>
          <w:lang w:val="en-ZA"/>
        </w:rPr>
        <w:t>S</w:t>
      </w:r>
      <w:r w:rsidRPr="00FF3315" w:rsidR="009A01F2">
        <w:rPr>
          <w:rFonts w:ascii="Calibri" w:hAnsi="Calibri"/>
          <w:color w:val="4F81BD"/>
          <w:sz w:val="22"/>
          <w:szCs w:val="22"/>
          <w:lang w:val="en-ZA"/>
        </w:rPr>
        <w:t xml:space="preserve">tatus </w:t>
      </w:r>
      <w:r>
        <w:rPr>
          <w:rFonts w:ascii="Calibri" w:hAnsi="Calibri"/>
          <w:color w:val="4F81BD"/>
          <w:sz w:val="22"/>
          <w:szCs w:val="22"/>
          <w:lang w:val="en-ZA"/>
        </w:rPr>
        <w:t>R</w:t>
      </w:r>
      <w:r w:rsidRPr="00FF3315" w:rsidR="009A01F2">
        <w:rPr>
          <w:rFonts w:ascii="Calibri" w:hAnsi="Calibri"/>
          <w:color w:val="4F81BD"/>
          <w:sz w:val="22"/>
          <w:szCs w:val="22"/>
          <w:lang w:val="en-ZA"/>
        </w:rPr>
        <w:t xml:space="preserve">eport &lt;pacs.002&gt; for </w:t>
      </w:r>
      <w:r w:rsidR="009A01F2">
        <w:rPr>
          <w:rFonts w:ascii="Calibri" w:hAnsi="Calibri"/>
          <w:color w:val="4F81BD"/>
          <w:sz w:val="22"/>
          <w:szCs w:val="22"/>
          <w:lang w:val="en-ZA"/>
        </w:rPr>
        <w:t xml:space="preserve">response to </w:t>
      </w:r>
      <w:r w:rsidRPr="00FF3315" w:rsidR="009A01F2">
        <w:rPr>
          <w:rFonts w:ascii="Calibri" w:hAnsi="Calibri"/>
          <w:color w:val="4F81BD"/>
          <w:sz w:val="22"/>
          <w:szCs w:val="22"/>
          <w:lang w:val="en-ZA"/>
        </w:rPr>
        <w:t>real time mandate acceptance messages</w:t>
      </w:r>
      <w:r w:rsidR="009A01F2">
        <w:rPr>
          <w:rFonts w:ascii="Calibri" w:hAnsi="Calibri"/>
          <w:color w:val="4F81BD"/>
          <w:sz w:val="22"/>
          <w:szCs w:val="22"/>
          <w:lang w:val="en-ZA"/>
        </w:rPr>
        <w:t xml:space="preserve"> &lt;pain.012&gt;</w:t>
      </w:r>
      <w:bookmarkEnd w:id="3354"/>
    </w:p>
    <w:p w:rsidR="009A01F2" w:rsidP="00E92BA0" w:rsidRDefault="009A01F2" w14:paraId="796F2F72" w14:textId="50FE6BA6"/>
    <w:p w:rsidR="009A01F2" w:rsidP="00E92BA0" w:rsidRDefault="009A01F2" w14:paraId="397C2DDD" w14:textId="4B74AE0C"/>
    <w:p w:rsidRPr="00FF3315" w:rsidR="009A01F2" w:rsidP="00E92BA0" w:rsidRDefault="009A01F2" w14:paraId="6BF83E17" w14:textId="5645EE08">
      <w:pPr>
        <w:pStyle w:val="Body2"/>
        <w:ind w:left="0"/>
        <w:rPr>
          <w:rFonts w:ascii="Calibri" w:hAnsi="Calibri" w:cs="Arial"/>
          <w:b/>
          <w:sz w:val="22"/>
          <w:szCs w:val="22"/>
          <w:lang w:val="en-ZA"/>
        </w:rPr>
      </w:pPr>
      <w:r w:rsidRPr="00FF3315">
        <w:rPr>
          <w:rFonts w:ascii="Calibri" w:hAnsi="Calibri" w:cs="Arial"/>
          <w:b/>
          <w:sz w:val="22"/>
          <w:szCs w:val="22"/>
          <w:lang w:val="en-ZA"/>
        </w:rPr>
        <w:t>Scope</w:t>
      </w:r>
    </w:p>
    <w:p w:rsidRPr="00FF3315" w:rsidR="009A01F2" w:rsidP="00E92BA0" w:rsidRDefault="009A01F2" w14:paraId="2D72EB26" w14:textId="3C5DD34E">
      <w:pPr>
        <w:pStyle w:val="Body2"/>
        <w:ind w:left="0"/>
        <w:rPr>
          <w:rFonts w:ascii="Calibri" w:hAnsi="Calibri" w:cs="Arial"/>
          <w:color w:val="auto"/>
          <w:sz w:val="22"/>
          <w:szCs w:val="22"/>
          <w:lang w:val="en-ZA" w:eastAsia="en-ZA"/>
        </w:rPr>
      </w:pPr>
      <w:r w:rsidRPr="00FF3315">
        <w:rPr>
          <w:rFonts w:ascii="Calibri" w:hAnsi="Calibri" w:cs="Arial"/>
          <w:color w:val="auto"/>
          <w:sz w:val="22"/>
          <w:szCs w:val="22"/>
          <w:lang w:val="en-ZA" w:eastAsia="en-ZA"/>
        </w:rPr>
        <w:t>The status report message is sent by the creditor bank to acknowledge receipt of a mandate acceptance message pain.012</w:t>
      </w:r>
      <w:r>
        <w:rPr>
          <w:rFonts w:ascii="Calibri" w:hAnsi="Calibri" w:cs="Arial"/>
          <w:color w:val="auto"/>
          <w:sz w:val="22"/>
          <w:szCs w:val="22"/>
          <w:lang w:val="en-ZA" w:eastAsia="en-ZA"/>
        </w:rPr>
        <w:t>.</w:t>
      </w:r>
    </w:p>
    <w:p w:rsidR="009A01F2" w:rsidP="00E92BA0" w:rsidRDefault="009A01F2" w14:paraId="2CB3CEC6" w14:textId="768037B1">
      <w:pPr>
        <w:pStyle w:val="Body2"/>
        <w:ind w:left="0"/>
        <w:rPr>
          <w:rFonts w:ascii="Arial" w:hAnsi="Arial" w:cs="Arial"/>
          <w:sz w:val="22"/>
          <w:szCs w:val="22"/>
          <w:lang w:val="en-ZA"/>
        </w:rPr>
      </w:pPr>
    </w:p>
    <w:p w:rsidR="009A01F2" w:rsidP="00E92BA0" w:rsidRDefault="009A01F2" w14:paraId="09103DBA" w14:textId="2FE571C5">
      <w:pPr>
        <w:spacing w:after="100"/>
        <w:rPr>
          <w:rFonts w:cs="Arial"/>
        </w:rPr>
      </w:pPr>
      <w:r>
        <w:rPr>
          <w:rFonts w:cs="Arial"/>
        </w:rPr>
        <w:t xml:space="preserve">This status report message is used to indicate to the debtor bank that the creditor bank has received a mandate acceptance message and that </w:t>
      </w:r>
    </w:p>
    <w:p w:rsidR="009A01F2" w:rsidP="002C2973" w:rsidRDefault="009A01F2" w14:paraId="4F1CBA19" w14:textId="15D52A6F">
      <w:pPr>
        <w:pStyle w:val="ListParagraph"/>
        <w:numPr>
          <w:ilvl w:val="0"/>
          <w:numId w:val="40"/>
        </w:numPr>
        <w:spacing w:after="100" w:line="288" w:lineRule="auto"/>
        <w:ind w:left="0" w:firstLine="0"/>
      </w:pPr>
      <w:r>
        <w:t xml:space="preserve">The message is not matched to </w:t>
      </w:r>
      <w:r w:rsidR="0078482C">
        <w:t>the original</w:t>
      </w:r>
      <w:r>
        <w:t xml:space="preserve"> mandate message or</w:t>
      </w:r>
    </w:p>
    <w:p w:rsidR="009A01F2" w:rsidP="002C2973" w:rsidRDefault="009A01F2" w14:paraId="1C1C2D65" w14:textId="295B8A73">
      <w:pPr>
        <w:pStyle w:val="ListParagraph"/>
        <w:numPr>
          <w:ilvl w:val="0"/>
          <w:numId w:val="40"/>
        </w:numPr>
        <w:spacing w:after="100" w:line="288" w:lineRule="auto"/>
        <w:ind w:left="0" w:firstLine="0"/>
      </w:pPr>
      <w:r>
        <w:t>The mandate maintenance cycle is complete, or</w:t>
      </w:r>
    </w:p>
    <w:p w:rsidR="009A01F2" w:rsidP="002C2973" w:rsidRDefault="009A01F2" w14:paraId="00064D25" w14:textId="37DB2051">
      <w:pPr>
        <w:pStyle w:val="ListParagraph"/>
        <w:numPr>
          <w:ilvl w:val="0"/>
          <w:numId w:val="40"/>
        </w:numPr>
        <w:spacing w:after="100" w:line="288" w:lineRule="auto"/>
        <w:ind w:left="0" w:firstLine="0"/>
      </w:pPr>
      <w:r>
        <w:t>The mandate acceptance message is a duplicate</w:t>
      </w:r>
    </w:p>
    <w:p w:rsidRPr="00FF3315" w:rsidR="009A01F2" w:rsidP="00E92BA0" w:rsidRDefault="009A01F2" w14:paraId="0CCA2291" w14:textId="6C73824A">
      <w:pPr>
        <w:pStyle w:val="Body2"/>
        <w:ind w:left="0"/>
        <w:rPr>
          <w:rFonts w:ascii="Calibri" w:hAnsi="Calibri" w:cs="Arial"/>
          <w:b/>
          <w:sz w:val="22"/>
          <w:szCs w:val="22"/>
          <w:lang w:val="en-ZA"/>
        </w:rPr>
      </w:pPr>
      <w:r w:rsidRPr="00FF3315">
        <w:rPr>
          <w:rFonts w:ascii="Calibri" w:hAnsi="Calibri" w:cs="Arial"/>
          <w:b/>
          <w:sz w:val="22"/>
          <w:szCs w:val="22"/>
          <w:lang w:val="en-ZA"/>
        </w:rPr>
        <w:t>Rules</w:t>
      </w:r>
    </w:p>
    <w:p w:rsidRPr="00FF3315" w:rsidR="009A01F2" w:rsidP="00E92BA0" w:rsidRDefault="009A01F2" w14:paraId="419CC8E7" w14:textId="265A39EF">
      <w:pPr>
        <w:pStyle w:val="Body2"/>
        <w:ind w:left="0"/>
        <w:rPr>
          <w:rFonts w:ascii="Calibri" w:hAnsi="Calibri" w:cs="Arial"/>
          <w:color w:val="auto"/>
          <w:sz w:val="22"/>
          <w:szCs w:val="22"/>
          <w:lang w:val="en-ZA" w:eastAsia="en-ZA"/>
        </w:rPr>
      </w:pPr>
      <w:r w:rsidRPr="00FF3315">
        <w:rPr>
          <w:rFonts w:ascii="Calibri" w:hAnsi="Calibri" w:cs="Arial"/>
          <w:color w:val="auto"/>
          <w:sz w:val="22"/>
          <w:szCs w:val="22"/>
          <w:lang w:val="en-ZA" w:eastAsia="en-ZA"/>
        </w:rPr>
        <w:t>The date in the Message Identification must be the processing date.</w:t>
      </w:r>
    </w:p>
    <w:p w:rsidRPr="00FF3315" w:rsidR="009A01F2" w:rsidP="00E92BA0" w:rsidRDefault="009A01F2" w14:paraId="36D41E34" w14:textId="6E6D52C6">
      <w:pPr>
        <w:pStyle w:val="Body2"/>
        <w:ind w:left="0"/>
        <w:rPr>
          <w:rFonts w:ascii="Calibri" w:hAnsi="Calibri" w:cs="Arial"/>
          <w:color w:val="auto"/>
          <w:sz w:val="22"/>
          <w:szCs w:val="22"/>
          <w:lang w:val="en-ZA" w:eastAsia="en-ZA"/>
        </w:rPr>
      </w:pPr>
      <w:r w:rsidRPr="00FF3315">
        <w:rPr>
          <w:rFonts w:ascii="Calibri" w:hAnsi="Calibri" w:cs="Arial"/>
          <w:color w:val="auto"/>
          <w:sz w:val="22"/>
          <w:szCs w:val="22"/>
          <w:lang w:val="en-ZA" w:eastAsia="en-ZA"/>
        </w:rPr>
        <w:t>The File Number in the Message Identification must be incremented by 1 for each new message for the service from that originator.</w:t>
      </w:r>
    </w:p>
    <w:p w:rsidRPr="00FF3315" w:rsidR="009A01F2" w:rsidP="00E92BA0" w:rsidRDefault="009A01F2" w14:paraId="029781D1" w14:textId="730D64AC">
      <w:pPr>
        <w:pStyle w:val="Body2"/>
        <w:ind w:left="0"/>
        <w:rPr>
          <w:rFonts w:ascii="Calibri" w:hAnsi="Calibri" w:cs="Arial"/>
          <w:color w:val="auto"/>
          <w:sz w:val="22"/>
          <w:szCs w:val="22"/>
          <w:lang w:val="en-ZA" w:eastAsia="en-ZA"/>
        </w:rPr>
      </w:pPr>
      <w:r w:rsidRPr="00FF3315">
        <w:rPr>
          <w:rFonts w:ascii="Calibri" w:hAnsi="Calibri" w:cs="Arial"/>
          <w:color w:val="auto"/>
          <w:sz w:val="22"/>
          <w:szCs w:val="22"/>
          <w:lang w:val="en-ZA" w:eastAsia="en-ZA"/>
        </w:rPr>
        <w:t>The File Number must start from 1 every day after cut over (24H00)</w:t>
      </w:r>
    </w:p>
    <w:p w:rsidR="009A01F2" w:rsidP="00E92BA0" w:rsidRDefault="009A01F2" w14:paraId="095BE900" w14:textId="63DC064E">
      <w:pPr>
        <w:pStyle w:val="Body2"/>
        <w:ind w:left="0"/>
        <w:rPr>
          <w:rFonts w:ascii="Arial" w:hAnsi="Arial" w:cs="Arial"/>
          <w:sz w:val="22"/>
          <w:szCs w:val="22"/>
          <w:lang w:val="en-ZA"/>
        </w:rPr>
      </w:pPr>
    </w:p>
    <w:p w:rsidRPr="003741BA" w:rsidR="000445F5" w:rsidP="00E92BA0" w:rsidRDefault="000445F5" w14:paraId="26064FB7" w14:textId="0AEAC6DD">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0445F5" w:rsidP="00E92BA0" w:rsidRDefault="000445F5" w14:paraId="5B2CD81E" w14:textId="6BDBCEAB">
      <w:pPr>
        <w:pStyle w:val="Body2"/>
        <w:ind w:left="0"/>
        <w:rPr>
          <w:rFonts w:ascii="Calibri" w:hAnsi="Calibri" w:cs="Arial"/>
          <w:sz w:val="22"/>
          <w:szCs w:val="22"/>
          <w:lang w:val="en-ZA"/>
        </w:rPr>
      </w:pPr>
      <w:r>
        <w:rPr>
          <w:rFonts w:ascii="Calibri" w:hAnsi="Calibri" w:cs="Arial"/>
          <w:sz w:val="22"/>
          <w:szCs w:val="22"/>
          <w:lang w:val="en-ZA"/>
        </w:rPr>
        <w:t>This Status Report is used for the service codes of:</w:t>
      </w:r>
    </w:p>
    <w:p w:rsidRPr="003741BA" w:rsidR="000445F5" w:rsidP="002C2973" w:rsidRDefault="000445F5" w14:paraId="626BCDC7" w14:textId="5C2A644B">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ST012</w:t>
      </w:r>
    </w:p>
    <w:p w:rsidRPr="004E7B2F" w:rsidR="000445F5" w:rsidP="00E92BA0" w:rsidRDefault="000445F5" w14:paraId="5CC22967" w14:textId="61568AA1">
      <w:pPr>
        <w:pStyle w:val="Body2"/>
        <w:ind w:left="0"/>
        <w:rPr>
          <w:rFonts w:ascii="Arial" w:hAnsi="Arial" w:cs="Arial"/>
          <w:sz w:val="22"/>
          <w:szCs w:val="22"/>
          <w:lang w:val="en-ZA"/>
        </w:rPr>
      </w:pPr>
    </w:p>
    <w:p w:rsidRPr="004E7B2F" w:rsidR="009A01F2" w:rsidP="00E92BA0" w:rsidRDefault="009A01F2" w14:paraId="1FBB33A7" w14:textId="50112638">
      <w:pPr>
        <w:pStyle w:val="Body2"/>
        <w:ind w:left="0"/>
        <w:rPr>
          <w:rFonts w:ascii="Arial" w:hAnsi="Arial" w:cs="Arial"/>
          <w:sz w:val="22"/>
          <w:szCs w:val="22"/>
          <w:lang w:val="en-ZA"/>
        </w:rPr>
      </w:pPr>
    </w:p>
    <w:p w:rsidRPr="002D6E2C" w:rsidR="00E811DC" w:rsidP="002C2973" w:rsidRDefault="00E811DC" w14:paraId="3B881FAE" w14:textId="5FDDE4E3">
      <w:pPr>
        <w:pStyle w:val="Heading2"/>
        <w:numPr>
          <w:ilvl w:val="1"/>
          <w:numId w:val="52"/>
        </w:numPr>
        <w:spacing w:before="0" w:after="0" w:line="240" w:lineRule="auto"/>
        <w:ind w:left="0" w:firstLine="0"/>
        <w:outlineLvl w:val="1"/>
        <w:rPr>
          <w:rFonts w:ascii="Calibri" w:hAnsi="Calibri"/>
          <w:color w:val="4F81BD"/>
          <w:sz w:val="22"/>
          <w:szCs w:val="22"/>
          <w:lang w:val="en-ZA"/>
        </w:rPr>
      </w:pPr>
      <w:bookmarkStart w:name="_Toc536096826" w:id="3355"/>
      <w:r w:rsidRPr="002D6E2C">
        <w:rPr>
          <w:rFonts w:ascii="Calibri" w:hAnsi="Calibri"/>
          <w:color w:val="4F81BD"/>
          <w:sz w:val="22"/>
          <w:szCs w:val="22"/>
          <w:lang w:val="en-ZA"/>
        </w:rPr>
        <w:t xml:space="preserve">Status Report &lt;pacs.002&gt; for </w:t>
      </w:r>
      <w:r>
        <w:rPr>
          <w:rFonts w:ascii="Calibri" w:hAnsi="Calibri"/>
          <w:color w:val="4F81BD"/>
          <w:sz w:val="22"/>
          <w:szCs w:val="22"/>
          <w:lang w:val="en-ZA"/>
        </w:rPr>
        <w:t>Status</w:t>
      </w:r>
      <w:r w:rsidRPr="002D6E2C">
        <w:rPr>
          <w:rFonts w:ascii="Calibri" w:hAnsi="Calibri"/>
          <w:color w:val="4F81BD"/>
          <w:sz w:val="22"/>
          <w:szCs w:val="22"/>
          <w:lang w:val="en-ZA"/>
        </w:rPr>
        <w:t xml:space="preserve"> of </w:t>
      </w:r>
      <w:r>
        <w:rPr>
          <w:rFonts w:ascii="Calibri" w:hAnsi="Calibri"/>
          <w:color w:val="4F81BD"/>
          <w:sz w:val="22"/>
          <w:szCs w:val="22"/>
          <w:lang w:val="en-ZA"/>
        </w:rPr>
        <w:t xml:space="preserve">Batch </w:t>
      </w:r>
      <w:r w:rsidRPr="002D6E2C">
        <w:rPr>
          <w:rFonts w:ascii="Calibri" w:hAnsi="Calibri"/>
          <w:color w:val="4F81BD"/>
          <w:sz w:val="22"/>
          <w:szCs w:val="22"/>
          <w:lang w:val="en-ZA"/>
        </w:rPr>
        <w:t>Mandate Request</w:t>
      </w:r>
      <w:r>
        <w:rPr>
          <w:rFonts w:ascii="Calibri" w:hAnsi="Calibri"/>
          <w:color w:val="4F81BD"/>
          <w:sz w:val="22"/>
          <w:szCs w:val="22"/>
          <w:lang w:val="en-ZA"/>
        </w:rPr>
        <w:t>s and Responses</w:t>
      </w:r>
      <w:bookmarkEnd w:id="3355"/>
    </w:p>
    <w:p w:rsidRPr="002D6E2C" w:rsidR="00E811DC" w:rsidP="00E92BA0" w:rsidRDefault="00E811DC" w14:paraId="70342FBF" w14:textId="0B210389">
      <w:pPr>
        <w:pStyle w:val="Body2"/>
        <w:ind w:left="0"/>
        <w:rPr>
          <w:rFonts w:ascii="Calibri" w:hAnsi="Calibri" w:cs="Arial"/>
          <w:b/>
          <w:lang w:val="en-ZA"/>
        </w:rPr>
      </w:pPr>
    </w:p>
    <w:p w:rsidRPr="002D6E2C" w:rsidR="00E811DC" w:rsidP="00E92BA0" w:rsidRDefault="00E811DC" w14:paraId="1D18B4EA" w14:textId="0C9154A5">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E811DC" w:rsidP="00E92BA0" w:rsidRDefault="00E811DC" w14:paraId="57E138AB" w14:textId="7ABF236B">
      <w:pPr>
        <w:pStyle w:val="Body2"/>
        <w:ind w:left="0"/>
        <w:rPr>
          <w:rFonts w:ascii="Calibri" w:hAnsi="Calibri" w:cs="Arial"/>
          <w:sz w:val="22"/>
          <w:szCs w:val="22"/>
          <w:lang w:val="en-ZA"/>
        </w:rPr>
      </w:pPr>
      <w:r w:rsidRPr="002D6E2C">
        <w:rPr>
          <w:rFonts w:ascii="Calibri" w:hAnsi="Calibri" w:cs="Arial"/>
          <w:sz w:val="22"/>
          <w:szCs w:val="22"/>
          <w:lang w:val="en-ZA"/>
        </w:rPr>
        <w:t xml:space="preserve">This Status Report message is sent by the Debtor Bank to the mandate initiation request originator.  It is used to inform the originator of an upfront validation </w:t>
      </w:r>
      <w:r>
        <w:rPr>
          <w:rFonts w:ascii="Calibri" w:hAnsi="Calibri" w:cs="Arial"/>
          <w:sz w:val="22"/>
          <w:szCs w:val="22"/>
          <w:lang w:val="en-ZA"/>
        </w:rPr>
        <w:t xml:space="preserve">(successful/rejection) </w:t>
      </w:r>
      <w:r w:rsidRPr="002D6E2C">
        <w:rPr>
          <w:rFonts w:ascii="Calibri" w:hAnsi="Calibri" w:cs="Arial"/>
          <w:sz w:val="22"/>
          <w:szCs w:val="22"/>
          <w:lang w:val="en-ZA"/>
        </w:rPr>
        <w:t xml:space="preserve">of the mandate </w:t>
      </w:r>
      <w:r>
        <w:rPr>
          <w:rFonts w:ascii="Calibri" w:hAnsi="Calibri" w:cs="Arial"/>
          <w:sz w:val="22"/>
          <w:szCs w:val="22"/>
          <w:lang w:val="en-ZA"/>
        </w:rPr>
        <w:t xml:space="preserve">initiation request </w:t>
      </w:r>
      <w:r w:rsidRPr="002D6E2C">
        <w:rPr>
          <w:rFonts w:ascii="Calibri" w:hAnsi="Calibri" w:cs="Arial"/>
          <w:sz w:val="22"/>
          <w:szCs w:val="22"/>
          <w:lang w:val="en-ZA"/>
        </w:rPr>
        <w:t xml:space="preserve">and to indicate that </w:t>
      </w:r>
      <w:r w:rsidRPr="002D6E2C" w:rsidR="00516A81">
        <w:rPr>
          <w:rFonts w:ascii="Calibri" w:hAnsi="Calibri" w:cs="Arial"/>
          <w:sz w:val="22"/>
          <w:szCs w:val="22"/>
          <w:lang w:val="en-ZA"/>
        </w:rPr>
        <w:t>an</w:t>
      </w:r>
      <w:r w:rsidRPr="002D6E2C">
        <w:rPr>
          <w:rFonts w:ascii="Calibri" w:hAnsi="Calibri" w:cs="Arial"/>
          <w:sz w:val="22"/>
          <w:szCs w:val="22"/>
          <w:lang w:val="en-ZA"/>
        </w:rPr>
        <w:t xml:space="preserve"> authorisation request has been sent to the Debtor</w:t>
      </w:r>
      <w:r>
        <w:rPr>
          <w:rFonts w:ascii="Calibri" w:hAnsi="Calibri" w:cs="Arial"/>
          <w:sz w:val="22"/>
          <w:szCs w:val="22"/>
          <w:lang w:val="en-ZA"/>
        </w:rPr>
        <w:t xml:space="preserve">. </w:t>
      </w:r>
    </w:p>
    <w:p w:rsidRPr="002D6E2C" w:rsidR="00E811DC" w:rsidP="00E92BA0" w:rsidRDefault="00E811DC" w14:paraId="7647D2C8" w14:textId="11BEBD87">
      <w:pPr>
        <w:pStyle w:val="Body2"/>
        <w:ind w:left="0"/>
        <w:rPr>
          <w:rFonts w:ascii="Calibri" w:hAnsi="Calibri" w:cs="Arial"/>
          <w:sz w:val="22"/>
          <w:szCs w:val="22"/>
          <w:lang w:val="en-ZA"/>
        </w:rPr>
      </w:pPr>
    </w:p>
    <w:p w:rsidRPr="002D6E2C" w:rsidR="00E811DC" w:rsidP="00E92BA0" w:rsidRDefault="00E811DC" w14:paraId="3C6E3A9E" w14:textId="5D79AF0B">
      <w:pPr>
        <w:pStyle w:val="Body2"/>
        <w:ind w:left="0"/>
        <w:rPr>
          <w:rFonts w:ascii="Calibri" w:hAnsi="Calibri" w:cs="Arial"/>
          <w:b/>
          <w:sz w:val="22"/>
          <w:szCs w:val="22"/>
          <w:lang w:val="en-ZA"/>
        </w:rPr>
      </w:pPr>
      <w:r w:rsidRPr="002D6E2C">
        <w:rPr>
          <w:rFonts w:ascii="Calibri" w:hAnsi="Calibri" w:cs="Arial"/>
          <w:b/>
          <w:sz w:val="22"/>
          <w:szCs w:val="22"/>
          <w:lang w:val="en-ZA"/>
        </w:rPr>
        <w:t>Rules</w:t>
      </w:r>
    </w:p>
    <w:p w:rsidRPr="002D6E2C" w:rsidR="00E811DC" w:rsidP="00E92BA0" w:rsidRDefault="00E811DC" w14:paraId="6BCB91E4" w14:textId="28F7AF25">
      <w:pPr>
        <w:pStyle w:val="Body2"/>
        <w:ind w:left="0"/>
        <w:rPr>
          <w:rFonts w:ascii="Calibri" w:hAnsi="Calibri" w:cs="Arial"/>
          <w:sz w:val="22"/>
          <w:szCs w:val="22"/>
          <w:lang w:val="en-ZA"/>
        </w:rPr>
      </w:pPr>
      <w:r w:rsidRPr="002D6E2C">
        <w:rPr>
          <w:rFonts w:ascii="Calibri" w:hAnsi="Calibri" w:cs="Arial"/>
          <w:sz w:val="22"/>
          <w:szCs w:val="22"/>
          <w:lang w:val="en-ZA"/>
        </w:rPr>
        <w:t>Message rules stipulate that only one Status Report message per mandate initiation request</w:t>
      </w:r>
      <w:r w:rsidR="00413AEC">
        <w:rPr>
          <w:rFonts w:ascii="Calibri" w:hAnsi="Calibri" w:cs="Arial"/>
          <w:sz w:val="22"/>
          <w:szCs w:val="22"/>
          <w:lang w:val="en-ZA"/>
        </w:rPr>
        <w:t xml:space="preserve"> file</w:t>
      </w:r>
      <w:r w:rsidRPr="002D6E2C">
        <w:rPr>
          <w:rFonts w:ascii="Calibri" w:hAnsi="Calibri" w:cs="Arial"/>
          <w:sz w:val="22"/>
          <w:szCs w:val="22"/>
          <w:lang w:val="en-ZA"/>
        </w:rPr>
        <w:t xml:space="preserve"> is required.</w:t>
      </w:r>
    </w:p>
    <w:p w:rsidRPr="00693A0A" w:rsidR="00E811DC" w:rsidP="00E92BA0" w:rsidRDefault="00E811DC" w14:paraId="7BA8D781" w14:textId="4106F7C2">
      <w:pPr>
        <w:pStyle w:val="Body2"/>
        <w:ind w:left="0"/>
        <w:rPr>
          <w:rFonts w:ascii="Calibri" w:hAnsi="Calibri" w:cs="Arial"/>
          <w:sz w:val="22"/>
          <w:szCs w:val="22"/>
          <w:lang w:val="en-ZA"/>
        </w:rPr>
      </w:pPr>
      <w:r w:rsidRPr="00693A0A">
        <w:rPr>
          <w:rFonts w:ascii="Calibri" w:hAnsi="Calibri" w:cs="Arial"/>
          <w:sz w:val="22"/>
          <w:szCs w:val="22"/>
          <w:lang w:val="en-ZA"/>
        </w:rPr>
        <w:t xml:space="preserve">The status report message provides status information about instructions previously sent. </w:t>
      </w:r>
    </w:p>
    <w:p w:rsidRPr="00693A0A" w:rsidR="00E811DC" w:rsidP="00E92BA0" w:rsidRDefault="00E811DC" w14:paraId="17605D7C" w14:textId="435B94BC">
      <w:pPr>
        <w:pStyle w:val="Body2"/>
        <w:ind w:left="0"/>
        <w:rPr>
          <w:rFonts w:ascii="Calibri" w:hAnsi="Calibri" w:cs="Arial"/>
          <w:sz w:val="22"/>
          <w:szCs w:val="22"/>
          <w:lang w:val="en-ZA"/>
        </w:rPr>
      </w:pPr>
      <w:r w:rsidRPr="00693A0A">
        <w:rPr>
          <w:rFonts w:ascii="Calibri" w:hAnsi="Calibri" w:cs="Arial"/>
          <w:sz w:val="22"/>
          <w:szCs w:val="22"/>
          <w:lang w:val="en-ZA"/>
        </w:rPr>
        <w:t>The date in the Message Identification must be the processing date.</w:t>
      </w:r>
    </w:p>
    <w:p w:rsidRPr="00693A0A" w:rsidR="00E811DC" w:rsidP="00E92BA0" w:rsidRDefault="00E811DC" w14:paraId="66EF2DFE" w14:textId="798A2395">
      <w:pPr>
        <w:pStyle w:val="Body2"/>
        <w:ind w:left="0"/>
        <w:rPr>
          <w:rFonts w:ascii="Calibri" w:hAnsi="Calibri" w:cs="Arial"/>
          <w:sz w:val="22"/>
          <w:szCs w:val="22"/>
          <w:lang w:val="en-ZA"/>
        </w:rPr>
      </w:pPr>
      <w:r w:rsidRPr="00693A0A">
        <w:rPr>
          <w:rFonts w:ascii="Calibri" w:hAnsi="Calibri" w:cs="Arial"/>
          <w:sz w:val="22"/>
          <w:szCs w:val="22"/>
          <w:lang w:val="en-ZA"/>
        </w:rPr>
        <w:t>The File Number in the Message Identification must be incremented by 1 for each new message for the service from that originator.</w:t>
      </w:r>
    </w:p>
    <w:p w:rsidRPr="00693A0A" w:rsidR="00E811DC" w:rsidP="00E92BA0" w:rsidRDefault="00E811DC" w14:paraId="00C46236" w14:textId="438415E5">
      <w:pPr>
        <w:pStyle w:val="Body2"/>
        <w:ind w:left="0"/>
        <w:rPr>
          <w:rFonts w:ascii="Calibri" w:hAnsi="Calibri" w:cs="Arial"/>
          <w:sz w:val="22"/>
          <w:szCs w:val="22"/>
          <w:lang w:val="en-ZA"/>
        </w:rPr>
      </w:pPr>
      <w:r w:rsidRPr="00693A0A">
        <w:rPr>
          <w:rFonts w:ascii="Calibri" w:hAnsi="Calibri" w:cs="Arial"/>
          <w:sz w:val="22"/>
          <w:szCs w:val="22"/>
          <w:lang w:val="en-ZA"/>
        </w:rPr>
        <w:t>The File Number must start from 1 every day after cut over (24H00)</w:t>
      </w:r>
    </w:p>
    <w:p w:rsidRPr="00693A0A" w:rsidR="00E811DC" w:rsidP="00E92BA0" w:rsidRDefault="00E811DC" w14:paraId="08F86B8A" w14:textId="3D48DB51">
      <w:pPr>
        <w:pStyle w:val="Body2"/>
        <w:ind w:left="0"/>
        <w:rPr>
          <w:rFonts w:ascii="Calibri" w:hAnsi="Calibri" w:cs="Arial"/>
          <w:sz w:val="22"/>
          <w:szCs w:val="22"/>
          <w:lang w:val="en-ZA"/>
        </w:rPr>
      </w:pPr>
    </w:p>
    <w:p w:rsidRPr="003741BA" w:rsidR="000445F5" w:rsidP="00E92BA0" w:rsidRDefault="000445F5" w14:paraId="3D425045" w14:textId="2F128632">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0445F5" w:rsidP="00E92BA0" w:rsidRDefault="000445F5" w14:paraId="340E42D1" w14:textId="74B308D9">
      <w:pPr>
        <w:pStyle w:val="Body2"/>
        <w:ind w:left="0"/>
        <w:rPr>
          <w:rFonts w:ascii="Calibri" w:hAnsi="Calibri" w:cs="Arial"/>
          <w:sz w:val="22"/>
          <w:szCs w:val="22"/>
          <w:lang w:val="en-ZA"/>
        </w:rPr>
      </w:pPr>
      <w:r>
        <w:rPr>
          <w:rFonts w:ascii="Calibri" w:hAnsi="Calibri" w:cs="Arial"/>
          <w:sz w:val="22"/>
          <w:szCs w:val="22"/>
          <w:lang w:val="en-ZA"/>
        </w:rPr>
        <w:t>This Status Report is used for the service codes of:</w:t>
      </w:r>
    </w:p>
    <w:p w:rsidR="000445F5" w:rsidP="002C2973" w:rsidRDefault="000445F5" w14:paraId="222622B2" w14:textId="13676120">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ST101</w:t>
      </w:r>
    </w:p>
    <w:p w:rsidRPr="003741BA" w:rsidR="000445F5" w:rsidP="002C2973" w:rsidRDefault="000445F5" w14:paraId="2C0DC72E" w14:textId="76840952">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ST103</w:t>
      </w:r>
    </w:p>
    <w:p w:rsidRPr="002D6E2C" w:rsidR="00115DE4" w:rsidP="002C2973" w:rsidRDefault="00115DE4" w14:paraId="08C3A097" w14:textId="50A7EC1E">
      <w:pPr>
        <w:pStyle w:val="Heading2"/>
        <w:numPr>
          <w:ilvl w:val="1"/>
          <w:numId w:val="52"/>
        </w:numPr>
        <w:spacing w:before="0" w:after="0" w:line="240" w:lineRule="auto"/>
        <w:ind w:left="0" w:firstLine="0"/>
        <w:outlineLvl w:val="1"/>
        <w:rPr>
          <w:rFonts w:ascii="Calibri" w:hAnsi="Calibri"/>
          <w:color w:val="4F81BD"/>
          <w:sz w:val="22"/>
          <w:szCs w:val="22"/>
          <w:lang w:val="en-ZA"/>
        </w:rPr>
      </w:pPr>
      <w:bookmarkStart w:name="_Toc536096827" w:id="3356"/>
      <w:r w:rsidRPr="002D6E2C">
        <w:rPr>
          <w:rFonts w:ascii="Calibri" w:hAnsi="Calibri"/>
          <w:color w:val="4F81BD"/>
          <w:sz w:val="22"/>
          <w:szCs w:val="22"/>
          <w:lang w:val="en-ZA"/>
        </w:rPr>
        <w:t>Customer Payment Cancellation  &lt;camt.055&gt;  (Notification to S</w:t>
      </w:r>
      <w:r>
        <w:rPr>
          <w:rFonts w:ascii="Calibri" w:hAnsi="Calibri"/>
          <w:color w:val="4F81BD"/>
          <w:sz w:val="22"/>
          <w:szCs w:val="22"/>
          <w:lang w:val="en-ZA"/>
        </w:rPr>
        <w:t>uspend Mandate</w:t>
      </w:r>
      <w:r w:rsidRPr="002D6E2C">
        <w:rPr>
          <w:rFonts w:ascii="Calibri" w:hAnsi="Calibri"/>
          <w:color w:val="4F81BD"/>
          <w:sz w:val="22"/>
          <w:szCs w:val="22"/>
          <w:lang w:val="en-ZA"/>
        </w:rPr>
        <w:t>)</w:t>
      </w:r>
      <w:bookmarkEnd w:id="3356"/>
    </w:p>
    <w:p w:rsidRPr="002D6E2C" w:rsidR="00115DE4" w:rsidP="00E92BA0" w:rsidRDefault="00115DE4" w14:paraId="53F463B2" w14:textId="0CD35138">
      <w:pPr>
        <w:pStyle w:val="Body2"/>
        <w:ind w:left="0"/>
        <w:rPr>
          <w:rFonts w:ascii="Calibri" w:hAnsi="Calibri" w:cs="Arial"/>
          <w:b/>
          <w:lang w:val="en-ZA"/>
        </w:rPr>
      </w:pPr>
    </w:p>
    <w:p w:rsidRPr="002D6E2C" w:rsidR="00115DE4" w:rsidP="00E92BA0" w:rsidRDefault="00115DE4" w14:paraId="61A18F42" w14:textId="21DF960E">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115DE4" w:rsidP="00E92BA0" w:rsidRDefault="00115DE4" w14:paraId="0E01D0E3" w14:textId="5E01BB03">
      <w:pPr>
        <w:pStyle w:val="Body2"/>
        <w:ind w:left="0"/>
        <w:rPr>
          <w:rFonts w:ascii="Calibri" w:hAnsi="Calibri" w:cs="Arial"/>
          <w:color w:val="auto"/>
          <w:sz w:val="22"/>
          <w:szCs w:val="22"/>
          <w:lang w:val="en-ZA" w:eastAsia="en-ZA"/>
        </w:rPr>
      </w:pPr>
      <w:r w:rsidRPr="002D6E2C">
        <w:rPr>
          <w:rFonts w:ascii="Calibri" w:hAnsi="Calibri" w:cs="Arial"/>
          <w:color w:val="auto"/>
          <w:sz w:val="22"/>
          <w:szCs w:val="22"/>
          <w:lang w:val="en-ZA" w:eastAsia="en-ZA"/>
        </w:rPr>
        <w:t xml:space="preserve">This message is used indicate that a </w:t>
      </w:r>
      <w:r>
        <w:rPr>
          <w:rFonts w:ascii="Calibri" w:hAnsi="Calibri" w:cs="Arial"/>
          <w:color w:val="auto"/>
          <w:sz w:val="22"/>
          <w:szCs w:val="22"/>
          <w:lang w:val="en-ZA" w:eastAsia="en-ZA"/>
        </w:rPr>
        <w:t xml:space="preserve">request to suspend a mandate has been initiated </w:t>
      </w:r>
      <w:r w:rsidRPr="002D6E2C">
        <w:rPr>
          <w:rFonts w:ascii="Calibri" w:hAnsi="Calibri" w:cs="Arial"/>
          <w:color w:val="auto"/>
          <w:sz w:val="22"/>
          <w:szCs w:val="22"/>
          <w:lang w:val="en-ZA" w:eastAsia="en-ZA"/>
        </w:rPr>
        <w:t xml:space="preserve"> by the debtor and that the creditor must not initiate a debt according to a previously agreed mandate.</w:t>
      </w:r>
    </w:p>
    <w:p w:rsidR="00115DE4" w:rsidP="00E92BA0" w:rsidRDefault="00115DE4" w14:paraId="76B75C3E" w14:textId="03703FE7">
      <w:pPr>
        <w:pStyle w:val="Body2"/>
        <w:ind w:left="0"/>
        <w:rPr>
          <w:rFonts w:ascii="Calibri" w:hAnsi="Calibri" w:cs="Arial"/>
          <w:sz w:val="22"/>
          <w:szCs w:val="22"/>
          <w:lang w:val="en-ZA"/>
        </w:rPr>
      </w:pPr>
    </w:p>
    <w:p w:rsidRPr="003741BA" w:rsidR="00115DE4" w:rsidP="00E92BA0" w:rsidRDefault="00115DE4" w14:paraId="735AB72C" w14:textId="04504448">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115DE4" w:rsidP="00E92BA0" w:rsidRDefault="00115DE4" w14:paraId="7A320E8A" w14:textId="16583CF3">
      <w:pPr>
        <w:pStyle w:val="Body2"/>
        <w:ind w:left="0"/>
        <w:rPr>
          <w:rFonts w:ascii="Calibri" w:hAnsi="Calibri" w:cs="Arial"/>
          <w:sz w:val="22"/>
          <w:szCs w:val="22"/>
          <w:lang w:val="en-ZA"/>
        </w:rPr>
      </w:pPr>
      <w:r>
        <w:rPr>
          <w:rFonts w:ascii="Calibri" w:hAnsi="Calibri" w:cs="Arial"/>
          <w:sz w:val="22"/>
          <w:szCs w:val="22"/>
          <w:lang w:val="en-ZA"/>
        </w:rPr>
        <w:t>This Suspend Mandate message has service codes of:</w:t>
      </w:r>
    </w:p>
    <w:p w:rsidR="00115DE4" w:rsidP="002C2973" w:rsidRDefault="00115DE4" w14:paraId="6D64B233" w14:textId="5226F1FF">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SPINP</w:t>
      </w:r>
    </w:p>
    <w:p w:rsidRPr="003741BA" w:rsidR="00115DE4" w:rsidP="002C2973" w:rsidRDefault="00115DE4" w14:paraId="4B154849" w14:textId="1F361262">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SPOUT</w:t>
      </w:r>
    </w:p>
    <w:p w:rsidRPr="002D6E2C" w:rsidR="00115DE4" w:rsidP="00E92BA0" w:rsidRDefault="00115DE4" w14:paraId="0A82F8CE" w14:textId="786C0AAC">
      <w:pPr>
        <w:pStyle w:val="Body2"/>
        <w:ind w:left="0"/>
        <w:rPr>
          <w:rFonts w:ascii="Calibri" w:hAnsi="Calibri" w:cs="Arial"/>
          <w:sz w:val="22"/>
          <w:szCs w:val="22"/>
          <w:lang w:val="en-ZA"/>
        </w:rPr>
      </w:pPr>
    </w:p>
    <w:p w:rsidR="00A612F2" w:rsidP="00E92BA0" w:rsidRDefault="00A612F2" w14:paraId="5D8FB9F8" w14:textId="63E256DA">
      <w:pPr>
        <w:pStyle w:val="Body2"/>
        <w:ind w:left="0"/>
        <w:rPr>
          <w:rFonts w:ascii="Calibri" w:hAnsi="Calibri" w:cs="Arial"/>
          <w:b/>
          <w:sz w:val="22"/>
          <w:szCs w:val="22"/>
          <w:lang w:val="en-ZA"/>
        </w:rPr>
      </w:pPr>
    </w:p>
    <w:p w:rsidRPr="002D6E2C" w:rsidR="00115DE4" w:rsidP="002C2973" w:rsidRDefault="00115DE4" w14:paraId="614CAFD2" w14:textId="19E93DBD">
      <w:pPr>
        <w:pStyle w:val="Heading2"/>
        <w:numPr>
          <w:ilvl w:val="1"/>
          <w:numId w:val="52"/>
        </w:numPr>
        <w:spacing w:before="0" w:after="0" w:line="240" w:lineRule="auto"/>
        <w:ind w:left="0" w:firstLine="0"/>
        <w:outlineLvl w:val="1"/>
        <w:rPr>
          <w:rFonts w:ascii="Calibri" w:hAnsi="Calibri"/>
          <w:color w:val="4F81BD"/>
          <w:sz w:val="22"/>
          <w:szCs w:val="22"/>
          <w:lang w:val="en-ZA"/>
        </w:rPr>
      </w:pPr>
      <w:bookmarkStart w:name="_Toc536096828" w:id="3357"/>
      <w:r w:rsidRPr="002D6E2C">
        <w:rPr>
          <w:rFonts w:ascii="Calibri" w:hAnsi="Calibri"/>
          <w:color w:val="4F81BD"/>
          <w:sz w:val="22"/>
          <w:szCs w:val="22"/>
          <w:lang w:val="en-ZA"/>
        </w:rPr>
        <w:t xml:space="preserve">Status Report &lt;pacs.002&gt; for </w:t>
      </w:r>
      <w:r>
        <w:rPr>
          <w:rFonts w:ascii="Calibri" w:hAnsi="Calibri"/>
          <w:color w:val="4F81BD"/>
          <w:sz w:val="22"/>
          <w:szCs w:val="22"/>
          <w:lang w:val="en-ZA"/>
        </w:rPr>
        <w:t>Mandate Suspension</w:t>
      </w:r>
      <w:r w:rsidRPr="002D6E2C">
        <w:rPr>
          <w:rFonts w:ascii="Calibri" w:hAnsi="Calibri"/>
          <w:color w:val="4F81BD"/>
          <w:sz w:val="22"/>
          <w:szCs w:val="22"/>
          <w:lang w:val="en-ZA"/>
        </w:rPr>
        <w:t xml:space="preserve"> Confirmations</w:t>
      </w:r>
      <w:bookmarkEnd w:id="3357"/>
    </w:p>
    <w:p w:rsidRPr="002D6E2C" w:rsidR="00115DE4" w:rsidP="00E92BA0" w:rsidRDefault="00115DE4" w14:paraId="5601EEB8" w14:textId="5A448611"/>
    <w:p w:rsidRPr="002D6E2C" w:rsidR="00115DE4" w:rsidP="00E92BA0" w:rsidRDefault="00115DE4" w14:paraId="232FE41C" w14:textId="11D830F1">
      <w:pPr>
        <w:rPr>
          <w:rFonts w:eastAsia="Times New Roman" w:cs="Arial"/>
          <w:b/>
          <w:color w:val="000000"/>
          <w:lang w:eastAsia="x-none"/>
        </w:rPr>
      </w:pPr>
      <w:r w:rsidRPr="002D6E2C">
        <w:rPr>
          <w:rFonts w:eastAsia="Times New Roman" w:cs="Arial"/>
          <w:b/>
          <w:color w:val="000000"/>
          <w:lang w:eastAsia="x-none"/>
        </w:rPr>
        <w:t>Scope</w:t>
      </w:r>
    </w:p>
    <w:p w:rsidRPr="002D6E2C" w:rsidR="00115DE4" w:rsidP="00E92BA0" w:rsidRDefault="00115DE4" w14:paraId="7F4EC2C9" w14:textId="2765ADF3">
      <w:pPr>
        <w:rPr>
          <w:rFonts w:eastAsia="Times New Roman" w:cs="Arial"/>
          <w:color w:val="000000"/>
          <w:lang w:eastAsia="x-none"/>
        </w:rPr>
      </w:pPr>
      <w:r w:rsidRPr="002D6E2C">
        <w:rPr>
          <w:rFonts w:eastAsia="Times New Roman" w:cs="Arial"/>
          <w:color w:val="000000"/>
          <w:lang w:eastAsia="x-none"/>
        </w:rPr>
        <w:t xml:space="preserve">The Status Report message is sent by the Creditor Bank </w:t>
      </w:r>
      <w:r>
        <w:rPr>
          <w:rFonts w:eastAsia="Times New Roman" w:cs="Arial"/>
          <w:color w:val="000000"/>
          <w:lang w:eastAsia="x-none"/>
        </w:rPr>
        <w:t xml:space="preserve">via ACH </w:t>
      </w:r>
      <w:r w:rsidRPr="002D6E2C">
        <w:rPr>
          <w:rFonts w:eastAsia="Times New Roman" w:cs="Arial"/>
          <w:color w:val="000000"/>
          <w:lang w:eastAsia="x-none"/>
        </w:rPr>
        <w:t xml:space="preserve">to the message originator. </w:t>
      </w:r>
    </w:p>
    <w:p w:rsidRPr="002D6E2C" w:rsidR="00115DE4" w:rsidP="00E92BA0" w:rsidRDefault="00115DE4" w14:paraId="0B939734" w14:textId="17B126AE">
      <w:pPr>
        <w:rPr>
          <w:rFonts w:eastAsia="Times New Roman" w:cs="Arial"/>
          <w:color w:val="000000"/>
          <w:lang w:eastAsia="x-none"/>
        </w:rPr>
      </w:pPr>
      <w:r w:rsidRPr="002D6E2C">
        <w:rPr>
          <w:rFonts w:eastAsia="Times New Roman" w:cs="Arial"/>
          <w:color w:val="000000"/>
          <w:lang w:eastAsia="x-none"/>
        </w:rPr>
        <w:t xml:space="preserve">This usage of the pacs.002 is used to confirm the receipt of a </w:t>
      </w:r>
      <w:r>
        <w:rPr>
          <w:rFonts w:eastAsia="Times New Roman" w:cs="Arial"/>
          <w:color w:val="000000"/>
        </w:rPr>
        <w:t>Mandate</w:t>
      </w:r>
      <w:r>
        <w:rPr>
          <w:rFonts w:eastAsia="Times New Roman" w:cs="Arial"/>
          <w:color w:val="000000"/>
          <w:lang w:eastAsia="x-none"/>
        </w:rPr>
        <w:t xml:space="preserve"> Suspension</w:t>
      </w:r>
      <w:r w:rsidRPr="002D6E2C">
        <w:rPr>
          <w:rFonts w:eastAsia="Times New Roman" w:cs="Arial"/>
          <w:color w:val="000000"/>
          <w:lang w:eastAsia="x-none"/>
        </w:rPr>
        <w:t xml:space="preserve"> to the originator (camt.055  Customer Payment Cancellation Request (</w:t>
      </w:r>
      <w:r>
        <w:rPr>
          <w:rFonts w:eastAsia="Times New Roman" w:cs="Arial"/>
          <w:color w:val="000000"/>
        </w:rPr>
        <w:t>Mandate</w:t>
      </w:r>
      <w:r>
        <w:rPr>
          <w:rFonts w:eastAsia="Times New Roman" w:cs="Arial"/>
          <w:color w:val="000000"/>
          <w:lang w:eastAsia="x-none"/>
        </w:rPr>
        <w:t xml:space="preserve"> Suspension</w:t>
      </w:r>
      <w:r w:rsidRPr="002D6E2C">
        <w:rPr>
          <w:rFonts w:eastAsia="Times New Roman" w:cs="Arial"/>
          <w:color w:val="000000"/>
          <w:lang w:eastAsia="x-none"/>
        </w:rPr>
        <w:t xml:space="preserve"> Notification) message).</w:t>
      </w:r>
    </w:p>
    <w:p w:rsidRPr="002D6E2C" w:rsidR="00115DE4" w:rsidP="00E92BA0" w:rsidRDefault="00115DE4" w14:paraId="381C54DF" w14:textId="02259777">
      <w:pPr>
        <w:rPr>
          <w:rFonts w:eastAsia="Times New Roman" w:cs="Arial"/>
          <w:color w:val="000000"/>
          <w:lang w:eastAsia="x-none"/>
        </w:rPr>
      </w:pPr>
    </w:p>
    <w:p w:rsidRPr="003741BA" w:rsidR="00115DE4" w:rsidP="00E92BA0" w:rsidRDefault="00115DE4" w14:paraId="31F0C495" w14:textId="773050D2">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115DE4" w:rsidP="00E92BA0" w:rsidRDefault="00115DE4" w14:paraId="7CB24C3C" w14:textId="13998905">
      <w:pPr>
        <w:pStyle w:val="Body2"/>
        <w:ind w:left="0"/>
        <w:rPr>
          <w:rFonts w:ascii="Calibri" w:hAnsi="Calibri" w:cs="Arial"/>
          <w:sz w:val="22"/>
          <w:szCs w:val="22"/>
          <w:lang w:val="en-ZA"/>
        </w:rPr>
      </w:pPr>
      <w:r>
        <w:rPr>
          <w:rFonts w:ascii="Calibri" w:hAnsi="Calibri" w:cs="Arial"/>
          <w:sz w:val="22"/>
          <w:szCs w:val="22"/>
          <w:lang w:val="en-ZA"/>
        </w:rPr>
        <w:t>This Status Report is used for the service codes of:</w:t>
      </w:r>
    </w:p>
    <w:p w:rsidR="00115DE4" w:rsidP="002C2973" w:rsidRDefault="00115DE4" w14:paraId="5F239E45" w14:textId="042A519F">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SRINP</w:t>
      </w:r>
    </w:p>
    <w:p w:rsidRPr="003741BA" w:rsidR="00115DE4" w:rsidP="002C2973" w:rsidRDefault="00115DE4" w14:paraId="747B9C4C" w14:textId="5676EDCE">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SROUT</w:t>
      </w:r>
    </w:p>
    <w:p w:rsidRPr="002D6E2C" w:rsidR="00115DE4" w:rsidP="00E92BA0" w:rsidRDefault="00115DE4" w14:paraId="45280AA4" w14:textId="2B8DD19A">
      <w:pPr>
        <w:rPr>
          <w:rFonts w:eastAsia="Times New Roman" w:cs="Arial"/>
          <w:color w:val="000000"/>
          <w:lang w:eastAsia="x-none"/>
        </w:rPr>
      </w:pPr>
    </w:p>
    <w:p w:rsidRPr="00950E98" w:rsidR="00EF750B" w:rsidP="002C2973" w:rsidRDefault="00EF750B" w14:paraId="0A0F2131" w14:textId="330D7DA9">
      <w:pPr>
        <w:pStyle w:val="Heading2"/>
        <w:numPr>
          <w:ilvl w:val="1"/>
          <w:numId w:val="52"/>
        </w:numPr>
        <w:spacing w:before="0" w:after="0" w:line="240" w:lineRule="auto"/>
        <w:ind w:left="0" w:firstLine="0"/>
        <w:outlineLvl w:val="1"/>
        <w:rPr>
          <w:rFonts w:ascii="Calibri" w:hAnsi="Calibri"/>
          <w:color w:val="4F81BD"/>
          <w:sz w:val="22"/>
          <w:szCs w:val="22"/>
          <w:lang w:val="en-ZA"/>
        </w:rPr>
      </w:pPr>
      <w:bookmarkStart w:name="_Toc536096829" w:id="3358"/>
      <w:r w:rsidRPr="007B53A1">
        <w:rPr>
          <w:rFonts w:ascii="Calibri" w:hAnsi="Calibri"/>
          <w:color w:val="4F81BD"/>
          <w:sz w:val="22"/>
          <w:szCs w:val="22"/>
          <w:lang w:val="en-ZA"/>
        </w:rPr>
        <w:t>Request for Mandate Information &lt;mdte.001&gt;</w:t>
      </w:r>
      <w:bookmarkEnd w:id="3358"/>
    </w:p>
    <w:p w:rsidRPr="002D6E2C" w:rsidR="00EF750B" w:rsidP="00E92BA0" w:rsidRDefault="00EF750B" w14:paraId="01790D60" w14:textId="6E989C64">
      <w:pPr>
        <w:pStyle w:val="Body2"/>
        <w:ind w:left="0"/>
        <w:rPr>
          <w:rFonts w:ascii="Calibri" w:hAnsi="Calibri" w:cs="Arial"/>
          <w:b/>
          <w:lang w:val="en-ZA"/>
        </w:rPr>
      </w:pPr>
    </w:p>
    <w:p w:rsidRPr="002D6E2C" w:rsidR="00EF750B" w:rsidP="00E92BA0" w:rsidRDefault="00EF750B" w14:paraId="1C02D4AC" w14:textId="6FB49CC4">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EF750B" w:rsidP="00E92BA0" w:rsidRDefault="00EF750B" w14:paraId="33A59830" w14:textId="2F6816A3">
      <w:pPr>
        <w:autoSpaceDE w:val="0"/>
        <w:autoSpaceDN w:val="0"/>
        <w:adjustRightInd w:val="0"/>
        <w:rPr>
          <w:rFonts w:cs="Arial"/>
          <w:lang w:eastAsia="en-ZA"/>
        </w:rPr>
      </w:pPr>
      <w:r w:rsidRPr="002D6E2C">
        <w:rPr>
          <w:rFonts w:cs="Arial"/>
          <w:lang w:eastAsia="en-ZA"/>
        </w:rPr>
        <w:t>The Request for Mandate Information message is sent from the Creditor requesting mandate information to the holder of mandate register.</w:t>
      </w:r>
    </w:p>
    <w:p w:rsidR="00EF750B" w:rsidP="00E92BA0" w:rsidRDefault="00EF750B" w14:paraId="72CC3646" w14:textId="47394A26">
      <w:pPr>
        <w:autoSpaceDE w:val="0"/>
        <w:autoSpaceDN w:val="0"/>
        <w:adjustRightInd w:val="0"/>
        <w:rPr>
          <w:rFonts w:cs="Arial"/>
          <w:lang w:eastAsia="en-ZA"/>
        </w:rPr>
      </w:pPr>
    </w:p>
    <w:p w:rsidRPr="003741BA" w:rsidR="00AF521B" w:rsidP="00E92BA0" w:rsidRDefault="00AF521B" w14:paraId="1F4B12E8" w14:textId="7BDE72F6">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AF521B" w:rsidP="00E92BA0" w:rsidRDefault="00AF521B" w14:paraId="1E2106B4" w14:textId="0C5A6618">
      <w:pPr>
        <w:pStyle w:val="Body2"/>
        <w:ind w:left="0"/>
        <w:rPr>
          <w:rFonts w:ascii="Calibri" w:hAnsi="Calibri" w:cs="Arial"/>
          <w:sz w:val="22"/>
          <w:szCs w:val="22"/>
          <w:lang w:val="en-ZA"/>
        </w:rPr>
      </w:pPr>
      <w:r>
        <w:rPr>
          <w:rFonts w:ascii="Calibri" w:hAnsi="Calibri" w:cs="Arial"/>
          <w:sz w:val="22"/>
          <w:szCs w:val="22"/>
          <w:lang w:val="en-ZA"/>
        </w:rPr>
        <w:t xml:space="preserve">This Mandate Request for Information has </w:t>
      </w:r>
      <w:r w:rsidR="00516A81">
        <w:rPr>
          <w:rFonts w:ascii="Calibri" w:hAnsi="Calibri" w:cs="Arial"/>
          <w:sz w:val="22"/>
          <w:szCs w:val="22"/>
          <w:lang w:val="en-ZA"/>
        </w:rPr>
        <w:t>service codes</w:t>
      </w:r>
      <w:r>
        <w:rPr>
          <w:rFonts w:ascii="Calibri" w:hAnsi="Calibri" w:cs="Arial"/>
          <w:sz w:val="22"/>
          <w:szCs w:val="22"/>
          <w:lang w:val="en-ZA"/>
        </w:rPr>
        <w:t xml:space="preserve"> of:</w:t>
      </w:r>
    </w:p>
    <w:p w:rsidR="00AF521B" w:rsidP="002C2973" w:rsidRDefault="00AF521B" w14:paraId="740AF89C" w14:textId="030B5A80">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MANRI</w:t>
      </w:r>
    </w:p>
    <w:p w:rsidRPr="003741BA" w:rsidR="00AF521B" w:rsidP="002C2973" w:rsidRDefault="00AF521B" w14:paraId="63F074FA" w14:textId="19BCEFB3">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MANRO</w:t>
      </w:r>
    </w:p>
    <w:p w:rsidRPr="002D6E2C" w:rsidR="00AF521B" w:rsidP="00E92BA0" w:rsidRDefault="00AF521B" w14:paraId="1AC481D9" w14:textId="00446665">
      <w:pPr>
        <w:autoSpaceDE w:val="0"/>
        <w:autoSpaceDN w:val="0"/>
        <w:adjustRightInd w:val="0"/>
        <w:rPr>
          <w:rFonts w:cs="Arial"/>
          <w:lang w:eastAsia="en-ZA"/>
        </w:rPr>
      </w:pPr>
    </w:p>
    <w:p w:rsidRPr="002D6E2C" w:rsidR="00EF750B" w:rsidP="002C2973" w:rsidRDefault="00EF750B" w14:paraId="22811F4B" w14:textId="4432C83D">
      <w:pPr>
        <w:pStyle w:val="Heading2"/>
        <w:numPr>
          <w:ilvl w:val="1"/>
          <w:numId w:val="52"/>
        </w:numPr>
        <w:spacing w:before="0" w:after="0" w:line="240" w:lineRule="auto"/>
        <w:ind w:left="0" w:firstLine="0"/>
        <w:outlineLvl w:val="1"/>
        <w:rPr>
          <w:rFonts w:ascii="Calibri" w:hAnsi="Calibri"/>
          <w:color w:val="4F81BD"/>
          <w:sz w:val="22"/>
          <w:szCs w:val="22"/>
          <w:lang w:val="en-ZA"/>
        </w:rPr>
      </w:pPr>
      <w:bookmarkStart w:name="_Toc536096830" w:id="3359"/>
      <w:r w:rsidRPr="002D6E2C">
        <w:rPr>
          <w:rFonts w:ascii="Calibri" w:hAnsi="Calibri"/>
          <w:color w:val="4F81BD"/>
          <w:sz w:val="22"/>
          <w:szCs w:val="22"/>
          <w:lang w:val="en-ZA"/>
        </w:rPr>
        <w:t>Response from Mandate Information Request &lt;mdte.002&gt;</w:t>
      </w:r>
      <w:bookmarkEnd w:id="3359"/>
    </w:p>
    <w:p w:rsidRPr="002D6E2C" w:rsidR="00EF750B" w:rsidP="00E92BA0" w:rsidRDefault="00EF750B" w14:paraId="4E9A33A5" w14:textId="2571716C">
      <w:pPr>
        <w:pStyle w:val="Body2"/>
        <w:ind w:left="0"/>
        <w:rPr>
          <w:rFonts w:ascii="Calibri" w:hAnsi="Calibri" w:cs="Arial"/>
          <w:b/>
          <w:lang w:val="en-ZA"/>
        </w:rPr>
      </w:pPr>
    </w:p>
    <w:p w:rsidRPr="002D6E2C" w:rsidR="00EF750B" w:rsidP="00E92BA0" w:rsidRDefault="00EF750B" w14:paraId="0CBC3203" w14:textId="0C18F0D6">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EF750B" w:rsidP="00E92BA0" w:rsidRDefault="00EF750B" w14:paraId="2AD7543D" w14:textId="33DC08DA">
      <w:pPr>
        <w:autoSpaceDE w:val="0"/>
        <w:autoSpaceDN w:val="0"/>
        <w:adjustRightInd w:val="0"/>
        <w:rPr>
          <w:rFonts w:cs="Arial"/>
          <w:lang w:eastAsia="en-ZA"/>
        </w:rPr>
      </w:pPr>
      <w:r w:rsidRPr="002D6E2C">
        <w:rPr>
          <w:rFonts w:cs="Arial"/>
          <w:lang w:eastAsia="en-ZA"/>
        </w:rPr>
        <w:t xml:space="preserve">The Response from Mandate Information request message is sent to the creditor from holder of mandate database </w:t>
      </w:r>
    </w:p>
    <w:p w:rsidR="00EF750B" w:rsidP="00E92BA0" w:rsidRDefault="00EF750B" w14:paraId="21C77603" w14:textId="1B4C5523">
      <w:pPr>
        <w:autoSpaceDE w:val="0"/>
        <w:autoSpaceDN w:val="0"/>
        <w:adjustRightInd w:val="0"/>
        <w:rPr>
          <w:rFonts w:cs="Arial"/>
          <w:lang w:eastAsia="en-ZA"/>
        </w:rPr>
      </w:pPr>
    </w:p>
    <w:p w:rsidRPr="003741BA" w:rsidR="00AF521B" w:rsidP="00E92BA0" w:rsidRDefault="00AF521B" w14:paraId="7C07205C" w14:textId="5A6ACD32">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AF521B" w:rsidP="00E92BA0" w:rsidRDefault="00AF521B" w14:paraId="3871705E" w14:textId="19D26BD4">
      <w:pPr>
        <w:pStyle w:val="Body2"/>
        <w:ind w:left="0"/>
        <w:rPr>
          <w:rFonts w:ascii="Calibri" w:hAnsi="Calibri" w:cs="Arial"/>
          <w:sz w:val="22"/>
          <w:szCs w:val="22"/>
          <w:lang w:val="en-ZA"/>
        </w:rPr>
      </w:pPr>
      <w:r>
        <w:rPr>
          <w:rFonts w:ascii="Calibri" w:hAnsi="Calibri" w:cs="Arial"/>
          <w:sz w:val="22"/>
          <w:szCs w:val="22"/>
          <w:lang w:val="en-ZA"/>
        </w:rPr>
        <w:t xml:space="preserve">This Mandate Response </w:t>
      </w:r>
      <w:r w:rsidR="005755A8">
        <w:rPr>
          <w:rFonts w:ascii="Calibri" w:hAnsi="Calibri" w:cs="Arial"/>
          <w:sz w:val="22"/>
          <w:szCs w:val="22"/>
          <w:lang w:val="en-ZA"/>
        </w:rPr>
        <w:t xml:space="preserve">to the Request </w:t>
      </w:r>
      <w:r>
        <w:rPr>
          <w:rFonts w:ascii="Calibri" w:hAnsi="Calibri" w:cs="Arial"/>
          <w:sz w:val="22"/>
          <w:szCs w:val="22"/>
          <w:lang w:val="en-ZA"/>
        </w:rPr>
        <w:t xml:space="preserve">for Information has </w:t>
      </w:r>
      <w:r w:rsidR="00516A81">
        <w:rPr>
          <w:rFonts w:ascii="Calibri" w:hAnsi="Calibri" w:cs="Arial"/>
          <w:sz w:val="22"/>
          <w:szCs w:val="22"/>
          <w:lang w:val="en-ZA"/>
        </w:rPr>
        <w:t>service codes</w:t>
      </w:r>
      <w:r>
        <w:rPr>
          <w:rFonts w:ascii="Calibri" w:hAnsi="Calibri" w:cs="Arial"/>
          <w:sz w:val="22"/>
          <w:szCs w:val="22"/>
          <w:lang w:val="en-ZA"/>
        </w:rPr>
        <w:t xml:space="preserve"> of:</w:t>
      </w:r>
    </w:p>
    <w:p w:rsidR="00AF521B" w:rsidP="002C2973" w:rsidRDefault="00AF521B" w14:paraId="72F0A53B" w14:textId="387F5552">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MANRT</w:t>
      </w:r>
    </w:p>
    <w:p w:rsidRPr="003741BA" w:rsidR="00AF521B" w:rsidP="002C2973" w:rsidRDefault="00AF521B" w14:paraId="14FFB588" w14:textId="747045F9">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MANRF</w:t>
      </w:r>
    </w:p>
    <w:p w:rsidRPr="002D6E2C" w:rsidR="00AF521B" w:rsidP="00E92BA0" w:rsidRDefault="00AF521B" w14:paraId="30E3E7DE" w14:textId="12394B2F">
      <w:pPr>
        <w:autoSpaceDE w:val="0"/>
        <w:autoSpaceDN w:val="0"/>
        <w:adjustRightInd w:val="0"/>
        <w:rPr>
          <w:rFonts w:cs="Arial"/>
          <w:lang w:eastAsia="en-ZA"/>
        </w:rPr>
      </w:pPr>
    </w:p>
    <w:p w:rsidRPr="002D6E2C" w:rsidR="00487211" w:rsidP="00E92BA0" w:rsidRDefault="00487211" w14:paraId="4F30C6F8" w14:textId="56AAB367">
      <w:pPr>
        <w:pStyle w:val="Heading10"/>
        <w:numPr>
          <w:ilvl w:val="0"/>
          <w:numId w:val="1"/>
        </w:numPr>
        <w:spacing w:before="0"/>
        <w:ind w:left="0" w:firstLine="0"/>
        <w:rPr>
          <w:rFonts w:ascii="Calibri" w:hAnsi="Calibri"/>
          <w:sz w:val="24"/>
        </w:rPr>
      </w:pPr>
      <w:bookmarkStart w:name="_Toc453573138" w:id="3360"/>
      <w:bookmarkStart w:name="_Toc453574064" w:id="3361"/>
      <w:bookmarkStart w:name="_Toc453577869" w:id="3362"/>
      <w:bookmarkStart w:name="_Toc453581677" w:id="3363"/>
      <w:bookmarkStart w:name="_Toc453585461" w:id="3364"/>
      <w:bookmarkStart w:name="_Toc453589244" w:id="3365"/>
      <w:bookmarkStart w:name="_Toc453594339" w:id="3366"/>
      <w:bookmarkStart w:name="_Toc453598124" w:id="3367"/>
      <w:bookmarkStart w:name="_Toc454803827" w:id="3368"/>
      <w:bookmarkStart w:name="_Toc454806886" w:id="3369"/>
      <w:bookmarkStart w:name="_Toc455165708" w:id="3370"/>
      <w:bookmarkStart w:name="_Toc455169555" w:id="3371"/>
      <w:bookmarkStart w:name="_Toc455173413" w:id="3372"/>
      <w:bookmarkStart w:name="_Toc455177275" w:id="3373"/>
      <w:bookmarkStart w:name="_Toc455181153" w:id="3374"/>
      <w:bookmarkStart w:name="_Toc455185027" w:id="3375"/>
      <w:bookmarkStart w:name="_Toc455188901" w:id="3376"/>
      <w:bookmarkStart w:name="_Toc455192775" w:id="3377"/>
      <w:bookmarkStart w:name="_Toc455196653" w:id="3378"/>
      <w:bookmarkStart w:name="_Toc455200534" w:id="3379"/>
      <w:bookmarkStart w:name="_Toc455204409" w:id="3380"/>
      <w:bookmarkStart w:name="_Toc455311944" w:id="3381"/>
      <w:bookmarkStart w:name="_Toc455315809" w:id="3382"/>
      <w:bookmarkStart w:name="_Toc455319710" w:id="3383"/>
      <w:bookmarkStart w:name="_Toc455323578" w:id="3384"/>
      <w:bookmarkStart w:name="_Toc455327442" w:id="3385"/>
      <w:bookmarkStart w:name="_Toc455464645" w:id="3386"/>
      <w:bookmarkStart w:name="_Toc455468538" w:id="3387"/>
      <w:bookmarkStart w:name="_Toc455500256" w:id="3388"/>
      <w:bookmarkStart w:name="_Toc455551873" w:id="3389"/>
      <w:bookmarkStart w:name="_Toc455555769" w:id="3390"/>
      <w:bookmarkStart w:name="_Toc455559663" w:id="3391"/>
      <w:bookmarkStart w:name="_Toc455563557" w:id="3392"/>
      <w:bookmarkStart w:name="_Toc455567452" w:id="3393"/>
      <w:bookmarkStart w:name="_Toc455571347" w:id="3394"/>
      <w:bookmarkStart w:name="_Toc453573139" w:id="3395"/>
      <w:bookmarkStart w:name="_Toc453574065" w:id="3396"/>
      <w:bookmarkStart w:name="_Toc453577870" w:id="3397"/>
      <w:bookmarkStart w:name="_Toc453581678" w:id="3398"/>
      <w:bookmarkStart w:name="_Toc453585462" w:id="3399"/>
      <w:bookmarkStart w:name="_Toc453589245" w:id="3400"/>
      <w:bookmarkStart w:name="_Toc453594340" w:id="3401"/>
      <w:bookmarkStart w:name="_Toc453598125" w:id="3402"/>
      <w:bookmarkStart w:name="_Toc454803828" w:id="3403"/>
      <w:bookmarkStart w:name="_Toc454806887" w:id="3404"/>
      <w:bookmarkStart w:name="_Toc455165709" w:id="3405"/>
      <w:bookmarkStart w:name="_Toc455169556" w:id="3406"/>
      <w:bookmarkStart w:name="_Toc455173414" w:id="3407"/>
      <w:bookmarkStart w:name="_Toc455177276" w:id="3408"/>
      <w:bookmarkStart w:name="_Toc455181154" w:id="3409"/>
      <w:bookmarkStart w:name="_Toc455185028" w:id="3410"/>
      <w:bookmarkStart w:name="_Toc455188902" w:id="3411"/>
      <w:bookmarkStart w:name="_Toc455192776" w:id="3412"/>
      <w:bookmarkStart w:name="_Toc455196654" w:id="3413"/>
      <w:bookmarkStart w:name="_Toc455200535" w:id="3414"/>
      <w:bookmarkStart w:name="_Toc455204410" w:id="3415"/>
      <w:bookmarkStart w:name="_Toc455311945" w:id="3416"/>
      <w:bookmarkStart w:name="_Toc455315810" w:id="3417"/>
      <w:bookmarkStart w:name="_Toc455319711" w:id="3418"/>
      <w:bookmarkStart w:name="_Toc455323579" w:id="3419"/>
      <w:bookmarkStart w:name="_Toc455327443" w:id="3420"/>
      <w:bookmarkStart w:name="_Toc455464646" w:id="3421"/>
      <w:bookmarkStart w:name="_Toc455468539" w:id="3422"/>
      <w:bookmarkStart w:name="_Toc455500257" w:id="3423"/>
      <w:bookmarkStart w:name="_Toc455551874" w:id="3424"/>
      <w:bookmarkStart w:name="_Toc455555770" w:id="3425"/>
      <w:bookmarkStart w:name="_Toc455559664" w:id="3426"/>
      <w:bookmarkStart w:name="_Toc455563558" w:id="3427"/>
      <w:bookmarkStart w:name="_Toc455567453" w:id="3428"/>
      <w:bookmarkStart w:name="_Toc455571348" w:id="3429"/>
      <w:bookmarkStart w:name="_Toc453573140" w:id="3430"/>
      <w:bookmarkStart w:name="_Toc453574066" w:id="3431"/>
      <w:bookmarkStart w:name="_Toc453577871" w:id="3432"/>
      <w:bookmarkStart w:name="_Toc453581679" w:id="3433"/>
      <w:bookmarkStart w:name="_Toc453585463" w:id="3434"/>
      <w:bookmarkStart w:name="_Toc453589246" w:id="3435"/>
      <w:bookmarkStart w:name="_Toc453594341" w:id="3436"/>
      <w:bookmarkStart w:name="_Toc453598126" w:id="3437"/>
      <w:bookmarkStart w:name="_Toc454803829" w:id="3438"/>
      <w:bookmarkStart w:name="_Toc454806888" w:id="3439"/>
      <w:bookmarkStart w:name="_Toc455165710" w:id="3440"/>
      <w:bookmarkStart w:name="_Toc455169557" w:id="3441"/>
      <w:bookmarkStart w:name="_Toc455173415" w:id="3442"/>
      <w:bookmarkStart w:name="_Toc455177277" w:id="3443"/>
      <w:bookmarkStart w:name="_Toc455181155" w:id="3444"/>
      <w:bookmarkStart w:name="_Toc455185029" w:id="3445"/>
      <w:bookmarkStart w:name="_Toc455188903" w:id="3446"/>
      <w:bookmarkStart w:name="_Toc455192777" w:id="3447"/>
      <w:bookmarkStart w:name="_Toc455196655" w:id="3448"/>
      <w:bookmarkStart w:name="_Toc455200536" w:id="3449"/>
      <w:bookmarkStart w:name="_Toc455204411" w:id="3450"/>
      <w:bookmarkStart w:name="_Toc455311946" w:id="3451"/>
      <w:bookmarkStart w:name="_Toc455315811" w:id="3452"/>
      <w:bookmarkStart w:name="_Toc455319712" w:id="3453"/>
      <w:bookmarkStart w:name="_Toc455323580" w:id="3454"/>
      <w:bookmarkStart w:name="_Toc455327444" w:id="3455"/>
      <w:bookmarkStart w:name="_Toc455464647" w:id="3456"/>
      <w:bookmarkStart w:name="_Toc455468540" w:id="3457"/>
      <w:bookmarkStart w:name="_Toc455500258" w:id="3458"/>
      <w:bookmarkStart w:name="_Toc455551875" w:id="3459"/>
      <w:bookmarkStart w:name="_Toc455555771" w:id="3460"/>
      <w:bookmarkStart w:name="_Toc455559665" w:id="3461"/>
      <w:bookmarkStart w:name="_Toc455563559" w:id="3462"/>
      <w:bookmarkStart w:name="_Toc455567454" w:id="3463"/>
      <w:bookmarkStart w:name="_Toc455571349" w:id="3464"/>
      <w:bookmarkStart w:name="_Toc453573141" w:id="3465"/>
      <w:bookmarkStart w:name="_Toc453574067" w:id="3466"/>
      <w:bookmarkStart w:name="_Toc453577872" w:id="3467"/>
      <w:bookmarkStart w:name="_Toc453581680" w:id="3468"/>
      <w:bookmarkStart w:name="_Toc453585464" w:id="3469"/>
      <w:bookmarkStart w:name="_Toc453589247" w:id="3470"/>
      <w:bookmarkStart w:name="_Toc453594342" w:id="3471"/>
      <w:bookmarkStart w:name="_Toc453598127" w:id="3472"/>
      <w:bookmarkStart w:name="_Toc454803830" w:id="3473"/>
      <w:bookmarkStart w:name="_Toc454806889" w:id="3474"/>
      <w:bookmarkStart w:name="_Toc455165711" w:id="3475"/>
      <w:bookmarkStart w:name="_Toc455169558" w:id="3476"/>
      <w:bookmarkStart w:name="_Toc455173416" w:id="3477"/>
      <w:bookmarkStart w:name="_Toc455177278" w:id="3478"/>
      <w:bookmarkStart w:name="_Toc455181156" w:id="3479"/>
      <w:bookmarkStart w:name="_Toc455185030" w:id="3480"/>
      <w:bookmarkStart w:name="_Toc455188904" w:id="3481"/>
      <w:bookmarkStart w:name="_Toc455192778" w:id="3482"/>
      <w:bookmarkStart w:name="_Toc455196656" w:id="3483"/>
      <w:bookmarkStart w:name="_Toc455200537" w:id="3484"/>
      <w:bookmarkStart w:name="_Toc455204412" w:id="3485"/>
      <w:bookmarkStart w:name="_Toc455311947" w:id="3486"/>
      <w:bookmarkStart w:name="_Toc455315812" w:id="3487"/>
      <w:bookmarkStart w:name="_Toc455319713" w:id="3488"/>
      <w:bookmarkStart w:name="_Toc455323581" w:id="3489"/>
      <w:bookmarkStart w:name="_Toc455327445" w:id="3490"/>
      <w:bookmarkStart w:name="_Toc455464648" w:id="3491"/>
      <w:bookmarkStart w:name="_Toc455468541" w:id="3492"/>
      <w:bookmarkStart w:name="_Toc455500259" w:id="3493"/>
      <w:bookmarkStart w:name="_Toc455551876" w:id="3494"/>
      <w:bookmarkStart w:name="_Toc455555772" w:id="3495"/>
      <w:bookmarkStart w:name="_Toc455559666" w:id="3496"/>
      <w:bookmarkStart w:name="_Toc455563560" w:id="3497"/>
      <w:bookmarkStart w:name="_Toc455567455" w:id="3498"/>
      <w:bookmarkStart w:name="_Toc455571350" w:id="3499"/>
      <w:bookmarkStart w:name="_Toc536096831" w:id="3500"/>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r w:rsidRPr="002D6E2C">
        <w:rPr>
          <w:rFonts w:ascii="Calibri" w:hAnsi="Calibri"/>
          <w:sz w:val="24"/>
        </w:rPr>
        <w:t xml:space="preserve">ISO20022 </w:t>
      </w:r>
      <w:r>
        <w:rPr>
          <w:rFonts w:ascii="Calibri" w:hAnsi="Calibri"/>
          <w:sz w:val="24"/>
        </w:rPr>
        <w:t xml:space="preserve">Collection </w:t>
      </w:r>
      <w:r w:rsidRPr="002D6E2C">
        <w:rPr>
          <w:rFonts w:ascii="Calibri" w:hAnsi="Calibri"/>
          <w:sz w:val="24"/>
        </w:rPr>
        <w:t>Message Templates</w:t>
      </w:r>
      <w:bookmarkEnd w:id="3500"/>
    </w:p>
    <w:p w:rsidR="006E75DF" w:rsidP="00E92BA0" w:rsidRDefault="006E75DF" w14:paraId="1D4DF6F5" w14:textId="07806E80">
      <w:pPr>
        <w:pStyle w:val="Body2"/>
        <w:ind w:left="0"/>
        <w:rPr>
          <w:rFonts w:ascii="Calibri" w:hAnsi="Calibri"/>
          <w:lang w:val="en-ZA"/>
        </w:rPr>
      </w:pPr>
    </w:p>
    <w:p w:rsidR="006E75DF" w:rsidP="00E92BA0" w:rsidRDefault="006E75DF" w14:paraId="5307C6D5" w14:textId="651BE157">
      <w:pPr>
        <w:pStyle w:val="Body2"/>
        <w:ind w:left="0"/>
        <w:rPr>
          <w:rFonts w:ascii="Calibri" w:hAnsi="Calibri"/>
          <w:lang w:val="en-ZA"/>
        </w:rPr>
      </w:pPr>
    </w:p>
    <w:p w:rsidRPr="002D6E2C" w:rsidR="00D521C9" w:rsidP="002C2973" w:rsidRDefault="00D521C9" w14:paraId="6C63AB33" w14:textId="250C667F">
      <w:pPr>
        <w:pStyle w:val="Heading2"/>
        <w:numPr>
          <w:ilvl w:val="1"/>
          <w:numId w:val="53"/>
        </w:numPr>
        <w:spacing w:before="0" w:after="0" w:line="240" w:lineRule="auto"/>
        <w:ind w:left="0" w:firstLine="0"/>
        <w:outlineLvl w:val="1"/>
        <w:rPr>
          <w:rFonts w:ascii="Calibri" w:hAnsi="Calibri"/>
          <w:color w:val="4F81BD"/>
          <w:sz w:val="22"/>
          <w:szCs w:val="22"/>
          <w:lang w:val="en-ZA"/>
        </w:rPr>
      </w:pPr>
      <w:bookmarkStart w:name="_Toc451512018" w:id="3501"/>
      <w:bookmarkStart w:name="_Toc451513129" w:id="3502"/>
      <w:bookmarkStart w:name="_Toc451514238" w:id="3503"/>
      <w:bookmarkStart w:name="_Toc451766681" w:id="3504"/>
      <w:bookmarkStart w:name="_Toc452015542" w:id="3505"/>
      <w:bookmarkStart w:name="_Toc452049607" w:id="3506"/>
      <w:bookmarkStart w:name="_Toc452099491" w:id="3507"/>
      <w:bookmarkStart w:name="_Toc452100591" w:id="3508"/>
      <w:bookmarkStart w:name="_Toc452101689" w:id="3509"/>
      <w:bookmarkStart w:name="_Toc452102787" w:id="3510"/>
      <w:bookmarkStart w:name="_Toc452109365" w:id="3511"/>
      <w:bookmarkStart w:name="_Toc451512019" w:id="3512"/>
      <w:bookmarkStart w:name="_Toc451513130" w:id="3513"/>
      <w:bookmarkStart w:name="_Toc451514239" w:id="3514"/>
      <w:bookmarkStart w:name="_Toc451766682" w:id="3515"/>
      <w:bookmarkStart w:name="_Toc452015543" w:id="3516"/>
      <w:bookmarkStart w:name="_Toc452049608" w:id="3517"/>
      <w:bookmarkStart w:name="_Toc452099492" w:id="3518"/>
      <w:bookmarkStart w:name="_Toc452100592" w:id="3519"/>
      <w:bookmarkStart w:name="_Toc452101690" w:id="3520"/>
      <w:bookmarkStart w:name="_Toc452102788" w:id="3521"/>
      <w:bookmarkStart w:name="_Toc452109366" w:id="3522"/>
      <w:bookmarkStart w:name="_Toc451512020" w:id="3523"/>
      <w:bookmarkStart w:name="_Toc451513131" w:id="3524"/>
      <w:bookmarkStart w:name="_Toc451514240" w:id="3525"/>
      <w:bookmarkStart w:name="_Toc451766683" w:id="3526"/>
      <w:bookmarkStart w:name="_Toc452015544" w:id="3527"/>
      <w:bookmarkStart w:name="_Toc452049609" w:id="3528"/>
      <w:bookmarkStart w:name="_Toc452099493" w:id="3529"/>
      <w:bookmarkStart w:name="_Toc452100593" w:id="3530"/>
      <w:bookmarkStart w:name="_Toc452101691" w:id="3531"/>
      <w:bookmarkStart w:name="_Toc452102789" w:id="3532"/>
      <w:bookmarkStart w:name="_Toc452109367" w:id="3533"/>
      <w:bookmarkStart w:name="_Toc451512021" w:id="3534"/>
      <w:bookmarkStart w:name="_Toc451513132" w:id="3535"/>
      <w:bookmarkStart w:name="_Toc451514241" w:id="3536"/>
      <w:bookmarkStart w:name="_Toc451766684" w:id="3537"/>
      <w:bookmarkStart w:name="_Toc452015545" w:id="3538"/>
      <w:bookmarkStart w:name="_Toc452049610" w:id="3539"/>
      <w:bookmarkStart w:name="_Toc452099494" w:id="3540"/>
      <w:bookmarkStart w:name="_Toc452100594" w:id="3541"/>
      <w:bookmarkStart w:name="_Toc452101692" w:id="3542"/>
      <w:bookmarkStart w:name="_Toc452102790" w:id="3543"/>
      <w:bookmarkStart w:name="_Toc452109368" w:id="3544"/>
      <w:bookmarkStart w:name="_Toc451512022" w:id="3545"/>
      <w:bookmarkStart w:name="_Toc451513133" w:id="3546"/>
      <w:bookmarkStart w:name="_Toc451514242" w:id="3547"/>
      <w:bookmarkStart w:name="_Toc451766685" w:id="3548"/>
      <w:bookmarkStart w:name="_Toc452015546" w:id="3549"/>
      <w:bookmarkStart w:name="_Toc452049611" w:id="3550"/>
      <w:bookmarkStart w:name="_Toc452099495" w:id="3551"/>
      <w:bookmarkStart w:name="_Toc452100595" w:id="3552"/>
      <w:bookmarkStart w:name="_Toc452101693" w:id="3553"/>
      <w:bookmarkStart w:name="_Toc452102791" w:id="3554"/>
      <w:bookmarkStart w:name="_Toc452109369" w:id="3555"/>
      <w:bookmarkStart w:name="_Toc451512023" w:id="3556"/>
      <w:bookmarkStart w:name="_Toc451513134" w:id="3557"/>
      <w:bookmarkStart w:name="_Toc451514243" w:id="3558"/>
      <w:bookmarkStart w:name="_Toc451766686" w:id="3559"/>
      <w:bookmarkStart w:name="_Toc452015547" w:id="3560"/>
      <w:bookmarkStart w:name="_Toc452049612" w:id="3561"/>
      <w:bookmarkStart w:name="_Toc452099496" w:id="3562"/>
      <w:bookmarkStart w:name="_Toc452100596" w:id="3563"/>
      <w:bookmarkStart w:name="_Toc452101694" w:id="3564"/>
      <w:bookmarkStart w:name="_Toc452102792" w:id="3565"/>
      <w:bookmarkStart w:name="_Toc452109370" w:id="3566"/>
      <w:bookmarkStart w:name="_Toc451512024" w:id="3567"/>
      <w:bookmarkStart w:name="_Toc451513135" w:id="3568"/>
      <w:bookmarkStart w:name="_Toc451514244" w:id="3569"/>
      <w:bookmarkStart w:name="_Toc451766687" w:id="3570"/>
      <w:bookmarkStart w:name="_Toc452015548" w:id="3571"/>
      <w:bookmarkStart w:name="_Toc452049613" w:id="3572"/>
      <w:bookmarkStart w:name="_Toc452099497" w:id="3573"/>
      <w:bookmarkStart w:name="_Toc452100597" w:id="3574"/>
      <w:bookmarkStart w:name="_Toc452101695" w:id="3575"/>
      <w:bookmarkStart w:name="_Toc452102793" w:id="3576"/>
      <w:bookmarkStart w:name="_Toc452109371" w:id="3577"/>
      <w:bookmarkStart w:name="_Toc451512025" w:id="3578"/>
      <w:bookmarkStart w:name="_Toc451513136" w:id="3579"/>
      <w:bookmarkStart w:name="_Toc451514245" w:id="3580"/>
      <w:bookmarkStart w:name="_Toc451766688" w:id="3581"/>
      <w:bookmarkStart w:name="_Toc452015549" w:id="3582"/>
      <w:bookmarkStart w:name="_Toc452049614" w:id="3583"/>
      <w:bookmarkStart w:name="_Toc452099498" w:id="3584"/>
      <w:bookmarkStart w:name="_Toc452100598" w:id="3585"/>
      <w:bookmarkStart w:name="_Toc452101696" w:id="3586"/>
      <w:bookmarkStart w:name="_Toc452102794" w:id="3587"/>
      <w:bookmarkStart w:name="_Toc452109372" w:id="3588"/>
      <w:bookmarkStart w:name="_Toc451512026" w:id="3589"/>
      <w:bookmarkStart w:name="_Toc451513137" w:id="3590"/>
      <w:bookmarkStart w:name="_Toc451514246" w:id="3591"/>
      <w:bookmarkStart w:name="_Toc451766689" w:id="3592"/>
      <w:bookmarkStart w:name="_Toc452015550" w:id="3593"/>
      <w:bookmarkStart w:name="_Toc452049615" w:id="3594"/>
      <w:bookmarkStart w:name="_Toc452099499" w:id="3595"/>
      <w:bookmarkStart w:name="_Toc452100599" w:id="3596"/>
      <w:bookmarkStart w:name="_Toc452101697" w:id="3597"/>
      <w:bookmarkStart w:name="_Toc452102795" w:id="3598"/>
      <w:bookmarkStart w:name="_Toc452109373" w:id="3599"/>
      <w:bookmarkStart w:name="_Toc451512027" w:id="3600"/>
      <w:bookmarkStart w:name="_Toc451513138" w:id="3601"/>
      <w:bookmarkStart w:name="_Toc451514247" w:id="3602"/>
      <w:bookmarkStart w:name="_Toc451766690" w:id="3603"/>
      <w:bookmarkStart w:name="_Toc452015551" w:id="3604"/>
      <w:bookmarkStart w:name="_Toc452049616" w:id="3605"/>
      <w:bookmarkStart w:name="_Toc452099500" w:id="3606"/>
      <w:bookmarkStart w:name="_Toc452100600" w:id="3607"/>
      <w:bookmarkStart w:name="_Toc452101698" w:id="3608"/>
      <w:bookmarkStart w:name="_Toc452102796" w:id="3609"/>
      <w:bookmarkStart w:name="_Toc452109374" w:id="3610"/>
      <w:bookmarkStart w:name="_Toc449678288" w:id="3611"/>
      <w:bookmarkStart w:name="_Toc449678643" w:id="3612"/>
      <w:bookmarkStart w:name="_Toc451512028" w:id="3613"/>
      <w:bookmarkStart w:name="_Toc451513139" w:id="3614"/>
      <w:bookmarkStart w:name="_Toc451514248" w:id="3615"/>
      <w:bookmarkStart w:name="_Toc451766691" w:id="3616"/>
      <w:bookmarkStart w:name="_Toc452015552" w:id="3617"/>
      <w:bookmarkStart w:name="_Toc452049617" w:id="3618"/>
      <w:bookmarkStart w:name="_Toc452099501" w:id="3619"/>
      <w:bookmarkStart w:name="_Toc452100601" w:id="3620"/>
      <w:bookmarkStart w:name="_Toc452101699" w:id="3621"/>
      <w:bookmarkStart w:name="_Toc452102797" w:id="3622"/>
      <w:bookmarkStart w:name="_Toc452109375" w:id="3623"/>
      <w:bookmarkStart w:name="_Toc449678289" w:id="3624"/>
      <w:bookmarkStart w:name="_Toc449678644" w:id="3625"/>
      <w:bookmarkStart w:name="_Toc451512029" w:id="3626"/>
      <w:bookmarkStart w:name="_Toc451513140" w:id="3627"/>
      <w:bookmarkStart w:name="_Toc451514249" w:id="3628"/>
      <w:bookmarkStart w:name="_Toc451766692" w:id="3629"/>
      <w:bookmarkStart w:name="_Toc452015553" w:id="3630"/>
      <w:bookmarkStart w:name="_Toc452049618" w:id="3631"/>
      <w:bookmarkStart w:name="_Toc452099502" w:id="3632"/>
      <w:bookmarkStart w:name="_Toc452100602" w:id="3633"/>
      <w:bookmarkStart w:name="_Toc452101700" w:id="3634"/>
      <w:bookmarkStart w:name="_Toc452102798" w:id="3635"/>
      <w:bookmarkStart w:name="_Toc452109376" w:id="3636"/>
      <w:bookmarkStart w:name="_Toc449678290" w:id="3637"/>
      <w:bookmarkStart w:name="_Toc449678645" w:id="3638"/>
      <w:bookmarkStart w:name="_Toc451512030" w:id="3639"/>
      <w:bookmarkStart w:name="_Toc451513141" w:id="3640"/>
      <w:bookmarkStart w:name="_Toc451514250" w:id="3641"/>
      <w:bookmarkStart w:name="_Toc451766693" w:id="3642"/>
      <w:bookmarkStart w:name="_Toc452015554" w:id="3643"/>
      <w:bookmarkStart w:name="_Toc452049619" w:id="3644"/>
      <w:bookmarkStart w:name="_Toc452099503" w:id="3645"/>
      <w:bookmarkStart w:name="_Toc452100603" w:id="3646"/>
      <w:bookmarkStart w:name="_Toc452101701" w:id="3647"/>
      <w:bookmarkStart w:name="_Toc452102799" w:id="3648"/>
      <w:bookmarkStart w:name="_Toc452109377" w:id="3649"/>
      <w:bookmarkStart w:name="_Toc449678291" w:id="3650"/>
      <w:bookmarkStart w:name="_Toc449678646" w:id="3651"/>
      <w:bookmarkStart w:name="_Toc451512031" w:id="3652"/>
      <w:bookmarkStart w:name="_Toc451513142" w:id="3653"/>
      <w:bookmarkStart w:name="_Toc451514251" w:id="3654"/>
      <w:bookmarkStart w:name="_Toc451766694" w:id="3655"/>
      <w:bookmarkStart w:name="_Toc452015555" w:id="3656"/>
      <w:bookmarkStart w:name="_Toc452049620" w:id="3657"/>
      <w:bookmarkStart w:name="_Toc452099504" w:id="3658"/>
      <w:bookmarkStart w:name="_Toc452100604" w:id="3659"/>
      <w:bookmarkStart w:name="_Toc452101702" w:id="3660"/>
      <w:bookmarkStart w:name="_Toc452102800" w:id="3661"/>
      <w:bookmarkStart w:name="_Toc452109378" w:id="3662"/>
      <w:bookmarkStart w:name="_Toc449678292" w:id="3663"/>
      <w:bookmarkStart w:name="_Toc449678647" w:id="3664"/>
      <w:bookmarkStart w:name="_Toc451512032" w:id="3665"/>
      <w:bookmarkStart w:name="_Toc451513143" w:id="3666"/>
      <w:bookmarkStart w:name="_Toc451514252" w:id="3667"/>
      <w:bookmarkStart w:name="_Toc451766695" w:id="3668"/>
      <w:bookmarkStart w:name="_Toc452015556" w:id="3669"/>
      <w:bookmarkStart w:name="_Toc452049621" w:id="3670"/>
      <w:bookmarkStart w:name="_Toc452099505" w:id="3671"/>
      <w:bookmarkStart w:name="_Toc452100605" w:id="3672"/>
      <w:bookmarkStart w:name="_Toc452101703" w:id="3673"/>
      <w:bookmarkStart w:name="_Toc452102801" w:id="3674"/>
      <w:bookmarkStart w:name="_Toc452109379" w:id="3675"/>
      <w:bookmarkStart w:name="_Toc451512033" w:id="3676"/>
      <w:bookmarkStart w:name="_Toc451513144" w:id="3677"/>
      <w:bookmarkStart w:name="_Toc451514253" w:id="3678"/>
      <w:bookmarkStart w:name="_Toc451766696" w:id="3679"/>
      <w:bookmarkStart w:name="_Toc452015557" w:id="3680"/>
      <w:bookmarkStart w:name="_Toc452049622" w:id="3681"/>
      <w:bookmarkStart w:name="_Toc452099506" w:id="3682"/>
      <w:bookmarkStart w:name="_Toc452100606" w:id="3683"/>
      <w:bookmarkStart w:name="_Toc452101704" w:id="3684"/>
      <w:bookmarkStart w:name="_Toc452102802" w:id="3685"/>
      <w:bookmarkStart w:name="_Toc452109380" w:id="3686"/>
      <w:bookmarkStart w:name="_Toc451512034" w:id="3687"/>
      <w:bookmarkStart w:name="_Toc451513145" w:id="3688"/>
      <w:bookmarkStart w:name="_Toc451514254" w:id="3689"/>
      <w:bookmarkStart w:name="_Toc451766697" w:id="3690"/>
      <w:bookmarkStart w:name="_Toc452015558" w:id="3691"/>
      <w:bookmarkStart w:name="_Toc452049623" w:id="3692"/>
      <w:bookmarkStart w:name="_Toc452099507" w:id="3693"/>
      <w:bookmarkStart w:name="_Toc452100607" w:id="3694"/>
      <w:bookmarkStart w:name="_Toc452101705" w:id="3695"/>
      <w:bookmarkStart w:name="_Toc452102803" w:id="3696"/>
      <w:bookmarkStart w:name="_Toc452109381" w:id="3697"/>
      <w:bookmarkStart w:name="_Toc451512035" w:id="3698"/>
      <w:bookmarkStart w:name="_Toc451513146" w:id="3699"/>
      <w:bookmarkStart w:name="_Toc451514255" w:id="3700"/>
      <w:bookmarkStart w:name="_Toc451766698" w:id="3701"/>
      <w:bookmarkStart w:name="_Toc452015559" w:id="3702"/>
      <w:bookmarkStart w:name="_Toc452049624" w:id="3703"/>
      <w:bookmarkStart w:name="_Toc452099508" w:id="3704"/>
      <w:bookmarkStart w:name="_Toc452100608" w:id="3705"/>
      <w:bookmarkStart w:name="_Toc452101706" w:id="3706"/>
      <w:bookmarkStart w:name="_Toc452102804" w:id="3707"/>
      <w:bookmarkStart w:name="_Toc452109382" w:id="3708"/>
      <w:bookmarkStart w:name="_Toc451512036" w:id="3709"/>
      <w:bookmarkStart w:name="_Toc451513147" w:id="3710"/>
      <w:bookmarkStart w:name="_Toc451514256" w:id="3711"/>
      <w:bookmarkStart w:name="_Toc451766699" w:id="3712"/>
      <w:bookmarkStart w:name="_Toc452015560" w:id="3713"/>
      <w:bookmarkStart w:name="_Toc452049625" w:id="3714"/>
      <w:bookmarkStart w:name="_Toc452099509" w:id="3715"/>
      <w:bookmarkStart w:name="_Toc452100609" w:id="3716"/>
      <w:bookmarkStart w:name="_Toc452101707" w:id="3717"/>
      <w:bookmarkStart w:name="_Toc452102805" w:id="3718"/>
      <w:bookmarkStart w:name="_Toc452109383" w:id="3719"/>
      <w:bookmarkStart w:name="_Toc451512037" w:id="3720"/>
      <w:bookmarkStart w:name="_Toc451513148" w:id="3721"/>
      <w:bookmarkStart w:name="_Toc451514257" w:id="3722"/>
      <w:bookmarkStart w:name="_Toc451766700" w:id="3723"/>
      <w:bookmarkStart w:name="_Toc452015561" w:id="3724"/>
      <w:bookmarkStart w:name="_Toc452049626" w:id="3725"/>
      <w:bookmarkStart w:name="_Toc452099510" w:id="3726"/>
      <w:bookmarkStart w:name="_Toc452100610" w:id="3727"/>
      <w:bookmarkStart w:name="_Toc452101708" w:id="3728"/>
      <w:bookmarkStart w:name="_Toc452102806" w:id="3729"/>
      <w:bookmarkStart w:name="_Toc452109384" w:id="3730"/>
      <w:bookmarkStart w:name="_Toc451512038" w:id="3731"/>
      <w:bookmarkStart w:name="_Toc451513149" w:id="3732"/>
      <w:bookmarkStart w:name="_Toc451514258" w:id="3733"/>
      <w:bookmarkStart w:name="_Toc451766701" w:id="3734"/>
      <w:bookmarkStart w:name="_Toc452015562" w:id="3735"/>
      <w:bookmarkStart w:name="_Toc452049627" w:id="3736"/>
      <w:bookmarkStart w:name="_Toc452099511" w:id="3737"/>
      <w:bookmarkStart w:name="_Toc452100611" w:id="3738"/>
      <w:bookmarkStart w:name="_Toc452101709" w:id="3739"/>
      <w:bookmarkStart w:name="_Toc452102807" w:id="3740"/>
      <w:bookmarkStart w:name="_Toc452109385" w:id="3741"/>
      <w:bookmarkStart w:name="_Toc451512039" w:id="3742"/>
      <w:bookmarkStart w:name="_Toc451513150" w:id="3743"/>
      <w:bookmarkStart w:name="_Toc451514259" w:id="3744"/>
      <w:bookmarkStart w:name="_Toc451766702" w:id="3745"/>
      <w:bookmarkStart w:name="_Toc452015563" w:id="3746"/>
      <w:bookmarkStart w:name="_Toc452049628" w:id="3747"/>
      <w:bookmarkStart w:name="_Toc452099512" w:id="3748"/>
      <w:bookmarkStart w:name="_Toc452100612" w:id="3749"/>
      <w:bookmarkStart w:name="_Toc452101710" w:id="3750"/>
      <w:bookmarkStart w:name="_Toc452102808" w:id="3751"/>
      <w:bookmarkStart w:name="_Toc452109386" w:id="3752"/>
      <w:bookmarkStart w:name="_Toc451512040" w:id="3753"/>
      <w:bookmarkStart w:name="_Toc451513151" w:id="3754"/>
      <w:bookmarkStart w:name="_Toc451514260" w:id="3755"/>
      <w:bookmarkStart w:name="_Toc451766703" w:id="3756"/>
      <w:bookmarkStart w:name="_Toc452015564" w:id="3757"/>
      <w:bookmarkStart w:name="_Toc452049629" w:id="3758"/>
      <w:bookmarkStart w:name="_Toc452099513" w:id="3759"/>
      <w:bookmarkStart w:name="_Toc452100613" w:id="3760"/>
      <w:bookmarkStart w:name="_Toc452101711" w:id="3761"/>
      <w:bookmarkStart w:name="_Toc452102809" w:id="3762"/>
      <w:bookmarkStart w:name="_Toc452109387" w:id="3763"/>
      <w:bookmarkStart w:name="_Toc451512041" w:id="3764"/>
      <w:bookmarkStart w:name="_Toc451513152" w:id="3765"/>
      <w:bookmarkStart w:name="_Toc451514261" w:id="3766"/>
      <w:bookmarkStart w:name="_Toc451766704" w:id="3767"/>
      <w:bookmarkStart w:name="_Toc452015565" w:id="3768"/>
      <w:bookmarkStart w:name="_Toc452049630" w:id="3769"/>
      <w:bookmarkStart w:name="_Toc452099514" w:id="3770"/>
      <w:bookmarkStart w:name="_Toc452100614" w:id="3771"/>
      <w:bookmarkStart w:name="_Toc452101712" w:id="3772"/>
      <w:bookmarkStart w:name="_Toc452102810" w:id="3773"/>
      <w:bookmarkStart w:name="_Toc452109388" w:id="3774"/>
      <w:bookmarkStart w:name="_Toc451512042" w:id="3775"/>
      <w:bookmarkStart w:name="_Toc451513153" w:id="3776"/>
      <w:bookmarkStart w:name="_Toc451514262" w:id="3777"/>
      <w:bookmarkStart w:name="_Toc451766705" w:id="3778"/>
      <w:bookmarkStart w:name="_Toc452015566" w:id="3779"/>
      <w:bookmarkStart w:name="_Toc452049631" w:id="3780"/>
      <w:bookmarkStart w:name="_Toc452099515" w:id="3781"/>
      <w:bookmarkStart w:name="_Toc452100615" w:id="3782"/>
      <w:bookmarkStart w:name="_Toc452101713" w:id="3783"/>
      <w:bookmarkStart w:name="_Toc452102811" w:id="3784"/>
      <w:bookmarkStart w:name="_Toc452109389" w:id="3785"/>
      <w:bookmarkStart w:name="_Toc451512043" w:id="3786"/>
      <w:bookmarkStart w:name="_Toc451513154" w:id="3787"/>
      <w:bookmarkStart w:name="_Toc451514263" w:id="3788"/>
      <w:bookmarkStart w:name="_Toc451766706" w:id="3789"/>
      <w:bookmarkStart w:name="_Toc452015567" w:id="3790"/>
      <w:bookmarkStart w:name="_Toc452049632" w:id="3791"/>
      <w:bookmarkStart w:name="_Toc452099516" w:id="3792"/>
      <w:bookmarkStart w:name="_Toc452100616" w:id="3793"/>
      <w:bookmarkStart w:name="_Toc452101714" w:id="3794"/>
      <w:bookmarkStart w:name="_Toc452102812" w:id="3795"/>
      <w:bookmarkStart w:name="_Toc452109390" w:id="3796"/>
      <w:bookmarkStart w:name="_Toc451512044" w:id="3797"/>
      <w:bookmarkStart w:name="_Toc451513155" w:id="3798"/>
      <w:bookmarkStart w:name="_Toc451514264" w:id="3799"/>
      <w:bookmarkStart w:name="_Toc451766707" w:id="3800"/>
      <w:bookmarkStart w:name="_Toc452015568" w:id="3801"/>
      <w:bookmarkStart w:name="_Toc452049633" w:id="3802"/>
      <w:bookmarkStart w:name="_Toc452099517" w:id="3803"/>
      <w:bookmarkStart w:name="_Toc452100617" w:id="3804"/>
      <w:bookmarkStart w:name="_Toc452101715" w:id="3805"/>
      <w:bookmarkStart w:name="_Toc452102813" w:id="3806"/>
      <w:bookmarkStart w:name="_Toc452109391" w:id="3807"/>
      <w:bookmarkStart w:name="_Toc451512045" w:id="3808"/>
      <w:bookmarkStart w:name="_Toc451513156" w:id="3809"/>
      <w:bookmarkStart w:name="_Toc451514265" w:id="3810"/>
      <w:bookmarkStart w:name="_Toc451766708" w:id="3811"/>
      <w:bookmarkStart w:name="_Toc452015569" w:id="3812"/>
      <w:bookmarkStart w:name="_Toc452049634" w:id="3813"/>
      <w:bookmarkStart w:name="_Toc452099518" w:id="3814"/>
      <w:bookmarkStart w:name="_Toc452100618" w:id="3815"/>
      <w:bookmarkStart w:name="_Toc452101716" w:id="3816"/>
      <w:bookmarkStart w:name="_Toc452102814" w:id="3817"/>
      <w:bookmarkStart w:name="_Toc452109392" w:id="3818"/>
      <w:bookmarkStart w:name="_Toc451512046" w:id="3819"/>
      <w:bookmarkStart w:name="_Toc451513157" w:id="3820"/>
      <w:bookmarkStart w:name="_Toc451514266" w:id="3821"/>
      <w:bookmarkStart w:name="_Toc451766709" w:id="3822"/>
      <w:bookmarkStart w:name="_Toc452015570" w:id="3823"/>
      <w:bookmarkStart w:name="_Toc452049635" w:id="3824"/>
      <w:bookmarkStart w:name="_Toc452099519" w:id="3825"/>
      <w:bookmarkStart w:name="_Toc452100619" w:id="3826"/>
      <w:bookmarkStart w:name="_Toc452101717" w:id="3827"/>
      <w:bookmarkStart w:name="_Toc452102815" w:id="3828"/>
      <w:bookmarkStart w:name="_Toc452109393" w:id="3829"/>
      <w:bookmarkStart w:name="_Toc451512047" w:id="3830"/>
      <w:bookmarkStart w:name="_Toc451513158" w:id="3831"/>
      <w:bookmarkStart w:name="_Toc451514267" w:id="3832"/>
      <w:bookmarkStart w:name="_Toc451766710" w:id="3833"/>
      <w:bookmarkStart w:name="_Toc452015571" w:id="3834"/>
      <w:bookmarkStart w:name="_Toc452049636" w:id="3835"/>
      <w:bookmarkStart w:name="_Toc452099520" w:id="3836"/>
      <w:bookmarkStart w:name="_Toc452100620" w:id="3837"/>
      <w:bookmarkStart w:name="_Toc452101718" w:id="3838"/>
      <w:bookmarkStart w:name="_Toc452102816" w:id="3839"/>
      <w:bookmarkStart w:name="_Toc452109394" w:id="3840"/>
      <w:bookmarkStart w:name="_Toc451512048" w:id="3841"/>
      <w:bookmarkStart w:name="_Toc451513159" w:id="3842"/>
      <w:bookmarkStart w:name="_Toc451514268" w:id="3843"/>
      <w:bookmarkStart w:name="_Toc451766711" w:id="3844"/>
      <w:bookmarkStart w:name="_Toc452015572" w:id="3845"/>
      <w:bookmarkStart w:name="_Toc452049637" w:id="3846"/>
      <w:bookmarkStart w:name="_Toc452099521" w:id="3847"/>
      <w:bookmarkStart w:name="_Toc452100621" w:id="3848"/>
      <w:bookmarkStart w:name="_Toc452101719" w:id="3849"/>
      <w:bookmarkStart w:name="_Toc452102817" w:id="3850"/>
      <w:bookmarkStart w:name="_Toc452109395" w:id="3851"/>
      <w:bookmarkStart w:name="_Toc451512049" w:id="3852"/>
      <w:bookmarkStart w:name="_Toc451513160" w:id="3853"/>
      <w:bookmarkStart w:name="_Toc451514269" w:id="3854"/>
      <w:bookmarkStart w:name="_Toc451766712" w:id="3855"/>
      <w:bookmarkStart w:name="_Toc452015573" w:id="3856"/>
      <w:bookmarkStart w:name="_Toc452049638" w:id="3857"/>
      <w:bookmarkStart w:name="_Toc452099522" w:id="3858"/>
      <w:bookmarkStart w:name="_Toc452100622" w:id="3859"/>
      <w:bookmarkStart w:name="_Toc452101720" w:id="3860"/>
      <w:bookmarkStart w:name="_Toc452102818" w:id="3861"/>
      <w:bookmarkStart w:name="_Toc452109396" w:id="3862"/>
      <w:bookmarkStart w:name="_Toc451512050" w:id="3863"/>
      <w:bookmarkStart w:name="_Toc451513161" w:id="3864"/>
      <w:bookmarkStart w:name="_Toc451514270" w:id="3865"/>
      <w:bookmarkStart w:name="_Toc451766713" w:id="3866"/>
      <w:bookmarkStart w:name="_Toc452015574" w:id="3867"/>
      <w:bookmarkStart w:name="_Toc452049639" w:id="3868"/>
      <w:bookmarkStart w:name="_Toc452099523" w:id="3869"/>
      <w:bookmarkStart w:name="_Toc452100623" w:id="3870"/>
      <w:bookmarkStart w:name="_Toc452101721" w:id="3871"/>
      <w:bookmarkStart w:name="_Toc452102819" w:id="3872"/>
      <w:bookmarkStart w:name="_Toc452109397" w:id="3873"/>
      <w:bookmarkStart w:name="_Toc451512051" w:id="3874"/>
      <w:bookmarkStart w:name="_Toc451513162" w:id="3875"/>
      <w:bookmarkStart w:name="_Toc451514271" w:id="3876"/>
      <w:bookmarkStart w:name="_Toc451766714" w:id="3877"/>
      <w:bookmarkStart w:name="_Toc452015575" w:id="3878"/>
      <w:bookmarkStart w:name="_Toc452049640" w:id="3879"/>
      <w:bookmarkStart w:name="_Toc452099524" w:id="3880"/>
      <w:bookmarkStart w:name="_Toc452100624" w:id="3881"/>
      <w:bookmarkStart w:name="_Toc452101722" w:id="3882"/>
      <w:bookmarkStart w:name="_Toc452102820" w:id="3883"/>
      <w:bookmarkStart w:name="_Toc452109398" w:id="3884"/>
      <w:bookmarkStart w:name="_Toc451512052" w:id="3885"/>
      <w:bookmarkStart w:name="_Toc451513163" w:id="3886"/>
      <w:bookmarkStart w:name="_Toc451514272" w:id="3887"/>
      <w:bookmarkStart w:name="_Toc451766715" w:id="3888"/>
      <w:bookmarkStart w:name="_Toc452015576" w:id="3889"/>
      <w:bookmarkStart w:name="_Toc452049641" w:id="3890"/>
      <w:bookmarkStart w:name="_Toc452099525" w:id="3891"/>
      <w:bookmarkStart w:name="_Toc452100625" w:id="3892"/>
      <w:bookmarkStart w:name="_Toc452101723" w:id="3893"/>
      <w:bookmarkStart w:name="_Toc452102821" w:id="3894"/>
      <w:bookmarkStart w:name="_Toc452109399" w:id="3895"/>
      <w:bookmarkStart w:name="_Toc451512053" w:id="3896"/>
      <w:bookmarkStart w:name="_Toc451513164" w:id="3897"/>
      <w:bookmarkStart w:name="_Toc451514273" w:id="3898"/>
      <w:bookmarkStart w:name="_Toc451766716" w:id="3899"/>
      <w:bookmarkStart w:name="_Toc452015577" w:id="3900"/>
      <w:bookmarkStart w:name="_Toc452049642" w:id="3901"/>
      <w:bookmarkStart w:name="_Toc452099526" w:id="3902"/>
      <w:bookmarkStart w:name="_Toc452100626" w:id="3903"/>
      <w:bookmarkStart w:name="_Toc452101724" w:id="3904"/>
      <w:bookmarkStart w:name="_Toc452102822" w:id="3905"/>
      <w:bookmarkStart w:name="_Toc452109400" w:id="3906"/>
      <w:bookmarkStart w:name="_Toc451512054" w:id="3907"/>
      <w:bookmarkStart w:name="_Toc451513165" w:id="3908"/>
      <w:bookmarkStart w:name="_Toc451514274" w:id="3909"/>
      <w:bookmarkStart w:name="_Toc451766717" w:id="3910"/>
      <w:bookmarkStart w:name="_Toc452015578" w:id="3911"/>
      <w:bookmarkStart w:name="_Toc452049643" w:id="3912"/>
      <w:bookmarkStart w:name="_Toc452099527" w:id="3913"/>
      <w:bookmarkStart w:name="_Toc452100627" w:id="3914"/>
      <w:bookmarkStart w:name="_Toc452101725" w:id="3915"/>
      <w:bookmarkStart w:name="_Toc452102823" w:id="3916"/>
      <w:bookmarkStart w:name="_Toc452109401" w:id="3917"/>
      <w:bookmarkStart w:name="_Toc451512055" w:id="3918"/>
      <w:bookmarkStart w:name="_Toc451513166" w:id="3919"/>
      <w:bookmarkStart w:name="_Toc451514275" w:id="3920"/>
      <w:bookmarkStart w:name="_Toc451766718" w:id="3921"/>
      <w:bookmarkStart w:name="_Toc452015579" w:id="3922"/>
      <w:bookmarkStart w:name="_Toc452049644" w:id="3923"/>
      <w:bookmarkStart w:name="_Toc452099528" w:id="3924"/>
      <w:bookmarkStart w:name="_Toc452100628" w:id="3925"/>
      <w:bookmarkStart w:name="_Toc452101726" w:id="3926"/>
      <w:bookmarkStart w:name="_Toc452102824" w:id="3927"/>
      <w:bookmarkStart w:name="_Toc452109402" w:id="3928"/>
      <w:bookmarkStart w:name="_Toc451512056" w:id="3929"/>
      <w:bookmarkStart w:name="_Toc451513167" w:id="3930"/>
      <w:bookmarkStart w:name="_Toc451514276" w:id="3931"/>
      <w:bookmarkStart w:name="_Toc451766719" w:id="3932"/>
      <w:bookmarkStart w:name="_Toc452015580" w:id="3933"/>
      <w:bookmarkStart w:name="_Toc452049645" w:id="3934"/>
      <w:bookmarkStart w:name="_Toc452099529" w:id="3935"/>
      <w:bookmarkStart w:name="_Toc452100629" w:id="3936"/>
      <w:bookmarkStart w:name="_Toc452101727" w:id="3937"/>
      <w:bookmarkStart w:name="_Toc452102825" w:id="3938"/>
      <w:bookmarkStart w:name="_Toc452109403" w:id="3939"/>
      <w:bookmarkStart w:name="_Toc451512057" w:id="3940"/>
      <w:bookmarkStart w:name="_Toc451513168" w:id="3941"/>
      <w:bookmarkStart w:name="_Toc451514277" w:id="3942"/>
      <w:bookmarkStart w:name="_Toc451766720" w:id="3943"/>
      <w:bookmarkStart w:name="_Toc452015581" w:id="3944"/>
      <w:bookmarkStart w:name="_Toc452049646" w:id="3945"/>
      <w:bookmarkStart w:name="_Toc452099530" w:id="3946"/>
      <w:bookmarkStart w:name="_Toc452100630" w:id="3947"/>
      <w:bookmarkStart w:name="_Toc452101728" w:id="3948"/>
      <w:bookmarkStart w:name="_Toc452102826" w:id="3949"/>
      <w:bookmarkStart w:name="_Toc452109404" w:id="3950"/>
      <w:bookmarkStart w:name="_Toc451512058" w:id="3951"/>
      <w:bookmarkStart w:name="_Toc451513169" w:id="3952"/>
      <w:bookmarkStart w:name="_Toc451514278" w:id="3953"/>
      <w:bookmarkStart w:name="_Toc451766721" w:id="3954"/>
      <w:bookmarkStart w:name="_Toc452015582" w:id="3955"/>
      <w:bookmarkStart w:name="_Toc452049647" w:id="3956"/>
      <w:bookmarkStart w:name="_Toc452099531" w:id="3957"/>
      <w:bookmarkStart w:name="_Toc452100631" w:id="3958"/>
      <w:bookmarkStart w:name="_Toc452101729" w:id="3959"/>
      <w:bookmarkStart w:name="_Toc452102827" w:id="3960"/>
      <w:bookmarkStart w:name="_Toc452109405" w:id="3961"/>
      <w:bookmarkStart w:name="_Toc451512059" w:id="3962"/>
      <w:bookmarkStart w:name="_Toc451513170" w:id="3963"/>
      <w:bookmarkStart w:name="_Toc451514279" w:id="3964"/>
      <w:bookmarkStart w:name="_Toc451766722" w:id="3965"/>
      <w:bookmarkStart w:name="_Toc452015583" w:id="3966"/>
      <w:bookmarkStart w:name="_Toc452049648" w:id="3967"/>
      <w:bookmarkStart w:name="_Toc452099532" w:id="3968"/>
      <w:bookmarkStart w:name="_Toc452100632" w:id="3969"/>
      <w:bookmarkStart w:name="_Toc452101730" w:id="3970"/>
      <w:bookmarkStart w:name="_Toc452102828" w:id="3971"/>
      <w:bookmarkStart w:name="_Toc452109406" w:id="3972"/>
      <w:bookmarkStart w:name="_Toc451512060" w:id="3973"/>
      <w:bookmarkStart w:name="_Toc451513171" w:id="3974"/>
      <w:bookmarkStart w:name="_Toc451514280" w:id="3975"/>
      <w:bookmarkStart w:name="_Toc451766723" w:id="3976"/>
      <w:bookmarkStart w:name="_Toc452015584" w:id="3977"/>
      <w:bookmarkStart w:name="_Toc452049649" w:id="3978"/>
      <w:bookmarkStart w:name="_Toc452099533" w:id="3979"/>
      <w:bookmarkStart w:name="_Toc452100633" w:id="3980"/>
      <w:bookmarkStart w:name="_Toc452101731" w:id="3981"/>
      <w:bookmarkStart w:name="_Toc452102829" w:id="3982"/>
      <w:bookmarkStart w:name="_Toc452109407" w:id="3983"/>
      <w:bookmarkStart w:name="_Toc451512061" w:id="3984"/>
      <w:bookmarkStart w:name="_Toc451513172" w:id="3985"/>
      <w:bookmarkStart w:name="_Toc451514281" w:id="3986"/>
      <w:bookmarkStart w:name="_Toc451766724" w:id="3987"/>
      <w:bookmarkStart w:name="_Toc452015585" w:id="3988"/>
      <w:bookmarkStart w:name="_Toc452049650" w:id="3989"/>
      <w:bookmarkStart w:name="_Toc452099534" w:id="3990"/>
      <w:bookmarkStart w:name="_Toc452100634" w:id="3991"/>
      <w:bookmarkStart w:name="_Toc452101732" w:id="3992"/>
      <w:bookmarkStart w:name="_Toc452102830" w:id="3993"/>
      <w:bookmarkStart w:name="_Toc452109408" w:id="3994"/>
      <w:bookmarkStart w:name="_Toc451512062" w:id="3995"/>
      <w:bookmarkStart w:name="_Toc451513173" w:id="3996"/>
      <w:bookmarkStart w:name="_Toc451514282" w:id="3997"/>
      <w:bookmarkStart w:name="_Toc451766725" w:id="3998"/>
      <w:bookmarkStart w:name="_Toc452015586" w:id="3999"/>
      <w:bookmarkStart w:name="_Toc452049651" w:id="4000"/>
      <w:bookmarkStart w:name="_Toc452099535" w:id="4001"/>
      <w:bookmarkStart w:name="_Toc452100635" w:id="4002"/>
      <w:bookmarkStart w:name="_Toc452101733" w:id="4003"/>
      <w:bookmarkStart w:name="_Toc452102831" w:id="4004"/>
      <w:bookmarkStart w:name="_Toc452109409" w:id="4005"/>
      <w:bookmarkStart w:name="_Toc451512063" w:id="4006"/>
      <w:bookmarkStart w:name="_Toc451513174" w:id="4007"/>
      <w:bookmarkStart w:name="_Toc451514283" w:id="4008"/>
      <w:bookmarkStart w:name="_Toc451766726" w:id="4009"/>
      <w:bookmarkStart w:name="_Toc452015587" w:id="4010"/>
      <w:bookmarkStart w:name="_Toc452049652" w:id="4011"/>
      <w:bookmarkStart w:name="_Toc452099536" w:id="4012"/>
      <w:bookmarkStart w:name="_Toc452100636" w:id="4013"/>
      <w:bookmarkStart w:name="_Toc452101734" w:id="4014"/>
      <w:bookmarkStart w:name="_Toc452102832" w:id="4015"/>
      <w:bookmarkStart w:name="_Toc452109410" w:id="4016"/>
      <w:bookmarkStart w:name="_Toc451512064" w:id="4017"/>
      <w:bookmarkStart w:name="_Toc451513175" w:id="4018"/>
      <w:bookmarkStart w:name="_Toc451514284" w:id="4019"/>
      <w:bookmarkStart w:name="_Toc451766727" w:id="4020"/>
      <w:bookmarkStart w:name="_Toc452015588" w:id="4021"/>
      <w:bookmarkStart w:name="_Toc452049653" w:id="4022"/>
      <w:bookmarkStart w:name="_Toc452099537" w:id="4023"/>
      <w:bookmarkStart w:name="_Toc452100637" w:id="4024"/>
      <w:bookmarkStart w:name="_Toc452101735" w:id="4025"/>
      <w:bookmarkStart w:name="_Toc452102833" w:id="4026"/>
      <w:bookmarkStart w:name="_Toc452109411" w:id="4027"/>
      <w:bookmarkStart w:name="_Toc451512067" w:id="4028"/>
      <w:bookmarkStart w:name="_Toc451513178" w:id="4029"/>
      <w:bookmarkStart w:name="_Toc451514287" w:id="4030"/>
      <w:bookmarkStart w:name="_Toc451766730" w:id="4031"/>
      <w:bookmarkStart w:name="_Toc452015591" w:id="4032"/>
      <w:bookmarkStart w:name="_Toc452049656" w:id="4033"/>
      <w:bookmarkStart w:name="_Toc452099540" w:id="4034"/>
      <w:bookmarkStart w:name="_Toc452100640" w:id="4035"/>
      <w:bookmarkStart w:name="_Toc452101738" w:id="4036"/>
      <w:bookmarkStart w:name="_Toc452102836" w:id="4037"/>
      <w:bookmarkStart w:name="_Toc452109414" w:id="4038"/>
      <w:bookmarkStart w:name="_Toc451512160" w:id="4039"/>
      <w:bookmarkStart w:name="_Toc451513271" w:id="4040"/>
      <w:bookmarkStart w:name="_Toc451514380" w:id="4041"/>
      <w:bookmarkStart w:name="_Toc451766823" w:id="4042"/>
      <w:bookmarkStart w:name="_Toc452015684" w:id="4043"/>
      <w:bookmarkStart w:name="_Toc452049749" w:id="4044"/>
      <w:bookmarkStart w:name="_Toc452099633" w:id="4045"/>
      <w:bookmarkStart w:name="_Toc452100733" w:id="4046"/>
      <w:bookmarkStart w:name="_Toc452101831" w:id="4047"/>
      <w:bookmarkStart w:name="_Toc452102929" w:id="4048"/>
      <w:bookmarkStart w:name="_Toc452109507" w:id="4049"/>
      <w:bookmarkStart w:name="_Toc451512216" w:id="4050"/>
      <w:bookmarkStart w:name="_Toc451513327" w:id="4051"/>
      <w:bookmarkStart w:name="_Toc451514436" w:id="4052"/>
      <w:bookmarkStart w:name="_Toc451766879" w:id="4053"/>
      <w:bookmarkStart w:name="_Toc452015740" w:id="4054"/>
      <w:bookmarkStart w:name="_Toc452049805" w:id="4055"/>
      <w:bookmarkStart w:name="_Toc452099689" w:id="4056"/>
      <w:bookmarkStart w:name="_Toc452100789" w:id="4057"/>
      <w:bookmarkStart w:name="_Toc452101887" w:id="4058"/>
      <w:bookmarkStart w:name="_Toc452102985" w:id="4059"/>
      <w:bookmarkStart w:name="_Toc452109563" w:id="4060"/>
      <w:bookmarkStart w:name="_Toc451512240" w:id="4061"/>
      <w:bookmarkStart w:name="_Toc451513351" w:id="4062"/>
      <w:bookmarkStart w:name="_Toc451514460" w:id="4063"/>
      <w:bookmarkStart w:name="_Toc451766903" w:id="4064"/>
      <w:bookmarkStart w:name="_Toc452015764" w:id="4065"/>
      <w:bookmarkStart w:name="_Toc452049829" w:id="4066"/>
      <w:bookmarkStart w:name="_Toc452099713" w:id="4067"/>
      <w:bookmarkStart w:name="_Toc452100813" w:id="4068"/>
      <w:bookmarkStart w:name="_Toc452101911" w:id="4069"/>
      <w:bookmarkStart w:name="_Toc452103009" w:id="4070"/>
      <w:bookmarkStart w:name="_Toc452109587" w:id="4071"/>
      <w:bookmarkStart w:name="_Toc451512248" w:id="4072"/>
      <w:bookmarkStart w:name="_Toc451513359" w:id="4073"/>
      <w:bookmarkStart w:name="_Toc451514468" w:id="4074"/>
      <w:bookmarkStart w:name="_Toc451766911" w:id="4075"/>
      <w:bookmarkStart w:name="_Toc452015772" w:id="4076"/>
      <w:bookmarkStart w:name="_Toc452049837" w:id="4077"/>
      <w:bookmarkStart w:name="_Toc452099721" w:id="4078"/>
      <w:bookmarkStart w:name="_Toc452100821" w:id="4079"/>
      <w:bookmarkStart w:name="_Toc452101919" w:id="4080"/>
      <w:bookmarkStart w:name="_Toc452103017" w:id="4081"/>
      <w:bookmarkStart w:name="_Toc452109595" w:id="4082"/>
      <w:bookmarkStart w:name="_Toc451512304" w:id="4083"/>
      <w:bookmarkStart w:name="_Toc451513415" w:id="4084"/>
      <w:bookmarkStart w:name="_Toc451514524" w:id="4085"/>
      <w:bookmarkStart w:name="_Toc451766967" w:id="4086"/>
      <w:bookmarkStart w:name="_Toc452015828" w:id="4087"/>
      <w:bookmarkStart w:name="_Toc452049893" w:id="4088"/>
      <w:bookmarkStart w:name="_Toc452099777" w:id="4089"/>
      <w:bookmarkStart w:name="_Toc452100877" w:id="4090"/>
      <w:bookmarkStart w:name="_Toc452101975" w:id="4091"/>
      <w:bookmarkStart w:name="_Toc452103073" w:id="4092"/>
      <w:bookmarkStart w:name="_Toc452109651" w:id="4093"/>
      <w:bookmarkStart w:name="_Toc451512336" w:id="4094"/>
      <w:bookmarkStart w:name="_Toc451513447" w:id="4095"/>
      <w:bookmarkStart w:name="_Toc451514556" w:id="4096"/>
      <w:bookmarkStart w:name="_Toc451766999" w:id="4097"/>
      <w:bookmarkStart w:name="_Toc452015860" w:id="4098"/>
      <w:bookmarkStart w:name="_Toc452049925" w:id="4099"/>
      <w:bookmarkStart w:name="_Toc452099809" w:id="4100"/>
      <w:bookmarkStart w:name="_Toc452100909" w:id="4101"/>
      <w:bookmarkStart w:name="_Toc452102007" w:id="4102"/>
      <w:bookmarkStart w:name="_Toc452103105" w:id="4103"/>
      <w:bookmarkStart w:name="_Toc452109683" w:id="4104"/>
      <w:bookmarkStart w:name="_Toc451512368" w:id="4105"/>
      <w:bookmarkStart w:name="_Toc451513479" w:id="4106"/>
      <w:bookmarkStart w:name="_Toc451514588" w:id="4107"/>
      <w:bookmarkStart w:name="_Toc451767031" w:id="4108"/>
      <w:bookmarkStart w:name="_Toc452015892" w:id="4109"/>
      <w:bookmarkStart w:name="_Toc452049957" w:id="4110"/>
      <w:bookmarkStart w:name="_Toc452099841" w:id="4111"/>
      <w:bookmarkStart w:name="_Toc452100941" w:id="4112"/>
      <w:bookmarkStart w:name="_Toc452102039" w:id="4113"/>
      <w:bookmarkStart w:name="_Toc452103137" w:id="4114"/>
      <w:bookmarkStart w:name="_Toc452109715" w:id="4115"/>
      <w:bookmarkStart w:name="_Toc451512392" w:id="4116"/>
      <w:bookmarkStart w:name="_Toc451513503" w:id="4117"/>
      <w:bookmarkStart w:name="_Toc451514612" w:id="4118"/>
      <w:bookmarkStart w:name="_Toc451767055" w:id="4119"/>
      <w:bookmarkStart w:name="_Toc452015916" w:id="4120"/>
      <w:bookmarkStart w:name="_Toc452049981" w:id="4121"/>
      <w:bookmarkStart w:name="_Toc452099865" w:id="4122"/>
      <w:bookmarkStart w:name="_Toc452100965" w:id="4123"/>
      <w:bookmarkStart w:name="_Toc452102063" w:id="4124"/>
      <w:bookmarkStart w:name="_Toc452103161" w:id="4125"/>
      <w:bookmarkStart w:name="_Toc452109739" w:id="4126"/>
      <w:bookmarkStart w:name="_Toc451512418" w:id="4127"/>
      <w:bookmarkStart w:name="_Toc451513529" w:id="4128"/>
      <w:bookmarkStart w:name="_Toc451514638" w:id="4129"/>
      <w:bookmarkStart w:name="_Toc451767081" w:id="4130"/>
      <w:bookmarkStart w:name="_Toc452015942" w:id="4131"/>
      <w:bookmarkStart w:name="_Toc452050007" w:id="4132"/>
      <w:bookmarkStart w:name="_Toc452099891" w:id="4133"/>
      <w:bookmarkStart w:name="_Toc452100991" w:id="4134"/>
      <w:bookmarkStart w:name="_Toc452102089" w:id="4135"/>
      <w:bookmarkStart w:name="_Toc452103187" w:id="4136"/>
      <w:bookmarkStart w:name="_Toc452109765" w:id="4137"/>
      <w:bookmarkStart w:name="_Toc451512442" w:id="4138"/>
      <w:bookmarkStart w:name="_Toc451513553" w:id="4139"/>
      <w:bookmarkStart w:name="_Toc451514662" w:id="4140"/>
      <w:bookmarkStart w:name="_Toc451767105" w:id="4141"/>
      <w:bookmarkStart w:name="_Toc452015966" w:id="4142"/>
      <w:bookmarkStart w:name="_Toc452050031" w:id="4143"/>
      <w:bookmarkStart w:name="_Toc452099915" w:id="4144"/>
      <w:bookmarkStart w:name="_Toc452101015" w:id="4145"/>
      <w:bookmarkStart w:name="_Toc452102113" w:id="4146"/>
      <w:bookmarkStart w:name="_Toc452103211" w:id="4147"/>
      <w:bookmarkStart w:name="_Toc452109789" w:id="4148"/>
      <w:bookmarkStart w:name="_Toc451512483" w:id="4149"/>
      <w:bookmarkStart w:name="_Toc451513594" w:id="4150"/>
      <w:bookmarkStart w:name="_Toc451514703" w:id="4151"/>
      <w:bookmarkStart w:name="_Toc451767146" w:id="4152"/>
      <w:bookmarkStart w:name="_Toc452016007" w:id="4153"/>
      <w:bookmarkStart w:name="_Toc452050072" w:id="4154"/>
      <w:bookmarkStart w:name="_Toc452099956" w:id="4155"/>
      <w:bookmarkStart w:name="_Toc452101056" w:id="4156"/>
      <w:bookmarkStart w:name="_Toc452102154" w:id="4157"/>
      <w:bookmarkStart w:name="_Toc452103252" w:id="4158"/>
      <w:bookmarkStart w:name="_Toc452109830" w:id="4159"/>
      <w:bookmarkStart w:name="_Toc451512507" w:id="4160"/>
      <w:bookmarkStart w:name="_Toc451513618" w:id="4161"/>
      <w:bookmarkStart w:name="_Toc451514727" w:id="4162"/>
      <w:bookmarkStart w:name="_Toc451767170" w:id="4163"/>
      <w:bookmarkStart w:name="_Toc452016031" w:id="4164"/>
      <w:bookmarkStart w:name="_Toc452050096" w:id="4165"/>
      <w:bookmarkStart w:name="_Toc452099980" w:id="4166"/>
      <w:bookmarkStart w:name="_Toc452101080" w:id="4167"/>
      <w:bookmarkStart w:name="_Toc452102178" w:id="4168"/>
      <w:bookmarkStart w:name="_Toc452103276" w:id="4169"/>
      <w:bookmarkStart w:name="_Toc452109854" w:id="4170"/>
      <w:bookmarkStart w:name="_Toc451512555" w:id="4171"/>
      <w:bookmarkStart w:name="_Toc451513666" w:id="4172"/>
      <w:bookmarkStart w:name="_Toc451514775" w:id="4173"/>
      <w:bookmarkStart w:name="_Toc451767218" w:id="4174"/>
      <w:bookmarkStart w:name="_Toc452016079" w:id="4175"/>
      <w:bookmarkStart w:name="_Toc452050144" w:id="4176"/>
      <w:bookmarkStart w:name="_Toc452100028" w:id="4177"/>
      <w:bookmarkStart w:name="_Toc452101128" w:id="4178"/>
      <w:bookmarkStart w:name="_Toc452102226" w:id="4179"/>
      <w:bookmarkStart w:name="_Toc452103324" w:id="4180"/>
      <w:bookmarkStart w:name="_Toc452109902" w:id="4181"/>
      <w:bookmarkStart w:name="_Toc451512619" w:id="4182"/>
      <w:bookmarkStart w:name="_Toc451513730" w:id="4183"/>
      <w:bookmarkStart w:name="_Toc451514839" w:id="4184"/>
      <w:bookmarkStart w:name="_Toc451767282" w:id="4185"/>
      <w:bookmarkStart w:name="_Toc452016143" w:id="4186"/>
      <w:bookmarkStart w:name="_Toc452050208" w:id="4187"/>
      <w:bookmarkStart w:name="_Toc452100092" w:id="4188"/>
      <w:bookmarkStart w:name="_Toc452101192" w:id="4189"/>
      <w:bookmarkStart w:name="_Toc452102290" w:id="4190"/>
      <w:bookmarkStart w:name="_Toc452103388" w:id="4191"/>
      <w:bookmarkStart w:name="_Toc452109966" w:id="4192"/>
      <w:bookmarkStart w:name="_Toc451512659" w:id="4193"/>
      <w:bookmarkStart w:name="_Toc451513770" w:id="4194"/>
      <w:bookmarkStart w:name="_Toc451514879" w:id="4195"/>
      <w:bookmarkStart w:name="_Toc451767322" w:id="4196"/>
      <w:bookmarkStart w:name="_Toc452016183" w:id="4197"/>
      <w:bookmarkStart w:name="_Toc452050248" w:id="4198"/>
      <w:bookmarkStart w:name="_Toc452100132" w:id="4199"/>
      <w:bookmarkStart w:name="_Toc452101232" w:id="4200"/>
      <w:bookmarkStart w:name="_Toc452102330" w:id="4201"/>
      <w:bookmarkStart w:name="_Toc452103428" w:id="4202"/>
      <w:bookmarkStart w:name="_Toc452110006" w:id="4203"/>
      <w:bookmarkStart w:name="_Toc451512683" w:id="4204"/>
      <w:bookmarkStart w:name="_Toc451513794" w:id="4205"/>
      <w:bookmarkStart w:name="_Toc451514903" w:id="4206"/>
      <w:bookmarkStart w:name="_Toc451767346" w:id="4207"/>
      <w:bookmarkStart w:name="_Toc452016207" w:id="4208"/>
      <w:bookmarkStart w:name="_Toc452050272" w:id="4209"/>
      <w:bookmarkStart w:name="_Toc452100156" w:id="4210"/>
      <w:bookmarkStart w:name="_Toc452101256" w:id="4211"/>
      <w:bookmarkStart w:name="_Toc452102354" w:id="4212"/>
      <w:bookmarkStart w:name="_Toc452103452" w:id="4213"/>
      <w:bookmarkStart w:name="_Toc452110030" w:id="4214"/>
      <w:bookmarkStart w:name="_Toc451512755" w:id="4215"/>
      <w:bookmarkStart w:name="_Toc451513866" w:id="4216"/>
      <w:bookmarkStart w:name="_Toc451514975" w:id="4217"/>
      <w:bookmarkStart w:name="_Toc451767418" w:id="4218"/>
      <w:bookmarkStart w:name="_Toc452016279" w:id="4219"/>
      <w:bookmarkStart w:name="_Toc452050344" w:id="4220"/>
      <w:bookmarkStart w:name="_Toc452100228" w:id="4221"/>
      <w:bookmarkStart w:name="_Toc452101328" w:id="4222"/>
      <w:bookmarkStart w:name="_Toc452102426" w:id="4223"/>
      <w:bookmarkStart w:name="_Toc452103524" w:id="4224"/>
      <w:bookmarkStart w:name="_Toc452110102" w:id="4225"/>
      <w:bookmarkStart w:name="_Toc451512771" w:id="4226"/>
      <w:bookmarkStart w:name="_Toc451513882" w:id="4227"/>
      <w:bookmarkStart w:name="_Toc451514991" w:id="4228"/>
      <w:bookmarkStart w:name="_Toc451767434" w:id="4229"/>
      <w:bookmarkStart w:name="_Toc452016295" w:id="4230"/>
      <w:bookmarkStart w:name="_Toc452050360" w:id="4231"/>
      <w:bookmarkStart w:name="_Toc452100244" w:id="4232"/>
      <w:bookmarkStart w:name="_Toc452101344" w:id="4233"/>
      <w:bookmarkStart w:name="_Toc452102442" w:id="4234"/>
      <w:bookmarkStart w:name="_Toc452103540" w:id="4235"/>
      <w:bookmarkStart w:name="_Toc452110118" w:id="4236"/>
      <w:bookmarkStart w:name="_Toc451512787" w:id="4237"/>
      <w:bookmarkStart w:name="_Toc451513898" w:id="4238"/>
      <w:bookmarkStart w:name="_Toc451515007" w:id="4239"/>
      <w:bookmarkStart w:name="_Toc451767450" w:id="4240"/>
      <w:bookmarkStart w:name="_Toc452016311" w:id="4241"/>
      <w:bookmarkStart w:name="_Toc452050376" w:id="4242"/>
      <w:bookmarkStart w:name="_Toc452100260" w:id="4243"/>
      <w:bookmarkStart w:name="_Toc452101360" w:id="4244"/>
      <w:bookmarkStart w:name="_Toc452102458" w:id="4245"/>
      <w:bookmarkStart w:name="_Toc452103556" w:id="4246"/>
      <w:bookmarkStart w:name="_Toc452110134" w:id="4247"/>
      <w:bookmarkStart w:name="_Toc451512834" w:id="4248"/>
      <w:bookmarkStart w:name="_Toc451513945" w:id="4249"/>
      <w:bookmarkStart w:name="_Toc451515054" w:id="4250"/>
      <w:bookmarkStart w:name="_Toc451767497" w:id="4251"/>
      <w:bookmarkStart w:name="_Toc452016358" w:id="4252"/>
      <w:bookmarkStart w:name="_Toc452050423" w:id="4253"/>
      <w:bookmarkStart w:name="_Toc452100307" w:id="4254"/>
      <w:bookmarkStart w:name="_Toc452101407" w:id="4255"/>
      <w:bookmarkStart w:name="_Toc452102505" w:id="4256"/>
      <w:bookmarkStart w:name="_Toc452103603" w:id="4257"/>
      <w:bookmarkStart w:name="_Toc452110181" w:id="4258"/>
      <w:bookmarkStart w:name="_Toc451512866" w:id="4259"/>
      <w:bookmarkStart w:name="_Toc451513977" w:id="4260"/>
      <w:bookmarkStart w:name="_Toc451515086" w:id="4261"/>
      <w:bookmarkStart w:name="_Toc451767529" w:id="4262"/>
      <w:bookmarkStart w:name="_Toc452016390" w:id="4263"/>
      <w:bookmarkStart w:name="_Toc452050455" w:id="4264"/>
      <w:bookmarkStart w:name="_Toc452100339" w:id="4265"/>
      <w:bookmarkStart w:name="_Toc452101439" w:id="4266"/>
      <w:bookmarkStart w:name="_Toc452102537" w:id="4267"/>
      <w:bookmarkStart w:name="_Toc452103635" w:id="4268"/>
      <w:bookmarkStart w:name="_Toc452110213" w:id="4269"/>
      <w:bookmarkStart w:name="_Toc451512867" w:id="4270"/>
      <w:bookmarkStart w:name="_Toc451513978" w:id="4271"/>
      <w:bookmarkStart w:name="_Toc451515087" w:id="4272"/>
      <w:bookmarkStart w:name="_Toc451767530" w:id="4273"/>
      <w:bookmarkStart w:name="_Toc452016391" w:id="4274"/>
      <w:bookmarkStart w:name="_Toc452050456" w:id="4275"/>
      <w:bookmarkStart w:name="_Toc452100340" w:id="4276"/>
      <w:bookmarkStart w:name="_Toc452101440" w:id="4277"/>
      <w:bookmarkStart w:name="_Toc452102538" w:id="4278"/>
      <w:bookmarkStart w:name="_Toc452103636" w:id="4279"/>
      <w:bookmarkStart w:name="_Toc452110214" w:id="4280"/>
      <w:bookmarkStart w:name="_Toc451512868" w:id="4281"/>
      <w:bookmarkStart w:name="_Toc451513979" w:id="4282"/>
      <w:bookmarkStart w:name="_Toc451515088" w:id="4283"/>
      <w:bookmarkStart w:name="_Toc451767531" w:id="4284"/>
      <w:bookmarkStart w:name="_Toc452016392" w:id="4285"/>
      <w:bookmarkStart w:name="_Toc452050457" w:id="4286"/>
      <w:bookmarkStart w:name="_Toc452100341" w:id="4287"/>
      <w:bookmarkStart w:name="_Toc452101441" w:id="4288"/>
      <w:bookmarkStart w:name="_Toc452102539" w:id="4289"/>
      <w:bookmarkStart w:name="_Toc452103637" w:id="4290"/>
      <w:bookmarkStart w:name="_Toc452110215" w:id="4291"/>
      <w:bookmarkStart w:name="_Toc451512869" w:id="4292"/>
      <w:bookmarkStart w:name="_Toc451513980" w:id="4293"/>
      <w:bookmarkStart w:name="_Toc451515089" w:id="4294"/>
      <w:bookmarkStart w:name="_Toc451767532" w:id="4295"/>
      <w:bookmarkStart w:name="_Toc452016393" w:id="4296"/>
      <w:bookmarkStart w:name="_Toc452050458" w:id="4297"/>
      <w:bookmarkStart w:name="_Toc452100342" w:id="4298"/>
      <w:bookmarkStart w:name="_Toc452101442" w:id="4299"/>
      <w:bookmarkStart w:name="_Toc452102540" w:id="4300"/>
      <w:bookmarkStart w:name="_Toc452103638" w:id="4301"/>
      <w:bookmarkStart w:name="_Toc452110216" w:id="4302"/>
      <w:bookmarkStart w:name="_Toc451512870" w:id="4303"/>
      <w:bookmarkStart w:name="_Toc451513981" w:id="4304"/>
      <w:bookmarkStart w:name="_Toc451515090" w:id="4305"/>
      <w:bookmarkStart w:name="_Toc451767533" w:id="4306"/>
      <w:bookmarkStart w:name="_Toc452016394" w:id="4307"/>
      <w:bookmarkStart w:name="_Toc452050459" w:id="4308"/>
      <w:bookmarkStart w:name="_Toc452100343" w:id="4309"/>
      <w:bookmarkStart w:name="_Toc452101443" w:id="4310"/>
      <w:bookmarkStart w:name="_Toc452102541" w:id="4311"/>
      <w:bookmarkStart w:name="_Toc452103639" w:id="4312"/>
      <w:bookmarkStart w:name="_Toc452110217" w:id="4313"/>
      <w:bookmarkStart w:name="FIToFI_Direct_Debit_pacs003" w:id="4314"/>
      <w:bookmarkStart w:name="_Toc395193928" w:id="4315"/>
      <w:bookmarkStart w:name="_Toc435584390" w:id="4316"/>
      <w:bookmarkStart w:name="_Toc536096832" w:id="4317"/>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r w:rsidRPr="002D6E2C">
        <w:rPr>
          <w:rFonts w:ascii="Calibri" w:hAnsi="Calibri"/>
          <w:color w:val="4F81BD"/>
          <w:sz w:val="22"/>
          <w:szCs w:val="22"/>
          <w:lang w:val="en-ZA"/>
        </w:rPr>
        <w:t>Direct Debit Transaction &lt;pacs.003&gt;</w:t>
      </w:r>
      <w:bookmarkEnd w:id="4315"/>
      <w:bookmarkEnd w:id="4316"/>
      <w:bookmarkEnd w:id="4317"/>
    </w:p>
    <w:p w:rsidRPr="002D6E2C" w:rsidR="00D521C9" w:rsidP="00E92BA0" w:rsidRDefault="00D521C9" w14:paraId="46ABAADA" w14:textId="54DB4331">
      <w:pPr>
        <w:pStyle w:val="Body2"/>
        <w:ind w:left="0"/>
        <w:rPr>
          <w:rFonts w:ascii="Calibri" w:hAnsi="Calibri" w:cs="Arial"/>
          <w:b/>
          <w:lang w:val="en-ZA"/>
        </w:rPr>
      </w:pPr>
    </w:p>
    <w:p w:rsidRPr="002D6E2C" w:rsidR="00D521C9" w:rsidP="00E92BA0" w:rsidRDefault="00D521C9" w14:paraId="42C6599E" w14:textId="7AAD91A1">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D521C9" w:rsidP="00E92BA0" w:rsidRDefault="00D521C9" w14:paraId="4E68D5DE" w14:textId="6FB8BDBA">
      <w:pPr>
        <w:pStyle w:val="Body2"/>
        <w:ind w:left="0"/>
        <w:rPr>
          <w:rFonts w:ascii="Calibri" w:hAnsi="Calibri" w:cs="Arial"/>
          <w:sz w:val="22"/>
          <w:szCs w:val="22"/>
          <w:lang w:val="en-ZA"/>
        </w:rPr>
      </w:pPr>
      <w:r w:rsidRPr="002D6E2C">
        <w:rPr>
          <w:rFonts w:ascii="Calibri" w:hAnsi="Calibri" w:cs="Arial"/>
          <w:sz w:val="22"/>
          <w:szCs w:val="22"/>
          <w:lang w:val="en-ZA"/>
        </w:rPr>
        <w:t>The Direct Debit message is sent by the Creditor to the Debtor Bank through the Automated Clearing House. It is used to collect funds from a debtor account.</w:t>
      </w:r>
    </w:p>
    <w:p w:rsidRPr="002D6E2C" w:rsidR="00D521C9" w:rsidP="00E92BA0" w:rsidRDefault="00D521C9" w14:paraId="26E18CD4" w14:textId="29485EF4">
      <w:pPr>
        <w:pStyle w:val="Body2"/>
        <w:ind w:left="0"/>
        <w:rPr>
          <w:rFonts w:ascii="Calibri" w:hAnsi="Calibri" w:cs="Arial"/>
          <w:sz w:val="22"/>
          <w:szCs w:val="22"/>
          <w:lang w:val="en-ZA"/>
        </w:rPr>
      </w:pPr>
      <w:r w:rsidRPr="002D6E2C">
        <w:rPr>
          <w:rFonts w:ascii="Calibri" w:hAnsi="Calibri" w:cs="Arial"/>
          <w:sz w:val="22"/>
          <w:szCs w:val="22"/>
          <w:lang w:val="en-ZA"/>
        </w:rPr>
        <w:t>Note that the direct debit is not a financial instruction but a request for payment. The financial transaction is contained in the pacs.002 debit response.</w:t>
      </w:r>
    </w:p>
    <w:p w:rsidR="00D521C9" w:rsidP="00E92BA0" w:rsidRDefault="00D521C9" w14:paraId="35E45910" w14:textId="586F8085">
      <w:pPr>
        <w:pStyle w:val="Body2"/>
        <w:ind w:left="0"/>
        <w:rPr>
          <w:rFonts w:ascii="Calibri" w:hAnsi="Calibri" w:cs="Arial"/>
          <w:sz w:val="22"/>
          <w:szCs w:val="22"/>
          <w:lang w:val="en-ZA"/>
        </w:rPr>
      </w:pPr>
    </w:p>
    <w:p w:rsidRPr="003741BA" w:rsidR="005755A8" w:rsidP="00E92BA0" w:rsidRDefault="005755A8" w14:paraId="14398F8F" w14:textId="48A24BE7">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5755A8" w:rsidP="00E92BA0" w:rsidRDefault="005755A8" w14:paraId="7F452521" w14:textId="1546B1BD">
      <w:pPr>
        <w:pStyle w:val="Body2"/>
        <w:ind w:left="0"/>
        <w:rPr>
          <w:rFonts w:ascii="Calibri" w:hAnsi="Calibri" w:cs="Arial"/>
          <w:sz w:val="22"/>
          <w:szCs w:val="22"/>
          <w:lang w:val="en-ZA"/>
        </w:rPr>
      </w:pPr>
      <w:r>
        <w:rPr>
          <w:rFonts w:ascii="Calibri" w:hAnsi="Calibri" w:cs="Arial"/>
          <w:sz w:val="22"/>
          <w:szCs w:val="22"/>
          <w:lang w:val="en-ZA"/>
        </w:rPr>
        <w:t>This Direct Debit has service codes of:</w:t>
      </w:r>
    </w:p>
    <w:p w:rsidR="005755A8" w:rsidP="002C2973" w:rsidRDefault="005755A8" w14:paraId="1AAE6E6F" w14:textId="541D6AD0">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DDINP</w:t>
      </w:r>
    </w:p>
    <w:p w:rsidRPr="003741BA" w:rsidR="005755A8" w:rsidP="002C2973" w:rsidRDefault="005755A8" w14:paraId="30CF4D26" w14:textId="5C435FCD">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DDOUT</w:t>
      </w:r>
    </w:p>
    <w:p w:rsidRPr="002D6E2C" w:rsidR="005755A8" w:rsidP="00E92BA0" w:rsidRDefault="005755A8" w14:paraId="1BCF86D2" w14:textId="1FBF335C">
      <w:pPr>
        <w:pStyle w:val="Body2"/>
        <w:ind w:left="0"/>
        <w:rPr>
          <w:rFonts w:ascii="Calibri" w:hAnsi="Calibri" w:cs="Arial"/>
          <w:sz w:val="22"/>
          <w:szCs w:val="22"/>
          <w:lang w:val="en-ZA"/>
        </w:rPr>
      </w:pPr>
    </w:p>
    <w:p w:rsidRPr="002D6E2C" w:rsidR="00D521C9" w:rsidP="00E92BA0" w:rsidRDefault="00D521C9" w14:paraId="0373DBDE" w14:textId="05221BE1">
      <w:pPr>
        <w:pStyle w:val="Body2"/>
        <w:ind w:left="0"/>
        <w:rPr>
          <w:rFonts w:ascii="Calibri" w:hAnsi="Calibri" w:cs="Arial"/>
          <w:b/>
          <w:sz w:val="22"/>
          <w:szCs w:val="22"/>
          <w:lang w:val="en-ZA"/>
        </w:rPr>
      </w:pPr>
      <w:r w:rsidRPr="002D6E2C">
        <w:rPr>
          <w:rFonts w:ascii="Calibri" w:hAnsi="Calibri" w:cs="Arial"/>
          <w:b/>
          <w:sz w:val="22"/>
          <w:szCs w:val="22"/>
          <w:lang w:val="en-ZA"/>
        </w:rPr>
        <w:t>Rules</w:t>
      </w:r>
    </w:p>
    <w:p w:rsidRPr="002D6E2C" w:rsidR="00D521C9" w:rsidP="00E92BA0" w:rsidRDefault="00B0353F" w14:paraId="0EC68242" w14:textId="0549AD1F">
      <w:pPr>
        <w:pStyle w:val="Body2"/>
        <w:ind w:left="0"/>
        <w:rPr>
          <w:rFonts w:ascii="Calibri" w:hAnsi="Calibri" w:cs="Arial"/>
          <w:b/>
          <w:sz w:val="22"/>
          <w:szCs w:val="22"/>
          <w:lang w:val="en-ZA"/>
        </w:rPr>
      </w:pPr>
      <w:r w:rsidRPr="00AB047E">
        <w:rPr>
          <w:rFonts w:ascii="Calibri" w:hAnsi="Calibri" w:cs="Arial"/>
          <w:sz w:val="22"/>
          <w:szCs w:val="22"/>
          <w:lang w:val="en-ZA"/>
        </w:rPr>
        <w:t>All collections contained in a direct debit message must be for the same settlement date</w:t>
      </w:r>
      <w:r w:rsidRPr="002D6E2C">
        <w:rPr>
          <w:rFonts w:ascii="Calibri" w:hAnsi="Calibri" w:cs="Arial"/>
          <w:sz w:val="22"/>
          <w:szCs w:val="22"/>
          <w:lang w:val="en-ZA"/>
        </w:rPr>
        <w:t xml:space="preserve"> </w:t>
      </w:r>
      <w:r>
        <w:rPr>
          <w:rFonts w:ascii="Calibri" w:hAnsi="Calibri" w:cs="Arial"/>
          <w:sz w:val="22"/>
          <w:szCs w:val="22"/>
          <w:lang w:val="en-ZA"/>
        </w:rPr>
        <w:t>as t</w:t>
      </w:r>
      <w:r w:rsidRPr="002D6E2C" w:rsidR="00D521C9">
        <w:rPr>
          <w:rFonts w:ascii="Calibri" w:hAnsi="Calibri" w:cs="Arial"/>
          <w:sz w:val="22"/>
          <w:szCs w:val="22"/>
          <w:lang w:val="en-ZA"/>
        </w:rPr>
        <w:t xml:space="preserve">he settlement date is specified in </w:t>
      </w:r>
      <w:r w:rsidR="000C6811">
        <w:rPr>
          <w:rFonts w:ascii="Calibri" w:hAnsi="Calibri" w:cs="Arial"/>
          <w:sz w:val="22"/>
          <w:szCs w:val="22"/>
          <w:lang w:val="en-ZA"/>
        </w:rPr>
        <w:t>the group header</w:t>
      </w:r>
      <w:r w:rsidRPr="002D6E2C" w:rsidR="00D521C9">
        <w:rPr>
          <w:rFonts w:ascii="Calibri" w:hAnsi="Calibri" w:cs="Arial"/>
          <w:sz w:val="22"/>
          <w:szCs w:val="22"/>
          <w:lang w:val="en-ZA"/>
        </w:rPr>
        <w:t xml:space="preserve"> in </w:t>
      </w:r>
      <w:r w:rsidRPr="002D6E2C" w:rsidR="00D521C9">
        <w:rPr>
          <w:rFonts w:ascii="Calibri" w:hAnsi="Calibri" w:cs="Arial"/>
          <w:b/>
          <w:sz w:val="22"/>
          <w:szCs w:val="22"/>
          <w:lang w:val="en-ZA"/>
        </w:rPr>
        <w:t>&lt;IntrBkSttlmDt&gt;</w:t>
      </w:r>
      <w:r>
        <w:rPr>
          <w:rFonts w:ascii="Calibri" w:hAnsi="Calibri" w:cs="Arial"/>
          <w:b/>
          <w:sz w:val="22"/>
          <w:szCs w:val="22"/>
          <w:lang w:val="en-ZA"/>
        </w:rPr>
        <w:t xml:space="preserve"> - </w:t>
      </w:r>
      <w:r>
        <w:rPr>
          <w:rFonts w:ascii="Calibri" w:hAnsi="Calibri" w:cs="Arial"/>
          <w:sz w:val="22"/>
          <w:szCs w:val="22"/>
          <w:lang w:val="en-ZA"/>
        </w:rPr>
        <w:t xml:space="preserve">This implies that </w:t>
      </w:r>
      <w:r w:rsidR="00516A81">
        <w:rPr>
          <w:rFonts w:ascii="Calibri" w:hAnsi="Calibri" w:cs="Arial"/>
          <w:sz w:val="22"/>
          <w:szCs w:val="22"/>
          <w:lang w:val="en-ZA"/>
        </w:rPr>
        <w:t>separate</w:t>
      </w:r>
      <w:r>
        <w:rPr>
          <w:rFonts w:ascii="Calibri" w:hAnsi="Calibri" w:cs="Arial"/>
          <w:sz w:val="22"/>
          <w:szCs w:val="22"/>
          <w:lang w:val="en-ZA"/>
        </w:rPr>
        <w:t xml:space="preserve"> files will be created by the creditor bank for 6 and 7 day processing banks.</w:t>
      </w:r>
    </w:p>
    <w:p w:rsidRPr="002D6E2C" w:rsidR="00D521C9" w:rsidP="00E92BA0" w:rsidRDefault="00D521C9" w14:paraId="707FD0B3" w14:textId="75EBA7EC">
      <w:pPr>
        <w:pStyle w:val="Body2"/>
        <w:ind w:left="0"/>
        <w:rPr>
          <w:rFonts w:ascii="Calibri" w:hAnsi="Calibri" w:cs="Arial"/>
          <w:sz w:val="22"/>
          <w:szCs w:val="22"/>
          <w:lang w:val="en-ZA"/>
        </w:rPr>
      </w:pPr>
      <w:r w:rsidRPr="002D6E2C">
        <w:rPr>
          <w:rFonts w:ascii="Calibri" w:hAnsi="Calibri" w:cs="Arial"/>
          <w:sz w:val="22"/>
          <w:szCs w:val="22"/>
          <w:lang w:val="en-ZA"/>
        </w:rPr>
        <w:t xml:space="preserve">The </w:t>
      </w:r>
      <w:r w:rsidRPr="002D6E2C">
        <w:rPr>
          <w:rFonts w:ascii="Calibri" w:hAnsi="Calibri" w:cs="Arial"/>
          <w:b/>
          <w:sz w:val="22"/>
          <w:szCs w:val="22"/>
          <w:lang w:val="en-ZA"/>
        </w:rPr>
        <w:t xml:space="preserve">&lt;IntrBkSttlmAmt&gt; </w:t>
      </w:r>
      <w:r w:rsidRPr="002D6E2C">
        <w:rPr>
          <w:rFonts w:ascii="Calibri" w:hAnsi="Calibri" w:cs="Arial"/>
          <w:sz w:val="22"/>
          <w:szCs w:val="22"/>
          <w:lang w:val="en-ZA"/>
        </w:rPr>
        <w:t xml:space="preserve">will contain the transaction amount requested by the creditor. </w:t>
      </w:r>
    </w:p>
    <w:p w:rsidR="00D521C9" w:rsidP="00E92BA0" w:rsidRDefault="00D521C9" w14:paraId="7276621A" w14:textId="773CC588">
      <w:pPr>
        <w:pStyle w:val="Body2"/>
        <w:ind w:left="0"/>
        <w:rPr>
          <w:rFonts w:ascii="Calibri" w:hAnsi="Calibri" w:cs="Arial"/>
          <w:sz w:val="22"/>
          <w:szCs w:val="22"/>
          <w:lang w:val="en-ZA"/>
        </w:rPr>
      </w:pPr>
      <w:r w:rsidRPr="002D6E2C">
        <w:rPr>
          <w:rFonts w:ascii="Calibri" w:hAnsi="Calibri" w:cs="Arial"/>
          <w:sz w:val="22"/>
          <w:szCs w:val="22"/>
          <w:lang w:val="en-ZA"/>
        </w:rPr>
        <w:t xml:space="preserve">The </w:t>
      </w:r>
      <w:r w:rsidRPr="002D6E2C">
        <w:rPr>
          <w:rFonts w:ascii="Calibri" w:hAnsi="Calibri" w:cs="Arial"/>
          <w:b/>
          <w:sz w:val="22"/>
          <w:szCs w:val="22"/>
          <w:lang w:val="en-ZA"/>
        </w:rPr>
        <w:t xml:space="preserve">&lt;IntrBkSttlmDt&gt; </w:t>
      </w:r>
      <w:r w:rsidRPr="002D6E2C">
        <w:rPr>
          <w:rFonts w:ascii="Calibri" w:hAnsi="Calibri" w:cs="Arial"/>
          <w:sz w:val="22"/>
          <w:szCs w:val="22"/>
          <w:lang w:val="en-ZA"/>
        </w:rPr>
        <w:t xml:space="preserve">will be included on </w:t>
      </w:r>
      <w:r w:rsidR="00A97306">
        <w:rPr>
          <w:rFonts w:ascii="Calibri" w:hAnsi="Calibri" w:cs="Arial"/>
          <w:sz w:val="22"/>
          <w:szCs w:val="22"/>
          <w:lang w:val="en-ZA"/>
        </w:rPr>
        <w:t>group</w:t>
      </w:r>
      <w:r w:rsidRPr="002D6E2C" w:rsidR="00A97306">
        <w:rPr>
          <w:rFonts w:ascii="Calibri" w:hAnsi="Calibri" w:cs="Arial"/>
          <w:sz w:val="22"/>
          <w:szCs w:val="22"/>
          <w:lang w:val="en-ZA"/>
        </w:rPr>
        <w:t xml:space="preserve"> </w:t>
      </w:r>
      <w:r w:rsidRPr="002D6E2C">
        <w:rPr>
          <w:rFonts w:ascii="Calibri" w:hAnsi="Calibri" w:cs="Arial"/>
          <w:sz w:val="22"/>
          <w:szCs w:val="22"/>
          <w:lang w:val="en-ZA"/>
        </w:rPr>
        <w:t>level.</w:t>
      </w:r>
    </w:p>
    <w:p w:rsidRPr="002D6E2C" w:rsidR="003202E9" w:rsidP="00E92BA0" w:rsidRDefault="003202E9" w14:paraId="429E820C" w14:textId="60F1E681">
      <w:pPr>
        <w:pStyle w:val="Body2"/>
        <w:ind w:left="0"/>
        <w:rPr>
          <w:rFonts w:ascii="Calibri" w:hAnsi="Calibri" w:cs="Arial"/>
          <w:sz w:val="22"/>
          <w:szCs w:val="22"/>
          <w:lang w:val="en-ZA"/>
        </w:rPr>
      </w:pPr>
      <w:r w:rsidRPr="00F0135A">
        <w:rPr>
          <w:rFonts w:ascii="Calibri" w:hAnsi="Calibri" w:cs="Arial"/>
          <w:sz w:val="22"/>
          <w:szCs w:val="22"/>
          <w:lang w:val="en-ZA"/>
        </w:rPr>
        <w:t>Rule 003.059 to be applied to the seventh consecutive unsuccessful debit</w:t>
      </w:r>
    </w:p>
    <w:p w:rsidRPr="002D6E2C" w:rsidR="00D521C9" w:rsidP="00E92BA0" w:rsidRDefault="00D521C9" w14:paraId="55EFD0E9" w14:textId="3B24D1D5">
      <w:pPr>
        <w:pStyle w:val="Body2"/>
        <w:ind w:left="0"/>
        <w:rPr>
          <w:rFonts w:ascii="Calibri" w:hAnsi="Calibri" w:cs="Arial"/>
          <w:sz w:val="22"/>
          <w:szCs w:val="22"/>
          <w:lang w:val="en-ZA"/>
        </w:rPr>
      </w:pPr>
    </w:p>
    <w:p w:rsidRPr="002D6E2C" w:rsidR="001601AD" w:rsidP="002C2973" w:rsidRDefault="001601AD" w14:paraId="191CA209" w14:textId="7DFD8FCB">
      <w:pPr>
        <w:pStyle w:val="Heading2"/>
        <w:numPr>
          <w:ilvl w:val="1"/>
          <w:numId w:val="53"/>
        </w:numPr>
        <w:spacing w:before="0" w:after="0" w:line="240" w:lineRule="auto"/>
        <w:ind w:left="0" w:firstLine="0"/>
        <w:outlineLvl w:val="1"/>
        <w:rPr>
          <w:rFonts w:ascii="Calibri" w:hAnsi="Calibri"/>
          <w:color w:val="4F81BD"/>
          <w:sz w:val="22"/>
          <w:szCs w:val="22"/>
          <w:lang w:val="en-ZA"/>
        </w:rPr>
      </w:pPr>
      <w:bookmarkStart w:name="_Toc536096833" w:id="4318"/>
      <w:r w:rsidRPr="002D6E2C">
        <w:rPr>
          <w:rFonts w:ascii="Calibri" w:hAnsi="Calibri"/>
          <w:color w:val="4F81BD"/>
          <w:sz w:val="22"/>
          <w:szCs w:val="22"/>
          <w:lang w:val="en-ZA"/>
        </w:rPr>
        <w:t>Status Report &lt;pacs.002&gt; for Debit Responses</w:t>
      </w:r>
      <w:bookmarkEnd w:id="4318"/>
    </w:p>
    <w:p w:rsidRPr="002D6E2C" w:rsidR="001601AD" w:rsidP="00E92BA0" w:rsidRDefault="001601AD" w14:paraId="7A80EDA3" w14:textId="689618CE">
      <w:pPr>
        <w:pStyle w:val="Body2"/>
        <w:ind w:left="0"/>
        <w:rPr>
          <w:rFonts w:ascii="Calibri" w:hAnsi="Calibri" w:cs="Arial"/>
          <w:b/>
          <w:lang w:val="en-ZA"/>
        </w:rPr>
      </w:pPr>
    </w:p>
    <w:p w:rsidRPr="002D6E2C" w:rsidR="001601AD" w:rsidP="00E92BA0" w:rsidRDefault="001601AD" w14:paraId="3F297329" w14:textId="61428893">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1601AD" w:rsidP="00E92BA0" w:rsidRDefault="001601AD" w14:paraId="3433C9EE" w14:textId="3B2F87AA">
      <w:pPr>
        <w:pStyle w:val="Body2"/>
        <w:ind w:left="0"/>
        <w:rPr>
          <w:rFonts w:ascii="Calibri" w:hAnsi="Calibri" w:cs="Arial"/>
          <w:sz w:val="22"/>
          <w:szCs w:val="22"/>
          <w:lang w:val="en-ZA"/>
        </w:rPr>
      </w:pPr>
      <w:r w:rsidRPr="002D6E2C">
        <w:rPr>
          <w:rFonts w:ascii="Calibri" w:hAnsi="Calibri" w:cs="Arial"/>
          <w:sz w:val="22"/>
          <w:szCs w:val="22"/>
          <w:lang w:val="en-ZA"/>
        </w:rPr>
        <w:t xml:space="preserve">This Status Report message is sent by the Debtor Bank </w:t>
      </w:r>
      <w:r>
        <w:rPr>
          <w:rFonts w:ascii="Calibri" w:hAnsi="Calibri" w:cs="Arial"/>
          <w:sz w:val="22"/>
          <w:szCs w:val="22"/>
          <w:lang w:val="en-ZA"/>
        </w:rPr>
        <w:t xml:space="preserve">via the ACH </w:t>
      </w:r>
      <w:r w:rsidRPr="002D6E2C">
        <w:rPr>
          <w:rFonts w:ascii="Calibri" w:hAnsi="Calibri" w:cs="Arial"/>
          <w:sz w:val="22"/>
          <w:szCs w:val="22"/>
          <w:lang w:val="en-ZA"/>
        </w:rPr>
        <w:t>to the message originator. It is used to inform the originator of a positive or negative result of debit requests.</w:t>
      </w:r>
    </w:p>
    <w:p w:rsidRPr="002D6E2C" w:rsidR="001601AD" w:rsidP="00E92BA0" w:rsidRDefault="001601AD" w14:paraId="41D687BA" w14:textId="297445A6">
      <w:pPr>
        <w:pStyle w:val="Body2"/>
        <w:ind w:left="0"/>
        <w:rPr>
          <w:rFonts w:ascii="Calibri" w:hAnsi="Calibri" w:cs="Arial"/>
          <w:sz w:val="22"/>
          <w:szCs w:val="22"/>
          <w:lang w:val="en-ZA"/>
        </w:rPr>
      </w:pPr>
    </w:p>
    <w:p w:rsidRPr="002D6E2C" w:rsidR="001601AD" w:rsidP="00E92BA0" w:rsidRDefault="001601AD" w14:paraId="5E21C35C" w14:textId="6CA0B051">
      <w:pPr>
        <w:pStyle w:val="Body2"/>
        <w:ind w:left="0"/>
        <w:rPr>
          <w:rFonts w:ascii="Calibri" w:hAnsi="Calibri" w:cs="Arial"/>
          <w:b/>
          <w:sz w:val="22"/>
          <w:szCs w:val="22"/>
          <w:lang w:val="en-ZA"/>
        </w:rPr>
      </w:pPr>
      <w:r w:rsidRPr="002D6E2C">
        <w:rPr>
          <w:rFonts w:ascii="Calibri" w:hAnsi="Calibri" w:cs="Arial"/>
          <w:b/>
          <w:sz w:val="22"/>
          <w:szCs w:val="22"/>
          <w:lang w:val="en-ZA"/>
        </w:rPr>
        <w:t>Rules</w:t>
      </w:r>
    </w:p>
    <w:p w:rsidRPr="002D6E2C" w:rsidR="001601AD" w:rsidP="00E92BA0" w:rsidRDefault="001601AD" w14:paraId="505083A0" w14:textId="2B8BBCAD">
      <w:pPr>
        <w:pStyle w:val="Body2"/>
        <w:ind w:left="0"/>
        <w:rPr>
          <w:rFonts w:ascii="Calibri" w:hAnsi="Calibri" w:cs="Arial"/>
          <w:sz w:val="22"/>
          <w:szCs w:val="22"/>
          <w:lang w:val="en-ZA"/>
        </w:rPr>
      </w:pPr>
      <w:r w:rsidRPr="002D6E2C">
        <w:rPr>
          <w:rFonts w:ascii="Calibri" w:hAnsi="Calibri" w:cs="Arial"/>
          <w:sz w:val="22"/>
          <w:szCs w:val="22"/>
          <w:lang w:val="en-ZA"/>
        </w:rPr>
        <w:t>Only one transaction response is required per debit request</w:t>
      </w:r>
      <w:r w:rsidR="005C29CF">
        <w:rPr>
          <w:rFonts w:ascii="Calibri" w:hAnsi="Calibri" w:cs="Arial"/>
          <w:sz w:val="22"/>
          <w:szCs w:val="22"/>
          <w:lang w:val="en-ZA"/>
        </w:rPr>
        <w:t xml:space="preserve"> (excluding any tracking final fate)</w:t>
      </w:r>
      <w:r w:rsidRPr="002D6E2C">
        <w:rPr>
          <w:rFonts w:ascii="Calibri" w:hAnsi="Calibri" w:cs="Arial"/>
          <w:sz w:val="22"/>
          <w:szCs w:val="22"/>
          <w:lang w:val="en-ZA"/>
        </w:rPr>
        <w:t>. Only positive responses will result in settlement.</w:t>
      </w:r>
    </w:p>
    <w:p w:rsidR="001601AD" w:rsidP="00E92BA0" w:rsidRDefault="001601AD" w14:paraId="3BD67DD9" w14:textId="2AD20BA5">
      <w:pPr>
        <w:pStyle w:val="Body2"/>
        <w:ind w:left="0"/>
        <w:rPr>
          <w:rFonts w:ascii="Calibri" w:hAnsi="Calibri" w:cs="Arial"/>
          <w:sz w:val="22"/>
          <w:szCs w:val="22"/>
          <w:lang w:val="en-ZA"/>
        </w:rPr>
      </w:pPr>
    </w:p>
    <w:p w:rsidRPr="003741BA" w:rsidR="000445F5" w:rsidP="00E92BA0" w:rsidRDefault="000445F5" w14:paraId="2EA6B6D0" w14:textId="571587C4">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0445F5" w:rsidP="00E92BA0" w:rsidRDefault="000445F5" w14:paraId="4CC02041" w14:textId="70064756">
      <w:pPr>
        <w:pStyle w:val="Body2"/>
        <w:ind w:left="0"/>
        <w:rPr>
          <w:rFonts w:ascii="Calibri" w:hAnsi="Calibri" w:cs="Arial"/>
          <w:sz w:val="22"/>
          <w:szCs w:val="22"/>
          <w:lang w:val="en-ZA"/>
        </w:rPr>
      </w:pPr>
      <w:r>
        <w:rPr>
          <w:rFonts w:ascii="Calibri" w:hAnsi="Calibri" w:cs="Arial"/>
          <w:sz w:val="22"/>
          <w:szCs w:val="22"/>
          <w:lang w:val="en-ZA"/>
        </w:rPr>
        <w:t>This Status Report is used for the service codes of:</w:t>
      </w:r>
    </w:p>
    <w:p w:rsidR="000445F5" w:rsidP="002C2973" w:rsidRDefault="000445F5" w14:paraId="01A23D87" w14:textId="3BEBA5FA">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DRINP</w:t>
      </w:r>
    </w:p>
    <w:p w:rsidRPr="003741BA" w:rsidR="000445F5" w:rsidP="002C2973" w:rsidRDefault="000445F5" w14:paraId="481F0456" w14:textId="15A9B07B">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DROUT</w:t>
      </w:r>
    </w:p>
    <w:p w:rsidRPr="002D6E2C" w:rsidR="000445F5" w:rsidP="00E92BA0" w:rsidRDefault="000445F5" w14:paraId="68F63C18" w14:textId="29E420B2">
      <w:pPr>
        <w:pStyle w:val="Body2"/>
        <w:ind w:left="0"/>
        <w:rPr>
          <w:rFonts w:ascii="Calibri" w:hAnsi="Calibri" w:cs="Arial"/>
          <w:sz w:val="22"/>
          <w:szCs w:val="22"/>
          <w:lang w:val="en-ZA"/>
        </w:rPr>
      </w:pPr>
    </w:p>
    <w:p w:rsidRPr="002D6E2C" w:rsidR="001601AD" w:rsidP="002C2973" w:rsidRDefault="001601AD" w14:paraId="58026F8E" w14:textId="06240849">
      <w:pPr>
        <w:pStyle w:val="Heading2"/>
        <w:numPr>
          <w:ilvl w:val="1"/>
          <w:numId w:val="53"/>
        </w:numPr>
        <w:spacing w:before="0" w:after="0" w:line="240" w:lineRule="auto"/>
        <w:ind w:left="0" w:firstLine="0"/>
        <w:outlineLvl w:val="1"/>
        <w:rPr>
          <w:rFonts w:ascii="Calibri" w:hAnsi="Calibri"/>
          <w:color w:val="4F81BD"/>
          <w:sz w:val="22"/>
          <w:szCs w:val="22"/>
          <w:lang w:val="en-ZA"/>
        </w:rPr>
      </w:pPr>
      <w:bookmarkStart w:name="_Toc455165715" w:id="4319"/>
      <w:bookmarkStart w:name="_Toc455169562" w:id="4320"/>
      <w:bookmarkStart w:name="_Toc455173420" w:id="4321"/>
      <w:bookmarkStart w:name="_Toc455177282" w:id="4322"/>
      <w:bookmarkStart w:name="_Toc455181160" w:id="4323"/>
      <w:bookmarkStart w:name="_Toc455185034" w:id="4324"/>
      <w:bookmarkStart w:name="_Toc455188908" w:id="4325"/>
      <w:bookmarkStart w:name="_Toc455192782" w:id="4326"/>
      <w:bookmarkStart w:name="_Toc455196660" w:id="4327"/>
      <w:bookmarkStart w:name="_Toc455200541" w:id="4328"/>
      <w:bookmarkStart w:name="_Toc455204416" w:id="4329"/>
      <w:bookmarkStart w:name="_Toc455311951" w:id="4330"/>
      <w:bookmarkStart w:name="_Toc455315816" w:id="4331"/>
      <w:bookmarkStart w:name="_Toc455319717" w:id="4332"/>
      <w:bookmarkStart w:name="_Toc455323585" w:id="4333"/>
      <w:bookmarkStart w:name="_Toc455327449" w:id="4334"/>
      <w:bookmarkStart w:name="_Toc455464652" w:id="4335"/>
      <w:bookmarkStart w:name="_Toc455468545" w:id="4336"/>
      <w:bookmarkStart w:name="_Toc455500263" w:id="4337"/>
      <w:bookmarkStart w:name="_Toc455551880" w:id="4338"/>
      <w:bookmarkStart w:name="_Toc455555776" w:id="4339"/>
      <w:bookmarkStart w:name="_Toc455559670" w:id="4340"/>
      <w:bookmarkStart w:name="_Toc455563564" w:id="4341"/>
      <w:bookmarkStart w:name="_Toc455567459" w:id="4342"/>
      <w:bookmarkStart w:name="_Toc455571354" w:id="4343"/>
      <w:bookmarkStart w:name="_Toc455165716" w:id="4344"/>
      <w:bookmarkStart w:name="_Toc455169563" w:id="4345"/>
      <w:bookmarkStart w:name="_Toc455173421" w:id="4346"/>
      <w:bookmarkStart w:name="_Toc455177283" w:id="4347"/>
      <w:bookmarkStart w:name="_Toc455181161" w:id="4348"/>
      <w:bookmarkStart w:name="_Toc455185035" w:id="4349"/>
      <w:bookmarkStart w:name="_Toc455188909" w:id="4350"/>
      <w:bookmarkStart w:name="_Toc455192783" w:id="4351"/>
      <w:bookmarkStart w:name="_Toc455196661" w:id="4352"/>
      <w:bookmarkStart w:name="_Toc455200542" w:id="4353"/>
      <w:bookmarkStart w:name="_Toc455204417" w:id="4354"/>
      <w:bookmarkStart w:name="_Toc455311952" w:id="4355"/>
      <w:bookmarkStart w:name="_Toc455315817" w:id="4356"/>
      <w:bookmarkStart w:name="_Toc455319718" w:id="4357"/>
      <w:bookmarkStart w:name="_Toc455323586" w:id="4358"/>
      <w:bookmarkStart w:name="_Toc455327450" w:id="4359"/>
      <w:bookmarkStart w:name="_Toc455464653" w:id="4360"/>
      <w:bookmarkStart w:name="_Toc455468546" w:id="4361"/>
      <w:bookmarkStart w:name="_Toc455500264" w:id="4362"/>
      <w:bookmarkStart w:name="_Toc455551881" w:id="4363"/>
      <w:bookmarkStart w:name="_Toc455555777" w:id="4364"/>
      <w:bookmarkStart w:name="_Toc455559671" w:id="4365"/>
      <w:bookmarkStart w:name="_Toc455563565" w:id="4366"/>
      <w:bookmarkStart w:name="_Toc455567460" w:id="4367"/>
      <w:bookmarkStart w:name="_Toc455571355" w:id="4368"/>
      <w:bookmarkStart w:name="_Toc485298876" w:id="4369"/>
      <w:bookmarkStart w:name="_Toc492376836" w:id="4370"/>
      <w:bookmarkStart w:name="_Toc485298880" w:id="4371"/>
      <w:bookmarkStart w:name="_Toc492376840" w:id="4372"/>
      <w:bookmarkStart w:name="_Toc485298884" w:id="4373"/>
      <w:bookmarkStart w:name="_Toc492376844" w:id="4374"/>
      <w:bookmarkStart w:name="_Toc485298885" w:id="4375"/>
      <w:bookmarkStart w:name="_Toc492376845" w:id="4376"/>
      <w:bookmarkStart w:name="_Toc485298886" w:id="4377"/>
      <w:bookmarkStart w:name="_Toc492376846" w:id="4378"/>
      <w:bookmarkStart w:name="_Toc485298887" w:id="4379"/>
      <w:bookmarkStart w:name="_Toc492376847" w:id="4380"/>
      <w:bookmarkStart w:name="_Toc485298891" w:id="4381"/>
      <w:bookmarkStart w:name="_Toc492376851" w:id="4382"/>
      <w:bookmarkStart w:name="_Toc485298985" w:id="4383"/>
      <w:bookmarkStart w:name="_Toc492376945" w:id="4384"/>
      <w:bookmarkStart w:name="_Toc485299014" w:id="4385"/>
      <w:bookmarkStart w:name="_Toc492376974" w:id="4386"/>
      <w:bookmarkStart w:name="_Toc485299095" w:id="4387"/>
      <w:bookmarkStart w:name="_Toc492377055" w:id="4388"/>
      <w:bookmarkStart w:name="_Toc485299185" w:id="4389"/>
      <w:bookmarkStart w:name="_Toc492377145" w:id="4390"/>
      <w:bookmarkStart w:name="_Toc485299221" w:id="4391"/>
      <w:bookmarkStart w:name="_Toc492377181" w:id="4392"/>
      <w:bookmarkStart w:name="_Toc485299248" w:id="4393"/>
      <w:bookmarkStart w:name="_Toc492377208" w:id="4394"/>
      <w:bookmarkStart w:name="_Toc485299275" w:id="4395"/>
      <w:bookmarkStart w:name="_Toc492377235" w:id="4396"/>
      <w:bookmarkStart w:name="_Toc485299348" w:id="4397"/>
      <w:bookmarkStart w:name="_Toc492377308" w:id="4398"/>
      <w:bookmarkStart w:name="_Toc485299384" w:id="4399"/>
      <w:bookmarkStart w:name="_Toc492377344" w:id="4400"/>
      <w:bookmarkStart w:name="_Toc485299411" w:id="4401"/>
      <w:bookmarkStart w:name="_Toc492377371" w:id="4402"/>
      <w:bookmarkStart w:name="_Toc485299474" w:id="4403"/>
      <w:bookmarkStart w:name="_Toc492377434" w:id="4404"/>
      <w:bookmarkStart w:name="_Toc485299572" w:id="4405"/>
      <w:bookmarkStart w:name="_Toc492377532" w:id="4406"/>
      <w:bookmarkStart w:name="_Toc453574865" w:id="4407"/>
      <w:bookmarkStart w:name="_Toc453578670" w:id="4408"/>
      <w:bookmarkStart w:name="_Toc453582478" w:id="4409"/>
      <w:bookmarkStart w:name="_Toc453586262" w:id="4410"/>
      <w:bookmarkStart w:name="_Toc453590045" w:id="4411"/>
      <w:bookmarkStart w:name="_Toc453595140" w:id="4412"/>
      <w:bookmarkStart w:name="_Toc453598925" w:id="4413"/>
      <w:bookmarkStart w:name="_Toc454803836" w:id="4414"/>
      <w:bookmarkStart w:name="_Toc454806895" w:id="4415"/>
      <w:bookmarkStart w:name="_Toc455166511" w:id="4416"/>
      <w:bookmarkStart w:name="_Toc455170358" w:id="4417"/>
      <w:bookmarkStart w:name="_Toc455174216" w:id="4418"/>
      <w:bookmarkStart w:name="_Toc455178078" w:id="4419"/>
      <w:bookmarkStart w:name="_Toc455181956" w:id="4420"/>
      <w:bookmarkStart w:name="_Toc455185830" w:id="4421"/>
      <w:bookmarkStart w:name="_Toc455189704" w:id="4422"/>
      <w:bookmarkStart w:name="_Toc455193578" w:id="4423"/>
      <w:bookmarkStart w:name="_Toc455197456" w:id="4424"/>
      <w:bookmarkStart w:name="_Toc455201337" w:id="4425"/>
      <w:bookmarkStart w:name="_Toc455205212" w:id="4426"/>
      <w:bookmarkStart w:name="_Toc455312747" w:id="4427"/>
      <w:bookmarkStart w:name="_Toc455316612" w:id="4428"/>
      <w:bookmarkStart w:name="_Toc455320513" w:id="4429"/>
      <w:bookmarkStart w:name="_Toc455324381" w:id="4430"/>
      <w:bookmarkStart w:name="_Toc455328245" w:id="4431"/>
      <w:bookmarkStart w:name="_Toc455465448" w:id="4432"/>
      <w:bookmarkStart w:name="_Toc455469341" w:id="4433"/>
      <w:bookmarkStart w:name="_Toc455501059" w:id="4434"/>
      <w:bookmarkStart w:name="_Toc455552676" w:id="4435"/>
      <w:bookmarkStart w:name="_Toc455556572" w:id="4436"/>
      <w:bookmarkStart w:name="_Toc455560466" w:id="4437"/>
      <w:bookmarkStart w:name="_Toc455564360" w:id="4438"/>
      <w:bookmarkStart w:name="_Toc455568255" w:id="4439"/>
      <w:bookmarkStart w:name="_Toc455572150" w:id="4440"/>
      <w:bookmarkStart w:name="_Toc453574866" w:id="4441"/>
      <w:bookmarkStart w:name="_Toc453578671" w:id="4442"/>
      <w:bookmarkStart w:name="_Toc453582479" w:id="4443"/>
      <w:bookmarkStart w:name="_Toc453586263" w:id="4444"/>
      <w:bookmarkStart w:name="_Toc453590046" w:id="4445"/>
      <w:bookmarkStart w:name="_Toc453595141" w:id="4446"/>
      <w:bookmarkStart w:name="_Toc453598926" w:id="4447"/>
      <w:bookmarkStart w:name="_Toc454803837" w:id="4448"/>
      <w:bookmarkStart w:name="_Toc454806896" w:id="4449"/>
      <w:bookmarkStart w:name="_Toc455166512" w:id="4450"/>
      <w:bookmarkStart w:name="_Toc455170359" w:id="4451"/>
      <w:bookmarkStart w:name="_Toc455174217" w:id="4452"/>
      <w:bookmarkStart w:name="_Toc455178079" w:id="4453"/>
      <w:bookmarkStart w:name="_Toc455181957" w:id="4454"/>
      <w:bookmarkStart w:name="_Toc455185831" w:id="4455"/>
      <w:bookmarkStart w:name="_Toc455189705" w:id="4456"/>
      <w:bookmarkStart w:name="_Toc455193579" w:id="4457"/>
      <w:bookmarkStart w:name="_Toc455197457" w:id="4458"/>
      <w:bookmarkStart w:name="_Toc455201338" w:id="4459"/>
      <w:bookmarkStart w:name="_Toc455205213" w:id="4460"/>
      <w:bookmarkStart w:name="_Toc455312748" w:id="4461"/>
      <w:bookmarkStart w:name="_Toc455316613" w:id="4462"/>
      <w:bookmarkStart w:name="_Toc455320514" w:id="4463"/>
      <w:bookmarkStart w:name="_Toc455324382" w:id="4464"/>
      <w:bookmarkStart w:name="_Toc455328246" w:id="4465"/>
      <w:bookmarkStart w:name="_Toc455465449" w:id="4466"/>
      <w:bookmarkStart w:name="_Toc455469342" w:id="4467"/>
      <w:bookmarkStart w:name="_Toc455501060" w:id="4468"/>
      <w:bookmarkStart w:name="_Toc455552677" w:id="4469"/>
      <w:bookmarkStart w:name="_Toc455556573" w:id="4470"/>
      <w:bookmarkStart w:name="_Toc455560467" w:id="4471"/>
      <w:bookmarkStart w:name="_Toc455564361" w:id="4472"/>
      <w:bookmarkStart w:name="_Toc455568256" w:id="4473"/>
      <w:bookmarkStart w:name="_Toc455572151" w:id="4474"/>
      <w:bookmarkStart w:name="_Toc453574868" w:id="4475"/>
      <w:bookmarkStart w:name="_Toc453578673" w:id="4476"/>
      <w:bookmarkStart w:name="_Toc453582481" w:id="4477"/>
      <w:bookmarkStart w:name="_Toc453586265" w:id="4478"/>
      <w:bookmarkStart w:name="_Toc453590048" w:id="4479"/>
      <w:bookmarkStart w:name="_Toc453595143" w:id="4480"/>
      <w:bookmarkStart w:name="_Toc453598928" w:id="4481"/>
      <w:bookmarkStart w:name="_Toc454803839" w:id="4482"/>
      <w:bookmarkStart w:name="_Toc454806898" w:id="4483"/>
      <w:bookmarkStart w:name="_Toc455166514" w:id="4484"/>
      <w:bookmarkStart w:name="_Toc455170361" w:id="4485"/>
      <w:bookmarkStart w:name="_Toc455174219" w:id="4486"/>
      <w:bookmarkStart w:name="_Toc455178081" w:id="4487"/>
      <w:bookmarkStart w:name="_Toc455181959" w:id="4488"/>
      <w:bookmarkStart w:name="_Toc455185833" w:id="4489"/>
      <w:bookmarkStart w:name="_Toc455189707" w:id="4490"/>
      <w:bookmarkStart w:name="_Toc455193581" w:id="4491"/>
      <w:bookmarkStart w:name="_Toc455197459" w:id="4492"/>
      <w:bookmarkStart w:name="_Toc455201340" w:id="4493"/>
      <w:bookmarkStart w:name="_Toc455205215" w:id="4494"/>
      <w:bookmarkStart w:name="_Toc455312750" w:id="4495"/>
      <w:bookmarkStart w:name="_Toc455316615" w:id="4496"/>
      <w:bookmarkStart w:name="_Toc455320516" w:id="4497"/>
      <w:bookmarkStart w:name="_Toc455324384" w:id="4498"/>
      <w:bookmarkStart w:name="_Toc455328248" w:id="4499"/>
      <w:bookmarkStart w:name="_Toc455465451" w:id="4500"/>
      <w:bookmarkStart w:name="_Toc455469344" w:id="4501"/>
      <w:bookmarkStart w:name="_Toc455501062" w:id="4502"/>
      <w:bookmarkStart w:name="_Toc455552679" w:id="4503"/>
      <w:bookmarkStart w:name="_Toc455556575" w:id="4504"/>
      <w:bookmarkStart w:name="_Toc455560469" w:id="4505"/>
      <w:bookmarkStart w:name="_Toc455564363" w:id="4506"/>
      <w:bookmarkStart w:name="_Toc455568258" w:id="4507"/>
      <w:bookmarkStart w:name="_Toc455572153" w:id="4508"/>
      <w:bookmarkStart w:name="_Toc453574869" w:id="4509"/>
      <w:bookmarkStart w:name="_Toc453578674" w:id="4510"/>
      <w:bookmarkStart w:name="_Toc453582482" w:id="4511"/>
      <w:bookmarkStart w:name="_Toc453586266" w:id="4512"/>
      <w:bookmarkStart w:name="_Toc453590049" w:id="4513"/>
      <w:bookmarkStart w:name="_Toc453595144" w:id="4514"/>
      <w:bookmarkStart w:name="_Toc453598929" w:id="4515"/>
      <w:bookmarkStart w:name="_Toc454803840" w:id="4516"/>
      <w:bookmarkStart w:name="_Toc454806899" w:id="4517"/>
      <w:bookmarkStart w:name="_Toc455166515" w:id="4518"/>
      <w:bookmarkStart w:name="_Toc455170362" w:id="4519"/>
      <w:bookmarkStart w:name="_Toc455174220" w:id="4520"/>
      <w:bookmarkStart w:name="_Toc455178082" w:id="4521"/>
      <w:bookmarkStart w:name="_Toc455181960" w:id="4522"/>
      <w:bookmarkStart w:name="_Toc455185834" w:id="4523"/>
      <w:bookmarkStart w:name="_Toc455189708" w:id="4524"/>
      <w:bookmarkStart w:name="_Toc455193582" w:id="4525"/>
      <w:bookmarkStart w:name="_Toc455197460" w:id="4526"/>
      <w:bookmarkStart w:name="_Toc455201341" w:id="4527"/>
      <w:bookmarkStart w:name="_Toc455205216" w:id="4528"/>
      <w:bookmarkStart w:name="_Toc455312751" w:id="4529"/>
      <w:bookmarkStart w:name="_Toc455316616" w:id="4530"/>
      <w:bookmarkStart w:name="_Toc455320517" w:id="4531"/>
      <w:bookmarkStart w:name="_Toc455324385" w:id="4532"/>
      <w:bookmarkStart w:name="_Toc455328249" w:id="4533"/>
      <w:bookmarkStart w:name="_Toc455465452" w:id="4534"/>
      <w:bookmarkStart w:name="_Toc455469345" w:id="4535"/>
      <w:bookmarkStart w:name="_Toc455501063" w:id="4536"/>
      <w:bookmarkStart w:name="_Toc455552680" w:id="4537"/>
      <w:bookmarkStart w:name="_Toc455556576" w:id="4538"/>
      <w:bookmarkStart w:name="_Toc455560470" w:id="4539"/>
      <w:bookmarkStart w:name="_Toc455564364" w:id="4540"/>
      <w:bookmarkStart w:name="_Toc455568259" w:id="4541"/>
      <w:bookmarkStart w:name="_Toc455572154" w:id="4542"/>
      <w:bookmarkStart w:name="_Toc453574870" w:id="4543"/>
      <w:bookmarkStart w:name="_Toc453578675" w:id="4544"/>
      <w:bookmarkStart w:name="_Toc453582483" w:id="4545"/>
      <w:bookmarkStart w:name="_Toc453586267" w:id="4546"/>
      <w:bookmarkStart w:name="_Toc453590050" w:id="4547"/>
      <w:bookmarkStart w:name="_Toc453595145" w:id="4548"/>
      <w:bookmarkStart w:name="_Toc453598930" w:id="4549"/>
      <w:bookmarkStart w:name="_Toc454803841" w:id="4550"/>
      <w:bookmarkStart w:name="_Toc454806900" w:id="4551"/>
      <w:bookmarkStart w:name="_Toc455166516" w:id="4552"/>
      <w:bookmarkStart w:name="_Toc455170363" w:id="4553"/>
      <w:bookmarkStart w:name="_Toc455174221" w:id="4554"/>
      <w:bookmarkStart w:name="_Toc455178083" w:id="4555"/>
      <w:bookmarkStart w:name="_Toc455181961" w:id="4556"/>
      <w:bookmarkStart w:name="_Toc455185835" w:id="4557"/>
      <w:bookmarkStart w:name="_Toc455189709" w:id="4558"/>
      <w:bookmarkStart w:name="_Toc455193583" w:id="4559"/>
      <w:bookmarkStart w:name="_Toc455197461" w:id="4560"/>
      <w:bookmarkStart w:name="_Toc455201342" w:id="4561"/>
      <w:bookmarkStart w:name="_Toc455205217" w:id="4562"/>
      <w:bookmarkStart w:name="_Toc455312752" w:id="4563"/>
      <w:bookmarkStart w:name="_Toc455316617" w:id="4564"/>
      <w:bookmarkStart w:name="_Toc455320518" w:id="4565"/>
      <w:bookmarkStart w:name="_Toc455324386" w:id="4566"/>
      <w:bookmarkStart w:name="_Toc455328250" w:id="4567"/>
      <w:bookmarkStart w:name="_Toc455465453" w:id="4568"/>
      <w:bookmarkStart w:name="_Toc455469346" w:id="4569"/>
      <w:bookmarkStart w:name="_Toc455501064" w:id="4570"/>
      <w:bookmarkStart w:name="_Toc455552681" w:id="4571"/>
      <w:bookmarkStart w:name="_Toc455556577" w:id="4572"/>
      <w:bookmarkStart w:name="_Toc455560471" w:id="4573"/>
      <w:bookmarkStart w:name="_Toc455564365" w:id="4574"/>
      <w:bookmarkStart w:name="_Toc455568260" w:id="4575"/>
      <w:bookmarkStart w:name="_Toc455572155" w:id="4576"/>
      <w:bookmarkStart w:name="_Toc453574874" w:id="4577"/>
      <w:bookmarkStart w:name="_Toc453578679" w:id="4578"/>
      <w:bookmarkStart w:name="_Toc453582487" w:id="4579"/>
      <w:bookmarkStart w:name="_Toc453586271" w:id="4580"/>
      <w:bookmarkStart w:name="_Toc453590054" w:id="4581"/>
      <w:bookmarkStart w:name="_Toc453595149" w:id="4582"/>
      <w:bookmarkStart w:name="_Toc453598934" w:id="4583"/>
      <w:bookmarkStart w:name="_Toc454803845" w:id="4584"/>
      <w:bookmarkStart w:name="_Toc454806904" w:id="4585"/>
      <w:bookmarkStart w:name="_Toc455166520" w:id="4586"/>
      <w:bookmarkStart w:name="_Toc455170367" w:id="4587"/>
      <w:bookmarkStart w:name="_Toc455174225" w:id="4588"/>
      <w:bookmarkStart w:name="_Toc455178087" w:id="4589"/>
      <w:bookmarkStart w:name="_Toc455181965" w:id="4590"/>
      <w:bookmarkStart w:name="_Toc455185839" w:id="4591"/>
      <w:bookmarkStart w:name="_Toc455189713" w:id="4592"/>
      <w:bookmarkStart w:name="_Toc455193587" w:id="4593"/>
      <w:bookmarkStart w:name="_Toc455197465" w:id="4594"/>
      <w:bookmarkStart w:name="_Toc455201346" w:id="4595"/>
      <w:bookmarkStart w:name="_Toc455205221" w:id="4596"/>
      <w:bookmarkStart w:name="_Toc455312756" w:id="4597"/>
      <w:bookmarkStart w:name="_Toc455316621" w:id="4598"/>
      <w:bookmarkStart w:name="_Toc455320522" w:id="4599"/>
      <w:bookmarkStart w:name="_Toc455324390" w:id="4600"/>
      <w:bookmarkStart w:name="_Toc455328254" w:id="4601"/>
      <w:bookmarkStart w:name="_Toc455465457" w:id="4602"/>
      <w:bookmarkStart w:name="_Toc455469350" w:id="4603"/>
      <w:bookmarkStart w:name="_Toc455501068" w:id="4604"/>
      <w:bookmarkStart w:name="_Toc455552685" w:id="4605"/>
      <w:bookmarkStart w:name="_Toc455556581" w:id="4606"/>
      <w:bookmarkStart w:name="_Toc455560475" w:id="4607"/>
      <w:bookmarkStart w:name="_Toc455564369" w:id="4608"/>
      <w:bookmarkStart w:name="_Toc455568264" w:id="4609"/>
      <w:bookmarkStart w:name="_Toc455572159" w:id="4610"/>
      <w:bookmarkStart w:name="_Toc453574994" w:id="4611"/>
      <w:bookmarkStart w:name="_Toc453578799" w:id="4612"/>
      <w:bookmarkStart w:name="_Toc453582607" w:id="4613"/>
      <w:bookmarkStart w:name="_Toc453586391" w:id="4614"/>
      <w:bookmarkStart w:name="_Toc453590174" w:id="4615"/>
      <w:bookmarkStart w:name="_Toc453595269" w:id="4616"/>
      <w:bookmarkStart w:name="_Toc453599054" w:id="4617"/>
      <w:bookmarkStart w:name="_Toc454803965" w:id="4618"/>
      <w:bookmarkStart w:name="_Toc454807024" w:id="4619"/>
      <w:bookmarkStart w:name="_Toc455166640" w:id="4620"/>
      <w:bookmarkStart w:name="_Toc455170487" w:id="4621"/>
      <w:bookmarkStart w:name="_Toc455174345" w:id="4622"/>
      <w:bookmarkStart w:name="_Toc455178207" w:id="4623"/>
      <w:bookmarkStart w:name="_Toc455182085" w:id="4624"/>
      <w:bookmarkStart w:name="_Toc455185959" w:id="4625"/>
      <w:bookmarkStart w:name="_Toc455189833" w:id="4626"/>
      <w:bookmarkStart w:name="_Toc455193707" w:id="4627"/>
      <w:bookmarkStart w:name="_Toc455197585" w:id="4628"/>
      <w:bookmarkStart w:name="_Toc455201466" w:id="4629"/>
      <w:bookmarkStart w:name="_Toc455205341" w:id="4630"/>
      <w:bookmarkStart w:name="_Toc455312876" w:id="4631"/>
      <w:bookmarkStart w:name="_Toc455316741" w:id="4632"/>
      <w:bookmarkStart w:name="_Toc455320642" w:id="4633"/>
      <w:bookmarkStart w:name="_Toc455324510" w:id="4634"/>
      <w:bookmarkStart w:name="_Toc455328374" w:id="4635"/>
      <w:bookmarkStart w:name="_Toc455465577" w:id="4636"/>
      <w:bookmarkStart w:name="_Toc455469470" w:id="4637"/>
      <w:bookmarkStart w:name="_Toc455501188" w:id="4638"/>
      <w:bookmarkStart w:name="_Toc455552805" w:id="4639"/>
      <w:bookmarkStart w:name="_Toc455556701" w:id="4640"/>
      <w:bookmarkStart w:name="_Toc455560595" w:id="4641"/>
      <w:bookmarkStart w:name="_Toc455564489" w:id="4642"/>
      <w:bookmarkStart w:name="_Toc455568384" w:id="4643"/>
      <w:bookmarkStart w:name="_Toc455572279" w:id="4644"/>
      <w:bookmarkStart w:name="_Toc453575030" w:id="4645"/>
      <w:bookmarkStart w:name="_Toc453578835" w:id="4646"/>
      <w:bookmarkStart w:name="_Toc453582643" w:id="4647"/>
      <w:bookmarkStart w:name="_Toc453586427" w:id="4648"/>
      <w:bookmarkStart w:name="_Toc453590210" w:id="4649"/>
      <w:bookmarkStart w:name="_Toc453595305" w:id="4650"/>
      <w:bookmarkStart w:name="_Toc453599090" w:id="4651"/>
      <w:bookmarkStart w:name="_Toc454804001" w:id="4652"/>
      <w:bookmarkStart w:name="_Toc454807060" w:id="4653"/>
      <w:bookmarkStart w:name="_Toc455166676" w:id="4654"/>
      <w:bookmarkStart w:name="_Toc455170523" w:id="4655"/>
      <w:bookmarkStart w:name="_Toc455174381" w:id="4656"/>
      <w:bookmarkStart w:name="_Toc455178243" w:id="4657"/>
      <w:bookmarkStart w:name="_Toc455182121" w:id="4658"/>
      <w:bookmarkStart w:name="_Toc455185995" w:id="4659"/>
      <w:bookmarkStart w:name="_Toc455189869" w:id="4660"/>
      <w:bookmarkStart w:name="_Toc455193743" w:id="4661"/>
      <w:bookmarkStart w:name="_Toc455197621" w:id="4662"/>
      <w:bookmarkStart w:name="_Toc455201502" w:id="4663"/>
      <w:bookmarkStart w:name="_Toc455205377" w:id="4664"/>
      <w:bookmarkStart w:name="_Toc455312912" w:id="4665"/>
      <w:bookmarkStart w:name="_Toc455316777" w:id="4666"/>
      <w:bookmarkStart w:name="_Toc455320678" w:id="4667"/>
      <w:bookmarkStart w:name="_Toc455324546" w:id="4668"/>
      <w:bookmarkStart w:name="_Toc455328410" w:id="4669"/>
      <w:bookmarkStart w:name="_Toc455465613" w:id="4670"/>
      <w:bookmarkStart w:name="_Toc455469506" w:id="4671"/>
      <w:bookmarkStart w:name="_Toc455501224" w:id="4672"/>
      <w:bookmarkStart w:name="_Toc455552841" w:id="4673"/>
      <w:bookmarkStart w:name="_Toc455556737" w:id="4674"/>
      <w:bookmarkStart w:name="_Toc455560631" w:id="4675"/>
      <w:bookmarkStart w:name="_Toc455564525" w:id="4676"/>
      <w:bookmarkStart w:name="_Toc455568420" w:id="4677"/>
      <w:bookmarkStart w:name="_Toc455572315" w:id="4678"/>
      <w:bookmarkStart w:name="_Toc453575111" w:id="4679"/>
      <w:bookmarkStart w:name="_Toc453578916" w:id="4680"/>
      <w:bookmarkStart w:name="_Toc453582724" w:id="4681"/>
      <w:bookmarkStart w:name="_Toc453586508" w:id="4682"/>
      <w:bookmarkStart w:name="_Toc453590291" w:id="4683"/>
      <w:bookmarkStart w:name="_Toc453595386" w:id="4684"/>
      <w:bookmarkStart w:name="_Toc453599171" w:id="4685"/>
      <w:bookmarkStart w:name="_Toc454804082" w:id="4686"/>
      <w:bookmarkStart w:name="_Toc454807141" w:id="4687"/>
      <w:bookmarkStart w:name="_Toc455166757" w:id="4688"/>
      <w:bookmarkStart w:name="_Toc455170604" w:id="4689"/>
      <w:bookmarkStart w:name="_Toc455174462" w:id="4690"/>
      <w:bookmarkStart w:name="_Toc455178324" w:id="4691"/>
      <w:bookmarkStart w:name="_Toc455182202" w:id="4692"/>
      <w:bookmarkStart w:name="_Toc455186076" w:id="4693"/>
      <w:bookmarkStart w:name="_Toc455189950" w:id="4694"/>
      <w:bookmarkStart w:name="_Toc455193824" w:id="4695"/>
      <w:bookmarkStart w:name="_Toc455197702" w:id="4696"/>
      <w:bookmarkStart w:name="_Toc455201583" w:id="4697"/>
      <w:bookmarkStart w:name="_Toc455205458" w:id="4698"/>
      <w:bookmarkStart w:name="_Toc455312993" w:id="4699"/>
      <w:bookmarkStart w:name="_Toc455316858" w:id="4700"/>
      <w:bookmarkStart w:name="_Toc455320759" w:id="4701"/>
      <w:bookmarkStart w:name="_Toc455324627" w:id="4702"/>
      <w:bookmarkStart w:name="_Toc455328491" w:id="4703"/>
      <w:bookmarkStart w:name="_Toc455465694" w:id="4704"/>
      <w:bookmarkStart w:name="_Toc455469587" w:id="4705"/>
      <w:bookmarkStart w:name="_Toc455501305" w:id="4706"/>
      <w:bookmarkStart w:name="_Toc455552922" w:id="4707"/>
      <w:bookmarkStart w:name="_Toc455556818" w:id="4708"/>
      <w:bookmarkStart w:name="_Toc455560712" w:id="4709"/>
      <w:bookmarkStart w:name="_Toc455564606" w:id="4710"/>
      <w:bookmarkStart w:name="_Toc455568501" w:id="4711"/>
      <w:bookmarkStart w:name="_Toc455572396" w:id="4712"/>
      <w:bookmarkStart w:name="_Toc453575192" w:id="4713"/>
      <w:bookmarkStart w:name="_Toc453578997" w:id="4714"/>
      <w:bookmarkStart w:name="_Toc453582805" w:id="4715"/>
      <w:bookmarkStart w:name="_Toc453586589" w:id="4716"/>
      <w:bookmarkStart w:name="_Toc453590372" w:id="4717"/>
      <w:bookmarkStart w:name="_Toc453595467" w:id="4718"/>
      <w:bookmarkStart w:name="_Toc453599252" w:id="4719"/>
      <w:bookmarkStart w:name="_Toc454804163" w:id="4720"/>
      <w:bookmarkStart w:name="_Toc454807222" w:id="4721"/>
      <w:bookmarkStart w:name="_Toc455166838" w:id="4722"/>
      <w:bookmarkStart w:name="_Toc455170685" w:id="4723"/>
      <w:bookmarkStart w:name="_Toc455174543" w:id="4724"/>
      <w:bookmarkStart w:name="_Toc455178405" w:id="4725"/>
      <w:bookmarkStart w:name="_Toc455182283" w:id="4726"/>
      <w:bookmarkStart w:name="_Toc455186157" w:id="4727"/>
      <w:bookmarkStart w:name="_Toc455190031" w:id="4728"/>
      <w:bookmarkStart w:name="_Toc455193905" w:id="4729"/>
      <w:bookmarkStart w:name="_Toc455197783" w:id="4730"/>
      <w:bookmarkStart w:name="_Toc455201664" w:id="4731"/>
      <w:bookmarkStart w:name="_Toc455205539" w:id="4732"/>
      <w:bookmarkStart w:name="_Toc455313074" w:id="4733"/>
      <w:bookmarkStart w:name="_Toc455316939" w:id="4734"/>
      <w:bookmarkStart w:name="_Toc455320840" w:id="4735"/>
      <w:bookmarkStart w:name="_Toc455324708" w:id="4736"/>
      <w:bookmarkStart w:name="_Toc455328572" w:id="4737"/>
      <w:bookmarkStart w:name="_Toc455465775" w:id="4738"/>
      <w:bookmarkStart w:name="_Toc455469668" w:id="4739"/>
      <w:bookmarkStart w:name="_Toc455501386" w:id="4740"/>
      <w:bookmarkStart w:name="_Toc455553003" w:id="4741"/>
      <w:bookmarkStart w:name="_Toc455556899" w:id="4742"/>
      <w:bookmarkStart w:name="_Toc455560793" w:id="4743"/>
      <w:bookmarkStart w:name="_Toc455564687" w:id="4744"/>
      <w:bookmarkStart w:name="_Toc455568582" w:id="4745"/>
      <w:bookmarkStart w:name="_Toc455572477" w:id="4746"/>
      <w:bookmarkStart w:name="_Toc453575220" w:id="4747"/>
      <w:bookmarkStart w:name="_Toc453579025" w:id="4748"/>
      <w:bookmarkStart w:name="_Toc453582833" w:id="4749"/>
      <w:bookmarkStart w:name="_Toc453586617" w:id="4750"/>
      <w:bookmarkStart w:name="_Toc453590400" w:id="4751"/>
      <w:bookmarkStart w:name="_Toc453595495" w:id="4752"/>
      <w:bookmarkStart w:name="_Toc453599280" w:id="4753"/>
      <w:bookmarkStart w:name="_Toc454804191" w:id="4754"/>
      <w:bookmarkStart w:name="_Toc454807250" w:id="4755"/>
      <w:bookmarkStart w:name="_Toc455166866" w:id="4756"/>
      <w:bookmarkStart w:name="_Toc455170713" w:id="4757"/>
      <w:bookmarkStart w:name="_Toc455174571" w:id="4758"/>
      <w:bookmarkStart w:name="_Toc455178433" w:id="4759"/>
      <w:bookmarkStart w:name="_Toc455182311" w:id="4760"/>
      <w:bookmarkStart w:name="_Toc455186185" w:id="4761"/>
      <w:bookmarkStart w:name="_Toc455190059" w:id="4762"/>
      <w:bookmarkStart w:name="_Toc455193933" w:id="4763"/>
      <w:bookmarkStart w:name="_Toc455197811" w:id="4764"/>
      <w:bookmarkStart w:name="_Toc455201692" w:id="4765"/>
      <w:bookmarkStart w:name="_Toc455205567" w:id="4766"/>
      <w:bookmarkStart w:name="_Toc455313102" w:id="4767"/>
      <w:bookmarkStart w:name="_Toc455316967" w:id="4768"/>
      <w:bookmarkStart w:name="_Toc455320868" w:id="4769"/>
      <w:bookmarkStart w:name="_Toc455324736" w:id="4770"/>
      <w:bookmarkStart w:name="_Toc455328600" w:id="4771"/>
      <w:bookmarkStart w:name="_Toc455465803" w:id="4772"/>
      <w:bookmarkStart w:name="_Toc455469696" w:id="4773"/>
      <w:bookmarkStart w:name="_Toc455501414" w:id="4774"/>
      <w:bookmarkStart w:name="_Toc455553031" w:id="4775"/>
      <w:bookmarkStart w:name="_Toc455556927" w:id="4776"/>
      <w:bookmarkStart w:name="_Toc455560821" w:id="4777"/>
      <w:bookmarkStart w:name="_Toc455564715" w:id="4778"/>
      <w:bookmarkStart w:name="_Toc455568610" w:id="4779"/>
      <w:bookmarkStart w:name="_Toc455572505" w:id="4780"/>
      <w:bookmarkStart w:name="_Toc453575229" w:id="4781"/>
      <w:bookmarkStart w:name="_Toc453579034" w:id="4782"/>
      <w:bookmarkStart w:name="_Toc453582842" w:id="4783"/>
      <w:bookmarkStart w:name="_Toc453586626" w:id="4784"/>
      <w:bookmarkStart w:name="_Toc453590409" w:id="4785"/>
      <w:bookmarkStart w:name="_Toc453595504" w:id="4786"/>
      <w:bookmarkStart w:name="_Toc453599289" w:id="4787"/>
      <w:bookmarkStart w:name="_Toc454804200" w:id="4788"/>
      <w:bookmarkStart w:name="_Toc454807259" w:id="4789"/>
      <w:bookmarkStart w:name="_Toc455166875" w:id="4790"/>
      <w:bookmarkStart w:name="_Toc455170722" w:id="4791"/>
      <w:bookmarkStart w:name="_Toc455174580" w:id="4792"/>
      <w:bookmarkStart w:name="_Toc455178442" w:id="4793"/>
      <w:bookmarkStart w:name="_Toc455182320" w:id="4794"/>
      <w:bookmarkStart w:name="_Toc455186194" w:id="4795"/>
      <w:bookmarkStart w:name="_Toc455190068" w:id="4796"/>
      <w:bookmarkStart w:name="_Toc455193942" w:id="4797"/>
      <w:bookmarkStart w:name="_Toc455197820" w:id="4798"/>
      <w:bookmarkStart w:name="_Toc455201701" w:id="4799"/>
      <w:bookmarkStart w:name="_Toc455205576" w:id="4800"/>
      <w:bookmarkStart w:name="_Toc455313111" w:id="4801"/>
      <w:bookmarkStart w:name="_Toc455316976" w:id="4802"/>
      <w:bookmarkStart w:name="_Toc455320877" w:id="4803"/>
      <w:bookmarkStart w:name="_Toc455324745" w:id="4804"/>
      <w:bookmarkStart w:name="_Toc455328609" w:id="4805"/>
      <w:bookmarkStart w:name="_Toc455465812" w:id="4806"/>
      <w:bookmarkStart w:name="_Toc455469705" w:id="4807"/>
      <w:bookmarkStart w:name="_Toc455501423" w:id="4808"/>
      <w:bookmarkStart w:name="_Toc455553040" w:id="4809"/>
      <w:bookmarkStart w:name="_Toc455556936" w:id="4810"/>
      <w:bookmarkStart w:name="_Toc455560830" w:id="4811"/>
      <w:bookmarkStart w:name="_Toc455564724" w:id="4812"/>
      <w:bookmarkStart w:name="_Toc455568619" w:id="4813"/>
      <w:bookmarkStart w:name="_Toc455572514" w:id="4814"/>
      <w:bookmarkStart w:name="_Toc453575274" w:id="4815"/>
      <w:bookmarkStart w:name="_Toc453579079" w:id="4816"/>
      <w:bookmarkStart w:name="_Toc453582887" w:id="4817"/>
      <w:bookmarkStart w:name="_Toc453586671" w:id="4818"/>
      <w:bookmarkStart w:name="_Toc453590454" w:id="4819"/>
      <w:bookmarkStart w:name="_Toc453595549" w:id="4820"/>
      <w:bookmarkStart w:name="_Toc453599334" w:id="4821"/>
      <w:bookmarkStart w:name="_Toc454804245" w:id="4822"/>
      <w:bookmarkStart w:name="_Toc454807304" w:id="4823"/>
      <w:bookmarkStart w:name="_Toc455166920" w:id="4824"/>
      <w:bookmarkStart w:name="_Toc455170767" w:id="4825"/>
      <w:bookmarkStart w:name="_Toc455174625" w:id="4826"/>
      <w:bookmarkStart w:name="_Toc455178487" w:id="4827"/>
      <w:bookmarkStart w:name="_Toc455182365" w:id="4828"/>
      <w:bookmarkStart w:name="_Toc455186239" w:id="4829"/>
      <w:bookmarkStart w:name="_Toc455190113" w:id="4830"/>
      <w:bookmarkStart w:name="_Toc455193987" w:id="4831"/>
      <w:bookmarkStart w:name="_Toc455197865" w:id="4832"/>
      <w:bookmarkStart w:name="_Toc455201746" w:id="4833"/>
      <w:bookmarkStart w:name="_Toc455205621" w:id="4834"/>
      <w:bookmarkStart w:name="_Toc455313156" w:id="4835"/>
      <w:bookmarkStart w:name="_Toc455317021" w:id="4836"/>
      <w:bookmarkStart w:name="_Toc455320922" w:id="4837"/>
      <w:bookmarkStart w:name="_Toc455324790" w:id="4838"/>
      <w:bookmarkStart w:name="_Toc455328654" w:id="4839"/>
      <w:bookmarkStart w:name="_Toc455465857" w:id="4840"/>
      <w:bookmarkStart w:name="_Toc455469750" w:id="4841"/>
      <w:bookmarkStart w:name="_Toc455501468" w:id="4842"/>
      <w:bookmarkStart w:name="_Toc455553085" w:id="4843"/>
      <w:bookmarkStart w:name="_Toc455556981" w:id="4844"/>
      <w:bookmarkStart w:name="_Toc455560875" w:id="4845"/>
      <w:bookmarkStart w:name="_Toc455564769" w:id="4846"/>
      <w:bookmarkStart w:name="_Toc455568664" w:id="4847"/>
      <w:bookmarkStart w:name="_Toc455572559" w:id="4848"/>
      <w:bookmarkStart w:name="_Toc453575391" w:id="4849"/>
      <w:bookmarkStart w:name="_Toc453579196" w:id="4850"/>
      <w:bookmarkStart w:name="_Toc453583004" w:id="4851"/>
      <w:bookmarkStart w:name="_Toc453586788" w:id="4852"/>
      <w:bookmarkStart w:name="_Toc453590571" w:id="4853"/>
      <w:bookmarkStart w:name="_Toc453595666" w:id="4854"/>
      <w:bookmarkStart w:name="_Toc453599451" w:id="4855"/>
      <w:bookmarkStart w:name="_Toc454804362" w:id="4856"/>
      <w:bookmarkStart w:name="_Toc454807421" w:id="4857"/>
      <w:bookmarkStart w:name="_Toc455167037" w:id="4858"/>
      <w:bookmarkStart w:name="_Toc455170884" w:id="4859"/>
      <w:bookmarkStart w:name="_Toc455174742" w:id="4860"/>
      <w:bookmarkStart w:name="_Toc455178604" w:id="4861"/>
      <w:bookmarkStart w:name="_Toc455182482" w:id="4862"/>
      <w:bookmarkStart w:name="_Toc455186356" w:id="4863"/>
      <w:bookmarkStart w:name="_Toc455190230" w:id="4864"/>
      <w:bookmarkStart w:name="_Toc455194104" w:id="4865"/>
      <w:bookmarkStart w:name="_Toc455197982" w:id="4866"/>
      <w:bookmarkStart w:name="_Toc455201863" w:id="4867"/>
      <w:bookmarkStart w:name="_Toc455205738" w:id="4868"/>
      <w:bookmarkStart w:name="_Toc455313273" w:id="4869"/>
      <w:bookmarkStart w:name="_Toc455317138" w:id="4870"/>
      <w:bookmarkStart w:name="_Toc455321039" w:id="4871"/>
      <w:bookmarkStart w:name="_Toc455324907" w:id="4872"/>
      <w:bookmarkStart w:name="_Toc455328771" w:id="4873"/>
      <w:bookmarkStart w:name="_Toc455465974" w:id="4874"/>
      <w:bookmarkStart w:name="_Toc455469867" w:id="4875"/>
      <w:bookmarkStart w:name="_Toc455501585" w:id="4876"/>
      <w:bookmarkStart w:name="_Toc455553202" w:id="4877"/>
      <w:bookmarkStart w:name="_Toc455557098" w:id="4878"/>
      <w:bookmarkStart w:name="_Toc455560992" w:id="4879"/>
      <w:bookmarkStart w:name="_Toc455564886" w:id="4880"/>
      <w:bookmarkStart w:name="_Toc455568781" w:id="4881"/>
      <w:bookmarkStart w:name="_Toc455572676" w:id="4882"/>
      <w:bookmarkStart w:name="_Toc453575436" w:id="4883"/>
      <w:bookmarkStart w:name="_Toc453579241" w:id="4884"/>
      <w:bookmarkStart w:name="_Toc453583049" w:id="4885"/>
      <w:bookmarkStart w:name="_Toc453586833" w:id="4886"/>
      <w:bookmarkStart w:name="_Toc453590616" w:id="4887"/>
      <w:bookmarkStart w:name="_Toc453595711" w:id="4888"/>
      <w:bookmarkStart w:name="_Toc453599496" w:id="4889"/>
      <w:bookmarkStart w:name="_Toc454804407" w:id="4890"/>
      <w:bookmarkStart w:name="_Toc454807466" w:id="4891"/>
      <w:bookmarkStart w:name="_Toc455167082" w:id="4892"/>
      <w:bookmarkStart w:name="_Toc455170929" w:id="4893"/>
      <w:bookmarkStart w:name="_Toc455174787" w:id="4894"/>
      <w:bookmarkStart w:name="_Toc455178649" w:id="4895"/>
      <w:bookmarkStart w:name="_Toc455182527" w:id="4896"/>
      <w:bookmarkStart w:name="_Toc455186401" w:id="4897"/>
      <w:bookmarkStart w:name="_Toc455190275" w:id="4898"/>
      <w:bookmarkStart w:name="_Toc455194149" w:id="4899"/>
      <w:bookmarkStart w:name="_Toc455198027" w:id="4900"/>
      <w:bookmarkStart w:name="_Toc455201908" w:id="4901"/>
      <w:bookmarkStart w:name="_Toc455205783" w:id="4902"/>
      <w:bookmarkStart w:name="_Toc455313318" w:id="4903"/>
      <w:bookmarkStart w:name="_Toc455317183" w:id="4904"/>
      <w:bookmarkStart w:name="_Toc455321084" w:id="4905"/>
      <w:bookmarkStart w:name="_Toc455324952" w:id="4906"/>
      <w:bookmarkStart w:name="_Toc455328816" w:id="4907"/>
      <w:bookmarkStart w:name="_Toc455466019" w:id="4908"/>
      <w:bookmarkStart w:name="_Toc455469912" w:id="4909"/>
      <w:bookmarkStart w:name="_Toc455501630" w:id="4910"/>
      <w:bookmarkStart w:name="_Toc455553247" w:id="4911"/>
      <w:bookmarkStart w:name="_Toc455557143" w:id="4912"/>
      <w:bookmarkStart w:name="_Toc455561037" w:id="4913"/>
      <w:bookmarkStart w:name="_Toc455564931" w:id="4914"/>
      <w:bookmarkStart w:name="_Toc455568826" w:id="4915"/>
      <w:bookmarkStart w:name="_Toc455572721" w:id="4916"/>
      <w:bookmarkStart w:name="_Toc453575481" w:id="4917"/>
      <w:bookmarkStart w:name="_Toc453579286" w:id="4918"/>
      <w:bookmarkStart w:name="_Toc453583094" w:id="4919"/>
      <w:bookmarkStart w:name="_Toc453586878" w:id="4920"/>
      <w:bookmarkStart w:name="_Toc453590661" w:id="4921"/>
      <w:bookmarkStart w:name="_Toc453595756" w:id="4922"/>
      <w:bookmarkStart w:name="_Toc453599541" w:id="4923"/>
      <w:bookmarkStart w:name="_Toc454804452" w:id="4924"/>
      <w:bookmarkStart w:name="_Toc454807511" w:id="4925"/>
      <w:bookmarkStart w:name="_Toc455167127" w:id="4926"/>
      <w:bookmarkStart w:name="_Toc455170974" w:id="4927"/>
      <w:bookmarkStart w:name="_Toc455174832" w:id="4928"/>
      <w:bookmarkStart w:name="_Toc455178694" w:id="4929"/>
      <w:bookmarkStart w:name="_Toc455182572" w:id="4930"/>
      <w:bookmarkStart w:name="_Toc455186446" w:id="4931"/>
      <w:bookmarkStart w:name="_Toc455190320" w:id="4932"/>
      <w:bookmarkStart w:name="_Toc455194194" w:id="4933"/>
      <w:bookmarkStart w:name="_Toc455198072" w:id="4934"/>
      <w:bookmarkStart w:name="_Toc455201953" w:id="4935"/>
      <w:bookmarkStart w:name="_Toc455205828" w:id="4936"/>
      <w:bookmarkStart w:name="_Toc455313363" w:id="4937"/>
      <w:bookmarkStart w:name="_Toc455317228" w:id="4938"/>
      <w:bookmarkStart w:name="_Toc455321129" w:id="4939"/>
      <w:bookmarkStart w:name="_Toc455324997" w:id="4940"/>
      <w:bookmarkStart w:name="_Toc455328861" w:id="4941"/>
      <w:bookmarkStart w:name="_Toc455466064" w:id="4942"/>
      <w:bookmarkStart w:name="_Toc455469957" w:id="4943"/>
      <w:bookmarkStart w:name="_Toc455501675" w:id="4944"/>
      <w:bookmarkStart w:name="_Toc455553292" w:id="4945"/>
      <w:bookmarkStart w:name="_Toc455557188" w:id="4946"/>
      <w:bookmarkStart w:name="_Toc455561082" w:id="4947"/>
      <w:bookmarkStart w:name="_Toc455564976" w:id="4948"/>
      <w:bookmarkStart w:name="_Toc455568871" w:id="4949"/>
      <w:bookmarkStart w:name="_Toc455572766" w:id="4950"/>
      <w:bookmarkStart w:name="_Toc453575515" w:id="4951"/>
      <w:bookmarkStart w:name="_Toc453579320" w:id="4952"/>
      <w:bookmarkStart w:name="_Toc453583128" w:id="4953"/>
      <w:bookmarkStart w:name="_Toc453586912" w:id="4954"/>
      <w:bookmarkStart w:name="_Toc453590695" w:id="4955"/>
      <w:bookmarkStart w:name="_Toc453595790" w:id="4956"/>
      <w:bookmarkStart w:name="_Toc453599575" w:id="4957"/>
      <w:bookmarkStart w:name="_Toc454804486" w:id="4958"/>
      <w:bookmarkStart w:name="_Toc454807545" w:id="4959"/>
      <w:bookmarkStart w:name="_Toc455167161" w:id="4960"/>
      <w:bookmarkStart w:name="_Toc455171008" w:id="4961"/>
      <w:bookmarkStart w:name="_Toc455174866" w:id="4962"/>
      <w:bookmarkStart w:name="_Toc455178728" w:id="4963"/>
      <w:bookmarkStart w:name="_Toc455182606" w:id="4964"/>
      <w:bookmarkStart w:name="_Toc455186480" w:id="4965"/>
      <w:bookmarkStart w:name="_Toc455190354" w:id="4966"/>
      <w:bookmarkStart w:name="_Toc455194228" w:id="4967"/>
      <w:bookmarkStart w:name="_Toc455198106" w:id="4968"/>
      <w:bookmarkStart w:name="_Toc455201987" w:id="4969"/>
      <w:bookmarkStart w:name="_Toc455205862" w:id="4970"/>
      <w:bookmarkStart w:name="_Toc455313397" w:id="4971"/>
      <w:bookmarkStart w:name="_Toc455317262" w:id="4972"/>
      <w:bookmarkStart w:name="_Toc455321163" w:id="4973"/>
      <w:bookmarkStart w:name="_Toc455325031" w:id="4974"/>
      <w:bookmarkStart w:name="_Toc455328895" w:id="4975"/>
      <w:bookmarkStart w:name="_Toc455466098" w:id="4976"/>
      <w:bookmarkStart w:name="_Toc455469991" w:id="4977"/>
      <w:bookmarkStart w:name="_Toc455501709" w:id="4978"/>
      <w:bookmarkStart w:name="_Toc455553326" w:id="4979"/>
      <w:bookmarkStart w:name="_Toc455557222" w:id="4980"/>
      <w:bookmarkStart w:name="_Toc455561116" w:id="4981"/>
      <w:bookmarkStart w:name="_Toc455565010" w:id="4982"/>
      <w:bookmarkStart w:name="_Toc455568905" w:id="4983"/>
      <w:bookmarkStart w:name="_Toc455572800" w:id="4984"/>
      <w:bookmarkStart w:name="_Toc453575551" w:id="4985"/>
      <w:bookmarkStart w:name="_Toc453579356" w:id="4986"/>
      <w:bookmarkStart w:name="_Toc453583164" w:id="4987"/>
      <w:bookmarkStart w:name="_Toc453586948" w:id="4988"/>
      <w:bookmarkStart w:name="_Toc453590731" w:id="4989"/>
      <w:bookmarkStart w:name="_Toc453595826" w:id="4990"/>
      <w:bookmarkStart w:name="_Toc453599611" w:id="4991"/>
      <w:bookmarkStart w:name="_Toc454804522" w:id="4992"/>
      <w:bookmarkStart w:name="_Toc454807581" w:id="4993"/>
      <w:bookmarkStart w:name="_Toc455167197" w:id="4994"/>
      <w:bookmarkStart w:name="_Toc455171044" w:id="4995"/>
      <w:bookmarkStart w:name="_Toc455174902" w:id="4996"/>
      <w:bookmarkStart w:name="_Toc455178764" w:id="4997"/>
      <w:bookmarkStart w:name="_Toc455182642" w:id="4998"/>
      <w:bookmarkStart w:name="_Toc455186516" w:id="4999"/>
      <w:bookmarkStart w:name="_Toc455190390" w:id="5000"/>
      <w:bookmarkStart w:name="_Toc455194264" w:id="5001"/>
      <w:bookmarkStart w:name="_Toc455198142" w:id="5002"/>
      <w:bookmarkStart w:name="_Toc455202023" w:id="5003"/>
      <w:bookmarkStart w:name="_Toc455205898" w:id="5004"/>
      <w:bookmarkStart w:name="_Toc455313433" w:id="5005"/>
      <w:bookmarkStart w:name="_Toc455317298" w:id="5006"/>
      <w:bookmarkStart w:name="_Toc455321199" w:id="5007"/>
      <w:bookmarkStart w:name="_Toc455325067" w:id="5008"/>
      <w:bookmarkStart w:name="_Toc455328931" w:id="5009"/>
      <w:bookmarkStart w:name="_Toc455466134" w:id="5010"/>
      <w:bookmarkStart w:name="_Toc455470027" w:id="5011"/>
      <w:bookmarkStart w:name="_Toc455501745" w:id="5012"/>
      <w:bookmarkStart w:name="_Toc455553362" w:id="5013"/>
      <w:bookmarkStart w:name="_Toc455557258" w:id="5014"/>
      <w:bookmarkStart w:name="_Toc455561152" w:id="5015"/>
      <w:bookmarkStart w:name="_Toc455565046" w:id="5016"/>
      <w:bookmarkStart w:name="_Toc455568941" w:id="5017"/>
      <w:bookmarkStart w:name="_Toc455572836" w:id="5018"/>
      <w:bookmarkStart w:name="_Toc453575552" w:id="5019"/>
      <w:bookmarkStart w:name="_Toc453579357" w:id="5020"/>
      <w:bookmarkStart w:name="_Toc453583165" w:id="5021"/>
      <w:bookmarkStart w:name="_Toc453586949" w:id="5022"/>
      <w:bookmarkStart w:name="_Toc453590732" w:id="5023"/>
      <w:bookmarkStart w:name="_Toc453595827" w:id="5024"/>
      <w:bookmarkStart w:name="_Toc453599612" w:id="5025"/>
      <w:bookmarkStart w:name="_Toc454804523" w:id="5026"/>
      <w:bookmarkStart w:name="_Toc454807582" w:id="5027"/>
      <w:bookmarkStart w:name="_Toc455167198" w:id="5028"/>
      <w:bookmarkStart w:name="_Toc455171045" w:id="5029"/>
      <w:bookmarkStart w:name="_Toc455174903" w:id="5030"/>
      <w:bookmarkStart w:name="_Toc455178765" w:id="5031"/>
      <w:bookmarkStart w:name="_Toc455182643" w:id="5032"/>
      <w:bookmarkStart w:name="_Toc455186517" w:id="5033"/>
      <w:bookmarkStart w:name="_Toc455190391" w:id="5034"/>
      <w:bookmarkStart w:name="_Toc455194265" w:id="5035"/>
      <w:bookmarkStart w:name="_Toc455198143" w:id="5036"/>
      <w:bookmarkStart w:name="_Toc455202024" w:id="5037"/>
      <w:bookmarkStart w:name="_Toc455205899" w:id="5038"/>
      <w:bookmarkStart w:name="_Toc455313434" w:id="5039"/>
      <w:bookmarkStart w:name="_Toc455317299" w:id="5040"/>
      <w:bookmarkStart w:name="_Toc455321200" w:id="5041"/>
      <w:bookmarkStart w:name="_Toc455325068" w:id="5042"/>
      <w:bookmarkStart w:name="_Toc455328932" w:id="5043"/>
      <w:bookmarkStart w:name="_Toc455466135" w:id="5044"/>
      <w:bookmarkStart w:name="_Toc455470028" w:id="5045"/>
      <w:bookmarkStart w:name="_Toc455501746" w:id="5046"/>
      <w:bookmarkStart w:name="_Toc455553363" w:id="5047"/>
      <w:bookmarkStart w:name="_Toc455557259" w:id="5048"/>
      <w:bookmarkStart w:name="_Toc455561153" w:id="5049"/>
      <w:bookmarkStart w:name="_Toc455565047" w:id="5050"/>
      <w:bookmarkStart w:name="_Toc455568942" w:id="5051"/>
      <w:bookmarkStart w:name="_Toc455572837" w:id="5052"/>
      <w:bookmarkStart w:name="_Toc453575553" w:id="5053"/>
      <w:bookmarkStart w:name="_Toc453579358" w:id="5054"/>
      <w:bookmarkStart w:name="_Toc453583166" w:id="5055"/>
      <w:bookmarkStart w:name="_Toc453586950" w:id="5056"/>
      <w:bookmarkStart w:name="_Toc453590733" w:id="5057"/>
      <w:bookmarkStart w:name="_Toc453595828" w:id="5058"/>
      <w:bookmarkStart w:name="_Toc453599613" w:id="5059"/>
      <w:bookmarkStart w:name="_Toc454804524" w:id="5060"/>
      <w:bookmarkStart w:name="_Toc454807583" w:id="5061"/>
      <w:bookmarkStart w:name="_Toc455167199" w:id="5062"/>
      <w:bookmarkStart w:name="_Toc455171046" w:id="5063"/>
      <w:bookmarkStart w:name="_Toc455174904" w:id="5064"/>
      <w:bookmarkStart w:name="_Toc455178766" w:id="5065"/>
      <w:bookmarkStart w:name="_Toc455182644" w:id="5066"/>
      <w:bookmarkStart w:name="_Toc455186518" w:id="5067"/>
      <w:bookmarkStart w:name="_Toc455190392" w:id="5068"/>
      <w:bookmarkStart w:name="_Toc455194266" w:id="5069"/>
      <w:bookmarkStart w:name="_Toc455198144" w:id="5070"/>
      <w:bookmarkStart w:name="_Toc455202025" w:id="5071"/>
      <w:bookmarkStart w:name="_Toc455205900" w:id="5072"/>
      <w:bookmarkStart w:name="_Toc455313435" w:id="5073"/>
      <w:bookmarkStart w:name="_Toc455317300" w:id="5074"/>
      <w:bookmarkStart w:name="_Toc455321201" w:id="5075"/>
      <w:bookmarkStart w:name="_Toc455325069" w:id="5076"/>
      <w:bookmarkStart w:name="_Toc455328933" w:id="5077"/>
      <w:bookmarkStart w:name="_Toc455466136" w:id="5078"/>
      <w:bookmarkStart w:name="_Toc455470029" w:id="5079"/>
      <w:bookmarkStart w:name="_Toc455501747" w:id="5080"/>
      <w:bookmarkStart w:name="_Toc455553364" w:id="5081"/>
      <w:bookmarkStart w:name="_Toc455557260" w:id="5082"/>
      <w:bookmarkStart w:name="_Toc455561154" w:id="5083"/>
      <w:bookmarkStart w:name="_Toc455565048" w:id="5084"/>
      <w:bookmarkStart w:name="_Toc455568943" w:id="5085"/>
      <w:bookmarkStart w:name="_Toc455572838" w:id="5086"/>
      <w:bookmarkStart w:name="_Toc453575554" w:id="5087"/>
      <w:bookmarkStart w:name="_Toc453579359" w:id="5088"/>
      <w:bookmarkStart w:name="_Toc453583167" w:id="5089"/>
      <w:bookmarkStart w:name="_Toc453586951" w:id="5090"/>
      <w:bookmarkStart w:name="_Toc453590734" w:id="5091"/>
      <w:bookmarkStart w:name="_Toc453595829" w:id="5092"/>
      <w:bookmarkStart w:name="_Toc453599614" w:id="5093"/>
      <w:bookmarkStart w:name="_Toc454804525" w:id="5094"/>
      <w:bookmarkStart w:name="_Toc454807584" w:id="5095"/>
      <w:bookmarkStart w:name="_Toc455167200" w:id="5096"/>
      <w:bookmarkStart w:name="_Toc455171047" w:id="5097"/>
      <w:bookmarkStart w:name="_Toc455174905" w:id="5098"/>
      <w:bookmarkStart w:name="_Toc455178767" w:id="5099"/>
      <w:bookmarkStart w:name="_Toc455182645" w:id="5100"/>
      <w:bookmarkStart w:name="_Toc455186519" w:id="5101"/>
      <w:bookmarkStart w:name="_Toc455190393" w:id="5102"/>
      <w:bookmarkStart w:name="_Toc455194267" w:id="5103"/>
      <w:bookmarkStart w:name="_Toc455198145" w:id="5104"/>
      <w:bookmarkStart w:name="_Toc455202026" w:id="5105"/>
      <w:bookmarkStart w:name="_Toc455205901" w:id="5106"/>
      <w:bookmarkStart w:name="_Toc455313436" w:id="5107"/>
      <w:bookmarkStart w:name="_Toc455317301" w:id="5108"/>
      <w:bookmarkStart w:name="_Toc455321202" w:id="5109"/>
      <w:bookmarkStart w:name="_Toc455325070" w:id="5110"/>
      <w:bookmarkStart w:name="_Toc455328934" w:id="5111"/>
      <w:bookmarkStart w:name="_Toc455466137" w:id="5112"/>
      <w:bookmarkStart w:name="_Toc455470030" w:id="5113"/>
      <w:bookmarkStart w:name="_Toc455501748" w:id="5114"/>
      <w:bookmarkStart w:name="_Toc455553365" w:id="5115"/>
      <w:bookmarkStart w:name="_Toc455557261" w:id="5116"/>
      <w:bookmarkStart w:name="_Toc455561155" w:id="5117"/>
      <w:bookmarkStart w:name="_Toc455565049" w:id="5118"/>
      <w:bookmarkStart w:name="_Toc455568944" w:id="5119"/>
      <w:bookmarkStart w:name="_Toc455572839" w:id="5120"/>
      <w:bookmarkStart w:name="_Toc453575555" w:id="5121"/>
      <w:bookmarkStart w:name="_Toc453579360" w:id="5122"/>
      <w:bookmarkStart w:name="_Toc453583168" w:id="5123"/>
      <w:bookmarkStart w:name="_Toc453586952" w:id="5124"/>
      <w:bookmarkStart w:name="_Toc453590735" w:id="5125"/>
      <w:bookmarkStart w:name="_Toc453595830" w:id="5126"/>
      <w:bookmarkStart w:name="_Toc453599615" w:id="5127"/>
      <w:bookmarkStart w:name="_Toc454804526" w:id="5128"/>
      <w:bookmarkStart w:name="_Toc454807585" w:id="5129"/>
      <w:bookmarkStart w:name="_Toc455167201" w:id="5130"/>
      <w:bookmarkStart w:name="_Toc455171048" w:id="5131"/>
      <w:bookmarkStart w:name="_Toc455174906" w:id="5132"/>
      <w:bookmarkStart w:name="_Toc455178768" w:id="5133"/>
      <w:bookmarkStart w:name="_Toc455182646" w:id="5134"/>
      <w:bookmarkStart w:name="_Toc455186520" w:id="5135"/>
      <w:bookmarkStart w:name="_Toc455190394" w:id="5136"/>
      <w:bookmarkStart w:name="_Toc455194268" w:id="5137"/>
      <w:bookmarkStart w:name="_Toc455198146" w:id="5138"/>
      <w:bookmarkStart w:name="_Toc455202027" w:id="5139"/>
      <w:bookmarkStart w:name="_Toc455205902" w:id="5140"/>
      <w:bookmarkStart w:name="_Toc455313437" w:id="5141"/>
      <w:bookmarkStart w:name="_Toc455317302" w:id="5142"/>
      <w:bookmarkStart w:name="_Toc455321203" w:id="5143"/>
      <w:bookmarkStart w:name="_Toc455325071" w:id="5144"/>
      <w:bookmarkStart w:name="_Toc455328935" w:id="5145"/>
      <w:bookmarkStart w:name="_Toc455466138" w:id="5146"/>
      <w:bookmarkStart w:name="_Toc455470031" w:id="5147"/>
      <w:bookmarkStart w:name="_Toc455501749" w:id="5148"/>
      <w:bookmarkStart w:name="_Toc455553366" w:id="5149"/>
      <w:bookmarkStart w:name="_Toc455557262" w:id="5150"/>
      <w:bookmarkStart w:name="_Toc455561156" w:id="5151"/>
      <w:bookmarkStart w:name="_Toc455565050" w:id="5152"/>
      <w:bookmarkStart w:name="_Toc455568945" w:id="5153"/>
      <w:bookmarkStart w:name="_Toc455572840" w:id="5154"/>
      <w:bookmarkStart w:name="_Toc453575556" w:id="5155"/>
      <w:bookmarkStart w:name="_Toc453579361" w:id="5156"/>
      <w:bookmarkStart w:name="_Toc453583169" w:id="5157"/>
      <w:bookmarkStart w:name="_Toc453586953" w:id="5158"/>
      <w:bookmarkStart w:name="_Toc453590736" w:id="5159"/>
      <w:bookmarkStart w:name="_Toc453595831" w:id="5160"/>
      <w:bookmarkStart w:name="_Toc453599616" w:id="5161"/>
      <w:bookmarkStart w:name="_Toc454804527" w:id="5162"/>
      <w:bookmarkStart w:name="_Toc454807586" w:id="5163"/>
      <w:bookmarkStart w:name="_Toc455167202" w:id="5164"/>
      <w:bookmarkStart w:name="_Toc455171049" w:id="5165"/>
      <w:bookmarkStart w:name="_Toc455174907" w:id="5166"/>
      <w:bookmarkStart w:name="_Toc455178769" w:id="5167"/>
      <w:bookmarkStart w:name="_Toc455182647" w:id="5168"/>
      <w:bookmarkStart w:name="_Toc455186521" w:id="5169"/>
      <w:bookmarkStart w:name="_Toc455190395" w:id="5170"/>
      <w:bookmarkStart w:name="_Toc455194269" w:id="5171"/>
      <w:bookmarkStart w:name="_Toc455198147" w:id="5172"/>
      <w:bookmarkStart w:name="_Toc455202028" w:id="5173"/>
      <w:bookmarkStart w:name="_Toc455205903" w:id="5174"/>
      <w:bookmarkStart w:name="_Toc455313438" w:id="5175"/>
      <w:bookmarkStart w:name="_Toc455317303" w:id="5176"/>
      <w:bookmarkStart w:name="_Toc455321204" w:id="5177"/>
      <w:bookmarkStart w:name="_Toc455325072" w:id="5178"/>
      <w:bookmarkStart w:name="_Toc455328936" w:id="5179"/>
      <w:bookmarkStart w:name="_Toc455466139" w:id="5180"/>
      <w:bookmarkStart w:name="_Toc455470032" w:id="5181"/>
      <w:bookmarkStart w:name="_Toc455501750" w:id="5182"/>
      <w:bookmarkStart w:name="_Toc455553367" w:id="5183"/>
      <w:bookmarkStart w:name="_Toc455557263" w:id="5184"/>
      <w:bookmarkStart w:name="_Toc455561157" w:id="5185"/>
      <w:bookmarkStart w:name="_Toc455565051" w:id="5186"/>
      <w:bookmarkStart w:name="_Toc455568946" w:id="5187"/>
      <w:bookmarkStart w:name="_Toc455572841" w:id="5188"/>
      <w:bookmarkStart w:name="_Toc453575557" w:id="5189"/>
      <w:bookmarkStart w:name="_Toc453579362" w:id="5190"/>
      <w:bookmarkStart w:name="_Toc453583170" w:id="5191"/>
      <w:bookmarkStart w:name="_Toc453586954" w:id="5192"/>
      <w:bookmarkStart w:name="_Toc453590737" w:id="5193"/>
      <w:bookmarkStart w:name="_Toc453595832" w:id="5194"/>
      <w:bookmarkStart w:name="_Toc453599617" w:id="5195"/>
      <w:bookmarkStart w:name="_Toc454804528" w:id="5196"/>
      <w:bookmarkStart w:name="_Toc454807587" w:id="5197"/>
      <w:bookmarkStart w:name="_Toc455167203" w:id="5198"/>
      <w:bookmarkStart w:name="_Toc455171050" w:id="5199"/>
      <w:bookmarkStart w:name="_Toc455174908" w:id="5200"/>
      <w:bookmarkStart w:name="_Toc455178770" w:id="5201"/>
      <w:bookmarkStart w:name="_Toc455182648" w:id="5202"/>
      <w:bookmarkStart w:name="_Toc455186522" w:id="5203"/>
      <w:bookmarkStart w:name="_Toc455190396" w:id="5204"/>
      <w:bookmarkStart w:name="_Toc455194270" w:id="5205"/>
      <w:bookmarkStart w:name="_Toc455198148" w:id="5206"/>
      <w:bookmarkStart w:name="_Toc455202029" w:id="5207"/>
      <w:bookmarkStart w:name="_Toc455205904" w:id="5208"/>
      <w:bookmarkStart w:name="_Toc455313439" w:id="5209"/>
      <w:bookmarkStart w:name="_Toc455317304" w:id="5210"/>
      <w:bookmarkStart w:name="_Toc455321205" w:id="5211"/>
      <w:bookmarkStart w:name="_Toc455325073" w:id="5212"/>
      <w:bookmarkStart w:name="_Toc455328937" w:id="5213"/>
      <w:bookmarkStart w:name="_Toc455466140" w:id="5214"/>
      <w:bookmarkStart w:name="_Toc455470033" w:id="5215"/>
      <w:bookmarkStart w:name="_Toc455501751" w:id="5216"/>
      <w:bookmarkStart w:name="_Toc455553368" w:id="5217"/>
      <w:bookmarkStart w:name="_Toc455557264" w:id="5218"/>
      <w:bookmarkStart w:name="_Toc455561158" w:id="5219"/>
      <w:bookmarkStart w:name="_Toc455565052" w:id="5220"/>
      <w:bookmarkStart w:name="_Toc455568947" w:id="5221"/>
      <w:bookmarkStart w:name="_Toc455572842" w:id="5222"/>
      <w:bookmarkStart w:name="_Toc453575558" w:id="5223"/>
      <w:bookmarkStart w:name="_Toc453579363" w:id="5224"/>
      <w:bookmarkStart w:name="_Toc453583171" w:id="5225"/>
      <w:bookmarkStart w:name="_Toc453586955" w:id="5226"/>
      <w:bookmarkStart w:name="_Toc453590738" w:id="5227"/>
      <w:bookmarkStart w:name="_Toc453595833" w:id="5228"/>
      <w:bookmarkStart w:name="_Toc453599618" w:id="5229"/>
      <w:bookmarkStart w:name="_Toc454804529" w:id="5230"/>
      <w:bookmarkStart w:name="_Toc454807588" w:id="5231"/>
      <w:bookmarkStart w:name="_Toc455167204" w:id="5232"/>
      <w:bookmarkStart w:name="_Toc455171051" w:id="5233"/>
      <w:bookmarkStart w:name="_Toc455174909" w:id="5234"/>
      <w:bookmarkStart w:name="_Toc455178771" w:id="5235"/>
      <w:bookmarkStart w:name="_Toc455182649" w:id="5236"/>
      <w:bookmarkStart w:name="_Toc455186523" w:id="5237"/>
      <w:bookmarkStart w:name="_Toc455190397" w:id="5238"/>
      <w:bookmarkStart w:name="_Toc455194271" w:id="5239"/>
      <w:bookmarkStart w:name="_Toc455198149" w:id="5240"/>
      <w:bookmarkStart w:name="_Toc455202030" w:id="5241"/>
      <w:bookmarkStart w:name="_Toc455205905" w:id="5242"/>
      <w:bookmarkStart w:name="_Toc455313440" w:id="5243"/>
      <w:bookmarkStart w:name="_Toc455317305" w:id="5244"/>
      <w:bookmarkStart w:name="_Toc455321206" w:id="5245"/>
      <w:bookmarkStart w:name="_Toc455325074" w:id="5246"/>
      <w:bookmarkStart w:name="_Toc455328938" w:id="5247"/>
      <w:bookmarkStart w:name="_Toc455466141" w:id="5248"/>
      <w:bookmarkStart w:name="_Toc455470034" w:id="5249"/>
      <w:bookmarkStart w:name="_Toc455501752" w:id="5250"/>
      <w:bookmarkStart w:name="_Toc455553369" w:id="5251"/>
      <w:bookmarkStart w:name="_Toc455557265" w:id="5252"/>
      <w:bookmarkStart w:name="_Toc455561159" w:id="5253"/>
      <w:bookmarkStart w:name="_Toc455565053" w:id="5254"/>
      <w:bookmarkStart w:name="_Toc455568948" w:id="5255"/>
      <w:bookmarkStart w:name="_Toc455572843" w:id="5256"/>
      <w:bookmarkStart w:name="_Toc453575559" w:id="5257"/>
      <w:bookmarkStart w:name="_Toc453579364" w:id="5258"/>
      <w:bookmarkStart w:name="_Toc453583172" w:id="5259"/>
      <w:bookmarkStart w:name="_Toc453586956" w:id="5260"/>
      <w:bookmarkStart w:name="_Toc453590739" w:id="5261"/>
      <w:bookmarkStart w:name="_Toc453595834" w:id="5262"/>
      <w:bookmarkStart w:name="_Toc453599619" w:id="5263"/>
      <w:bookmarkStart w:name="_Toc454804530" w:id="5264"/>
      <w:bookmarkStart w:name="_Toc454807589" w:id="5265"/>
      <w:bookmarkStart w:name="_Toc455167205" w:id="5266"/>
      <w:bookmarkStart w:name="_Toc455171052" w:id="5267"/>
      <w:bookmarkStart w:name="_Toc455174910" w:id="5268"/>
      <w:bookmarkStart w:name="_Toc455178772" w:id="5269"/>
      <w:bookmarkStart w:name="_Toc455182650" w:id="5270"/>
      <w:bookmarkStart w:name="_Toc455186524" w:id="5271"/>
      <w:bookmarkStart w:name="_Toc455190398" w:id="5272"/>
      <w:bookmarkStart w:name="_Toc455194272" w:id="5273"/>
      <w:bookmarkStart w:name="_Toc455198150" w:id="5274"/>
      <w:bookmarkStart w:name="_Toc455202031" w:id="5275"/>
      <w:bookmarkStart w:name="_Toc455205906" w:id="5276"/>
      <w:bookmarkStart w:name="_Toc455313441" w:id="5277"/>
      <w:bookmarkStart w:name="_Toc455317306" w:id="5278"/>
      <w:bookmarkStart w:name="_Toc455321207" w:id="5279"/>
      <w:bookmarkStart w:name="_Toc455325075" w:id="5280"/>
      <w:bookmarkStart w:name="_Toc455328939" w:id="5281"/>
      <w:bookmarkStart w:name="_Toc455466142" w:id="5282"/>
      <w:bookmarkStart w:name="_Toc455470035" w:id="5283"/>
      <w:bookmarkStart w:name="_Toc455501753" w:id="5284"/>
      <w:bookmarkStart w:name="_Toc455553370" w:id="5285"/>
      <w:bookmarkStart w:name="_Toc455557266" w:id="5286"/>
      <w:bookmarkStart w:name="_Toc455561160" w:id="5287"/>
      <w:bookmarkStart w:name="_Toc455565054" w:id="5288"/>
      <w:bookmarkStart w:name="_Toc455568949" w:id="5289"/>
      <w:bookmarkStart w:name="_Toc455572844" w:id="5290"/>
      <w:bookmarkStart w:name="_Toc453575560" w:id="5291"/>
      <w:bookmarkStart w:name="_Toc453579365" w:id="5292"/>
      <w:bookmarkStart w:name="_Toc453583173" w:id="5293"/>
      <w:bookmarkStart w:name="_Toc453586957" w:id="5294"/>
      <w:bookmarkStart w:name="_Toc453590740" w:id="5295"/>
      <w:bookmarkStart w:name="_Toc453595835" w:id="5296"/>
      <w:bookmarkStart w:name="_Toc453599620" w:id="5297"/>
      <w:bookmarkStart w:name="_Toc454804531" w:id="5298"/>
      <w:bookmarkStart w:name="_Toc454807590" w:id="5299"/>
      <w:bookmarkStart w:name="_Toc455167206" w:id="5300"/>
      <w:bookmarkStart w:name="_Toc455171053" w:id="5301"/>
      <w:bookmarkStart w:name="_Toc455174911" w:id="5302"/>
      <w:bookmarkStart w:name="_Toc455178773" w:id="5303"/>
      <w:bookmarkStart w:name="_Toc455182651" w:id="5304"/>
      <w:bookmarkStart w:name="_Toc455186525" w:id="5305"/>
      <w:bookmarkStart w:name="_Toc455190399" w:id="5306"/>
      <w:bookmarkStart w:name="_Toc455194273" w:id="5307"/>
      <w:bookmarkStart w:name="_Toc455198151" w:id="5308"/>
      <w:bookmarkStart w:name="_Toc455202032" w:id="5309"/>
      <w:bookmarkStart w:name="_Toc455205907" w:id="5310"/>
      <w:bookmarkStart w:name="_Toc455313442" w:id="5311"/>
      <w:bookmarkStart w:name="_Toc455317307" w:id="5312"/>
      <w:bookmarkStart w:name="_Toc455321208" w:id="5313"/>
      <w:bookmarkStart w:name="_Toc455325076" w:id="5314"/>
      <w:bookmarkStart w:name="_Toc455328940" w:id="5315"/>
      <w:bookmarkStart w:name="_Toc455466143" w:id="5316"/>
      <w:bookmarkStart w:name="_Toc455470036" w:id="5317"/>
      <w:bookmarkStart w:name="_Toc455501754" w:id="5318"/>
      <w:bookmarkStart w:name="_Toc455553371" w:id="5319"/>
      <w:bookmarkStart w:name="_Toc455557267" w:id="5320"/>
      <w:bookmarkStart w:name="_Toc455561161" w:id="5321"/>
      <w:bookmarkStart w:name="_Toc455565055" w:id="5322"/>
      <w:bookmarkStart w:name="_Toc455568950" w:id="5323"/>
      <w:bookmarkStart w:name="_Toc455572845" w:id="5324"/>
      <w:bookmarkStart w:name="_Toc453575561" w:id="5325"/>
      <w:bookmarkStart w:name="_Toc453579366" w:id="5326"/>
      <w:bookmarkStart w:name="_Toc453583174" w:id="5327"/>
      <w:bookmarkStart w:name="_Toc453586958" w:id="5328"/>
      <w:bookmarkStart w:name="_Toc453590741" w:id="5329"/>
      <w:bookmarkStart w:name="_Toc453595836" w:id="5330"/>
      <w:bookmarkStart w:name="_Toc453599621" w:id="5331"/>
      <w:bookmarkStart w:name="_Toc454804532" w:id="5332"/>
      <w:bookmarkStart w:name="_Toc454807591" w:id="5333"/>
      <w:bookmarkStart w:name="_Toc455167207" w:id="5334"/>
      <w:bookmarkStart w:name="_Toc455171054" w:id="5335"/>
      <w:bookmarkStart w:name="_Toc455174912" w:id="5336"/>
      <w:bookmarkStart w:name="_Toc455178774" w:id="5337"/>
      <w:bookmarkStart w:name="_Toc455182652" w:id="5338"/>
      <w:bookmarkStart w:name="_Toc455186526" w:id="5339"/>
      <w:bookmarkStart w:name="_Toc455190400" w:id="5340"/>
      <w:bookmarkStart w:name="_Toc455194274" w:id="5341"/>
      <w:bookmarkStart w:name="_Toc455198152" w:id="5342"/>
      <w:bookmarkStart w:name="_Toc455202033" w:id="5343"/>
      <w:bookmarkStart w:name="_Toc455205908" w:id="5344"/>
      <w:bookmarkStart w:name="_Toc455313443" w:id="5345"/>
      <w:bookmarkStart w:name="_Toc455317308" w:id="5346"/>
      <w:bookmarkStart w:name="_Toc455321209" w:id="5347"/>
      <w:bookmarkStart w:name="_Toc455325077" w:id="5348"/>
      <w:bookmarkStart w:name="_Toc455328941" w:id="5349"/>
      <w:bookmarkStart w:name="_Toc455466144" w:id="5350"/>
      <w:bookmarkStart w:name="_Toc455470037" w:id="5351"/>
      <w:bookmarkStart w:name="_Toc455501755" w:id="5352"/>
      <w:bookmarkStart w:name="_Toc455553372" w:id="5353"/>
      <w:bookmarkStart w:name="_Toc455557268" w:id="5354"/>
      <w:bookmarkStart w:name="_Toc455561162" w:id="5355"/>
      <w:bookmarkStart w:name="_Toc455565056" w:id="5356"/>
      <w:bookmarkStart w:name="_Toc455568951" w:id="5357"/>
      <w:bookmarkStart w:name="_Toc455572846" w:id="5358"/>
      <w:bookmarkStart w:name="_Toc453575562" w:id="5359"/>
      <w:bookmarkStart w:name="_Toc453579367" w:id="5360"/>
      <w:bookmarkStart w:name="_Toc453583175" w:id="5361"/>
      <w:bookmarkStart w:name="_Toc453586959" w:id="5362"/>
      <w:bookmarkStart w:name="_Toc453590742" w:id="5363"/>
      <w:bookmarkStart w:name="_Toc453595837" w:id="5364"/>
      <w:bookmarkStart w:name="_Toc453599622" w:id="5365"/>
      <w:bookmarkStart w:name="_Toc454804533" w:id="5366"/>
      <w:bookmarkStart w:name="_Toc454807592" w:id="5367"/>
      <w:bookmarkStart w:name="_Toc455167208" w:id="5368"/>
      <w:bookmarkStart w:name="_Toc455171055" w:id="5369"/>
      <w:bookmarkStart w:name="_Toc455174913" w:id="5370"/>
      <w:bookmarkStart w:name="_Toc455178775" w:id="5371"/>
      <w:bookmarkStart w:name="_Toc455182653" w:id="5372"/>
      <w:bookmarkStart w:name="_Toc455186527" w:id="5373"/>
      <w:bookmarkStart w:name="_Toc455190401" w:id="5374"/>
      <w:bookmarkStart w:name="_Toc455194275" w:id="5375"/>
      <w:bookmarkStart w:name="_Toc455198153" w:id="5376"/>
      <w:bookmarkStart w:name="_Toc455202034" w:id="5377"/>
      <w:bookmarkStart w:name="_Toc455205909" w:id="5378"/>
      <w:bookmarkStart w:name="_Toc455313444" w:id="5379"/>
      <w:bookmarkStart w:name="_Toc455317309" w:id="5380"/>
      <w:bookmarkStart w:name="_Toc455321210" w:id="5381"/>
      <w:bookmarkStart w:name="_Toc455325078" w:id="5382"/>
      <w:bookmarkStart w:name="_Toc455328942" w:id="5383"/>
      <w:bookmarkStart w:name="_Toc455466145" w:id="5384"/>
      <w:bookmarkStart w:name="_Toc455470038" w:id="5385"/>
      <w:bookmarkStart w:name="_Toc455501756" w:id="5386"/>
      <w:bookmarkStart w:name="_Toc455553373" w:id="5387"/>
      <w:bookmarkStart w:name="_Toc455557269" w:id="5388"/>
      <w:bookmarkStart w:name="_Toc455561163" w:id="5389"/>
      <w:bookmarkStart w:name="_Toc455565057" w:id="5390"/>
      <w:bookmarkStart w:name="_Toc455568952" w:id="5391"/>
      <w:bookmarkStart w:name="_Toc455572847" w:id="5392"/>
      <w:bookmarkStart w:name="_Toc453575563" w:id="5393"/>
      <w:bookmarkStart w:name="_Toc453579368" w:id="5394"/>
      <w:bookmarkStart w:name="_Toc453583176" w:id="5395"/>
      <w:bookmarkStart w:name="_Toc453586960" w:id="5396"/>
      <w:bookmarkStart w:name="_Toc453590743" w:id="5397"/>
      <w:bookmarkStart w:name="_Toc453595838" w:id="5398"/>
      <w:bookmarkStart w:name="_Toc453599623" w:id="5399"/>
      <w:bookmarkStart w:name="_Toc454804534" w:id="5400"/>
      <w:bookmarkStart w:name="_Toc454807593" w:id="5401"/>
      <w:bookmarkStart w:name="_Toc455167209" w:id="5402"/>
      <w:bookmarkStart w:name="_Toc455171056" w:id="5403"/>
      <w:bookmarkStart w:name="_Toc455174914" w:id="5404"/>
      <w:bookmarkStart w:name="_Toc455178776" w:id="5405"/>
      <w:bookmarkStart w:name="_Toc455182654" w:id="5406"/>
      <w:bookmarkStart w:name="_Toc455186528" w:id="5407"/>
      <w:bookmarkStart w:name="_Toc455190402" w:id="5408"/>
      <w:bookmarkStart w:name="_Toc455194276" w:id="5409"/>
      <w:bookmarkStart w:name="_Toc455198154" w:id="5410"/>
      <w:bookmarkStart w:name="_Toc455202035" w:id="5411"/>
      <w:bookmarkStart w:name="_Toc455205910" w:id="5412"/>
      <w:bookmarkStart w:name="_Toc455313445" w:id="5413"/>
      <w:bookmarkStart w:name="_Toc455317310" w:id="5414"/>
      <w:bookmarkStart w:name="_Toc455321211" w:id="5415"/>
      <w:bookmarkStart w:name="_Toc455325079" w:id="5416"/>
      <w:bookmarkStart w:name="_Toc455328943" w:id="5417"/>
      <w:bookmarkStart w:name="_Toc455466146" w:id="5418"/>
      <w:bookmarkStart w:name="_Toc455470039" w:id="5419"/>
      <w:bookmarkStart w:name="_Toc455501757" w:id="5420"/>
      <w:bookmarkStart w:name="_Toc455553374" w:id="5421"/>
      <w:bookmarkStart w:name="_Toc455557270" w:id="5422"/>
      <w:bookmarkStart w:name="_Toc455561164" w:id="5423"/>
      <w:bookmarkStart w:name="_Toc455565058" w:id="5424"/>
      <w:bookmarkStart w:name="_Toc455568953" w:id="5425"/>
      <w:bookmarkStart w:name="_Toc455572848" w:id="5426"/>
      <w:bookmarkStart w:name="_Toc453575564" w:id="5427"/>
      <w:bookmarkStart w:name="_Toc453579369" w:id="5428"/>
      <w:bookmarkStart w:name="_Toc453583177" w:id="5429"/>
      <w:bookmarkStart w:name="_Toc453586961" w:id="5430"/>
      <w:bookmarkStart w:name="_Toc453590744" w:id="5431"/>
      <w:bookmarkStart w:name="_Toc453595839" w:id="5432"/>
      <w:bookmarkStart w:name="_Toc453599624" w:id="5433"/>
      <w:bookmarkStart w:name="_Toc454804535" w:id="5434"/>
      <w:bookmarkStart w:name="_Toc454807594" w:id="5435"/>
      <w:bookmarkStart w:name="_Toc455167210" w:id="5436"/>
      <w:bookmarkStart w:name="_Toc455171057" w:id="5437"/>
      <w:bookmarkStart w:name="_Toc455174915" w:id="5438"/>
      <w:bookmarkStart w:name="_Toc455178777" w:id="5439"/>
      <w:bookmarkStart w:name="_Toc455182655" w:id="5440"/>
      <w:bookmarkStart w:name="_Toc455186529" w:id="5441"/>
      <w:bookmarkStart w:name="_Toc455190403" w:id="5442"/>
      <w:bookmarkStart w:name="_Toc455194277" w:id="5443"/>
      <w:bookmarkStart w:name="_Toc455198155" w:id="5444"/>
      <w:bookmarkStart w:name="_Toc455202036" w:id="5445"/>
      <w:bookmarkStart w:name="_Toc455205911" w:id="5446"/>
      <w:bookmarkStart w:name="_Toc455313446" w:id="5447"/>
      <w:bookmarkStart w:name="_Toc455317311" w:id="5448"/>
      <w:bookmarkStart w:name="_Toc455321212" w:id="5449"/>
      <w:bookmarkStart w:name="_Toc455325080" w:id="5450"/>
      <w:bookmarkStart w:name="_Toc455328944" w:id="5451"/>
      <w:bookmarkStart w:name="_Toc455466147" w:id="5452"/>
      <w:bookmarkStart w:name="_Toc455470040" w:id="5453"/>
      <w:bookmarkStart w:name="_Toc455501758" w:id="5454"/>
      <w:bookmarkStart w:name="_Toc455553375" w:id="5455"/>
      <w:bookmarkStart w:name="_Toc455557271" w:id="5456"/>
      <w:bookmarkStart w:name="_Toc455561165" w:id="5457"/>
      <w:bookmarkStart w:name="_Toc455565059" w:id="5458"/>
      <w:bookmarkStart w:name="_Toc455568954" w:id="5459"/>
      <w:bookmarkStart w:name="_Toc455572849" w:id="5460"/>
      <w:bookmarkStart w:name="_Toc453575566" w:id="5461"/>
      <w:bookmarkStart w:name="_Toc453579371" w:id="5462"/>
      <w:bookmarkStart w:name="_Toc453583179" w:id="5463"/>
      <w:bookmarkStart w:name="_Toc453586963" w:id="5464"/>
      <w:bookmarkStart w:name="_Toc453590746" w:id="5465"/>
      <w:bookmarkStart w:name="_Toc453595841" w:id="5466"/>
      <w:bookmarkStart w:name="_Toc453599626" w:id="5467"/>
      <w:bookmarkStart w:name="_Toc454804537" w:id="5468"/>
      <w:bookmarkStart w:name="_Toc454807596" w:id="5469"/>
      <w:bookmarkStart w:name="_Toc455167212" w:id="5470"/>
      <w:bookmarkStart w:name="_Toc455171059" w:id="5471"/>
      <w:bookmarkStart w:name="_Toc455174917" w:id="5472"/>
      <w:bookmarkStart w:name="_Toc455178779" w:id="5473"/>
      <w:bookmarkStart w:name="_Toc455182657" w:id="5474"/>
      <w:bookmarkStart w:name="_Toc455186531" w:id="5475"/>
      <w:bookmarkStart w:name="_Toc455190405" w:id="5476"/>
      <w:bookmarkStart w:name="_Toc455194279" w:id="5477"/>
      <w:bookmarkStart w:name="_Toc455198157" w:id="5478"/>
      <w:bookmarkStart w:name="_Toc455202038" w:id="5479"/>
      <w:bookmarkStart w:name="_Toc455205913" w:id="5480"/>
      <w:bookmarkStart w:name="_Toc455313448" w:id="5481"/>
      <w:bookmarkStart w:name="_Toc455317313" w:id="5482"/>
      <w:bookmarkStart w:name="_Toc455321214" w:id="5483"/>
      <w:bookmarkStart w:name="_Toc455325082" w:id="5484"/>
      <w:bookmarkStart w:name="_Toc455328946" w:id="5485"/>
      <w:bookmarkStart w:name="_Toc455466149" w:id="5486"/>
      <w:bookmarkStart w:name="_Toc455470042" w:id="5487"/>
      <w:bookmarkStart w:name="_Toc455501760" w:id="5488"/>
      <w:bookmarkStart w:name="_Toc455553377" w:id="5489"/>
      <w:bookmarkStart w:name="_Toc455557273" w:id="5490"/>
      <w:bookmarkStart w:name="_Toc455561167" w:id="5491"/>
      <w:bookmarkStart w:name="_Toc455565061" w:id="5492"/>
      <w:bookmarkStart w:name="_Toc455568956" w:id="5493"/>
      <w:bookmarkStart w:name="_Toc455572851" w:id="5494"/>
      <w:bookmarkStart w:name="_Toc453575567" w:id="5495"/>
      <w:bookmarkStart w:name="_Toc453579372" w:id="5496"/>
      <w:bookmarkStart w:name="_Toc453583180" w:id="5497"/>
      <w:bookmarkStart w:name="_Toc453586964" w:id="5498"/>
      <w:bookmarkStart w:name="_Toc453590747" w:id="5499"/>
      <w:bookmarkStart w:name="_Toc453595842" w:id="5500"/>
      <w:bookmarkStart w:name="_Toc453599627" w:id="5501"/>
      <w:bookmarkStart w:name="_Toc454804538" w:id="5502"/>
      <w:bookmarkStart w:name="_Toc454807597" w:id="5503"/>
      <w:bookmarkStart w:name="_Toc455167213" w:id="5504"/>
      <w:bookmarkStart w:name="_Toc455171060" w:id="5505"/>
      <w:bookmarkStart w:name="_Toc455174918" w:id="5506"/>
      <w:bookmarkStart w:name="_Toc455178780" w:id="5507"/>
      <w:bookmarkStart w:name="_Toc455182658" w:id="5508"/>
      <w:bookmarkStart w:name="_Toc455186532" w:id="5509"/>
      <w:bookmarkStart w:name="_Toc455190406" w:id="5510"/>
      <w:bookmarkStart w:name="_Toc455194280" w:id="5511"/>
      <w:bookmarkStart w:name="_Toc455198158" w:id="5512"/>
      <w:bookmarkStart w:name="_Toc455202039" w:id="5513"/>
      <w:bookmarkStart w:name="_Toc455205914" w:id="5514"/>
      <w:bookmarkStart w:name="_Toc455313449" w:id="5515"/>
      <w:bookmarkStart w:name="_Toc455317314" w:id="5516"/>
      <w:bookmarkStart w:name="_Toc455321215" w:id="5517"/>
      <w:bookmarkStart w:name="_Toc455325083" w:id="5518"/>
      <w:bookmarkStart w:name="_Toc455328947" w:id="5519"/>
      <w:bookmarkStart w:name="_Toc455466150" w:id="5520"/>
      <w:bookmarkStart w:name="_Toc455470043" w:id="5521"/>
      <w:bookmarkStart w:name="_Toc455501761" w:id="5522"/>
      <w:bookmarkStart w:name="_Toc455553378" w:id="5523"/>
      <w:bookmarkStart w:name="_Toc455557274" w:id="5524"/>
      <w:bookmarkStart w:name="_Toc455561168" w:id="5525"/>
      <w:bookmarkStart w:name="_Toc455565062" w:id="5526"/>
      <w:bookmarkStart w:name="_Toc455568957" w:id="5527"/>
      <w:bookmarkStart w:name="_Toc455572852" w:id="5528"/>
      <w:bookmarkStart w:name="_Toc453575569" w:id="5529"/>
      <w:bookmarkStart w:name="_Toc453579374" w:id="5530"/>
      <w:bookmarkStart w:name="_Toc453583182" w:id="5531"/>
      <w:bookmarkStart w:name="_Toc453586966" w:id="5532"/>
      <w:bookmarkStart w:name="_Toc453590749" w:id="5533"/>
      <w:bookmarkStart w:name="_Toc453595844" w:id="5534"/>
      <w:bookmarkStart w:name="_Toc453599629" w:id="5535"/>
      <w:bookmarkStart w:name="_Toc454804540" w:id="5536"/>
      <w:bookmarkStart w:name="_Toc454807599" w:id="5537"/>
      <w:bookmarkStart w:name="_Toc455167215" w:id="5538"/>
      <w:bookmarkStart w:name="_Toc455171062" w:id="5539"/>
      <w:bookmarkStart w:name="_Toc455174920" w:id="5540"/>
      <w:bookmarkStart w:name="_Toc455178782" w:id="5541"/>
      <w:bookmarkStart w:name="_Toc455182660" w:id="5542"/>
      <w:bookmarkStart w:name="_Toc455186534" w:id="5543"/>
      <w:bookmarkStart w:name="_Toc455190408" w:id="5544"/>
      <w:bookmarkStart w:name="_Toc455194282" w:id="5545"/>
      <w:bookmarkStart w:name="_Toc455198160" w:id="5546"/>
      <w:bookmarkStart w:name="_Toc455202041" w:id="5547"/>
      <w:bookmarkStart w:name="_Toc455205916" w:id="5548"/>
      <w:bookmarkStart w:name="_Toc455313451" w:id="5549"/>
      <w:bookmarkStart w:name="_Toc455317316" w:id="5550"/>
      <w:bookmarkStart w:name="_Toc455321217" w:id="5551"/>
      <w:bookmarkStart w:name="_Toc455325085" w:id="5552"/>
      <w:bookmarkStart w:name="_Toc455328949" w:id="5553"/>
      <w:bookmarkStart w:name="_Toc455466152" w:id="5554"/>
      <w:bookmarkStart w:name="_Toc455470045" w:id="5555"/>
      <w:bookmarkStart w:name="_Toc455501763" w:id="5556"/>
      <w:bookmarkStart w:name="_Toc455553380" w:id="5557"/>
      <w:bookmarkStart w:name="_Toc455557276" w:id="5558"/>
      <w:bookmarkStart w:name="_Toc455561170" w:id="5559"/>
      <w:bookmarkStart w:name="_Toc455565064" w:id="5560"/>
      <w:bookmarkStart w:name="_Toc455568959" w:id="5561"/>
      <w:bookmarkStart w:name="_Toc455572854" w:id="5562"/>
      <w:bookmarkStart w:name="_Toc453575570" w:id="5563"/>
      <w:bookmarkStart w:name="_Toc453579375" w:id="5564"/>
      <w:bookmarkStart w:name="_Toc453583183" w:id="5565"/>
      <w:bookmarkStart w:name="_Toc453586967" w:id="5566"/>
      <w:bookmarkStart w:name="_Toc453590750" w:id="5567"/>
      <w:bookmarkStart w:name="_Toc453595845" w:id="5568"/>
      <w:bookmarkStart w:name="_Toc453599630" w:id="5569"/>
      <w:bookmarkStart w:name="_Toc454804541" w:id="5570"/>
      <w:bookmarkStart w:name="_Toc454807600" w:id="5571"/>
      <w:bookmarkStart w:name="_Toc455167216" w:id="5572"/>
      <w:bookmarkStart w:name="_Toc455171063" w:id="5573"/>
      <w:bookmarkStart w:name="_Toc455174921" w:id="5574"/>
      <w:bookmarkStart w:name="_Toc455178783" w:id="5575"/>
      <w:bookmarkStart w:name="_Toc455182661" w:id="5576"/>
      <w:bookmarkStart w:name="_Toc455186535" w:id="5577"/>
      <w:bookmarkStart w:name="_Toc455190409" w:id="5578"/>
      <w:bookmarkStart w:name="_Toc455194283" w:id="5579"/>
      <w:bookmarkStart w:name="_Toc455198161" w:id="5580"/>
      <w:bookmarkStart w:name="_Toc455202042" w:id="5581"/>
      <w:bookmarkStart w:name="_Toc455205917" w:id="5582"/>
      <w:bookmarkStart w:name="_Toc455313452" w:id="5583"/>
      <w:bookmarkStart w:name="_Toc455317317" w:id="5584"/>
      <w:bookmarkStart w:name="_Toc455321218" w:id="5585"/>
      <w:bookmarkStart w:name="_Toc455325086" w:id="5586"/>
      <w:bookmarkStart w:name="_Toc455328950" w:id="5587"/>
      <w:bookmarkStart w:name="_Toc455466153" w:id="5588"/>
      <w:bookmarkStart w:name="_Toc455470046" w:id="5589"/>
      <w:bookmarkStart w:name="_Toc455501764" w:id="5590"/>
      <w:bookmarkStart w:name="_Toc455553381" w:id="5591"/>
      <w:bookmarkStart w:name="_Toc455557277" w:id="5592"/>
      <w:bookmarkStart w:name="_Toc455561171" w:id="5593"/>
      <w:bookmarkStart w:name="_Toc455565065" w:id="5594"/>
      <w:bookmarkStart w:name="_Toc455568960" w:id="5595"/>
      <w:bookmarkStart w:name="_Toc455572855" w:id="5596"/>
      <w:bookmarkStart w:name="_Toc453575571" w:id="5597"/>
      <w:bookmarkStart w:name="_Toc453579376" w:id="5598"/>
      <w:bookmarkStart w:name="_Toc453583184" w:id="5599"/>
      <w:bookmarkStart w:name="_Toc453586968" w:id="5600"/>
      <w:bookmarkStart w:name="_Toc453590751" w:id="5601"/>
      <w:bookmarkStart w:name="_Toc453595846" w:id="5602"/>
      <w:bookmarkStart w:name="_Toc453599631" w:id="5603"/>
      <w:bookmarkStart w:name="_Toc454804542" w:id="5604"/>
      <w:bookmarkStart w:name="_Toc454807601" w:id="5605"/>
      <w:bookmarkStart w:name="_Toc455167217" w:id="5606"/>
      <w:bookmarkStart w:name="_Toc455171064" w:id="5607"/>
      <w:bookmarkStart w:name="_Toc455174922" w:id="5608"/>
      <w:bookmarkStart w:name="_Toc455178784" w:id="5609"/>
      <w:bookmarkStart w:name="_Toc455182662" w:id="5610"/>
      <w:bookmarkStart w:name="_Toc455186536" w:id="5611"/>
      <w:bookmarkStart w:name="_Toc455190410" w:id="5612"/>
      <w:bookmarkStart w:name="_Toc455194284" w:id="5613"/>
      <w:bookmarkStart w:name="_Toc455198162" w:id="5614"/>
      <w:bookmarkStart w:name="_Toc455202043" w:id="5615"/>
      <w:bookmarkStart w:name="_Toc455205918" w:id="5616"/>
      <w:bookmarkStart w:name="_Toc455313453" w:id="5617"/>
      <w:bookmarkStart w:name="_Toc455317318" w:id="5618"/>
      <w:bookmarkStart w:name="_Toc455321219" w:id="5619"/>
      <w:bookmarkStart w:name="_Toc455325087" w:id="5620"/>
      <w:bookmarkStart w:name="_Toc455328951" w:id="5621"/>
      <w:bookmarkStart w:name="_Toc455466154" w:id="5622"/>
      <w:bookmarkStart w:name="_Toc455470047" w:id="5623"/>
      <w:bookmarkStart w:name="_Toc455501765" w:id="5624"/>
      <w:bookmarkStart w:name="_Toc455553382" w:id="5625"/>
      <w:bookmarkStart w:name="_Toc455557278" w:id="5626"/>
      <w:bookmarkStart w:name="_Toc455561172" w:id="5627"/>
      <w:bookmarkStart w:name="_Toc455565066" w:id="5628"/>
      <w:bookmarkStart w:name="_Toc455568961" w:id="5629"/>
      <w:bookmarkStart w:name="_Toc455572856" w:id="5630"/>
      <w:bookmarkStart w:name="_Toc453575575" w:id="5631"/>
      <w:bookmarkStart w:name="_Toc453579380" w:id="5632"/>
      <w:bookmarkStart w:name="_Toc453583188" w:id="5633"/>
      <w:bookmarkStart w:name="_Toc453586972" w:id="5634"/>
      <w:bookmarkStart w:name="_Toc453590755" w:id="5635"/>
      <w:bookmarkStart w:name="_Toc453595850" w:id="5636"/>
      <w:bookmarkStart w:name="_Toc453599635" w:id="5637"/>
      <w:bookmarkStart w:name="_Toc454804546" w:id="5638"/>
      <w:bookmarkStart w:name="_Toc454807605" w:id="5639"/>
      <w:bookmarkStart w:name="_Toc455167221" w:id="5640"/>
      <w:bookmarkStart w:name="_Toc455171068" w:id="5641"/>
      <w:bookmarkStart w:name="_Toc455174926" w:id="5642"/>
      <w:bookmarkStart w:name="_Toc455178788" w:id="5643"/>
      <w:bookmarkStart w:name="_Toc455182666" w:id="5644"/>
      <w:bookmarkStart w:name="_Toc455186540" w:id="5645"/>
      <w:bookmarkStart w:name="_Toc455190414" w:id="5646"/>
      <w:bookmarkStart w:name="_Toc455194288" w:id="5647"/>
      <w:bookmarkStart w:name="_Toc455198166" w:id="5648"/>
      <w:bookmarkStart w:name="_Toc455202047" w:id="5649"/>
      <w:bookmarkStart w:name="_Toc455205922" w:id="5650"/>
      <w:bookmarkStart w:name="_Toc455313457" w:id="5651"/>
      <w:bookmarkStart w:name="_Toc455317322" w:id="5652"/>
      <w:bookmarkStart w:name="_Toc455321223" w:id="5653"/>
      <w:bookmarkStart w:name="_Toc455325091" w:id="5654"/>
      <w:bookmarkStart w:name="_Toc455328955" w:id="5655"/>
      <w:bookmarkStart w:name="_Toc455466158" w:id="5656"/>
      <w:bookmarkStart w:name="_Toc455470051" w:id="5657"/>
      <w:bookmarkStart w:name="_Toc455501769" w:id="5658"/>
      <w:bookmarkStart w:name="_Toc455553386" w:id="5659"/>
      <w:bookmarkStart w:name="_Toc455557282" w:id="5660"/>
      <w:bookmarkStart w:name="_Toc455561176" w:id="5661"/>
      <w:bookmarkStart w:name="_Toc455565070" w:id="5662"/>
      <w:bookmarkStart w:name="_Toc455568965" w:id="5663"/>
      <w:bookmarkStart w:name="_Toc455572860" w:id="5664"/>
      <w:bookmarkStart w:name="_Toc453575657" w:id="5665"/>
      <w:bookmarkStart w:name="_Toc453579462" w:id="5666"/>
      <w:bookmarkStart w:name="_Toc453583270" w:id="5667"/>
      <w:bookmarkStart w:name="_Toc453587054" w:id="5668"/>
      <w:bookmarkStart w:name="_Toc453590837" w:id="5669"/>
      <w:bookmarkStart w:name="_Toc453595932" w:id="5670"/>
      <w:bookmarkStart w:name="_Toc453599717" w:id="5671"/>
      <w:bookmarkStart w:name="_Toc454804628" w:id="5672"/>
      <w:bookmarkStart w:name="_Toc454807687" w:id="5673"/>
      <w:bookmarkStart w:name="_Toc455167303" w:id="5674"/>
      <w:bookmarkStart w:name="_Toc455171150" w:id="5675"/>
      <w:bookmarkStart w:name="_Toc455175008" w:id="5676"/>
      <w:bookmarkStart w:name="_Toc455178870" w:id="5677"/>
      <w:bookmarkStart w:name="_Toc455182748" w:id="5678"/>
      <w:bookmarkStart w:name="_Toc455186622" w:id="5679"/>
      <w:bookmarkStart w:name="_Toc455190496" w:id="5680"/>
      <w:bookmarkStart w:name="_Toc455194370" w:id="5681"/>
      <w:bookmarkStart w:name="_Toc455198248" w:id="5682"/>
      <w:bookmarkStart w:name="_Toc455202129" w:id="5683"/>
      <w:bookmarkStart w:name="_Toc455206004" w:id="5684"/>
      <w:bookmarkStart w:name="_Toc455313539" w:id="5685"/>
      <w:bookmarkStart w:name="_Toc455317404" w:id="5686"/>
      <w:bookmarkStart w:name="_Toc455321305" w:id="5687"/>
      <w:bookmarkStart w:name="_Toc455325173" w:id="5688"/>
      <w:bookmarkStart w:name="_Toc455329037" w:id="5689"/>
      <w:bookmarkStart w:name="_Toc455466240" w:id="5690"/>
      <w:bookmarkStart w:name="_Toc455470133" w:id="5691"/>
      <w:bookmarkStart w:name="_Toc455501851" w:id="5692"/>
      <w:bookmarkStart w:name="_Toc455553468" w:id="5693"/>
      <w:bookmarkStart w:name="_Toc455557364" w:id="5694"/>
      <w:bookmarkStart w:name="_Toc455561258" w:id="5695"/>
      <w:bookmarkStart w:name="_Toc455565152" w:id="5696"/>
      <w:bookmarkStart w:name="_Toc455569047" w:id="5697"/>
      <w:bookmarkStart w:name="_Toc455572942" w:id="5698"/>
      <w:bookmarkStart w:name="_Toc453575675" w:id="5699"/>
      <w:bookmarkStart w:name="_Toc453579480" w:id="5700"/>
      <w:bookmarkStart w:name="_Toc453583288" w:id="5701"/>
      <w:bookmarkStart w:name="_Toc453587072" w:id="5702"/>
      <w:bookmarkStart w:name="_Toc453590855" w:id="5703"/>
      <w:bookmarkStart w:name="_Toc453595950" w:id="5704"/>
      <w:bookmarkStart w:name="_Toc453599735" w:id="5705"/>
      <w:bookmarkStart w:name="_Toc454804646" w:id="5706"/>
      <w:bookmarkStart w:name="_Toc454807705" w:id="5707"/>
      <w:bookmarkStart w:name="_Toc455167321" w:id="5708"/>
      <w:bookmarkStart w:name="_Toc455171168" w:id="5709"/>
      <w:bookmarkStart w:name="_Toc455175026" w:id="5710"/>
      <w:bookmarkStart w:name="_Toc455178888" w:id="5711"/>
      <w:bookmarkStart w:name="_Toc455182766" w:id="5712"/>
      <w:bookmarkStart w:name="_Toc455186640" w:id="5713"/>
      <w:bookmarkStart w:name="_Toc455190514" w:id="5714"/>
      <w:bookmarkStart w:name="_Toc455194388" w:id="5715"/>
      <w:bookmarkStart w:name="_Toc455198266" w:id="5716"/>
      <w:bookmarkStart w:name="_Toc455202147" w:id="5717"/>
      <w:bookmarkStart w:name="_Toc455206022" w:id="5718"/>
      <w:bookmarkStart w:name="_Toc455313557" w:id="5719"/>
      <w:bookmarkStart w:name="_Toc455317422" w:id="5720"/>
      <w:bookmarkStart w:name="_Toc455321323" w:id="5721"/>
      <w:bookmarkStart w:name="_Toc455325191" w:id="5722"/>
      <w:bookmarkStart w:name="_Toc455329055" w:id="5723"/>
      <w:bookmarkStart w:name="_Toc455466258" w:id="5724"/>
      <w:bookmarkStart w:name="_Toc455470151" w:id="5725"/>
      <w:bookmarkStart w:name="_Toc455501869" w:id="5726"/>
      <w:bookmarkStart w:name="_Toc455553486" w:id="5727"/>
      <w:bookmarkStart w:name="_Toc455557382" w:id="5728"/>
      <w:bookmarkStart w:name="_Toc455561276" w:id="5729"/>
      <w:bookmarkStart w:name="_Toc455565170" w:id="5730"/>
      <w:bookmarkStart w:name="_Toc455569065" w:id="5731"/>
      <w:bookmarkStart w:name="_Toc455572960" w:id="5732"/>
      <w:bookmarkStart w:name="_Toc453575713" w:id="5733"/>
      <w:bookmarkStart w:name="_Toc453579518" w:id="5734"/>
      <w:bookmarkStart w:name="_Toc453583326" w:id="5735"/>
      <w:bookmarkStart w:name="_Toc453587110" w:id="5736"/>
      <w:bookmarkStart w:name="_Toc453590893" w:id="5737"/>
      <w:bookmarkStart w:name="_Toc453595988" w:id="5738"/>
      <w:bookmarkStart w:name="_Toc453599773" w:id="5739"/>
      <w:bookmarkStart w:name="_Toc454804684" w:id="5740"/>
      <w:bookmarkStart w:name="_Toc454807743" w:id="5741"/>
      <w:bookmarkStart w:name="_Toc455167359" w:id="5742"/>
      <w:bookmarkStart w:name="_Toc455171206" w:id="5743"/>
      <w:bookmarkStart w:name="_Toc455175064" w:id="5744"/>
      <w:bookmarkStart w:name="_Toc455178926" w:id="5745"/>
      <w:bookmarkStart w:name="_Toc455182804" w:id="5746"/>
      <w:bookmarkStart w:name="_Toc455186678" w:id="5747"/>
      <w:bookmarkStart w:name="_Toc455190552" w:id="5748"/>
      <w:bookmarkStart w:name="_Toc455194426" w:id="5749"/>
      <w:bookmarkStart w:name="_Toc455198304" w:id="5750"/>
      <w:bookmarkStart w:name="_Toc455202185" w:id="5751"/>
      <w:bookmarkStart w:name="_Toc455206060" w:id="5752"/>
      <w:bookmarkStart w:name="_Toc455313595" w:id="5753"/>
      <w:bookmarkStart w:name="_Toc455317460" w:id="5754"/>
      <w:bookmarkStart w:name="_Toc455321361" w:id="5755"/>
      <w:bookmarkStart w:name="_Toc455325229" w:id="5756"/>
      <w:bookmarkStart w:name="_Toc455329093" w:id="5757"/>
      <w:bookmarkStart w:name="_Toc455466296" w:id="5758"/>
      <w:bookmarkStart w:name="_Toc455470189" w:id="5759"/>
      <w:bookmarkStart w:name="_Toc455501907" w:id="5760"/>
      <w:bookmarkStart w:name="_Toc455553524" w:id="5761"/>
      <w:bookmarkStart w:name="_Toc455557420" w:id="5762"/>
      <w:bookmarkStart w:name="_Toc455561314" w:id="5763"/>
      <w:bookmarkStart w:name="_Toc455565208" w:id="5764"/>
      <w:bookmarkStart w:name="_Toc455569103" w:id="5765"/>
      <w:bookmarkStart w:name="_Toc455572998" w:id="5766"/>
      <w:bookmarkStart w:name="_Toc453575749" w:id="5767"/>
      <w:bookmarkStart w:name="_Toc453579554" w:id="5768"/>
      <w:bookmarkStart w:name="_Toc453583362" w:id="5769"/>
      <w:bookmarkStart w:name="_Toc453587146" w:id="5770"/>
      <w:bookmarkStart w:name="_Toc453590929" w:id="5771"/>
      <w:bookmarkStart w:name="_Toc453596024" w:id="5772"/>
      <w:bookmarkStart w:name="_Toc453599809" w:id="5773"/>
      <w:bookmarkStart w:name="_Toc454804720" w:id="5774"/>
      <w:bookmarkStart w:name="_Toc454807779" w:id="5775"/>
      <w:bookmarkStart w:name="_Toc455167395" w:id="5776"/>
      <w:bookmarkStart w:name="_Toc455171242" w:id="5777"/>
      <w:bookmarkStart w:name="_Toc455175100" w:id="5778"/>
      <w:bookmarkStart w:name="_Toc455178962" w:id="5779"/>
      <w:bookmarkStart w:name="_Toc455182840" w:id="5780"/>
      <w:bookmarkStart w:name="_Toc455186714" w:id="5781"/>
      <w:bookmarkStart w:name="_Toc455190588" w:id="5782"/>
      <w:bookmarkStart w:name="_Toc455194462" w:id="5783"/>
      <w:bookmarkStart w:name="_Toc455198340" w:id="5784"/>
      <w:bookmarkStart w:name="_Toc455202221" w:id="5785"/>
      <w:bookmarkStart w:name="_Toc455206096" w:id="5786"/>
      <w:bookmarkStart w:name="_Toc455313631" w:id="5787"/>
      <w:bookmarkStart w:name="_Toc455317496" w:id="5788"/>
      <w:bookmarkStart w:name="_Toc455321397" w:id="5789"/>
      <w:bookmarkStart w:name="_Toc455325265" w:id="5790"/>
      <w:bookmarkStart w:name="_Toc455329129" w:id="5791"/>
      <w:bookmarkStart w:name="_Toc455466332" w:id="5792"/>
      <w:bookmarkStart w:name="_Toc455470225" w:id="5793"/>
      <w:bookmarkStart w:name="_Toc455501943" w:id="5794"/>
      <w:bookmarkStart w:name="_Toc455553560" w:id="5795"/>
      <w:bookmarkStart w:name="_Toc455557456" w:id="5796"/>
      <w:bookmarkStart w:name="_Toc455561350" w:id="5797"/>
      <w:bookmarkStart w:name="_Toc455565244" w:id="5798"/>
      <w:bookmarkStart w:name="_Toc455569139" w:id="5799"/>
      <w:bookmarkStart w:name="_Toc455573034" w:id="5800"/>
      <w:bookmarkStart w:name="_Toc453575830" w:id="5801"/>
      <w:bookmarkStart w:name="_Toc453579635" w:id="5802"/>
      <w:bookmarkStart w:name="_Toc453583443" w:id="5803"/>
      <w:bookmarkStart w:name="_Toc453587227" w:id="5804"/>
      <w:bookmarkStart w:name="_Toc453591010" w:id="5805"/>
      <w:bookmarkStart w:name="_Toc453596105" w:id="5806"/>
      <w:bookmarkStart w:name="_Toc453599890" w:id="5807"/>
      <w:bookmarkStart w:name="_Toc454804801" w:id="5808"/>
      <w:bookmarkStart w:name="_Toc454807860" w:id="5809"/>
      <w:bookmarkStart w:name="_Toc455167476" w:id="5810"/>
      <w:bookmarkStart w:name="_Toc455171323" w:id="5811"/>
      <w:bookmarkStart w:name="_Toc455175181" w:id="5812"/>
      <w:bookmarkStart w:name="_Toc455179043" w:id="5813"/>
      <w:bookmarkStart w:name="_Toc455182921" w:id="5814"/>
      <w:bookmarkStart w:name="_Toc455186795" w:id="5815"/>
      <w:bookmarkStart w:name="_Toc455190669" w:id="5816"/>
      <w:bookmarkStart w:name="_Toc455194543" w:id="5817"/>
      <w:bookmarkStart w:name="_Toc455198421" w:id="5818"/>
      <w:bookmarkStart w:name="_Toc455202302" w:id="5819"/>
      <w:bookmarkStart w:name="_Toc455206177" w:id="5820"/>
      <w:bookmarkStart w:name="_Toc455313712" w:id="5821"/>
      <w:bookmarkStart w:name="_Toc455317577" w:id="5822"/>
      <w:bookmarkStart w:name="_Toc455321478" w:id="5823"/>
      <w:bookmarkStart w:name="_Toc455325346" w:id="5824"/>
      <w:bookmarkStart w:name="_Toc455329210" w:id="5825"/>
      <w:bookmarkStart w:name="_Toc455466413" w:id="5826"/>
      <w:bookmarkStart w:name="_Toc455470306" w:id="5827"/>
      <w:bookmarkStart w:name="_Toc455502024" w:id="5828"/>
      <w:bookmarkStart w:name="_Toc455553641" w:id="5829"/>
      <w:bookmarkStart w:name="_Toc455557537" w:id="5830"/>
      <w:bookmarkStart w:name="_Toc455561431" w:id="5831"/>
      <w:bookmarkStart w:name="_Toc455565325" w:id="5832"/>
      <w:bookmarkStart w:name="_Toc455569220" w:id="5833"/>
      <w:bookmarkStart w:name="_Toc455573115" w:id="5834"/>
      <w:bookmarkStart w:name="_Toc453575893" w:id="5835"/>
      <w:bookmarkStart w:name="_Toc453579698" w:id="5836"/>
      <w:bookmarkStart w:name="_Toc453583506" w:id="5837"/>
      <w:bookmarkStart w:name="_Toc453587290" w:id="5838"/>
      <w:bookmarkStart w:name="_Toc453591073" w:id="5839"/>
      <w:bookmarkStart w:name="_Toc453596168" w:id="5840"/>
      <w:bookmarkStart w:name="_Toc453599953" w:id="5841"/>
      <w:bookmarkStart w:name="_Toc454804864" w:id="5842"/>
      <w:bookmarkStart w:name="_Toc454807923" w:id="5843"/>
      <w:bookmarkStart w:name="_Toc455167539" w:id="5844"/>
      <w:bookmarkStart w:name="_Toc455171386" w:id="5845"/>
      <w:bookmarkStart w:name="_Toc455175244" w:id="5846"/>
      <w:bookmarkStart w:name="_Toc455179106" w:id="5847"/>
      <w:bookmarkStart w:name="_Toc455182984" w:id="5848"/>
      <w:bookmarkStart w:name="_Toc455186858" w:id="5849"/>
      <w:bookmarkStart w:name="_Toc455190732" w:id="5850"/>
      <w:bookmarkStart w:name="_Toc455194606" w:id="5851"/>
      <w:bookmarkStart w:name="_Toc455198484" w:id="5852"/>
      <w:bookmarkStart w:name="_Toc455202365" w:id="5853"/>
      <w:bookmarkStart w:name="_Toc455206240" w:id="5854"/>
      <w:bookmarkStart w:name="_Toc455313775" w:id="5855"/>
      <w:bookmarkStart w:name="_Toc455317640" w:id="5856"/>
      <w:bookmarkStart w:name="_Toc455321541" w:id="5857"/>
      <w:bookmarkStart w:name="_Toc455325409" w:id="5858"/>
      <w:bookmarkStart w:name="_Toc455329273" w:id="5859"/>
      <w:bookmarkStart w:name="_Toc455466476" w:id="5860"/>
      <w:bookmarkStart w:name="_Toc455470369" w:id="5861"/>
      <w:bookmarkStart w:name="_Toc455502087" w:id="5862"/>
      <w:bookmarkStart w:name="_Toc455553704" w:id="5863"/>
      <w:bookmarkStart w:name="_Toc455557600" w:id="5864"/>
      <w:bookmarkStart w:name="_Toc455561494" w:id="5865"/>
      <w:bookmarkStart w:name="_Toc455565388" w:id="5866"/>
      <w:bookmarkStart w:name="_Toc455569283" w:id="5867"/>
      <w:bookmarkStart w:name="_Toc455573178" w:id="5868"/>
      <w:bookmarkStart w:name="_Toc453575920" w:id="5869"/>
      <w:bookmarkStart w:name="_Toc453579725" w:id="5870"/>
      <w:bookmarkStart w:name="_Toc453583533" w:id="5871"/>
      <w:bookmarkStart w:name="_Toc453587317" w:id="5872"/>
      <w:bookmarkStart w:name="_Toc453591100" w:id="5873"/>
      <w:bookmarkStart w:name="_Toc453596195" w:id="5874"/>
      <w:bookmarkStart w:name="_Toc453599980" w:id="5875"/>
      <w:bookmarkStart w:name="_Toc454804891" w:id="5876"/>
      <w:bookmarkStart w:name="_Toc454807950" w:id="5877"/>
      <w:bookmarkStart w:name="_Toc455167566" w:id="5878"/>
      <w:bookmarkStart w:name="_Toc455171413" w:id="5879"/>
      <w:bookmarkStart w:name="_Toc455175271" w:id="5880"/>
      <w:bookmarkStart w:name="_Toc455179133" w:id="5881"/>
      <w:bookmarkStart w:name="_Toc455183011" w:id="5882"/>
      <w:bookmarkStart w:name="_Toc455186885" w:id="5883"/>
      <w:bookmarkStart w:name="_Toc455190759" w:id="5884"/>
      <w:bookmarkStart w:name="_Toc455194633" w:id="5885"/>
      <w:bookmarkStart w:name="_Toc455198511" w:id="5886"/>
      <w:bookmarkStart w:name="_Toc455202392" w:id="5887"/>
      <w:bookmarkStart w:name="_Toc455206267" w:id="5888"/>
      <w:bookmarkStart w:name="_Toc455313802" w:id="5889"/>
      <w:bookmarkStart w:name="_Toc455317667" w:id="5890"/>
      <w:bookmarkStart w:name="_Toc455321568" w:id="5891"/>
      <w:bookmarkStart w:name="_Toc455325436" w:id="5892"/>
      <w:bookmarkStart w:name="_Toc455329300" w:id="5893"/>
      <w:bookmarkStart w:name="_Toc455466503" w:id="5894"/>
      <w:bookmarkStart w:name="_Toc455470396" w:id="5895"/>
      <w:bookmarkStart w:name="_Toc455502114" w:id="5896"/>
      <w:bookmarkStart w:name="_Toc455553731" w:id="5897"/>
      <w:bookmarkStart w:name="_Toc455557627" w:id="5898"/>
      <w:bookmarkStart w:name="_Toc455561521" w:id="5899"/>
      <w:bookmarkStart w:name="_Toc455565415" w:id="5900"/>
      <w:bookmarkStart w:name="_Toc455569310" w:id="5901"/>
      <w:bookmarkStart w:name="_Toc455573205" w:id="5902"/>
      <w:bookmarkStart w:name="_Toc453575965" w:id="5903"/>
      <w:bookmarkStart w:name="_Toc453579770" w:id="5904"/>
      <w:bookmarkStart w:name="_Toc453583578" w:id="5905"/>
      <w:bookmarkStart w:name="_Toc453587362" w:id="5906"/>
      <w:bookmarkStart w:name="_Toc453591145" w:id="5907"/>
      <w:bookmarkStart w:name="_Toc453596240" w:id="5908"/>
      <w:bookmarkStart w:name="_Toc453600025" w:id="5909"/>
      <w:bookmarkStart w:name="_Toc454804936" w:id="5910"/>
      <w:bookmarkStart w:name="_Toc454807995" w:id="5911"/>
      <w:bookmarkStart w:name="_Toc455167611" w:id="5912"/>
      <w:bookmarkStart w:name="_Toc455171458" w:id="5913"/>
      <w:bookmarkStart w:name="_Toc455175316" w:id="5914"/>
      <w:bookmarkStart w:name="_Toc455179178" w:id="5915"/>
      <w:bookmarkStart w:name="_Toc455183056" w:id="5916"/>
      <w:bookmarkStart w:name="_Toc455186930" w:id="5917"/>
      <w:bookmarkStart w:name="_Toc455190804" w:id="5918"/>
      <w:bookmarkStart w:name="_Toc455194678" w:id="5919"/>
      <w:bookmarkStart w:name="_Toc455198556" w:id="5920"/>
      <w:bookmarkStart w:name="_Toc455202437" w:id="5921"/>
      <w:bookmarkStart w:name="_Toc455206312" w:id="5922"/>
      <w:bookmarkStart w:name="_Toc455313847" w:id="5923"/>
      <w:bookmarkStart w:name="_Toc455317712" w:id="5924"/>
      <w:bookmarkStart w:name="_Toc455321613" w:id="5925"/>
      <w:bookmarkStart w:name="_Toc455325481" w:id="5926"/>
      <w:bookmarkStart w:name="_Toc455329345" w:id="5927"/>
      <w:bookmarkStart w:name="_Toc455466548" w:id="5928"/>
      <w:bookmarkStart w:name="_Toc455470441" w:id="5929"/>
      <w:bookmarkStart w:name="_Toc455502159" w:id="5930"/>
      <w:bookmarkStart w:name="_Toc455553776" w:id="5931"/>
      <w:bookmarkStart w:name="_Toc455557672" w:id="5932"/>
      <w:bookmarkStart w:name="_Toc455561566" w:id="5933"/>
      <w:bookmarkStart w:name="_Toc455565460" w:id="5934"/>
      <w:bookmarkStart w:name="_Toc455569355" w:id="5935"/>
      <w:bookmarkStart w:name="_Toc455573250" w:id="5936"/>
      <w:bookmarkStart w:name="_Toc453576023" w:id="5937"/>
      <w:bookmarkStart w:name="_Toc453579828" w:id="5938"/>
      <w:bookmarkStart w:name="_Toc453583636" w:id="5939"/>
      <w:bookmarkStart w:name="_Toc453587420" w:id="5940"/>
      <w:bookmarkStart w:name="_Toc453591203" w:id="5941"/>
      <w:bookmarkStart w:name="_Toc453596298" w:id="5942"/>
      <w:bookmarkStart w:name="_Toc453600083" w:id="5943"/>
      <w:bookmarkStart w:name="_Toc454804994" w:id="5944"/>
      <w:bookmarkStart w:name="_Toc454808053" w:id="5945"/>
      <w:bookmarkStart w:name="_Toc455167669" w:id="5946"/>
      <w:bookmarkStart w:name="_Toc455171516" w:id="5947"/>
      <w:bookmarkStart w:name="_Toc455175374" w:id="5948"/>
      <w:bookmarkStart w:name="_Toc455179236" w:id="5949"/>
      <w:bookmarkStart w:name="_Toc455183114" w:id="5950"/>
      <w:bookmarkStart w:name="_Toc455186988" w:id="5951"/>
      <w:bookmarkStart w:name="_Toc455190862" w:id="5952"/>
      <w:bookmarkStart w:name="_Toc455194736" w:id="5953"/>
      <w:bookmarkStart w:name="_Toc455198614" w:id="5954"/>
      <w:bookmarkStart w:name="_Toc455202495" w:id="5955"/>
      <w:bookmarkStart w:name="_Toc455206370" w:id="5956"/>
      <w:bookmarkStart w:name="_Toc455313905" w:id="5957"/>
      <w:bookmarkStart w:name="_Toc455317770" w:id="5958"/>
      <w:bookmarkStart w:name="_Toc455321671" w:id="5959"/>
      <w:bookmarkStart w:name="_Toc455325539" w:id="5960"/>
      <w:bookmarkStart w:name="_Toc455329403" w:id="5961"/>
      <w:bookmarkStart w:name="_Toc455466606" w:id="5962"/>
      <w:bookmarkStart w:name="_Toc455470499" w:id="5963"/>
      <w:bookmarkStart w:name="_Toc455502217" w:id="5964"/>
      <w:bookmarkStart w:name="_Toc455553834" w:id="5965"/>
      <w:bookmarkStart w:name="_Toc455557730" w:id="5966"/>
      <w:bookmarkStart w:name="_Toc455561624" w:id="5967"/>
      <w:bookmarkStart w:name="_Toc455565518" w:id="5968"/>
      <w:bookmarkStart w:name="_Toc455569413" w:id="5969"/>
      <w:bookmarkStart w:name="_Toc455573308" w:id="5970"/>
      <w:bookmarkStart w:name="_Toc453576077" w:id="5971"/>
      <w:bookmarkStart w:name="_Toc453579882" w:id="5972"/>
      <w:bookmarkStart w:name="_Toc453583690" w:id="5973"/>
      <w:bookmarkStart w:name="_Toc453587474" w:id="5974"/>
      <w:bookmarkStart w:name="_Toc453591257" w:id="5975"/>
      <w:bookmarkStart w:name="_Toc453596352" w:id="5976"/>
      <w:bookmarkStart w:name="_Toc453600137" w:id="5977"/>
      <w:bookmarkStart w:name="_Toc454805048" w:id="5978"/>
      <w:bookmarkStart w:name="_Toc454808107" w:id="5979"/>
      <w:bookmarkStart w:name="_Toc455167723" w:id="5980"/>
      <w:bookmarkStart w:name="_Toc455171570" w:id="5981"/>
      <w:bookmarkStart w:name="_Toc455175428" w:id="5982"/>
      <w:bookmarkStart w:name="_Toc455179290" w:id="5983"/>
      <w:bookmarkStart w:name="_Toc455183168" w:id="5984"/>
      <w:bookmarkStart w:name="_Toc455187042" w:id="5985"/>
      <w:bookmarkStart w:name="_Toc455190916" w:id="5986"/>
      <w:bookmarkStart w:name="_Toc455194790" w:id="5987"/>
      <w:bookmarkStart w:name="_Toc455198668" w:id="5988"/>
      <w:bookmarkStart w:name="_Toc455202549" w:id="5989"/>
      <w:bookmarkStart w:name="_Toc455206424" w:id="5990"/>
      <w:bookmarkStart w:name="_Toc455313959" w:id="5991"/>
      <w:bookmarkStart w:name="_Toc455317824" w:id="5992"/>
      <w:bookmarkStart w:name="_Toc455321725" w:id="5993"/>
      <w:bookmarkStart w:name="_Toc455325593" w:id="5994"/>
      <w:bookmarkStart w:name="_Toc455329457" w:id="5995"/>
      <w:bookmarkStart w:name="_Toc455466660" w:id="5996"/>
      <w:bookmarkStart w:name="_Toc455470553" w:id="5997"/>
      <w:bookmarkStart w:name="_Toc455502271" w:id="5998"/>
      <w:bookmarkStart w:name="_Toc455553888" w:id="5999"/>
      <w:bookmarkStart w:name="_Toc455557784" w:id="6000"/>
      <w:bookmarkStart w:name="_Toc455561678" w:id="6001"/>
      <w:bookmarkStart w:name="_Toc455565572" w:id="6002"/>
      <w:bookmarkStart w:name="_Toc455569467" w:id="6003"/>
      <w:bookmarkStart w:name="_Toc455573362" w:id="6004"/>
      <w:bookmarkStart w:name="_Toc453576134" w:id="6005"/>
      <w:bookmarkStart w:name="_Toc453579939" w:id="6006"/>
      <w:bookmarkStart w:name="_Toc453583747" w:id="6007"/>
      <w:bookmarkStart w:name="_Toc453587531" w:id="6008"/>
      <w:bookmarkStart w:name="_Toc453591314" w:id="6009"/>
      <w:bookmarkStart w:name="_Toc453596409" w:id="6010"/>
      <w:bookmarkStart w:name="_Toc453600194" w:id="6011"/>
      <w:bookmarkStart w:name="_Toc454805105" w:id="6012"/>
      <w:bookmarkStart w:name="_Toc454808164" w:id="6013"/>
      <w:bookmarkStart w:name="_Toc455167780" w:id="6014"/>
      <w:bookmarkStart w:name="_Toc455171627" w:id="6015"/>
      <w:bookmarkStart w:name="_Toc455175485" w:id="6016"/>
      <w:bookmarkStart w:name="_Toc455179347" w:id="6017"/>
      <w:bookmarkStart w:name="_Toc455183225" w:id="6018"/>
      <w:bookmarkStart w:name="_Toc455187099" w:id="6019"/>
      <w:bookmarkStart w:name="_Toc455190973" w:id="6020"/>
      <w:bookmarkStart w:name="_Toc455194847" w:id="6021"/>
      <w:bookmarkStart w:name="_Toc455198725" w:id="6022"/>
      <w:bookmarkStart w:name="_Toc455202606" w:id="6023"/>
      <w:bookmarkStart w:name="_Toc455206481" w:id="6024"/>
      <w:bookmarkStart w:name="_Toc455314016" w:id="6025"/>
      <w:bookmarkStart w:name="_Toc455317881" w:id="6026"/>
      <w:bookmarkStart w:name="_Toc455321782" w:id="6027"/>
      <w:bookmarkStart w:name="_Toc455325650" w:id="6028"/>
      <w:bookmarkStart w:name="_Toc455329514" w:id="6029"/>
      <w:bookmarkStart w:name="_Toc455466717" w:id="6030"/>
      <w:bookmarkStart w:name="_Toc455470610" w:id="6031"/>
      <w:bookmarkStart w:name="_Toc455502328" w:id="6032"/>
      <w:bookmarkStart w:name="_Toc455553945" w:id="6033"/>
      <w:bookmarkStart w:name="_Toc455557841" w:id="6034"/>
      <w:bookmarkStart w:name="_Toc455561735" w:id="6035"/>
      <w:bookmarkStart w:name="_Toc455565629" w:id="6036"/>
      <w:bookmarkStart w:name="_Toc455569524" w:id="6037"/>
      <w:bookmarkStart w:name="_Toc455573419" w:id="6038"/>
      <w:bookmarkStart w:name="_Toc453576190" w:id="6039"/>
      <w:bookmarkStart w:name="_Toc453579995" w:id="6040"/>
      <w:bookmarkStart w:name="_Toc453583803" w:id="6041"/>
      <w:bookmarkStart w:name="_Toc453587587" w:id="6042"/>
      <w:bookmarkStart w:name="_Toc453591370" w:id="6043"/>
      <w:bookmarkStart w:name="_Toc453596465" w:id="6044"/>
      <w:bookmarkStart w:name="_Toc453600250" w:id="6045"/>
      <w:bookmarkStart w:name="_Toc454805161" w:id="6046"/>
      <w:bookmarkStart w:name="_Toc454808220" w:id="6047"/>
      <w:bookmarkStart w:name="_Toc455167836" w:id="6048"/>
      <w:bookmarkStart w:name="_Toc455171683" w:id="6049"/>
      <w:bookmarkStart w:name="_Toc455175541" w:id="6050"/>
      <w:bookmarkStart w:name="_Toc455179403" w:id="6051"/>
      <w:bookmarkStart w:name="_Toc455183281" w:id="6052"/>
      <w:bookmarkStart w:name="_Toc455187155" w:id="6053"/>
      <w:bookmarkStart w:name="_Toc455191029" w:id="6054"/>
      <w:bookmarkStart w:name="_Toc455194903" w:id="6055"/>
      <w:bookmarkStart w:name="_Toc455198781" w:id="6056"/>
      <w:bookmarkStart w:name="_Toc455202662" w:id="6057"/>
      <w:bookmarkStart w:name="_Toc455206537" w:id="6058"/>
      <w:bookmarkStart w:name="_Toc455314072" w:id="6059"/>
      <w:bookmarkStart w:name="_Toc455317937" w:id="6060"/>
      <w:bookmarkStart w:name="_Toc455321838" w:id="6061"/>
      <w:bookmarkStart w:name="_Toc455325706" w:id="6062"/>
      <w:bookmarkStart w:name="_Toc455329570" w:id="6063"/>
      <w:bookmarkStart w:name="_Toc455466773" w:id="6064"/>
      <w:bookmarkStart w:name="_Toc455470666" w:id="6065"/>
      <w:bookmarkStart w:name="_Toc455502384" w:id="6066"/>
      <w:bookmarkStart w:name="_Toc455554001" w:id="6067"/>
      <w:bookmarkStart w:name="_Toc455557897" w:id="6068"/>
      <w:bookmarkStart w:name="_Toc455561791" w:id="6069"/>
      <w:bookmarkStart w:name="_Toc455565685" w:id="6070"/>
      <w:bookmarkStart w:name="_Toc455569580" w:id="6071"/>
      <w:bookmarkStart w:name="_Toc455573475" w:id="6072"/>
      <w:bookmarkStart w:name="_Toc453576199" w:id="6073"/>
      <w:bookmarkStart w:name="_Toc453580004" w:id="6074"/>
      <w:bookmarkStart w:name="_Toc453583812" w:id="6075"/>
      <w:bookmarkStart w:name="_Toc453587596" w:id="6076"/>
      <w:bookmarkStart w:name="_Toc453591379" w:id="6077"/>
      <w:bookmarkStart w:name="_Toc453596474" w:id="6078"/>
      <w:bookmarkStart w:name="_Toc453600259" w:id="6079"/>
      <w:bookmarkStart w:name="_Toc454805170" w:id="6080"/>
      <w:bookmarkStart w:name="_Toc454808229" w:id="6081"/>
      <w:bookmarkStart w:name="_Toc455167845" w:id="6082"/>
      <w:bookmarkStart w:name="_Toc455171692" w:id="6083"/>
      <w:bookmarkStart w:name="_Toc455175550" w:id="6084"/>
      <w:bookmarkStart w:name="_Toc455179412" w:id="6085"/>
      <w:bookmarkStart w:name="_Toc455183290" w:id="6086"/>
      <w:bookmarkStart w:name="_Toc455187164" w:id="6087"/>
      <w:bookmarkStart w:name="_Toc455191038" w:id="6088"/>
      <w:bookmarkStart w:name="_Toc455194912" w:id="6089"/>
      <w:bookmarkStart w:name="_Toc455198790" w:id="6090"/>
      <w:bookmarkStart w:name="_Toc455202671" w:id="6091"/>
      <w:bookmarkStart w:name="_Toc455206546" w:id="6092"/>
      <w:bookmarkStart w:name="_Toc455314081" w:id="6093"/>
      <w:bookmarkStart w:name="_Toc455317946" w:id="6094"/>
      <w:bookmarkStart w:name="_Toc455321847" w:id="6095"/>
      <w:bookmarkStart w:name="_Toc455325715" w:id="6096"/>
      <w:bookmarkStart w:name="_Toc455329579" w:id="6097"/>
      <w:bookmarkStart w:name="_Toc455466782" w:id="6098"/>
      <w:bookmarkStart w:name="_Toc455470675" w:id="6099"/>
      <w:bookmarkStart w:name="_Toc455502393" w:id="6100"/>
      <w:bookmarkStart w:name="_Toc455554010" w:id="6101"/>
      <w:bookmarkStart w:name="_Toc455557906" w:id="6102"/>
      <w:bookmarkStart w:name="_Toc455561800" w:id="6103"/>
      <w:bookmarkStart w:name="_Toc455565694" w:id="6104"/>
      <w:bookmarkStart w:name="_Toc455569589" w:id="6105"/>
      <w:bookmarkStart w:name="_Toc455573484" w:id="6106"/>
      <w:bookmarkStart w:name="_Toc453576244" w:id="6107"/>
      <w:bookmarkStart w:name="_Toc453580049" w:id="6108"/>
      <w:bookmarkStart w:name="_Toc453583857" w:id="6109"/>
      <w:bookmarkStart w:name="_Toc453587641" w:id="6110"/>
      <w:bookmarkStart w:name="_Toc453591424" w:id="6111"/>
      <w:bookmarkStart w:name="_Toc453596519" w:id="6112"/>
      <w:bookmarkStart w:name="_Toc453600304" w:id="6113"/>
      <w:bookmarkStart w:name="_Toc454805215" w:id="6114"/>
      <w:bookmarkStart w:name="_Toc454808274" w:id="6115"/>
      <w:bookmarkStart w:name="_Toc455167890" w:id="6116"/>
      <w:bookmarkStart w:name="_Toc455171737" w:id="6117"/>
      <w:bookmarkStart w:name="_Toc455175595" w:id="6118"/>
      <w:bookmarkStart w:name="_Toc455179457" w:id="6119"/>
      <w:bookmarkStart w:name="_Toc455183335" w:id="6120"/>
      <w:bookmarkStart w:name="_Toc455187209" w:id="6121"/>
      <w:bookmarkStart w:name="_Toc455191083" w:id="6122"/>
      <w:bookmarkStart w:name="_Toc455194957" w:id="6123"/>
      <w:bookmarkStart w:name="_Toc455198835" w:id="6124"/>
      <w:bookmarkStart w:name="_Toc455202716" w:id="6125"/>
      <w:bookmarkStart w:name="_Toc455206591" w:id="6126"/>
      <w:bookmarkStart w:name="_Toc455314126" w:id="6127"/>
      <w:bookmarkStart w:name="_Toc455317991" w:id="6128"/>
      <w:bookmarkStart w:name="_Toc455321892" w:id="6129"/>
      <w:bookmarkStart w:name="_Toc455325760" w:id="6130"/>
      <w:bookmarkStart w:name="_Toc455329624" w:id="6131"/>
      <w:bookmarkStart w:name="_Toc455466827" w:id="6132"/>
      <w:bookmarkStart w:name="_Toc455470720" w:id="6133"/>
      <w:bookmarkStart w:name="_Toc455502438" w:id="6134"/>
      <w:bookmarkStart w:name="_Toc455554055" w:id="6135"/>
      <w:bookmarkStart w:name="_Toc455557951" w:id="6136"/>
      <w:bookmarkStart w:name="_Toc455561845" w:id="6137"/>
      <w:bookmarkStart w:name="_Toc455565739" w:id="6138"/>
      <w:bookmarkStart w:name="_Toc455569634" w:id="6139"/>
      <w:bookmarkStart w:name="_Toc455573529" w:id="6140"/>
      <w:bookmarkStart w:name="_Toc453576280" w:id="6141"/>
      <w:bookmarkStart w:name="_Toc453580085" w:id="6142"/>
      <w:bookmarkStart w:name="_Toc453583893" w:id="6143"/>
      <w:bookmarkStart w:name="_Toc453587677" w:id="6144"/>
      <w:bookmarkStart w:name="_Toc453591460" w:id="6145"/>
      <w:bookmarkStart w:name="_Toc453596555" w:id="6146"/>
      <w:bookmarkStart w:name="_Toc453600340" w:id="6147"/>
      <w:bookmarkStart w:name="_Toc454805251" w:id="6148"/>
      <w:bookmarkStart w:name="_Toc454808310" w:id="6149"/>
      <w:bookmarkStart w:name="_Toc455167926" w:id="6150"/>
      <w:bookmarkStart w:name="_Toc455171773" w:id="6151"/>
      <w:bookmarkStart w:name="_Toc455175631" w:id="6152"/>
      <w:bookmarkStart w:name="_Toc455179493" w:id="6153"/>
      <w:bookmarkStart w:name="_Toc455183371" w:id="6154"/>
      <w:bookmarkStart w:name="_Toc455187245" w:id="6155"/>
      <w:bookmarkStart w:name="_Toc455191119" w:id="6156"/>
      <w:bookmarkStart w:name="_Toc455194993" w:id="6157"/>
      <w:bookmarkStart w:name="_Toc455198871" w:id="6158"/>
      <w:bookmarkStart w:name="_Toc455202752" w:id="6159"/>
      <w:bookmarkStart w:name="_Toc455206627" w:id="6160"/>
      <w:bookmarkStart w:name="_Toc455314162" w:id="6161"/>
      <w:bookmarkStart w:name="_Toc455318027" w:id="6162"/>
      <w:bookmarkStart w:name="_Toc455321928" w:id="6163"/>
      <w:bookmarkStart w:name="_Toc455325796" w:id="6164"/>
      <w:bookmarkStart w:name="_Toc455329660" w:id="6165"/>
      <w:bookmarkStart w:name="_Toc455466863" w:id="6166"/>
      <w:bookmarkStart w:name="_Toc455470756" w:id="6167"/>
      <w:bookmarkStart w:name="_Toc455502474" w:id="6168"/>
      <w:bookmarkStart w:name="_Toc455554091" w:id="6169"/>
      <w:bookmarkStart w:name="_Toc455557987" w:id="6170"/>
      <w:bookmarkStart w:name="_Toc455561881" w:id="6171"/>
      <w:bookmarkStart w:name="_Toc455565775" w:id="6172"/>
      <w:bookmarkStart w:name="_Toc455569670" w:id="6173"/>
      <w:bookmarkStart w:name="_Toc455573565" w:id="6174"/>
      <w:bookmarkStart w:name="_Toc453576318" w:id="6175"/>
      <w:bookmarkStart w:name="_Toc453580123" w:id="6176"/>
      <w:bookmarkStart w:name="_Toc453583931" w:id="6177"/>
      <w:bookmarkStart w:name="_Toc453587715" w:id="6178"/>
      <w:bookmarkStart w:name="_Toc453591498" w:id="6179"/>
      <w:bookmarkStart w:name="_Toc453596593" w:id="6180"/>
      <w:bookmarkStart w:name="_Toc453600378" w:id="6181"/>
      <w:bookmarkStart w:name="_Toc454805289" w:id="6182"/>
      <w:bookmarkStart w:name="_Toc454808348" w:id="6183"/>
      <w:bookmarkStart w:name="_Toc455167964" w:id="6184"/>
      <w:bookmarkStart w:name="_Toc455171811" w:id="6185"/>
      <w:bookmarkStart w:name="_Toc455175669" w:id="6186"/>
      <w:bookmarkStart w:name="_Toc455179531" w:id="6187"/>
      <w:bookmarkStart w:name="_Toc455183409" w:id="6188"/>
      <w:bookmarkStart w:name="_Toc455187283" w:id="6189"/>
      <w:bookmarkStart w:name="_Toc455191157" w:id="6190"/>
      <w:bookmarkStart w:name="_Toc455195031" w:id="6191"/>
      <w:bookmarkStart w:name="_Toc455198909" w:id="6192"/>
      <w:bookmarkStart w:name="_Toc455202790" w:id="6193"/>
      <w:bookmarkStart w:name="_Toc455206665" w:id="6194"/>
      <w:bookmarkStart w:name="_Toc455314200" w:id="6195"/>
      <w:bookmarkStart w:name="_Toc455318065" w:id="6196"/>
      <w:bookmarkStart w:name="_Toc455321966" w:id="6197"/>
      <w:bookmarkStart w:name="_Toc455325834" w:id="6198"/>
      <w:bookmarkStart w:name="_Toc455329698" w:id="6199"/>
      <w:bookmarkStart w:name="_Toc455466901" w:id="6200"/>
      <w:bookmarkStart w:name="_Toc455470794" w:id="6201"/>
      <w:bookmarkStart w:name="_Toc455502512" w:id="6202"/>
      <w:bookmarkStart w:name="_Toc455554129" w:id="6203"/>
      <w:bookmarkStart w:name="_Toc455558025" w:id="6204"/>
      <w:bookmarkStart w:name="_Toc455561919" w:id="6205"/>
      <w:bookmarkStart w:name="_Toc455565813" w:id="6206"/>
      <w:bookmarkStart w:name="_Toc455569708" w:id="6207"/>
      <w:bookmarkStart w:name="_Toc455573603" w:id="6208"/>
      <w:bookmarkStart w:name="_Toc453576338" w:id="6209"/>
      <w:bookmarkStart w:name="_Toc453580143" w:id="6210"/>
      <w:bookmarkStart w:name="_Toc453583951" w:id="6211"/>
      <w:bookmarkStart w:name="_Toc453587735" w:id="6212"/>
      <w:bookmarkStart w:name="_Toc453591518" w:id="6213"/>
      <w:bookmarkStart w:name="_Toc453596613" w:id="6214"/>
      <w:bookmarkStart w:name="_Toc453600398" w:id="6215"/>
      <w:bookmarkStart w:name="_Toc454805309" w:id="6216"/>
      <w:bookmarkStart w:name="_Toc454808368" w:id="6217"/>
      <w:bookmarkStart w:name="_Toc455167984" w:id="6218"/>
      <w:bookmarkStart w:name="_Toc455171831" w:id="6219"/>
      <w:bookmarkStart w:name="_Toc455175689" w:id="6220"/>
      <w:bookmarkStart w:name="_Toc455179551" w:id="6221"/>
      <w:bookmarkStart w:name="_Toc455183429" w:id="6222"/>
      <w:bookmarkStart w:name="_Toc455187303" w:id="6223"/>
      <w:bookmarkStart w:name="_Toc455191177" w:id="6224"/>
      <w:bookmarkStart w:name="_Toc455195051" w:id="6225"/>
      <w:bookmarkStart w:name="_Toc455198929" w:id="6226"/>
      <w:bookmarkStart w:name="_Toc455202810" w:id="6227"/>
      <w:bookmarkStart w:name="_Toc455206685" w:id="6228"/>
      <w:bookmarkStart w:name="_Toc455314220" w:id="6229"/>
      <w:bookmarkStart w:name="_Toc455318085" w:id="6230"/>
      <w:bookmarkStart w:name="_Toc455321986" w:id="6231"/>
      <w:bookmarkStart w:name="_Toc455325854" w:id="6232"/>
      <w:bookmarkStart w:name="_Toc455329718" w:id="6233"/>
      <w:bookmarkStart w:name="_Toc455466921" w:id="6234"/>
      <w:bookmarkStart w:name="_Toc455470814" w:id="6235"/>
      <w:bookmarkStart w:name="_Toc455502532" w:id="6236"/>
      <w:bookmarkStart w:name="_Toc455554149" w:id="6237"/>
      <w:bookmarkStart w:name="_Toc455558045" w:id="6238"/>
      <w:bookmarkStart w:name="_Toc455561939" w:id="6239"/>
      <w:bookmarkStart w:name="_Toc455565833" w:id="6240"/>
      <w:bookmarkStart w:name="_Toc455569728" w:id="6241"/>
      <w:bookmarkStart w:name="_Toc455573623" w:id="6242"/>
      <w:bookmarkStart w:name="_Toc453576356" w:id="6243"/>
      <w:bookmarkStart w:name="_Toc453580161" w:id="6244"/>
      <w:bookmarkStart w:name="_Toc453583969" w:id="6245"/>
      <w:bookmarkStart w:name="_Toc453587753" w:id="6246"/>
      <w:bookmarkStart w:name="_Toc453591536" w:id="6247"/>
      <w:bookmarkStart w:name="_Toc453596631" w:id="6248"/>
      <w:bookmarkStart w:name="_Toc453600416" w:id="6249"/>
      <w:bookmarkStart w:name="_Toc454805327" w:id="6250"/>
      <w:bookmarkStart w:name="_Toc454808386" w:id="6251"/>
      <w:bookmarkStart w:name="_Toc455168002" w:id="6252"/>
      <w:bookmarkStart w:name="_Toc455171849" w:id="6253"/>
      <w:bookmarkStart w:name="_Toc455175707" w:id="6254"/>
      <w:bookmarkStart w:name="_Toc455179569" w:id="6255"/>
      <w:bookmarkStart w:name="_Toc455183447" w:id="6256"/>
      <w:bookmarkStart w:name="_Toc455187321" w:id="6257"/>
      <w:bookmarkStart w:name="_Toc455191195" w:id="6258"/>
      <w:bookmarkStart w:name="_Toc455195069" w:id="6259"/>
      <w:bookmarkStart w:name="_Toc455198947" w:id="6260"/>
      <w:bookmarkStart w:name="_Toc455202828" w:id="6261"/>
      <w:bookmarkStart w:name="_Toc455206703" w:id="6262"/>
      <w:bookmarkStart w:name="_Toc455314238" w:id="6263"/>
      <w:bookmarkStart w:name="_Toc455318103" w:id="6264"/>
      <w:bookmarkStart w:name="_Toc455322004" w:id="6265"/>
      <w:bookmarkStart w:name="_Toc455325872" w:id="6266"/>
      <w:bookmarkStart w:name="_Toc455329736" w:id="6267"/>
      <w:bookmarkStart w:name="_Toc455466939" w:id="6268"/>
      <w:bookmarkStart w:name="_Toc455470832" w:id="6269"/>
      <w:bookmarkStart w:name="_Toc455502550" w:id="6270"/>
      <w:bookmarkStart w:name="_Toc455554167" w:id="6271"/>
      <w:bookmarkStart w:name="_Toc455558063" w:id="6272"/>
      <w:bookmarkStart w:name="_Toc455561957" w:id="6273"/>
      <w:bookmarkStart w:name="_Toc455565851" w:id="6274"/>
      <w:bookmarkStart w:name="_Toc455569746" w:id="6275"/>
      <w:bookmarkStart w:name="_Toc455573641" w:id="6276"/>
      <w:bookmarkStart w:name="_Toc453576455" w:id="6277"/>
      <w:bookmarkStart w:name="_Toc453580260" w:id="6278"/>
      <w:bookmarkStart w:name="_Toc453584068" w:id="6279"/>
      <w:bookmarkStart w:name="_Toc453587852" w:id="6280"/>
      <w:bookmarkStart w:name="_Toc453591635" w:id="6281"/>
      <w:bookmarkStart w:name="_Toc453596730" w:id="6282"/>
      <w:bookmarkStart w:name="_Toc453600515" w:id="6283"/>
      <w:bookmarkStart w:name="_Toc454805426" w:id="6284"/>
      <w:bookmarkStart w:name="_Toc454808485" w:id="6285"/>
      <w:bookmarkStart w:name="_Toc455168101" w:id="6286"/>
      <w:bookmarkStart w:name="_Toc455171948" w:id="6287"/>
      <w:bookmarkStart w:name="_Toc455175806" w:id="6288"/>
      <w:bookmarkStart w:name="_Toc455179668" w:id="6289"/>
      <w:bookmarkStart w:name="_Toc455183546" w:id="6290"/>
      <w:bookmarkStart w:name="_Toc455187420" w:id="6291"/>
      <w:bookmarkStart w:name="_Toc455191294" w:id="6292"/>
      <w:bookmarkStart w:name="_Toc455195168" w:id="6293"/>
      <w:bookmarkStart w:name="_Toc455199046" w:id="6294"/>
      <w:bookmarkStart w:name="_Toc455202927" w:id="6295"/>
      <w:bookmarkStart w:name="_Toc455206802" w:id="6296"/>
      <w:bookmarkStart w:name="_Toc455314337" w:id="6297"/>
      <w:bookmarkStart w:name="_Toc455318202" w:id="6298"/>
      <w:bookmarkStart w:name="_Toc455322103" w:id="6299"/>
      <w:bookmarkStart w:name="_Toc455325971" w:id="6300"/>
      <w:bookmarkStart w:name="_Toc455329835" w:id="6301"/>
      <w:bookmarkStart w:name="_Toc455467038" w:id="6302"/>
      <w:bookmarkStart w:name="_Toc455470931" w:id="6303"/>
      <w:bookmarkStart w:name="_Toc455502649" w:id="6304"/>
      <w:bookmarkStart w:name="_Toc455554266" w:id="6305"/>
      <w:bookmarkStart w:name="_Toc455558162" w:id="6306"/>
      <w:bookmarkStart w:name="_Toc455562056" w:id="6307"/>
      <w:bookmarkStart w:name="_Toc455565950" w:id="6308"/>
      <w:bookmarkStart w:name="_Toc455569845" w:id="6309"/>
      <w:bookmarkStart w:name="_Toc455573740" w:id="6310"/>
      <w:bookmarkStart w:name="_Toc453576579" w:id="6311"/>
      <w:bookmarkStart w:name="_Toc453580384" w:id="6312"/>
      <w:bookmarkStart w:name="_Toc453584192" w:id="6313"/>
      <w:bookmarkStart w:name="_Toc453587976" w:id="6314"/>
      <w:bookmarkStart w:name="_Toc453591759" w:id="6315"/>
      <w:bookmarkStart w:name="_Toc453596854" w:id="6316"/>
      <w:bookmarkStart w:name="_Toc453600639" w:id="6317"/>
      <w:bookmarkStart w:name="_Toc454805550" w:id="6318"/>
      <w:bookmarkStart w:name="_Toc454808609" w:id="6319"/>
      <w:bookmarkStart w:name="_Toc455168225" w:id="6320"/>
      <w:bookmarkStart w:name="_Toc455172072" w:id="6321"/>
      <w:bookmarkStart w:name="_Toc455175930" w:id="6322"/>
      <w:bookmarkStart w:name="_Toc455179792" w:id="6323"/>
      <w:bookmarkStart w:name="_Toc455183670" w:id="6324"/>
      <w:bookmarkStart w:name="_Toc455187544" w:id="6325"/>
      <w:bookmarkStart w:name="_Toc455191418" w:id="6326"/>
      <w:bookmarkStart w:name="_Toc455195292" w:id="6327"/>
      <w:bookmarkStart w:name="_Toc455199170" w:id="6328"/>
      <w:bookmarkStart w:name="_Toc455203051" w:id="6329"/>
      <w:bookmarkStart w:name="_Toc455206926" w:id="6330"/>
      <w:bookmarkStart w:name="_Toc455314461" w:id="6331"/>
      <w:bookmarkStart w:name="_Toc455318326" w:id="6332"/>
      <w:bookmarkStart w:name="_Toc455322227" w:id="6333"/>
      <w:bookmarkStart w:name="_Toc455326095" w:id="6334"/>
      <w:bookmarkStart w:name="_Toc455329959" w:id="6335"/>
      <w:bookmarkStart w:name="_Toc455467162" w:id="6336"/>
      <w:bookmarkStart w:name="_Toc455471055" w:id="6337"/>
      <w:bookmarkStart w:name="_Toc455502773" w:id="6338"/>
      <w:bookmarkStart w:name="_Toc455554390" w:id="6339"/>
      <w:bookmarkStart w:name="_Toc455558286" w:id="6340"/>
      <w:bookmarkStart w:name="_Toc455562180" w:id="6341"/>
      <w:bookmarkStart w:name="_Toc455566074" w:id="6342"/>
      <w:bookmarkStart w:name="_Toc455569969" w:id="6343"/>
      <w:bookmarkStart w:name="_Toc455573864" w:id="6344"/>
      <w:bookmarkStart w:name="_Toc453576643" w:id="6345"/>
      <w:bookmarkStart w:name="_Toc453580448" w:id="6346"/>
      <w:bookmarkStart w:name="_Toc453584256" w:id="6347"/>
      <w:bookmarkStart w:name="_Toc453588040" w:id="6348"/>
      <w:bookmarkStart w:name="_Toc453591823" w:id="6349"/>
      <w:bookmarkStart w:name="_Toc453596918" w:id="6350"/>
      <w:bookmarkStart w:name="_Toc453600703" w:id="6351"/>
      <w:bookmarkStart w:name="_Toc454805614" w:id="6352"/>
      <w:bookmarkStart w:name="_Toc454808673" w:id="6353"/>
      <w:bookmarkStart w:name="_Toc455168289" w:id="6354"/>
      <w:bookmarkStart w:name="_Toc455172136" w:id="6355"/>
      <w:bookmarkStart w:name="_Toc455175994" w:id="6356"/>
      <w:bookmarkStart w:name="_Toc455179856" w:id="6357"/>
      <w:bookmarkStart w:name="_Toc455183734" w:id="6358"/>
      <w:bookmarkStart w:name="_Toc455187608" w:id="6359"/>
      <w:bookmarkStart w:name="_Toc455191482" w:id="6360"/>
      <w:bookmarkStart w:name="_Toc455195356" w:id="6361"/>
      <w:bookmarkStart w:name="_Toc455199234" w:id="6362"/>
      <w:bookmarkStart w:name="_Toc455203115" w:id="6363"/>
      <w:bookmarkStart w:name="_Toc455206990" w:id="6364"/>
      <w:bookmarkStart w:name="_Toc455314525" w:id="6365"/>
      <w:bookmarkStart w:name="_Toc455318390" w:id="6366"/>
      <w:bookmarkStart w:name="_Toc455322291" w:id="6367"/>
      <w:bookmarkStart w:name="_Toc455326159" w:id="6368"/>
      <w:bookmarkStart w:name="_Toc455330023" w:id="6369"/>
      <w:bookmarkStart w:name="_Toc455467226" w:id="6370"/>
      <w:bookmarkStart w:name="_Toc455471119" w:id="6371"/>
      <w:bookmarkStart w:name="_Toc455502837" w:id="6372"/>
      <w:bookmarkStart w:name="_Toc455554454" w:id="6373"/>
      <w:bookmarkStart w:name="_Toc455558350" w:id="6374"/>
      <w:bookmarkStart w:name="_Toc455562244" w:id="6375"/>
      <w:bookmarkStart w:name="_Toc455566138" w:id="6376"/>
      <w:bookmarkStart w:name="_Toc455570033" w:id="6377"/>
      <w:bookmarkStart w:name="_Toc455573928" w:id="6378"/>
      <w:bookmarkStart w:name="_Toc453576724" w:id="6379"/>
      <w:bookmarkStart w:name="_Toc453580529" w:id="6380"/>
      <w:bookmarkStart w:name="_Toc453584337" w:id="6381"/>
      <w:bookmarkStart w:name="_Toc453588121" w:id="6382"/>
      <w:bookmarkStart w:name="_Toc453591904" w:id="6383"/>
      <w:bookmarkStart w:name="_Toc453596999" w:id="6384"/>
      <w:bookmarkStart w:name="_Toc453600784" w:id="6385"/>
      <w:bookmarkStart w:name="_Toc454805695" w:id="6386"/>
      <w:bookmarkStart w:name="_Toc454808754" w:id="6387"/>
      <w:bookmarkStart w:name="_Toc455168370" w:id="6388"/>
      <w:bookmarkStart w:name="_Toc455172217" w:id="6389"/>
      <w:bookmarkStart w:name="_Toc455176075" w:id="6390"/>
      <w:bookmarkStart w:name="_Toc455179937" w:id="6391"/>
      <w:bookmarkStart w:name="_Toc455183815" w:id="6392"/>
      <w:bookmarkStart w:name="_Toc455187689" w:id="6393"/>
      <w:bookmarkStart w:name="_Toc455191563" w:id="6394"/>
      <w:bookmarkStart w:name="_Toc455195437" w:id="6395"/>
      <w:bookmarkStart w:name="_Toc455199315" w:id="6396"/>
      <w:bookmarkStart w:name="_Toc455203196" w:id="6397"/>
      <w:bookmarkStart w:name="_Toc455207071" w:id="6398"/>
      <w:bookmarkStart w:name="_Toc455314606" w:id="6399"/>
      <w:bookmarkStart w:name="_Toc455318471" w:id="6400"/>
      <w:bookmarkStart w:name="_Toc455322372" w:id="6401"/>
      <w:bookmarkStart w:name="_Toc455326240" w:id="6402"/>
      <w:bookmarkStart w:name="_Toc455330104" w:id="6403"/>
      <w:bookmarkStart w:name="_Toc455467307" w:id="6404"/>
      <w:bookmarkStart w:name="_Toc455471200" w:id="6405"/>
      <w:bookmarkStart w:name="_Toc455502918" w:id="6406"/>
      <w:bookmarkStart w:name="_Toc455554535" w:id="6407"/>
      <w:bookmarkStart w:name="_Toc455558431" w:id="6408"/>
      <w:bookmarkStart w:name="_Toc455562325" w:id="6409"/>
      <w:bookmarkStart w:name="_Toc455566219" w:id="6410"/>
      <w:bookmarkStart w:name="_Toc455570114" w:id="6411"/>
      <w:bookmarkStart w:name="_Toc455574009" w:id="6412"/>
      <w:bookmarkStart w:name="_Toc453576787" w:id="6413"/>
      <w:bookmarkStart w:name="_Toc453580592" w:id="6414"/>
      <w:bookmarkStart w:name="_Toc453584400" w:id="6415"/>
      <w:bookmarkStart w:name="_Toc453588184" w:id="6416"/>
      <w:bookmarkStart w:name="_Toc453591967" w:id="6417"/>
      <w:bookmarkStart w:name="_Toc453597062" w:id="6418"/>
      <w:bookmarkStart w:name="_Toc453600847" w:id="6419"/>
      <w:bookmarkStart w:name="_Toc454805758" w:id="6420"/>
      <w:bookmarkStart w:name="_Toc454808817" w:id="6421"/>
      <w:bookmarkStart w:name="_Toc455168433" w:id="6422"/>
      <w:bookmarkStart w:name="_Toc455172280" w:id="6423"/>
      <w:bookmarkStart w:name="_Toc455176138" w:id="6424"/>
      <w:bookmarkStart w:name="_Toc455180000" w:id="6425"/>
      <w:bookmarkStart w:name="_Toc455183878" w:id="6426"/>
      <w:bookmarkStart w:name="_Toc455187752" w:id="6427"/>
      <w:bookmarkStart w:name="_Toc455191626" w:id="6428"/>
      <w:bookmarkStart w:name="_Toc455195500" w:id="6429"/>
      <w:bookmarkStart w:name="_Toc455199378" w:id="6430"/>
      <w:bookmarkStart w:name="_Toc455203259" w:id="6431"/>
      <w:bookmarkStart w:name="_Toc455207134" w:id="6432"/>
      <w:bookmarkStart w:name="_Toc455314669" w:id="6433"/>
      <w:bookmarkStart w:name="_Toc455318534" w:id="6434"/>
      <w:bookmarkStart w:name="_Toc455322435" w:id="6435"/>
      <w:bookmarkStart w:name="_Toc455326303" w:id="6436"/>
      <w:bookmarkStart w:name="_Toc455330167" w:id="6437"/>
      <w:bookmarkStart w:name="_Toc455467370" w:id="6438"/>
      <w:bookmarkStart w:name="_Toc455471263" w:id="6439"/>
      <w:bookmarkStart w:name="_Toc455502981" w:id="6440"/>
      <w:bookmarkStart w:name="_Toc455554598" w:id="6441"/>
      <w:bookmarkStart w:name="_Toc455558494" w:id="6442"/>
      <w:bookmarkStart w:name="_Toc455562388" w:id="6443"/>
      <w:bookmarkStart w:name="_Toc455566282" w:id="6444"/>
      <w:bookmarkStart w:name="_Toc455570177" w:id="6445"/>
      <w:bookmarkStart w:name="_Toc455574072" w:id="6446"/>
      <w:bookmarkStart w:name="_Toc453576958" w:id="6447"/>
      <w:bookmarkStart w:name="_Toc453580763" w:id="6448"/>
      <w:bookmarkStart w:name="_Toc453584571" w:id="6449"/>
      <w:bookmarkStart w:name="_Toc453588355" w:id="6450"/>
      <w:bookmarkStart w:name="_Toc453592138" w:id="6451"/>
      <w:bookmarkStart w:name="_Toc453597233" w:id="6452"/>
      <w:bookmarkStart w:name="_Toc453601018" w:id="6453"/>
      <w:bookmarkStart w:name="_Toc454805929" w:id="6454"/>
      <w:bookmarkStart w:name="_Toc454808988" w:id="6455"/>
      <w:bookmarkStart w:name="_Toc455168604" w:id="6456"/>
      <w:bookmarkStart w:name="_Toc455172451" w:id="6457"/>
      <w:bookmarkStart w:name="_Toc455176309" w:id="6458"/>
      <w:bookmarkStart w:name="_Toc455180171" w:id="6459"/>
      <w:bookmarkStart w:name="_Toc455184049" w:id="6460"/>
      <w:bookmarkStart w:name="_Toc455187923" w:id="6461"/>
      <w:bookmarkStart w:name="_Toc455191797" w:id="6462"/>
      <w:bookmarkStart w:name="_Toc455195671" w:id="6463"/>
      <w:bookmarkStart w:name="_Toc455199549" w:id="6464"/>
      <w:bookmarkStart w:name="_Toc455203430" w:id="6465"/>
      <w:bookmarkStart w:name="_Toc455207305" w:id="6466"/>
      <w:bookmarkStart w:name="_Toc455314840" w:id="6467"/>
      <w:bookmarkStart w:name="_Toc455318705" w:id="6468"/>
      <w:bookmarkStart w:name="_Toc455322606" w:id="6469"/>
      <w:bookmarkStart w:name="_Toc455326474" w:id="6470"/>
      <w:bookmarkStart w:name="_Toc455330338" w:id="6471"/>
      <w:bookmarkStart w:name="_Toc455467541" w:id="6472"/>
      <w:bookmarkStart w:name="_Toc455471434" w:id="6473"/>
      <w:bookmarkStart w:name="_Toc455503152" w:id="6474"/>
      <w:bookmarkStart w:name="_Toc455554769" w:id="6475"/>
      <w:bookmarkStart w:name="_Toc455558665" w:id="6476"/>
      <w:bookmarkStart w:name="_Toc455562559" w:id="6477"/>
      <w:bookmarkStart w:name="_Toc455566453" w:id="6478"/>
      <w:bookmarkStart w:name="_Toc455570348" w:id="6479"/>
      <w:bookmarkStart w:name="_Toc455574243" w:id="6480"/>
      <w:bookmarkStart w:name="_Toc453577074" w:id="6481"/>
      <w:bookmarkStart w:name="_Toc453580879" w:id="6482"/>
      <w:bookmarkStart w:name="_Toc453584687" w:id="6483"/>
      <w:bookmarkStart w:name="_Toc453588471" w:id="6484"/>
      <w:bookmarkStart w:name="_Toc453592254" w:id="6485"/>
      <w:bookmarkStart w:name="_Toc453597349" w:id="6486"/>
      <w:bookmarkStart w:name="_Toc453601134" w:id="6487"/>
      <w:bookmarkStart w:name="_Toc454806045" w:id="6488"/>
      <w:bookmarkStart w:name="_Toc454809104" w:id="6489"/>
      <w:bookmarkStart w:name="_Toc455168720" w:id="6490"/>
      <w:bookmarkStart w:name="_Toc455172567" w:id="6491"/>
      <w:bookmarkStart w:name="_Toc455176425" w:id="6492"/>
      <w:bookmarkStart w:name="_Toc455180287" w:id="6493"/>
      <w:bookmarkStart w:name="_Toc455184165" w:id="6494"/>
      <w:bookmarkStart w:name="_Toc455188039" w:id="6495"/>
      <w:bookmarkStart w:name="_Toc455191913" w:id="6496"/>
      <w:bookmarkStart w:name="_Toc455195787" w:id="6497"/>
      <w:bookmarkStart w:name="_Toc455199665" w:id="6498"/>
      <w:bookmarkStart w:name="_Toc455203546" w:id="6499"/>
      <w:bookmarkStart w:name="_Toc455207421" w:id="6500"/>
      <w:bookmarkStart w:name="_Toc455314956" w:id="6501"/>
      <w:bookmarkStart w:name="_Toc455318821" w:id="6502"/>
      <w:bookmarkStart w:name="_Toc455322722" w:id="6503"/>
      <w:bookmarkStart w:name="_Toc455326590" w:id="6504"/>
      <w:bookmarkStart w:name="_Toc455330454" w:id="6505"/>
      <w:bookmarkStart w:name="_Toc455467657" w:id="6506"/>
      <w:bookmarkStart w:name="_Toc455471550" w:id="6507"/>
      <w:bookmarkStart w:name="_Toc455503268" w:id="6508"/>
      <w:bookmarkStart w:name="_Toc455554885" w:id="6509"/>
      <w:bookmarkStart w:name="_Toc455558781" w:id="6510"/>
      <w:bookmarkStart w:name="_Toc455562675" w:id="6511"/>
      <w:bookmarkStart w:name="_Toc455566569" w:id="6512"/>
      <w:bookmarkStart w:name="_Toc455570464" w:id="6513"/>
      <w:bookmarkStart w:name="_Toc455574359" w:id="6514"/>
      <w:bookmarkStart w:name="_Toc453577148" w:id="6515"/>
      <w:bookmarkStart w:name="_Toc453580953" w:id="6516"/>
      <w:bookmarkStart w:name="_Toc453584761" w:id="6517"/>
      <w:bookmarkStart w:name="_Toc453588545" w:id="6518"/>
      <w:bookmarkStart w:name="_Toc453592328" w:id="6519"/>
      <w:bookmarkStart w:name="_Toc453597423" w:id="6520"/>
      <w:bookmarkStart w:name="_Toc453601208" w:id="6521"/>
      <w:bookmarkStart w:name="_Toc454806119" w:id="6522"/>
      <w:bookmarkStart w:name="_Toc454809178" w:id="6523"/>
      <w:bookmarkStart w:name="_Toc455168794" w:id="6524"/>
      <w:bookmarkStart w:name="_Toc455172641" w:id="6525"/>
      <w:bookmarkStart w:name="_Toc455176499" w:id="6526"/>
      <w:bookmarkStart w:name="_Toc455180361" w:id="6527"/>
      <w:bookmarkStart w:name="_Toc455184239" w:id="6528"/>
      <w:bookmarkStart w:name="_Toc455188113" w:id="6529"/>
      <w:bookmarkStart w:name="_Toc455191987" w:id="6530"/>
      <w:bookmarkStart w:name="_Toc455195861" w:id="6531"/>
      <w:bookmarkStart w:name="_Toc455199739" w:id="6532"/>
      <w:bookmarkStart w:name="_Toc455203620" w:id="6533"/>
      <w:bookmarkStart w:name="_Toc455207495" w:id="6534"/>
      <w:bookmarkStart w:name="_Toc455315030" w:id="6535"/>
      <w:bookmarkStart w:name="_Toc455318895" w:id="6536"/>
      <w:bookmarkStart w:name="_Toc455322796" w:id="6537"/>
      <w:bookmarkStart w:name="_Toc455326664" w:id="6538"/>
      <w:bookmarkStart w:name="_Toc455330528" w:id="6539"/>
      <w:bookmarkStart w:name="_Toc455467731" w:id="6540"/>
      <w:bookmarkStart w:name="_Toc455471624" w:id="6541"/>
      <w:bookmarkStart w:name="_Toc455503342" w:id="6542"/>
      <w:bookmarkStart w:name="_Toc455554959" w:id="6543"/>
      <w:bookmarkStart w:name="_Toc455558855" w:id="6544"/>
      <w:bookmarkStart w:name="_Toc455562749" w:id="6545"/>
      <w:bookmarkStart w:name="_Toc455566643" w:id="6546"/>
      <w:bookmarkStart w:name="_Toc455570538" w:id="6547"/>
      <w:bookmarkStart w:name="_Toc455574433" w:id="6548"/>
      <w:bookmarkStart w:name="_Toc453577265" w:id="6549"/>
      <w:bookmarkStart w:name="_Toc453581070" w:id="6550"/>
      <w:bookmarkStart w:name="_Toc453584878" w:id="6551"/>
      <w:bookmarkStart w:name="_Toc453588662" w:id="6552"/>
      <w:bookmarkStart w:name="_Toc453592445" w:id="6553"/>
      <w:bookmarkStart w:name="_Toc453597540" w:id="6554"/>
      <w:bookmarkStart w:name="_Toc453601325" w:id="6555"/>
      <w:bookmarkStart w:name="_Toc454806236" w:id="6556"/>
      <w:bookmarkStart w:name="_Toc454809295" w:id="6557"/>
      <w:bookmarkStart w:name="_Toc455168911" w:id="6558"/>
      <w:bookmarkStart w:name="_Toc455172758" w:id="6559"/>
      <w:bookmarkStart w:name="_Toc455176616" w:id="6560"/>
      <w:bookmarkStart w:name="_Toc455180478" w:id="6561"/>
      <w:bookmarkStart w:name="_Toc455184356" w:id="6562"/>
      <w:bookmarkStart w:name="_Toc455188230" w:id="6563"/>
      <w:bookmarkStart w:name="_Toc455192104" w:id="6564"/>
      <w:bookmarkStart w:name="_Toc455195978" w:id="6565"/>
      <w:bookmarkStart w:name="_Toc455199856" w:id="6566"/>
      <w:bookmarkStart w:name="_Toc455203737" w:id="6567"/>
      <w:bookmarkStart w:name="_Toc455207612" w:id="6568"/>
      <w:bookmarkStart w:name="_Toc455315147" w:id="6569"/>
      <w:bookmarkStart w:name="_Toc455319012" w:id="6570"/>
      <w:bookmarkStart w:name="_Toc455322913" w:id="6571"/>
      <w:bookmarkStart w:name="_Toc455326781" w:id="6572"/>
      <w:bookmarkStart w:name="_Toc455330645" w:id="6573"/>
      <w:bookmarkStart w:name="_Toc455467848" w:id="6574"/>
      <w:bookmarkStart w:name="_Toc455471741" w:id="6575"/>
      <w:bookmarkStart w:name="_Toc455503459" w:id="6576"/>
      <w:bookmarkStart w:name="_Toc455555076" w:id="6577"/>
      <w:bookmarkStart w:name="_Toc455558972" w:id="6578"/>
      <w:bookmarkStart w:name="_Toc455562866" w:id="6579"/>
      <w:bookmarkStart w:name="_Toc455566760" w:id="6580"/>
      <w:bookmarkStart w:name="_Toc455570655" w:id="6581"/>
      <w:bookmarkStart w:name="_Toc455574550" w:id="6582"/>
      <w:bookmarkStart w:name="_Toc453577346" w:id="6583"/>
      <w:bookmarkStart w:name="_Toc453581151" w:id="6584"/>
      <w:bookmarkStart w:name="_Toc453584959" w:id="6585"/>
      <w:bookmarkStart w:name="_Toc453588743" w:id="6586"/>
      <w:bookmarkStart w:name="_Toc453592526" w:id="6587"/>
      <w:bookmarkStart w:name="_Toc453597621" w:id="6588"/>
      <w:bookmarkStart w:name="_Toc453601406" w:id="6589"/>
      <w:bookmarkStart w:name="_Toc454806317" w:id="6590"/>
      <w:bookmarkStart w:name="_Toc454809376" w:id="6591"/>
      <w:bookmarkStart w:name="_Toc455168992" w:id="6592"/>
      <w:bookmarkStart w:name="_Toc455172839" w:id="6593"/>
      <w:bookmarkStart w:name="_Toc455176697" w:id="6594"/>
      <w:bookmarkStart w:name="_Toc455180559" w:id="6595"/>
      <w:bookmarkStart w:name="_Toc455184437" w:id="6596"/>
      <w:bookmarkStart w:name="_Toc455188311" w:id="6597"/>
      <w:bookmarkStart w:name="_Toc455192185" w:id="6598"/>
      <w:bookmarkStart w:name="_Toc455196059" w:id="6599"/>
      <w:bookmarkStart w:name="_Toc455199937" w:id="6600"/>
      <w:bookmarkStart w:name="_Toc455203818" w:id="6601"/>
      <w:bookmarkStart w:name="_Toc455207693" w:id="6602"/>
      <w:bookmarkStart w:name="_Toc455315228" w:id="6603"/>
      <w:bookmarkStart w:name="_Toc455319093" w:id="6604"/>
      <w:bookmarkStart w:name="_Toc455322994" w:id="6605"/>
      <w:bookmarkStart w:name="_Toc455326862" w:id="6606"/>
      <w:bookmarkStart w:name="_Toc455330726" w:id="6607"/>
      <w:bookmarkStart w:name="_Toc455467929" w:id="6608"/>
      <w:bookmarkStart w:name="_Toc455471822" w:id="6609"/>
      <w:bookmarkStart w:name="_Toc455503540" w:id="6610"/>
      <w:bookmarkStart w:name="_Toc455555157" w:id="6611"/>
      <w:bookmarkStart w:name="_Toc455559053" w:id="6612"/>
      <w:bookmarkStart w:name="_Toc455562947" w:id="6613"/>
      <w:bookmarkStart w:name="_Toc455566841" w:id="6614"/>
      <w:bookmarkStart w:name="_Toc455570736" w:id="6615"/>
      <w:bookmarkStart w:name="_Toc455574631" w:id="6616"/>
      <w:bookmarkStart w:name="_Toc453577391" w:id="6617"/>
      <w:bookmarkStart w:name="_Toc453581196" w:id="6618"/>
      <w:bookmarkStart w:name="_Toc453585004" w:id="6619"/>
      <w:bookmarkStart w:name="_Toc453588788" w:id="6620"/>
      <w:bookmarkStart w:name="_Toc453592571" w:id="6621"/>
      <w:bookmarkStart w:name="_Toc453597666" w:id="6622"/>
      <w:bookmarkStart w:name="_Toc453601451" w:id="6623"/>
      <w:bookmarkStart w:name="_Toc454806362" w:id="6624"/>
      <w:bookmarkStart w:name="_Toc454809421" w:id="6625"/>
      <w:bookmarkStart w:name="_Toc455169037" w:id="6626"/>
      <w:bookmarkStart w:name="_Toc455172884" w:id="6627"/>
      <w:bookmarkStart w:name="_Toc455176742" w:id="6628"/>
      <w:bookmarkStart w:name="_Toc455180604" w:id="6629"/>
      <w:bookmarkStart w:name="_Toc455184482" w:id="6630"/>
      <w:bookmarkStart w:name="_Toc455188356" w:id="6631"/>
      <w:bookmarkStart w:name="_Toc455192230" w:id="6632"/>
      <w:bookmarkStart w:name="_Toc455196104" w:id="6633"/>
      <w:bookmarkStart w:name="_Toc455199982" w:id="6634"/>
      <w:bookmarkStart w:name="_Toc455203863" w:id="6635"/>
      <w:bookmarkStart w:name="_Toc455207738" w:id="6636"/>
      <w:bookmarkStart w:name="_Toc455315273" w:id="6637"/>
      <w:bookmarkStart w:name="_Toc455319138" w:id="6638"/>
      <w:bookmarkStart w:name="_Toc455323039" w:id="6639"/>
      <w:bookmarkStart w:name="_Toc455326907" w:id="6640"/>
      <w:bookmarkStart w:name="_Toc455330771" w:id="6641"/>
      <w:bookmarkStart w:name="_Toc455467974" w:id="6642"/>
      <w:bookmarkStart w:name="_Toc455471867" w:id="6643"/>
      <w:bookmarkStart w:name="_Toc455503585" w:id="6644"/>
      <w:bookmarkStart w:name="_Toc455555202" w:id="6645"/>
      <w:bookmarkStart w:name="_Toc455559098" w:id="6646"/>
      <w:bookmarkStart w:name="_Toc455562992" w:id="6647"/>
      <w:bookmarkStart w:name="_Toc455566886" w:id="6648"/>
      <w:bookmarkStart w:name="_Toc455570781" w:id="6649"/>
      <w:bookmarkStart w:name="_Toc455574676" w:id="6650"/>
      <w:bookmarkStart w:name="_Toc453577418" w:id="6651"/>
      <w:bookmarkStart w:name="_Toc453581223" w:id="6652"/>
      <w:bookmarkStart w:name="_Toc453585031" w:id="6653"/>
      <w:bookmarkStart w:name="_Toc453588815" w:id="6654"/>
      <w:bookmarkStart w:name="_Toc453592598" w:id="6655"/>
      <w:bookmarkStart w:name="_Toc453597693" w:id="6656"/>
      <w:bookmarkStart w:name="_Toc453601478" w:id="6657"/>
      <w:bookmarkStart w:name="_Toc454806389" w:id="6658"/>
      <w:bookmarkStart w:name="_Toc454809448" w:id="6659"/>
      <w:bookmarkStart w:name="_Toc455169064" w:id="6660"/>
      <w:bookmarkStart w:name="_Toc455172911" w:id="6661"/>
      <w:bookmarkStart w:name="_Toc455176769" w:id="6662"/>
      <w:bookmarkStart w:name="_Toc455180631" w:id="6663"/>
      <w:bookmarkStart w:name="_Toc455184509" w:id="6664"/>
      <w:bookmarkStart w:name="_Toc455188383" w:id="6665"/>
      <w:bookmarkStart w:name="_Toc455192257" w:id="6666"/>
      <w:bookmarkStart w:name="_Toc455196131" w:id="6667"/>
      <w:bookmarkStart w:name="_Toc455200009" w:id="6668"/>
      <w:bookmarkStart w:name="_Toc455203890" w:id="6669"/>
      <w:bookmarkStart w:name="_Toc455207765" w:id="6670"/>
      <w:bookmarkStart w:name="_Toc455315300" w:id="6671"/>
      <w:bookmarkStart w:name="_Toc455319165" w:id="6672"/>
      <w:bookmarkStart w:name="_Toc455323066" w:id="6673"/>
      <w:bookmarkStart w:name="_Toc455326934" w:id="6674"/>
      <w:bookmarkStart w:name="_Toc455330798" w:id="6675"/>
      <w:bookmarkStart w:name="_Toc455468001" w:id="6676"/>
      <w:bookmarkStart w:name="_Toc455471894" w:id="6677"/>
      <w:bookmarkStart w:name="_Toc455503612" w:id="6678"/>
      <w:bookmarkStart w:name="_Toc455555229" w:id="6679"/>
      <w:bookmarkStart w:name="_Toc455559125" w:id="6680"/>
      <w:bookmarkStart w:name="_Toc455563019" w:id="6681"/>
      <w:bookmarkStart w:name="_Toc455566913" w:id="6682"/>
      <w:bookmarkStart w:name="_Toc455570808" w:id="6683"/>
      <w:bookmarkStart w:name="_Toc455574703" w:id="6684"/>
      <w:bookmarkStart w:name="_Toc453577445" w:id="6685"/>
      <w:bookmarkStart w:name="_Toc453581250" w:id="6686"/>
      <w:bookmarkStart w:name="_Toc453585058" w:id="6687"/>
      <w:bookmarkStart w:name="_Toc453588842" w:id="6688"/>
      <w:bookmarkStart w:name="_Toc453592625" w:id="6689"/>
      <w:bookmarkStart w:name="_Toc453597720" w:id="6690"/>
      <w:bookmarkStart w:name="_Toc453601505" w:id="6691"/>
      <w:bookmarkStart w:name="_Toc454806416" w:id="6692"/>
      <w:bookmarkStart w:name="_Toc454809475" w:id="6693"/>
      <w:bookmarkStart w:name="_Toc455169091" w:id="6694"/>
      <w:bookmarkStart w:name="_Toc455172938" w:id="6695"/>
      <w:bookmarkStart w:name="_Toc455176796" w:id="6696"/>
      <w:bookmarkStart w:name="_Toc455180658" w:id="6697"/>
      <w:bookmarkStart w:name="_Toc455184536" w:id="6698"/>
      <w:bookmarkStart w:name="_Toc455188410" w:id="6699"/>
      <w:bookmarkStart w:name="_Toc455192284" w:id="6700"/>
      <w:bookmarkStart w:name="_Toc455196158" w:id="6701"/>
      <w:bookmarkStart w:name="_Toc455200036" w:id="6702"/>
      <w:bookmarkStart w:name="_Toc455203917" w:id="6703"/>
      <w:bookmarkStart w:name="_Toc455207792" w:id="6704"/>
      <w:bookmarkStart w:name="_Toc455315327" w:id="6705"/>
      <w:bookmarkStart w:name="_Toc455319192" w:id="6706"/>
      <w:bookmarkStart w:name="_Toc455323093" w:id="6707"/>
      <w:bookmarkStart w:name="_Toc455326961" w:id="6708"/>
      <w:bookmarkStart w:name="_Toc455330825" w:id="6709"/>
      <w:bookmarkStart w:name="_Toc455468028" w:id="6710"/>
      <w:bookmarkStart w:name="_Toc455471921" w:id="6711"/>
      <w:bookmarkStart w:name="_Toc455503639" w:id="6712"/>
      <w:bookmarkStart w:name="_Toc455555256" w:id="6713"/>
      <w:bookmarkStart w:name="_Toc455559152" w:id="6714"/>
      <w:bookmarkStart w:name="_Toc455563046" w:id="6715"/>
      <w:bookmarkStart w:name="_Toc455566940" w:id="6716"/>
      <w:bookmarkStart w:name="_Toc455570835" w:id="6717"/>
      <w:bookmarkStart w:name="_Toc455574730" w:id="6718"/>
      <w:bookmarkStart w:name="_Toc453577474" w:id="6719"/>
      <w:bookmarkStart w:name="_Toc453581279" w:id="6720"/>
      <w:bookmarkStart w:name="_Toc453585087" w:id="6721"/>
      <w:bookmarkStart w:name="_Toc453588871" w:id="6722"/>
      <w:bookmarkStart w:name="_Toc453592654" w:id="6723"/>
      <w:bookmarkStart w:name="_Toc453597749" w:id="6724"/>
      <w:bookmarkStart w:name="_Toc453601534" w:id="6725"/>
      <w:bookmarkStart w:name="_Toc454806445" w:id="6726"/>
      <w:bookmarkStart w:name="_Toc454809504" w:id="6727"/>
      <w:bookmarkStart w:name="_Toc455169120" w:id="6728"/>
      <w:bookmarkStart w:name="_Toc455172967" w:id="6729"/>
      <w:bookmarkStart w:name="_Toc455176825" w:id="6730"/>
      <w:bookmarkStart w:name="_Toc455180687" w:id="6731"/>
      <w:bookmarkStart w:name="_Toc455184565" w:id="6732"/>
      <w:bookmarkStart w:name="_Toc455188439" w:id="6733"/>
      <w:bookmarkStart w:name="_Toc455192313" w:id="6734"/>
      <w:bookmarkStart w:name="_Toc455196187" w:id="6735"/>
      <w:bookmarkStart w:name="_Toc455200065" w:id="6736"/>
      <w:bookmarkStart w:name="_Toc455203946" w:id="6737"/>
      <w:bookmarkStart w:name="_Toc455207821" w:id="6738"/>
      <w:bookmarkStart w:name="_Toc455315356" w:id="6739"/>
      <w:bookmarkStart w:name="_Toc455319221" w:id="6740"/>
      <w:bookmarkStart w:name="_Toc455323122" w:id="6741"/>
      <w:bookmarkStart w:name="_Toc455326990" w:id="6742"/>
      <w:bookmarkStart w:name="_Toc455330854" w:id="6743"/>
      <w:bookmarkStart w:name="_Toc455468057" w:id="6744"/>
      <w:bookmarkStart w:name="_Toc455471950" w:id="6745"/>
      <w:bookmarkStart w:name="_Toc455503668" w:id="6746"/>
      <w:bookmarkStart w:name="_Toc455555285" w:id="6747"/>
      <w:bookmarkStart w:name="_Toc455559181" w:id="6748"/>
      <w:bookmarkStart w:name="_Toc455563075" w:id="6749"/>
      <w:bookmarkStart w:name="_Toc455566969" w:id="6750"/>
      <w:bookmarkStart w:name="_Toc455570864" w:id="6751"/>
      <w:bookmarkStart w:name="_Toc455574759" w:id="6752"/>
      <w:bookmarkStart w:name="_Toc453577506" w:id="6753"/>
      <w:bookmarkStart w:name="_Toc453581311" w:id="6754"/>
      <w:bookmarkStart w:name="_Toc453585119" w:id="6755"/>
      <w:bookmarkStart w:name="_Toc453588903" w:id="6756"/>
      <w:bookmarkStart w:name="_Toc453592686" w:id="6757"/>
      <w:bookmarkStart w:name="_Toc453597781" w:id="6758"/>
      <w:bookmarkStart w:name="_Toc453601566" w:id="6759"/>
      <w:bookmarkStart w:name="_Toc454806477" w:id="6760"/>
      <w:bookmarkStart w:name="_Toc454809536" w:id="6761"/>
      <w:bookmarkStart w:name="_Toc455169152" w:id="6762"/>
      <w:bookmarkStart w:name="_Toc455172999" w:id="6763"/>
      <w:bookmarkStart w:name="_Toc455176857" w:id="6764"/>
      <w:bookmarkStart w:name="_Toc455180719" w:id="6765"/>
      <w:bookmarkStart w:name="_Toc455184597" w:id="6766"/>
      <w:bookmarkStart w:name="_Toc455188471" w:id="6767"/>
      <w:bookmarkStart w:name="_Toc455192345" w:id="6768"/>
      <w:bookmarkStart w:name="_Toc455196219" w:id="6769"/>
      <w:bookmarkStart w:name="_Toc455200097" w:id="6770"/>
      <w:bookmarkStart w:name="_Toc455203978" w:id="6771"/>
      <w:bookmarkStart w:name="_Toc455207853" w:id="6772"/>
      <w:bookmarkStart w:name="_Toc455315388" w:id="6773"/>
      <w:bookmarkStart w:name="_Toc455319253" w:id="6774"/>
      <w:bookmarkStart w:name="_Toc455323154" w:id="6775"/>
      <w:bookmarkStart w:name="_Toc455327022" w:id="6776"/>
      <w:bookmarkStart w:name="_Toc455330886" w:id="6777"/>
      <w:bookmarkStart w:name="_Toc455468089" w:id="6778"/>
      <w:bookmarkStart w:name="_Toc455471982" w:id="6779"/>
      <w:bookmarkStart w:name="_Toc455503700" w:id="6780"/>
      <w:bookmarkStart w:name="_Toc455555317" w:id="6781"/>
      <w:bookmarkStart w:name="_Toc455559213" w:id="6782"/>
      <w:bookmarkStart w:name="_Toc455563107" w:id="6783"/>
      <w:bookmarkStart w:name="_Toc455567001" w:id="6784"/>
      <w:bookmarkStart w:name="_Toc455570896" w:id="6785"/>
      <w:bookmarkStart w:name="_Toc455574791" w:id="6786"/>
      <w:bookmarkStart w:name="_Toc453577533" w:id="6787"/>
      <w:bookmarkStart w:name="_Toc453581338" w:id="6788"/>
      <w:bookmarkStart w:name="_Toc453585146" w:id="6789"/>
      <w:bookmarkStart w:name="_Toc453588930" w:id="6790"/>
      <w:bookmarkStart w:name="_Toc453592713" w:id="6791"/>
      <w:bookmarkStart w:name="_Toc453597808" w:id="6792"/>
      <w:bookmarkStart w:name="_Toc453601593" w:id="6793"/>
      <w:bookmarkStart w:name="_Toc454806504" w:id="6794"/>
      <w:bookmarkStart w:name="_Toc454809563" w:id="6795"/>
      <w:bookmarkStart w:name="_Toc455169179" w:id="6796"/>
      <w:bookmarkStart w:name="_Toc455173026" w:id="6797"/>
      <w:bookmarkStart w:name="_Toc455176884" w:id="6798"/>
      <w:bookmarkStart w:name="_Toc455180746" w:id="6799"/>
      <w:bookmarkStart w:name="_Toc455184624" w:id="6800"/>
      <w:bookmarkStart w:name="_Toc455188498" w:id="6801"/>
      <w:bookmarkStart w:name="_Toc455192372" w:id="6802"/>
      <w:bookmarkStart w:name="_Toc455196246" w:id="6803"/>
      <w:bookmarkStart w:name="_Toc455200124" w:id="6804"/>
      <w:bookmarkStart w:name="_Toc455204005" w:id="6805"/>
      <w:bookmarkStart w:name="_Toc455207880" w:id="6806"/>
      <w:bookmarkStart w:name="_Toc455315415" w:id="6807"/>
      <w:bookmarkStart w:name="_Toc455319280" w:id="6808"/>
      <w:bookmarkStart w:name="_Toc455323181" w:id="6809"/>
      <w:bookmarkStart w:name="_Toc455327049" w:id="6810"/>
      <w:bookmarkStart w:name="_Toc455330913" w:id="6811"/>
      <w:bookmarkStart w:name="_Toc455468116" w:id="6812"/>
      <w:bookmarkStart w:name="_Toc455472009" w:id="6813"/>
      <w:bookmarkStart w:name="_Toc455503727" w:id="6814"/>
      <w:bookmarkStart w:name="_Toc455555344" w:id="6815"/>
      <w:bookmarkStart w:name="_Toc455559240" w:id="6816"/>
      <w:bookmarkStart w:name="_Toc455563134" w:id="6817"/>
      <w:bookmarkStart w:name="_Toc455567028" w:id="6818"/>
      <w:bookmarkStart w:name="_Toc455570923" w:id="6819"/>
      <w:bookmarkStart w:name="_Toc455574818" w:id="6820"/>
      <w:bookmarkStart w:name="_Toc453577542" w:id="6821"/>
      <w:bookmarkStart w:name="_Toc453581347" w:id="6822"/>
      <w:bookmarkStart w:name="_Toc453585155" w:id="6823"/>
      <w:bookmarkStart w:name="_Toc453588939" w:id="6824"/>
      <w:bookmarkStart w:name="_Toc453592722" w:id="6825"/>
      <w:bookmarkStart w:name="_Toc453597817" w:id="6826"/>
      <w:bookmarkStart w:name="_Toc453601602" w:id="6827"/>
      <w:bookmarkStart w:name="_Toc454806513" w:id="6828"/>
      <w:bookmarkStart w:name="_Toc454809572" w:id="6829"/>
      <w:bookmarkStart w:name="_Toc455169188" w:id="6830"/>
      <w:bookmarkStart w:name="_Toc455173035" w:id="6831"/>
      <w:bookmarkStart w:name="_Toc455176893" w:id="6832"/>
      <w:bookmarkStart w:name="_Toc455180755" w:id="6833"/>
      <w:bookmarkStart w:name="_Toc455184633" w:id="6834"/>
      <w:bookmarkStart w:name="_Toc455188507" w:id="6835"/>
      <w:bookmarkStart w:name="_Toc455192381" w:id="6836"/>
      <w:bookmarkStart w:name="_Toc455196255" w:id="6837"/>
      <w:bookmarkStart w:name="_Toc455200133" w:id="6838"/>
      <w:bookmarkStart w:name="_Toc455204014" w:id="6839"/>
      <w:bookmarkStart w:name="_Toc455207889" w:id="6840"/>
      <w:bookmarkStart w:name="_Toc455315424" w:id="6841"/>
      <w:bookmarkStart w:name="_Toc455319289" w:id="6842"/>
      <w:bookmarkStart w:name="_Toc455323190" w:id="6843"/>
      <w:bookmarkStart w:name="_Toc455327058" w:id="6844"/>
      <w:bookmarkStart w:name="_Toc455330922" w:id="6845"/>
      <w:bookmarkStart w:name="_Toc455468125" w:id="6846"/>
      <w:bookmarkStart w:name="_Toc455472018" w:id="6847"/>
      <w:bookmarkStart w:name="_Toc455503736" w:id="6848"/>
      <w:bookmarkStart w:name="_Toc455555353" w:id="6849"/>
      <w:bookmarkStart w:name="_Toc455559249" w:id="6850"/>
      <w:bookmarkStart w:name="_Toc455563143" w:id="6851"/>
      <w:bookmarkStart w:name="_Toc455567037" w:id="6852"/>
      <w:bookmarkStart w:name="_Toc455570932" w:id="6853"/>
      <w:bookmarkStart w:name="_Toc455574827" w:id="6854"/>
      <w:bookmarkStart w:name="_Toc453577562" w:id="6855"/>
      <w:bookmarkStart w:name="_Toc453581367" w:id="6856"/>
      <w:bookmarkStart w:name="_Toc453585175" w:id="6857"/>
      <w:bookmarkStart w:name="_Toc453588959" w:id="6858"/>
      <w:bookmarkStart w:name="_Toc453592742" w:id="6859"/>
      <w:bookmarkStart w:name="_Toc453597837" w:id="6860"/>
      <w:bookmarkStart w:name="_Toc453601622" w:id="6861"/>
      <w:bookmarkStart w:name="_Toc454806533" w:id="6862"/>
      <w:bookmarkStart w:name="_Toc454809592" w:id="6863"/>
      <w:bookmarkStart w:name="_Toc455169208" w:id="6864"/>
      <w:bookmarkStart w:name="_Toc455173055" w:id="6865"/>
      <w:bookmarkStart w:name="_Toc455176913" w:id="6866"/>
      <w:bookmarkStart w:name="_Toc455180775" w:id="6867"/>
      <w:bookmarkStart w:name="_Toc455184653" w:id="6868"/>
      <w:bookmarkStart w:name="_Toc455188527" w:id="6869"/>
      <w:bookmarkStart w:name="_Toc455192401" w:id="6870"/>
      <w:bookmarkStart w:name="_Toc455196275" w:id="6871"/>
      <w:bookmarkStart w:name="_Toc455200153" w:id="6872"/>
      <w:bookmarkStart w:name="_Toc455204034" w:id="6873"/>
      <w:bookmarkStart w:name="_Toc455207909" w:id="6874"/>
      <w:bookmarkStart w:name="_Toc455315444" w:id="6875"/>
      <w:bookmarkStart w:name="_Toc455319309" w:id="6876"/>
      <w:bookmarkStart w:name="_Toc455323210" w:id="6877"/>
      <w:bookmarkStart w:name="_Toc455327078" w:id="6878"/>
      <w:bookmarkStart w:name="_Toc455330942" w:id="6879"/>
      <w:bookmarkStart w:name="_Toc455468145" w:id="6880"/>
      <w:bookmarkStart w:name="_Toc455472038" w:id="6881"/>
      <w:bookmarkStart w:name="_Toc455503756" w:id="6882"/>
      <w:bookmarkStart w:name="_Toc455555373" w:id="6883"/>
      <w:bookmarkStart w:name="_Toc455559269" w:id="6884"/>
      <w:bookmarkStart w:name="_Toc455563163" w:id="6885"/>
      <w:bookmarkStart w:name="_Toc455567057" w:id="6886"/>
      <w:bookmarkStart w:name="_Toc455570952" w:id="6887"/>
      <w:bookmarkStart w:name="_Toc455574847" w:id="6888"/>
      <w:bookmarkStart w:name="_Toc453577580" w:id="6889"/>
      <w:bookmarkStart w:name="_Toc453581385" w:id="6890"/>
      <w:bookmarkStart w:name="_Toc453585193" w:id="6891"/>
      <w:bookmarkStart w:name="_Toc453588977" w:id="6892"/>
      <w:bookmarkStart w:name="_Toc453592760" w:id="6893"/>
      <w:bookmarkStart w:name="_Toc453597855" w:id="6894"/>
      <w:bookmarkStart w:name="_Toc453601640" w:id="6895"/>
      <w:bookmarkStart w:name="_Toc454806551" w:id="6896"/>
      <w:bookmarkStart w:name="_Toc454809610" w:id="6897"/>
      <w:bookmarkStart w:name="_Toc455169226" w:id="6898"/>
      <w:bookmarkStart w:name="_Toc455173073" w:id="6899"/>
      <w:bookmarkStart w:name="_Toc455176931" w:id="6900"/>
      <w:bookmarkStart w:name="_Toc455180793" w:id="6901"/>
      <w:bookmarkStart w:name="_Toc455184671" w:id="6902"/>
      <w:bookmarkStart w:name="_Toc455188545" w:id="6903"/>
      <w:bookmarkStart w:name="_Toc455192419" w:id="6904"/>
      <w:bookmarkStart w:name="_Toc455196293" w:id="6905"/>
      <w:bookmarkStart w:name="_Toc455200171" w:id="6906"/>
      <w:bookmarkStart w:name="_Toc455204052" w:id="6907"/>
      <w:bookmarkStart w:name="_Toc455207927" w:id="6908"/>
      <w:bookmarkStart w:name="_Toc455315462" w:id="6909"/>
      <w:bookmarkStart w:name="_Toc455319327" w:id="6910"/>
      <w:bookmarkStart w:name="_Toc455323228" w:id="6911"/>
      <w:bookmarkStart w:name="_Toc455327096" w:id="6912"/>
      <w:bookmarkStart w:name="_Toc455330960" w:id="6913"/>
      <w:bookmarkStart w:name="_Toc455468163" w:id="6914"/>
      <w:bookmarkStart w:name="_Toc455472056" w:id="6915"/>
      <w:bookmarkStart w:name="_Toc455503774" w:id="6916"/>
      <w:bookmarkStart w:name="_Toc455555391" w:id="6917"/>
      <w:bookmarkStart w:name="_Toc455559287" w:id="6918"/>
      <w:bookmarkStart w:name="_Toc455563181" w:id="6919"/>
      <w:bookmarkStart w:name="_Toc455567075" w:id="6920"/>
      <w:bookmarkStart w:name="_Toc455570970" w:id="6921"/>
      <w:bookmarkStart w:name="_Toc455574865" w:id="6922"/>
      <w:bookmarkStart w:name="_Toc453577607" w:id="6923"/>
      <w:bookmarkStart w:name="_Toc453581412" w:id="6924"/>
      <w:bookmarkStart w:name="_Toc453585220" w:id="6925"/>
      <w:bookmarkStart w:name="_Toc453589004" w:id="6926"/>
      <w:bookmarkStart w:name="_Toc453592787" w:id="6927"/>
      <w:bookmarkStart w:name="_Toc453597882" w:id="6928"/>
      <w:bookmarkStart w:name="_Toc453601667" w:id="6929"/>
      <w:bookmarkStart w:name="_Toc454806578" w:id="6930"/>
      <w:bookmarkStart w:name="_Toc454809637" w:id="6931"/>
      <w:bookmarkStart w:name="_Toc455169253" w:id="6932"/>
      <w:bookmarkStart w:name="_Toc455173100" w:id="6933"/>
      <w:bookmarkStart w:name="_Toc455176958" w:id="6934"/>
      <w:bookmarkStart w:name="_Toc455180820" w:id="6935"/>
      <w:bookmarkStart w:name="_Toc455184698" w:id="6936"/>
      <w:bookmarkStart w:name="_Toc455188572" w:id="6937"/>
      <w:bookmarkStart w:name="_Toc455192446" w:id="6938"/>
      <w:bookmarkStart w:name="_Toc455196320" w:id="6939"/>
      <w:bookmarkStart w:name="_Toc455200198" w:id="6940"/>
      <w:bookmarkStart w:name="_Toc455204079" w:id="6941"/>
      <w:bookmarkStart w:name="_Toc455207954" w:id="6942"/>
      <w:bookmarkStart w:name="_Toc455315489" w:id="6943"/>
      <w:bookmarkStart w:name="_Toc455319354" w:id="6944"/>
      <w:bookmarkStart w:name="_Toc455323255" w:id="6945"/>
      <w:bookmarkStart w:name="_Toc455327123" w:id="6946"/>
      <w:bookmarkStart w:name="_Toc455330987" w:id="6947"/>
      <w:bookmarkStart w:name="_Toc455468190" w:id="6948"/>
      <w:bookmarkStart w:name="_Toc455472083" w:id="6949"/>
      <w:bookmarkStart w:name="_Toc455503801" w:id="6950"/>
      <w:bookmarkStart w:name="_Toc455555418" w:id="6951"/>
      <w:bookmarkStart w:name="_Toc455559314" w:id="6952"/>
      <w:bookmarkStart w:name="_Toc455563208" w:id="6953"/>
      <w:bookmarkStart w:name="_Toc455567102" w:id="6954"/>
      <w:bookmarkStart w:name="_Toc455570997" w:id="6955"/>
      <w:bookmarkStart w:name="_Toc455574892" w:id="6956"/>
      <w:bookmarkStart w:name="_Toc453577642" w:id="6957"/>
      <w:bookmarkStart w:name="_Toc453581447" w:id="6958"/>
      <w:bookmarkStart w:name="_Toc453585255" w:id="6959"/>
      <w:bookmarkStart w:name="_Toc453589039" w:id="6960"/>
      <w:bookmarkStart w:name="_Toc453592822" w:id="6961"/>
      <w:bookmarkStart w:name="_Toc453597917" w:id="6962"/>
      <w:bookmarkStart w:name="_Toc453601702" w:id="6963"/>
      <w:bookmarkStart w:name="_Toc454806613" w:id="6964"/>
      <w:bookmarkStart w:name="_Toc454809672" w:id="6965"/>
      <w:bookmarkStart w:name="_Toc455169288" w:id="6966"/>
      <w:bookmarkStart w:name="_Toc455173135" w:id="6967"/>
      <w:bookmarkStart w:name="_Toc455176993" w:id="6968"/>
      <w:bookmarkStart w:name="_Toc455180855" w:id="6969"/>
      <w:bookmarkStart w:name="_Toc455184733" w:id="6970"/>
      <w:bookmarkStart w:name="_Toc455188607" w:id="6971"/>
      <w:bookmarkStart w:name="_Toc455192481" w:id="6972"/>
      <w:bookmarkStart w:name="_Toc455196355" w:id="6973"/>
      <w:bookmarkStart w:name="_Toc455200233" w:id="6974"/>
      <w:bookmarkStart w:name="_Toc455204114" w:id="6975"/>
      <w:bookmarkStart w:name="_Toc455207989" w:id="6976"/>
      <w:bookmarkStart w:name="_Toc455315524" w:id="6977"/>
      <w:bookmarkStart w:name="_Toc455319389" w:id="6978"/>
      <w:bookmarkStart w:name="_Toc455323290" w:id="6979"/>
      <w:bookmarkStart w:name="_Toc455327158" w:id="6980"/>
      <w:bookmarkStart w:name="_Toc455331022" w:id="6981"/>
      <w:bookmarkStart w:name="_Toc455468225" w:id="6982"/>
      <w:bookmarkStart w:name="_Toc455472118" w:id="6983"/>
      <w:bookmarkStart w:name="_Toc455503836" w:id="6984"/>
      <w:bookmarkStart w:name="_Toc455555453" w:id="6985"/>
      <w:bookmarkStart w:name="_Toc455559349" w:id="6986"/>
      <w:bookmarkStart w:name="_Toc455563243" w:id="6987"/>
      <w:bookmarkStart w:name="_Toc455567137" w:id="6988"/>
      <w:bookmarkStart w:name="_Toc455571032" w:id="6989"/>
      <w:bookmarkStart w:name="_Toc455574927" w:id="6990"/>
      <w:bookmarkStart w:name="_Toc453577680" w:id="6991"/>
      <w:bookmarkStart w:name="_Toc453581485" w:id="6992"/>
      <w:bookmarkStart w:name="_Toc453585293" w:id="6993"/>
      <w:bookmarkStart w:name="_Toc453589077" w:id="6994"/>
      <w:bookmarkStart w:name="_Toc453592860" w:id="6995"/>
      <w:bookmarkStart w:name="_Toc453597955" w:id="6996"/>
      <w:bookmarkStart w:name="_Toc453601740" w:id="6997"/>
      <w:bookmarkStart w:name="_Toc454806651" w:id="6998"/>
      <w:bookmarkStart w:name="_Toc454809710" w:id="6999"/>
      <w:bookmarkStart w:name="_Toc455169326" w:id="7000"/>
      <w:bookmarkStart w:name="_Toc455173173" w:id="7001"/>
      <w:bookmarkStart w:name="_Toc455177031" w:id="7002"/>
      <w:bookmarkStart w:name="_Toc455180893" w:id="7003"/>
      <w:bookmarkStart w:name="_Toc455184771" w:id="7004"/>
      <w:bookmarkStart w:name="_Toc455188645" w:id="7005"/>
      <w:bookmarkStart w:name="_Toc455192519" w:id="7006"/>
      <w:bookmarkStart w:name="_Toc455196393" w:id="7007"/>
      <w:bookmarkStart w:name="_Toc455200271" w:id="7008"/>
      <w:bookmarkStart w:name="_Toc455204152" w:id="7009"/>
      <w:bookmarkStart w:name="_Toc455208027" w:id="7010"/>
      <w:bookmarkStart w:name="_Toc455315562" w:id="7011"/>
      <w:bookmarkStart w:name="_Toc455319427" w:id="7012"/>
      <w:bookmarkStart w:name="_Toc455323328" w:id="7013"/>
      <w:bookmarkStart w:name="_Toc455327196" w:id="7014"/>
      <w:bookmarkStart w:name="_Toc455331060" w:id="7015"/>
      <w:bookmarkStart w:name="_Toc455468263" w:id="7016"/>
      <w:bookmarkStart w:name="_Toc455472156" w:id="7017"/>
      <w:bookmarkStart w:name="_Toc455503874" w:id="7018"/>
      <w:bookmarkStart w:name="_Toc455555491" w:id="7019"/>
      <w:bookmarkStart w:name="_Toc455559387" w:id="7020"/>
      <w:bookmarkStart w:name="_Toc455563281" w:id="7021"/>
      <w:bookmarkStart w:name="_Toc455567175" w:id="7022"/>
      <w:bookmarkStart w:name="_Toc455571070" w:id="7023"/>
      <w:bookmarkStart w:name="_Toc455574965" w:id="7024"/>
      <w:bookmarkStart w:name="_Toc453577746" w:id="7025"/>
      <w:bookmarkStart w:name="_Toc453581551" w:id="7026"/>
      <w:bookmarkStart w:name="_Toc453585359" w:id="7027"/>
      <w:bookmarkStart w:name="_Toc453589143" w:id="7028"/>
      <w:bookmarkStart w:name="_Toc453592926" w:id="7029"/>
      <w:bookmarkStart w:name="_Toc453598021" w:id="7030"/>
      <w:bookmarkStart w:name="_Toc453601806" w:id="7031"/>
      <w:bookmarkStart w:name="_Toc454806717" w:id="7032"/>
      <w:bookmarkStart w:name="_Toc454809776" w:id="7033"/>
      <w:bookmarkStart w:name="_Toc455169392" w:id="7034"/>
      <w:bookmarkStart w:name="_Toc455173239" w:id="7035"/>
      <w:bookmarkStart w:name="_Toc455177097" w:id="7036"/>
      <w:bookmarkStart w:name="_Toc455180959" w:id="7037"/>
      <w:bookmarkStart w:name="_Toc455184837" w:id="7038"/>
      <w:bookmarkStart w:name="_Toc455188711" w:id="7039"/>
      <w:bookmarkStart w:name="_Toc455192585" w:id="7040"/>
      <w:bookmarkStart w:name="_Toc455196459" w:id="7041"/>
      <w:bookmarkStart w:name="_Toc455200337" w:id="7042"/>
      <w:bookmarkStart w:name="_Toc455204218" w:id="7043"/>
      <w:bookmarkStart w:name="_Toc455208093" w:id="7044"/>
      <w:bookmarkStart w:name="_Toc455315628" w:id="7045"/>
      <w:bookmarkStart w:name="_Toc455319493" w:id="7046"/>
      <w:bookmarkStart w:name="_Toc455323394" w:id="7047"/>
      <w:bookmarkStart w:name="_Toc455327262" w:id="7048"/>
      <w:bookmarkStart w:name="_Toc455331126" w:id="7049"/>
      <w:bookmarkStart w:name="_Toc455468329" w:id="7050"/>
      <w:bookmarkStart w:name="_Toc455472222" w:id="7051"/>
      <w:bookmarkStart w:name="_Toc455503940" w:id="7052"/>
      <w:bookmarkStart w:name="_Toc455555557" w:id="7053"/>
      <w:bookmarkStart w:name="_Toc455559453" w:id="7054"/>
      <w:bookmarkStart w:name="_Toc455563347" w:id="7055"/>
      <w:bookmarkStart w:name="_Toc455567241" w:id="7056"/>
      <w:bookmarkStart w:name="_Toc455571136" w:id="7057"/>
      <w:bookmarkStart w:name="_Toc455575031" w:id="7058"/>
      <w:bookmarkStart w:name="_Toc453577747" w:id="7059"/>
      <w:bookmarkStart w:name="_Toc453581552" w:id="7060"/>
      <w:bookmarkStart w:name="_Toc453585360" w:id="7061"/>
      <w:bookmarkStart w:name="_Toc453589144" w:id="7062"/>
      <w:bookmarkStart w:name="_Toc453592927" w:id="7063"/>
      <w:bookmarkStart w:name="_Toc453598022" w:id="7064"/>
      <w:bookmarkStart w:name="_Toc453601807" w:id="7065"/>
      <w:bookmarkStart w:name="_Toc454806718" w:id="7066"/>
      <w:bookmarkStart w:name="_Toc454809777" w:id="7067"/>
      <w:bookmarkStart w:name="_Toc455169393" w:id="7068"/>
      <w:bookmarkStart w:name="_Toc455173240" w:id="7069"/>
      <w:bookmarkStart w:name="_Toc455177098" w:id="7070"/>
      <w:bookmarkStart w:name="_Toc455180960" w:id="7071"/>
      <w:bookmarkStart w:name="_Toc455184838" w:id="7072"/>
      <w:bookmarkStart w:name="_Toc455188712" w:id="7073"/>
      <w:bookmarkStart w:name="_Toc455192586" w:id="7074"/>
      <w:bookmarkStart w:name="_Toc455196460" w:id="7075"/>
      <w:bookmarkStart w:name="_Toc455200338" w:id="7076"/>
      <w:bookmarkStart w:name="_Toc455204219" w:id="7077"/>
      <w:bookmarkStart w:name="_Toc455208094" w:id="7078"/>
      <w:bookmarkStart w:name="_Toc455315629" w:id="7079"/>
      <w:bookmarkStart w:name="_Toc455319494" w:id="7080"/>
      <w:bookmarkStart w:name="_Toc455323395" w:id="7081"/>
      <w:bookmarkStart w:name="_Toc455327263" w:id="7082"/>
      <w:bookmarkStart w:name="_Toc455331127" w:id="7083"/>
      <w:bookmarkStart w:name="_Toc455468330" w:id="7084"/>
      <w:bookmarkStart w:name="_Toc455472223" w:id="7085"/>
      <w:bookmarkStart w:name="_Toc455503941" w:id="7086"/>
      <w:bookmarkStart w:name="_Toc455555558" w:id="7087"/>
      <w:bookmarkStart w:name="_Toc455559454" w:id="7088"/>
      <w:bookmarkStart w:name="_Toc455563348" w:id="7089"/>
      <w:bookmarkStart w:name="_Toc455567242" w:id="7090"/>
      <w:bookmarkStart w:name="_Toc455571137" w:id="7091"/>
      <w:bookmarkStart w:name="_Toc455575032" w:id="7092"/>
      <w:bookmarkStart w:name="_Toc536096834" w:id="7093"/>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r w:rsidRPr="002D6E2C">
        <w:rPr>
          <w:rFonts w:ascii="Calibri" w:hAnsi="Calibri"/>
          <w:color w:val="4F81BD"/>
          <w:sz w:val="22"/>
          <w:szCs w:val="22"/>
          <w:lang w:val="en-ZA"/>
        </w:rPr>
        <w:t>Payment Return  &lt;pacs.004&gt; for Direct Debits</w:t>
      </w:r>
      <w:bookmarkEnd w:id="7093"/>
    </w:p>
    <w:p w:rsidRPr="002D6E2C" w:rsidR="001601AD" w:rsidP="00E92BA0" w:rsidRDefault="001601AD" w14:paraId="707E8D86" w14:textId="791C65FB">
      <w:pPr>
        <w:pStyle w:val="Body2"/>
        <w:ind w:left="0"/>
        <w:rPr>
          <w:rFonts w:ascii="Calibri" w:hAnsi="Calibri" w:cs="Arial"/>
          <w:b/>
          <w:sz w:val="22"/>
          <w:szCs w:val="22"/>
          <w:lang w:val="en-ZA"/>
        </w:rPr>
      </w:pPr>
    </w:p>
    <w:p w:rsidRPr="002D6E2C" w:rsidR="001601AD" w:rsidP="00E92BA0" w:rsidRDefault="001601AD" w14:paraId="42083FF2" w14:textId="518149E4">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1601AD" w:rsidP="00E92BA0" w:rsidRDefault="001601AD" w14:paraId="518A00E7" w14:textId="5D993E09">
      <w:pPr>
        <w:pStyle w:val="Body2"/>
        <w:ind w:left="0"/>
        <w:rPr>
          <w:rFonts w:ascii="Calibri" w:hAnsi="Calibri" w:cs="Arial"/>
          <w:sz w:val="22"/>
          <w:szCs w:val="22"/>
        </w:rPr>
      </w:pPr>
      <w:r w:rsidRPr="002D6E2C">
        <w:rPr>
          <w:rFonts w:ascii="Calibri" w:hAnsi="Calibri" w:cs="Arial"/>
          <w:sz w:val="22"/>
          <w:szCs w:val="22"/>
        </w:rPr>
        <w:t>The Payment Return message is sent by a debtor bank through the Automated Clearing House to a creditor bank to undo (reverse) a direct debit previously settled.  It is used to move funds from a debtor account to a creditor.</w:t>
      </w:r>
    </w:p>
    <w:p w:rsidRPr="002D6E2C" w:rsidR="001601AD" w:rsidP="00E92BA0" w:rsidRDefault="001601AD" w14:paraId="36517D87" w14:textId="5AEDB942">
      <w:pPr>
        <w:pStyle w:val="Body2"/>
        <w:ind w:left="0"/>
        <w:rPr>
          <w:rFonts w:ascii="Calibri" w:hAnsi="Calibri" w:cs="Arial"/>
          <w:sz w:val="22"/>
          <w:szCs w:val="22"/>
        </w:rPr>
      </w:pPr>
    </w:p>
    <w:p w:rsidRPr="002D6E2C" w:rsidR="001601AD" w:rsidP="00E92BA0" w:rsidRDefault="001601AD" w14:paraId="6F497530" w14:textId="6CE8F895">
      <w:pPr>
        <w:pStyle w:val="Body2"/>
        <w:ind w:left="0"/>
        <w:rPr>
          <w:rFonts w:ascii="Calibri" w:hAnsi="Calibri" w:cs="Arial"/>
          <w:b/>
          <w:sz w:val="22"/>
          <w:szCs w:val="22"/>
        </w:rPr>
      </w:pPr>
      <w:r w:rsidRPr="002D6E2C">
        <w:rPr>
          <w:rFonts w:ascii="Calibri" w:hAnsi="Calibri" w:cs="Arial"/>
          <w:b/>
          <w:sz w:val="22"/>
          <w:szCs w:val="22"/>
        </w:rPr>
        <w:t>Rules</w:t>
      </w:r>
    </w:p>
    <w:p w:rsidRPr="00AB047E" w:rsidR="001601AD" w:rsidP="002C2973" w:rsidRDefault="001601AD" w14:paraId="7021A7C6" w14:textId="409563A4">
      <w:pPr>
        <w:pStyle w:val="Body2"/>
        <w:numPr>
          <w:ilvl w:val="0"/>
          <w:numId w:val="46"/>
        </w:numPr>
        <w:ind w:left="0" w:firstLine="0"/>
        <w:rPr>
          <w:rFonts w:ascii="Calibri" w:hAnsi="Calibri" w:cs="Arial"/>
          <w:sz w:val="22"/>
          <w:szCs w:val="22"/>
          <w:lang w:val="en-ZA"/>
        </w:rPr>
      </w:pPr>
      <w:r w:rsidRPr="00AB047E">
        <w:rPr>
          <w:rFonts w:ascii="Calibri" w:hAnsi="Calibri" w:cs="Arial"/>
          <w:sz w:val="22"/>
          <w:szCs w:val="22"/>
          <w:lang w:val="en-ZA"/>
        </w:rPr>
        <w:t xml:space="preserve">Payment return messages are used for returns after settlement has occurred. </w:t>
      </w:r>
    </w:p>
    <w:p w:rsidRPr="00AB047E" w:rsidR="001601AD" w:rsidP="002C2973" w:rsidRDefault="001601AD" w14:paraId="562E4227" w14:textId="60A7412A">
      <w:pPr>
        <w:pStyle w:val="Body2"/>
        <w:numPr>
          <w:ilvl w:val="0"/>
          <w:numId w:val="46"/>
        </w:numPr>
        <w:ind w:left="0" w:firstLine="0"/>
        <w:rPr>
          <w:rFonts w:ascii="Calibri" w:hAnsi="Calibri" w:cs="Arial"/>
          <w:sz w:val="22"/>
          <w:szCs w:val="22"/>
          <w:lang w:val="en-ZA"/>
        </w:rPr>
      </w:pPr>
      <w:r w:rsidRPr="00AB047E">
        <w:rPr>
          <w:rFonts w:ascii="Calibri" w:hAnsi="Calibri" w:cs="Arial"/>
          <w:sz w:val="22"/>
          <w:szCs w:val="22"/>
          <w:lang w:val="en-ZA"/>
        </w:rPr>
        <w:t>Payment return messages may be for single or multiple instructions delivered in single or multiple files.</w:t>
      </w:r>
    </w:p>
    <w:p w:rsidRPr="00AB047E" w:rsidR="001601AD" w:rsidP="002C2973" w:rsidRDefault="001601AD" w14:paraId="47ACA94F" w14:textId="0B7BD3A2">
      <w:pPr>
        <w:pStyle w:val="Body2"/>
        <w:numPr>
          <w:ilvl w:val="0"/>
          <w:numId w:val="46"/>
        </w:numPr>
        <w:ind w:left="0" w:firstLine="0"/>
        <w:rPr>
          <w:rFonts w:ascii="Calibri" w:hAnsi="Calibri" w:cs="Arial"/>
          <w:sz w:val="22"/>
          <w:szCs w:val="22"/>
          <w:lang w:val="en-ZA"/>
        </w:rPr>
      </w:pPr>
      <w:r w:rsidRPr="00AB047E">
        <w:rPr>
          <w:rFonts w:ascii="Calibri" w:hAnsi="Calibri" w:cs="Arial"/>
          <w:sz w:val="22"/>
          <w:szCs w:val="22"/>
          <w:lang w:val="en-ZA"/>
        </w:rPr>
        <w:t>Payment return messages use end-to-end transaction identifiers to reference original transactions.</w:t>
      </w:r>
    </w:p>
    <w:p w:rsidRPr="002D6E2C" w:rsidR="001601AD" w:rsidP="002C2973" w:rsidRDefault="001601AD" w14:paraId="45E81F0E" w14:textId="2872AC7E">
      <w:pPr>
        <w:pStyle w:val="Body2"/>
        <w:numPr>
          <w:ilvl w:val="0"/>
          <w:numId w:val="46"/>
        </w:numPr>
        <w:ind w:left="0" w:firstLine="0"/>
        <w:rPr>
          <w:rFonts w:ascii="Calibri" w:hAnsi="Calibri" w:cs="Arial"/>
          <w:sz w:val="22"/>
          <w:szCs w:val="22"/>
          <w:lang w:val="en-ZA"/>
        </w:rPr>
      </w:pPr>
      <w:r w:rsidRPr="002D6E2C">
        <w:rPr>
          <w:rFonts w:ascii="Calibri" w:hAnsi="Calibri" w:cs="Arial"/>
          <w:sz w:val="22"/>
          <w:szCs w:val="22"/>
          <w:lang w:val="en-ZA"/>
        </w:rPr>
        <w:t>Payment messages for different payment types may not be included in the same input file.</w:t>
      </w:r>
    </w:p>
    <w:p w:rsidRPr="002D6E2C" w:rsidR="001601AD" w:rsidP="002C2973" w:rsidRDefault="001601AD" w14:paraId="74FC3061" w14:textId="6997DD89">
      <w:pPr>
        <w:pStyle w:val="Body2"/>
        <w:numPr>
          <w:ilvl w:val="0"/>
          <w:numId w:val="46"/>
        </w:numPr>
        <w:ind w:left="0" w:firstLine="0"/>
        <w:rPr>
          <w:rFonts w:ascii="Calibri" w:hAnsi="Calibri" w:cs="Arial"/>
          <w:sz w:val="22"/>
          <w:szCs w:val="22"/>
          <w:lang w:val="en-ZA"/>
        </w:rPr>
      </w:pPr>
      <w:r w:rsidRPr="002D6E2C">
        <w:rPr>
          <w:rFonts w:ascii="Calibri" w:hAnsi="Calibri" w:cs="Arial"/>
          <w:sz w:val="22"/>
          <w:szCs w:val="22"/>
          <w:lang w:val="en-ZA"/>
        </w:rPr>
        <w:t>Payment return messages are used only for error corrections.</w:t>
      </w:r>
    </w:p>
    <w:p w:rsidR="001601AD" w:rsidP="00E92BA0" w:rsidRDefault="001601AD" w14:paraId="09D8E058" w14:textId="021AB075">
      <w:pPr>
        <w:pStyle w:val="Body2"/>
        <w:ind w:left="0"/>
        <w:rPr>
          <w:rFonts w:ascii="Calibri" w:hAnsi="Calibri" w:cs="Arial"/>
          <w:sz w:val="22"/>
          <w:szCs w:val="22"/>
        </w:rPr>
      </w:pPr>
    </w:p>
    <w:p w:rsidRPr="003741BA" w:rsidR="0072736C" w:rsidP="00E92BA0" w:rsidRDefault="0072736C" w14:paraId="6023410C" w14:textId="54F02A41">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72736C" w:rsidP="00E92BA0" w:rsidRDefault="0072736C" w14:paraId="43834239" w14:textId="1C91F0D6">
      <w:pPr>
        <w:pStyle w:val="Body2"/>
        <w:ind w:left="0"/>
        <w:rPr>
          <w:rFonts w:ascii="Calibri" w:hAnsi="Calibri" w:cs="Arial"/>
          <w:sz w:val="22"/>
          <w:szCs w:val="22"/>
          <w:lang w:val="en-ZA"/>
        </w:rPr>
      </w:pPr>
      <w:r>
        <w:rPr>
          <w:rFonts w:ascii="Calibri" w:hAnsi="Calibri" w:cs="Arial"/>
          <w:sz w:val="22"/>
          <w:szCs w:val="22"/>
          <w:lang w:val="en-ZA"/>
        </w:rPr>
        <w:t>This Payment Return is used with the following service codes:</w:t>
      </w:r>
    </w:p>
    <w:p w:rsidR="00170182" w:rsidP="002C2973" w:rsidRDefault="00170182" w14:paraId="1D906EE2" w14:textId="25D0F778">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Bank Error</w:t>
      </w:r>
    </w:p>
    <w:p w:rsidR="00170182" w:rsidP="002C2973" w:rsidRDefault="00170182" w14:paraId="48FA9657" w14:textId="72EF2BC6">
      <w:pPr>
        <w:pStyle w:val="Body2"/>
        <w:numPr>
          <w:ilvl w:val="0"/>
          <w:numId w:val="76"/>
        </w:numPr>
        <w:rPr>
          <w:rFonts w:ascii="Calibri" w:hAnsi="Calibri" w:cs="Arial"/>
          <w:sz w:val="22"/>
          <w:szCs w:val="22"/>
          <w:lang w:val="en-ZA"/>
        </w:rPr>
      </w:pPr>
      <w:r>
        <w:rPr>
          <w:rFonts w:ascii="Calibri" w:hAnsi="Calibri" w:cs="Arial"/>
          <w:sz w:val="22"/>
          <w:szCs w:val="22"/>
          <w:lang w:val="en-ZA"/>
        </w:rPr>
        <w:t>R</w:t>
      </w:r>
      <w:r w:rsidR="00470268">
        <w:rPr>
          <w:rFonts w:ascii="Calibri" w:hAnsi="Calibri" w:cs="Arial"/>
          <w:sz w:val="22"/>
          <w:szCs w:val="22"/>
          <w:lang w:val="en-ZA"/>
        </w:rPr>
        <w:t>E</w:t>
      </w:r>
      <w:r>
        <w:rPr>
          <w:rFonts w:ascii="Calibri" w:hAnsi="Calibri" w:cs="Arial"/>
          <w:sz w:val="22"/>
          <w:szCs w:val="22"/>
          <w:lang w:val="en-ZA"/>
        </w:rPr>
        <w:t>INP</w:t>
      </w:r>
    </w:p>
    <w:p w:rsidR="00170182" w:rsidP="002C2973" w:rsidRDefault="00170182" w14:paraId="506650F6" w14:textId="1701DF39">
      <w:pPr>
        <w:pStyle w:val="Body2"/>
        <w:numPr>
          <w:ilvl w:val="0"/>
          <w:numId w:val="76"/>
        </w:numPr>
        <w:rPr>
          <w:rFonts w:ascii="Calibri" w:hAnsi="Calibri" w:cs="Arial"/>
          <w:sz w:val="22"/>
          <w:szCs w:val="22"/>
          <w:lang w:val="en-ZA"/>
        </w:rPr>
      </w:pPr>
      <w:r>
        <w:rPr>
          <w:rFonts w:ascii="Calibri" w:hAnsi="Calibri" w:cs="Arial"/>
          <w:sz w:val="22"/>
          <w:szCs w:val="22"/>
          <w:lang w:val="en-ZA"/>
        </w:rPr>
        <w:t>R</w:t>
      </w:r>
      <w:r w:rsidR="00470268">
        <w:rPr>
          <w:rFonts w:ascii="Calibri" w:hAnsi="Calibri" w:cs="Arial"/>
          <w:sz w:val="22"/>
          <w:szCs w:val="22"/>
          <w:lang w:val="en-ZA"/>
        </w:rPr>
        <w:t>E</w:t>
      </w:r>
      <w:r>
        <w:rPr>
          <w:rFonts w:ascii="Calibri" w:hAnsi="Calibri" w:cs="Arial"/>
          <w:sz w:val="22"/>
          <w:szCs w:val="22"/>
          <w:lang w:val="en-ZA"/>
        </w:rPr>
        <w:t>OUT</w:t>
      </w:r>
    </w:p>
    <w:p w:rsidR="00170182" w:rsidP="002C2973" w:rsidRDefault="00170182" w14:paraId="003CC08B" w14:textId="3DDD4095">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Disputes</w:t>
      </w:r>
    </w:p>
    <w:p w:rsidR="002D6AE9" w:rsidP="002C2973" w:rsidRDefault="002D6AE9" w14:paraId="35B33970" w14:textId="6C037AC7">
      <w:pPr>
        <w:pStyle w:val="Body2"/>
        <w:numPr>
          <w:ilvl w:val="0"/>
          <w:numId w:val="75"/>
        </w:numPr>
        <w:rPr>
          <w:rFonts w:ascii="Calibri" w:hAnsi="Calibri" w:cs="Arial"/>
          <w:sz w:val="22"/>
          <w:szCs w:val="22"/>
          <w:lang w:val="en-ZA"/>
        </w:rPr>
      </w:pPr>
      <w:r>
        <w:rPr>
          <w:rFonts w:ascii="Calibri" w:hAnsi="Calibri" w:cs="Arial"/>
          <w:sz w:val="22"/>
          <w:szCs w:val="22"/>
          <w:lang w:val="en-ZA"/>
        </w:rPr>
        <w:t>RTINP</w:t>
      </w:r>
    </w:p>
    <w:p w:rsidR="002D6AE9" w:rsidP="002C2973" w:rsidRDefault="002D6AE9" w14:paraId="37AF4638" w14:textId="5C8A1EA6">
      <w:pPr>
        <w:pStyle w:val="Body2"/>
        <w:numPr>
          <w:ilvl w:val="0"/>
          <w:numId w:val="75"/>
        </w:numPr>
        <w:rPr>
          <w:rFonts w:ascii="Calibri" w:hAnsi="Calibri" w:cs="Arial"/>
          <w:sz w:val="22"/>
          <w:szCs w:val="22"/>
          <w:lang w:val="en-ZA"/>
        </w:rPr>
      </w:pPr>
      <w:r>
        <w:rPr>
          <w:rFonts w:ascii="Calibri" w:hAnsi="Calibri" w:cs="Arial"/>
          <w:sz w:val="22"/>
          <w:szCs w:val="22"/>
          <w:lang w:val="en-ZA"/>
        </w:rPr>
        <w:t>RTOUT</w:t>
      </w:r>
    </w:p>
    <w:p w:rsidRPr="002D6E2C" w:rsidR="0072736C" w:rsidP="00E92BA0" w:rsidRDefault="0072736C" w14:paraId="5A25B3F9" w14:textId="39C6B7F9">
      <w:pPr>
        <w:pStyle w:val="Body2"/>
        <w:ind w:left="0"/>
        <w:rPr>
          <w:rFonts w:ascii="Calibri" w:hAnsi="Calibri" w:cs="Arial"/>
          <w:sz w:val="22"/>
          <w:szCs w:val="22"/>
        </w:rPr>
      </w:pPr>
    </w:p>
    <w:p w:rsidR="00617F55" w:rsidP="00E92BA0" w:rsidRDefault="00617F55" w14:paraId="0F645F22" w14:textId="0A2894C6">
      <w:pPr>
        <w:rPr>
          <w:b/>
          <w:color w:val="4F81BD"/>
        </w:rPr>
      </w:pPr>
      <w:bookmarkStart w:name="_Toc459871285" w:id="7094"/>
      <w:bookmarkStart w:name="_Toc459883246" w:id="7095"/>
      <w:bookmarkEnd w:id="7094"/>
      <w:bookmarkEnd w:id="7095"/>
    </w:p>
    <w:p w:rsidRPr="002D6E2C" w:rsidR="001601AD" w:rsidP="002C2973" w:rsidRDefault="001601AD" w14:paraId="18A245C4" w14:textId="51E0152B">
      <w:pPr>
        <w:pStyle w:val="Heading2"/>
        <w:numPr>
          <w:ilvl w:val="1"/>
          <w:numId w:val="53"/>
        </w:numPr>
        <w:spacing w:before="0" w:after="0" w:line="240" w:lineRule="auto"/>
        <w:ind w:left="0" w:firstLine="0"/>
        <w:outlineLvl w:val="1"/>
        <w:rPr>
          <w:rFonts w:ascii="Calibri" w:hAnsi="Calibri"/>
          <w:color w:val="4F81BD"/>
          <w:sz w:val="22"/>
          <w:szCs w:val="22"/>
          <w:lang w:val="en-ZA"/>
        </w:rPr>
      </w:pPr>
      <w:bookmarkStart w:name="_Toc536096835" w:id="7096"/>
      <w:r w:rsidRPr="002D6E2C">
        <w:rPr>
          <w:rFonts w:ascii="Calibri" w:hAnsi="Calibri"/>
          <w:color w:val="4F81BD"/>
          <w:sz w:val="22"/>
          <w:szCs w:val="22"/>
          <w:lang w:val="en-ZA"/>
        </w:rPr>
        <w:t>Payment Cancellation Request &lt;camt.056&gt; for Direct Debits</w:t>
      </w:r>
      <w:bookmarkEnd w:id="7096"/>
      <w:r w:rsidRPr="002D6E2C">
        <w:rPr>
          <w:rFonts w:ascii="Calibri" w:hAnsi="Calibri"/>
          <w:color w:val="4F81BD"/>
          <w:sz w:val="22"/>
          <w:szCs w:val="22"/>
          <w:lang w:val="en-ZA"/>
        </w:rPr>
        <w:t xml:space="preserve">  </w:t>
      </w:r>
    </w:p>
    <w:p w:rsidRPr="002D6E2C" w:rsidR="001601AD" w:rsidP="00E92BA0" w:rsidRDefault="001601AD" w14:paraId="245B1C57" w14:textId="331C600E">
      <w:pPr>
        <w:pStyle w:val="Body2"/>
        <w:ind w:left="0"/>
        <w:rPr>
          <w:rFonts w:ascii="Calibri" w:hAnsi="Calibri" w:cs="Arial"/>
          <w:b/>
          <w:sz w:val="22"/>
          <w:szCs w:val="22"/>
          <w:lang w:val="en-ZA"/>
        </w:rPr>
      </w:pPr>
    </w:p>
    <w:p w:rsidRPr="002D6E2C" w:rsidR="001601AD" w:rsidP="00E92BA0" w:rsidRDefault="001601AD" w14:paraId="565AE88E" w14:textId="629DD58C">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1601AD" w:rsidP="00E92BA0" w:rsidRDefault="001601AD" w14:paraId="78987D34" w14:textId="5DA4D850">
      <w:pPr>
        <w:pStyle w:val="Body2"/>
        <w:ind w:left="0"/>
        <w:rPr>
          <w:rFonts w:ascii="Calibri" w:hAnsi="Calibri" w:cs="Arial"/>
          <w:sz w:val="22"/>
          <w:szCs w:val="22"/>
          <w:lang w:val="en-ZA"/>
        </w:rPr>
      </w:pPr>
      <w:r w:rsidRPr="002D6E2C">
        <w:rPr>
          <w:rFonts w:ascii="Calibri" w:hAnsi="Calibri" w:cs="Arial"/>
          <w:sz w:val="22"/>
          <w:szCs w:val="22"/>
          <w:lang w:val="en-ZA"/>
        </w:rPr>
        <w:t xml:space="preserve">The Payment Cancellation Request message is used to request the cancellation of a Direct Debit. </w:t>
      </w:r>
    </w:p>
    <w:p w:rsidR="001601AD" w:rsidP="00E92BA0" w:rsidRDefault="001601AD" w14:paraId="0D082A22" w14:textId="180B677B">
      <w:pPr>
        <w:pStyle w:val="Body2"/>
        <w:ind w:left="0"/>
        <w:rPr>
          <w:rFonts w:ascii="Calibri" w:hAnsi="Calibri" w:cs="Arial"/>
          <w:sz w:val="22"/>
          <w:szCs w:val="22"/>
          <w:lang w:val="en-ZA"/>
        </w:rPr>
      </w:pPr>
    </w:p>
    <w:p w:rsidRPr="003741BA" w:rsidR="005755A8" w:rsidP="00E92BA0" w:rsidRDefault="005755A8" w14:paraId="0D44FFBF" w14:textId="088D9B2D">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5755A8" w:rsidP="00E92BA0" w:rsidRDefault="005755A8" w14:paraId="2B13E801" w14:textId="3B86B762">
      <w:pPr>
        <w:pStyle w:val="Body2"/>
        <w:ind w:left="0"/>
        <w:rPr>
          <w:rFonts w:ascii="Calibri" w:hAnsi="Calibri" w:cs="Arial"/>
          <w:sz w:val="22"/>
          <w:szCs w:val="22"/>
          <w:lang w:val="en-ZA"/>
        </w:rPr>
      </w:pPr>
      <w:r>
        <w:rPr>
          <w:rFonts w:ascii="Calibri" w:hAnsi="Calibri" w:cs="Arial"/>
          <w:sz w:val="22"/>
          <w:szCs w:val="22"/>
          <w:lang w:val="en-ZA"/>
        </w:rPr>
        <w:t>This Payment Cancellation Request  has service codes of:</w:t>
      </w:r>
    </w:p>
    <w:p w:rsidR="00470268" w:rsidP="002C2973" w:rsidRDefault="00470268" w14:paraId="35B828E2" w14:textId="3A36009F">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Bank Error</w:t>
      </w:r>
    </w:p>
    <w:p w:rsidR="00470268" w:rsidP="002C2973" w:rsidRDefault="00470268" w14:paraId="75053A9E" w14:textId="44C29B51">
      <w:pPr>
        <w:pStyle w:val="Body2"/>
        <w:numPr>
          <w:ilvl w:val="0"/>
          <w:numId w:val="74"/>
        </w:numPr>
        <w:rPr>
          <w:rFonts w:ascii="Calibri" w:hAnsi="Calibri" w:cs="Arial"/>
          <w:sz w:val="22"/>
          <w:szCs w:val="22"/>
          <w:lang w:val="en-ZA"/>
        </w:rPr>
      </w:pPr>
      <w:r>
        <w:rPr>
          <w:rFonts w:ascii="Calibri" w:hAnsi="Calibri" w:cs="Arial"/>
          <w:sz w:val="22"/>
          <w:szCs w:val="22"/>
          <w:lang w:val="en-ZA"/>
        </w:rPr>
        <w:t>BEINP</w:t>
      </w:r>
    </w:p>
    <w:p w:rsidR="00470268" w:rsidP="002C2973" w:rsidRDefault="00470268" w14:paraId="64A6BB67" w14:textId="78CD5E2B">
      <w:pPr>
        <w:pStyle w:val="Body2"/>
        <w:numPr>
          <w:ilvl w:val="0"/>
          <w:numId w:val="74"/>
        </w:numPr>
        <w:rPr>
          <w:rFonts w:ascii="Calibri" w:hAnsi="Calibri" w:cs="Arial"/>
          <w:sz w:val="22"/>
          <w:szCs w:val="22"/>
          <w:lang w:val="en-ZA"/>
        </w:rPr>
      </w:pPr>
      <w:r>
        <w:rPr>
          <w:rFonts w:ascii="Calibri" w:hAnsi="Calibri" w:cs="Arial"/>
          <w:sz w:val="22"/>
          <w:szCs w:val="22"/>
          <w:lang w:val="en-ZA"/>
        </w:rPr>
        <w:t>BEOUT</w:t>
      </w:r>
    </w:p>
    <w:p w:rsidR="00470268" w:rsidP="002C2973" w:rsidRDefault="00470268" w14:paraId="6B704FEF" w14:textId="79A29F77">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Cancellations</w:t>
      </w:r>
    </w:p>
    <w:p w:rsidR="00470268" w:rsidP="002C2973" w:rsidRDefault="00470268" w14:paraId="4EB764C8" w14:textId="6ECC7E35">
      <w:pPr>
        <w:pStyle w:val="Body2"/>
        <w:numPr>
          <w:ilvl w:val="0"/>
          <w:numId w:val="73"/>
        </w:numPr>
        <w:rPr>
          <w:rFonts w:ascii="Calibri" w:hAnsi="Calibri" w:cs="Arial"/>
          <w:sz w:val="22"/>
          <w:szCs w:val="22"/>
          <w:lang w:val="en-ZA"/>
        </w:rPr>
      </w:pPr>
      <w:r>
        <w:rPr>
          <w:rFonts w:ascii="Calibri" w:hAnsi="Calibri" w:cs="Arial"/>
          <w:sz w:val="22"/>
          <w:szCs w:val="22"/>
          <w:lang w:val="en-ZA"/>
        </w:rPr>
        <w:t>CLINP</w:t>
      </w:r>
    </w:p>
    <w:p w:rsidR="00470268" w:rsidP="002C2973" w:rsidRDefault="00470268" w14:paraId="6CA2284B" w14:textId="36129956">
      <w:pPr>
        <w:pStyle w:val="Body2"/>
        <w:numPr>
          <w:ilvl w:val="0"/>
          <w:numId w:val="73"/>
        </w:numPr>
        <w:rPr>
          <w:rFonts w:ascii="Calibri" w:hAnsi="Calibri" w:cs="Arial"/>
          <w:sz w:val="22"/>
          <w:szCs w:val="22"/>
          <w:lang w:val="en-ZA"/>
        </w:rPr>
      </w:pPr>
      <w:r>
        <w:rPr>
          <w:rFonts w:ascii="Calibri" w:hAnsi="Calibri" w:cs="Arial"/>
          <w:sz w:val="22"/>
          <w:szCs w:val="22"/>
          <w:lang w:val="en-ZA"/>
        </w:rPr>
        <w:t>CLOUT</w:t>
      </w:r>
    </w:p>
    <w:p w:rsidR="00470268" w:rsidP="00E92BA0" w:rsidRDefault="00470268" w14:paraId="23F0A4B5" w14:textId="0291493E">
      <w:pPr>
        <w:pStyle w:val="Body2"/>
        <w:ind w:left="0"/>
        <w:rPr>
          <w:rFonts w:ascii="Calibri" w:hAnsi="Calibri" w:cs="Arial"/>
          <w:b/>
          <w:sz w:val="22"/>
          <w:szCs w:val="22"/>
          <w:lang w:val="en-ZA"/>
        </w:rPr>
      </w:pPr>
    </w:p>
    <w:p w:rsidRPr="002D6E2C" w:rsidR="001601AD" w:rsidP="00E92BA0" w:rsidRDefault="001601AD" w14:paraId="61EB771D" w14:textId="1AB39090">
      <w:pPr>
        <w:pStyle w:val="Body2"/>
        <w:ind w:left="0"/>
        <w:rPr>
          <w:rFonts w:ascii="Calibri" w:hAnsi="Calibri" w:cs="Arial"/>
          <w:b/>
          <w:sz w:val="22"/>
          <w:szCs w:val="22"/>
          <w:lang w:val="en-ZA"/>
        </w:rPr>
      </w:pPr>
      <w:r w:rsidRPr="002D6E2C">
        <w:rPr>
          <w:rFonts w:ascii="Calibri" w:hAnsi="Calibri" w:cs="Arial"/>
          <w:b/>
          <w:sz w:val="22"/>
          <w:szCs w:val="22"/>
          <w:lang w:val="en-ZA"/>
        </w:rPr>
        <w:t>Rules</w:t>
      </w:r>
    </w:p>
    <w:p w:rsidRPr="002D6E2C" w:rsidR="001601AD" w:rsidP="00E92BA0" w:rsidRDefault="001601AD" w14:paraId="214578B1" w14:textId="09465D17">
      <w:pPr>
        <w:pStyle w:val="Body2"/>
        <w:ind w:left="0"/>
        <w:rPr>
          <w:rFonts w:ascii="Calibri" w:hAnsi="Calibri" w:cs="Arial"/>
          <w:sz w:val="22"/>
          <w:szCs w:val="22"/>
          <w:lang w:val="en-ZA"/>
        </w:rPr>
      </w:pPr>
      <w:r w:rsidRPr="002D6E2C">
        <w:rPr>
          <w:rFonts w:ascii="Calibri" w:hAnsi="Calibri" w:cs="Arial"/>
          <w:sz w:val="22"/>
          <w:szCs w:val="22"/>
          <w:lang w:val="en-ZA"/>
        </w:rPr>
        <w:t xml:space="preserve">Payment Cancellation Request messages will be sent to the Automated Clearing House for onward transmission to debtor bank. </w:t>
      </w:r>
    </w:p>
    <w:p w:rsidRPr="002D6E2C" w:rsidR="001601AD" w:rsidP="00E92BA0" w:rsidRDefault="001601AD" w14:paraId="0133DA06" w14:textId="6B6DF7AC">
      <w:pPr>
        <w:pStyle w:val="Body2"/>
        <w:ind w:left="0"/>
        <w:rPr>
          <w:rFonts w:ascii="Calibri" w:hAnsi="Calibri" w:cs="Arial"/>
          <w:sz w:val="22"/>
          <w:szCs w:val="22"/>
          <w:lang w:val="en-ZA"/>
        </w:rPr>
      </w:pPr>
    </w:p>
    <w:p w:rsidR="00A612F2" w:rsidP="00E92BA0" w:rsidRDefault="00A612F2" w14:paraId="3D3FC2BD" w14:textId="06D82237">
      <w:pPr>
        <w:rPr>
          <w:rFonts w:eastAsia="Times New Roman" w:cs="Arial"/>
          <w:b/>
          <w:color w:val="000000"/>
          <w:lang w:eastAsia="x-none"/>
        </w:rPr>
      </w:pPr>
      <w:r>
        <w:rPr>
          <w:rFonts w:cs="Arial"/>
          <w:b/>
        </w:rPr>
        <w:br w:type="page"/>
      </w:r>
    </w:p>
    <w:p w:rsidRPr="002D6E2C" w:rsidR="001601AD" w:rsidP="002C2973" w:rsidRDefault="001601AD" w14:paraId="6C861274" w14:textId="6A047C19">
      <w:pPr>
        <w:pStyle w:val="Heading2"/>
        <w:numPr>
          <w:ilvl w:val="1"/>
          <w:numId w:val="53"/>
        </w:numPr>
        <w:spacing w:before="0" w:after="0" w:line="240" w:lineRule="auto"/>
        <w:ind w:left="0" w:firstLine="0"/>
        <w:outlineLvl w:val="1"/>
        <w:rPr>
          <w:rFonts w:ascii="Calibri" w:hAnsi="Calibri"/>
          <w:color w:val="4F81BD"/>
          <w:sz w:val="22"/>
          <w:szCs w:val="22"/>
          <w:lang w:val="en-ZA"/>
        </w:rPr>
      </w:pPr>
      <w:bookmarkStart w:name="_Toc455177102" w:id="7097"/>
      <w:bookmarkStart w:name="_Toc455180964" w:id="7098"/>
      <w:bookmarkStart w:name="_Toc455184842" w:id="7099"/>
      <w:bookmarkStart w:name="_Toc455188716" w:id="7100"/>
      <w:bookmarkStart w:name="_Toc455192590" w:id="7101"/>
      <w:bookmarkStart w:name="_Toc455196464" w:id="7102"/>
      <w:bookmarkStart w:name="_Toc455200342" w:id="7103"/>
      <w:bookmarkStart w:name="_Toc455204223" w:id="7104"/>
      <w:bookmarkStart w:name="_Toc455208098" w:id="7105"/>
      <w:bookmarkStart w:name="_Toc455315633" w:id="7106"/>
      <w:bookmarkStart w:name="_Toc455319498" w:id="7107"/>
      <w:bookmarkStart w:name="_Toc455323399" w:id="7108"/>
      <w:bookmarkStart w:name="_Toc455327267" w:id="7109"/>
      <w:bookmarkStart w:name="_Toc455331131" w:id="7110"/>
      <w:bookmarkStart w:name="_Toc455468334" w:id="7111"/>
      <w:bookmarkStart w:name="_Toc455472227" w:id="7112"/>
      <w:bookmarkStart w:name="_Toc455503945" w:id="7113"/>
      <w:bookmarkStart w:name="_Toc455555563" w:id="7114"/>
      <w:bookmarkStart w:name="_Toc455559458" w:id="7115"/>
      <w:bookmarkStart w:name="_Toc455563352" w:id="7116"/>
      <w:bookmarkStart w:name="_Toc455567246" w:id="7117"/>
      <w:bookmarkStart w:name="_Toc455571141" w:id="7118"/>
      <w:bookmarkStart w:name="_Toc455575036" w:id="7119"/>
      <w:bookmarkStart w:name="_Toc455177104" w:id="7120"/>
      <w:bookmarkStart w:name="_Toc455180966" w:id="7121"/>
      <w:bookmarkStart w:name="_Toc455184844" w:id="7122"/>
      <w:bookmarkStart w:name="_Toc455188718" w:id="7123"/>
      <w:bookmarkStart w:name="_Toc455192592" w:id="7124"/>
      <w:bookmarkStart w:name="_Toc455196466" w:id="7125"/>
      <w:bookmarkStart w:name="_Toc455200344" w:id="7126"/>
      <w:bookmarkStart w:name="_Toc455204225" w:id="7127"/>
      <w:bookmarkStart w:name="_Toc455208100" w:id="7128"/>
      <w:bookmarkStart w:name="_Toc455315635" w:id="7129"/>
      <w:bookmarkStart w:name="_Toc455319500" w:id="7130"/>
      <w:bookmarkStart w:name="_Toc455323401" w:id="7131"/>
      <w:bookmarkStart w:name="_Toc455327269" w:id="7132"/>
      <w:bookmarkStart w:name="_Toc455331133" w:id="7133"/>
      <w:bookmarkStart w:name="_Toc455468336" w:id="7134"/>
      <w:bookmarkStart w:name="_Toc455472229" w:id="7135"/>
      <w:bookmarkStart w:name="_Toc455503947" w:id="7136"/>
      <w:bookmarkStart w:name="_Toc455555565" w:id="7137"/>
      <w:bookmarkStart w:name="_Toc455559460" w:id="7138"/>
      <w:bookmarkStart w:name="_Toc455563354" w:id="7139"/>
      <w:bookmarkStart w:name="_Toc455567248" w:id="7140"/>
      <w:bookmarkStart w:name="_Toc455571143" w:id="7141"/>
      <w:bookmarkStart w:name="_Toc455575038" w:id="7142"/>
      <w:bookmarkStart w:name="_Toc536096836" w:id="7143"/>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r w:rsidRPr="002D6E2C">
        <w:rPr>
          <w:rFonts w:ascii="Calibri" w:hAnsi="Calibri"/>
          <w:color w:val="4F81BD"/>
          <w:sz w:val="22"/>
          <w:szCs w:val="22"/>
          <w:lang w:val="en-ZA"/>
        </w:rPr>
        <w:t>Resolution of Investigation &lt;camt.029&gt; as Response to Cancellation Message</w:t>
      </w:r>
      <w:bookmarkEnd w:id="7143"/>
    </w:p>
    <w:p w:rsidRPr="002D6E2C" w:rsidR="001601AD" w:rsidP="00E92BA0" w:rsidRDefault="001601AD" w14:paraId="6E7ED0D7" w14:textId="24F62D31">
      <w:pPr>
        <w:pStyle w:val="Body2"/>
        <w:ind w:left="0"/>
        <w:rPr>
          <w:rFonts w:ascii="Calibri" w:hAnsi="Calibri" w:cs="Arial"/>
          <w:b/>
          <w:lang w:val="en-ZA"/>
        </w:rPr>
      </w:pPr>
    </w:p>
    <w:p w:rsidRPr="002D6E2C" w:rsidR="001601AD" w:rsidP="00E92BA0" w:rsidRDefault="001601AD" w14:paraId="121ECD1B" w14:textId="133082C7">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1601AD" w:rsidP="00E92BA0" w:rsidRDefault="001601AD" w14:paraId="42AF482B" w14:textId="4715B4D4">
      <w:pPr>
        <w:pStyle w:val="Body2"/>
        <w:ind w:left="0"/>
        <w:rPr>
          <w:rFonts w:ascii="Calibri" w:hAnsi="Calibri" w:cs="Arial"/>
          <w:color w:val="auto"/>
          <w:sz w:val="22"/>
          <w:szCs w:val="22"/>
          <w:lang w:val="en-ZA" w:eastAsia="en-ZA"/>
        </w:rPr>
      </w:pPr>
      <w:r w:rsidRPr="002D6E2C">
        <w:rPr>
          <w:rFonts w:ascii="Calibri" w:hAnsi="Calibri" w:cs="Arial"/>
          <w:color w:val="auto"/>
          <w:sz w:val="22"/>
          <w:szCs w:val="22"/>
          <w:lang w:val="en-ZA" w:eastAsia="en-ZA"/>
        </w:rPr>
        <w:t>This message is used to inform the resolution of a cancellation case and optionally provides details about</w:t>
      </w:r>
    </w:p>
    <w:p w:rsidRPr="002D6E2C" w:rsidR="001601AD" w:rsidP="002C2973" w:rsidRDefault="001601AD" w14:paraId="59707EC6" w14:textId="3D4F2B83">
      <w:pPr>
        <w:pStyle w:val="Body2"/>
        <w:numPr>
          <w:ilvl w:val="0"/>
          <w:numId w:val="8"/>
        </w:numPr>
        <w:ind w:left="0" w:firstLine="0"/>
        <w:rPr>
          <w:rFonts w:ascii="Calibri" w:hAnsi="Calibri" w:cs="Arial"/>
          <w:sz w:val="22"/>
          <w:szCs w:val="22"/>
          <w:lang w:val="en-ZA"/>
        </w:rPr>
      </w:pPr>
      <w:r w:rsidRPr="002D6E2C">
        <w:rPr>
          <w:rFonts w:ascii="Calibri" w:hAnsi="Calibri" w:cs="Arial"/>
          <w:sz w:val="22"/>
          <w:szCs w:val="22"/>
          <w:lang w:val="en-ZA"/>
        </w:rPr>
        <w:t>Correct action taken by the case assignee</w:t>
      </w:r>
    </w:p>
    <w:p w:rsidR="001601AD" w:rsidP="00E92BA0" w:rsidRDefault="001601AD" w14:paraId="4BBC5403" w14:textId="214524D9">
      <w:pPr>
        <w:pStyle w:val="Body2"/>
        <w:ind w:left="0"/>
        <w:rPr>
          <w:rFonts w:ascii="Calibri" w:hAnsi="Calibri" w:cs="Arial"/>
          <w:sz w:val="22"/>
          <w:szCs w:val="22"/>
          <w:lang w:val="en-ZA"/>
        </w:rPr>
      </w:pPr>
    </w:p>
    <w:p w:rsidRPr="003741BA" w:rsidR="005755A8" w:rsidP="00E92BA0" w:rsidRDefault="005755A8" w14:paraId="12EFC804" w14:textId="74A34DA7">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5755A8" w:rsidP="00E92BA0" w:rsidRDefault="005755A8" w14:paraId="13D8FB87" w14:textId="37E7020B">
      <w:pPr>
        <w:pStyle w:val="Body2"/>
        <w:ind w:left="0"/>
        <w:rPr>
          <w:rFonts w:ascii="Calibri" w:hAnsi="Calibri" w:cs="Arial"/>
          <w:sz w:val="22"/>
          <w:szCs w:val="22"/>
          <w:lang w:val="en-ZA"/>
        </w:rPr>
      </w:pPr>
      <w:r>
        <w:rPr>
          <w:rFonts w:ascii="Calibri" w:hAnsi="Calibri" w:cs="Arial"/>
          <w:sz w:val="22"/>
          <w:szCs w:val="22"/>
          <w:lang w:val="en-ZA"/>
        </w:rPr>
        <w:t>This Resolution of Investigation  has service codes of:</w:t>
      </w:r>
    </w:p>
    <w:p w:rsidR="00470268" w:rsidP="002C2973" w:rsidRDefault="00470268" w14:paraId="063614C2" w14:textId="34463BEF">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Bank Error</w:t>
      </w:r>
    </w:p>
    <w:p w:rsidR="00470268" w:rsidP="002C2973" w:rsidRDefault="00470268" w14:paraId="63C6F81E" w14:textId="057614CC">
      <w:pPr>
        <w:pStyle w:val="Body2"/>
        <w:numPr>
          <w:ilvl w:val="0"/>
          <w:numId w:val="72"/>
        </w:numPr>
        <w:rPr>
          <w:rFonts w:ascii="Calibri" w:hAnsi="Calibri" w:cs="Arial"/>
          <w:sz w:val="22"/>
          <w:szCs w:val="22"/>
          <w:lang w:val="en-ZA"/>
        </w:rPr>
      </w:pPr>
      <w:r>
        <w:rPr>
          <w:rFonts w:ascii="Calibri" w:hAnsi="Calibri" w:cs="Arial"/>
          <w:sz w:val="22"/>
          <w:szCs w:val="22"/>
          <w:lang w:val="en-ZA"/>
        </w:rPr>
        <w:t>RBINP</w:t>
      </w:r>
    </w:p>
    <w:p w:rsidR="00470268" w:rsidP="002C2973" w:rsidRDefault="00470268" w14:paraId="63298617" w14:textId="1E0888D7">
      <w:pPr>
        <w:pStyle w:val="Body2"/>
        <w:numPr>
          <w:ilvl w:val="0"/>
          <w:numId w:val="72"/>
        </w:numPr>
        <w:rPr>
          <w:rFonts w:ascii="Calibri" w:hAnsi="Calibri" w:cs="Arial"/>
          <w:sz w:val="22"/>
          <w:szCs w:val="22"/>
          <w:lang w:val="en-ZA"/>
        </w:rPr>
      </w:pPr>
      <w:r>
        <w:rPr>
          <w:rFonts w:ascii="Calibri" w:hAnsi="Calibri" w:cs="Arial"/>
          <w:sz w:val="22"/>
          <w:szCs w:val="22"/>
          <w:lang w:val="en-ZA"/>
        </w:rPr>
        <w:t>RBOUT</w:t>
      </w:r>
    </w:p>
    <w:p w:rsidR="00470268" w:rsidP="002C2973" w:rsidRDefault="00470268" w14:paraId="4B0A0F79" w14:textId="48765275">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Cancellations</w:t>
      </w:r>
    </w:p>
    <w:p w:rsidR="00470268" w:rsidP="002C2973" w:rsidRDefault="00470268" w14:paraId="5C007D1B" w14:textId="7E462EBD">
      <w:pPr>
        <w:pStyle w:val="Body2"/>
        <w:numPr>
          <w:ilvl w:val="0"/>
          <w:numId w:val="71"/>
        </w:numPr>
        <w:rPr>
          <w:rFonts w:ascii="Calibri" w:hAnsi="Calibri" w:cs="Arial"/>
          <w:sz w:val="22"/>
          <w:szCs w:val="22"/>
          <w:lang w:val="en-ZA"/>
        </w:rPr>
      </w:pPr>
      <w:r>
        <w:rPr>
          <w:rFonts w:ascii="Calibri" w:hAnsi="Calibri" w:cs="Arial"/>
          <w:sz w:val="22"/>
          <w:szCs w:val="22"/>
          <w:lang w:val="en-ZA"/>
        </w:rPr>
        <w:t>RIINP</w:t>
      </w:r>
    </w:p>
    <w:p w:rsidR="00470268" w:rsidP="002C2973" w:rsidRDefault="00470268" w14:paraId="19CC6115" w14:textId="657BF980">
      <w:pPr>
        <w:pStyle w:val="Body2"/>
        <w:numPr>
          <w:ilvl w:val="0"/>
          <w:numId w:val="71"/>
        </w:numPr>
        <w:rPr>
          <w:rFonts w:ascii="Calibri" w:hAnsi="Calibri" w:cs="Arial"/>
          <w:sz w:val="22"/>
          <w:szCs w:val="22"/>
          <w:lang w:val="en-ZA"/>
        </w:rPr>
      </w:pPr>
      <w:r>
        <w:rPr>
          <w:rFonts w:ascii="Calibri" w:hAnsi="Calibri" w:cs="Arial"/>
          <w:sz w:val="22"/>
          <w:szCs w:val="22"/>
          <w:lang w:val="en-ZA"/>
        </w:rPr>
        <w:t>RIOUT</w:t>
      </w:r>
    </w:p>
    <w:p w:rsidRPr="002D6E2C" w:rsidR="001601AD" w:rsidP="00E92BA0" w:rsidRDefault="001601AD" w14:paraId="50B52829" w14:textId="601F929E">
      <w:pPr>
        <w:pStyle w:val="Body2"/>
        <w:ind w:left="0"/>
        <w:rPr>
          <w:rFonts w:ascii="Calibri" w:hAnsi="Calibri" w:cs="Arial"/>
          <w:sz w:val="22"/>
          <w:szCs w:val="22"/>
          <w:lang w:val="en-ZA"/>
        </w:rPr>
      </w:pPr>
    </w:p>
    <w:p w:rsidR="001601AD" w:rsidP="00E92BA0" w:rsidRDefault="001601AD" w14:paraId="41BB8164" w14:textId="54EFF009">
      <w:pPr>
        <w:pStyle w:val="Heading10"/>
        <w:numPr>
          <w:ilvl w:val="0"/>
          <w:numId w:val="1"/>
        </w:numPr>
        <w:spacing w:before="0"/>
        <w:ind w:left="0" w:firstLine="0"/>
        <w:rPr>
          <w:rFonts w:ascii="Calibri" w:hAnsi="Calibri"/>
          <w:sz w:val="24"/>
        </w:rPr>
      </w:pPr>
      <w:bookmarkStart w:name="FItoFI_Status_Report_Mandates" w:id="7144"/>
      <w:bookmarkStart w:name="_Toc536096837" w:id="7145"/>
      <w:bookmarkStart w:name="_Toc435584391" w:id="7146"/>
      <w:bookmarkEnd w:id="7144"/>
      <w:r w:rsidRPr="002D6E2C">
        <w:rPr>
          <w:rFonts w:ascii="Calibri" w:hAnsi="Calibri"/>
          <w:sz w:val="24"/>
        </w:rPr>
        <w:t xml:space="preserve">ISO20022 </w:t>
      </w:r>
      <w:r>
        <w:rPr>
          <w:rFonts w:ascii="Calibri" w:hAnsi="Calibri"/>
          <w:sz w:val="24"/>
        </w:rPr>
        <w:t xml:space="preserve">PSO </w:t>
      </w:r>
      <w:r w:rsidRPr="002D6E2C">
        <w:rPr>
          <w:rFonts w:ascii="Calibri" w:hAnsi="Calibri"/>
          <w:sz w:val="24"/>
        </w:rPr>
        <w:t>Message Templates</w:t>
      </w:r>
      <w:bookmarkEnd w:id="7145"/>
    </w:p>
    <w:p w:rsidRPr="00366AF5" w:rsidR="001601AD" w:rsidP="00E92BA0" w:rsidRDefault="001601AD" w14:paraId="515FB02B" w14:textId="13D87AF0"/>
    <w:p w:rsidRPr="002D6E2C" w:rsidR="00F11C85" w:rsidP="002C2973" w:rsidRDefault="00F11C85" w14:paraId="5EF64F77" w14:textId="5FB4ABB3">
      <w:pPr>
        <w:pStyle w:val="Heading2"/>
        <w:numPr>
          <w:ilvl w:val="1"/>
          <w:numId w:val="54"/>
        </w:numPr>
        <w:spacing w:before="0" w:after="0" w:line="240" w:lineRule="auto"/>
        <w:ind w:left="0" w:firstLine="0"/>
        <w:outlineLvl w:val="1"/>
        <w:rPr>
          <w:rFonts w:ascii="Calibri" w:hAnsi="Calibri"/>
          <w:color w:val="4F81BD"/>
          <w:sz w:val="22"/>
          <w:szCs w:val="22"/>
          <w:lang w:val="en-ZA"/>
        </w:rPr>
      </w:pPr>
      <w:bookmarkStart w:name="_Toc536096838" w:id="7147"/>
      <w:r w:rsidRPr="002D6E2C">
        <w:rPr>
          <w:rFonts w:ascii="Calibri" w:hAnsi="Calibri"/>
          <w:color w:val="4F81BD"/>
          <w:sz w:val="22"/>
          <w:szCs w:val="22"/>
          <w:lang w:val="en-ZA"/>
        </w:rPr>
        <w:t xml:space="preserve">Status Report &lt;pacs.002&gt; for </w:t>
      </w:r>
      <w:r>
        <w:rPr>
          <w:rFonts w:ascii="Calibri" w:hAnsi="Calibri"/>
          <w:color w:val="4F81BD"/>
          <w:sz w:val="22"/>
          <w:szCs w:val="22"/>
          <w:lang w:val="en-ZA"/>
        </w:rPr>
        <w:t xml:space="preserve">Real Time </w:t>
      </w:r>
      <w:r w:rsidRPr="002D6E2C">
        <w:rPr>
          <w:rFonts w:ascii="Calibri" w:hAnsi="Calibri"/>
          <w:color w:val="4F81BD"/>
          <w:sz w:val="22"/>
          <w:szCs w:val="22"/>
          <w:lang w:val="en-ZA"/>
        </w:rPr>
        <w:t>Mandate Messages</w:t>
      </w:r>
      <w:bookmarkEnd w:id="7147"/>
    </w:p>
    <w:p w:rsidRPr="002D6E2C" w:rsidR="00F11C85" w:rsidP="00E92BA0" w:rsidRDefault="00F11C85" w14:paraId="2A536D03" w14:textId="312BE3C5"/>
    <w:p w:rsidRPr="002D6E2C" w:rsidR="00F11C85" w:rsidP="00E92BA0" w:rsidRDefault="00F11C85" w14:paraId="5D89CB54" w14:textId="7BCDCC10">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F11C85" w:rsidP="00E92BA0" w:rsidRDefault="00F11C85" w14:paraId="0A4A3B0C" w14:textId="61486FA6">
      <w:pPr>
        <w:pStyle w:val="Body2"/>
        <w:ind w:left="0"/>
        <w:rPr>
          <w:rFonts w:ascii="Calibri" w:hAnsi="Calibri" w:cs="Arial"/>
          <w:sz w:val="22"/>
          <w:szCs w:val="22"/>
          <w:lang w:val="en-ZA"/>
        </w:rPr>
      </w:pPr>
      <w:r w:rsidRPr="002D6E2C">
        <w:rPr>
          <w:rFonts w:ascii="Calibri" w:hAnsi="Calibri" w:cs="Arial"/>
          <w:sz w:val="22"/>
          <w:szCs w:val="22"/>
          <w:lang w:val="en-ZA"/>
        </w:rPr>
        <w:t xml:space="preserve">The Status Report message is sent </w:t>
      </w:r>
      <w:r w:rsidRPr="00C10CB5">
        <w:rPr>
          <w:rFonts w:ascii="Calibri" w:hAnsi="Calibri" w:cs="Arial"/>
          <w:sz w:val="22"/>
          <w:szCs w:val="22"/>
          <w:lang w:val="en-ZA"/>
        </w:rPr>
        <w:t xml:space="preserve">by the Automated Clearing House </w:t>
      </w:r>
      <w:r w:rsidRPr="002D6E2C">
        <w:rPr>
          <w:rFonts w:ascii="Calibri" w:hAnsi="Calibri" w:cs="Arial"/>
          <w:sz w:val="22"/>
          <w:szCs w:val="22"/>
          <w:lang w:val="en-ZA"/>
        </w:rPr>
        <w:t xml:space="preserve">to the message originator. </w:t>
      </w:r>
    </w:p>
    <w:p w:rsidRPr="002D6E2C" w:rsidR="00F11C85" w:rsidP="00E92BA0" w:rsidRDefault="00F11C85" w14:paraId="5CC7F38E" w14:textId="3FEFC233">
      <w:pPr>
        <w:pStyle w:val="Body2"/>
        <w:ind w:left="0"/>
        <w:rPr>
          <w:rFonts w:ascii="Calibri" w:hAnsi="Calibri" w:cs="Arial"/>
          <w:sz w:val="22"/>
          <w:szCs w:val="22"/>
          <w:lang w:val="en-ZA"/>
        </w:rPr>
      </w:pPr>
      <w:r w:rsidRPr="002D6E2C">
        <w:rPr>
          <w:rFonts w:ascii="Calibri" w:hAnsi="Calibri" w:cs="Arial"/>
          <w:sz w:val="22"/>
          <w:szCs w:val="22"/>
          <w:lang w:val="en-ZA"/>
        </w:rPr>
        <w:t xml:space="preserve">This usage of the pacs.002 is used to inform the originator of a positive or negative result of validation of the following mandate messages:  </w:t>
      </w:r>
    </w:p>
    <w:p w:rsidRPr="002D6E2C" w:rsidR="00F11C85" w:rsidP="002C2973" w:rsidRDefault="00F11C85" w14:paraId="7DD77143" w14:textId="6BF9E316">
      <w:pPr>
        <w:pStyle w:val="Body2"/>
        <w:numPr>
          <w:ilvl w:val="0"/>
          <w:numId w:val="24"/>
        </w:numPr>
        <w:ind w:left="0" w:firstLine="0"/>
        <w:rPr>
          <w:rFonts w:ascii="Calibri" w:hAnsi="Calibri" w:cs="Arial"/>
          <w:sz w:val="22"/>
          <w:szCs w:val="22"/>
          <w:lang w:val="en-ZA"/>
        </w:rPr>
      </w:pPr>
      <w:r w:rsidRPr="002D6E2C">
        <w:rPr>
          <w:rFonts w:ascii="Calibri" w:hAnsi="Calibri" w:cs="Arial"/>
          <w:sz w:val="22"/>
          <w:szCs w:val="22"/>
          <w:lang w:val="en-ZA"/>
        </w:rPr>
        <w:t>Pain.009  Mandate Initiation message</w:t>
      </w:r>
    </w:p>
    <w:p w:rsidRPr="002D6E2C" w:rsidR="00F11C85" w:rsidP="002C2973" w:rsidRDefault="00F11C85" w14:paraId="4D212002" w14:textId="6C89A48C">
      <w:pPr>
        <w:pStyle w:val="Body2"/>
        <w:numPr>
          <w:ilvl w:val="0"/>
          <w:numId w:val="24"/>
        </w:numPr>
        <w:ind w:left="0" w:firstLine="0"/>
        <w:rPr>
          <w:rFonts w:ascii="Calibri" w:hAnsi="Calibri" w:cs="Arial"/>
          <w:sz w:val="22"/>
          <w:szCs w:val="22"/>
          <w:lang w:val="en-ZA"/>
        </w:rPr>
      </w:pPr>
      <w:r w:rsidRPr="002D6E2C">
        <w:rPr>
          <w:rFonts w:ascii="Calibri" w:hAnsi="Calibri" w:cs="Arial"/>
          <w:sz w:val="22"/>
          <w:szCs w:val="22"/>
          <w:lang w:val="en-ZA"/>
        </w:rPr>
        <w:t>Pain.010  Mandate Amendment message</w:t>
      </w:r>
    </w:p>
    <w:p w:rsidRPr="002D6E2C" w:rsidR="00F11C85" w:rsidP="002C2973" w:rsidRDefault="00F11C85" w14:paraId="0AD5D28F" w14:textId="777A7BE1">
      <w:pPr>
        <w:pStyle w:val="Body2"/>
        <w:numPr>
          <w:ilvl w:val="0"/>
          <w:numId w:val="24"/>
        </w:numPr>
        <w:ind w:left="0" w:firstLine="0"/>
        <w:rPr>
          <w:rFonts w:ascii="Calibri" w:hAnsi="Calibri" w:cs="Arial"/>
          <w:sz w:val="22"/>
          <w:szCs w:val="22"/>
          <w:lang w:val="en-ZA"/>
        </w:rPr>
      </w:pPr>
      <w:r w:rsidRPr="002D6E2C">
        <w:rPr>
          <w:rFonts w:ascii="Calibri" w:hAnsi="Calibri" w:cs="Arial"/>
          <w:sz w:val="22"/>
          <w:szCs w:val="22"/>
          <w:lang w:val="en-ZA"/>
        </w:rPr>
        <w:t>Pain.011  Mandate Cancellation message</w:t>
      </w:r>
    </w:p>
    <w:p w:rsidRPr="002D6E2C" w:rsidR="00F11C85" w:rsidP="002C2973" w:rsidRDefault="00F11C85" w14:paraId="47FB65A8" w14:textId="30EF4BAB">
      <w:pPr>
        <w:pStyle w:val="Body2"/>
        <w:numPr>
          <w:ilvl w:val="0"/>
          <w:numId w:val="24"/>
        </w:numPr>
        <w:ind w:left="0" w:firstLine="0"/>
        <w:rPr>
          <w:rFonts w:ascii="Calibri" w:hAnsi="Calibri" w:cs="Arial"/>
          <w:sz w:val="22"/>
          <w:szCs w:val="22"/>
          <w:lang w:val="en-ZA"/>
        </w:rPr>
      </w:pPr>
      <w:r w:rsidRPr="002D6E2C">
        <w:rPr>
          <w:rFonts w:ascii="Calibri" w:hAnsi="Calibri" w:cs="Arial"/>
          <w:sz w:val="22"/>
          <w:szCs w:val="22"/>
          <w:lang w:val="en-ZA"/>
        </w:rPr>
        <w:t>Pain.012  Mandate Acceptance message</w:t>
      </w:r>
    </w:p>
    <w:p w:rsidR="00F11C85" w:rsidP="00E92BA0" w:rsidRDefault="00F11C85" w14:paraId="1277B03B" w14:textId="6736AC5F">
      <w:pPr>
        <w:pStyle w:val="Body2"/>
        <w:ind w:left="0"/>
        <w:rPr>
          <w:rFonts w:ascii="Calibri" w:hAnsi="Calibri" w:cs="Arial"/>
          <w:sz w:val="22"/>
          <w:szCs w:val="22"/>
          <w:lang w:val="en-ZA"/>
        </w:rPr>
      </w:pPr>
    </w:p>
    <w:p w:rsidRPr="003741BA" w:rsidR="00F11C85" w:rsidP="00E92BA0" w:rsidRDefault="00F11C85" w14:paraId="14B084E1" w14:textId="377F9CC4">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F11C85" w:rsidP="00E92BA0" w:rsidRDefault="00F11C85" w14:paraId="52E65D1D" w14:textId="6B6C6656">
      <w:pPr>
        <w:pStyle w:val="Body2"/>
        <w:ind w:left="0"/>
        <w:rPr>
          <w:rFonts w:ascii="Calibri" w:hAnsi="Calibri" w:cs="Arial"/>
          <w:sz w:val="22"/>
          <w:szCs w:val="22"/>
          <w:lang w:val="en-ZA"/>
        </w:rPr>
      </w:pPr>
      <w:r>
        <w:rPr>
          <w:rFonts w:ascii="Calibri" w:hAnsi="Calibri" w:cs="Arial"/>
          <w:sz w:val="22"/>
          <w:szCs w:val="22"/>
          <w:lang w:val="en-ZA"/>
        </w:rPr>
        <w:t>This Status Report is used for the service codes of:</w:t>
      </w:r>
    </w:p>
    <w:p w:rsidR="00F11C85" w:rsidP="002C2973" w:rsidRDefault="00F11C85" w14:paraId="6A8F1645" w14:textId="389EF38B">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Mandate Real Time</w:t>
      </w:r>
    </w:p>
    <w:p w:rsidR="00F11C85" w:rsidP="002C2973" w:rsidRDefault="00F11C85" w14:paraId="0E56551F" w14:textId="417E3265">
      <w:pPr>
        <w:pStyle w:val="Body2"/>
        <w:numPr>
          <w:ilvl w:val="0"/>
          <w:numId w:val="68"/>
        </w:numPr>
        <w:rPr>
          <w:rFonts w:ascii="Calibri" w:hAnsi="Calibri" w:cs="Arial"/>
          <w:sz w:val="22"/>
          <w:szCs w:val="22"/>
          <w:lang w:val="en-ZA"/>
        </w:rPr>
      </w:pPr>
      <w:r>
        <w:rPr>
          <w:rFonts w:ascii="Calibri" w:hAnsi="Calibri" w:cs="Arial"/>
          <w:sz w:val="22"/>
          <w:szCs w:val="22"/>
          <w:lang w:val="en-ZA"/>
        </w:rPr>
        <w:t>STM</w:t>
      </w:r>
      <w:r w:rsidR="006E7658">
        <w:rPr>
          <w:rFonts w:ascii="Calibri" w:hAnsi="Calibri" w:cs="Arial"/>
          <w:sz w:val="22"/>
          <w:szCs w:val="22"/>
          <w:lang w:val="en-ZA"/>
        </w:rPr>
        <w:t>VF</w:t>
      </w:r>
    </w:p>
    <w:p w:rsidR="00F11C85" w:rsidP="002C2973" w:rsidRDefault="00F11C85" w14:paraId="210C4A00" w14:textId="5E6A839C">
      <w:pPr>
        <w:pStyle w:val="Body2"/>
        <w:numPr>
          <w:ilvl w:val="0"/>
          <w:numId w:val="68"/>
        </w:numPr>
        <w:rPr>
          <w:rFonts w:ascii="Calibri" w:hAnsi="Calibri" w:cs="Arial"/>
          <w:sz w:val="22"/>
          <w:szCs w:val="22"/>
          <w:lang w:val="en-ZA"/>
        </w:rPr>
      </w:pPr>
      <w:r>
        <w:rPr>
          <w:rFonts w:ascii="Calibri" w:hAnsi="Calibri" w:cs="Arial"/>
          <w:sz w:val="22"/>
          <w:szCs w:val="22"/>
          <w:lang w:val="en-ZA"/>
        </w:rPr>
        <w:t>ST</w:t>
      </w:r>
      <w:r w:rsidR="006E7658">
        <w:rPr>
          <w:rFonts w:ascii="Calibri" w:hAnsi="Calibri" w:cs="Arial"/>
          <w:sz w:val="22"/>
          <w:szCs w:val="22"/>
          <w:lang w:val="en-ZA"/>
        </w:rPr>
        <w:t>AVF</w:t>
      </w:r>
    </w:p>
    <w:p w:rsidR="00F11C85" w:rsidP="00E92BA0" w:rsidRDefault="00F11C85" w14:paraId="6F7F9D44" w14:textId="3747D3C3">
      <w:pPr>
        <w:pStyle w:val="Body2"/>
        <w:ind w:left="0"/>
        <w:rPr>
          <w:rFonts w:ascii="Calibri" w:hAnsi="Calibri" w:cs="Arial"/>
          <w:sz w:val="22"/>
          <w:szCs w:val="22"/>
          <w:lang w:val="en-ZA"/>
        </w:rPr>
      </w:pPr>
    </w:p>
    <w:p w:rsidRPr="002D6E2C" w:rsidR="00F11C85" w:rsidP="00E92BA0" w:rsidRDefault="00F11C85" w14:paraId="0DC12D8C" w14:textId="5993A7D8">
      <w:pPr>
        <w:pStyle w:val="Body2"/>
        <w:ind w:left="0"/>
        <w:rPr>
          <w:rFonts w:ascii="Calibri" w:hAnsi="Calibri" w:cs="Arial"/>
          <w:b/>
          <w:sz w:val="22"/>
          <w:szCs w:val="22"/>
          <w:lang w:val="en-ZA"/>
        </w:rPr>
      </w:pPr>
      <w:r w:rsidRPr="002D6E2C">
        <w:rPr>
          <w:rFonts w:ascii="Calibri" w:hAnsi="Calibri" w:cs="Arial"/>
          <w:b/>
          <w:sz w:val="22"/>
          <w:szCs w:val="22"/>
          <w:lang w:val="en-ZA"/>
        </w:rPr>
        <w:t>Rules</w:t>
      </w:r>
    </w:p>
    <w:p w:rsidRPr="002D6E2C" w:rsidR="00F11C85" w:rsidP="00E92BA0" w:rsidRDefault="00F11C85" w14:paraId="46FD0071" w14:textId="24425A84">
      <w:pPr>
        <w:pStyle w:val="Body2"/>
        <w:ind w:left="0"/>
        <w:rPr>
          <w:rFonts w:ascii="Calibri" w:hAnsi="Calibri" w:cs="Arial"/>
          <w:sz w:val="22"/>
          <w:szCs w:val="22"/>
          <w:lang w:val="en-ZA"/>
        </w:rPr>
      </w:pPr>
      <w:r w:rsidRPr="002D6E2C">
        <w:rPr>
          <w:rFonts w:ascii="Calibri" w:hAnsi="Calibri" w:cs="Arial"/>
          <w:sz w:val="22"/>
          <w:szCs w:val="22"/>
          <w:lang w:val="en-ZA"/>
        </w:rPr>
        <w:t>The Status Report Message provides status information about instructions previously sent. Its usage will be governed by bilateral agreements between originators and the Automated Clearing House.</w:t>
      </w:r>
    </w:p>
    <w:p w:rsidRPr="00693A0A" w:rsidR="00F11C85" w:rsidP="00E92BA0" w:rsidRDefault="00F11C85" w14:paraId="7306CBCF" w14:textId="20973BBE">
      <w:pPr>
        <w:pStyle w:val="Body2"/>
        <w:ind w:left="0"/>
        <w:rPr>
          <w:rFonts w:ascii="Calibri" w:hAnsi="Calibri" w:cs="Arial"/>
          <w:sz w:val="22"/>
          <w:szCs w:val="22"/>
          <w:lang w:val="en-ZA"/>
        </w:rPr>
      </w:pPr>
      <w:r w:rsidRPr="00693A0A">
        <w:rPr>
          <w:rFonts w:ascii="Calibri" w:hAnsi="Calibri" w:cs="Arial"/>
          <w:sz w:val="22"/>
          <w:szCs w:val="22"/>
          <w:lang w:val="en-ZA"/>
        </w:rPr>
        <w:t>The date in the Message Identification must be the processing date.</w:t>
      </w:r>
    </w:p>
    <w:p w:rsidRPr="00693A0A" w:rsidR="00F11C85" w:rsidP="00E92BA0" w:rsidRDefault="00F11C85" w14:paraId="66C5BF74" w14:textId="64DBADEE">
      <w:pPr>
        <w:pStyle w:val="Body2"/>
        <w:ind w:left="0"/>
        <w:rPr>
          <w:rFonts w:ascii="Calibri" w:hAnsi="Calibri" w:cs="Arial"/>
          <w:sz w:val="22"/>
          <w:szCs w:val="22"/>
          <w:lang w:val="en-ZA"/>
        </w:rPr>
      </w:pPr>
      <w:r w:rsidRPr="00693A0A">
        <w:rPr>
          <w:rFonts w:ascii="Calibri" w:hAnsi="Calibri" w:cs="Arial"/>
          <w:sz w:val="22"/>
          <w:szCs w:val="22"/>
          <w:lang w:val="en-ZA"/>
        </w:rPr>
        <w:t>The File Number in the Message Identification must be incremented by 1 for each new message for the service from that originator.</w:t>
      </w:r>
    </w:p>
    <w:p w:rsidRPr="00693A0A" w:rsidR="00F11C85" w:rsidP="00E92BA0" w:rsidRDefault="00F11C85" w14:paraId="4B4EBDB3" w14:textId="2438E57B">
      <w:pPr>
        <w:pStyle w:val="Body2"/>
        <w:ind w:left="0"/>
        <w:rPr>
          <w:rFonts w:ascii="Calibri" w:hAnsi="Calibri" w:cs="Arial"/>
          <w:sz w:val="22"/>
          <w:szCs w:val="22"/>
          <w:lang w:val="en-ZA"/>
        </w:rPr>
      </w:pPr>
      <w:r w:rsidRPr="00693A0A">
        <w:rPr>
          <w:rFonts w:ascii="Calibri" w:hAnsi="Calibri" w:cs="Arial"/>
          <w:sz w:val="22"/>
          <w:szCs w:val="22"/>
          <w:lang w:val="en-ZA"/>
        </w:rPr>
        <w:t>The File Number must start from 1 every day after cut over (24H00)</w:t>
      </w:r>
    </w:p>
    <w:p w:rsidR="00F11C85" w:rsidP="00E92BA0" w:rsidRDefault="00F11C85" w14:paraId="26D05FD5" w14:textId="35C856FB">
      <w:pPr>
        <w:pStyle w:val="Body2"/>
        <w:ind w:left="0"/>
        <w:rPr>
          <w:rFonts w:ascii="Calibri" w:hAnsi="Calibri" w:cs="Arial"/>
          <w:sz w:val="22"/>
          <w:szCs w:val="22"/>
          <w:lang w:val="en-ZA"/>
        </w:rPr>
      </w:pPr>
    </w:p>
    <w:p w:rsidRPr="00BC32DE" w:rsidR="00F11C85" w:rsidP="00E92BA0" w:rsidRDefault="00F11C85" w14:paraId="22F9461F" w14:textId="61BDB6F8">
      <w:pPr>
        <w:pStyle w:val="Body2"/>
        <w:ind w:left="0"/>
        <w:rPr>
          <w:rFonts w:ascii="Calibri" w:hAnsi="Calibri" w:cs="Arial"/>
          <w:b/>
          <w:sz w:val="22"/>
          <w:szCs w:val="22"/>
          <w:lang w:val="en-ZA"/>
        </w:rPr>
      </w:pPr>
      <w:r w:rsidRPr="00BC32DE">
        <w:rPr>
          <w:rFonts w:ascii="Calibri" w:hAnsi="Calibri" w:cs="Arial"/>
          <w:b/>
          <w:sz w:val="22"/>
          <w:szCs w:val="22"/>
          <w:lang w:val="en-ZA"/>
        </w:rPr>
        <w:t>Processing Rules</w:t>
      </w:r>
    </w:p>
    <w:p w:rsidRPr="00BC32DE" w:rsidR="00F11C85" w:rsidP="00E92BA0" w:rsidRDefault="00516A81" w14:paraId="5003E1A3" w14:textId="030DDDBF">
      <w:pPr>
        <w:pStyle w:val="Body2"/>
        <w:ind w:left="0"/>
        <w:rPr>
          <w:rFonts w:ascii="Calibri" w:hAnsi="Calibri" w:cs="Arial"/>
          <w:sz w:val="22"/>
          <w:szCs w:val="22"/>
          <w:lang w:val="en-ZA"/>
        </w:rPr>
      </w:pPr>
      <w:r w:rsidRPr="00BC32DE">
        <w:rPr>
          <w:rFonts w:ascii="Calibri" w:hAnsi="Calibri" w:cs="Arial"/>
          <w:sz w:val="22"/>
          <w:szCs w:val="22"/>
          <w:lang w:val="en-ZA"/>
        </w:rPr>
        <w:t xml:space="preserve">Once Debtor Bank received the cancellation, must cancel the mandate request if it is in a pending status or active status; </w:t>
      </w:r>
    </w:p>
    <w:p w:rsidRPr="00BC32DE" w:rsidR="00F11C85" w:rsidP="00E92BA0" w:rsidRDefault="00F11C85" w14:paraId="3FF403E8" w14:textId="20206232">
      <w:pPr>
        <w:pStyle w:val="Body2"/>
        <w:ind w:left="0"/>
        <w:rPr>
          <w:rFonts w:ascii="Calibri" w:hAnsi="Calibri" w:cs="Arial"/>
          <w:sz w:val="22"/>
          <w:szCs w:val="22"/>
          <w:lang w:val="en-ZA"/>
        </w:rPr>
      </w:pPr>
      <w:r w:rsidRPr="00BC32DE">
        <w:rPr>
          <w:rFonts w:ascii="Calibri" w:hAnsi="Calibri" w:cs="Arial"/>
          <w:sz w:val="22"/>
          <w:szCs w:val="22"/>
          <w:lang w:val="en-ZA"/>
        </w:rPr>
        <w:t>Debtor Bank must send notification of cancellation of mandate request/mandate registered to Debtor (BRD Req 9)</w:t>
      </w:r>
    </w:p>
    <w:p w:rsidRPr="00BC32DE" w:rsidR="00A16F44" w:rsidP="00E92BA0" w:rsidRDefault="00F11C85" w14:paraId="21F2788C" w14:textId="40656D55">
      <w:pPr>
        <w:pStyle w:val="Body2"/>
        <w:ind w:left="0"/>
        <w:rPr>
          <w:rFonts w:ascii="Calibri" w:hAnsi="Calibri" w:cs="Arial"/>
          <w:sz w:val="22"/>
          <w:szCs w:val="22"/>
          <w:lang w:val="en-ZA"/>
        </w:rPr>
      </w:pPr>
      <w:r w:rsidRPr="00BC32DE">
        <w:rPr>
          <w:rFonts w:ascii="Calibri" w:hAnsi="Calibri" w:cs="Arial"/>
          <w:sz w:val="22"/>
          <w:szCs w:val="22"/>
          <w:lang w:val="en-ZA"/>
        </w:rPr>
        <w:t>Debtor Bank must reply with a pacs.002 (Reason codes and validation rejection)</w:t>
      </w:r>
    </w:p>
    <w:p w:rsidR="00F11C85" w:rsidP="00E92BA0" w:rsidRDefault="00F11C85" w14:paraId="234F3E16" w14:textId="0E203232">
      <w:pPr>
        <w:pStyle w:val="Body2"/>
        <w:ind w:left="0"/>
        <w:rPr>
          <w:rFonts w:ascii="Calibri" w:hAnsi="Calibri" w:cs="Arial"/>
          <w:sz w:val="22"/>
          <w:szCs w:val="22"/>
          <w:lang w:val="en-ZA"/>
        </w:rPr>
      </w:pPr>
    </w:p>
    <w:p w:rsidRPr="002D6E2C" w:rsidR="001601AD" w:rsidP="002C2973" w:rsidRDefault="001601AD" w14:paraId="125BC912" w14:textId="7C54B478">
      <w:pPr>
        <w:pStyle w:val="Heading2"/>
        <w:numPr>
          <w:ilvl w:val="1"/>
          <w:numId w:val="54"/>
        </w:numPr>
        <w:spacing w:before="0" w:after="0" w:line="240" w:lineRule="auto"/>
        <w:ind w:left="0" w:firstLine="0"/>
        <w:outlineLvl w:val="1"/>
        <w:rPr>
          <w:rFonts w:ascii="Calibri" w:hAnsi="Calibri"/>
          <w:color w:val="4F81BD"/>
          <w:sz w:val="22"/>
          <w:szCs w:val="22"/>
          <w:lang w:val="en-ZA"/>
        </w:rPr>
      </w:pPr>
      <w:bookmarkStart w:name="_Toc536096839" w:id="7148"/>
      <w:r w:rsidRPr="002D6E2C">
        <w:rPr>
          <w:rFonts w:ascii="Calibri" w:hAnsi="Calibri"/>
          <w:color w:val="4F81BD"/>
          <w:sz w:val="22"/>
          <w:szCs w:val="22"/>
          <w:lang w:val="en-ZA"/>
        </w:rPr>
        <w:t xml:space="preserve">Status Report &lt;pacs.002&gt; for </w:t>
      </w:r>
      <w:r w:rsidR="00F11C85">
        <w:rPr>
          <w:rFonts w:ascii="Calibri" w:hAnsi="Calibri"/>
          <w:color w:val="4F81BD"/>
          <w:sz w:val="22"/>
          <w:szCs w:val="22"/>
          <w:lang w:val="en-ZA"/>
        </w:rPr>
        <w:t xml:space="preserve">Batch </w:t>
      </w:r>
      <w:r w:rsidRPr="002D6E2C">
        <w:rPr>
          <w:rFonts w:ascii="Calibri" w:hAnsi="Calibri"/>
          <w:color w:val="4F81BD"/>
          <w:sz w:val="22"/>
          <w:szCs w:val="22"/>
          <w:lang w:val="en-ZA"/>
        </w:rPr>
        <w:t>Mandate Messages</w:t>
      </w:r>
      <w:bookmarkEnd w:id="7148"/>
    </w:p>
    <w:p w:rsidRPr="002D6E2C" w:rsidR="001601AD" w:rsidP="00E92BA0" w:rsidRDefault="001601AD" w14:paraId="663D7368" w14:textId="589C4BA4"/>
    <w:p w:rsidRPr="002D6E2C" w:rsidR="001601AD" w:rsidP="00E92BA0" w:rsidRDefault="001601AD" w14:paraId="5E813BA4" w14:textId="7F0EA9B7">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1601AD" w:rsidP="00E92BA0" w:rsidRDefault="001601AD" w14:paraId="1ED9DAC5" w14:textId="71A5AA34">
      <w:pPr>
        <w:pStyle w:val="Body2"/>
        <w:ind w:left="0"/>
        <w:rPr>
          <w:rFonts w:ascii="Calibri" w:hAnsi="Calibri" w:cs="Arial"/>
          <w:sz w:val="22"/>
          <w:szCs w:val="22"/>
          <w:lang w:val="en-ZA"/>
        </w:rPr>
      </w:pPr>
      <w:r w:rsidRPr="002D6E2C">
        <w:rPr>
          <w:rFonts w:ascii="Calibri" w:hAnsi="Calibri" w:cs="Arial"/>
          <w:sz w:val="22"/>
          <w:szCs w:val="22"/>
          <w:lang w:val="en-ZA"/>
        </w:rPr>
        <w:t xml:space="preserve">The Status Report message is sent </w:t>
      </w:r>
      <w:r w:rsidRPr="00C10CB5">
        <w:rPr>
          <w:rFonts w:ascii="Calibri" w:hAnsi="Calibri" w:cs="Arial"/>
          <w:sz w:val="22"/>
          <w:szCs w:val="22"/>
          <w:lang w:val="en-ZA"/>
        </w:rPr>
        <w:t xml:space="preserve">by the Automated Clearing House </w:t>
      </w:r>
      <w:r w:rsidRPr="002D6E2C">
        <w:rPr>
          <w:rFonts w:ascii="Calibri" w:hAnsi="Calibri" w:cs="Arial"/>
          <w:sz w:val="22"/>
          <w:szCs w:val="22"/>
          <w:lang w:val="en-ZA"/>
        </w:rPr>
        <w:t xml:space="preserve">to the message originator. </w:t>
      </w:r>
    </w:p>
    <w:p w:rsidRPr="002D6E2C" w:rsidR="001601AD" w:rsidP="00E92BA0" w:rsidRDefault="001601AD" w14:paraId="26AA8964" w14:textId="66C7C9E0">
      <w:pPr>
        <w:pStyle w:val="Body2"/>
        <w:ind w:left="0"/>
        <w:rPr>
          <w:rFonts w:ascii="Calibri" w:hAnsi="Calibri" w:cs="Arial"/>
          <w:sz w:val="22"/>
          <w:szCs w:val="22"/>
          <w:lang w:val="en-ZA"/>
        </w:rPr>
      </w:pPr>
      <w:r w:rsidRPr="002D6E2C">
        <w:rPr>
          <w:rFonts w:ascii="Calibri" w:hAnsi="Calibri" w:cs="Arial"/>
          <w:sz w:val="22"/>
          <w:szCs w:val="22"/>
          <w:lang w:val="en-ZA"/>
        </w:rPr>
        <w:t xml:space="preserve">This usage of the pacs.002 is used to inform the originator of a positive or negative result of validation of the following mandate messages:  </w:t>
      </w:r>
    </w:p>
    <w:p w:rsidRPr="002D6E2C" w:rsidR="001601AD" w:rsidP="002C2973" w:rsidRDefault="001601AD" w14:paraId="7765824A" w14:textId="199887E5">
      <w:pPr>
        <w:pStyle w:val="Body2"/>
        <w:numPr>
          <w:ilvl w:val="0"/>
          <w:numId w:val="24"/>
        </w:numPr>
        <w:ind w:left="0" w:firstLine="0"/>
        <w:rPr>
          <w:rFonts w:ascii="Calibri" w:hAnsi="Calibri" w:cs="Arial"/>
          <w:sz w:val="22"/>
          <w:szCs w:val="22"/>
          <w:lang w:val="en-ZA"/>
        </w:rPr>
      </w:pPr>
      <w:r w:rsidRPr="002D6E2C">
        <w:rPr>
          <w:rFonts w:ascii="Calibri" w:hAnsi="Calibri" w:cs="Arial"/>
          <w:sz w:val="22"/>
          <w:szCs w:val="22"/>
          <w:lang w:val="en-ZA"/>
        </w:rPr>
        <w:t>Pain.009  Mandate Initiation message</w:t>
      </w:r>
    </w:p>
    <w:p w:rsidRPr="002D6E2C" w:rsidR="001601AD" w:rsidP="002C2973" w:rsidRDefault="001601AD" w14:paraId="0C443D3C" w14:textId="0BA216CA">
      <w:pPr>
        <w:pStyle w:val="Body2"/>
        <w:numPr>
          <w:ilvl w:val="0"/>
          <w:numId w:val="24"/>
        </w:numPr>
        <w:ind w:left="0" w:firstLine="0"/>
        <w:rPr>
          <w:rFonts w:ascii="Calibri" w:hAnsi="Calibri" w:cs="Arial"/>
          <w:sz w:val="22"/>
          <w:szCs w:val="22"/>
          <w:lang w:val="en-ZA"/>
        </w:rPr>
      </w:pPr>
      <w:r w:rsidRPr="002D6E2C">
        <w:rPr>
          <w:rFonts w:ascii="Calibri" w:hAnsi="Calibri" w:cs="Arial"/>
          <w:sz w:val="22"/>
          <w:szCs w:val="22"/>
          <w:lang w:val="en-ZA"/>
        </w:rPr>
        <w:t>Pain.010  Mandate Amendment message</w:t>
      </w:r>
    </w:p>
    <w:p w:rsidRPr="002D6E2C" w:rsidR="001601AD" w:rsidP="002C2973" w:rsidRDefault="001601AD" w14:paraId="30EDCD16" w14:textId="6450F881">
      <w:pPr>
        <w:pStyle w:val="Body2"/>
        <w:numPr>
          <w:ilvl w:val="0"/>
          <w:numId w:val="24"/>
        </w:numPr>
        <w:ind w:left="0" w:firstLine="0"/>
        <w:rPr>
          <w:rFonts w:ascii="Calibri" w:hAnsi="Calibri" w:cs="Arial"/>
          <w:sz w:val="22"/>
          <w:szCs w:val="22"/>
          <w:lang w:val="en-ZA"/>
        </w:rPr>
      </w:pPr>
      <w:r w:rsidRPr="002D6E2C">
        <w:rPr>
          <w:rFonts w:ascii="Calibri" w:hAnsi="Calibri" w:cs="Arial"/>
          <w:sz w:val="22"/>
          <w:szCs w:val="22"/>
          <w:lang w:val="en-ZA"/>
        </w:rPr>
        <w:t>Pain.011  Mandate Cancellation message</w:t>
      </w:r>
    </w:p>
    <w:p w:rsidRPr="002D6E2C" w:rsidR="001601AD" w:rsidP="002C2973" w:rsidRDefault="001601AD" w14:paraId="2DE197DD" w14:textId="115A64C0">
      <w:pPr>
        <w:pStyle w:val="Body2"/>
        <w:numPr>
          <w:ilvl w:val="0"/>
          <w:numId w:val="24"/>
        </w:numPr>
        <w:ind w:left="0" w:firstLine="0"/>
        <w:rPr>
          <w:rFonts w:ascii="Calibri" w:hAnsi="Calibri" w:cs="Arial"/>
          <w:sz w:val="22"/>
          <w:szCs w:val="22"/>
          <w:lang w:val="en-ZA"/>
        </w:rPr>
      </w:pPr>
      <w:r w:rsidRPr="002D6E2C">
        <w:rPr>
          <w:rFonts w:ascii="Calibri" w:hAnsi="Calibri" w:cs="Arial"/>
          <w:sz w:val="22"/>
          <w:szCs w:val="22"/>
          <w:lang w:val="en-ZA"/>
        </w:rPr>
        <w:t>Pain.012  Mandate Acceptance message</w:t>
      </w:r>
    </w:p>
    <w:p w:rsidRPr="002D6E2C" w:rsidR="001601AD" w:rsidP="002C2973" w:rsidRDefault="001601AD" w14:paraId="428BCF14" w14:textId="1512DE6E">
      <w:pPr>
        <w:pStyle w:val="Body2"/>
        <w:numPr>
          <w:ilvl w:val="0"/>
          <w:numId w:val="24"/>
        </w:numPr>
        <w:ind w:left="0" w:firstLine="0"/>
        <w:rPr>
          <w:rFonts w:ascii="Calibri" w:hAnsi="Calibri" w:cs="Arial"/>
          <w:sz w:val="22"/>
          <w:szCs w:val="22"/>
          <w:lang w:val="en-ZA"/>
        </w:rPr>
      </w:pPr>
      <w:r>
        <w:rPr>
          <w:rFonts w:ascii="Calibri" w:hAnsi="Calibri" w:cs="Arial"/>
          <w:sz w:val="22"/>
          <w:szCs w:val="22"/>
          <w:lang w:val="en-ZA"/>
        </w:rPr>
        <w:t>Mdte.001</w:t>
      </w:r>
      <w:r w:rsidRPr="002D6E2C">
        <w:rPr>
          <w:rFonts w:ascii="Calibri" w:hAnsi="Calibri" w:cs="Arial"/>
          <w:sz w:val="22"/>
          <w:szCs w:val="22"/>
          <w:lang w:val="en-ZA"/>
        </w:rPr>
        <w:t xml:space="preserve"> Request for Mandate Information</w:t>
      </w:r>
    </w:p>
    <w:p w:rsidR="001601AD" w:rsidP="002C2973" w:rsidRDefault="001601AD" w14:paraId="08940B49" w14:textId="0D91108F">
      <w:pPr>
        <w:pStyle w:val="Body2"/>
        <w:numPr>
          <w:ilvl w:val="0"/>
          <w:numId w:val="24"/>
        </w:numPr>
        <w:ind w:left="0" w:firstLine="0"/>
        <w:rPr>
          <w:rFonts w:ascii="Calibri" w:hAnsi="Calibri" w:cs="Arial"/>
          <w:sz w:val="22"/>
          <w:szCs w:val="22"/>
          <w:lang w:val="en-ZA"/>
        </w:rPr>
      </w:pPr>
      <w:r>
        <w:rPr>
          <w:rFonts w:ascii="Calibri" w:hAnsi="Calibri" w:cs="Arial"/>
          <w:sz w:val="22"/>
          <w:szCs w:val="22"/>
          <w:lang w:val="en-ZA"/>
        </w:rPr>
        <w:t>Md</w:t>
      </w:r>
      <w:r w:rsidR="000445F5">
        <w:rPr>
          <w:rFonts w:ascii="Calibri" w:hAnsi="Calibri" w:cs="Arial"/>
          <w:sz w:val="22"/>
          <w:szCs w:val="22"/>
          <w:lang w:val="en-ZA"/>
        </w:rPr>
        <w:t>t</w:t>
      </w:r>
      <w:r>
        <w:rPr>
          <w:rFonts w:ascii="Calibri" w:hAnsi="Calibri" w:cs="Arial"/>
          <w:sz w:val="22"/>
          <w:szCs w:val="22"/>
          <w:lang w:val="en-ZA"/>
        </w:rPr>
        <w:t>e.002</w:t>
      </w:r>
      <w:r w:rsidRPr="002D6E2C">
        <w:rPr>
          <w:rFonts w:ascii="Calibri" w:hAnsi="Calibri" w:cs="Arial"/>
          <w:sz w:val="22"/>
          <w:szCs w:val="22"/>
          <w:lang w:val="en-ZA"/>
        </w:rPr>
        <w:t xml:space="preserve"> Response from Mandate Information Request</w:t>
      </w:r>
    </w:p>
    <w:p w:rsidR="00D367BF" w:rsidP="002C2973" w:rsidRDefault="001601AD" w14:paraId="32819AE7" w14:textId="7B8410B7">
      <w:pPr>
        <w:pStyle w:val="Body2"/>
        <w:numPr>
          <w:ilvl w:val="0"/>
          <w:numId w:val="24"/>
        </w:numPr>
        <w:ind w:left="0" w:firstLine="0"/>
        <w:rPr>
          <w:rFonts w:ascii="Calibri" w:hAnsi="Calibri" w:cs="Arial"/>
          <w:sz w:val="22"/>
          <w:szCs w:val="22"/>
          <w:lang w:val="en-ZA"/>
        </w:rPr>
      </w:pPr>
      <w:r w:rsidRPr="00E36E41">
        <w:rPr>
          <w:rFonts w:ascii="Calibri" w:hAnsi="Calibri" w:cs="Arial"/>
          <w:sz w:val="22"/>
          <w:szCs w:val="22"/>
          <w:lang w:val="en-ZA"/>
        </w:rPr>
        <w:t>Pacs.002 Mandate confirmation status report</w:t>
      </w:r>
    </w:p>
    <w:p w:rsidRPr="002D6E2C" w:rsidR="00B91DB9" w:rsidP="002C2973" w:rsidRDefault="00B91DB9" w14:paraId="4697039D" w14:textId="6B2C2ECC">
      <w:pPr>
        <w:pStyle w:val="Body2"/>
        <w:numPr>
          <w:ilvl w:val="0"/>
          <w:numId w:val="24"/>
        </w:numPr>
        <w:ind w:left="720" w:hanging="720"/>
        <w:rPr>
          <w:rFonts w:ascii="Calibri" w:hAnsi="Calibri" w:cs="Arial"/>
          <w:sz w:val="22"/>
          <w:szCs w:val="22"/>
          <w:lang w:val="en-ZA"/>
        </w:rPr>
      </w:pPr>
      <w:r>
        <w:rPr>
          <w:rFonts w:ascii="Calibri" w:hAnsi="Calibri" w:cs="Arial"/>
          <w:sz w:val="22"/>
          <w:szCs w:val="22"/>
          <w:lang w:val="en-ZA"/>
        </w:rPr>
        <w:t>C</w:t>
      </w:r>
      <w:r w:rsidRPr="002D6E2C">
        <w:rPr>
          <w:rFonts w:ascii="Calibri" w:hAnsi="Calibri" w:cs="Arial"/>
          <w:sz w:val="22"/>
          <w:szCs w:val="22"/>
          <w:lang w:val="en-ZA"/>
        </w:rPr>
        <w:t xml:space="preserve">amt.055  Customer </w:t>
      </w:r>
      <w:r>
        <w:rPr>
          <w:rFonts w:ascii="Calibri" w:hAnsi="Calibri" w:cs="Arial"/>
          <w:sz w:val="22"/>
          <w:szCs w:val="22"/>
          <w:lang w:val="en-ZA"/>
        </w:rPr>
        <w:t>Mandate Suspension</w:t>
      </w:r>
      <w:r w:rsidRPr="002D6E2C">
        <w:rPr>
          <w:rFonts w:ascii="Calibri" w:hAnsi="Calibri" w:cs="Arial"/>
          <w:sz w:val="22"/>
          <w:szCs w:val="22"/>
          <w:lang w:val="en-ZA"/>
        </w:rPr>
        <w:t xml:space="preserve"> (Notification) message</w:t>
      </w:r>
    </w:p>
    <w:p w:rsidR="00B91DB9" w:rsidP="002C2973" w:rsidRDefault="00B91DB9" w14:paraId="148242FB" w14:textId="77777777">
      <w:pPr>
        <w:pStyle w:val="Body2"/>
        <w:numPr>
          <w:ilvl w:val="0"/>
          <w:numId w:val="24"/>
        </w:numPr>
        <w:ind w:left="0" w:firstLine="0"/>
        <w:rPr>
          <w:rFonts w:ascii="Calibri" w:hAnsi="Calibri" w:cs="Arial"/>
          <w:sz w:val="22"/>
          <w:szCs w:val="22"/>
          <w:lang w:val="en-ZA"/>
        </w:rPr>
      </w:pPr>
    </w:p>
    <w:p w:rsidR="008D14B4" w:rsidP="00F0135A" w:rsidRDefault="008D14B4" w14:paraId="31207047" w14:textId="6893C797">
      <w:pPr>
        <w:pStyle w:val="Body2"/>
        <w:ind w:left="0"/>
        <w:rPr>
          <w:rFonts w:ascii="Calibri" w:hAnsi="Calibri" w:cs="Arial"/>
          <w:sz w:val="22"/>
          <w:szCs w:val="22"/>
          <w:lang w:val="en-ZA"/>
        </w:rPr>
      </w:pPr>
    </w:p>
    <w:p w:rsidRPr="008D14B4" w:rsidR="00D367BF" w:rsidP="00F0135A" w:rsidRDefault="00D367BF" w14:paraId="44801DE6" w14:textId="03BB5169">
      <w:pPr>
        <w:pStyle w:val="Body2"/>
        <w:ind w:left="0"/>
        <w:rPr>
          <w:rFonts w:ascii="Calibri" w:hAnsi="Calibri" w:cs="Arial"/>
          <w:sz w:val="22"/>
          <w:szCs w:val="22"/>
          <w:lang w:val="en-ZA"/>
        </w:rPr>
      </w:pPr>
      <w:r w:rsidRPr="008D14B4">
        <w:rPr>
          <w:rFonts w:ascii="Calibri" w:hAnsi="Calibri" w:cs="Arial"/>
          <w:sz w:val="22"/>
          <w:szCs w:val="22"/>
          <w:lang w:val="en-ZA"/>
        </w:rPr>
        <w:t xml:space="preserve">If fully accepted then only group header </w:t>
      </w:r>
      <w:r w:rsidRPr="008D14B4" w:rsidR="00FF00E7">
        <w:rPr>
          <w:rFonts w:ascii="Calibri" w:hAnsi="Calibri" w:cs="Arial"/>
          <w:sz w:val="22"/>
          <w:szCs w:val="22"/>
          <w:lang w:val="en-ZA"/>
        </w:rPr>
        <w:t>is returned</w:t>
      </w:r>
      <w:r w:rsidRPr="008D14B4">
        <w:rPr>
          <w:rFonts w:ascii="Calibri" w:hAnsi="Calibri" w:cs="Arial"/>
          <w:sz w:val="22"/>
          <w:szCs w:val="22"/>
          <w:lang w:val="en-ZA"/>
        </w:rPr>
        <w:t xml:space="preserve"> (i.e. no transaction detail), if partially accepted then only negative transaction detail</w:t>
      </w:r>
      <w:r w:rsidRPr="008D14B4" w:rsidR="00FF00E7">
        <w:rPr>
          <w:rFonts w:ascii="Calibri" w:hAnsi="Calibri" w:cs="Arial"/>
          <w:sz w:val="22"/>
          <w:szCs w:val="22"/>
          <w:lang w:val="en-ZA"/>
        </w:rPr>
        <w:t xml:space="preserve"> is returned</w:t>
      </w:r>
      <w:r w:rsidRPr="008D14B4">
        <w:rPr>
          <w:rFonts w:ascii="Calibri" w:hAnsi="Calibri" w:cs="Arial"/>
          <w:sz w:val="22"/>
          <w:szCs w:val="22"/>
          <w:lang w:val="en-ZA"/>
        </w:rPr>
        <w:t xml:space="preserve">, if </w:t>
      </w:r>
      <w:r w:rsidRPr="008D14B4" w:rsidR="00FF00E7">
        <w:rPr>
          <w:rFonts w:ascii="Calibri" w:hAnsi="Calibri" w:cs="Arial"/>
          <w:sz w:val="22"/>
          <w:szCs w:val="22"/>
          <w:lang w:val="en-ZA"/>
        </w:rPr>
        <w:t xml:space="preserve">fully </w:t>
      </w:r>
      <w:r w:rsidRPr="008D14B4">
        <w:rPr>
          <w:rFonts w:ascii="Calibri" w:hAnsi="Calibri" w:cs="Arial"/>
          <w:sz w:val="22"/>
          <w:szCs w:val="22"/>
          <w:lang w:val="en-ZA"/>
        </w:rPr>
        <w:t xml:space="preserve">rejected due to % failure only the failed transactions will be shown, if </w:t>
      </w:r>
      <w:r w:rsidRPr="008D14B4" w:rsidR="00FF00E7">
        <w:rPr>
          <w:rFonts w:ascii="Calibri" w:hAnsi="Calibri" w:cs="Arial"/>
          <w:sz w:val="22"/>
          <w:szCs w:val="22"/>
          <w:lang w:val="en-ZA"/>
        </w:rPr>
        <w:t>fully r</w:t>
      </w:r>
      <w:r w:rsidRPr="008D14B4">
        <w:rPr>
          <w:rFonts w:ascii="Calibri" w:hAnsi="Calibri" w:cs="Arial"/>
          <w:sz w:val="22"/>
          <w:szCs w:val="22"/>
          <w:lang w:val="en-ZA"/>
        </w:rPr>
        <w:t>ejected due to header error only group header error</w:t>
      </w:r>
      <w:r w:rsidRPr="008D14B4" w:rsidR="00FF00E7">
        <w:rPr>
          <w:rFonts w:ascii="Calibri" w:hAnsi="Calibri" w:cs="Arial"/>
          <w:sz w:val="22"/>
          <w:szCs w:val="22"/>
          <w:lang w:val="en-ZA"/>
        </w:rPr>
        <w:t xml:space="preserve"> is returned</w:t>
      </w:r>
    </w:p>
    <w:p w:rsidR="001601AD" w:rsidP="00E92BA0" w:rsidRDefault="001601AD" w14:paraId="0207CCB0" w14:textId="442EEB3B">
      <w:pPr>
        <w:pStyle w:val="Body2"/>
        <w:ind w:left="0"/>
        <w:rPr>
          <w:rFonts w:ascii="Calibri" w:hAnsi="Calibri" w:cs="Arial"/>
          <w:sz w:val="22"/>
          <w:szCs w:val="22"/>
          <w:lang w:val="en-ZA"/>
        </w:rPr>
      </w:pPr>
    </w:p>
    <w:p w:rsidRPr="003741BA" w:rsidR="000445F5" w:rsidP="00E92BA0" w:rsidRDefault="000445F5" w14:paraId="00441E09" w14:textId="57031837">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0445F5" w:rsidP="00E92BA0" w:rsidRDefault="000445F5" w14:paraId="5040E52F" w14:textId="2CC4D165">
      <w:pPr>
        <w:pStyle w:val="Body2"/>
        <w:ind w:left="0"/>
        <w:rPr>
          <w:rFonts w:ascii="Calibri" w:hAnsi="Calibri" w:cs="Arial"/>
          <w:sz w:val="22"/>
          <w:szCs w:val="22"/>
          <w:lang w:val="en-ZA"/>
        </w:rPr>
      </w:pPr>
      <w:r>
        <w:rPr>
          <w:rFonts w:ascii="Calibri" w:hAnsi="Calibri" w:cs="Arial"/>
          <w:sz w:val="22"/>
          <w:szCs w:val="22"/>
          <w:lang w:val="en-ZA"/>
        </w:rPr>
        <w:t>This Status Report is used for the service codes of:</w:t>
      </w:r>
    </w:p>
    <w:p w:rsidR="00F551C0" w:rsidP="002C2973" w:rsidRDefault="00F551C0" w14:paraId="64A52976" w14:textId="15A1DA3F">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Mandate Batch</w:t>
      </w:r>
    </w:p>
    <w:p w:rsidR="000445F5" w:rsidP="002C2973" w:rsidRDefault="000445F5" w14:paraId="2F348B4E" w14:textId="5FB9EEF5">
      <w:pPr>
        <w:pStyle w:val="Body2"/>
        <w:numPr>
          <w:ilvl w:val="0"/>
          <w:numId w:val="68"/>
        </w:numPr>
        <w:rPr>
          <w:rFonts w:ascii="Calibri" w:hAnsi="Calibri" w:cs="Arial"/>
          <w:sz w:val="22"/>
          <w:szCs w:val="22"/>
          <w:lang w:val="en-ZA"/>
        </w:rPr>
      </w:pPr>
      <w:r>
        <w:rPr>
          <w:rFonts w:ascii="Calibri" w:hAnsi="Calibri" w:cs="Arial"/>
          <w:sz w:val="22"/>
          <w:szCs w:val="22"/>
          <w:lang w:val="en-ZA"/>
        </w:rPr>
        <w:t>ST100</w:t>
      </w:r>
    </w:p>
    <w:p w:rsidR="000445F5" w:rsidP="002C2973" w:rsidRDefault="00F551C0" w14:paraId="0DD0F758" w14:textId="5B50EF53">
      <w:pPr>
        <w:pStyle w:val="Body2"/>
        <w:numPr>
          <w:ilvl w:val="0"/>
          <w:numId w:val="68"/>
        </w:numPr>
        <w:rPr>
          <w:rFonts w:ascii="Calibri" w:hAnsi="Calibri" w:cs="Arial"/>
          <w:sz w:val="22"/>
          <w:szCs w:val="22"/>
          <w:lang w:val="en-ZA"/>
        </w:rPr>
      </w:pPr>
      <w:r>
        <w:rPr>
          <w:rFonts w:ascii="Calibri" w:hAnsi="Calibri" w:cs="Arial"/>
          <w:sz w:val="22"/>
          <w:szCs w:val="22"/>
          <w:lang w:val="en-ZA"/>
        </w:rPr>
        <w:t>ST102</w:t>
      </w:r>
    </w:p>
    <w:p w:rsidR="000445F5" w:rsidP="002C2973" w:rsidRDefault="000445F5" w14:paraId="24ADB3CD" w14:textId="596C589E">
      <w:pPr>
        <w:pStyle w:val="Body2"/>
        <w:numPr>
          <w:ilvl w:val="0"/>
          <w:numId w:val="68"/>
        </w:numPr>
        <w:rPr>
          <w:rFonts w:ascii="Calibri" w:hAnsi="Calibri" w:cs="Arial"/>
          <w:sz w:val="22"/>
          <w:szCs w:val="22"/>
          <w:lang w:val="en-ZA"/>
        </w:rPr>
      </w:pPr>
      <w:r>
        <w:rPr>
          <w:rFonts w:ascii="Calibri" w:hAnsi="Calibri" w:cs="Arial"/>
          <w:sz w:val="22"/>
          <w:szCs w:val="22"/>
          <w:lang w:val="en-ZA"/>
        </w:rPr>
        <w:t>S</w:t>
      </w:r>
      <w:r w:rsidR="00F551C0">
        <w:rPr>
          <w:rFonts w:ascii="Calibri" w:hAnsi="Calibri" w:cs="Arial"/>
          <w:sz w:val="22"/>
          <w:szCs w:val="22"/>
          <w:lang w:val="en-ZA"/>
        </w:rPr>
        <w:t>T104</w:t>
      </w:r>
    </w:p>
    <w:p w:rsidR="00F551C0" w:rsidP="002C2973" w:rsidRDefault="00F551C0" w14:paraId="36D7883B" w14:textId="2C90872E">
      <w:pPr>
        <w:pStyle w:val="Body2"/>
        <w:numPr>
          <w:ilvl w:val="0"/>
          <w:numId w:val="67"/>
        </w:numPr>
        <w:rPr>
          <w:rFonts w:ascii="Calibri" w:hAnsi="Calibri" w:cs="Arial"/>
          <w:sz w:val="22"/>
          <w:szCs w:val="22"/>
          <w:lang w:val="en-ZA"/>
        </w:rPr>
      </w:pPr>
      <w:r>
        <w:rPr>
          <w:rFonts w:ascii="Calibri" w:hAnsi="Calibri" w:cs="Arial"/>
          <w:sz w:val="22"/>
          <w:szCs w:val="22"/>
          <w:lang w:val="en-ZA"/>
        </w:rPr>
        <w:t>Request for Information Batch</w:t>
      </w:r>
    </w:p>
    <w:p w:rsidR="00F551C0" w:rsidP="002C2973" w:rsidRDefault="00F551C0" w14:paraId="05920139" w14:textId="3F9ECB20">
      <w:pPr>
        <w:pStyle w:val="Body2"/>
        <w:numPr>
          <w:ilvl w:val="0"/>
          <w:numId w:val="68"/>
        </w:numPr>
        <w:rPr>
          <w:rFonts w:ascii="Calibri" w:hAnsi="Calibri" w:cs="Arial"/>
          <w:sz w:val="22"/>
          <w:szCs w:val="22"/>
          <w:lang w:val="en-ZA"/>
        </w:rPr>
      </w:pPr>
      <w:r>
        <w:rPr>
          <w:rFonts w:ascii="Calibri" w:hAnsi="Calibri" w:cs="Arial"/>
          <w:sz w:val="22"/>
          <w:szCs w:val="22"/>
          <w:lang w:val="en-ZA"/>
        </w:rPr>
        <w:t>ST105</w:t>
      </w:r>
    </w:p>
    <w:p w:rsidR="00F551C0" w:rsidP="002C2973" w:rsidRDefault="00F551C0" w14:paraId="4D45AD9D" w14:textId="49E3552E">
      <w:pPr>
        <w:pStyle w:val="Body2"/>
        <w:numPr>
          <w:ilvl w:val="0"/>
          <w:numId w:val="68"/>
        </w:numPr>
        <w:rPr>
          <w:rFonts w:ascii="Calibri" w:hAnsi="Calibri" w:cs="Arial"/>
          <w:sz w:val="22"/>
          <w:szCs w:val="22"/>
          <w:lang w:val="en-ZA"/>
        </w:rPr>
      </w:pPr>
      <w:r>
        <w:rPr>
          <w:rFonts w:ascii="Calibri" w:hAnsi="Calibri" w:cs="Arial"/>
          <w:sz w:val="22"/>
          <w:szCs w:val="22"/>
          <w:lang w:val="en-ZA"/>
        </w:rPr>
        <w:t>ST106</w:t>
      </w:r>
    </w:p>
    <w:p w:rsidRPr="002D6E2C" w:rsidR="001601AD" w:rsidP="00E92BA0" w:rsidRDefault="001601AD" w14:paraId="1F111160" w14:textId="3323F8B5">
      <w:pPr>
        <w:pStyle w:val="Body2"/>
        <w:ind w:left="0"/>
        <w:rPr>
          <w:rFonts w:ascii="Calibri" w:hAnsi="Calibri" w:cs="Arial"/>
          <w:b/>
          <w:sz w:val="22"/>
          <w:szCs w:val="22"/>
          <w:lang w:val="en-ZA"/>
        </w:rPr>
      </w:pPr>
      <w:r w:rsidRPr="002D6E2C">
        <w:rPr>
          <w:rFonts w:ascii="Calibri" w:hAnsi="Calibri" w:cs="Arial"/>
          <w:b/>
          <w:sz w:val="22"/>
          <w:szCs w:val="22"/>
          <w:lang w:val="en-ZA"/>
        </w:rPr>
        <w:t>Rules</w:t>
      </w:r>
    </w:p>
    <w:p w:rsidRPr="002D6E2C" w:rsidR="001601AD" w:rsidP="00E92BA0" w:rsidRDefault="001601AD" w14:paraId="6CD44080" w14:textId="5C0319CC">
      <w:pPr>
        <w:pStyle w:val="Body2"/>
        <w:ind w:left="0"/>
        <w:rPr>
          <w:rFonts w:ascii="Calibri" w:hAnsi="Calibri" w:cs="Arial"/>
          <w:sz w:val="22"/>
          <w:szCs w:val="22"/>
          <w:lang w:val="en-ZA"/>
        </w:rPr>
      </w:pPr>
      <w:r w:rsidRPr="002D6E2C">
        <w:rPr>
          <w:rFonts w:ascii="Calibri" w:hAnsi="Calibri" w:cs="Arial"/>
          <w:sz w:val="22"/>
          <w:szCs w:val="22"/>
          <w:lang w:val="en-ZA"/>
        </w:rPr>
        <w:t>The Status Report Message provides status information about instructions previously sent. Its usage will be governed by bilateral agreements between originators and the Automated Clearing House.</w:t>
      </w:r>
    </w:p>
    <w:p w:rsidRPr="00693A0A" w:rsidR="001601AD" w:rsidP="00E92BA0" w:rsidRDefault="001601AD" w14:paraId="25BB6A49" w14:textId="7E018764">
      <w:pPr>
        <w:pStyle w:val="Body2"/>
        <w:ind w:left="0"/>
        <w:rPr>
          <w:rFonts w:ascii="Calibri" w:hAnsi="Calibri" w:cs="Arial"/>
          <w:sz w:val="22"/>
          <w:szCs w:val="22"/>
          <w:lang w:val="en-ZA"/>
        </w:rPr>
      </w:pPr>
      <w:r w:rsidRPr="00693A0A">
        <w:rPr>
          <w:rFonts w:ascii="Calibri" w:hAnsi="Calibri" w:cs="Arial"/>
          <w:sz w:val="22"/>
          <w:szCs w:val="22"/>
          <w:lang w:val="en-ZA"/>
        </w:rPr>
        <w:t>The date in the Message Identification must be the processing date.</w:t>
      </w:r>
    </w:p>
    <w:p w:rsidRPr="00693A0A" w:rsidR="001601AD" w:rsidP="00E92BA0" w:rsidRDefault="001601AD" w14:paraId="21E928B2" w14:textId="1BB3F0D4">
      <w:pPr>
        <w:pStyle w:val="Body2"/>
        <w:ind w:left="0"/>
        <w:rPr>
          <w:rFonts w:ascii="Calibri" w:hAnsi="Calibri" w:cs="Arial"/>
          <w:sz w:val="22"/>
          <w:szCs w:val="22"/>
          <w:lang w:val="en-ZA"/>
        </w:rPr>
      </w:pPr>
      <w:r w:rsidRPr="00693A0A">
        <w:rPr>
          <w:rFonts w:ascii="Calibri" w:hAnsi="Calibri" w:cs="Arial"/>
          <w:sz w:val="22"/>
          <w:szCs w:val="22"/>
          <w:lang w:val="en-ZA"/>
        </w:rPr>
        <w:t>The File Number in the Message Identification must be incremented by 1 for each new message for the service from that originator.</w:t>
      </w:r>
    </w:p>
    <w:p w:rsidRPr="00693A0A" w:rsidR="001601AD" w:rsidP="00E92BA0" w:rsidRDefault="001601AD" w14:paraId="08CAF4A8" w14:textId="40DE89C9">
      <w:pPr>
        <w:pStyle w:val="Body2"/>
        <w:ind w:left="0"/>
        <w:rPr>
          <w:rFonts w:ascii="Calibri" w:hAnsi="Calibri" w:cs="Arial"/>
          <w:sz w:val="22"/>
          <w:szCs w:val="22"/>
          <w:lang w:val="en-ZA"/>
        </w:rPr>
      </w:pPr>
      <w:r w:rsidRPr="00693A0A">
        <w:rPr>
          <w:rFonts w:ascii="Calibri" w:hAnsi="Calibri" w:cs="Arial"/>
          <w:sz w:val="22"/>
          <w:szCs w:val="22"/>
          <w:lang w:val="en-ZA"/>
        </w:rPr>
        <w:t>The File Number must start from 1 every day after cut over (24H00)</w:t>
      </w:r>
    </w:p>
    <w:p w:rsidR="001601AD" w:rsidP="00E92BA0" w:rsidRDefault="001601AD" w14:paraId="6D188926" w14:textId="3458B3D2">
      <w:pPr>
        <w:pStyle w:val="Body2"/>
        <w:ind w:left="0"/>
        <w:rPr>
          <w:rFonts w:ascii="Calibri" w:hAnsi="Calibri" w:cs="Arial"/>
          <w:sz w:val="22"/>
          <w:szCs w:val="22"/>
          <w:lang w:val="en-ZA"/>
        </w:rPr>
      </w:pPr>
    </w:p>
    <w:p w:rsidR="001601AD" w:rsidP="00E92BA0" w:rsidRDefault="001601AD" w14:paraId="615278E1" w14:textId="429ED5BA">
      <w:pPr>
        <w:pStyle w:val="Body2"/>
        <w:ind w:left="0"/>
        <w:rPr>
          <w:rFonts w:ascii="Calibri" w:hAnsi="Calibri" w:cs="Arial"/>
          <w:sz w:val="22"/>
          <w:szCs w:val="22"/>
          <w:lang w:val="en-ZA"/>
        </w:rPr>
      </w:pPr>
      <w:r>
        <w:rPr>
          <w:rFonts w:ascii="Calibri" w:hAnsi="Calibri" w:cs="Arial"/>
          <w:sz w:val="22"/>
          <w:szCs w:val="22"/>
          <w:lang w:val="en-ZA"/>
        </w:rPr>
        <w:t>Grey shading indicates use of fields only for Batch</w:t>
      </w:r>
      <w:r w:rsidR="00CD612F">
        <w:rPr>
          <w:rFonts w:ascii="Calibri" w:hAnsi="Calibri" w:cs="Arial"/>
          <w:sz w:val="22"/>
          <w:szCs w:val="22"/>
          <w:lang w:val="en-ZA"/>
        </w:rPr>
        <w:t>:</w:t>
      </w:r>
    </w:p>
    <w:p w:rsidRPr="00F0135A" w:rsidR="002C6328" w:rsidP="002C2973" w:rsidRDefault="002C6328" w14:paraId="33F4362B" w14:textId="627A17DC">
      <w:pPr>
        <w:pStyle w:val="Body2"/>
        <w:numPr>
          <w:ilvl w:val="1"/>
          <w:numId w:val="65"/>
        </w:numPr>
        <w:ind w:left="0" w:firstLine="0"/>
        <w:rPr>
          <w:rFonts w:ascii="Calibri" w:hAnsi="Calibri" w:cs="Arial"/>
          <w:sz w:val="22"/>
          <w:szCs w:val="22"/>
          <w:lang w:val="en-ZA"/>
        </w:rPr>
      </w:pPr>
      <w:r w:rsidRPr="00F0135A">
        <w:rPr>
          <w:rFonts w:ascii="Calibri" w:hAnsi="Calibri" w:cs="Arial"/>
          <w:sz w:val="22"/>
          <w:szCs w:val="22"/>
          <w:lang w:val="en-ZA"/>
        </w:rPr>
        <w:t>Detailed Number of Mandates (Accepted)</w:t>
      </w:r>
    </w:p>
    <w:p w:rsidRPr="00F0135A" w:rsidR="002C6328" w:rsidP="002C2973" w:rsidRDefault="002C6328" w14:paraId="3ACECEB6" w14:textId="00F24438">
      <w:pPr>
        <w:pStyle w:val="Body2"/>
        <w:numPr>
          <w:ilvl w:val="1"/>
          <w:numId w:val="65"/>
        </w:numPr>
        <w:ind w:left="0" w:firstLine="0"/>
        <w:rPr>
          <w:rFonts w:ascii="Calibri" w:hAnsi="Calibri" w:cs="Arial"/>
          <w:sz w:val="22"/>
          <w:szCs w:val="22"/>
          <w:lang w:val="en-ZA"/>
        </w:rPr>
      </w:pPr>
      <w:r w:rsidRPr="00F0135A">
        <w:rPr>
          <w:rFonts w:ascii="Calibri" w:hAnsi="Calibri" w:cs="Arial"/>
          <w:sz w:val="22"/>
          <w:szCs w:val="22"/>
          <w:lang w:val="en-ZA"/>
        </w:rPr>
        <w:t>Detailed Status (Accepted)</w:t>
      </w:r>
    </w:p>
    <w:p w:rsidRPr="00F0135A" w:rsidR="002C6328" w:rsidP="002C2973" w:rsidRDefault="002C6328" w14:paraId="2ADCF3B6" w14:textId="692FBE08">
      <w:pPr>
        <w:pStyle w:val="Body2"/>
        <w:numPr>
          <w:ilvl w:val="1"/>
          <w:numId w:val="65"/>
        </w:numPr>
        <w:ind w:left="0" w:firstLine="0"/>
        <w:rPr>
          <w:rFonts w:ascii="Calibri" w:hAnsi="Calibri" w:cs="Arial"/>
          <w:sz w:val="22"/>
          <w:szCs w:val="22"/>
          <w:lang w:val="en-ZA"/>
        </w:rPr>
      </w:pPr>
      <w:r w:rsidRPr="00F0135A">
        <w:rPr>
          <w:rFonts w:ascii="Calibri" w:hAnsi="Calibri" w:cs="Arial"/>
          <w:sz w:val="22"/>
          <w:szCs w:val="22"/>
          <w:lang w:val="en-ZA"/>
        </w:rPr>
        <w:t>Detailed Number of Mandates (Rejected)</w:t>
      </w:r>
    </w:p>
    <w:p w:rsidRPr="00F0135A" w:rsidR="002C6328" w:rsidP="002C2973" w:rsidRDefault="002C6328" w14:paraId="797E4D8D" w14:textId="679A20C2">
      <w:pPr>
        <w:pStyle w:val="Body2"/>
        <w:numPr>
          <w:ilvl w:val="1"/>
          <w:numId w:val="65"/>
        </w:numPr>
        <w:ind w:left="0" w:firstLine="0"/>
        <w:rPr>
          <w:rFonts w:ascii="Calibri" w:hAnsi="Calibri" w:cs="Arial"/>
          <w:sz w:val="22"/>
          <w:szCs w:val="22"/>
          <w:lang w:val="en-ZA"/>
        </w:rPr>
      </w:pPr>
      <w:r w:rsidRPr="00F0135A">
        <w:rPr>
          <w:rFonts w:ascii="Calibri" w:hAnsi="Calibri" w:cs="Arial"/>
          <w:sz w:val="22"/>
          <w:szCs w:val="22"/>
          <w:lang w:val="en-ZA"/>
        </w:rPr>
        <w:t>Detailed Status (Rejected)</w:t>
      </w:r>
    </w:p>
    <w:p w:rsidR="002C6328" w:rsidP="00F0135A" w:rsidRDefault="002C6328" w14:paraId="7D722284" w14:textId="1EE78E57">
      <w:pPr>
        <w:pStyle w:val="Body2"/>
        <w:ind w:left="0"/>
        <w:rPr>
          <w:rFonts w:ascii="Calibri" w:hAnsi="Calibri" w:cs="Arial"/>
          <w:sz w:val="22"/>
          <w:szCs w:val="22"/>
          <w:lang w:val="en-ZA"/>
        </w:rPr>
      </w:pPr>
    </w:p>
    <w:p w:rsidR="00CA5834" w:rsidP="00E92BA0" w:rsidRDefault="00CA5834" w14:paraId="1EA30B61" w14:textId="02692ADE">
      <w:pPr>
        <w:pStyle w:val="Body2"/>
        <w:ind w:left="0"/>
        <w:rPr>
          <w:rFonts w:ascii="Calibri" w:hAnsi="Calibri" w:cs="Arial"/>
          <w:sz w:val="22"/>
          <w:szCs w:val="22"/>
          <w:lang w:val="en-ZA"/>
        </w:rPr>
      </w:pPr>
      <w:r w:rsidRPr="00F0135A">
        <w:rPr>
          <w:rFonts w:ascii="Calibri" w:hAnsi="Calibri" w:cs="Arial"/>
          <w:sz w:val="22"/>
          <w:szCs w:val="22"/>
          <w:lang w:val="en-ZA"/>
        </w:rPr>
        <w:t>If fully accepted then only group header is returned (i.e. no transaction detail), if partially accepted then only negative transaction detail is returned, if fully rejected due to % failure only the failed transactionstransactions will be shown, if fully rejected due to header error only group header error is returned.</w:t>
      </w:r>
    </w:p>
    <w:p w:rsidR="001601AD" w:rsidP="00E92BA0" w:rsidRDefault="001601AD" w14:paraId="6FF85197" w14:textId="179E4657">
      <w:pPr>
        <w:pStyle w:val="Body2"/>
        <w:ind w:left="0"/>
        <w:rPr>
          <w:rFonts w:ascii="Calibri" w:hAnsi="Calibri" w:cs="Arial"/>
          <w:sz w:val="22"/>
          <w:szCs w:val="22"/>
          <w:lang w:val="en-ZA"/>
        </w:rPr>
      </w:pPr>
    </w:p>
    <w:p w:rsidRPr="00BC32DE" w:rsidR="001601AD" w:rsidP="00E92BA0" w:rsidRDefault="001601AD" w14:paraId="245F0764" w14:textId="2DFD3A38">
      <w:pPr>
        <w:pStyle w:val="Body2"/>
        <w:ind w:left="0"/>
        <w:rPr>
          <w:rFonts w:ascii="Calibri" w:hAnsi="Calibri" w:cs="Arial"/>
          <w:b/>
          <w:sz w:val="22"/>
          <w:szCs w:val="22"/>
          <w:lang w:val="en-ZA"/>
        </w:rPr>
      </w:pPr>
      <w:r w:rsidRPr="00BC32DE">
        <w:rPr>
          <w:rFonts w:ascii="Calibri" w:hAnsi="Calibri" w:cs="Arial"/>
          <w:b/>
          <w:sz w:val="22"/>
          <w:szCs w:val="22"/>
          <w:lang w:val="en-ZA"/>
        </w:rPr>
        <w:t>Processing Rules</w:t>
      </w:r>
    </w:p>
    <w:p w:rsidRPr="00BC32DE" w:rsidR="001601AD" w:rsidP="00E92BA0" w:rsidRDefault="001601AD" w14:paraId="6CAB52C7" w14:textId="5CBEC067">
      <w:pPr>
        <w:pStyle w:val="Body2"/>
        <w:ind w:left="0"/>
        <w:rPr>
          <w:rFonts w:ascii="Calibri" w:hAnsi="Calibri" w:cs="Arial"/>
          <w:sz w:val="22"/>
          <w:szCs w:val="22"/>
          <w:lang w:val="en-ZA"/>
        </w:rPr>
      </w:pPr>
      <w:r w:rsidRPr="00BC32DE">
        <w:rPr>
          <w:rFonts w:ascii="Calibri" w:hAnsi="Calibri" w:cs="Arial"/>
          <w:sz w:val="22"/>
          <w:szCs w:val="22"/>
          <w:lang w:val="en-ZA"/>
        </w:rPr>
        <w:t xml:space="preserve">Once Debtor Bank received the cancellation, </w:t>
      </w:r>
      <w:r w:rsidR="00F11C85">
        <w:rPr>
          <w:rFonts w:ascii="Calibri" w:hAnsi="Calibri" w:cs="Arial"/>
          <w:sz w:val="22"/>
          <w:szCs w:val="22"/>
          <w:lang w:val="en-ZA"/>
        </w:rPr>
        <w:t xml:space="preserve"> they </w:t>
      </w:r>
      <w:r w:rsidRPr="00BC32DE">
        <w:rPr>
          <w:rFonts w:ascii="Calibri" w:hAnsi="Calibri" w:cs="Arial"/>
          <w:sz w:val="22"/>
          <w:szCs w:val="22"/>
          <w:lang w:val="en-ZA"/>
        </w:rPr>
        <w:t xml:space="preserve">must cancel the mandate request if it is in a pending status or active status; </w:t>
      </w:r>
    </w:p>
    <w:p w:rsidRPr="00BC32DE" w:rsidR="001601AD" w:rsidP="00E92BA0" w:rsidRDefault="001601AD" w14:paraId="03939921" w14:textId="0D3C34B4">
      <w:pPr>
        <w:pStyle w:val="Body2"/>
        <w:ind w:left="0"/>
        <w:rPr>
          <w:rFonts w:ascii="Calibri" w:hAnsi="Calibri" w:cs="Arial"/>
          <w:sz w:val="22"/>
          <w:szCs w:val="22"/>
          <w:lang w:val="en-ZA"/>
        </w:rPr>
      </w:pPr>
      <w:r w:rsidRPr="00BC32DE">
        <w:rPr>
          <w:rFonts w:ascii="Calibri" w:hAnsi="Calibri" w:cs="Arial"/>
          <w:sz w:val="22"/>
          <w:szCs w:val="22"/>
          <w:lang w:val="en-ZA"/>
        </w:rPr>
        <w:t>Debtor Bank must send notification of cancellation of mandate request/mandate registered to Debtor (BRD Req 9)</w:t>
      </w:r>
    </w:p>
    <w:p w:rsidRPr="00BC32DE" w:rsidR="001601AD" w:rsidP="00E92BA0" w:rsidRDefault="001601AD" w14:paraId="50662BC7" w14:textId="59BE92AA">
      <w:pPr>
        <w:pStyle w:val="Body2"/>
        <w:ind w:left="0"/>
        <w:rPr>
          <w:rFonts w:ascii="Calibri" w:hAnsi="Calibri" w:cs="Arial"/>
          <w:sz w:val="22"/>
          <w:szCs w:val="22"/>
          <w:lang w:val="en-ZA"/>
        </w:rPr>
      </w:pPr>
      <w:r w:rsidRPr="00BC32DE">
        <w:rPr>
          <w:rFonts w:ascii="Calibri" w:hAnsi="Calibri" w:cs="Arial"/>
          <w:sz w:val="22"/>
          <w:szCs w:val="22"/>
          <w:lang w:val="en-ZA"/>
        </w:rPr>
        <w:t>Debtor Bank must reply with a pacs.002 (Reason codes and validation rejection)</w:t>
      </w:r>
    </w:p>
    <w:p w:rsidR="001601AD" w:rsidP="00E92BA0" w:rsidRDefault="001601AD" w14:paraId="7AAA523F" w14:textId="7F0D6337">
      <w:pPr>
        <w:pStyle w:val="Body2"/>
        <w:ind w:left="0"/>
        <w:rPr>
          <w:rFonts w:ascii="Calibri" w:hAnsi="Calibri" w:cs="Arial"/>
          <w:sz w:val="22"/>
          <w:szCs w:val="22"/>
          <w:lang w:val="en-ZA"/>
        </w:rPr>
      </w:pPr>
    </w:p>
    <w:p w:rsidRPr="002D6E2C" w:rsidR="00D521C9" w:rsidP="002C2973" w:rsidRDefault="00D521C9" w14:paraId="1E0A2F9E" w14:textId="0C40C447">
      <w:pPr>
        <w:pStyle w:val="Heading2"/>
        <w:numPr>
          <w:ilvl w:val="1"/>
          <w:numId w:val="54"/>
        </w:numPr>
        <w:spacing w:before="0" w:after="0" w:line="240" w:lineRule="auto"/>
        <w:ind w:left="0" w:firstLine="0"/>
        <w:outlineLvl w:val="1"/>
        <w:rPr>
          <w:rFonts w:ascii="Calibri" w:hAnsi="Calibri"/>
          <w:color w:val="4F81BD"/>
          <w:sz w:val="22"/>
          <w:szCs w:val="22"/>
          <w:lang w:val="en-ZA"/>
        </w:rPr>
      </w:pPr>
      <w:bookmarkStart w:name="Status_Report_Payment_Message" w:id="7149"/>
      <w:bookmarkStart w:name="_Toc536096840" w:id="7150"/>
      <w:bookmarkEnd w:id="7149"/>
      <w:r w:rsidRPr="002D6E2C">
        <w:rPr>
          <w:rFonts w:ascii="Calibri" w:hAnsi="Calibri"/>
          <w:color w:val="4F81BD"/>
          <w:sz w:val="22"/>
          <w:szCs w:val="22"/>
          <w:lang w:val="en-ZA"/>
        </w:rPr>
        <w:t>Status Report &lt;pacs.002&gt; for Payment  messages</w:t>
      </w:r>
      <w:bookmarkEnd w:id="7146"/>
      <w:bookmarkEnd w:id="7150"/>
    </w:p>
    <w:p w:rsidRPr="002D6E2C" w:rsidR="00D521C9" w:rsidP="00E92BA0" w:rsidRDefault="00D521C9" w14:paraId="07D186AF" w14:textId="1E082A92"/>
    <w:p w:rsidRPr="002D6E2C" w:rsidR="00D521C9" w:rsidP="00E92BA0" w:rsidRDefault="00D521C9" w14:paraId="0C28A997" w14:textId="3A55D4CB">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D521C9" w:rsidP="00E92BA0" w:rsidRDefault="00D521C9" w14:paraId="0EFEBA4F" w14:textId="3AC1EB08">
      <w:pPr>
        <w:pStyle w:val="Body2"/>
        <w:ind w:left="0"/>
        <w:rPr>
          <w:rFonts w:ascii="Calibri" w:hAnsi="Calibri" w:cs="Arial"/>
          <w:sz w:val="22"/>
          <w:szCs w:val="22"/>
          <w:lang w:val="en-ZA"/>
        </w:rPr>
      </w:pPr>
      <w:r w:rsidRPr="002D6E2C">
        <w:rPr>
          <w:rFonts w:ascii="Calibri" w:hAnsi="Calibri" w:cs="Arial"/>
          <w:sz w:val="22"/>
          <w:szCs w:val="22"/>
          <w:lang w:val="en-ZA"/>
        </w:rPr>
        <w:t xml:space="preserve">The Status Report message is sent by the Automated Clearing House, where applicable,  to the message originator. </w:t>
      </w:r>
    </w:p>
    <w:p w:rsidRPr="002D6E2C" w:rsidR="00D521C9" w:rsidP="00E92BA0" w:rsidRDefault="00D521C9" w14:paraId="5D3E21DE" w14:textId="3C625784">
      <w:pPr>
        <w:pStyle w:val="Body2"/>
        <w:ind w:left="0"/>
        <w:rPr>
          <w:rFonts w:ascii="Calibri" w:hAnsi="Calibri" w:cs="Arial"/>
          <w:sz w:val="22"/>
          <w:szCs w:val="22"/>
          <w:lang w:val="en-ZA"/>
        </w:rPr>
      </w:pPr>
      <w:r w:rsidRPr="002D6E2C">
        <w:rPr>
          <w:rFonts w:ascii="Calibri" w:hAnsi="Calibri" w:cs="Arial"/>
          <w:sz w:val="22"/>
          <w:szCs w:val="22"/>
          <w:lang w:val="en-ZA"/>
        </w:rPr>
        <w:t xml:space="preserve">It is used to inform the originator of a positive or negative result of validation of a message containing a single or a batch of transactions.   </w:t>
      </w:r>
    </w:p>
    <w:p w:rsidRPr="002D6E2C" w:rsidR="00D521C9" w:rsidP="00E92BA0" w:rsidRDefault="00D521C9" w14:paraId="33A63231" w14:textId="38E47A5C">
      <w:pPr>
        <w:pStyle w:val="Body2"/>
        <w:ind w:left="0"/>
        <w:rPr>
          <w:rFonts w:ascii="Calibri" w:hAnsi="Calibri" w:cs="Arial"/>
          <w:sz w:val="22"/>
          <w:szCs w:val="22"/>
          <w:lang w:val="en-ZA"/>
        </w:rPr>
      </w:pPr>
      <w:r w:rsidRPr="002D6E2C">
        <w:rPr>
          <w:rFonts w:ascii="Calibri" w:hAnsi="Calibri" w:cs="Arial"/>
          <w:sz w:val="22"/>
          <w:szCs w:val="22"/>
          <w:lang w:val="en-ZA"/>
        </w:rPr>
        <w:t xml:space="preserve">This usage of the pacs.002 is used to inform the originator of a positive or negative result of validation of the following mandate messages:  </w:t>
      </w:r>
    </w:p>
    <w:p w:rsidRPr="00472A34" w:rsidR="00D521C9" w:rsidP="002C2973" w:rsidRDefault="00D521C9" w14:paraId="09E054E6" w14:textId="6A916816">
      <w:pPr>
        <w:pStyle w:val="Body2"/>
        <w:numPr>
          <w:ilvl w:val="0"/>
          <w:numId w:val="25"/>
        </w:numPr>
        <w:ind w:left="0" w:firstLine="0"/>
        <w:rPr>
          <w:rFonts w:ascii="Calibri" w:hAnsi="Calibri" w:cs="Arial"/>
          <w:sz w:val="22"/>
          <w:szCs w:val="22"/>
          <w:lang w:val="en-ZA"/>
        </w:rPr>
      </w:pPr>
      <w:r w:rsidRPr="00472A34">
        <w:rPr>
          <w:rFonts w:ascii="Calibri" w:hAnsi="Calibri" w:cs="Arial"/>
          <w:sz w:val="22"/>
          <w:szCs w:val="22"/>
          <w:lang w:val="en-ZA"/>
        </w:rPr>
        <w:t xml:space="preserve">Pacs.002 </w:t>
      </w:r>
      <w:r w:rsidR="004530A5">
        <w:rPr>
          <w:rFonts w:ascii="Calibri" w:hAnsi="Calibri" w:cs="Arial"/>
          <w:sz w:val="22"/>
          <w:szCs w:val="22"/>
          <w:lang w:val="en-ZA"/>
        </w:rPr>
        <w:t>Mandate Suspension</w:t>
      </w:r>
      <w:r w:rsidRPr="00472A34">
        <w:rPr>
          <w:rFonts w:ascii="Calibri" w:hAnsi="Calibri" w:cs="Arial"/>
          <w:sz w:val="22"/>
          <w:szCs w:val="22"/>
          <w:lang w:val="en-ZA"/>
        </w:rPr>
        <w:t xml:space="preserve"> Response message</w:t>
      </w:r>
    </w:p>
    <w:p w:rsidRPr="002D6E2C" w:rsidR="00D521C9" w:rsidP="002C2973" w:rsidRDefault="00D521C9" w14:paraId="7E25BFE3" w14:textId="67531431">
      <w:pPr>
        <w:pStyle w:val="Body2"/>
        <w:numPr>
          <w:ilvl w:val="0"/>
          <w:numId w:val="25"/>
        </w:numPr>
        <w:ind w:left="0" w:firstLine="0"/>
        <w:rPr>
          <w:rFonts w:ascii="Calibri" w:hAnsi="Calibri" w:cs="Arial"/>
          <w:sz w:val="22"/>
          <w:szCs w:val="22"/>
          <w:lang w:val="en-ZA"/>
        </w:rPr>
      </w:pPr>
      <w:r w:rsidRPr="002D6E2C">
        <w:rPr>
          <w:rFonts w:ascii="Calibri" w:hAnsi="Calibri" w:cs="Arial"/>
          <w:sz w:val="22"/>
          <w:szCs w:val="22"/>
          <w:lang w:val="en-ZA"/>
        </w:rPr>
        <w:t>Pacs.003  Direct Debit message</w:t>
      </w:r>
    </w:p>
    <w:p w:rsidRPr="002D6E2C" w:rsidR="00D521C9" w:rsidP="002C2973" w:rsidRDefault="00D521C9" w14:paraId="093F5A7C" w14:textId="793A93D5">
      <w:pPr>
        <w:pStyle w:val="Body2"/>
        <w:numPr>
          <w:ilvl w:val="0"/>
          <w:numId w:val="25"/>
        </w:numPr>
        <w:ind w:left="0" w:firstLine="0"/>
        <w:rPr>
          <w:rFonts w:ascii="Calibri" w:hAnsi="Calibri" w:cs="Arial"/>
          <w:sz w:val="22"/>
          <w:szCs w:val="22"/>
          <w:lang w:val="en-ZA"/>
        </w:rPr>
      </w:pPr>
      <w:r w:rsidRPr="002D6E2C">
        <w:rPr>
          <w:rFonts w:ascii="Calibri" w:hAnsi="Calibri" w:cs="Arial"/>
          <w:sz w:val="22"/>
          <w:szCs w:val="22"/>
          <w:lang w:val="en-ZA"/>
        </w:rPr>
        <w:t>Pacs.004  Payment Return message</w:t>
      </w:r>
    </w:p>
    <w:p w:rsidRPr="002D6E2C" w:rsidR="00D521C9" w:rsidP="00E92BA0" w:rsidRDefault="00D521C9" w14:paraId="5E7EF3A1" w14:textId="57465221">
      <w:pPr>
        <w:pStyle w:val="Body2"/>
        <w:ind w:left="0"/>
        <w:rPr>
          <w:rFonts w:ascii="Calibri" w:hAnsi="Calibri" w:cs="Arial"/>
          <w:sz w:val="22"/>
          <w:szCs w:val="22"/>
          <w:lang w:val="en-ZA"/>
        </w:rPr>
      </w:pPr>
    </w:p>
    <w:p w:rsidRPr="002D6E2C" w:rsidR="00D521C9" w:rsidP="00E92BA0" w:rsidRDefault="00D521C9" w14:paraId="47554440" w14:textId="2CFE4F64">
      <w:pPr>
        <w:pStyle w:val="Body2"/>
        <w:ind w:left="0"/>
        <w:rPr>
          <w:rFonts w:ascii="Calibri" w:hAnsi="Calibri" w:cs="Arial"/>
          <w:sz w:val="22"/>
          <w:szCs w:val="22"/>
          <w:lang w:val="en-ZA"/>
        </w:rPr>
      </w:pPr>
      <w:r w:rsidRPr="002D6E2C">
        <w:rPr>
          <w:rFonts w:ascii="Calibri" w:hAnsi="Calibri" w:cs="Arial"/>
          <w:sz w:val="22"/>
          <w:szCs w:val="22"/>
          <w:lang w:val="en-ZA"/>
        </w:rPr>
        <w:t xml:space="preserve">The ID of the Service will identify the usage of the status report. See </w:t>
      </w:r>
      <w:hyperlink w:history="1" w:anchor="table_status_report_type_codes">
        <w:r w:rsidRPr="002D6E2C">
          <w:rPr>
            <w:rStyle w:val="Hyperlink"/>
            <w:rFonts w:ascii="Calibri" w:hAnsi="Calibri" w:cs="Arial"/>
            <w:sz w:val="22"/>
            <w:szCs w:val="22"/>
            <w:lang w:val="en-ZA"/>
          </w:rPr>
          <w:t xml:space="preserve">table </w:t>
        </w:r>
        <w:r>
          <w:rPr>
            <w:rStyle w:val="Hyperlink"/>
            <w:rFonts w:ascii="Calibri" w:hAnsi="Calibri" w:cs="Arial"/>
            <w:sz w:val="22"/>
            <w:szCs w:val="22"/>
            <w:lang w:val="en-ZA"/>
          </w:rPr>
          <w:t>Service Identification C</w:t>
        </w:r>
        <w:r w:rsidRPr="002D6E2C">
          <w:rPr>
            <w:rStyle w:val="Hyperlink"/>
            <w:rFonts w:ascii="Calibri" w:hAnsi="Calibri" w:cs="Arial"/>
            <w:sz w:val="22"/>
            <w:szCs w:val="22"/>
            <w:lang w:val="en-ZA"/>
          </w:rPr>
          <w:t>odes</w:t>
        </w:r>
      </w:hyperlink>
      <w:r w:rsidRPr="002D6E2C">
        <w:rPr>
          <w:rFonts w:ascii="Calibri" w:hAnsi="Calibri" w:cs="Arial"/>
          <w:sz w:val="22"/>
          <w:szCs w:val="22"/>
          <w:lang w:val="en-ZA"/>
        </w:rPr>
        <w:t>.</w:t>
      </w:r>
    </w:p>
    <w:p w:rsidR="00D521C9" w:rsidP="00E92BA0" w:rsidRDefault="00D521C9" w14:paraId="2D282025" w14:textId="333872FD">
      <w:pPr>
        <w:pStyle w:val="Body2"/>
        <w:ind w:left="0"/>
        <w:rPr>
          <w:rFonts w:ascii="Calibri" w:hAnsi="Calibri" w:cs="Arial"/>
          <w:sz w:val="22"/>
          <w:szCs w:val="22"/>
          <w:lang w:val="en-ZA"/>
        </w:rPr>
      </w:pPr>
    </w:p>
    <w:p w:rsidRPr="003741BA" w:rsidR="00F551C0" w:rsidP="00E92BA0" w:rsidRDefault="00F551C0" w14:paraId="7765FD8F" w14:textId="17A02E94">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F551C0" w:rsidP="00E92BA0" w:rsidRDefault="00F551C0" w14:paraId="1EBD5A27" w14:textId="77278EFF">
      <w:pPr>
        <w:pStyle w:val="Body2"/>
        <w:ind w:left="0"/>
        <w:rPr>
          <w:rFonts w:ascii="Calibri" w:hAnsi="Calibri" w:cs="Arial"/>
          <w:sz w:val="22"/>
          <w:szCs w:val="22"/>
          <w:lang w:val="en-ZA"/>
        </w:rPr>
      </w:pPr>
      <w:r>
        <w:rPr>
          <w:rFonts w:ascii="Calibri" w:hAnsi="Calibri" w:cs="Arial"/>
          <w:sz w:val="22"/>
          <w:szCs w:val="22"/>
          <w:lang w:val="en-ZA"/>
        </w:rPr>
        <w:t>This Status Report is used for the service codes of:</w:t>
      </w:r>
    </w:p>
    <w:p w:rsidR="00FC434E" w:rsidP="002C2973" w:rsidRDefault="00FC434E" w14:paraId="61383FBD" w14:textId="43A5C56C">
      <w:pPr>
        <w:pStyle w:val="Body2"/>
        <w:numPr>
          <w:ilvl w:val="0"/>
          <w:numId w:val="25"/>
        </w:numPr>
        <w:ind w:left="0" w:firstLine="0"/>
        <w:rPr>
          <w:rFonts w:ascii="Calibri" w:hAnsi="Calibri" w:cs="Arial"/>
          <w:sz w:val="22"/>
          <w:szCs w:val="22"/>
          <w:lang w:val="en-ZA"/>
        </w:rPr>
      </w:pPr>
      <w:r>
        <w:rPr>
          <w:rFonts w:ascii="Calibri" w:hAnsi="Calibri" w:cs="Arial"/>
          <w:sz w:val="22"/>
          <w:szCs w:val="22"/>
          <w:lang w:val="en-ZA"/>
        </w:rPr>
        <w:t>Collections</w:t>
      </w:r>
    </w:p>
    <w:p w:rsidR="00F551C0" w:rsidP="002C2973" w:rsidRDefault="00F551C0" w14:paraId="45F230FE" w14:textId="49939295">
      <w:pPr>
        <w:pStyle w:val="Body2"/>
        <w:numPr>
          <w:ilvl w:val="0"/>
          <w:numId w:val="68"/>
        </w:numPr>
        <w:rPr>
          <w:rFonts w:ascii="Calibri" w:hAnsi="Calibri" w:cs="Arial"/>
          <w:sz w:val="22"/>
          <w:szCs w:val="22"/>
          <w:lang w:val="en-ZA"/>
        </w:rPr>
      </w:pPr>
      <w:r>
        <w:rPr>
          <w:rFonts w:ascii="Calibri" w:hAnsi="Calibri" w:cs="Arial"/>
          <w:sz w:val="22"/>
          <w:szCs w:val="22"/>
          <w:lang w:val="en-ZA"/>
        </w:rPr>
        <w:t>ST002</w:t>
      </w:r>
    </w:p>
    <w:p w:rsidR="00F551C0" w:rsidP="002C2973" w:rsidRDefault="00F551C0" w14:paraId="774E595C" w14:textId="3D6B2982">
      <w:pPr>
        <w:pStyle w:val="Body2"/>
        <w:numPr>
          <w:ilvl w:val="0"/>
          <w:numId w:val="68"/>
        </w:numPr>
        <w:rPr>
          <w:rFonts w:ascii="Calibri" w:hAnsi="Calibri" w:cs="Arial"/>
          <w:sz w:val="22"/>
          <w:szCs w:val="22"/>
          <w:lang w:val="en-ZA"/>
        </w:rPr>
      </w:pPr>
      <w:r>
        <w:rPr>
          <w:rFonts w:ascii="Calibri" w:hAnsi="Calibri" w:cs="Arial"/>
          <w:sz w:val="22"/>
          <w:szCs w:val="22"/>
          <w:lang w:val="en-ZA"/>
        </w:rPr>
        <w:t>ST006</w:t>
      </w:r>
    </w:p>
    <w:p w:rsidR="00FC434E" w:rsidP="002C2973" w:rsidRDefault="00FC434E" w14:paraId="13C71D81" w14:textId="53242FBA">
      <w:pPr>
        <w:pStyle w:val="Body2"/>
        <w:numPr>
          <w:ilvl w:val="0"/>
          <w:numId w:val="25"/>
        </w:numPr>
        <w:ind w:left="0" w:firstLine="0"/>
        <w:rPr>
          <w:rFonts w:ascii="Calibri" w:hAnsi="Calibri" w:cs="Arial"/>
          <w:sz w:val="22"/>
          <w:szCs w:val="22"/>
          <w:lang w:val="en-ZA"/>
        </w:rPr>
      </w:pPr>
      <w:r>
        <w:rPr>
          <w:rFonts w:ascii="Calibri" w:hAnsi="Calibri" w:cs="Arial"/>
          <w:sz w:val="22"/>
          <w:szCs w:val="22"/>
          <w:lang w:val="en-ZA"/>
        </w:rPr>
        <w:t>Bank Error</w:t>
      </w:r>
    </w:p>
    <w:p w:rsidRPr="00466562" w:rsidR="00FC434E" w:rsidP="002C2973" w:rsidRDefault="00FC434E" w14:paraId="58C393BC" w14:textId="11DE9C50">
      <w:pPr>
        <w:pStyle w:val="Body2"/>
        <w:numPr>
          <w:ilvl w:val="0"/>
          <w:numId w:val="68"/>
        </w:numPr>
        <w:rPr>
          <w:rFonts w:ascii="Calibri" w:hAnsi="Calibri" w:cs="Arial"/>
          <w:sz w:val="22"/>
          <w:szCs w:val="22"/>
          <w:lang w:val="en-ZA"/>
        </w:rPr>
      </w:pPr>
      <w:r>
        <w:rPr>
          <w:rFonts w:ascii="Calibri" w:hAnsi="Calibri" w:cs="Arial"/>
          <w:sz w:val="22"/>
          <w:szCs w:val="22"/>
          <w:lang w:val="en-ZA"/>
        </w:rPr>
        <w:t>ST903</w:t>
      </w:r>
    </w:p>
    <w:p w:rsidR="00FC434E" w:rsidP="002C2973" w:rsidRDefault="00FC434E" w14:paraId="62078423" w14:textId="241F69F4">
      <w:pPr>
        <w:pStyle w:val="Body2"/>
        <w:numPr>
          <w:ilvl w:val="0"/>
          <w:numId w:val="25"/>
        </w:numPr>
        <w:ind w:left="0" w:firstLine="0"/>
        <w:rPr>
          <w:rFonts w:ascii="Calibri" w:hAnsi="Calibri" w:cs="Arial"/>
          <w:sz w:val="22"/>
          <w:szCs w:val="22"/>
          <w:lang w:val="en-ZA"/>
        </w:rPr>
      </w:pPr>
      <w:r>
        <w:rPr>
          <w:rFonts w:ascii="Calibri" w:hAnsi="Calibri" w:cs="Arial"/>
          <w:sz w:val="22"/>
          <w:szCs w:val="22"/>
          <w:lang w:val="en-ZA"/>
        </w:rPr>
        <w:t>Disputes</w:t>
      </w:r>
    </w:p>
    <w:p w:rsidRPr="00FC434E" w:rsidR="00FC434E" w:rsidP="002C2973" w:rsidRDefault="00FC434E" w14:paraId="556521AF" w14:textId="31F821A8">
      <w:pPr>
        <w:pStyle w:val="Body2"/>
        <w:numPr>
          <w:ilvl w:val="0"/>
          <w:numId w:val="68"/>
        </w:numPr>
        <w:rPr>
          <w:rFonts w:ascii="Calibri" w:hAnsi="Calibri" w:cs="Arial"/>
          <w:sz w:val="22"/>
          <w:szCs w:val="22"/>
          <w:lang w:val="en-ZA"/>
        </w:rPr>
      </w:pPr>
      <w:r>
        <w:rPr>
          <w:rFonts w:ascii="Calibri" w:hAnsi="Calibri" w:cs="Arial"/>
          <w:sz w:val="22"/>
          <w:szCs w:val="22"/>
          <w:lang w:val="en-ZA"/>
        </w:rPr>
        <w:t>ST003</w:t>
      </w:r>
    </w:p>
    <w:p w:rsidR="00D521C9" w:rsidP="00E92BA0" w:rsidRDefault="00D521C9" w14:paraId="23CA10CA" w14:textId="172FEE98">
      <w:pPr>
        <w:pStyle w:val="Body2"/>
        <w:ind w:left="0"/>
        <w:rPr>
          <w:rFonts w:ascii="Calibri" w:hAnsi="Calibri" w:cs="Arial"/>
          <w:sz w:val="22"/>
          <w:szCs w:val="22"/>
          <w:lang w:val="en-ZA"/>
        </w:rPr>
      </w:pPr>
    </w:p>
    <w:p w:rsidRPr="002D6E2C" w:rsidR="00D521C9" w:rsidP="00E92BA0" w:rsidRDefault="00D521C9" w14:paraId="19F2E389" w14:textId="24E0F86A">
      <w:pPr>
        <w:pStyle w:val="Body2"/>
        <w:ind w:left="0"/>
        <w:rPr>
          <w:rFonts w:ascii="Calibri" w:hAnsi="Calibri" w:cs="Arial"/>
          <w:b/>
          <w:sz w:val="22"/>
          <w:szCs w:val="22"/>
          <w:lang w:val="en-ZA"/>
        </w:rPr>
      </w:pPr>
      <w:r w:rsidRPr="002D6E2C">
        <w:rPr>
          <w:rFonts w:ascii="Calibri" w:hAnsi="Calibri" w:cs="Arial"/>
          <w:b/>
          <w:sz w:val="22"/>
          <w:szCs w:val="22"/>
          <w:lang w:val="en-ZA"/>
        </w:rPr>
        <w:t>Rules</w:t>
      </w:r>
    </w:p>
    <w:p w:rsidRPr="002D6E2C" w:rsidR="00D521C9" w:rsidP="00E92BA0" w:rsidRDefault="00D521C9" w14:paraId="160FC38E" w14:textId="49478D5F">
      <w:pPr>
        <w:pStyle w:val="Body2"/>
        <w:ind w:left="0"/>
        <w:rPr>
          <w:rFonts w:ascii="Calibri" w:hAnsi="Calibri" w:cs="Arial"/>
          <w:sz w:val="22"/>
          <w:szCs w:val="22"/>
          <w:lang w:val="en-ZA"/>
        </w:rPr>
      </w:pPr>
      <w:r w:rsidRPr="002D6E2C">
        <w:rPr>
          <w:rFonts w:ascii="Calibri" w:hAnsi="Calibri" w:cs="Arial"/>
          <w:sz w:val="22"/>
          <w:szCs w:val="22"/>
          <w:lang w:val="en-ZA"/>
        </w:rPr>
        <w:t>The Status Report Message provides status information about instructions previously sent. Its usage will be governed by bilateral agreements between originators and the Automated Clearing House.</w:t>
      </w:r>
    </w:p>
    <w:p w:rsidRPr="002D6E2C" w:rsidR="00D521C9" w:rsidP="00E92BA0" w:rsidRDefault="00D521C9" w14:paraId="75CDEEAE" w14:textId="590743F6">
      <w:pPr>
        <w:pStyle w:val="Body2"/>
        <w:ind w:left="0"/>
        <w:rPr>
          <w:rFonts w:ascii="Calibri" w:hAnsi="Calibri" w:cs="Arial"/>
          <w:sz w:val="22"/>
          <w:szCs w:val="22"/>
          <w:lang w:val="en-ZA"/>
        </w:rPr>
      </w:pPr>
    </w:p>
    <w:p w:rsidR="00D521C9" w:rsidP="00E92BA0" w:rsidRDefault="00D521C9" w14:paraId="784A9014" w14:textId="732E7989">
      <w:pPr>
        <w:pStyle w:val="Body2"/>
        <w:ind w:left="0"/>
        <w:rPr>
          <w:rFonts w:ascii="Calibri" w:hAnsi="Calibri" w:cs="Arial"/>
          <w:sz w:val="22"/>
          <w:szCs w:val="22"/>
          <w:lang w:val="en-ZA"/>
        </w:rPr>
      </w:pPr>
      <w:r w:rsidRPr="002D6E2C">
        <w:rPr>
          <w:rFonts w:ascii="Calibri" w:hAnsi="Calibri" w:cs="Arial"/>
          <w:sz w:val="22"/>
          <w:szCs w:val="22"/>
          <w:lang w:val="en-ZA"/>
        </w:rPr>
        <w:t xml:space="preserve">When multiple errors are detected at transaction level, the transaction is repeated in the payment status message with error codes associated with errors. </w:t>
      </w:r>
    </w:p>
    <w:p w:rsidR="00D521C9" w:rsidP="00E92BA0" w:rsidRDefault="00D521C9" w14:paraId="5F864DAB" w14:textId="58F96D16">
      <w:pPr>
        <w:pStyle w:val="Body2"/>
        <w:ind w:left="0"/>
        <w:rPr>
          <w:rFonts w:ascii="Calibri" w:hAnsi="Calibri" w:cs="Arial"/>
          <w:sz w:val="22"/>
          <w:szCs w:val="22"/>
          <w:lang w:val="en-ZA"/>
        </w:rPr>
      </w:pPr>
    </w:p>
    <w:p w:rsidRPr="002D6E2C" w:rsidR="00A16F44" w:rsidP="00E92BA0" w:rsidRDefault="00D521C9" w14:paraId="5B935B4B" w14:textId="4CE74F21">
      <w:pPr>
        <w:pStyle w:val="Body2"/>
        <w:ind w:left="0"/>
        <w:rPr>
          <w:rFonts w:ascii="Calibri" w:hAnsi="Calibri" w:cs="Arial"/>
          <w:sz w:val="22"/>
          <w:szCs w:val="22"/>
          <w:lang w:val="en-ZA"/>
        </w:rPr>
      </w:pPr>
      <w:r w:rsidRPr="0073162A">
        <w:rPr>
          <w:rFonts w:ascii="Calibri" w:hAnsi="Calibri" w:cs="Arial"/>
          <w:sz w:val="22"/>
          <w:szCs w:val="22"/>
          <w:lang w:val="en-ZA"/>
        </w:rPr>
        <w:t>If control sum is incorrect, only group header is to be returned.</w:t>
      </w:r>
    </w:p>
    <w:p w:rsidRPr="002D6E2C" w:rsidR="00D521C9" w:rsidP="00E92BA0" w:rsidRDefault="00D521C9" w14:paraId="4AE57C96" w14:textId="60D38006">
      <w:pPr>
        <w:pStyle w:val="Body2"/>
        <w:ind w:left="0"/>
        <w:rPr>
          <w:rFonts w:ascii="Calibri" w:hAnsi="Calibri" w:cs="Arial"/>
          <w:sz w:val="22"/>
          <w:szCs w:val="22"/>
          <w:lang w:val="en-ZA"/>
        </w:rPr>
      </w:pPr>
    </w:p>
    <w:p w:rsidR="00004842" w:rsidP="00E92BA0" w:rsidRDefault="00004842" w14:paraId="60E96DF7" w14:textId="29184394">
      <w:pPr>
        <w:rPr>
          <w:rFonts w:eastAsia="Times New Roman" w:cs="Arial"/>
          <w:b/>
          <w:color w:val="000000"/>
          <w:lang w:eastAsia="x-none"/>
        </w:rPr>
      </w:pPr>
      <w:r>
        <w:rPr>
          <w:rFonts w:cs="Arial"/>
          <w:b/>
        </w:rPr>
        <w:br w:type="page"/>
      </w:r>
    </w:p>
    <w:p w:rsidR="00B91DB9" w:rsidP="00E92BA0" w:rsidRDefault="00B91DB9" w14:paraId="0EDCA851" w14:textId="1933E6F5">
      <w:pPr>
        <w:pStyle w:val="Body2"/>
        <w:ind w:left="0"/>
        <w:rPr>
          <w:rFonts w:ascii="Calibri" w:hAnsi="Calibri"/>
          <w:lang w:val="en-ZA"/>
        </w:rPr>
      </w:pPr>
    </w:p>
    <w:p w:rsidR="00B91DB9" w:rsidP="00E92BA0" w:rsidRDefault="00B91DB9" w14:paraId="77301732" w14:textId="4FFD9F9D">
      <w:pPr>
        <w:pStyle w:val="Body2"/>
        <w:ind w:left="0"/>
        <w:rPr>
          <w:rFonts w:ascii="Calibri" w:hAnsi="Calibri"/>
          <w:lang w:val="en-ZA"/>
        </w:rPr>
      </w:pPr>
    </w:p>
    <w:p w:rsidR="00B91DB9" w:rsidP="00E92BA0" w:rsidRDefault="00B91DB9" w14:paraId="4FE11C61" w14:textId="4511463D">
      <w:pPr>
        <w:pStyle w:val="Body2"/>
        <w:ind w:left="0"/>
        <w:rPr>
          <w:rFonts w:ascii="Calibri" w:hAnsi="Calibri"/>
          <w:lang w:val="en-ZA"/>
        </w:rPr>
      </w:pPr>
    </w:p>
    <w:p w:rsidR="00B91DB9" w:rsidP="00E92BA0" w:rsidRDefault="00B91DB9" w14:paraId="42C06B53" w14:textId="77777777">
      <w:pPr>
        <w:pStyle w:val="Body2"/>
        <w:ind w:left="0"/>
        <w:rPr>
          <w:rFonts w:ascii="Calibri" w:hAnsi="Calibri"/>
          <w:lang w:val="en-ZA"/>
        </w:rPr>
      </w:pPr>
    </w:p>
    <w:p w:rsidR="006E75DF" w:rsidP="00E92BA0" w:rsidRDefault="006E75DF" w14:paraId="2A1FC17A" w14:textId="43B77C67">
      <w:pPr>
        <w:pStyle w:val="Body2"/>
        <w:ind w:left="0"/>
        <w:rPr>
          <w:rFonts w:ascii="Calibri" w:hAnsi="Calibri"/>
          <w:lang w:val="en-ZA"/>
        </w:rPr>
      </w:pPr>
    </w:p>
    <w:p w:rsidR="00D521C9" w:rsidP="00E92BA0" w:rsidRDefault="00D521C9" w14:paraId="1F4E347C" w14:textId="712C4765">
      <w:pPr>
        <w:pStyle w:val="Body2"/>
        <w:ind w:left="0"/>
        <w:rPr>
          <w:rFonts w:ascii="Calibri" w:hAnsi="Calibri"/>
          <w:lang w:val="en-ZA"/>
        </w:rPr>
      </w:pPr>
    </w:p>
    <w:p w:rsidRPr="002D6E2C" w:rsidR="00D521C9" w:rsidP="00E92BA0" w:rsidRDefault="00D521C9" w14:paraId="16403C00" w14:textId="4ABBCE93">
      <w:pPr>
        <w:pStyle w:val="Body2"/>
        <w:ind w:left="0"/>
        <w:rPr>
          <w:rFonts w:ascii="Calibri" w:hAnsi="Calibri"/>
          <w:lang w:val="en-ZA"/>
        </w:rPr>
      </w:pPr>
    </w:p>
    <w:p w:rsidRPr="002D6E2C" w:rsidR="00D521C9" w:rsidP="002C2973" w:rsidRDefault="00D521C9" w14:paraId="394A77A5" w14:textId="21F0B200">
      <w:pPr>
        <w:pStyle w:val="Heading2"/>
        <w:numPr>
          <w:ilvl w:val="1"/>
          <w:numId w:val="54"/>
        </w:numPr>
        <w:spacing w:before="0" w:after="0" w:line="240" w:lineRule="auto"/>
        <w:ind w:left="0" w:firstLine="0"/>
        <w:outlineLvl w:val="1"/>
        <w:rPr>
          <w:rFonts w:ascii="Calibri" w:hAnsi="Calibri"/>
          <w:color w:val="4F81BD"/>
          <w:sz w:val="22"/>
          <w:szCs w:val="22"/>
          <w:lang w:val="en-ZA"/>
        </w:rPr>
      </w:pPr>
      <w:bookmarkStart w:name="_Toc455169401" w:id="7151"/>
      <w:bookmarkStart w:name="_Toc455173248" w:id="7152"/>
      <w:bookmarkStart w:name="_Toc455177109" w:id="7153"/>
      <w:bookmarkStart w:name="_Toc455180971" w:id="7154"/>
      <w:bookmarkStart w:name="_Toc455184849" w:id="7155"/>
      <w:bookmarkStart w:name="_Toc455188723" w:id="7156"/>
      <w:bookmarkStart w:name="_Toc455192597" w:id="7157"/>
      <w:bookmarkStart w:name="_Toc455196471" w:id="7158"/>
      <w:bookmarkStart w:name="_Toc455200349" w:id="7159"/>
      <w:bookmarkStart w:name="_Toc455204230" w:id="7160"/>
      <w:bookmarkStart w:name="_Toc455208105" w:id="7161"/>
      <w:bookmarkStart w:name="_Toc455315640" w:id="7162"/>
      <w:bookmarkStart w:name="_Toc455319505" w:id="7163"/>
      <w:bookmarkStart w:name="_Toc455323406" w:id="7164"/>
      <w:bookmarkStart w:name="_Toc455327274" w:id="7165"/>
      <w:bookmarkStart w:name="_Toc455331138" w:id="7166"/>
      <w:bookmarkStart w:name="_Toc455468341" w:id="7167"/>
      <w:bookmarkStart w:name="_Toc455472234" w:id="7168"/>
      <w:bookmarkStart w:name="_Toc455503952" w:id="7169"/>
      <w:bookmarkStart w:name="_Toc455555570" w:id="7170"/>
      <w:bookmarkStart w:name="_Toc455559465" w:id="7171"/>
      <w:bookmarkStart w:name="_Toc455563359" w:id="7172"/>
      <w:bookmarkStart w:name="_Toc455567253" w:id="7173"/>
      <w:bookmarkStart w:name="_Toc455571148" w:id="7174"/>
      <w:bookmarkStart w:name="_Toc455575043" w:id="7175"/>
      <w:bookmarkStart w:name="FItoFI_Status_Report_Payment_exceptions" w:id="7176"/>
      <w:bookmarkStart w:name="_Toc435584394" w:id="7177"/>
      <w:bookmarkStart w:name="_Toc536096841" w:id="7178"/>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r w:rsidRPr="002D6E2C">
        <w:rPr>
          <w:rFonts w:ascii="Calibri" w:hAnsi="Calibri"/>
          <w:color w:val="4F81BD"/>
          <w:sz w:val="22"/>
          <w:szCs w:val="22"/>
          <w:lang w:val="en-ZA"/>
        </w:rPr>
        <w:t>Status Report &lt;pacs.002&gt; for Payment Exception Processing</w:t>
      </w:r>
      <w:bookmarkEnd w:id="7177"/>
      <w:bookmarkEnd w:id="7178"/>
    </w:p>
    <w:p w:rsidRPr="002D6E2C" w:rsidR="00D521C9" w:rsidP="00E92BA0" w:rsidRDefault="00D521C9" w14:paraId="78DCDA81" w14:textId="614D9645"/>
    <w:p w:rsidRPr="002D6E2C" w:rsidR="00D521C9" w:rsidP="00E92BA0" w:rsidRDefault="00D521C9" w14:paraId="4BB77C0D" w14:textId="788AAF47">
      <w:pPr>
        <w:pStyle w:val="Body2"/>
        <w:ind w:left="0"/>
        <w:rPr>
          <w:rFonts w:ascii="Calibri" w:hAnsi="Calibri" w:cs="Arial"/>
          <w:b/>
          <w:sz w:val="22"/>
          <w:szCs w:val="22"/>
          <w:lang w:val="en-ZA"/>
        </w:rPr>
      </w:pPr>
      <w:r w:rsidRPr="002D6E2C">
        <w:rPr>
          <w:rFonts w:ascii="Calibri" w:hAnsi="Calibri" w:cs="Arial"/>
          <w:b/>
          <w:sz w:val="22"/>
          <w:szCs w:val="22"/>
          <w:lang w:val="en-ZA"/>
        </w:rPr>
        <w:t>Scope</w:t>
      </w:r>
    </w:p>
    <w:p w:rsidRPr="002D6E2C" w:rsidR="00D521C9" w:rsidP="00E92BA0" w:rsidRDefault="00D521C9" w14:paraId="591EDBDB" w14:textId="7B732B4E">
      <w:pPr>
        <w:pStyle w:val="Body2"/>
        <w:ind w:left="0"/>
        <w:rPr>
          <w:rFonts w:ascii="Calibri" w:hAnsi="Calibri" w:cs="Arial"/>
          <w:sz w:val="22"/>
          <w:szCs w:val="22"/>
          <w:lang w:val="en-ZA"/>
        </w:rPr>
      </w:pPr>
      <w:r w:rsidRPr="002D6E2C">
        <w:rPr>
          <w:rFonts w:ascii="Calibri" w:hAnsi="Calibri" w:cs="Arial"/>
          <w:sz w:val="22"/>
          <w:szCs w:val="22"/>
          <w:lang w:val="en-ZA"/>
        </w:rPr>
        <w:t xml:space="preserve">The Status Report message is sent by the Automated Clearing House to the message originator. </w:t>
      </w:r>
    </w:p>
    <w:p w:rsidRPr="002D6E2C" w:rsidR="00D521C9" w:rsidP="00E92BA0" w:rsidRDefault="00D521C9" w14:paraId="0FE5584C" w14:textId="23405718">
      <w:pPr>
        <w:pStyle w:val="Body2"/>
        <w:ind w:left="0"/>
        <w:rPr>
          <w:rFonts w:ascii="Calibri" w:hAnsi="Calibri" w:cs="Arial"/>
          <w:sz w:val="22"/>
          <w:szCs w:val="22"/>
          <w:lang w:val="en-ZA"/>
        </w:rPr>
      </w:pPr>
      <w:r w:rsidRPr="002D6E2C">
        <w:rPr>
          <w:rFonts w:ascii="Calibri" w:hAnsi="Calibri" w:cs="Arial"/>
          <w:sz w:val="22"/>
          <w:szCs w:val="22"/>
          <w:lang w:val="en-ZA"/>
        </w:rPr>
        <w:t xml:space="preserve">This usage of the pacs.002 is used to inform the originator of a positive or negative result of validation of the following mandate messages:  </w:t>
      </w:r>
    </w:p>
    <w:p w:rsidRPr="002D6E2C" w:rsidR="00D521C9" w:rsidP="002C2973" w:rsidRDefault="00516A81" w14:paraId="6C791920" w14:textId="73744A69">
      <w:pPr>
        <w:pStyle w:val="Body2"/>
        <w:numPr>
          <w:ilvl w:val="0"/>
          <w:numId w:val="26"/>
        </w:numPr>
        <w:ind w:left="0" w:firstLine="0"/>
        <w:rPr>
          <w:rFonts w:ascii="Calibri" w:hAnsi="Calibri" w:cs="Arial"/>
          <w:sz w:val="22"/>
          <w:szCs w:val="22"/>
          <w:lang w:val="en-ZA"/>
        </w:rPr>
      </w:pPr>
      <w:r w:rsidRPr="002D6E2C">
        <w:rPr>
          <w:rFonts w:ascii="Calibri" w:hAnsi="Calibri" w:cs="Arial"/>
          <w:sz w:val="22"/>
          <w:szCs w:val="22"/>
          <w:lang w:val="en-ZA"/>
        </w:rPr>
        <w:t>camt.056  Cancellation Message</w:t>
      </w:r>
    </w:p>
    <w:p w:rsidRPr="002D6E2C" w:rsidR="00D521C9" w:rsidP="002C2973" w:rsidRDefault="00D521C9" w14:paraId="7CC5BF55" w14:textId="4F578552">
      <w:pPr>
        <w:pStyle w:val="Body2"/>
        <w:numPr>
          <w:ilvl w:val="0"/>
          <w:numId w:val="26"/>
        </w:numPr>
        <w:ind w:left="0" w:firstLine="0"/>
        <w:rPr>
          <w:rFonts w:ascii="Calibri" w:hAnsi="Calibri" w:cs="Arial"/>
          <w:sz w:val="22"/>
          <w:szCs w:val="22"/>
          <w:lang w:val="en-ZA"/>
        </w:rPr>
      </w:pPr>
      <w:r w:rsidRPr="002D6E2C">
        <w:rPr>
          <w:rFonts w:ascii="Calibri" w:hAnsi="Calibri" w:cs="Arial"/>
          <w:sz w:val="22"/>
          <w:szCs w:val="22"/>
          <w:lang w:val="en-ZA"/>
        </w:rPr>
        <w:t>camt.029  Resolution of Investigation message</w:t>
      </w:r>
    </w:p>
    <w:p w:rsidR="00D521C9" w:rsidP="00E92BA0" w:rsidRDefault="00D521C9" w14:paraId="3967B247" w14:textId="633D3846">
      <w:pPr>
        <w:pStyle w:val="Body2"/>
        <w:ind w:left="0"/>
        <w:rPr>
          <w:rFonts w:ascii="Calibri" w:hAnsi="Calibri" w:cs="Arial"/>
          <w:sz w:val="22"/>
          <w:szCs w:val="22"/>
          <w:lang w:val="en-ZA"/>
        </w:rPr>
      </w:pPr>
    </w:p>
    <w:p w:rsidR="00F551C0" w:rsidP="00E92BA0" w:rsidRDefault="00F551C0" w14:paraId="5A2F14F9" w14:textId="601EC58B">
      <w:pPr>
        <w:pStyle w:val="Body2"/>
        <w:ind w:left="0"/>
        <w:rPr>
          <w:rFonts w:ascii="Calibri" w:hAnsi="Calibri" w:cs="Arial"/>
          <w:b/>
          <w:sz w:val="22"/>
          <w:szCs w:val="22"/>
          <w:lang w:val="en-ZA"/>
        </w:rPr>
      </w:pPr>
    </w:p>
    <w:p w:rsidRPr="003741BA" w:rsidR="00F551C0" w:rsidP="00E92BA0" w:rsidRDefault="00F551C0" w14:paraId="5B4483B9" w14:textId="178D4EEC">
      <w:pPr>
        <w:pStyle w:val="Body2"/>
        <w:ind w:left="0"/>
        <w:rPr>
          <w:rFonts w:ascii="Calibri" w:hAnsi="Calibri" w:cs="Arial"/>
          <w:b/>
          <w:sz w:val="22"/>
          <w:szCs w:val="22"/>
          <w:lang w:val="en-ZA"/>
        </w:rPr>
      </w:pPr>
      <w:r w:rsidRPr="003741BA">
        <w:rPr>
          <w:rFonts w:ascii="Calibri" w:hAnsi="Calibri" w:cs="Arial"/>
          <w:b/>
          <w:sz w:val="22"/>
          <w:szCs w:val="22"/>
          <w:lang w:val="en-ZA"/>
        </w:rPr>
        <w:t>Service Codes</w:t>
      </w:r>
    </w:p>
    <w:p w:rsidR="00F551C0" w:rsidP="00E92BA0" w:rsidRDefault="00F551C0" w14:paraId="6E7E464B" w14:textId="23197D04">
      <w:pPr>
        <w:pStyle w:val="Body2"/>
        <w:ind w:left="0"/>
        <w:rPr>
          <w:rFonts w:ascii="Calibri" w:hAnsi="Calibri" w:cs="Arial"/>
          <w:sz w:val="22"/>
          <w:szCs w:val="22"/>
          <w:lang w:val="en-ZA"/>
        </w:rPr>
      </w:pPr>
      <w:r>
        <w:rPr>
          <w:rFonts w:ascii="Calibri" w:hAnsi="Calibri" w:cs="Arial"/>
          <w:sz w:val="22"/>
          <w:szCs w:val="22"/>
          <w:lang w:val="en-ZA"/>
        </w:rPr>
        <w:t>This Status Report is used for the service codes of:</w:t>
      </w:r>
    </w:p>
    <w:p w:rsidR="006B542E" w:rsidP="002C2973" w:rsidRDefault="006B542E" w14:paraId="7D5B8F46" w14:textId="23DDCEA8">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Bank Error</w:t>
      </w:r>
    </w:p>
    <w:p w:rsidR="0049556F" w:rsidP="002C2973" w:rsidRDefault="0049556F" w14:paraId="3C945D27" w14:textId="0F4DD275">
      <w:pPr>
        <w:pStyle w:val="Body2"/>
        <w:numPr>
          <w:ilvl w:val="0"/>
          <w:numId w:val="69"/>
        </w:numPr>
        <w:rPr>
          <w:rFonts w:ascii="Calibri" w:hAnsi="Calibri" w:cs="Arial"/>
          <w:sz w:val="22"/>
          <w:szCs w:val="22"/>
          <w:lang w:val="en-ZA"/>
        </w:rPr>
      </w:pPr>
      <w:r>
        <w:rPr>
          <w:rFonts w:ascii="Calibri" w:hAnsi="Calibri" w:cs="Arial"/>
          <w:sz w:val="22"/>
          <w:szCs w:val="22"/>
          <w:lang w:val="en-ZA"/>
        </w:rPr>
        <w:t>ST901</w:t>
      </w:r>
    </w:p>
    <w:p w:rsidRPr="003741BA" w:rsidR="0049556F" w:rsidP="002C2973" w:rsidRDefault="0049556F" w14:paraId="22C66A3A" w14:textId="1B2D1C2A">
      <w:pPr>
        <w:pStyle w:val="Body2"/>
        <w:numPr>
          <w:ilvl w:val="0"/>
          <w:numId w:val="69"/>
        </w:numPr>
        <w:rPr>
          <w:rFonts w:ascii="Calibri" w:hAnsi="Calibri" w:cs="Arial"/>
          <w:sz w:val="22"/>
          <w:szCs w:val="22"/>
          <w:lang w:val="en-ZA"/>
        </w:rPr>
      </w:pPr>
      <w:r>
        <w:rPr>
          <w:rFonts w:ascii="Calibri" w:hAnsi="Calibri" w:cs="Arial"/>
          <w:sz w:val="22"/>
          <w:szCs w:val="22"/>
          <w:lang w:val="en-ZA"/>
        </w:rPr>
        <w:t>ST902</w:t>
      </w:r>
    </w:p>
    <w:p w:rsidR="006B542E" w:rsidP="002C2973" w:rsidRDefault="006B542E" w14:paraId="30E5EA5E" w14:textId="2C9E37C6">
      <w:pPr>
        <w:pStyle w:val="Body2"/>
        <w:numPr>
          <w:ilvl w:val="0"/>
          <w:numId w:val="46"/>
        </w:numPr>
        <w:ind w:left="0" w:firstLine="0"/>
        <w:rPr>
          <w:rFonts w:ascii="Calibri" w:hAnsi="Calibri" w:cs="Arial"/>
          <w:sz w:val="22"/>
          <w:szCs w:val="22"/>
          <w:lang w:val="en-ZA"/>
        </w:rPr>
      </w:pPr>
      <w:r>
        <w:rPr>
          <w:rFonts w:ascii="Calibri" w:hAnsi="Calibri" w:cs="Arial"/>
          <w:sz w:val="22"/>
          <w:szCs w:val="22"/>
          <w:lang w:val="en-ZA"/>
        </w:rPr>
        <w:t>Cancellations</w:t>
      </w:r>
    </w:p>
    <w:p w:rsidR="006B542E" w:rsidP="002C2973" w:rsidRDefault="0049556F" w14:paraId="7F5CF3EF" w14:textId="25B0DF76">
      <w:pPr>
        <w:pStyle w:val="Body2"/>
        <w:numPr>
          <w:ilvl w:val="0"/>
          <w:numId w:val="70"/>
        </w:numPr>
        <w:rPr>
          <w:rFonts w:ascii="Calibri" w:hAnsi="Calibri" w:cs="Arial"/>
          <w:sz w:val="22"/>
          <w:szCs w:val="22"/>
          <w:lang w:val="en-ZA"/>
        </w:rPr>
      </w:pPr>
      <w:r>
        <w:rPr>
          <w:rFonts w:ascii="Calibri" w:hAnsi="Calibri" w:cs="Arial"/>
          <w:sz w:val="22"/>
          <w:szCs w:val="22"/>
          <w:lang w:val="en-ZA"/>
        </w:rPr>
        <w:t>ST004</w:t>
      </w:r>
    </w:p>
    <w:p w:rsidR="0049556F" w:rsidP="002C2973" w:rsidRDefault="0049556F" w14:paraId="2C070539" w14:textId="0D79748F">
      <w:pPr>
        <w:pStyle w:val="Body2"/>
        <w:numPr>
          <w:ilvl w:val="0"/>
          <w:numId w:val="70"/>
        </w:numPr>
        <w:rPr>
          <w:rFonts w:ascii="Calibri" w:hAnsi="Calibri" w:cs="Arial"/>
          <w:sz w:val="22"/>
          <w:szCs w:val="22"/>
          <w:lang w:val="en-ZA"/>
        </w:rPr>
      </w:pPr>
      <w:r>
        <w:rPr>
          <w:rFonts w:ascii="Calibri" w:hAnsi="Calibri" w:cs="Arial"/>
          <w:sz w:val="22"/>
          <w:szCs w:val="22"/>
          <w:lang w:val="en-ZA"/>
        </w:rPr>
        <w:t>ST009</w:t>
      </w:r>
    </w:p>
    <w:p w:rsidRPr="002D6E2C" w:rsidR="006B542E" w:rsidP="00E92BA0" w:rsidRDefault="006B542E" w14:paraId="246016AD" w14:textId="07793864">
      <w:pPr>
        <w:pStyle w:val="Body2"/>
        <w:ind w:left="0"/>
        <w:rPr>
          <w:rFonts w:ascii="Calibri" w:hAnsi="Calibri" w:cs="Arial"/>
          <w:sz w:val="22"/>
          <w:szCs w:val="22"/>
          <w:lang w:val="en-ZA"/>
        </w:rPr>
      </w:pPr>
    </w:p>
    <w:p w:rsidRPr="002D6E2C" w:rsidR="00D521C9" w:rsidP="00E92BA0" w:rsidRDefault="00D521C9" w14:paraId="1552C2D1" w14:textId="50750EC6">
      <w:pPr>
        <w:pStyle w:val="Body2"/>
        <w:ind w:left="0"/>
        <w:rPr>
          <w:rFonts w:ascii="Calibri" w:hAnsi="Calibri" w:cs="Arial"/>
          <w:b/>
          <w:sz w:val="22"/>
          <w:szCs w:val="22"/>
          <w:lang w:val="en-ZA"/>
        </w:rPr>
      </w:pPr>
      <w:r w:rsidRPr="002D6E2C">
        <w:rPr>
          <w:rFonts w:ascii="Calibri" w:hAnsi="Calibri" w:cs="Arial"/>
          <w:b/>
          <w:sz w:val="22"/>
          <w:szCs w:val="22"/>
          <w:lang w:val="en-ZA"/>
        </w:rPr>
        <w:t>Rules</w:t>
      </w:r>
    </w:p>
    <w:p w:rsidRPr="002D6E2C" w:rsidR="00D521C9" w:rsidP="00E92BA0" w:rsidRDefault="00D521C9" w14:paraId="230888D8" w14:textId="35C48F7B">
      <w:pPr>
        <w:pStyle w:val="Body2"/>
        <w:ind w:left="0"/>
        <w:rPr>
          <w:rFonts w:ascii="Calibri" w:hAnsi="Calibri" w:cs="Arial"/>
          <w:sz w:val="22"/>
          <w:szCs w:val="22"/>
          <w:lang w:val="en-ZA"/>
        </w:rPr>
      </w:pPr>
      <w:r w:rsidRPr="002D6E2C">
        <w:rPr>
          <w:rFonts w:ascii="Calibri" w:hAnsi="Calibri" w:cs="Arial"/>
          <w:sz w:val="22"/>
          <w:szCs w:val="22"/>
          <w:lang w:val="en-ZA"/>
        </w:rPr>
        <w:t xml:space="preserve">The Status Report Message provides status information about instructions previously sent. </w:t>
      </w:r>
    </w:p>
    <w:p w:rsidRPr="002D6E2C" w:rsidR="00D521C9" w:rsidP="00E92BA0" w:rsidRDefault="00D521C9" w14:paraId="197693CC" w14:textId="50C13B72">
      <w:pPr>
        <w:pStyle w:val="Body2"/>
        <w:ind w:left="0"/>
        <w:rPr>
          <w:rFonts w:ascii="Calibri" w:hAnsi="Calibri" w:cs="Arial"/>
          <w:sz w:val="22"/>
          <w:szCs w:val="22"/>
          <w:lang w:val="en-ZA"/>
        </w:rPr>
      </w:pPr>
    </w:p>
    <w:p w:rsidRPr="002D6E2C" w:rsidR="00D521C9" w:rsidP="00E92BA0" w:rsidRDefault="00D521C9" w14:paraId="7510BDF7" w14:textId="2012757C">
      <w:pPr>
        <w:pStyle w:val="Body2"/>
        <w:ind w:left="0"/>
        <w:rPr>
          <w:rFonts w:ascii="Calibri" w:hAnsi="Calibri" w:cs="Arial"/>
          <w:sz w:val="22"/>
          <w:szCs w:val="22"/>
          <w:lang w:val="en-ZA"/>
        </w:rPr>
      </w:pPr>
    </w:p>
    <w:p w:rsidRPr="00CE1FB6" w:rsidR="00CC0938" w:rsidP="002C2973" w:rsidRDefault="00FC434E" w14:paraId="304F4809" w14:textId="3FA5CA44">
      <w:pPr>
        <w:pStyle w:val="Heading2"/>
        <w:numPr>
          <w:ilvl w:val="1"/>
          <w:numId w:val="54"/>
        </w:numPr>
        <w:spacing w:before="0" w:after="0" w:line="240" w:lineRule="auto"/>
        <w:ind w:left="0" w:firstLine="0"/>
        <w:outlineLvl w:val="1"/>
        <w:rPr>
          <w:rFonts w:ascii="Calibri" w:hAnsi="Calibri"/>
          <w:color w:val="4F81BD"/>
          <w:sz w:val="22"/>
          <w:szCs w:val="22"/>
          <w:lang w:val="en-ZA"/>
        </w:rPr>
      </w:pPr>
      <w:r>
        <w:rPr>
          <w:rFonts w:cs="Arial"/>
        </w:rPr>
        <w:br w:type="page"/>
      </w:r>
      <w:bookmarkStart w:name="_Toc419731413" w:id="7179"/>
      <w:bookmarkStart w:name="_Toc422932076" w:id="7180"/>
      <w:bookmarkStart w:name="_Toc429371746" w:id="7181"/>
      <w:bookmarkStart w:name="_Toc536096842" w:id="7182"/>
      <w:bookmarkStart w:name="_Toc400978661" w:id="7183"/>
      <w:r w:rsidRPr="00CE1FB6" w:rsidR="00CC0938">
        <w:rPr>
          <w:rFonts w:ascii="Calibri" w:hAnsi="Calibri"/>
          <w:color w:val="4F81BD"/>
          <w:sz w:val="22"/>
          <w:szCs w:val="22"/>
          <w:lang w:val="en-ZA"/>
        </w:rPr>
        <w:t>Real Time Message rltm.800: Network Management Request</w:t>
      </w:r>
      <w:bookmarkEnd w:id="7179"/>
      <w:bookmarkEnd w:id="7180"/>
      <w:bookmarkEnd w:id="7181"/>
      <w:bookmarkEnd w:id="7182"/>
      <w:r w:rsidRPr="00CE1FB6" w:rsidR="00CC0938">
        <w:rPr>
          <w:rFonts w:ascii="Calibri" w:hAnsi="Calibri"/>
          <w:color w:val="4F81BD"/>
          <w:sz w:val="22"/>
          <w:szCs w:val="22"/>
          <w:lang w:val="en-ZA"/>
        </w:rPr>
        <w:t xml:space="preserve"> </w:t>
      </w:r>
    </w:p>
    <w:p w:rsidR="00CC0938" w:rsidP="00E92BA0" w:rsidRDefault="00CC0938" w14:paraId="6C8B6166" w14:textId="106ADF11">
      <w:pPr>
        <w:tabs>
          <w:tab w:val="left" w:pos="720"/>
          <w:tab w:val="left" w:pos="1440"/>
          <w:tab w:val="left" w:pos="2160"/>
          <w:tab w:val="left" w:pos="2880"/>
          <w:tab w:val="left" w:pos="3600"/>
          <w:tab w:val="left" w:pos="4950"/>
        </w:tabs>
        <w:rPr>
          <w:b/>
        </w:rPr>
      </w:pPr>
      <w:r>
        <w:rPr>
          <w:b/>
        </w:rPr>
        <w:tab/>
      </w:r>
      <w:r>
        <w:rPr>
          <w:b/>
        </w:rPr>
        <w:tab/>
      </w:r>
      <w:r>
        <w:rPr>
          <w:b/>
        </w:rPr>
        <w:tab/>
      </w:r>
      <w:r>
        <w:rPr>
          <w:b/>
        </w:rPr>
        <w:tab/>
      </w:r>
      <w:r>
        <w:rPr>
          <w:b/>
        </w:rPr>
        <w:tab/>
      </w:r>
    </w:p>
    <w:p w:rsidRPr="00991C8F" w:rsidR="00CC0938" w:rsidP="00E92BA0" w:rsidRDefault="00CC0938" w14:paraId="3A2487FB" w14:textId="6EFC58C1">
      <w:pPr>
        <w:rPr>
          <w:rFonts w:cs="Arial"/>
          <w:b/>
        </w:rPr>
      </w:pPr>
      <w:r w:rsidRPr="00991C8F">
        <w:rPr>
          <w:rFonts w:cs="Arial"/>
          <w:b/>
        </w:rPr>
        <w:t>Scope</w:t>
      </w:r>
    </w:p>
    <w:p w:rsidRPr="00991C8F" w:rsidR="00CC0938" w:rsidP="00E92BA0" w:rsidRDefault="00CC0938" w14:paraId="268180D3" w14:textId="1D1681C9">
      <w:pPr>
        <w:autoSpaceDE w:val="0"/>
        <w:autoSpaceDN w:val="0"/>
        <w:adjustRightInd w:val="0"/>
      </w:pPr>
      <w:r>
        <w:t xml:space="preserve">This is a </w:t>
      </w:r>
      <w:r w:rsidR="00921BBD">
        <w:t xml:space="preserve">real time </w:t>
      </w:r>
      <w:r>
        <w:t>network control message used for echo messages</w:t>
      </w:r>
      <w:r w:rsidRPr="00991C8F">
        <w:t xml:space="preserve">. </w:t>
      </w:r>
    </w:p>
    <w:p w:rsidRPr="00F60003" w:rsidR="00CC0938" w:rsidP="00E92BA0" w:rsidRDefault="00CC0938" w14:paraId="5137F3EC" w14:textId="037DB738">
      <w:pPr>
        <w:rPr>
          <w:rFonts w:cs="Arial"/>
        </w:rPr>
      </w:pPr>
    </w:p>
    <w:p w:rsidRPr="00F60003" w:rsidR="00CC0938" w:rsidP="00E92BA0" w:rsidRDefault="00CC0938" w14:paraId="6A957355" w14:textId="061E25F8">
      <w:pPr>
        <w:rPr>
          <w:rFonts w:cs="Arial"/>
          <w:b/>
        </w:rPr>
      </w:pPr>
      <w:r>
        <w:rPr>
          <w:rFonts w:cs="Arial"/>
          <w:b/>
        </w:rPr>
        <w:t>File handling rules</w:t>
      </w:r>
    </w:p>
    <w:p w:rsidRPr="00EF72AA" w:rsidR="00CC0938" w:rsidP="00E92BA0" w:rsidRDefault="00CC0938" w14:paraId="0276727A" w14:textId="363656E8">
      <w:pPr>
        <w:rPr>
          <w:rFonts w:cs="Arial"/>
        </w:rPr>
      </w:pPr>
      <w:r>
        <w:rPr>
          <w:rFonts w:cs="Arial"/>
        </w:rPr>
        <w:t xml:space="preserve">The network management request for an echo message must contain a 301 in the </w:t>
      </w:r>
      <w:r>
        <w:rPr>
          <w:b/>
        </w:rPr>
        <w:t>Network Management Code</w:t>
      </w:r>
      <w:r>
        <w:t xml:space="preserve"> element.</w:t>
      </w:r>
    </w:p>
    <w:p w:rsidR="00CC0938" w:rsidP="00E92BA0" w:rsidRDefault="00CC0938" w14:paraId="151269B2" w14:textId="5DB0C078">
      <w:pPr>
        <w:rPr>
          <w:rFonts w:cs="Arial"/>
        </w:rPr>
      </w:pPr>
    </w:p>
    <w:p w:rsidRPr="0034268F" w:rsidR="00CC0938" w:rsidP="00E92BA0" w:rsidRDefault="00CC0938" w14:paraId="7E6D8E0E" w14:textId="60D4B2A7">
      <w:pPr>
        <w:spacing w:line="276" w:lineRule="auto"/>
        <w:rPr>
          <w:b/>
        </w:rPr>
      </w:pPr>
      <w:r w:rsidRPr="0034268F">
        <w:rPr>
          <w:b/>
        </w:rPr>
        <w:t>Notes:</w:t>
      </w:r>
    </w:p>
    <w:p w:rsidRPr="002C7778" w:rsidR="00CC0938" w:rsidP="00E92BA0" w:rsidRDefault="00CC0938" w14:paraId="4BEFAF5D" w14:textId="4477C0ED">
      <w:pPr>
        <w:spacing w:line="276" w:lineRule="auto"/>
      </w:pPr>
      <w:r>
        <w:t>The element</w:t>
      </w:r>
      <w:r w:rsidRPr="00F93757">
        <w:rPr>
          <w:b/>
        </w:rPr>
        <w:t xml:space="preserve"> &lt;MbrId&gt;</w:t>
      </w:r>
      <w:r w:rsidRPr="002C7778">
        <w:t xml:space="preserve"> must contain a </w:t>
      </w:r>
      <w:r>
        <w:t xml:space="preserve">6 digit </w:t>
      </w:r>
      <w:r w:rsidRPr="002C7778">
        <w:t xml:space="preserve">member identifier </w:t>
      </w:r>
      <w:r>
        <w:t>constructed as follows:</w:t>
      </w:r>
    </w:p>
    <w:p w:rsidR="00CC0938" w:rsidP="002C2973" w:rsidRDefault="00CC0938" w14:paraId="45275B6D" w14:textId="16503B1A">
      <w:pPr>
        <w:pStyle w:val="ListParagraph"/>
        <w:numPr>
          <w:ilvl w:val="0"/>
          <w:numId w:val="43"/>
        </w:numPr>
        <w:spacing w:after="200" w:line="276" w:lineRule="auto"/>
        <w:ind w:left="0" w:firstLine="0"/>
      </w:pPr>
      <w:r>
        <w:t>21</w:t>
      </w:r>
      <w:r>
        <w:tab/>
      </w:r>
      <w:r>
        <w:tab/>
      </w:r>
      <w:r>
        <w:t>indicates South African financial institution</w:t>
      </w:r>
    </w:p>
    <w:p w:rsidR="00CC0938" w:rsidP="002C2973" w:rsidRDefault="00CC0938" w14:paraId="11EB39DF" w14:textId="1EF80B12">
      <w:pPr>
        <w:pStyle w:val="ListParagraph"/>
        <w:numPr>
          <w:ilvl w:val="0"/>
          <w:numId w:val="43"/>
        </w:numPr>
        <w:spacing w:after="200" w:line="276" w:lineRule="auto"/>
        <w:ind w:left="0" w:firstLine="0"/>
      </w:pPr>
      <w:r>
        <w:t>nnnn</w:t>
      </w:r>
      <w:r>
        <w:tab/>
      </w:r>
      <w:r>
        <w:t>must contain the bank member number</w:t>
      </w:r>
    </w:p>
    <w:p w:rsidR="00CC0938" w:rsidP="00E92BA0" w:rsidRDefault="00CC0938" w14:paraId="0817C841" w14:textId="593EEBB9">
      <w:pPr>
        <w:spacing w:after="200" w:line="276" w:lineRule="auto"/>
      </w:pPr>
      <w:r>
        <w:t>The Member Identifier of the real time real time mandate switch is</w:t>
      </w:r>
      <w:r w:rsidRPr="00F93757">
        <w:rPr>
          <w:b/>
        </w:rPr>
        <w:t xml:space="preserve"> 210100</w:t>
      </w:r>
      <w:r>
        <w:t>.</w:t>
      </w:r>
    </w:p>
    <w:p w:rsidRPr="00F60003" w:rsidR="00CC0938" w:rsidP="00E92BA0" w:rsidRDefault="00CC0938" w14:paraId="136A077C" w14:textId="5DE60FDE">
      <w:pPr>
        <w:rPr>
          <w:rFonts w:cs="Arial"/>
        </w:rPr>
      </w:pPr>
    </w:p>
    <w:p w:rsidR="00A612F2" w:rsidP="00E92BA0" w:rsidRDefault="00A612F2" w14:paraId="65ADD76B" w14:textId="5DFB948F">
      <w:pPr>
        <w:rPr>
          <w:rFonts w:cs="Arial"/>
          <w:b/>
        </w:rPr>
      </w:pPr>
      <w:r>
        <w:rPr>
          <w:rFonts w:cs="Arial"/>
          <w:b/>
        </w:rPr>
        <w:br w:type="page"/>
      </w:r>
    </w:p>
    <w:p w:rsidRPr="00CE1FB6" w:rsidR="00CC0938" w:rsidP="002C2973" w:rsidRDefault="00CC0938" w14:paraId="75558645" w14:textId="7F85C604">
      <w:pPr>
        <w:pStyle w:val="Heading2"/>
        <w:numPr>
          <w:ilvl w:val="1"/>
          <w:numId w:val="54"/>
        </w:numPr>
        <w:spacing w:before="0" w:after="0" w:line="240" w:lineRule="auto"/>
        <w:ind w:left="0" w:firstLine="0"/>
        <w:outlineLvl w:val="1"/>
        <w:rPr>
          <w:rFonts w:ascii="Calibri" w:hAnsi="Calibri"/>
          <w:color w:val="4F81BD"/>
          <w:sz w:val="22"/>
          <w:szCs w:val="22"/>
          <w:lang w:val="en-ZA"/>
        </w:rPr>
      </w:pPr>
      <w:bookmarkStart w:name="_Toc416767808" w:id="7184"/>
      <w:bookmarkStart w:name="_Toc419731414" w:id="7185"/>
      <w:bookmarkStart w:name="_Toc422932077" w:id="7186"/>
      <w:bookmarkStart w:name="_Toc429371747" w:id="7187"/>
      <w:bookmarkStart w:name="_Toc536096843" w:id="7188"/>
      <w:r w:rsidRPr="00CE1FB6">
        <w:rPr>
          <w:rFonts w:ascii="Calibri" w:hAnsi="Calibri"/>
          <w:color w:val="4F81BD"/>
          <w:sz w:val="22"/>
          <w:szCs w:val="22"/>
          <w:lang w:val="en-ZA"/>
        </w:rPr>
        <w:t>Message rltm.810: Network Management Response</w:t>
      </w:r>
      <w:bookmarkEnd w:id="7184"/>
      <w:bookmarkEnd w:id="7185"/>
      <w:bookmarkEnd w:id="7186"/>
      <w:bookmarkEnd w:id="7187"/>
      <w:bookmarkEnd w:id="7188"/>
    </w:p>
    <w:p w:rsidR="00CC0938" w:rsidP="00E92BA0" w:rsidRDefault="00CC0938" w14:paraId="6D0D0857" w14:textId="4A0A8A47">
      <w:pPr>
        <w:tabs>
          <w:tab w:val="left" w:pos="720"/>
          <w:tab w:val="left" w:pos="1440"/>
          <w:tab w:val="left" w:pos="2160"/>
          <w:tab w:val="left" w:pos="2880"/>
          <w:tab w:val="left" w:pos="3600"/>
          <w:tab w:val="left" w:pos="4950"/>
        </w:tabs>
        <w:rPr>
          <w:b/>
        </w:rPr>
      </w:pPr>
      <w:r>
        <w:rPr>
          <w:b/>
        </w:rPr>
        <w:tab/>
      </w:r>
      <w:r>
        <w:rPr>
          <w:b/>
        </w:rPr>
        <w:tab/>
      </w:r>
      <w:r>
        <w:rPr>
          <w:b/>
        </w:rPr>
        <w:tab/>
      </w:r>
      <w:r>
        <w:rPr>
          <w:b/>
        </w:rPr>
        <w:tab/>
      </w:r>
      <w:r>
        <w:rPr>
          <w:b/>
        </w:rPr>
        <w:tab/>
      </w:r>
    </w:p>
    <w:p w:rsidRPr="00991C8F" w:rsidR="00CC0938" w:rsidP="00E92BA0" w:rsidRDefault="00CC0938" w14:paraId="2805D470" w14:textId="1167A554">
      <w:pPr>
        <w:rPr>
          <w:rFonts w:cs="Arial"/>
          <w:b/>
        </w:rPr>
      </w:pPr>
      <w:r w:rsidRPr="00991C8F">
        <w:rPr>
          <w:rFonts w:cs="Arial"/>
          <w:b/>
        </w:rPr>
        <w:t>Scope</w:t>
      </w:r>
    </w:p>
    <w:p w:rsidRPr="00991C8F" w:rsidR="00CC0938" w:rsidP="00E92BA0" w:rsidRDefault="00CC0938" w14:paraId="02B396A5" w14:textId="33FDA9E0">
      <w:pPr>
        <w:autoSpaceDE w:val="0"/>
        <w:autoSpaceDN w:val="0"/>
        <w:adjustRightInd w:val="0"/>
      </w:pPr>
      <w:r>
        <w:t xml:space="preserve">This is a </w:t>
      </w:r>
      <w:r w:rsidR="00921BBD">
        <w:t xml:space="preserve">real time </w:t>
      </w:r>
      <w:r>
        <w:t>network message used to respond to echo messages</w:t>
      </w:r>
      <w:r w:rsidRPr="00991C8F">
        <w:t xml:space="preserve"> </w:t>
      </w:r>
    </w:p>
    <w:p w:rsidRPr="00F60003" w:rsidR="00CC0938" w:rsidP="00E92BA0" w:rsidRDefault="00CC0938" w14:paraId="3EA6F622" w14:textId="256AC32E">
      <w:pPr>
        <w:rPr>
          <w:rFonts w:cs="Arial"/>
        </w:rPr>
      </w:pPr>
    </w:p>
    <w:p w:rsidRPr="00F60003" w:rsidR="00CC0938" w:rsidP="00E92BA0" w:rsidRDefault="00CC0938" w14:paraId="263D470E" w14:textId="0A97AA16">
      <w:pPr>
        <w:rPr>
          <w:rFonts w:cs="Arial"/>
          <w:b/>
        </w:rPr>
      </w:pPr>
      <w:r>
        <w:rPr>
          <w:rFonts w:cs="Arial"/>
          <w:b/>
        </w:rPr>
        <w:t>File handling rules</w:t>
      </w:r>
    </w:p>
    <w:p w:rsidR="00CC0938" w:rsidP="00E92BA0" w:rsidRDefault="00CC0938" w14:paraId="17DBA042" w14:textId="74E952AF">
      <w:pPr>
        <w:rPr>
          <w:rFonts w:cs="Arial"/>
        </w:rPr>
      </w:pPr>
      <w:r>
        <w:rPr>
          <w:rFonts w:cs="Arial"/>
        </w:rPr>
        <w:t xml:space="preserve">The response to an echo is a network message with 301 in the </w:t>
      </w:r>
      <w:r>
        <w:rPr>
          <w:b/>
        </w:rPr>
        <w:t>Network Management Code</w:t>
      </w:r>
      <w:r>
        <w:t xml:space="preserve"> element.</w:t>
      </w:r>
    </w:p>
    <w:p w:rsidR="00CC0938" w:rsidP="00E92BA0" w:rsidRDefault="00CC0938" w14:paraId="5F9FB1FB" w14:textId="3615FC0F">
      <w:pPr>
        <w:rPr>
          <w:rFonts w:cs="Arial"/>
        </w:rPr>
      </w:pPr>
    </w:p>
    <w:p w:rsidRPr="0034268F" w:rsidR="00CC0938" w:rsidP="00E92BA0" w:rsidRDefault="00CC0938" w14:paraId="0C7BD842" w14:textId="0473A84A">
      <w:pPr>
        <w:spacing w:line="276" w:lineRule="auto"/>
        <w:rPr>
          <w:b/>
        </w:rPr>
      </w:pPr>
      <w:r w:rsidRPr="0034268F">
        <w:rPr>
          <w:b/>
        </w:rPr>
        <w:t>Notes:</w:t>
      </w:r>
    </w:p>
    <w:p w:rsidRPr="002C7778" w:rsidR="00CC0938" w:rsidP="00E92BA0" w:rsidRDefault="00CC0938" w14:paraId="062408F0" w14:textId="0CC66015">
      <w:pPr>
        <w:spacing w:line="276" w:lineRule="auto"/>
      </w:pPr>
      <w:r>
        <w:t>The element</w:t>
      </w:r>
      <w:r w:rsidRPr="00A636D4">
        <w:rPr>
          <w:b/>
        </w:rPr>
        <w:t xml:space="preserve"> &lt;MbrId&gt;</w:t>
      </w:r>
      <w:r w:rsidRPr="002C7778">
        <w:t xml:space="preserve"> must contain a </w:t>
      </w:r>
      <w:r>
        <w:t xml:space="preserve">6 digit </w:t>
      </w:r>
      <w:r w:rsidRPr="002C7778">
        <w:t xml:space="preserve">member identifier </w:t>
      </w:r>
      <w:r>
        <w:t>constructed as follows:</w:t>
      </w:r>
    </w:p>
    <w:p w:rsidR="00CC0938" w:rsidP="002C2973" w:rsidRDefault="00CC0938" w14:paraId="2F779211" w14:textId="3160C432">
      <w:pPr>
        <w:pStyle w:val="ListParagraph"/>
        <w:numPr>
          <w:ilvl w:val="0"/>
          <w:numId w:val="43"/>
        </w:numPr>
        <w:spacing w:after="200" w:line="276" w:lineRule="auto"/>
        <w:ind w:left="0" w:firstLine="0"/>
      </w:pPr>
      <w:r>
        <w:t>21</w:t>
      </w:r>
      <w:r>
        <w:tab/>
      </w:r>
      <w:r>
        <w:tab/>
      </w:r>
      <w:r>
        <w:t>indicates South African financial institution</w:t>
      </w:r>
    </w:p>
    <w:p w:rsidR="00CC0938" w:rsidP="002C2973" w:rsidRDefault="00CC0938" w14:paraId="192B5678" w14:textId="68537F57">
      <w:pPr>
        <w:pStyle w:val="ListParagraph"/>
        <w:numPr>
          <w:ilvl w:val="0"/>
          <w:numId w:val="43"/>
        </w:numPr>
        <w:spacing w:after="200" w:line="276" w:lineRule="auto"/>
        <w:ind w:left="0" w:firstLine="0"/>
      </w:pPr>
      <w:r>
        <w:t>nnnn</w:t>
      </w:r>
      <w:r>
        <w:tab/>
      </w:r>
      <w:r>
        <w:t>must contain the bank member number</w:t>
      </w:r>
    </w:p>
    <w:p w:rsidR="00CC0938" w:rsidP="00E92BA0" w:rsidRDefault="00CC0938" w14:paraId="2EA0E73A" w14:textId="68A1CD5A">
      <w:pPr>
        <w:spacing w:after="200" w:line="276" w:lineRule="auto"/>
      </w:pPr>
      <w:r>
        <w:t>The Member Identifier of the real time real time mandate switch is</w:t>
      </w:r>
      <w:r w:rsidRPr="00A636D4">
        <w:rPr>
          <w:b/>
        </w:rPr>
        <w:t xml:space="preserve"> 210100</w:t>
      </w:r>
      <w:r>
        <w:t>.</w:t>
      </w:r>
    </w:p>
    <w:p w:rsidRPr="00AB047E" w:rsidR="00921BBD" w:rsidP="002C2973" w:rsidRDefault="00921BBD" w14:paraId="0B5A0EE6" w14:textId="3BF607FA">
      <w:pPr>
        <w:pStyle w:val="Heading2"/>
        <w:numPr>
          <w:ilvl w:val="1"/>
          <w:numId w:val="54"/>
        </w:numPr>
        <w:spacing w:before="0" w:after="0" w:line="240" w:lineRule="auto"/>
        <w:ind w:left="0" w:firstLine="0"/>
        <w:outlineLvl w:val="1"/>
        <w:rPr>
          <w:rFonts w:ascii="Calibri" w:hAnsi="Calibri"/>
          <w:color w:val="4F81BD"/>
          <w:sz w:val="22"/>
          <w:szCs w:val="22"/>
          <w:lang w:val="en-ZA"/>
        </w:rPr>
      </w:pPr>
      <w:bookmarkStart w:name="_Toc449678301" w:id="7189"/>
      <w:bookmarkStart w:name="_Toc449678656" w:id="7190"/>
      <w:bookmarkStart w:name="_Toc449678302" w:id="7191"/>
      <w:bookmarkStart w:name="_Toc449678657" w:id="7192"/>
      <w:bookmarkStart w:name="_Toc449678303" w:id="7193"/>
      <w:bookmarkStart w:name="_Toc449678658" w:id="7194"/>
      <w:bookmarkStart w:name="_Toc449678304" w:id="7195"/>
      <w:bookmarkStart w:name="_Toc449678659" w:id="7196"/>
      <w:bookmarkStart w:name="_Toc449678305" w:id="7197"/>
      <w:bookmarkStart w:name="_Toc449678660" w:id="7198"/>
      <w:bookmarkStart w:name="_Toc449678307" w:id="7199"/>
      <w:bookmarkStart w:name="_Toc449678662" w:id="7200"/>
      <w:bookmarkStart w:name="_Toc449678308" w:id="7201"/>
      <w:bookmarkStart w:name="_Toc449678663" w:id="7202"/>
      <w:bookmarkStart w:name="_Toc449678309" w:id="7203"/>
      <w:bookmarkStart w:name="_Toc449678664" w:id="7204"/>
      <w:bookmarkStart w:name="_Toc449678310" w:id="7205"/>
      <w:bookmarkStart w:name="_Toc449678665" w:id="7206"/>
      <w:bookmarkStart w:name="_Toc449678311" w:id="7207"/>
      <w:bookmarkStart w:name="_Toc449678666" w:id="7208"/>
      <w:bookmarkStart w:name="_Toc449678312" w:id="7209"/>
      <w:bookmarkStart w:name="_Toc449678667" w:id="7210"/>
      <w:bookmarkStart w:name="_Toc449678313" w:id="7211"/>
      <w:bookmarkStart w:name="_Toc449678668" w:id="7212"/>
      <w:bookmarkStart w:name="_Toc449678314" w:id="7213"/>
      <w:bookmarkStart w:name="_Toc449678669" w:id="7214"/>
      <w:bookmarkStart w:name="_Toc449678318" w:id="7215"/>
      <w:bookmarkStart w:name="_Toc449678673" w:id="7216"/>
      <w:bookmarkStart w:name="_Toc449678319" w:id="7217"/>
      <w:bookmarkStart w:name="_Toc449678674" w:id="7218"/>
      <w:bookmarkStart w:name="_Toc449678320" w:id="7219"/>
      <w:bookmarkStart w:name="_Toc449678675" w:id="7220"/>
      <w:bookmarkStart w:name="_Toc449678321" w:id="7221"/>
      <w:bookmarkStart w:name="_Toc449678676" w:id="7222"/>
      <w:bookmarkStart w:name="_Toc449678322" w:id="7223"/>
      <w:bookmarkStart w:name="_Toc449678677" w:id="7224"/>
      <w:bookmarkStart w:name="_Toc449678323" w:id="7225"/>
      <w:bookmarkStart w:name="_Toc449678678" w:id="7226"/>
      <w:bookmarkStart w:name="_Toc443129815" w:id="7227"/>
      <w:bookmarkStart w:name="_Toc536096844" w:id="7228"/>
      <w:bookmarkEnd w:id="7183"/>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r>
        <w:rPr>
          <w:rFonts w:ascii="Calibri" w:hAnsi="Calibri"/>
          <w:color w:val="4F81BD"/>
          <w:sz w:val="22"/>
          <w:szCs w:val="22"/>
          <w:lang w:val="en-ZA"/>
        </w:rPr>
        <w:t>Batch</w:t>
      </w:r>
      <w:r w:rsidRPr="00AB047E">
        <w:rPr>
          <w:rFonts w:ascii="Calibri" w:hAnsi="Calibri"/>
          <w:color w:val="4F81BD"/>
          <w:sz w:val="22"/>
          <w:szCs w:val="22"/>
          <w:lang w:val="en-ZA"/>
        </w:rPr>
        <w:t xml:space="preserve"> Transmission Control Message</w:t>
      </w:r>
      <w:bookmarkEnd w:id="7227"/>
      <w:bookmarkEnd w:id="7228"/>
      <w:r w:rsidRPr="00AB047E">
        <w:rPr>
          <w:rFonts w:ascii="Calibri" w:hAnsi="Calibri"/>
          <w:color w:val="4F81BD"/>
          <w:sz w:val="22"/>
          <w:szCs w:val="22"/>
          <w:lang w:val="en-ZA"/>
        </w:rPr>
        <w:tab/>
      </w:r>
      <w:r w:rsidRPr="00AB047E">
        <w:rPr>
          <w:rFonts w:ascii="Calibri" w:hAnsi="Calibri"/>
          <w:color w:val="4F81BD"/>
          <w:sz w:val="22"/>
          <w:szCs w:val="22"/>
          <w:lang w:val="en-ZA"/>
        </w:rPr>
        <w:tab/>
      </w:r>
    </w:p>
    <w:p w:rsidR="00921BBD" w:rsidP="00E92BA0" w:rsidRDefault="00921BBD" w14:paraId="18FA5052" w14:textId="689CDDD5">
      <w:pPr>
        <w:pStyle w:val="Body2"/>
        <w:ind w:left="0"/>
        <w:rPr>
          <w:rFonts w:ascii="Arial" w:hAnsi="Arial" w:cs="Arial"/>
          <w:b/>
          <w:sz w:val="22"/>
          <w:szCs w:val="22"/>
          <w:lang w:val="en-ZA"/>
        </w:rPr>
      </w:pPr>
    </w:p>
    <w:p w:rsidRPr="00AB047E" w:rsidR="00921BBD" w:rsidP="00E92BA0" w:rsidRDefault="00921BBD" w14:paraId="55E80732" w14:textId="64F71050">
      <w:pPr>
        <w:rPr>
          <w:rFonts w:cs="Arial"/>
          <w:b/>
        </w:rPr>
      </w:pPr>
      <w:r w:rsidRPr="00AB047E">
        <w:rPr>
          <w:rFonts w:cs="Arial"/>
          <w:b/>
        </w:rPr>
        <w:t>Scope</w:t>
      </w:r>
    </w:p>
    <w:p w:rsidRPr="00991C8F" w:rsidR="00921BBD" w:rsidP="00E92BA0" w:rsidRDefault="00921BBD" w14:paraId="4168E5DA" w14:textId="5159E09E">
      <w:pPr>
        <w:autoSpaceDE w:val="0"/>
        <w:autoSpaceDN w:val="0"/>
        <w:adjustRightInd w:val="0"/>
      </w:pPr>
      <w:r>
        <w:t>T</w:t>
      </w:r>
      <w:r w:rsidRPr="00991C8F">
        <w:t>his is</w:t>
      </w:r>
      <w:r>
        <w:t xml:space="preserve"> a batch transmission control message</w:t>
      </w:r>
      <w:r w:rsidRPr="00991C8F">
        <w:t xml:space="preserve">. </w:t>
      </w:r>
    </w:p>
    <w:p w:rsidRPr="00F60003" w:rsidR="00921BBD" w:rsidP="00E92BA0" w:rsidRDefault="00921BBD" w14:paraId="7046AA1E" w14:textId="000AFA20">
      <w:pPr>
        <w:pStyle w:val="Body2"/>
        <w:ind w:left="0"/>
        <w:rPr>
          <w:rFonts w:ascii="Arial" w:hAnsi="Arial" w:cs="Arial"/>
          <w:sz w:val="22"/>
          <w:szCs w:val="22"/>
          <w:lang w:val="en-ZA"/>
        </w:rPr>
      </w:pPr>
    </w:p>
    <w:p w:rsidRPr="00AB047E" w:rsidR="00921BBD" w:rsidP="00E92BA0" w:rsidRDefault="00921BBD" w14:paraId="61F93D81" w14:textId="402A403E">
      <w:pPr>
        <w:rPr>
          <w:rFonts w:cs="Arial"/>
          <w:b/>
        </w:rPr>
      </w:pPr>
      <w:r w:rsidRPr="00AB047E">
        <w:rPr>
          <w:rFonts w:cs="Arial"/>
          <w:b/>
        </w:rPr>
        <w:t>File handling rules</w:t>
      </w:r>
    </w:p>
    <w:p w:rsidRPr="00AB047E" w:rsidR="00921BBD" w:rsidP="00E92BA0" w:rsidRDefault="00921BBD" w14:paraId="31B95A67" w14:textId="2FEF6138">
      <w:pPr>
        <w:pStyle w:val="Body2"/>
        <w:ind w:left="0"/>
        <w:rPr>
          <w:rFonts w:ascii="Calibri" w:hAnsi="Calibri" w:cs="Arial"/>
          <w:sz w:val="22"/>
          <w:szCs w:val="22"/>
          <w:lang w:val="en-ZA"/>
        </w:rPr>
      </w:pPr>
      <w:r w:rsidRPr="00AB047E">
        <w:rPr>
          <w:rFonts w:ascii="Calibri" w:hAnsi="Calibri" w:cs="Arial"/>
          <w:sz w:val="22"/>
          <w:szCs w:val="22"/>
          <w:lang w:val="en-ZA"/>
        </w:rPr>
        <w:t>Received files are acknowledged with a control message with “ACK” in the Message Reference.</w:t>
      </w:r>
    </w:p>
    <w:p w:rsidRPr="00AB047E" w:rsidR="00921BBD" w:rsidP="00E92BA0" w:rsidRDefault="00921BBD" w14:paraId="2ECDE168" w14:textId="52C3CBF3">
      <w:pPr>
        <w:pStyle w:val="Body2"/>
        <w:ind w:left="0"/>
        <w:rPr>
          <w:rFonts w:ascii="Calibri" w:hAnsi="Calibri" w:cs="Arial"/>
          <w:sz w:val="22"/>
          <w:szCs w:val="22"/>
          <w:lang w:val="en-ZA"/>
        </w:rPr>
      </w:pPr>
      <w:r w:rsidRPr="00AB047E">
        <w:rPr>
          <w:rFonts w:ascii="Calibri" w:hAnsi="Calibri" w:cs="Arial"/>
          <w:sz w:val="22"/>
          <w:szCs w:val="22"/>
          <w:lang w:val="en-ZA"/>
        </w:rPr>
        <w:t>Rejected files are negatively acknowledged with a control message with “NAK” in the Message Reference.</w:t>
      </w:r>
    </w:p>
    <w:p w:rsidR="00921BBD" w:rsidP="00E92BA0" w:rsidRDefault="00921BBD" w14:paraId="2B4D3144" w14:textId="3C73F900">
      <w:pPr>
        <w:pStyle w:val="Body2"/>
        <w:ind w:left="0"/>
        <w:rPr>
          <w:rFonts w:ascii="Arial" w:hAnsi="Arial" w:cs="Arial"/>
          <w:sz w:val="22"/>
          <w:szCs w:val="22"/>
          <w:lang w:val="en-ZA"/>
        </w:rPr>
      </w:pPr>
    </w:p>
    <w:p w:rsidRPr="00C1668A" w:rsidR="00967F83" w:rsidP="002C2973" w:rsidRDefault="00967F83" w14:paraId="1468B6DB" w14:textId="2882B772">
      <w:pPr>
        <w:pStyle w:val="Heading2"/>
        <w:numPr>
          <w:ilvl w:val="1"/>
          <w:numId w:val="54"/>
        </w:numPr>
        <w:spacing w:before="0" w:after="0" w:line="240" w:lineRule="auto"/>
        <w:ind w:left="0" w:firstLine="0"/>
        <w:outlineLvl w:val="1"/>
        <w:rPr>
          <w:color w:val="4F81BD"/>
          <w:sz w:val="22"/>
        </w:rPr>
      </w:pPr>
      <w:bookmarkStart w:name="_Toc536096845" w:id="7229"/>
      <w:r w:rsidRPr="00C1668A">
        <w:rPr>
          <w:rFonts w:ascii="Calibri" w:hAnsi="Calibri"/>
          <w:color w:val="4F81BD"/>
          <w:sz w:val="22"/>
          <w:lang w:val="en-ZA"/>
        </w:rPr>
        <w:t>Start of Transmission Message</w:t>
      </w:r>
      <w:bookmarkEnd w:id="7229"/>
    </w:p>
    <w:p w:rsidR="00967F83" w:rsidP="00E92BA0" w:rsidRDefault="00967F83" w14:paraId="103BBD0A" w14:textId="5F049225">
      <w:pPr>
        <w:tabs>
          <w:tab w:val="left" w:pos="720"/>
          <w:tab w:val="left" w:pos="1440"/>
          <w:tab w:val="left" w:pos="2160"/>
          <w:tab w:val="left" w:pos="2880"/>
          <w:tab w:val="left" w:pos="3600"/>
          <w:tab w:val="left" w:pos="4950"/>
        </w:tabs>
        <w:rPr>
          <w:b/>
        </w:rPr>
      </w:pPr>
      <w:r>
        <w:rPr>
          <w:b/>
        </w:rPr>
        <w:tab/>
      </w:r>
      <w:r>
        <w:rPr>
          <w:b/>
        </w:rPr>
        <w:tab/>
      </w:r>
      <w:r>
        <w:rPr>
          <w:b/>
        </w:rPr>
        <w:tab/>
      </w:r>
      <w:r>
        <w:rPr>
          <w:b/>
        </w:rPr>
        <w:tab/>
      </w:r>
    </w:p>
    <w:p w:rsidRPr="00991C8F" w:rsidR="00967F83" w:rsidP="00E92BA0" w:rsidRDefault="00967F83" w14:paraId="5ECFD510" w14:textId="4D677559">
      <w:pPr>
        <w:pStyle w:val="Body2"/>
        <w:ind w:left="0"/>
        <w:rPr>
          <w:rFonts w:ascii="Arial" w:hAnsi="Arial" w:cs="Arial"/>
          <w:b/>
          <w:sz w:val="22"/>
          <w:szCs w:val="22"/>
          <w:lang w:val="en-ZA"/>
        </w:rPr>
      </w:pPr>
      <w:r w:rsidRPr="00991C8F">
        <w:rPr>
          <w:rFonts w:ascii="Arial" w:hAnsi="Arial" w:cs="Arial"/>
          <w:b/>
          <w:sz w:val="22"/>
          <w:szCs w:val="22"/>
          <w:lang w:val="en-ZA"/>
        </w:rPr>
        <w:t>Scope</w:t>
      </w:r>
    </w:p>
    <w:p w:rsidRPr="00991C8F" w:rsidR="00967F83" w:rsidP="00E92BA0" w:rsidRDefault="00967F83" w14:paraId="662DBC00" w14:textId="675032C9">
      <w:pPr>
        <w:autoSpaceDE w:val="0"/>
        <w:autoSpaceDN w:val="0"/>
        <w:adjustRightInd w:val="0"/>
      </w:pPr>
      <w:r>
        <w:t>T</w:t>
      </w:r>
      <w:r w:rsidRPr="00991C8F">
        <w:t>his is</w:t>
      </w:r>
      <w:r>
        <w:t xml:space="preserve"> a start of transmission control message and </w:t>
      </w:r>
      <w:r w:rsidR="00516A81">
        <w:t>initiates</w:t>
      </w:r>
      <w:r>
        <w:t xml:space="preserve"> the service for the day</w:t>
      </w:r>
      <w:r w:rsidRPr="00991C8F">
        <w:t xml:space="preserve">. </w:t>
      </w:r>
    </w:p>
    <w:p w:rsidRPr="00F60003" w:rsidR="00967F83" w:rsidP="00E92BA0" w:rsidRDefault="00967F83" w14:paraId="03922924" w14:textId="0AB93D16">
      <w:pPr>
        <w:pStyle w:val="Body2"/>
        <w:ind w:left="0"/>
        <w:rPr>
          <w:rFonts w:ascii="Arial" w:hAnsi="Arial" w:cs="Arial"/>
          <w:sz w:val="22"/>
          <w:szCs w:val="22"/>
          <w:lang w:val="en-ZA"/>
        </w:rPr>
      </w:pPr>
    </w:p>
    <w:p w:rsidRPr="00F60003" w:rsidR="00967F83" w:rsidP="00E92BA0" w:rsidRDefault="00967F83" w14:paraId="1940F517" w14:textId="02561D58">
      <w:pPr>
        <w:pStyle w:val="Body2"/>
        <w:ind w:left="0"/>
        <w:rPr>
          <w:rFonts w:ascii="Arial" w:hAnsi="Arial" w:cs="Arial"/>
          <w:b/>
          <w:sz w:val="22"/>
          <w:szCs w:val="22"/>
          <w:lang w:val="en-ZA"/>
        </w:rPr>
      </w:pPr>
      <w:r>
        <w:rPr>
          <w:rFonts w:ascii="Arial" w:hAnsi="Arial" w:cs="Arial"/>
          <w:b/>
          <w:sz w:val="22"/>
          <w:szCs w:val="22"/>
          <w:lang w:val="en-ZA"/>
        </w:rPr>
        <w:t>File handling rules</w:t>
      </w:r>
    </w:p>
    <w:p w:rsidRPr="00967F83" w:rsidR="000426A2" w:rsidP="00E92BA0" w:rsidRDefault="00967F83" w14:paraId="361CBD5C" w14:textId="2B31E44B">
      <w:pPr>
        <w:pStyle w:val="Body2"/>
        <w:ind w:left="0"/>
        <w:rPr>
          <w:rFonts w:ascii="Calibri" w:hAnsi="Calibri"/>
          <w:color w:val="auto"/>
          <w:sz w:val="22"/>
          <w:lang w:val="en-ZA"/>
        </w:rPr>
      </w:pPr>
      <w:r w:rsidRPr="009876ED">
        <w:rPr>
          <w:rFonts w:ascii="Calibri" w:hAnsi="Calibri" w:eastAsia="Calibri"/>
          <w:color w:val="auto"/>
          <w:sz w:val="22"/>
          <w:lang w:val="en-ZA"/>
        </w:rPr>
        <w:t>The start of transmission is a control message with “SOT” in the Message Reference.</w:t>
      </w:r>
    </w:p>
    <w:p w:rsidR="00967F83" w:rsidP="00E92BA0" w:rsidRDefault="00967F83" w14:paraId="6AEAB9B8" w14:textId="340FDD4D">
      <w:pPr>
        <w:pStyle w:val="Body2"/>
        <w:tabs>
          <w:tab w:val="left" w:pos="3480"/>
        </w:tabs>
        <w:ind w:left="0"/>
        <w:rPr>
          <w:rFonts w:ascii="Arial" w:hAnsi="Arial" w:cs="Arial"/>
          <w:sz w:val="22"/>
          <w:szCs w:val="22"/>
          <w:lang w:val="en-ZA"/>
        </w:rPr>
      </w:pPr>
      <w:r>
        <w:rPr>
          <w:rFonts w:ascii="Arial" w:hAnsi="Arial" w:cs="Arial"/>
          <w:sz w:val="22"/>
          <w:szCs w:val="22"/>
          <w:lang w:val="en-ZA"/>
        </w:rPr>
        <w:tab/>
      </w:r>
    </w:p>
    <w:p w:rsidRPr="00F60003" w:rsidR="00967F83" w:rsidP="00E92BA0" w:rsidRDefault="00967F83" w14:paraId="49E3B876" w14:textId="5FA99475">
      <w:pPr>
        <w:pStyle w:val="Body2"/>
        <w:ind w:left="0"/>
        <w:rPr>
          <w:rFonts w:ascii="Arial" w:hAnsi="Arial" w:cs="Arial"/>
          <w:sz w:val="22"/>
          <w:szCs w:val="22"/>
          <w:lang w:val="en-ZA"/>
        </w:rPr>
      </w:pPr>
    </w:p>
    <w:p w:rsidRPr="00C1668A" w:rsidR="00967F83" w:rsidP="002C2973" w:rsidRDefault="00967F83" w14:paraId="7F88E308" w14:textId="2F712225">
      <w:pPr>
        <w:pStyle w:val="Heading2"/>
        <w:numPr>
          <w:ilvl w:val="1"/>
          <w:numId w:val="54"/>
        </w:numPr>
        <w:spacing w:before="0" w:after="0" w:line="240" w:lineRule="auto"/>
        <w:ind w:left="0" w:firstLine="0"/>
        <w:outlineLvl w:val="1"/>
        <w:rPr>
          <w:rFonts w:ascii="Calibri" w:hAnsi="Calibri"/>
          <w:color w:val="4F81BD"/>
          <w:sz w:val="22"/>
          <w:lang w:val="en-ZA"/>
        </w:rPr>
      </w:pPr>
      <w:bookmarkStart w:name="_Toc392682382" w:id="7230"/>
      <w:bookmarkStart w:name="_Toc443129816" w:id="7231"/>
      <w:bookmarkStart w:name="_Toc536096846" w:id="7232"/>
      <w:r w:rsidRPr="00C1668A">
        <w:rPr>
          <w:rFonts w:ascii="Calibri" w:hAnsi="Calibri"/>
          <w:color w:val="4F81BD"/>
          <w:sz w:val="22"/>
          <w:lang w:val="en-ZA"/>
        </w:rPr>
        <w:t>End of Transmission Message</w:t>
      </w:r>
      <w:bookmarkEnd w:id="7230"/>
      <w:bookmarkEnd w:id="7231"/>
      <w:bookmarkEnd w:id="7232"/>
    </w:p>
    <w:p w:rsidR="00967F83" w:rsidP="00E92BA0" w:rsidRDefault="00967F83" w14:paraId="417A9BB9" w14:textId="4B4D53FE">
      <w:pPr>
        <w:pStyle w:val="Body2"/>
        <w:ind w:left="0"/>
        <w:rPr>
          <w:rFonts w:ascii="Arial" w:hAnsi="Arial" w:cs="Arial"/>
          <w:b/>
          <w:sz w:val="22"/>
          <w:szCs w:val="22"/>
          <w:lang w:val="en-ZA"/>
        </w:rPr>
      </w:pPr>
    </w:p>
    <w:p w:rsidRPr="00F60003" w:rsidR="00967F83" w:rsidP="00E92BA0" w:rsidRDefault="00967F83" w14:paraId="17B4DEC1" w14:textId="709C130F">
      <w:pPr>
        <w:pStyle w:val="Body2"/>
        <w:ind w:left="0"/>
        <w:rPr>
          <w:rFonts w:ascii="Arial" w:hAnsi="Arial" w:cs="Arial"/>
          <w:b/>
          <w:sz w:val="22"/>
          <w:szCs w:val="22"/>
          <w:lang w:val="en-ZA"/>
        </w:rPr>
      </w:pPr>
      <w:r w:rsidRPr="00F60003">
        <w:rPr>
          <w:rFonts w:ascii="Arial" w:hAnsi="Arial" w:cs="Arial"/>
          <w:b/>
          <w:sz w:val="22"/>
          <w:szCs w:val="22"/>
          <w:lang w:val="en-ZA"/>
        </w:rPr>
        <w:t>Scope</w:t>
      </w:r>
    </w:p>
    <w:p w:rsidRPr="00C17F51" w:rsidR="00967F83" w:rsidP="00E92BA0" w:rsidRDefault="00967F83" w14:paraId="10D23DBA" w14:textId="40F0EEB2">
      <w:pPr>
        <w:autoSpaceDE w:val="0"/>
        <w:autoSpaceDN w:val="0"/>
        <w:adjustRightInd w:val="0"/>
      </w:pPr>
      <w:r w:rsidRPr="00C17F51">
        <w:t xml:space="preserve">This End of Transmission </w:t>
      </w:r>
      <w:r>
        <w:t>message</w:t>
      </w:r>
      <w:r w:rsidRPr="00C17F51">
        <w:t xml:space="preserve"> is the last </w:t>
      </w:r>
      <w:r>
        <w:t>message</w:t>
      </w:r>
      <w:r w:rsidRPr="00C17F51">
        <w:t xml:space="preserve"> sent in a transmission session. It contains </w:t>
      </w:r>
      <w:r>
        <w:t xml:space="preserve">service controls in the form of </w:t>
      </w:r>
      <w:r w:rsidRPr="00C17F51">
        <w:t>volumes and values of transactions transmitted.</w:t>
      </w:r>
    </w:p>
    <w:p w:rsidRPr="00F60003" w:rsidR="00967F83" w:rsidP="00E92BA0" w:rsidRDefault="00967F83" w14:paraId="6C96B11B" w14:textId="7602026B">
      <w:pPr>
        <w:pStyle w:val="Body2"/>
        <w:ind w:left="0"/>
        <w:rPr>
          <w:rFonts w:ascii="Arial" w:hAnsi="Arial" w:cs="Arial"/>
          <w:sz w:val="22"/>
          <w:szCs w:val="22"/>
          <w:lang w:val="en-ZA"/>
        </w:rPr>
      </w:pPr>
    </w:p>
    <w:p w:rsidRPr="00F60003" w:rsidR="00967F83" w:rsidP="00E92BA0" w:rsidRDefault="00967F83" w14:paraId="6C153CE9" w14:textId="4623C851">
      <w:pPr>
        <w:pStyle w:val="Body2"/>
        <w:ind w:left="0"/>
        <w:rPr>
          <w:rFonts w:ascii="Arial" w:hAnsi="Arial" w:cs="Arial"/>
          <w:b/>
          <w:sz w:val="22"/>
          <w:szCs w:val="22"/>
          <w:lang w:val="en-ZA"/>
        </w:rPr>
      </w:pPr>
      <w:r w:rsidRPr="00F60003">
        <w:rPr>
          <w:rFonts w:ascii="Arial" w:hAnsi="Arial" w:cs="Arial"/>
          <w:b/>
          <w:sz w:val="22"/>
          <w:szCs w:val="22"/>
          <w:lang w:val="en-ZA"/>
        </w:rPr>
        <w:t>Rules</w:t>
      </w:r>
    </w:p>
    <w:p w:rsidR="000426A2" w:rsidP="00E92BA0" w:rsidRDefault="00967F83" w14:paraId="6B49E4D9" w14:textId="39F013BD">
      <w:pPr>
        <w:autoSpaceDE w:val="0"/>
        <w:autoSpaceDN w:val="0"/>
        <w:adjustRightInd w:val="0"/>
      </w:pPr>
      <w:r w:rsidRPr="004E699C">
        <w:t xml:space="preserve">All transmission sessions must be terminated by an End of Transmission message. </w:t>
      </w:r>
    </w:p>
    <w:p w:rsidR="00967F83" w:rsidP="00E92BA0" w:rsidRDefault="00967F83" w14:paraId="64668A4E" w14:textId="4A31FE25">
      <w:pPr>
        <w:pStyle w:val="Body2"/>
        <w:ind w:left="0"/>
        <w:rPr>
          <w:rFonts w:ascii="Arial" w:hAnsi="Arial" w:cs="Arial"/>
          <w:sz w:val="22"/>
          <w:szCs w:val="22"/>
          <w:lang w:val="en-ZA"/>
        </w:rPr>
      </w:pPr>
    </w:p>
    <w:p w:rsidR="000D6ECA" w:rsidP="00E92BA0" w:rsidRDefault="000D6ECA" w14:paraId="4CD4B47E" w14:textId="209DC4EE">
      <w:pPr>
        <w:pStyle w:val="Body2"/>
        <w:ind w:left="0"/>
        <w:rPr>
          <w:rFonts w:ascii="Calibri" w:hAnsi="Calibri"/>
          <w:color w:val="auto"/>
          <w:sz w:val="22"/>
          <w:szCs w:val="22"/>
          <w:lang w:val="en-US"/>
        </w:rPr>
      </w:pPr>
      <w:r>
        <w:rPr>
          <w:rFonts w:ascii="Calibri" w:hAnsi="Calibri"/>
          <w:color w:val="auto"/>
          <w:sz w:val="22"/>
          <w:szCs w:val="22"/>
          <w:lang w:val="en-US"/>
        </w:rPr>
        <w:t xml:space="preserve">The Number of Files </w:t>
      </w:r>
      <w:r w:rsidRPr="009876ED">
        <w:rPr>
          <w:rFonts w:ascii="Calibri" w:hAnsi="Calibri" w:eastAsia="Calibri"/>
          <w:b/>
          <w:color w:val="auto"/>
          <w:sz w:val="22"/>
          <w:lang w:val="en-US"/>
        </w:rPr>
        <w:t xml:space="preserve">&lt;NmbrFls&gt; </w:t>
      </w:r>
      <w:r>
        <w:rPr>
          <w:rFonts w:ascii="Calibri" w:hAnsi="Calibri"/>
          <w:color w:val="auto"/>
          <w:sz w:val="22"/>
          <w:szCs w:val="22"/>
          <w:lang w:val="en-US"/>
        </w:rPr>
        <w:t>element must contain the number of messages that have been sent since the start of transmission.</w:t>
      </w:r>
    </w:p>
    <w:p w:rsidR="000D6ECA" w:rsidP="00E92BA0" w:rsidRDefault="000D6ECA" w14:paraId="171D1DAB" w14:textId="5F98A784">
      <w:pPr>
        <w:pStyle w:val="Body2"/>
        <w:ind w:left="0"/>
        <w:rPr>
          <w:rFonts w:ascii="Calibri" w:hAnsi="Calibri"/>
          <w:color w:val="auto"/>
          <w:sz w:val="22"/>
          <w:szCs w:val="22"/>
          <w:lang w:val="en-US"/>
        </w:rPr>
      </w:pPr>
    </w:p>
    <w:p w:rsidR="000D6ECA" w:rsidP="00E92BA0" w:rsidRDefault="000D6ECA" w14:paraId="5307DF12" w14:textId="24D5CFC3">
      <w:pPr>
        <w:pStyle w:val="Body2"/>
        <w:ind w:left="0"/>
        <w:rPr>
          <w:rFonts w:ascii="Calibri" w:hAnsi="Calibri"/>
          <w:color w:val="auto"/>
          <w:sz w:val="22"/>
          <w:szCs w:val="22"/>
          <w:lang w:val="en-US"/>
        </w:rPr>
      </w:pPr>
      <w:r>
        <w:rPr>
          <w:rFonts w:ascii="Calibri" w:hAnsi="Calibri"/>
          <w:color w:val="auto"/>
          <w:sz w:val="22"/>
          <w:szCs w:val="22"/>
          <w:lang w:val="en-US"/>
        </w:rPr>
        <w:t xml:space="preserve">The Number of Records </w:t>
      </w:r>
      <w:r w:rsidRPr="009876ED">
        <w:rPr>
          <w:rFonts w:ascii="Calibri" w:hAnsi="Calibri" w:eastAsia="Calibri"/>
          <w:b/>
          <w:color w:val="auto"/>
          <w:sz w:val="22"/>
          <w:lang w:val="en-US"/>
        </w:rPr>
        <w:t>&lt;NmbrRcds&gt;</w:t>
      </w:r>
      <w:r>
        <w:rPr>
          <w:rFonts w:ascii="Calibri" w:hAnsi="Calibri"/>
          <w:color w:val="auto"/>
          <w:sz w:val="22"/>
          <w:szCs w:val="22"/>
          <w:lang w:val="en-US"/>
        </w:rPr>
        <w:t xml:space="preserve"> element must contain:</w:t>
      </w:r>
    </w:p>
    <w:p w:rsidRPr="000D6ECA" w:rsidR="000D6ECA" w:rsidP="002C2973" w:rsidRDefault="004E7606" w14:paraId="700586FC" w14:textId="26C09778">
      <w:pPr>
        <w:pStyle w:val="ListParagraph"/>
        <w:numPr>
          <w:ilvl w:val="0"/>
          <w:numId w:val="57"/>
        </w:numPr>
        <w:ind w:left="0" w:firstLine="0"/>
        <w:rPr>
          <w:lang w:val="en-US"/>
        </w:rPr>
      </w:pPr>
      <w:r>
        <w:rPr>
          <w:lang w:val="en-US"/>
        </w:rPr>
        <w:t>Number of records</w:t>
      </w:r>
      <w:r w:rsidRPr="000D6ECA" w:rsidR="000D6ECA">
        <w:rPr>
          <w:lang w:val="en-US"/>
        </w:rPr>
        <w:t xml:space="preserve"> = number of mandates </w:t>
      </w:r>
      <w:r w:rsidRPr="004E699C" w:rsidR="000D6ECA">
        <w:rPr>
          <w:b/>
          <w:lang w:val="en-US"/>
        </w:rPr>
        <w:t xml:space="preserve">&lt;Mndt&gt; </w:t>
      </w:r>
      <w:r w:rsidRPr="000D6ECA" w:rsidR="000D6ECA">
        <w:rPr>
          <w:lang w:val="en-US"/>
        </w:rPr>
        <w:t>in pain.009 messages</w:t>
      </w:r>
    </w:p>
    <w:p w:rsidRPr="000D6ECA" w:rsidR="000D6ECA" w:rsidP="002C2973" w:rsidRDefault="004E7606" w14:paraId="1F185C66" w14:textId="392F5F4A">
      <w:pPr>
        <w:pStyle w:val="ListParagraph"/>
        <w:numPr>
          <w:ilvl w:val="0"/>
          <w:numId w:val="57"/>
        </w:numPr>
        <w:ind w:left="0" w:firstLine="0"/>
        <w:rPr>
          <w:lang w:val="en-US"/>
        </w:rPr>
      </w:pPr>
      <w:r>
        <w:rPr>
          <w:lang w:val="en-US"/>
        </w:rPr>
        <w:t>Number of records</w:t>
      </w:r>
      <w:r w:rsidRPr="000D6ECA" w:rsidR="000D6ECA">
        <w:rPr>
          <w:lang w:val="en-US"/>
        </w:rPr>
        <w:t xml:space="preserve"> = number of mandate amendments </w:t>
      </w:r>
      <w:r w:rsidRPr="004E699C" w:rsidR="000D6ECA">
        <w:rPr>
          <w:b/>
          <w:lang w:val="en-US"/>
        </w:rPr>
        <w:t>&lt;UndrlygAmdmntDtls&gt;</w:t>
      </w:r>
      <w:r w:rsidRPr="000D6ECA" w:rsidR="000D6ECA">
        <w:t xml:space="preserve"> </w:t>
      </w:r>
      <w:r w:rsidRPr="000D6ECA" w:rsidR="000D6ECA">
        <w:rPr>
          <w:lang w:val="en-US"/>
        </w:rPr>
        <w:t>in pain.010 messages</w:t>
      </w:r>
    </w:p>
    <w:p w:rsidRPr="000D6ECA" w:rsidR="000D6ECA" w:rsidP="002C2973" w:rsidRDefault="004E7606" w14:paraId="049D696F" w14:textId="2C60BA19">
      <w:pPr>
        <w:pStyle w:val="ListParagraph"/>
        <w:numPr>
          <w:ilvl w:val="0"/>
          <w:numId w:val="57"/>
        </w:numPr>
        <w:ind w:left="0" w:firstLine="0"/>
        <w:rPr>
          <w:lang w:val="en-US"/>
        </w:rPr>
      </w:pPr>
      <w:r>
        <w:rPr>
          <w:lang w:val="en-US"/>
        </w:rPr>
        <w:t>Number of records</w:t>
      </w:r>
      <w:r w:rsidRPr="000D6ECA" w:rsidR="000D6ECA">
        <w:rPr>
          <w:lang w:val="en-US"/>
        </w:rPr>
        <w:t xml:space="preserve"> = the number of mandate cancellations </w:t>
      </w:r>
      <w:r w:rsidRPr="004E699C" w:rsidR="000D6ECA">
        <w:rPr>
          <w:b/>
          <w:lang w:val="en-US"/>
        </w:rPr>
        <w:t>&lt;UndrlygCxlDtls&gt;</w:t>
      </w:r>
      <w:r w:rsidRPr="000D6ECA" w:rsidR="000D6ECA">
        <w:t xml:space="preserve"> </w:t>
      </w:r>
      <w:r w:rsidRPr="000D6ECA" w:rsidR="000D6ECA">
        <w:rPr>
          <w:lang w:val="en-US"/>
        </w:rPr>
        <w:t>in pain.011 messages</w:t>
      </w:r>
    </w:p>
    <w:p w:rsidRPr="000D6ECA" w:rsidR="000D6ECA" w:rsidP="002C2973" w:rsidRDefault="004E7606" w14:paraId="25E27987" w14:textId="6F087249">
      <w:pPr>
        <w:pStyle w:val="ListParagraph"/>
        <w:numPr>
          <w:ilvl w:val="0"/>
          <w:numId w:val="57"/>
        </w:numPr>
        <w:ind w:left="0" w:firstLine="0"/>
        <w:rPr>
          <w:lang w:val="en-US"/>
        </w:rPr>
      </w:pPr>
      <w:r>
        <w:rPr>
          <w:lang w:val="en-US"/>
        </w:rPr>
        <w:t>Number of records</w:t>
      </w:r>
      <w:r w:rsidRPr="000D6ECA" w:rsidR="000D6ECA">
        <w:rPr>
          <w:lang w:val="en-US"/>
        </w:rPr>
        <w:t xml:space="preserve"> = the number of mandate acceptances </w:t>
      </w:r>
      <w:r w:rsidRPr="004E699C" w:rsidR="000D6ECA">
        <w:rPr>
          <w:b/>
          <w:lang w:val="en-US"/>
        </w:rPr>
        <w:t>&lt;UndrlygAccptncDtls&gt;</w:t>
      </w:r>
      <w:r w:rsidRPr="000D6ECA" w:rsidR="000D6ECA">
        <w:t xml:space="preserve"> </w:t>
      </w:r>
      <w:r w:rsidRPr="000D6ECA" w:rsidR="000D6ECA">
        <w:rPr>
          <w:lang w:val="en-US"/>
        </w:rPr>
        <w:t>in pain.012 messages</w:t>
      </w:r>
    </w:p>
    <w:p w:rsidRPr="000D6ECA" w:rsidR="000D6ECA" w:rsidP="002C2973" w:rsidRDefault="004E7606" w14:paraId="7C5CFE57" w14:textId="0C8579A9">
      <w:pPr>
        <w:pStyle w:val="ListParagraph"/>
        <w:numPr>
          <w:ilvl w:val="0"/>
          <w:numId w:val="57"/>
        </w:numPr>
        <w:ind w:left="0" w:firstLine="0"/>
        <w:rPr>
          <w:lang w:val="en-US"/>
        </w:rPr>
      </w:pPr>
      <w:r>
        <w:rPr>
          <w:lang w:val="en-US"/>
        </w:rPr>
        <w:t>Number of records</w:t>
      </w:r>
      <w:r w:rsidRPr="000D6ECA" w:rsidR="000D6ECA">
        <w:rPr>
          <w:lang w:val="en-US"/>
        </w:rPr>
        <w:t xml:space="preserve"> = the number of Request for Mandate Information </w:t>
      </w:r>
      <w:r w:rsidRPr="004E699C" w:rsidR="000D6ECA">
        <w:rPr>
          <w:b/>
          <w:lang w:val="en-US"/>
        </w:rPr>
        <w:t>&lt;MndtRqst&gt;</w:t>
      </w:r>
      <w:r w:rsidRPr="000D6ECA" w:rsidR="000D6ECA">
        <w:t xml:space="preserve"> </w:t>
      </w:r>
      <w:r w:rsidRPr="000D6ECA" w:rsidR="000D6ECA">
        <w:rPr>
          <w:lang w:val="en-US"/>
        </w:rPr>
        <w:t>in mdte.001 messages</w:t>
      </w:r>
    </w:p>
    <w:p w:rsidRPr="000D6ECA" w:rsidR="000D6ECA" w:rsidP="002C2973" w:rsidRDefault="004E7606" w14:paraId="169648B1" w14:textId="77F61362">
      <w:pPr>
        <w:pStyle w:val="ListParagraph"/>
        <w:numPr>
          <w:ilvl w:val="0"/>
          <w:numId w:val="57"/>
        </w:numPr>
        <w:ind w:left="0" w:firstLine="0"/>
        <w:rPr>
          <w:lang w:val="en-US"/>
        </w:rPr>
      </w:pPr>
      <w:r>
        <w:rPr>
          <w:lang w:val="en-US"/>
        </w:rPr>
        <w:t>Number of records</w:t>
      </w:r>
      <w:r w:rsidRPr="000D6ECA" w:rsidR="000D6ECA">
        <w:rPr>
          <w:lang w:val="en-US"/>
        </w:rPr>
        <w:t xml:space="preserve"> = the number of Responses for Mandate Information </w:t>
      </w:r>
      <w:r w:rsidRPr="00C1668A" w:rsidR="000D6ECA">
        <w:rPr>
          <w:rFonts w:ascii="Arial" w:hAnsi="Arial"/>
          <w:b/>
          <w:color w:val="000000"/>
        </w:rPr>
        <w:t>&lt;</w:t>
      </w:r>
      <w:r w:rsidRPr="004E699C" w:rsidR="000D6ECA">
        <w:rPr>
          <w:b/>
          <w:lang w:val="en-US"/>
        </w:rPr>
        <w:t>MndtRspns&gt;  </w:t>
      </w:r>
      <w:r w:rsidRPr="000D6ECA" w:rsidR="000D6ECA">
        <w:rPr>
          <w:lang w:val="en-US"/>
        </w:rPr>
        <w:t>in mdte.002 messages</w:t>
      </w:r>
    </w:p>
    <w:p w:rsidRPr="002F787D" w:rsidR="002F787D" w:rsidP="002C2973" w:rsidRDefault="004E7606" w14:paraId="1E6F7629" w14:textId="0E885B57">
      <w:pPr>
        <w:pStyle w:val="ListParagraph"/>
        <w:numPr>
          <w:ilvl w:val="0"/>
          <w:numId w:val="57"/>
        </w:numPr>
        <w:ind w:left="0" w:firstLine="0"/>
        <w:rPr>
          <w:lang w:val="en-US"/>
        </w:rPr>
      </w:pPr>
      <w:r>
        <w:rPr>
          <w:lang w:val="en-US"/>
        </w:rPr>
        <w:t>Number of records</w:t>
      </w:r>
      <w:r w:rsidRPr="004E699C" w:rsidR="002F787D">
        <w:rPr>
          <w:lang w:val="en-US"/>
        </w:rPr>
        <w:t xml:space="preserve"> = sum of number of collections </w:t>
      </w:r>
      <w:r w:rsidRPr="004E699C" w:rsidR="002F787D">
        <w:rPr>
          <w:b/>
          <w:lang w:val="en-US"/>
        </w:rPr>
        <w:t>&lt;NbOfTxs&gt;</w:t>
      </w:r>
      <w:r w:rsidRPr="004E699C" w:rsidR="002F787D">
        <w:rPr>
          <w:lang w:val="en-US"/>
        </w:rPr>
        <w:t xml:space="preserve"> in pacs.003 messages</w:t>
      </w:r>
    </w:p>
    <w:p w:rsidRPr="002F787D" w:rsidR="002F787D" w:rsidP="002C2973" w:rsidRDefault="004E7606" w14:paraId="3514BDCA" w14:textId="66CFACC0">
      <w:pPr>
        <w:pStyle w:val="ListParagraph"/>
        <w:numPr>
          <w:ilvl w:val="0"/>
          <w:numId w:val="57"/>
        </w:numPr>
        <w:ind w:left="0" w:firstLine="0"/>
        <w:rPr>
          <w:lang w:val="en-US"/>
        </w:rPr>
      </w:pPr>
      <w:r>
        <w:rPr>
          <w:lang w:val="en-US"/>
        </w:rPr>
        <w:t>Number of records</w:t>
      </w:r>
      <w:r w:rsidRPr="004E699C" w:rsidR="002F787D">
        <w:rPr>
          <w:lang w:val="en-US"/>
        </w:rPr>
        <w:t xml:space="preserve"> = sum of number of returns </w:t>
      </w:r>
      <w:r w:rsidRPr="004E699C" w:rsidR="002F787D">
        <w:rPr>
          <w:b/>
          <w:lang w:val="en-US"/>
        </w:rPr>
        <w:t>&lt;NbOfTxs&gt;</w:t>
      </w:r>
      <w:r w:rsidRPr="004E699C" w:rsidR="002F787D">
        <w:rPr>
          <w:lang w:val="en-US"/>
        </w:rPr>
        <w:t xml:space="preserve"> in pacs.004 messages</w:t>
      </w:r>
    </w:p>
    <w:p w:rsidRPr="002F787D" w:rsidR="002F787D" w:rsidP="002C2973" w:rsidRDefault="004E7606" w14:paraId="77C1BF61" w14:textId="7C49D844">
      <w:pPr>
        <w:pStyle w:val="ListParagraph"/>
        <w:numPr>
          <w:ilvl w:val="0"/>
          <w:numId w:val="57"/>
        </w:numPr>
        <w:ind w:left="0" w:firstLine="0"/>
        <w:rPr>
          <w:lang w:val="en-US"/>
        </w:rPr>
      </w:pPr>
      <w:r>
        <w:rPr>
          <w:lang w:val="en-US"/>
        </w:rPr>
        <w:t>Number of records</w:t>
      </w:r>
      <w:r w:rsidRPr="004E699C" w:rsidR="002F787D">
        <w:rPr>
          <w:lang w:val="en-US"/>
        </w:rPr>
        <w:t xml:space="preserve"> is the number of occurrences of </w:t>
      </w:r>
      <w:r w:rsidRPr="004E699C" w:rsidR="002F787D">
        <w:rPr>
          <w:b/>
          <w:lang w:val="en-US"/>
        </w:rPr>
        <w:t>&lt;TxInf&gt;</w:t>
      </w:r>
      <w:r w:rsidRPr="004E699C" w:rsidR="002F787D">
        <w:rPr>
          <w:lang w:val="en-US"/>
        </w:rPr>
        <w:t xml:space="preserve"> Transaction Information in camt.056 messages</w:t>
      </w:r>
    </w:p>
    <w:p w:rsidRPr="002F787D" w:rsidR="002F787D" w:rsidP="002C2973" w:rsidRDefault="004E7606" w14:paraId="5ED7D3A3" w14:textId="044548C7">
      <w:pPr>
        <w:pStyle w:val="ListParagraph"/>
        <w:numPr>
          <w:ilvl w:val="0"/>
          <w:numId w:val="57"/>
        </w:numPr>
        <w:ind w:left="0" w:firstLine="0"/>
        <w:rPr>
          <w:lang w:val="en-US"/>
        </w:rPr>
      </w:pPr>
      <w:r>
        <w:rPr>
          <w:lang w:val="en-US"/>
        </w:rPr>
        <w:t>Number of records</w:t>
      </w:r>
      <w:r w:rsidRPr="004E699C" w:rsidR="002F787D">
        <w:rPr>
          <w:lang w:val="en-US"/>
        </w:rPr>
        <w:t xml:space="preserve"> is the number of occurrences of </w:t>
      </w:r>
      <w:r w:rsidRPr="004E699C" w:rsidR="002F787D">
        <w:rPr>
          <w:b/>
          <w:lang w:val="en-US"/>
        </w:rPr>
        <w:t>&lt;TxInfAndSts&gt;</w:t>
      </w:r>
      <w:r w:rsidRPr="004E699C" w:rsidR="002F787D">
        <w:rPr>
          <w:lang w:val="en-US"/>
        </w:rPr>
        <w:t>Transaction Information and Status in camt.029 messages</w:t>
      </w:r>
    </w:p>
    <w:p w:rsidR="001F717F" w:rsidP="002C2973" w:rsidRDefault="004E7606" w14:paraId="18DF0788" w14:textId="003BE383">
      <w:pPr>
        <w:pStyle w:val="ListParagraph"/>
        <w:numPr>
          <w:ilvl w:val="0"/>
          <w:numId w:val="61"/>
        </w:numPr>
        <w:ind w:left="0" w:firstLine="0"/>
        <w:rPr>
          <w:lang w:val="en-US"/>
        </w:rPr>
      </w:pPr>
      <w:r>
        <w:rPr>
          <w:lang w:val="en-US"/>
        </w:rPr>
        <w:t>Number of records</w:t>
      </w:r>
      <w:r w:rsidR="001F717F">
        <w:rPr>
          <w:lang w:val="en-US"/>
        </w:rPr>
        <w:t xml:space="preserve"> = zero for secl.010 Settlement Obligation messages</w:t>
      </w:r>
    </w:p>
    <w:p w:rsidRPr="002F787D" w:rsidR="002F787D" w:rsidP="002C2973" w:rsidRDefault="001F717F" w14:paraId="3F30B4CA" w14:textId="54AA8DCF">
      <w:pPr>
        <w:pStyle w:val="ListParagraph"/>
        <w:numPr>
          <w:ilvl w:val="0"/>
          <w:numId w:val="57"/>
        </w:numPr>
        <w:ind w:left="0" w:firstLine="0"/>
        <w:rPr>
          <w:lang w:val="en-US"/>
        </w:rPr>
      </w:pPr>
      <w:r>
        <w:rPr>
          <w:lang w:val="en-US"/>
        </w:rPr>
        <w:t>Z</w:t>
      </w:r>
      <w:r w:rsidRPr="004E699C" w:rsidR="002F787D">
        <w:rPr>
          <w:lang w:val="en-US"/>
        </w:rPr>
        <w:t xml:space="preserve">eroes for camt.055 messages </w:t>
      </w:r>
    </w:p>
    <w:p w:rsidRPr="002F787D" w:rsidR="002F787D" w:rsidP="002C2973" w:rsidRDefault="002F787D" w14:paraId="4A946EB1" w14:textId="12B4E165">
      <w:pPr>
        <w:pStyle w:val="ListParagraph"/>
        <w:numPr>
          <w:ilvl w:val="0"/>
          <w:numId w:val="57"/>
        </w:numPr>
        <w:ind w:left="0" w:firstLine="0"/>
        <w:rPr>
          <w:lang w:val="en-US"/>
        </w:rPr>
      </w:pPr>
      <w:r w:rsidRPr="004E699C">
        <w:rPr>
          <w:lang w:val="en-US"/>
        </w:rPr>
        <w:t>Zeroes for pacs.002 messages</w:t>
      </w:r>
    </w:p>
    <w:p w:rsidR="000D6ECA" w:rsidP="00E92BA0" w:rsidRDefault="000D6ECA" w14:paraId="3B6756D1" w14:textId="4037A1C7">
      <w:pPr>
        <w:rPr>
          <w:color w:val="7030A0"/>
        </w:rPr>
      </w:pPr>
    </w:p>
    <w:p w:rsidR="000D6ECA" w:rsidP="00E92BA0" w:rsidRDefault="000D6ECA" w14:paraId="067A5397" w14:textId="6DAC4CE1">
      <w:pPr>
        <w:pStyle w:val="Body2"/>
        <w:ind w:left="0"/>
        <w:rPr>
          <w:rFonts w:ascii="Arial" w:hAnsi="Arial" w:cs="Arial"/>
          <w:color w:val="auto"/>
          <w:sz w:val="22"/>
          <w:szCs w:val="22"/>
        </w:rPr>
      </w:pPr>
      <w:r w:rsidRPr="00DD37A6">
        <w:rPr>
          <w:rFonts w:ascii="Calibri" w:hAnsi="Calibri"/>
          <w:color w:val="auto"/>
          <w:sz w:val="22"/>
          <w:szCs w:val="22"/>
          <w:lang w:val="en-US"/>
        </w:rPr>
        <w:t>The Value of Records</w:t>
      </w:r>
      <w:r>
        <w:rPr>
          <w:rFonts w:ascii="Arial" w:hAnsi="Arial" w:cs="Arial"/>
          <w:color w:val="auto"/>
          <w:sz w:val="22"/>
          <w:szCs w:val="22"/>
        </w:rPr>
        <w:t xml:space="preserve"> </w:t>
      </w:r>
      <w:r w:rsidRPr="00DD37A6">
        <w:rPr>
          <w:rFonts w:ascii="Calibri" w:hAnsi="Calibri"/>
          <w:b/>
          <w:color w:val="auto"/>
          <w:sz w:val="22"/>
          <w:szCs w:val="22"/>
          <w:lang w:val="en-US"/>
        </w:rPr>
        <w:t>&lt;</w:t>
      </w:r>
      <w:r w:rsidRPr="009876ED">
        <w:rPr>
          <w:rFonts w:ascii="Calibri" w:hAnsi="Calibri" w:eastAsia="Calibri"/>
          <w:b/>
          <w:color w:val="auto"/>
          <w:sz w:val="22"/>
          <w:lang w:val="en-US"/>
        </w:rPr>
        <w:t>ValRcds</w:t>
      </w:r>
      <w:r w:rsidRPr="00DD37A6">
        <w:rPr>
          <w:rFonts w:ascii="Calibri" w:hAnsi="Calibri"/>
          <w:b/>
          <w:color w:val="auto"/>
          <w:sz w:val="22"/>
          <w:szCs w:val="22"/>
          <w:lang w:val="en-US"/>
        </w:rPr>
        <w:t>&gt;</w:t>
      </w:r>
      <w:r w:rsidRPr="00DD37A6">
        <w:rPr>
          <w:rFonts w:ascii="Calibri" w:hAnsi="Calibri"/>
          <w:color w:val="auto"/>
          <w:sz w:val="22"/>
          <w:szCs w:val="22"/>
          <w:lang w:val="en-US"/>
        </w:rPr>
        <w:t xml:space="preserve"> element must contain:</w:t>
      </w:r>
    </w:p>
    <w:p w:rsidRPr="00DD37A6" w:rsidR="000D6ECA" w:rsidP="002C2973" w:rsidRDefault="000D6ECA" w14:paraId="1DE57C28" w14:textId="41669A5F">
      <w:pPr>
        <w:pStyle w:val="ListParagraph"/>
        <w:numPr>
          <w:ilvl w:val="0"/>
          <w:numId w:val="57"/>
        </w:numPr>
        <w:ind w:left="0" w:firstLine="0"/>
        <w:rPr>
          <w:lang w:val="en-US"/>
        </w:rPr>
      </w:pPr>
      <w:r w:rsidRPr="00DD37A6">
        <w:rPr>
          <w:lang w:val="en-US"/>
        </w:rPr>
        <w:t xml:space="preserve">Sum of the Interbank Settlement Amount </w:t>
      </w:r>
      <w:r w:rsidRPr="004E699C">
        <w:rPr>
          <w:b/>
          <w:lang w:val="en-US"/>
        </w:rPr>
        <w:t>&lt;IntrBkSttlmAmt&gt;</w:t>
      </w:r>
      <w:r w:rsidRPr="00DD37A6">
        <w:rPr>
          <w:lang w:val="en-US"/>
        </w:rPr>
        <w:t xml:space="preserve"> for pacs.003</w:t>
      </w:r>
    </w:p>
    <w:p w:rsidRPr="00DD37A6" w:rsidR="000D6ECA" w:rsidP="002C2973" w:rsidRDefault="000D6ECA" w14:paraId="07D8DC22" w14:textId="505E0FDA">
      <w:pPr>
        <w:pStyle w:val="ListParagraph"/>
        <w:numPr>
          <w:ilvl w:val="0"/>
          <w:numId w:val="57"/>
        </w:numPr>
        <w:ind w:left="0" w:firstLine="0"/>
        <w:rPr>
          <w:lang w:val="en-US"/>
        </w:rPr>
      </w:pPr>
      <w:r w:rsidRPr="00DD37A6">
        <w:rPr>
          <w:lang w:val="en-US"/>
        </w:rPr>
        <w:t xml:space="preserve">Sum of the Returned Interbank Settlement Amount </w:t>
      </w:r>
      <w:r w:rsidRPr="004E699C">
        <w:rPr>
          <w:b/>
          <w:lang w:val="en-US"/>
        </w:rPr>
        <w:t>&lt;RtrdIntrBkSttlmAmt</w:t>
      </w:r>
      <w:r w:rsidRPr="00DD37A6">
        <w:rPr>
          <w:lang w:val="en-US"/>
        </w:rPr>
        <w:t>&gt; for pacs.004</w:t>
      </w:r>
    </w:p>
    <w:p w:rsidRPr="00AA2E2E" w:rsidR="00AA2E2E" w:rsidP="002C2973" w:rsidRDefault="00AA2E2E" w14:paraId="2581B069" w14:textId="4A36C95A">
      <w:pPr>
        <w:pStyle w:val="ListParagraph"/>
        <w:numPr>
          <w:ilvl w:val="0"/>
          <w:numId w:val="57"/>
        </w:numPr>
        <w:ind w:left="0" w:firstLine="0"/>
        <w:rPr>
          <w:lang w:val="en-US"/>
        </w:rPr>
      </w:pPr>
      <w:r w:rsidRPr="00AA2E2E">
        <w:rPr>
          <w:lang w:val="en-US"/>
        </w:rPr>
        <w:t>Zeroes for mandate (</w:t>
      </w:r>
      <w:r>
        <w:rPr>
          <w:lang w:val="en-US"/>
        </w:rPr>
        <w:t>pain.009, pain.010, pain.011, pain.012)</w:t>
      </w:r>
      <w:r w:rsidRPr="00AA2E2E">
        <w:rPr>
          <w:lang w:val="en-US"/>
        </w:rPr>
        <w:t xml:space="preserve"> messages </w:t>
      </w:r>
    </w:p>
    <w:p w:rsidRPr="00AA2E2E" w:rsidR="00AA2E2E" w:rsidP="002C2973" w:rsidRDefault="00AA2E2E" w14:paraId="7B597E7D" w14:textId="224E4F50">
      <w:pPr>
        <w:pStyle w:val="ListParagraph"/>
        <w:numPr>
          <w:ilvl w:val="0"/>
          <w:numId w:val="57"/>
        </w:numPr>
        <w:ind w:left="0" w:firstLine="0"/>
        <w:rPr>
          <w:lang w:val="en-US"/>
        </w:rPr>
      </w:pPr>
      <w:r w:rsidRPr="00AA2E2E">
        <w:rPr>
          <w:lang w:val="en-US"/>
        </w:rPr>
        <w:t>Zeroes for mandate (camt.029, camt.055, camt.056</w:t>
      </w:r>
      <w:r>
        <w:rPr>
          <w:lang w:val="en-US"/>
        </w:rPr>
        <w:t>)</w:t>
      </w:r>
      <w:r w:rsidRPr="00AA2E2E">
        <w:rPr>
          <w:lang w:val="en-US"/>
        </w:rPr>
        <w:t xml:space="preserve"> messages </w:t>
      </w:r>
    </w:p>
    <w:p w:rsidRPr="00AA2E2E" w:rsidR="000D6ECA" w:rsidP="002C2973" w:rsidRDefault="000D6ECA" w14:paraId="33567327" w14:textId="17EB9832">
      <w:pPr>
        <w:pStyle w:val="ListParagraph"/>
        <w:numPr>
          <w:ilvl w:val="0"/>
          <w:numId w:val="57"/>
        </w:numPr>
        <w:ind w:left="0" w:firstLine="0"/>
        <w:rPr>
          <w:lang w:val="en-US"/>
        </w:rPr>
      </w:pPr>
      <w:r w:rsidRPr="00AA2E2E">
        <w:rPr>
          <w:lang w:val="en-US"/>
        </w:rPr>
        <w:t xml:space="preserve">Zeroes for </w:t>
      </w:r>
      <w:r w:rsidR="00AA2E2E">
        <w:rPr>
          <w:lang w:val="en-US"/>
        </w:rPr>
        <w:t>Request for Information</w:t>
      </w:r>
      <w:r w:rsidRPr="00AA2E2E" w:rsidR="00AA2E2E">
        <w:rPr>
          <w:lang w:val="en-US"/>
        </w:rPr>
        <w:t xml:space="preserve"> (</w:t>
      </w:r>
      <w:r w:rsidR="00AA2E2E">
        <w:rPr>
          <w:lang w:val="en-US"/>
        </w:rPr>
        <w:t>mdte.001</w:t>
      </w:r>
      <w:r w:rsidRPr="00AA2E2E" w:rsidR="00AA2E2E">
        <w:rPr>
          <w:lang w:val="en-US"/>
        </w:rPr>
        <w:t xml:space="preserve">, </w:t>
      </w:r>
      <w:r w:rsidR="00AA2E2E">
        <w:rPr>
          <w:lang w:val="en-US"/>
        </w:rPr>
        <w:t>mdte.002)</w:t>
      </w:r>
      <w:r w:rsidRPr="00AA2E2E">
        <w:rPr>
          <w:lang w:val="en-US"/>
        </w:rPr>
        <w:t xml:space="preserve"> messages </w:t>
      </w:r>
    </w:p>
    <w:p w:rsidR="001F717F" w:rsidP="002C2973" w:rsidRDefault="001F717F" w14:paraId="168C6ED2" w14:textId="443A7601">
      <w:pPr>
        <w:pStyle w:val="ListParagraph"/>
        <w:numPr>
          <w:ilvl w:val="0"/>
          <w:numId w:val="57"/>
        </w:numPr>
        <w:ind w:left="0" w:firstLine="0"/>
        <w:rPr>
          <w:lang w:val="en-US"/>
        </w:rPr>
      </w:pPr>
      <w:r>
        <w:rPr>
          <w:lang w:val="en-US"/>
        </w:rPr>
        <w:t>Zeroes for secl.010 Settlement Obligation Messages</w:t>
      </w:r>
    </w:p>
    <w:p w:rsidRPr="00DD37A6" w:rsidR="000D6ECA" w:rsidP="002C2973" w:rsidRDefault="000D6ECA" w14:paraId="248424FD" w14:textId="08655166">
      <w:pPr>
        <w:pStyle w:val="ListParagraph"/>
        <w:numPr>
          <w:ilvl w:val="0"/>
          <w:numId w:val="57"/>
        </w:numPr>
        <w:ind w:left="0" w:firstLine="0"/>
        <w:rPr>
          <w:lang w:val="en-US"/>
        </w:rPr>
      </w:pPr>
      <w:r w:rsidRPr="00DD37A6">
        <w:rPr>
          <w:lang w:val="en-US"/>
        </w:rPr>
        <w:t xml:space="preserve">Zeroes for </w:t>
      </w:r>
      <w:r w:rsidR="00AA2E2E">
        <w:rPr>
          <w:lang w:val="en-US"/>
        </w:rPr>
        <w:t xml:space="preserve"> all status reports (</w:t>
      </w:r>
      <w:r w:rsidRPr="00DD37A6">
        <w:rPr>
          <w:lang w:val="en-US"/>
        </w:rPr>
        <w:t>pacs.002</w:t>
      </w:r>
      <w:r w:rsidR="00AA2E2E">
        <w:rPr>
          <w:lang w:val="en-US"/>
        </w:rPr>
        <w:t>)</w:t>
      </w:r>
    </w:p>
    <w:p w:rsidRPr="00526E4D" w:rsidR="00F8185C" w:rsidP="002C2973" w:rsidRDefault="00F8185C" w14:paraId="5FF7BFA4" w14:textId="2959C532">
      <w:pPr>
        <w:pStyle w:val="Heading2"/>
        <w:numPr>
          <w:ilvl w:val="1"/>
          <w:numId w:val="54"/>
        </w:numPr>
        <w:spacing w:before="0" w:after="0" w:line="240" w:lineRule="auto"/>
        <w:ind w:left="0" w:firstLine="0"/>
        <w:outlineLvl w:val="1"/>
        <w:rPr>
          <w:rFonts w:ascii="Calibri" w:hAnsi="Calibri"/>
          <w:color w:val="4F81BD"/>
          <w:sz w:val="22"/>
          <w:szCs w:val="22"/>
          <w:lang w:val="en-ZA"/>
        </w:rPr>
      </w:pPr>
      <w:bookmarkStart w:name="_Toc536096847" w:id="7233"/>
      <w:r>
        <w:rPr>
          <w:rFonts w:ascii="Calibri" w:hAnsi="Calibri"/>
          <w:color w:val="4F81BD"/>
          <w:sz w:val="22"/>
          <w:szCs w:val="22"/>
          <w:lang w:val="en-ZA"/>
        </w:rPr>
        <w:t>Settlem</w:t>
      </w:r>
      <w:r w:rsidR="0055350F">
        <w:rPr>
          <w:rFonts w:ascii="Calibri" w:hAnsi="Calibri"/>
          <w:color w:val="4F81BD"/>
          <w:sz w:val="22"/>
          <w:szCs w:val="22"/>
          <w:lang w:val="en-ZA"/>
        </w:rPr>
        <w:t>ent</w:t>
      </w:r>
      <w:r>
        <w:rPr>
          <w:rFonts w:ascii="Calibri" w:hAnsi="Calibri"/>
          <w:color w:val="4F81BD"/>
          <w:sz w:val="22"/>
          <w:szCs w:val="22"/>
          <w:lang w:val="en-ZA"/>
        </w:rPr>
        <w:t xml:space="preserve"> Obligation Report &lt;secl.010&gt;</w:t>
      </w:r>
      <w:bookmarkEnd w:id="7233"/>
    </w:p>
    <w:p w:rsidR="00F8185C" w:rsidP="00E92BA0" w:rsidRDefault="00F8185C" w14:paraId="3E7FCFBE" w14:textId="2D0C5837">
      <w:pPr>
        <w:pStyle w:val="Body2"/>
        <w:ind w:left="0"/>
        <w:rPr>
          <w:rFonts w:ascii="Arial" w:hAnsi="Arial" w:cs="Arial"/>
          <w:b/>
          <w:lang w:val="en-ZA"/>
        </w:rPr>
      </w:pPr>
    </w:p>
    <w:p w:rsidRPr="00110950" w:rsidR="00F8185C" w:rsidP="00E92BA0" w:rsidRDefault="00F8185C" w14:paraId="48518BB5" w14:textId="4DA0F1DA">
      <w:pPr>
        <w:pStyle w:val="Body2"/>
        <w:ind w:left="0"/>
        <w:rPr>
          <w:rFonts w:ascii="Arial" w:hAnsi="Arial" w:cs="Arial"/>
          <w:b/>
          <w:lang w:val="en-ZA"/>
        </w:rPr>
      </w:pPr>
      <w:r w:rsidRPr="00110950">
        <w:rPr>
          <w:rFonts w:ascii="Arial" w:hAnsi="Arial" w:cs="Arial"/>
          <w:b/>
          <w:lang w:val="en-ZA"/>
        </w:rPr>
        <w:t>Scope</w:t>
      </w:r>
    </w:p>
    <w:p w:rsidRPr="00AB047E" w:rsidR="00F8185C" w:rsidP="00E92BA0" w:rsidRDefault="00F8185C" w14:paraId="7B6976DE" w14:textId="4F1306CA">
      <w:pPr>
        <w:pStyle w:val="Body2"/>
        <w:ind w:left="0"/>
        <w:rPr>
          <w:rFonts w:ascii="Calibri" w:hAnsi="Calibri" w:cs="Arial"/>
          <w:sz w:val="22"/>
          <w:szCs w:val="22"/>
          <w:lang w:val="en-ZA"/>
        </w:rPr>
      </w:pPr>
      <w:r w:rsidRPr="00AB047E">
        <w:rPr>
          <w:rFonts w:ascii="Calibri" w:hAnsi="Calibri" w:cs="Arial"/>
          <w:sz w:val="22"/>
          <w:szCs w:val="22"/>
          <w:lang w:val="en-ZA"/>
        </w:rPr>
        <w:t>This Settlement Obligation Report is produced by the Authenticated Collections PSO and sent to  clearing members to report on settlement obligations that will be submitted for settlement. This message is a notification of settlement instructions that will be passed to the settlement accounts nominated at the central bank for Authenticated Collections.</w:t>
      </w:r>
    </w:p>
    <w:p w:rsidR="003D0D18" w:rsidP="00E92BA0" w:rsidRDefault="003D0D18" w14:paraId="180213DE" w14:textId="27F84608">
      <w:pPr>
        <w:pStyle w:val="Body2"/>
        <w:ind w:left="0"/>
        <w:rPr>
          <w:rFonts w:ascii="Arial" w:hAnsi="Arial" w:cs="Arial"/>
          <w:lang w:val="en-ZA"/>
        </w:rPr>
      </w:pPr>
    </w:p>
    <w:p w:rsidR="003D0D18" w:rsidP="00E92BA0" w:rsidRDefault="003D0D18" w14:paraId="22C0F0CF" w14:textId="7AA361CA">
      <w:pPr>
        <w:pStyle w:val="Body2"/>
        <w:ind w:left="0"/>
        <w:rPr>
          <w:rFonts w:ascii="Arial" w:hAnsi="Arial" w:cs="Arial"/>
          <w:lang w:val="en-ZA"/>
        </w:rPr>
      </w:pPr>
    </w:p>
    <w:p w:rsidRPr="00AB047E" w:rsidR="00F8185C" w:rsidP="00E92BA0" w:rsidRDefault="00F8185C" w14:paraId="5EE301C6" w14:textId="2FB83253">
      <w:pPr>
        <w:pStyle w:val="Body2"/>
        <w:ind w:left="0"/>
        <w:rPr>
          <w:rFonts w:ascii="Arial" w:hAnsi="Arial" w:cs="Arial"/>
          <w:b/>
        </w:rPr>
      </w:pPr>
      <w:r w:rsidRPr="00AB047E">
        <w:rPr>
          <w:rFonts w:ascii="Arial" w:hAnsi="Arial" w:cs="Arial"/>
          <w:b/>
          <w:lang w:val="en-ZA"/>
        </w:rPr>
        <w:t>Message Notes</w:t>
      </w:r>
    </w:p>
    <w:p w:rsidRPr="00AB047E" w:rsidR="00F8185C" w:rsidP="00E92BA0" w:rsidRDefault="00F8185C" w14:paraId="45C7FB32" w14:textId="749CA1A5">
      <w:pPr>
        <w:rPr>
          <w:rFonts w:cs="Arial"/>
        </w:rPr>
      </w:pPr>
      <w:r w:rsidRPr="00AB047E">
        <w:rPr>
          <w:rFonts w:cs="Arial"/>
        </w:rPr>
        <w:t>The element Institution Identifier must contain an 8 digit member identifier constructed as follows:</w:t>
      </w:r>
    </w:p>
    <w:p w:rsidRPr="00AB047E" w:rsidR="00F8185C" w:rsidP="00E92BA0" w:rsidRDefault="00F8185C" w14:paraId="23FC8714" w14:textId="37F22430">
      <w:pPr>
        <w:rPr>
          <w:rFonts w:cs="Arial"/>
        </w:rPr>
      </w:pPr>
      <w:r w:rsidRPr="00AB047E">
        <w:rPr>
          <w:rFonts w:cs="Arial"/>
        </w:rPr>
        <w:t>00</w:t>
      </w:r>
      <w:r w:rsidRPr="00AB047E">
        <w:rPr>
          <w:rFonts w:cs="Arial"/>
        </w:rPr>
        <w:tab/>
      </w:r>
      <w:r w:rsidRPr="00AB047E">
        <w:rPr>
          <w:rFonts w:cs="Arial"/>
        </w:rPr>
        <w:tab/>
      </w:r>
      <w:r w:rsidRPr="00AB047E">
        <w:rPr>
          <w:rFonts w:cs="Arial"/>
        </w:rPr>
        <w:t>Leading zeroes</w:t>
      </w:r>
    </w:p>
    <w:p w:rsidRPr="00AB047E" w:rsidR="00F8185C" w:rsidP="00E92BA0" w:rsidRDefault="00F8185C" w14:paraId="29D6E2E8" w14:textId="5F6318FB">
      <w:pPr>
        <w:rPr>
          <w:rFonts w:cs="Arial"/>
        </w:rPr>
      </w:pPr>
      <w:r w:rsidRPr="00AB047E">
        <w:rPr>
          <w:rFonts w:cs="Arial"/>
        </w:rPr>
        <w:t>21</w:t>
      </w:r>
      <w:r w:rsidRPr="00AB047E">
        <w:rPr>
          <w:rFonts w:cs="Arial"/>
        </w:rPr>
        <w:tab/>
      </w:r>
      <w:r w:rsidRPr="00AB047E">
        <w:rPr>
          <w:rFonts w:cs="Arial"/>
        </w:rPr>
        <w:tab/>
      </w:r>
      <w:r w:rsidRPr="00AB047E">
        <w:rPr>
          <w:rFonts w:cs="Arial"/>
        </w:rPr>
        <w:t>indicates South African financial institution</w:t>
      </w:r>
    </w:p>
    <w:p w:rsidRPr="00AB047E" w:rsidR="00F8185C" w:rsidP="00E92BA0" w:rsidRDefault="00F8185C" w14:paraId="33CBB38D" w14:textId="77C24353">
      <w:pPr>
        <w:rPr>
          <w:rFonts w:cs="Arial"/>
        </w:rPr>
      </w:pPr>
      <w:r w:rsidRPr="00AB047E">
        <w:rPr>
          <w:rFonts w:cs="Arial"/>
        </w:rPr>
        <w:t>nnnn</w:t>
      </w:r>
      <w:r w:rsidRPr="00AB047E">
        <w:rPr>
          <w:rFonts w:cs="Arial"/>
        </w:rPr>
        <w:tab/>
      </w:r>
      <w:r w:rsidRPr="00AB047E">
        <w:rPr>
          <w:rFonts w:cs="Arial"/>
        </w:rPr>
        <w:tab/>
      </w:r>
      <w:r w:rsidRPr="00AB047E">
        <w:rPr>
          <w:rFonts w:cs="Arial"/>
        </w:rPr>
        <w:t>must contain the bank member number</w:t>
      </w:r>
    </w:p>
    <w:p w:rsidRPr="00AB047E" w:rsidR="00F8185C" w:rsidP="00E92BA0" w:rsidRDefault="00F8185C" w14:paraId="28B3F6D3" w14:textId="729DC7CD">
      <w:pPr>
        <w:rPr>
          <w:rFonts w:cs="Arial"/>
        </w:rPr>
      </w:pPr>
    </w:p>
    <w:p w:rsidRPr="00AB047E" w:rsidR="00F8185C" w:rsidP="00E92BA0" w:rsidRDefault="00F8185C" w14:paraId="1B10C4E3" w14:textId="5702EB34">
      <w:pPr>
        <w:rPr>
          <w:rFonts w:cs="Arial"/>
        </w:rPr>
      </w:pPr>
      <w:r w:rsidRPr="00AB047E">
        <w:rPr>
          <w:rFonts w:cs="Arial"/>
        </w:rPr>
        <w:t xml:space="preserve">If the Institution is the Batch Authenticated </w:t>
      </w:r>
      <w:r w:rsidRPr="00AB047E" w:rsidR="00516A81">
        <w:rPr>
          <w:rFonts w:cs="Arial"/>
        </w:rPr>
        <w:t>Collections</w:t>
      </w:r>
      <w:r w:rsidR="00516A81">
        <w:rPr>
          <w:rFonts w:cs="Arial"/>
        </w:rPr>
        <w:t xml:space="preserve"> </w:t>
      </w:r>
      <w:r w:rsidRPr="00AB047E" w:rsidR="00516A81">
        <w:rPr>
          <w:rFonts w:cs="Arial"/>
        </w:rPr>
        <w:t>Switch</w:t>
      </w:r>
      <w:r w:rsidRPr="00AB047E">
        <w:rPr>
          <w:rFonts w:cs="Arial"/>
        </w:rPr>
        <w:t>, the Institution Identifier must be 00210000</w:t>
      </w:r>
    </w:p>
    <w:p w:rsidRPr="00AB047E" w:rsidR="00F8185C" w:rsidP="00E92BA0" w:rsidRDefault="00F8185C" w14:paraId="6D5DEFD6" w14:textId="2606175D">
      <w:pPr>
        <w:rPr>
          <w:rFonts w:cs="Arial"/>
        </w:rPr>
      </w:pPr>
      <w:r w:rsidRPr="00AB047E">
        <w:rPr>
          <w:rFonts w:cs="Arial"/>
        </w:rPr>
        <w:t>The date in the Message Identifier will be the processing date.</w:t>
      </w:r>
    </w:p>
    <w:p w:rsidRPr="00AB047E" w:rsidR="00F8185C" w:rsidP="00E92BA0" w:rsidRDefault="00F8185C" w14:paraId="47C6C77F" w14:textId="52BB0CB9">
      <w:pPr>
        <w:rPr>
          <w:rFonts w:cs="Arial"/>
        </w:rPr>
      </w:pPr>
      <w:r w:rsidRPr="00AB047E">
        <w:rPr>
          <w:rFonts w:cs="Arial"/>
        </w:rPr>
        <w:t>The File Number in the Message Identifier will be incremented by 1 for each new message for the service from that originator.</w:t>
      </w:r>
    </w:p>
    <w:p w:rsidRPr="00AB047E" w:rsidR="00F8185C" w:rsidP="00E92BA0" w:rsidRDefault="00F8185C" w14:paraId="2FE03C90" w14:textId="6CE3E90D">
      <w:pPr>
        <w:rPr>
          <w:rFonts w:cs="Arial"/>
        </w:rPr>
      </w:pPr>
      <w:r w:rsidRPr="00AB047E">
        <w:rPr>
          <w:rFonts w:cs="Arial"/>
        </w:rPr>
        <w:t xml:space="preserve">The File Number will start from 1 every day </w:t>
      </w:r>
    </w:p>
    <w:p w:rsidRPr="00110950" w:rsidR="00F8185C" w:rsidP="00E92BA0" w:rsidRDefault="00F8185C" w14:paraId="48802998" w14:textId="7E707B60">
      <w:pPr>
        <w:pStyle w:val="Body2"/>
        <w:ind w:left="0"/>
        <w:rPr>
          <w:rFonts w:ascii="Arial" w:hAnsi="Arial" w:cs="Arial"/>
          <w:lang w:val="en-ZA"/>
        </w:rPr>
      </w:pPr>
    </w:p>
    <w:p w:rsidRPr="002D6E2C" w:rsidR="002A72BE" w:rsidP="00E92BA0" w:rsidRDefault="002A72BE" w14:paraId="1CA427C2" w14:textId="77777777">
      <w:pPr>
        <w:pStyle w:val="Heading10"/>
        <w:numPr>
          <w:ilvl w:val="0"/>
          <w:numId w:val="1"/>
        </w:numPr>
        <w:spacing w:before="0"/>
        <w:ind w:left="0" w:firstLine="0"/>
        <w:rPr>
          <w:rFonts w:ascii="Calibri" w:hAnsi="Calibri"/>
          <w:sz w:val="24"/>
        </w:rPr>
      </w:pPr>
      <w:bookmarkStart w:name="_Validations_Rules" w:id="7234"/>
      <w:bookmarkStart w:name="_Toc432145996" w:id="7235"/>
      <w:bookmarkStart w:name="_Toc536096848" w:id="7236"/>
      <w:bookmarkStart w:name="_Toc435584403" w:id="7237"/>
      <w:bookmarkStart w:name="_Toc395193939" w:id="7238"/>
      <w:bookmarkEnd w:id="7234"/>
      <w:r w:rsidRPr="002D6E2C">
        <w:rPr>
          <w:rFonts w:ascii="Calibri" w:hAnsi="Calibri"/>
          <w:sz w:val="24"/>
        </w:rPr>
        <w:t>Validation Rules</w:t>
      </w:r>
      <w:bookmarkEnd w:id="7235"/>
      <w:bookmarkEnd w:id="7236"/>
    </w:p>
    <w:p w:rsidRPr="002D6E2C" w:rsidR="00D521C9" w:rsidP="002C2973" w:rsidRDefault="00D521C9" w14:paraId="609604BB"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452050478" w:id="7239"/>
      <w:bookmarkStart w:name="_Toc459871300" w:id="7240"/>
      <w:bookmarkStart w:name="_Toc459883261" w:id="7241"/>
      <w:bookmarkStart w:name="_Toc435584404" w:id="7242"/>
      <w:bookmarkStart w:name="_Toc536096849" w:id="7243"/>
      <w:bookmarkEnd w:id="7237"/>
      <w:bookmarkEnd w:id="7239"/>
      <w:bookmarkEnd w:id="7240"/>
      <w:bookmarkEnd w:id="7241"/>
      <w:r w:rsidRPr="002D6E2C">
        <w:rPr>
          <w:rFonts w:ascii="Calibri" w:hAnsi="Calibri"/>
          <w:color w:val="4F81BD"/>
          <w:sz w:val="22"/>
          <w:szCs w:val="22"/>
          <w:lang w:val="en-ZA"/>
        </w:rPr>
        <w:t>Direct Debit Message Structure Rules</w:t>
      </w:r>
      <w:bookmarkEnd w:id="7242"/>
      <w:bookmarkEnd w:id="7243"/>
      <w:r w:rsidRPr="002D6E2C">
        <w:rPr>
          <w:rFonts w:ascii="Calibri" w:hAnsi="Calibri"/>
          <w:color w:val="4F81BD"/>
          <w:sz w:val="22"/>
          <w:szCs w:val="22"/>
          <w:lang w:val="en-ZA"/>
        </w:rPr>
        <w:t xml:space="preserve"> </w:t>
      </w:r>
    </w:p>
    <w:p w:rsidRPr="002D6E2C" w:rsidR="00D521C9" w:rsidP="00E92BA0" w:rsidRDefault="00D521C9" w14:paraId="7640702B" w14:textId="77777777">
      <w:pPr>
        <w:pStyle w:val="Default"/>
        <w:rPr>
          <w:rFonts w:ascii="Calibri" w:hAnsi="Calibri"/>
          <w:b/>
          <w:bCs/>
          <w:sz w:val="23"/>
          <w:szCs w:val="23"/>
        </w:rPr>
      </w:pPr>
    </w:p>
    <w:p w:rsidRPr="002D6E2C" w:rsidR="00D521C9" w:rsidP="00E92BA0" w:rsidRDefault="00D521C9" w14:paraId="211C1397"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003.001 – Direct Debit Structure</w:t>
      </w:r>
    </w:p>
    <w:p w:rsidRPr="002D6E2C" w:rsidR="00D521C9" w:rsidP="00E92BA0" w:rsidRDefault="00D521C9" w14:paraId="4D2845F8" w14:textId="77777777">
      <w:r w:rsidRPr="002D6E2C">
        <w:t>Direct Debits</w:t>
      </w:r>
      <w:r w:rsidRPr="002D6E2C">
        <w:rPr>
          <w:b/>
        </w:rPr>
        <w:t xml:space="preserve"> </w:t>
      </w:r>
      <w:r>
        <w:rPr>
          <w:b/>
        </w:rPr>
        <w:t>must</w:t>
      </w:r>
      <w:r w:rsidRPr="002D6E2C">
        <w:rPr>
          <w:b/>
        </w:rPr>
        <w:t xml:space="preserve"> </w:t>
      </w:r>
      <w:r w:rsidRPr="002D6E2C">
        <w:t xml:space="preserve">contain a group header and at least one direct debit transaction. The structure must conform to the supplied XSD. </w:t>
      </w:r>
    </w:p>
    <w:p w:rsidR="00B330ED" w:rsidP="00E92BA0" w:rsidRDefault="00B330ED" w14:paraId="1D112B30" w14:textId="77777777">
      <w:r w:rsidRPr="00B330ED">
        <w:t>Error code is 902121: Invalid file structure</w:t>
      </w:r>
    </w:p>
    <w:p w:rsidRPr="002D6E2C" w:rsidR="00D521C9" w:rsidP="00E92BA0" w:rsidRDefault="00D521C9" w14:paraId="36B2A016" w14:textId="77777777">
      <w:r w:rsidRPr="002D6E2C">
        <w:t>Fatal error, rejected by XML parser</w:t>
      </w:r>
    </w:p>
    <w:p w:rsidRPr="002D6E2C" w:rsidR="00D521C9" w:rsidP="00E92BA0" w:rsidRDefault="00D521C9" w14:paraId="7DB4490D" w14:textId="77777777">
      <w:pPr>
        <w:pStyle w:val="Heading40"/>
        <w:spacing w:before="0" w:after="0" w:line="240" w:lineRule="auto"/>
        <w:ind w:left="0" w:firstLine="0"/>
        <w:rPr>
          <w:rFonts w:ascii="Calibri" w:hAnsi="Calibri"/>
          <w:sz w:val="22"/>
          <w:szCs w:val="22"/>
        </w:rPr>
      </w:pPr>
    </w:p>
    <w:p w:rsidRPr="002D6E2C" w:rsidR="00D521C9" w:rsidP="00E92BA0" w:rsidRDefault="00D521C9" w14:paraId="0863687E"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003.002 – Service Identifier on Direct Debit Message Identifier</w:t>
      </w:r>
    </w:p>
    <w:p w:rsidRPr="002D6E2C" w:rsidR="00D521C9" w:rsidP="00E92BA0" w:rsidRDefault="00D521C9" w14:paraId="68AC6B7C" w14:textId="77777777">
      <w:r w:rsidRPr="002D6E2C">
        <w:t xml:space="preserve">Message Identifier </w:t>
      </w:r>
      <w:r>
        <w:t>must</w:t>
      </w:r>
      <w:r w:rsidRPr="002D6E2C">
        <w:t xml:space="preserve"> contain a valid service identifier for Direct Debits</w:t>
      </w:r>
      <w:r>
        <w:t>.</w:t>
      </w:r>
      <w:r w:rsidRPr="002D6E2C">
        <w:t xml:space="preserve"> </w:t>
      </w:r>
    </w:p>
    <w:p w:rsidRPr="002D6E2C" w:rsidR="00D521C9" w:rsidP="00E92BA0" w:rsidRDefault="00D521C9" w14:paraId="39A4595A" w14:textId="77777777">
      <w:r w:rsidRPr="002D6E2C">
        <w:t>Error Code is 901045: Invalid input service Id.</w:t>
      </w:r>
    </w:p>
    <w:p w:rsidRPr="002D6E2C" w:rsidR="00D521C9" w:rsidP="00E92BA0" w:rsidRDefault="00D521C9" w14:paraId="71049B59" w14:textId="77777777">
      <w:r w:rsidRPr="002D6E2C">
        <w:t>File Fatal Error</w:t>
      </w:r>
    </w:p>
    <w:p w:rsidRPr="002D6E2C" w:rsidR="00D521C9" w:rsidP="00E92BA0" w:rsidRDefault="00D521C9" w14:paraId="58C89460" w14:textId="77777777"/>
    <w:p w:rsidRPr="002D6E2C" w:rsidR="00D521C9" w:rsidP="00E92BA0" w:rsidRDefault="00D521C9" w14:paraId="21F1083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003.003 – </w:t>
      </w:r>
      <w:r>
        <w:rPr>
          <w:rFonts w:ascii="Calibri" w:hAnsi="Calibri"/>
          <w:sz w:val="22"/>
          <w:szCs w:val="22"/>
        </w:rPr>
        <w:t>Institution identifier</w:t>
      </w:r>
      <w:r w:rsidRPr="002D6E2C">
        <w:rPr>
          <w:rFonts w:ascii="Calibri" w:hAnsi="Calibri"/>
          <w:sz w:val="22"/>
          <w:szCs w:val="22"/>
        </w:rPr>
        <w:t xml:space="preserve"> on Direct Debit Message Identifier</w:t>
      </w:r>
    </w:p>
    <w:p w:rsidRPr="002D6E2C" w:rsidR="00D521C9" w:rsidP="00E92BA0" w:rsidRDefault="00D521C9" w14:paraId="36D4B138" w14:textId="77777777">
      <w:r w:rsidRPr="002D6E2C">
        <w:t xml:space="preserve">The </w:t>
      </w:r>
      <w:r>
        <w:t>Institution identifier</w:t>
      </w:r>
      <w:r w:rsidRPr="002D6E2C">
        <w:t xml:space="preserve"> contained in the message identifier</w:t>
      </w:r>
      <w:r>
        <w:t xml:space="preserve"> must be valid and </w:t>
      </w:r>
      <w:r w:rsidRPr="002D6E2C">
        <w:t xml:space="preserve">registered for </w:t>
      </w:r>
      <w:r>
        <w:t>AC.</w:t>
      </w:r>
    </w:p>
    <w:p w:rsidRPr="002D6E2C" w:rsidR="00D521C9" w:rsidP="00E92BA0" w:rsidRDefault="00D521C9" w14:paraId="189F94A0" w14:textId="77777777">
      <w:r w:rsidRPr="002D6E2C">
        <w:t xml:space="preserve">Error Code is 901001: </w:t>
      </w:r>
      <w:r w:rsidRPr="00E37898">
        <w:t xml:space="preserve"> </w:t>
      </w:r>
      <w:r>
        <w:t xml:space="preserve">Institution </w:t>
      </w:r>
      <w:r w:rsidRPr="005732EC">
        <w:rPr>
          <w:rFonts w:eastAsia="Times New Roman"/>
          <w:bCs/>
        </w:rPr>
        <w:t>code in Message Identifier invalid</w:t>
      </w:r>
    </w:p>
    <w:p w:rsidRPr="002D6E2C" w:rsidR="00D521C9" w:rsidP="00E92BA0" w:rsidRDefault="00D521C9" w14:paraId="3D158B74" w14:textId="77777777">
      <w:r w:rsidRPr="002D6E2C">
        <w:t>File Fatal Error</w:t>
      </w:r>
    </w:p>
    <w:p w:rsidRPr="002D6E2C" w:rsidR="00D521C9" w:rsidP="00E92BA0" w:rsidRDefault="00D521C9" w14:paraId="7E93A5FF" w14:textId="77777777"/>
    <w:p w:rsidRPr="002D6E2C" w:rsidR="00D521C9" w:rsidP="00E92BA0" w:rsidRDefault="00D521C9" w14:paraId="0154251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003.006</w:t>
      </w:r>
      <w:r w:rsidRPr="00966DA9">
        <w:rPr>
          <w:rFonts w:ascii="Calibri" w:hAnsi="Calibri"/>
          <w:sz w:val="22"/>
          <w:szCs w:val="22"/>
        </w:rPr>
        <w:t xml:space="preserve"> </w:t>
      </w:r>
      <w:r w:rsidRPr="002D6E2C">
        <w:rPr>
          <w:rFonts w:ascii="Calibri" w:hAnsi="Calibri"/>
          <w:sz w:val="22"/>
          <w:szCs w:val="22"/>
        </w:rPr>
        <w:t>– Direct Debit Message Identifier</w:t>
      </w:r>
    </w:p>
    <w:p w:rsidRPr="002D6E2C" w:rsidR="00D521C9" w:rsidP="00E92BA0" w:rsidRDefault="00D521C9" w14:paraId="141ED9B7" w14:textId="77777777">
      <w:r w:rsidRPr="002D6E2C">
        <w:t xml:space="preserve">Message Identifiers on Direct Debits </w:t>
      </w:r>
      <w:r>
        <w:t xml:space="preserve">must be </w:t>
      </w:r>
      <w:r w:rsidRPr="002D6E2C">
        <w:t>unique.</w:t>
      </w:r>
    </w:p>
    <w:p w:rsidRPr="002D6E2C" w:rsidR="00D521C9" w:rsidP="00E92BA0" w:rsidRDefault="00D521C9" w14:paraId="7E930178" w14:textId="77777777">
      <w:r w:rsidRPr="002D6E2C">
        <w:t xml:space="preserve">Error Code is 901005: Message Identifier is not unique </w:t>
      </w:r>
    </w:p>
    <w:p w:rsidRPr="002D6E2C" w:rsidR="00D521C9" w:rsidP="00E92BA0" w:rsidRDefault="00D521C9" w14:paraId="68AC4294" w14:textId="77777777">
      <w:r w:rsidRPr="002D6E2C">
        <w:t>File Fatal Error</w:t>
      </w:r>
    </w:p>
    <w:p w:rsidRPr="002D6E2C" w:rsidR="00D521C9" w:rsidP="00E92BA0" w:rsidRDefault="00D521C9" w14:paraId="3383123D" w14:textId="77777777"/>
    <w:p w:rsidRPr="002D6E2C" w:rsidR="00D521C9" w:rsidP="00E92BA0" w:rsidRDefault="00D521C9" w14:paraId="465F8C45"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003.007 – Creation Date </w:t>
      </w:r>
    </w:p>
    <w:p w:rsidRPr="002D6E2C" w:rsidR="00D521C9" w:rsidP="00E92BA0" w:rsidRDefault="00D521C9" w14:paraId="5A95124D" w14:textId="77777777">
      <w:r w:rsidRPr="002D6E2C">
        <w:t xml:space="preserve">Creation date </w:t>
      </w:r>
      <w:r>
        <w:t>must be present</w:t>
      </w:r>
      <w:r w:rsidRPr="002D6E2C">
        <w:t xml:space="preserve"> in message identifier</w:t>
      </w:r>
    </w:p>
    <w:p w:rsidRPr="002D6E2C" w:rsidR="00D521C9" w:rsidP="00E92BA0" w:rsidRDefault="00D521C9" w14:paraId="23EBE8A5" w14:textId="77777777">
      <w:r w:rsidRPr="002D6E2C">
        <w:t>Error Code is 901006: Creation date missing.</w:t>
      </w:r>
    </w:p>
    <w:p w:rsidRPr="002D6E2C" w:rsidR="00D521C9" w:rsidP="00E92BA0" w:rsidRDefault="00D521C9" w14:paraId="2C48BF29" w14:textId="77777777">
      <w:r w:rsidRPr="002D6E2C">
        <w:t>File Fatal Error</w:t>
      </w:r>
    </w:p>
    <w:p w:rsidRPr="002D6E2C" w:rsidR="00D521C9" w:rsidP="00E92BA0" w:rsidRDefault="00D521C9" w14:paraId="7DDA4ABA" w14:textId="77777777"/>
    <w:p w:rsidRPr="002D6E2C" w:rsidR="00D521C9" w:rsidP="00E92BA0" w:rsidRDefault="00D521C9" w14:paraId="3A71C2AC"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003.008 – Creation Date and Time &lt;CreDtTm&gt;</w:t>
      </w:r>
    </w:p>
    <w:p w:rsidRPr="002D6E2C" w:rsidR="00D521C9" w:rsidP="00E92BA0" w:rsidRDefault="00D521C9" w14:paraId="39461920" w14:textId="77777777">
      <w:r w:rsidRPr="002D6E2C">
        <w:t xml:space="preserve">Creation date and time </w:t>
      </w:r>
      <w:r>
        <w:t>must be valid and less than or equal to processing date</w:t>
      </w:r>
      <w:r w:rsidRPr="002D6E2C">
        <w:t xml:space="preserve"> </w:t>
      </w:r>
    </w:p>
    <w:p w:rsidRPr="002D6E2C" w:rsidR="00D521C9" w:rsidP="00E92BA0" w:rsidRDefault="00D521C9" w14:paraId="513EB5E5" w14:textId="77777777">
      <w:r w:rsidRPr="002D6E2C">
        <w:t>Error Code is 901007: Creation date and time in Group Header invalid</w:t>
      </w:r>
    </w:p>
    <w:p w:rsidRPr="002D6E2C" w:rsidR="00D521C9" w:rsidP="00E92BA0" w:rsidRDefault="00D521C9" w14:paraId="6DD4E0CA" w14:textId="77777777">
      <w:r w:rsidRPr="002D6E2C">
        <w:t>File Fatal Error</w:t>
      </w:r>
    </w:p>
    <w:p w:rsidRPr="002D6E2C" w:rsidR="00D521C9" w:rsidP="00E92BA0" w:rsidRDefault="00D521C9" w14:paraId="1AC093FB" w14:textId="77777777"/>
    <w:p w:rsidRPr="002D6E2C" w:rsidR="00D521C9" w:rsidP="00E92BA0" w:rsidRDefault="00D521C9" w14:paraId="68F9BB8E"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003.010 – Number of Transactions and Direct Debits Rule</w:t>
      </w:r>
    </w:p>
    <w:p w:rsidRPr="002D6E2C" w:rsidR="00D521C9" w:rsidP="00E92BA0" w:rsidRDefault="00D521C9" w14:paraId="4F9D1957" w14:textId="77777777">
      <w:r w:rsidRPr="002D6E2C">
        <w:t xml:space="preserve">The number of transactions in the Group Header </w:t>
      </w:r>
      <w:r>
        <w:t>must</w:t>
      </w:r>
      <w:r w:rsidRPr="002D6E2C">
        <w:t xml:space="preserve"> equal the number of occurrences of Direct Debit Transaction Information. </w:t>
      </w:r>
    </w:p>
    <w:p w:rsidRPr="002D6E2C" w:rsidR="00D521C9" w:rsidP="00E92BA0" w:rsidRDefault="00D521C9" w14:paraId="58E207E1" w14:textId="77777777">
      <w:r w:rsidRPr="002D6E2C">
        <w:t>Error Code is 901009: Number of transaction in invalid at group level</w:t>
      </w:r>
    </w:p>
    <w:p w:rsidRPr="002D6E2C" w:rsidR="00D521C9" w:rsidP="00E92BA0" w:rsidRDefault="00D521C9" w14:paraId="72552471" w14:textId="77777777">
      <w:r w:rsidRPr="002D6E2C">
        <w:t>File Fatal Error</w:t>
      </w:r>
    </w:p>
    <w:p w:rsidRPr="002D6E2C" w:rsidR="006E75DF" w:rsidP="00E92BA0" w:rsidRDefault="006E75DF" w14:paraId="4763FDDC" w14:textId="77777777">
      <w:pPr>
        <w:pStyle w:val="Heading40"/>
        <w:spacing w:before="0" w:after="0" w:line="240" w:lineRule="auto"/>
        <w:ind w:left="0" w:firstLine="0"/>
        <w:rPr>
          <w:rFonts w:ascii="Calibri" w:hAnsi="Calibri"/>
          <w:sz w:val="22"/>
          <w:szCs w:val="22"/>
        </w:rPr>
      </w:pPr>
    </w:p>
    <w:p w:rsidRPr="002D6E2C" w:rsidR="00D521C9" w:rsidP="00E92BA0" w:rsidRDefault="00D521C9" w14:paraId="620EAFAB"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003.012 – Transaction Controls and Control Sum </w:t>
      </w:r>
    </w:p>
    <w:p w:rsidRPr="002D6E2C" w:rsidR="00D521C9" w:rsidP="00E92BA0" w:rsidRDefault="00D521C9" w14:paraId="68762FA6" w14:textId="77777777">
      <w:r w:rsidRPr="002D6E2C">
        <w:t xml:space="preserve">The Control Sum </w:t>
      </w:r>
      <w:r w:rsidR="00F61AEC">
        <w:t xml:space="preserve">must </w:t>
      </w:r>
      <w:r w:rsidRPr="002D6E2C" w:rsidR="00F61AEC">
        <w:t>equal</w:t>
      </w:r>
      <w:r w:rsidRPr="002D6E2C">
        <w:t xml:space="preserve"> to the total of </w:t>
      </w:r>
      <w:r>
        <w:t>the destination</w:t>
      </w:r>
      <w:r w:rsidRPr="002D6E2C">
        <w:t xml:space="preserve"> account numbers and amounts (including decimal amounts, i.e. in cents). </w:t>
      </w:r>
    </w:p>
    <w:p w:rsidRPr="002D6E2C" w:rsidR="00D521C9" w:rsidP="00E92BA0" w:rsidRDefault="00D521C9" w14:paraId="190EEF2A" w14:textId="77777777">
      <w:r w:rsidRPr="002D6E2C">
        <w:t>Error Code is 901011: Control sum is not equal to the sum of transactions and account numbers.</w:t>
      </w:r>
    </w:p>
    <w:p w:rsidRPr="002D6E2C" w:rsidR="00D521C9" w:rsidP="00E92BA0" w:rsidRDefault="00D521C9" w14:paraId="6CF9DB66" w14:textId="77777777">
      <w:r w:rsidRPr="002D6E2C">
        <w:t>File Fatal Error</w:t>
      </w:r>
    </w:p>
    <w:p w:rsidRPr="002D6E2C" w:rsidR="00D521C9" w:rsidP="00E92BA0" w:rsidRDefault="00D521C9" w14:paraId="4862BA49" w14:textId="77777777"/>
    <w:p w:rsidR="00A612F2" w:rsidP="00E92BA0" w:rsidRDefault="00A612F2" w14:paraId="0E916175" w14:textId="77777777">
      <w:pPr>
        <w:rPr>
          <w:rFonts w:cs="Arial"/>
          <w:b/>
          <w:color w:val="000000"/>
          <w:lang w:val="en-US"/>
        </w:rPr>
      </w:pPr>
      <w:r>
        <w:br w:type="page"/>
      </w:r>
    </w:p>
    <w:p w:rsidRPr="002D6E2C" w:rsidR="00D521C9" w:rsidP="00E92BA0" w:rsidRDefault="00D521C9" w14:paraId="7A547E4C"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003.014 – Total Interbank Settlement Sum Rule</w:t>
      </w:r>
    </w:p>
    <w:p w:rsidRPr="002D6E2C" w:rsidR="00D521C9" w:rsidP="00E92BA0" w:rsidRDefault="00D521C9" w14:paraId="167E1DAD" w14:textId="77777777">
      <w:pPr>
        <w:rPr>
          <w:rFonts w:cs="Arial"/>
        </w:rPr>
      </w:pPr>
      <w:r w:rsidRPr="002D6E2C">
        <w:t xml:space="preserve"> </w:t>
      </w:r>
      <w:r w:rsidRPr="002D6E2C">
        <w:rPr>
          <w:b/>
        </w:rPr>
        <w:t>&lt;TtlIntrBkSttlmAmt&gt;</w:t>
      </w:r>
      <w:r w:rsidRPr="002D6E2C">
        <w:t xml:space="preserve"> </w:t>
      </w:r>
      <w:r>
        <w:t>must be</w:t>
      </w:r>
      <w:r w:rsidRPr="002D6E2C">
        <w:t xml:space="preserve"> present, and </w:t>
      </w:r>
      <w:r>
        <w:t>must be</w:t>
      </w:r>
      <w:r w:rsidRPr="002D6E2C">
        <w:t xml:space="preserve"> equal to the sum of all occurrences of </w:t>
      </w:r>
      <w:r w:rsidRPr="002D6E2C">
        <w:rPr>
          <w:b/>
        </w:rPr>
        <w:t>&lt;IntrBkSttlmAmt&gt;</w:t>
      </w:r>
      <w:r w:rsidRPr="002D6E2C">
        <w:t xml:space="preserve"> in Direct Debits. </w:t>
      </w:r>
    </w:p>
    <w:p w:rsidRPr="002D6E2C" w:rsidR="00D521C9" w:rsidP="00E92BA0" w:rsidRDefault="00D521C9" w14:paraId="7F453742" w14:textId="77777777">
      <w:r w:rsidRPr="002D6E2C">
        <w:t>Error Code is 901013: Total interbank settlement amount does not equal sum of the transactions</w:t>
      </w:r>
    </w:p>
    <w:p w:rsidRPr="002D6E2C" w:rsidR="00D521C9" w:rsidP="00E92BA0" w:rsidRDefault="00D521C9" w14:paraId="1D65CEC6" w14:textId="77777777">
      <w:r w:rsidRPr="002D6E2C">
        <w:t>File Fatal Error</w:t>
      </w:r>
    </w:p>
    <w:p w:rsidRPr="002D6E2C" w:rsidR="00D521C9" w:rsidP="00E92BA0" w:rsidRDefault="00D521C9" w14:paraId="65BA35B4" w14:textId="77777777"/>
    <w:p w:rsidRPr="008D038E" w:rsidR="00D521C9" w:rsidP="00E92BA0" w:rsidRDefault="00D521C9" w14:paraId="33AB27F0" w14:textId="77777777">
      <w:pPr>
        <w:rPr>
          <w:b/>
        </w:rPr>
      </w:pPr>
      <w:r>
        <w:rPr>
          <w:b/>
        </w:rPr>
        <w:t>Rule 003.015</w:t>
      </w:r>
      <w:r w:rsidRPr="008D038E">
        <w:rPr>
          <w:b/>
        </w:rPr>
        <w:t xml:space="preserve"> – Instructed Agent</w:t>
      </w:r>
    </w:p>
    <w:p w:rsidRPr="005463A8" w:rsidR="00D521C9" w:rsidP="00E92BA0" w:rsidRDefault="00D521C9" w14:paraId="4827EB18" w14:textId="77777777">
      <w:r w:rsidRPr="005463A8">
        <w:t>Instructed Agent must be a valid participant in AC.</w:t>
      </w:r>
    </w:p>
    <w:p w:rsidRPr="005463A8" w:rsidR="00D521C9" w:rsidP="00E92BA0" w:rsidRDefault="00D521C9" w14:paraId="3E72C771" w14:textId="77777777">
      <w:r w:rsidRPr="005463A8">
        <w:t xml:space="preserve">Error Code is 901079: Instructed Agent </w:t>
      </w:r>
      <w:r w:rsidRPr="005E12BB">
        <w:t xml:space="preserve">is </w:t>
      </w:r>
      <w:r w:rsidRPr="005463A8">
        <w:t>invalid</w:t>
      </w:r>
    </w:p>
    <w:p w:rsidRPr="002D6E2C" w:rsidR="00F74A1C" w:rsidP="00E92BA0" w:rsidRDefault="00F74A1C" w14:paraId="545A1E14" w14:textId="77777777">
      <w:r w:rsidRPr="002D6E2C">
        <w:t>File Fatal Error</w:t>
      </w:r>
    </w:p>
    <w:p w:rsidRPr="002D6E2C" w:rsidR="00D521C9" w:rsidP="00E92BA0" w:rsidRDefault="00D521C9" w14:paraId="2040D1EA" w14:textId="77777777"/>
    <w:p w:rsidRPr="002D6E2C" w:rsidR="00D521C9" w:rsidP="00E92BA0" w:rsidRDefault="00D521C9" w14:paraId="71C1C004"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003.016 – Interbank Settlement Date/ Action Date </w:t>
      </w:r>
    </w:p>
    <w:p w:rsidRPr="002D6E2C" w:rsidR="00D521C9" w:rsidP="00E92BA0" w:rsidRDefault="00D521C9" w14:paraId="30F05AA1" w14:textId="77777777">
      <w:r w:rsidRPr="002D6E2C">
        <w:t xml:space="preserve">The Action Date </w:t>
      </w:r>
      <w:r w:rsidRPr="002D6E2C">
        <w:rPr>
          <w:b/>
        </w:rPr>
        <w:t xml:space="preserve">&lt;IntrBkSttlmDt&gt; </w:t>
      </w:r>
      <w:r>
        <w:t xml:space="preserve">must be a </w:t>
      </w:r>
      <w:r w:rsidRPr="00BC4C36">
        <w:t>valid</w:t>
      </w:r>
      <w:r>
        <w:t xml:space="preserve"> date</w:t>
      </w:r>
      <w:r w:rsidRPr="002D6E2C">
        <w:t xml:space="preserve">. </w:t>
      </w:r>
    </w:p>
    <w:p w:rsidRPr="002D6E2C" w:rsidR="00D521C9" w:rsidP="00E92BA0" w:rsidRDefault="00D521C9" w14:paraId="0FD1B206" w14:textId="77777777">
      <w:r w:rsidRPr="002D6E2C">
        <w:t>Error Code is 901015: Interbank settlement date is invalid.</w:t>
      </w:r>
    </w:p>
    <w:p w:rsidR="00D521C9" w:rsidP="00E92BA0" w:rsidRDefault="00D521C9" w14:paraId="7AA75A5B" w14:textId="77777777">
      <w:r w:rsidRPr="002D6E2C">
        <w:t>File Fatal Error</w:t>
      </w:r>
    </w:p>
    <w:p w:rsidRPr="002D6E2C" w:rsidR="00D521C9" w:rsidP="00E92BA0" w:rsidRDefault="00D521C9" w14:paraId="01424E86" w14:textId="77777777"/>
    <w:p w:rsidRPr="002D6E2C" w:rsidR="00D521C9" w:rsidP="00E92BA0" w:rsidRDefault="00D521C9" w14:paraId="67CB08B9"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003.017 – Settlement Method</w:t>
      </w:r>
    </w:p>
    <w:p w:rsidRPr="002D6E2C" w:rsidR="00D521C9" w:rsidP="00E92BA0" w:rsidRDefault="00D521C9" w14:paraId="731A9B30" w14:textId="77777777">
      <w:r w:rsidRPr="002D6E2C">
        <w:t xml:space="preserve">The Settlement method on the Group Header </w:t>
      </w:r>
      <w:r>
        <w:t>must equal “</w:t>
      </w:r>
      <w:r w:rsidRPr="002D6E2C">
        <w:t>CLRG</w:t>
      </w:r>
      <w:r>
        <w:t>”</w:t>
      </w:r>
      <w:r w:rsidRPr="002D6E2C">
        <w:t>.</w:t>
      </w:r>
    </w:p>
    <w:p w:rsidRPr="002D6E2C" w:rsidR="00D521C9" w:rsidP="00E92BA0" w:rsidRDefault="00D521C9" w14:paraId="5EC08103" w14:textId="77777777">
      <w:r w:rsidRPr="002D6E2C">
        <w:t>Error Code is 901055: Settlement Method is invalid.</w:t>
      </w:r>
    </w:p>
    <w:p w:rsidRPr="002D6E2C" w:rsidR="00D521C9" w:rsidP="00E92BA0" w:rsidRDefault="00D521C9" w14:paraId="1A22449B" w14:textId="77777777">
      <w:r w:rsidRPr="002D6E2C">
        <w:t>File Fatal Error</w:t>
      </w:r>
    </w:p>
    <w:p w:rsidRPr="002D6E2C" w:rsidR="00D521C9" w:rsidP="00E92BA0" w:rsidRDefault="00D521C9" w14:paraId="2FAEB318" w14:textId="77777777"/>
    <w:p w:rsidRPr="002D6E2C" w:rsidR="00D521C9" w:rsidP="00E92BA0" w:rsidRDefault="00D521C9" w14:paraId="5C196FD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003.018 – Clearing System </w:t>
      </w:r>
      <w:r>
        <w:rPr>
          <w:rFonts w:ascii="Calibri" w:hAnsi="Calibri"/>
          <w:sz w:val="22"/>
          <w:szCs w:val="22"/>
        </w:rPr>
        <w:t>Identifier</w:t>
      </w:r>
    </w:p>
    <w:p w:rsidRPr="002D6E2C" w:rsidR="00D521C9" w:rsidP="00E92BA0" w:rsidRDefault="00D521C9" w14:paraId="56E3856F" w14:textId="77777777">
      <w:r w:rsidRPr="002D6E2C">
        <w:t xml:space="preserve">The Clearing System on the Group Header </w:t>
      </w:r>
      <w:r>
        <w:t xml:space="preserve">must be </w:t>
      </w:r>
      <w:r w:rsidRPr="002D6E2C">
        <w:t>AC.</w:t>
      </w:r>
    </w:p>
    <w:p w:rsidRPr="002D6E2C" w:rsidR="00D521C9" w:rsidP="00E92BA0" w:rsidRDefault="00D521C9" w14:paraId="7182CB5D" w14:textId="77777777">
      <w:r w:rsidRPr="002D6E2C">
        <w:t>Error Code is 901016: Clearing System Identifier is invalid</w:t>
      </w:r>
    </w:p>
    <w:p w:rsidRPr="002D6E2C" w:rsidR="00D521C9" w:rsidP="00E92BA0" w:rsidRDefault="00D521C9" w14:paraId="41C09909" w14:textId="77777777">
      <w:r w:rsidRPr="002D6E2C">
        <w:t>File Fatal Error</w:t>
      </w:r>
    </w:p>
    <w:p w:rsidRPr="002D6E2C" w:rsidR="00D521C9" w:rsidP="00E92BA0" w:rsidRDefault="00D521C9" w14:paraId="14BBB7A1" w14:textId="77777777"/>
    <w:p w:rsidRPr="002D6E2C" w:rsidR="00D521C9" w:rsidP="00E92BA0" w:rsidRDefault="00D521C9" w14:paraId="0080484D"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003.019 – Instructing Agent </w:t>
      </w:r>
    </w:p>
    <w:p w:rsidRPr="002D6E2C" w:rsidR="00D521C9" w:rsidP="00E92BA0" w:rsidRDefault="00D521C9" w14:paraId="546256E9" w14:textId="77777777">
      <w:r w:rsidRPr="002D6E2C">
        <w:t xml:space="preserve">The Instructing Agent on the Group Header </w:t>
      </w:r>
      <w:r>
        <w:t>must be a participant of AC.</w:t>
      </w:r>
      <w:r w:rsidRPr="002D6E2C">
        <w:t xml:space="preserve"> </w:t>
      </w:r>
    </w:p>
    <w:p w:rsidRPr="002D6E2C" w:rsidR="00D521C9" w:rsidP="00E92BA0" w:rsidRDefault="00D521C9" w14:paraId="5BAD178A" w14:textId="77777777">
      <w:r w:rsidRPr="002D6E2C">
        <w:t xml:space="preserve">Error Code is 901017: Instructing Agent is invalid </w:t>
      </w:r>
    </w:p>
    <w:p w:rsidRPr="002D6E2C" w:rsidR="00D521C9" w:rsidP="00E92BA0" w:rsidRDefault="00D521C9" w14:paraId="1A6CE7D8" w14:textId="77777777">
      <w:r w:rsidRPr="002D6E2C">
        <w:t>File Fatal Error</w:t>
      </w:r>
    </w:p>
    <w:p w:rsidR="006E75DF" w:rsidP="00E92BA0" w:rsidRDefault="006E75DF" w14:paraId="5F0713B9" w14:textId="77777777">
      <w:pPr>
        <w:pStyle w:val="Heading40"/>
        <w:spacing w:before="0" w:after="0" w:line="240" w:lineRule="auto"/>
        <w:ind w:left="0" w:firstLine="0"/>
        <w:rPr>
          <w:rFonts w:ascii="Calibri" w:hAnsi="Calibri"/>
          <w:sz w:val="22"/>
          <w:szCs w:val="22"/>
        </w:rPr>
      </w:pPr>
    </w:p>
    <w:p w:rsidRPr="002D6E2C" w:rsidR="00D521C9" w:rsidP="00E92BA0" w:rsidRDefault="00D521C9" w14:paraId="2D8C7A4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003.020 – Unique transaction Identifier Rule</w:t>
      </w:r>
    </w:p>
    <w:p w:rsidRPr="002D6E2C" w:rsidR="00D521C9" w:rsidP="00E92BA0" w:rsidRDefault="00D521C9" w14:paraId="013B8FA6" w14:textId="77777777">
      <w:r w:rsidRPr="002D6E2C">
        <w:rPr>
          <w:b/>
        </w:rPr>
        <w:t>&lt;PmtId&gt;&lt;</w:t>
      </w:r>
      <w:r w:rsidR="00005EE9">
        <w:rPr>
          <w:b/>
        </w:rPr>
        <w:t>TxIdTxId</w:t>
      </w:r>
      <w:r w:rsidRPr="002D6E2C">
        <w:rPr>
          <w:b/>
        </w:rPr>
        <w:t>&gt;</w:t>
      </w:r>
      <w:r w:rsidRPr="002D6E2C">
        <w:t xml:space="preserve"> </w:t>
      </w:r>
      <w:r>
        <w:t>must be</w:t>
      </w:r>
      <w:r w:rsidRPr="002D6E2C">
        <w:t xml:space="preserve"> unique. The sequence number must start at 1 every day, and must be incremented for every subsequent transaction in that day. The ACH will use this field to check for duplicates, and duplicates will be rejected. </w:t>
      </w:r>
    </w:p>
    <w:p w:rsidRPr="002D6E2C" w:rsidR="00D521C9" w:rsidP="00E92BA0" w:rsidRDefault="00D521C9" w14:paraId="650279F7" w14:textId="77777777">
      <w:r w:rsidRPr="002D6E2C">
        <w:t>Error Code is 901024: Duplicate payment transaction identifier</w:t>
      </w:r>
    </w:p>
    <w:p w:rsidRPr="002D6E2C" w:rsidR="00D521C9" w:rsidP="00E92BA0" w:rsidRDefault="00D521C9" w14:paraId="2B0DEE72" w14:textId="77777777">
      <w:r w:rsidRPr="002D6E2C">
        <w:t>Transaction rejection</w:t>
      </w:r>
    </w:p>
    <w:p w:rsidRPr="002D6E2C" w:rsidR="00D521C9" w:rsidP="00E92BA0" w:rsidRDefault="00D521C9" w14:paraId="50815811" w14:textId="77777777"/>
    <w:p w:rsidRPr="002D6E2C" w:rsidR="00D521C9" w:rsidP="00E92BA0" w:rsidRDefault="00D521C9" w14:paraId="0D1C570D"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003.021 – Tracking Period</w:t>
      </w:r>
    </w:p>
    <w:p w:rsidRPr="002D6E2C" w:rsidR="00D521C9" w:rsidP="00E92BA0" w:rsidRDefault="00516A81" w14:paraId="13443D28" w14:textId="77777777">
      <w:r>
        <w:t>This must be a valid</w:t>
      </w:r>
      <w:r w:rsidRPr="002D6E2C">
        <w:t xml:space="preserve"> </w:t>
      </w:r>
      <w:r>
        <w:t>T</w:t>
      </w:r>
      <w:r w:rsidRPr="002D6E2C">
        <w:t>racking Period</w:t>
      </w:r>
      <w:r>
        <w:t xml:space="preserve"> </w:t>
      </w:r>
      <w:r w:rsidRPr="002D6E2C">
        <w:t>agreed by banks.</w:t>
      </w:r>
    </w:p>
    <w:p w:rsidRPr="002D6E2C" w:rsidR="00D521C9" w:rsidP="00E92BA0" w:rsidRDefault="00D521C9" w14:paraId="3BEADA2F" w14:textId="77777777">
      <w:r w:rsidRPr="002D6E2C">
        <w:t>Error Code is 901060: Tracking Period is invalid</w:t>
      </w:r>
    </w:p>
    <w:p w:rsidRPr="002D6E2C" w:rsidR="00D521C9" w:rsidP="00E92BA0" w:rsidRDefault="00D521C9" w14:paraId="3BC10ED2" w14:textId="77777777">
      <w:r w:rsidRPr="002D6E2C">
        <w:t>Transaction Rejection</w:t>
      </w:r>
    </w:p>
    <w:p w:rsidR="00C90084" w:rsidP="00E92BA0" w:rsidRDefault="00C90084" w14:paraId="78626EA5" w14:textId="77777777">
      <w:pPr>
        <w:pStyle w:val="Heading40"/>
        <w:spacing w:before="0" w:after="0" w:line="240" w:lineRule="auto"/>
        <w:ind w:left="0" w:firstLine="0"/>
        <w:rPr>
          <w:rFonts w:ascii="Calibri" w:hAnsi="Calibri"/>
          <w:sz w:val="22"/>
          <w:szCs w:val="22"/>
        </w:rPr>
      </w:pPr>
    </w:p>
    <w:p w:rsidRPr="002D6E2C" w:rsidR="00D521C9" w:rsidP="00E92BA0" w:rsidRDefault="00D521C9" w14:paraId="733BA068"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003.022 – </w:t>
      </w:r>
      <w:r>
        <w:rPr>
          <w:rFonts w:ascii="Calibri" w:hAnsi="Calibri"/>
          <w:sz w:val="22"/>
          <w:szCs w:val="22"/>
        </w:rPr>
        <w:t xml:space="preserve">Debit </w:t>
      </w:r>
      <w:r w:rsidRPr="002D6E2C">
        <w:rPr>
          <w:rFonts w:ascii="Calibri" w:hAnsi="Calibri"/>
          <w:sz w:val="22"/>
          <w:szCs w:val="22"/>
        </w:rPr>
        <w:t>Sequence</w:t>
      </w:r>
      <w:r>
        <w:rPr>
          <w:rFonts w:ascii="Calibri" w:hAnsi="Calibri"/>
          <w:sz w:val="22"/>
          <w:szCs w:val="22"/>
        </w:rPr>
        <w:t xml:space="preserve"> Type</w:t>
      </w:r>
    </w:p>
    <w:p w:rsidRPr="002D6E2C" w:rsidR="00D521C9" w:rsidP="00E92BA0" w:rsidRDefault="00D521C9" w14:paraId="5185A859" w14:textId="77777777">
      <w:r>
        <w:t xml:space="preserve">This must be a valid Debit </w:t>
      </w:r>
      <w:r w:rsidRPr="002D6E2C">
        <w:t xml:space="preserve">Sequence </w:t>
      </w:r>
      <w:r>
        <w:t>Type</w:t>
      </w:r>
      <w:r w:rsidRPr="002D6E2C">
        <w:t xml:space="preserve"> </w:t>
      </w:r>
    </w:p>
    <w:p w:rsidRPr="002D6E2C" w:rsidR="00D521C9" w:rsidP="00E92BA0" w:rsidRDefault="00D521C9" w14:paraId="0F982DD6" w14:textId="77777777">
      <w:r w:rsidRPr="002D6E2C">
        <w:t>Error Code is 9010</w:t>
      </w:r>
      <w:r>
        <w:t>70</w:t>
      </w:r>
      <w:r w:rsidRPr="002D6E2C">
        <w:t xml:space="preserve">: Invalid </w:t>
      </w:r>
      <w:r>
        <w:t xml:space="preserve">Debit </w:t>
      </w:r>
      <w:r w:rsidRPr="002D6E2C">
        <w:t xml:space="preserve">Sequence </w:t>
      </w:r>
      <w:r>
        <w:t>Type</w:t>
      </w:r>
    </w:p>
    <w:p w:rsidRPr="002D6E2C" w:rsidR="00D521C9" w:rsidP="00E92BA0" w:rsidRDefault="00D521C9" w14:paraId="5C231380" w14:textId="77777777">
      <w:r w:rsidRPr="002D6E2C">
        <w:t>Transaction Rejection</w:t>
      </w:r>
    </w:p>
    <w:p w:rsidRPr="002D6E2C" w:rsidR="00D521C9" w:rsidP="00E92BA0" w:rsidRDefault="00D521C9" w14:paraId="48B00E82" w14:textId="77777777"/>
    <w:p w:rsidR="00A612F2" w:rsidP="00E92BA0" w:rsidRDefault="00A612F2" w14:paraId="2529787B" w14:textId="77777777">
      <w:pPr>
        <w:rPr>
          <w:rFonts w:cs="Arial"/>
          <w:b/>
          <w:color w:val="000000"/>
          <w:lang w:val="en-US"/>
        </w:rPr>
      </w:pPr>
      <w:r>
        <w:br w:type="page"/>
      </w:r>
    </w:p>
    <w:p w:rsidRPr="002D6E2C" w:rsidR="00D521C9" w:rsidP="00E92BA0" w:rsidRDefault="00D521C9" w14:paraId="42FFC5B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003.023 – Entry Class</w:t>
      </w:r>
    </w:p>
    <w:p w:rsidRPr="002D6E2C" w:rsidR="00D521C9" w:rsidP="00E92BA0" w:rsidRDefault="00D521C9" w14:paraId="695034A6" w14:textId="77777777">
      <w:r>
        <w:t>This must be a valid</w:t>
      </w:r>
      <w:r w:rsidRPr="002D6E2C">
        <w:t xml:space="preserve"> Entry Class</w:t>
      </w:r>
      <w:r>
        <w:t>.</w:t>
      </w:r>
      <w:r w:rsidRPr="002D6E2C">
        <w:t xml:space="preserve"> </w:t>
      </w:r>
    </w:p>
    <w:p w:rsidRPr="002D6E2C" w:rsidR="00D521C9" w:rsidP="00E92BA0" w:rsidRDefault="00D521C9" w14:paraId="4500AF3A" w14:textId="77777777">
      <w:r w:rsidRPr="002D6E2C">
        <w:t xml:space="preserve">Error Code is 901062: Invalid Entry Class </w:t>
      </w:r>
    </w:p>
    <w:p w:rsidRPr="002D6E2C" w:rsidR="00D521C9" w:rsidP="00E92BA0" w:rsidRDefault="00D521C9" w14:paraId="464F25A0" w14:textId="77777777">
      <w:r w:rsidRPr="002D6E2C">
        <w:t>Transaction Rejection</w:t>
      </w:r>
    </w:p>
    <w:p w:rsidRPr="002D6E2C" w:rsidR="00D521C9" w:rsidP="00E92BA0" w:rsidRDefault="00D521C9" w14:paraId="656357FE" w14:textId="77777777"/>
    <w:p w:rsidRPr="002D6E2C" w:rsidR="00D521C9" w:rsidP="00E92BA0" w:rsidRDefault="00D521C9" w14:paraId="2F33A88E"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003.024 – Interbank Settlement Amount on Transactions</w:t>
      </w:r>
    </w:p>
    <w:p w:rsidRPr="002D6E2C" w:rsidR="00D521C9" w:rsidP="00E92BA0" w:rsidRDefault="00D521C9" w14:paraId="6BD61E09" w14:textId="77777777">
      <w:r w:rsidRPr="002D6E2C">
        <w:t xml:space="preserve">Interbank Settlement </w:t>
      </w:r>
      <w:r>
        <w:t xml:space="preserve">amount must not </w:t>
      </w:r>
      <w:r w:rsidR="00515011">
        <w:t xml:space="preserve">be </w:t>
      </w:r>
      <w:r w:rsidRPr="002D6E2C" w:rsidR="00515011">
        <w:t>zero</w:t>
      </w:r>
      <w:r w:rsidRPr="002D6E2C">
        <w:t>.</w:t>
      </w:r>
    </w:p>
    <w:p w:rsidRPr="002D6E2C" w:rsidR="00D521C9" w:rsidP="00E92BA0" w:rsidRDefault="00D521C9" w14:paraId="104B1FEE" w14:textId="77777777">
      <w:r w:rsidRPr="002D6E2C">
        <w:t>Error Code is 901148: Interbank settlement amount is zero.</w:t>
      </w:r>
    </w:p>
    <w:p w:rsidRPr="002D6E2C" w:rsidR="00F74A1C" w:rsidP="00E92BA0" w:rsidRDefault="00F74A1C" w14:paraId="2D14AD3A" w14:textId="77777777">
      <w:r w:rsidRPr="002D6E2C">
        <w:t>File Fatal Error</w:t>
      </w:r>
    </w:p>
    <w:p w:rsidRPr="002D6E2C" w:rsidR="00D521C9" w:rsidP="00E92BA0" w:rsidRDefault="00D521C9" w14:paraId="0D4653A7" w14:textId="77777777"/>
    <w:p w:rsidRPr="002D6E2C" w:rsidR="00D521C9" w:rsidP="00E92BA0" w:rsidRDefault="00D521C9" w14:paraId="5E03EF6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003.025 – Total Interbank Settlement Rule</w:t>
      </w:r>
    </w:p>
    <w:p w:rsidRPr="002D6E2C" w:rsidR="00D521C9" w:rsidP="00E92BA0" w:rsidRDefault="00D521C9" w14:paraId="5803418A" w14:textId="77777777">
      <w:pPr>
        <w:rPr>
          <w:rFonts w:cs="Arial"/>
          <w:b/>
        </w:rPr>
      </w:pPr>
      <w:r w:rsidRPr="002D6E2C">
        <w:t xml:space="preserve">If the Group header </w:t>
      </w:r>
      <w:r w:rsidRPr="002D6E2C">
        <w:rPr>
          <w:b/>
        </w:rPr>
        <w:t>&lt;TtlIntrBkSttlmAmt&gt;</w:t>
      </w:r>
      <w:r w:rsidRPr="002D6E2C">
        <w:t xml:space="preserve"> is present, then all occurrences of </w:t>
      </w:r>
      <w:r w:rsidRPr="002D6E2C">
        <w:rPr>
          <w:b/>
        </w:rPr>
        <w:t>&lt;IntrBkSttlmAmt&gt;</w:t>
      </w:r>
      <w:r w:rsidRPr="002D6E2C">
        <w:t xml:space="preserve"> must have the same currency as the currency of </w:t>
      </w:r>
      <w:r w:rsidRPr="002D6E2C">
        <w:rPr>
          <w:b/>
        </w:rPr>
        <w:t>&lt;TtlIntrBkSttlmAmt&gt;.</w:t>
      </w:r>
    </w:p>
    <w:p w:rsidRPr="002D6E2C" w:rsidR="00D521C9" w:rsidP="00E92BA0" w:rsidRDefault="00D521C9" w14:paraId="0FF63B27" w14:textId="77777777">
      <w:r w:rsidRPr="002D6E2C">
        <w:t xml:space="preserve">Error Code is 901063: Interbank settlement amount currencies differ </w:t>
      </w:r>
    </w:p>
    <w:p w:rsidRPr="002D6E2C" w:rsidR="00D521C9" w:rsidP="00E92BA0" w:rsidRDefault="00D521C9" w14:paraId="74480FD8" w14:textId="77777777">
      <w:r w:rsidRPr="002D6E2C">
        <w:t>File Fatal Error</w:t>
      </w:r>
    </w:p>
    <w:p w:rsidRPr="002D6E2C" w:rsidR="00D521C9" w:rsidP="00E92BA0" w:rsidRDefault="00D521C9" w14:paraId="0B94D904" w14:textId="77777777"/>
    <w:p w:rsidRPr="002D6E2C" w:rsidR="00D521C9" w:rsidP="00E92BA0" w:rsidRDefault="00D521C9" w14:paraId="6856388E"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003.026 – Charge Bearer </w:t>
      </w:r>
    </w:p>
    <w:p w:rsidRPr="002D6E2C" w:rsidR="00D521C9" w:rsidP="00E92BA0" w:rsidRDefault="00D521C9" w14:paraId="4EC49213" w14:textId="77777777">
      <w:r w:rsidRPr="002D6E2C">
        <w:t xml:space="preserve">The </w:t>
      </w:r>
      <w:r>
        <w:t>C</w:t>
      </w:r>
      <w:r w:rsidRPr="002D6E2C">
        <w:t xml:space="preserve">harge </w:t>
      </w:r>
      <w:r>
        <w:t>B</w:t>
      </w:r>
      <w:r w:rsidRPr="002D6E2C">
        <w:t xml:space="preserve">earer </w:t>
      </w:r>
      <w:r>
        <w:t>must</w:t>
      </w:r>
      <w:r w:rsidRPr="002D6E2C">
        <w:t xml:space="preserve"> contain </w:t>
      </w:r>
      <w:r>
        <w:t>“</w:t>
      </w:r>
      <w:r w:rsidRPr="002D6E2C">
        <w:t>SLEV</w:t>
      </w:r>
      <w:r>
        <w:t>”</w:t>
      </w:r>
      <w:r w:rsidRPr="002D6E2C">
        <w:t>.</w:t>
      </w:r>
    </w:p>
    <w:p w:rsidRPr="002D6E2C" w:rsidR="00D521C9" w:rsidP="00E92BA0" w:rsidRDefault="00D521C9" w14:paraId="6624D1B8" w14:textId="77777777">
      <w:r w:rsidRPr="002D6E2C">
        <w:t>Error Code is 901033: Incorrect charge bearer content</w:t>
      </w:r>
    </w:p>
    <w:p w:rsidRPr="002D6E2C" w:rsidR="00D521C9" w:rsidP="00E92BA0" w:rsidRDefault="00D521C9" w14:paraId="2D8E727C" w14:textId="77777777">
      <w:r w:rsidRPr="002D6E2C">
        <w:t>Transaction rejection</w:t>
      </w:r>
    </w:p>
    <w:p w:rsidRPr="002D6E2C" w:rsidR="00D521C9" w:rsidP="00E92BA0" w:rsidRDefault="00D521C9" w14:paraId="4CCAD570" w14:textId="77777777"/>
    <w:p w:rsidRPr="002D6E2C" w:rsidR="00D521C9" w:rsidP="00E92BA0" w:rsidRDefault="00D521C9" w14:paraId="1C6B1417"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003.027 – Cycle Date </w:t>
      </w:r>
    </w:p>
    <w:p w:rsidRPr="002D6E2C" w:rsidR="00D521C9" w:rsidP="00E92BA0" w:rsidRDefault="00D521C9" w14:paraId="52EE6722" w14:textId="77777777">
      <w:r w:rsidRPr="002D6E2C">
        <w:t xml:space="preserve">Cycle Date </w:t>
      </w:r>
      <w:r>
        <w:t>must be</w:t>
      </w:r>
      <w:r w:rsidRPr="002D6E2C">
        <w:t xml:space="preserve"> a valid date</w:t>
      </w:r>
      <w:r w:rsidRPr="002D6E2C">
        <w:tab/>
      </w:r>
    </w:p>
    <w:p w:rsidRPr="002D6E2C" w:rsidR="00D521C9" w:rsidP="00E92BA0" w:rsidRDefault="00D521C9" w14:paraId="1EF766B5" w14:textId="77777777">
      <w:r w:rsidRPr="002D6E2C">
        <w:t xml:space="preserve">Error Code is 901064: Incorrect Cycle Date </w:t>
      </w:r>
    </w:p>
    <w:p w:rsidRPr="002D6E2C" w:rsidR="00D521C9" w:rsidP="00E92BA0" w:rsidRDefault="00D521C9" w14:paraId="142C020D" w14:textId="77777777">
      <w:r w:rsidRPr="002D6E2C">
        <w:t>Transaction rejection</w:t>
      </w:r>
    </w:p>
    <w:p w:rsidRPr="002D6E2C" w:rsidR="00D521C9" w:rsidP="00E92BA0" w:rsidRDefault="00D521C9" w14:paraId="77576D75" w14:textId="77777777"/>
    <w:p w:rsidRPr="002D6E2C" w:rsidR="00D521C9" w:rsidP="00E92BA0" w:rsidRDefault="00D521C9" w14:paraId="700F1F4E"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003.028 – Creditor Name</w:t>
      </w:r>
    </w:p>
    <w:p w:rsidRPr="002D6E2C" w:rsidR="00D521C9" w:rsidP="00E92BA0" w:rsidRDefault="00D521C9" w14:paraId="0F30F2A4" w14:textId="77777777">
      <w:r w:rsidRPr="002D6E2C">
        <w:t xml:space="preserve">The Creditor Name </w:t>
      </w:r>
      <w:r>
        <w:t xml:space="preserve">must not be </w:t>
      </w:r>
      <w:r w:rsidRPr="002D6E2C">
        <w:t>spaces</w:t>
      </w:r>
    </w:p>
    <w:p w:rsidRPr="002D6E2C" w:rsidR="00D521C9" w:rsidP="00E92BA0" w:rsidRDefault="00D521C9" w14:paraId="63D9486E" w14:textId="77777777">
      <w:r w:rsidRPr="002D6E2C">
        <w:t xml:space="preserve">Error Code is 901038: Creditor Name </w:t>
      </w:r>
      <w:r>
        <w:t xml:space="preserve">field </w:t>
      </w:r>
      <w:r w:rsidRPr="002D6E2C">
        <w:t>is spaces</w:t>
      </w:r>
    </w:p>
    <w:p w:rsidRPr="002D6E2C" w:rsidR="00D521C9" w:rsidP="00E92BA0" w:rsidRDefault="00D521C9" w14:paraId="21BC8F69" w14:textId="77777777">
      <w:r w:rsidRPr="002D6E2C">
        <w:t>Transaction rejection</w:t>
      </w:r>
    </w:p>
    <w:p w:rsidRPr="002D6E2C" w:rsidR="00D521C9" w:rsidP="00E92BA0" w:rsidRDefault="00D521C9" w14:paraId="59D674C0" w14:textId="77777777"/>
    <w:p w:rsidRPr="002D6E2C" w:rsidR="00D521C9" w:rsidP="00E92BA0" w:rsidRDefault="00D521C9" w14:paraId="1349E024"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003.029 –</w:t>
      </w:r>
      <w:r>
        <w:rPr>
          <w:rFonts w:ascii="Calibri" w:hAnsi="Calibri"/>
          <w:sz w:val="22"/>
          <w:szCs w:val="22"/>
        </w:rPr>
        <w:t xml:space="preserve"> </w:t>
      </w:r>
      <w:r w:rsidRPr="002D6E2C">
        <w:rPr>
          <w:rFonts w:ascii="Calibri" w:hAnsi="Calibri"/>
          <w:sz w:val="22"/>
          <w:szCs w:val="22"/>
        </w:rPr>
        <w:t>Contact Details</w:t>
      </w:r>
    </w:p>
    <w:p w:rsidRPr="002D6E2C" w:rsidR="00D521C9" w:rsidP="00E92BA0" w:rsidRDefault="00D521C9" w14:paraId="14287842" w14:textId="77777777">
      <w:r w:rsidRPr="002D6E2C">
        <w:t xml:space="preserve">The Contact Details for the Creditor </w:t>
      </w:r>
      <w:r>
        <w:t xml:space="preserve">must </w:t>
      </w:r>
      <w:r w:rsidR="004E0D79">
        <w:t>be</w:t>
      </w:r>
      <w:r w:rsidRPr="002D6E2C" w:rsidR="004E0D79">
        <w:t xml:space="preserve"> populated</w:t>
      </w:r>
    </w:p>
    <w:p w:rsidRPr="002D6E2C" w:rsidR="00D521C9" w:rsidP="00E92BA0" w:rsidRDefault="00D521C9" w14:paraId="6F9A31C6" w14:textId="77777777">
      <w:r w:rsidRPr="002D6E2C">
        <w:t>Error Code is 901065: The Contact Details for the Creditor are missing</w:t>
      </w:r>
    </w:p>
    <w:p w:rsidRPr="002D6E2C" w:rsidR="00D521C9" w:rsidP="00E92BA0" w:rsidRDefault="00D521C9" w14:paraId="097462CF" w14:textId="77777777">
      <w:r w:rsidRPr="002D6E2C">
        <w:t>Transaction rejection</w:t>
      </w:r>
    </w:p>
    <w:p w:rsidRPr="002D6E2C" w:rsidR="00D521C9" w:rsidP="00E92BA0" w:rsidRDefault="00D521C9" w14:paraId="50FF45A3" w14:textId="77777777"/>
    <w:p w:rsidRPr="002D6E2C" w:rsidR="00D521C9" w:rsidP="00E92BA0" w:rsidRDefault="00D521C9" w14:paraId="6C1F5F05"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003.030 –</w:t>
      </w:r>
      <w:r>
        <w:rPr>
          <w:rFonts w:ascii="Calibri" w:hAnsi="Calibri"/>
          <w:sz w:val="22"/>
          <w:szCs w:val="22"/>
        </w:rPr>
        <w:t xml:space="preserve"> </w:t>
      </w:r>
      <w:r w:rsidRPr="002D6E2C">
        <w:rPr>
          <w:rFonts w:ascii="Calibri" w:hAnsi="Calibri"/>
          <w:sz w:val="22"/>
          <w:szCs w:val="22"/>
        </w:rPr>
        <w:t>Creditor Account</w:t>
      </w:r>
      <w:r>
        <w:rPr>
          <w:rFonts w:ascii="Calibri" w:hAnsi="Calibri"/>
          <w:sz w:val="22"/>
          <w:szCs w:val="22"/>
        </w:rPr>
        <w:t xml:space="preserve"> Number</w:t>
      </w:r>
    </w:p>
    <w:p w:rsidRPr="002D6E2C" w:rsidR="00D521C9" w:rsidP="00E92BA0" w:rsidRDefault="00D521C9" w14:paraId="0A8D36BC" w14:textId="77777777">
      <w:r w:rsidRPr="002D6E2C">
        <w:t xml:space="preserve">The Creditor Account </w:t>
      </w:r>
      <w:r>
        <w:t>Number</w:t>
      </w:r>
      <w:r w:rsidRPr="002D6E2C">
        <w:t xml:space="preserve"> </w:t>
      </w:r>
      <w:r>
        <w:t xml:space="preserve">must </w:t>
      </w:r>
      <w:r w:rsidR="004E0D79">
        <w:t>be</w:t>
      </w:r>
      <w:r w:rsidRPr="002D6E2C" w:rsidR="004E0D79">
        <w:t xml:space="preserve"> populated</w:t>
      </w:r>
    </w:p>
    <w:p w:rsidRPr="002D6E2C" w:rsidR="00D521C9" w:rsidP="00E92BA0" w:rsidRDefault="00D521C9" w14:paraId="66797DC5" w14:textId="77777777">
      <w:r w:rsidRPr="002D6E2C">
        <w:t>Error Code is 901040: The Creditor Account details are missing</w:t>
      </w:r>
    </w:p>
    <w:p w:rsidRPr="002D6E2C" w:rsidR="00D521C9" w:rsidP="00E92BA0" w:rsidRDefault="00D521C9" w14:paraId="5DDAE69A" w14:textId="77777777">
      <w:r w:rsidRPr="002D6E2C">
        <w:t>Transaction rejection</w:t>
      </w:r>
    </w:p>
    <w:p w:rsidR="00D521C9" w:rsidP="00E92BA0" w:rsidRDefault="00D521C9" w14:paraId="31CD7B56" w14:textId="77777777"/>
    <w:p w:rsidRPr="002D6E2C" w:rsidR="00D521C9" w:rsidP="00E92BA0" w:rsidRDefault="00D521C9" w14:paraId="33016078"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003.031 –</w:t>
      </w:r>
      <w:r>
        <w:rPr>
          <w:rFonts w:ascii="Calibri" w:hAnsi="Calibri"/>
          <w:sz w:val="22"/>
          <w:szCs w:val="22"/>
        </w:rPr>
        <w:t xml:space="preserve"> </w:t>
      </w:r>
      <w:r w:rsidRPr="002D6E2C">
        <w:rPr>
          <w:rFonts w:ascii="Calibri" w:hAnsi="Calibri"/>
          <w:sz w:val="22"/>
          <w:szCs w:val="22"/>
        </w:rPr>
        <w:t xml:space="preserve">Creditor Account </w:t>
      </w:r>
      <w:r>
        <w:rPr>
          <w:rFonts w:ascii="Calibri" w:hAnsi="Calibri"/>
          <w:sz w:val="22"/>
          <w:szCs w:val="22"/>
        </w:rPr>
        <w:t xml:space="preserve">Number </w:t>
      </w:r>
      <w:r w:rsidRPr="002D6E2C">
        <w:rPr>
          <w:rFonts w:ascii="Calibri" w:hAnsi="Calibri"/>
          <w:sz w:val="22"/>
          <w:szCs w:val="22"/>
        </w:rPr>
        <w:t>Invalid</w:t>
      </w:r>
    </w:p>
    <w:p w:rsidRPr="002D6E2C" w:rsidR="00D521C9" w:rsidP="00E92BA0" w:rsidRDefault="00D521C9" w14:paraId="56DEA758" w14:textId="77777777">
      <w:r w:rsidRPr="002D6E2C">
        <w:t xml:space="preserve">The Creditor Account </w:t>
      </w:r>
      <w:r>
        <w:t>Number must</w:t>
      </w:r>
      <w:r w:rsidRPr="002D6E2C">
        <w:t xml:space="preserve"> pass check digit validation test imposed by participant</w:t>
      </w:r>
    </w:p>
    <w:p w:rsidRPr="002D6E2C" w:rsidR="00D521C9" w:rsidP="00E92BA0" w:rsidRDefault="00D521C9" w14:paraId="36C6CD4F" w14:textId="77777777">
      <w:r w:rsidRPr="002D6E2C">
        <w:t xml:space="preserve">Error Code is 901066: The Creditor Account number is invalid </w:t>
      </w:r>
    </w:p>
    <w:p w:rsidRPr="002D6E2C" w:rsidR="00D521C9" w:rsidP="00E92BA0" w:rsidRDefault="00D521C9" w14:paraId="03BF3096" w14:textId="77777777">
      <w:r w:rsidRPr="002D6E2C">
        <w:t>Transaction rejection</w:t>
      </w:r>
    </w:p>
    <w:p w:rsidRPr="002D6E2C" w:rsidR="00D521C9" w:rsidP="00E92BA0" w:rsidRDefault="00D521C9" w14:paraId="58B798A6" w14:textId="77777777">
      <w:pPr>
        <w:pStyle w:val="Heading40"/>
        <w:spacing w:before="0" w:after="0" w:line="240" w:lineRule="auto"/>
        <w:ind w:left="0" w:firstLine="0"/>
        <w:rPr>
          <w:rFonts w:ascii="Calibri" w:hAnsi="Calibri"/>
          <w:sz w:val="22"/>
          <w:szCs w:val="22"/>
        </w:rPr>
      </w:pPr>
    </w:p>
    <w:p w:rsidRPr="002D6E2C" w:rsidR="00D521C9" w:rsidP="00E92BA0" w:rsidRDefault="00D521C9" w14:paraId="1667EDF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003.032 –</w:t>
      </w:r>
      <w:r>
        <w:rPr>
          <w:rFonts w:ascii="Calibri" w:hAnsi="Calibri"/>
          <w:sz w:val="22"/>
          <w:szCs w:val="22"/>
        </w:rPr>
        <w:t xml:space="preserve"> </w:t>
      </w:r>
      <w:r w:rsidRPr="002D6E2C">
        <w:rPr>
          <w:rFonts w:ascii="Calibri" w:hAnsi="Calibri"/>
          <w:sz w:val="22"/>
          <w:szCs w:val="22"/>
        </w:rPr>
        <w:t xml:space="preserve">Creditor </w:t>
      </w:r>
      <w:r>
        <w:rPr>
          <w:rFonts w:ascii="Calibri" w:hAnsi="Calibri"/>
          <w:sz w:val="22"/>
          <w:szCs w:val="22"/>
        </w:rPr>
        <w:t>Bank</w:t>
      </w:r>
      <w:r w:rsidRPr="002D6E2C">
        <w:rPr>
          <w:rFonts w:ascii="Calibri" w:hAnsi="Calibri"/>
          <w:sz w:val="22"/>
          <w:szCs w:val="22"/>
        </w:rPr>
        <w:t xml:space="preserve"> </w:t>
      </w:r>
    </w:p>
    <w:p w:rsidRPr="002D6E2C" w:rsidR="00D521C9" w:rsidP="00E92BA0" w:rsidRDefault="00D521C9" w14:paraId="2C204E5B" w14:textId="77777777">
      <w:r w:rsidRPr="002D6E2C">
        <w:t xml:space="preserve">The Creditor </w:t>
      </w:r>
      <w:r w:rsidR="00F61AEC">
        <w:t>Bank must</w:t>
      </w:r>
      <w:r>
        <w:t xml:space="preserve"> be valid </w:t>
      </w:r>
    </w:p>
    <w:p w:rsidRPr="002D6E2C" w:rsidR="00D521C9" w:rsidP="00E92BA0" w:rsidRDefault="00D521C9" w14:paraId="6E6AD30C" w14:textId="77777777">
      <w:r w:rsidRPr="002D6E2C">
        <w:t>Error Code is 901076: Creditor Branch is invalid</w:t>
      </w:r>
    </w:p>
    <w:p w:rsidRPr="002D6E2C" w:rsidR="00D521C9" w:rsidP="00E92BA0" w:rsidRDefault="00D521C9" w14:paraId="132F52F9" w14:textId="77777777">
      <w:r w:rsidRPr="002D6E2C">
        <w:t>Transaction rejection previously matched to “User Branch”</w:t>
      </w:r>
    </w:p>
    <w:p w:rsidR="006E75DF" w:rsidP="00E92BA0" w:rsidRDefault="006E75DF" w14:paraId="198EC53E" w14:textId="77777777">
      <w:pPr>
        <w:pStyle w:val="Heading40"/>
        <w:spacing w:before="0" w:after="0" w:line="240" w:lineRule="auto"/>
        <w:ind w:left="0" w:firstLine="0"/>
        <w:rPr>
          <w:rFonts w:ascii="Calibri" w:hAnsi="Calibri"/>
          <w:sz w:val="22"/>
          <w:szCs w:val="22"/>
        </w:rPr>
      </w:pPr>
    </w:p>
    <w:p w:rsidRPr="002D6E2C" w:rsidR="00D521C9" w:rsidP="00E92BA0" w:rsidRDefault="00D521C9" w14:paraId="1531AA8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003.033 –</w:t>
      </w:r>
      <w:r>
        <w:rPr>
          <w:rFonts w:ascii="Calibri" w:hAnsi="Calibri"/>
          <w:sz w:val="22"/>
          <w:szCs w:val="22"/>
        </w:rPr>
        <w:t xml:space="preserve"> </w:t>
      </w:r>
      <w:r w:rsidRPr="002D6E2C">
        <w:rPr>
          <w:rFonts w:ascii="Calibri" w:hAnsi="Calibri"/>
          <w:sz w:val="22"/>
          <w:szCs w:val="22"/>
        </w:rPr>
        <w:t>Debtor Name</w:t>
      </w:r>
    </w:p>
    <w:p w:rsidRPr="002D6E2C" w:rsidR="00D521C9" w:rsidP="00E92BA0" w:rsidRDefault="00D521C9" w14:paraId="2D66B536" w14:textId="77777777">
      <w:r w:rsidRPr="002D6E2C">
        <w:t xml:space="preserve">The Debtor Name </w:t>
      </w:r>
      <w:r>
        <w:t xml:space="preserve">must not be </w:t>
      </w:r>
      <w:r w:rsidRPr="002D6E2C">
        <w:t>blank or spaces</w:t>
      </w:r>
    </w:p>
    <w:p w:rsidRPr="002D6E2C" w:rsidR="00D521C9" w:rsidP="00E92BA0" w:rsidRDefault="00D521C9" w14:paraId="5842A1BF" w14:textId="77777777">
      <w:r w:rsidRPr="002D6E2C">
        <w:t>Error Code is 901035: Debtor Name may not be blank or spaces</w:t>
      </w:r>
    </w:p>
    <w:p w:rsidRPr="002D6E2C" w:rsidR="00D521C9" w:rsidP="00E92BA0" w:rsidRDefault="00D521C9" w14:paraId="0F440105" w14:textId="77777777">
      <w:r w:rsidRPr="002D6E2C">
        <w:t>Transaction rejection</w:t>
      </w:r>
    </w:p>
    <w:p w:rsidRPr="002D6E2C" w:rsidR="00D521C9" w:rsidP="00E92BA0" w:rsidRDefault="00D521C9" w14:paraId="3EE7CE1F" w14:textId="77777777"/>
    <w:p w:rsidRPr="002D6E2C" w:rsidR="00D521C9" w:rsidP="00E92BA0" w:rsidRDefault="00D521C9" w14:paraId="5DDB42AB"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003.034 –</w:t>
      </w:r>
      <w:r>
        <w:rPr>
          <w:rFonts w:ascii="Calibri" w:hAnsi="Calibri"/>
          <w:sz w:val="22"/>
          <w:szCs w:val="22"/>
        </w:rPr>
        <w:t xml:space="preserve"> </w:t>
      </w:r>
      <w:r w:rsidRPr="002D6E2C">
        <w:rPr>
          <w:rFonts w:ascii="Calibri" w:hAnsi="Calibri"/>
          <w:sz w:val="22"/>
          <w:szCs w:val="22"/>
        </w:rPr>
        <w:t xml:space="preserve">Debtor Account </w:t>
      </w:r>
      <w:r>
        <w:rPr>
          <w:rFonts w:ascii="Calibri" w:hAnsi="Calibri"/>
          <w:sz w:val="22"/>
          <w:szCs w:val="22"/>
        </w:rPr>
        <w:t xml:space="preserve">Number </w:t>
      </w:r>
    </w:p>
    <w:p w:rsidRPr="002D6E2C" w:rsidR="00D521C9" w:rsidP="00E92BA0" w:rsidRDefault="00D521C9" w14:paraId="3F9977EF" w14:textId="77777777">
      <w:r w:rsidRPr="002D6E2C">
        <w:t xml:space="preserve">The Debtor </w:t>
      </w:r>
      <w:r>
        <w:t>A</w:t>
      </w:r>
      <w:r w:rsidRPr="002D6E2C">
        <w:t xml:space="preserve">ccount </w:t>
      </w:r>
      <w:r>
        <w:t>Number must be</w:t>
      </w:r>
      <w:r w:rsidRPr="002D6E2C">
        <w:t xml:space="preserve"> supplied</w:t>
      </w:r>
    </w:p>
    <w:p w:rsidRPr="002D6E2C" w:rsidR="00D521C9" w:rsidP="00E92BA0" w:rsidRDefault="00D521C9" w14:paraId="7D9ACF2E" w14:textId="77777777">
      <w:r w:rsidRPr="002D6E2C">
        <w:t>Error Code is 901036: Debtor account is missing</w:t>
      </w:r>
    </w:p>
    <w:p w:rsidRPr="002D6E2C" w:rsidR="00D521C9" w:rsidP="00E92BA0" w:rsidRDefault="00D521C9" w14:paraId="370B233A" w14:textId="77777777">
      <w:r w:rsidRPr="002D6E2C">
        <w:t>Transaction rejection</w:t>
      </w:r>
    </w:p>
    <w:p w:rsidRPr="002D6E2C" w:rsidR="00D521C9" w:rsidP="00E92BA0" w:rsidRDefault="00D521C9" w14:paraId="41534A4D" w14:textId="77777777"/>
    <w:p w:rsidRPr="002D6E2C" w:rsidR="00D521C9" w:rsidP="00E92BA0" w:rsidRDefault="00D521C9" w14:paraId="75A2D94C"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003.036 –</w:t>
      </w:r>
      <w:r>
        <w:rPr>
          <w:rFonts w:ascii="Calibri" w:hAnsi="Calibri"/>
          <w:sz w:val="22"/>
          <w:szCs w:val="22"/>
        </w:rPr>
        <w:t xml:space="preserve"> </w:t>
      </w:r>
      <w:r w:rsidRPr="002D6E2C">
        <w:rPr>
          <w:rFonts w:ascii="Calibri" w:hAnsi="Calibri"/>
          <w:sz w:val="22"/>
          <w:szCs w:val="22"/>
        </w:rPr>
        <w:t>Debtor Account Type</w:t>
      </w:r>
    </w:p>
    <w:p w:rsidRPr="002D6E2C" w:rsidR="00D521C9" w:rsidP="00E92BA0" w:rsidRDefault="00D521C9" w14:paraId="037723E9" w14:textId="77777777">
      <w:r w:rsidRPr="002D6E2C">
        <w:t xml:space="preserve">The Debtor Account Type </w:t>
      </w:r>
      <w:r>
        <w:t>must be</w:t>
      </w:r>
      <w:r w:rsidRPr="002D6E2C">
        <w:t xml:space="preserve"> supplied</w:t>
      </w:r>
    </w:p>
    <w:p w:rsidRPr="002D6E2C" w:rsidR="00D521C9" w:rsidP="00E92BA0" w:rsidRDefault="00D521C9" w14:paraId="0CA95952" w14:textId="77777777">
      <w:r w:rsidRPr="002D6E2C">
        <w:t>Error Code is 901068: Debtor Account Type is invalid</w:t>
      </w:r>
    </w:p>
    <w:p w:rsidRPr="002D6E2C" w:rsidR="00D521C9" w:rsidP="00E92BA0" w:rsidRDefault="00D521C9" w14:paraId="57D450B1" w14:textId="77777777">
      <w:r w:rsidRPr="002D6E2C">
        <w:t>Transaction rejection</w:t>
      </w:r>
    </w:p>
    <w:p w:rsidRPr="002D6E2C" w:rsidR="00D521C9" w:rsidP="00E92BA0" w:rsidRDefault="00D521C9" w14:paraId="07286F18" w14:textId="77777777"/>
    <w:p w:rsidRPr="002D6E2C" w:rsidR="00D521C9" w:rsidP="00E92BA0" w:rsidRDefault="00D521C9" w14:paraId="353AA89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003.037 –</w:t>
      </w:r>
      <w:r>
        <w:rPr>
          <w:rFonts w:ascii="Calibri" w:hAnsi="Calibri"/>
          <w:sz w:val="22"/>
          <w:szCs w:val="22"/>
        </w:rPr>
        <w:t xml:space="preserve"> </w:t>
      </w:r>
      <w:r w:rsidRPr="002D6E2C">
        <w:rPr>
          <w:rFonts w:ascii="Calibri" w:hAnsi="Calibri"/>
          <w:sz w:val="22"/>
          <w:szCs w:val="22"/>
        </w:rPr>
        <w:t xml:space="preserve">Debtor </w:t>
      </w:r>
      <w:r>
        <w:rPr>
          <w:rFonts w:ascii="Calibri" w:hAnsi="Calibri"/>
          <w:sz w:val="22"/>
          <w:szCs w:val="22"/>
        </w:rPr>
        <w:t>Bank</w:t>
      </w:r>
    </w:p>
    <w:p w:rsidRPr="002D6E2C" w:rsidR="00D521C9" w:rsidP="00E92BA0" w:rsidRDefault="00D521C9" w14:paraId="266162AC" w14:textId="77777777">
      <w:r w:rsidRPr="002D6E2C">
        <w:t xml:space="preserve">Debtor </w:t>
      </w:r>
      <w:r>
        <w:t>Bank must be a valid code</w:t>
      </w:r>
      <w:r w:rsidRPr="002D6E2C">
        <w:t xml:space="preserve"> </w:t>
      </w:r>
    </w:p>
    <w:p w:rsidRPr="002D6E2C" w:rsidR="00D521C9" w:rsidP="00E92BA0" w:rsidRDefault="00D521C9" w14:paraId="01132978" w14:textId="77777777">
      <w:r w:rsidRPr="002D6E2C">
        <w:t>Error Code is 901069: Debtor Branch code is invalid</w:t>
      </w:r>
    </w:p>
    <w:p w:rsidRPr="002D6E2C" w:rsidR="00D521C9" w:rsidP="00E92BA0" w:rsidRDefault="00D521C9" w14:paraId="572A90EC" w14:textId="77777777">
      <w:r w:rsidRPr="002D6E2C">
        <w:t>Transaction rejection</w:t>
      </w:r>
    </w:p>
    <w:p w:rsidRPr="002D6E2C" w:rsidR="00D521C9" w:rsidP="00E92BA0" w:rsidRDefault="00D521C9" w14:paraId="17068DA6" w14:textId="77777777"/>
    <w:p w:rsidRPr="002D6E2C" w:rsidR="00D521C9" w:rsidP="00E92BA0" w:rsidRDefault="00D521C9" w14:paraId="7174C50F"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003.040 </w:t>
      </w:r>
      <w:r>
        <w:rPr>
          <w:rFonts w:ascii="Calibri" w:hAnsi="Calibri"/>
          <w:sz w:val="22"/>
          <w:szCs w:val="22"/>
        </w:rPr>
        <w:t xml:space="preserve">– </w:t>
      </w:r>
      <w:r w:rsidRPr="002D6E2C">
        <w:rPr>
          <w:rFonts w:ascii="Calibri" w:hAnsi="Calibri"/>
          <w:sz w:val="22"/>
          <w:szCs w:val="22"/>
        </w:rPr>
        <w:t xml:space="preserve">Debit Sequence Type/ </w:t>
      </w:r>
      <w:r>
        <w:rPr>
          <w:rFonts w:ascii="Calibri" w:hAnsi="Calibri"/>
          <w:sz w:val="22"/>
          <w:szCs w:val="22"/>
        </w:rPr>
        <w:t>Debit Value Type/</w:t>
      </w:r>
      <w:r w:rsidRPr="002D6E2C">
        <w:rPr>
          <w:rFonts w:ascii="Calibri" w:hAnsi="Calibri"/>
          <w:sz w:val="22"/>
          <w:szCs w:val="22"/>
        </w:rPr>
        <w:t>Collection Amount Relationship Rule</w:t>
      </w:r>
      <w:r>
        <w:rPr>
          <w:rFonts w:ascii="Calibri" w:hAnsi="Calibri"/>
          <w:sz w:val="22"/>
          <w:szCs w:val="22"/>
        </w:rPr>
        <w:t>1</w:t>
      </w:r>
    </w:p>
    <w:p w:rsidRPr="002D6E2C" w:rsidR="00D521C9" w:rsidP="00E92BA0" w:rsidRDefault="00D521C9" w14:paraId="27B8D3A7" w14:textId="77777777">
      <w:r w:rsidRPr="002D6E2C">
        <w:t xml:space="preserve">If Debit Sequence Type = FRST, </w:t>
      </w:r>
      <w:r>
        <w:t>and Debit Value type = “FIXED”, “VARIABLE”</w:t>
      </w:r>
      <w:r w:rsidRPr="002D6E2C">
        <w:t>,</w:t>
      </w:r>
      <w:r>
        <w:t xml:space="preserve"> “USAGE BASED”, Collection</w:t>
      </w:r>
      <w:r w:rsidRPr="002D6E2C">
        <w:t xml:space="preserve"> Amount </w:t>
      </w:r>
      <w:r>
        <w:t xml:space="preserve">must </w:t>
      </w:r>
      <w:r w:rsidR="00637C31">
        <w:t>be</w:t>
      </w:r>
      <w:r>
        <w:t xml:space="preserve"> </w:t>
      </w:r>
      <w:r w:rsidRPr="002D6E2C">
        <w:t xml:space="preserve">equal </w:t>
      </w:r>
      <w:r>
        <w:t xml:space="preserve">to </w:t>
      </w:r>
      <w:r w:rsidRPr="002D6E2C">
        <w:t>First Collection Amount</w:t>
      </w:r>
      <w:r>
        <w:t xml:space="preserve"> on mandate</w:t>
      </w:r>
      <w:r w:rsidRPr="002D6E2C">
        <w:t xml:space="preserve"> </w:t>
      </w:r>
    </w:p>
    <w:p w:rsidRPr="002D6E2C" w:rsidR="00D521C9" w:rsidP="00E92BA0" w:rsidRDefault="00D521C9" w14:paraId="789C633D" w14:textId="77777777">
      <w:r w:rsidRPr="002D6E2C">
        <w:t xml:space="preserve">Error Code is 902117: First instalment Debit Amount </w:t>
      </w:r>
      <w:r>
        <w:t xml:space="preserve">is not </w:t>
      </w:r>
      <w:r w:rsidRPr="002D6E2C">
        <w:t xml:space="preserve">equal </w:t>
      </w:r>
      <w:r>
        <w:t xml:space="preserve">to </w:t>
      </w:r>
      <w:r w:rsidRPr="002D6E2C">
        <w:t xml:space="preserve">First Collection Amount on Mandate </w:t>
      </w:r>
    </w:p>
    <w:p w:rsidRPr="002D6E2C" w:rsidR="00D521C9" w:rsidP="00E92BA0" w:rsidRDefault="00D521C9" w14:paraId="2298167F" w14:textId="77777777">
      <w:r w:rsidRPr="002D6E2C">
        <w:t>Transaction rejection</w:t>
      </w:r>
    </w:p>
    <w:p w:rsidRPr="002D6E2C" w:rsidR="00D521C9" w:rsidP="00E92BA0" w:rsidRDefault="00D521C9" w14:paraId="3FA3B903" w14:textId="77777777">
      <w:pPr>
        <w:pStyle w:val="Default"/>
        <w:rPr>
          <w:rFonts w:ascii="Calibri" w:hAnsi="Calibri"/>
          <w:b/>
          <w:bCs/>
          <w:sz w:val="22"/>
          <w:szCs w:val="22"/>
        </w:rPr>
      </w:pPr>
    </w:p>
    <w:p w:rsidRPr="002D6E2C" w:rsidR="00D521C9" w:rsidP="00E92BA0" w:rsidRDefault="00D521C9" w14:paraId="06FD8EBF"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003.04</w:t>
      </w:r>
      <w:r>
        <w:rPr>
          <w:rFonts w:ascii="Calibri" w:hAnsi="Calibri"/>
          <w:sz w:val="22"/>
          <w:szCs w:val="22"/>
        </w:rPr>
        <w:t>1</w:t>
      </w:r>
      <w:r w:rsidRPr="00966DA9">
        <w:rPr>
          <w:rFonts w:ascii="Calibri" w:hAnsi="Calibri"/>
          <w:sz w:val="22"/>
          <w:szCs w:val="22"/>
        </w:rPr>
        <w:t xml:space="preserve"> </w:t>
      </w:r>
      <w:r w:rsidRPr="002D6E2C">
        <w:rPr>
          <w:rFonts w:ascii="Calibri" w:hAnsi="Calibri"/>
          <w:sz w:val="22"/>
          <w:szCs w:val="22"/>
        </w:rPr>
        <w:t xml:space="preserve">– Debit </w:t>
      </w:r>
      <w:r>
        <w:rPr>
          <w:rFonts w:ascii="Calibri" w:hAnsi="Calibri"/>
          <w:sz w:val="22"/>
          <w:szCs w:val="22"/>
        </w:rPr>
        <w:t>Sequence</w:t>
      </w:r>
      <w:r w:rsidRPr="002D6E2C">
        <w:rPr>
          <w:rFonts w:ascii="Calibri" w:hAnsi="Calibri"/>
          <w:sz w:val="22"/>
          <w:szCs w:val="22"/>
        </w:rPr>
        <w:t xml:space="preserve"> Type/</w:t>
      </w:r>
      <w:r>
        <w:rPr>
          <w:rFonts w:ascii="Calibri" w:hAnsi="Calibri"/>
          <w:sz w:val="22"/>
          <w:szCs w:val="22"/>
        </w:rPr>
        <w:t>Debit Value Type/Collection</w:t>
      </w:r>
      <w:r w:rsidRPr="002D6E2C">
        <w:rPr>
          <w:rFonts w:ascii="Calibri" w:hAnsi="Calibri"/>
          <w:sz w:val="22"/>
          <w:szCs w:val="22"/>
        </w:rPr>
        <w:t xml:space="preserve"> Amount Relationship Rule</w:t>
      </w:r>
      <w:r>
        <w:rPr>
          <w:rFonts w:ascii="Calibri" w:hAnsi="Calibri"/>
          <w:sz w:val="22"/>
          <w:szCs w:val="22"/>
        </w:rPr>
        <w:t>2</w:t>
      </w:r>
    </w:p>
    <w:p w:rsidRPr="002D6E2C" w:rsidR="00D521C9" w:rsidP="00E92BA0" w:rsidRDefault="00D521C9" w14:paraId="4859E305" w14:textId="77777777">
      <w:r w:rsidRPr="002D6E2C">
        <w:t>If</w:t>
      </w:r>
      <w:r>
        <w:t xml:space="preserve"> Debit Sequence Type = “RCUR” and</w:t>
      </w:r>
      <w:r w:rsidRPr="002D6E2C">
        <w:t xml:space="preserve"> Debit </w:t>
      </w:r>
      <w:r>
        <w:t>Value</w:t>
      </w:r>
      <w:r w:rsidRPr="002D6E2C">
        <w:t xml:space="preserve"> Type = </w:t>
      </w:r>
      <w:r>
        <w:t>“</w:t>
      </w:r>
      <w:r w:rsidRPr="002D6E2C">
        <w:t>FIXED</w:t>
      </w:r>
      <w:r>
        <w:t xml:space="preserve">” </w:t>
      </w:r>
      <w:r w:rsidRPr="00363A26">
        <w:t xml:space="preserve">or </w:t>
      </w:r>
      <w:r>
        <w:t>“</w:t>
      </w:r>
      <w:r w:rsidRPr="00363A26">
        <w:t>VARIABLE</w:t>
      </w:r>
      <w:r>
        <w:t>”</w:t>
      </w:r>
      <w:r w:rsidRPr="002D6E2C">
        <w:t xml:space="preserve">, </w:t>
      </w:r>
      <w:r>
        <w:t xml:space="preserve">Collection Amount may not </w:t>
      </w:r>
      <w:r w:rsidRPr="002D6E2C">
        <w:t>exceed Instalment Amount</w:t>
      </w:r>
      <w:r>
        <w:t xml:space="preserve"> on mandate.</w:t>
      </w:r>
      <w:r w:rsidRPr="002D6E2C">
        <w:t xml:space="preserve"> </w:t>
      </w:r>
    </w:p>
    <w:p w:rsidRPr="002D6E2C" w:rsidR="00D521C9" w:rsidP="00E92BA0" w:rsidRDefault="00D521C9" w14:paraId="3B67020C" w14:textId="77777777">
      <w:r w:rsidRPr="002D6E2C">
        <w:t>Error Code is 902115: Debit Amount exceeds Instalment Amount</w:t>
      </w:r>
      <w:r>
        <w:t xml:space="preserve"> on Mandate</w:t>
      </w:r>
    </w:p>
    <w:p w:rsidR="00717001" w:rsidP="00F0135A" w:rsidRDefault="00D521C9" w14:paraId="79C647EB" w14:textId="77777777">
      <w:pPr>
        <w:pStyle w:val="Heading40"/>
        <w:spacing w:before="0" w:after="0" w:line="240" w:lineRule="auto"/>
        <w:ind w:left="0" w:firstLine="0"/>
        <w:rPr>
          <w:rFonts w:ascii="Calibri" w:hAnsi="Calibri"/>
          <w:sz w:val="22"/>
          <w:szCs w:val="22"/>
        </w:rPr>
      </w:pPr>
      <w:r w:rsidRPr="002B0171">
        <w:rPr>
          <w:rFonts w:ascii="Calibri" w:hAnsi="Calibri"/>
          <w:b w:val="0"/>
          <w:sz w:val="22"/>
          <w:szCs w:val="22"/>
        </w:rPr>
        <w:t>Transaction rejection</w:t>
      </w:r>
    </w:p>
    <w:p w:rsidR="00717001" w:rsidP="00E92BA0" w:rsidRDefault="00717001" w14:paraId="46C2001A" w14:textId="77777777">
      <w:pPr>
        <w:rPr>
          <w:rFonts w:cs="Arial"/>
          <w:b/>
          <w:color w:val="000000"/>
          <w:lang w:val="en-US"/>
        </w:rPr>
      </w:pPr>
    </w:p>
    <w:p w:rsidRPr="002D6E2C" w:rsidR="00D521C9" w:rsidP="00E92BA0" w:rsidRDefault="00D521C9" w14:paraId="1B8AB77F" w14:textId="77777777">
      <w:pPr>
        <w:pStyle w:val="Heading40"/>
        <w:spacing w:before="0" w:after="0" w:line="240" w:lineRule="auto"/>
        <w:ind w:left="0" w:firstLine="0"/>
        <w:rPr>
          <w:rFonts w:ascii="Calibri" w:hAnsi="Calibri"/>
          <w:sz w:val="22"/>
          <w:szCs w:val="22"/>
        </w:rPr>
      </w:pPr>
      <w:r>
        <w:rPr>
          <w:rFonts w:ascii="Calibri" w:hAnsi="Calibri"/>
          <w:sz w:val="22"/>
          <w:szCs w:val="22"/>
        </w:rPr>
        <w:t>Rule 003.042</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Debit Sequence Type/Debit Value Type/</w:t>
      </w:r>
      <w:r w:rsidRPr="002D6E2C">
        <w:rPr>
          <w:rFonts w:ascii="Calibri" w:hAnsi="Calibri"/>
          <w:sz w:val="22"/>
          <w:szCs w:val="22"/>
        </w:rPr>
        <w:t>Collection Amount Relationship Rule</w:t>
      </w:r>
      <w:r>
        <w:rPr>
          <w:rFonts w:ascii="Calibri" w:hAnsi="Calibri"/>
          <w:sz w:val="22"/>
          <w:szCs w:val="22"/>
        </w:rPr>
        <w:t>3</w:t>
      </w:r>
    </w:p>
    <w:p w:rsidRPr="002D6E2C" w:rsidR="00D521C9" w:rsidP="00E92BA0" w:rsidRDefault="00D521C9" w14:paraId="33AE32A4" w14:textId="77777777">
      <w:r w:rsidRPr="002D6E2C">
        <w:t xml:space="preserve">If </w:t>
      </w:r>
      <w:r>
        <w:t xml:space="preserve">Debit Sequence Type = “RCUR” and </w:t>
      </w:r>
      <w:r w:rsidRPr="002D6E2C">
        <w:t xml:space="preserve">Debit </w:t>
      </w:r>
      <w:r>
        <w:t>Value</w:t>
      </w:r>
      <w:r w:rsidRPr="002D6E2C">
        <w:t xml:space="preserve"> Type = </w:t>
      </w:r>
      <w:r>
        <w:t>“</w:t>
      </w:r>
      <w:r w:rsidRPr="002D6E2C">
        <w:t>USAGE</w:t>
      </w:r>
      <w:r>
        <w:t xml:space="preserve"> BASED”</w:t>
      </w:r>
      <w:r w:rsidRPr="002D6E2C">
        <w:t xml:space="preserve">, </w:t>
      </w:r>
      <w:r>
        <w:t>Collection</w:t>
      </w:r>
      <w:r w:rsidRPr="002D6E2C">
        <w:t xml:space="preserve"> Amount </w:t>
      </w:r>
      <w:r>
        <w:t xml:space="preserve">may not </w:t>
      </w:r>
      <w:r w:rsidRPr="002D6E2C">
        <w:t>exceed Maximum Collection Amount</w:t>
      </w:r>
      <w:r>
        <w:t xml:space="preserve"> on mandate.</w:t>
      </w:r>
      <w:r w:rsidRPr="002D6E2C">
        <w:t xml:space="preserve"> </w:t>
      </w:r>
    </w:p>
    <w:p w:rsidRPr="002D6E2C" w:rsidR="00D521C9" w:rsidP="00E92BA0" w:rsidRDefault="00D521C9" w14:paraId="3CD99D90" w14:textId="77777777">
      <w:r w:rsidRPr="002D6E2C">
        <w:t>Error Code is 902116: Debit Amount may not exceed Maximum Collection Amount on Mandate</w:t>
      </w:r>
    </w:p>
    <w:p w:rsidRPr="002D6E2C" w:rsidR="00D521C9" w:rsidP="00E92BA0" w:rsidRDefault="00D521C9" w14:paraId="037E6AF1" w14:textId="77777777">
      <w:r w:rsidRPr="002D6E2C">
        <w:t>Transaction rejection</w:t>
      </w:r>
    </w:p>
    <w:p w:rsidR="00A612F2" w:rsidP="00E92BA0" w:rsidRDefault="00A612F2" w14:paraId="23D959EC" w14:textId="77777777">
      <w:pPr>
        <w:rPr>
          <w:rFonts w:cs="Arial"/>
          <w:b/>
          <w:color w:val="000000"/>
          <w:lang w:val="en-US"/>
        </w:rPr>
      </w:pPr>
    </w:p>
    <w:p w:rsidRPr="002D6E2C" w:rsidR="00D521C9" w:rsidP="00E92BA0" w:rsidRDefault="00D521C9" w14:paraId="645B795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003.043 – Debit Sequence Type/ </w:t>
      </w:r>
      <w:r>
        <w:rPr>
          <w:rFonts w:ascii="Calibri" w:hAnsi="Calibri"/>
          <w:sz w:val="22"/>
          <w:szCs w:val="22"/>
        </w:rPr>
        <w:t xml:space="preserve">Debit Value Type/Collection Amount Relationship Rule4 </w:t>
      </w:r>
    </w:p>
    <w:p w:rsidRPr="002D6E2C" w:rsidR="00D521C9" w:rsidP="00E92BA0" w:rsidRDefault="00D521C9" w14:paraId="2449F650" w14:textId="77777777">
      <w:r w:rsidRPr="002D6E2C">
        <w:t>If Debit Sequence Type =</w:t>
      </w:r>
      <w:r>
        <w:t xml:space="preserve"> “FNAL” and Debit Value type = “FIXED”, “VARIABLE”</w:t>
      </w:r>
      <w:r w:rsidRPr="002D6E2C">
        <w:t>,</w:t>
      </w:r>
      <w:r>
        <w:t xml:space="preserve"> “USAGE BASED”, then Collection Amount must not exceed Maximum Collection Amount</w:t>
      </w:r>
      <w:r w:rsidRPr="002D6E2C">
        <w:t xml:space="preserve"> </w:t>
      </w:r>
      <w:r>
        <w:t>on mandate.</w:t>
      </w:r>
    </w:p>
    <w:p w:rsidRPr="002D6E2C" w:rsidR="00D521C9" w:rsidP="00E92BA0" w:rsidRDefault="00D521C9" w14:paraId="447B2564" w14:textId="77777777">
      <w:r w:rsidRPr="002D6E2C">
        <w:t xml:space="preserve">Error Code is </w:t>
      </w:r>
      <w:r w:rsidRPr="00AC72D7">
        <w:t>901152</w:t>
      </w:r>
      <w:r w:rsidRPr="002D6E2C">
        <w:t xml:space="preserve">: </w:t>
      </w:r>
      <w:r w:rsidRPr="00AC72D7">
        <w:t>The Collection Amount may not exceed the Maximum</w:t>
      </w:r>
      <w:r>
        <w:t xml:space="preserve"> Collection</w:t>
      </w:r>
      <w:r w:rsidRPr="00AC72D7">
        <w:t xml:space="preserve"> </w:t>
      </w:r>
      <w:r>
        <w:t>A</w:t>
      </w:r>
      <w:r w:rsidRPr="00AC72D7">
        <w:t>mount</w:t>
      </w:r>
    </w:p>
    <w:p w:rsidR="00D521C9" w:rsidP="00E92BA0" w:rsidRDefault="00D521C9" w14:paraId="43564E5C" w14:textId="77777777">
      <w:r w:rsidRPr="002D6E2C">
        <w:t>Transaction rejection</w:t>
      </w:r>
    </w:p>
    <w:p w:rsidRPr="002D6E2C" w:rsidR="00D521C9" w:rsidP="00E92BA0" w:rsidRDefault="00D521C9" w14:paraId="610901E0" w14:textId="77777777"/>
    <w:p w:rsidR="00642309" w:rsidRDefault="00642309" w14:paraId="3199E224" w14:textId="77777777">
      <w:pPr>
        <w:rPr>
          <w:rFonts w:cs="Arial"/>
          <w:b/>
          <w:color w:val="000000"/>
          <w:lang w:val="en-US"/>
        </w:rPr>
      </w:pPr>
      <w:r>
        <w:br w:type="page"/>
      </w:r>
    </w:p>
    <w:p w:rsidRPr="002D6E2C" w:rsidR="00D521C9" w:rsidP="00E92BA0" w:rsidRDefault="00D521C9" w14:paraId="77854AE7"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003.044 – </w:t>
      </w:r>
      <w:r>
        <w:rPr>
          <w:rFonts w:ascii="Calibri" w:hAnsi="Calibri"/>
          <w:sz w:val="22"/>
          <w:szCs w:val="22"/>
        </w:rPr>
        <w:t xml:space="preserve">Debit </w:t>
      </w:r>
      <w:r w:rsidRPr="002D6E2C">
        <w:rPr>
          <w:rFonts w:ascii="Calibri" w:hAnsi="Calibri"/>
          <w:sz w:val="22"/>
          <w:szCs w:val="22"/>
        </w:rPr>
        <w:t>Sequence Type/First Collection Date/</w:t>
      </w:r>
      <w:r w:rsidR="007865B7">
        <w:rPr>
          <w:rFonts w:ascii="Calibri" w:hAnsi="Calibri"/>
          <w:sz w:val="22"/>
          <w:szCs w:val="22"/>
        </w:rPr>
        <w:t>Cycle</w:t>
      </w:r>
      <w:r w:rsidRPr="002D6E2C" w:rsidR="007865B7">
        <w:rPr>
          <w:rFonts w:ascii="Calibri" w:hAnsi="Calibri"/>
          <w:sz w:val="22"/>
          <w:szCs w:val="22"/>
        </w:rPr>
        <w:t xml:space="preserve"> </w:t>
      </w:r>
      <w:r w:rsidRPr="002D6E2C">
        <w:rPr>
          <w:rFonts w:ascii="Calibri" w:hAnsi="Calibri"/>
          <w:sz w:val="22"/>
          <w:szCs w:val="22"/>
        </w:rPr>
        <w:t>Date Relationship Rule</w:t>
      </w:r>
    </w:p>
    <w:p w:rsidRPr="002D6E2C" w:rsidR="00D521C9" w:rsidP="00E92BA0" w:rsidRDefault="00D521C9" w14:paraId="4F97793A" w14:textId="77777777">
      <w:r w:rsidRPr="002D6E2C">
        <w:t xml:space="preserve">If </w:t>
      </w:r>
      <w:r>
        <w:t xml:space="preserve">Debit </w:t>
      </w:r>
      <w:r w:rsidRPr="002D6E2C">
        <w:t xml:space="preserve">Sequence </w:t>
      </w:r>
      <w:r>
        <w:t>T</w:t>
      </w:r>
      <w:r w:rsidRPr="002D6E2C">
        <w:t xml:space="preserve">ype = </w:t>
      </w:r>
      <w:r>
        <w:t>“</w:t>
      </w:r>
      <w:r w:rsidRPr="002D6E2C" w:rsidR="00516A81">
        <w:t>FRST</w:t>
      </w:r>
      <w:r w:rsidR="00516A81">
        <w:t>”</w:t>
      </w:r>
      <w:r w:rsidRPr="002D6E2C" w:rsidR="00516A81">
        <w:t>,</w:t>
      </w:r>
      <w:r w:rsidR="00516A81">
        <w:t xml:space="preserve"> Cycle</w:t>
      </w:r>
      <w:r w:rsidRPr="002D6E2C">
        <w:t xml:space="preserve"> Date must equal First Collection Date </w:t>
      </w:r>
      <w:r>
        <w:t>on mandate</w:t>
      </w:r>
    </w:p>
    <w:p w:rsidRPr="002D6E2C" w:rsidR="00D521C9" w:rsidP="00E92BA0" w:rsidRDefault="00D521C9" w14:paraId="011282E9" w14:textId="77777777">
      <w:r w:rsidRPr="002D6E2C">
        <w:t>Error Code is 902104: Debit date must equal First Collection Date</w:t>
      </w:r>
      <w:r>
        <w:t xml:space="preserve"> on </w:t>
      </w:r>
      <w:r w:rsidRPr="00F8521A">
        <w:t>m</w:t>
      </w:r>
      <w:r>
        <w:t>andate</w:t>
      </w:r>
    </w:p>
    <w:p w:rsidRPr="002D6E2C" w:rsidR="00D521C9" w:rsidP="00E92BA0" w:rsidRDefault="00D521C9" w14:paraId="3E34DA25" w14:textId="77777777">
      <w:r w:rsidRPr="002D6E2C">
        <w:t>Transaction rejection</w:t>
      </w:r>
    </w:p>
    <w:p w:rsidR="00D521C9" w:rsidP="00E92BA0" w:rsidRDefault="00D521C9" w14:paraId="0CA18B72" w14:textId="77777777"/>
    <w:p w:rsidRPr="002D6E2C" w:rsidR="00D521C9" w:rsidP="00E92BA0" w:rsidRDefault="00D521C9" w14:paraId="2C6F56BA"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003.04</w:t>
      </w:r>
      <w:r>
        <w:rPr>
          <w:rFonts w:ascii="Calibri" w:hAnsi="Calibri"/>
          <w:sz w:val="22"/>
          <w:szCs w:val="22"/>
        </w:rPr>
        <w:t>5</w:t>
      </w:r>
      <w:r w:rsidRPr="002D6E2C">
        <w:rPr>
          <w:rFonts w:ascii="Calibri" w:hAnsi="Calibri"/>
          <w:sz w:val="22"/>
          <w:szCs w:val="22"/>
        </w:rPr>
        <w:t xml:space="preserve"> – </w:t>
      </w:r>
      <w:r>
        <w:rPr>
          <w:rFonts w:ascii="Calibri" w:hAnsi="Calibri"/>
          <w:sz w:val="22"/>
          <w:szCs w:val="22"/>
        </w:rPr>
        <w:t xml:space="preserve">Debit </w:t>
      </w:r>
      <w:r w:rsidRPr="002D6E2C">
        <w:rPr>
          <w:rFonts w:ascii="Calibri" w:hAnsi="Calibri"/>
          <w:sz w:val="22"/>
          <w:szCs w:val="22"/>
        </w:rPr>
        <w:t>Sequence Type/</w:t>
      </w:r>
      <w:r>
        <w:rPr>
          <w:rFonts w:ascii="Calibri" w:hAnsi="Calibri"/>
          <w:sz w:val="22"/>
          <w:szCs w:val="22"/>
        </w:rPr>
        <w:t>Date Adjustment Rule Indicator/Collection Day</w:t>
      </w:r>
      <w:r w:rsidRPr="002D6E2C">
        <w:rPr>
          <w:rFonts w:ascii="Calibri" w:hAnsi="Calibri"/>
          <w:sz w:val="22"/>
          <w:szCs w:val="22"/>
        </w:rPr>
        <w:t>/</w:t>
      </w:r>
      <w:r w:rsidR="007865B7">
        <w:rPr>
          <w:rFonts w:ascii="Calibri" w:hAnsi="Calibri"/>
          <w:sz w:val="22"/>
          <w:szCs w:val="22"/>
        </w:rPr>
        <w:t>Cycle</w:t>
      </w:r>
      <w:r w:rsidRPr="002D6E2C" w:rsidR="007865B7">
        <w:rPr>
          <w:rFonts w:ascii="Calibri" w:hAnsi="Calibri"/>
          <w:sz w:val="22"/>
          <w:szCs w:val="22"/>
        </w:rPr>
        <w:t xml:space="preserve"> </w:t>
      </w:r>
      <w:r w:rsidRPr="002D6E2C">
        <w:rPr>
          <w:rFonts w:ascii="Calibri" w:hAnsi="Calibri"/>
          <w:sz w:val="22"/>
          <w:szCs w:val="22"/>
        </w:rPr>
        <w:t>Date Relationship Rule</w:t>
      </w:r>
    </w:p>
    <w:p w:rsidRPr="002D6E2C" w:rsidR="00D521C9" w:rsidP="00E92BA0" w:rsidRDefault="00D521C9" w14:paraId="465EEDE5" w14:textId="77777777">
      <w:r w:rsidRPr="002D6E2C">
        <w:t xml:space="preserve">If </w:t>
      </w:r>
      <w:r>
        <w:t xml:space="preserve">Debit </w:t>
      </w:r>
      <w:r w:rsidRPr="002D6E2C">
        <w:t xml:space="preserve">Sequence </w:t>
      </w:r>
      <w:r>
        <w:t>T</w:t>
      </w:r>
      <w:r w:rsidRPr="002D6E2C">
        <w:t xml:space="preserve">ype = </w:t>
      </w:r>
      <w:r>
        <w:t>“RCUR”</w:t>
      </w:r>
      <w:r w:rsidRPr="002D6E2C">
        <w:t xml:space="preserve">, </w:t>
      </w:r>
      <w:r>
        <w:t xml:space="preserve">and Date Adjustment Indicator = “N”, </w:t>
      </w:r>
      <w:r w:rsidR="007865B7">
        <w:t>Cycle</w:t>
      </w:r>
      <w:r w:rsidRPr="002D6E2C" w:rsidR="007865B7">
        <w:t xml:space="preserve"> </w:t>
      </w:r>
      <w:r w:rsidRPr="002D6E2C">
        <w:t>Da</w:t>
      </w:r>
      <w:r w:rsidR="00D00D84">
        <w:t>y</w:t>
      </w:r>
      <w:r w:rsidRPr="002D6E2C">
        <w:t xml:space="preserve"> must equal </w:t>
      </w:r>
      <w:r>
        <w:t>Collection Day on mandate</w:t>
      </w:r>
      <w:r w:rsidRPr="002D6E2C">
        <w:t xml:space="preserve"> </w:t>
      </w:r>
      <w:r w:rsidRPr="000E16E4">
        <w:t>or next processing day</w:t>
      </w:r>
      <w:r w:rsidRPr="002D6E2C">
        <w:t xml:space="preserve"> </w:t>
      </w:r>
    </w:p>
    <w:p w:rsidRPr="002D6E2C" w:rsidR="00D521C9" w:rsidP="00E92BA0" w:rsidRDefault="00D521C9" w14:paraId="42D9393E" w14:textId="77777777">
      <w:r w:rsidRPr="002D6E2C">
        <w:t>Error Code is 90210</w:t>
      </w:r>
      <w:r>
        <w:t>5</w:t>
      </w:r>
      <w:r w:rsidRPr="002D6E2C">
        <w:t xml:space="preserve">: </w:t>
      </w:r>
      <w:r w:rsidRPr="00187729">
        <w:t>Invalid Collection Da</w:t>
      </w:r>
      <w:r w:rsidR="006D2E99">
        <w:t>y</w:t>
      </w:r>
    </w:p>
    <w:p w:rsidRPr="002D6E2C" w:rsidR="00D521C9" w:rsidP="00E92BA0" w:rsidRDefault="00D521C9" w14:paraId="2275CB34" w14:textId="77777777">
      <w:r w:rsidRPr="002D6E2C">
        <w:t>Transaction rejection</w:t>
      </w:r>
    </w:p>
    <w:p w:rsidRPr="002D6E2C" w:rsidR="00D521C9" w:rsidP="00E92BA0" w:rsidRDefault="00D521C9" w14:paraId="63365F06" w14:textId="77777777"/>
    <w:p w:rsidRPr="002D6E2C" w:rsidR="00D521C9" w:rsidP="00E92BA0" w:rsidRDefault="00D521C9" w14:paraId="37E85AC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003.047 –</w:t>
      </w:r>
      <w:r>
        <w:rPr>
          <w:rFonts w:ascii="Calibri" w:hAnsi="Calibri"/>
          <w:sz w:val="22"/>
          <w:szCs w:val="22"/>
        </w:rPr>
        <w:t xml:space="preserve"> </w:t>
      </w:r>
      <w:r w:rsidRPr="002D6E2C">
        <w:rPr>
          <w:rFonts w:ascii="Calibri" w:hAnsi="Calibri"/>
          <w:sz w:val="22"/>
          <w:szCs w:val="22"/>
        </w:rPr>
        <w:t>Creditor Abbreviated Short Name in User Reference</w:t>
      </w:r>
    </w:p>
    <w:p w:rsidRPr="002D6E2C" w:rsidR="00D521C9" w:rsidP="00E92BA0" w:rsidRDefault="00D521C9" w14:paraId="67EF1F7D" w14:textId="77777777">
      <w:r w:rsidRPr="002D6E2C">
        <w:t xml:space="preserve">The first 10 characters of User Reference </w:t>
      </w:r>
      <w:r>
        <w:t xml:space="preserve">must </w:t>
      </w:r>
      <w:r w:rsidRPr="002D6E2C">
        <w:t>contain the Creditor Abbreviated Short Name.</w:t>
      </w:r>
    </w:p>
    <w:p w:rsidRPr="002D6E2C" w:rsidR="00D521C9" w:rsidP="00E92BA0" w:rsidRDefault="00D521C9" w14:paraId="5B97FC23" w14:textId="77777777">
      <w:r w:rsidRPr="002D6E2C">
        <w:t xml:space="preserve">Error Code is 902107: Invalid Creditor Abbreviated Short Name on debit </w:t>
      </w:r>
    </w:p>
    <w:p w:rsidRPr="002D6E2C" w:rsidR="00D521C9" w:rsidP="00E92BA0" w:rsidRDefault="00D521C9" w14:paraId="70B0C2F9" w14:textId="77777777">
      <w:r w:rsidRPr="002D6E2C">
        <w:t>Transaction rejection</w:t>
      </w:r>
    </w:p>
    <w:p w:rsidRPr="002D6E2C" w:rsidR="00D521C9" w:rsidP="00E92BA0" w:rsidRDefault="00D521C9" w14:paraId="0B7538D3" w14:textId="77777777"/>
    <w:p w:rsidRPr="002D6E2C" w:rsidR="00D521C9" w:rsidP="00E92BA0" w:rsidRDefault="00D521C9" w14:paraId="2B11BDD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003.049 – Debtor Account </w:t>
      </w:r>
      <w:r>
        <w:rPr>
          <w:rFonts w:ascii="Calibri" w:hAnsi="Calibri"/>
          <w:sz w:val="22"/>
          <w:szCs w:val="22"/>
        </w:rPr>
        <w:t xml:space="preserve">Number </w:t>
      </w:r>
      <w:r w:rsidRPr="002D6E2C">
        <w:rPr>
          <w:rFonts w:ascii="Calibri" w:hAnsi="Calibri"/>
          <w:sz w:val="22"/>
          <w:szCs w:val="22"/>
        </w:rPr>
        <w:t>on Mandate</w:t>
      </w:r>
    </w:p>
    <w:p w:rsidRPr="002D6E2C" w:rsidR="00D521C9" w:rsidP="00E92BA0" w:rsidRDefault="00D521C9" w14:paraId="62AC83A5" w14:textId="77777777">
      <w:r w:rsidRPr="002D6E2C">
        <w:t xml:space="preserve">The Debtor Account </w:t>
      </w:r>
      <w:r>
        <w:t>Number must</w:t>
      </w:r>
      <w:r w:rsidRPr="002D6E2C">
        <w:t xml:space="preserve"> equal to the Debtor Account </w:t>
      </w:r>
      <w:r>
        <w:t xml:space="preserve">Number </w:t>
      </w:r>
      <w:r w:rsidRPr="002D6E2C">
        <w:t>on mandate</w:t>
      </w:r>
    </w:p>
    <w:p w:rsidRPr="002D6E2C" w:rsidR="00D521C9" w:rsidP="00E92BA0" w:rsidRDefault="00D521C9" w14:paraId="0F434708" w14:textId="77777777">
      <w:r w:rsidRPr="002D6E2C">
        <w:t>Error Code is 902109: Debtor account must equal Debtor Account on mandate</w:t>
      </w:r>
    </w:p>
    <w:p w:rsidR="00D521C9" w:rsidP="00F0135A" w:rsidRDefault="00D521C9" w14:paraId="2308BB93" w14:textId="77777777">
      <w:pPr>
        <w:tabs>
          <w:tab w:val="left" w:pos="3782"/>
        </w:tabs>
      </w:pPr>
      <w:r w:rsidRPr="002D6E2C">
        <w:t xml:space="preserve">Transaction rejection </w:t>
      </w:r>
      <w:r w:rsidRPr="002D6E2C">
        <w:tab/>
      </w:r>
    </w:p>
    <w:p w:rsidR="00717001" w:rsidP="00E92BA0" w:rsidRDefault="00717001" w14:paraId="2110BCB0" w14:textId="77777777">
      <w:pPr>
        <w:rPr>
          <w:rFonts w:cs="Arial"/>
          <w:b/>
          <w:color w:val="000000"/>
          <w:lang w:val="en-US"/>
        </w:rPr>
      </w:pPr>
    </w:p>
    <w:p w:rsidRPr="002D6E2C" w:rsidR="00D521C9" w:rsidP="00E92BA0" w:rsidRDefault="00D521C9" w14:paraId="1A236DF4"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003.050 – Mandate Reference Number </w:t>
      </w:r>
    </w:p>
    <w:p w:rsidRPr="002D6E2C" w:rsidR="00D521C9" w:rsidP="00E92BA0" w:rsidRDefault="00D521C9" w14:paraId="5C3DDE17" w14:textId="77777777">
      <w:r w:rsidRPr="002D6E2C">
        <w:t xml:space="preserve">The Mandate Id </w:t>
      </w:r>
      <w:r>
        <w:t>must</w:t>
      </w:r>
      <w:r w:rsidRPr="002D6E2C">
        <w:t xml:space="preserve"> </w:t>
      </w:r>
      <w:r w:rsidR="00E9713B">
        <w:t>match</w:t>
      </w:r>
      <w:r w:rsidRPr="002D6E2C" w:rsidR="00E9713B">
        <w:t xml:space="preserve"> </w:t>
      </w:r>
      <w:r w:rsidRPr="002D6E2C">
        <w:t>the Mandate Reference Number on mandate</w:t>
      </w:r>
    </w:p>
    <w:p w:rsidRPr="002D6E2C" w:rsidR="00D521C9" w:rsidP="00E92BA0" w:rsidRDefault="00D521C9" w14:paraId="4C7DF7E3" w14:textId="77777777">
      <w:r w:rsidRPr="002D6E2C">
        <w:t xml:space="preserve">Error Code is 902110: Mandate Id on debit must </w:t>
      </w:r>
      <w:r w:rsidR="00E9713B">
        <w:t>match</w:t>
      </w:r>
      <w:r w:rsidRPr="002D6E2C" w:rsidR="00E9713B">
        <w:t xml:space="preserve"> </w:t>
      </w:r>
      <w:r w:rsidRPr="002D6E2C">
        <w:t xml:space="preserve">the Mandate Reference Number on mandate </w:t>
      </w:r>
    </w:p>
    <w:p w:rsidRPr="002D6E2C" w:rsidR="00D521C9" w:rsidP="00E92BA0" w:rsidRDefault="00D521C9" w14:paraId="179BB003" w14:textId="77777777">
      <w:r w:rsidRPr="002D6E2C">
        <w:t>Transaction rejection</w:t>
      </w:r>
      <w:r w:rsidRPr="002D6E2C">
        <w:tab/>
      </w:r>
    </w:p>
    <w:p w:rsidR="00A612F2" w:rsidP="00E92BA0" w:rsidRDefault="00A612F2" w14:paraId="4ABC0FD2" w14:textId="77777777">
      <w:pPr>
        <w:rPr>
          <w:rFonts w:cs="Arial"/>
          <w:b/>
          <w:color w:val="000000"/>
          <w:lang w:val="en-US"/>
        </w:rPr>
      </w:pPr>
    </w:p>
    <w:p w:rsidRPr="002D6E2C" w:rsidR="00D521C9" w:rsidP="00E92BA0" w:rsidRDefault="00D521C9" w14:paraId="2BB7D5FD"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003.051 – Contract Reference in User Reference</w:t>
      </w:r>
    </w:p>
    <w:p w:rsidRPr="002D6E2C" w:rsidR="00D521C9" w:rsidP="00E92BA0" w:rsidRDefault="00D521C9" w14:paraId="46991790" w14:textId="77777777">
      <w:r w:rsidRPr="002D6E2C">
        <w:t xml:space="preserve">Characters 11 to 24 of User Reference (Contract Reference) </w:t>
      </w:r>
      <w:r>
        <w:t xml:space="preserve">must </w:t>
      </w:r>
      <w:r w:rsidRPr="002D6E2C">
        <w:t xml:space="preserve">contain Contract Reference. </w:t>
      </w:r>
    </w:p>
    <w:p w:rsidRPr="002D6E2C" w:rsidR="00D521C9" w:rsidP="00E92BA0" w:rsidRDefault="00D521C9" w14:paraId="7A29C22E" w14:textId="77777777">
      <w:r w:rsidRPr="002D6E2C">
        <w:t>Error Code is 902111: Contract Reference does not match mandate</w:t>
      </w:r>
    </w:p>
    <w:p w:rsidRPr="002D6E2C" w:rsidR="00D521C9" w:rsidP="00E92BA0" w:rsidRDefault="00D521C9" w14:paraId="2F0B5ADE" w14:textId="77777777">
      <w:pPr>
        <w:rPr>
          <w:b/>
          <w:bCs/>
        </w:rPr>
      </w:pPr>
      <w:r w:rsidRPr="002D6E2C">
        <w:t>Transaction rejection</w:t>
      </w:r>
    </w:p>
    <w:p w:rsidRPr="002D6E2C" w:rsidR="00D521C9" w:rsidP="00E92BA0" w:rsidRDefault="00D521C9" w14:paraId="61A9CFBD" w14:textId="77777777">
      <w:pPr>
        <w:pStyle w:val="Default"/>
        <w:rPr>
          <w:rFonts w:ascii="Calibri" w:hAnsi="Calibri"/>
          <w:b/>
          <w:bCs/>
          <w:sz w:val="22"/>
          <w:szCs w:val="22"/>
        </w:rPr>
      </w:pPr>
    </w:p>
    <w:p w:rsidRPr="002D6E2C" w:rsidR="00D521C9" w:rsidP="00E92BA0" w:rsidRDefault="00D521C9" w14:paraId="4A935E6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003.05</w:t>
      </w:r>
      <w:r>
        <w:rPr>
          <w:rFonts w:ascii="Calibri" w:hAnsi="Calibri"/>
          <w:sz w:val="22"/>
          <w:szCs w:val="22"/>
        </w:rPr>
        <w:t>2</w:t>
      </w:r>
      <w:r w:rsidRPr="002D6E2C">
        <w:rPr>
          <w:rFonts w:ascii="Calibri" w:hAnsi="Calibri"/>
          <w:sz w:val="22"/>
          <w:szCs w:val="22"/>
        </w:rPr>
        <w:t xml:space="preserve"> –</w:t>
      </w:r>
      <w:r>
        <w:rPr>
          <w:rFonts w:ascii="Calibri" w:hAnsi="Calibri"/>
          <w:sz w:val="22"/>
          <w:szCs w:val="22"/>
        </w:rPr>
        <w:t xml:space="preserve"> Debit Sequence Type/Instalment Occurrence Relationship Rule1</w:t>
      </w:r>
    </w:p>
    <w:p w:rsidRPr="00625B01" w:rsidR="00D521C9" w:rsidP="00E92BA0" w:rsidRDefault="00D521C9" w14:paraId="1298651D" w14:textId="77777777">
      <w:pPr>
        <w:pStyle w:val="Heading40"/>
        <w:spacing w:before="0" w:after="0" w:line="240" w:lineRule="auto"/>
        <w:ind w:left="0" w:firstLine="0"/>
      </w:pPr>
      <w:r w:rsidRPr="00865630">
        <w:rPr>
          <w:rFonts w:ascii="Calibri" w:hAnsi="Calibri"/>
          <w:b w:val="0"/>
          <w:sz w:val="22"/>
          <w:szCs w:val="22"/>
        </w:rPr>
        <w:t xml:space="preserve">If Debit Sequence Type = </w:t>
      </w:r>
      <w:r>
        <w:rPr>
          <w:rFonts w:ascii="Calibri" w:hAnsi="Calibri"/>
          <w:b w:val="0"/>
          <w:sz w:val="22"/>
          <w:szCs w:val="22"/>
        </w:rPr>
        <w:t>RCUR, Instalment Occurrence must equal RCUR</w:t>
      </w:r>
    </w:p>
    <w:p w:rsidRPr="00625B01" w:rsidR="00D521C9" w:rsidP="00E92BA0" w:rsidRDefault="00D521C9" w14:paraId="7B6BD403" w14:textId="77777777">
      <w:r w:rsidRPr="00D4479A">
        <w:t>Error Code is 902</w:t>
      </w:r>
      <w:r w:rsidRPr="000D5ECB">
        <w:t>317</w:t>
      </w:r>
      <w:r w:rsidRPr="00391E93">
        <w:t>: Debit Sequence Type not equal Instalment Occurrence on mandate</w:t>
      </w:r>
      <w:r w:rsidRPr="00765DD5" w:rsidDel="009D1537">
        <w:t xml:space="preserve"> </w:t>
      </w:r>
    </w:p>
    <w:p w:rsidR="00D521C9" w:rsidP="00E92BA0" w:rsidRDefault="00D521C9" w14:paraId="72B1660E" w14:textId="77777777">
      <w:r w:rsidRPr="00D4479A">
        <w:t>Transaction rejection</w:t>
      </w:r>
    </w:p>
    <w:p w:rsidR="00D521C9" w:rsidP="00E92BA0" w:rsidRDefault="00D521C9" w14:paraId="1AA527BE" w14:textId="77777777"/>
    <w:p w:rsidR="00642309" w:rsidRDefault="00642309" w14:paraId="4CF252DA" w14:textId="77777777">
      <w:pPr>
        <w:rPr>
          <w:rFonts w:cs="Arial"/>
          <w:b/>
          <w:color w:val="000000"/>
          <w:lang w:val="en-US"/>
        </w:rPr>
      </w:pPr>
      <w:r>
        <w:br w:type="page"/>
      </w:r>
    </w:p>
    <w:p w:rsidRPr="002D6E2C" w:rsidR="00D521C9" w:rsidP="00E92BA0" w:rsidRDefault="00D521C9" w14:paraId="0761633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003.05</w:t>
      </w:r>
      <w:r>
        <w:rPr>
          <w:rFonts w:ascii="Calibri" w:hAnsi="Calibri"/>
          <w:sz w:val="22"/>
          <w:szCs w:val="22"/>
        </w:rPr>
        <w:t>3</w:t>
      </w:r>
      <w:r w:rsidRPr="002D6E2C">
        <w:rPr>
          <w:rFonts w:ascii="Calibri" w:hAnsi="Calibri"/>
          <w:sz w:val="22"/>
          <w:szCs w:val="22"/>
        </w:rPr>
        <w:t xml:space="preserve"> –</w:t>
      </w:r>
      <w:r>
        <w:rPr>
          <w:rFonts w:ascii="Calibri" w:hAnsi="Calibri"/>
          <w:sz w:val="22"/>
          <w:szCs w:val="22"/>
        </w:rPr>
        <w:t xml:space="preserve"> Debit Sequence Type/Instalment Occurrence Relationship Rule2</w:t>
      </w:r>
    </w:p>
    <w:p w:rsidRPr="002B0171" w:rsidR="00D521C9" w:rsidP="00E92BA0" w:rsidRDefault="00D521C9" w14:paraId="3E271B27" w14:textId="77777777">
      <w:pPr>
        <w:pStyle w:val="Heading40"/>
        <w:spacing w:before="0" w:after="0" w:line="240" w:lineRule="auto"/>
        <w:ind w:left="0" w:firstLine="0"/>
        <w:rPr>
          <w:rFonts w:ascii="Calibri" w:hAnsi="Calibri"/>
          <w:b w:val="0"/>
          <w:sz w:val="22"/>
          <w:szCs w:val="22"/>
        </w:rPr>
      </w:pPr>
      <w:r w:rsidRPr="002B0171">
        <w:rPr>
          <w:rFonts w:ascii="Calibri" w:hAnsi="Calibri"/>
          <w:b w:val="0"/>
          <w:sz w:val="22"/>
          <w:szCs w:val="22"/>
        </w:rPr>
        <w:t xml:space="preserve">If Debit Sequence Type = </w:t>
      </w:r>
      <w:r>
        <w:rPr>
          <w:rFonts w:ascii="Calibri" w:hAnsi="Calibri"/>
          <w:b w:val="0"/>
          <w:sz w:val="22"/>
          <w:szCs w:val="22"/>
        </w:rPr>
        <w:t>FRST, Instalment Occurrence must be equal to RCUR</w:t>
      </w:r>
    </w:p>
    <w:p w:rsidRPr="00391E93" w:rsidR="00D521C9" w:rsidP="00E92BA0" w:rsidRDefault="00D521C9" w14:paraId="7D498486" w14:textId="77777777">
      <w:r w:rsidRPr="00D4479A">
        <w:t>Error Code is 902</w:t>
      </w:r>
      <w:r w:rsidRPr="000D5ECB">
        <w:t>318</w:t>
      </w:r>
      <w:r w:rsidRPr="00391E93">
        <w:t>: Debit Sequence Type not valid for Instalment Occurrence on mandate</w:t>
      </w:r>
    </w:p>
    <w:p w:rsidRPr="00765DD5" w:rsidR="00D521C9" w:rsidP="00E92BA0" w:rsidRDefault="00D521C9" w14:paraId="086E1553" w14:textId="77777777">
      <w:r w:rsidRPr="00765DD5">
        <w:t>Transaction rejection</w:t>
      </w:r>
    </w:p>
    <w:p w:rsidRPr="002D6E2C" w:rsidR="00D521C9" w:rsidP="00E92BA0" w:rsidRDefault="00D521C9" w14:paraId="0234C262" w14:textId="77777777"/>
    <w:p w:rsidRPr="002D6E2C" w:rsidR="00D521C9" w:rsidP="00E92BA0" w:rsidRDefault="00D521C9" w14:paraId="3D11EA0A"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003.05</w:t>
      </w:r>
      <w:r>
        <w:rPr>
          <w:rFonts w:ascii="Calibri" w:hAnsi="Calibri"/>
          <w:sz w:val="22"/>
          <w:szCs w:val="22"/>
        </w:rPr>
        <w:t>4</w:t>
      </w:r>
      <w:r w:rsidRPr="002D6E2C">
        <w:rPr>
          <w:rFonts w:ascii="Calibri" w:hAnsi="Calibri"/>
          <w:sz w:val="22"/>
          <w:szCs w:val="22"/>
        </w:rPr>
        <w:t xml:space="preserve"> –</w:t>
      </w:r>
      <w:r>
        <w:rPr>
          <w:rFonts w:ascii="Calibri" w:hAnsi="Calibri"/>
          <w:sz w:val="22"/>
          <w:szCs w:val="22"/>
        </w:rPr>
        <w:t xml:space="preserve"> Debit Sequence Type/Instalment Occurrence Relationship Rule3 </w:t>
      </w:r>
    </w:p>
    <w:p w:rsidRPr="002B0171" w:rsidR="00D521C9" w:rsidP="00E92BA0" w:rsidRDefault="00D521C9" w14:paraId="734C6390" w14:textId="77777777">
      <w:pPr>
        <w:pStyle w:val="Heading40"/>
        <w:spacing w:before="0" w:after="0" w:line="240" w:lineRule="auto"/>
        <w:ind w:left="0" w:firstLine="0"/>
        <w:rPr>
          <w:rFonts w:ascii="Calibri" w:hAnsi="Calibri"/>
          <w:b w:val="0"/>
          <w:sz w:val="22"/>
          <w:szCs w:val="22"/>
        </w:rPr>
      </w:pPr>
      <w:r w:rsidRPr="002B0171">
        <w:rPr>
          <w:rFonts w:ascii="Calibri" w:hAnsi="Calibri"/>
          <w:b w:val="0"/>
          <w:sz w:val="22"/>
          <w:szCs w:val="22"/>
        </w:rPr>
        <w:t xml:space="preserve">If Debit Sequence Type = </w:t>
      </w:r>
      <w:r>
        <w:rPr>
          <w:rFonts w:ascii="Calibri" w:hAnsi="Calibri"/>
          <w:b w:val="0"/>
          <w:sz w:val="22"/>
          <w:szCs w:val="22"/>
        </w:rPr>
        <w:t>FNAL, Instalment Occurrence must be equal to RCUR</w:t>
      </w:r>
    </w:p>
    <w:p w:rsidRPr="00391E93" w:rsidR="00D521C9" w:rsidP="00E92BA0" w:rsidRDefault="00D521C9" w14:paraId="54948BAA" w14:textId="77777777">
      <w:r w:rsidRPr="00D4479A">
        <w:t>Error Code is 902</w:t>
      </w:r>
      <w:r w:rsidRPr="000D5ECB">
        <w:t>318</w:t>
      </w:r>
      <w:r w:rsidRPr="00391E93">
        <w:t>: Debit Sequence Type not valid for Instalment Occurrence on mandate</w:t>
      </w:r>
    </w:p>
    <w:p w:rsidRPr="00765DD5" w:rsidR="00D521C9" w:rsidP="00E92BA0" w:rsidRDefault="00D521C9" w14:paraId="61BED871" w14:textId="77777777">
      <w:r w:rsidRPr="00765DD5">
        <w:t>Transaction rejection</w:t>
      </w:r>
    </w:p>
    <w:p w:rsidR="00D521C9" w:rsidP="00E92BA0" w:rsidRDefault="00D521C9" w14:paraId="71823F2A" w14:textId="77777777">
      <w:pPr>
        <w:pStyle w:val="Default"/>
        <w:rPr>
          <w:rFonts w:ascii="Calibri" w:hAnsi="Calibri"/>
          <w:b/>
          <w:bCs/>
          <w:sz w:val="22"/>
          <w:szCs w:val="22"/>
        </w:rPr>
      </w:pPr>
    </w:p>
    <w:p w:rsidRPr="002D6E2C" w:rsidR="00D521C9" w:rsidP="00E92BA0" w:rsidRDefault="00D521C9" w14:paraId="2CBE1F7A"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003.05</w:t>
      </w:r>
      <w:r>
        <w:rPr>
          <w:rFonts w:ascii="Calibri" w:hAnsi="Calibri"/>
          <w:sz w:val="22"/>
          <w:szCs w:val="22"/>
        </w:rPr>
        <w:t>5</w:t>
      </w:r>
      <w:r w:rsidRPr="002D6E2C">
        <w:rPr>
          <w:rFonts w:ascii="Calibri" w:hAnsi="Calibri"/>
          <w:sz w:val="22"/>
          <w:szCs w:val="22"/>
        </w:rPr>
        <w:t xml:space="preserve"> –</w:t>
      </w:r>
      <w:r>
        <w:rPr>
          <w:rFonts w:ascii="Calibri" w:hAnsi="Calibri"/>
          <w:sz w:val="22"/>
          <w:szCs w:val="22"/>
        </w:rPr>
        <w:t xml:space="preserve"> Debit Sequence Type/Instalment Occurrence </w:t>
      </w:r>
      <w:r w:rsidR="004E0D79">
        <w:rPr>
          <w:rFonts w:ascii="Calibri" w:hAnsi="Calibri"/>
          <w:sz w:val="22"/>
          <w:szCs w:val="22"/>
        </w:rPr>
        <w:t>Relationship</w:t>
      </w:r>
      <w:r>
        <w:rPr>
          <w:rFonts w:ascii="Calibri" w:hAnsi="Calibri"/>
          <w:sz w:val="22"/>
          <w:szCs w:val="22"/>
        </w:rPr>
        <w:t xml:space="preserve"> Rule4</w:t>
      </w:r>
    </w:p>
    <w:p w:rsidRPr="002B0171" w:rsidR="00D521C9" w:rsidP="00E92BA0" w:rsidRDefault="00D521C9" w14:paraId="14CA507B" w14:textId="77777777">
      <w:pPr>
        <w:pStyle w:val="Heading40"/>
        <w:spacing w:before="0" w:after="0" w:line="240" w:lineRule="auto"/>
        <w:ind w:left="0" w:firstLine="0"/>
        <w:rPr>
          <w:rFonts w:ascii="Calibri" w:hAnsi="Calibri"/>
          <w:b w:val="0"/>
          <w:sz w:val="22"/>
          <w:szCs w:val="22"/>
        </w:rPr>
      </w:pPr>
      <w:r w:rsidRPr="002B0171">
        <w:rPr>
          <w:rFonts w:ascii="Calibri" w:hAnsi="Calibri"/>
          <w:b w:val="0"/>
          <w:sz w:val="22"/>
          <w:szCs w:val="22"/>
        </w:rPr>
        <w:t xml:space="preserve">If Debit Sequence Type = </w:t>
      </w:r>
      <w:r>
        <w:rPr>
          <w:rFonts w:ascii="Calibri" w:hAnsi="Calibri"/>
          <w:b w:val="0"/>
          <w:sz w:val="22"/>
          <w:szCs w:val="22"/>
        </w:rPr>
        <w:t>OOFF, Instalment Occurrence must be equal to OOFF</w:t>
      </w:r>
    </w:p>
    <w:p w:rsidRPr="00AA28FC" w:rsidR="00D521C9" w:rsidP="00E92BA0" w:rsidRDefault="00D521C9" w14:paraId="307E4B43" w14:textId="77777777">
      <w:r w:rsidRPr="00D4479A">
        <w:t>Error Code is 902</w:t>
      </w:r>
      <w:r w:rsidRPr="000D5ECB">
        <w:t>317</w:t>
      </w:r>
      <w:r w:rsidRPr="00391E93">
        <w:t>: Debit Sequence Type not equal Instalment Occurrence on mandate</w:t>
      </w:r>
      <w:r w:rsidRPr="00765DD5" w:rsidDel="009D1537">
        <w:t xml:space="preserve"> </w:t>
      </w:r>
    </w:p>
    <w:p w:rsidRPr="00E55582" w:rsidR="00D521C9" w:rsidP="00E92BA0" w:rsidRDefault="00D521C9" w14:paraId="781A153D" w14:textId="77777777">
      <w:r w:rsidRPr="00E55582">
        <w:t>Transaction rejection</w:t>
      </w:r>
    </w:p>
    <w:p w:rsidRPr="002B0171" w:rsidR="00D521C9" w:rsidP="00E92BA0" w:rsidRDefault="00D521C9" w14:paraId="1BADC571" w14:textId="77777777">
      <w:pPr>
        <w:pStyle w:val="Heading40"/>
        <w:spacing w:before="0" w:after="0" w:line="240" w:lineRule="auto"/>
        <w:ind w:left="0" w:firstLine="0"/>
        <w:rPr>
          <w:rFonts w:ascii="Calibri" w:hAnsi="Calibri"/>
          <w:b w:val="0"/>
          <w:sz w:val="22"/>
          <w:szCs w:val="22"/>
        </w:rPr>
      </w:pPr>
    </w:p>
    <w:p w:rsidRPr="002D6E2C" w:rsidR="00D521C9" w:rsidP="00E92BA0" w:rsidRDefault="00D521C9" w14:paraId="747C325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003.05</w:t>
      </w:r>
      <w:r>
        <w:rPr>
          <w:rFonts w:ascii="Calibri" w:hAnsi="Calibri"/>
          <w:sz w:val="22"/>
          <w:szCs w:val="22"/>
        </w:rPr>
        <w:t>6</w:t>
      </w:r>
      <w:r w:rsidRPr="002D6E2C">
        <w:rPr>
          <w:rFonts w:ascii="Calibri" w:hAnsi="Calibri"/>
          <w:sz w:val="22"/>
          <w:szCs w:val="22"/>
        </w:rPr>
        <w:t xml:space="preserve"> –</w:t>
      </w:r>
      <w:r>
        <w:rPr>
          <w:rFonts w:ascii="Calibri" w:hAnsi="Calibri"/>
          <w:sz w:val="22"/>
          <w:szCs w:val="22"/>
        </w:rPr>
        <w:t xml:space="preserve"> Debit Sequence Type/Instalment Occurrence</w:t>
      </w:r>
      <w:r w:rsidRPr="006026E0">
        <w:rPr>
          <w:rFonts w:ascii="Calibri" w:hAnsi="Calibri"/>
          <w:sz w:val="22"/>
          <w:szCs w:val="22"/>
        </w:rPr>
        <w:t xml:space="preserve"> </w:t>
      </w:r>
      <w:r w:rsidR="004E0D79">
        <w:rPr>
          <w:rFonts w:ascii="Calibri" w:hAnsi="Calibri"/>
          <w:sz w:val="22"/>
          <w:szCs w:val="22"/>
        </w:rPr>
        <w:t>Relationship</w:t>
      </w:r>
      <w:r>
        <w:rPr>
          <w:rFonts w:ascii="Calibri" w:hAnsi="Calibri"/>
          <w:sz w:val="22"/>
          <w:szCs w:val="22"/>
        </w:rPr>
        <w:t xml:space="preserve"> Rule5 </w:t>
      </w:r>
    </w:p>
    <w:p w:rsidRPr="002B0171" w:rsidR="00D521C9" w:rsidP="00E92BA0" w:rsidRDefault="00D521C9" w14:paraId="5BA395C8" w14:textId="77777777">
      <w:pPr>
        <w:pStyle w:val="Heading40"/>
        <w:spacing w:before="0" w:after="0" w:line="240" w:lineRule="auto"/>
        <w:ind w:left="0" w:firstLine="0"/>
        <w:rPr>
          <w:rFonts w:ascii="Calibri" w:hAnsi="Calibri"/>
          <w:b w:val="0"/>
          <w:sz w:val="22"/>
          <w:szCs w:val="22"/>
        </w:rPr>
      </w:pPr>
      <w:r w:rsidRPr="002B0171">
        <w:rPr>
          <w:rFonts w:ascii="Calibri" w:hAnsi="Calibri"/>
          <w:b w:val="0"/>
          <w:sz w:val="22"/>
          <w:szCs w:val="22"/>
        </w:rPr>
        <w:t xml:space="preserve">If Debit Sequence Type = </w:t>
      </w:r>
      <w:r>
        <w:rPr>
          <w:rFonts w:ascii="Calibri" w:hAnsi="Calibri"/>
          <w:b w:val="0"/>
          <w:sz w:val="22"/>
          <w:szCs w:val="22"/>
        </w:rPr>
        <w:t>RPRE, Instalment Occurrence must be equal to OOFF or RCUR</w:t>
      </w:r>
    </w:p>
    <w:p w:rsidRPr="00391E93" w:rsidR="00D521C9" w:rsidP="00E92BA0" w:rsidRDefault="00D521C9" w14:paraId="2DB60EC5" w14:textId="77777777">
      <w:r w:rsidRPr="00D4479A">
        <w:t>Error Code is 902</w:t>
      </w:r>
      <w:r w:rsidRPr="000D5ECB">
        <w:t>318</w:t>
      </w:r>
      <w:r w:rsidRPr="00391E93">
        <w:t>: Debit Sequence Type not valid for Instalment Occurrence on mandate</w:t>
      </w:r>
    </w:p>
    <w:p w:rsidRPr="00765DD5" w:rsidR="00D521C9" w:rsidP="00E92BA0" w:rsidRDefault="00D521C9" w14:paraId="3C6171BC" w14:textId="77777777">
      <w:r w:rsidRPr="00765DD5">
        <w:t>Transaction rejection</w:t>
      </w:r>
    </w:p>
    <w:p w:rsidR="00D521C9" w:rsidP="00E92BA0" w:rsidRDefault="00D521C9" w14:paraId="01550ECB" w14:textId="77777777">
      <w:pPr>
        <w:pStyle w:val="Heading40"/>
        <w:spacing w:before="0" w:after="0" w:line="240" w:lineRule="auto"/>
        <w:ind w:left="0" w:firstLine="0"/>
        <w:rPr>
          <w:rFonts w:ascii="Calibri" w:hAnsi="Calibri"/>
          <w:b w:val="0"/>
          <w:sz w:val="22"/>
          <w:szCs w:val="22"/>
        </w:rPr>
      </w:pPr>
    </w:p>
    <w:p w:rsidRPr="002D6E2C" w:rsidR="00D521C9" w:rsidP="00E92BA0" w:rsidRDefault="00D521C9" w14:paraId="37253EE3" w14:textId="77777777">
      <w:pPr>
        <w:pStyle w:val="Heading40"/>
        <w:spacing w:before="0" w:after="0" w:line="240" w:lineRule="auto"/>
        <w:ind w:left="0" w:firstLine="0"/>
        <w:rPr>
          <w:rFonts w:ascii="Calibri" w:hAnsi="Calibri"/>
          <w:sz w:val="22"/>
          <w:szCs w:val="22"/>
        </w:rPr>
      </w:pPr>
      <w:r>
        <w:rPr>
          <w:rFonts w:ascii="Calibri" w:hAnsi="Calibri"/>
          <w:sz w:val="22"/>
          <w:szCs w:val="22"/>
        </w:rPr>
        <w:t>Rule 003.057</w:t>
      </w:r>
      <w:r w:rsidRPr="00966DA9">
        <w:rPr>
          <w:rFonts w:ascii="Calibri" w:hAnsi="Calibri"/>
          <w:sz w:val="22"/>
          <w:szCs w:val="22"/>
        </w:rPr>
        <w:t xml:space="preserve"> </w:t>
      </w:r>
      <w:r w:rsidRPr="002D6E2C">
        <w:rPr>
          <w:rFonts w:ascii="Calibri" w:hAnsi="Calibri"/>
          <w:sz w:val="22"/>
          <w:szCs w:val="22"/>
        </w:rPr>
        <w:t>– Usage Debit Sequence Type/</w:t>
      </w:r>
      <w:r>
        <w:rPr>
          <w:rFonts w:ascii="Calibri" w:hAnsi="Calibri"/>
          <w:sz w:val="22"/>
          <w:szCs w:val="22"/>
        </w:rPr>
        <w:t>Debit Value Type/</w:t>
      </w:r>
      <w:r w:rsidRPr="002D6E2C">
        <w:rPr>
          <w:rFonts w:ascii="Calibri" w:hAnsi="Calibri"/>
          <w:sz w:val="22"/>
          <w:szCs w:val="22"/>
        </w:rPr>
        <w:t>Collection Amount Relationship Rule</w:t>
      </w:r>
    </w:p>
    <w:p w:rsidRPr="002D6E2C" w:rsidR="00D521C9" w:rsidP="00E92BA0" w:rsidRDefault="00D521C9" w14:paraId="2AEA6CB3" w14:textId="77777777">
      <w:r w:rsidRPr="002D6E2C">
        <w:t xml:space="preserve">If </w:t>
      </w:r>
      <w:r>
        <w:t xml:space="preserve">Debit Sequence Type = “RPRE” and </w:t>
      </w:r>
      <w:r w:rsidRPr="002D6E2C">
        <w:t xml:space="preserve">Debit </w:t>
      </w:r>
      <w:r>
        <w:t>Value</w:t>
      </w:r>
      <w:r w:rsidRPr="002D6E2C">
        <w:t xml:space="preserve"> Type = </w:t>
      </w:r>
      <w:r>
        <w:t>“FIXED”, “VARIABLE” or “</w:t>
      </w:r>
      <w:r w:rsidRPr="002D6E2C">
        <w:t>USAGE</w:t>
      </w:r>
      <w:r>
        <w:t xml:space="preserve"> BASED”</w:t>
      </w:r>
      <w:r w:rsidRPr="002D6E2C">
        <w:t xml:space="preserve">, </w:t>
      </w:r>
      <w:r>
        <w:t>Collection</w:t>
      </w:r>
      <w:r w:rsidRPr="002D6E2C">
        <w:t xml:space="preserve"> Amount </w:t>
      </w:r>
      <w:r>
        <w:t xml:space="preserve">may not </w:t>
      </w:r>
      <w:r w:rsidRPr="002D6E2C">
        <w:t>exceed Maximum Collection Amount</w:t>
      </w:r>
      <w:r>
        <w:t xml:space="preserve"> on mandate.</w:t>
      </w:r>
      <w:r w:rsidRPr="002D6E2C">
        <w:t xml:space="preserve"> </w:t>
      </w:r>
    </w:p>
    <w:p w:rsidRPr="002D6E2C" w:rsidR="00D521C9" w:rsidP="00E92BA0" w:rsidRDefault="00D521C9" w14:paraId="7E58D2FC" w14:textId="77777777">
      <w:r w:rsidRPr="002D6E2C">
        <w:t>Error Code is 902116: Debit Amount may not exceed Maximum Collection Amount on Mandate</w:t>
      </w:r>
    </w:p>
    <w:p w:rsidRPr="002D6E2C" w:rsidR="00D521C9" w:rsidP="00E92BA0" w:rsidRDefault="00D521C9" w14:paraId="30A30416" w14:textId="77777777">
      <w:r w:rsidRPr="002D6E2C">
        <w:t>Transaction rejection</w:t>
      </w:r>
    </w:p>
    <w:p w:rsidR="00717001" w:rsidP="00E92BA0" w:rsidRDefault="00717001" w14:paraId="78E08140" w14:textId="77777777">
      <w:pPr>
        <w:rPr>
          <w:rFonts w:cs="Arial"/>
          <w:b/>
          <w:color w:val="4F81BD"/>
        </w:rPr>
      </w:pPr>
    </w:p>
    <w:p w:rsidRPr="002D6E2C" w:rsidR="00D521C9" w:rsidP="00E92BA0" w:rsidRDefault="00D521C9" w14:paraId="57CB7C78" w14:textId="77777777">
      <w:pPr>
        <w:pStyle w:val="Heading40"/>
        <w:spacing w:before="0" w:after="0" w:line="240" w:lineRule="auto"/>
        <w:ind w:left="0" w:firstLine="0"/>
        <w:rPr>
          <w:rFonts w:ascii="Calibri" w:hAnsi="Calibri"/>
          <w:sz w:val="22"/>
          <w:szCs w:val="22"/>
        </w:rPr>
      </w:pPr>
      <w:r>
        <w:rPr>
          <w:rFonts w:ascii="Calibri" w:hAnsi="Calibri"/>
          <w:sz w:val="22"/>
          <w:szCs w:val="22"/>
        </w:rPr>
        <w:t>Rule 003.058 – MAC fails Validation</w:t>
      </w:r>
    </w:p>
    <w:p w:rsidRPr="002D6E2C" w:rsidR="00D521C9" w:rsidP="00E92BA0" w:rsidRDefault="00D521C9" w14:paraId="3472EA20" w14:textId="77777777">
      <w:r>
        <w:t>MAC of control sum fails validation.</w:t>
      </w:r>
    </w:p>
    <w:p w:rsidRPr="002D6E2C" w:rsidR="00D521C9" w:rsidP="00E92BA0" w:rsidRDefault="00D521C9" w14:paraId="378CA1FF" w14:textId="77777777">
      <w:r w:rsidRPr="002D6E2C">
        <w:t xml:space="preserve">Error Code is </w:t>
      </w:r>
      <w:r>
        <w:t>901167</w:t>
      </w:r>
      <w:r w:rsidRPr="002D6E2C">
        <w:t xml:space="preserve">: </w:t>
      </w:r>
      <w:r>
        <w:t>Control Sum MAC validation failure</w:t>
      </w:r>
    </w:p>
    <w:p w:rsidRPr="002D6E2C" w:rsidR="00D521C9" w:rsidP="00E92BA0" w:rsidRDefault="00D521C9" w14:paraId="292F7B58" w14:textId="77777777">
      <w:r>
        <w:t>File fatal error</w:t>
      </w:r>
    </w:p>
    <w:p w:rsidR="00A612F2" w:rsidP="00E92BA0" w:rsidRDefault="00A612F2" w14:paraId="1D9BB24B" w14:textId="77777777">
      <w:pPr>
        <w:rPr>
          <w:rFonts w:cs="Arial"/>
          <w:b/>
          <w:color w:val="000000"/>
          <w:lang w:val="en-US"/>
        </w:rPr>
      </w:pPr>
    </w:p>
    <w:p w:rsidRPr="002D6E2C" w:rsidR="00D521C9" w:rsidP="00E92BA0" w:rsidRDefault="00D521C9" w14:paraId="79139A1F" w14:textId="77777777">
      <w:pPr>
        <w:pStyle w:val="Heading40"/>
        <w:spacing w:before="0" w:after="0" w:line="240" w:lineRule="auto"/>
        <w:ind w:left="0" w:firstLine="0"/>
        <w:rPr>
          <w:rFonts w:ascii="Calibri" w:hAnsi="Calibri"/>
          <w:sz w:val="22"/>
          <w:szCs w:val="22"/>
        </w:rPr>
      </w:pPr>
      <w:r>
        <w:rPr>
          <w:rFonts w:ascii="Calibri" w:hAnsi="Calibri"/>
          <w:sz w:val="22"/>
          <w:szCs w:val="22"/>
        </w:rPr>
        <w:t xml:space="preserve">Rule 003.059 – </w:t>
      </w:r>
      <w:r w:rsidR="00A44A2F">
        <w:rPr>
          <w:rFonts w:ascii="Calibri" w:hAnsi="Calibri"/>
          <w:sz w:val="22"/>
          <w:szCs w:val="22"/>
        </w:rPr>
        <w:t xml:space="preserve">Seven </w:t>
      </w:r>
      <w:r>
        <w:rPr>
          <w:rFonts w:ascii="Calibri" w:hAnsi="Calibri"/>
          <w:sz w:val="22"/>
          <w:szCs w:val="22"/>
        </w:rPr>
        <w:t>consecutive unsuccessful collections</w:t>
      </w:r>
    </w:p>
    <w:p w:rsidRPr="002D6E2C" w:rsidR="00D521C9" w:rsidP="00E92BA0" w:rsidRDefault="00D521C9" w14:paraId="000C7DEB" w14:textId="77777777">
      <w:r>
        <w:t xml:space="preserve">Debtor Bank must not allow more than </w:t>
      </w:r>
      <w:r w:rsidR="00A44A2F">
        <w:t xml:space="preserve">seven </w:t>
      </w:r>
      <w:r>
        <w:t>consecutive unsuccessful collections.</w:t>
      </w:r>
    </w:p>
    <w:p w:rsidR="003202E9" w:rsidP="00E92BA0" w:rsidRDefault="00D521C9" w14:paraId="7A474E26" w14:textId="77777777">
      <w:r w:rsidRPr="002D6E2C">
        <w:t xml:space="preserve">Error Code is </w:t>
      </w:r>
      <w:r>
        <w:t>901168</w:t>
      </w:r>
      <w:r w:rsidRPr="002D6E2C">
        <w:t xml:space="preserve">: </w:t>
      </w:r>
      <w:r w:rsidR="00A44A2F">
        <w:t xml:space="preserve">Seven </w:t>
      </w:r>
      <w:r>
        <w:t xml:space="preserve">consecutive unsuccessful collections. </w:t>
      </w:r>
    </w:p>
    <w:p w:rsidRPr="002D6E2C" w:rsidR="00D521C9" w:rsidP="00E92BA0" w:rsidRDefault="00D521C9" w14:paraId="1C8E0756" w14:textId="77777777">
      <w:r>
        <w:t>Mandate suspended</w:t>
      </w:r>
    </w:p>
    <w:p w:rsidRPr="002D6E2C" w:rsidR="00D521C9" w:rsidP="00E92BA0" w:rsidRDefault="00D521C9" w14:paraId="0FBC355A" w14:textId="77777777">
      <w:r w:rsidRPr="002D6E2C">
        <w:t>Transaction rejection</w:t>
      </w:r>
    </w:p>
    <w:p w:rsidR="00642309" w:rsidRDefault="00642309" w14:paraId="42577FA2" w14:textId="77777777">
      <w:pPr>
        <w:rPr>
          <w:rFonts w:cs="Arial"/>
          <w:b/>
          <w:color w:val="000000"/>
          <w:lang w:val="en-US"/>
        </w:rPr>
      </w:pPr>
    </w:p>
    <w:p w:rsidRPr="002D6E2C" w:rsidR="00D521C9" w:rsidP="00E92BA0" w:rsidRDefault="00D521C9" w14:paraId="31C83DB3" w14:textId="77777777">
      <w:pPr>
        <w:pStyle w:val="Heading40"/>
        <w:spacing w:before="0" w:after="0" w:line="240" w:lineRule="auto"/>
        <w:ind w:left="0" w:firstLine="0"/>
        <w:rPr>
          <w:rFonts w:ascii="Calibri" w:hAnsi="Calibri"/>
          <w:sz w:val="22"/>
          <w:szCs w:val="22"/>
        </w:rPr>
      </w:pPr>
      <w:r>
        <w:rPr>
          <w:rFonts w:ascii="Calibri" w:hAnsi="Calibri"/>
          <w:sz w:val="22"/>
          <w:szCs w:val="22"/>
        </w:rPr>
        <w:t>Rule 003.06</w:t>
      </w:r>
      <w:r w:rsidRPr="002D6E2C">
        <w:rPr>
          <w:rFonts w:ascii="Calibri" w:hAnsi="Calibri"/>
          <w:sz w:val="22"/>
          <w:szCs w:val="22"/>
        </w:rPr>
        <w:t xml:space="preserve">0 </w:t>
      </w:r>
      <w:r>
        <w:rPr>
          <w:rFonts w:ascii="Calibri" w:hAnsi="Calibri"/>
          <w:sz w:val="22"/>
          <w:szCs w:val="22"/>
        </w:rPr>
        <w:t xml:space="preserve">– </w:t>
      </w:r>
      <w:r w:rsidRPr="002D6E2C">
        <w:rPr>
          <w:rFonts w:ascii="Calibri" w:hAnsi="Calibri"/>
          <w:sz w:val="22"/>
          <w:szCs w:val="22"/>
        </w:rPr>
        <w:t xml:space="preserve">Debit Sequence Type/ </w:t>
      </w:r>
      <w:r>
        <w:rPr>
          <w:rFonts w:ascii="Calibri" w:hAnsi="Calibri"/>
          <w:sz w:val="22"/>
          <w:szCs w:val="22"/>
        </w:rPr>
        <w:t>Debit Value Type/</w:t>
      </w:r>
      <w:r w:rsidRPr="002D6E2C">
        <w:rPr>
          <w:rFonts w:ascii="Calibri" w:hAnsi="Calibri"/>
          <w:sz w:val="22"/>
          <w:szCs w:val="22"/>
        </w:rPr>
        <w:t>Collection Amount Relationship Rule</w:t>
      </w:r>
      <w:r w:rsidR="002001D8">
        <w:rPr>
          <w:rFonts w:ascii="Calibri" w:hAnsi="Calibri"/>
          <w:sz w:val="22"/>
          <w:szCs w:val="22"/>
        </w:rPr>
        <w:t>1</w:t>
      </w:r>
    </w:p>
    <w:p w:rsidRPr="002D6E2C" w:rsidR="00D521C9" w:rsidP="00E92BA0" w:rsidRDefault="00D521C9" w14:paraId="69F3B951" w14:textId="77777777">
      <w:r w:rsidRPr="002D6E2C">
        <w:t xml:space="preserve">If Debit Sequence Type = </w:t>
      </w:r>
      <w:r>
        <w:t>OOFF</w:t>
      </w:r>
      <w:r w:rsidRPr="002D6E2C">
        <w:t xml:space="preserve">, </w:t>
      </w:r>
      <w:r>
        <w:t>and Debit Value type = “FIXED”, Collection</w:t>
      </w:r>
      <w:r w:rsidRPr="002D6E2C">
        <w:t xml:space="preserve"> Amount </w:t>
      </w:r>
      <w:r>
        <w:t xml:space="preserve">must </w:t>
      </w:r>
      <w:r w:rsidRPr="002D6E2C">
        <w:t xml:space="preserve">equal </w:t>
      </w:r>
      <w:r>
        <w:t>to Instalment</w:t>
      </w:r>
      <w:r w:rsidRPr="002D6E2C">
        <w:t xml:space="preserve"> Amount</w:t>
      </w:r>
      <w:r>
        <w:t xml:space="preserve"> on mandate</w:t>
      </w:r>
      <w:r w:rsidRPr="002D6E2C">
        <w:t xml:space="preserve"> </w:t>
      </w:r>
    </w:p>
    <w:p w:rsidRPr="002D6E2C" w:rsidR="00D521C9" w:rsidP="00E92BA0" w:rsidRDefault="00D521C9" w14:paraId="46194898" w14:textId="77777777">
      <w:r>
        <w:t>Error Code is 9021</w:t>
      </w:r>
      <w:r w:rsidRPr="00AD548F">
        <w:t xml:space="preserve">44: </w:t>
      </w:r>
      <w:r w:rsidRPr="00E35992" w:rsidR="00E35992">
        <w:rPr>
          <w:lang w:val="en-US"/>
        </w:rPr>
        <w:t>Once off Collection Amount</w:t>
      </w:r>
      <w:r w:rsidRPr="00AD548F" w:rsidR="00E35992">
        <w:rPr>
          <w:lang w:val="en-US"/>
        </w:rPr>
        <w:t xml:space="preserve"> is </w:t>
      </w:r>
      <w:r w:rsidR="00637C31">
        <w:t xml:space="preserve">not equal to </w:t>
      </w:r>
      <w:r w:rsidRPr="00AB047E" w:rsidR="00E35992">
        <w:rPr>
          <w:lang w:val="en-US"/>
        </w:rPr>
        <w:t>Instalment Amount</w:t>
      </w:r>
      <w:r w:rsidR="00E35992">
        <w:rPr>
          <w:lang w:val="en-US"/>
        </w:rPr>
        <w:t xml:space="preserve"> on Mandate </w:t>
      </w:r>
    </w:p>
    <w:p w:rsidR="00D521C9" w:rsidP="00E92BA0" w:rsidRDefault="00D521C9" w14:paraId="5302C5D6" w14:textId="77777777">
      <w:r w:rsidRPr="002D6E2C">
        <w:t>Transaction rejection</w:t>
      </w:r>
    </w:p>
    <w:p w:rsidR="00D521C9" w:rsidP="00E92BA0" w:rsidRDefault="00D521C9" w14:paraId="2C6C7BAF" w14:textId="77777777"/>
    <w:p w:rsidRPr="002D6E2C" w:rsidR="00D521C9" w:rsidP="00E92BA0" w:rsidRDefault="00D521C9" w14:paraId="58D1B35A"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w:t>
      </w:r>
      <w:r>
        <w:rPr>
          <w:rFonts w:ascii="Calibri" w:hAnsi="Calibri"/>
          <w:sz w:val="22"/>
          <w:szCs w:val="22"/>
        </w:rPr>
        <w:t>62</w:t>
      </w:r>
      <w:r w:rsidRPr="002D6E2C">
        <w:rPr>
          <w:rFonts w:ascii="Calibri" w:hAnsi="Calibri"/>
          <w:sz w:val="22"/>
          <w:szCs w:val="22"/>
        </w:rPr>
        <w:t xml:space="preserve"> – </w:t>
      </w:r>
      <w:r>
        <w:rPr>
          <w:rFonts w:ascii="Calibri" w:hAnsi="Calibri"/>
          <w:sz w:val="22"/>
          <w:szCs w:val="22"/>
        </w:rPr>
        <w:t xml:space="preserve">Debit </w:t>
      </w:r>
      <w:r w:rsidRPr="002D6E2C">
        <w:rPr>
          <w:rFonts w:ascii="Calibri" w:hAnsi="Calibri"/>
          <w:sz w:val="22"/>
          <w:szCs w:val="22"/>
        </w:rPr>
        <w:t>Sequence Type/</w:t>
      </w:r>
      <w:r>
        <w:rPr>
          <w:rFonts w:ascii="Calibri" w:hAnsi="Calibri"/>
          <w:sz w:val="22"/>
          <w:szCs w:val="22"/>
        </w:rPr>
        <w:t>Date Adjustment Rule Indicator/Collection Day</w:t>
      </w:r>
      <w:r w:rsidRPr="002D6E2C">
        <w:rPr>
          <w:rFonts w:ascii="Calibri" w:hAnsi="Calibri"/>
          <w:sz w:val="22"/>
          <w:szCs w:val="22"/>
        </w:rPr>
        <w:t>/</w:t>
      </w:r>
      <w:r w:rsidR="007865B7">
        <w:rPr>
          <w:rFonts w:ascii="Calibri" w:hAnsi="Calibri"/>
          <w:sz w:val="22"/>
          <w:szCs w:val="22"/>
        </w:rPr>
        <w:t>Cycle</w:t>
      </w:r>
      <w:r w:rsidRPr="002D6E2C" w:rsidR="007865B7">
        <w:rPr>
          <w:rFonts w:ascii="Calibri" w:hAnsi="Calibri"/>
          <w:sz w:val="22"/>
          <w:szCs w:val="22"/>
        </w:rPr>
        <w:t xml:space="preserve"> </w:t>
      </w:r>
      <w:r w:rsidRPr="002D6E2C">
        <w:rPr>
          <w:rFonts w:ascii="Calibri" w:hAnsi="Calibri"/>
          <w:sz w:val="22"/>
          <w:szCs w:val="22"/>
        </w:rPr>
        <w:t>Date Relationship Rule</w:t>
      </w:r>
      <w:r>
        <w:rPr>
          <w:rFonts w:ascii="Calibri" w:hAnsi="Calibri"/>
          <w:sz w:val="22"/>
          <w:szCs w:val="22"/>
        </w:rPr>
        <w:t>2</w:t>
      </w:r>
    </w:p>
    <w:p w:rsidRPr="002D6E2C" w:rsidR="00D521C9" w:rsidP="00E92BA0" w:rsidRDefault="00D521C9" w14:paraId="7FDA682C" w14:textId="77777777">
      <w:r w:rsidRPr="002D6E2C">
        <w:t xml:space="preserve">If </w:t>
      </w:r>
      <w:r>
        <w:t xml:space="preserve">Debit </w:t>
      </w:r>
      <w:r w:rsidRPr="002D6E2C">
        <w:t xml:space="preserve">Sequence </w:t>
      </w:r>
      <w:r>
        <w:t>T</w:t>
      </w:r>
      <w:r w:rsidRPr="002D6E2C">
        <w:t xml:space="preserve">ype = </w:t>
      </w:r>
      <w:r>
        <w:t>“RPRE”</w:t>
      </w:r>
      <w:r w:rsidRPr="002D6E2C">
        <w:t xml:space="preserve">, </w:t>
      </w:r>
      <w:r>
        <w:t>and Date Adjustment Indicator = “</w:t>
      </w:r>
      <w:r w:rsidR="00516A81">
        <w:t>N”, Cycle</w:t>
      </w:r>
      <w:r w:rsidRPr="002D6E2C" w:rsidR="007865B7">
        <w:t xml:space="preserve"> </w:t>
      </w:r>
      <w:r w:rsidRPr="002D6E2C">
        <w:t>Da</w:t>
      </w:r>
      <w:r w:rsidR="00D00D84">
        <w:t>y</w:t>
      </w:r>
      <w:r w:rsidRPr="002D6E2C">
        <w:t xml:space="preserve"> must equal </w:t>
      </w:r>
      <w:r>
        <w:t>Collection Day on mandate</w:t>
      </w:r>
      <w:r w:rsidRPr="002D6E2C">
        <w:t xml:space="preserve"> </w:t>
      </w:r>
      <w:r w:rsidRPr="000E16E4">
        <w:t>or next processing day</w:t>
      </w:r>
      <w:r w:rsidRPr="002D6E2C">
        <w:t xml:space="preserve"> </w:t>
      </w:r>
    </w:p>
    <w:p w:rsidRPr="002D6E2C" w:rsidR="00D521C9" w:rsidP="00E92BA0" w:rsidRDefault="00D521C9" w14:paraId="78DB5013" w14:textId="77777777">
      <w:r w:rsidRPr="002D6E2C">
        <w:t>Error Code is 90210</w:t>
      </w:r>
      <w:r>
        <w:t>5</w:t>
      </w:r>
      <w:r w:rsidRPr="002D6E2C">
        <w:t xml:space="preserve">: </w:t>
      </w:r>
      <w:r w:rsidRPr="00187729">
        <w:t>Invalid Collection Da</w:t>
      </w:r>
      <w:r w:rsidR="006D2E99">
        <w:t>y</w:t>
      </w:r>
    </w:p>
    <w:p w:rsidRPr="002D6E2C" w:rsidR="00D521C9" w:rsidP="00E92BA0" w:rsidRDefault="00D521C9" w14:paraId="109BDEEB" w14:textId="77777777">
      <w:r w:rsidRPr="002D6E2C">
        <w:t>Transaction rejection</w:t>
      </w:r>
    </w:p>
    <w:p w:rsidR="00D521C9" w:rsidP="00E92BA0" w:rsidRDefault="00D521C9" w14:paraId="46C39425" w14:textId="77777777"/>
    <w:p w:rsidRPr="002D6E2C" w:rsidR="00D521C9" w:rsidP="00E92BA0" w:rsidRDefault="00D521C9" w14:paraId="581720D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003.0</w:t>
      </w:r>
      <w:r>
        <w:rPr>
          <w:rFonts w:ascii="Calibri" w:hAnsi="Calibri"/>
          <w:sz w:val="22"/>
          <w:szCs w:val="22"/>
        </w:rPr>
        <w:t>63</w:t>
      </w:r>
      <w:r w:rsidRPr="002D6E2C">
        <w:rPr>
          <w:rFonts w:ascii="Calibri" w:hAnsi="Calibri"/>
          <w:sz w:val="22"/>
          <w:szCs w:val="22"/>
        </w:rPr>
        <w:t xml:space="preserve"> – </w:t>
      </w:r>
      <w:r>
        <w:rPr>
          <w:rFonts w:ascii="Calibri" w:hAnsi="Calibri"/>
          <w:sz w:val="22"/>
          <w:szCs w:val="22"/>
        </w:rPr>
        <w:t xml:space="preserve">Debit </w:t>
      </w:r>
      <w:r w:rsidRPr="002D6E2C">
        <w:rPr>
          <w:rFonts w:ascii="Calibri" w:hAnsi="Calibri"/>
          <w:sz w:val="22"/>
          <w:szCs w:val="22"/>
        </w:rPr>
        <w:t>Sequence Type/</w:t>
      </w:r>
      <w:r>
        <w:rPr>
          <w:rFonts w:ascii="Calibri" w:hAnsi="Calibri"/>
          <w:sz w:val="22"/>
          <w:szCs w:val="22"/>
        </w:rPr>
        <w:t>Date Adjustment Rule Indicator/Collection Day</w:t>
      </w:r>
      <w:r w:rsidRPr="002D6E2C">
        <w:rPr>
          <w:rFonts w:ascii="Calibri" w:hAnsi="Calibri"/>
          <w:sz w:val="22"/>
          <w:szCs w:val="22"/>
        </w:rPr>
        <w:t>/</w:t>
      </w:r>
      <w:r w:rsidR="007865B7">
        <w:rPr>
          <w:rFonts w:ascii="Calibri" w:hAnsi="Calibri"/>
          <w:sz w:val="22"/>
          <w:szCs w:val="22"/>
        </w:rPr>
        <w:t>Cycle</w:t>
      </w:r>
      <w:r w:rsidRPr="002D6E2C" w:rsidR="007865B7">
        <w:rPr>
          <w:rFonts w:ascii="Calibri" w:hAnsi="Calibri"/>
          <w:sz w:val="22"/>
          <w:szCs w:val="22"/>
        </w:rPr>
        <w:t xml:space="preserve"> </w:t>
      </w:r>
      <w:r w:rsidRPr="002D6E2C">
        <w:rPr>
          <w:rFonts w:ascii="Calibri" w:hAnsi="Calibri"/>
          <w:sz w:val="22"/>
          <w:szCs w:val="22"/>
        </w:rPr>
        <w:t>Date Relationship Rule</w:t>
      </w:r>
      <w:r>
        <w:rPr>
          <w:rFonts w:ascii="Calibri" w:hAnsi="Calibri"/>
          <w:sz w:val="22"/>
          <w:szCs w:val="22"/>
        </w:rPr>
        <w:t>3</w:t>
      </w:r>
    </w:p>
    <w:p w:rsidRPr="002D6E2C" w:rsidR="00D521C9" w:rsidP="00E92BA0" w:rsidRDefault="00D521C9" w14:paraId="0A52AF72" w14:textId="77777777">
      <w:r w:rsidRPr="002D6E2C">
        <w:t xml:space="preserve">If </w:t>
      </w:r>
      <w:r>
        <w:t xml:space="preserve">Debit </w:t>
      </w:r>
      <w:r w:rsidRPr="002D6E2C">
        <w:t xml:space="preserve">Sequence </w:t>
      </w:r>
      <w:r>
        <w:t>T</w:t>
      </w:r>
      <w:r w:rsidRPr="002D6E2C">
        <w:t xml:space="preserve">ype = </w:t>
      </w:r>
      <w:r>
        <w:t>“FNAL”</w:t>
      </w:r>
      <w:r w:rsidRPr="002D6E2C">
        <w:t xml:space="preserve">, </w:t>
      </w:r>
      <w:r>
        <w:t xml:space="preserve">and Date Adjustment Indicator = “N”, </w:t>
      </w:r>
      <w:r w:rsidR="007865B7">
        <w:t>Cycle</w:t>
      </w:r>
      <w:r w:rsidRPr="002D6E2C" w:rsidR="007865B7">
        <w:t xml:space="preserve"> </w:t>
      </w:r>
      <w:r w:rsidRPr="002D6E2C">
        <w:t>Da</w:t>
      </w:r>
      <w:r w:rsidR="00D00D84">
        <w:t>y</w:t>
      </w:r>
      <w:r w:rsidRPr="002D6E2C">
        <w:t xml:space="preserve"> must equal </w:t>
      </w:r>
      <w:r>
        <w:t>Collection Day on mandate</w:t>
      </w:r>
      <w:r w:rsidRPr="002D6E2C">
        <w:t xml:space="preserve"> </w:t>
      </w:r>
      <w:r w:rsidRPr="000E16E4">
        <w:t>or next processing day</w:t>
      </w:r>
      <w:r w:rsidRPr="002D6E2C">
        <w:t xml:space="preserve"> </w:t>
      </w:r>
    </w:p>
    <w:p w:rsidRPr="002D6E2C" w:rsidR="00D521C9" w:rsidP="00E92BA0" w:rsidRDefault="00D521C9" w14:paraId="212160C3" w14:textId="77777777">
      <w:r w:rsidRPr="002D6E2C">
        <w:t>Error Code is 90210</w:t>
      </w:r>
      <w:r>
        <w:t>5</w:t>
      </w:r>
      <w:r w:rsidRPr="002D6E2C">
        <w:t xml:space="preserve">: </w:t>
      </w:r>
      <w:r w:rsidRPr="00187729">
        <w:t>Invalid Collection Da</w:t>
      </w:r>
      <w:r w:rsidR="00D00D84">
        <w:t>y</w:t>
      </w:r>
    </w:p>
    <w:p w:rsidRPr="005017F9" w:rsidR="00D521C9" w:rsidP="00E92BA0" w:rsidRDefault="00D521C9" w14:paraId="1889E319" w14:textId="77777777">
      <w:r w:rsidRPr="005017F9">
        <w:t>Transaction rejection</w:t>
      </w:r>
    </w:p>
    <w:p w:rsidR="00B330ED" w:rsidP="00E92BA0" w:rsidRDefault="00B330ED" w14:paraId="7CD9E9C7" w14:textId="77777777">
      <w:pPr>
        <w:pStyle w:val="Default"/>
        <w:rPr>
          <w:rFonts w:asciiTheme="minorHAnsi" w:hAnsiTheme="minorHAnsi"/>
          <w:b/>
          <w:bCs/>
          <w:sz w:val="22"/>
          <w:szCs w:val="22"/>
        </w:rPr>
      </w:pPr>
    </w:p>
    <w:p w:rsidRPr="00EA058B" w:rsidR="00B330ED" w:rsidP="00E92BA0" w:rsidRDefault="00B330ED" w14:paraId="4EEA843C" w14:textId="77777777">
      <w:pPr>
        <w:pStyle w:val="Heading40"/>
        <w:spacing w:before="0" w:after="0" w:line="240" w:lineRule="auto"/>
        <w:ind w:left="0" w:firstLine="0"/>
        <w:rPr>
          <w:rFonts w:ascii="Calibri" w:hAnsi="Calibri"/>
          <w:sz w:val="22"/>
          <w:szCs w:val="22"/>
        </w:rPr>
      </w:pPr>
      <w:r w:rsidRPr="0037114F">
        <w:rPr>
          <w:rFonts w:ascii="Calibri" w:hAnsi="Calibri"/>
          <w:sz w:val="22"/>
          <w:szCs w:val="22"/>
        </w:rPr>
        <w:t>Rule 003.064:  Invalid message identifier structure</w:t>
      </w:r>
    </w:p>
    <w:p w:rsidR="00B330ED" w:rsidP="00E92BA0" w:rsidRDefault="00B330ED" w14:paraId="15DFBEE7" w14:textId="77777777">
      <w:r>
        <w:t>Message identifier must have the correct structure.</w:t>
      </w:r>
    </w:p>
    <w:p w:rsidR="00B330ED" w:rsidP="00E92BA0" w:rsidRDefault="00B330ED" w14:paraId="43AB53DF" w14:textId="77777777">
      <w:r>
        <w:t>Error code is 902134: Message Id Structure incorrect</w:t>
      </w:r>
    </w:p>
    <w:p w:rsidRPr="002D6E2C" w:rsidR="00F74A1C" w:rsidP="00E92BA0" w:rsidRDefault="00F74A1C" w14:paraId="1EBD7572" w14:textId="77777777">
      <w:r w:rsidRPr="002D6E2C">
        <w:t>File Fatal Error</w:t>
      </w:r>
    </w:p>
    <w:p w:rsidR="00B330ED" w:rsidP="00E92BA0" w:rsidRDefault="00B330ED" w14:paraId="654F4B50" w14:textId="77777777"/>
    <w:p w:rsidRPr="002D6E2C" w:rsidR="00B330ED" w:rsidP="00E92BA0" w:rsidRDefault="00B330ED" w14:paraId="2E091F0B" w14:textId="77777777">
      <w:pPr>
        <w:pStyle w:val="Heading40"/>
        <w:spacing w:before="0" w:after="0" w:line="240" w:lineRule="auto"/>
        <w:ind w:left="0" w:firstLine="0"/>
        <w:rPr>
          <w:rFonts w:ascii="Calibri" w:hAnsi="Calibri"/>
          <w:sz w:val="22"/>
          <w:szCs w:val="22"/>
        </w:rPr>
      </w:pPr>
      <w:r>
        <w:rPr>
          <w:rFonts w:ascii="Calibri" w:hAnsi="Calibri"/>
          <w:sz w:val="22"/>
          <w:szCs w:val="22"/>
        </w:rPr>
        <w:t>Rule 003.065</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Mandate Reference Number</w:t>
      </w:r>
    </w:p>
    <w:p w:rsidRPr="00151A59" w:rsidR="00B330ED" w:rsidP="00E92BA0" w:rsidRDefault="00B330ED" w14:paraId="2EF8C0D0" w14:textId="77777777">
      <w:r w:rsidRPr="00151A59">
        <w:t>Mandate Reference Number must not be blank or spaces.</w:t>
      </w:r>
    </w:p>
    <w:p w:rsidRPr="008738E0" w:rsidR="00B330ED" w:rsidP="00E92BA0" w:rsidRDefault="00B330ED" w14:paraId="1809C0E9" w14:textId="77777777">
      <w:r w:rsidRPr="008738E0">
        <w:t xml:space="preserve">Error Code is 901092: Mandate Reference Number </w:t>
      </w:r>
      <w:r w:rsidRPr="0049380A" w:rsidR="0049380A">
        <w:t xml:space="preserve"> </w:t>
      </w:r>
      <w:r w:rsidRPr="00AC72D7" w:rsidR="0049380A">
        <w:t>may not be</w:t>
      </w:r>
      <w:r w:rsidR="0049380A">
        <w:t xml:space="preserve"> </w:t>
      </w:r>
      <w:r w:rsidRPr="008738E0">
        <w:t xml:space="preserve"> blank or spaces </w:t>
      </w:r>
    </w:p>
    <w:p w:rsidR="00B330ED" w:rsidP="00E92BA0" w:rsidRDefault="00B330ED" w14:paraId="493A59D9" w14:textId="77777777">
      <w:r w:rsidRPr="008738E0">
        <w:t>File Fatal Error</w:t>
      </w:r>
    </w:p>
    <w:p w:rsidR="00717001" w:rsidP="00E92BA0" w:rsidRDefault="00717001" w14:paraId="5E95C44E" w14:textId="77777777">
      <w:pPr>
        <w:rPr>
          <w:rFonts w:cs="Arial"/>
          <w:b/>
          <w:color w:val="000000"/>
          <w:lang w:val="en-US"/>
        </w:rPr>
      </w:pPr>
    </w:p>
    <w:p w:rsidR="0080141C" w:rsidP="00E92BA0" w:rsidRDefault="0080141C" w14:paraId="3298C272" w14:textId="77777777">
      <w:pPr>
        <w:pStyle w:val="Heading40"/>
        <w:spacing w:before="0" w:after="0" w:line="240" w:lineRule="auto"/>
        <w:ind w:left="0" w:firstLine="0"/>
        <w:rPr>
          <w:rFonts w:ascii="Calibri" w:hAnsi="Calibri"/>
          <w:sz w:val="22"/>
          <w:szCs w:val="22"/>
        </w:rPr>
      </w:pPr>
      <w:r>
        <w:rPr>
          <w:rFonts w:ascii="Calibri" w:hAnsi="Calibri"/>
          <w:sz w:val="22"/>
          <w:szCs w:val="22"/>
        </w:rPr>
        <w:t>Rule 003.066 – Currency Code</w:t>
      </w:r>
    </w:p>
    <w:p w:rsidR="0080141C" w:rsidP="00E92BA0" w:rsidRDefault="0080141C" w14:paraId="29686EA6" w14:textId="77777777">
      <w:pPr>
        <w:rPr>
          <w:lang w:val="en-US"/>
        </w:rPr>
      </w:pPr>
      <w:r>
        <w:rPr>
          <w:lang w:val="en-US"/>
        </w:rPr>
        <w:t>Currency code must be “ZAR” for South Africa</w:t>
      </w:r>
    </w:p>
    <w:p w:rsidR="0080141C" w:rsidP="00E92BA0" w:rsidRDefault="0080141C" w14:paraId="2669AAFA" w14:textId="77777777">
      <w:pPr>
        <w:rPr>
          <w:lang w:val="en-US"/>
        </w:rPr>
      </w:pPr>
      <w:r>
        <w:rPr>
          <w:lang w:val="en-US"/>
        </w:rPr>
        <w:t>Error Code is 901198: Currency Code must be “ZAR” for South Africa</w:t>
      </w:r>
    </w:p>
    <w:p w:rsidR="00717001" w:rsidP="00E92BA0" w:rsidRDefault="0080141C" w14:paraId="3ED0F60A" w14:textId="77777777">
      <w:pPr>
        <w:rPr>
          <w:rFonts w:cs="Arial"/>
          <w:b/>
          <w:color w:val="000000"/>
          <w:lang w:val="en-US"/>
        </w:rPr>
      </w:pPr>
      <w:r w:rsidRPr="005017F9">
        <w:t>Transaction rejection</w:t>
      </w:r>
    </w:p>
    <w:p w:rsidR="00717001" w:rsidP="00E92BA0" w:rsidRDefault="00717001" w14:paraId="717BA077" w14:textId="24A1C65C">
      <w:pPr>
        <w:pStyle w:val="Heading40"/>
        <w:spacing w:before="0" w:after="0" w:line="240" w:lineRule="auto"/>
        <w:ind w:left="0" w:firstLine="0"/>
        <w:rPr>
          <w:rFonts w:ascii="Calibri" w:hAnsi="Calibri"/>
          <w:sz w:val="22"/>
          <w:szCs w:val="22"/>
        </w:rPr>
      </w:pPr>
    </w:p>
    <w:p w:rsidRPr="00732A92" w:rsidR="00732A92" w:rsidP="00732A92" w:rsidRDefault="00732A92" w14:paraId="0565516E" w14:textId="77777777">
      <w:pPr>
        <w:pStyle w:val="Heading40"/>
        <w:spacing w:before="0" w:after="0" w:line="360" w:lineRule="auto"/>
        <w:ind w:left="0" w:firstLine="0"/>
        <w:jc w:val="both"/>
        <w:rPr>
          <w:rFonts w:ascii="Calibri" w:hAnsi="Calibri" w:cs="Calibri"/>
          <w:color w:val="auto"/>
          <w:sz w:val="22"/>
          <w:szCs w:val="22"/>
        </w:rPr>
      </w:pPr>
      <w:r w:rsidRPr="00732A92">
        <w:rPr>
          <w:rFonts w:ascii="Calibri" w:hAnsi="Calibri" w:cs="Calibri"/>
          <w:color w:val="auto"/>
          <w:sz w:val="22"/>
          <w:szCs w:val="22"/>
        </w:rPr>
        <w:t>Rule 003.067 – Instalment Occurrence</w:t>
      </w:r>
    </w:p>
    <w:p w:rsidRPr="00911EE4" w:rsidR="00732A92" w:rsidP="00911EE4" w:rsidRDefault="00732A92" w14:paraId="1AF1A49B" w14:textId="77777777">
      <w:pPr>
        <w:rPr>
          <w:lang w:val="en-US"/>
        </w:rPr>
      </w:pPr>
      <w:r w:rsidRPr="00911EE4">
        <w:rPr>
          <w:lang w:val="en-US"/>
        </w:rPr>
        <w:t xml:space="preserve">If Debit Sequence Type = OOFF and a successful collection was processed against this mandate, further collection instruction must not be submitted. </w:t>
      </w:r>
    </w:p>
    <w:p w:rsidRPr="00911EE4" w:rsidR="00732A92" w:rsidP="00911EE4" w:rsidRDefault="00732A92" w14:paraId="43449843" w14:textId="77777777">
      <w:pPr>
        <w:rPr>
          <w:lang w:val="en-US"/>
        </w:rPr>
      </w:pPr>
      <w:r w:rsidRPr="00911EE4">
        <w:rPr>
          <w:lang w:val="en-US"/>
        </w:rPr>
        <w:t>Error Code is 902318: Successful collection has already been processed against this mandate.</w:t>
      </w:r>
    </w:p>
    <w:p w:rsidRPr="00732A92" w:rsidR="00732A92" w:rsidP="00732A92" w:rsidRDefault="00732A92" w14:paraId="399226E5" w14:textId="77777777">
      <w:pPr>
        <w:spacing w:line="360" w:lineRule="auto"/>
        <w:jc w:val="both"/>
        <w:rPr>
          <w:rFonts w:cs="Calibri"/>
        </w:rPr>
      </w:pPr>
      <w:r w:rsidRPr="00732A92">
        <w:rPr>
          <w:rFonts w:cs="Calibri"/>
        </w:rPr>
        <w:t>Transaction rejection</w:t>
      </w:r>
    </w:p>
    <w:p w:rsidRPr="00732A92" w:rsidR="00732A92" w:rsidP="00732A92" w:rsidRDefault="00732A92" w14:paraId="36EAEFE4" w14:textId="77777777">
      <w:pPr>
        <w:pStyle w:val="Heading40"/>
        <w:spacing w:before="0" w:after="0" w:line="360" w:lineRule="auto"/>
        <w:ind w:left="0" w:firstLine="0"/>
        <w:jc w:val="both"/>
        <w:rPr>
          <w:rFonts w:ascii="Calibri" w:hAnsi="Calibri" w:cs="Calibri"/>
          <w:color w:val="auto"/>
          <w:sz w:val="22"/>
          <w:szCs w:val="22"/>
        </w:rPr>
      </w:pPr>
      <w:r w:rsidRPr="00732A92">
        <w:rPr>
          <w:rFonts w:ascii="Calibri" w:hAnsi="Calibri" w:cs="Calibri"/>
          <w:color w:val="auto"/>
          <w:sz w:val="22"/>
          <w:szCs w:val="22"/>
        </w:rPr>
        <w:t>Rule 003.068 – Instalment Occurrence</w:t>
      </w:r>
    </w:p>
    <w:p w:rsidRPr="00911EE4" w:rsidR="00732A92" w:rsidP="00911EE4" w:rsidRDefault="00732A92" w14:paraId="6E01C95A" w14:textId="77777777">
      <w:pPr>
        <w:rPr>
          <w:lang w:val="en-US"/>
        </w:rPr>
      </w:pPr>
      <w:r w:rsidRPr="00911EE4">
        <w:rPr>
          <w:lang w:val="en-US"/>
        </w:rPr>
        <w:t xml:space="preserve">If Debit Sequence Type = FRST, and a successful collection was processed against this mandate, further collection instruction must not be submitted. </w:t>
      </w:r>
    </w:p>
    <w:p w:rsidRPr="00911EE4" w:rsidR="00732A92" w:rsidP="00911EE4" w:rsidRDefault="00732A92" w14:paraId="5596857E" w14:textId="77777777">
      <w:pPr>
        <w:rPr>
          <w:lang w:val="en-US"/>
        </w:rPr>
      </w:pPr>
      <w:r w:rsidRPr="00911EE4">
        <w:rPr>
          <w:lang w:val="en-US"/>
        </w:rPr>
        <w:t>Error Code is 902318: Successful collection has already been processed against this mandate.</w:t>
      </w:r>
    </w:p>
    <w:p w:rsidRPr="00911EE4" w:rsidR="00732A92" w:rsidP="00911EE4" w:rsidRDefault="00732A92" w14:paraId="6D438904" w14:textId="657D70B6">
      <w:pPr>
        <w:rPr>
          <w:lang w:val="en-US"/>
        </w:rPr>
      </w:pPr>
      <w:r w:rsidRPr="00911EE4">
        <w:rPr>
          <w:lang w:val="en-US"/>
        </w:rPr>
        <w:t>Transaction rejection</w:t>
      </w:r>
    </w:p>
    <w:p w:rsidR="00732A92" w:rsidP="00E92BA0" w:rsidRDefault="00732A92" w14:paraId="4FDB9181" w14:textId="77777777">
      <w:pPr>
        <w:pStyle w:val="Heading40"/>
        <w:spacing w:before="0" w:after="0" w:line="240" w:lineRule="auto"/>
        <w:ind w:left="0" w:firstLine="0"/>
        <w:rPr>
          <w:rFonts w:ascii="Calibri" w:hAnsi="Calibri"/>
          <w:sz w:val="22"/>
          <w:szCs w:val="22"/>
        </w:rPr>
      </w:pPr>
    </w:p>
    <w:p w:rsidRPr="002D6E2C" w:rsidR="00CF4911" w:rsidP="00E92BA0" w:rsidRDefault="00CF4911" w14:paraId="2EC7F655" w14:textId="77777777">
      <w:pPr>
        <w:pStyle w:val="Heading40"/>
        <w:spacing w:before="0" w:after="0" w:line="240" w:lineRule="auto"/>
        <w:ind w:left="0" w:firstLine="0"/>
        <w:rPr>
          <w:rFonts w:ascii="Calibri" w:hAnsi="Calibri"/>
          <w:sz w:val="22"/>
          <w:szCs w:val="22"/>
        </w:rPr>
      </w:pPr>
      <w:r>
        <w:rPr>
          <w:rFonts w:ascii="Calibri" w:hAnsi="Calibri"/>
          <w:sz w:val="22"/>
          <w:szCs w:val="22"/>
        </w:rPr>
        <w:t>Rule 003.999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CF4911" w:rsidP="00E92BA0" w:rsidRDefault="00CF4911" w14:paraId="4841F385" w14:textId="77777777">
      <w:r>
        <w:t>Element &lt;Element Name</w:t>
      </w:r>
      <w:r w:rsidR="004E0D79">
        <w:t xml:space="preserve">&gt; </w:t>
      </w:r>
      <w:r w:rsidRPr="00151A59" w:rsidR="004E0D79">
        <w:t>must</w:t>
      </w:r>
      <w:r w:rsidRPr="00151A59">
        <w:t xml:space="preserve"> not be blank or spaces.</w:t>
      </w:r>
    </w:p>
    <w:p w:rsidRPr="008738E0" w:rsidR="00CF4911" w:rsidP="00E92BA0" w:rsidRDefault="00CF4911" w14:paraId="25280A96" w14:textId="77777777">
      <w:r w:rsidRPr="008738E0">
        <w:t>Error Code is 9</w:t>
      </w:r>
      <w:r>
        <w:t>1</w:t>
      </w:r>
      <w:r w:rsidRPr="008738E0">
        <w:t>0</w:t>
      </w:r>
      <w:r>
        <w:t>099</w:t>
      </w:r>
      <w:r w:rsidRPr="008738E0">
        <w:t xml:space="preserve">: </w:t>
      </w:r>
      <w:r>
        <w:t>Message Element &lt;Message Element Name&gt; must not be spaces</w:t>
      </w:r>
    </w:p>
    <w:p w:rsidRPr="005017F9" w:rsidR="00F74A1C" w:rsidP="00E92BA0" w:rsidRDefault="00F74A1C" w14:paraId="0C2AEB18" w14:textId="77777777">
      <w:r w:rsidRPr="005017F9">
        <w:t>Transaction rejection</w:t>
      </w:r>
    </w:p>
    <w:p w:rsidR="00CF4911" w:rsidP="00E92BA0" w:rsidRDefault="00CF4911" w14:paraId="6589BFF3" w14:textId="77777777"/>
    <w:p w:rsidR="00CF4911" w:rsidP="00E92BA0" w:rsidRDefault="00CF4911" w14:paraId="7095AB03" w14:textId="77777777">
      <w:pPr>
        <w:rPr>
          <w:rFonts w:asciiTheme="minorHAnsi" w:hAnsiTheme="minorHAnsi"/>
          <w:bCs/>
          <w:color w:val="595959"/>
          <w:lang w:val="en-US"/>
        </w:rPr>
      </w:pPr>
      <w:bookmarkStart w:name="_Toc449678328" w:id="7244"/>
      <w:bookmarkStart w:name="_Toc449678683" w:id="7245"/>
      <w:bookmarkStart w:name="_Toc451512891" w:id="7246"/>
      <w:bookmarkStart w:name="_Toc451514002" w:id="7247"/>
      <w:bookmarkEnd w:id="7244"/>
      <w:bookmarkEnd w:id="7245"/>
      <w:bookmarkEnd w:id="7246"/>
      <w:bookmarkEnd w:id="7247"/>
      <w:r>
        <w:rPr>
          <w:rFonts w:asciiTheme="minorHAnsi" w:hAnsiTheme="minorHAnsi"/>
          <w:b/>
          <w:bCs/>
        </w:rPr>
        <w:br w:type="page"/>
      </w:r>
    </w:p>
    <w:p w:rsidRPr="002D6E2C" w:rsidR="00D521C9" w:rsidP="002C2973" w:rsidRDefault="00C272C0" w14:paraId="38CE74D9"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r>
        <w:rPr>
          <w:rFonts w:asciiTheme="minorHAnsi" w:hAnsiTheme="minorHAnsi"/>
          <w:bCs/>
          <w:sz w:val="22"/>
          <w:szCs w:val="22"/>
        </w:rPr>
        <w:t xml:space="preserve"> </w:t>
      </w:r>
      <w:bookmarkStart w:name="_Toc451515111" w:id="7248"/>
      <w:bookmarkStart w:name="_Toc451767554" w:id="7249"/>
      <w:bookmarkStart w:name="_Toc452016415" w:id="7250"/>
      <w:bookmarkStart w:name="_Toc452050480" w:id="7251"/>
      <w:bookmarkStart w:name="_Toc452100365" w:id="7252"/>
      <w:bookmarkStart w:name="_Toc452101463" w:id="7253"/>
      <w:bookmarkStart w:name="_Toc452102561" w:id="7254"/>
      <w:bookmarkStart w:name="_Toc452103660" w:id="7255"/>
      <w:bookmarkStart w:name="_Toc452110238" w:id="7256"/>
      <w:bookmarkStart w:name="_Toc449678329" w:id="7257"/>
      <w:bookmarkStart w:name="_Toc449678684" w:id="7258"/>
      <w:bookmarkStart w:name="_Toc451512892" w:id="7259"/>
      <w:bookmarkStart w:name="_Toc451514003" w:id="7260"/>
      <w:bookmarkStart w:name="_Toc451515112" w:id="7261"/>
      <w:bookmarkStart w:name="_Toc451767555" w:id="7262"/>
      <w:bookmarkStart w:name="_Toc452016416" w:id="7263"/>
      <w:bookmarkStart w:name="_Toc452050481" w:id="7264"/>
      <w:bookmarkStart w:name="_Toc452100366" w:id="7265"/>
      <w:bookmarkStart w:name="_Toc452101464" w:id="7266"/>
      <w:bookmarkStart w:name="_Toc452102562" w:id="7267"/>
      <w:bookmarkStart w:name="_Toc452103661" w:id="7268"/>
      <w:bookmarkStart w:name="_Toc452110239" w:id="7269"/>
      <w:bookmarkStart w:name="_Toc435584405" w:id="7270"/>
      <w:bookmarkStart w:name="_Toc536096850" w:id="7271"/>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r w:rsidRPr="002D6E2C" w:rsidR="00D521C9">
        <w:rPr>
          <w:rFonts w:ascii="Calibri" w:hAnsi="Calibri"/>
          <w:color w:val="4F81BD"/>
          <w:sz w:val="22"/>
          <w:szCs w:val="22"/>
          <w:lang w:val="en-ZA"/>
        </w:rPr>
        <w:t>Payment Return Message Structure Rules</w:t>
      </w:r>
      <w:bookmarkEnd w:id="7270"/>
      <w:bookmarkEnd w:id="7271"/>
      <w:r w:rsidRPr="002D6E2C" w:rsidR="00D521C9">
        <w:rPr>
          <w:rFonts w:ascii="Calibri" w:hAnsi="Calibri"/>
          <w:color w:val="4F81BD"/>
          <w:sz w:val="22"/>
          <w:szCs w:val="22"/>
          <w:lang w:val="en-ZA"/>
        </w:rPr>
        <w:t xml:space="preserve"> </w:t>
      </w:r>
    </w:p>
    <w:p w:rsidRPr="002D6E2C" w:rsidR="00D521C9" w:rsidP="00E92BA0" w:rsidRDefault="00D521C9" w14:paraId="63656BE4" w14:textId="77777777">
      <w:pPr>
        <w:pStyle w:val="Default"/>
        <w:rPr>
          <w:rFonts w:ascii="Calibri" w:hAnsi="Calibri"/>
          <w:b/>
          <w:bCs/>
          <w:sz w:val="23"/>
          <w:szCs w:val="23"/>
        </w:rPr>
      </w:pPr>
    </w:p>
    <w:p w:rsidRPr="002D6E2C" w:rsidR="00D521C9" w:rsidP="00E92BA0" w:rsidRDefault="00D521C9" w14:paraId="44E8F979"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004.001 – Payment Return Structure</w:t>
      </w:r>
    </w:p>
    <w:p w:rsidRPr="002D6E2C" w:rsidR="00D521C9" w:rsidP="00E92BA0" w:rsidRDefault="00D521C9" w14:paraId="38B76329" w14:textId="77777777">
      <w:r w:rsidRPr="002D6E2C">
        <w:t>Payment Return messages</w:t>
      </w:r>
      <w:r w:rsidRPr="002D6E2C">
        <w:rPr>
          <w:b/>
        </w:rPr>
        <w:t xml:space="preserve"> </w:t>
      </w:r>
      <w:r w:rsidRPr="002D6E2C">
        <w:t xml:space="preserve">must contain a group header and at least one payment return transaction. The structure must conform to the supplied XSD. </w:t>
      </w:r>
    </w:p>
    <w:p w:rsidRPr="002D6E2C" w:rsidR="00B330ED" w:rsidP="00E92BA0" w:rsidRDefault="00B330ED" w14:paraId="6E63EB51" w14:textId="77777777">
      <w:r>
        <w:t>Error code is 902121: Invalid file structure</w:t>
      </w:r>
    </w:p>
    <w:p w:rsidRPr="002D6E2C" w:rsidR="00D521C9" w:rsidP="00E92BA0" w:rsidRDefault="00D521C9" w14:paraId="0A4770F3" w14:textId="77777777">
      <w:r w:rsidRPr="002D6E2C">
        <w:t>Fatal error, rejected by XML parser</w:t>
      </w:r>
    </w:p>
    <w:p w:rsidRPr="002D6E2C" w:rsidR="00D521C9" w:rsidP="00E92BA0" w:rsidRDefault="00D521C9" w14:paraId="71C4CAC1" w14:textId="77777777">
      <w:pPr>
        <w:pStyle w:val="Heading40"/>
        <w:spacing w:before="0" w:after="0" w:line="240" w:lineRule="auto"/>
        <w:ind w:left="0" w:firstLine="0"/>
        <w:rPr>
          <w:rFonts w:ascii="Calibri" w:hAnsi="Calibri"/>
          <w:sz w:val="22"/>
          <w:szCs w:val="22"/>
        </w:rPr>
      </w:pPr>
    </w:p>
    <w:p w:rsidRPr="002D6E2C" w:rsidR="00D521C9" w:rsidP="00E92BA0" w:rsidRDefault="00D521C9" w14:paraId="25A33BF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004.002 </w:t>
      </w:r>
      <w:r w:rsidRPr="00244B48">
        <w:rPr>
          <w:rFonts w:ascii="Calibri" w:hAnsi="Calibri"/>
          <w:sz w:val="22"/>
          <w:szCs w:val="22"/>
        </w:rPr>
        <w:t>–</w:t>
      </w:r>
      <w:r w:rsidRPr="002D6E2C">
        <w:rPr>
          <w:rFonts w:ascii="Calibri" w:hAnsi="Calibri"/>
          <w:sz w:val="22"/>
          <w:szCs w:val="22"/>
        </w:rPr>
        <w:t xml:space="preserve"> Service Identifier on Payment Return Message Identifier</w:t>
      </w:r>
    </w:p>
    <w:p w:rsidRPr="002D6E2C" w:rsidR="00D521C9" w:rsidP="00E92BA0" w:rsidRDefault="00D521C9" w14:paraId="02400AF0" w14:textId="77777777">
      <w:r w:rsidRPr="002D6E2C">
        <w:t xml:space="preserve">Message Identifier </w:t>
      </w:r>
      <w:r>
        <w:t>must</w:t>
      </w:r>
      <w:r w:rsidRPr="002D6E2C">
        <w:t xml:space="preserve"> contain a valid service identifier for Payment Returns</w:t>
      </w:r>
      <w:r>
        <w:t>.</w:t>
      </w:r>
      <w:r w:rsidRPr="002D6E2C">
        <w:t xml:space="preserve"> </w:t>
      </w:r>
    </w:p>
    <w:p w:rsidRPr="002D6E2C" w:rsidR="00D521C9" w:rsidP="00E92BA0" w:rsidRDefault="00D521C9" w14:paraId="6DF03FFF" w14:textId="77777777">
      <w:r w:rsidRPr="002D6E2C">
        <w:t>Error Code is 901045: Invalid input service Id.</w:t>
      </w:r>
    </w:p>
    <w:p w:rsidRPr="002D6E2C" w:rsidR="00D521C9" w:rsidP="00E92BA0" w:rsidRDefault="00D521C9" w14:paraId="34D41D4A" w14:textId="77777777">
      <w:r w:rsidRPr="002D6E2C">
        <w:t>File Fatal Error</w:t>
      </w:r>
    </w:p>
    <w:p w:rsidRPr="002D6E2C" w:rsidR="00D521C9" w:rsidP="00E92BA0" w:rsidRDefault="00D521C9" w14:paraId="48746FD5" w14:textId="77777777"/>
    <w:p w:rsidRPr="00DF3734" w:rsidR="00D521C9" w:rsidP="00E92BA0" w:rsidRDefault="00D521C9" w14:paraId="35F310F3" w14:textId="77777777">
      <w:pPr>
        <w:pStyle w:val="Heading40"/>
        <w:spacing w:before="0" w:after="0" w:line="240" w:lineRule="auto"/>
        <w:ind w:left="0" w:firstLine="0"/>
        <w:rPr>
          <w:rFonts w:ascii="Calibri" w:hAnsi="Calibri"/>
          <w:sz w:val="22"/>
          <w:szCs w:val="22"/>
        </w:rPr>
      </w:pPr>
      <w:r w:rsidRPr="00DF3734">
        <w:rPr>
          <w:rFonts w:ascii="Calibri" w:hAnsi="Calibri"/>
          <w:sz w:val="22"/>
          <w:szCs w:val="22"/>
        </w:rPr>
        <w:t xml:space="preserve">Rule 004.003 – </w:t>
      </w:r>
      <w:r>
        <w:rPr>
          <w:rFonts w:ascii="Calibri" w:hAnsi="Calibri"/>
          <w:sz w:val="22"/>
          <w:szCs w:val="22"/>
        </w:rPr>
        <w:t>Institution identifier</w:t>
      </w:r>
      <w:r w:rsidRPr="00DF3734">
        <w:rPr>
          <w:rFonts w:ascii="Calibri" w:hAnsi="Calibri"/>
          <w:sz w:val="22"/>
          <w:szCs w:val="22"/>
        </w:rPr>
        <w:t xml:space="preserve"> on Payment Returns Message Identifier</w:t>
      </w:r>
    </w:p>
    <w:p w:rsidRPr="00DF3734" w:rsidR="00D521C9" w:rsidP="00E92BA0" w:rsidRDefault="00D521C9" w14:paraId="48DE1A8F" w14:textId="77777777">
      <w:r w:rsidRPr="00DF3734">
        <w:t xml:space="preserve">The </w:t>
      </w:r>
      <w:r>
        <w:t>Institution identifier</w:t>
      </w:r>
      <w:r w:rsidRPr="00DF3734">
        <w:t xml:space="preserve"> contained in the message identifier </w:t>
      </w:r>
      <w:r>
        <w:t xml:space="preserve">must be valid and </w:t>
      </w:r>
      <w:r w:rsidRPr="00DF3734">
        <w:t xml:space="preserve">registered for </w:t>
      </w:r>
      <w:r>
        <w:t>AC</w:t>
      </w:r>
      <w:r w:rsidRPr="00DF3734">
        <w:t xml:space="preserve">. </w:t>
      </w:r>
    </w:p>
    <w:p w:rsidRPr="002D6E2C" w:rsidR="00D521C9" w:rsidP="00E92BA0" w:rsidRDefault="00D521C9" w14:paraId="0BADC974" w14:textId="77777777">
      <w:r w:rsidRPr="0065660D">
        <w:t xml:space="preserve">Error Code is 901001: </w:t>
      </w:r>
      <w:r w:rsidRPr="00E37898">
        <w:t xml:space="preserve"> </w:t>
      </w:r>
      <w:r>
        <w:t xml:space="preserve">Institution </w:t>
      </w:r>
      <w:r w:rsidRPr="005732EC">
        <w:rPr>
          <w:rFonts w:eastAsia="Times New Roman"/>
          <w:bCs/>
        </w:rPr>
        <w:t>code in Message Identifier invalid</w:t>
      </w:r>
    </w:p>
    <w:p w:rsidRPr="002D6E2C" w:rsidR="00D521C9" w:rsidP="00E92BA0" w:rsidRDefault="00D521C9" w14:paraId="25161107" w14:textId="77777777">
      <w:r w:rsidRPr="00D65E54">
        <w:t>File Fatal Error</w:t>
      </w:r>
    </w:p>
    <w:p w:rsidRPr="002D6E2C" w:rsidR="00D521C9" w:rsidP="00E92BA0" w:rsidRDefault="00D521C9" w14:paraId="5A98019F" w14:textId="77777777"/>
    <w:p w:rsidRPr="002D6E2C" w:rsidR="00D521C9" w:rsidP="00E92BA0" w:rsidRDefault="00D521C9" w14:paraId="148326ED"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004.006 – Payment Return Message Identifier</w:t>
      </w:r>
    </w:p>
    <w:p w:rsidRPr="002D6E2C" w:rsidR="00D521C9" w:rsidP="00E92BA0" w:rsidRDefault="00D521C9" w14:paraId="067916BC" w14:textId="77777777">
      <w:r w:rsidRPr="002D6E2C">
        <w:t>Message</w:t>
      </w:r>
      <w:r>
        <w:t xml:space="preserve"> Identifiers on Payment Returns must be</w:t>
      </w:r>
      <w:r w:rsidRPr="002D6E2C">
        <w:t xml:space="preserve"> unique.</w:t>
      </w:r>
    </w:p>
    <w:p w:rsidRPr="002D6E2C" w:rsidR="00D521C9" w:rsidP="00E92BA0" w:rsidRDefault="00D521C9" w14:paraId="6E69EC75" w14:textId="77777777">
      <w:r w:rsidRPr="002D6E2C">
        <w:t xml:space="preserve">Error Code is 901005: Message Identifier is not unique </w:t>
      </w:r>
    </w:p>
    <w:p w:rsidRPr="002D6E2C" w:rsidR="00D521C9" w:rsidP="00E92BA0" w:rsidRDefault="00D521C9" w14:paraId="70A12D40" w14:textId="77777777">
      <w:r w:rsidRPr="002D6E2C">
        <w:t>File Fatal Error</w:t>
      </w:r>
    </w:p>
    <w:p w:rsidRPr="002D6E2C" w:rsidR="00D521C9" w:rsidP="00E92BA0" w:rsidRDefault="00D521C9" w14:paraId="7251EE0D" w14:textId="77777777"/>
    <w:p w:rsidRPr="002D6E2C" w:rsidR="00D521C9" w:rsidP="00E92BA0" w:rsidRDefault="00D521C9" w14:paraId="4C266807"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004.007 – Creation Date </w:t>
      </w:r>
    </w:p>
    <w:p w:rsidRPr="002D6E2C" w:rsidR="00D521C9" w:rsidP="00E92BA0" w:rsidRDefault="00D521C9" w14:paraId="78719F65" w14:textId="77777777">
      <w:r w:rsidRPr="002D6E2C">
        <w:t xml:space="preserve">Creation date </w:t>
      </w:r>
      <w:r>
        <w:t>must be present</w:t>
      </w:r>
      <w:r w:rsidRPr="002D6E2C">
        <w:t xml:space="preserve"> in message identifier</w:t>
      </w:r>
      <w:r>
        <w:t>.</w:t>
      </w:r>
    </w:p>
    <w:p w:rsidRPr="002D6E2C" w:rsidR="00D521C9" w:rsidP="00E92BA0" w:rsidRDefault="00D521C9" w14:paraId="39FCD124" w14:textId="77777777">
      <w:r w:rsidRPr="002D6E2C">
        <w:t>Error Code is 901006: Creation date missing.</w:t>
      </w:r>
    </w:p>
    <w:p w:rsidRPr="002D6E2C" w:rsidR="00D521C9" w:rsidP="00E92BA0" w:rsidRDefault="00D521C9" w14:paraId="32F017D6" w14:textId="77777777">
      <w:r w:rsidRPr="002D6E2C">
        <w:t>File Fatal Error</w:t>
      </w:r>
    </w:p>
    <w:p w:rsidRPr="002D6E2C" w:rsidR="00D521C9" w:rsidP="00E92BA0" w:rsidRDefault="00D521C9" w14:paraId="3FCF4AB4" w14:textId="77777777"/>
    <w:p w:rsidRPr="002D6E2C" w:rsidR="00D521C9" w:rsidP="00E92BA0" w:rsidRDefault="00D521C9" w14:paraId="0E71ACB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004.008 – Creation Date and Time &lt;CreDtTm&gt;</w:t>
      </w:r>
    </w:p>
    <w:p w:rsidRPr="002D6E2C" w:rsidR="00D521C9" w:rsidP="00E92BA0" w:rsidRDefault="00D521C9" w14:paraId="39FAB8D9" w14:textId="77777777">
      <w:r w:rsidRPr="002D6E2C">
        <w:t>Creation date and time</w:t>
      </w:r>
      <w:r>
        <w:t xml:space="preserve"> must be valid and less than or equal to processing.</w:t>
      </w:r>
    </w:p>
    <w:p w:rsidRPr="002D6E2C" w:rsidR="00D521C9" w:rsidP="00E92BA0" w:rsidRDefault="00D521C9" w14:paraId="62923FA9" w14:textId="77777777">
      <w:r w:rsidRPr="002D6E2C">
        <w:t>Error Code is 901007: Creation date and time in Group Header invalid</w:t>
      </w:r>
    </w:p>
    <w:p w:rsidRPr="002D6E2C" w:rsidR="00D521C9" w:rsidP="00E92BA0" w:rsidRDefault="00D521C9" w14:paraId="1FA126A4" w14:textId="77777777">
      <w:r w:rsidRPr="002D6E2C">
        <w:t>File Fatal Error</w:t>
      </w:r>
    </w:p>
    <w:p w:rsidRPr="002D6E2C" w:rsidR="00D521C9" w:rsidP="00E92BA0" w:rsidRDefault="00D521C9" w14:paraId="045418CE" w14:textId="77777777"/>
    <w:p w:rsidRPr="002D6E2C" w:rsidR="00D521C9" w:rsidP="00E92BA0" w:rsidRDefault="00D521C9" w14:paraId="2948454B"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004.010 – Number of Transactions and Payment Returns Rule</w:t>
      </w:r>
    </w:p>
    <w:p w:rsidRPr="002D6E2C" w:rsidR="00D521C9" w:rsidP="00E92BA0" w:rsidRDefault="00D521C9" w14:paraId="54971966" w14:textId="77777777">
      <w:r w:rsidRPr="002D6E2C">
        <w:t xml:space="preserve">The number of transactions in the Group Header </w:t>
      </w:r>
      <w:r>
        <w:t>must</w:t>
      </w:r>
      <w:r w:rsidRPr="002D6E2C">
        <w:t xml:space="preserve"> equal the number of occurrences of Payment Returns Transaction Information. </w:t>
      </w:r>
    </w:p>
    <w:p w:rsidRPr="002D6E2C" w:rsidR="00D521C9" w:rsidP="00E92BA0" w:rsidRDefault="00D521C9" w14:paraId="43B63F03" w14:textId="77777777">
      <w:r w:rsidRPr="002D6E2C">
        <w:t>Error Code is 901009: Number of transaction in invalid at group level</w:t>
      </w:r>
    </w:p>
    <w:p w:rsidRPr="002D6E2C" w:rsidR="00D521C9" w:rsidP="00E92BA0" w:rsidRDefault="00D521C9" w14:paraId="419C3194" w14:textId="77777777">
      <w:r w:rsidRPr="002D6E2C">
        <w:t>File Fatal Error</w:t>
      </w:r>
    </w:p>
    <w:p w:rsidRPr="002D6E2C" w:rsidR="00D521C9" w:rsidP="00E92BA0" w:rsidRDefault="00D521C9" w14:paraId="2026CC4A" w14:textId="77777777">
      <w:pPr>
        <w:pStyle w:val="Body2"/>
        <w:ind w:left="0"/>
        <w:rPr>
          <w:rFonts w:ascii="Calibri" w:hAnsi="Calibri" w:cs="Arial"/>
          <w:sz w:val="22"/>
          <w:szCs w:val="22"/>
        </w:rPr>
      </w:pPr>
    </w:p>
    <w:p w:rsidRPr="002D6E2C" w:rsidR="00D521C9" w:rsidP="00E92BA0" w:rsidRDefault="00D521C9" w14:paraId="0B77FE57"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w:t>
      </w:r>
      <w:r>
        <w:rPr>
          <w:rFonts w:ascii="Calibri" w:hAnsi="Calibri"/>
          <w:sz w:val="22"/>
          <w:szCs w:val="22"/>
        </w:rPr>
        <w:t>4.011</w:t>
      </w:r>
      <w:r w:rsidRPr="002D6E2C">
        <w:rPr>
          <w:rFonts w:ascii="Calibri" w:hAnsi="Calibri"/>
          <w:sz w:val="22"/>
          <w:szCs w:val="22"/>
        </w:rPr>
        <w:t xml:space="preserve"> – Clearing System </w:t>
      </w:r>
      <w:r>
        <w:rPr>
          <w:rFonts w:ascii="Calibri" w:hAnsi="Calibri"/>
          <w:sz w:val="22"/>
          <w:szCs w:val="22"/>
        </w:rPr>
        <w:t>Identifier</w:t>
      </w:r>
    </w:p>
    <w:p w:rsidRPr="002D6E2C" w:rsidR="00D521C9" w:rsidP="00E92BA0" w:rsidRDefault="00D521C9" w14:paraId="1564FFB6" w14:textId="77777777">
      <w:r w:rsidRPr="002D6E2C">
        <w:t xml:space="preserve">The Clearing System on the Group Header </w:t>
      </w:r>
      <w:r>
        <w:t xml:space="preserve">must be </w:t>
      </w:r>
      <w:r w:rsidRPr="002D6E2C">
        <w:t>AC.</w:t>
      </w:r>
    </w:p>
    <w:p w:rsidRPr="002D6E2C" w:rsidR="00D521C9" w:rsidP="00E92BA0" w:rsidRDefault="00D521C9" w14:paraId="5EB2B41E" w14:textId="77777777">
      <w:r w:rsidRPr="002D6E2C">
        <w:t>Error Code is 901016: Clearing System Identifier is invalid</w:t>
      </w:r>
    </w:p>
    <w:p w:rsidR="00D521C9" w:rsidP="00E92BA0" w:rsidRDefault="00D521C9" w14:paraId="08B4DC49" w14:textId="77777777">
      <w:r w:rsidRPr="002D6E2C">
        <w:t>File Fatal Error</w:t>
      </w:r>
    </w:p>
    <w:p w:rsidRPr="002D6E2C" w:rsidR="00D521C9" w:rsidP="00E92BA0" w:rsidRDefault="00D521C9" w14:paraId="1D7399E3" w14:textId="77777777"/>
    <w:p w:rsidRPr="002D6E2C" w:rsidR="00D521C9" w:rsidP="00E92BA0" w:rsidRDefault="00D521C9" w14:paraId="76E36A3C"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004.012 – Transaction Controls and Control Sum </w:t>
      </w:r>
    </w:p>
    <w:p w:rsidRPr="002D6E2C" w:rsidR="00D521C9" w:rsidP="00E92BA0" w:rsidRDefault="00D521C9" w14:paraId="0D6F78A9" w14:textId="77777777">
      <w:r w:rsidRPr="002D6E2C">
        <w:t xml:space="preserve">The Control Sum </w:t>
      </w:r>
      <w:r w:rsidR="004E0D79">
        <w:t>must</w:t>
      </w:r>
      <w:r w:rsidRPr="002D6E2C" w:rsidR="004E0D79">
        <w:t xml:space="preserve"> equal</w:t>
      </w:r>
      <w:r w:rsidRPr="002D6E2C">
        <w:t xml:space="preserve"> to the total of homing account numbers and amounts (including decimal amounts, i.e. in cents). </w:t>
      </w:r>
    </w:p>
    <w:p w:rsidRPr="002D6E2C" w:rsidR="00D521C9" w:rsidP="00E92BA0" w:rsidRDefault="00D521C9" w14:paraId="08749E6D" w14:textId="77777777">
      <w:r w:rsidRPr="002D6E2C">
        <w:t>Error Code is 901011: Control sum is not equal to the sum of transactions and account numbers.</w:t>
      </w:r>
    </w:p>
    <w:p w:rsidRPr="002D6E2C" w:rsidR="00D521C9" w:rsidP="00E92BA0" w:rsidRDefault="00D521C9" w14:paraId="7CEE6375" w14:textId="77777777">
      <w:r w:rsidRPr="002D6E2C">
        <w:t>File Fatal Error</w:t>
      </w:r>
    </w:p>
    <w:p w:rsidR="00642309" w:rsidRDefault="00642309" w14:paraId="606A719E" w14:textId="77777777">
      <w:pPr>
        <w:rPr>
          <w:b/>
        </w:rPr>
      </w:pPr>
      <w:r>
        <w:rPr>
          <w:b/>
        </w:rPr>
        <w:br w:type="page"/>
      </w:r>
    </w:p>
    <w:p w:rsidRPr="008D038E" w:rsidR="00D521C9" w:rsidP="00E92BA0" w:rsidRDefault="00D521C9" w14:paraId="6E95ACD0" w14:textId="77777777">
      <w:pPr>
        <w:rPr>
          <w:b/>
        </w:rPr>
      </w:pPr>
      <w:r>
        <w:rPr>
          <w:b/>
        </w:rPr>
        <w:t>Rule 004.013</w:t>
      </w:r>
      <w:r w:rsidRPr="008D038E">
        <w:rPr>
          <w:b/>
        </w:rPr>
        <w:t xml:space="preserve"> – Instructed Agent</w:t>
      </w:r>
    </w:p>
    <w:p w:rsidRPr="00244B48" w:rsidR="00D521C9" w:rsidP="00E92BA0" w:rsidRDefault="00D521C9" w14:paraId="7F138F69" w14:textId="77777777">
      <w:r w:rsidRPr="00244B48">
        <w:t>Instructed Agent must be a valid participant in AC.</w:t>
      </w:r>
    </w:p>
    <w:p w:rsidRPr="0045096E" w:rsidR="00D521C9" w:rsidP="00E92BA0" w:rsidRDefault="00D521C9" w14:paraId="2C71A60F" w14:textId="77777777">
      <w:pPr>
        <w:rPr>
          <w:highlight w:val="yellow"/>
        </w:rPr>
      </w:pPr>
      <w:r w:rsidRPr="00244B48">
        <w:t>Error Code is 901079: Instructed Agent invalid</w:t>
      </w:r>
    </w:p>
    <w:p w:rsidRPr="002D6E2C" w:rsidR="003020BE" w:rsidP="00E92BA0" w:rsidRDefault="003020BE" w14:paraId="1EFC4B1E" w14:textId="77777777">
      <w:r w:rsidRPr="002D6E2C">
        <w:t>File Fatal Error</w:t>
      </w:r>
    </w:p>
    <w:p w:rsidR="00D521C9" w:rsidP="00E92BA0" w:rsidRDefault="00D521C9" w14:paraId="4FDA842E" w14:textId="77777777"/>
    <w:p w:rsidRPr="002D6E2C" w:rsidR="00D521C9" w:rsidP="00E92BA0" w:rsidRDefault="00D521C9" w14:paraId="0D0DC117"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004.014 – Total Returned Interbank Settlement Sum Rule</w:t>
      </w:r>
    </w:p>
    <w:p w:rsidRPr="002D6E2C" w:rsidR="00D521C9" w:rsidP="00E92BA0" w:rsidRDefault="00D521C9" w14:paraId="63B543CE" w14:textId="77777777">
      <w:pPr>
        <w:rPr>
          <w:rFonts w:cs="Arial"/>
        </w:rPr>
      </w:pPr>
      <w:r w:rsidRPr="002D6E2C">
        <w:rPr>
          <w:b/>
        </w:rPr>
        <w:t>&lt;TtlRtrdIntrBkSttlmAmt&gt;</w:t>
      </w:r>
      <w:r w:rsidRPr="002D6E2C">
        <w:t xml:space="preserve"> </w:t>
      </w:r>
      <w:r>
        <w:t>must be</w:t>
      </w:r>
      <w:r w:rsidRPr="002D6E2C">
        <w:t xml:space="preserve"> present and </w:t>
      </w:r>
      <w:r>
        <w:t>must</w:t>
      </w:r>
      <w:r w:rsidRPr="002D6E2C">
        <w:t xml:space="preserve"> equal the sum of all occurrences of </w:t>
      </w:r>
      <w:r w:rsidRPr="002D6E2C">
        <w:rPr>
          <w:b/>
        </w:rPr>
        <w:t>&lt;RtndIntrBkSttlmAmt&gt;</w:t>
      </w:r>
      <w:r w:rsidRPr="002D6E2C">
        <w:t xml:space="preserve"> in Payment </w:t>
      </w:r>
      <w:r w:rsidRPr="002D6E2C" w:rsidR="004E0D79">
        <w:t xml:space="preserve">Returns. </w:t>
      </w:r>
    </w:p>
    <w:p w:rsidRPr="002D6E2C" w:rsidR="00D521C9" w:rsidP="00E92BA0" w:rsidRDefault="00D521C9" w14:paraId="3BF7155F" w14:textId="77777777">
      <w:r w:rsidRPr="002D6E2C">
        <w:t>Error Code is 901013: Total interbank settlement amount does not equal sum of the transactions</w:t>
      </w:r>
    </w:p>
    <w:p w:rsidR="00D521C9" w:rsidP="00E92BA0" w:rsidRDefault="00D521C9" w14:paraId="10FBA7B2" w14:textId="77777777">
      <w:r w:rsidRPr="002D6E2C">
        <w:t>File Fatal Error</w:t>
      </w:r>
    </w:p>
    <w:p w:rsidRPr="002D6E2C" w:rsidR="006E75DF" w:rsidP="00E92BA0" w:rsidRDefault="006E75DF" w14:paraId="215D0466" w14:textId="77777777"/>
    <w:p w:rsidRPr="002D6E2C" w:rsidR="00D521C9" w:rsidP="00E92BA0" w:rsidRDefault="00D521C9" w14:paraId="087E8165" w14:textId="77777777">
      <w:pPr>
        <w:pStyle w:val="Heading40"/>
        <w:tabs>
          <w:tab w:val="left" w:pos="5130"/>
        </w:tabs>
        <w:spacing w:before="0" w:after="0" w:line="240" w:lineRule="auto"/>
        <w:ind w:left="0" w:firstLine="0"/>
        <w:rPr>
          <w:rFonts w:ascii="Calibri" w:hAnsi="Calibri"/>
          <w:sz w:val="22"/>
          <w:szCs w:val="22"/>
        </w:rPr>
      </w:pPr>
      <w:r w:rsidRPr="002D6E2C">
        <w:rPr>
          <w:rFonts w:ascii="Calibri" w:hAnsi="Calibri"/>
          <w:sz w:val="22"/>
          <w:szCs w:val="22"/>
        </w:rPr>
        <w:t>Rule 004.015 – Settlement Method</w:t>
      </w:r>
    </w:p>
    <w:p w:rsidRPr="002D6E2C" w:rsidR="00D521C9" w:rsidP="00E92BA0" w:rsidRDefault="00D521C9" w14:paraId="7836A5FA" w14:textId="77777777">
      <w:pPr>
        <w:tabs>
          <w:tab w:val="left" w:pos="5130"/>
        </w:tabs>
      </w:pPr>
      <w:r w:rsidRPr="002D6E2C">
        <w:t xml:space="preserve">The Settlement method on the Group Header </w:t>
      </w:r>
      <w:r>
        <w:t>must</w:t>
      </w:r>
      <w:r w:rsidRPr="002D6E2C">
        <w:t xml:space="preserve"> equal to “CLRG”.</w:t>
      </w:r>
    </w:p>
    <w:p w:rsidRPr="002D6E2C" w:rsidR="00D521C9" w:rsidP="00E92BA0" w:rsidRDefault="00D521C9" w14:paraId="638A610D" w14:textId="77777777">
      <w:pPr>
        <w:tabs>
          <w:tab w:val="left" w:pos="5130"/>
        </w:tabs>
      </w:pPr>
      <w:r w:rsidRPr="002D6E2C">
        <w:t>Error Code is 901055: Settlement Method is invalid.</w:t>
      </w:r>
    </w:p>
    <w:p w:rsidRPr="002D6E2C" w:rsidR="00D521C9" w:rsidP="00E92BA0" w:rsidRDefault="00D521C9" w14:paraId="4EBA2C07" w14:textId="77777777">
      <w:pPr>
        <w:tabs>
          <w:tab w:val="left" w:pos="5130"/>
        </w:tabs>
      </w:pPr>
      <w:r w:rsidRPr="002D6E2C">
        <w:t>File Fatal Error</w:t>
      </w:r>
    </w:p>
    <w:p w:rsidRPr="002D6E2C" w:rsidR="00D521C9" w:rsidP="00E92BA0" w:rsidRDefault="00D521C9" w14:paraId="5737EF7E" w14:textId="77777777"/>
    <w:p w:rsidRPr="002D6E2C" w:rsidR="00D521C9" w:rsidP="00E92BA0" w:rsidRDefault="00D521C9" w14:paraId="17EBA4A5"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004.016 – Instructing Agent </w:t>
      </w:r>
    </w:p>
    <w:p w:rsidRPr="00DE60B7" w:rsidR="00D521C9" w:rsidP="00E92BA0" w:rsidRDefault="00D521C9" w14:paraId="461808AF" w14:textId="77777777">
      <w:pPr>
        <w:rPr>
          <w:highlight w:val="yellow"/>
        </w:rPr>
      </w:pPr>
      <w:r w:rsidRPr="002D6E2C">
        <w:t xml:space="preserve">The Instructing Agent on the Group </w:t>
      </w:r>
      <w:r w:rsidRPr="00DE60B7" w:rsidR="004E0D79">
        <w:t>Header must</w:t>
      </w:r>
      <w:r w:rsidRPr="00DE60B7">
        <w:t xml:space="preserve"> be a valid participant in AC.</w:t>
      </w:r>
    </w:p>
    <w:p w:rsidRPr="002D6E2C" w:rsidR="00D521C9" w:rsidP="00E92BA0" w:rsidRDefault="00D521C9" w14:paraId="23120B00" w14:textId="77777777">
      <w:r w:rsidRPr="002D6E2C">
        <w:t xml:space="preserve">Error Code is 901017: Instructing Agent is invalid </w:t>
      </w:r>
    </w:p>
    <w:p w:rsidRPr="002D6E2C" w:rsidR="00D521C9" w:rsidP="00E92BA0" w:rsidRDefault="00D521C9" w14:paraId="063CC849" w14:textId="77777777">
      <w:r w:rsidRPr="002D6E2C">
        <w:t>File Fatal Error</w:t>
      </w:r>
    </w:p>
    <w:p w:rsidRPr="002D6E2C" w:rsidR="00D521C9" w:rsidP="00E92BA0" w:rsidRDefault="00D521C9" w14:paraId="64DC3E5B" w14:textId="77777777">
      <w:pPr>
        <w:pStyle w:val="Heading40"/>
        <w:spacing w:before="0" w:after="0" w:line="240" w:lineRule="auto"/>
        <w:ind w:left="0" w:firstLine="0"/>
        <w:rPr>
          <w:rFonts w:ascii="Calibri" w:hAnsi="Calibri"/>
          <w:sz w:val="22"/>
          <w:szCs w:val="22"/>
        </w:rPr>
      </w:pPr>
    </w:p>
    <w:p w:rsidRPr="002D6E2C" w:rsidR="00D521C9" w:rsidP="00E92BA0" w:rsidRDefault="00D521C9" w14:paraId="70511ED8"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004.017 – Unique Return Identifier Rule</w:t>
      </w:r>
    </w:p>
    <w:p w:rsidRPr="002D6E2C" w:rsidR="00D521C9" w:rsidP="00E92BA0" w:rsidRDefault="00D521C9" w14:paraId="731932FC" w14:textId="77777777">
      <w:r w:rsidRPr="002D6E2C">
        <w:t xml:space="preserve">The </w:t>
      </w:r>
      <w:r w:rsidRPr="002D6E2C">
        <w:rPr>
          <w:b/>
        </w:rPr>
        <w:t>Return Identification</w:t>
      </w:r>
      <w:r w:rsidRPr="002D6E2C">
        <w:t xml:space="preserve"> must be unique. The ACH will use this field to check for duplicates, and duplicates will be rejected. </w:t>
      </w:r>
    </w:p>
    <w:p w:rsidRPr="002D6E2C" w:rsidR="00D521C9" w:rsidP="00E92BA0" w:rsidRDefault="00D521C9" w14:paraId="28C5EAC1" w14:textId="77777777">
      <w:r w:rsidRPr="002D6E2C">
        <w:t>Error Code is 901024: Duplicate payment transaction identifier</w:t>
      </w:r>
    </w:p>
    <w:p w:rsidRPr="002D6E2C" w:rsidR="00D521C9" w:rsidP="00E92BA0" w:rsidRDefault="00D521C9" w14:paraId="4BCBB5AB" w14:textId="77777777">
      <w:r w:rsidRPr="002D6E2C">
        <w:t>Transaction rejection</w:t>
      </w:r>
    </w:p>
    <w:p w:rsidRPr="002D6E2C" w:rsidR="00D521C9" w:rsidP="00E92BA0" w:rsidRDefault="00D521C9" w14:paraId="61054CDE" w14:textId="77777777"/>
    <w:p w:rsidRPr="002D6E2C" w:rsidR="00D521C9" w:rsidP="00E92BA0" w:rsidRDefault="00D521C9" w14:paraId="2362C22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004.018 –</w:t>
      </w:r>
      <w:r>
        <w:rPr>
          <w:rFonts w:ascii="Calibri" w:hAnsi="Calibri"/>
          <w:sz w:val="22"/>
          <w:szCs w:val="22"/>
        </w:rPr>
        <w:t xml:space="preserve"> </w:t>
      </w:r>
      <w:r w:rsidRPr="002D6E2C">
        <w:rPr>
          <w:rFonts w:ascii="Calibri" w:hAnsi="Calibri"/>
          <w:sz w:val="22"/>
          <w:szCs w:val="22"/>
        </w:rPr>
        <w:t>Return Identifier Sequence Rule</w:t>
      </w:r>
      <w:r>
        <w:rPr>
          <w:rFonts w:ascii="Calibri" w:hAnsi="Calibri"/>
          <w:sz w:val="22"/>
          <w:szCs w:val="22"/>
        </w:rPr>
        <w:t>1</w:t>
      </w:r>
    </w:p>
    <w:p w:rsidRPr="002D6E2C" w:rsidR="00D521C9" w:rsidP="00E92BA0" w:rsidRDefault="00D521C9" w14:paraId="1EBE51E5" w14:textId="77777777">
      <w:r w:rsidRPr="002D6E2C">
        <w:t xml:space="preserve">The </w:t>
      </w:r>
      <w:r w:rsidRPr="002D6E2C">
        <w:rPr>
          <w:b/>
        </w:rPr>
        <w:t xml:space="preserve">Return </w:t>
      </w:r>
      <w:r w:rsidRPr="002D6E2C" w:rsidR="004E0D79">
        <w:rPr>
          <w:b/>
        </w:rPr>
        <w:t>Identification</w:t>
      </w:r>
      <w:r w:rsidRPr="002D6E2C" w:rsidR="004E0D79">
        <w:t xml:space="preserve"> sequence</w:t>
      </w:r>
      <w:r w:rsidRPr="002D6E2C">
        <w:t xml:space="preserve"> number must start at 1 every day</w:t>
      </w:r>
      <w:r w:rsidRPr="002D6E2C" w:rsidR="004E0D79">
        <w:t>.</w:t>
      </w:r>
    </w:p>
    <w:p w:rsidRPr="002D6E2C" w:rsidR="00D521C9" w:rsidP="00E92BA0" w:rsidRDefault="00D521C9" w14:paraId="065872DF" w14:textId="77777777">
      <w:r w:rsidRPr="002D6E2C">
        <w:t>Error Code is 901050:  Sequence number does not start at 000000001</w:t>
      </w:r>
    </w:p>
    <w:p w:rsidRPr="002D6E2C" w:rsidR="00D521C9" w:rsidP="00E92BA0" w:rsidRDefault="00D521C9" w14:paraId="0A3B7CBA" w14:textId="77777777">
      <w:r w:rsidRPr="002D6E2C">
        <w:t>Transaction rejection</w:t>
      </w:r>
    </w:p>
    <w:p w:rsidRPr="002D6E2C" w:rsidR="00D521C9" w:rsidP="00E92BA0" w:rsidRDefault="00D521C9" w14:paraId="272CA963" w14:textId="77777777"/>
    <w:p w:rsidRPr="002D6E2C" w:rsidR="00D521C9" w:rsidP="00E92BA0" w:rsidRDefault="00D521C9" w14:paraId="776B0F2E"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004.019 – Return </w:t>
      </w:r>
      <w:r w:rsidR="00516A81">
        <w:rPr>
          <w:rFonts w:ascii="Calibri" w:hAnsi="Calibri"/>
          <w:sz w:val="22"/>
          <w:szCs w:val="22"/>
        </w:rPr>
        <w:t>Transaction</w:t>
      </w:r>
      <w:r w:rsidRPr="002D6E2C">
        <w:rPr>
          <w:rFonts w:ascii="Calibri" w:hAnsi="Calibri"/>
          <w:sz w:val="22"/>
          <w:szCs w:val="22"/>
        </w:rPr>
        <w:t xml:space="preserve"> identifier must match original payment </w:t>
      </w:r>
      <w:r w:rsidR="00516A81">
        <w:rPr>
          <w:rFonts w:ascii="Calibri" w:hAnsi="Calibri"/>
          <w:sz w:val="22"/>
          <w:szCs w:val="22"/>
        </w:rPr>
        <w:t>Transaction</w:t>
      </w:r>
      <w:r w:rsidRPr="002D6E2C">
        <w:rPr>
          <w:rFonts w:ascii="Calibri" w:hAnsi="Calibri"/>
          <w:sz w:val="22"/>
          <w:szCs w:val="22"/>
        </w:rPr>
        <w:t xml:space="preserve"> identifier</w:t>
      </w:r>
    </w:p>
    <w:p w:rsidRPr="002D6E2C" w:rsidR="00D521C9" w:rsidP="00E92BA0" w:rsidRDefault="00D521C9" w14:paraId="61325E35" w14:textId="77777777">
      <w:r w:rsidRPr="002D6E2C">
        <w:t xml:space="preserve">The return </w:t>
      </w:r>
      <w:r w:rsidR="008D259C">
        <w:t>Transaction</w:t>
      </w:r>
      <w:r w:rsidRPr="002D6E2C" w:rsidDel="008D259C" w:rsidR="008D259C">
        <w:t xml:space="preserve"> </w:t>
      </w:r>
      <w:r w:rsidRPr="002D6E2C">
        <w:t xml:space="preserve">identifier </w:t>
      </w:r>
      <w:r>
        <w:t>must</w:t>
      </w:r>
      <w:r w:rsidRPr="002D6E2C">
        <w:t xml:space="preserve"> match original direct debit </w:t>
      </w:r>
      <w:r w:rsidR="008D259C">
        <w:t>Transaction</w:t>
      </w:r>
      <w:r w:rsidRPr="002D6E2C" w:rsidDel="008D259C" w:rsidR="008D259C">
        <w:t xml:space="preserve"> </w:t>
      </w:r>
      <w:r w:rsidRPr="002D6E2C">
        <w:t>identifier</w:t>
      </w:r>
    </w:p>
    <w:p w:rsidRPr="002D6E2C" w:rsidR="00D521C9" w:rsidP="00E92BA0" w:rsidRDefault="00D521C9" w14:paraId="6454F2E4" w14:textId="77777777">
      <w:r w:rsidRPr="002D6E2C">
        <w:t xml:space="preserve">Error Code is 901051:  Invalid Payment Return </w:t>
      </w:r>
      <w:r w:rsidR="008D259C">
        <w:t>Transaction</w:t>
      </w:r>
      <w:r w:rsidRPr="002D6E2C" w:rsidDel="008D259C" w:rsidR="008D259C">
        <w:t xml:space="preserve"> </w:t>
      </w:r>
      <w:r w:rsidRPr="002D6E2C">
        <w:t>identifier</w:t>
      </w:r>
    </w:p>
    <w:p w:rsidRPr="002D6E2C" w:rsidR="00D521C9" w:rsidP="00E92BA0" w:rsidRDefault="00D521C9" w14:paraId="29F6F44A" w14:textId="77777777">
      <w:r w:rsidRPr="002D6E2C">
        <w:t>Transaction Rejection</w:t>
      </w:r>
    </w:p>
    <w:p w:rsidR="003020BE" w:rsidP="00E92BA0" w:rsidRDefault="003020BE" w14:paraId="02067E19" w14:textId="77777777">
      <w:pPr>
        <w:rPr>
          <w:rFonts w:cs="Arial"/>
          <w:b/>
          <w:color w:val="000000"/>
          <w:lang w:val="en-US"/>
        </w:rPr>
      </w:pPr>
    </w:p>
    <w:p w:rsidRPr="002D6E2C" w:rsidR="00D521C9" w:rsidP="00E92BA0" w:rsidRDefault="00D521C9" w14:paraId="4E2035EF"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004.020 – Returned Interbank Settlement Amount must equal original amount</w:t>
      </w:r>
    </w:p>
    <w:p w:rsidRPr="002D6E2C" w:rsidR="00D521C9" w:rsidP="00E92BA0" w:rsidRDefault="00D521C9" w14:paraId="44C1FC26" w14:textId="77777777">
      <w:r w:rsidRPr="002D6E2C">
        <w:t xml:space="preserve">The return amount </w:t>
      </w:r>
      <w:r>
        <w:t xml:space="preserve">must </w:t>
      </w:r>
      <w:r w:rsidRPr="002D6E2C">
        <w:t>equal to the amount on the original transaction.</w:t>
      </w:r>
    </w:p>
    <w:p w:rsidRPr="002D6E2C" w:rsidR="00D521C9" w:rsidP="00E92BA0" w:rsidRDefault="00D521C9" w14:paraId="60F324FB" w14:textId="77777777">
      <w:r w:rsidRPr="002D6E2C">
        <w:t>Error Code is 901053:  Returned interbank settlement amount not equal to original amount</w:t>
      </w:r>
    </w:p>
    <w:p w:rsidRPr="002D6E2C" w:rsidR="00D521C9" w:rsidP="00E92BA0" w:rsidRDefault="00D521C9" w14:paraId="6ADE8F97" w14:textId="77777777">
      <w:r w:rsidRPr="002D6E2C">
        <w:t>Transaction Rejection</w:t>
      </w:r>
    </w:p>
    <w:p w:rsidR="00D521C9" w:rsidP="00E92BA0" w:rsidRDefault="00D521C9" w14:paraId="77378EF6" w14:textId="77777777"/>
    <w:p w:rsidRPr="002D6E2C" w:rsidR="00D521C9" w:rsidP="00E92BA0" w:rsidRDefault="00D521C9" w14:paraId="29745DFE" w14:textId="77777777">
      <w:pPr>
        <w:pStyle w:val="Heading40"/>
        <w:spacing w:before="0" w:after="0" w:line="240" w:lineRule="auto"/>
        <w:ind w:left="0" w:firstLine="0"/>
        <w:rPr>
          <w:rFonts w:ascii="Calibri" w:hAnsi="Calibri"/>
          <w:sz w:val="22"/>
          <w:szCs w:val="22"/>
        </w:rPr>
      </w:pPr>
      <w:r>
        <w:rPr>
          <w:rFonts w:ascii="Calibri" w:hAnsi="Calibri"/>
          <w:sz w:val="22"/>
          <w:szCs w:val="22"/>
        </w:rPr>
        <w:t>Rule 004.021</w:t>
      </w:r>
      <w:r w:rsidRPr="002D6E2C">
        <w:rPr>
          <w:rFonts w:ascii="Calibri" w:hAnsi="Calibri"/>
          <w:sz w:val="22"/>
          <w:szCs w:val="22"/>
        </w:rPr>
        <w:t xml:space="preserve"> –</w:t>
      </w:r>
      <w:r>
        <w:rPr>
          <w:rFonts w:ascii="Calibri" w:hAnsi="Calibri"/>
          <w:sz w:val="22"/>
          <w:szCs w:val="22"/>
        </w:rPr>
        <w:t xml:space="preserve"> </w:t>
      </w:r>
      <w:r w:rsidRPr="002D6E2C">
        <w:rPr>
          <w:rFonts w:ascii="Calibri" w:hAnsi="Calibri"/>
          <w:sz w:val="22"/>
          <w:szCs w:val="22"/>
        </w:rPr>
        <w:t>Return Identifier Sequence Rule</w:t>
      </w:r>
      <w:r>
        <w:rPr>
          <w:rFonts w:ascii="Calibri" w:hAnsi="Calibri"/>
          <w:sz w:val="22"/>
          <w:szCs w:val="22"/>
        </w:rPr>
        <w:t>2</w:t>
      </w:r>
    </w:p>
    <w:p w:rsidRPr="002D6E2C" w:rsidR="00D521C9" w:rsidP="00E92BA0" w:rsidRDefault="00D521C9" w14:paraId="70469F07" w14:textId="77777777">
      <w:r w:rsidRPr="002D6E2C">
        <w:t xml:space="preserve">The </w:t>
      </w:r>
      <w:r w:rsidRPr="002D6E2C">
        <w:rPr>
          <w:b/>
        </w:rPr>
        <w:t xml:space="preserve">Return </w:t>
      </w:r>
      <w:r w:rsidRPr="002D6E2C" w:rsidR="004E0D79">
        <w:rPr>
          <w:b/>
        </w:rPr>
        <w:t>Identification</w:t>
      </w:r>
      <w:r w:rsidRPr="002D6E2C" w:rsidR="004E0D79">
        <w:t xml:space="preserve"> sequence</w:t>
      </w:r>
      <w:r w:rsidRPr="002D6E2C">
        <w:t xml:space="preserve"> number must be incremented for every subsequent </w:t>
      </w:r>
      <w:r>
        <w:t>return from the debtor bank on the same day</w:t>
      </w:r>
      <w:r w:rsidRPr="002D6E2C">
        <w:t xml:space="preserve">. </w:t>
      </w:r>
    </w:p>
    <w:p w:rsidRPr="002D6E2C" w:rsidR="00D521C9" w:rsidP="00E92BA0" w:rsidRDefault="00D521C9" w14:paraId="604FD3DD" w14:textId="77777777">
      <w:r>
        <w:t>Error Code is 901</w:t>
      </w:r>
      <w:r w:rsidRPr="002D6E2C">
        <w:t>0</w:t>
      </w:r>
      <w:r>
        <w:t>49</w:t>
      </w:r>
      <w:r w:rsidRPr="002D6E2C">
        <w:t xml:space="preserve">:  Sequence number </w:t>
      </w:r>
      <w:r>
        <w:t>is not contiguous</w:t>
      </w:r>
    </w:p>
    <w:p w:rsidRPr="002D6E2C" w:rsidR="00D521C9" w:rsidP="00E92BA0" w:rsidRDefault="00D521C9" w14:paraId="717FBD18" w14:textId="77777777">
      <w:r w:rsidRPr="002D6E2C">
        <w:t>Transaction rejection</w:t>
      </w:r>
    </w:p>
    <w:p w:rsidR="003020BE" w:rsidP="00E92BA0" w:rsidRDefault="003020BE" w14:paraId="4C862C91" w14:textId="77777777">
      <w:pPr>
        <w:pStyle w:val="Heading40"/>
        <w:spacing w:before="0" w:after="0" w:line="240" w:lineRule="auto"/>
        <w:ind w:left="0" w:firstLine="0"/>
        <w:rPr>
          <w:rFonts w:ascii="Calibri" w:hAnsi="Calibri"/>
          <w:sz w:val="22"/>
          <w:szCs w:val="22"/>
        </w:rPr>
      </w:pPr>
    </w:p>
    <w:p w:rsidR="00642309" w:rsidRDefault="00642309" w14:paraId="5268916A" w14:textId="77777777">
      <w:pPr>
        <w:rPr>
          <w:rFonts w:cs="Arial"/>
          <w:b/>
          <w:color w:val="000000"/>
          <w:lang w:val="en-US"/>
        </w:rPr>
      </w:pPr>
      <w:r>
        <w:br w:type="page"/>
      </w:r>
    </w:p>
    <w:p w:rsidRPr="002D6E2C" w:rsidR="00D521C9" w:rsidP="00E92BA0" w:rsidRDefault="00D521C9" w14:paraId="109F6814" w14:textId="77777777">
      <w:pPr>
        <w:pStyle w:val="Heading40"/>
        <w:spacing w:before="0" w:after="0" w:line="240" w:lineRule="auto"/>
        <w:ind w:left="0" w:firstLine="0"/>
        <w:rPr>
          <w:rFonts w:ascii="Calibri" w:hAnsi="Calibri"/>
          <w:sz w:val="22"/>
          <w:szCs w:val="22"/>
        </w:rPr>
      </w:pPr>
      <w:r>
        <w:rPr>
          <w:rFonts w:ascii="Calibri" w:hAnsi="Calibri"/>
          <w:sz w:val="22"/>
          <w:szCs w:val="22"/>
        </w:rPr>
        <w:t>Rule 004</w:t>
      </w:r>
      <w:r w:rsidRPr="002D6E2C">
        <w:rPr>
          <w:rFonts w:ascii="Calibri" w:hAnsi="Calibri"/>
          <w:sz w:val="22"/>
          <w:szCs w:val="22"/>
        </w:rPr>
        <w:t>.0</w:t>
      </w:r>
      <w:r>
        <w:rPr>
          <w:rFonts w:ascii="Calibri" w:hAnsi="Calibri"/>
          <w:sz w:val="22"/>
          <w:szCs w:val="22"/>
        </w:rPr>
        <w:t>22</w:t>
      </w:r>
      <w:r w:rsidRPr="002D6E2C">
        <w:rPr>
          <w:rFonts w:ascii="Calibri" w:hAnsi="Calibri"/>
          <w:sz w:val="22"/>
          <w:szCs w:val="22"/>
        </w:rPr>
        <w:t xml:space="preserve"> –</w:t>
      </w:r>
      <w:r>
        <w:rPr>
          <w:rFonts w:ascii="Calibri" w:hAnsi="Calibri"/>
          <w:sz w:val="22"/>
          <w:szCs w:val="22"/>
        </w:rPr>
        <w:t xml:space="preserve"> Reason code for Return Transaction</w:t>
      </w:r>
    </w:p>
    <w:p w:rsidRPr="002D6E2C" w:rsidR="00D521C9" w:rsidP="00E92BA0" w:rsidRDefault="00D521C9" w14:paraId="4E686F34" w14:textId="77777777">
      <w:r w:rsidRPr="002D6E2C">
        <w:t xml:space="preserve">The </w:t>
      </w:r>
      <w:r w:rsidRPr="00AA4CDA">
        <w:rPr>
          <w:b/>
        </w:rPr>
        <w:t>Reason for the return transaction</w:t>
      </w:r>
      <w:r>
        <w:t xml:space="preserve"> must be a valid code.</w:t>
      </w:r>
    </w:p>
    <w:p w:rsidRPr="002D6E2C" w:rsidR="00D521C9" w:rsidP="00E92BA0" w:rsidRDefault="00D521C9" w14:paraId="177EF09D" w14:textId="77777777">
      <w:r w:rsidRPr="002D6E2C">
        <w:t xml:space="preserve">Error Code is 901054:  </w:t>
      </w:r>
      <w:r w:rsidRPr="002D6E2C">
        <w:rPr>
          <w:kern w:val="28"/>
        </w:rPr>
        <w:t xml:space="preserve">Invalid Transaction </w:t>
      </w:r>
      <w:r>
        <w:rPr>
          <w:kern w:val="28"/>
        </w:rPr>
        <w:t xml:space="preserve">Return </w:t>
      </w:r>
      <w:r w:rsidRPr="002D6E2C">
        <w:rPr>
          <w:kern w:val="28"/>
        </w:rPr>
        <w:t>Reason Code</w:t>
      </w:r>
    </w:p>
    <w:p w:rsidRPr="002D6E2C" w:rsidR="00D521C9" w:rsidP="00E92BA0" w:rsidRDefault="00D521C9" w14:paraId="7BE17EE3" w14:textId="77777777">
      <w:r w:rsidRPr="002D6E2C">
        <w:t>Transaction Rejection</w:t>
      </w:r>
    </w:p>
    <w:p w:rsidR="00D521C9" w:rsidP="00E92BA0" w:rsidRDefault="00D521C9" w14:paraId="14CDD217" w14:textId="77777777">
      <w:pPr>
        <w:pStyle w:val="Default"/>
        <w:rPr>
          <w:rFonts w:ascii="Calibri" w:hAnsi="Calibri"/>
          <w:b/>
          <w:bCs/>
          <w:sz w:val="22"/>
          <w:szCs w:val="22"/>
        </w:rPr>
      </w:pPr>
    </w:p>
    <w:p w:rsidRPr="002D6E2C" w:rsidR="00D521C9" w:rsidP="00E92BA0" w:rsidRDefault="00D521C9" w14:paraId="37016724" w14:textId="77777777">
      <w:pPr>
        <w:pStyle w:val="Heading40"/>
        <w:spacing w:before="0" w:after="0" w:line="240" w:lineRule="auto"/>
        <w:ind w:left="0" w:firstLine="0"/>
        <w:rPr>
          <w:rFonts w:ascii="Calibri" w:hAnsi="Calibri"/>
          <w:sz w:val="22"/>
          <w:szCs w:val="22"/>
        </w:rPr>
      </w:pPr>
      <w:r>
        <w:rPr>
          <w:rFonts w:ascii="Calibri" w:hAnsi="Calibri"/>
          <w:sz w:val="22"/>
          <w:szCs w:val="22"/>
        </w:rPr>
        <w:t>Rule 004.023 – MAC fails Validation</w:t>
      </w:r>
    </w:p>
    <w:p w:rsidRPr="002D6E2C" w:rsidR="00D521C9" w:rsidP="00E92BA0" w:rsidRDefault="00D521C9" w14:paraId="4BDE9F0D" w14:textId="77777777">
      <w:r>
        <w:t>MAC of control sum fails validation.</w:t>
      </w:r>
    </w:p>
    <w:p w:rsidRPr="002D6E2C" w:rsidR="00D521C9" w:rsidP="00E92BA0" w:rsidRDefault="00D521C9" w14:paraId="3688A0CC" w14:textId="77777777">
      <w:r w:rsidRPr="002D6E2C">
        <w:t xml:space="preserve">Error Code is </w:t>
      </w:r>
      <w:r>
        <w:t>901167</w:t>
      </w:r>
      <w:r w:rsidRPr="002D6E2C">
        <w:t xml:space="preserve">: </w:t>
      </w:r>
      <w:r>
        <w:t>Control Sum MAC validation failure</w:t>
      </w:r>
    </w:p>
    <w:p w:rsidRPr="002D6E2C" w:rsidR="00D521C9" w:rsidP="00E92BA0" w:rsidRDefault="00D521C9" w14:paraId="328D7B3E" w14:textId="77777777">
      <w:r>
        <w:t>File fatal error</w:t>
      </w:r>
    </w:p>
    <w:p w:rsidR="00D521C9" w:rsidP="00E92BA0" w:rsidRDefault="00D521C9" w14:paraId="78BDB7C9" w14:textId="77777777">
      <w:pPr>
        <w:pStyle w:val="Default"/>
        <w:rPr>
          <w:rFonts w:ascii="Calibri" w:hAnsi="Calibri"/>
          <w:b/>
          <w:bCs/>
          <w:sz w:val="22"/>
          <w:szCs w:val="22"/>
        </w:rPr>
      </w:pPr>
    </w:p>
    <w:p w:rsidRPr="0037114F" w:rsidR="00B330ED" w:rsidP="00E92BA0" w:rsidRDefault="00B330ED" w14:paraId="2140980D" w14:textId="77777777">
      <w:pPr>
        <w:pStyle w:val="Heading40"/>
        <w:spacing w:before="0" w:after="0" w:line="240" w:lineRule="auto"/>
        <w:ind w:left="0" w:firstLine="0"/>
        <w:rPr>
          <w:rFonts w:ascii="Calibri" w:hAnsi="Calibri"/>
          <w:sz w:val="22"/>
        </w:rPr>
      </w:pPr>
      <w:r w:rsidRPr="0037114F">
        <w:rPr>
          <w:rFonts w:ascii="Calibri" w:hAnsi="Calibri"/>
          <w:sz w:val="22"/>
          <w:szCs w:val="22"/>
        </w:rPr>
        <w:t>Rule 004.024:  Invalid message identifier structure</w:t>
      </w:r>
    </w:p>
    <w:p w:rsidR="00B330ED" w:rsidP="00E92BA0" w:rsidRDefault="00B330ED" w14:paraId="4615F247" w14:textId="77777777">
      <w:r>
        <w:t>Message identifier must have the correct structure.</w:t>
      </w:r>
    </w:p>
    <w:p w:rsidR="00B330ED" w:rsidP="00E92BA0" w:rsidRDefault="00B330ED" w14:paraId="52FC798A" w14:textId="77777777">
      <w:r>
        <w:t>Error code is 902134: Message Id Structure incorrect</w:t>
      </w:r>
    </w:p>
    <w:p w:rsidRPr="002D6E2C" w:rsidR="003020BE" w:rsidP="00E92BA0" w:rsidRDefault="003020BE" w14:paraId="3ACF849D" w14:textId="77777777">
      <w:r w:rsidRPr="002D6E2C">
        <w:t>File Fatal Error</w:t>
      </w:r>
    </w:p>
    <w:p w:rsidR="00B330ED" w:rsidP="00E92BA0" w:rsidRDefault="00B330ED" w14:paraId="461F60F0" w14:textId="77777777"/>
    <w:p w:rsidRPr="002D6E2C" w:rsidR="00B330ED" w:rsidP="00E92BA0" w:rsidRDefault="00B330ED" w14:paraId="3CD6B23A" w14:textId="77777777">
      <w:pPr>
        <w:pStyle w:val="Heading40"/>
        <w:spacing w:before="0" w:after="0" w:line="240" w:lineRule="auto"/>
        <w:ind w:left="0" w:firstLine="0"/>
        <w:rPr>
          <w:rFonts w:ascii="Calibri" w:hAnsi="Calibri"/>
          <w:sz w:val="22"/>
          <w:szCs w:val="22"/>
        </w:rPr>
      </w:pPr>
      <w:r>
        <w:rPr>
          <w:rFonts w:ascii="Calibri" w:hAnsi="Calibri"/>
          <w:sz w:val="22"/>
          <w:szCs w:val="22"/>
        </w:rPr>
        <w:t>Rule 004.025</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Mandate Reference Number</w:t>
      </w:r>
    </w:p>
    <w:p w:rsidRPr="00151A59" w:rsidR="00B330ED" w:rsidP="00E92BA0" w:rsidRDefault="00B330ED" w14:paraId="13802926" w14:textId="77777777">
      <w:r w:rsidRPr="00151A59">
        <w:t>Mandate Reference Number must not be blank or spaces.</w:t>
      </w:r>
    </w:p>
    <w:p w:rsidRPr="008738E0" w:rsidR="00B330ED" w:rsidP="00E92BA0" w:rsidRDefault="00B330ED" w14:paraId="36B7549F" w14:textId="77777777">
      <w:r w:rsidRPr="008738E0">
        <w:t xml:space="preserve">Error Code is 901092: Mandate Reference Number </w:t>
      </w:r>
      <w:r w:rsidRPr="00AC72D7" w:rsidR="0049380A">
        <w:t>may not be</w:t>
      </w:r>
      <w:r w:rsidR="0049380A">
        <w:t xml:space="preserve"> </w:t>
      </w:r>
      <w:r w:rsidRPr="008738E0">
        <w:t xml:space="preserve"> blank or spaces </w:t>
      </w:r>
    </w:p>
    <w:p w:rsidRPr="002D6E2C" w:rsidR="003020BE" w:rsidP="00E92BA0" w:rsidRDefault="003020BE" w14:paraId="32362BFB" w14:textId="77777777">
      <w:r w:rsidRPr="002D6E2C">
        <w:t>Transaction Rejection</w:t>
      </w:r>
    </w:p>
    <w:p w:rsidR="00B330ED" w:rsidP="00E92BA0" w:rsidRDefault="00B330ED" w14:paraId="63421C51" w14:textId="77777777">
      <w:pPr>
        <w:pStyle w:val="Default"/>
        <w:rPr>
          <w:rFonts w:ascii="Calibri" w:hAnsi="Calibri"/>
          <w:b/>
          <w:bCs/>
          <w:sz w:val="22"/>
          <w:szCs w:val="22"/>
        </w:rPr>
      </w:pPr>
    </w:p>
    <w:p w:rsidR="0080141C" w:rsidP="00E92BA0" w:rsidRDefault="0080141C" w14:paraId="7A452AFC" w14:textId="77777777">
      <w:pPr>
        <w:pStyle w:val="Heading40"/>
        <w:spacing w:before="0" w:after="0" w:line="240" w:lineRule="auto"/>
        <w:ind w:left="0" w:firstLine="0"/>
        <w:rPr>
          <w:rFonts w:ascii="Calibri" w:hAnsi="Calibri"/>
          <w:sz w:val="22"/>
          <w:szCs w:val="22"/>
        </w:rPr>
      </w:pPr>
      <w:r>
        <w:rPr>
          <w:rFonts w:ascii="Calibri" w:hAnsi="Calibri"/>
          <w:sz w:val="22"/>
          <w:szCs w:val="22"/>
        </w:rPr>
        <w:t>Rule 004.026 – Currency Code</w:t>
      </w:r>
    </w:p>
    <w:p w:rsidR="0080141C" w:rsidP="00E92BA0" w:rsidRDefault="0080141C" w14:paraId="4A8F0466" w14:textId="77777777">
      <w:pPr>
        <w:rPr>
          <w:lang w:val="en-US"/>
        </w:rPr>
      </w:pPr>
      <w:r>
        <w:rPr>
          <w:lang w:val="en-US"/>
        </w:rPr>
        <w:t>Currency code must be “ZAR” for South Africa</w:t>
      </w:r>
    </w:p>
    <w:p w:rsidR="0080141C" w:rsidP="00E92BA0" w:rsidRDefault="0080141C" w14:paraId="6BA8AAD3" w14:textId="77777777">
      <w:pPr>
        <w:rPr>
          <w:lang w:val="en-US"/>
        </w:rPr>
      </w:pPr>
      <w:r>
        <w:rPr>
          <w:lang w:val="en-US"/>
        </w:rPr>
        <w:t>Error Code is 901198: Currency Code must be “ZAR” for South Africa</w:t>
      </w:r>
    </w:p>
    <w:p w:rsidRPr="002D6E2C" w:rsidR="0080141C" w:rsidP="00E92BA0" w:rsidRDefault="0080141C" w14:paraId="40AE3E76" w14:textId="77777777">
      <w:r w:rsidRPr="002D6E2C">
        <w:t>Transaction Rejection</w:t>
      </w:r>
    </w:p>
    <w:p w:rsidR="0080141C" w:rsidP="00E92BA0" w:rsidRDefault="0080141C" w14:paraId="779F1E97" w14:textId="77777777">
      <w:pPr>
        <w:pStyle w:val="Default"/>
        <w:rPr>
          <w:rFonts w:ascii="Calibri" w:hAnsi="Calibri"/>
          <w:b/>
          <w:bCs/>
          <w:sz w:val="22"/>
          <w:szCs w:val="22"/>
        </w:rPr>
      </w:pPr>
    </w:p>
    <w:p w:rsidRPr="002D6E2C" w:rsidR="00CF4911" w:rsidP="00E92BA0" w:rsidRDefault="00CF4911" w14:paraId="2E656C03" w14:textId="77777777">
      <w:pPr>
        <w:pStyle w:val="Heading40"/>
        <w:spacing w:before="0" w:after="0" w:line="240" w:lineRule="auto"/>
        <w:ind w:left="0" w:firstLine="0"/>
        <w:rPr>
          <w:rFonts w:ascii="Calibri" w:hAnsi="Calibri"/>
          <w:sz w:val="22"/>
          <w:szCs w:val="22"/>
        </w:rPr>
      </w:pPr>
      <w:r>
        <w:rPr>
          <w:rFonts w:ascii="Calibri" w:hAnsi="Calibri"/>
          <w:sz w:val="22"/>
          <w:szCs w:val="22"/>
        </w:rPr>
        <w:t>Rule 004.999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CF4911" w:rsidP="00E92BA0" w:rsidRDefault="00CF4911" w14:paraId="03ED6AF6" w14:textId="77777777">
      <w:r>
        <w:t>Element &lt;Element Name</w:t>
      </w:r>
      <w:r w:rsidR="004E0D79">
        <w:t xml:space="preserve">&gt; </w:t>
      </w:r>
      <w:r w:rsidRPr="00151A59" w:rsidR="004E0D79">
        <w:t>must</w:t>
      </w:r>
      <w:r w:rsidRPr="00151A59">
        <w:t xml:space="preserve"> not be blank or spaces.</w:t>
      </w:r>
    </w:p>
    <w:p w:rsidRPr="008738E0" w:rsidR="00CF4911" w:rsidP="00E92BA0" w:rsidRDefault="00CF4911" w14:paraId="462D17DD" w14:textId="77777777">
      <w:r w:rsidRPr="008738E0">
        <w:t>Error Code is 9</w:t>
      </w:r>
      <w:r>
        <w:t>1</w:t>
      </w:r>
      <w:r w:rsidRPr="008738E0">
        <w:t>0</w:t>
      </w:r>
      <w:r>
        <w:t>099</w:t>
      </w:r>
      <w:r w:rsidRPr="008738E0">
        <w:t xml:space="preserve">: </w:t>
      </w:r>
      <w:r>
        <w:t>Message Element &lt;Message Element Name&gt; must not be spaces</w:t>
      </w:r>
    </w:p>
    <w:p w:rsidRPr="002D6E2C" w:rsidR="003020BE" w:rsidP="00E92BA0" w:rsidRDefault="003020BE" w14:paraId="4AF9517A" w14:textId="77777777">
      <w:r w:rsidRPr="002D6E2C">
        <w:t>Transaction Rejection</w:t>
      </w:r>
    </w:p>
    <w:p w:rsidR="00CF4911" w:rsidP="00E92BA0" w:rsidRDefault="00CF4911" w14:paraId="59B78724" w14:textId="77777777">
      <w:pPr>
        <w:pStyle w:val="Default"/>
        <w:rPr>
          <w:rFonts w:ascii="Calibri" w:hAnsi="Calibri"/>
          <w:b/>
          <w:bCs/>
          <w:sz w:val="22"/>
          <w:szCs w:val="22"/>
        </w:rPr>
      </w:pPr>
    </w:p>
    <w:p w:rsidRPr="002D6E2C" w:rsidR="00B330ED" w:rsidP="00E92BA0" w:rsidRDefault="00B330ED" w14:paraId="70C85767" w14:textId="77777777">
      <w:pPr>
        <w:pStyle w:val="Default"/>
        <w:rPr>
          <w:rFonts w:ascii="Calibri" w:hAnsi="Calibri"/>
          <w:b/>
          <w:bCs/>
          <w:sz w:val="22"/>
          <w:szCs w:val="22"/>
        </w:rPr>
      </w:pPr>
    </w:p>
    <w:p w:rsidRPr="002D6E2C" w:rsidR="00D521C9" w:rsidP="00E92BA0" w:rsidRDefault="00D521C9" w14:paraId="50CDF6C3" w14:textId="77777777">
      <w:pPr>
        <w:rPr>
          <w:b/>
          <w:color w:val="4F81BD"/>
        </w:rPr>
      </w:pPr>
    </w:p>
    <w:p w:rsidR="00C90084" w:rsidP="00E92BA0" w:rsidRDefault="00C90084" w14:paraId="088089DC" w14:textId="77777777">
      <w:pPr>
        <w:rPr>
          <w:b/>
          <w:color w:val="4F81BD"/>
        </w:rPr>
      </w:pPr>
      <w:bookmarkStart w:name="_Toc435584406" w:id="7272"/>
      <w:r>
        <w:rPr>
          <w:color w:val="4F81BD"/>
        </w:rPr>
        <w:br w:type="page"/>
      </w:r>
    </w:p>
    <w:p w:rsidRPr="002D6E2C" w:rsidR="00D521C9" w:rsidP="002C2973" w:rsidRDefault="00D521C9" w14:paraId="4635696E"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536096851" w:id="7273"/>
      <w:r w:rsidRPr="002D6E2C">
        <w:rPr>
          <w:rFonts w:ascii="Calibri" w:hAnsi="Calibri"/>
          <w:color w:val="4F81BD"/>
          <w:sz w:val="22"/>
          <w:szCs w:val="22"/>
          <w:lang w:val="en-ZA"/>
        </w:rPr>
        <w:t>Mandate Initiation Message Element Rules</w:t>
      </w:r>
      <w:bookmarkEnd w:id="7272"/>
      <w:bookmarkEnd w:id="7273"/>
      <w:r w:rsidRPr="002D6E2C">
        <w:rPr>
          <w:rFonts w:ascii="Calibri" w:hAnsi="Calibri"/>
          <w:color w:val="4F81BD"/>
          <w:sz w:val="22"/>
          <w:szCs w:val="22"/>
          <w:lang w:val="en-ZA"/>
        </w:rPr>
        <w:t xml:space="preserve"> </w:t>
      </w:r>
    </w:p>
    <w:p w:rsidRPr="002D6E2C" w:rsidR="00D521C9" w:rsidP="00E92BA0" w:rsidRDefault="00D521C9" w14:paraId="0A1A76C2" w14:textId="77777777">
      <w:pPr>
        <w:pStyle w:val="Default"/>
        <w:rPr>
          <w:rFonts w:ascii="Calibri" w:hAnsi="Calibri"/>
          <w:b/>
          <w:bCs/>
          <w:sz w:val="22"/>
          <w:szCs w:val="22"/>
        </w:rPr>
      </w:pPr>
    </w:p>
    <w:p w:rsidRPr="002D6E2C" w:rsidR="00D521C9" w:rsidP="00E92BA0" w:rsidRDefault="00D521C9" w14:paraId="344AA32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009.001 – Mandate Initiation Structure </w:t>
      </w:r>
    </w:p>
    <w:p w:rsidRPr="002D6E2C" w:rsidR="00D521C9" w:rsidP="00E92BA0" w:rsidRDefault="00D521C9" w14:paraId="2E60FABD" w14:textId="77777777">
      <w:r w:rsidRPr="002D6E2C">
        <w:t xml:space="preserve">Mandate Initiation messages </w:t>
      </w:r>
      <w:r>
        <w:t xml:space="preserve">must </w:t>
      </w:r>
      <w:r w:rsidRPr="002D6E2C">
        <w:t xml:space="preserve">have a Group Header and a Mandate block. The structure must conform to the supplied XSD. </w:t>
      </w:r>
    </w:p>
    <w:p w:rsidR="00B330ED" w:rsidP="00E92BA0" w:rsidRDefault="00B330ED" w14:paraId="597FDEA7" w14:textId="77777777">
      <w:r>
        <w:t>Error code is 902121: Invalid file structure</w:t>
      </w:r>
      <w:r w:rsidRPr="002D6E2C" w:rsidDel="00B330ED">
        <w:t xml:space="preserve"> </w:t>
      </w:r>
    </w:p>
    <w:p w:rsidRPr="002D6E2C" w:rsidR="00D521C9" w:rsidP="00E92BA0" w:rsidRDefault="00D521C9" w14:paraId="198D9D23" w14:textId="77777777">
      <w:r w:rsidRPr="002D6E2C">
        <w:t>Fatal error, rejected by XML parser.</w:t>
      </w:r>
    </w:p>
    <w:p w:rsidRPr="002D6E2C" w:rsidR="00D521C9" w:rsidP="00E92BA0" w:rsidRDefault="00D521C9" w14:paraId="68D213D7" w14:textId="77777777"/>
    <w:p w:rsidRPr="002D6E2C" w:rsidR="00D521C9" w:rsidP="00E92BA0" w:rsidRDefault="00D521C9" w14:paraId="5E500DEC"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009.002 – Service Identifier on Mandate Initiation Message Identifier</w:t>
      </w:r>
    </w:p>
    <w:p w:rsidRPr="002D6E2C" w:rsidR="00D521C9" w:rsidP="00E92BA0" w:rsidRDefault="00D521C9" w14:paraId="40330960" w14:textId="77777777">
      <w:r w:rsidRPr="002D6E2C">
        <w:t xml:space="preserve">Message Identifier </w:t>
      </w:r>
      <w:r>
        <w:t>must</w:t>
      </w:r>
      <w:r w:rsidRPr="002D6E2C">
        <w:t xml:space="preserve"> contain a valid service identifier for mandate initiation</w:t>
      </w:r>
      <w:r>
        <w:t>.</w:t>
      </w:r>
    </w:p>
    <w:p w:rsidRPr="002D6E2C" w:rsidR="00D521C9" w:rsidP="00E92BA0" w:rsidRDefault="00D521C9" w14:paraId="00FB7E46" w14:textId="77777777">
      <w:r w:rsidRPr="002D6E2C">
        <w:t>Error Code is 901045: Invalid input service Id.</w:t>
      </w:r>
    </w:p>
    <w:p w:rsidRPr="002D6E2C" w:rsidR="00D521C9" w:rsidP="00E92BA0" w:rsidRDefault="00D521C9" w14:paraId="4B27E11A" w14:textId="77777777">
      <w:r w:rsidRPr="002D6E2C">
        <w:t>Fatal error severity</w:t>
      </w:r>
    </w:p>
    <w:p w:rsidRPr="002D6E2C" w:rsidR="00D521C9" w:rsidP="00E92BA0" w:rsidRDefault="00D521C9" w14:paraId="53F37996" w14:textId="77777777"/>
    <w:p w:rsidRPr="0065660D" w:rsidR="00D521C9" w:rsidP="00E92BA0" w:rsidRDefault="00D521C9" w14:paraId="3E8C5E50" w14:textId="77777777">
      <w:pPr>
        <w:pStyle w:val="Heading40"/>
        <w:spacing w:before="0" w:after="0" w:line="240" w:lineRule="auto"/>
        <w:ind w:left="0" w:firstLine="0"/>
        <w:rPr>
          <w:rFonts w:ascii="Calibri" w:hAnsi="Calibri"/>
          <w:sz w:val="22"/>
          <w:szCs w:val="22"/>
        </w:rPr>
      </w:pPr>
      <w:r w:rsidRPr="0065660D">
        <w:rPr>
          <w:rFonts w:ascii="Calibri" w:hAnsi="Calibri"/>
          <w:sz w:val="22"/>
          <w:szCs w:val="22"/>
        </w:rPr>
        <w:t>Rule 009.003 –</w:t>
      </w:r>
      <w:r>
        <w:rPr>
          <w:rFonts w:ascii="Calibri" w:hAnsi="Calibri"/>
          <w:sz w:val="22"/>
          <w:szCs w:val="22"/>
        </w:rPr>
        <w:t xml:space="preserve">Institution identifier on </w:t>
      </w:r>
      <w:r w:rsidRPr="0065660D">
        <w:rPr>
          <w:rFonts w:ascii="Calibri" w:hAnsi="Calibri"/>
          <w:sz w:val="22"/>
          <w:szCs w:val="22"/>
        </w:rPr>
        <w:t>Mandate Initiation Message Identifier</w:t>
      </w:r>
    </w:p>
    <w:p w:rsidRPr="0065660D" w:rsidR="00D521C9" w:rsidP="00E92BA0" w:rsidRDefault="00D521C9" w14:paraId="2A0AEF57" w14:textId="77777777">
      <w:r w:rsidRPr="0065660D">
        <w:t xml:space="preserve">The </w:t>
      </w:r>
      <w:r>
        <w:t xml:space="preserve">Institution identifier </w:t>
      </w:r>
      <w:r w:rsidRPr="0065660D">
        <w:t xml:space="preserve">contained in the message identifier </w:t>
      </w:r>
      <w:r>
        <w:t xml:space="preserve">must be valid and </w:t>
      </w:r>
      <w:r w:rsidRPr="0065660D">
        <w:t>registered for</w:t>
      </w:r>
      <w:r w:rsidR="004E0D79">
        <w:t xml:space="preserve"> </w:t>
      </w:r>
      <w:r>
        <w:t>AC</w:t>
      </w:r>
      <w:r w:rsidRPr="0065660D">
        <w:t>.</w:t>
      </w:r>
    </w:p>
    <w:p w:rsidRPr="0065660D" w:rsidR="00D521C9" w:rsidP="00E92BA0" w:rsidRDefault="00D521C9" w14:paraId="008CB301" w14:textId="77777777">
      <w:r w:rsidRPr="0065660D">
        <w:t xml:space="preserve">Error Code is 901001:  </w:t>
      </w:r>
      <w:r>
        <w:t xml:space="preserve">Institution </w:t>
      </w:r>
      <w:r w:rsidRPr="005732EC">
        <w:rPr>
          <w:rFonts w:eastAsia="Times New Roman"/>
          <w:bCs/>
        </w:rPr>
        <w:t>code in Message Identifier invalid</w:t>
      </w:r>
    </w:p>
    <w:p w:rsidRPr="002D6E2C" w:rsidR="00D521C9" w:rsidP="00E92BA0" w:rsidRDefault="00D521C9" w14:paraId="30BBCB09" w14:textId="77777777">
      <w:r w:rsidRPr="0065660D">
        <w:t>Fatal error severity</w:t>
      </w:r>
    </w:p>
    <w:p w:rsidR="00D521C9" w:rsidP="00E92BA0" w:rsidRDefault="00D521C9" w14:paraId="2F68EF6A" w14:textId="77777777"/>
    <w:p w:rsidRPr="002D6E2C" w:rsidR="00D521C9" w:rsidP="00E92BA0" w:rsidRDefault="00D521C9" w14:paraId="67B57E0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009.006 – Mandate Initiation Message </w:t>
      </w:r>
      <w:r>
        <w:rPr>
          <w:rFonts w:ascii="Calibri" w:hAnsi="Calibri"/>
          <w:sz w:val="22"/>
          <w:szCs w:val="22"/>
        </w:rPr>
        <w:t>Identifier</w:t>
      </w:r>
    </w:p>
    <w:p w:rsidRPr="002D6E2C" w:rsidR="00D521C9" w:rsidP="00E92BA0" w:rsidRDefault="00D521C9" w14:paraId="38AFA8F2" w14:textId="77777777">
      <w:r w:rsidRPr="002D6E2C">
        <w:t xml:space="preserve">Message Identifiers on mandate initiation messages </w:t>
      </w:r>
      <w:r>
        <w:t>must be</w:t>
      </w:r>
      <w:r w:rsidRPr="002D6E2C">
        <w:t xml:space="preserve"> unique.</w:t>
      </w:r>
    </w:p>
    <w:p w:rsidRPr="002D6E2C" w:rsidR="00D521C9" w:rsidP="00E92BA0" w:rsidRDefault="00D521C9" w14:paraId="45F10D1A" w14:textId="77777777">
      <w:r w:rsidRPr="002D6E2C">
        <w:t>Error Code is 901005: Message Identifier is not unique</w:t>
      </w:r>
    </w:p>
    <w:p w:rsidRPr="002D6E2C" w:rsidR="00D521C9" w:rsidP="00E92BA0" w:rsidRDefault="00D521C9" w14:paraId="4B907955" w14:textId="77777777">
      <w:r w:rsidRPr="002D6E2C">
        <w:t>Fatal error severity</w:t>
      </w:r>
    </w:p>
    <w:p w:rsidRPr="002D6E2C" w:rsidR="00D521C9" w:rsidP="00E92BA0" w:rsidRDefault="00D521C9" w14:paraId="008B9863" w14:textId="77777777"/>
    <w:p w:rsidRPr="002D6E2C" w:rsidR="00D521C9" w:rsidP="00E92BA0" w:rsidRDefault="00D521C9" w14:paraId="0661ADAA"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009.007 – Creation Date </w:t>
      </w:r>
    </w:p>
    <w:p w:rsidRPr="002D6E2C" w:rsidR="00D521C9" w:rsidP="00E92BA0" w:rsidRDefault="00D521C9" w14:paraId="6C4FFFDD" w14:textId="77777777">
      <w:r w:rsidRPr="002D6E2C">
        <w:t xml:space="preserve">Creation date </w:t>
      </w:r>
      <w:r>
        <w:t>must be present</w:t>
      </w:r>
      <w:r w:rsidRPr="002D6E2C">
        <w:t xml:space="preserve"> in message identifier</w:t>
      </w:r>
    </w:p>
    <w:p w:rsidRPr="002D6E2C" w:rsidR="00D521C9" w:rsidP="00E92BA0" w:rsidRDefault="00D521C9" w14:paraId="5417B3F5" w14:textId="77777777">
      <w:r w:rsidRPr="002D6E2C">
        <w:t>Error Code is 901006: Creation date and time missing.</w:t>
      </w:r>
    </w:p>
    <w:p w:rsidRPr="002D6E2C" w:rsidR="00D521C9" w:rsidP="00E92BA0" w:rsidRDefault="00D521C9" w14:paraId="2C5FA389" w14:textId="77777777">
      <w:r w:rsidRPr="002D6E2C">
        <w:t>Fatal error severity</w:t>
      </w:r>
    </w:p>
    <w:p w:rsidRPr="002D6E2C" w:rsidR="00D521C9" w:rsidP="00E92BA0" w:rsidRDefault="00D521C9" w14:paraId="6C1176F7" w14:textId="77777777"/>
    <w:p w:rsidRPr="002D6E2C" w:rsidR="00D521C9" w:rsidP="00E92BA0" w:rsidRDefault="00D521C9" w14:paraId="750DC468"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009.008 – Creation Date and Time</w:t>
      </w:r>
    </w:p>
    <w:p w:rsidRPr="002D6E2C" w:rsidR="00D521C9" w:rsidP="00E92BA0" w:rsidRDefault="00D521C9" w14:paraId="2C34D287" w14:textId="77777777">
      <w:r>
        <w:t>C</w:t>
      </w:r>
      <w:r w:rsidRPr="002D6E2C">
        <w:t>reation date and time</w:t>
      </w:r>
      <w:r>
        <w:t xml:space="preserve"> must be valid</w:t>
      </w:r>
    </w:p>
    <w:p w:rsidRPr="002D6E2C" w:rsidR="00D521C9" w:rsidP="00E92BA0" w:rsidRDefault="00D521C9" w14:paraId="017D4B8E" w14:textId="77777777">
      <w:r w:rsidRPr="002D6E2C">
        <w:t>Error Code is 901007: Creation date and time in Group Header invalid</w:t>
      </w:r>
    </w:p>
    <w:p w:rsidRPr="002D6E2C" w:rsidR="00D521C9" w:rsidP="00E92BA0" w:rsidRDefault="00D521C9" w14:paraId="3EC83724" w14:textId="77777777">
      <w:r w:rsidRPr="002D6E2C">
        <w:t>Fatal error severity</w:t>
      </w:r>
    </w:p>
    <w:p w:rsidR="00A8793D" w:rsidP="00E92BA0" w:rsidRDefault="00A8793D" w14:paraId="21F82E88" w14:textId="77777777">
      <w:pPr>
        <w:pStyle w:val="Heading40"/>
        <w:spacing w:before="0" w:after="0" w:line="240" w:lineRule="auto"/>
        <w:ind w:left="0" w:firstLine="0"/>
        <w:rPr>
          <w:rFonts w:ascii="Calibri" w:hAnsi="Calibri"/>
          <w:sz w:val="22"/>
          <w:szCs w:val="22"/>
        </w:rPr>
      </w:pPr>
    </w:p>
    <w:p w:rsidRPr="00200254" w:rsidR="00D521C9" w:rsidP="00E92BA0" w:rsidRDefault="00D521C9" w14:paraId="491DDD2A" w14:textId="77777777">
      <w:pPr>
        <w:pStyle w:val="Heading40"/>
        <w:spacing w:before="0" w:after="0" w:line="240" w:lineRule="auto"/>
        <w:ind w:left="0" w:firstLine="0"/>
        <w:rPr>
          <w:rFonts w:ascii="Calibri" w:hAnsi="Calibri"/>
          <w:sz w:val="22"/>
          <w:szCs w:val="22"/>
        </w:rPr>
      </w:pPr>
      <w:r w:rsidRPr="00200254">
        <w:rPr>
          <w:rFonts w:ascii="Calibri" w:hAnsi="Calibri"/>
          <w:sz w:val="22"/>
          <w:szCs w:val="22"/>
        </w:rPr>
        <w:t xml:space="preserve">Rule 009.010 – Instructing Agent </w:t>
      </w:r>
    </w:p>
    <w:p w:rsidRPr="00200254" w:rsidR="00D521C9" w:rsidP="00E92BA0" w:rsidRDefault="00D521C9" w14:paraId="19BA7238" w14:textId="77777777">
      <w:r w:rsidRPr="00200254">
        <w:t>Instructing Agent must be a valid participant in AC.</w:t>
      </w:r>
    </w:p>
    <w:p w:rsidRPr="00200254" w:rsidR="00D521C9" w:rsidP="00E92BA0" w:rsidRDefault="00D521C9" w14:paraId="20BC9FA5" w14:textId="77777777">
      <w:r w:rsidRPr="00200254">
        <w:t>Error Code is 901017: Instructing Agent invalid</w:t>
      </w:r>
    </w:p>
    <w:p w:rsidRPr="002D6E2C" w:rsidR="00D521C9" w:rsidP="00E92BA0" w:rsidRDefault="00D521C9" w14:paraId="7F45337C" w14:textId="77777777">
      <w:r w:rsidRPr="00200254">
        <w:t>Fatal error severity</w:t>
      </w:r>
    </w:p>
    <w:p w:rsidRPr="002D6E2C" w:rsidR="00D521C9" w:rsidP="00E92BA0" w:rsidRDefault="00D521C9" w14:paraId="1CD5253E" w14:textId="77777777"/>
    <w:p w:rsidRPr="002D6E2C" w:rsidR="00D521C9" w:rsidP="00E92BA0" w:rsidRDefault="00D521C9" w14:paraId="3802857A"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009.011 – Tracking Indicator </w:t>
      </w:r>
    </w:p>
    <w:p w:rsidRPr="002D6E2C" w:rsidR="00D521C9" w:rsidP="00E92BA0" w:rsidRDefault="00D521C9" w14:paraId="53C77DE0" w14:textId="77777777">
      <w:r w:rsidRPr="002D6E2C">
        <w:t xml:space="preserve">The Tracking Indicator </w:t>
      </w:r>
      <w:r>
        <w:t xml:space="preserve">must be </w:t>
      </w:r>
      <w:r w:rsidRPr="00592F5D">
        <w:rPr>
          <w:rFonts w:cs="Arial"/>
          <w:sz w:val="20"/>
          <w:szCs w:val="20"/>
        </w:rPr>
        <w:t>“</w:t>
      </w:r>
      <w:r w:rsidR="002E3975">
        <w:rPr>
          <w:rFonts w:cs="Arial"/>
          <w:sz w:val="20"/>
          <w:szCs w:val="20"/>
        </w:rPr>
        <w:t>T</w:t>
      </w:r>
      <w:r w:rsidRPr="00592F5D">
        <w:rPr>
          <w:rFonts w:cs="Arial"/>
          <w:sz w:val="20"/>
          <w:szCs w:val="20"/>
        </w:rPr>
        <w:t xml:space="preserve">” </w:t>
      </w:r>
      <w:r>
        <w:rPr>
          <w:rFonts w:cs="Arial"/>
          <w:sz w:val="20"/>
          <w:szCs w:val="20"/>
        </w:rPr>
        <w:t>OR</w:t>
      </w:r>
      <w:r w:rsidRPr="00592F5D">
        <w:rPr>
          <w:rFonts w:cs="Arial"/>
          <w:sz w:val="20"/>
          <w:szCs w:val="20"/>
        </w:rPr>
        <w:t xml:space="preserve"> “</w:t>
      </w:r>
      <w:r w:rsidR="002E3975">
        <w:rPr>
          <w:rFonts w:cs="Arial"/>
          <w:sz w:val="20"/>
          <w:szCs w:val="20"/>
        </w:rPr>
        <w:t>F</w:t>
      </w:r>
      <w:r w:rsidRPr="00592F5D">
        <w:rPr>
          <w:rFonts w:cs="Arial"/>
          <w:sz w:val="20"/>
          <w:szCs w:val="20"/>
        </w:rPr>
        <w:t>”</w:t>
      </w:r>
    </w:p>
    <w:p w:rsidRPr="002D6E2C" w:rsidR="00D521C9" w:rsidP="00E92BA0" w:rsidRDefault="00D521C9" w14:paraId="2734CB13" w14:textId="77777777">
      <w:r w:rsidRPr="002D6E2C">
        <w:t>Error Code is 901100: Tracking code Invalid</w:t>
      </w:r>
    </w:p>
    <w:p w:rsidRPr="002D6E2C" w:rsidR="00D521C9" w:rsidP="00E92BA0" w:rsidRDefault="00D521C9" w14:paraId="2F5F636E" w14:textId="77777777">
      <w:r w:rsidRPr="002D6E2C">
        <w:t>Severity: Mandate initiation rejected</w:t>
      </w:r>
    </w:p>
    <w:p w:rsidR="00005FCA" w:rsidP="00E92BA0" w:rsidRDefault="00005FCA" w14:paraId="79765065" w14:textId="77777777">
      <w:pPr>
        <w:rPr>
          <w:rFonts w:cs="Arial"/>
          <w:b/>
          <w:color w:val="000000"/>
          <w:lang w:val="en-US"/>
        </w:rPr>
      </w:pPr>
    </w:p>
    <w:p w:rsidRPr="002D6E2C" w:rsidR="00D521C9" w:rsidP="00E92BA0" w:rsidRDefault="00D521C9" w14:paraId="4AF71FF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009.012 – Debtor Authentication Required (Authorisation code)</w:t>
      </w:r>
    </w:p>
    <w:p w:rsidRPr="002D6E2C" w:rsidR="00D521C9" w:rsidP="00E92BA0" w:rsidRDefault="00D521C9" w14:paraId="05910DBD" w14:textId="77777777">
      <w:r w:rsidRPr="002D6E2C">
        <w:t xml:space="preserve">The authorisation code </w:t>
      </w:r>
      <w:r w:rsidR="004E0D79">
        <w:t xml:space="preserve">must </w:t>
      </w:r>
      <w:r w:rsidRPr="002D6E2C" w:rsidR="004E0D79">
        <w:t>equal</w:t>
      </w:r>
      <w:r w:rsidRPr="002D6E2C">
        <w:t xml:space="preserve"> to</w:t>
      </w:r>
      <w:r>
        <w:t xml:space="preserve"> </w:t>
      </w:r>
      <w:r w:rsidRPr="002D6E2C">
        <w:t>0227</w:t>
      </w:r>
      <w:r>
        <w:t>,</w:t>
      </w:r>
      <w:r w:rsidRPr="002D6E2C">
        <w:t xml:space="preserve"> 0228</w:t>
      </w:r>
      <w:r>
        <w:t>, 0229 or 0230</w:t>
      </w:r>
      <w:r w:rsidRPr="002D6E2C">
        <w:t>.</w:t>
      </w:r>
    </w:p>
    <w:p w:rsidRPr="002D6E2C" w:rsidR="00D521C9" w:rsidP="00E92BA0" w:rsidRDefault="00D521C9" w14:paraId="28C8AD14" w14:textId="77777777">
      <w:r w:rsidRPr="002D6E2C">
        <w:t>Error Code is 901101: Invalid Authorisation Code</w:t>
      </w:r>
    </w:p>
    <w:p w:rsidRPr="002D6E2C" w:rsidR="00D521C9" w:rsidP="00E92BA0" w:rsidRDefault="00D521C9" w14:paraId="35A4B28E" w14:textId="77777777">
      <w:r w:rsidRPr="002D6E2C">
        <w:t>Severity: Mandate initiation rejected</w:t>
      </w:r>
    </w:p>
    <w:p w:rsidRPr="002D6E2C" w:rsidR="00D521C9" w:rsidP="00E92BA0" w:rsidRDefault="00D521C9" w14:paraId="0A62C6B5" w14:textId="77777777"/>
    <w:p w:rsidR="00A612F2" w:rsidP="00E92BA0" w:rsidRDefault="00A612F2" w14:paraId="0A6DCE6C" w14:textId="77777777">
      <w:pPr>
        <w:rPr>
          <w:rFonts w:cs="Arial"/>
          <w:b/>
          <w:color w:val="000000"/>
          <w:lang w:val="en-US"/>
        </w:rPr>
      </w:pPr>
      <w:r>
        <w:br w:type="page"/>
      </w:r>
    </w:p>
    <w:p w:rsidRPr="002D6E2C" w:rsidR="00D521C9" w:rsidP="00E92BA0" w:rsidRDefault="00D521C9" w14:paraId="3194AF58"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009.013 – Instalment Occurrence </w:t>
      </w:r>
      <w:r w:rsidRPr="002D6E2C">
        <w:rPr>
          <w:rFonts w:ascii="Calibri" w:hAnsi="Calibri"/>
        </w:rPr>
        <w:t>may only contain “OOFF” or “RCUR”</w:t>
      </w:r>
    </w:p>
    <w:p w:rsidRPr="002D6E2C" w:rsidR="00D521C9" w:rsidP="00E92BA0" w:rsidRDefault="00D521C9" w14:paraId="30179FF5" w14:textId="77777777">
      <w:r w:rsidRPr="002D6E2C">
        <w:t xml:space="preserve">The occurrence element </w:t>
      </w:r>
      <w:r>
        <w:t>must</w:t>
      </w:r>
      <w:r w:rsidRPr="002D6E2C">
        <w:t xml:space="preserve"> contain “OOFF” or “RCUR”</w:t>
      </w:r>
    </w:p>
    <w:p w:rsidRPr="002D6E2C" w:rsidR="00D521C9" w:rsidP="00E92BA0" w:rsidRDefault="00D521C9" w14:paraId="15603D71" w14:textId="77777777">
      <w:r w:rsidRPr="002D6E2C">
        <w:t xml:space="preserve">Error Code is 901102: Invalid Instalment Occurrence </w:t>
      </w:r>
    </w:p>
    <w:p w:rsidRPr="002D6E2C" w:rsidR="00D521C9" w:rsidP="00E92BA0" w:rsidRDefault="00D521C9" w14:paraId="2821DDD0" w14:textId="77777777">
      <w:r w:rsidRPr="002D6E2C">
        <w:t>Severity: Mandate initiation rejected</w:t>
      </w:r>
    </w:p>
    <w:p w:rsidR="00D521C9" w:rsidP="00E92BA0" w:rsidRDefault="00D521C9" w14:paraId="36472C29" w14:textId="77777777">
      <w:pPr>
        <w:pStyle w:val="Default"/>
        <w:rPr>
          <w:rFonts w:ascii="Calibri" w:hAnsi="Calibri"/>
          <w:sz w:val="22"/>
          <w:szCs w:val="22"/>
        </w:rPr>
      </w:pPr>
    </w:p>
    <w:p w:rsidRPr="002D6E2C" w:rsidR="00D521C9" w:rsidP="00E92BA0" w:rsidRDefault="00D521C9" w14:paraId="6375F23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009.014 – Instalment Frequency</w:t>
      </w:r>
    </w:p>
    <w:p w:rsidRPr="002D6E2C" w:rsidR="00D521C9" w:rsidP="00E92BA0" w:rsidRDefault="00D521C9" w14:paraId="3ED91EB6" w14:textId="77777777">
      <w:r w:rsidRPr="002D6E2C">
        <w:t xml:space="preserve">The Instalment Frequency </w:t>
      </w:r>
      <w:r>
        <w:t>must be</w:t>
      </w:r>
      <w:r w:rsidRPr="002D6E2C">
        <w:t xml:space="preserve"> contained in the </w:t>
      </w:r>
      <w:r>
        <w:t>table of mandate frequency codes</w:t>
      </w:r>
    </w:p>
    <w:p w:rsidRPr="002D6E2C" w:rsidR="00D521C9" w:rsidP="00E92BA0" w:rsidRDefault="00D521C9" w14:paraId="2A7C0EF3" w14:textId="77777777">
      <w:r w:rsidRPr="002D6E2C">
        <w:t xml:space="preserve">Error Code is 901103: Invalid Instalment Frequency </w:t>
      </w:r>
    </w:p>
    <w:p w:rsidRPr="002D6E2C" w:rsidR="00D521C9" w:rsidP="00E92BA0" w:rsidRDefault="00D521C9" w14:paraId="74564A27" w14:textId="77777777">
      <w:r w:rsidRPr="002D6E2C">
        <w:t>Severity: Mandate initiation rejected</w:t>
      </w:r>
    </w:p>
    <w:p w:rsidR="00D521C9" w:rsidP="00E92BA0" w:rsidRDefault="00D521C9" w14:paraId="2D67BE1E" w14:textId="77777777"/>
    <w:p w:rsidRPr="002D6E2C" w:rsidR="00D521C9" w:rsidP="00E92BA0" w:rsidRDefault="00D521C9" w14:paraId="7FF559CA"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009.015 – Mandate </w:t>
      </w:r>
      <w:r w:rsidRPr="002D6E2C" w:rsidR="004E0D79">
        <w:rPr>
          <w:rFonts w:ascii="Calibri" w:hAnsi="Calibri"/>
          <w:sz w:val="22"/>
          <w:szCs w:val="22"/>
        </w:rPr>
        <w:t>Initiation</w:t>
      </w:r>
      <w:r w:rsidRPr="002D6E2C">
        <w:rPr>
          <w:rFonts w:ascii="Calibri" w:hAnsi="Calibri"/>
          <w:sz w:val="22"/>
          <w:szCs w:val="22"/>
        </w:rPr>
        <w:t xml:space="preserve"> Date</w:t>
      </w:r>
    </w:p>
    <w:p w:rsidRPr="002D6E2C" w:rsidR="00D521C9" w:rsidP="00E92BA0" w:rsidRDefault="00D521C9" w14:paraId="028292DF" w14:textId="77777777">
      <w:r w:rsidRPr="002D6E2C">
        <w:t xml:space="preserve">The Mandate Initiation Date </w:t>
      </w:r>
      <w:r>
        <w:t>must be a valid</w:t>
      </w:r>
      <w:r w:rsidRPr="002D6E2C">
        <w:t xml:space="preserve"> date</w:t>
      </w:r>
    </w:p>
    <w:p w:rsidRPr="002D6E2C" w:rsidR="00D521C9" w:rsidP="00E92BA0" w:rsidRDefault="00D521C9" w14:paraId="66492B7C" w14:textId="77777777">
      <w:r w:rsidRPr="002D6E2C">
        <w:t xml:space="preserve">Error Code is 901104 Invalid Mandate Initiation Date on mandate </w:t>
      </w:r>
    </w:p>
    <w:p w:rsidRPr="002D6E2C" w:rsidR="00D521C9" w:rsidP="00E92BA0" w:rsidRDefault="00D521C9" w14:paraId="20160FEA" w14:textId="77777777">
      <w:r w:rsidRPr="002D6E2C">
        <w:t>Severity: Mandate initiation rejected</w:t>
      </w:r>
    </w:p>
    <w:p w:rsidRPr="002D6E2C" w:rsidR="00D521C9" w:rsidP="00E92BA0" w:rsidRDefault="00D521C9" w14:paraId="096D42A7" w14:textId="77777777"/>
    <w:p w:rsidRPr="002D6E2C" w:rsidR="00D521C9" w:rsidP="00E92BA0" w:rsidRDefault="00D521C9" w14:paraId="3FA2AE7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009.017 – First Collection Date</w:t>
      </w:r>
      <w:r>
        <w:rPr>
          <w:rFonts w:ascii="Calibri" w:hAnsi="Calibri"/>
          <w:sz w:val="22"/>
          <w:szCs w:val="22"/>
        </w:rPr>
        <w:t xml:space="preserve"> Rule1</w:t>
      </w:r>
    </w:p>
    <w:p w:rsidRPr="002D6E2C" w:rsidR="00D521C9" w:rsidP="00E92BA0" w:rsidRDefault="00D521C9" w14:paraId="5F0B4AF1" w14:textId="77777777">
      <w:r w:rsidRPr="002D6E2C">
        <w:t xml:space="preserve">The mandate First Collection Date </w:t>
      </w:r>
      <w:r>
        <w:t>must be a valid</w:t>
      </w:r>
      <w:r w:rsidRPr="002D6E2C">
        <w:t xml:space="preserve"> date. </w:t>
      </w:r>
    </w:p>
    <w:p w:rsidRPr="002D6E2C" w:rsidR="00D521C9" w:rsidP="00E92BA0" w:rsidRDefault="00D521C9" w14:paraId="4F46DF3C" w14:textId="77777777">
      <w:r w:rsidRPr="002D6E2C">
        <w:t xml:space="preserve">Error Code is 901106:  Invalid First Collection Date on mandate </w:t>
      </w:r>
    </w:p>
    <w:p w:rsidRPr="002D6E2C" w:rsidR="00D521C9" w:rsidP="00E92BA0" w:rsidRDefault="00D521C9" w14:paraId="6CEED8E9" w14:textId="77777777">
      <w:r w:rsidRPr="002D6E2C">
        <w:t>Severity: Mandate initiation rejected</w:t>
      </w:r>
    </w:p>
    <w:p w:rsidR="00D521C9" w:rsidP="00E92BA0" w:rsidRDefault="00D521C9" w14:paraId="220453DD" w14:textId="77777777"/>
    <w:p w:rsidRPr="002D6E2C" w:rsidR="00D521C9" w:rsidP="00E92BA0" w:rsidRDefault="00D521C9" w14:paraId="1B120A7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009.018 – First Collection Date</w:t>
      </w:r>
      <w:r>
        <w:rPr>
          <w:rFonts w:ascii="Calibri" w:hAnsi="Calibri"/>
          <w:sz w:val="22"/>
          <w:szCs w:val="22"/>
        </w:rPr>
        <w:t xml:space="preserve"> Rule2</w:t>
      </w:r>
      <w:r w:rsidRPr="002D6E2C">
        <w:rPr>
          <w:rFonts w:ascii="Calibri" w:hAnsi="Calibri"/>
          <w:sz w:val="22"/>
          <w:szCs w:val="22"/>
        </w:rPr>
        <w:t xml:space="preserve"> </w:t>
      </w:r>
    </w:p>
    <w:p w:rsidRPr="002D6E2C" w:rsidR="00D521C9" w:rsidP="00E92BA0" w:rsidRDefault="00D521C9" w14:paraId="1E2783FE" w14:textId="77777777">
      <w:r w:rsidRPr="002D6E2C">
        <w:t xml:space="preserve">The mandate First Collection Date </w:t>
      </w:r>
      <w:r>
        <w:t>must be</w:t>
      </w:r>
      <w:r w:rsidRPr="002D6E2C">
        <w:t xml:space="preserve"> in the future</w:t>
      </w:r>
    </w:p>
    <w:p w:rsidRPr="002D6E2C" w:rsidR="00D521C9" w:rsidP="00E92BA0" w:rsidRDefault="00D521C9" w14:paraId="6CFF732C" w14:textId="77777777">
      <w:r w:rsidRPr="002D6E2C">
        <w:t>Error Code is 901072: First Collection Date on mandate is not in the future</w:t>
      </w:r>
    </w:p>
    <w:p w:rsidRPr="002D6E2C" w:rsidR="00D521C9" w:rsidP="00E92BA0" w:rsidRDefault="00D521C9" w14:paraId="1EF25F44" w14:textId="77777777">
      <w:r w:rsidRPr="002D6E2C">
        <w:t>Severity: Mandate initiation rejected</w:t>
      </w:r>
    </w:p>
    <w:p w:rsidRPr="002D6E2C" w:rsidR="00D521C9" w:rsidP="00E92BA0" w:rsidRDefault="00D521C9" w14:paraId="533D65FB" w14:textId="77777777"/>
    <w:p w:rsidRPr="002D6E2C" w:rsidR="00D521C9" w:rsidP="00E92BA0" w:rsidRDefault="00D521C9" w14:paraId="757E237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009.020 – Instalment Amount</w:t>
      </w:r>
      <w:r w:rsidRPr="002D6E2C">
        <w:rPr>
          <w:rFonts w:ascii="Calibri" w:hAnsi="Calibri"/>
        </w:rPr>
        <w:t xml:space="preserve"> </w:t>
      </w:r>
    </w:p>
    <w:p w:rsidR="00AB2DAC" w:rsidP="00E92BA0" w:rsidRDefault="00AB2DAC" w14:paraId="0322E7BF" w14:textId="77777777">
      <w:r>
        <w:t>I</w:t>
      </w:r>
      <w:r w:rsidRPr="00AB2DAC">
        <w:t>f debit value type is populated and is "FIXED" or "VARIABLE" then Instalment Amount must be greater than zero</w:t>
      </w:r>
    </w:p>
    <w:p w:rsidRPr="002D6E2C" w:rsidR="00D521C9" w:rsidP="00E92BA0" w:rsidRDefault="00D521C9" w14:paraId="6D212C54" w14:textId="77777777">
      <w:r w:rsidRPr="002D6E2C">
        <w:t xml:space="preserve">Error Code is 901108:  Invalid Instalment Amount on mandate </w:t>
      </w:r>
    </w:p>
    <w:p w:rsidRPr="002D6E2C" w:rsidR="00D521C9" w:rsidP="00E92BA0" w:rsidRDefault="00D521C9" w14:paraId="2CAE7739" w14:textId="77777777">
      <w:r w:rsidRPr="002D6E2C">
        <w:t>Severity: Mandate initiation rejected</w:t>
      </w:r>
    </w:p>
    <w:p w:rsidRPr="002D6E2C" w:rsidR="00D521C9" w:rsidP="00E92BA0" w:rsidRDefault="00D521C9" w14:paraId="3C20950F" w14:textId="77777777"/>
    <w:p w:rsidRPr="002D6E2C" w:rsidR="00D521C9" w:rsidP="00E92BA0" w:rsidRDefault="00D521C9" w14:paraId="490321A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009.021 – </w:t>
      </w:r>
      <w:r>
        <w:rPr>
          <w:rFonts w:ascii="Calibri" w:hAnsi="Calibri"/>
          <w:sz w:val="22"/>
          <w:szCs w:val="22"/>
        </w:rPr>
        <w:t>First Collection Amount</w:t>
      </w:r>
    </w:p>
    <w:p w:rsidRPr="002D6E2C" w:rsidR="00D521C9" w:rsidP="00E92BA0" w:rsidRDefault="00D521C9" w14:paraId="182E451B" w14:textId="77777777">
      <w:r w:rsidRPr="002D6E2C">
        <w:t xml:space="preserve">The </w:t>
      </w:r>
      <w:r>
        <w:t>First Collection</w:t>
      </w:r>
      <w:r w:rsidRPr="002D6E2C">
        <w:t xml:space="preserve"> Amount </w:t>
      </w:r>
      <w:r>
        <w:t xml:space="preserve">must be a </w:t>
      </w:r>
      <w:r w:rsidRPr="002D6E2C">
        <w:t>valid amount</w:t>
      </w:r>
    </w:p>
    <w:p w:rsidRPr="002D6E2C" w:rsidR="00D521C9" w:rsidP="00E92BA0" w:rsidRDefault="00D521C9" w14:paraId="421DDCF3" w14:textId="77777777">
      <w:r w:rsidRPr="002D6E2C">
        <w:t xml:space="preserve">Error Code is 901109:  Invalid Initial Amount on mandate </w:t>
      </w:r>
    </w:p>
    <w:p w:rsidRPr="002D6E2C" w:rsidR="00D521C9" w:rsidP="00E92BA0" w:rsidRDefault="00D521C9" w14:paraId="0EB21C57" w14:textId="77777777">
      <w:r w:rsidRPr="002D6E2C">
        <w:t>Severity: Mandate initiation rejected</w:t>
      </w:r>
    </w:p>
    <w:p w:rsidR="00D521C9" w:rsidP="00E92BA0" w:rsidRDefault="00D521C9" w14:paraId="61F5E2B6" w14:textId="77777777"/>
    <w:p w:rsidRPr="002D6E2C" w:rsidR="00D521C9" w:rsidP="00E92BA0" w:rsidRDefault="00D521C9" w14:paraId="3107474B"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009.02</w:t>
      </w:r>
      <w:r>
        <w:rPr>
          <w:rFonts w:ascii="Calibri" w:hAnsi="Calibri"/>
          <w:sz w:val="22"/>
          <w:szCs w:val="22"/>
        </w:rPr>
        <w:t>4</w:t>
      </w:r>
      <w:r w:rsidRPr="002D6E2C">
        <w:rPr>
          <w:rFonts w:ascii="Calibri" w:hAnsi="Calibri"/>
          <w:sz w:val="22"/>
          <w:szCs w:val="22"/>
        </w:rPr>
        <w:t xml:space="preserve"> –</w:t>
      </w:r>
      <w:r>
        <w:rPr>
          <w:rFonts w:ascii="Calibri" w:hAnsi="Calibri"/>
          <w:sz w:val="22"/>
          <w:szCs w:val="22"/>
        </w:rPr>
        <w:t xml:space="preserve"> Maximum Collection</w:t>
      </w:r>
      <w:r w:rsidRPr="002D6E2C">
        <w:rPr>
          <w:rFonts w:ascii="Calibri" w:hAnsi="Calibri"/>
          <w:sz w:val="22"/>
          <w:szCs w:val="22"/>
        </w:rPr>
        <w:t xml:space="preserve"> Amount</w:t>
      </w:r>
      <w:r w:rsidRPr="002D6E2C">
        <w:rPr>
          <w:rFonts w:ascii="Calibri" w:hAnsi="Calibri"/>
        </w:rPr>
        <w:t xml:space="preserve"> </w:t>
      </w:r>
    </w:p>
    <w:p w:rsidRPr="002D6E2C" w:rsidR="00D521C9" w:rsidP="00E92BA0" w:rsidRDefault="00D521C9" w14:paraId="7F46E6A7" w14:textId="77777777">
      <w:r w:rsidRPr="002D6E2C">
        <w:t xml:space="preserve">The </w:t>
      </w:r>
      <w:r>
        <w:t>Maximum Collection</w:t>
      </w:r>
      <w:r w:rsidRPr="002D6E2C">
        <w:t xml:space="preserve"> Amount </w:t>
      </w:r>
      <w:r>
        <w:t xml:space="preserve">must be greater </w:t>
      </w:r>
      <w:r w:rsidRPr="002D6E2C">
        <w:t>than zero</w:t>
      </w:r>
      <w:r>
        <w:t>.</w:t>
      </w:r>
      <w:r w:rsidRPr="002D6E2C">
        <w:t xml:space="preserve"> </w:t>
      </w:r>
    </w:p>
    <w:p w:rsidRPr="002D6E2C" w:rsidR="00D521C9" w:rsidP="00E92BA0" w:rsidRDefault="00D521C9" w14:paraId="5E0B8FC6" w14:textId="77777777">
      <w:r>
        <w:t xml:space="preserve">Error Code is </w:t>
      </w:r>
      <w:r w:rsidRPr="00524FA8">
        <w:t>901112</w:t>
      </w:r>
      <w:r w:rsidRPr="002D6E2C">
        <w:t xml:space="preserve">:  Invalid </w:t>
      </w:r>
      <w:r w:rsidR="004E0D79">
        <w:t>Maximum Collection</w:t>
      </w:r>
      <w:r w:rsidRPr="002D6E2C">
        <w:t xml:space="preserve"> Amount on mandate </w:t>
      </w:r>
    </w:p>
    <w:p w:rsidRPr="002D6E2C" w:rsidR="00D521C9" w:rsidP="00E92BA0" w:rsidRDefault="00D521C9" w14:paraId="7C97898D" w14:textId="77777777">
      <w:r w:rsidRPr="002D6E2C">
        <w:t>Severity: Mandate initiation rejected</w:t>
      </w:r>
    </w:p>
    <w:p w:rsidRPr="002D6E2C" w:rsidR="00D521C9" w:rsidP="00E92BA0" w:rsidRDefault="00D521C9" w14:paraId="5C84D245" w14:textId="77777777"/>
    <w:p w:rsidRPr="002D6E2C" w:rsidR="00D521C9" w:rsidP="00E92BA0" w:rsidRDefault="00D521C9" w14:paraId="6E837835"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009.025 – Creditor Agent</w:t>
      </w:r>
    </w:p>
    <w:p w:rsidRPr="002D6E2C" w:rsidR="00D521C9" w:rsidP="00E92BA0" w:rsidRDefault="00D521C9" w14:paraId="44A76C9C" w14:textId="77777777">
      <w:r w:rsidRPr="002D6E2C">
        <w:t xml:space="preserve">The Credit Agent </w:t>
      </w:r>
      <w:r>
        <w:t>must be</w:t>
      </w:r>
      <w:r w:rsidRPr="002D6E2C">
        <w:t xml:space="preserve"> loaded at the automated clearing house. </w:t>
      </w:r>
    </w:p>
    <w:p w:rsidRPr="002D6E2C" w:rsidR="00D521C9" w:rsidP="00E92BA0" w:rsidRDefault="00D521C9" w14:paraId="65FE711D" w14:textId="77777777">
      <w:r w:rsidRPr="002D6E2C">
        <w:t xml:space="preserve">Error Code is 901113:  Invalid Creditor Agent on mandate </w:t>
      </w:r>
    </w:p>
    <w:p w:rsidRPr="002D6E2C" w:rsidR="00D521C9" w:rsidP="00E92BA0" w:rsidRDefault="00D521C9" w14:paraId="6D465A92" w14:textId="77777777">
      <w:r w:rsidRPr="002D6E2C">
        <w:t>Severity: Mandate initiation rejected</w:t>
      </w:r>
    </w:p>
    <w:p w:rsidRPr="002D6E2C" w:rsidR="00D521C9" w:rsidP="00E92BA0" w:rsidRDefault="00D521C9" w14:paraId="3F0D889A" w14:textId="77777777">
      <w:pPr>
        <w:pStyle w:val="Heading40"/>
        <w:spacing w:before="0" w:after="0" w:line="240" w:lineRule="auto"/>
        <w:ind w:left="0" w:firstLine="0"/>
        <w:rPr>
          <w:rFonts w:ascii="Calibri" w:hAnsi="Calibri" w:cs="Times New Roman"/>
          <w:b w:val="0"/>
          <w:color w:val="auto"/>
          <w:sz w:val="22"/>
          <w:szCs w:val="22"/>
          <w:lang w:val="en-ZA"/>
        </w:rPr>
      </w:pPr>
    </w:p>
    <w:p w:rsidRPr="002D6E2C" w:rsidR="00D521C9" w:rsidP="00E92BA0" w:rsidRDefault="00D521C9" w14:paraId="053E55A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009.026 – Creditor Account Number</w:t>
      </w:r>
    </w:p>
    <w:p w:rsidRPr="002D6E2C" w:rsidR="00D521C9" w:rsidP="00E92BA0" w:rsidRDefault="00D521C9" w14:paraId="436811F3" w14:textId="77777777">
      <w:r w:rsidRPr="002D6E2C">
        <w:t xml:space="preserve">The Credit Account Number </w:t>
      </w:r>
      <w:r>
        <w:t xml:space="preserve">must be a valid account </w:t>
      </w:r>
      <w:r w:rsidR="004E0D79">
        <w:t>number</w:t>
      </w:r>
      <w:r w:rsidR="008B2740">
        <w:t xml:space="preserve"> – to be validated by Creditor Bank only</w:t>
      </w:r>
      <w:r w:rsidR="004E0D79">
        <w:t>.</w:t>
      </w:r>
    </w:p>
    <w:p w:rsidRPr="002D6E2C" w:rsidR="00D521C9" w:rsidP="00E92BA0" w:rsidRDefault="00D521C9" w14:paraId="0A8578EA" w14:textId="77777777">
      <w:r w:rsidRPr="002D6E2C">
        <w:t xml:space="preserve">Error Code is 901114:  Invalid Creditor Account number on mandate </w:t>
      </w:r>
    </w:p>
    <w:p w:rsidRPr="002D6E2C" w:rsidR="00D521C9" w:rsidP="00E92BA0" w:rsidRDefault="00D521C9" w14:paraId="3D7C501F" w14:textId="77777777">
      <w:r w:rsidRPr="002D6E2C">
        <w:t>Severity: Mandate initiation rejected</w:t>
      </w:r>
    </w:p>
    <w:p w:rsidR="00E02910" w:rsidRDefault="00E02910" w14:paraId="651A880E" w14:textId="77777777">
      <w:pPr>
        <w:rPr>
          <w:rFonts w:cs="Arial"/>
          <w:b/>
          <w:color w:val="000000"/>
          <w:lang w:val="en-US"/>
        </w:rPr>
      </w:pPr>
      <w:r>
        <w:br w:type="page"/>
      </w:r>
    </w:p>
    <w:p w:rsidRPr="002D6E2C" w:rsidR="00D521C9" w:rsidP="00E92BA0" w:rsidRDefault="00D521C9" w14:paraId="45E2764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009.027 – Debtor Identifier</w:t>
      </w:r>
    </w:p>
    <w:p w:rsidRPr="002D6E2C" w:rsidR="00D521C9" w:rsidP="00E92BA0" w:rsidRDefault="00D521C9" w14:paraId="1BE03891" w14:textId="77777777">
      <w:r w:rsidRPr="002D6E2C">
        <w:t xml:space="preserve">The Debtor identifier </w:t>
      </w:r>
      <w:r>
        <w:t>must</w:t>
      </w:r>
      <w:r w:rsidRPr="002D6E2C">
        <w:t xml:space="preserve"> match the character set allowed. </w:t>
      </w:r>
    </w:p>
    <w:p w:rsidRPr="002D6E2C" w:rsidR="00D521C9" w:rsidP="00E92BA0" w:rsidRDefault="00D521C9" w14:paraId="03E6E40D" w14:textId="77777777">
      <w:r w:rsidRPr="002D6E2C">
        <w:t xml:space="preserve">Error Code is 901122:  Invalid Debtor identifier on mandate </w:t>
      </w:r>
    </w:p>
    <w:p w:rsidRPr="002D6E2C" w:rsidR="00D521C9" w:rsidP="00E92BA0" w:rsidRDefault="00D521C9" w14:paraId="4BC7843D" w14:textId="77777777">
      <w:r w:rsidRPr="002D6E2C">
        <w:t>Severity: Mandate initiation rejected</w:t>
      </w:r>
    </w:p>
    <w:p w:rsidRPr="002D6E2C" w:rsidR="00D521C9" w:rsidP="00E92BA0" w:rsidRDefault="00D521C9" w14:paraId="4028F6DF" w14:textId="77777777"/>
    <w:p w:rsidRPr="002D6E2C" w:rsidR="00D521C9" w:rsidP="00E92BA0" w:rsidRDefault="00D521C9" w14:paraId="7E93934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009.028 – Debtor Account Number</w:t>
      </w:r>
    </w:p>
    <w:p w:rsidRPr="002D6E2C" w:rsidR="00D521C9" w:rsidP="00E92BA0" w:rsidRDefault="00D521C9" w14:paraId="7E8571C3" w14:textId="77777777">
      <w:r w:rsidRPr="002D6E2C">
        <w:t xml:space="preserve">The Debtor Account Number </w:t>
      </w:r>
      <w:r>
        <w:t>must be a valid account number.</w:t>
      </w:r>
      <w:r w:rsidRPr="002D6E2C">
        <w:t xml:space="preserve"> </w:t>
      </w:r>
    </w:p>
    <w:p w:rsidRPr="002D6E2C" w:rsidR="00D521C9" w:rsidP="00E92BA0" w:rsidRDefault="00D521C9" w14:paraId="606A52EE" w14:textId="77777777">
      <w:r w:rsidRPr="002D6E2C">
        <w:t xml:space="preserve">Error Code is 901115:  Invalid Debtor Account number on mandate </w:t>
      </w:r>
    </w:p>
    <w:p w:rsidRPr="002D6E2C" w:rsidR="00D521C9" w:rsidP="00E92BA0" w:rsidRDefault="00D521C9" w14:paraId="69FC4F7F" w14:textId="77777777">
      <w:r w:rsidRPr="002D6E2C">
        <w:t>Severity: Mandate initiation rejected</w:t>
      </w:r>
    </w:p>
    <w:p w:rsidRPr="002D6E2C" w:rsidR="00D521C9" w:rsidP="00E92BA0" w:rsidRDefault="00D521C9" w14:paraId="0F82AF94" w14:textId="77777777">
      <w:pPr>
        <w:pStyle w:val="Heading40"/>
        <w:spacing w:before="0" w:after="0" w:line="240" w:lineRule="auto"/>
        <w:ind w:left="0" w:firstLine="0"/>
        <w:rPr>
          <w:rFonts w:ascii="Calibri" w:hAnsi="Calibri" w:cs="Times New Roman"/>
          <w:b w:val="0"/>
          <w:color w:val="auto"/>
          <w:sz w:val="22"/>
          <w:szCs w:val="22"/>
          <w:lang w:val="en-ZA"/>
        </w:rPr>
      </w:pPr>
    </w:p>
    <w:p w:rsidRPr="002D6E2C" w:rsidR="00D521C9" w:rsidP="00E92BA0" w:rsidRDefault="00D521C9" w14:paraId="23967E95" w14:textId="77777777">
      <w:pPr>
        <w:pStyle w:val="Heading40"/>
        <w:spacing w:before="0" w:after="0" w:line="240" w:lineRule="auto"/>
        <w:ind w:left="0" w:firstLine="0"/>
        <w:rPr>
          <w:rFonts w:ascii="Calibri" w:hAnsi="Calibri"/>
          <w:sz w:val="22"/>
          <w:szCs w:val="22"/>
        </w:rPr>
      </w:pPr>
      <w:r w:rsidRPr="007E2A61">
        <w:rPr>
          <w:rFonts w:ascii="Calibri" w:hAnsi="Calibri"/>
          <w:sz w:val="22"/>
          <w:szCs w:val="22"/>
        </w:rPr>
        <w:t>Rule 009.029 – Debtor Agent</w:t>
      </w:r>
    </w:p>
    <w:p w:rsidRPr="002D6E2C" w:rsidR="00D521C9" w:rsidP="00E92BA0" w:rsidRDefault="00D521C9" w14:paraId="5F82EE59" w14:textId="77777777">
      <w:r w:rsidRPr="002D6E2C">
        <w:t xml:space="preserve">The Debtor Agent </w:t>
      </w:r>
      <w:r>
        <w:t>must be a valid member code for AC</w:t>
      </w:r>
      <w:r w:rsidRPr="002D6E2C">
        <w:t xml:space="preserve"> </w:t>
      </w:r>
    </w:p>
    <w:p w:rsidRPr="002D6E2C" w:rsidR="00D521C9" w:rsidP="00E92BA0" w:rsidRDefault="00D521C9" w14:paraId="3CFEAC77" w14:textId="77777777">
      <w:r w:rsidRPr="002D6E2C">
        <w:t xml:space="preserve">Error Code is 901116:  Invalid Debtor Agent on mandate </w:t>
      </w:r>
    </w:p>
    <w:p w:rsidRPr="002D6E2C" w:rsidR="00D521C9" w:rsidP="00E92BA0" w:rsidRDefault="00D521C9" w14:paraId="112B2CCC" w14:textId="77777777">
      <w:r w:rsidRPr="002D6E2C">
        <w:t>Severity: Mandate initiation rejected</w:t>
      </w:r>
    </w:p>
    <w:p w:rsidRPr="002D6E2C" w:rsidR="00D521C9" w:rsidP="00E92BA0" w:rsidRDefault="00D521C9" w14:paraId="4062403D" w14:textId="77777777">
      <w:pPr>
        <w:pStyle w:val="Heading40"/>
        <w:spacing w:before="0" w:after="0" w:line="240" w:lineRule="auto"/>
        <w:ind w:left="0" w:firstLine="0"/>
        <w:rPr>
          <w:rFonts w:ascii="Calibri" w:hAnsi="Calibri" w:cs="Times New Roman"/>
          <w:b w:val="0"/>
          <w:color w:val="auto"/>
          <w:sz w:val="22"/>
          <w:szCs w:val="22"/>
          <w:lang w:val="en-ZA"/>
        </w:rPr>
      </w:pPr>
    </w:p>
    <w:p w:rsidRPr="002D6E2C" w:rsidR="00D521C9" w:rsidP="00E92BA0" w:rsidRDefault="00D521C9" w14:paraId="14472B7F"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009.031 – Authentication Type</w:t>
      </w:r>
    </w:p>
    <w:p w:rsidRPr="002D6E2C" w:rsidR="00D521C9" w:rsidP="00E92BA0" w:rsidRDefault="00D521C9" w14:paraId="095C579E" w14:textId="77777777">
      <w:r w:rsidRPr="002D6E2C">
        <w:t xml:space="preserve">The Authentication Type </w:t>
      </w:r>
      <w:r>
        <w:t>must</w:t>
      </w:r>
      <w:r w:rsidRPr="002D6E2C">
        <w:t xml:space="preserve"> equal “</w:t>
      </w:r>
      <w:r>
        <w:t>REAL TIME</w:t>
      </w:r>
      <w:r w:rsidRPr="002D6E2C">
        <w:t>” or “</w:t>
      </w:r>
      <w:r>
        <w:t>BATCH</w:t>
      </w:r>
      <w:r w:rsidRPr="002D6E2C">
        <w:t>” or “</w:t>
      </w:r>
      <w:r>
        <w:t>PREAUTH</w:t>
      </w:r>
      <w:r w:rsidRPr="002D6E2C">
        <w:t>”</w:t>
      </w:r>
    </w:p>
    <w:p w:rsidRPr="002D6E2C" w:rsidR="00D521C9" w:rsidP="00E92BA0" w:rsidRDefault="00D521C9" w14:paraId="369A0FE2" w14:textId="77777777">
      <w:r w:rsidRPr="002D6E2C">
        <w:t xml:space="preserve">Error Code is 901118:  Invalid Authentication Type on mandate </w:t>
      </w:r>
    </w:p>
    <w:p w:rsidRPr="002D6E2C" w:rsidR="00D521C9" w:rsidP="00E92BA0" w:rsidRDefault="00D521C9" w14:paraId="4F600F84" w14:textId="77777777">
      <w:r w:rsidRPr="002D6E2C">
        <w:t>Severity: Mandate initiation rejected</w:t>
      </w:r>
    </w:p>
    <w:p w:rsidRPr="002D6E2C" w:rsidR="00D521C9" w:rsidP="00E92BA0" w:rsidRDefault="00D521C9" w14:paraId="3340208F" w14:textId="77777777">
      <w:pPr>
        <w:pStyle w:val="Heading40"/>
        <w:spacing w:before="0" w:after="0" w:line="240" w:lineRule="auto"/>
        <w:ind w:left="0" w:firstLine="0"/>
        <w:rPr>
          <w:rFonts w:ascii="Calibri" w:hAnsi="Calibri" w:cs="Times New Roman"/>
          <w:b w:val="0"/>
          <w:color w:val="auto"/>
          <w:sz w:val="22"/>
          <w:szCs w:val="22"/>
          <w:lang w:val="en-ZA"/>
        </w:rPr>
      </w:pPr>
    </w:p>
    <w:p w:rsidRPr="002D6E2C" w:rsidR="00D521C9" w:rsidP="00E92BA0" w:rsidRDefault="00D521C9" w14:paraId="3E2DCD1D"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009.032 – Debit Value Type</w:t>
      </w:r>
    </w:p>
    <w:p w:rsidRPr="002D6E2C" w:rsidR="00D521C9" w:rsidP="00E92BA0" w:rsidRDefault="00D521C9" w14:paraId="7E22B017" w14:textId="77777777">
      <w:r w:rsidRPr="002D6E2C">
        <w:t xml:space="preserve">The Debit Value Type </w:t>
      </w:r>
      <w:r>
        <w:t>must be</w:t>
      </w:r>
      <w:r w:rsidRPr="002D6E2C">
        <w:t xml:space="preserve"> </w:t>
      </w:r>
      <w:r>
        <w:t xml:space="preserve">populated </w:t>
      </w:r>
      <w:r w:rsidRPr="002E13EA">
        <w:t xml:space="preserve">with one of the following </w:t>
      </w:r>
      <w:r w:rsidRPr="002E13EA" w:rsidR="004E0D79">
        <w:t>values:</w:t>
      </w:r>
    </w:p>
    <w:p w:rsidRPr="002D6E2C" w:rsidR="00D521C9" w:rsidP="00E92BA0" w:rsidRDefault="00D521C9" w14:paraId="13CA6B67" w14:textId="77777777">
      <w:r w:rsidRPr="002D6E2C">
        <w:tab/>
      </w:r>
      <w:r w:rsidRPr="002D6E2C">
        <w:tab/>
      </w:r>
      <w:r>
        <w:t>“</w:t>
      </w:r>
      <w:r w:rsidRPr="002D6E2C">
        <w:t>FIXED</w:t>
      </w:r>
      <w:r>
        <w:t>”</w:t>
      </w:r>
    </w:p>
    <w:p w:rsidRPr="002D6E2C" w:rsidR="00D521C9" w:rsidP="00E92BA0" w:rsidRDefault="00D521C9" w14:paraId="57870A6F" w14:textId="77777777">
      <w:pPr>
        <w:pStyle w:val="ListParagraph"/>
        <w:ind w:left="0"/>
        <w:jc w:val="both"/>
      </w:pPr>
      <w:r w:rsidRPr="002D6E2C">
        <w:tab/>
      </w:r>
      <w:r w:rsidRPr="002D6E2C">
        <w:tab/>
      </w:r>
      <w:r>
        <w:t>“</w:t>
      </w:r>
      <w:r w:rsidRPr="002D6E2C">
        <w:t>VARIABLE</w:t>
      </w:r>
      <w:r>
        <w:t>”</w:t>
      </w:r>
    </w:p>
    <w:p w:rsidRPr="002D6E2C" w:rsidR="00D521C9" w:rsidP="00E92BA0" w:rsidRDefault="00D521C9" w14:paraId="72A8311E" w14:textId="77777777">
      <w:r w:rsidRPr="002D6E2C">
        <w:tab/>
      </w:r>
      <w:r w:rsidRPr="002D6E2C">
        <w:tab/>
      </w:r>
      <w:r>
        <w:t>“</w:t>
      </w:r>
      <w:r w:rsidRPr="002D6E2C">
        <w:t>USAGE BASED</w:t>
      </w:r>
      <w:r>
        <w:t>”</w:t>
      </w:r>
    </w:p>
    <w:p w:rsidRPr="002D6E2C" w:rsidR="00D521C9" w:rsidP="00E92BA0" w:rsidRDefault="00D521C9" w14:paraId="39714236" w14:textId="77777777">
      <w:r w:rsidRPr="002D6E2C">
        <w:t xml:space="preserve">Error Code is 901119:  Invalid Debit Value Type on mandate </w:t>
      </w:r>
    </w:p>
    <w:p w:rsidRPr="002D6E2C" w:rsidR="00D521C9" w:rsidP="00E92BA0" w:rsidRDefault="00D521C9" w14:paraId="4905E443" w14:textId="77777777">
      <w:r w:rsidRPr="002D6E2C">
        <w:t>Severity: Mandate initiation rejected</w:t>
      </w:r>
    </w:p>
    <w:p w:rsidR="00087460" w:rsidP="00E92BA0" w:rsidRDefault="00087460" w14:paraId="0212C598" w14:textId="77777777">
      <w:pPr>
        <w:pStyle w:val="Heading40"/>
        <w:spacing w:before="0" w:after="0" w:line="240" w:lineRule="auto"/>
        <w:ind w:left="0" w:firstLine="0"/>
        <w:rPr>
          <w:rFonts w:ascii="Calibri" w:hAnsi="Calibri"/>
          <w:sz w:val="22"/>
          <w:szCs w:val="22"/>
        </w:rPr>
      </w:pPr>
    </w:p>
    <w:p w:rsidRPr="002D6E2C" w:rsidR="00D521C9" w:rsidP="00E92BA0" w:rsidRDefault="00D521C9" w14:paraId="2533173C" w14:textId="77777777">
      <w:pPr>
        <w:pStyle w:val="Heading40"/>
        <w:spacing w:before="0" w:after="0" w:line="240" w:lineRule="auto"/>
        <w:ind w:left="0" w:firstLine="0"/>
      </w:pPr>
      <w:r w:rsidRPr="00823CD5">
        <w:rPr>
          <w:rFonts w:ascii="Calibri" w:hAnsi="Calibri"/>
          <w:sz w:val="22"/>
          <w:szCs w:val="22"/>
        </w:rPr>
        <w:t>Rule 009.033 – Collection Day</w:t>
      </w:r>
    </w:p>
    <w:p w:rsidRPr="002D6E2C" w:rsidR="00D521C9" w:rsidP="00E92BA0" w:rsidRDefault="00D521C9" w14:paraId="340F296C" w14:textId="77777777">
      <w:r w:rsidRPr="002D6E2C">
        <w:t xml:space="preserve">The Collection Day </w:t>
      </w:r>
      <w:r>
        <w:t xml:space="preserve">must align to the Frequency required in </w:t>
      </w:r>
      <w:r w:rsidRPr="002D6E2C">
        <w:t xml:space="preserve">the </w:t>
      </w:r>
      <w:r>
        <w:t xml:space="preserve">table of mandate frequency. </w:t>
      </w:r>
    </w:p>
    <w:p w:rsidRPr="002D6E2C" w:rsidR="00D521C9" w:rsidP="00E92BA0" w:rsidRDefault="00D521C9" w14:paraId="44B4EFCC" w14:textId="77777777">
      <w:r w:rsidRPr="002D6E2C">
        <w:t xml:space="preserve">Error Code is 901120:  Invalid Collection Day on mandate </w:t>
      </w:r>
    </w:p>
    <w:p w:rsidRPr="002D6E2C" w:rsidR="00D521C9" w:rsidP="00E92BA0" w:rsidRDefault="00D521C9" w14:paraId="6C603D99" w14:textId="77777777">
      <w:r w:rsidRPr="002D6E2C">
        <w:t>Severity: Mandate initiation rejected</w:t>
      </w:r>
    </w:p>
    <w:p w:rsidRPr="002D6E2C" w:rsidR="00D521C9" w:rsidP="00E92BA0" w:rsidRDefault="00D521C9" w14:paraId="43280447" w14:textId="77777777"/>
    <w:p w:rsidRPr="002D6E2C" w:rsidR="00D521C9" w:rsidP="00E92BA0" w:rsidRDefault="00D521C9" w14:paraId="7138EEA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009.034 – Date Adjustment Rule Indicator</w:t>
      </w:r>
    </w:p>
    <w:p w:rsidRPr="002D6E2C" w:rsidR="00D521C9" w:rsidP="00E92BA0" w:rsidRDefault="00D521C9" w14:paraId="3027AAB3" w14:textId="77777777">
      <w:r w:rsidRPr="002D6E2C">
        <w:t xml:space="preserve">The Date Adjustment Rule </w:t>
      </w:r>
      <w:r>
        <w:t>must contain a “Y” or “N”.</w:t>
      </w:r>
    </w:p>
    <w:p w:rsidRPr="002D6E2C" w:rsidR="00D521C9" w:rsidP="00E92BA0" w:rsidRDefault="00D521C9" w14:paraId="7CCC5397" w14:textId="77777777">
      <w:r w:rsidRPr="002D6E2C">
        <w:t xml:space="preserve">Error Code is 901121:  Invalid Date Adjustment Rule Indicator on mandate </w:t>
      </w:r>
    </w:p>
    <w:p w:rsidRPr="002D6E2C" w:rsidR="00D521C9" w:rsidP="00E92BA0" w:rsidRDefault="00D521C9" w14:paraId="45AFBB65" w14:textId="77777777">
      <w:r w:rsidRPr="002D6E2C">
        <w:t>Severity: Mandate initiation rejected</w:t>
      </w:r>
    </w:p>
    <w:p w:rsidR="003020BE" w:rsidP="00E92BA0" w:rsidRDefault="003020BE" w14:paraId="01B4EF22" w14:textId="77777777">
      <w:pPr>
        <w:rPr>
          <w:rFonts w:cs="Arial"/>
          <w:b/>
          <w:color w:val="000000"/>
          <w:lang w:val="en-US"/>
        </w:rPr>
      </w:pPr>
    </w:p>
    <w:p w:rsidR="00D521C9" w:rsidP="00E92BA0" w:rsidRDefault="00D521C9" w14:paraId="15468BE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009.035 – Adjustment Category </w:t>
      </w:r>
    </w:p>
    <w:p w:rsidR="00D521C9" w:rsidP="00E92BA0" w:rsidRDefault="00D521C9" w14:paraId="4E70BD69" w14:textId="77777777">
      <w:pPr>
        <w:pStyle w:val="Heading40"/>
        <w:spacing w:before="0" w:after="0" w:line="240" w:lineRule="auto"/>
        <w:ind w:left="0" w:firstLine="0"/>
        <w:rPr>
          <w:rFonts w:ascii="Calibri" w:hAnsi="Calibri"/>
          <w:b w:val="0"/>
        </w:rPr>
      </w:pPr>
      <w:r>
        <w:rPr>
          <w:rFonts w:ascii="Calibri" w:hAnsi="Calibri"/>
          <w:b w:val="0"/>
          <w:sz w:val="22"/>
          <w:szCs w:val="22"/>
        </w:rPr>
        <w:t>Adjustment Category</w:t>
      </w:r>
      <w:r w:rsidRPr="002D6E2C">
        <w:rPr>
          <w:rFonts w:ascii="Calibri" w:hAnsi="Calibri"/>
          <w:b w:val="0"/>
          <w:sz w:val="22"/>
          <w:szCs w:val="22"/>
        </w:rPr>
        <w:t xml:space="preserve"> </w:t>
      </w:r>
      <w:r w:rsidRPr="002D6E2C">
        <w:rPr>
          <w:rFonts w:ascii="Calibri" w:hAnsi="Calibri"/>
          <w:b w:val="0"/>
        </w:rPr>
        <w:t>must be populated for all Debit Value Types</w:t>
      </w:r>
      <w:r>
        <w:rPr>
          <w:rFonts w:ascii="Calibri" w:hAnsi="Calibri"/>
          <w:b w:val="0"/>
        </w:rPr>
        <w:t xml:space="preserve"> with one of the following </w:t>
      </w:r>
      <w:r w:rsidR="004E0D79">
        <w:rPr>
          <w:rFonts w:ascii="Calibri" w:hAnsi="Calibri"/>
          <w:b w:val="0"/>
        </w:rPr>
        <w:t>values:</w:t>
      </w:r>
    </w:p>
    <w:p w:rsidRPr="00A26509" w:rsidR="00D521C9" w:rsidP="00E92BA0" w:rsidRDefault="00D521C9" w14:paraId="561F35FE" w14:textId="77777777">
      <w:pPr>
        <w:pStyle w:val="Heading40"/>
        <w:spacing w:before="0" w:after="0" w:line="240" w:lineRule="auto"/>
        <w:ind w:left="0" w:firstLine="0"/>
        <w:rPr>
          <w:rFonts w:ascii="Calibri" w:hAnsi="Calibri"/>
          <w:b w:val="0"/>
        </w:rPr>
      </w:pPr>
      <w:r>
        <w:rPr>
          <w:rFonts w:ascii="Calibri" w:hAnsi="Calibri"/>
          <w:b w:val="0"/>
        </w:rPr>
        <w:t xml:space="preserve"> “</w:t>
      </w:r>
      <w:r w:rsidRPr="00A26509">
        <w:rPr>
          <w:rFonts w:ascii="Calibri" w:hAnsi="Calibri"/>
          <w:b w:val="0"/>
        </w:rPr>
        <w:t>N</w:t>
      </w:r>
      <w:r>
        <w:rPr>
          <w:rFonts w:ascii="Calibri" w:hAnsi="Calibri"/>
          <w:b w:val="0"/>
        </w:rPr>
        <w:t>”</w:t>
      </w:r>
      <w:r w:rsidRPr="00A26509">
        <w:rPr>
          <w:rFonts w:ascii="Calibri" w:hAnsi="Calibri"/>
          <w:b w:val="0"/>
        </w:rPr>
        <w:t>-</w:t>
      </w:r>
      <w:r>
        <w:rPr>
          <w:rFonts w:ascii="Calibri" w:hAnsi="Calibri"/>
          <w:b w:val="0"/>
        </w:rPr>
        <w:t xml:space="preserve"> </w:t>
      </w:r>
      <w:r w:rsidRPr="00A26509">
        <w:rPr>
          <w:rFonts w:ascii="Calibri" w:hAnsi="Calibri"/>
          <w:b w:val="0"/>
        </w:rPr>
        <w:t xml:space="preserve">Never, </w:t>
      </w:r>
    </w:p>
    <w:p w:rsidRPr="00A26509" w:rsidR="00D521C9" w:rsidP="00E92BA0" w:rsidRDefault="00D521C9" w14:paraId="06672ABE" w14:textId="77777777">
      <w:pPr>
        <w:pStyle w:val="Heading40"/>
        <w:spacing w:before="0" w:after="0" w:line="240" w:lineRule="auto"/>
        <w:ind w:left="0" w:firstLine="0"/>
        <w:rPr>
          <w:rFonts w:ascii="Calibri" w:hAnsi="Calibri"/>
          <w:b w:val="0"/>
        </w:rPr>
      </w:pPr>
      <w:r w:rsidRPr="00A26509">
        <w:rPr>
          <w:rFonts w:ascii="Calibri" w:hAnsi="Calibri"/>
          <w:b w:val="0"/>
        </w:rPr>
        <w:t xml:space="preserve"> </w:t>
      </w:r>
      <w:r>
        <w:rPr>
          <w:rFonts w:ascii="Calibri" w:hAnsi="Calibri"/>
          <w:b w:val="0"/>
        </w:rPr>
        <w:t>“</w:t>
      </w:r>
      <w:r w:rsidRPr="00A26509">
        <w:rPr>
          <w:rFonts w:ascii="Calibri" w:hAnsi="Calibri"/>
          <w:b w:val="0"/>
        </w:rPr>
        <w:t>Q</w:t>
      </w:r>
      <w:r>
        <w:rPr>
          <w:rFonts w:ascii="Calibri" w:hAnsi="Calibri"/>
          <w:b w:val="0"/>
        </w:rPr>
        <w:t>”</w:t>
      </w:r>
      <w:r w:rsidRPr="00A26509">
        <w:rPr>
          <w:rFonts w:ascii="Calibri" w:hAnsi="Calibri"/>
          <w:b w:val="0"/>
        </w:rPr>
        <w:t>-</w:t>
      </w:r>
      <w:r>
        <w:rPr>
          <w:rFonts w:ascii="Calibri" w:hAnsi="Calibri"/>
          <w:b w:val="0"/>
        </w:rPr>
        <w:t xml:space="preserve"> </w:t>
      </w:r>
      <w:r w:rsidRPr="00A26509">
        <w:rPr>
          <w:rFonts w:ascii="Calibri" w:hAnsi="Calibri"/>
          <w:b w:val="0"/>
        </w:rPr>
        <w:t xml:space="preserve">Quarterly, </w:t>
      </w:r>
    </w:p>
    <w:p w:rsidRPr="00A26509" w:rsidR="00D521C9" w:rsidP="00E92BA0" w:rsidRDefault="00D521C9" w14:paraId="3EDF69DB" w14:textId="77777777">
      <w:pPr>
        <w:pStyle w:val="Heading40"/>
        <w:spacing w:before="0" w:after="0" w:line="240" w:lineRule="auto"/>
        <w:ind w:left="0" w:firstLine="0"/>
        <w:rPr>
          <w:rFonts w:ascii="Calibri" w:hAnsi="Calibri"/>
          <w:b w:val="0"/>
        </w:rPr>
      </w:pPr>
      <w:r w:rsidRPr="00A26509">
        <w:rPr>
          <w:rFonts w:ascii="Calibri" w:hAnsi="Calibri"/>
          <w:b w:val="0"/>
        </w:rPr>
        <w:t xml:space="preserve"> </w:t>
      </w:r>
      <w:r>
        <w:rPr>
          <w:rFonts w:ascii="Calibri" w:hAnsi="Calibri"/>
          <w:b w:val="0"/>
        </w:rPr>
        <w:t>“</w:t>
      </w:r>
      <w:r w:rsidRPr="00A26509">
        <w:rPr>
          <w:rFonts w:ascii="Calibri" w:hAnsi="Calibri"/>
          <w:b w:val="0"/>
        </w:rPr>
        <w:t>A</w:t>
      </w:r>
      <w:r>
        <w:rPr>
          <w:rFonts w:ascii="Calibri" w:hAnsi="Calibri"/>
          <w:b w:val="0"/>
        </w:rPr>
        <w:t>”</w:t>
      </w:r>
      <w:r w:rsidRPr="00A26509">
        <w:rPr>
          <w:rFonts w:ascii="Calibri" w:hAnsi="Calibri"/>
          <w:b w:val="0"/>
        </w:rPr>
        <w:t>-</w:t>
      </w:r>
      <w:r>
        <w:rPr>
          <w:rFonts w:ascii="Calibri" w:hAnsi="Calibri"/>
          <w:b w:val="0"/>
        </w:rPr>
        <w:t xml:space="preserve"> </w:t>
      </w:r>
      <w:r w:rsidRPr="00A26509">
        <w:rPr>
          <w:rFonts w:ascii="Calibri" w:hAnsi="Calibri"/>
          <w:b w:val="0"/>
        </w:rPr>
        <w:t xml:space="preserve">Annually, </w:t>
      </w:r>
    </w:p>
    <w:p w:rsidRPr="00A26509" w:rsidR="00D521C9" w:rsidP="00E92BA0" w:rsidRDefault="00D521C9" w14:paraId="1BECBE31" w14:textId="77777777">
      <w:pPr>
        <w:pStyle w:val="Heading40"/>
        <w:spacing w:before="0" w:after="0" w:line="240" w:lineRule="auto"/>
        <w:ind w:left="0" w:firstLine="0"/>
        <w:rPr>
          <w:rFonts w:ascii="Calibri" w:hAnsi="Calibri"/>
          <w:b w:val="0"/>
        </w:rPr>
      </w:pPr>
      <w:r w:rsidRPr="00A26509">
        <w:rPr>
          <w:rFonts w:ascii="Calibri" w:hAnsi="Calibri"/>
          <w:b w:val="0"/>
        </w:rPr>
        <w:t xml:space="preserve"> </w:t>
      </w:r>
      <w:r>
        <w:rPr>
          <w:rFonts w:ascii="Calibri" w:hAnsi="Calibri"/>
          <w:b w:val="0"/>
        </w:rPr>
        <w:t>“</w:t>
      </w:r>
      <w:r w:rsidRPr="00A26509">
        <w:rPr>
          <w:rFonts w:ascii="Calibri" w:hAnsi="Calibri"/>
          <w:b w:val="0"/>
        </w:rPr>
        <w:t>B</w:t>
      </w:r>
      <w:r>
        <w:rPr>
          <w:rFonts w:ascii="Calibri" w:hAnsi="Calibri"/>
          <w:b w:val="0"/>
        </w:rPr>
        <w:t>”</w:t>
      </w:r>
      <w:r w:rsidRPr="00A26509">
        <w:rPr>
          <w:rFonts w:ascii="Calibri" w:hAnsi="Calibri"/>
          <w:b w:val="0"/>
        </w:rPr>
        <w:t>-</w:t>
      </w:r>
      <w:r>
        <w:rPr>
          <w:rFonts w:ascii="Calibri" w:hAnsi="Calibri"/>
          <w:b w:val="0"/>
        </w:rPr>
        <w:t xml:space="preserve"> </w:t>
      </w:r>
      <w:r w:rsidRPr="00A26509">
        <w:rPr>
          <w:rFonts w:ascii="Calibri" w:hAnsi="Calibri"/>
          <w:b w:val="0"/>
        </w:rPr>
        <w:t>Bi-annually or</w:t>
      </w:r>
    </w:p>
    <w:p w:rsidR="00D521C9" w:rsidP="00E92BA0" w:rsidRDefault="00D521C9" w14:paraId="64492A27" w14:textId="77777777">
      <w:pPr>
        <w:pStyle w:val="Heading40"/>
        <w:spacing w:before="0" w:after="0" w:line="240" w:lineRule="auto"/>
        <w:ind w:left="0" w:firstLine="0"/>
        <w:rPr>
          <w:rFonts w:ascii="Calibri" w:hAnsi="Calibri"/>
          <w:b w:val="0"/>
        </w:rPr>
      </w:pPr>
      <w:r w:rsidRPr="00A26509">
        <w:rPr>
          <w:rFonts w:ascii="Calibri" w:hAnsi="Calibri"/>
          <w:b w:val="0"/>
        </w:rPr>
        <w:t xml:space="preserve"> </w:t>
      </w:r>
      <w:r>
        <w:rPr>
          <w:rFonts w:ascii="Calibri" w:hAnsi="Calibri"/>
          <w:b w:val="0"/>
        </w:rPr>
        <w:t>“R”</w:t>
      </w:r>
      <w:r w:rsidRPr="00A26509">
        <w:rPr>
          <w:rFonts w:ascii="Calibri" w:hAnsi="Calibri"/>
          <w:b w:val="0"/>
        </w:rPr>
        <w:t>-</w:t>
      </w:r>
      <w:r>
        <w:rPr>
          <w:rFonts w:ascii="Calibri" w:hAnsi="Calibri"/>
          <w:b w:val="0"/>
        </w:rPr>
        <w:t xml:space="preserve"> </w:t>
      </w:r>
      <w:r w:rsidRPr="00A26509">
        <w:rPr>
          <w:rFonts w:ascii="Calibri" w:hAnsi="Calibri"/>
          <w:b w:val="0"/>
        </w:rPr>
        <w:t>Repo</w:t>
      </w:r>
    </w:p>
    <w:p w:rsidRPr="002D6E2C" w:rsidR="00D521C9" w:rsidP="00E92BA0" w:rsidRDefault="00D521C9" w14:paraId="65E2F787" w14:textId="77777777">
      <w:r w:rsidRPr="002D6E2C">
        <w:t xml:space="preserve">Error Code is </w:t>
      </w:r>
      <w:r w:rsidRPr="002D6E2C">
        <w:rPr>
          <w:rFonts w:eastAsia="Times New Roman"/>
          <w:bCs/>
        </w:rPr>
        <w:t>901125</w:t>
      </w:r>
      <w:r w:rsidRPr="002D6E2C">
        <w:t xml:space="preserve">:  Invalid Adjustment Category on mandate </w:t>
      </w:r>
    </w:p>
    <w:p w:rsidR="00D521C9" w:rsidP="00E92BA0" w:rsidRDefault="00D521C9" w14:paraId="4F3EDC52" w14:textId="77777777">
      <w:r w:rsidRPr="002D6E2C">
        <w:t>Severity: Mandate initiation rejected</w:t>
      </w:r>
    </w:p>
    <w:p w:rsidR="00D521C9" w:rsidP="00E92BA0" w:rsidRDefault="00D521C9" w14:paraId="39970D4E" w14:textId="77777777"/>
    <w:p w:rsidR="00E02910" w:rsidRDefault="00E02910" w14:paraId="72E6492B" w14:textId="77777777">
      <w:pPr>
        <w:rPr>
          <w:rFonts w:cs="Arial"/>
          <w:b/>
          <w:color w:val="000000"/>
          <w:lang w:val="en-US"/>
        </w:rPr>
      </w:pPr>
      <w:r>
        <w:br w:type="page"/>
      </w:r>
    </w:p>
    <w:p w:rsidRPr="002D6E2C" w:rsidR="00D521C9" w:rsidP="00E92BA0" w:rsidRDefault="00D521C9" w14:paraId="0791DCAD" w14:textId="77777777">
      <w:pPr>
        <w:pStyle w:val="Heading40"/>
        <w:spacing w:before="0" w:after="0" w:line="240" w:lineRule="auto"/>
        <w:ind w:left="0" w:firstLine="0"/>
        <w:rPr>
          <w:rFonts w:ascii="Calibri" w:hAnsi="Calibri"/>
          <w:sz w:val="22"/>
          <w:szCs w:val="22"/>
        </w:rPr>
      </w:pPr>
      <w:r w:rsidRPr="00B75A6B">
        <w:rPr>
          <w:rFonts w:ascii="Calibri" w:hAnsi="Calibri"/>
          <w:sz w:val="22"/>
          <w:szCs w:val="22"/>
        </w:rPr>
        <w:t>Rule 009.036 – Adjustment Rate</w:t>
      </w:r>
      <w:r>
        <w:rPr>
          <w:rFonts w:ascii="Calibri" w:hAnsi="Calibri"/>
          <w:sz w:val="22"/>
          <w:szCs w:val="22"/>
        </w:rPr>
        <w:t>/Adjustment Category Relationship1</w:t>
      </w:r>
    </w:p>
    <w:p w:rsidRPr="002D6E2C" w:rsidR="00D521C9" w:rsidP="00E92BA0" w:rsidRDefault="00D521C9" w14:paraId="01CB9B9D" w14:textId="77777777">
      <w:r>
        <w:t xml:space="preserve">If </w:t>
      </w:r>
      <w:r w:rsidRPr="002D6E2C">
        <w:t xml:space="preserve">Adjustment Category is </w:t>
      </w:r>
      <w:r w:rsidRPr="002D6E2C" w:rsidR="004E0D79">
        <w:t>populated</w:t>
      </w:r>
      <w:r w:rsidRPr="002D6E2C">
        <w:t xml:space="preserve"> and not equal to “N” </w:t>
      </w:r>
      <w:r>
        <w:t>or “R”</w:t>
      </w:r>
      <w:r w:rsidR="00C56A0F">
        <w:t>, either the</w:t>
      </w:r>
      <w:r w:rsidRPr="002D6E2C">
        <w:t xml:space="preserve"> Adjustment Rate</w:t>
      </w:r>
      <w:r w:rsidR="00C56A0F">
        <w:t xml:space="preserve"> or</w:t>
      </w:r>
      <w:r w:rsidRPr="002D6E2C">
        <w:t xml:space="preserve"> the Adjustment Amount must be populated. </w:t>
      </w:r>
    </w:p>
    <w:p w:rsidRPr="002D6E2C" w:rsidR="00D521C9" w:rsidP="00E92BA0" w:rsidRDefault="00D521C9" w14:paraId="7B1D8370" w14:textId="77777777">
      <w:r w:rsidRPr="002D6E2C">
        <w:t xml:space="preserve">Error Code is </w:t>
      </w:r>
      <w:r w:rsidRPr="002D6E2C">
        <w:rPr>
          <w:rFonts w:eastAsia="Times New Roman"/>
          <w:bCs/>
        </w:rPr>
        <w:t>9011</w:t>
      </w:r>
      <w:r w:rsidR="00C56A0F">
        <w:rPr>
          <w:rFonts w:eastAsia="Times New Roman"/>
          <w:bCs/>
        </w:rPr>
        <w:t>90</w:t>
      </w:r>
      <w:r w:rsidRPr="002D6E2C">
        <w:t xml:space="preserve">:  Invalid Adjustment Rate </w:t>
      </w:r>
      <w:r w:rsidR="00C56A0F">
        <w:t xml:space="preserve">or amount for category </w:t>
      </w:r>
      <w:r w:rsidRPr="002D6E2C">
        <w:t xml:space="preserve">on mandate </w:t>
      </w:r>
    </w:p>
    <w:p w:rsidRPr="002D6E2C" w:rsidR="00D521C9" w:rsidP="00E92BA0" w:rsidRDefault="00D521C9" w14:paraId="364862BE" w14:textId="77777777">
      <w:r w:rsidRPr="002D6E2C">
        <w:t>Severity: Mandate initiation rejected</w:t>
      </w:r>
    </w:p>
    <w:p w:rsidR="00D521C9" w:rsidP="00E92BA0" w:rsidRDefault="00D521C9" w14:paraId="1200D197" w14:textId="77777777"/>
    <w:p w:rsidRPr="002D6E2C" w:rsidR="00D521C9" w:rsidP="00E92BA0" w:rsidRDefault="00D521C9" w14:paraId="44755B08"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009.037 – Adjustment Amount</w:t>
      </w:r>
      <w:r>
        <w:rPr>
          <w:rFonts w:ascii="Calibri" w:hAnsi="Calibri"/>
          <w:sz w:val="22"/>
          <w:szCs w:val="22"/>
        </w:rPr>
        <w:t>/Adjustment Category Relationship2</w:t>
      </w:r>
    </w:p>
    <w:p w:rsidRPr="002D6E2C" w:rsidR="00D521C9" w:rsidP="00E92BA0" w:rsidRDefault="00D521C9" w14:paraId="65321F31" w14:textId="77777777">
      <w:r w:rsidRPr="002D6E2C">
        <w:t>If Adjust</w:t>
      </w:r>
      <w:r>
        <w:t>ment</w:t>
      </w:r>
      <w:r w:rsidRPr="002D6E2C">
        <w:t xml:space="preserve"> </w:t>
      </w:r>
      <w:r>
        <w:t>Category</w:t>
      </w:r>
      <w:r w:rsidRPr="002D6E2C">
        <w:t xml:space="preserve"> is populated, and not equal to “N” </w:t>
      </w:r>
      <w:r>
        <w:t>or “R</w:t>
      </w:r>
      <w:r w:rsidR="00F61AEC">
        <w:t>”,</w:t>
      </w:r>
      <w:r w:rsidR="00C56A0F">
        <w:t xml:space="preserve"> either the </w:t>
      </w:r>
      <w:r w:rsidRPr="002D6E2C">
        <w:t xml:space="preserve">Adjustment Amount </w:t>
      </w:r>
      <w:r w:rsidR="00C56A0F">
        <w:t>or</w:t>
      </w:r>
      <w:r w:rsidRPr="002D6E2C">
        <w:t xml:space="preserve"> the Adjustment Rate must be populated. </w:t>
      </w:r>
    </w:p>
    <w:p w:rsidRPr="002D6E2C" w:rsidR="00C56A0F" w:rsidP="00E92BA0" w:rsidRDefault="00C56A0F" w14:paraId="4EE37A1C" w14:textId="77777777">
      <w:r w:rsidRPr="002D6E2C">
        <w:t xml:space="preserve">Error Code is </w:t>
      </w:r>
      <w:r w:rsidRPr="002D6E2C">
        <w:rPr>
          <w:rFonts w:eastAsia="Times New Roman"/>
          <w:bCs/>
        </w:rPr>
        <w:t>9011</w:t>
      </w:r>
      <w:r>
        <w:rPr>
          <w:rFonts w:eastAsia="Times New Roman"/>
          <w:bCs/>
        </w:rPr>
        <w:t>90</w:t>
      </w:r>
      <w:r w:rsidRPr="002D6E2C">
        <w:t xml:space="preserve">:  Invalid Adjustment Rate </w:t>
      </w:r>
      <w:r>
        <w:t xml:space="preserve">or amount for category </w:t>
      </w:r>
      <w:r w:rsidRPr="002D6E2C">
        <w:t xml:space="preserve">on mandate </w:t>
      </w:r>
    </w:p>
    <w:p w:rsidRPr="002D6E2C" w:rsidR="00A8793D" w:rsidP="00E92BA0" w:rsidRDefault="00A8793D" w14:paraId="07D05FD0" w14:textId="77777777">
      <w:r w:rsidRPr="002D6E2C">
        <w:t>Severity: Mandate initiation rejected</w:t>
      </w:r>
    </w:p>
    <w:p w:rsidRPr="002D6E2C" w:rsidR="00D521C9" w:rsidP="00E92BA0" w:rsidRDefault="00D521C9" w14:paraId="5FF867A8" w14:textId="77777777"/>
    <w:p w:rsidRPr="002D6E2C" w:rsidR="00D521C9" w:rsidP="00E92BA0" w:rsidRDefault="00D521C9" w14:paraId="57AD819B"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009.038 – Creditor Name </w:t>
      </w:r>
    </w:p>
    <w:p w:rsidRPr="002D6E2C" w:rsidR="00D521C9" w:rsidP="00E92BA0" w:rsidRDefault="00D521C9" w14:paraId="3651EE87" w14:textId="77777777">
      <w:r w:rsidRPr="002D6E2C">
        <w:t xml:space="preserve">The Creditor Name </w:t>
      </w:r>
      <w:r>
        <w:t>must not be</w:t>
      </w:r>
      <w:r w:rsidRPr="002D6E2C">
        <w:t xml:space="preserve"> blank or spaces. </w:t>
      </w:r>
    </w:p>
    <w:p w:rsidRPr="002D6E2C" w:rsidR="00D521C9" w:rsidP="00E92BA0" w:rsidRDefault="00D521C9" w14:paraId="00387502" w14:textId="77777777">
      <w:r w:rsidRPr="002D6E2C">
        <w:t xml:space="preserve">Error Code is </w:t>
      </w:r>
      <w:r w:rsidRPr="002D6E2C">
        <w:rPr>
          <w:rFonts w:eastAsia="Times New Roman"/>
          <w:bCs/>
        </w:rPr>
        <w:t>901128</w:t>
      </w:r>
      <w:r w:rsidRPr="002D6E2C">
        <w:t xml:space="preserve">:  Invalid Creditor Name on mandate </w:t>
      </w:r>
    </w:p>
    <w:p w:rsidR="00A8793D" w:rsidP="00E92BA0" w:rsidRDefault="00A8793D" w14:paraId="10ED778A" w14:textId="77777777">
      <w:r w:rsidRPr="002D6E2C">
        <w:t>Severity: Mandate initiation rejected</w:t>
      </w:r>
    </w:p>
    <w:p w:rsidR="006F0DE6" w:rsidP="00E92BA0" w:rsidRDefault="006F0DE6" w14:paraId="010FAA40" w14:textId="77777777"/>
    <w:p w:rsidRPr="002D6E2C" w:rsidR="006F0DE6" w:rsidP="00E92BA0" w:rsidRDefault="006F0DE6" w14:paraId="5103152C"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009.03</w:t>
      </w:r>
      <w:r>
        <w:rPr>
          <w:rFonts w:ascii="Calibri" w:hAnsi="Calibri"/>
          <w:sz w:val="22"/>
          <w:szCs w:val="22"/>
        </w:rPr>
        <w:t>9</w:t>
      </w:r>
      <w:r w:rsidRPr="002D6E2C">
        <w:rPr>
          <w:rFonts w:ascii="Calibri" w:hAnsi="Calibri"/>
          <w:sz w:val="22"/>
          <w:szCs w:val="22"/>
        </w:rPr>
        <w:t xml:space="preserve"> – Debit Value Type</w:t>
      </w:r>
      <w:r>
        <w:rPr>
          <w:rFonts w:ascii="Calibri" w:hAnsi="Calibri"/>
          <w:sz w:val="22"/>
          <w:szCs w:val="22"/>
        </w:rPr>
        <w:t>/Adjustment Category</w:t>
      </w:r>
    </w:p>
    <w:p w:rsidRPr="002D6E2C" w:rsidR="006F0DE6" w:rsidP="00E92BA0" w:rsidRDefault="006F0DE6" w14:paraId="7E5026A9" w14:textId="77777777">
      <w:r>
        <w:t>If t</w:t>
      </w:r>
      <w:r w:rsidRPr="002D6E2C">
        <w:t xml:space="preserve">he Debit Value Type </w:t>
      </w:r>
      <w:r>
        <w:t>is “</w:t>
      </w:r>
      <w:r w:rsidRPr="002D6E2C">
        <w:t>FIXED</w:t>
      </w:r>
      <w:r>
        <w:t xml:space="preserve">”, then the </w:t>
      </w:r>
      <w:r w:rsidRPr="002D6E2C">
        <w:t>Adjustment Category</w:t>
      </w:r>
      <w:r>
        <w:t xml:space="preserve"> must be</w:t>
      </w:r>
      <w:r w:rsidRPr="002D6E2C">
        <w:t xml:space="preserve"> equal to “N”</w:t>
      </w:r>
    </w:p>
    <w:p w:rsidRPr="002D6E2C" w:rsidR="006F0DE6" w:rsidP="00E92BA0" w:rsidRDefault="006F0DE6" w14:paraId="63E80B91" w14:textId="77777777">
      <w:r w:rsidRPr="002D6E2C">
        <w:t>Error Code is 90119</w:t>
      </w:r>
      <w:r>
        <w:t>3</w:t>
      </w:r>
      <w:r w:rsidRPr="002D6E2C">
        <w:t xml:space="preserve">:  Invalid </w:t>
      </w:r>
      <w:r>
        <w:t xml:space="preserve">Adjustment Category for </w:t>
      </w:r>
      <w:r w:rsidRPr="002D6E2C">
        <w:t xml:space="preserve">Debit Value Type </w:t>
      </w:r>
      <w:r>
        <w:t>“FIXED”</w:t>
      </w:r>
      <w:r w:rsidRPr="002D6E2C">
        <w:t xml:space="preserve"> </w:t>
      </w:r>
    </w:p>
    <w:p w:rsidRPr="002D6E2C" w:rsidR="006F0DE6" w:rsidP="00E92BA0" w:rsidRDefault="006F0DE6" w14:paraId="5810A259" w14:textId="77777777">
      <w:r w:rsidRPr="002D6E2C">
        <w:t>Severity: Mandate initiation rejected</w:t>
      </w:r>
    </w:p>
    <w:p w:rsidRPr="002D6E2C" w:rsidR="006F0DE6" w:rsidP="00E92BA0" w:rsidRDefault="006F0DE6" w14:paraId="11312706" w14:textId="77777777"/>
    <w:p w:rsidRPr="002D6E2C" w:rsidR="00D521C9" w:rsidP="00E92BA0" w:rsidRDefault="00D521C9" w14:paraId="25B2B9DE"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009.040 – Debtor Name - may not be blank or contain spaces</w:t>
      </w:r>
    </w:p>
    <w:p w:rsidRPr="002D6E2C" w:rsidR="00D521C9" w:rsidP="00E92BA0" w:rsidRDefault="00D521C9" w14:paraId="54914553" w14:textId="77777777">
      <w:r w:rsidRPr="002D6E2C">
        <w:t xml:space="preserve">The Debtor Name </w:t>
      </w:r>
      <w:r>
        <w:t>must be populated</w:t>
      </w:r>
      <w:r w:rsidRPr="002D6E2C">
        <w:t>.</w:t>
      </w:r>
    </w:p>
    <w:p w:rsidRPr="002D6E2C" w:rsidR="00D521C9" w:rsidP="00E92BA0" w:rsidRDefault="00D521C9" w14:paraId="641D6C86" w14:textId="77777777">
      <w:r w:rsidRPr="002D6E2C">
        <w:t xml:space="preserve">Error Code is </w:t>
      </w:r>
      <w:r w:rsidRPr="002D6E2C">
        <w:rPr>
          <w:rFonts w:eastAsia="Times New Roman"/>
          <w:bCs/>
        </w:rPr>
        <w:t>901147</w:t>
      </w:r>
      <w:r w:rsidRPr="002D6E2C">
        <w:t xml:space="preserve">:  Invalid Debtor Name on mandate </w:t>
      </w:r>
    </w:p>
    <w:p w:rsidRPr="002D6E2C" w:rsidR="00A8793D" w:rsidP="00E92BA0" w:rsidRDefault="00A8793D" w14:paraId="57D935AF" w14:textId="77777777">
      <w:r w:rsidRPr="002D6E2C">
        <w:t>Severity: Mandate initiation rejected</w:t>
      </w:r>
    </w:p>
    <w:p w:rsidRPr="002D6E2C" w:rsidR="00D521C9" w:rsidP="00E92BA0" w:rsidRDefault="00D521C9" w14:paraId="68C1163F" w14:textId="77777777"/>
    <w:p w:rsidRPr="002D6E2C" w:rsidR="00D521C9" w:rsidP="00E92BA0" w:rsidRDefault="00D521C9" w14:paraId="527F5B0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009.042 – Contract Reference</w:t>
      </w:r>
    </w:p>
    <w:p w:rsidRPr="002D6E2C" w:rsidR="00D521C9" w:rsidP="00E92BA0" w:rsidRDefault="00D521C9" w14:paraId="7AD339AF" w14:textId="77777777">
      <w:r w:rsidRPr="002D6E2C">
        <w:t xml:space="preserve">The Contract Reference </w:t>
      </w:r>
      <w:r>
        <w:t xml:space="preserve">must </w:t>
      </w:r>
      <w:r w:rsidRPr="002D6E2C">
        <w:t>not be spaces or blank</w:t>
      </w:r>
    </w:p>
    <w:p w:rsidRPr="002D6E2C" w:rsidR="00D521C9" w:rsidP="00E92BA0" w:rsidRDefault="00D521C9" w14:paraId="1458E63D" w14:textId="77777777">
      <w:r w:rsidRPr="002D6E2C">
        <w:t xml:space="preserve">Error Code is </w:t>
      </w:r>
      <w:r w:rsidRPr="002D6E2C">
        <w:rPr>
          <w:rFonts w:eastAsia="Times New Roman"/>
          <w:bCs/>
        </w:rPr>
        <w:t>901131</w:t>
      </w:r>
      <w:r w:rsidRPr="002D6E2C">
        <w:t xml:space="preserve">:  Invalid Contract Reference on mandate </w:t>
      </w:r>
    </w:p>
    <w:p w:rsidRPr="002D6E2C" w:rsidR="00A8793D" w:rsidP="00E92BA0" w:rsidRDefault="00A8793D" w14:paraId="318568C9" w14:textId="77777777">
      <w:r w:rsidRPr="002D6E2C">
        <w:t>Severity: Mandate initiation rejected</w:t>
      </w:r>
    </w:p>
    <w:p w:rsidR="00A8793D" w:rsidP="00E92BA0" w:rsidRDefault="00A8793D" w14:paraId="6611AA74" w14:textId="77777777">
      <w:pPr>
        <w:rPr>
          <w:rFonts w:cs="Arial"/>
          <w:b/>
          <w:color w:val="000000"/>
          <w:lang w:val="en-US"/>
        </w:rPr>
      </w:pPr>
    </w:p>
    <w:p w:rsidRPr="002D6E2C" w:rsidR="00D521C9" w:rsidP="00E92BA0" w:rsidRDefault="00D521C9" w14:paraId="4EC5104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009.046 – Instalment amount may not be greater than Maximum Collection Amount</w:t>
      </w:r>
    </w:p>
    <w:p w:rsidRPr="002D6E2C" w:rsidR="00D521C9" w:rsidP="00E92BA0" w:rsidRDefault="00D521C9" w14:paraId="790DB84C" w14:textId="77777777">
      <w:r w:rsidRPr="002D6E2C">
        <w:t xml:space="preserve">The instalment amount </w:t>
      </w:r>
      <w:r>
        <w:t xml:space="preserve">must be </w:t>
      </w:r>
      <w:r w:rsidRPr="002D6E2C">
        <w:t>less than</w:t>
      </w:r>
      <w:r>
        <w:t xml:space="preserve"> or equal to </w:t>
      </w:r>
      <w:r w:rsidRPr="002D6E2C">
        <w:t>the Maximum Collection Amount</w:t>
      </w:r>
    </w:p>
    <w:p w:rsidRPr="002D6E2C" w:rsidR="00D521C9" w:rsidP="00E92BA0" w:rsidRDefault="00D521C9" w14:paraId="1E643346" w14:textId="77777777">
      <w:r w:rsidRPr="002D6E2C">
        <w:t>Error Code is</w:t>
      </w:r>
      <w:r>
        <w:t xml:space="preserve"> </w:t>
      </w:r>
      <w:r w:rsidRPr="002D6E2C">
        <w:t>901111: Instalment amount is greater than the Maximum Collection Amount</w:t>
      </w:r>
    </w:p>
    <w:p w:rsidRPr="002D6E2C" w:rsidR="00D521C9" w:rsidP="00E92BA0" w:rsidRDefault="00D521C9" w14:paraId="050FBB0E" w14:textId="77777777">
      <w:r w:rsidRPr="002D6E2C">
        <w:t>Severity: Mandate initiation rejected</w:t>
      </w:r>
    </w:p>
    <w:p w:rsidRPr="002D6E2C" w:rsidR="00D521C9" w:rsidP="00E92BA0" w:rsidRDefault="00D521C9" w14:paraId="4787CB85" w14:textId="77777777"/>
    <w:p w:rsidRPr="002D6E2C" w:rsidR="00D521C9" w:rsidP="00E92BA0" w:rsidRDefault="00D521C9" w14:paraId="3F97997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009.04</w:t>
      </w:r>
      <w:r>
        <w:rPr>
          <w:rFonts w:ascii="Calibri" w:hAnsi="Calibri"/>
          <w:sz w:val="22"/>
          <w:szCs w:val="22"/>
        </w:rPr>
        <w:t>7</w:t>
      </w:r>
      <w:r w:rsidRPr="002D6E2C">
        <w:rPr>
          <w:rFonts w:ascii="Calibri" w:hAnsi="Calibri"/>
          <w:sz w:val="22"/>
          <w:szCs w:val="22"/>
        </w:rPr>
        <w:t xml:space="preserve"> –</w:t>
      </w:r>
      <w:r>
        <w:rPr>
          <w:rFonts w:ascii="Calibri" w:hAnsi="Calibri"/>
          <w:sz w:val="22"/>
          <w:szCs w:val="22"/>
        </w:rPr>
        <w:t xml:space="preserve"> Creditor Telephone Contact Details</w:t>
      </w:r>
    </w:p>
    <w:p w:rsidRPr="002D6E2C" w:rsidR="00D521C9" w:rsidP="00E92BA0" w:rsidRDefault="00D521C9" w14:paraId="35E63BA6" w14:textId="77777777">
      <w:r w:rsidRPr="002D6E2C">
        <w:t xml:space="preserve">The </w:t>
      </w:r>
      <w:r>
        <w:t>Creditor Telephone Contact Details may not be spaces</w:t>
      </w:r>
      <w:r w:rsidRPr="002D6E2C">
        <w:t xml:space="preserve"> </w:t>
      </w:r>
    </w:p>
    <w:p w:rsidRPr="002D6E2C" w:rsidR="00D521C9" w:rsidP="00E92BA0" w:rsidRDefault="00D521C9" w14:paraId="5C8B209A" w14:textId="77777777">
      <w:r>
        <w:t>Error Code is 901083</w:t>
      </w:r>
      <w:r w:rsidRPr="002D6E2C">
        <w:t xml:space="preserve">:  </w:t>
      </w:r>
      <w:r w:rsidRPr="002D6E2C" w:rsidR="004E0D79">
        <w:t>Invalid Creditor</w:t>
      </w:r>
      <w:r>
        <w:t xml:space="preserve"> Contact Details</w:t>
      </w:r>
    </w:p>
    <w:p w:rsidRPr="002D6E2C" w:rsidR="00D521C9" w:rsidP="00E92BA0" w:rsidRDefault="00D521C9" w14:paraId="606E90DB" w14:textId="77777777">
      <w:r w:rsidRPr="002D6E2C">
        <w:t>Severity: Mandate initiation rejected</w:t>
      </w:r>
    </w:p>
    <w:p w:rsidR="00D521C9" w:rsidP="00E92BA0" w:rsidRDefault="00D521C9" w14:paraId="0CB80464" w14:textId="77777777">
      <w:pPr>
        <w:pStyle w:val="Default"/>
        <w:rPr>
          <w:rFonts w:ascii="Calibri" w:hAnsi="Calibri"/>
          <w:b/>
          <w:bCs/>
          <w:sz w:val="22"/>
          <w:szCs w:val="22"/>
        </w:rPr>
      </w:pPr>
    </w:p>
    <w:p w:rsidR="00A612F2" w:rsidP="00E92BA0" w:rsidRDefault="00A612F2" w14:paraId="0A8D3A36" w14:textId="77777777">
      <w:pPr>
        <w:rPr>
          <w:rFonts w:cs="Arial"/>
          <w:b/>
          <w:color w:val="000000"/>
          <w:lang w:val="en-US"/>
        </w:rPr>
      </w:pPr>
      <w:r>
        <w:br w:type="page"/>
      </w:r>
    </w:p>
    <w:p w:rsidRPr="002D6E2C" w:rsidR="00D521C9" w:rsidP="00E92BA0" w:rsidRDefault="00D521C9" w14:paraId="66FEE0D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009.04</w:t>
      </w:r>
      <w:r>
        <w:rPr>
          <w:rFonts w:ascii="Calibri" w:hAnsi="Calibri"/>
          <w:sz w:val="22"/>
          <w:szCs w:val="22"/>
        </w:rPr>
        <w:t>8</w:t>
      </w:r>
      <w:r w:rsidRPr="002D6E2C">
        <w:rPr>
          <w:rFonts w:ascii="Calibri" w:hAnsi="Calibri"/>
          <w:sz w:val="22"/>
          <w:szCs w:val="22"/>
        </w:rPr>
        <w:t xml:space="preserve"> –Maximum Collection Amount/</w:t>
      </w:r>
      <w:r w:rsidR="00CD032A">
        <w:rPr>
          <w:rFonts w:ascii="Calibri" w:hAnsi="Calibri"/>
          <w:sz w:val="22"/>
          <w:szCs w:val="22"/>
        </w:rPr>
        <w:t>Instalment</w:t>
      </w:r>
      <w:r w:rsidRPr="002D6E2C">
        <w:rPr>
          <w:rFonts w:ascii="Calibri" w:hAnsi="Calibri"/>
          <w:sz w:val="22"/>
          <w:szCs w:val="22"/>
        </w:rPr>
        <w:t xml:space="preserve"> Amount Type</w:t>
      </w:r>
      <w:r>
        <w:rPr>
          <w:rFonts w:ascii="Calibri" w:hAnsi="Calibri"/>
          <w:sz w:val="22"/>
          <w:szCs w:val="22"/>
        </w:rPr>
        <w:t>/Debit Value Type</w:t>
      </w:r>
      <w:r w:rsidRPr="002D6E2C">
        <w:rPr>
          <w:rFonts w:ascii="Calibri" w:hAnsi="Calibri"/>
          <w:sz w:val="22"/>
          <w:szCs w:val="22"/>
        </w:rPr>
        <w:t xml:space="preserve"> relationship rule</w:t>
      </w:r>
    </w:p>
    <w:p w:rsidRPr="002D6E2C" w:rsidR="00D521C9" w:rsidP="00E92BA0" w:rsidRDefault="00D521C9" w14:paraId="5B046CEC" w14:textId="77777777">
      <w:r w:rsidRPr="002D6E2C">
        <w:t xml:space="preserve">The Maximum Collection </w:t>
      </w:r>
      <w:r w:rsidRPr="002D6E2C" w:rsidR="004E0D79">
        <w:t>Amount cannot</w:t>
      </w:r>
      <w:r w:rsidRPr="002D6E2C">
        <w:t xml:space="preserve"> be greater tha</w:t>
      </w:r>
      <w:r>
        <w:t>n</w:t>
      </w:r>
      <w:r w:rsidRPr="002D6E2C">
        <w:t xml:space="preserve"> 1.5 times the Instalment </w:t>
      </w:r>
      <w:r>
        <w:t>A</w:t>
      </w:r>
      <w:r w:rsidRPr="002D6E2C">
        <w:t>mount</w:t>
      </w:r>
      <w:r w:rsidRPr="001B2DD3" w:rsidR="001B2DD3">
        <w:t xml:space="preserve"> </w:t>
      </w:r>
      <w:r w:rsidR="001B2DD3">
        <w:t>if Debit Value Type is “FIXED” or “VARIABLE”</w:t>
      </w:r>
      <w:r w:rsidR="006523E3">
        <w:t xml:space="preserve">. </w:t>
      </w:r>
      <w:r w:rsidRPr="002D6E2C">
        <w:t xml:space="preserve"> </w:t>
      </w:r>
    </w:p>
    <w:p w:rsidRPr="002D6E2C" w:rsidR="00D521C9" w:rsidP="00E92BA0" w:rsidRDefault="00D521C9" w14:paraId="53D38B40" w14:textId="77777777">
      <w:r w:rsidRPr="002D6E2C">
        <w:t xml:space="preserve">Error Code is 901112:  Invalid Maximum Collection Amount on mandate </w:t>
      </w:r>
    </w:p>
    <w:p w:rsidRPr="002D6E2C" w:rsidR="00D521C9" w:rsidP="00E92BA0" w:rsidRDefault="00D521C9" w14:paraId="7591F734" w14:textId="77777777">
      <w:r w:rsidRPr="002D6E2C">
        <w:t>Severity: Mandate initiation rejected</w:t>
      </w:r>
    </w:p>
    <w:p w:rsidR="00D521C9" w:rsidP="00E92BA0" w:rsidRDefault="00D521C9" w14:paraId="7BC587BD" w14:textId="77777777"/>
    <w:p w:rsidRPr="00307836" w:rsidR="00D521C9" w:rsidP="00E92BA0" w:rsidRDefault="00D521C9" w14:paraId="63F5559E" w14:textId="77777777">
      <w:pPr>
        <w:pStyle w:val="Heading40"/>
        <w:spacing w:before="0" w:after="0" w:line="240" w:lineRule="auto"/>
        <w:ind w:left="0" w:firstLine="0"/>
        <w:rPr>
          <w:rFonts w:ascii="Calibri" w:hAnsi="Calibri"/>
          <w:sz w:val="22"/>
          <w:szCs w:val="22"/>
        </w:rPr>
      </w:pPr>
      <w:r w:rsidRPr="00307836">
        <w:rPr>
          <w:rFonts w:ascii="Calibri" w:hAnsi="Calibri"/>
          <w:sz w:val="22"/>
          <w:szCs w:val="22"/>
        </w:rPr>
        <w:t>Rule 0</w:t>
      </w:r>
      <w:r>
        <w:rPr>
          <w:rFonts w:ascii="Calibri" w:hAnsi="Calibri"/>
          <w:sz w:val="22"/>
          <w:szCs w:val="22"/>
        </w:rPr>
        <w:t>09.049</w:t>
      </w:r>
      <w:r w:rsidRPr="00307836">
        <w:rPr>
          <w:rFonts w:ascii="Calibri" w:hAnsi="Calibri"/>
          <w:sz w:val="22"/>
          <w:szCs w:val="22"/>
        </w:rPr>
        <w:t xml:space="preserve"> – Instructed Agent </w:t>
      </w:r>
    </w:p>
    <w:p w:rsidRPr="00307836" w:rsidR="00D521C9" w:rsidP="00E92BA0" w:rsidRDefault="00D521C9" w14:paraId="55E28742" w14:textId="77777777">
      <w:r w:rsidRPr="00307836">
        <w:t xml:space="preserve">Instructed Agent must be a valid participant </w:t>
      </w:r>
      <w:r>
        <w:t>on AC</w:t>
      </w:r>
    </w:p>
    <w:p w:rsidRPr="00B654F9" w:rsidR="00D521C9" w:rsidP="00E92BA0" w:rsidRDefault="00D521C9" w14:paraId="6E6BC84A" w14:textId="77777777">
      <w:r w:rsidRPr="00B654F9">
        <w:t>Error Code is 901079: Instructed Agent invalid</w:t>
      </w:r>
    </w:p>
    <w:p w:rsidRPr="002D6E2C" w:rsidR="0058696B" w:rsidP="00E92BA0" w:rsidRDefault="0058696B" w14:paraId="37EFAC81" w14:textId="77777777">
      <w:r w:rsidRPr="002D6E2C">
        <w:t>File Fatal Error</w:t>
      </w:r>
    </w:p>
    <w:p w:rsidR="00D521C9" w:rsidP="00E92BA0" w:rsidRDefault="00D521C9" w14:paraId="00B9A0D1" w14:textId="77777777"/>
    <w:p w:rsidRPr="005E12BB" w:rsidR="00D521C9" w:rsidP="00E92BA0" w:rsidRDefault="00D521C9" w14:paraId="6C5B1E22" w14:textId="77777777">
      <w:pPr>
        <w:pStyle w:val="Heading40"/>
        <w:spacing w:before="0" w:after="0" w:line="240" w:lineRule="auto"/>
        <w:ind w:left="0" w:firstLine="0"/>
        <w:rPr>
          <w:rFonts w:ascii="Calibri" w:hAnsi="Calibri"/>
          <w:sz w:val="22"/>
          <w:szCs w:val="22"/>
        </w:rPr>
      </w:pPr>
      <w:r w:rsidRPr="005E12BB">
        <w:rPr>
          <w:rFonts w:ascii="Calibri" w:hAnsi="Calibri"/>
          <w:sz w:val="22"/>
          <w:szCs w:val="22"/>
        </w:rPr>
        <w:t>Rule 009.051:  Mandate Request Transaction Identifier may not be spaces</w:t>
      </w:r>
    </w:p>
    <w:p w:rsidRPr="002D6E2C" w:rsidR="00D521C9" w:rsidP="00E92BA0" w:rsidRDefault="00D521C9" w14:paraId="7E9FDEA2" w14:textId="77777777">
      <w:r w:rsidRPr="002D6E2C">
        <w:t xml:space="preserve">The </w:t>
      </w:r>
      <w:r>
        <w:t>Mandate Request</w:t>
      </w:r>
      <w:r w:rsidRPr="002D6E2C">
        <w:t xml:space="preserve"> </w:t>
      </w:r>
      <w:r>
        <w:t>Transaction Identifier must be populated</w:t>
      </w:r>
      <w:r w:rsidRPr="002D6E2C">
        <w:t xml:space="preserve"> </w:t>
      </w:r>
    </w:p>
    <w:p w:rsidRPr="006D678E" w:rsidR="00D521C9" w:rsidP="00E92BA0" w:rsidRDefault="00D521C9" w14:paraId="562CE1F7" w14:textId="77777777">
      <w:r>
        <w:t>Error code is 901163:  Mandate Request</w:t>
      </w:r>
      <w:r w:rsidRPr="002D6E2C">
        <w:t xml:space="preserve"> </w:t>
      </w:r>
      <w:r>
        <w:t xml:space="preserve">Transaction Identifier is spaces </w:t>
      </w:r>
    </w:p>
    <w:p w:rsidR="00D521C9" w:rsidP="00E92BA0" w:rsidRDefault="00D521C9" w14:paraId="12E596FA" w14:textId="77777777">
      <w:r w:rsidRPr="006D678E">
        <w:t>Severity: Mandate initiation rejected</w:t>
      </w:r>
    </w:p>
    <w:p w:rsidR="00D521C9" w:rsidP="00E92BA0" w:rsidRDefault="00D521C9" w14:paraId="0CDDAAEC" w14:textId="77777777"/>
    <w:p w:rsidRPr="005E12BB" w:rsidR="00D521C9" w:rsidP="00E92BA0" w:rsidRDefault="00D521C9" w14:paraId="2EF2D8C2" w14:textId="77777777">
      <w:pPr>
        <w:pStyle w:val="Heading40"/>
        <w:spacing w:before="0" w:after="0" w:line="240" w:lineRule="auto"/>
        <w:ind w:left="0" w:firstLine="0"/>
        <w:rPr>
          <w:rFonts w:ascii="Calibri" w:hAnsi="Calibri"/>
          <w:sz w:val="22"/>
          <w:szCs w:val="22"/>
        </w:rPr>
      </w:pPr>
      <w:r w:rsidRPr="005E12BB">
        <w:rPr>
          <w:rFonts w:ascii="Calibri" w:hAnsi="Calibri"/>
          <w:sz w:val="22"/>
          <w:szCs w:val="22"/>
        </w:rPr>
        <w:t>Rule 009.052:  Bank in Mandate Request Transaction Identifier must be a valid bank</w:t>
      </w:r>
    </w:p>
    <w:p w:rsidRPr="002D6E2C" w:rsidR="00D521C9" w:rsidP="00E92BA0" w:rsidRDefault="00D521C9" w14:paraId="357246B8" w14:textId="77777777">
      <w:r w:rsidRPr="002D6E2C">
        <w:t>The</w:t>
      </w:r>
      <w:r>
        <w:t xml:space="preserve"> bank number in</w:t>
      </w:r>
      <w:r w:rsidRPr="002D6E2C">
        <w:t xml:space="preserve"> </w:t>
      </w:r>
      <w:r>
        <w:t>Mandate Request</w:t>
      </w:r>
      <w:r w:rsidRPr="002D6E2C">
        <w:t xml:space="preserve"> </w:t>
      </w:r>
      <w:r>
        <w:t>Transaction Identifier must be a valid bank</w:t>
      </w:r>
      <w:r w:rsidRPr="002D6E2C">
        <w:t xml:space="preserve"> </w:t>
      </w:r>
    </w:p>
    <w:p w:rsidRPr="006D678E" w:rsidR="00D521C9" w:rsidP="00E92BA0" w:rsidRDefault="00D521C9" w14:paraId="7C0FDC2E" w14:textId="77777777">
      <w:r>
        <w:t>Error code is 901164:  Bank in Mandate Request</w:t>
      </w:r>
      <w:r w:rsidRPr="002D6E2C">
        <w:t xml:space="preserve"> </w:t>
      </w:r>
      <w:r>
        <w:t xml:space="preserve">Transaction Identifier is invalid </w:t>
      </w:r>
    </w:p>
    <w:p w:rsidR="00D521C9" w:rsidP="00E92BA0" w:rsidRDefault="00D521C9" w14:paraId="077EBAAA" w14:textId="77777777">
      <w:r w:rsidRPr="006D678E">
        <w:t>Severity: Mandate initiation rejected</w:t>
      </w:r>
    </w:p>
    <w:p w:rsidR="00087460" w:rsidP="00E92BA0" w:rsidRDefault="00087460" w14:paraId="23CBB93E" w14:textId="77777777"/>
    <w:p w:rsidRPr="005E12BB" w:rsidR="00D521C9" w:rsidP="00E92BA0" w:rsidRDefault="00D521C9" w14:paraId="598E3CD0" w14:textId="77777777">
      <w:pPr>
        <w:pStyle w:val="Heading40"/>
        <w:spacing w:before="0" w:after="0" w:line="240" w:lineRule="auto"/>
        <w:ind w:left="0" w:firstLine="0"/>
        <w:rPr>
          <w:rFonts w:ascii="Calibri" w:hAnsi="Calibri"/>
          <w:sz w:val="22"/>
          <w:szCs w:val="22"/>
        </w:rPr>
      </w:pPr>
      <w:r w:rsidRPr="005E12BB">
        <w:rPr>
          <w:rFonts w:ascii="Calibri" w:hAnsi="Calibri"/>
          <w:sz w:val="22"/>
          <w:szCs w:val="22"/>
        </w:rPr>
        <w:t>Rule 009.053:  Date in Mandate Request Transaction Identifier must be a valid date</w:t>
      </w:r>
    </w:p>
    <w:p w:rsidRPr="002D6E2C" w:rsidR="00D521C9" w:rsidP="00E92BA0" w:rsidRDefault="00D521C9" w14:paraId="40BFE7BB" w14:textId="77777777">
      <w:r w:rsidRPr="002D6E2C">
        <w:t>The</w:t>
      </w:r>
      <w:r>
        <w:t xml:space="preserve"> date in</w:t>
      </w:r>
      <w:r w:rsidRPr="002D6E2C">
        <w:t xml:space="preserve"> </w:t>
      </w:r>
      <w:r>
        <w:t>Mandate Request</w:t>
      </w:r>
      <w:r w:rsidRPr="002D6E2C">
        <w:t xml:space="preserve"> </w:t>
      </w:r>
      <w:r>
        <w:t>Transaction Identifier must be a valid date</w:t>
      </w:r>
    </w:p>
    <w:p w:rsidR="00D521C9" w:rsidP="00E92BA0" w:rsidRDefault="00D521C9" w14:paraId="1D29C78E" w14:textId="77777777">
      <w:r>
        <w:t>Error code is 901165:  Date in Mandate Request</w:t>
      </w:r>
      <w:r w:rsidRPr="002D6E2C">
        <w:t xml:space="preserve"> </w:t>
      </w:r>
      <w:r>
        <w:t xml:space="preserve">Transaction Identifier is invalid </w:t>
      </w:r>
    </w:p>
    <w:p w:rsidR="00D521C9" w:rsidP="00E92BA0" w:rsidRDefault="00D521C9" w14:paraId="66D94529" w14:textId="77777777">
      <w:r w:rsidRPr="006D678E">
        <w:t>Severity: Mandate initiation rejected</w:t>
      </w:r>
    </w:p>
    <w:p w:rsidR="00D521C9" w:rsidP="00E92BA0" w:rsidRDefault="00D521C9" w14:paraId="383F2709" w14:textId="77777777"/>
    <w:p w:rsidRPr="009709F2" w:rsidR="00D521C9" w:rsidP="00E92BA0" w:rsidRDefault="00D521C9" w14:paraId="69C968BF" w14:textId="77777777">
      <w:pPr>
        <w:pStyle w:val="Heading40"/>
        <w:spacing w:before="0" w:after="0" w:line="240" w:lineRule="auto"/>
        <w:ind w:left="0" w:firstLine="0"/>
        <w:rPr>
          <w:rFonts w:ascii="Calibri" w:hAnsi="Calibri"/>
          <w:sz w:val="22"/>
          <w:szCs w:val="22"/>
        </w:rPr>
      </w:pPr>
      <w:r w:rsidRPr="00F2141A">
        <w:rPr>
          <w:rFonts w:ascii="Calibri" w:hAnsi="Calibri"/>
          <w:sz w:val="22"/>
          <w:szCs w:val="22"/>
        </w:rPr>
        <w:t>Rule 009.054:</w:t>
      </w:r>
      <w:r w:rsidRPr="009709F2">
        <w:rPr>
          <w:rFonts w:ascii="Calibri" w:hAnsi="Calibri"/>
          <w:sz w:val="22"/>
          <w:szCs w:val="22"/>
        </w:rPr>
        <w:t>  Debtor Account Type</w:t>
      </w:r>
    </w:p>
    <w:p w:rsidRPr="009709F2" w:rsidR="00D521C9" w:rsidP="00E92BA0" w:rsidRDefault="00D521C9" w14:paraId="6EC4577A" w14:textId="77777777">
      <w:r w:rsidRPr="009709F2">
        <w:t xml:space="preserve">The Debtor Account type must be a valid account type </w:t>
      </w:r>
    </w:p>
    <w:p w:rsidRPr="009709F2" w:rsidR="00D521C9" w:rsidP="00E92BA0" w:rsidRDefault="00D521C9" w14:paraId="7D5CD954" w14:textId="77777777">
      <w:r w:rsidRPr="009709F2">
        <w:t>Error code is 901068:  The Debtor Account Type is invalid</w:t>
      </w:r>
    </w:p>
    <w:p w:rsidRPr="009709F2" w:rsidR="00D521C9" w:rsidP="00E92BA0" w:rsidRDefault="00D521C9" w14:paraId="6E0A6F03" w14:textId="77777777">
      <w:r w:rsidRPr="009709F2">
        <w:t>Severity: Mandate initiation rejected</w:t>
      </w:r>
    </w:p>
    <w:p w:rsidR="00D521C9" w:rsidP="00E92BA0" w:rsidRDefault="00D521C9" w14:paraId="2151BDE7" w14:textId="77777777"/>
    <w:p w:rsidRPr="002C5D7B" w:rsidR="00D521C9" w:rsidP="00E92BA0" w:rsidRDefault="00D521C9" w14:paraId="57EF0B7A" w14:textId="77777777">
      <w:pPr>
        <w:pStyle w:val="Heading40"/>
        <w:spacing w:before="0" w:after="0" w:line="240" w:lineRule="auto"/>
        <w:ind w:left="0" w:firstLine="0"/>
        <w:rPr>
          <w:rFonts w:ascii="Calibri" w:hAnsi="Calibri"/>
          <w:sz w:val="22"/>
          <w:szCs w:val="22"/>
        </w:rPr>
      </w:pPr>
      <w:r w:rsidRPr="00F2141A">
        <w:rPr>
          <w:rFonts w:ascii="Calibri" w:hAnsi="Calibri"/>
          <w:sz w:val="22"/>
          <w:szCs w:val="22"/>
        </w:rPr>
        <w:t>Rule 009.055:</w:t>
      </w:r>
      <w:r w:rsidRPr="002C5D7B">
        <w:rPr>
          <w:rFonts w:ascii="Calibri" w:hAnsi="Calibri"/>
          <w:sz w:val="22"/>
          <w:szCs w:val="22"/>
        </w:rPr>
        <w:t>  Creditor Abbreviated Short Name</w:t>
      </w:r>
    </w:p>
    <w:p w:rsidRPr="002C5D7B" w:rsidR="00D521C9" w:rsidP="00E92BA0" w:rsidRDefault="00D521C9" w14:paraId="089828E1" w14:textId="77777777">
      <w:r w:rsidRPr="002C5D7B">
        <w:t>The Creditor Abbreviated Short Name must not be spaces</w:t>
      </w:r>
    </w:p>
    <w:p w:rsidRPr="002C5D7B" w:rsidR="00D521C9" w:rsidP="00E92BA0" w:rsidRDefault="00D521C9" w14:paraId="5065063F" w14:textId="77777777">
      <w:r w:rsidRPr="002C5D7B">
        <w:t>Error code is 901170:  Creditor Abbreviated Short Name may not be spaces</w:t>
      </w:r>
    </w:p>
    <w:p w:rsidRPr="002C5D7B" w:rsidR="00D521C9" w:rsidP="00E92BA0" w:rsidRDefault="00D521C9" w14:paraId="4EAD75CE" w14:textId="77777777">
      <w:r w:rsidRPr="002C5D7B">
        <w:t>Severity: Mandate initiation rejected</w:t>
      </w:r>
    </w:p>
    <w:p w:rsidR="00A8793D" w:rsidP="00E92BA0" w:rsidRDefault="00A8793D" w14:paraId="6F8D2E49" w14:textId="77777777">
      <w:pPr>
        <w:rPr>
          <w:rFonts w:cs="Arial"/>
          <w:b/>
          <w:color w:val="000000"/>
          <w:lang w:val="en-US"/>
        </w:rPr>
      </w:pPr>
    </w:p>
    <w:p w:rsidRPr="002C5D7B" w:rsidR="00D521C9" w:rsidP="00E92BA0" w:rsidRDefault="00D521C9" w14:paraId="1635872E" w14:textId="77777777">
      <w:pPr>
        <w:pStyle w:val="Heading40"/>
        <w:spacing w:before="0" w:after="0" w:line="240" w:lineRule="auto"/>
        <w:ind w:left="0" w:firstLine="0"/>
        <w:rPr>
          <w:rFonts w:ascii="Calibri" w:hAnsi="Calibri"/>
          <w:sz w:val="22"/>
          <w:szCs w:val="22"/>
        </w:rPr>
      </w:pPr>
      <w:r w:rsidRPr="00F2141A">
        <w:rPr>
          <w:rFonts w:ascii="Calibri" w:hAnsi="Calibri"/>
          <w:sz w:val="22"/>
          <w:szCs w:val="22"/>
        </w:rPr>
        <w:t>Rule 009.05</w:t>
      </w:r>
      <w:r>
        <w:rPr>
          <w:rFonts w:ascii="Calibri" w:hAnsi="Calibri"/>
          <w:sz w:val="22"/>
          <w:szCs w:val="22"/>
        </w:rPr>
        <w:t>7</w:t>
      </w:r>
      <w:r w:rsidRPr="00F2141A">
        <w:rPr>
          <w:rFonts w:ascii="Calibri" w:hAnsi="Calibri"/>
          <w:sz w:val="22"/>
          <w:szCs w:val="22"/>
        </w:rPr>
        <w:t>:</w:t>
      </w:r>
      <w:r w:rsidRPr="002C5D7B">
        <w:rPr>
          <w:rFonts w:ascii="Calibri" w:hAnsi="Calibri"/>
          <w:sz w:val="22"/>
          <w:szCs w:val="22"/>
        </w:rPr>
        <w:t xml:space="preserve">  </w:t>
      </w:r>
      <w:r>
        <w:rPr>
          <w:rFonts w:ascii="Calibri" w:hAnsi="Calibri"/>
          <w:sz w:val="22"/>
          <w:szCs w:val="22"/>
        </w:rPr>
        <w:t>I</w:t>
      </w:r>
      <w:r w:rsidRPr="008D1A27">
        <w:rPr>
          <w:rFonts w:ascii="Calibri" w:hAnsi="Calibri"/>
          <w:sz w:val="22"/>
          <w:szCs w:val="22"/>
        </w:rPr>
        <w:t>nvalid message identifier structure</w:t>
      </w:r>
    </w:p>
    <w:p w:rsidR="00D521C9" w:rsidP="00E92BA0" w:rsidRDefault="00D521C9" w14:paraId="1E8FAF7A" w14:textId="77777777">
      <w:r>
        <w:t>Message identifier must have the correct structure.</w:t>
      </w:r>
    </w:p>
    <w:p w:rsidR="00D521C9" w:rsidP="00E92BA0" w:rsidRDefault="00D521C9" w14:paraId="094BA4E7" w14:textId="77777777">
      <w:r>
        <w:t>Error code is 902134: Message Id Structure incorrect</w:t>
      </w:r>
    </w:p>
    <w:p w:rsidRPr="002D6E2C" w:rsidR="0058696B" w:rsidP="00E92BA0" w:rsidRDefault="0058696B" w14:paraId="3601F3A2" w14:textId="77777777">
      <w:r w:rsidRPr="002D6E2C">
        <w:t>File Fatal Error</w:t>
      </w:r>
    </w:p>
    <w:p w:rsidR="00D521C9" w:rsidP="00E92BA0" w:rsidRDefault="00D521C9" w14:paraId="03EC4CCC" w14:textId="77777777"/>
    <w:p w:rsidRPr="002C5D7B" w:rsidR="00D521C9" w:rsidP="00E92BA0" w:rsidRDefault="00D521C9" w14:paraId="1B4AD167" w14:textId="77777777">
      <w:pPr>
        <w:pStyle w:val="Heading40"/>
        <w:spacing w:before="0" w:after="0" w:line="240" w:lineRule="auto"/>
        <w:ind w:left="0" w:firstLine="0"/>
        <w:rPr>
          <w:rFonts w:ascii="Calibri" w:hAnsi="Calibri"/>
          <w:sz w:val="22"/>
          <w:szCs w:val="22"/>
        </w:rPr>
      </w:pPr>
      <w:r w:rsidRPr="00F2141A">
        <w:rPr>
          <w:rFonts w:ascii="Calibri" w:hAnsi="Calibri"/>
          <w:sz w:val="22"/>
          <w:szCs w:val="22"/>
        </w:rPr>
        <w:t>Rule 009.05</w:t>
      </w:r>
      <w:r>
        <w:rPr>
          <w:rFonts w:ascii="Calibri" w:hAnsi="Calibri"/>
          <w:sz w:val="22"/>
          <w:szCs w:val="22"/>
        </w:rPr>
        <w:t>8</w:t>
      </w:r>
      <w:r w:rsidRPr="00F2141A">
        <w:rPr>
          <w:rFonts w:ascii="Calibri" w:hAnsi="Calibri"/>
          <w:sz w:val="22"/>
          <w:szCs w:val="22"/>
        </w:rPr>
        <w:t>:</w:t>
      </w:r>
      <w:r w:rsidRPr="002C5D7B">
        <w:rPr>
          <w:rFonts w:ascii="Calibri" w:hAnsi="Calibri"/>
          <w:sz w:val="22"/>
          <w:szCs w:val="22"/>
        </w:rPr>
        <w:t xml:space="preserve">  </w:t>
      </w:r>
      <w:r>
        <w:rPr>
          <w:rFonts w:ascii="Calibri" w:hAnsi="Calibri"/>
          <w:sz w:val="22"/>
          <w:szCs w:val="22"/>
        </w:rPr>
        <w:t>I</w:t>
      </w:r>
      <w:r w:rsidRPr="008D1A27">
        <w:rPr>
          <w:rFonts w:ascii="Calibri" w:hAnsi="Calibri"/>
          <w:sz w:val="22"/>
          <w:szCs w:val="22"/>
        </w:rPr>
        <w:t>nvalid message identifier structure</w:t>
      </w:r>
    </w:p>
    <w:p w:rsidR="00D521C9" w:rsidP="00E92BA0" w:rsidRDefault="00D521C9" w14:paraId="2050251A" w14:textId="77777777">
      <w:r>
        <w:t>Mandate Request</w:t>
      </w:r>
      <w:r w:rsidR="004E0D79">
        <w:t> identifier</w:t>
      </w:r>
      <w:r>
        <w:t xml:space="preserve"> must have the correct structure.</w:t>
      </w:r>
    </w:p>
    <w:p w:rsidR="00D521C9" w:rsidP="00E92BA0" w:rsidRDefault="00D521C9" w14:paraId="3DAC1144" w14:textId="77777777">
      <w:r>
        <w:t xml:space="preserve">Error code is 902141: </w:t>
      </w:r>
      <w:r w:rsidRPr="008D1A27">
        <w:t>Mandate Request Identifier structure error</w:t>
      </w:r>
    </w:p>
    <w:p w:rsidRPr="002D6E2C" w:rsidR="0058696B" w:rsidP="00E92BA0" w:rsidRDefault="0058696B" w14:paraId="0D1F27BC" w14:textId="77777777">
      <w:r w:rsidRPr="002D6E2C">
        <w:t>File Fatal Error</w:t>
      </w:r>
    </w:p>
    <w:p w:rsidR="00D521C9" w:rsidP="00E92BA0" w:rsidRDefault="00D521C9" w14:paraId="7F441C74" w14:textId="77777777"/>
    <w:p w:rsidRPr="009709F2" w:rsidR="00EC4AAA" w:rsidP="00E92BA0" w:rsidRDefault="00EC4AAA" w14:paraId="73048114" w14:textId="77777777">
      <w:pPr>
        <w:pStyle w:val="Heading40"/>
        <w:spacing w:before="0" w:after="0" w:line="240" w:lineRule="auto"/>
        <w:ind w:left="0" w:firstLine="0"/>
        <w:rPr>
          <w:rFonts w:ascii="Calibri" w:hAnsi="Calibri"/>
          <w:sz w:val="22"/>
          <w:szCs w:val="22"/>
        </w:rPr>
      </w:pPr>
      <w:r w:rsidRPr="00F2141A">
        <w:rPr>
          <w:rFonts w:ascii="Calibri" w:hAnsi="Calibri"/>
          <w:sz w:val="22"/>
          <w:szCs w:val="22"/>
        </w:rPr>
        <w:t>Rule 009.05</w:t>
      </w:r>
      <w:r>
        <w:rPr>
          <w:rFonts w:ascii="Calibri" w:hAnsi="Calibri"/>
          <w:sz w:val="22"/>
          <w:szCs w:val="22"/>
        </w:rPr>
        <w:t>9</w:t>
      </w:r>
      <w:r w:rsidRPr="00F2141A">
        <w:rPr>
          <w:rFonts w:ascii="Calibri" w:hAnsi="Calibri"/>
          <w:sz w:val="22"/>
          <w:szCs w:val="22"/>
        </w:rPr>
        <w:t>:</w:t>
      </w:r>
      <w:r w:rsidRPr="009709F2">
        <w:rPr>
          <w:rFonts w:ascii="Calibri" w:hAnsi="Calibri"/>
          <w:sz w:val="22"/>
          <w:szCs w:val="22"/>
        </w:rPr>
        <w:t xml:space="preserve">  </w:t>
      </w:r>
      <w:r>
        <w:rPr>
          <w:rFonts w:ascii="Calibri" w:hAnsi="Calibri"/>
          <w:sz w:val="22"/>
          <w:szCs w:val="22"/>
        </w:rPr>
        <w:t>Initiating Party</w:t>
      </w:r>
    </w:p>
    <w:p w:rsidRPr="009709F2" w:rsidR="00EC4AAA" w:rsidP="00E92BA0" w:rsidRDefault="00EC4AAA" w14:paraId="0ED8CEAF" w14:textId="77777777">
      <w:r>
        <w:t>Initiating party is required</w:t>
      </w:r>
    </w:p>
    <w:p w:rsidRPr="009709F2" w:rsidR="00EC4AAA" w:rsidP="00E92BA0" w:rsidRDefault="00EC4AAA" w14:paraId="2E7DD123" w14:textId="77777777">
      <w:r w:rsidRPr="009709F2">
        <w:t>Error code is 9010</w:t>
      </w:r>
      <w:r>
        <w:t>85</w:t>
      </w:r>
      <w:r w:rsidRPr="009709F2">
        <w:t xml:space="preserve">:  </w:t>
      </w:r>
      <w:r>
        <w:t xml:space="preserve">Initiating Party may not be </w:t>
      </w:r>
      <w:r w:rsidR="004E0D79">
        <w:t>spaces</w:t>
      </w:r>
    </w:p>
    <w:p w:rsidRPr="009709F2" w:rsidR="00EC4AAA" w:rsidP="00E92BA0" w:rsidRDefault="00EC4AAA" w14:paraId="2BCD0315" w14:textId="77777777">
      <w:r w:rsidRPr="009709F2">
        <w:t>Severity: Mandate initiation rejected</w:t>
      </w:r>
    </w:p>
    <w:p w:rsidRPr="00CE1FB6" w:rsidR="007F7C91" w:rsidP="00E92BA0" w:rsidRDefault="007F7C91" w14:paraId="72FC0E86" w14:textId="77777777">
      <w:pPr>
        <w:pStyle w:val="Heading40"/>
        <w:spacing w:before="0" w:after="0" w:line="240" w:lineRule="auto"/>
        <w:ind w:left="0" w:firstLine="0"/>
        <w:rPr>
          <w:rFonts w:ascii="Calibri" w:hAnsi="Calibri"/>
          <w:color w:val="auto"/>
          <w:sz w:val="22"/>
          <w:szCs w:val="22"/>
        </w:rPr>
      </w:pPr>
      <w:bookmarkStart w:name="_Toc449678332" w:id="7274"/>
      <w:bookmarkStart w:name="_Toc449678687" w:id="7275"/>
      <w:bookmarkEnd w:id="7274"/>
      <w:bookmarkEnd w:id="7275"/>
      <w:r w:rsidRPr="00CE1FB6">
        <w:rPr>
          <w:rFonts w:ascii="Calibri" w:hAnsi="Calibri"/>
          <w:color w:val="auto"/>
          <w:sz w:val="22"/>
          <w:szCs w:val="22"/>
        </w:rPr>
        <w:t>Rule 009.060:  Request Transmission Number</w:t>
      </w:r>
    </w:p>
    <w:p w:rsidRPr="00CE1FB6" w:rsidR="007F7C91" w:rsidP="00E92BA0" w:rsidRDefault="007F7C91" w14:paraId="4AC618F9" w14:textId="77777777">
      <w:pPr>
        <w:rPr>
          <w:lang w:val="en-US"/>
        </w:rPr>
      </w:pPr>
      <w:r w:rsidRPr="00CE1FB6">
        <w:rPr>
          <w:lang w:val="en-US"/>
        </w:rPr>
        <w:t xml:space="preserve">Request Transmission Number must be </w:t>
      </w:r>
      <w:r w:rsidR="000E596B">
        <w:rPr>
          <w:lang w:val="en-US"/>
        </w:rPr>
        <w:t xml:space="preserve">in the range 1 to 4 </w:t>
      </w:r>
      <w:r w:rsidRPr="00CE1FB6">
        <w:rPr>
          <w:lang w:val="en-US"/>
        </w:rPr>
        <w:t>on real time transactions</w:t>
      </w:r>
    </w:p>
    <w:p w:rsidRPr="00CE1FB6" w:rsidR="007F7C91" w:rsidP="00E92BA0" w:rsidRDefault="007F7C91" w14:paraId="2CB8F0AF" w14:textId="77777777">
      <w:pPr>
        <w:rPr>
          <w:lang w:val="en-US"/>
        </w:rPr>
      </w:pPr>
      <w:r w:rsidRPr="00CE1FB6">
        <w:rPr>
          <w:lang w:val="en-US"/>
        </w:rPr>
        <w:t xml:space="preserve">Error code is 902151:  Request Transmission Number </w:t>
      </w:r>
      <w:r w:rsidR="00D6385C">
        <w:t>must be 1,2,3, or 4</w:t>
      </w:r>
    </w:p>
    <w:p w:rsidR="007F7C91" w:rsidP="00E92BA0" w:rsidRDefault="007F7C91" w14:paraId="4DF63673" w14:textId="77777777">
      <w:pPr>
        <w:rPr>
          <w:lang w:val="en-US"/>
        </w:rPr>
      </w:pPr>
      <w:r w:rsidRPr="00CE1FB6">
        <w:rPr>
          <w:lang w:val="en-US"/>
        </w:rPr>
        <w:t>Severity: Mandate initiation rejected</w:t>
      </w:r>
    </w:p>
    <w:p w:rsidR="00004842" w:rsidP="00E92BA0" w:rsidRDefault="00004842" w14:paraId="7993C18D" w14:textId="77777777">
      <w:pPr>
        <w:rPr>
          <w:lang w:val="en-US"/>
        </w:rPr>
      </w:pPr>
    </w:p>
    <w:p w:rsidRPr="00CE1FB6" w:rsidR="007F7C91" w:rsidP="00E92BA0" w:rsidRDefault="007F7C91" w14:paraId="34752E04" w14:textId="77777777">
      <w:pPr>
        <w:pStyle w:val="Heading40"/>
        <w:spacing w:before="0" w:after="0" w:line="240" w:lineRule="auto"/>
        <w:ind w:left="0" w:firstLine="0"/>
        <w:rPr>
          <w:rFonts w:ascii="Calibri" w:hAnsi="Calibri"/>
          <w:color w:val="auto"/>
          <w:sz w:val="22"/>
          <w:szCs w:val="22"/>
        </w:rPr>
      </w:pPr>
      <w:r w:rsidRPr="00CE1FB6">
        <w:rPr>
          <w:rFonts w:ascii="Calibri" w:hAnsi="Calibri"/>
          <w:color w:val="auto"/>
          <w:sz w:val="22"/>
          <w:szCs w:val="22"/>
        </w:rPr>
        <w:t xml:space="preserve">Rule 009.061:  </w:t>
      </w:r>
      <w:r w:rsidR="000B73A7">
        <w:rPr>
          <w:rFonts w:ascii="Calibri" w:hAnsi="Calibri"/>
          <w:color w:val="auto"/>
          <w:sz w:val="22"/>
          <w:szCs w:val="22"/>
        </w:rPr>
        <w:t xml:space="preserve">Mandate </w:t>
      </w:r>
      <w:r w:rsidRPr="00CE1FB6">
        <w:rPr>
          <w:rFonts w:ascii="Calibri" w:hAnsi="Calibri"/>
          <w:color w:val="auto"/>
          <w:sz w:val="22"/>
          <w:szCs w:val="22"/>
        </w:rPr>
        <w:t>Request Transaction Identifier</w:t>
      </w:r>
      <w:r w:rsidR="00C14425">
        <w:rPr>
          <w:rFonts w:ascii="Calibri" w:hAnsi="Calibri"/>
          <w:color w:val="auto"/>
          <w:sz w:val="22"/>
          <w:szCs w:val="22"/>
        </w:rPr>
        <w:t xml:space="preserve"> must be unique</w:t>
      </w:r>
    </w:p>
    <w:p w:rsidRPr="00CE1FB6" w:rsidR="007F7C91" w:rsidP="00E92BA0" w:rsidRDefault="007F7C91" w14:paraId="0E732998" w14:textId="77777777">
      <w:pPr>
        <w:rPr>
          <w:lang w:val="en-US"/>
        </w:rPr>
      </w:pPr>
      <w:r w:rsidRPr="00CE1FB6">
        <w:rPr>
          <w:lang w:val="en-US"/>
        </w:rPr>
        <w:t>Request Transaction Identifier must be unique</w:t>
      </w:r>
    </w:p>
    <w:p w:rsidRPr="00CE1FB6" w:rsidR="007F7C91" w:rsidP="00E92BA0" w:rsidRDefault="007F7C91" w14:paraId="730F7366" w14:textId="77777777">
      <w:pPr>
        <w:rPr>
          <w:lang w:val="en-US"/>
        </w:rPr>
      </w:pPr>
      <w:r w:rsidRPr="00CE1FB6">
        <w:rPr>
          <w:lang w:val="en-US"/>
        </w:rPr>
        <w:t>Error code is 902152:  Request Transaction Identifier must be unique</w:t>
      </w:r>
    </w:p>
    <w:p w:rsidRPr="00CE1FB6" w:rsidR="007F7C91" w:rsidP="00E92BA0" w:rsidRDefault="007F7C91" w14:paraId="32CAFF53" w14:textId="77777777">
      <w:pPr>
        <w:rPr>
          <w:lang w:val="en-US"/>
        </w:rPr>
      </w:pPr>
      <w:r w:rsidRPr="00CE1FB6">
        <w:rPr>
          <w:lang w:val="en-US"/>
        </w:rPr>
        <w:t>Severity: Mandate initiation rejected</w:t>
      </w:r>
    </w:p>
    <w:p w:rsidRPr="00CE1FB6" w:rsidR="007F7C91" w:rsidP="00E92BA0" w:rsidRDefault="007F7C91" w14:paraId="30B1E2F4" w14:textId="77777777">
      <w:pPr>
        <w:rPr>
          <w:lang w:val="en-US"/>
        </w:rPr>
      </w:pPr>
    </w:p>
    <w:p w:rsidRPr="002D6E2C" w:rsidR="00E128CE" w:rsidP="00E92BA0" w:rsidRDefault="00E128CE" w14:paraId="335C6F47"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w:t>
      </w:r>
      <w:r w:rsidRPr="002D6E2C" w:rsidR="004E0D79">
        <w:rPr>
          <w:rFonts w:ascii="Calibri" w:hAnsi="Calibri"/>
          <w:sz w:val="22"/>
          <w:szCs w:val="22"/>
        </w:rPr>
        <w:t>009.0</w:t>
      </w:r>
      <w:r w:rsidR="004E0D79">
        <w:rPr>
          <w:rFonts w:ascii="Calibri" w:hAnsi="Calibri"/>
          <w:sz w:val="22"/>
          <w:szCs w:val="22"/>
        </w:rPr>
        <w:t xml:space="preserve">62 </w:t>
      </w:r>
      <w:r w:rsidRPr="002D6E2C" w:rsidR="004E0D79">
        <w:rPr>
          <w:rFonts w:ascii="Calibri" w:hAnsi="Calibri"/>
          <w:sz w:val="22"/>
          <w:szCs w:val="22"/>
        </w:rPr>
        <w:t>–</w:t>
      </w:r>
      <w:r w:rsidRPr="002D6E2C">
        <w:rPr>
          <w:rFonts w:ascii="Calibri" w:hAnsi="Calibri"/>
          <w:sz w:val="22"/>
          <w:szCs w:val="22"/>
        </w:rPr>
        <w:t>Maximum Collection Amount</w:t>
      </w:r>
      <w:r>
        <w:rPr>
          <w:rFonts w:ascii="Calibri" w:hAnsi="Calibri"/>
          <w:sz w:val="22"/>
          <w:szCs w:val="22"/>
        </w:rPr>
        <w:t xml:space="preserve"> must be equal to or greater than the </w:t>
      </w:r>
      <w:r w:rsidR="00CD032A">
        <w:rPr>
          <w:rFonts w:ascii="Calibri" w:hAnsi="Calibri"/>
          <w:sz w:val="22"/>
          <w:szCs w:val="22"/>
        </w:rPr>
        <w:t>Instalment</w:t>
      </w:r>
      <w:r w:rsidRPr="002D6E2C">
        <w:rPr>
          <w:rFonts w:ascii="Calibri" w:hAnsi="Calibri"/>
          <w:sz w:val="22"/>
          <w:szCs w:val="22"/>
        </w:rPr>
        <w:t xml:space="preserve"> Amount </w:t>
      </w:r>
    </w:p>
    <w:p w:rsidRPr="002D6E2C" w:rsidR="00E128CE" w:rsidP="00E92BA0" w:rsidRDefault="00E128CE" w14:paraId="7C25B8F4" w14:textId="77777777">
      <w:r>
        <w:t xml:space="preserve">The Maximum Collection Amount must be equal to or greater than </w:t>
      </w:r>
      <w:r w:rsidRPr="002D6E2C">
        <w:t>the Instalment Amount</w:t>
      </w:r>
      <w:r>
        <w:t>.</w:t>
      </w:r>
    </w:p>
    <w:p w:rsidRPr="002D6E2C" w:rsidR="00E128CE" w:rsidP="00E92BA0" w:rsidRDefault="00E128CE" w14:paraId="4E355164" w14:textId="77777777">
      <w:r w:rsidRPr="002D6E2C">
        <w:t xml:space="preserve">Error Code is 901112:  Invalid Maximum Collection Amount on mandate </w:t>
      </w:r>
    </w:p>
    <w:p w:rsidR="00E128CE" w:rsidP="00E92BA0" w:rsidRDefault="00E128CE" w14:paraId="6E8040C4" w14:textId="77777777">
      <w:r w:rsidRPr="002D6E2C">
        <w:t>Severity: Mandate initiation rejected</w:t>
      </w:r>
    </w:p>
    <w:p w:rsidR="004F5591" w:rsidP="00E92BA0" w:rsidRDefault="004F5591" w14:paraId="49419E6E" w14:textId="77777777"/>
    <w:p w:rsidRPr="00366AF5" w:rsidR="004F5591" w:rsidP="00E92BA0" w:rsidRDefault="004F5591" w14:paraId="7567CC48" w14:textId="77777777">
      <w:pPr>
        <w:pStyle w:val="Heading40"/>
        <w:spacing w:before="0" w:after="0" w:line="240" w:lineRule="auto"/>
        <w:ind w:left="0" w:firstLine="0"/>
        <w:rPr>
          <w:rFonts w:ascii="Calibri" w:hAnsi="Calibri"/>
          <w:color w:val="auto"/>
          <w:sz w:val="22"/>
          <w:szCs w:val="22"/>
        </w:rPr>
      </w:pPr>
      <w:r>
        <w:rPr>
          <w:rFonts w:ascii="Calibri" w:hAnsi="Calibri"/>
          <w:color w:val="auto"/>
          <w:sz w:val="22"/>
          <w:szCs w:val="22"/>
        </w:rPr>
        <w:t>Rule 009.063</w:t>
      </w:r>
      <w:r w:rsidRPr="00366AF5">
        <w:rPr>
          <w:rFonts w:ascii="Calibri" w:hAnsi="Calibri"/>
          <w:color w:val="auto"/>
          <w:sz w:val="22"/>
          <w:szCs w:val="22"/>
        </w:rPr>
        <w:t xml:space="preserve">:  </w:t>
      </w:r>
      <w:r w:rsidRPr="004F5591">
        <w:rPr>
          <w:rFonts w:ascii="Calibri" w:hAnsi="Calibri"/>
          <w:color w:val="auto"/>
          <w:sz w:val="22"/>
          <w:szCs w:val="22"/>
        </w:rPr>
        <w:t>Debtor Authentication Required</w:t>
      </w:r>
      <w:r w:rsidR="00632CCA">
        <w:rPr>
          <w:rFonts w:ascii="Calibri" w:hAnsi="Calibri"/>
          <w:color w:val="auto"/>
          <w:sz w:val="22"/>
          <w:szCs w:val="22"/>
        </w:rPr>
        <w:t xml:space="preserve"> = 0228</w:t>
      </w:r>
    </w:p>
    <w:p w:rsidRPr="00366AF5" w:rsidR="004F5591" w:rsidP="00E92BA0" w:rsidRDefault="004F5591" w14:paraId="2A14DCB2" w14:textId="77777777">
      <w:pPr>
        <w:rPr>
          <w:lang w:val="en-US"/>
        </w:rPr>
      </w:pPr>
      <w:r>
        <w:rPr>
          <w:lang w:val="en-US"/>
        </w:rPr>
        <w:t xml:space="preserve">If the </w:t>
      </w:r>
      <w:r w:rsidRPr="004F5591">
        <w:rPr>
          <w:lang w:val="en-US"/>
        </w:rPr>
        <w:t>Debtor Authentication Required</w:t>
      </w:r>
      <w:r w:rsidR="00632CCA">
        <w:rPr>
          <w:lang w:val="en-US"/>
        </w:rPr>
        <w:t xml:space="preserve"> is 0228</w:t>
      </w:r>
      <w:r>
        <w:rPr>
          <w:lang w:val="en-US"/>
        </w:rPr>
        <w:t>, then the MAC field must be populated</w:t>
      </w:r>
    </w:p>
    <w:p w:rsidRPr="00366AF5" w:rsidR="004F5591" w:rsidP="00E92BA0" w:rsidRDefault="004F5591" w14:paraId="7D6359EC" w14:textId="77777777">
      <w:pPr>
        <w:rPr>
          <w:lang w:val="en-US"/>
        </w:rPr>
      </w:pPr>
      <w:r w:rsidRPr="00366AF5">
        <w:rPr>
          <w:lang w:val="en-US"/>
        </w:rPr>
        <w:t>Error code is 90</w:t>
      </w:r>
      <w:r>
        <w:rPr>
          <w:lang w:val="en-US"/>
        </w:rPr>
        <w:t>1187</w:t>
      </w:r>
      <w:r w:rsidRPr="00366AF5">
        <w:rPr>
          <w:lang w:val="en-US"/>
        </w:rPr>
        <w:t xml:space="preserve">:  </w:t>
      </w:r>
      <w:r>
        <w:t>MAC is required if Debtor Authentication Required elem</w:t>
      </w:r>
      <w:r w:rsidR="000D6A49">
        <w:t>e</w:t>
      </w:r>
      <w:r>
        <w:t>nt = 022</w:t>
      </w:r>
      <w:r w:rsidR="00632CCA">
        <w:t>8</w:t>
      </w:r>
    </w:p>
    <w:p w:rsidRPr="00366AF5" w:rsidR="004F5591" w:rsidP="00E92BA0" w:rsidRDefault="004F5591" w14:paraId="677DBAF4" w14:textId="77777777">
      <w:pPr>
        <w:rPr>
          <w:lang w:val="en-US"/>
        </w:rPr>
      </w:pPr>
      <w:r w:rsidRPr="00366AF5">
        <w:rPr>
          <w:lang w:val="en-US"/>
        </w:rPr>
        <w:t>Severity: Mandate initiation rejected</w:t>
      </w:r>
    </w:p>
    <w:p w:rsidRPr="002D6E2C" w:rsidR="004F5591" w:rsidP="00E92BA0" w:rsidRDefault="004F5591" w14:paraId="5D7A052B" w14:textId="77777777"/>
    <w:p w:rsidRPr="00366AF5" w:rsidR="00DC41DD" w:rsidP="00E92BA0" w:rsidRDefault="00DC41DD" w14:paraId="2D253D5B" w14:textId="77777777">
      <w:pPr>
        <w:pStyle w:val="Heading40"/>
        <w:spacing w:before="0" w:after="0" w:line="240" w:lineRule="auto"/>
        <w:ind w:left="0" w:firstLine="0"/>
        <w:rPr>
          <w:rFonts w:ascii="Calibri" w:hAnsi="Calibri"/>
          <w:color w:val="auto"/>
          <w:sz w:val="22"/>
          <w:szCs w:val="22"/>
        </w:rPr>
      </w:pPr>
      <w:r>
        <w:rPr>
          <w:rFonts w:ascii="Calibri" w:hAnsi="Calibri"/>
          <w:color w:val="auto"/>
          <w:sz w:val="22"/>
          <w:szCs w:val="22"/>
        </w:rPr>
        <w:t>Rule 009.064</w:t>
      </w:r>
      <w:r w:rsidRPr="00366AF5">
        <w:rPr>
          <w:rFonts w:ascii="Calibri" w:hAnsi="Calibri"/>
          <w:color w:val="auto"/>
          <w:sz w:val="22"/>
          <w:szCs w:val="22"/>
        </w:rPr>
        <w:t xml:space="preserve">:  </w:t>
      </w:r>
      <w:r w:rsidRPr="00CE1FB6">
        <w:rPr>
          <w:rFonts w:ascii="Calibri" w:hAnsi="Calibri"/>
          <w:color w:val="auto"/>
          <w:sz w:val="22"/>
          <w:szCs w:val="22"/>
        </w:rPr>
        <w:t>Message Identification/Debtor Authentication Required /Authentication Type Rule</w:t>
      </w:r>
      <w:r w:rsidR="0080233D">
        <w:rPr>
          <w:rFonts w:ascii="Calibri" w:hAnsi="Calibri"/>
          <w:color w:val="auto"/>
          <w:sz w:val="22"/>
          <w:szCs w:val="22"/>
        </w:rPr>
        <w:t xml:space="preserve"> (refer Appendix H)</w:t>
      </w:r>
    </w:p>
    <w:p w:rsidR="00DC41DD" w:rsidP="00E92BA0" w:rsidRDefault="00DC41DD" w14:paraId="08AF93C5" w14:textId="77777777">
      <w:pPr>
        <w:rPr>
          <w:lang w:val="en-US"/>
        </w:rPr>
      </w:pPr>
      <w:r w:rsidRPr="00CE1FB6">
        <w:rPr>
          <w:lang w:val="en-US"/>
        </w:rPr>
        <w:t>Relationship between Message Identification, Authentication Type and Debtor Authentication Required is incorrect</w:t>
      </w:r>
      <w:r>
        <w:rPr>
          <w:lang w:val="en-US"/>
        </w:rPr>
        <w:t xml:space="preserve"> </w:t>
      </w:r>
    </w:p>
    <w:p w:rsidR="00DC41DD" w:rsidP="00E92BA0" w:rsidRDefault="00DC41DD" w14:paraId="52C49986" w14:textId="77777777">
      <w:pPr>
        <w:rPr>
          <w:lang w:val="en-US"/>
        </w:rPr>
      </w:pPr>
      <w:r>
        <w:rPr>
          <w:lang w:val="en-US"/>
        </w:rPr>
        <w:t xml:space="preserve">Error code is 902400: </w:t>
      </w:r>
      <w:r w:rsidRPr="00CE1FB6">
        <w:rPr>
          <w:lang w:val="en-US"/>
        </w:rPr>
        <w:t>Relationship between Message Identification, Authentication Type and Debtor Authentication Required is incorrect</w:t>
      </w:r>
      <w:r>
        <w:rPr>
          <w:lang w:val="en-US"/>
        </w:rPr>
        <w:t xml:space="preserve"> </w:t>
      </w:r>
    </w:p>
    <w:p w:rsidR="00DC41DD" w:rsidP="00E92BA0" w:rsidRDefault="00DC41DD" w14:paraId="5B4282EB" w14:textId="77777777">
      <w:pPr>
        <w:rPr>
          <w:lang w:val="en-US"/>
        </w:rPr>
      </w:pPr>
      <w:r>
        <w:rPr>
          <w:lang w:val="en-US"/>
        </w:rPr>
        <w:t>Severity: Mandate initiation rejected</w:t>
      </w:r>
    </w:p>
    <w:p w:rsidR="006B7916" w:rsidP="00E92BA0" w:rsidRDefault="006B7916" w14:paraId="21A55806" w14:textId="77777777">
      <w:pPr>
        <w:rPr>
          <w:rFonts w:cs="Arial"/>
          <w:b/>
          <w:lang w:val="en-US"/>
        </w:rPr>
      </w:pPr>
    </w:p>
    <w:p w:rsidRPr="00366AF5" w:rsidR="00632CCA" w:rsidP="00E92BA0" w:rsidRDefault="00632CCA" w14:paraId="5F2EB22C" w14:textId="77777777">
      <w:pPr>
        <w:pStyle w:val="Heading40"/>
        <w:spacing w:before="0" w:after="0" w:line="240" w:lineRule="auto"/>
        <w:ind w:left="0" w:firstLine="0"/>
        <w:rPr>
          <w:rFonts w:ascii="Calibri" w:hAnsi="Calibri"/>
          <w:color w:val="auto"/>
          <w:sz w:val="22"/>
          <w:szCs w:val="22"/>
        </w:rPr>
      </w:pPr>
      <w:r>
        <w:rPr>
          <w:rFonts w:ascii="Calibri" w:hAnsi="Calibri"/>
          <w:color w:val="auto"/>
          <w:sz w:val="22"/>
          <w:szCs w:val="22"/>
        </w:rPr>
        <w:t>Rule 009.065</w:t>
      </w:r>
      <w:r w:rsidRPr="00366AF5">
        <w:rPr>
          <w:rFonts w:ascii="Calibri" w:hAnsi="Calibri"/>
          <w:color w:val="auto"/>
          <w:sz w:val="22"/>
          <w:szCs w:val="22"/>
        </w:rPr>
        <w:t xml:space="preserve">:  </w:t>
      </w:r>
      <w:r w:rsidRPr="004F5591">
        <w:rPr>
          <w:rFonts w:ascii="Calibri" w:hAnsi="Calibri"/>
          <w:color w:val="auto"/>
          <w:sz w:val="22"/>
          <w:szCs w:val="22"/>
        </w:rPr>
        <w:t xml:space="preserve">Debtor Authentication </w:t>
      </w:r>
      <w:r w:rsidR="00F61AEC">
        <w:rPr>
          <w:rFonts w:ascii="Calibri" w:hAnsi="Calibri"/>
          <w:color w:val="auto"/>
          <w:sz w:val="22"/>
          <w:szCs w:val="22"/>
        </w:rPr>
        <w:t>R</w:t>
      </w:r>
      <w:r w:rsidRPr="004F5591">
        <w:rPr>
          <w:rFonts w:ascii="Calibri" w:hAnsi="Calibri"/>
          <w:color w:val="auto"/>
          <w:sz w:val="22"/>
          <w:szCs w:val="22"/>
        </w:rPr>
        <w:t>equired</w:t>
      </w:r>
      <w:r>
        <w:rPr>
          <w:rFonts w:ascii="Calibri" w:hAnsi="Calibri"/>
          <w:color w:val="auto"/>
          <w:sz w:val="22"/>
          <w:szCs w:val="22"/>
        </w:rPr>
        <w:t xml:space="preserve"> is not 0228</w:t>
      </w:r>
      <w:r w:rsidR="00F61AEC">
        <w:rPr>
          <w:rFonts w:ascii="Calibri" w:hAnsi="Calibri"/>
          <w:color w:val="auto"/>
          <w:sz w:val="22"/>
          <w:szCs w:val="22"/>
        </w:rPr>
        <w:t xml:space="preserve"> – MAC populated</w:t>
      </w:r>
    </w:p>
    <w:p w:rsidRPr="00366AF5" w:rsidR="00632CCA" w:rsidP="00E92BA0" w:rsidRDefault="00632CCA" w14:paraId="1D763394" w14:textId="77777777">
      <w:pPr>
        <w:rPr>
          <w:lang w:val="en-US"/>
        </w:rPr>
      </w:pPr>
      <w:r>
        <w:rPr>
          <w:lang w:val="en-US"/>
        </w:rPr>
        <w:t xml:space="preserve">If the </w:t>
      </w:r>
      <w:r w:rsidRPr="004F5591">
        <w:rPr>
          <w:lang w:val="en-US"/>
        </w:rPr>
        <w:t>Debtor Authentication Required</w:t>
      </w:r>
      <w:r>
        <w:rPr>
          <w:lang w:val="en-US"/>
        </w:rPr>
        <w:t xml:space="preserve"> is </w:t>
      </w:r>
      <w:r w:rsidR="004E0D79">
        <w:rPr>
          <w:lang w:val="en-US"/>
        </w:rPr>
        <w:t>not 0228</w:t>
      </w:r>
      <w:r>
        <w:rPr>
          <w:lang w:val="en-US"/>
        </w:rPr>
        <w:t>, then the MAC field must not be populated</w:t>
      </w:r>
    </w:p>
    <w:p w:rsidRPr="00366AF5" w:rsidR="00632CCA" w:rsidP="00E92BA0" w:rsidRDefault="00632CCA" w14:paraId="5AA57654" w14:textId="77777777">
      <w:pPr>
        <w:rPr>
          <w:lang w:val="en-US"/>
        </w:rPr>
      </w:pPr>
      <w:r w:rsidRPr="00366AF5">
        <w:rPr>
          <w:lang w:val="en-US"/>
        </w:rPr>
        <w:t>Error code is 90</w:t>
      </w:r>
      <w:r>
        <w:rPr>
          <w:lang w:val="en-US"/>
        </w:rPr>
        <w:t>118</w:t>
      </w:r>
      <w:r w:rsidR="000D6A49">
        <w:rPr>
          <w:lang w:val="en-US"/>
        </w:rPr>
        <w:t>9</w:t>
      </w:r>
      <w:r w:rsidRPr="00366AF5">
        <w:rPr>
          <w:lang w:val="en-US"/>
        </w:rPr>
        <w:t xml:space="preserve">:  </w:t>
      </w:r>
      <w:r>
        <w:t xml:space="preserve">MAC </w:t>
      </w:r>
      <w:r w:rsidR="000D6A49">
        <w:t xml:space="preserve">must not be </w:t>
      </w:r>
      <w:r w:rsidR="004E0D79">
        <w:t>populated if</w:t>
      </w:r>
      <w:r>
        <w:t xml:space="preserve"> Debtor Authentication Required elem</w:t>
      </w:r>
      <w:r w:rsidR="000D6A49">
        <w:t>e</w:t>
      </w:r>
      <w:r>
        <w:t xml:space="preserve">nt </w:t>
      </w:r>
      <w:r w:rsidR="000D6A49">
        <w:t xml:space="preserve">is </w:t>
      </w:r>
      <w:r w:rsidR="004E0D79">
        <w:t>not 0228</w:t>
      </w:r>
    </w:p>
    <w:p w:rsidR="00632CCA" w:rsidP="00E92BA0" w:rsidRDefault="00632CCA" w14:paraId="18B94BE2" w14:textId="77777777">
      <w:pPr>
        <w:rPr>
          <w:lang w:val="en-US"/>
        </w:rPr>
      </w:pPr>
      <w:r w:rsidRPr="00366AF5">
        <w:rPr>
          <w:lang w:val="en-US"/>
        </w:rPr>
        <w:t>Severity: Mandate initiation rejected</w:t>
      </w:r>
    </w:p>
    <w:p w:rsidR="00C14425" w:rsidP="00E92BA0" w:rsidRDefault="00C14425" w14:paraId="17A0EF00" w14:textId="77777777">
      <w:pPr>
        <w:rPr>
          <w:lang w:val="en-US"/>
        </w:rPr>
      </w:pPr>
    </w:p>
    <w:p w:rsidRPr="002D6E2C" w:rsidR="00004842" w:rsidP="00E92BA0" w:rsidRDefault="00004842" w14:paraId="13FD9AEF" w14:textId="77777777">
      <w:pPr>
        <w:pStyle w:val="Heading40"/>
        <w:spacing w:before="0" w:after="0" w:line="240" w:lineRule="auto"/>
        <w:ind w:left="0" w:firstLine="0"/>
        <w:rPr>
          <w:rFonts w:ascii="Calibri" w:hAnsi="Calibri"/>
          <w:sz w:val="22"/>
          <w:szCs w:val="22"/>
        </w:rPr>
      </w:pPr>
      <w:r>
        <w:rPr>
          <w:rFonts w:ascii="Calibri" w:hAnsi="Calibri"/>
          <w:sz w:val="22"/>
          <w:szCs w:val="22"/>
        </w:rPr>
        <w:t>Rule 009.06</w:t>
      </w:r>
      <w:r w:rsidRPr="00B75A6B">
        <w:rPr>
          <w:rFonts w:ascii="Calibri" w:hAnsi="Calibri"/>
          <w:sz w:val="22"/>
          <w:szCs w:val="22"/>
        </w:rPr>
        <w:t xml:space="preserve">6 – Adjustment </w:t>
      </w:r>
      <w:r>
        <w:rPr>
          <w:rFonts w:ascii="Calibri" w:hAnsi="Calibri"/>
          <w:sz w:val="22"/>
          <w:szCs w:val="22"/>
        </w:rPr>
        <w:t>Category/Adjustment Amount Relationship</w:t>
      </w:r>
    </w:p>
    <w:p w:rsidRPr="002D6E2C" w:rsidR="00004842" w:rsidP="00E92BA0" w:rsidRDefault="00004842" w14:paraId="032D84B1" w14:textId="77777777">
      <w:r>
        <w:t xml:space="preserve">If </w:t>
      </w:r>
      <w:r w:rsidRPr="002D6E2C">
        <w:t xml:space="preserve">Adjustment Category is </w:t>
      </w:r>
      <w:r>
        <w:t>equal to “N”</w:t>
      </w:r>
      <w:r w:rsidR="00CB7ED9">
        <w:t xml:space="preserve"> or “R”</w:t>
      </w:r>
      <w:r w:rsidR="00F61AEC">
        <w:t xml:space="preserve">, </w:t>
      </w:r>
      <w:r w:rsidR="00CB7ED9">
        <w:t xml:space="preserve">neither </w:t>
      </w:r>
      <w:r w:rsidR="00F61AEC">
        <w:t>the</w:t>
      </w:r>
      <w:r w:rsidRPr="002D6E2C">
        <w:t xml:space="preserve"> Adjustment Rate</w:t>
      </w:r>
      <w:r>
        <w:t xml:space="preserve"> </w:t>
      </w:r>
      <w:r w:rsidR="00CB7ED9">
        <w:t>n</w:t>
      </w:r>
      <w:r>
        <w:t>or</w:t>
      </w:r>
      <w:r w:rsidRPr="002D6E2C">
        <w:t xml:space="preserve"> the Adjustment Amount </w:t>
      </w:r>
      <w:r w:rsidR="00CB7ED9">
        <w:t>is</w:t>
      </w:r>
      <w:r>
        <w:t xml:space="preserve"> required</w:t>
      </w:r>
      <w:r w:rsidRPr="002D6E2C">
        <w:t xml:space="preserve">. </w:t>
      </w:r>
    </w:p>
    <w:p w:rsidRPr="002D6E2C" w:rsidR="00004842" w:rsidP="00E92BA0" w:rsidRDefault="00004842" w14:paraId="044820D1" w14:textId="77777777">
      <w:r w:rsidRPr="002D6E2C">
        <w:t xml:space="preserve">Error Code is </w:t>
      </w:r>
      <w:r w:rsidRPr="002D6E2C">
        <w:rPr>
          <w:rFonts w:eastAsia="Times New Roman"/>
          <w:bCs/>
        </w:rPr>
        <w:t>9011</w:t>
      </w:r>
      <w:r>
        <w:rPr>
          <w:rFonts w:eastAsia="Times New Roman"/>
          <w:bCs/>
        </w:rPr>
        <w:t>90</w:t>
      </w:r>
      <w:r w:rsidRPr="002D6E2C">
        <w:t xml:space="preserve">:  Invalid Adjustment Rate </w:t>
      </w:r>
      <w:r>
        <w:t xml:space="preserve">or amount for category </w:t>
      </w:r>
      <w:r w:rsidRPr="002D6E2C">
        <w:t xml:space="preserve">on mandate </w:t>
      </w:r>
    </w:p>
    <w:p w:rsidR="00004842" w:rsidP="00E92BA0" w:rsidRDefault="00004842" w14:paraId="5E1FB357" w14:textId="77777777">
      <w:r w:rsidRPr="002D6E2C">
        <w:t>Severity: Mandate initiation rejected</w:t>
      </w:r>
    </w:p>
    <w:p w:rsidR="00004842" w:rsidP="00E92BA0" w:rsidRDefault="00004842" w14:paraId="012FF108" w14:textId="77777777">
      <w:pPr>
        <w:rPr>
          <w:lang w:val="en-US"/>
        </w:rPr>
      </w:pPr>
    </w:p>
    <w:p w:rsidRPr="002D6E2C" w:rsidR="00EB2F60" w:rsidP="00E92BA0" w:rsidRDefault="00EB2F60" w14:paraId="273E81B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009.0</w:t>
      </w:r>
      <w:r>
        <w:rPr>
          <w:rFonts w:ascii="Calibri" w:hAnsi="Calibri"/>
          <w:sz w:val="22"/>
          <w:szCs w:val="22"/>
        </w:rPr>
        <w:t>68</w:t>
      </w:r>
      <w:r w:rsidRPr="002D6E2C">
        <w:rPr>
          <w:rFonts w:ascii="Calibri" w:hAnsi="Calibri"/>
          <w:sz w:val="22"/>
          <w:szCs w:val="22"/>
        </w:rPr>
        <w:t xml:space="preserve"> – </w:t>
      </w:r>
      <w:r>
        <w:rPr>
          <w:rFonts w:ascii="Calibri" w:hAnsi="Calibri"/>
          <w:sz w:val="22"/>
          <w:szCs w:val="22"/>
        </w:rPr>
        <w:t>First Collection Amount/First Collection Date</w:t>
      </w:r>
    </w:p>
    <w:p w:rsidRPr="002D6E2C" w:rsidR="00EB2F60" w:rsidP="00E92BA0" w:rsidRDefault="00EB2F60" w14:paraId="24024F93" w14:textId="77777777">
      <w:r>
        <w:t>If the First Collection Date is populated, then t</w:t>
      </w:r>
      <w:r w:rsidRPr="002D6E2C">
        <w:t xml:space="preserve">he </w:t>
      </w:r>
      <w:r>
        <w:t>First Collection</w:t>
      </w:r>
      <w:r w:rsidRPr="002D6E2C">
        <w:t xml:space="preserve"> Amount </w:t>
      </w:r>
      <w:r>
        <w:t>must also be populated</w:t>
      </w:r>
    </w:p>
    <w:p w:rsidRPr="002D6E2C" w:rsidR="00EB2F60" w:rsidP="00E92BA0" w:rsidRDefault="00EB2F60" w14:paraId="07B38B71" w14:textId="77777777">
      <w:r w:rsidRPr="002D6E2C">
        <w:t>Error Code is 90119</w:t>
      </w:r>
      <w:r>
        <w:t>5</w:t>
      </w:r>
      <w:r w:rsidRPr="002D6E2C">
        <w:t xml:space="preserve">:  </w:t>
      </w:r>
      <w:r>
        <w:t>If the First Collection Date is populated, then t</w:t>
      </w:r>
      <w:r w:rsidRPr="002D6E2C">
        <w:t xml:space="preserve">he </w:t>
      </w:r>
      <w:r>
        <w:t>First Collection</w:t>
      </w:r>
      <w:r w:rsidRPr="002D6E2C">
        <w:t xml:space="preserve"> Amount </w:t>
      </w:r>
      <w:r>
        <w:t>must also be populated</w:t>
      </w:r>
    </w:p>
    <w:p w:rsidRPr="002D6E2C" w:rsidR="00EB2F60" w:rsidP="00E92BA0" w:rsidRDefault="00EB2F60" w14:paraId="0DF91F65" w14:textId="77777777">
      <w:r w:rsidRPr="002D6E2C">
        <w:t>Severity: Mandate initiation rejected</w:t>
      </w:r>
    </w:p>
    <w:p w:rsidR="00EB2F60" w:rsidP="00E92BA0" w:rsidRDefault="00EB2F60" w14:paraId="29361D67" w14:textId="77777777">
      <w:pPr>
        <w:pStyle w:val="Heading40"/>
        <w:spacing w:before="0" w:after="0" w:line="240" w:lineRule="auto"/>
        <w:ind w:left="0" w:firstLine="0"/>
        <w:rPr>
          <w:rFonts w:ascii="Calibri" w:hAnsi="Calibri"/>
          <w:sz w:val="22"/>
          <w:szCs w:val="22"/>
        </w:rPr>
      </w:pPr>
    </w:p>
    <w:p w:rsidR="00A612F2" w:rsidP="00E92BA0" w:rsidRDefault="00A612F2" w14:paraId="1C12C0FD" w14:textId="77777777">
      <w:pPr>
        <w:rPr>
          <w:rFonts w:cs="Arial"/>
          <w:b/>
          <w:color w:val="000000"/>
          <w:lang w:val="en-US"/>
        </w:rPr>
      </w:pPr>
      <w:r>
        <w:br w:type="page"/>
      </w:r>
    </w:p>
    <w:p w:rsidRPr="002D6E2C" w:rsidR="000F469B" w:rsidP="00E92BA0" w:rsidRDefault="000F469B" w14:paraId="16826D76" w14:textId="77777777">
      <w:pPr>
        <w:pStyle w:val="Heading40"/>
        <w:spacing w:before="0" w:after="0" w:line="240" w:lineRule="auto"/>
        <w:ind w:left="0" w:firstLine="0"/>
        <w:rPr>
          <w:rFonts w:ascii="Calibri" w:hAnsi="Calibri"/>
          <w:sz w:val="22"/>
          <w:szCs w:val="22"/>
        </w:rPr>
      </w:pPr>
      <w:r>
        <w:rPr>
          <w:rFonts w:ascii="Calibri" w:hAnsi="Calibri"/>
          <w:sz w:val="22"/>
          <w:szCs w:val="22"/>
        </w:rPr>
        <w:t>Rule 009.069 – MAC fails Validation</w:t>
      </w:r>
    </w:p>
    <w:p w:rsidR="00BE4D25" w:rsidP="00E92BA0" w:rsidRDefault="00BE4D25" w14:paraId="24AE04E6" w14:textId="77777777">
      <w:r>
        <w:t>Real Time Immediate MAC failure.</w:t>
      </w:r>
    </w:p>
    <w:p w:rsidRPr="002D6E2C" w:rsidR="000F469B" w:rsidP="00E92BA0" w:rsidRDefault="000F469B" w14:paraId="42FEB027" w14:textId="77777777">
      <w:r w:rsidRPr="002D6E2C">
        <w:t xml:space="preserve">Error Code is </w:t>
      </w:r>
      <w:r>
        <w:t>901192</w:t>
      </w:r>
      <w:r w:rsidRPr="002D6E2C">
        <w:t xml:space="preserve">: </w:t>
      </w:r>
      <w:r w:rsidR="00B5602F">
        <w:t>MAC is invalid</w:t>
      </w:r>
    </w:p>
    <w:p w:rsidRPr="002D6E2C" w:rsidR="000F469B" w:rsidP="00E92BA0" w:rsidRDefault="000F469B" w14:paraId="3FB89A07" w14:textId="77777777">
      <w:r>
        <w:t>File fatal error</w:t>
      </w:r>
    </w:p>
    <w:p w:rsidR="00B5602F" w:rsidP="00E92BA0" w:rsidRDefault="00B5602F" w14:paraId="27F9D636" w14:textId="77777777">
      <w:pPr>
        <w:pStyle w:val="Heading40"/>
        <w:spacing w:before="0" w:after="0" w:line="240" w:lineRule="auto"/>
        <w:ind w:left="0" w:firstLine="0"/>
        <w:rPr>
          <w:rFonts w:ascii="Calibri" w:hAnsi="Calibri"/>
          <w:sz w:val="22"/>
          <w:szCs w:val="22"/>
        </w:rPr>
      </w:pPr>
    </w:p>
    <w:p w:rsidRPr="002D6E2C" w:rsidR="002C4076" w:rsidP="00E92BA0" w:rsidRDefault="002C4076" w14:paraId="369B9D0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w:t>
      </w:r>
      <w:r>
        <w:rPr>
          <w:rFonts w:ascii="Calibri" w:hAnsi="Calibri"/>
          <w:sz w:val="22"/>
          <w:szCs w:val="22"/>
        </w:rPr>
        <w:t>09</w:t>
      </w:r>
      <w:r w:rsidRPr="002D6E2C">
        <w:rPr>
          <w:rFonts w:ascii="Calibri" w:hAnsi="Calibri"/>
          <w:sz w:val="22"/>
          <w:szCs w:val="22"/>
        </w:rPr>
        <w:t>.0</w:t>
      </w:r>
      <w:r>
        <w:rPr>
          <w:rFonts w:ascii="Calibri" w:hAnsi="Calibri"/>
          <w:sz w:val="22"/>
          <w:szCs w:val="22"/>
        </w:rPr>
        <w:t>70</w:t>
      </w:r>
      <w:r w:rsidRPr="002D6E2C">
        <w:rPr>
          <w:rFonts w:ascii="Calibri" w:hAnsi="Calibri"/>
          <w:sz w:val="22"/>
          <w:szCs w:val="22"/>
        </w:rPr>
        <w:t xml:space="preserve"> – </w:t>
      </w:r>
      <w:r>
        <w:rPr>
          <w:rFonts w:ascii="Calibri" w:hAnsi="Calibri"/>
          <w:sz w:val="22"/>
          <w:szCs w:val="22"/>
        </w:rPr>
        <w:t>No contact details for 022</w:t>
      </w:r>
      <w:r w:rsidR="00037882">
        <w:rPr>
          <w:rFonts w:ascii="Calibri" w:hAnsi="Calibri"/>
          <w:sz w:val="22"/>
          <w:szCs w:val="22"/>
        </w:rPr>
        <w:t>9</w:t>
      </w:r>
    </w:p>
    <w:p w:rsidRPr="002D6E2C" w:rsidR="002C4076" w:rsidP="00E92BA0" w:rsidRDefault="002C4076" w14:paraId="0AE3CCFE" w14:textId="77777777">
      <w:r>
        <w:t>If the</w:t>
      </w:r>
      <w:r w:rsidR="009D6970">
        <w:t>re are</w:t>
      </w:r>
      <w:r>
        <w:t xml:space="preserve"> no contact details for 022</w:t>
      </w:r>
      <w:r w:rsidR="00037882">
        <w:t>9</w:t>
      </w:r>
      <w:r>
        <w:t xml:space="preserve"> </w:t>
      </w:r>
    </w:p>
    <w:p w:rsidRPr="002D6E2C" w:rsidR="002C4076" w:rsidP="00E92BA0" w:rsidRDefault="002C4076" w14:paraId="603BEFA2" w14:textId="77777777">
      <w:r w:rsidRPr="002D6E2C">
        <w:t>Error Code is 9</w:t>
      </w:r>
      <w:r>
        <w:t>10005</w:t>
      </w:r>
      <w:r w:rsidRPr="002D6E2C">
        <w:t xml:space="preserve">: </w:t>
      </w:r>
      <w:r>
        <w:t>Account open and active, no contact details</w:t>
      </w:r>
    </w:p>
    <w:p w:rsidRPr="002D6E2C" w:rsidR="002C4076" w:rsidP="00E92BA0" w:rsidRDefault="002C4076" w14:paraId="7664FF00" w14:textId="77777777">
      <w:r w:rsidRPr="002D6E2C">
        <w:t xml:space="preserve">Severity: Mandate </w:t>
      </w:r>
      <w:r>
        <w:t>initiation</w:t>
      </w:r>
      <w:r w:rsidRPr="002D6E2C">
        <w:t xml:space="preserve"> rejected </w:t>
      </w:r>
    </w:p>
    <w:p w:rsidR="000F469B" w:rsidP="00E92BA0" w:rsidRDefault="000F469B" w14:paraId="1B97AB72" w14:textId="77777777">
      <w:pPr>
        <w:pStyle w:val="Heading40"/>
        <w:spacing w:before="0" w:after="0" w:line="240" w:lineRule="auto"/>
        <w:ind w:left="0" w:firstLine="0"/>
        <w:rPr>
          <w:rFonts w:ascii="Calibri" w:hAnsi="Calibri"/>
          <w:sz w:val="22"/>
          <w:szCs w:val="22"/>
        </w:rPr>
      </w:pPr>
    </w:p>
    <w:p w:rsidR="00B2217C" w:rsidP="00E92BA0" w:rsidRDefault="00B2217C" w14:paraId="2499056A" w14:textId="77777777">
      <w:pPr>
        <w:pStyle w:val="Heading40"/>
        <w:spacing w:before="0" w:after="0" w:line="240" w:lineRule="auto"/>
        <w:ind w:left="0" w:firstLine="0"/>
        <w:rPr>
          <w:rFonts w:ascii="Calibri" w:hAnsi="Calibri"/>
          <w:sz w:val="22"/>
          <w:szCs w:val="22"/>
        </w:rPr>
      </w:pPr>
      <w:r>
        <w:rPr>
          <w:rFonts w:ascii="Calibri" w:hAnsi="Calibri"/>
          <w:sz w:val="22"/>
          <w:szCs w:val="22"/>
        </w:rPr>
        <w:t>Rule 009.071 – Multiple Signatories not Allowed</w:t>
      </w:r>
    </w:p>
    <w:p w:rsidR="00B2217C" w:rsidP="00E92BA0" w:rsidRDefault="00B2217C" w14:paraId="1D71748C" w14:textId="77777777">
      <w:pPr>
        <w:rPr>
          <w:lang w:val="en-US"/>
        </w:rPr>
      </w:pPr>
      <w:r>
        <w:rPr>
          <w:lang w:val="en-US"/>
        </w:rPr>
        <w:t>Multiple Signatories are not allowed on this account</w:t>
      </w:r>
    </w:p>
    <w:p w:rsidR="00B2217C" w:rsidP="00E92BA0" w:rsidRDefault="00B2217C" w14:paraId="2490EBD0" w14:textId="77777777">
      <w:pPr>
        <w:rPr>
          <w:lang w:val="en-US"/>
        </w:rPr>
      </w:pPr>
      <w:r>
        <w:rPr>
          <w:lang w:val="en-US"/>
        </w:rPr>
        <w:t>Error Code is 910006: Multiple signatories not allowed on account</w:t>
      </w:r>
    </w:p>
    <w:p w:rsidR="00B2217C" w:rsidP="00E92BA0" w:rsidRDefault="00B2217C" w14:paraId="66B352F1" w14:textId="77777777">
      <w:pPr>
        <w:rPr>
          <w:lang w:val="en-US"/>
        </w:rPr>
      </w:pPr>
      <w:r>
        <w:rPr>
          <w:lang w:val="en-US"/>
        </w:rPr>
        <w:t xml:space="preserve">Severity: Mandate initiation rejected </w:t>
      </w:r>
    </w:p>
    <w:p w:rsidR="002C4076" w:rsidP="00E92BA0" w:rsidRDefault="002C4076" w14:paraId="0881D33A" w14:textId="77777777">
      <w:pPr>
        <w:pStyle w:val="Heading40"/>
        <w:spacing w:before="0" w:after="0" w:line="240" w:lineRule="auto"/>
        <w:ind w:left="0" w:firstLine="0"/>
        <w:rPr>
          <w:rFonts w:ascii="Calibri" w:hAnsi="Calibri"/>
          <w:sz w:val="22"/>
          <w:szCs w:val="22"/>
        </w:rPr>
      </w:pPr>
    </w:p>
    <w:p w:rsidR="002F2E91" w:rsidP="00E92BA0" w:rsidRDefault="002F2E91" w14:paraId="77910C38" w14:textId="77777777">
      <w:pPr>
        <w:pStyle w:val="Heading40"/>
        <w:spacing w:before="0" w:after="0" w:line="240" w:lineRule="auto"/>
        <w:ind w:left="0" w:firstLine="0"/>
        <w:rPr>
          <w:rFonts w:ascii="Calibri" w:hAnsi="Calibri"/>
          <w:sz w:val="22"/>
          <w:szCs w:val="22"/>
        </w:rPr>
      </w:pPr>
      <w:r>
        <w:rPr>
          <w:rFonts w:ascii="Calibri" w:hAnsi="Calibri"/>
          <w:sz w:val="22"/>
          <w:szCs w:val="22"/>
        </w:rPr>
        <w:t xml:space="preserve">Rule 009.072 – </w:t>
      </w:r>
      <w:r w:rsidR="000D7383">
        <w:rPr>
          <w:rFonts w:ascii="Calibri" w:hAnsi="Calibri"/>
          <w:sz w:val="22"/>
          <w:szCs w:val="22"/>
        </w:rPr>
        <w:t xml:space="preserve">Currency </w:t>
      </w:r>
      <w:r w:rsidR="00E75FDD">
        <w:rPr>
          <w:rFonts w:ascii="Calibri" w:hAnsi="Calibri"/>
          <w:sz w:val="22"/>
          <w:szCs w:val="22"/>
        </w:rPr>
        <w:t>Code</w:t>
      </w:r>
    </w:p>
    <w:p w:rsidR="002F2E91" w:rsidP="00E92BA0" w:rsidRDefault="000D7383" w14:paraId="128EAA5F" w14:textId="77777777">
      <w:pPr>
        <w:rPr>
          <w:lang w:val="en-US"/>
        </w:rPr>
      </w:pPr>
      <w:r>
        <w:rPr>
          <w:lang w:val="en-US"/>
        </w:rPr>
        <w:t xml:space="preserve">Currency </w:t>
      </w:r>
      <w:r w:rsidR="00E75FDD">
        <w:rPr>
          <w:lang w:val="en-US"/>
        </w:rPr>
        <w:t xml:space="preserve">code </w:t>
      </w:r>
      <w:r>
        <w:rPr>
          <w:lang w:val="en-US"/>
        </w:rPr>
        <w:t>must be “ZAR” for South Africa</w:t>
      </w:r>
    </w:p>
    <w:p w:rsidR="002F2E91" w:rsidP="00E92BA0" w:rsidRDefault="002F2E91" w14:paraId="062AB2E4" w14:textId="77777777">
      <w:pPr>
        <w:rPr>
          <w:lang w:val="en-US"/>
        </w:rPr>
      </w:pPr>
      <w:r>
        <w:rPr>
          <w:lang w:val="en-US"/>
        </w:rPr>
        <w:t>Error Code is 9</w:t>
      </w:r>
      <w:r w:rsidR="00A340E7">
        <w:rPr>
          <w:lang w:val="en-US"/>
        </w:rPr>
        <w:t>01198</w:t>
      </w:r>
      <w:r>
        <w:rPr>
          <w:lang w:val="en-US"/>
        </w:rPr>
        <w:t xml:space="preserve">: </w:t>
      </w:r>
      <w:r w:rsidR="00E75FDD">
        <w:rPr>
          <w:lang w:val="en-US"/>
        </w:rPr>
        <w:t>Currency Code must be “ZAR” for South Africa</w:t>
      </w:r>
    </w:p>
    <w:p w:rsidR="002F2E91" w:rsidP="00E92BA0" w:rsidRDefault="002F2E91" w14:paraId="2F1D8708" w14:textId="77777777">
      <w:pPr>
        <w:rPr>
          <w:lang w:val="en-US"/>
        </w:rPr>
      </w:pPr>
      <w:r>
        <w:rPr>
          <w:lang w:val="en-US"/>
        </w:rPr>
        <w:t xml:space="preserve">Severity: Mandate initiation rejected </w:t>
      </w:r>
    </w:p>
    <w:p w:rsidR="002F2E91" w:rsidP="00E92BA0" w:rsidRDefault="002F2E91" w14:paraId="1AD20C35" w14:textId="77777777">
      <w:pPr>
        <w:pStyle w:val="Heading40"/>
        <w:spacing w:before="0" w:after="0" w:line="240" w:lineRule="auto"/>
        <w:ind w:left="0" w:firstLine="0"/>
        <w:rPr>
          <w:rFonts w:ascii="Calibri" w:hAnsi="Calibri"/>
          <w:sz w:val="22"/>
          <w:szCs w:val="22"/>
        </w:rPr>
      </w:pPr>
    </w:p>
    <w:p w:rsidRPr="002D6E2C" w:rsidR="00CF4911" w:rsidP="00E92BA0" w:rsidRDefault="00CF4911" w14:paraId="072B1FFB" w14:textId="77777777">
      <w:pPr>
        <w:pStyle w:val="Heading40"/>
        <w:spacing w:before="0" w:after="0" w:line="240" w:lineRule="auto"/>
        <w:ind w:left="0" w:firstLine="0"/>
        <w:rPr>
          <w:rFonts w:ascii="Calibri" w:hAnsi="Calibri"/>
          <w:sz w:val="22"/>
          <w:szCs w:val="22"/>
        </w:rPr>
      </w:pPr>
      <w:r>
        <w:rPr>
          <w:rFonts w:ascii="Calibri" w:hAnsi="Calibri"/>
          <w:sz w:val="22"/>
          <w:szCs w:val="22"/>
        </w:rPr>
        <w:t>Rule 009.999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CF4911" w:rsidP="00E92BA0" w:rsidRDefault="00CF4911" w14:paraId="1C7681AE" w14:textId="77777777">
      <w:r>
        <w:t>Element &lt;Element Name</w:t>
      </w:r>
      <w:r w:rsidR="004E0D79">
        <w:t xml:space="preserve">&gt; </w:t>
      </w:r>
      <w:r w:rsidRPr="00151A59" w:rsidR="004E0D79">
        <w:t>must</w:t>
      </w:r>
      <w:r w:rsidRPr="00151A59">
        <w:t xml:space="preserve"> not be blank or spaces.</w:t>
      </w:r>
    </w:p>
    <w:p w:rsidRPr="008738E0" w:rsidR="00CF4911" w:rsidP="00E92BA0" w:rsidRDefault="00CF4911" w14:paraId="0959AB1C" w14:textId="77777777">
      <w:r w:rsidRPr="008738E0">
        <w:t>Error Code is 9</w:t>
      </w:r>
      <w:r>
        <w:t>1</w:t>
      </w:r>
      <w:r w:rsidRPr="008738E0">
        <w:t>0</w:t>
      </w:r>
      <w:r>
        <w:t>099</w:t>
      </w:r>
      <w:r w:rsidRPr="008738E0">
        <w:t xml:space="preserve">: </w:t>
      </w:r>
      <w:r>
        <w:t>Message Element &lt;Message Element Name&gt; must not be spaces</w:t>
      </w:r>
    </w:p>
    <w:p w:rsidR="00CF4911" w:rsidP="00E92BA0" w:rsidRDefault="00CF4911" w14:paraId="5005FBCE" w14:textId="77777777">
      <w:pPr>
        <w:rPr>
          <w:lang w:val="en-US"/>
        </w:rPr>
      </w:pPr>
      <w:r>
        <w:rPr>
          <w:lang w:val="en-US"/>
        </w:rPr>
        <w:t>Severity: Mandate initiation rejected</w:t>
      </w:r>
    </w:p>
    <w:p w:rsidR="00CF4911" w:rsidP="00E92BA0" w:rsidRDefault="00CF4911" w14:paraId="1099F53D" w14:textId="77777777"/>
    <w:p w:rsidR="00CF4911" w:rsidP="00E92BA0" w:rsidRDefault="00CF4911" w14:paraId="7D61F21C" w14:textId="77777777">
      <w:pPr>
        <w:rPr>
          <w:rFonts w:ascii="Arial" w:hAnsi="Arial"/>
          <w:b/>
          <w:color w:val="595959"/>
          <w:sz w:val="28"/>
          <w:szCs w:val="24"/>
          <w:lang w:val="en-US"/>
        </w:rPr>
      </w:pPr>
    </w:p>
    <w:p w:rsidR="00E128CE" w:rsidP="00E92BA0" w:rsidRDefault="00E128CE" w14:paraId="31920AEB" w14:textId="77777777">
      <w:pPr>
        <w:rPr>
          <w:rFonts w:ascii="Arial" w:hAnsi="Arial"/>
          <w:b/>
          <w:color w:val="595959"/>
          <w:sz w:val="28"/>
          <w:szCs w:val="24"/>
          <w:lang w:val="en-US"/>
        </w:rPr>
      </w:pPr>
      <w:r>
        <w:br w:type="page"/>
      </w:r>
    </w:p>
    <w:p w:rsidRPr="002D6E2C" w:rsidR="00D521C9" w:rsidP="002C2973" w:rsidRDefault="00D521C9" w14:paraId="4AB99ED4"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451512895" w:id="7276"/>
      <w:bookmarkStart w:name="_Toc451514006" w:id="7277"/>
      <w:bookmarkStart w:name="_Toc451515115" w:id="7278"/>
      <w:bookmarkStart w:name="_Toc451767558" w:id="7279"/>
      <w:bookmarkStart w:name="_Toc452016419" w:id="7280"/>
      <w:bookmarkStart w:name="_Toc452050484" w:id="7281"/>
      <w:bookmarkStart w:name="_Toc452100369" w:id="7282"/>
      <w:bookmarkStart w:name="_Toc452101467" w:id="7283"/>
      <w:bookmarkStart w:name="_Toc452102565" w:id="7284"/>
      <w:bookmarkStart w:name="_Toc452103664" w:id="7285"/>
      <w:bookmarkStart w:name="_Toc452110242" w:id="7286"/>
      <w:bookmarkStart w:name="_Toc449678333" w:id="7287"/>
      <w:bookmarkStart w:name="_Toc449678688" w:id="7288"/>
      <w:bookmarkStart w:name="_Toc451512896" w:id="7289"/>
      <w:bookmarkStart w:name="_Toc451514007" w:id="7290"/>
      <w:bookmarkStart w:name="_Toc451515116" w:id="7291"/>
      <w:bookmarkStart w:name="_Toc451767559" w:id="7292"/>
      <w:bookmarkStart w:name="_Toc452016420" w:id="7293"/>
      <w:bookmarkStart w:name="_Toc452050485" w:id="7294"/>
      <w:bookmarkStart w:name="_Toc452100370" w:id="7295"/>
      <w:bookmarkStart w:name="_Toc452101468" w:id="7296"/>
      <w:bookmarkStart w:name="_Toc452102566" w:id="7297"/>
      <w:bookmarkStart w:name="_Toc452103665" w:id="7298"/>
      <w:bookmarkStart w:name="_Toc452110243" w:id="7299"/>
      <w:bookmarkStart w:name="_Toc435584407" w:id="7300"/>
      <w:bookmarkStart w:name="_Toc536096852" w:id="7301"/>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r w:rsidRPr="002D6E2C">
        <w:rPr>
          <w:rFonts w:ascii="Calibri" w:hAnsi="Calibri"/>
          <w:color w:val="4F81BD"/>
          <w:sz w:val="22"/>
          <w:szCs w:val="22"/>
          <w:lang w:val="en-ZA"/>
        </w:rPr>
        <w:t>Mandate Amendment Message Structure Rules</w:t>
      </w:r>
      <w:bookmarkEnd w:id="7300"/>
      <w:bookmarkEnd w:id="7301"/>
      <w:r w:rsidRPr="002D6E2C">
        <w:rPr>
          <w:rFonts w:ascii="Calibri" w:hAnsi="Calibri"/>
          <w:color w:val="4F81BD"/>
          <w:sz w:val="22"/>
          <w:szCs w:val="22"/>
          <w:lang w:val="en-ZA"/>
        </w:rPr>
        <w:t xml:space="preserve"> </w:t>
      </w:r>
    </w:p>
    <w:p w:rsidRPr="002D6E2C" w:rsidR="00D521C9" w:rsidP="00E92BA0" w:rsidRDefault="00D521C9" w14:paraId="4E0F1377" w14:textId="77777777">
      <w:pPr>
        <w:pStyle w:val="Default"/>
        <w:rPr>
          <w:rFonts w:ascii="Calibri" w:hAnsi="Calibri"/>
          <w:b/>
          <w:bCs/>
          <w:sz w:val="23"/>
          <w:szCs w:val="23"/>
        </w:rPr>
      </w:pPr>
    </w:p>
    <w:p w:rsidRPr="002D6E2C" w:rsidR="00D521C9" w:rsidP="00E92BA0" w:rsidRDefault="00D521C9" w14:paraId="336A9E0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010.001 – Mandate Amendment Message Structure</w:t>
      </w:r>
    </w:p>
    <w:p w:rsidRPr="002D6E2C" w:rsidR="00D521C9" w:rsidP="00E92BA0" w:rsidRDefault="00D521C9" w14:paraId="1C3CB481" w14:textId="77777777">
      <w:r w:rsidRPr="002D6E2C">
        <w:t>Mandate Amendment Requests</w:t>
      </w:r>
      <w:r w:rsidRPr="002D6E2C">
        <w:rPr>
          <w:b/>
        </w:rPr>
        <w:t xml:space="preserve"> </w:t>
      </w:r>
      <w:r w:rsidRPr="002D6E2C">
        <w:t>must contain a group header and at least one Mandate</w:t>
      </w:r>
      <w:r>
        <w:t xml:space="preserve"> amendment transaction</w:t>
      </w:r>
      <w:r w:rsidRPr="002D6E2C">
        <w:t xml:space="preserve">. The structure must conform to the supplied XSD. </w:t>
      </w:r>
    </w:p>
    <w:p w:rsidR="00EC4AAA" w:rsidP="00E92BA0" w:rsidRDefault="00EC4AAA" w14:paraId="5FE5836A" w14:textId="77777777">
      <w:r>
        <w:t>Error code is 902121: Invalid file structure</w:t>
      </w:r>
      <w:r w:rsidRPr="002D6E2C">
        <w:t xml:space="preserve"> </w:t>
      </w:r>
    </w:p>
    <w:p w:rsidRPr="002D6E2C" w:rsidR="00D521C9" w:rsidP="00E92BA0" w:rsidRDefault="00D521C9" w14:paraId="02EF6F73" w14:textId="77777777">
      <w:r w:rsidRPr="002D6E2C">
        <w:t>Fatal error, rejected by XML parser</w:t>
      </w:r>
    </w:p>
    <w:p w:rsidRPr="002D6E2C" w:rsidR="00D521C9" w:rsidP="00E92BA0" w:rsidRDefault="00D521C9" w14:paraId="36933E82" w14:textId="77777777"/>
    <w:p w:rsidRPr="002D6E2C" w:rsidR="00D521C9" w:rsidP="00E92BA0" w:rsidRDefault="00D521C9" w14:paraId="49D1CFC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010.002 – Service Identifier on Mandate Message Identification</w:t>
      </w:r>
    </w:p>
    <w:p w:rsidRPr="002D6E2C" w:rsidR="00D521C9" w:rsidP="00E92BA0" w:rsidRDefault="00D521C9" w14:paraId="111BF762" w14:textId="77777777">
      <w:r w:rsidRPr="002D6E2C">
        <w:t xml:space="preserve">Message </w:t>
      </w:r>
      <w:r w:rsidRPr="002D6E2C" w:rsidR="004E0D79">
        <w:t>Identifier</w:t>
      </w:r>
      <w:r w:rsidR="004E0D79">
        <w:t xml:space="preserve"> must</w:t>
      </w:r>
      <w:r w:rsidRPr="002D6E2C" w:rsidR="004E0D79">
        <w:t xml:space="preserve"> contain</w:t>
      </w:r>
      <w:r w:rsidRPr="002D6E2C">
        <w:t xml:space="preserve"> a valid service identifier for Mandate Amendments</w:t>
      </w:r>
      <w:r>
        <w:t>.</w:t>
      </w:r>
      <w:r w:rsidRPr="002D6E2C">
        <w:t xml:space="preserve"> </w:t>
      </w:r>
    </w:p>
    <w:p w:rsidRPr="002D6E2C" w:rsidR="00D521C9" w:rsidP="00E92BA0" w:rsidRDefault="00D521C9" w14:paraId="78EE1D06" w14:textId="77777777">
      <w:r w:rsidRPr="002D6E2C">
        <w:t>Error Code is 901045: Invalid input service Id.</w:t>
      </w:r>
    </w:p>
    <w:p w:rsidRPr="002D6E2C" w:rsidR="00D521C9" w:rsidP="00E92BA0" w:rsidRDefault="00D521C9" w14:paraId="61DC78BF" w14:textId="77777777">
      <w:r w:rsidRPr="002D6E2C">
        <w:t>File Fatal Error</w:t>
      </w:r>
    </w:p>
    <w:p w:rsidR="00D521C9" w:rsidP="00E92BA0" w:rsidRDefault="00D521C9" w14:paraId="6211241B" w14:textId="77777777"/>
    <w:p w:rsidRPr="00B654F9" w:rsidR="00D521C9" w:rsidP="00E92BA0" w:rsidRDefault="00D521C9" w14:paraId="46A30F27" w14:textId="77777777">
      <w:pPr>
        <w:pStyle w:val="Heading40"/>
        <w:spacing w:before="0" w:after="0" w:line="240" w:lineRule="auto"/>
        <w:ind w:left="0" w:firstLine="0"/>
        <w:rPr>
          <w:rFonts w:ascii="Calibri" w:hAnsi="Calibri"/>
          <w:sz w:val="22"/>
          <w:szCs w:val="22"/>
        </w:rPr>
      </w:pPr>
      <w:r w:rsidRPr="00B654F9">
        <w:rPr>
          <w:rFonts w:ascii="Calibri" w:hAnsi="Calibri"/>
          <w:sz w:val="22"/>
          <w:szCs w:val="22"/>
        </w:rPr>
        <w:t>Rule 010.003 –</w:t>
      </w:r>
      <w:r>
        <w:rPr>
          <w:rFonts w:ascii="Calibri" w:hAnsi="Calibri"/>
          <w:sz w:val="22"/>
          <w:szCs w:val="22"/>
        </w:rPr>
        <w:t xml:space="preserve"> </w:t>
      </w:r>
      <w:r w:rsidRPr="00B654F9">
        <w:rPr>
          <w:rFonts w:ascii="Calibri" w:hAnsi="Calibri"/>
          <w:sz w:val="22"/>
          <w:szCs w:val="22"/>
        </w:rPr>
        <w:t>Institution identifier on Mandate Amendment Message Identifier</w:t>
      </w:r>
    </w:p>
    <w:p w:rsidRPr="00B654F9" w:rsidR="00D521C9" w:rsidP="00E92BA0" w:rsidRDefault="00D521C9" w14:paraId="788921DB" w14:textId="77777777">
      <w:r w:rsidRPr="00B654F9">
        <w:t>The Institution identifier contained in the message identifier must be valid and registered for AC.</w:t>
      </w:r>
    </w:p>
    <w:p w:rsidRPr="0065660D" w:rsidR="00D521C9" w:rsidP="00E92BA0" w:rsidRDefault="00D521C9" w14:paraId="3FE4D4D5" w14:textId="77777777">
      <w:r w:rsidRPr="00B654F9">
        <w:t xml:space="preserve">Error Code is 901001:  Institution </w:t>
      </w:r>
      <w:r w:rsidRPr="00B654F9">
        <w:rPr>
          <w:rFonts w:eastAsia="Times New Roman"/>
          <w:bCs/>
        </w:rPr>
        <w:t>code in Message Identifier invalid</w:t>
      </w:r>
    </w:p>
    <w:p w:rsidRPr="002D6E2C" w:rsidR="00D521C9" w:rsidP="00E92BA0" w:rsidRDefault="00D521C9" w14:paraId="48C5B609" w14:textId="77777777">
      <w:r w:rsidRPr="0065660D">
        <w:t>File Fatal Error</w:t>
      </w:r>
    </w:p>
    <w:p w:rsidRPr="002D6E2C" w:rsidR="00D521C9" w:rsidP="00E92BA0" w:rsidRDefault="00D521C9" w14:paraId="63E55C1F" w14:textId="77777777"/>
    <w:p w:rsidRPr="002D6E2C" w:rsidR="00D521C9" w:rsidP="00E92BA0" w:rsidRDefault="00D521C9" w14:paraId="710BFDD5"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010.006 – Mandate Amendment Message Identifier</w:t>
      </w:r>
    </w:p>
    <w:p w:rsidRPr="002D6E2C" w:rsidR="00D521C9" w:rsidP="00E92BA0" w:rsidRDefault="00D521C9" w14:paraId="7415B5C8" w14:textId="77777777">
      <w:r w:rsidRPr="002D6E2C">
        <w:t>Message Identifiers on Mandate Amendments must be unique.</w:t>
      </w:r>
    </w:p>
    <w:p w:rsidRPr="002D6E2C" w:rsidR="00D521C9" w:rsidP="00E92BA0" w:rsidRDefault="00D521C9" w14:paraId="7FEBBEF3" w14:textId="77777777">
      <w:r w:rsidRPr="002D6E2C">
        <w:t xml:space="preserve">Error Code is 901005: Message Identifier is not unique </w:t>
      </w:r>
    </w:p>
    <w:p w:rsidRPr="002D6E2C" w:rsidR="00D521C9" w:rsidP="00E92BA0" w:rsidRDefault="00D521C9" w14:paraId="120975E1" w14:textId="77777777">
      <w:r w:rsidRPr="002D6E2C">
        <w:t>File Fatal Error</w:t>
      </w:r>
    </w:p>
    <w:p w:rsidR="00D521C9" w:rsidP="00E92BA0" w:rsidRDefault="00D521C9" w14:paraId="0FFBE71F" w14:textId="77777777">
      <w:pPr>
        <w:pStyle w:val="Heading40"/>
        <w:spacing w:before="0" w:after="0" w:line="240" w:lineRule="auto"/>
        <w:ind w:left="0" w:firstLine="0"/>
        <w:rPr>
          <w:rFonts w:ascii="Calibri" w:hAnsi="Calibri"/>
          <w:sz w:val="22"/>
          <w:szCs w:val="22"/>
        </w:rPr>
      </w:pPr>
    </w:p>
    <w:p w:rsidRPr="002D6E2C" w:rsidR="00D521C9" w:rsidP="00E92BA0" w:rsidRDefault="00D521C9" w14:paraId="4DDE547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010.007 – Creation Date </w:t>
      </w:r>
    </w:p>
    <w:p w:rsidRPr="002D6E2C" w:rsidR="00D521C9" w:rsidP="00E92BA0" w:rsidRDefault="00D521C9" w14:paraId="655A7E7E" w14:textId="77777777">
      <w:r w:rsidRPr="002D6E2C">
        <w:t xml:space="preserve">Creation date </w:t>
      </w:r>
      <w:r>
        <w:t>must be present</w:t>
      </w:r>
      <w:r w:rsidRPr="002D6E2C">
        <w:t xml:space="preserve"> in message identifier</w:t>
      </w:r>
    </w:p>
    <w:p w:rsidRPr="002D6E2C" w:rsidR="00D521C9" w:rsidP="00E92BA0" w:rsidRDefault="00D521C9" w14:paraId="5BB382E3" w14:textId="77777777">
      <w:r w:rsidRPr="002D6E2C">
        <w:t>Error Code is 901006: Creation date missing.</w:t>
      </w:r>
    </w:p>
    <w:p w:rsidRPr="002D6E2C" w:rsidR="00D521C9" w:rsidP="00E92BA0" w:rsidRDefault="00D521C9" w14:paraId="10B11383" w14:textId="77777777">
      <w:r w:rsidRPr="002D6E2C">
        <w:t>File Fatal Error</w:t>
      </w:r>
    </w:p>
    <w:p w:rsidRPr="002D6E2C" w:rsidR="00D521C9" w:rsidP="00E92BA0" w:rsidRDefault="00D521C9" w14:paraId="74464248" w14:textId="77777777"/>
    <w:p w:rsidRPr="002D6E2C" w:rsidR="00D521C9" w:rsidP="00E92BA0" w:rsidRDefault="00D521C9" w14:paraId="4669BF1D"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010.008 – Creation Date and Time &lt;CreDtTm&gt;</w:t>
      </w:r>
    </w:p>
    <w:p w:rsidRPr="002D6E2C" w:rsidR="00D521C9" w:rsidP="00E92BA0" w:rsidRDefault="00D521C9" w14:paraId="61D59838" w14:textId="77777777">
      <w:r w:rsidRPr="002D6E2C">
        <w:t xml:space="preserve">Creation date and time must be valid </w:t>
      </w:r>
    </w:p>
    <w:p w:rsidRPr="002D6E2C" w:rsidR="00D521C9" w:rsidP="00E92BA0" w:rsidRDefault="00D521C9" w14:paraId="5A3D90A2" w14:textId="77777777">
      <w:r w:rsidRPr="002D6E2C">
        <w:t>Error Code is 901007: Creation date and time in Group Header invalid</w:t>
      </w:r>
    </w:p>
    <w:p w:rsidRPr="002D6E2C" w:rsidR="00D521C9" w:rsidP="00E92BA0" w:rsidRDefault="00D521C9" w14:paraId="06E26D19" w14:textId="77777777">
      <w:r w:rsidRPr="002D6E2C">
        <w:t>File Fatal Error</w:t>
      </w:r>
    </w:p>
    <w:p w:rsidRPr="002D6E2C" w:rsidR="00D521C9" w:rsidP="00E92BA0" w:rsidRDefault="00D521C9" w14:paraId="37800E2E" w14:textId="77777777"/>
    <w:p w:rsidRPr="00D85E37" w:rsidR="00D521C9" w:rsidP="00E92BA0" w:rsidRDefault="00D521C9" w14:paraId="46ACDA18" w14:textId="77777777">
      <w:pPr>
        <w:rPr>
          <w:b/>
        </w:rPr>
      </w:pPr>
      <w:r w:rsidRPr="00D85E37">
        <w:rPr>
          <w:b/>
        </w:rPr>
        <w:t>Rule 010.009 – Instruct</w:t>
      </w:r>
      <w:r w:rsidR="00EC4AAA">
        <w:rPr>
          <w:b/>
        </w:rPr>
        <w:t>ing</w:t>
      </w:r>
      <w:r w:rsidRPr="00D85E37">
        <w:rPr>
          <w:b/>
        </w:rPr>
        <w:t xml:space="preserve"> Agent</w:t>
      </w:r>
    </w:p>
    <w:p w:rsidRPr="00B654F9" w:rsidR="00D521C9" w:rsidP="00E92BA0" w:rsidRDefault="00D521C9" w14:paraId="7037AD52" w14:textId="77777777">
      <w:r w:rsidRPr="00B654F9">
        <w:t xml:space="preserve"> </w:t>
      </w:r>
      <w:r w:rsidR="00EC4AAA">
        <w:t xml:space="preserve">Instructing </w:t>
      </w:r>
      <w:r w:rsidRPr="00B654F9">
        <w:t>Agent must be a valid participant in AC.</w:t>
      </w:r>
    </w:p>
    <w:p w:rsidRPr="00B654F9" w:rsidR="00D521C9" w:rsidP="00E92BA0" w:rsidRDefault="00D521C9" w14:paraId="2301247E" w14:textId="77777777">
      <w:r w:rsidRPr="00B654F9">
        <w:t>Error Code is 9010</w:t>
      </w:r>
      <w:r w:rsidR="00F64045">
        <w:t>1</w:t>
      </w:r>
      <w:r w:rsidRPr="00B654F9">
        <w:t>7: Instruct</w:t>
      </w:r>
      <w:r w:rsidR="00EC4AAA">
        <w:t>ing</w:t>
      </w:r>
      <w:r w:rsidRPr="00B654F9">
        <w:t xml:space="preserve"> Agent invalid</w:t>
      </w:r>
    </w:p>
    <w:p w:rsidRPr="002D6E2C" w:rsidR="005313AE" w:rsidP="00E92BA0" w:rsidRDefault="005313AE" w14:paraId="7DE1B96E" w14:textId="77777777">
      <w:r w:rsidRPr="002D6E2C">
        <w:t>File Fatal Error</w:t>
      </w:r>
    </w:p>
    <w:p w:rsidRPr="002D6E2C" w:rsidR="00D521C9" w:rsidP="00E92BA0" w:rsidRDefault="00D521C9" w14:paraId="5793B1FD" w14:textId="77777777">
      <w:pPr>
        <w:pStyle w:val="Heading40"/>
        <w:spacing w:before="0" w:after="0" w:line="240" w:lineRule="auto"/>
        <w:ind w:left="0" w:firstLine="0"/>
        <w:rPr>
          <w:rFonts w:ascii="Calibri" w:hAnsi="Calibri"/>
          <w:sz w:val="22"/>
          <w:szCs w:val="22"/>
        </w:rPr>
      </w:pPr>
    </w:p>
    <w:p w:rsidRPr="002D6E2C" w:rsidR="00D521C9" w:rsidP="00E92BA0" w:rsidRDefault="00D521C9" w14:paraId="582008A8"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010.012 – Debtor Authentication Required (Authorisation code)</w:t>
      </w:r>
    </w:p>
    <w:p w:rsidRPr="002D6E2C" w:rsidR="00D521C9" w:rsidP="00E92BA0" w:rsidRDefault="00D521C9" w14:paraId="5FF8F563" w14:textId="77777777">
      <w:r w:rsidRPr="002D6E2C">
        <w:t xml:space="preserve">The authorisation code </w:t>
      </w:r>
      <w:r>
        <w:t>must</w:t>
      </w:r>
      <w:r w:rsidRPr="002D6E2C">
        <w:t xml:space="preserve"> equal to</w:t>
      </w:r>
      <w:r>
        <w:t xml:space="preserve"> 0226, </w:t>
      </w:r>
      <w:r w:rsidRPr="002D6E2C">
        <w:t>0227</w:t>
      </w:r>
      <w:r>
        <w:t>,</w:t>
      </w:r>
      <w:r w:rsidRPr="002D6E2C">
        <w:t xml:space="preserve"> 0228</w:t>
      </w:r>
      <w:r>
        <w:t>, 0229 or 0230</w:t>
      </w:r>
      <w:r w:rsidRPr="002D6E2C">
        <w:t>.</w:t>
      </w:r>
    </w:p>
    <w:p w:rsidRPr="002D6E2C" w:rsidR="00D521C9" w:rsidP="00E92BA0" w:rsidRDefault="00D521C9" w14:paraId="6CEAC76E" w14:textId="77777777">
      <w:r w:rsidRPr="002D6E2C">
        <w:t>Error Code is 901101: Invalid Authorisation Code</w:t>
      </w:r>
    </w:p>
    <w:p w:rsidRPr="002D6E2C" w:rsidR="00D521C9" w:rsidP="00E92BA0" w:rsidRDefault="00D521C9" w14:paraId="05F1B975" w14:textId="77777777">
      <w:r w:rsidRPr="002D6E2C">
        <w:t>Severity: Mandate amendment rejected</w:t>
      </w:r>
    </w:p>
    <w:p w:rsidR="00D521C9" w:rsidP="00E92BA0" w:rsidRDefault="00D521C9" w14:paraId="25645F99" w14:textId="77777777">
      <w:pPr>
        <w:tabs>
          <w:tab w:val="left" w:pos="1200"/>
        </w:tabs>
      </w:pPr>
      <w:r>
        <w:tab/>
      </w:r>
    </w:p>
    <w:p w:rsidRPr="00587E72" w:rsidR="00D521C9" w:rsidP="00E92BA0" w:rsidRDefault="00D521C9" w14:paraId="16B43CDD" w14:textId="77777777">
      <w:pPr>
        <w:pStyle w:val="Heading40"/>
        <w:spacing w:before="0" w:after="0" w:line="240" w:lineRule="auto"/>
        <w:ind w:left="0" w:firstLine="0"/>
        <w:rPr>
          <w:rFonts w:ascii="Calibri" w:hAnsi="Calibri"/>
          <w:sz w:val="22"/>
          <w:szCs w:val="22"/>
        </w:rPr>
      </w:pPr>
      <w:r w:rsidRPr="00587E72">
        <w:rPr>
          <w:rFonts w:ascii="Calibri" w:hAnsi="Calibri"/>
          <w:sz w:val="22"/>
          <w:szCs w:val="22"/>
        </w:rPr>
        <w:t>Rule 010.013 – Instruct</w:t>
      </w:r>
      <w:r w:rsidR="00F64045">
        <w:rPr>
          <w:rFonts w:ascii="Calibri" w:hAnsi="Calibri"/>
          <w:sz w:val="22"/>
          <w:szCs w:val="22"/>
        </w:rPr>
        <w:t>ed</w:t>
      </w:r>
      <w:r w:rsidRPr="00587E72">
        <w:rPr>
          <w:rFonts w:ascii="Calibri" w:hAnsi="Calibri"/>
          <w:sz w:val="22"/>
          <w:szCs w:val="22"/>
        </w:rPr>
        <w:t xml:space="preserve"> Agent </w:t>
      </w:r>
    </w:p>
    <w:p w:rsidRPr="00587E72" w:rsidR="00D521C9" w:rsidP="00E92BA0" w:rsidRDefault="00D521C9" w14:paraId="1B8F9A51" w14:textId="77777777">
      <w:r w:rsidRPr="00587E72">
        <w:t>Instruct</w:t>
      </w:r>
      <w:r w:rsidR="00F64045">
        <w:t>ed</w:t>
      </w:r>
      <w:r w:rsidRPr="00587E72">
        <w:t xml:space="preserve"> Agent must be a valid participant in AC.</w:t>
      </w:r>
    </w:p>
    <w:p w:rsidRPr="00587E72" w:rsidR="00D521C9" w:rsidP="00E92BA0" w:rsidRDefault="00D521C9" w14:paraId="6F1FD975" w14:textId="77777777">
      <w:r w:rsidRPr="00587E72">
        <w:t>Error Code is 90107</w:t>
      </w:r>
      <w:r w:rsidR="00EC4AAA">
        <w:t>9</w:t>
      </w:r>
      <w:r w:rsidRPr="00587E72">
        <w:t>: Instruct</w:t>
      </w:r>
      <w:r w:rsidR="00F64045">
        <w:t>ed</w:t>
      </w:r>
      <w:r w:rsidRPr="00587E72">
        <w:t xml:space="preserve"> Agent invalid</w:t>
      </w:r>
    </w:p>
    <w:p w:rsidRPr="002D6E2C" w:rsidR="005313AE" w:rsidP="00E92BA0" w:rsidRDefault="005313AE" w14:paraId="33E65B03" w14:textId="77777777">
      <w:r w:rsidRPr="002D6E2C">
        <w:t>File Fatal Error</w:t>
      </w:r>
    </w:p>
    <w:p w:rsidRPr="002D6E2C" w:rsidR="00D521C9" w:rsidP="00E92BA0" w:rsidRDefault="00D521C9" w14:paraId="273E3F29" w14:textId="77777777">
      <w:pPr>
        <w:tabs>
          <w:tab w:val="left" w:pos="1200"/>
        </w:tabs>
      </w:pPr>
    </w:p>
    <w:p w:rsidR="00AB6CCB" w:rsidP="00E92BA0" w:rsidRDefault="00AB6CCB" w14:paraId="1A09BCCC" w14:textId="77777777">
      <w:pPr>
        <w:rPr>
          <w:rFonts w:cs="Arial"/>
          <w:b/>
          <w:color w:val="000000"/>
          <w:lang w:val="en-US"/>
        </w:rPr>
      </w:pPr>
      <w:r>
        <w:br w:type="page"/>
      </w:r>
    </w:p>
    <w:p w:rsidRPr="002D6E2C" w:rsidR="00D521C9" w:rsidP="00E92BA0" w:rsidRDefault="00D521C9" w14:paraId="029C9ABB"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010.014 – Instalment Frequency</w:t>
      </w:r>
    </w:p>
    <w:p w:rsidRPr="002D6E2C" w:rsidR="00D521C9" w:rsidP="00E92BA0" w:rsidRDefault="00D521C9" w14:paraId="4CE8A963" w14:textId="77777777">
      <w:r w:rsidRPr="002D6E2C">
        <w:t xml:space="preserve">The Instalment Frequency </w:t>
      </w:r>
      <w:r w:rsidR="004E0D79">
        <w:t xml:space="preserve">must </w:t>
      </w:r>
      <w:r w:rsidRPr="002D6E2C" w:rsidR="004E0D79">
        <w:t>be</w:t>
      </w:r>
      <w:r>
        <w:t xml:space="preserve"> </w:t>
      </w:r>
      <w:r w:rsidRPr="002D6E2C">
        <w:t xml:space="preserve">contained in the </w:t>
      </w:r>
      <w:r>
        <w:t>table of mandate frequency codes.</w:t>
      </w:r>
    </w:p>
    <w:p w:rsidRPr="002D6E2C" w:rsidR="00D521C9" w:rsidP="00E92BA0" w:rsidRDefault="00D521C9" w14:paraId="14B71050" w14:textId="77777777">
      <w:r w:rsidRPr="002D6E2C">
        <w:t xml:space="preserve">Error Code is 901103: Invalid Instalment Frequency </w:t>
      </w:r>
    </w:p>
    <w:p w:rsidRPr="002D6E2C" w:rsidR="00D521C9" w:rsidP="00E92BA0" w:rsidRDefault="00D521C9" w14:paraId="4DF99345" w14:textId="77777777">
      <w:r w:rsidRPr="002D6E2C">
        <w:t>Severity: Mandate amendment rejected</w:t>
      </w:r>
    </w:p>
    <w:p w:rsidR="00D521C9" w:rsidP="00E92BA0" w:rsidRDefault="00D521C9" w14:paraId="7A939F78" w14:textId="77777777">
      <w:pPr>
        <w:pStyle w:val="Heading40"/>
        <w:spacing w:before="0" w:after="0" w:line="240" w:lineRule="auto"/>
        <w:ind w:left="0" w:firstLine="0"/>
        <w:rPr>
          <w:rFonts w:ascii="Calibri" w:hAnsi="Calibri"/>
          <w:sz w:val="22"/>
          <w:szCs w:val="22"/>
        </w:rPr>
      </w:pPr>
    </w:p>
    <w:p w:rsidRPr="002D6E2C" w:rsidR="00D521C9" w:rsidP="00E92BA0" w:rsidRDefault="00D521C9" w14:paraId="0C59C3E5"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010.017 – First Collection Date</w:t>
      </w:r>
      <w:r>
        <w:rPr>
          <w:rFonts w:ascii="Calibri" w:hAnsi="Calibri"/>
          <w:sz w:val="22"/>
          <w:szCs w:val="22"/>
        </w:rPr>
        <w:t xml:space="preserve"> rule1</w:t>
      </w:r>
    </w:p>
    <w:p w:rsidRPr="002D6E2C" w:rsidR="00D521C9" w:rsidP="00E92BA0" w:rsidRDefault="00D521C9" w14:paraId="6ABCE10F" w14:textId="77777777">
      <w:r w:rsidRPr="002D6E2C">
        <w:t xml:space="preserve">The mandate First Collection Date </w:t>
      </w:r>
      <w:r>
        <w:t xml:space="preserve">must be a </w:t>
      </w:r>
      <w:r w:rsidRPr="002D6E2C">
        <w:t xml:space="preserve">valid date. </w:t>
      </w:r>
    </w:p>
    <w:p w:rsidRPr="002D6E2C" w:rsidR="00D521C9" w:rsidP="00E92BA0" w:rsidRDefault="00D521C9" w14:paraId="6B12F77B" w14:textId="77777777">
      <w:r w:rsidRPr="002D6E2C">
        <w:t xml:space="preserve">Error Code is 901106:  Invalid First Collection Date on mandate </w:t>
      </w:r>
    </w:p>
    <w:p w:rsidRPr="002D6E2C" w:rsidR="00D521C9" w:rsidP="00E92BA0" w:rsidRDefault="00D521C9" w14:paraId="51AD0D43" w14:textId="77777777">
      <w:r w:rsidRPr="002D6E2C">
        <w:t>Severity: Mandate amendment rejected</w:t>
      </w:r>
    </w:p>
    <w:p w:rsidR="003C1574" w:rsidP="00E92BA0" w:rsidRDefault="003C1574" w14:paraId="76E2AC9C" w14:textId="77777777">
      <w:pPr>
        <w:pStyle w:val="Heading40"/>
        <w:spacing w:before="0" w:after="0" w:line="240" w:lineRule="auto"/>
        <w:ind w:left="0" w:firstLine="0"/>
        <w:rPr>
          <w:rFonts w:ascii="Calibri" w:hAnsi="Calibri"/>
          <w:sz w:val="22"/>
          <w:szCs w:val="22"/>
        </w:rPr>
      </w:pPr>
    </w:p>
    <w:p w:rsidRPr="002D6E2C" w:rsidR="00D521C9" w:rsidP="00E92BA0" w:rsidRDefault="00D521C9" w14:paraId="7104E4BD" w14:textId="77777777">
      <w:pPr>
        <w:pStyle w:val="Heading40"/>
        <w:spacing w:before="0" w:after="0" w:line="240" w:lineRule="auto"/>
        <w:ind w:left="0" w:firstLine="0"/>
        <w:rPr>
          <w:rFonts w:ascii="Calibri" w:hAnsi="Calibri"/>
          <w:sz w:val="22"/>
          <w:szCs w:val="22"/>
        </w:rPr>
      </w:pPr>
      <w:r w:rsidRPr="00587E72">
        <w:rPr>
          <w:rFonts w:ascii="Calibri" w:hAnsi="Calibri"/>
          <w:sz w:val="22"/>
          <w:szCs w:val="22"/>
        </w:rPr>
        <w:t xml:space="preserve">Rule 010.018 – First Collection Date </w:t>
      </w:r>
      <w:r>
        <w:rPr>
          <w:rFonts w:ascii="Calibri" w:hAnsi="Calibri"/>
          <w:sz w:val="22"/>
          <w:szCs w:val="22"/>
        </w:rPr>
        <w:t>rule 2</w:t>
      </w:r>
    </w:p>
    <w:p w:rsidRPr="002D6E2C" w:rsidR="00D521C9" w:rsidP="00E92BA0" w:rsidRDefault="00D521C9" w14:paraId="63C82177" w14:textId="77777777">
      <w:r w:rsidRPr="002D6E2C">
        <w:t xml:space="preserve">The mandate First Collection Date </w:t>
      </w:r>
      <w:r>
        <w:t xml:space="preserve">must be </w:t>
      </w:r>
      <w:r w:rsidRPr="002D6E2C">
        <w:t>in the future</w:t>
      </w:r>
    </w:p>
    <w:p w:rsidRPr="002D6E2C" w:rsidR="00D521C9" w:rsidP="00E92BA0" w:rsidRDefault="00D521C9" w14:paraId="0FB8C759" w14:textId="77777777">
      <w:r w:rsidRPr="002D6E2C">
        <w:t>Error Code is 901072: First Collection Date on mandate is not in the future</w:t>
      </w:r>
    </w:p>
    <w:p w:rsidRPr="002D6E2C" w:rsidR="00D521C9" w:rsidP="00E92BA0" w:rsidRDefault="00D521C9" w14:paraId="3EC45123" w14:textId="77777777">
      <w:r w:rsidRPr="002D6E2C">
        <w:t>Severity: Mandate amendment rejected</w:t>
      </w:r>
    </w:p>
    <w:p w:rsidRPr="002D6E2C" w:rsidR="00D521C9" w:rsidP="00E92BA0" w:rsidRDefault="00D521C9" w14:paraId="0C698136" w14:textId="77777777"/>
    <w:p w:rsidRPr="002D6E2C" w:rsidR="00D521C9" w:rsidP="00E92BA0" w:rsidRDefault="00D521C9" w14:paraId="468EB1C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010.020 – Instalment Amount</w:t>
      </w:r>
    </w:p>
    <w:p w:rsidR="00AB2DAC" w:rsidP="00E92BA0" w:rsidRDefault="00AB2DAC" w14:paraId="6B4641B5" w14:textId="77777777">
      <w:r>
        <w:t>I</w:t>
      </w:r>
      <w:r w:rsidRPr="00AB2DAC">
        <w:t>f debit value type is populated and is "FIXED" or "VARIABLE" then Instalment Amount must be greater than zero</w:t>
      </w:r>
    </w:p>
    <w:p w:rsidRPr="002D6E2C" w:rsidR="00D521C9" w:rsidP="00E92BA0" w:rsidRDefault="00D521C9" w14:paraId="01539B9E" w14:textId="77777777">
      <w:r w:rsidRPr="002D6E2C">
        <w:t xml:space="preserve">Error Code is 901108:  Invalid Instalment Amount on mandate </w:t>
      </w:r>
    </w:p>
    <w:p w:rsidRPr="002D6E2C" w:rsidR="00D521C9" w:rsidP="00E92BA0" w:rsidRDefault="00D521C9" w14:paraId="7F85AE5F" w14:textId="77777777">
      <w:r w:rsidRPr="002D6E2C">
        <w:t>Severity: Mandate amendment rejected</w:t>
      </w:r>
    </w:p>
    <w:p w:rsidR="00D521C9" w:rsidP="00E92BA0" w:rsidRDefault="00D521C9" w14:paraId="467F78A2" w14:textId="77777777"/>
    <w:p w:rsidRPr="002D6E2C" w:rsidR="00D521C9" w:rsidP="00E92BA0" w:rsidRDefault="00D521C9" w14:paraId="2343C97A"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010.021 – Instalment Amount</w:t>
      </w:r>
    </w:p>
    <w:p w:rsidRPr="002D6E2C" w:rsidR="00D521C9" w:rsidP="00E92BA0" w:rsidRDefault="00D521C9" w14:paraId="7A951300" w14:textId="77777777">
      <w:r w:rsidRPr="002D6E2C">
        <w:t xml:space="preserve">The Instalment Amount </w:t>
      </w:r>
      <w:r>
        <w:t>must be a valid</w:t>
      </w:r>
      <w:r w:rsidRPr="002D6E2C">
        <w:t xml:space="preserve"> amount</w:t>
      </w:r>
    </w:p>
    <w:p w:rsidRPr="002D6E2C" w:rsidR="00D521C9" w:rsidP="00E92BA0" w:rsidRDefault="00D521C9" w14:paraId="4406E45B" w14:textId="77777777">
      <w:r w:rsidRPr="002D6E2C">
        <w:t xml:space="preserve">Error Code is 901109:  Invalid Instalment Amount on mandate </w:t>
      </w:r>
    </w:p>
    <w:p w:rsidRPr="002D6E2C" w:rsidR="00D521C9" w:rsidP="00E92BA0" w:rsidRDefault="00D521C9" w14:paraId="57734C8D" w14:textId="77777777">
      <w:r w:rsidRPr="002D6E2C">
        <w:t>Severity: Mandate amendment rejected</w:t>
      </w:r>
    </w:p>
    <w:p w:rsidR="00D521C9" w:rsidP="00E92BA0" w:rsidRDefault="00D521C9" w14:paraId="7D4CA0B9" w14:textId="77777777"/>
    <w:p w:rsidRPr="002D6E2C" w:rsidR="00D521C9" w:rsidP="00E92BA0" w:rsidRDefault="00D521C9" w14:paraId="7FBEE1CC"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010.025 – Creditor </w:t>
      </w:r>
      <w:r>
        <w:rPr>
          <w:rFonts w:ascii="Calibri" w:hAnsi="Calibri"/>
          <w:sz w:val="22"/>
          <w:szCs w:val="22"/>
        </w:rPr>
        <w:t>Bank</w:t>
      </w:r>
    </w:p>
    <w:p w:rsidRPr="002D6E2C" w:rsidR="00D521C9" w:rsidP="00E92BA0" w:rsidRDefault="00D521C9" w14:paraId="58E95468" w14:textId="77777777">
      <w:r w:rsidRPr="002D6E2C">
        <w:t xml:space="preserve">The Credit </w:t>
      </w:r>
      <w:r>
        <w:t>Bank must have a valid member code for AC.</w:t>
      </w:r>
      <w:r w:rsidRPr="002D6E2C">
        <w:t xml:space="preserve"> </w:t>
      </w:r>
    </w:p>
    <w:p w:rsidRPr="002D6E2C" w:rsidR="00D521C9" w:rsidP="00E92BA0" w:rsidRDefault="00D521C9" w14:paraId="0A57F905" w14:textId="77777777">
      <w:r w:rsidRPr="002D6E2C">
        <w:t>Error Code is 901113:  Invalid Creditor Agent on mandate register</w:t>
      </w:r>
    </w:p>
    <w:p w:rsidRPr="002D6E2C" w:rsidR="00D521C9" w:rsidP="00E92BA0" w:rsidRDefault="00D521C9" w14:paraId="6BF8E31F" w14:textId="77777777">
      <w:r w:rsidRPr="002D6E2C">
        <w:t>Severity: Mandate amendment rejected</w:t>
      </w:r>
    </w:p>
    <w:p w:rsidR="00D521C9" w:rsidP="00E92BA0" w:rsidRDefault="00D521C9" w14:paraId="462DFFD7" w14:textId="77777777">
      <w:pPr>
        <w:pStyle w:val="Heading40"/>
        <w:spacing w:before="0" w:after="0" w:line="240" w:lineRule="auto"/>
        <w:ind w:left="0" w:firstLine="0"/>
        <w:rPr>
          <w:rFonts w:ascii="Calibri" w:hAnsi="Calibri" w:cs="Times New Roman"/>
          <w:b w:val="0"/>
          <w:color w:val="auto"/>
          <w:sz w:val="22"/>
          <w:szCs w:val="22"/>
          <w:lang w:val="en-ZA"/>
        </w:rPr>
      </w:pPr>
    </w:p>
    <w:p w:rsidRPr="002D6E2C" w:rsidR="00D521C9" w:rsidP="00E92BA0" w:rsidRDefault="00D521C9" w14:paraId="6DBCC46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010.026 – Creditor Account Number</w:t>
      </w:r>
    </w:p>
    <w:p w:rsidRPr="002D6E2C" w:rsidR="00D521C9" w:rsidP="00E92BA0" w:rsidRDefault="00D521C9" w14:paraId="7DC69EF1" w14:textId="77777777">
      <w:r w:rsidRPr="002D6E2C">
        <w:t xml:space="preserve">The Credit Account Number </w:t>
      </w:r>
      <w:r>
        <w:t>must be a valid account number</w:t>
      </w:r>
      <w:r w:rsidR="008B2740">
        <w:t xml:space="preserve"> – to be validated by Creditor Bank only</w:t>
      </w:r>
      <w:r>
        <w:t>.</w:t>
      </w:r>
      <w:r w:rsidRPr="002D6E2C">
        <w:t xml:space="preserve"> </w:t>
      </w:r>
    </w:p>
    <w:p w:rsidRPr="002D6E2C" w:rsidR="00D521C9" w:rsidP="00E92BA0" w:rsidRDefault="00D521C9" w14:paraId="47CC7E5C" w14:textId="77777777">
      <w:r w:rsidRPr="002D6E2C">
        <w:t xml:space="preserve">Error Code is 901114:  Invalid Creditor Account number on mandate </w:t>
      </w:r>
    </w:p>
    <w:p w:rsidRPr="002D6E2C" w:rsidR="00D521C9" w:rsidP="00E92BA0" w:rsidRDefault="00D521C9" w14:paraId="0B185E2D" w14:textId="77777777">
      <w:r w:rsidRPr="002D6E2C">
        <w:t>Severity: Mandate amendment rejected</w:t>
      </w:r>
    </w:p>
    <w:p w:rsidR="006B7916" w:rsidP="00E92BA0" w:rsidRDefault="006B7916" w14:paraId="40E19427" w14:textId="77777777">
      <w:pPr>
        <w:rPr>
          <w:rFonts w:cs="Arial"/>
          <w:b/>
          <w:color w:val="000000"/>
          <w:lang w:val="en-US"/>
        </w:rPr>
      </w:pPr>
    </w:p>
    <w:p w:rsidRPr="002D6E2C" w:rsidR="00D521C9" w:rsidP="00E92BA0" w:rsidRDefault="00D521C9" w14:paraId="28FD71AA"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010.027 – Debtor Identifier</w:t>
      </w:r>
    </w:p>
    <w:p w:rsidRPr="002D6E2C" w:rsidR="00D521C9" w:rsidP="00E92BA0" w:rsidRDefault="00D521C9" w14:paraId="1DFE43E7" w14:textId="77777777">
      <w:r w:rsidRPr="002D6E2C">
        <w:t xml:space="preserve">The Debtor identifier </w:t>
      </w:r>
      <w:r w:rsidR="004E0D79">
        <w:t xml:space="preserve">must </w:t>
      </w:r>
      <w:r w:rsidRPr="002D6E2C" w:rsidR="004E0D79">
        <w:t>match</w:t>
      </w:r>
      <w:r w:rsidRPr="002D6E2C">
        <w:t xml:space="preserve"> the character set allowed. </w:t>
      </w:r>
    </w:p>
    <w:p w:rsidRPr="002D6E2C" w:rsidR="00D521C9" w:rsidP="00E92BA0" w:rsidRDefault="00D521C9" w14:paraId="3E7FB0C9" w14:textId="77777777">
      <w:r w:rsidRPr="002D6E2C">
        <w:t xml:space="preserve">Error Code is 901122:  Invalid Debtor identifier on mandate </w:t>
      </w:r>
    </w:p>
    <w:p w:rsidRPr="002D6E2C" w:rsidR="00D521C9" w:rsidP="00E92BA0" w:rsidRDefault="00D521C9" w14:paraId="43ADEDE1" w14:textId="77777777">
      <w:r w:rsidRPr="002D6E2C">
        <w:t>Severity: Mandate amendment rejected</w:t>
      </w:r>
    </w:p>
    <w:p w:rsidRPr="002D6E2C" w:rsidR="00D521C9" w:rsidP="00E92BA0" w:rsidRDefault="00D521C9" w14:paraId="028BA8EF" w14:textId="77777777"/>
    <w:p w:rsidRPr="002D6E2C" w:rsidR="00D521C9" w:rsidP="00E92BA0" w:rsidRDefault="00D521C9" w14:paraId="42DC8448"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010.028 – Debtor Account Number</w:t>
      </w:r>
    </w:p>
    <w:p w:rsidRPr="002D6E2C" w:rsidR="00D521C9" w:rsidP="00E92BA0" w:rsidRDefault="00D521C9" w14:paraId="20CBA57D" w14:textId="77777777">
      <w:r w:rsidRPr="002D6E2C">
        <w:t xml:space="preserve">The Debtor Account Number </w:t>
      </w:r>
      <w:r>
        <w:t xml:space="preserve">must be a valid account number. </w:t>
      </w:r>
    </w:p>
    <w:p w:rsidRPr="002D6E2C" w:rsidR="00D521C9" w:rsidP="00E92BA0" w:rsidRDefault="00D521C9" w14:paraId="3F986309" w14:textId="77777777">
      <w:r w:rsidRPr="002D6E2C">
        <w:t xml:space="preserve">Error Code is 901115:  Invalid Debtor Account number on mandate </w:t>
      </w:r>
    </w:p>
    <w:p w:rsidRPr="002D6E2C" w:rsidR="00D521C9" w:rsidP="00E92BA0" w:rsidRDefault="00D521C9" w14:paraId="541C13B4" w14:textId="77777777">
      <w:r w:rsidRPr="002D6E2C">
        <w:t>Severity: Mandate amendment rejected</w:t>
      </w:r>
    </w:p>
    <w:p w:rsidRPr="002D6E2C" w:rsidR="00D521C9" w:rsidP="00E92BA0" w:rsidRDefault="00D521C9" w14:paraId="542CCC83" w14:textId="77777777">
      <w:pPr>
        <w:pStyle w:val="Heading40"/>
        <w:spacing w:before="0" w:after="0" w:line="240" w:lineRule="auto"/>
        <w:ind w:left="0" w:firstLine="0"/>
        <w:rPr>
          <w:rFonts w:ascii="Calibri" w:hAnsi="Calibri" w:cs="Times New Roman"/>
          <w:b w:val="0"/>
          <w:color w:val="auto"/>
          <w:sz w:val="22"/>
          <w:szCs w:val="22"/>
          <w:lang w:val="en-ZA"/>
        </w:rPr>
      </w:pPr>
    </w:p>
    <w:p w:rsidRPr="002D6E2C" w:rsidR="00D521C9" w:rsidP="00E92BA0" w:rsidRDefault="00D521C9" w14:paraId="55AE9B8D"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010.029 – Debtor </w:t>
      </w:r>
      <w:r>
        <w:rPr>
          <w:rFonts w:ascii="Calibri" w:hAnsi="Calibri"/>
          <w:sz w:val="22"/>
          <w:szCs w:val="22"/>
        </w:rPr>
        <w:t>Bank</w:t>
      </w:r>
    </w:p>
    <w:p w:rsidRPr="002D6E2C" w:rsidR="00D521C9" w:rsidP="00E92BA0" w:rsidRDefault="00D521C9" w14:paraId="26924186" w14:textId="77777777">
      <w:r w:rsidRPr="002D6E2C">
        <w:t xml:space="preserve">The Debtor </w:t>
      </w:r>
      <w:r>
        <w:t>Bank must be a valid member code on AC.</w:t>
      </w:r>
      <w:r w:rsidRPr="002D6E2C">
        <w:t xml:space="preserve"> </w:t>
      </w:r>
    </w:p>
    <w:p w:rsidRPr="002D6E2C" w:rsidR="00D521C9" w:rsidP="00E92BA0" w:rsidRDefault="00D521C9" w14:paraId="53E8683A" w14:textId="77777777">
      <w:r w:rsidRPr="002D6E2C">
        <w:t xml:space="preserve">Error Code is 901116:  Invalid Debtor Agent on mandate </w:t>
      </w:r>
    </w:p>
    <w:p w:rsidRPr="002D6E2C" w:rsidR="00D521C9" w:rsidP="00E92BA0" w:rsidRDefault="00D521C9" w14:paraId="15F35BE7" w14:textId="77777777">
      <w:r w:rsidRPr="002D6E2C">
        <w:t>Severity: Mandate amendment rejected</w:t>
      </w:r>
    </w:p>
    <w:p w:rsidR="00E02910" w:rsidRDefault="00E02910" w14:paraId="341976CC" w14:textId="77777777">
      <w:pPr>
        <w:rPr>
          <w:rFonts w:cs="Arial"/>
          <w:b/>
          <w:color w:val="000000"/>
          <w:lang w:val="en-US"/>
        </w:rPr>
      </w:pPr>
      <w:r>
        <w:br w:type="page"/>
      </w:r>
    </w:p>
    <w:p w:rsidRPr="002D6E2C" w:rsidR="00D521C9" w:rsidP="00E92BA0" w:rsidRDefault="00D521C9" w14:paraId="4FEF4DB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010.031 – Authentication Type</w:t>
      </w:r>
    </w:p>
    <w:p w:rsidRPr="002D6E2C" w:rsidR="00D521C9" w:rsidP="00E92BA0" w:rsidRDefault="00D521C9" w14:paraId="2A847A7C" w14:textId="77777777">
      <w:r w:rsidRPr="002D6E2C">
        <w:t xml:space="preserve">The Authentication Type </w:t>
      </w:r>
      <w:r>
        <w:t>must</w:t>
      </w:r>
      <w:r w:rsidRPr="002D6E2C">
        <w:t xml:space="preserve"> equal to “</w:t>
      </w:r>
      <w:r>
        <w:t>REAL TIME</w:t>
      </w:r>
      <w:r w:rsidRPr="002D6E2C">
        <w:t>” or “</w:t>
      </w:r>
      <w:r>
        <w:t>BATCH</w:t>
      </w:r>
      <w:r w:rsidRPr="002D6E2C">
        <w:t>” or “</w:t>
      </w:r>
      <w:r>
        <w:t>PREAUTH</w:t>
      </w:r>
      <w:r w:rsidRPr="002D6E2C">
        <w:t>”</w:t>
      </w:r>
    </w:p>
    <w:p w:rsidRPr="002D6E2C" w:rsidR="00D521C9" w:rsidP="00E92BA0" w:rsidRDefault="00D521C9" w14:paraId="375BB233" w14:textId="77777777">
      <w:r w:rsidRPr="002D6E2C">
        <w:t xml:space="preserve">Error Code is 901118:  Invalid Authentication Type on mandate </w:t>
      </w:r>
    </w:p>
    <w:p w:rsidRPr="002D6E2C" w:rsidR="00D521C9" w:rsidP="00E92BA0" w:rsidRDefault="00D521C9" w14:paraId="53D02F7C" w14:textId="77777777">
      <w:r w:rsidRPr="002D6E2C">
        <w:t>Severity: Mandate amendment rejected</w:t>
      </w:r>
    </w:p>
    <w:p w:rsidRPr="002D6E2C" w:rsidR="00D521C9" w:rsidP="00E92BA0" w:rsidRDefault="00D521C9" w14:paraId="74BA8388" w14:textId="77777777">
      <w:pPr>
        <w:pStyle w:val="Heading40"/>
        <w:spacing w:before="0" w:after="0" w:line="240" w:lineRule="auto"/>
        <w:ind w:left="0" w:firstLine="0"/>
        <w:rPr>
          <w:rFonts w:ascii="Calibri" w:hAnsi="Calibri" w:cs="Times New Roman"/>
          <w:b w:val="0"/>
          <w:color w:val="auto"/>
          <w:sz w:val="22"/>
          <w:szCs w:val="22"/>
          <w:lang w:val="en-ZA"/>
        </w:rPr>
      </w:pPr>
    </w:p>
    <w:p w:rsidRPr="002D6E2C" w:rsidR="00D521C9" w:rsidP="00E92BA0" w:rsidRDefault="00D521C9" w14:paraId="3254F04B"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010.033 – Collection Day</w:t>
      </w:r>
    </w:p>
    <w:p w:rsidRPr="002D6E2C" w:rsidR="00D521C9" w:rsidP="00E92BA0" w:rsidRDefault="00D521C9" w14:paraId="7F9338B2" w14:textId="77777777">
      <w:r w:rsidRPr="002D6E2C">
        <w:t xml:space="preserve">The Collection </w:t>
      </w:r>
      <w:r w:rsidRPr="002D6E2C" w:rsidR="004E0D79">
        <w:t xml:space="preserve">Day </w:t>
      </w:r>
      <w:r w:rsidRPr="00607701" w:rsidR="004E0D79">
        <w:t>must</w:t>
      </w:r>
      <w:r>
        <w:t xml:space="preserve"> align to the Frequency required in </w:t>
      </w:r>
      <w:r w:rsidRPr="002D6E2C">
        <w:t xml:space="preserve">the </w:t>
      </w:r>
      <w:r>
        <w:t xml:space="preserve">table of mandate frequency. </w:t>
      </w:r>
    </w:p>
    <w:p w:rsidRPr="002D6E2C" w:rsidR="00D521C9" w:rsidP="00E92BA0" w:rsidRDefault="00D521C9" w14:paraId="4DF3017E" w14:textId="77777777">
      <w:r w:rsidRPr="002D6E2C">
        <w:t xml:space="preserve">Error Code is 901120:  Invalid Collection Day on mandate </w:t>
      </w:r>
    </w:p>
    <w:p w:rsidRPr="002D6E2C" w:rsidR="00D521C9" w:rsidP="00E92BA0" w:rsidRDefault="00D521C9" w14:paraId="7E8D3049" w14:textId="77777777">
      <w:r w:rsidRPr="002D6E2C">
        <w:t>Severity: Mandate amendment rejected</w:t>
      </w:r>
    </w:p>
    <w:p w:rsidR="00D521C9" w:rsidP="00E92BA0" w:rsidRDefault="00D521C9" w14:paraId="098267D8" w14:textId="77777777"/>
    <w:p w:rsidRPr="002D6E2C" w:rsidR="00D521C9" w:rsidP="00E92BA0" w:rsidRDefault="00D521C9" w14:paraId="6AD67EBE"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010.034 – Date Adjustment Rule Indicator</w:t>
      </w:r>
    </w:p>
    <w:p w:rsidRPr="002D6E2C" w:rsidR="00D521C9" w:rsidP="00E92BA0" w:rsidRDefault="00D521C9" w14:paraId="41C91E7B" w14:textId="77777777">
      <w:r w:rsidRPr="002D6E2C">
        <w:t xml:space="preserve">The Date Adjustment Rule </w:t>
      </w:r>
      <w:r>
        <w:t>must be “Y” or “N”.</w:t>
      </w:r>
    </w:p>
    <w:p w:rsidRPr="002D6E2C" w:rsidR="00D521C9" w:rsidP="00E92BA0" w:rsidRDefault="00D521C9" w14:paraId="5BA33E68" w14:textId="77777777">
      <w:r w:rsidRPr="002D6E2C">
        <w:t xml:space="preserve">Error Code is 901121:  Invalid Date Adjustment Rule Indicator on mandate </w:t>
      </w:r>
    </w:p>
    <w:p w:rsidRPr="002D6E2C" w:rsidR="00D521C9" w:rsidP="00E92BA0" w:rsidRDefault="00D521C9" w14:paraId="209E00F0" w14:textId="77777777">
      <w:r w:rsidRPr="002D6E2C">
        <w:t>Severity: Mandate amendment rejected</w:t>
      </w:r>
    </w:p>
    <w:p w:rsidR="00D521C9" w:rsidP="00E92BA0" w:rsidRDefault="00D521C9" w14:paraId="6896B2E7" w14:textId="77777777"/>
    <w:p w:rsidRPr="002D6E2C" w:rsidR="00D521C9" w:rsidP="00E92BA0" w:rsidRDefault="00D521C9" w14:paraId="785A3F3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010.035 – Adjustment Category</w:t>
      </w:r>
    </w:p>
    <w:p w:rsidR="00D521C9" w:rsidP="00E92BA0" w:rsidRDefault="00D521C9" w14:paraId="39378E53" w14:textId="77777777">
      <w:pPr>
        <w:pStyle w:val="Heading40"/>
        <w:spacing w:before="0" w:after="0" w:line="240" w:lineRule="auto"/>
        <w:ind w:left="0" w:firstLine="0"/>
        <w:rPr>
          <w:rFonts w:ascii="Calibri" w:hAnsi="Calibri"/>
          <w:b w:val="0"/>
        </w:rPr>
      </w:pPr>
      <w:r>
        <w:rPr>
          <w:rFonts w:ascii="Calibri" w:hAnsi="Calibri"/>
          <w:b w:val="0"/>
          <w:sz w:val="22"/>
          <w:szCs w:val="22"/>
        </w:rPr>
        <w:t>Adjustment Category</w:t>
      </w:r>
      <w:r w:rsidRPr="002D6E2C">
        <w:rPr>
          <w:rFonts w:ascii="Calibri" w:hAnsi="Calibri"/>
          <w:b w:val="0"/>
          <w:sz w:val="22"/>
          <w:szCs w:val="22"/>
        </w:rPr>
        <w:t xml:space="preserve"> </w:t>
      </w:r>
      <w:r w:rsidRPr="002D6E2C">
        <w:rPr>
          <w:rFonts w:ascii="Calibri" w:hAnsi="Calibri"/>
          <w:b w:val="0"/>
        </w:rPr>
        <w:t>must be populated for all Debit Value Types</w:t>
      </w:r>
      <w:r>
        <w:rPr>
          <w:rFonts w:ascii="Calibri" w:hAnsi="Calibri"/>
          <w:b w:val="0"/>
        </w:rPr>
        <w:t xml:space="preserve"> with one of the following </w:t>
      </w:r>
      <w:r w:rsidR="004E0D79">
        <w:rPr>
          <w:rFonts w:ascii="Calibri" w:hAnsi="Calibri"/>
          <w:b w:val="0"/>
        </w:rPr>
        <w:t>values:</w:t>
      </w:r>
    </w:p>
    <w:p w:rsidRPr="00A26509" w:rsidR="00D521C9" w:rsidP="00E92BA0" w:rsidRDefault="00D521C9" w14:paraId="235BD74D" w14:textId="77777777">
      <w:pPr>
        <w:pStyle w:val="Heading40"/>
        <w:spacing w:before="0" w:after="0" w:line="240" w:lineRule="auto"/>
        <w:ind w:left="0" w:firstLine="0"/>
        <w:rPr>
          <w:rFonts w:ascii="Calibri" w:hAnsi="Calibri"/>
          <w:b w:val="0"/>
        </w:rPr>
      </w:pPr>
      <w:r>
        <w:rPr>
          <w:rFonts w:ascii="Calibri" w:hAnsi="Calibri"/>
          <w:b w:val="0"/>
        </w:rPr>
        <w:t xml:space="preserve"> “</w:t>
      </w:r>
      <w:r w:rsidRPr="00A26509">
        <w:rPr>
          <w:rFonts w:ascii="Calibri" w:hAnsi="Calibri"/>
          <w:b w:val="0"/>
        </w:rPr>
        <w:t>N</w:t>
      </w:r>
      <w:r>
        <w:rPr>
          <w:rFonts w:ascii="Calibri" w:hAnsi="Calibri"/>
          <w:b w:val="0"/>
        </w:rPr>
        <w:t>”</w:t>
      </w:r>
      <w:r w:rsidRPr="00A26509">
        <w:rPr>
          <w:rFonts w:ascii="Calibri" w:hAnsi="Calibri"/>
          <w:b w:val="0"/>
        </w:rPr>
        <w:t>-</w:t>
      </w:r>
      <w:r>
        <w:rPr>
          <w:rFonts w:ascii="Calibri" w:hAnsi="Calibri"/>
          <w:b w:val="0"/>
        </w:rPr>
        <w:t xml:space="preserve"> </w:t>
      </w:r>
      <w:r w:rsidRPr="00A26509">
        <w:rPr>
          <w:rFonts w:ascii="Calibri" w:hAnsi="Calibri"/>
          <w:b w:val="0"/>
        </w:rPr>
        <w:t xml:space="preserve">Never, </w:t>
      </w:r>
    </w:p>
    <w:p w:rsidRPr="00A26509" w:rsidR="00D521C9" w:rsidP="00E92BA0" w:rsidRDefault="00D521C9" w14:paraId="155F73F3" w14:textId="77777777">
      <w:pPr>
        <w:pStyle w:val="Heading40"/>
        <w:spacing w:before="0" w:after="0" w:line="240" w:lineRule="auto"/>
        <w:ind w:left="0" w:firstLine="0"/>
        <w:rPr>
          <w:rFonts w:ascii="Calibri" w:hAnsi="Calibri"/>
          <w:b w:val="0"/>
        </w:rPr>
      </w:pPr>
      <w:r w:rsidRPr="00A26509">
        <w:rPr>
          <w:rFonts w:ascii="Calibri" w:hAnsi="Calibri"/>
          <w:b w:val="0"/>
        </w:rPr>
        <w:t xml:space="preserve"> </w:t>
      </w:r>
      <w:r>
        <w:rPr>
          <w:rFonts w:ascii="Calibri" w:hAnsi="Calibri"/>
          <w:b w:val="0"/>
        </w:rPr>
        <w:t>“</w:t>
      </w:r>
      <w:r w:rsidRPr="00A26509">
        <w:rPr>
          <w:rFonts w:ascii="Calibri" w:hAnsi="Calibri"/>
          <w:b w:val="0"/>
        </w:rPr>
        <w:t>Q</w:t>
      </w:r>
      <w:r>
        <w:rPr>
          <w:rFonts w:ascii="Calibri" w:hAnsi="Calibri"/>
          <w:b w:val="0"/>
        </w:rPr>
        <w:t>”</w:t>
      </w:r>
      <w:r w:rsidRPr="00A26509">
        <w:rPr>
          <w:rFonts w:ascii="Calibri" w:hAnsi="Calibri"/>
          <w:b w:val="0"/>
        </w:rPr>
        <w:t>-</w:t>
      </w:r>
      <w:r>
        <w:rPr>
          <w:rFonts w:ascii="Calibri" w:hAnsi="Calibri"/>
          <w:b w:val="0"/>
        </w:rPr>
        <w:t xml:space="preserve"> </w:t>
      </w:r>
      <w:r w:rsidRPr="00A26509">
        <w:rPr>
          <w:rFonts w:ascii="Calibri" w:hAnsi="Calibri"/>
          <w:b w:val="0"/>
        </w:rPr>
        <w:t xml:space="preserve">Quarterly, </w:t>
      </w:r>
    </w:p>
    <w:p w:rsidRPr="00A26509" w:rsidR="00D521C9" w:rsidP="00E92BA0" w:rsidRDefault="00D521C9" w14:paraId="09EFF5FD" w14:textId="77777777">
      <w:pPr>
        <w:pStyle w:val="Heading40"/>
        <w:spacing w:before="0" w:after="0" w:line="240" w:lineRule="auto"/>
        <w:ind w:left="0" w:firstLine="0"/>
        <w:rPr>
          <w:rFonts w:ascii="Calibri" w:hAnsi="Calibri"/>
          <w:b w:val="0"/>
        </w:rPr>
      </w:pPr>
      <w:r w:rsidRPr="00A26509">
        <w:rPr>
          <w:rFonts w:ascii="Calibri" w:hAnsi="Calibri"/>
          <w:b w:val="0"/>
        </w:rPr>
        <w:t xml:space="preserve"> </w:t>
      </w:r>
      <w:r>
        <w:rPr>
          <w:rFonts w:ascii="Calibri" w:hAnsi="Calibri"/>
          <w:b w:val="0"/>
        </w:rPr>
        <w:t>“</w:t>
      </w:r>
      <w:r w:rsidRPr="00A26509">
        <w:rPr>
          <w:rFonts w:ascii="Calibri" w:hAnsi="Calibri"/>
          <w:b w:val="0"/>
        </w:rPr>
        <w:t>A</w:t>
      </w:r>
      <w:r>
        <w:rPr>
          <w:rFonts w:ascii="Calibri" w:hAnsi="Calibri"/>
          <w:b w:val="0"/>
        </w:rPr>
        <w:t>”</w:t>
      </w:r>
      <w:r w:rsidRPr="00A26509">
        <w:rPr>
          <w:rFonts w:ascii="Calibri" w:hAnsi="Calibri"/>
          <w:b w:val="0"/>
        </w:rPr>
        <w:t>-</w:t>
      </w:r>
      <w:r>
        <w:rPr>
          <w:rFonts w:ascii="Calibri" w:hAnsi="Calibri"/>
          <w:b w:val="0"/>
        </w:rPr>
        <w:t xml:space="preserve"> </w:t>
      </w:r>
      <w:r w:rsidRPr="00A26509">
        <w:rPr>
          <w:rFonts w:ascii="Calibri" w:hAnsi="Calibri"/>
          <w:b w:val="0"/>
        </w:rPr>
        <w:t xml:space="preserve">Annually, </w:t>
      </w:r>
    </w:p>
    <w:p w:rsidRPr="00A26509" w:rsidR="00D521C9" w:rsidP="00E92BA0" w:rsidRDefault="00D521C9" w14:paraId="55BCB40A" w14:textId="77777777">
      <w:pPr>
        <w:pStyle w:val="Heading40"/>
        <w:spacing w:before="0" w:after="0" w:line="240" w:lineRule="auto"/>
        <w:ind w:left="0" w:firstLine="0"/>
        <w:rPr>
          <w:rFonts w:ascii="Calibri" w:hAnsi="Calibri"/>
          <w:b w:val="0"/>
        </w:rPr>
      </w:pPr>
      <w:r w:rsidRPr="00A26509">
        <w:rPr>
          <w:rFonts w:ascii="Calibri" w:hAnsi="Calibri"/>
          <w:b w:val="0"/>
        </w:rPr>
        <w:t xml:space="preserve"> </w:t>
      </w:r>
      <w:r>
        <w:rPr>
          <w:rFonts w:ascii="Calibri" w:hAnsi="Calibri"/>
          <w:b w:val="0"/>
        </w:rPr>
        <w:t>“</w:t>
      </w:r>
      <w:r w:rsidRPr="00A26509">
        <w:rPr>
          <w:rFonts w:ascii="Calibri" w:hAnsi="Calibri"/>
          <w:b w:val="0"/>
        </w:rPr>
        <w:t>B</w:t>
      </w:r>
      <w:r>
        <w:rPr>
          <w:rFonts w:ascii="Calibri" w:hAnsi="Calibri"/>
          <w:b w:val="0"/>
        </w:rPr>
        <w:t>”</w:t>
      </w:r>
      <w:r w:rsidRPr="00A26509">
        <w:rPr>
          <w:rFonts w:ascii="Calibri" w:hAnsi="Calibri"/>
          <w:b w:val="0"/>
        </w:rPr>
        <w:t>-</w:t>
      </w:r>
      <w:r>
        <w:rPr>
          <w:rFonts w:ascii="Calibri" w:hAnsi="Calibri"/>
          <w:b w:val="0"/>
        </w:rPr>
        <w:t xml:space="preserve"> </w:t>
      </w:r>
      <w:r w:rsidRPr="00A26509">
        <w:rPr>
          <w:rFonts w:ascii="Calibri" w:hAnsi="Calibri"/>
          <w:b w:val="0"/>
        </w:rPr>
        <w:t>Bi-annually or</w:t>
      </w:r>
    </w:p>
    <w:p w:rsidR="00D521C9" w:rsidP="00E92BA0" w:rsidRDefault="00D521C9" w14:paraId="4353C843" w14:textId="77777777">
      <w:pPr>
        <w:pStyle w:val="Heading40"/>
        <w:spacing w:before="0" w:after="0" w:line="240" w:lineRule="auto"/>
        <w:ind w:left="0" w:firstLine="0"/>
        <w:rPr>
          <w:rFonts w:ascii="Calibri" w:hAnsi="Calibri"/>
          <w:b w:val="0"/>
        </w:rPr>
      </w:pPr>
      <w:r w:rsidRPr="00A26509">
        <w:rPr>
          <w:rFonts w:ascii="Calibri" w:hAnsi="Calibri"/>
          <w:b w:val="0"/>
        </w:rPr>
        <w:t xml:space="preserve"> </w:t>
      </w:r>
      <w:r>
        <w:rPr>
          <w:rFonts w:ascii="Calibri" w:hAnsi="Calibri"/>
          <w:b w:val="0"/>
        </w:rPr>
        <w:t>“R”</w:t>
      </w:r>
      <w:r w:rsidRPr="00A26509">
        <w:rPr>
          <w:rFonts w:ascii="Calibri" w:hAnsi="Calibri"/>
          <w:b w:val="0"/>
        </w:rPr>
        <w:t>-</w:t>
      </w:r>
      <w:r>
        <w:rPr>
          <w:rFonts w:ascii="Calibri" w:hAnsi="Calibri"/>
          <w:b w:val="0"/>
        </w:rPr>
        <w:t xml:space="preserve"> </w:t>
      </w:r>
      <w:r w:rsidRPr="00A26509">
        <w:rPr>
          <w:rFonts w:ascii="Calibri" w:hAnsi="Calibri"/>
          <w:b w:val="0"/>
        </w:rPr>
        <w:t>Repo</w:t>
      </w:r>
    </w:p>
    <w:p w:rsidRPr="002D6E2C" w:rsidR="00D521C9" w:rsidP="00E92BA0" w:rsidRDefault="00D521C9" w14:paraId="00368A03" w14:textId="77777777">
      <w:r w:rsidRPr="002D6E2C">
        <w:t xml:space="preserve">Error Code is </w:t>
      </w:r>
      <w:r w:rsidRPr="002D6E2C">
        <w:rPr>
          <w:rFonts w:eastAsia="Times New Roman"/>
          <w:bCs/>
        </w:rPr>
        <w:t>901125</w:t>
      </w:r>
      <w:r w:rsidRPr="002D6E2C">
        <w:t xml:space="preserve">:  Invalid Adjustment Category on mandate </w:t>
      </w:r>
    </w:p>
    <w:p w:rsidRPr="002D6E2C" w:rsidR="00D521C9" w:rsidP="00E92BA0" w:rsidRDefault="00D521C9" w14:paraId="47593622" w14:textId="77777777">
      <w:r w:rsidRPr="002D6E2C">
        <w:t>Severity: Mandate amendment rejected</w:t>
      </w:r>
    </w:p>
    <w:p w:rsidR="006B7916" w:rsidP="00E92BA0" w:rsidRDefault="006B7916" w14:paraId="447E942A" w14:textId="77777777">
      <w:pPr>
        <w:rPr>
          <w:rFonts w:cs="Arial"/>
          <w:b/>
          <w:color w:val="000000"/>
          <w:lang w:val="en-US"/>
        </w:rPr>
      </w:pPr>
    </w:p>
    <w:p w:rsidRPr="002D6E2C" w:rsidR="00D521C9" w:rsidP="00E92BA0" w:rsidRDefault="00D521C9" w14:paraId="4706E10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010.036 – Adjustment Rate</w:t>
      </w:r>
    </w:p>
    <w:p w:rsidRPr="002D6E2C" w:rsidR="00D521C9" w:rsidP="00E92BA0" w:rsidRDefault="00D521C9" w14:paraId="6DF2C3B8" w14:textId="77777777">
      <w:r>
        <w:t xml:space="preserve">If </w:t>
      </w:r>
      <w:r w:rsidRPr="002D6E2C">
        <w:t xml:space="preserve">Adjustment Category is </w:t>
      </w:r>
      <w:r w:rsidRPr="002D6E2C" w:rsidR="004E0D79">
        <w:t>populated</w:t>
      </w:r>
      <w:r w:rsidRPr="002D6E2C">
        <w:t xml:space="preserve"> and not equal to “N” </w:t>
      </w:r>
      <w:r>
        <w:t>or “R”</w:t>
      </w:r>
      <w:r w:rsidR="00C56A0F">
        <w:t>, either the</w:t>
      </w:r>
      <w:r w:rsidRPr="002D6E2C">
        <w:t xml:space="preserve"> Adjustment Rate </w:t>
      </w:r>
      <w:r w:rsidR="00C56A0F">
        <w:t>or</w:t>
      </w:r>
      <w:r w:rsidRPr="002D6E2C">
        <w:t xml:space="preserve"> the Adjustment Amount must be populated. </w:t>
      </w:r>
    </w:p>
    <w:p w:rsidRPr="002D6E2C" w:rsidR="00C56A0F" w:rsidP="00E92BA0" w:rsidRDefault="00C56A0F" w14:paraId="154B5A50" w14:textId="77777777">
      <w:r w:rsidRPr="002D6E2C">
        <w:t xml:space="preserve">Error Code is </w:t>
      </w:r>
      <w:r w:rsidRPr="002D6E2C">
        <w:rPr>
          <w:rFonts w:eastAsia="Times New Roman"/>
          <w:bCs/>
        </w:rPr>
        <w:t>9011</w:t>
      </w:r>
      <w:r>
        <w:rPr>
          <w:rFonts w:eastAsia="Times New Roman"/>
          <w:bCs/>
        </w:rPr>
        <w:t>90</w:t>
      </w:r>
      <w:r w:rsidRPr="002D6E2C">
        <w:t xml:space="preserve">:  Invalid Adjustment Rate </w:t>
      </w:r>
      <w:r>
        <w:t xml:space="preserve">or amount for category </w:t>
      </w:r>
      <w:r w:rsidRPr="002D6E2C">
        <w:t xml:space="preserve">on mandate </w:t>
      </w:r>
    </w:p>
    <w:p w:rsidRPr="002D6E2C" w:rsidR="00D521C9" w:rsidP="00E92BA0" w:rsidRDefault="00D521C9" w14:paraId="06D47B45" w14:textId="77777777">
      <w:r w:rsidRPr="002D6E2C">
        <w:t>Severity: Mandate amendment rejected</w:t>
      </w:r>
    </w:p>
    <w:p w:rsidRPr="002D6E2C" w:rsidR="00EC4AAA" w:rsidP="00E92BA0" w:rsidRDefault="00EC4AAA" w14:paraId="2089AF21" w14:textId="77777777"/>
    <w:p w:rsidRPr="002D6E2C" w:rsidR="00D521C9" w:rsidP="00E92BA0" w:rsidRDefault="00D521C9" w14:paraId="5D104D25"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010.037 – Adjustment Amount</w:t>
      </w:r>
    </w:p>
    <w:p w:rsidRPr="002D6E2C" w:rsidR="00D521C9" w:rsidP="00E92BA0" w:rsidRDefault="00D521C9" w14:paraId="556C5B35" w14:textId="77777777">
      <w:r w:rsidRPr="002D6E2C">
        <w:t>If Adjust</w:t>
      </w:r>
      <w:r>
        <w:t>ment</w:t>
      </w:r>
      <w:r w:rsidRPr="002D6E2C">
        <w:t xml:space="preserve"> </w:t>
      </w:r>
      <w:r>
        <w:t>Category</w:t>
      </w:r>
      <w:r w:rsidRPr="002D6E2C">
        <w:t xml:space="preserve"> is populated, and not equal to “N” </w:t>
      </w:r>
      <w:r>
        <w:t>or “R”</w:t>
      </w:r>
      <w:r w:rsidR="00C56A0F">
        <w:t>, either the</w:t>
      </w:r>
      <w:r w:rsidRPr="002D6E2C">
        <w:t xml:space="preserve"> Adjustment Amount </w:t>
      </w:r>
      <w:r w:rsidR="00C56A0F">
        <w:t>or</w:t>
      </w:r>
      <w:r w:rsidRPr="002D6E2C">
        <w:t xml:space="preserve"> the Adjustment Rate must be populated. </w:t>
      </w:r>
    </w:p>
    <w:p w:rsidRPr="002D6E2C" w:rsidR="00C56A0F" w:rsidP="00E92BA0" w:rsidRDefault="00C56A0F" w14:paraId="38F3E722" w14:textId="77777777">
      <w:r w:rsidRPr="002D6E2C">
        <w:t xml:space="preserve">Error Code is </w:t>
      </w:r>
      <w:r w:rsidRPr="002D6E2C">
        <w:rPr>
          <w:rFonts w:eastAsia="Times New Roman"/>
          <w:bCs/>
        </w:rPr>
        <w:t>9011</w:t>
      </w:r>
      <w:r>
        <w:rPr>
          <w:rFonts w:eastAsia="Times New Roman"/>
          <w:bCs/>
        </w:rPr>
        <w:t>90</w:t>
      </w:r>
      <w:r w:rsidRPr="002D6E2C">
        <w:t xml:space="preserve">:  Invalid Adjustment Rate </w:t>
      </w:r>
      <w:r>
        <w:t xml:space="preserve">or amount for category </w:t>
      </w:r>
      <w:r w:rsidRPr="002D6E2C">
        <w:t xml:space="preserve">on mandate </w:t>
      </w:r>
    </w:p>
    <w:p w:rsidRPr="001A608B" w:rsidR="00992F00" w:rsidP="00E92BA0" w:rsidRDefault="00992F00" w14:paraId="7FF6C5E2" w14:textId="77777777">
      <w:r w:rsidRPr="001A608B">
        <w:t xml:space="preserve">Severity: Mandate </w:t>
      </w:r>
      <w:r>
        <w:t>amendment</w:t>
      </w:r>
      <w:r w:rsidRPr="001A608B">
        <w:t xml:space="preserve"> rejected</w:t>
      </w:r>
    </w:p>
    <w:p w:rsidR="00D521C9" w:rsidP="00E92BA0" w:rsidRDefault="00D521C9" w14:paraId="39127AB2" w14:textId="77777777"/>
    <w:p w:rsidRPr="002D6E2C" w:rsidR="006F0DE6" w:rsidP="00E92BA0" w:rsidRDefault="006F0DE6" w14:paraId="14F9C16E"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w:t>
      </w:r>
      <w:r>
        <w:rPr>
          <w:rFonts w:ascii="Calibri" w:hAnsi="Calibri"/>
          <w:sz w:val="22"/>
          <w:szCs w:val="22"/>
        </w:rPr>
        <w:t>1</w:t>
      </w:r>
      <w:r w:rsidRPr="002D6E2C">
        <w:rPr>
          <w:rFonts w:ascii="Calibri" w:hAnsi="Calibri"/>
          <w:sz w:val="22"/>
          <w:szCs w:val="22"/>
        </w:rPr>
        <w:t>0.03</w:t>
      </w:r>
      <w:r>
        <w:rPr>
          <w:rFonts w:ascii="Calibri" w:hAnsi="Calibri"/>
          <w:sz w:val="22"/>
          <w:szCs w:val="22"/>
        </w:rPr>
        <w:t>9</w:t>
      </w:r>
      <w:r w:rsidRPr="002D6E2C">
        <w:rPr>
          <w:rFonts w:ascii="Calibri" w:hAnsi="Calibri"/>
          <w:sz w:val="22"/>
          <w:szCs w:val="22"/>
        </w:rPr>
        <w:t xml:space="preserve"> – Debit Value Type</w:t>
      </w:r>
      <w:r>
        <w:rPr>
          <w:rFonts w:ascii="Calibri" w:hAnsi="Calibri"/>
          <w:sz w:val="22"/>
          <w:szCs w:val="22"/>
        </w:rPr>
        <w:t>/Adjustment Category</w:t>
      </w:r>
    </w:p>
    <w:p w:rsidRPr="002D6E2C" w:rsidR="006F0DE6" w:rsidP="00E92BA0" w:rsidRDefault="006F0DE6" w14:paraId="4C7E465E" w14:textId="77777777">
      <w:r>
        <w:t>If t</w:t>
      </w:r>
      <w:r w:rsidRPr="002D6E2C">
        <w:t xml:space="preserve">he Debit Value Type </w:t>
      </w:r>
      <w:r>
        <w:t>is “</w:t>
      </w:r>
      <w:r w:rsidRPr="002D6E2C">
        <w:t>FIXED</w:t>
      </w:r>
      <w:r>
        <w:t xml:space="preserve">”, then the </w:t>
      </w:r>
      <w:r w:rsidRPr="002D6E2C">
        <w:t>Adjustment Category</w:t>
      </w:r>
      <w:r>
        <w:t xml:space="preserve"> must be</w:t>
      </w:r>
      <w:r w:rsidRPr="002D6E2C">
        <w:t xml:space="preserve"> equal to “N”</w:t>
      </w:r>
    </w:p>
    <w:p w:rsidRPr="002D6E2C" w:rsidR="006F0DE6" w:rsidP="00E92BA0" w:rsidRDefault="006F0DE6" w14:paraId="235E60D6" w14:textId="77777777">
      <w:r w:rsidRPr="002D6E2C">
        <w:t>Error Code is 90119</w:t>
      </w:r>
      <w:r>
        <w:t>3</w:t>
      </w:r>
      <w:r w:rsidRPr="002D6E2C">
        <w:t xml:space="preserve">:  Invalid </w:t>
      </w:r>
      <w:r>
        <w:t xml:space="preserve">Adjustment Category for </w:t>
      </w:r>
      <w:r w:rsidRPr="002D6E2C">
        <w:t xml:space="preserve">Debit Value Type </w:t>
      </w:r>
      <w:r>
        <w:t>“FIXED”</w:t>
      </w:r>
      <w:r w:rsidRPr="002D6E2C">
        <w:t xml:space="preserve"> </w:t>
      </w:r>
    </w:p>
    <w:p w:rsidRPr="001A608B" w:rsidR="005313AE" w:rsidP="00E92BA0" w:rsidRDefault="005313AE" w14:paraId="76B5BFAA" w14:textId="77777777">
      <w:r w:rsidRPr="001A608B">
        <w:t xml:space="preserve">Severity: Mandate </w:t>
      </w:r>
      <w:r>
        <w:t>amendment</w:t>
      </w:r>
      <w:r w:rsidRPr="001A608B">
        <w:t xml:space="preserve"> rejected</w:t>
      </w:r>
    </w:p>
    <w:p w:rsidRPr="002D6E2C" w:rsidR="006F0DE6" w:rsidP="00E92BA0" w:rsidRDefault="006F0DE6" w14:paraId="3586D95D" w14:textId="77777777"/>
    <w:p w:rsidRPr="002D6E2C" w:rsidR="00D521C9" w:rsidP="00E92BA0" w:rsidRDefault="00D521C9" w14:paraId="114DA15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010.040 – Debtor Name</w:t>
      </w:r>
    </w:p>
    <w:p w:rsidRPr="002D6E2C" w:rsidR="00D521C9" w:rsidP="00E92BA0" w:rsidRDefault="00D521C9" w14:paraId="6A32AD24" w14:textId="77777777">
      <w:r w:rsidRPr="002D6E2C">
        <w:t xml:space="preserve">The Debtor Name </w:t>
      </w:r>
      <w:r>
        <w:t>must not be</w:t>
      </w:r>
      <w:r w:rsidRPr="002D6E2C">
        <w:t xml:space="preserve"> blank or contains spaces.</w:t>
      </w:r>
    </w:p>
    <w:p w:rsidRPr="002D6E2C" w:rsidR="00D521C9" w:rsidP="00E92BA0" w:rsidRDefault="00D521C9" w14:paraId="35291C90" w14:textId="77777777">
      <w:r w:rsidRPr="002D6E2C">
        <w:t xml:space="preserve">Error Code is </w:t>
      </w:r>
      <w:r w:rsidRPr="002D6E2C">
        <w:rPr>
          <w:rFonts w:eastAsia="Times New Roman"/>
          <w:bCs/>
        </w:rPr>
        <w:t>901147</w:t>
      </w:r>
      <w:r w:rsidRPr="002D6E2C">
        <w:t xml:space="preserve">:  Invalid Debtor Name on mandate </w:t>
      </w:r>
    </w:p>
    <w:p w:rsidRPr="001A608B" w:rsidR="00992F00" w:rsidP="00E92BA0" w:rsidRDefault="00992F00" w14:paraId="05399C07" w14:textId="77777777">
      <w:r w:rsidRPr="001A608B">
        <w:t xml:space="preserve">Severity: Mandate </w:t>
      </w:r>
      <w:r>
        <w:t>amendment</w:t>
      </w:r>
      <w:r w:rsidRPr="001A608B">
        <w:t xml:space="preserve"> rejected</w:t>
      </w:r>
    </w:p>
    <w:p w:rsidR="00D521C9" w:rsidP="00E92BA0" w:rsidRDefault="00D521C9" w14:paraId="0E23789C" w14:textId="77777777"/>
    <w:p w:rsidR="00AB6CCB" w:rsidP="00E92BA0" w:rsidRDefault="00AB6CCB" w14:paraId="01D6B7C4" w14:textId="77777777">
      <w:pPr>
        <w:rPr>
          <w:rFonts w:cs="Arial"/>
          <w:b/>
          <w:color w:val="000000"/>
          <w:lang w:val="en-US"/>
        </w:rPr>
      </w:pPr>
      <w:r>
        <w:br w:type="page"/>
      </w:r>
    </w:p>
    <w:p w:rsidRPr="002D6E2C" w:rsidR="009F5F37" w:rsidP="00E92BA0" w:rsidRDefault="009F5F37" w14:paraId="25548B6F" w14:textId="77777777">
      <w:pPr>
        <w:pStyle w:val="Heading40"/>
        <w:spacing w:before="0" w:after="0" w:line="240" w:lineRule="auto"/>
        <w:ind w:left="0" w:firstLine="0"/>
        <w:rPr>
          <w:rFonts w:ascii="Calibri" w:hAnsi="Calibri"/>
          <w:sz w:val="22"/>
          <w:szCs w:val="22"/>
        </w:rPr>
      </w:pPr>
      <w:r>
        <w:rPr>
          <w:rFonts w:ascii="Calibri" w:hAnsi="Calibri"/>
          <w:sz w:val="22"/>
          <w:szCs w:val="22"/>
        </w:rPr>
        <w:t>Rule 010.041</w:t>
      </w:r>
      <w:r w:rsidRPr="002D6E2C">
        <w:rPr>
          <w:rFonts w:ascii="Calibri" w:hAnsi="Calibri"/>
          <w:sz w:val="22"/>
          <w:szCs w:val="22"/>
        </w:rPr>
        <w:t xml:space="preserve"> –</w:t>
      </w:r>
      <w:r>
        <w:rPr>
          <w:rFonts w:ascii="Calibri" w:hAnsi="Calibri"/>
          <w:sz w:val="22"/>
          <w:szCs w:val="22"/>
        </w:rPr>
        <w:t xml:space="preserve">Creditor Abbreviated Short </w:t>
      </w:r>
      <w:r w:rsidRPr="002D6E2C">
        <w:rPr>
          <w:rFonts w:ascii="Calibri" w:hAnsi="Calibri"/>
          <w:sz w:val="22"/>
          <w:szCs w:val="22"/>
        </w:rPr>
        <w:t xml:space="preserve">Name </w:t>
      </w:r>
    </w:p>
    <w:p w:rsidRPr="00AB047E" w:rsidR="009F5F37" w:rsidP="00E92BA0" w:rsidRDefault="009F5F37" w14:paraId="3775E1C4" w14:textId="77777777">
      <w:pPr>
        <w:rPr>
          <w:b/>
        </w:rPr>
      </w:pPr>
      <w:r>
        <w:rPr>
          <w:b/>
        </w:rPr>
        <w:t>&lt;</w:t>
      </w:r>
      <w:r w:rsidRPr="00AB047E">
        <w:rPr>
          <w:b/>
        </w:rPr>
        <w:t xml:space="preserve">Debtor Bank </w:t>
      </w:r>
      <w:r>
        <w:rPr>
          <w:b/>
        </w:rPr>
        <w:t>to apply&gt;</w:t>
      </w:r>
    </w:p>
    <w:p w:rsidRPr="00AE0BE3" w:rsidR="009F5F37" w:rsidP="00E92BA0" w:rsidRDefault="009F5F37" w14:paraId="4062EEC6" w14:textId="77777777">
      <w:r>
        <w:t>Creditor Abbreviated Short</w:t>
      </w:r>
      <w:r w:rsidRPr="00AE0BE3">
        <w:t xml:space="preserve"> Name must </w:t>
      </w:r>
      <w:r>
        <w:t>match that held on the Mandate Register</w:t>
      </w:r>
      <w:r w:rsidRPr="00AE0BE3">
        <w:t>.</w:t>
      </w:r>
    </w:p>
    <w:p w:rsidRPr="00AE0BE3" w:rsidR="009F5F37" w:rsidP="00E92BA0" w:rsidRDefault="009F5F37" w14:paraId="2E6F0237" w14:textId="77777777">
      <w:r w:rsidRPr="00AE0BE3">
        <w:t>Error Code is 901</w:t>
      </w:r>
      <w:r>
        <w:t>188</w:t>
      </w:r>
      <w:r w:rsidRPr="00AE0BE3">
        <w:t xml:space="preserve">: </w:t>
      </w:r>
      <w:r>
        <w:t>Creditor Abbreviated Short</w:t>
      </w:r>
      <w:r w:rsidRPr="00AE0BE3">
        <w:t xml:space="preserve"> Name </w:t>
      </w:r>
      <w:r>
        <w:t>not</w:t>
      </w:r>
      <w:r w:rsidRPr="00AE0BE3">
        <w:t xml:space="preserve"> </w:t>
      </w:r>
      <w:r>
        <w:t>matched</w:t>
      </w:r>
    </w:p>
    <w:p w:rsidRPr="001A608B" w:rsidR="009F5F37" w:rsidP="00E92BA0" w:rsidRDefault="009F5F37" w14:paraId="73B4BB1D" w14:textId="77777777">
      <w:r w:rsidRPr="001A608B">
        <w:t xml:space="preserve">Severity: Mandate </w:t>
      </w:r>
      <w:r>
        <w:t>amendment</w:t>
      </w:r>
      <w:r w:rsidRPr="001A608B">
        <w:t xml:space="preserve"> rejected</w:t>
      </w:r>
    </w:p>
    <w:p w:rsidR="009F5F37" w:rsidP="00E92BA0" w:rsidRDefault="009F5F37" w14:paraId="777B3E25" w14:textId="77777777">
      <w:pPr>
        <w:pStyle w:val="Heading40"/>
        <w:spacing w:before="0" w:after="0" w:line="240" w:lineRule="auto"/>
        <w:ind w:left="0" w:firstLine="0"/>
        <w:rPr>
          <w:rFonts w:ascii="Calibri" w:hAnsi="Calibri"/>
          <w:sz w:val="22"/>
          <w:szCs w:val="22"/>
        </w:rPr>
      </w:pPr>
    </w:p>
    <w:p w:rsidRPr="002D6E2C" w:rsidR="00D521C9" w:rsidP="00E92BA0" w:rsidRDefault="00D521C9" w14:paraId="4E0BFFF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010.042 – Contract Reference</w:t>
      </w:r>
    </w:p>
    <w:p w:rsidRPr="002D6E2C" w:rsidR="00D521C9" w:rsidP="00E92BA0" w:rsidRDefault="00D521C9" w14:paraId="3D675736" w14:textId="77777777">
      <w:r w:rsidRPr="002D6E2C">
        <w:t xml:space="preserve">The Contract Reference </w:t>
      </w:r>
      <w:r>
        <w:t xml:space="preserve">must not be </w:t>
      </w:r>
      <w:r w:rsidRPr="002D6E2C">
        <w:t>blank</w:t>
      </w:r>
      <w:r>
        <w:t xml:space="preserve"> or contain spaces.</w:t>
      </w:r>
    </w:p>
    <w:p w:rsidRPr="002D6E2C" w:rsidR="00D521C9" w:rsidP="00E92BA0" w:rsidRDefault="00D521C9" w14:paraId="40897A19" w14:textId="77777777">
      <w:r w:rsidRPr="002D6E2C">
        <w:t xml:space="preserve">Error Code is </w:t>
      </w:r>
      <w:r w:rsidRPr="002D6E2C">
        <w:rPr>
          <w:rFonts w:eastAsia="Times New Roman"/>
          <w:bCs/>
        </w:rPr>
        <w:t>901131</w:t>
      </w:r>
      <w:r w:rsidRPr="002D6E2C">
        <w:t xml:space="preserve">:  Invalid Contract Reference on mandate </w:t>
      </w:r>
    </w:p>
    <w:p w:rsidR="00992F00" w:rsidP="00E92BA0" w:rsidRDefault="00992F00" w14:paraId="751DF5DC" w14:textId="77777777">
      <w:r w:rsidRPr="001A608B">
        <w:t xml:space="preserve">Severity: Mandate </w:t>
      </w:r>
      <w:r>
        <w:t>amendment</w:t>
      </w:r>
      <w:r w:rsidRPr="001A608B">
        <w:t xml:space="preserve"> rejected</w:t>
      </w:r>
    </w:p>
    <w:p w:rsidR="00667A05" w:rsidP="00E92BA0" w:rsidRDefault="00667A05" w14:paraId="196DDE87" w14:textId="77777777"/>
    <w:p w:rsidRPr="002D6E2C" w:rsidR="00667A05" w:rsidP="00667A05" w:rsidRDefault="00667A05" w14:paraId="26FEA03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010.04</w:t>
      </w:r>
      <w:r>
        <w:rPr>
          <w:rFonts w:ascii="Calibri" w:hAnsi="Calibri"/>
          <w:sz w:val="22"/>
          <w:szCs w:val="22"/>
        </w:rPr>
        <w:t>3</w:t>
      </w:r>
      <w:r w:rsidRPr="002D6E2C">
        <w:rPr>
          <w:rFonts w:ascii="Calibri" w:hAnsi="Calibri"/>
          <w:sz w:val="22"/>
          <w:szCs w:val="22"/>
        </w:rPr>
        <w:t xml:space="preserve"> – Contract Reference</w:t>
      </w:r>
      <w:r>
        <w:rPr>
          <w:rFonts w:ascii="Calibri" w:hAnsi="Calibri"/>
          <w:sz w:val="22"/>
          <w:szCs w:val="22"/>
        </w:rPr>
        <w:t xml:space="preserve"> post initial Collection</w:t>
      </w:r>
    </w:p>
    <w:p w:rsidRPr="002D6E2C" w:rsidR="00667A05" w:rsidP="00667A05" w:rsidRDefault="00667A05" w14:paraId="1154EFD1" w14:textId="77777777">
      <w:r w:rsidRPr="002D6E2C">
        <w:t xml:space="preserve">The Contract Reference </w:t>
      </w:r>
      <w:r>
        <w:t>must not be amended post the initial Collection.</w:t>
      </w:r>
    </w:p>
    <w:p w:rsidRPr="002D6E2C" w:rsidR="00667A05" w:rsidP="00F55B98" w:rsidRDefault="00667A05" w14:paraId="0280E13F" w14:textId="77777777">
      <w:r w:rsidRPr="002D6E2C">
        <w:t xml:space="preserve">Error Code is </w:t>
      </w:r>
      <w:r w:rsidRPr="002D6E2C">
        <w:rPr>
          <w:rFonts w:eastAsia="Times New Roman"/>
          <w:bCs/>
        </w:rPr>
        <w:t>90113</w:t>
      </w:r>
      <w:r>
        <w:rPr>
          <w:rFonts w:eastAsia="Times New Roman"/>
          <w:bCs/>
        </w:rPr>
        <w:t>3</w:t>
      </w:r>
      <w:r w:rsidRPr="002D6E2C">
        <w:t xml:space="preserve">:  Contract Reference </w:t>
      </w:r>
      <w:r>
        <w:t>not permitted to be amended post the initial Collection</w:t>
      </w:r>
    </w:p>
    <w:p w:rsidRPr="001A608B" w:rsidR="00667A05" w:rsidP="00F55B98" w:rsidRDefault="00667A05" w14:paraId="254DE9D5" w14:textId="77777777">
      <w:r w:rsidRPr="001A608B">
        <w:t xml:space="preserve">Severity: Mandate </w:t>
      </w:r>
      <w:r>
        <w:t>amendment</w:t>
      </w:r>
      <w:r w:rsidRPr="001A608B">
        <w:t xml:space="preserve"> rejected</w:t>
      </w:r>
    </w:p>
    <w:p w:rsidRPr="002D6E2C" w:rsidR="00D521C9" w:rsidP="00E92BA0" w:rsidRDefault="00D521C9" w14:paraId="41D3FC8B" w14:textId="77777777">
      <w:pPr>
        <w:pStyle w:val="Default"/>
        <w:rPr>
          <w:rFonts w:ascii="Calibri" w:hAnsi="Calibri"/>
          <w:b/>
          <w:bCs/>
          <w:sz w:val="22"/>
          <w:szCs w:val="22"/>
        </w:rPr>
      </w:pPr>
    </w:p>
    <w:p w:rsidRPr="002D6E2C" w:rsidR="00D521C9" w:rsidP="00E92BA0" w:rsidRDefault="00D521C9" w14:paraId="7C8C299F"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010.045 – Mandate Amendment must be matched </w:t>
      </w:r>
    </w:p>
    <w:p w:rsidRPr="002D6E2C" w:rsidR="00D521C9" w:rsidP="00E92BA0" w:rsidRDefault="00D521C9" w14:paraId="2825C3C1" w14:textId="77777777">
      <w:r w:rsidRPr="002D6E2C">
        <w:t xml:space="preserve">The </w:t>
      </w:r>
      <w:r>
        <w:t xml:space="preserve">Mandate Reference Number must match the </w:t>
      </w:r>
      <w:r w:rsidRPr="002D6E2C">
        <w:t>original mandate</w:t>
      </w:r>
    </w:p>
    <w:p w:rsidRPr="002D6E2C" w:rsidR="00D521C9" w:rsidP="00E92BA0" w:rsidRDefault="00D521C9" w14:paraId="4BD39ADB" w14:textId="77777777">
      <w:r w:rsidRPr="002D6E2C">
        <w:t>Error Code is 901138: Mandate amendment not matched</w:t>
      </w:r>
    </w:p>
    <w:p w:rsidRPr="001A608B" w:rsidR="00992F00" w:rsidP="00E92BA0" w:rsidRDefault="00992F00" w14:paraId="0FE891F0" w14:textId="77777777">
      <w:r w:rsidRPr="001A608B">
        <w:t xml:space="preserve">Severity: Mandate </w:t>
      </w:r>
      <w:r>
        <w:t>amendment</w:t>
      </w:r>
      <w:r w:rsidRPr="001A608B">
        <w:t xml:space="preserve"> rejected</w:t>
      </w:r>
    </w:p>
    <w:p w:rsidRPr="002D6E2C" w:rsidR="00D521C9" w:rsidP="00E92BA0" w:rsidRDefault="00D521C9" w14:paraId="68335783" w14:textId="77777777">
      <w:r w:rsidRPr="002D6E2C">
        <w:t xml:space="preserve"> </w:t>
      </w:r>
    </w:p>
    <w:p w:rsidRPr="002D6E2C" w:rsidR="00D521C9" w:rsidP="00E92BA0" w:rsidRDefault="00D521C9" w14:paraId="14B126B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010.048 – Mandate </w:t>
      </w:r>
      <w:r w:rsidR="00D00D84">
        <w:rPr>
          <w:rFonts w:ascii="Calibri" w:hAnsi="Calibri"/>
          <w:sz w:val="22"/>
          <w:szCs w:val="22"/>
        </w:rPr>
        <w:t>First C</w:t>
      </w:r>
      <w:r w:rsidRPr="002D6E2C">
        <w:rPr>
          <w:rFonts w:ascii="Calibri" w:hAnsi="Calibri"/>
          <w:sz w:val="22"/>
          <w:szCs w:val="22"/>
        </w:rPr>
        <w:t xml:space="preserve">ollection </w:t>
      </w:r>
      <w:r w:rsidR="00D00D84">
        <w:rPr>
          <w:rFonts w:ascii="Calibri" w:hAnsi="Calibri"/>
          <w:sz w:val="22"/>
          <w:szCs w:val="22"/>
        </w:rPr>
        <w:t>D</w:t>
      </w:r>
      <w:r w:rsidRPr="002D6E2C">
        <w:rPr>
          <w:rFonts w:ascii="Calibri" w:hAnsi="Calibri"/>
          <w:sz w:val="22"/>
          <w:szCs w:val="22"/>
        </w:rPr>
        <w:t xml:space="preserve">ate may not be amended to an earlier date </w:t>
      </w:r>
    </w:p>
    <w:p w:rsidRPr="002D6E2C" w:rsidR="00D521C9" w:rsidP="00E92BA0" w:rsidRDefault="00D521C9" w14:paraId="6B260F91" w14:textId="77777777">
      <w:r w:rsidRPr="002D6E2C">
        <w:t xml:space="preserve">Mandate </w:t>
      </w:r>
      <w:r w:rsidR="00D00D84">
        <w:t>First C</w:t>
      </w:r>
      <w:r w:rsidRPr="002D6E2C">
        <w:t xml:space="preserve">ollection </w:t>
      </w:r>
      <w:r w:rsidR="00D00D84">
        <w:t>D</w:t>
      </w:r>
      <w:r w:rsidRPr="002D6E2C">
        <w:t>ate</w:t>
      </w:r>
      <w:r>
        <w:t xml:space="preserve"> </w:t>
      </w:r>
      <w:r w:rsidRPr="002D6E2C">
        <w:t>amendment equals to today or earlier</w:t>
      </w:r>
    </w:p>
    <w:p w:rsidRPr="002D6E2C" w:rsidR="00D521C9" w:rsidP="00E92BA0" w:rsidRDefault="00D521C9" w14:paraId="2E302184" w14:textId="77777777">
      <w:r w:rsidRPr="002D6E2C">
        <w:t>Error Code is 901141: Mandate amendment date error</w:t>
      </w:r>
    </w:p>
    <w:p w:rsidRPr="001A608B" w:rsidR="00992F00" w:rsidP="00E92BA0" w:rsidRDefault="00992F00" w14:paraId="078297E7" w14:textId="77777777">
      <w:r w:rsidRPr="001A608B">
        <w:t xml:space="preserve">Severity: Mandate </w:t>
      </w:r>
      <w:r>
        <w:t>amendment</w:t>
      </w:r>
      <w:r w:rsidRPr="001A608B">
        <w:t xml:space="preserve"> rejected</w:t>
      </w:r>
    </w:p>
    <w:p w:rsidR="009F5F37" w:rsidP="00E92BA0" w:rsidRDefault="009F5F37" w14:paraId="380A2F51" w14:textId="77777777">
      <w:pPr>
        <w:rPr>
          <w:rFonts w:cs="Arial"/>
          <w:b/>
          <w:color w:val="000000"/>
          <w:lang w:val="en-US"/>
        </w:rPr>
      </w:pPr>
    </w:p>
    <w:p w:rsidRPr="002D6E2C" w:rsidR="00D521C9" w:rsidP="00E92BA0" w:rsidRDefault="00D521C9" w14:paraId="79C60B5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010.050 – Instalment Amount may not be greater than Maximum Collection Amount</w:t>
      </w:r>
    </w:p>
    <w:p w:rsidRPr="002D6E2C" w:rsidR="00D521C9" w:rsidP="00E92BA0" w:rsidRDefault="00D521C9" w14:paraId="3DAD1AE9" w14:textId="77777777">
      <w:r w:rsidRPr="002D6E2C">
        <w:t xml:space="preserve">The instalment amount </w:t>
      </w:r>
      <w:r>
        <w:t xml:space="preserve">must be </w:t>
      </w:r>
      <w:r w:rsidRPr="002D6E2C">
        <w:t xml:space="preserve">less </w:t>
      </w:r>
      <w:r>
        <w:t xml:space="preserve">or equal to </w:t>
      </w:r>
      <w:r w:rsidRPr="002D6E2C">
        <w:t>than</w:t>
      </w:r>
      <w:r>
        <w:t xml:space="preserve"> </w:t>
      </w:r>
      <w:r w:rsidRPr="002D6E2C">
        <w:t>the Maximum Collection Amount</w:t>
      </w:r>
    </w:p>
    <w:p w:rsidRPr="002D6E2C" w:rsidR="00D521C9" w:rsidP="00E92BA0" w:rsidRDefault="00D521C9" w14:paraId="34EE397B" w14:textId="77777777">
      <w:r w:rsidRPr="002D6E2C">
        <w:t>Error Code is</w:t>
      </w:r>
      <w:r>
        <w:t xml:space="preserve"> </w:t>
      </w:r>
      <w:r w:rsidRPr="002D6E2C">
        <w:t>901111: Instalment amount is greater than the Maximum Collection Amount</w:t>
      </w:r>
    </w:p>
    <w:p w:rsidRPr="002D6E2C" w:rsidR="00D521C9" w:rsidP="00E92BA0" w:rsidRDefault="00D521C9" w14:paraId="321FFF8C" w14:textId="77777777">
      <w:r w:rsidRPr="002D6E2C">
        <w:t>Severity: Mandate amendment rejected</w:t>
      </w:r>
    </w:p>
    <w:p w:rsidR="006B7916" w:rsidP="00E92BA0" w:rsidRDefault="006B7916" w14:paraId="109B6BDD" w14:textId="77777777">
      <w:pPr>
        <w:rPr>
          <w:rFonts w:cs="Arial"/>
          <w:b/>
          <w:color w:val="000000"/>
          <w:lang w:val="en-US"/>
        </w:rPr>
      </w:pPr>
    </w:p>
    <w:p w:rsidRPr="002D6E2C" w:rsidR="00D521C9" w:rsidP="00E92BA0" w:rsidRDefault="00D521C9" w14:paraId="3585B42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010.051 – Tracking Indicator </w:t>
      </w:r>
    </w:p>
    <w:p w:rsidRPr="002D6E2C" w:rsidR="00D521C9" w:rsidP="00E92BA0" w:rsidRDefault="00D521C9" w14:paraId="655C54B1" w14:textId="77777777">
      <w:r w:rsidRPr="002D6E2C">
        <w:t xml:space="preserve">The Tracking Indicator </w:t>
      </w:r>
      <w:r>
        <w:t xml:space="preserve">must be </w:t>
      </w:r>
      <w:r w:rsidRPr="00592F5D">
        <w:rPr>
          <w:rFonts w:cs="Arial"/>
          <w:sz w:val="20"/>
          <w:szCs w:val="20"/>
        </w:rPr>
        <w:t>“</w:t>
      </w:r>
      <w:r w:rsidR="00BE4D25">
        <w:rPr>
          <w:rFonts w:cs="Arial"/>
          <w:sz w:val="20"/>
          <w:szCs w:val="20"/>
        </w:rPr>
        <w:t>T</w:t>
      </w:r>
      <w:r w:rsidRPr="00592F5D">
        <w:rPr>
          <w:rFonts w:cs="Arial"/>
          <w:sz w:val="20"/>
          <w:szCs w:val="20"/>
        </w:rPr>
        <w:t xml:space="preserve">” </w:t>
      </w:r>
      <w:r>
        <w:rPr>
          <w:rFonts w:cs="Arial"/>
          <w:sz w:val="20"/>
          <w:szCs w:val="20"/>
        </w:rPr>
        <w:t>OR</w:t>
      </w:r>
      <w:r w:rsidRPr="00592F5D">
        <w:rPr>
          <w:rFonts w:cs="Arial"/>
          <w:sz w:val="20"/>
          <w:szCs w:val="20"/>
        </w:rPr>
        <w:t xml:space="preserve"> “</w:t>
      </w:r>
      <w:r w:rsidR="00BE4D25">
        <w:rPr>
          <w:rFonts w:cs="Arial"/>
          <w:sz w:val="20"/>
          <w:szCs w:val="20"/>
        </w:rPr>
        <w:t>F</w:t>
      </w:r>
      <w:r w:rsidRPr="00592F5D">
        <w:rPr>
          <w:rFonts w:cs="Arial"/>
          <w:sz w:val="20"/>
          <w:szCs w:val="20"/>
        </w:rPr>
        <w:t>”</w:t>
      </w:r>
      <w:r>
        <w:rPr>
          <w:rFonts w:cs="Arial"/>
          <w:sz w:val="20"/>
          <w:szCs w:val="20"/>
        </w:rPr>
        <w:t>.</w:t>
      </w:r>
    </w:p>
    <w:p w:rsidRPr="002D6E2C" w:rsidR="00D521C9" w:rsidP="00E92BA0" w:rsidRDefault="00D521C9" w14:paraId="2229EA10" w14:textId="77777777">
      <w:r w:rsidRPr="002D6E2C">
        <w:t>Error Code is 901100: Tracking code Invalid</w:t>
      </w:r>
    </w:p>
    <w:p w:rsidR="00D521C9" w:rsidP="00E92BA0" w:rsidRDefault="00D521C9" w14:paraId="3D052089" w14:textId="77777777">
      <w:r w:rsidRPr="002D6E2C">
        <w:t xml:space="preserve">Severity: Mandate </w:t>
      </w:r>
      <w:r>
        <w:t>amendment</w:t>
      </w:r>
      <w:r w:rsidRPr="002D6E2C">
        <w:t xml:space="preserve"> rejected</w:t>
      </w:r>
    </w:p>
    <w:p w:rsidR="00997D60" w:rsidP="00E92BA0" w:rsidRDefault="00997D60" w14:paraId="08BDEE81" w14:textId="77777777">
      <w:pPr>
        <w:rPr>
          <w:rFonts w:cs="Arial"/>
          <w:b/>
          <w:color w:val="000000"/>
          <w:lang w:val="en-US"/>
        </w:rPr>
      </w:pPr>
    </w:p>
    <w:p w:rsidRPr="00307836" w:rsidR="00D521C9" w:rsidP="00E92BA0" w:rsidRDefault="00D521C9" w14:paraId="79739052" w14:textId="77777777">
      <w:pPr>
        <w:pStyle w:val="Heading40"/>
        <w:spacing w:before="0" w:after="0" w:line="240" w:lineRule="auto"/>
        <w:ind w:left="0" w:firstLine="0"/>
        <w:rPr>
          <w:rFonts w:ascii="Calibri" w:hAnsi="Calibri"/>
          <w:sz w:val="22"/>
          <w:szCs w:val="22"/>
        </w:rPr>
      </w:pPr>
      <w:r w:rsidRPr="00307836">
        <w:rPr>
          <w:rFonts w:ascii="Calibri" w:hAnsi="Calibri"/>
          <w:sz w:val="22"/>
          <w:szCs w:val="22"/>
        </w:rPr>
        <w:t>Rule 0</w:t>
      </w:r>
      <w:r>
        <w:rPr>
          <w:rFonts w:ascii="Calibri" w:hAnsi="Calibri"/>
          <w:sz w:val="22"/>
          <w:szCs w:val="22"/>
        </w:rPr>
        <w:t>10.052 – Mandate Amendment reason code</w:t>
      </w:r>
      <w:r w:rsidRPr="00307836">
        <w:rPr>
          <w:rFonts w:ascii="Calibri" w:hAnsi="Calibri"/>
          <w:sz w:val="22"/>
          <w:szCs w:val="22"/>
        </w:rPr>
        <w:t xml:space="preserve"> </w:t>
      </w:r>
    </w:p>
    <w:p w:rsidRPr="00307836" w:rsidR="00D521C9" w:rsidP="00E92BA0" w:rsidRDefault="00D521C9" w14:paraId="6174823D" w14:textId="77777777">
      <w:r>
        <w:t>The amendment reason code must be a valid code.</w:t>
      </w:r>
    </w:p>
    <w:p w:rsidRPr="00307836" w:rsidR="00D521C9" w:rsidP="00E92BA0" w:rsidRDefault="00D521C9" w14:paraId="4DB54017" w14:textId="77777777">
      <w:r w:rsidRPr="00307836">
        <w:t>Error Code is 90115</w:t>
      </w:r>
      <w:r>
        <w:t>9: The mandate amendment reason code is invalid.</w:t>
      </w:r>
    </w:p>
    <w:p w:rsidRPr="00307836" w:rsidR="00D521C9" w:rsidP="00E92BA0" w:rsidRDefault="004E0D79" w14:paraId="3D689BB5" w14:textId="77777777">
      <w:r>
        <w:t>Severity:</w:t>
      </w:r>
      <w:r w:rsidR="00D521C9">
        <w:t xml:space="preserve"> Mandate amendment rejected.</w:t>
      </w:r>
    </w:p>
    <w:p w:rsidR="00D521C9" w:rsidP="00E92BA0" w:rsidRDefault="00D521C9" w14:paraId="712A3110" w14:textId="77777777"/>
    <w:p w:rsidRPr="002D6E2C" w:rsidR="00D521C9" w:rsidP="00E92BA0" w:rsidRDefault="00D521C9" w14:paraId="7AA9297F"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w:t>
      </w:r>
      <w:r>
        <w:rPr>
          <w:rFonts w:ascii="Calibri" w:hAnsi="Calibri"/>
          <w:sz w:val="22"/>
          <w:szCs w:val="22"/>
        </w:rPr>
        <w:t>10</w:t>
      </w:r>
      <w:r w:rsidRPr="002D6E2C">
        <w:rPr>
          <w:rFonts w:ascii="Calibri" w:hAnsi="Calibri"/>
          <w:sz w:val="22"/>
          <w:szCs w:val="22"/>
        </w:rPr>
        <w:t>.0</w:t>
      </w:r>
      <w:r>
        <w:rPr>
          <w:rFonts w:ascii="Calibri" w:hAnsi="Calibri"/>
          <w:sz w:val="22"/>
          <w:szCs w:val="22"/>
        </w:rPr>
        <w:t>53</w:t>
      </w:r>
      <w:r w:rsidRPr="002D6E2C">
        <w:rPr>
          <w:rFonts w:ascii="Calibri" w:hAnsi="Calibri"/>
          <w:sz w:val="22"/>
          <w:szCs w:val="22"/>
        </w:rPr>
        <w:t xml:space="preserve"> – Debit Value Type</w:t>
      </w:r>
    </w:p>
    <w:p w:rsidRPr="002D6E2C" w:rsidR="00D521C9" w:rsidP="00E92BA0" w:rsidRDefault="00D521C9" w14:paraId="46A9E28D" w14:textId="77777777">
      <w:r w:rsidRPr="002D6E2C">
        <w:t xml:space="preserve">The Debit Value Type </w:t>
      </w:r>
      <w:r>
        <w:t>must be</w:t>
      </w:r>
      <w:r w:rsidRPr="002D6E2C">
        <w:t xml:space="preserve"> </w:t>
      </w:r>
      <w:r>
        <w:t xml:space="preserve">populated </w:t>
      </w:r>
      <w:r w:rsidRPr="002E13EA">
        <w:t xml:space="preserve">with one of the following </w:t>
      </w:r>
      <w:r w:rsidRPr="002E13EA" w:rsidR="004E0D79">
        <w:t>values:</w:t>
      </w:r>
    </w:p>
    <w:p w:rsidRPr="002D6E2C" w:rsidR="00D521C9" w:rsidP="00E92BA0" w:rsidRDefault="00D521C9" w14:paraId="7E6506F9" w14:textId="77777777">
      <w:r w:rsidRPr="002D6E2C">
        <w:tab/>
      </w:r>
      <w:r w:rsidRPr="002D6E2C">
        <w:tab/>
      </w:r>
      <w:r>
        <w:t>“</w:t>
      </w:r>
      <w:r w:rsidRPr="002D6E2C">
        <w:t>FIXED</w:t>
      </w:r>
      <w:r>
        <w:t>”</w:t>
      </w:r>
    </w:p>
    <w:p w:rsidRPr="002D6E2C" w:rsidR="00D521C9" w:rsidP="00E92BA0" w:rsidRDefault="00D521C9" w14:paraId="04C970CD" w14:textId="77777777">
      <w:pPr>
        <w:pStyle w:val="ListParagraph"/>
        <w:ind w:left="0"/>
        <w:jc w:val="both"/>
      </w:pPr>
      <w:r w:rsidRPr="002D6E2C">
        <w:tab/>
      </w:r>
      <w:r w:rsidRPr="002D6E2C">
        <w:tab/>
      </w:r>
      <w:r>
        <w:t>“</w:t>
      </w:r>
      <w:r w:rsidRPr="002D6E2C">
        <w:t>VARIABLE</w:t>
      </w:r>
      <w:r>
        <w:t>”</w:t>
      </w:r>
    </w:p>
    <w:p w:rsidRPr="002D6E2C" w:rsidR="00D521C9" w:rsidP="00E92BA0" w:rsidRDefault="00D521C9" w14:paraId="3EF92324" w14:textId="77777777">
      <w:r w:rsidRPr="002D6E2C">
        <w:tab/>
      </w:r>
      <w:r w:rsidRPr="002D6E2C">
        <w:tab/>
      </w:r>
      <w:r>
        <w:t>“</w:t>
      </w:r>
      <w:r w:rsidRPr="002D6E2C">
        <w:t>USAGE BASED</w:t>
      </w:r>
      <w:r>
        <w:t>”</w:t>
      </w:r>
    </w:p>
    <w:p w:rsidRPr="002D6E2C" w:rsidR="00D521C9" w:rsidP="00E92BA0" w:rsidRDefault="00D521C9" w14:paraId="76C5FE88" w14:textId="77777777">
      <w:r w:rsidRPr="002D6E2C">
        <w:t xml:space="preserve">Error Code is 901119:  Invalid Debit Value Type on mandate </w:t>
      </w:r>
    </w:p>
    <w:p w:rsidRPr="002D6E2C" w:rsidR="00D521C9" w:rsidP="00E92BA0" w:rsidRDefault="00D521C9" w14:paraId="24C29B2C" w14:textId="77777777">
      <w:r w:rsidRPr="002D6E2C">
        <w:t xml:space="preserve">Severity: Mandate </w:t>
      </w:r>
      <w:r>
        <w:t>amendment</w:t>
      </w:r>
      <w:r w:rsidRPr="002D6E2C">
        <w:t xml:space="preserve"> rejected</w:t>
      </w:r>
    </w:p>
    <w:p w:rsidR="00D521C9" w:rsidP="00E92BA0" w:rsidRDefault="00D521C9" w14:paraId="58C7B2E3" w14:textId="77777777"/>
    <w:p w:rsidRPr="001A608B" w:rsidR="00D521C9" w:rsidP="00E92BA0" w:rsidRDefault="00D521C9" w14:paraId="00268862" w14:textId="77777777">
      <w:pPr>
        <w:pStyle w:val="Heading40"/>
        <w:spacing w:before="0" w:after="0" w:line="240" w:lineRule="auto"/>
        <w:ind w:left="0" w:firstLine="0"/>
        <w:rPr>
          <w:rFonts w:ascii="Calibri" w:hAnsi="Calibri"/>
          <w:sz w:val="22"/>
          <w:szCs w:val="22"/>
        </w:rPr>
      </w:pPr>
      <w:r w:rsidRPr="001A608B">
        <w:rPr>
          <w:rFonts w:ascii="Calibri" w:hAnsi="Calibri"/>
          <w:sz w:val="22"/>
          <w:szCs w:val="22"/>
        </w:rPr>
        <w:t>Rule 010.055:  Debtor Account Type</w:t>
      </w:r>
    </w:p>
    <w:p w:rsidRPr="001A608B" w:rsidR="00D521C9" w:rsidP="00E92BA0" w:rsidRDefault="00D521C9" w14:paraId="614AC9E0" w14:textId="77777777">
      <w:r w:rsidRPr="001A608B">
        <w:t xml:space="preserve">If the Debtor Account type is present, the Debtor Account Type must be a valid account type </w:t>
      </w:r>
    </w:p>
    <w:p w:rsidRPr="001A608B" w:rsidR="00D521C9" w:rsidP="00E92BA0" w:rsidRDefault="00D521C9" w14:paraId="0D2F9203" w14:textId="77777777">
      <w:r w:rsidRPr="001A608B">
        <w:t>Error code is 901068:  The Debtor Account Type is invalid</w:t>
      </w:r>
    </w:p>
    <w:p w:rsidR="00D521C9" w:rsidP="00E92BA0" w:rsidRDefault="00992F00" w14:paraId="750133B6" w14:textId="77777777">
      <w:r w:rsidRPr="001A608B">
        <w:t xml:space="preserve">Severity: Mandate </w:t>
      </w:r>
      <w:r>
        <w:t>amendment</w:t>
      </w:r>
      <w:r w:rsidRPr="001A608B">
        <w:t xml:space="preserve"> rejected</w:t>
      </w:r>
    </w:p>
    <w:p w:rsidR="00E02910" w:rsidRDefault="00E02910" w14:paraId="4A29B6EA" w14:textId="77777777">
      <w:pPr>
        <w:rPr>
          <w:rFonts w:cs="Arial"/>
          <w:b/>
          <w:color w:val="000000"/>
          <w:lang w:val="en-US"/>
        </w:rPr>
      </w:pPr>
      <w:r>
        <w:br w:type="page"/>
      </w:r>
    </w:p>
    <w:p w:rsidRPr="0037114F" w:rsidR="00EC4AAA" w:rsidP="00E92BA0" w:rsidRDefault="00EC4AAA" w14:paraId="3D5B1B21" w14:textId="77777777">
      <w:pPr>
        <w:pStyle w:val="Heading40"/>
        <w:spacing w:before="0" w:after="0" w:line="240" w:lineRule="auto"/>
        <w:ind w:left="0" w:firstLine="0"/>
        <w:rPr>
          <w:rFonts w:ascii="Calibri" w:hAnsi="Calibri"/>
          <w:sz w:val="22"/>
        </w:rPr>
      </w:pPr>
      <w:r w:rsidRPr="0037114F">
        <w:rPr>
          <w:rFonts w:ascii="Calibri" w:hAnsi="Calibri"/>
          <w:sz w:val="22"/>
          <w:szCs w:val="22"/>
        </w:rPr>
        <w:t>Rule 010.057:  Invalid message identifier structure</w:t>
      </w:r>
    </w:p>
    <w:p w:rsidR="00EC4AAA" w:rsidP="00E92BA0" w:rsidRDefault="00EC4AAA" w14:paraId="6B2C9EF2" w14:textId="77777777">
      <w:r>
        <w:t>Message identifier must have the correct structure.</w:t>
      </w:r>
    </w:p>
    <w:p w:rsidR="00EC4AAA" w:rsidP="00E92BA0" w:rsidRDefault="00EC4AAA" w14:paraId="29DAA194" w14:textId="77777777">
      <w:r>
        <w:t>Error code is 902134: Message Id Structure incorrect</w:t>
      </w:r>
    </w:p>
    <w:p w:rsidRPr="001A608B" w:rsidR="00992F00" w:rsidP="00E92BA0" w:rsidRDefault="00992F00" w14:paraId="43756163" w14:textId="77777777">
      <w:r w:rsidRPr="001A608B">
        <w:t xml:space="preserve">Severity: Mandate </w:t>
      </w:r>
      <w:r>
        <w:t>amendment</w:t>
      </w:r>
      <w:r w:rsidRPr="001A608B">
        <w:t xml:space="preserve"> rejected</w:t>
      </w:r>
    </w:p>
    <w:p w:rsidR="00EC4AAA" w:rsidP="00E92BA0" w:rsidRDefault="00EC4AAA" w14:paraId="0925FCC4" w14:textId="77777777">
      <w:pPr>
        <w:pStyle w:val="ListParagraph"/>
        <w:spacing w:after="100"/>
        <w:ind w:left="0"/>
      </w:pPr>
    </w:p>
    <w:p w:rsidRPr="0037114F" w:rsidR="00EC4AAA" w:rsidP="00E92BA0" w:rsidRDefault="00EC4AAA" w14:paraId="115EB0F7" w14:textId="77777777">
      <w:pPr>
        <w:pStyle w:val="Heading40"/>
        <w:spacing w:before="0" w:after="0" w:line="240" w:lineRule="auto"/>
        <w:ind w:left="0" w:firstLine="0"/>
        <w:rPr>
          <w:rFonts w:ascii="Calibri" w:hAnsi="Calibri"/>
          <w:sz w:val="22"/>
        </w:rPr>
      </w:pPr>
      <w:r w:rsidRPr="0037114F">
        <w:rPr>
          <w:rFonts w:ascii="Calibri" w:hAnsi="Calibri"/>
          <w:sz w:val="22"/>
          <w:szCs w:val="22"/>
        </w:rPr>
        <w:t>Rule 010.058:  Invalid Mandate Request Transaction Identifier</w:t>
      </w:r>
    </w:p>
    <w:p w:rsidR="00EC4AAA" w:rsidP="00E92BA0" w:rsidRDefault="00EC4AAA" w14:paraId="78B7AB53" w14:textId="77777777">
      <w:r>
        <w:t>Mandate Request identifier must have the correct structure.</w:t>
      </w:r>
    </w:p>
    <w:p w:rsidR="00EC4AAA" w:rsidP="00E92BA0" w:rsidRDefault="00EC4AAA" w14:paraId="393486D0" w14:textId="77777777">
      <w:r>
        <w:t>Error code is 902141: Mandate Request Identifier structure error</w:t>
      </w:r>
    </w:p>
    <w:p w:rsidRPr="001A608B" w:rsidR="00992F00" w:rsidP="00E92BA0" w:rsidRDefault="00992F00" w14:paraId="2F24B68D" w14:textId="77777777">
      <w:r w:rsidRPr="001A608B">
        <w:t xml:space="preserve">Severity: Mandate </w:t>
      </w:r>
      <w:r>
        <w:t>amendment</w:t>
      </w:r>
      <w:r w:rsidRPr="001A608B">
        <w:t xml:space="preserve"> rejected</w:t>
      </w:r>
    </w:p>
    <w:p w:rsidRPr="00180E1C" w:rsidR="00EC4AAA" w:rsidP="00E92BA0" w:rsidRDefault="00EC4AAA" w14:paraId="2E7C02A9" w14:textId="77777777">
      <w:pPr>
        <w:spacing w:after="100"/>
      </w:pPr>
    </w:p>
    <w:p w:rsidRPr="00EC4AAA" w:rsidR="00EC4AAA" w:rsidP="00E92BA0" w:rsidRDefault="00EC4AAA" w14:paraId="667ED327" w14:textId="77777777">
      <w:pPr>
        <w:pStyle w:val="Heading40"/>
        <w:spacing w:before="0" w:after="0" w:line="240" w:lineRule="auto"/>
        <w:ind w:left="0" w:firstLine="0"/>
        <w:rPr>
          <w:rFonts w:ascii="Calibri" w:hAnsi="Calibri"/>
          <w:sz w:val="22"/>
        </w:rPr>
      </w:pPr>
      <w:r w:rsidRPr="00EC4AAA">
        <w:rPr>
          <w:rFonts w:ascii="Calibri" w:hAnsi="Calibri"/>
          <w:sz w:val="22"/>
          <w:szCs w:val="22"/>
        </w:rPr>
        <w:t>Rule 010.059:  Mandate Request Transaction Identifier may not be spaces</w:t>
      </w:r>
    </w:p>
    <w:p w:rsidRPr="002D6E2C" w:rsidR="00EC4AAA" w:rsidP="00E92BA0" w:rsidRDefault="00EC4AAA" w14:paraId="2A775D21" w14:textId="77777777">
      <w:pPr>
        <w:pStyle w:val="ListParagraph"/>
        <w:ind w:left="0"/>
      </w:pPr>
      <w:r w:rsidRPr="002D6E2C">
        <w:t xml:space="preserve">The </w:t>
      </w:r>
      <w:r>
        <w:t>Mandate Request</w:t>
      </w:r>
      <w:r w:rsidRPr="002D6E2C">
        <w:t xml:space="preserve"> </w:t>
      </w:r>
      <w:r>
        <w:t>Transaction Identifier must be populated</w:t>
      </w:r>
      <w:r w:rsidRPr="002D6E2C">
        <w:t xml:space="preserve"> </w:t>
      </w:r>
    </w:p>
    <w:p w:rsidRPr="006D678E" w:rsidR="00EC4AAA" w:rsidP="00E92BA0" w:rsidRDefault="00EC4AAA" w14:paraId="403C8C49" w14:textId="77777777">
      <w:r>
        <w:t>Error code is 901163:  Mandate Request</w:t>
      </w:r>
      <w:r w:rsidRPr="002D6E2C">
        <w:t xml:space="preserve"> </w:t>
      </w:r>
      <w:r>
        <w:t xml:space="preserve">Transaction Identifier is spaces </w:t>
      </w:r>
    </w:p>
    <w:p w:rsidRPr="001A608B" w:rsidR="00992F00" w:rsidP="00E92BA0" w:rsidRDefault="00992F00" w14:paraId="6DDEA96E" w14:textId="77777777">
      <w:r w:rsidRPr="001A608B">
        <w:t xml:space="preserve">Severity: Mandate </w:t>
      </w:r>
      <w:r>
        <w:t>amendment</w:t>
      </w:r>
      <w:r w:rsidRPr="001A608B">
        <w:t xml:space="preserve"> rejected</w:t>
      </w:r>
    </w:p>
    <w:p w:rsidR="00EC4AAA" w:rsidP="00E92BA0" w:rsidRDefault="00EC4AAA" w14:paraId="1216C3CB" w14:textId="77777777">
      <w:pPr>
        <w:spacing w:after="100"/>
      </w:pPr>
    </w:p>
    <w:p w:rsidRPr="00EC4AAA" w:rsidR="00EC4AAA" w:rsidP="00E92BA0" w:rsidRDefault="00EC4AAA" w14:paraId="0E620CB4" w14:textId="77777777">
      <w:pPr>
        <w:pStyle w:val="Heading40"/>
        <w:spacing w:before="0" w:after="0" w:line="240" w:lineRule="auto"/>
        <w:ind w:left="0" w:firstLine="0"/>
        <w:rPr>
          <w:rFonts w:ascii="Calibri" w:hAnsi="Calibri"/>
          <w:sz w:val="22"/>
        </w:rPr>
      </w:pPr>
      <w:r w:rsidRPr="00EC4AAA">
        <w:rPr>
          <w:rFonts w:ascii="Calibri" w:hAnsi="Calibri"/>
          <w:sz w:val="22"/>
          <w:szCs w:val="22"/>
        </w:rPr>
        <w:t>Rule 010.060:  Bank in Mandate Request Transaction Identifier must be a valid bank</w:t>
      </w:r>
    </w:p>
    <w:p w:rsidRPr="002D6E2C" w:rsidR="00EC4AAA" w:rsidP="00E92BA0" w:rsidRDefault="00EC4AAA" w14:paraId="628E1394" w14:textId="77777777">
      <w:pPr>
        <w:pStyle w:val="ListParagraph"/>
        <w:ind w:left="0"/>
      </w:pPr>
      <w:r w:rsidRPr="002D6E2C">
        <w:t>The</w:t>
      </w:r>
      <w:r>
        <w:t xml:space="preserve"> bank number in</w:t>
      </w:r>
      <w:r w:rsidRPr="002D6E2C">
        <w:t xml:space="preserve"> </w:t>
      </w:r>
      <w:r>
        <w:t>Mandate Request</w:t>
      </w:r>
      <w:r w:rsidRPr="002D6E2C">
        <w:t xml:space="preserve"> </w:t>
      </w:r>
      <w:r>
        <w:t>Transaction Identifier must be a valid bank</w:t>
      </w:r>
      <w:r w:rsidRPr="002D6E2C">
        <w:t xml:space="preserve"> </w:t>
      </w:r>
    </w:p>
    <w:p w:rsidRPr="006D678E" w:rsidR="00EC4AAA" w:rsidP="00E92BA0" w:rsidRDefault="00EC4AAA" w14:paraId="7F920BD3" w14:textId="77777777">
      <w:r>
        <w:t>Error code is 901164:  Bank in Mandate Request</w:t>
      </w:r>
      <w:r w:rsidRPr="002D6E2C">
        <w:t xml:space="preserve"> </w:t>
      </w:r>
      <w:r>
        <w:t xml:space="preserve">Transaction Identifier is invalid </w:t>
      </w:r>
    </w:p>
    <w:p w:rsidRPr="001A608B" w:rsidR="00992F00" w:rsidP="00E92BA0" w:rsidRDefault="00992F00" w14:paraId="20DC8F8C" w14:textId="77777777">
      <w:r w:rsidRPr="001A608B">
        <w:t xml:space="preserve">Severity: Mandate </w:t>
      </w:r>
      <w:r>
        <w:t>amendment</w:t>
      </w:r>
      <w:r w:rsidRPr="001A608B">
        <w:t xml:space="preserve"> rejected</w:t>
      </w:r>
    </w:p>
    <w:p w:rsidR="00EC4AAA" w:rsidP="00E92BA0" w:rsidRDefault="00EC4AAA" w14:paraId="487BA4EE" w14:textId="77777777">
      <w:pPr>
        <w:spacing w:after="100"/>
      </w:pPr>
    </w:p>
    <w:p w:rsidRPr="00EC4AAA" w:rsidR="00EC4AAA" w:rsidP="00E92BA0" w:rsidRDefault="00EC4AAA" w14:paraId="4A732BB5" w14:textId="77777777">
      <w:pPr>
        <w:pStyle w:val="Heading40"/>
        <w:spacing w:before="0" w:after="0" w:line="240" w:lineRule="auto"/>
        <w:ind w:left="0" w:firstLine="0"/>
        <w:rPr>
          <w:rFonts w:ascii="Calibri" w:hAnsi="Calibri"/>
          <w:sz w:val="22"/>
        </w:rPr>
      </w:pPr>
      <w:r w:rsidRPr="00EC4AAA">
        <w:rPr>
          <w:rFonts w:ascii="Calibri" w:hAnsi="Calibri"/>
          <w:sz w:val="22"/>
          <w:szCs w:val="22"/>
        </w:rPr>
        <w:t>Rule 010.061:  Date in Mandate Request Transaction Identifier must be a valid date</w:t>
      </w:r>
    </w:p>
    <w:p w:rsidRPr="002D6E2C" w:rsidR="00EC4AAA" w:rsidP="00E92BA0" w:rsidRDefault="00EC4AAA" w14:paraId="3F609226" w14:textId="77777777">
      <w:pPr>
        <w:pStyle w:val="ListParagraph"/>
        <w:ind w:left="0"/>
      </w:pPr>
      <w:r w:rsidRPr="002D6E2C">
        <w:t>The</w:t>
      </w:r>
      <w:r>
        <w:t xml:space="preserve"> date in</w:t>
      </w:r>
      <w:r w:rsidRPr="002D6E2C">
        <w:t xml:space="preserve"> </w:t>
      </w:r>
      <w:r>
        <w:t>Mandate Request</w:t>
      </w:r>
      <w:r w:rsidRPr="002D6E2C">
        <w:t xml:space="preserve"> </w:t>
      </w:r>
      <w:r>
        <w:t>Transaction Identifier must be a valid date</w:t>
      </w:r>
    </w:p>
    <w:p w:rsidR="00EC4AAA" w:rsidP="00E92BA0" w:rsidRDefault="00EC4AAA" w14:paraId="76D39C02" w14:textId="77777777">
      <w:r>
        <w:t>Error code is 901165:  Date in Mandate Request</w:t>
      </w:r>
      <w:r w:rsidRPr="002D6E2C">
        <w:t xml:space="preserve"> </w:t>
      </w:r>
      <w:r>
        <w:t xml:space="preserve">Transaction Identifier is invalid </w:t>
      </w:r>
    </w:p>
    <w:p w:rsidRPr="001A608B" w:rsidR="00992F00" w:rsidP="00E92BA0" w:rsidRDefault="00992F00" w14:paraId="2F15019F" w14:textId="77777777">
      <w:r w:rsidRPr="001A608B">
        <w:t xml:space="preserve">Severity: Mandate </w:t>
      </w:r>
      <w:r>
        <w:t>amendment</w:t>
      </w:r>
      <w:r w:rsidRPr="001A608B">
        <w:t xml:space="preserve"> rejected</w:t>
      </w:r>
    </w:p>
    <w:p w:rsidR="009F5F37" w:rsidP="00E92BA0" w:rsidRDefault="009F5F37" w14:paraId="53EC0534" w14:textId="77777777">
      <w:pPr>
        <w:pStyle w:val="ListParagraph"/>
        <w:spacing w:after="100" w:line="288" w:lineRule="auto"/>
        <w:ind w:left="0"/>
      </w:pPr>
    </w:p>
    <w:p w:rsidRPr="00EC4AAA" w:rsidR="00EC4AAA" w:rsidP="00E92BA0" w:rsidRDefault="00EC4AAA" w14:paraId="209090EE" w14:textId="77777777">
      <w:pPr>
        <w:pStyle w:val="Heading40"/>
        <w:spacing w:before="0" w:after="0" w:line="240" w:lineRule="auto"/>
        <w:ind w:left="0" w:firstLine="0"/>
        <w:rPr>
          <w:rFonts w:ascii="Calibri" w:hAnsi="Calibri"/>
          <w:sz w:val="22"/>
        </w:rPr>
      </w:pPr>
      <w:r w:rsidRPr="00EC4AAA">
        <w:rPr>
          <w:rFonts w:ascii="Calibri" w:hAnsi="Calibri"/>
          <w:sz w:val="22"/>
          <w:szCs w:val="22"/>
        </w:rPr>
        <w:t>Rule 010.062:  Initiating Party</w:t>
      </w:r>
    </w:p>
    <w:p w:rsidRPr="006F0AD9" w:rsidR="00EC4AAA" w:rsidP="00E92BA0" w:rsidRDefault="00EC4AAA" w14:paraId="6514C9A9" w14:textId="77777777">
      <w:pPr>
        <w:pStyle w:val="ListParagraph"/>
        <w:ind w:left="0"/>
      </w:pPr>
      <w:r w:rsidRPr="006F0AD9">
        <w:t xml:space="preserve">Initiating </w:t>
      </w:r>
      <w:r w:rsidRPr="006F0AD9" w:rsidR="004E0D79">
        <w:t>party is</w:t>
      </w:r>
      <w:r w:rsidRPr="006F0AD9">
        <w:t xml:space="preserve"> required</w:t>
      </w:r>
    </w:p>
    <w:p w:rsidRPr="001546CC" w:rsidR="00EC4AAA" w:rsidP="00E92BA0" w:rsidRDefault="00EC4AAA" w14:paraId="69893202" w14:textId="77777777">
      <w:r w:rsidRPr="006F0AD9">
        <w:t>Error code is 901085: Initiating Party may not be spaces</w:t>
      </w:r>
      <w:r w:rsidRPr="001546CC">
        <w:t xml:space="preserve"> </w:t>
      </w:r>
    </w:p>
    <w:p w:rsidRPr="001A608B" w:rsidR="00992F00" w:rsidP="00E92BA0" w:rsidRDefault="00992F00" w14:paraId="4F5059DB" w14:textId="77777777">
      <w:r w:rsidRPr="001A608B">
        <w:t xml:space="preserve">Severity: Mandate </w:t>
      </w:r>
      <w:r>
        <w:t>amendment</w:t>
      </w:r>
      <w:r w:rsidRPr="001A608B">
        <w:t xml:space="preserve"> rejected</w:t>
      </w:r>
    </w:p>
    <w:p w:rsidR="00D521C9" w:rsidP="00E92BA0" w:rsidRDefault="00D521C9" w14:paraId="58940C4F" w14:textId="77777777"/>
    <w:p w:rsidRPr="00AB047E" w:rsidR="007F7C91" w:rsidP="00E92BA0" w:rsidRDefault="007F7C91" w14:paraId="42A9262A" w14:textId="77777777">
      <w:pPr>
        <w:pStyle w:val="Heading40"/>
        <w:spacing w:before="0" w:after="0" w:line="240" w:lineRule="auto"/>
        <w:ind w:left="0" w:firstLine="0"/>
        <w:rPr>
          <w:rFonts w:ascii="Calibri" w:hAnsi="Calibri"/>
          <w:sz w:val="22"/>
          <w:szCs w:val="22"/>
        </w:rPr>
      </w:pPr>
      <w:bookmarkStart w:name="_Toc435584408" w:id="7302"/>
      <w:r w:rsidRPr="00AB047E">
        <w:rPr>
          <w:rFonts w:ascii="Calibri" w:hAnsi="Calibri"/>
          <w:sz w:val="22"/>
          <w:szCs w:val="22"/>
        </w:rPr>
        <w:t>Rule 010.063:  Request Transaction Number</w:t>
      </w:r>
    </w:p>
    <w:p w:rsidRPr="00272CCD" w:rsidR="007F7C91" w:rsidP="00E92BA0" w:rsidRDefault="007F7C91" w14:paraId="6E29EF93" w14:textId="77777777">
      <w:pPr>
        <w:rPr>
          <w:lang w:val="en-US"/>
        </w:rPr>
      </w:pPr>
      <w:r w:rsidRPr="00272CCD">
        <w:rPr>
          <w:lang w:val="en-US"/>
        </w:rPr>
        <w:t xml:space="preserve">Request Transmission Number must be </w:t>
      </w:r>
      <w:r w:rsidR="000E596B">
        <w:rPr>
          <w:lang w:val="en-US"/>
        </w:rPr>
        <w:t xml:space="preserve">in the range 1 to 4 </w:t>
      </w:r>
      <w:r w:rsidRPr="00272CCD">
        <w:rPr>
          <w:lang w:val="en-US"/>
        </w:rPr>
        <w:t>on real time transactions</w:t>
      </w:r>
    </w:p>
    <w:p w:rsidRPr="00DC635E" w:rsidR="007F7C91" w:rsidP="00E92BA0" w:rsidRDefault="007F7C91" w14:paraId="59D8BDD5" w14:textId="77777777">
      <w:pPr>
        <w:rPr>
          <w:lang w:val="en-US"/>
        </w:rPr>
      </w:pPr>
      <w:r w:rsidRPr="00DC635E">
        <w:rPr>
          <w:lang w:val="en-US"/>
        </w:rPr>
        <w:t xml:space="preserve">Error code is 902151:  Request Transmission Number </w:t>
      </w:r>
      <w:r w:rsidR="00D6385C">
        <w:t>must be 1,2,3, or 4</w:t>
      </w:r>
    </w:p>
    <w:p w:rsidR="00992F00" w:rsidP="00E92BA0" w:rsidRDefault="00992F00" w14:paraId="6AF76FB7" w14:textId="77777777">
      <w:r w:rsidRPr="007B710E">
        <w:t>Severity: Mandate amendment rejected</w:t>
      </w:r>
    </w:p>
    <w:p w:rsidRPr="007B710E" w:rsidR="00997D60" w:rsidP="00E92BA0" w:rsidRDefault="00997D60" w14:paraId="3185A96E" w14:textId="77777777"/>
    <w:p w:rsidRPr="001A608B" w:rsidR="00992F00" w:rsidP="00E92BA0" w:rsidRDefault="00992F00" w14:paraId="6FC1B4CE" w14:textId="77777777">
      <w:pPr>
        <w:pStyle w:val="Heading40"/>
        <w:spacing w:before="0" w:after="0" w:line="240" w:lineRule="auto"/>
        <w:ind w:left="0" w:firstLine="0"/>
        <w:rPr>
          <w:rFonts w:ascii="Calibri" w:hAnsi="Calibri"/>
          <w:sz w:val="22"/>
          <w:szCs w:val="22"/>
        </w:rPr>
      </w:pPr>
      <w:r w:rsidRPr="001A608B">
        <w:rPr>
          <w:rFonts w:ascii="Calibri" w:hAnsi="Calibri"/>
          <w:sz w:val="22"/>
          <w:szCs w:val="22"/>
        </w:rPr>
        <w:t>Rule 010.0</w:t>
      </w:r>
      <w:r>
        <w:rPr>
          <w:rFonts w:ascii="Calibri" w:hAnsi="Calibri"/>
          <w:sz w:val="22"/>
          <w:szCs w:val="22"/>
        </w:rPr>
        <w:t>64</w:t>
      </w:r>
      <w:r w:rsidRPr="001A608B">
        <w:rPr>
          <w:rFonts w:ascii="Calibri" w:hAnsi="Calibri"/>
          <w:sz w:val="22"/>
          <w:szCs w:val="22"/>
        </w:rPr>
        <w:t>:  Debtor Account Type</w:t>
      </w:r>
      <w:r>
        <w:rPr>
          <w:rFonts w:ascii="Calibri" w:hAnsi="Calibri"/>
          <w:sz w:val="22"/>
          <w:szCs w:val="22"/>
        </w:rPr>
        <w:t>/Account Number</w:t>
      </w:r>
    </w:p>
    <w:p w:rsidRPr="001A608B" w:rsidR="00992F00" w:rsidP="00E92BA0" w:rsidRDefault="00992F00" w14:paraId="7542267D" w14:textId="77777777">
      <w:pPr>
        <w:pStyle w:val="ListParagraph"/>
        <w:ind w:left="0"/>
      </w:pPr>
      <w:r w:rsidRPr="001A608B">
        <w:t xml:space="preserve">If the Debtor Account </w:t>
      </w:r>
      <w:r>
        <w:t>number</w:t>
      </w:r>
      <w:r w:rsidRPr="001A608B">
        <w:t xml:space="preserve"> is present, the Debtor Account Type must be </w:t>
      </w:r>
      <w:r>
        <w:t>populated</w:t>
      </w:r>
      <w:r w:rsidRPr="001A608B">
        <w:t xml:space="preserve"> </w:t>
      </w:r>
    </w:p>
    <w:p w:rsidRPr="001A608B" w:rsidR="00992F00" w:rsidP="00E92BA0" w:rsidRDefault="00992F00" w14:paraId="05CB79BB" w14:textId="77777777">
      <w:r w:rsidRPr="001A608B">
        <w:t>Error code is 901</w:t>
      </w:r>
      <w:r>
        <w:t>186</w:t>
      </w:r>
      <w:r w:rsidRPr="001A608B">
        <w:t xml:space="preserve">:  The Debtor Account Type </w:t>
      </w:r>
      <w:r>
        <w:t>and Account number are required on amendment</w:t>
      </w:r>
    </w:p>
    <w:p w:rsidRPr="001A608B" w:rsidR="00992F00" w:rsidP="00E92BA0" w:rsidRDefault="00992F00" w14:paraId="6A09B932" w14:textId="77777777">
      <w:r w:rsidRPr="001A608B">
        <w:t xml:space="preserve">Severity: Mandate </w:t>
      </w:r>
      <w:r>
        <w:t>amendment</w:t>
      </w:r>
      <w:r w:rsidRPr="001A608B">
        <w:t xml:space="preserve"> rejected</w:t>
      </w:r>
    </w:p>
    <w:p w:rsidR="007F7C91" w:rsidP="00E92BA0" w:rsidRDefault="007F7C91" w14:paraId="1212B132" w14:textId="77777777">
      <w:pPr>
        <w:rPr>
          <w:b/>
          <w:color w:val="4F81BD"/>
        </w:rPr>
      </w:pPr>
    </w:p>
    <w:p w:rsidRPr="00366AF5" w:rsidR="00482974" w:rsidP="00E92BA0" w:rsidRDefault="00482974" w14:paraId="72249291" w14:textId="77777777">
      <w:pPr>
        <w:pStyle w:val="Heading40"/>
        <w:spacing w:before="0" w:after="0" w:line="240" w:lineRule="auto"/>
        <w:ind w:left="0" w:firstLine="0"/>
        <w:rPr>
          <w:rFonts w:ascii="Calibri" w:hAnsi="Calibri"/>
          <w:color w:val="auto"/>
          <w:sz w:val="22"/>
          <w:szCs w:val="22"/>
        </w:rPr>
      </w:pPr>
      <w:r w:rsidRPr="00CE1FB6">
        <w:rPr>
          <w:rFonts w:ascii="Calibri" w:hAnsi="Calibri"/>
          <w:sz w:val="22"/>
          <w:szCs w:val="22"/>
        </w:rPr>
        <w:t>Rule 010.065:  Debtor Authentication Required = 022</w:t>
      </w:r>
      <w:r w:rsidR="00632CCA">
        <w:rPr>
          <w:rFonts w:ascii="Calibri" w:hAnsi="Calibri"/>
          <w:sz w:val="22"/>
          <w:szCs w:val="22"/>
        </w:rPr>
        <w:t>8</w:t>
      </w:r>
    </w:p>
    <w:p w:rsidRPr="00366AF5" w:rsidR="00482974" w:rsidP="00E92BA0" w:rsidRDefault="00482974" w14:paraId="0017C8DA" w14:textId="77777777">
      <w:pPr>
        <w:rPr>
          <w:lang w:val="en-US"/>
        </w:rPr>
      </w:pPr>
      <w:r>
        <w:rPr>
          <w:lang w:val="en-US"/>
        </w:rPr>
        <w:t xml:space="preserve">If the </w:t>
      </w:r>
      <w:r w:rsidRPr="004F5591">
        <w:rPr>
          <w:lang w:val="en-US"/>
        </w:rPr>
        <w:t>Debtor Authentication Required</w:t>
      </w:r>
      <w:r>
        <w:rPr>
          <w:lang w:val="en-US"/>
        </w:rPr>
        <w:t xml:space="preserve"> is 022</w:t>
      </w:r>
      <w:r w:rsidR="00632CCA">
        <w:rPr>
          <w:lang w:val="en-US"/>
        </w:rPr>
        <w:t>8</w:t>
      </w:r>
      <w:r>
        <w:rPr>
          <w:lang w:val="en-US"/>
        </w:rPr>
        <w:t>, then the MAC field must be populated</w:t>
      </w:r>
    </w:p>
    <w:p w:rsidRPr="00366AF5" w:rsidR="00482974" w:rsidP="00E92BA0" w:rsidRDefault="00482974" w14:paraId="2B81168F" w14:textId="77777777">
      <w:pPr>
        <w:rPr>
          <w:lang w:val="en-US"/>
        </w:rPr>
      </w:pPr>
      <w:r w:rsidRPr="00366AF5">
        <w:rPr>
          <w:lang w:val="en-US"/>
        </w:rPr>
        <w:t>Error code is 90</w:t>
      </w:r>
      <w:r>
        <w:rPr>
          <w:lang w:val="en-US"/>
        </w:rPr>
        <w:t>1187</w:t>
      </w:r>
      <w:r w:rsidRPr="00366AF5">
        <w:rPr>
          <w:lang w:val="en-US"/>
        </w:rPr>
        <w:t xml:space="preserve">:  </w:t>
      </w:r>
      <w:r>
        <w:t>MAC is required if Debtor Authentication Required element = 022</w:t>
      </w:r>
      <w:r w:rsidR="00632CCA">
        <w:t>8</w:t>
      </w:r>
    </w:p>
    <w:p w:rsidR="002F398B" w:rsidP="00E92BA0" w:rsidRDefault="00482974" w14:paraId="124B2ABE" w14:textId="77777777">
      <w:pPr>
        <w:rPr>
          <w:color w:val="4F81BD"/>
        </w:rPr>
      </w:pPr>
      <w:r w:rsidRPr="001A608B">
        <w:t xml:space="preserve">Severity: Mandate </w:t>
      </w:r>
      <w:r>
        <w:t>amendment</w:t>
      </w:r>
      <w:r w:rsidRPr="001A608B">
        <w:t xml:space="preserve"> rejected</w:t>
      </w:r>
      <w:r>
        <w:rPr>
          <w:color w:val="4F81BD"/>
        </w:rPr>
        <w:t xml:space="preserve"> </w:t>
      </w:r>
    </w:p>
    <w:p w:rsidR="002F398B" w:rsidP="00E92BA0" w:rsidRDefault="002F398B" w14:paraId="68B38460" w14:textId="77777777">
      <w:pPr>
        <w:rPr>
          <w:color w:val="4F81BD"/>
        </w:rPr>
      </w:pPr>
    </w:p>
    <w:p w:rsidR="00805543" w:rsidP="00E92BA0" w:rsidRDefault="00805543" w14:paraId="49EA5069" w14:textId="77777777">
      <w:pPr>
        <w:rPr>
          <w:rFonts w:cs="Arial"/>
          <w:b/>
          <w:lang w:val="en-US"/>
        </w:rPr>
      </w:pPr>
      <w:r>
        <w:br w:type="page"/>
      </w:r>
    </w:p>
    <w:p w:rsidRPr="00366AF5" w:rsidR="002F398B" w:rsidP="00E92BA0" w:rsidRDefault="002F398B" w14:paraId="3D1B9773" w14:textId="77777777">
      <w:pPr>
        <w:pStyle w:val="Heading40"/>
        <w:spacing w:before="0" w:after="0" w:line="240" w:lineRule="auto"/>
        <w:ind w:left="0" w:firstLine="0"/>
        <w:rPr>
          <w:rFonts w:ascii="Calibri" w:hAnsi="Calibri"/>
          <w:color w:val="auto"/>
          <w:sz w:val="22"/>
          <w:szCs w:val="22"/>
        </w:rPr>
      </w:pPr>
      <w:r>
        <w:rPr>
          <w:rFonts w:ascii="Calibri" w:hAnsi="Calibri"/>
          <w:color w:val="auto"/>
          <w:sz w:val="22"/>
          <w:szCs w:val="22"/>
        </w:rPr>
        <w:t>Rule 010.066</w:t>
      </w:r>
      <w:r w:rsidRPr="00366AF5">
        <w:rPr>
          <w:rFonts w:ascii="Calibri" w:hAnsi="Calibri"/>
          <w:color w:val="auto"/>
          <w:sz w:val="22"/>
          <w:szCs w:val="22"/>
        </w:rPr>
        <w:t>:  Message Identification/Debtor Authentication Required /Authentication Type Rule</w:t>
      </w:r>
    </w:p>
    <w:p w:rsidR="002F398B" w:rsidP="00E92BA0" w:rsidRDefault="002F398B" w14:paraId="668DDF4E" w14:textId="77777777">
      <w:pPr>
        <w:rPr>
          <w:lang w:val="en-US"/>
        </w:rPr>
      </w:pPr>
      <w:r w:rsidRPr="00366AF5">
        <w:rPr>
          <w:lang w:val="en-US"/>
        </w:rPr>
        <w:t>Relationship between Message Identification, Authentication Type and Debtor Authentication Required is incorrect</w:t>
      </w:r>
      <w:r>
        <w:rPr>
          <w:lang w:val="en-US"/>
        </w:rPr>
        <w:t xml:space="preserve"> </w:t>
      </w:r>
    </w:p>
    <w:p w:rsidR="002F398B" w:rsidP="00E92BA0" w:rsidRDefault="002F398B" w14:paraId="6BBCACF1" w14:textId="77777777">
      <w:pPr>
        <w:rPr>
          <w:lang w:val="en-US"/>
        </w:rPr>
      </w:pPr>
      <w:r>
        <w:rPr>
          <w:lang w:val="en-US"/>
        </w:rPr>
        <w:t xml:space="preserve">Error code is 902400: </w:t>
      </w:r>
      <w:r w:rsidRPr="00366AF5">
        <w:rPr>
          <w:lang w:val="en-US"/>
        </w:rPr>
        <w:t>Relationship between Message Identification, Authentication Type and Debtor Authentication Required is incorrect</w:t>
      </w:r>
      <w:r>
        <w:rPr>
          <w:lang w:val="en-US"/>
        </w:rPr>
        <w:t xml:space="preserve"> </w:t>
      </w:r>
    </w:p>
    <w:p w:rsidR="002F398B" w:rsidP="00E92BA0" w:rsidRDefault="002F398B" w14:paraId="40439230" w14:textId="77777777">
      <w:pPr>
        <w:rPr>
          <w:color w:val="4F81BD"/>
        </w:rPr>
      </w:pPr>
      <w:r w:rsidRPr="001A608B">
        <w:t xml:space="preserve">Severity: Mandate </w:t>
      </w:r>
      <w:r>
        <w:t>amendment</w:t>
      </w:r>
      <w:r w:rsidRPr="001A608B">
        <w:t xml:space="preserve"> rejected</w:t>
      </w:r>
      <w:r>
        <w:rPr>
          <w:color w:val="4F81BD"/>
        </w:rPr>
        <w:t xml:space="preserve"> </w:t>
      </w:r>
    </w:p>
    <w:p w:rsidR="003C1574" w:rsidP="00E92BA0" w:rsidRDefault="003C1574" w14:paraId="7B4BFFFE" w14:textId="77777777">
      <w:pPr>
        <w:rPr>
          <w:color w:val="4F81BD"/>
        </w:rPr>
      </w:pPr>
    </w:p>
    <w:p w:rsidRPr="002D6E2C" w:rsidR="003C1574" w:rsidP="00E92BA0" w:rsidRDefault="003C1574" w14:paraId="2DA8BB3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w:t>
      </w:r>
      <w:r>
        <w:rPr>
          <w:rFonts w:ascii="Calibri" w:hAnsi="Calibri"/>
          <w:sz w:val="22"/>
          <w:szCs w:val="22"/>
        </w:rPr>
        <w:t>1</w:t>
      </w:r>
      <w:r w:rsidRPr="002D6E2C">
        <w:rPr>
          <w:rFonts w:ascii="Calibri" w:hAnsi="Calibri"/>
          <w:sz w:val="22"/>
          <w:szCs w:val="22"/>
        </w:rPr>
        <w:t>0</w:t>
      </w:r>
      <w:r>
        <w:rPr>
          <w:rFonts w:ascii="Calibri" w:hAnsi="Calibri"/>
          <w:sz w:val="22"/>
          <w:szCs w:val="22"/>
        </w:rPr>
        <w:t>.067</w:t>
      </w:r>
      <w:r w:rsidRPr="002D6E2C">
        <w:rPr>
          <w:rFonts w:ascii="Calibri" w:hAnsi="Calibri"/>
          <w:sz w:val="22"/>
          <w:szCs w:val="22"/>
        </w:rPr>
        <w:t xml:space="preserve"> – Instalment Occurrence </w:t>
      </w:r>
      <w:r w:rsidRPr="002D6E2C">
        <w:rPr>
          <w:rFonts w:ascii="Calibri" w:hAnsi="Calibri"/>
        </w:rPr>
        <w:t>may only contain “OOFF” or “RCUR”</w:t>
      </w:r>
    </w:p>
    <w:p w:rsidRPr="002D6E2C" w:rsidR="003C1574" w:rsidP="00E92BA0" w:rsidRDefault="003C1574" w14:paraId="3D2233D2" w14:textId="77777777">
      <w:r w:rsidRPr="002D6E2C">
        <w:t xml:space="preserve">The occurrence element </w:t>
      </w:r>
      <w:r>
        <w:t>must</w:t>
      </w:r>
      <w:r w:rsidRPr="002D6E2C">
        <w:t xml:space="preserve"> contain “OOFF” or “RCUR”</w:t>
      </w:r>
    </w:p>
    <w:p w:rsidRPr="002D6E2C" w:rsidR="003C1574" w:rsidP="00E92BA0" w:rsidRDefault="003C1574" w14:paraId="642AE424" w14:textId="77777777">
      <w:r w:rsidRPr="002D6E2C">
        <w:t xml:space="preserve">Error Code is 901102: Invalid Instalment Occurrence </w:t>
      </w:r>
    </w:p>
    <w:p w:rsidRPr="002D6E2C" w:rsidR="003C1574" w:rsidP="00E92BA0" w:rsidRDefault="003C1574" w14:paraId="5C7F25A6" w14:textId="77777777">
      <w:r w:rsidRPr="002D6E2C">
        <w:t xml:space="preserve">Severity: Mandate </w:t>
      </w:r>
      <w:r>
        <w:t>amendment</w:t>
      </w:r>
      <w:r w:rsidRPr="002D6E2C">
        <w:t xml:space="preserve"> rejected</w:t>
      </w:r>
    </w:p>
    <w:p w:rsidR="00CF4911" w:rsidP="00E92BA0" w:rsidRDefault="00CF4911" w14:paraId="14D432B7" w14:textId="77777777">
      <w:pPr>
        <w:rPr>
          <w:color w:val="4F81BD"/>
        </w:rPr>
      </w:pPr>
    </w:p>
    <w:p w:rsidRPr="00366AF5" w:rsidR="000D6A49" w:rsidP="00E92BA0" w:rsidRDefault="000D6A49" w14:paraId="2BAA4F0E" w14:textId="77777777">
      <w:pPr>
        <w:pStyle w:val="Heading40"/>
        <w:spacing w:before="0" w:after="0" w:line="240" w:lineRule="auto"/>
        <w:ind w:left="0" w:firstLine="0"/>
        <w:rPr>
          <w:rFonts w:ascii="Calibri" w:hAnsi="Calibri"/>
          <w:color w:val="auto"/>
          <w:sz w:val="22"/>
          <w:szCs w:val="22"/>
        </w:rPr>
      </w:pPr>
      <w:r w:rsidRPr="00D85431">
        <w:rPr>
          <w:rFonts w:ascii="Calibri" w:hAnsi="Calibri"/>
          <w:sz w:val="22"/>
          <w:szCs w:val="22"/>
        </w:rPr>
        <w:t>Rule 010.06</w:t>
      </w:r>
      <w:r>
        <w:rPr>
          <w:rFonts w:ascii="Calibri" w:hAnsi="Calibri"/>
          <w:sz w:val="22"/>
          <w:szCs w:val="22"/>
        </w:rPr>
        <w:t>8</w:t>
      </w:r>
      <w:r w:rsidRPr="00D85431">
        <w:rPr>
          <w:rFonts w:ascii="Calibri" w:hAnsi="Calibri"/>
          <w:sz w:val="22"/>
          <w:szCs w:val="22"/>
        </w:rPr>
        <w:t xml:space="preserve">:  Debtor Authentication Required </w:t>
      </w:r>
      <w:r>
        <w:rPr>
          <w:rFonts w:ascii="Calibri" w:hAnsi="Calibri"/>
          <w:sz w:val="22"/>
          <w:szCs w:val="22"/>
        </w:rPr>
        <w:t>not</w:t>
      </w:r>
      <w:r w:rsidRPr="00D85431">
        <w:rPr>
          <w:rFonts w:ascii="Calibri" w:hAnsi="Calibri"/>
          <w:sz w:val="22"/>
          <w:szCs w:val="22"/>
        </w:rPr>
        <w:t xml:space="preserve"> 022</w:t>
      </w:r>
      <w:r>
        <w:rPr>
          <w:rFonts w:ascii="Calibri" w:hAnsi="Calibri"/>
          <w:sz w:val="22"/>
          <w:szCs w:val="22"/>
        </w:rPr>
        <w:t>8</w:t>
      </w:r>
      <w:r w:rsidR="00F61AEC">
        <w:rPr>
          <w:rFonts w:ascii="Calibri" w:hAnsi="Calibri"/>
          <w:sz w:val="22"/>
          <w:szCs w:val="22"/>
        </w:rPr>
        <w:t xml:space="preserve"> – MAC populated</w:t>
      </w:r>
    </w:p>
    <w:p w:rsidRPr="00366AF5" w:rsidR="000D6A49" w:rsidP="00E92BA0" w:rsidRDefault="000D6A49" w14:paraId="3FA784E2" w14:textId="77777777">
      <w:pPr>
        <w:rPr>
          <w:lang w:val="en-US"/>
        </w:rPr>
      </w:pPr>
      <w:r>
        <w:rPr>
          <w:lang w:val="en-US"/>
        </w:rPr>
        <w:t xml:space="preserve">If the </w:t>
      </w:r>
      <w:r w:rsidRPr="004F5591">
        <w:rPr>
          <w:lang w:val="en-US"/>
        </w:rPr>
        <w:t>Debtor Authentication Required</w:t>
      </w:r>
      <w:r>
        <w:rPr>
          <w:lang w:val="en-US"/>
        </w:rPr>
        <w:t xml:space="preserve"> is not 0228, then the MAC field must not be populated</w:t>
      </w:r>
    </w:p>
    <w:p w:rsidRPr="00366AF5" w:rsidR="000D6A49" w:rsidP="00E92BA0" w:rsidRDefault="000D6A49" w14:paraId="18A19FCE" w14:textId="77777777">
      <w:pPr>
        <w:rPr>
          <w:lang w:val="en-US"/>
        </w:rPr>
      </w:pPr>
      <w:r w:rsidRPr="00366AF5">
        <w:rPr>
          <w:lang w:val="en-US"/>
        </w:rPr>
        <w:t>Error code is 90</w:t>
      </w:r>
      <w:r>
        <w:rPr>
          <w:lang w:val="en-US"/>
        </w:rPr>
        <w:t>1189</w:t>
      </w:r>
      <w:r w:rsidRPr="00366AF5">
        <w:rPr>
          <w:lang w:val="en-US"/>
        </w:rPr>
        <w:t xml:space="preserve">:  </w:t>
      </w:r>
      <w:r>
        <w:t>MAC must not be populated if Debtor Authentication Required element is not 0228</w:t>
      </w:r>
    </w:p>
    <w:p w:rsidR="000D6A49" w:rsidP="00E92BA0" w:rsidRDefault="000D6A49" w14:paraId="0B7C632D" w14:textId="77777777">
      <w:pPr>
        <w:rPr>
          <w:color w:val="4F81BD"/>
        </w:rPr>
      </w:pPr>
      <w:r w:rsidRPr="001A608B">
        <w:t xml:space="preserve">Severity: Mandate </w:t>
      </w:r>
      <w:r>
        <w:t>amendment</w:t>
      </w:r>
      <w:r w:rsidRPr="001A608B">
        <w:t xml:space="preserve"> rejected</w:t>
      </w:r>
      <w:r>
        <w:rPr>
          <w:color w:val="4F81BD"/>
        </w:rPr>
        <w:t xml:space="preserve"> </w:t>
      </w:r>
    </w:p>
    <w:p w:rsidR="006B7916" w:rsidP="00E92BA0" w:rsidRDefault="006B7916" w14:paraId="3DF577CF" w14:textId="77777777">
      <w:pPr>
        <w:rPr>
          <w:rFonts w:cs="Arial"/>
          <w:b/>
          <w:color w:val="000000"/>
          <w:lang w:val="en-US"/>
        </w:rPr>
      </w:pPr>
    </w:p>
    <w:p w:rsidR="00EB3AF5" w:rsidP="00EB3AF5" w:rsidRDefault="00EB3AF5" w14:paraId="1255A8B8" w14:textId="77777777">
      <w:pPr>
        <w:pStyle w:val="Heading40"/>
        <w:spacing w:before="0" w:after="0" w:line="240" w:lineRule="auto"/>
        <w:ind w:left="0" w:firstLine="0"/>
        <w:rPr>
          <w:rFonts w:ascii="Calibri" w:hAnsi="Calibri"/>
          <w:sz w:val="22"/>
          <w:szCs w:val="22"/>
        </w:rPr>
      </w:pPr>
      <w:r>
        <w:rPr>
          <w:rFonts w:ascii="Calibri" w:hAnsi="Calibri"/>
          <w:sz w:val="22"/>
          <w:szCs w:val="22"/>
        </w:rPr>
        <w:t>Rule 010.069 – Adjustment Category/Adjustment Amount Relationship</w:t>
      </w:r>
    </w:p>
    <w:p w:rsidR="00EB3AF5" w:rsidP="00EB3AF5" w:rsidRDefault="00EB3AF5" w14:paraId="7B365FED" w14:textId="77777777">
      <w:r>
        <w:t>If Adjustment Category is equal to “N</w:t>
      </w:r>
      <w:r w:rsidRPr="00EB3AF5">
        <w:t xml:space="preserve">” or “R”, the </w:t>
      </w:r>
      <w:r>
        <w:t xml:space="preserve">Adjustment Rate or the Adjustment Amount are not required. </w:t>
      </w:r>
    </w:p>
    <w:p w:rsidR="00EB3AF5" w:rsidP="00EB3AF5" w:rsidRDefault="00EB3AF5" w14:paraId="700AF311" w14:textId="77777777">
      <w:r>
        <w:t xml:space="preserve">Error Code is </w:t>
      </w:r>
      <w:r>
        <w:rPr>
          <w:rFonts w:eastAsia="Times New Roman"/>
          <w:bCs/>
        </w:rPr>
        <w:t>901190</w:t>
      </w:r>
      <w:r>
        <w:t xml:space="preserve">:  Invalid Adjustment Rate or amount for category on mandate </w:t>
      </w:r>
    </w:p>
    <w:p w:rsidR="00EB3AF5" w:rsidP="00EB3AF5" w:rsidRDefault="00EB3AF5" w14:paraId="6F1BC9A3" w14:textId="77777777">
      <w:r>
        <w:t>Severity: Mandate initiation rejected</w:t>
      </w:r>
    </w:p>
    <w:p w:rsidR="00EB3AF5" w:rsidP="00E92BA0" w:rsidRDefault="00EB3AF5" w14:paraId="5DED711A" w14:textId="77777777">
      <w:pPr>
        <w:pStyle w:val="Heading40"/>
        <w:spacing w:before="0" w:after="0" w:line="240" w:lineRule="auto"/>
        <w:ind w:left="0" w:firstLine="0"/>
        <w:rPr>
          <w:rFonts w:ascii="Calibri" w:hAnsi="Calibri"/>
          <w:sz w:val="22"/>
          <w:szCs w:val="22"/>
        </w:rPr>
      </w:pPr>
    </w:p>
    <w:p w:rsidRPr="001A608B" w:rsidR="001E28D7" w:rsidP="00E92BA0" w:rsidRDefault="001E28D7" w14:paraId="5FCAD3E4" w14:textId="77777777">
      <w:pPr>
        <w:pStyle w:val="Heading40"/>
        <w:spacing w:before="0" w:after="0" w:line="240" w:lineRule="auto"/>
        <w:ind w:left="0" w:firstLine="0"/>
        <w:rPr>
          <w:rFonts w:ascii="Calibri" w:hAnsi="Calibri"/>
          <w:sz w:val="22"/>
          <w:szCs w:val="22"/>
        </w:rPr>
      </w:pPr>
      <w:r w:rsidRPr="001A608B">
        <w:rPr>
          <w:rFonts w:ascii="Calibri" w:hAnsi="Calibri"/>
          <w:sz w:val="22"/>
          <w:szCs w:val="22"/>
        </w:rPr>
        <w:t>Rule 010.0</w:t>
      </w:r>
      <w:r>
        <w:rPr>
          <w:rFonts w:ascii="Calibri" w:hAnsi="Calibri"/>
          <w:sz w:val="22"/>
          <w:szCs w:val="22"/>
        </w:rPr>
        <w:t>70</w:t>
      </w:r>
      <w:r w:rsidRPr="001A608B">
        <w:rPr>
          <w:rFonts w:ascii="Calibri" w:hAnsi="Calibri"/>
          <w:sz w:val="22"/>
          <w:szCs w:val="22"/>
        </w:rPr>
        <w:t xml:space="preserve">:  Debtor </w:t>
      </w:r>
      <w:r>
        <w:rPr>
          <w:rFonts w:ascii="Calibri" w:hAnsi="Calibri"/>
          <w:sz w:val="22"/>
          <w:szCs w:val="22"/>
        </w:rPr>
        <w:t>Bank Branch Number/Account Number</w:t>
      </w:r>
    </w:p>
    <w:p w:rsidRPr="001A608B" w:rsidR="001E28D7" w:rsidP="00E92BA0" w:rsidRDefault="001E28D7" w14:paraId="032FBC15" w14:textId="77777777">
      <w:pPr>
        <w:pStyle w:val="ListParagraph"/>
        <w:ind w:left="0"/>
      </w:pPr>
      <w:r w:rsidRPr="001A608B">
        <w:t xml:space="preserve">If the Debtor Account </w:t>
      </w:r>
      <w:r>
        <w:t>number</w:t>
      </w:r>
      <w:r w:rsidRPr="001A608B">
        <w:t xml:space="preserve"> is present, the Debtor </w:t>
      </w:r>
      <w:r>
        <w:t>Bank Branch Number</w:t>
      </w:r>
      <w:r w:rsidRPr="001A608B">
        <w:t xml:space="preserve"> must be </w:t>
      </w:r>
      <w:r>
        <w:t>populated</w:t>
      </w:r>
      <w:r w:rsidRPr="001A608B">
        <w:t xml:space="preserve"> </w:t>
      </w:r>
    </w:p>
    <w:p w:rsidRPr="001A608B" w:rsidR="001E28D7" w:rsidP="00E92BA0" w:rsidRDefault="001E28D7" w14:paraId="594F1478" w14:textId="77777777">
      <w:r w:rsidRPr="001A608B">
        <w:t>Error code is 901</w:t>
      </w:r>
      <w:r>
        <w:t>191</w:t>
      </w:r>
      <w:r w:rsidRPr="001A608B">
        <w:t xml:space="preserve">:  The Debtor </w:t>
      </w:r>
      <w:r>
        <w:t>Bank Branch Number</w:t>
      </w:r>
      <w:r w:rsidRPr="001A608B">
        <w:t xml:space="preserve"> </w:t>
      </w:r>
      <w:r>
        <w:t>and Account number are required on amendment</w:t>
      </w:r>
    </w:p>
    <w:p w:rsidR="001E28D7" w:rsidP="00E92BA0" w:rsidRDefault="001E28D7" w14:paraId="49D12B31" w14:textId="77777777">
      <w:r w:rsidRPr="001A608B">
        <w:t xml:space="preserve">Severity: Mandate </w:t>
      </w:r>
      <w:r>
        <w:t>amendment</w:t>
      </w:r>
      <w:r w:rsidRPr="001A608B">
        <w:t xml:space="preserve"> rejected</w:t>
      </w:r>
    </w:p>
    <w:p w:rsidR="00D90939" w:rsidP="00E92BA0" w:rsidRDefault="00D90939" w14:paraId="7872E158" w14:textId="77777777"/>
    <w:p w:rsidRPr="002D6E2C" w:rsidR="00EB2F60" w:rsidP="00E92BA0" w:rsidRDefault="00EB2F60" w14:paraId="6A3BF868"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w:t>
      </w:r>
      <w:r>
        <w:rPr>
          <w:rFonts w:ascii="Calibri" w:hAnsi="Calibri"/>
          <w:sz w:val="22"/>
          <w:szCs w:val="22"/>
        </w:rPr>
        <w:t>1</w:t>
      </w:r>
      <w:r w:rsidRPr="002D6E2C">
        <w:rPr>
          <w:rFonts w:ascii="Calibri" w:hAnsi="Calibri"/>
          <w:sz w:val="22"/>
          <w:szCs w:val="22"/>
        </w:rPr>
        <w:t>0.0</w:t>
      </w:r>
      <w:r>
        <w:rPr>
          <w:rFonts w:ascii="Calibri" w:hAnsi="Calibri"/>
          <w:sz w:val="22"/>
          <w:szCs w:val="22"/>
        </w:rPr>
        <w:t>72</w:t>
      </w:r>
      <w:r w:rsidRPr="002D6E2C">
        <w:rPr>
          <w:rFonts w:ascii="Calibri" w:hAnsi="Calibri"/>
          <w:sz w:val="22"/>
          <w:szCs w:val="22"/>
        </w:rPr>
        <w:t xml:space="preserve"> – </w:t>
      </w:r>
      <w:r>
        <w:rPr>
          <w:rFonts w:ascii="Calibri" w:hAnsi="Calibri"/>
          <w:sz w:val="22"/>
          <w:szCs w:val="22"/>
        </w:rPr>
        <w:t>First Collection Amount/First Collection Date</w:t>
      </w:r>
    </w:p>
    <w:p w:rsidRPr="002D6E2C" w:rsidR="00EB2F60" w:rsidP="00E92BA0" w:rsidRDefault="00EB2F60" w14:paraId="19B5AF56" w14:textId="77777777">
      <w:r>
        <w:t>If the First Collection Date is populated, then t</w:t>
      </w:r>
      <w:r w:rsidRPr="002D6E2C">
        <w:t xml:space="preserve">he </w:t>
      </w:r>
      <w:r>
        <w:t>First Collection</w:t>
      </w:r>
      <w:r w:rsidRPr="002D6E2C">
        <w:t xml:space="preserve"> Amount </w:t>
      </w:r>
      <w:r>
        <w:t>must also be populated</w:t>
      </w:r>
    </w:p>
    <w:p w:rsidRPr="002D6E2C" w:rsidR="00EB2F60" w:rsidP="00E92BA0" w:rsidRDefault="00EB2F60" w14:paraId="6A142BE3" w14:textId="77777777">
      <w:r w:rsidRPr="002D6E2C">
        <w:t>Error Code is 90119</w:t>
      </w:r>
      <w:r>
        <w:t>5</w:t>
      </w:r>
      <w:r w:rsidRPr="002D6E2C">
        <w:t xml:space="preserve">:  </w:t>
      </w:r>
      <w:r>
        <w:t>If the First Collection Date is populated, then t</w:t>
      </w:r>
      <w:r w:rsidRPr="002D6E2C">
        <w:t xml:space="preserve">he </w:t>
      </w:r>
      <w:r>
        <w:t>First Collection</w:t>
      </w:r>
      <w:r w:rsidRPr="002D6E2C">
        <w:t xml:space="preserve"> Amount </w:t>
      </w:r>
      <w:r>
        <w:t>must also be populated</w:t>
      </w:r>
    </w:p>
    <w:p w:rsidRPr="002D6E2C" w:rsidR="00EB2F60" w:rsidP="00E92BA0" w:rsidRDefault="00EB2F60" w14:paraId="22E4A5C4" w14:textId="77777777">
      <w:r w:rsidRPr="002D6E2C">
        <w:t xml:space="preserve">Severity: Mandate </w:t>
      </w:r>
      <w:r>
        <w:t>amendment</w:t>
      </w:r>
      <w:r w:rsidRPr="002D6E2C">
        <w:t xml:space="preserve"> rejected </w:t>
      </w:r>
    </w:p>
    <w:p w:rsidR="00B2217C" w:rsidP="00E92BA0" w:rsidRDefault="00B2217C" w14:paraId="38B8252C" w14:textId="77777777"/>
    <w:p w:rsidRPr="002D6E2C" w:rsidR="002C4076" w:rsidP="00E92BA0" w:rsidRDefault="002C4076" w14:paraId="0B76E214"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w:t>
      </w:r>
      <w:r>
        <w:rPr>
          <w:rFonts w:ascii="Calibri" w:hAnsi="Calibri"/>
          <w:sz w:val="22"/>
          <w:szCs w:val="22"/>
        </w:rPr>
        <w:t>1</w:t>
      </w:r>
      <w:r w:rsidRPr="002D6E2C">
        <w:rPr>
          <w:rFonts w:ascii="Calibri" w:hAnsi="Calibri"/>
          <w:sz w:val="22"/>
          <w:szCs w:val="22"/>
        </w:rPr>
        <w:t>0.0</w:t>
      </w:r>
      <w:r>
        <w:rPr>
          <w:rFonts w:ascii="Calibri" w:hAnsi="Calibri"/>
          <w:sz w:val="22"/>
          <w:szCs w:val="22"/>
        </w:rPr>
        <w:t>73</w:t>
      </w:r>
      <w:r w:rsidRPr="002D6E2C">
        <w:rPr>
          <w:rFonts w:ascii="Calibri" w:hAnsi="Calibri"/>
          <w:sz w:val="22"/>
          <w:szCs w:val="22"/>
        </w:rPr>
        <w:t xml:space="preserve"> – </w:t>
      </w:r>
      <w:r>
        <w:rPr>
          <w:rFonts w:ascii="Calibri" w:hAnsi="Calibri"/>
          <w:sz w:val="22"/>
          <w:szCs w:val="22"/>
        </w:rPr>
        <w:t>No contact details for 0227</w:t>
      </w:r>
    </w:p>
    <w:p w:rsidRPr="002D6E2C" w:rsidR="002C4076" w:rsidP="00E92BA0" w:rsidRDefault="002C4076" w14:paraId="6ACBCB9D" w14:textId="77777777">
      <w:r>
        <w:t xml:space="preserve">If the no contact details for 0227 </w:t>
      </w:r>
    </w:p>
    <w:p w:rsidRPr="002D6E2C" w:rsidR="002C4076" w:rsidP="00E92BA0" w:rsidRDefault="002C4076" w14:paraId="274F48A3" w14:textId="77777777">
      <w:r w:rsidRPr="002D6E2C">
        <w:t>Error Code is 9</w:t>
      </w:r>
      <w:r>
        <w:t>10005</w:t>
      </w:r>
      <w:r w:rsidRPr="002D6E2C">
        <w:t xml:space="preserve">: </w:t>
      </w:r>
      <w:r>
        <w:t>Account open and active, no contact details</w:t>
      </w:r>
    </w:p>
    <w:p w:rsidRPr="002D6E2C" w:rsidR="002C4076" w:rsidP="00E92BA0" w:rsidRDefault="002C4076" w14:paraId="27A25FC5" w14:textId="77777777">
      <w:r w:rsidRPr="002D6E2C">
        <w:t xml:space="preserve">Severity: Mandate </w:t>
      </w:r>
      <w:r>
        <w:t>amendment</w:t>
      </w:r>
      <w:r w:rsidRPr="002D6E2C">
        <w:t xml:space="preserve"> rejected </w:t>
      </w:r>
    </w:p>
    <w:p w:rsidR="002C4076" w:rsidP="00E92BA0" w:rsidRDefault="002C4076" w14:paraId="1B40D825" w14:textId="77777777"/>
    <w:p w:rsidR="00B2217C" w:rsidP="00E92BA0" w:rsidRDefault="00B2217C" w14:paraId="21B0B32C" w14:textId="77777777">
      <w:pPr>
        <w:pStyle w:val="Heading40"/>
        <w:spacing w:before="0" w:after="0" w:line="240" w:lineRule="auto"/>
        <w:ind w:left="0" w:firstLine="0"/>
        <w:rPr>
          <w:rFonts w:ascii="Calibri" w:hAnsi="Calibri"/>
          <w:sz w:val="22"/>
          <w:szCs w:val="22"/>
        </w:rPr>
      </w:pPr>
      <w:r>
        <w:rPr>
          <w:rFonts w:ascii="Calibri" w:hAnsi="Calibri"/>
          <w:sz w:val="22"/>
          <w:szCs w:val="22"/>
        </w:rPr>
        <w:t>Rule 010.074 – Multiple Signatories not Allowed</w:t>
      </w:r>
    </w:p>
    <w:p w:rsidR="00B2217C" w:rsidP="00E92BA0" w:rsidRDefault="00B2217C" w14:paraId="12D66D83" w14:textId="77777777">
      <w:pPr>
        <w:rPr>
          <w:lang w:val="en-US"/>
        </w:rPr>
      </w:pPr>
      <w:r>
        <w:rPr>
          <w:lang w:val="en-US"/>
        </w:rPr>
        <w:t>Multiple Signatories are not allowed on this account</w:t>
      </w:r>
    </w:p>
    <w:p w:rsidR="00B2217C" w:rsidP="00E92BA0" w:rsidRDefault="00B2217C" w14:paraId="4733FBDA" w14:textId="77777777">
      <w:pPr>
        <w:rPr>
          <w:lang w:val="en-US"/>
        </w:rPr>
      </w:pPr>
      <w:r>
        <w:rPr>
          <w:lang w:val="en-US"/>
        </w:rPr>
        <w:t>Error Code is 910006: Multiple signatories not allowed on account</w:t>
      </w:r>
    </w:p>
    <w:p w:rsidR="00B2217C" w:rsidP="00E92BA0" w:rsidRDefault="00B2217C" w14:paraId="3051BC0E" w14:textId="77777777">
      <w:pPr>
        <w:rPr>
          <w:lang w:val="en-US"/>
        </w:rPr>
      </w:pPr>
      <w:r>
        <w:rPr>
          <w:lang w:val="en-US"/>
        </w:rPr>
        <w:t xml:space="preserve">Severity: Mandate </w:t>
      </w:r>
      <w:r w:rsidR="00193093">
        <w:rPr>
          <w:lang w:val="en-US"/>
        </w:rPr>
        <w:t>amendment</w:t>
      </w:r>
      <w:r>
        <w:rPr>
          <w:lang w:val="en-US"/>
        </w:rPr>
        <w:t xml:space="preserve"> rejected </w:t>
      </w:r>
    </w:p>
    <w:p w:rsidR="00805543" w:rsidP="00E92BA0" w:rsidRDefault="00805543" w14:paraId="4AA8211A" w14:textId="77777777">
      <w:pPr>
        <w:rPr>
          <w:rFonts w:cs="Arial"/>
          <w:b/>
          <w:color w:val="000000"/>
          <w:lang w:val="en-US"/>
        </w:rPr>
      </w:pPr>
    </w:p>
    <w:p w:rsidR="00991CF7" w:rsidP="00E92BA0" w:rsidRDefault="00991CF7" w14:paraId="2F0ACF3E" w14:textId="77777777">
      <w:pPr>
        <w:pStyle w:val="Heading40"/>
        <w:spacing w:before="0" w:after="0" w:line="240" w:lineRule="auto"/>
        <w:ind w:left="0" w:firstLine="0"/>
        <w:rPr>
          <w:rFonts w:ascii="Calibri" w:hAnsi="Calibri"/>
          <w:sz w:val="22"/>
          <w:szCs w:val="22"/>
        </w:rPr>
      </w:pPr>
      <w:r>
        <w:rPr>
          <w:rFonts w:ascii="Calibri" w:hAnsi="Calibri"/>
          <w:sz w:val="22"/>
          <w:szCs w:val="22"/>
        </w:rPr>
        <w:t>Rule 010.075 – Currency Code</w:t>
      </w:r>
    </w:p>
    <w:p w:rsidR="00991CF7" w:rsidP="00E92BA0" w:rsidRDefault="00991CF7" w14:paraId="4CBD4D79" w14:textId="77777777">
      <w:pPr>
        <w:rPr>
          <w:lang w:val="en-US"/>
        </w:rPr>
      </w:pPr>
      <w:r>
        <w:rPr>
          <w:lang w:val="en-US"/>
        </w:rPr>
        <w:t>Currency code must be “ZAR” for South Africa</w:t>
      </w:r>
    </w:p>
    <w:p w:rsidR="00991CF7" w:rsidP="00E92BA0" w:rsidRDefault="00991CF7" w14:paraId="1551ED88" w14:textId="77777777">
      <w:pPr>
        <w:rPr>
          <w:lang w:val="en-US"/>
        </w:rPr>
      </w:pPr>
      <w:r>
        <w:rPr>
          <w:lang w:val="en-US"/>
        </w:rPr>
        <w:t>Error Code is 901198: Currency Code must be “ZAR” for South Africa</w:t>
      </w:r>
    </w:p>
    <w:p w:rsidR="00991CF7" w:rsidP="00E92BA0" w:rsidRDefault="00991CF7" w14:paraId="03123454" w14:textId="77777777">
      <w:pPr>
        <w:rPr>
          <w:lang w:val="en-US"/>
        </w:rPr>
      </w:pPr>
      <w:r>
        <w:rPr>
          <w:lang w:val="en-US"/>
        </w:rPr>
        <w:t xml:space="preserve">Severity: Mandate amendment rejected </w:t>
      </w:r>
    </w:p>
    <w:p w:rsidR="00BB5E61" w:rsidP="00E92BA0" w:rsidRDefault="00BB5E61" w14:paraId="6C6E3DA6" w14:textId="77777777">
      <w:pPr>
        <w:rPr>
          <w:lang w:val="en-US"/>
        </w:rPr>
      </w:pPr>
    </w:p>
    <w:p w:rsidRPr="002D6E2C" w:rsidR="00BB5E61" w:rsidP="00E92BA0" w:rsidRDefault="00BB5E61" w14:paraId="5C3FFFEB"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w:t>
      </w:r>
      <w:r>
        <w:rPr>
          <w:rFonts w:ascii="Calibri" w:hAnsi="Calibri"/>
          <w:sz w:val="22"/>
          <w:szCs w:val="22"/>
        </w:rPr>
        <w:t>1</w:t>
      </w:r>
      <w:r w:rsidRPr="002D6E2C">
        <w:rPr>
          <w:rFonts w:ascii="Calibri" w:hAnsi="Calibri"/>
          <w:sz w:val="22"/>
          <w:szCs w:val="22"/>
        </w:rPr>
        <w:t>0.0</w:t>
      </w:r>
      <w:r>
        <w:rPr>
          <w:rFonts w:ascii="Calibri" w:hAnsi="Calibri"/>
          <w:sz w:val="22"/>
          <w:szCs w:val="22"/>
        </w:rPr>
        <w:t>76</w:t>
      </w:r>
      <w:r w:rsidRPr="002D6E2C">
        <w:rPr>
          <w:rFonts w:ascii="Calibri" w:hAnsi="Calibri"/>
          <w:sz w:val="22"/>
          <w:szCs w:val="22"/>
        </w:rPr>
        <w:t xml:space="preserve"> –Maximum Collection Amount/</w:t>
      </w:r>
      <w:r>
        <w:rPr>
          <w:rFonts w:ascii="Calibri" w:hAnsi="Calibri"/>
          <w:sz w:val="22"/>
          <w:szCs w:val="22"/>
        </w:rPr>
        <w:t>Instalment</w:t>
      </w:r>
      <w:r w:rsidRPr="002D6E2C">
        <w:rPr>
          <w:rFonts w:ascii="Calibri" w:hAnsi="Calibri"/>
          <w:sz w:val="22"/>
          <w:szCs w:val="22"/>
        </w:rPr>
        <w:t xml:space="preserve"> Amount Type</w:t>
      </w:r>
      <w:r>
        <w:rPr>
          <w:rFonts w:ascii="Calibri" w:hAnsi="Calibri"/>
          <w:sz w:val="22"/>
          <w:szCs w:val="22"/>
        </w:rPr>
        <w:t>/Debit Value Type</w:t>
      </w:r>
      <w:r w:rsidRPr="002D6E2C">
        <w:rPr>
          <w:rFonts w:ascii="Calibri" w:hAnsi="Calibri"/>
          <w:sz w:val="22"/>
          <w:szCs w:val="22"/>
        </w:rPr>
        <w:t xml:space="preserve"> relationship rule</w:t>
      </w:r>
    </w:p>
    <w:p w:rsidRPr="002D6E2C" w:rsidR="00BB5E61" w:rsidP="00E92BA0" w:rsidRDefault="00BB5E61" w14:paraId="1E49B975" w14:textId="77777777">
      <w:r w:rsidRPr="002D6E2C">
        <w:t>The Maximum Collection Amount cannot be greater tha</w:t>
      </w:r>
      <w:r>
        <w:t>n</w:t>
      </w:r>
      <w:r w:rsidRPr="002D6E2C">
        <w:t xml:space="preserve"> 1.5 times the Instalment </w:t>
      </w:r>
      <w:r>
        <w:t>A</w:t>
      </w:r>
      <w:r w:rsidRPr="002D6E2C">
        <w:t>mount</w:t>
      </w:r>
      <w:r w:rsidRPr="001B2DD3">
        <w:t xml:space="preserve"> </w:t>
      </w:r>
      <w:r>
        <w:t xml:space="preserve">if Debit Value Type is “FIXED” or “VARIABLE”. </w:t>
      </w:r>
      <w:r w:rsidRPr="002D6E2C">
        <w:t xml:space="preserve"> </w:t>
      </w:r>
    </w:p>
    <w:p w:rsidRPr="002D6E2C" w:rsidR="00BB5E61" w:rsidP="00E92BA0" w:rsidRDefault="00BB5E61" w14:paraId="0D5C843D" w14:textId="77777777">
      <w:r w:rsidRPr="002D6E2C">
        <w:t xml:space="preserve">Error Code is 901112:  Invalid Maximum Collection Amount on mandate </w:t>
      </w:r>
    </w:p>
    <w:p w:rsidRPr="002D6E2C" w:rsidR="00BB5E61" w:rsidP="00E92BA0" w:rsidRDefault="00BB5E61" w14:paraId="3149DD9F" w14:textId="77777777">
      <w:r w:rsidRPr="002D6E2C">
        <w:t xml:space="preserve">Severity: Mandate </w:t>
      </w:r>
      <w:r>
        <w:rPr>
          <w:lang w:val="en-US"/>
        </w:rPr>
        <w:t>amendment rejected</w:t>
      </w:r>
    </w:p>
    <w:p w:rsidR="00BB5E61" w:rsidP="00E92BA0" w:rsidRDefault="00BB5E61" w14:paraId="79C7DED8" w14:textId="77777777">
      <w:pPr>
        <w:rPr>
          <w:lang w:val="en-US"/>
        </w:rPr>
      </w:pPr>
    </w:p>
    <w:p w:rsidRPr="002D6E2C" w:rsidR="00BB5E61" w:rsidP="00E92BA0" w:rsidRDefault="00BB5E61" w14:paraId="03BD0C9E"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w:t>
      </w:r>
      <w:r>
        <w:rPr>
          <w:rFonts w:ascii="Calibri" w:hAnsi="Calibri"/>
          <w:sz w:val="22"/>
          <w:szCs w:val="22"/>
        </w:rPr>
        <w:t>1</w:t>
      </w:r>
      <w:r w:rsidRPr="002D6E2C">
        <w:rPr>
          <w:rFonts w:ascii="Calibri" w:hAnsi="Calibri"/>
          <w:sz w:val="22"/>
          <w:szCs w:val="22"/>
        </w:rPr>
        <w:t>0</w:t>
      </w:r>
      <w:r>
        <w:rPr>
          <w:rFonts w:ascii="Calibri" w:hAnsi="Calibri"/>
          <w:sz w:val="22"/>
          <w:szCs w:val="22"/>
        </w:rPr>
        <w:t>.077</w:t>
      </w:r>
      <w:r w:rsidRPr="002D6E2C">
        <w:rPr>
          <w:rFonts w:ascii="Calibri" w:hAnsi="Calibri"/>
          <w:sz w:val="22"/>
          <w:szCs w:val="22"/>
        </w:rPr>
        <w:t xml:space="preserve"> –</w:t>
      </w:r>
      <w:r>
        <w:rPr>
          <w:rFonts w:ascii="Calibri" w:hAnsi="Calibri"/>
          <w:sz w:val="22"/>
          <w:szCs w:val="22"/>
        </w:rPr>
        <w:t xml:space="preserve"> Maximum Collection</w:t>
      </w:r>
      <w:r w:rsidRPr="002D6E2C">
        <w:rPr>
          <w:rFonts w:ascii="Calibri" w:hAnsi="Calibri"/>
          <w:sz w:val="22"/>
          <w:szCs w:val="22"/>
        </w:rPr>
        <w:t xml:space="preserve"> Amount</w:t>
      </w:r>
      <w:r w:rsidRPr="002D6E2C">
        <w:rPr>
          <w:rFonts w:ascii="Calibri" w:hAnsi="Calibri"/>
        </w:rPr>
        <w:t xml:space="preserve"> </w:t>
      </w:r>
    </w:p>
    <w:p w:rsidRPr="002D6E2C" w:rsidR="00BB5E61" w:rsidP="00E92BA0" w:rsidRDefault="00BB5E61" w14:paraId="0699BE87" w14:textId="77777777">
      <w:r w:rsidRPr="002D6E2C">
        <w:t xml:space="preserve">The </w:t>
      </w:r>
      <w:r>
        <w:t>Maximum Collection</w:t>
      </w:r>
      <w:r w:rsidRPr="002D6E2C">
        <w:t xml:space="preserve"> Amount </w:t>
      </w:r>
      <w:r>
        <w:t xml:space="preserve">must be greater </w:t>
      </w:r>
      <w:r w:rsidRPr="002D6E2C">
        <w:t>than zero</w:t>
      </w:r>
      <w:r>
        <w:t>.</w:t>
      </w:r>
      <w:r w:rsidRPr="002D6E2C">
        <w:t xml:space="preserve"> </w:t>
      </w:r>
    </w:p>
    <w:p w:rsidRPr="002D6E2C" w:rsidR="00BB5E61" w:rsidP="00E92BA0" w:rsidRDefault="00BB5E61" w14:paraId="532EEC33" w14:textId="77777777">
      <w:r>
        <w:t xml:space="preserve">Error Code is </w:t>
      </w:r>
      <w:r w:rsidRPr="00524FA8">
        <w:t>901112</w:t>
      </w:r>
      <w:r w:rsidRPr="002D6E2C">
        <w:t xml:space="preserve">:  Invalid </w:t>
      </w:r>
      <w:r>
        <w:t>Maximum Collection</w:t>
      </w:r>
      <w:r w:rsidRPr="002D6E2C">
        <w:t xml:space="preserve"> Amount on mandate </w:t>
      </w:r>
    </w:p>
    <w:p w:rsidRPr="002D6E2C" w:rsidR="00BB5E61" w:rsidP="00E92BA0" w:rsidRDefault="00BB5E61" w14:paraId="4A285258" w14:textId="77777777">
      <w:r w:rsidRPr="002D6E2C">
        <w:t xml:space="preserve">Severity: Mandate </w:t>
      </w:r>
      <w:r>
        <w:rPr>
          <w:lang w:val="en-US"/>
        </w:rPr>
        <w:t>amendment</w:t>
      </w:r>
      <w:r w:rsidRPr="002D6E2C">
        <w:t xml:space="preserve"> rejected</w:t>
      </w:r>
    </w:p>
    <w:p w:rsidR="00991CF7" w:rsidP="00E92BA0" w:rsidRDefault="00991CF7" w14:paraId="07EBD071" w14:textId="77777777">
      <w:pPr>
        <w:pStyle w:val="Heading40"/>
        <w:spacing w:before="0" w:after="0" w:line="240" w:lineRule="auto"/>
        <w:ind w:left="0" w:firstLine="0"/>
        <w:rPr>
          <w:rFonts w:ascii="Calibri" w:hAnsi="Calibri"/>
          <w:sz w:val="22"/>
          <w:szCs w:val="22"/>
        </w:rPr>
      </w:pPr>
    </w:p>
    <w:p w:rsidRPr="002D6E2C" w:rsidR="00714C96" w:rsidP="00E92BA0" w:rsidRDefault="00714C96" w14:paraId="7CA823B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w:t>
      </w:r>
      <w:r>
        <w:rPr>
          <w:rFonts w:ascii="Calibri" w:hAnsi="Calibri"/>
          <w:sz w:val="22"/>
          <w:szCs w:val="22"/>
        </w:rPr>
        <w:t>10</w:t>
      </w:r>
      <w:r w:rsidRPr="002D6E2C">
        <w:rPr>
          <w:rFonts w:ascii="Calibri" w:hAnsi="Calibri"/>
          <w:sz w:val="22"/>
          <w:szCs w:val="22"/>
        </w:rPr>
        <w:t>.0</w:t>
      </w:r>
      <w:r>
        <w:rPr>
          <w:rFonts w:ascii="Calibri" w:hAnsi="Calibri"/>
          <w:sz w:val="22"/>
          <w:szCs w:val="22"/>
        </w:rPr>
        <w:t>78</w:t>
      </w:r>
      <w:r w:rsidRPr="002D6E2C">
        <w:rPr>
          <w:rFonts w:ascii="Calibri" w:hAnsi="Calibri"/>
          <w:sz w:val="22"/>
          <w:szCs w:val="22"/>
        </w:rPr>
        <w:t xml:space="preserve"> – </w:t>
      </w:r>
      <w:r>
        <w:rPr>
          <w:rFonts w:ascii="Calibri" w:hAnsi="Calibri"/>
          <w:sz w:val="22"/>
          <w:szCs w:val="22"/>
        </w:rPr>
        <w:t>No contact details for 0229</w:t>
      </w:r>
    </w:p>
    <w:p w:rsidRPr="002D6E2C" w:rsidR="00714C96" w:rsidP="00E92BA0" w:rsidRDefault="00714C96" w14:paraId="596E1052" w14:textId="77777777">
      <w:r>
        <w:t xml:space="preserve">If there are no contact details for 0229 </w:t>
      </w:r>
    </w:p>
    <w:p w:rsidRPr="002D6E2C" w:rsidR="00714C96" w:rsidP="00E92BA0" w:rsidRDefault="00714C96" w14:paraId="6E74FD84" w14:textId="77777777">
      <w:r w:rsidRPr="002D6E2C">
        <w:t>Error Code is 9</w:t>
      </w:r>
      <w:r>
        <w:t>10005</w:t>
      </w:r>
      <w:r w:rsidRPr="002D6E2C">
        <w:t xml:space="preserve">: </w:t>
      </w:r>
      <w:r>
        <w:t>Account open and active, no contact details</w:t>
      </w:r>
    </w:p>
    <w:p w:rsidR="00714C96" w:rsidP="00E92BA0" w:rsidRDefault="00714C96" w14:paraId="192EA818" w14:textId="2EBF4258">
      <w:r w:rsidRPr="002D6E2C">
        <w:t xml:space="preserve">Severity: Mandate </w:t>
      </w:r>
      <w:r>
        <w:rPr>
          <w:lang w:val="en-US"/>
        </w:rPr>
        <w:t>amendment</w:t>
      </w:r>
      <w:r w:rsidRPr="002D6E2C">
        <w:t xml:space="preserve"> rejected </w:t>
      </w:r>
    </w:p>
    <w:p w:rsidR="00E0028F" w:rsidP="00E92BA0" w:rsidRDefault="00E0028F" w14:paraId="7A60EC5A" w14:textId="6DAF91F0"/>
    <w:p w:rsidRPr="00D2650A" w:rsidR="00E0028F" w:rsidP="00E0028F" w:rsidRDefault="00E0028F" w14:paraId="4DF9834F" w14:textId="77777777">
      <w:pPr>
        <w:pStyle w:val="Heading40"/>
        <w:spacing w:before="0" w:after="0" w:line="240" w:lineRule="auto"/>
        <w:ind w:left="0" w:firstLine="0"/>
        <w:rPr>
          <w:rFonts w:ascii="Calibri" w:hAnsi="Calibri"/>
          <w:sz w:val="22"/>
          <w:szCs w:val="22"/>
        </w:rPr>
      </w:pPr>
      <w:r w:rsidRPr="00D2650A">
        <w:rPr>
          <w:rFonts w:ascii="Calibri" w:hAnsi="Calibri"/>
          <w:sz w:val="22"/>
          <w:szCs w:val="22"/>
        </w:rPr>
        <w:t>Rule 010.07</w:t>
      </w:r>
      <w:r w:rsidRPr="005A18D0">
        <w:rPr>
          <w:rFonts w:ascii="Calibri" w:hAnsi="Calibri"/>
          <w:sz w:val="22"/>
          <w:szCs w:val="22"/>
        </w:rPr>
        <w:t>9</w:t>
      </w:r>
      <w:r w:rsidRPr="006321A5">
        <w:rPr>
          <w:rFonts w:ascii="Calibri" w:hAnsi="Calibri"/>
          <w:sz w:val="22"/>
          <w:szCs w:val="22"/>
        </w:rPr>
        <w:t xml:space="preserve"> </w:t>
      </w:r>
      <w:r w:rsidRPr="00AA45CD">
        <w:rPr>
          <w:rFonts w:ascii="Calibri" w:hAnsi="Calibri" w:cs="Calibri"/>
          <w:b w:val="0"/>
          <w:sz w:val="22"/>
          <w:szCs w:val="22"/>
        </w:rPr>
        <w:t>– Invalid Amendment - Account &amp; ID number – new mandate required</w:t>
      </w:r>
    </w:p>
    <w:p w:rsidRPr="002D6E2C" w:rsidR="00E0028F" w:rsidP="00E0028F" w:rsidRDefault="00E0028F" w14:paraId="782F53C0" w14:textId="77777777">
      <w:r>
        <w:t>To prevent an Amendment of the Account number &amp; ID number is the same Amendment request.</w:t>
      </w:r>
    </w:p>
    <w:p w:rsidRPr="002D6E2C" w:rsidR="00E0028F" w:rsidP="00E0028F" w:rsidRDefault="00E0028F" w14:paraId="4AACD5B9" w14:textId="77777777">
      <w:r>
        <w:t>Error Code is 902154</w:t>
      </w:r>
      <w:r w:rsidRPr="002D6E2C">
        <w:t xml:space="preserve">: </w:t>
      </w:r>
      <w:r w:rsidRPr="00D2650A">
        <w:t>Invalid Amendment - Account &amp; ID number</w:t>
      </w:r>
      <w:r>
        <w:t xml:space="preserve"> in same Amendment request – New Mandate required</w:t>
      </w:r>
    </w:p>
    <w:p w:rsidR="00E0028F" w:rsidP="00E0028F" w:rsidRDefault="00E0028F" w14:paraId="6390067A" w14:textId="4377EA94">
      <w:r w:rsidRPr="002D6E2C">
        <w:t xml:space="preserve">Severity: Mandate </w:t>
      </w:r>
      <w:r>
        <w:rPr>
          <w:lang w:val="en-US"/>
        </w:rPr>
        <w:t>amendment</w:t>
      </w:r>
      <w:r w:rsidRPr="002D6E2C">
        <w:t xml:space="preserve"> rejected </w:t>
      </w:r>
    </w:p>
    <w:p w:rsidR="0025167C" w:rsidP="00E0028F" w:rsidRDefault="0025167C" w14:paraId="6A6F166A" w14:textId="04BAD287"/>
    <w:p w:rsidR="0025167C" w:rsidP="0025167C" w:rsidRDefault="0025167C" w14:paraId="785DD388" w14:textId="37C49C4C">
      <w:pPr>
        <w:pStyle w:val="Heading40"/>
        <w:spacing w:before="0" w:after="0" w:line="240" w:lineRule="auto"/>
        <w:ind w:left="0" w:firstLine="0"/>
        <w:rPr>
          <w:rFonts w:ascii="Calibri" w:hAnsi="Calibri" w:cs="Calibri"/>
          <w:b w:val="0"/>
          <w:sz w:val="22"/>
          <w:szCs w:val="22"/>
        </w:rPr>
      </w:pPr>
      <w:r w:rsidRPr="00F55B98">
        <w:rPr>
          <w:rFonts w:ascii="Calibri" w:hAnsi="Calibri" w:cs="Calibri"/>
          <w:bCs/>
          <w:sz w:val="22"/>
          <w:szCs w:val="22"/>
        </w:rPr>
        <w:t>Rule 010.080</w:t>
      </w:r>
      <w:r>
        <w:rPr>
          <w:rFonts w:ascii="Calibri" w:hAnsi="Calibri" w:cs="Calibri"/>
          <w:b w:val="0"/>
          <w:bCs/>
          <w:sz w:val="22"/>
          <w:szCs w:val="22"/>
        </w:rPr>
        <w:t xml:space="preserve"> –Maximum Collection Amount must be equal to or greater than the Instalment Amount </w:t>
      </w:r>
    </w:p>
    <w:p w:rsidR="0025167C" w:rsidP="0025167C" w:rsidRDefault="0025167C" w14:paraId="42890E27" w14:textId="77777777">
      <w:pPr>
        <w:rPr>
          <w:rFonts w:cs="Calibri"/>
        </w:rPr>
      </w:pPr>
      <w:r>
        <w:t>The Maximum Collection Amount must be equal to or greater than the Instalment Amount.</w:t>
      </w:r>
    </w:p>
    <w:p w:rsidR="0025167C" w:rsidP="00F55B98" w:rsidRDefault="0025167C" w14:paraId="1EF0D0DA" w14:textId="77777777">
      <w:r>
        <w:t xml:space="preserve">Error Code is 901112:  Invalid Maximum Collection Amount on mandate </w:t>
      </w:r>
    </w:p>
    <w:p w:rsidR="0025167C" w:rsidP="00F55B98" w:rsidRDefault="0025167C" w14:paraId="1788F724" w14:textId="77777777">
      <w:r>
        <w:t>Severity: Mandate Amendment rejected</w:t>
      </w:r>
    </w:p>
    <w:p w:rsidR="0025167C" w:rsidP="00E0028F" w:rsidRDefault="0025167C" w14:paraId="0E2B4A81" w14:textId="77777777"/>
    <w:p w:rsidRPr="002D6E2C" w:rsidR="00714C96" w:rsidP="00E92BA0" w:rsidRDefault="00714C96" w14:paraId="2DF34D01" w14:textId="77777777"/>
    <w:p w:rsidRPr="002D6E2C" w:rsidR="00CF4911" w:rsidP="00E92BA0" w:rsidRDefault="00CF4911" w14:paraId="69DDE040" w14:textId="77777777">
      <w:pPr>
        <w:pStyle w:val="Heading40"/>
        <w:spacing w:before="0" w:after="0" w:line="240" w:lineRule="auto"/>
        <w:ind w:left="0" w:firstLine="0"/>
        <w:rPr>
          <w:rFonts w:ascii="Calibri" w:hAnsi="Calibri"/>
          <w:sz w:val="22"/>
          <w:szCs w:val="22"/>
        </w:rPr>
      </w:pPr>
      <w:r>
        <w:rPr>
          <w:rFonts w:ascii="Calibri" w:hAnsi="Calibri"/>
          <w:sz w:val="22"/>
          <w:szCs w:val="22"/>
        </w:rPr>
        <w:t>Rule 010.999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CF4911" w:rsidP="00E92BA0" w:rsidRDefault="00CF4911" w14:paraId="7FF0DCA0" w14:textId="77777777">
      <w:r>
        <w:t>Element &lt;Element Name</w:t>
      </w:r>
      <w:r w:rsidR="004E0D79">
        <w:t xml:space="preserve">&gt; </w:t>
      </w:r>
      <w:r w:rsidRPr="00151A59" w:rsidR="004E0D79">
        <w:t>must</w:t>
      </w:r>
      <w:r w:rsidRPr="00151A59">
        <w:t xml:space="preserve"> not be blank or spaces.</w:t>
      </w:r>
    </w:p>
    <w:p w:rsidRPr="008738E0" w:rsidR="00CF4911" w:rsidP="00E92BA0" w:rsidRDefault="00CF4911" w14:paraId="564CDD1C" w14:textId="77777777">
      <w:r w:rsidRPr="008738E0">
        <w:t>Error Code is 9</w:t>
      </w:r>
      <w:r>
        <w:t>1</w:t>
      </w:r>
      <w:r w:rsidRPr="008738E0">
        <w:t>0</w:t>
      </w:r>
      <w:r>
        <w:t>099</w:t>
      </w:r>
      <w:r w:rsidRPr="008738E0">
        <w:t xml:space="preserve">: </w:t>
      </w:r>
      <w:r>
        <w:t>Message Element &lt;Message Element Name&gt; must not be spaces</w:t>
      </w:r>
    </w:p>
    <w:p w:rsidR="00CF4911" w:rsidP="00E92BA0" w:rsidRDefault="00CF4911" w14:paraId="5DCB6618" w14:textId="77777777">
      <w:pPr>
        <w:rPr>
          <w:lang w:val="en-US"/>
        </w:rPr>
      </w:pPr>
      <w:r>
        <w:rPr>
          <w:lang w:val="en-US"/>
        </w:rPr>
        <w:t>Severity: Mandate amendment rejected</w:t>
      </w:r>
    </w:p>
    <w:p w:rsidR="00CF4911" w:rsidP="00E92BA0" w:rsidRDefault="00CF4911" w14:paraId="5F188846" w14:textId="77777777">
      <w:pPr>
        <w:rPr>
          <w:color w:val="4F81BD"/>
        </w:rPr>
      </w:pPr>
    </w:p>
    <w:p w:rsidR="00482974" w:rsidP="00E92BA0" w:rsidRDefault="00482974" w14:paraId="4B30D24D" w14:textId="77777777">
      <w:pPr>
        <w:rPr>
          <w:b/>
          <w:color w:val="4F81BD"/>
        </w:rPr>
      </w:pPr>
      <w:r>
        <w:rPr>
          <w:color w:val="4F81BD"/>
        </w:rPr>
        <w:br w:type="page"/>
      </w:r>
    </w:p>
    <w:p w:rsidRPr="002D6E2C" w:rsidR="00D521C9" w:rsidP="002C2973" w:rsidRDefault="00D521C9" w14:paraId="2B00AAE4"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536096853" w:id="7303"/>
      <w:r w:rsidRPr="002D6E2C">
        <w:rPr>
          <w:rFonts w:ascii="Calibri" w:hAnsi="Calibri"/>
          <w:color w:val="4F81BD"/>
          <w:sz w:val="22"/>
          <w:szCs w:val="22"/>
          <w:lang w:val="en-ZA"/>
        </w:rPr>
        <w:t>Mandate Cancellation Message Structure Rules</w:t>
      </w:r>
      <w:bookmarkEnd w:id="7302"/>
      <w:bookmarkEnd w:id="7303"/>
      <w:r w:rsidRPr="002D6E2C">
        <w:rPr>
          <w:rFonts w:ascii="Calibri" w:hAnsi="Calibri"/>
          <w:color w:val="4F81BD"/>
          <w:sz w:val="22"/>
          <w:szCs w:val="22"/>
          <w:lang w:val="en-ZA"/>
        </w:rPr>
        <w:t xml:space="preserve"> </w:t>
      </w:r>
    </w:p>
    <w:p w:rsidRPr="002D6E2C" w:rsidR="00D521C9" w:rsidP="00E92BA0" w:rsidRDefault="00D521C9" w14:paraId="53A8BB47" w14:textId="77777777">
      <w:pPr>
        <w:pStyle w:val="Default"/>
        <w:rPr>
          <w:rFonts w:ascii="Calibri" w:hAnsi="Calibri"/>
          <w:b/>
          <w:bCs/>
          <w:sz w:val="23"/>
          <w:szCs w:val="23"/>
        </w:rPr>
      </w:pPr>
    </w:p>
    <w:p w:rsidRPr="002D6E2C" w:rsidR="00D521C9" w:rsidP="00E92BA0" w:rsidRDefault="00D521C9" w14:paraId="0B257374"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011.001 – Mandate Cancellation Message Structure</w:t>
      </w:r>
    </w:p>
    <w:p w:rsidRPr="002D6E2C" w:rsidR="00D521C9" w:rsidP="00E92BA0" w:rsidRDefault="00D521C9" w14:paraId="36CAE8C1" w14:textId="77777777">
      <w:r w:rsidRPr="002D6E2C">
        <w:t>Mandate Cancellation Requests</w:t>
      </w:r>
      <w:r w:rsidRPr="002D6E2C">
        <w:rPr>
          <w:b/>
        </w:rPr>
        <w:t xml:space="preserve"> </w:t>
      </w:r>
      <w:r>
        <w:t>must</w:t>
      </w:r>
      <w:r w:rsidRPr="002D6E2C">
        <w:t xml:space="preserve"> contain a group header and at least one cancellation request. The structure must conform to the supplied XSD. </w:t>
      </w:r>
    </w:p>
    <w:p w:rsidR="005178BE" w:rsidP="00E92BA0" w:rsidRDefault="005178BE" w14:paraId="2150161F" w14:textId="77777777">
      <w:r w:rsidRPr="005178BE">
        <w:t>Error code is 902121: Invalid file structure</w:t>
      </w:r>
    </w:p>
    <w:p w:rsidRPr="002D6E2C" w:rsidR="00D521C9" w:rsidP="00E92BA0" w:rsidRDefault="00D521C9" w14:paraId="186D6D38" w14:textId="77777777">
      <w:r w:rsidRPr="002D6E2C">
        <w:t>Fatal error, rejected by XML parser</w:t>
      </w:r>
    </w:p>
    <w:p w:rsidRPr="002D6E2C" w:rsidR="00D521C9" w:rsidP="00E92BA0" w:rsidRDefault="00D521C9" w14:paraId="3903BB89" w14:textId="77777777"/>
    <w:p w:rsidRPr="002D6E2C" w:rsidR="00D521C9" w:rsidP="00E92BA0" w:rsidRDefault="00D521C9" w14:paraId="5F3E4777"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011.002 – Service Identifier on Mandate Message Identification</w:t>
      </w:r>
    </w:p>
    <w:p w:rsidRPr="002D6E2C" w:rsidR="00D521C9" w:rsidP="00E92BA0" w:rsidRDefault="00D521C9" w14:paraId="7348921E" w14:textId="77777777">
      <w:r w:rsidRPr="002D6E2C">
        <w:t xml:space="preserve">Message Identifier </w:t>
      </w:r>
      <w:r>
        <w:t>must</w:t>
      </w:r>
      <w:r w:rsidRPr="002D6E2C">
        <w:t xml:space="preserve"> contain a valid service identifier for Mandate Cancellation </w:t>
      </w:r>
    </w:p>
    <w:p w:rsidRPr="002D6E2C" w:rsidR="00D521C9" w:rsidP="00E92BA0" w:rsidRDefault="00D521C9" w14:paraId="421A8CB3" w14:textId="77777777">
      <w:r w:rsidRPr="002D6E2C">
        <w:t>Error Code is 901045: Invalid input service Id.</w:t>
      </w:r>
    </w:p>
    <w:p w:rsidRPr="002D6E2C" w:rsidR="00D521C9" w:rsidP="00E92BA0" w:rsidRDefault="00D521C9" w14:paraId="0F9475FD" w14:textId="77777777">
      <w:r w:rsidRPr="002D6E2C">
        <w:t>File Fatal Error</w:t>
      </w:r>
    </w:p>
    <w:p w:rsidRPr="002D6E2C" w:rsidR="00087460" w:rsidP="00E92BA0" w:rsidRDefault="00087460" w14:paraId="4D7F1EE9" w14:textId="77777777"/>
    <w:p w:rsidRPr="0065660D" w:rsidR="00D521C9" w:rsidP="00E92BA0" w:rsidRDefault="00D521C9" w14:paraId="20D1ACBC" w14:textId="77777777">
      <w:pPr>
        <w:pStyle w:val="Heading40"/>
        <w:spacing w:before="0" w:after="0" w:line="240" w:lineRule="auto"/>
        <w:ind w:left="0" w:firstLine="0"/>
        <w:rPr>
          <w:rFonts w:ascii="Calibri" w:hAnsi="Calibri"/>
          <w:sz w:val="22"/>
          <w:szCs w:val="22"/>
        </w:rPr>
      </w:pPr>
      <w:r w:rsidRPr="0065660D">
        <w:rPr>
          <w:rFonts w:ascii="Calibri" w:hAnsi="Calibri"/>
          <w:sz w:val="22"/>
          <w:szCs w:val="22"/>
        </w:rPr>
        <w:t>Rule 011.003 –</w:t>
      </w:r>
      <w:r>
        <w:rPr>
          <w:rFonts w:ascii="Calibri" w:hAnsi="Calibri"/>
          <w:sz w:val="22"/>
          <w:szCs w:val="22"/>
        </w:rPr>
        <w:t xml:space="preserve"> </w:t>
      </w:r>
      <w:r w:rsidRPr="0065660D">
        <w:rPr>
          <w:rFonts w:ascii="Calibri" w:hAnsi="Calibri"/>
          <w:sz w:val="22"/>
          <w:szCs w:val="22"/>
        </w:rPr>
        <w:t>Institution identifier</w:t>
      </w:r>
      <w:r>
        <w:rPr>
          <w:rFonts w:ascii="Calibri" w:hAnsi="Calibri"/>
          <w:sz w:val="22"/>
          <w:szCs w:val="22"/>
        </w:rPr>
        <w:t xml:space="preserve"> </w:t>
      </w:r>
      <w:r w:rsidRPr="0065660D">
        <w:rPr>
          <w:rFonts w:ascii="Calibri" w:hAnsi="Calibri"/>
          <w:sz w:val="22"/>
          <w:szCs w:val="22"/>
        </w:rPr>
        <w:t>on Mandate Cancellation Message Identifier</w:t>
      </w:r>
    </w:p>
    <w:p w:rsidRPr="0065660D" w:rsidR="00D521C9" w:rsidP="00E92BA0" w:rsidRDefault="00D521C9" w14:paraId="26DC64D7" w14:textId="77777777">
      <w:r w:rsidRPr="0065660D">
        <w:t xml:space="preserve">The </w:t>
      </w:r>
      <w:r>
        <w:t xml:space="preserve">Institution identifier </w:t>
      </w:r>
      <w:r w:rsidRPr="0065660D">
        <w:t xml:space="preserve">contained in the message identifier must be </w:t>
      </w:r>
      <w:r>
        <w:t xml:space="preserve">valid and </w:t>
      </w:r>
      <w:r w:rsidRPr="0065660D">
        <w:t>registered for</w:t>
      </w:r>
      <w:r w:rsidR="004E0D79">
        <w:t xml:space="preserve"> </w:t>
      </w:r>
      <w:r>
        <w:t>AC</w:t>
      </w:r>
      <w:r w:rsidRPr="0065660D">
        <w:t>.</w:t>
      </w:r>
    </w:p>
    <w:p w:rsidRPr="0065660D" w:rsidR="00D521C9" w:rsidP="00E92BA0" w:rsidRDefault="00D521C9" w14:paraId="70155CF3" w14:textId="77777777">
      <w:r w:rsidRPr="0065660D">
        <w:t xml:space="preserve">Error Code is 901001: </w:t>
      </w:r>
      <w:r w:rsidRPr="00966DA9">
        <w:t xml:space="preserve"> </w:t>
      </w:r>
      <w:r>
        <w:t xml:space="preserve">Institution </w:t>
      </w:r>
      <w:r w:rsidRPr="005732EC">
        <w:rPr>
          <w:rFonts w:eastAsia="Times New Roman"/>
          <w:bCs/>
        </w:rPr>
        <w:t>code in Message Identifier invalid</w:t>
      </w:r>
    </w:p>
    <w:p w:rsidRPr="002D6E2C" w:rsidR="00D521C9" w:rsidP="00E92BA0" w:rsidRDefault="00D521C9" w14:paraId="7E9BD61A" w14:textId="77777777">
      <w:r w:rsidRPr="0065660D">
        <w:t>File Fatal Error</w:t>
      </w:r>
    </w:p>
    <w:p w:rsidRPr="002D6E2C" w:rsidR="00D521C9" w:rsidP="00E92BA0" w:rsidRDefault="00D521C9" w14:paraId="3B719F27" w14:textId="77777777"/>
    <w:p w:rsidRPr="002D6E2C" w:rsidR="00D521C9" w:rsidP="00E92BA0" w:rsidRDefault="00D521C9" w14:paraId="10F370D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011.006 – Mandate </w:t>
      </w:r>
      <w:r>
        <w:rPr>
          <w:rFonts w:ascii="Calibri" w:hAnsi="Calibri"/>
          <w:sz w:val="22"/>
          <w:szCs w:val="22"/>
        </w:rPr>
        <w:t>Cancellation</w:t>
      </w:r>
      <w:r w:rsidRPr="002D6E2C">
        <w:rPr>
          <w:rFonts w:ascii="Calibri" w:hAnsi="Calibri"/>
          <w:sz w:val="22"/>
          <w:szCs w:val="22"/>
        </w:rPr>
        <w:t xml:space="preserve"> Message Identifier</w:t>
      </w:r>
    </w:p>
    <w:p w:rsidRPr="002D6E2C" w:rsidR="00D521C9" w:rsidP="00E92BA0" w:rsidRDefault="00D521C9" w14:paraId="663BA6A3" w14:textId="77777777">
      <w:r w:rsidRPr="002D6E2C">
        <w:t xml:space="preserve">Message Identifiers on Mandate Cancellations </w:t>
      </w:r>
      <w:r>
        <w:t>must be</w:t>
      </w:r>
      <w:r w:rsidRPr="002D6E2C">
        <w:t xml:space="preserve"> unique.</w:t>
      </w:r>
    </w:p>
    <w:p w:rsidRPr="002D6E2C" w:rsidR="00D521C9" w:rsidP="00E92BA0" w:rsidRDefault="00D521C9" w14:paraId="1974BB92" w14:textId="77777777">
      <w:r w:rsidRPr="002D6E2C">
        <w:t xml:space="preserve">Error Code is 901005: Message Identifier is not unique </w:t>
      </w:r>
    </w:p>
    <w:p w:rsidRPr="002D6E2C" w:rsidR="00D521C9" w:rsidP="00E92BA0" w:rsidRDefault="00D521C9" w14:paraId="2E4C8949" w14:textId="77777777">
      <w:r w:rsidRPr="002D6E2C">
        <w:t>File Fatal Error</w:t>
      </w:r>
    </w:p>
    <w:p w:rsidR="00D521C9" w:rsidP="00E92BA0" w:rsidRDefault="00D521C9" w14:paraId="493B86AB" w14:textId="77777777"/>
    <w:p w:rsidRPr="002D6E2C" w:rsidR="00D521C9" w:rsidP="00E92BA0" w:rsidRDefault="00D521C9" w14:paraId="0BAA1D19"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011.007 – Creation Date </w:t>
      </w:r>
    </w:p>
    <w:p w:rsidRPr="002D6E2C" w:rsidR="00D521C9" w:rsidP="00E92BA0" w:rsidRDefault="00D521C9" w14:paraId="182B0CCB" w14:textId="77777777">
      <w:r w:rsidRPr="002D6E2C">
        <w:t xml:space="preserve">Creation </w:t>
      </w:r>
      <w:r w:rsidRPr="002D6E2C" w:rsidR="004E0D79">
        <w:t xml:space="preserve">date </w:t>
      </w:r>
      <w:r w:rsidRPr="0042710D" w:rsidR="004E0D79">
        <w:t>must</w:t>
      </w:r>
      <w:r>
        <w:t xml:space="preserve"> be present</w:t>
      </w:r>
      <w:r w:rsidRPr="002D6E2C">
        <w:t xml:space="preserve"> in message identifier</w:t>
      </w:r>
    </w:p>
    <w:p w:rsidRPr="002D6E2C" w:rsidR="00D521C9" w:rsidP="00E92BA0" w:rsidRDefault="00D521C9" w14:paraId="469690E0" w14:textId="77777777">
      <w:r w:rsidRPr="002D6E2C">
        <w:t>Error Code is 901006: Creation date missing.</w:t>
      </w:r>
    </w:p>
    <w:p w:rsidRPr="002D6E2C" w:rsidR="00D521C9" w:rsidP="00E92BA0" w:rsidRDefault="00D521C9" w14:paraId="1940C602" w14:textId="77777777">
      <w:r w:rsidRPr="002D6E2C">
        <w:t>File Fatal Error</w:t>
      </w:r>
    </w:p>
    <w:p w:rsidRPr="002D6E2C" w:rsidR="00D521C9" w:rsidP="00E92BA0" w:rsidRDefault="00D521C9" w14:paraId="64F8EC07" w14:textId="77777777"/>
    <w:p w:rsidRPr="002D6E2C" w:rsidR="00D521C9" w:rsidP="00E92BA0" w:rsidRDefault="00D521C9" w14:paraId="3C83B65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011.008 – Creation Date and Time &lt;CreDtTm&gt;</w:t>
      </w:r>
    </w:p>
    <w:p w:rsidRPr="002D6E2C" w:rsidR="00D521C9" w:rsidP="00E92BA0" w:rsidRDefault="00D521C9" w14:paraId="23F5F8E0" w14:textId="77777777">
      <w:r>
        <w:t>C</w:t>
      </w:r>
      <w:r w:rsidRPr="002D6E2C">
        <w:t>reation date and time</w:t>
      </w:r>
      <w:r>
        <w:t xml:space="preserve"> must be valid</w:t>
      </w:r>
    </w:p>
    <w:p w:rsidRPr="002D6E2C" w:rsidR="00D521C9" w:rsidP="00E92BA0" w:rsidRDefault="00D521C9" w14:paraId="2E596CBD" w14:textId="77777777">
      <w:r w:rsidRPr="002D6E2C">
        <w:t>Error Code is 901007: Creation date and time in Group Header invalid</w:t>
      </w:r>
    </w:p>
    <w:p w:rsidRPr="002D6E2C" w:rsidR="00D521C9" w:rsidP="00E92BA0" w:rsidRDefault="00D521C9" w14:paraId="37AD4D73" w14:textId="77777777">
      <w:r w:rsidRPr="002D6E2C">
        <w:t>File Fatal Error</w:t>
      </w:r>
    </w:p>
    <w:p w:rsidRPr="002D6E2C" w:rsidR="00D521C9" w:rsidP="00E92BA0" w:rsidRDefault="00D521C9" w14:paraId="0E8116DD" w14:textId="77777777"/>
    <w:p w:rsidRPr="0003564B" w:rsidR="00D521C9" w:rsidP="00E92BA0" w:rsidRDefault="00D521C9" w14:paraId="0956C6D9" w14:textId="77777777">
      <w:pPr>
        <w:pStyle w:val="Heading40"/>
        <w:spacing w:before="0" w:after="0" w:line="240" w:lineRule="auto"/>
        <w:ind w:left="0" w:firstLine="0"/>
        <w:rPr>
          <w:rFonts w:ascii="Calibri" w:hAnsi="Calibri"/>
          <w:sz w:val="22"/>
          <w:szCs w:val="22"/>
        </w:rPr>
      </w:pPr>
      <w:r w:rsidRPr="0003564B">
        <w:rPr>
          <w:rFonts w:ascii="Calibri" w:hAnsi="Calibri"/>
          <w:sz w:val="22"/>
          <w:szCs w:val="22"/>
        </w:rPr>
        <w:t xml:space="preserve">Rule 011.009 – Instructing Agent </w:t>
      </w:r>
    </w:p>
    <w:p w:rsidRPr="0003564B" w:rsidR="00D521C9" w:rsidP="00E92BA0" w:rsidRDefault="00D521C9" w14:paraId="61172CE6" w14:textId="77777777">
      <w:r w:rsidRPr="0003564B">
        <w:t>Instructing Agent must be a valid participant in AC.</w:t>
      </w:r>
    </w:p>
    <w:p w:rsidRPr="0003564B" w:rsidR="00D521C9" w:rsidP="00E92BA0" w:rsidRDefault="00D521C9" w14:paraId="51226AFD" w14:textId="77777777">
      <w:r w:rsidRPr="0003564B">
        <w:t>Error Code is 901017: Instructing Agent invalid</w:t>
      </w:r>
    </w:p>
    <w:p w:rsidRPr="002D6E2C" w:rsidR="003020BE" w:rsidP="00E92BA0" w:rsidRDefault="003020BE" w14:paraId="306F5A48" w14:textId="77777777">
      <w:r w:rsidRPr="002D6E2C">
        <w:t>File Fatal Error</w:t>
      </w:r>
    </w:p>
    <w:p w:rsidRPr="002D6E2C" w:rsidR="00D521C9" w:rsidP="00E92BA0" w:rsidRDefault="00D521C9" w14:paraId="3AE744FD" w14:textId="77777777"/>
    <w:p w:rsidRPr="002D6E2C" w:rsidR="00D521C9" w:rsidP="00E92BA0" w:rsidRDefault="00D521C9" w14:paraId="554E66AA"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011.010 – Mandate Cancellation Reason Code </w:t>
      </w:r>
    </w:p>
    <w:p w:rsidRPr="002D6E2C" w:rsidR="00D521C9" w:rsidP="00E92BA0" w:rsidRDefault="00D521C9" w14:paraId="3BC56FE9" w14:textId="77777777">
      <w:r w:rsidRPr="002D6E2C">
        <w:t xml:space="preserve">The cancellation reason code </w:t>
      </w:r>
      <w:r>
        <w:t>must be valid</w:t>
      </w:r>
      <w:r w:rsidRPr="002D6E2C">
        <w:t xml:space="preserve"> </w:t>
      </w:r>
    </w:p>
    <w:p w:rsidRPr="002D6E2C" w:rsidR="00D521C9" w:rsidP="00E92BA0" w:rsidRDefault="00D521C9" w14:paraId="2063038E" w14:textId="77777777">
      <w:r w:rsidRPr="002D6E2C">
        <w:t>Error Code is 901143: The Mandate Cancellation Reason Code is invalid</w:t>
      </w:r>
    </w:p>
    <w:p w:rsidRPr="002D6E2C" w:rsidR="00D521C9" w:rsidP="00E92BA0" w:rsidRDefault="00D521C9" w14:paraId="118C241F" w14:textId="77777777">
      <w:r w:rsidRPr="002D6E2C">
        <w:t>Severity: Mandate cancellation rejected</w:t>
      </w:r>
    </w:p>
    <w:p w:rsidRPr="002D6E2C" w:rsidR="00D521C9" w:rsidP="00E92BA0" w:rsidRDefault="00D521C9" w14:paraId="48528251" w14:textId="77777777"/>
    <w:p w:rsidRPr="002D6E2C" w:rsidR="00D521C9" w:rsidP="00E92BA0" w:rsidRDefault="00D521C9" w14:paraId="205E3B17"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011.01</w:t>
      </w:r>
      <w:r>
        <w:rPr>
          <w:rFonts w:ascii="Calibri" w:hAnsi="Calibri"/>
          <w:sz w:val="22"/>
          <w:szCs w:val="22"/>
        </w:rPr>
        <w:t>1</w:t>
      </w:r>
      <w:r w:rsidRPr="002D6E2C">
        <w:rPr>
          <w:rFonts w:ascii="Calibri" w:hAnsi="Calibri"/>
          <w:sz w:val="22"/>
          <w:szCs w:val="22"/>
        </w:rPr>
        <w:t xml:space="preserve"> – </w:t>
      </w:r>
      <w:r>
        <w:rPr>
          <w:rFonts w:ascii="Calibri" w:hAnsi="Calibri"/>
          <w:sz w:val="22"/>
          <w:szCs w:val="22"/>
        </w:rPr>
        <w:t>Tracking Cancellation Indicator</w:t>
      </w:r>
    </w:p>
    <w:p w:rsidRPr="002D6E2C" w:rsidR="00D521C9" w:rsidP="00E92BA0" w:rsidRDefault="00D521C9" w14:paraId="5A0D96C7" w14:textId="77777777">
      <w:r>
        <w:t xml:space="preserve">If used </w:t>
      </w:r>
      <w:r w:rsidR="004E0D79">
        <w:t>must be</w:t>
      </w:r>
      <w:r>
        <w:t xml:space="preserve"> </w:t>
      </w:r>
      <w:r w:rsidRPr="00592F5D">
        <w:rPr>
          <w:rFonts w:cs="Arial"/>
          <w:sz w:val="20"/>
          <w:szCs w:val="20"/>
        </w:rPr>
        <w:t>“</w:t>
      </w:r>
      <w:r w:rsidR="00717001">
        <w:rPr>
          <w:rFonts w:cs="Arial"/>
          <w:sz w:val="20"/>
          <w:szCs w:val="20"/>
        </w:rPr>
        <w:t>T</w:t>
      </w:r>
      <w:r w:rsidRPr="00592F5D">
        <w:rPr>
          <w:rFonts w:cs="Arial"/>
          <w:sz w:val="20"/>
          <w:szCs w:val="20"/>
        </w:rPr>
        <w:t xml:space="preserve">” </w:t>
      </w:r>
      <w:r>
        <w:rPr>
          <w:rFonts w:cs="Arial"/>
          <w:sz w:val="20"/>
          <w:szCs w:val="20"/>
        </w:rPr>
        <w:t>OR</w:t>
      </w:r>
      <w:r w:rsidRPr="00592F5D">
        <w:rPr>
          <w:rFonts w:cs="Arial"/>
          <w:sz w:val="20"/>
          <w:szCs w:val="20"/>
        </w:rPr>
        <w:t xml:space="preserve"> “</w:t>
      </w:r>
      <w:r w:rsidR="00717001">
        <w:rPr>
          <w:rFonts w:cs="Arial"/>
          <w:sz w:val="20"/>
          <w:szCs w:val="20"/>
        </w:rPr>
        <w:t>F</w:t>
      </w:r>
      <w:r w:rsidRPr="00592F5D">
        <w:rPr>
          <w:rFonts w:cs="Arial"/>
          <w:sz w:val="20"/>
          <w:szCs w:val="20"/>
        </w:rPr>
        <w:t>”</w:t>
      </w:r>
      <w:r>
        <w:rPr>
          <w:rFonts w:cs="Arial"/>
          <w:sz w:val="20"/>
          <w:szCs w:val="20"/>
        </w:rPr>
        <w:t>.</w:t>
      </w:r>
    </w:p>
    <w:p w:rsidRPr="002D6E2C" w:rsidR="00D521C9" w:rsidP="00E92BA0" w:rsidRDefault="00D521C9" w14:paraId="565E3DB0" w14:textId="77777777">
      <w:r w:rsidRPr="002D6E2C">
        <w:t>Error Code is 9011</w:t>
      </w:r>
      <w:r>
        <w:t>35</w:t>
      </w:r>
      <w:r w:rsidRPr="002D6E2C">
        <w:t xml:space="preserve">: Tracking </w:t>
      </w:r>
      <w:r>
        <w:t>Cancellation Indicator</w:t>
      </w:r>
      <w:r w:rsidRPr="002D6E2C">
        <w:t xml:space="preserve"> Invalid</w:t>
      </w:r>
    </w:p>
    <w:p w:rsidRPr="002D6E2C" w:rsidR="00D521C9" w:rsidP="00E92BA0" w:rsidRDefault="00D521C9" w14:paraId="78716A44" w14:textId="77777777">
      <w:r w:rsidRPr="002D6E2C">
        <w:t xml:space="preserve">Severity: Mandate </w:t>
      </w:r>
      <w:r>
        <w:t>cancellation</w:t>
      </w:r>
      <w:r w:rsidRPr="002D6E2C">
        <w:t xml:space="preserve"> rejected</w:t>
      </w:r>
    </w:p>
    <w:p w:rsidRPr="002D6E2C" w:rsidR="00D521C9" w:rsidP="00E92BA0" w:rsidRDefault="00D521C9" w14:paraId="3206B109" w14:textId="77777777">
      <w:pPr>
        <w:pStyle w:val="Default"/>
        <w:rPr>
          <w:rFonts w:ascii="Calibri" w:hAnsi="Calibri"/>
          <w:sz w:val="22"/>
          <w:szCs w:val="22"/>
        </w:rPr>
      </w:pPr>
    </w:p>
    <w:p w:rsidR="00805543" w:rsidP="00E92BA0" w:rsidRDefault="00805543" w14:paraId="45C26356" w14:textId="77777777">
      <w:pPr>
        <w:rPr>
          <w:rFonts w:cs="Arial"/>
          <w:b/>
          <w:color w:val="000000"/>
          <w:lang w:val="en-US"/>
        </w:rPr>
      </w:pPr>
      <w:r>
        <w:br w:type="page"/>
      </w:r>
    </w:p>
    <w:p w:rsidRPr="002D6E2C" w:rsidR="00D521C9" w:rsidP="00E92BA0" w:rsidRDefault="00D521C9" w14:paraId="4D69B58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011.012 – </w:t>
      </w:r>
      <w:r w:rsidR="003C3A00">
        <w:rPr>
          <w:rFonts w:ascii="Calibri" w:hAnsi="Calibri"/>
          <w:sz w:val="22"/>
          <w:szCs w:val="22"/>
        </w:rPr>
        <w:t>Contract Reference</w:t>
      </w:r>
    </w:p>
    <w:p w:rsidRPr="002D6E2C" w:rsidR="00D521C9" w:rsidP="00E92BA0" w:rsidRDefault="00D521C9" w14:paraId="6B64F8D7" w14:textId="77777777">
      <w:r>
        <w:t xml:space="preserve">The contract reference must match </w:t>
      </w:r>
      <w:r w:rsidRPr="002D6E2C">
        <w:t>the original mandate</w:t>
      </w:r>
      <w:r>
        <w:t>.</w:t>
      </w:r>
      <w:r w:rsidRPr="002D6E2C">
        <w:t xml:space="preserve"> </w:t>
      </w:r>
    </w:p>
    <w:p w:rsidRPr="007D7126" w:rsidR="003C3A00" w:rsidP="00E92BA0" w:rsidRDefault="003C3A00" w14:paraId="1BAB4E4A" w14:textId="77777777">
      <w:r>
        <w:t>Error code is 901093: Original Contract Reference</w:t>
      </w:r>
      <w:r w:rsidRPr="007D7126">
        <w:t xml:space="preserve"> is not matched</w:t>
      </w:r>
    </w:p>
    <w:p w:rsidRPr="002D6E2C" w:rsidR="00CF4911" w:rsidP="00E92BA0" w:rsidRDefault="00CF4911" w14:paraId="15E71BDE" w14:textId="77777777">
      <w:r w:rsidRPr="002D6E2C">
        <w:t>Severity: Mandate cancellation rejection</w:t>
      </w:r>
    </w:p>
    <w:p w:rsidR="00D521C9" w:rsidP="00E92BA0" w:rsidRDefault="00D521C9" w14:paraId="5E24C2DA" w14:textId="77777777"/>
    <w:p w:rsidRPr="002D6E2C" w:rsidR="00D521C9" w:rsidP="00E92BA0" w:rsidRDefault="00D521C9" w14:paraId="43540FAB"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011.013 – Creditor </w:t>
      </w:r>
      <w:r>
        <w:rPr>
          <w:rFonts w:ascii="Calibri" w:hAnsi="Calibri"/>
          <w:sz w:val="22"/>
          <w:szCs w:val="22"/>
        </w:rPr>
        <w:t>Bank</w:t>
      </w:r>
    </w:p>
    <w:p w:rsidRPr="002D6E2C" w:rsidR="00D521C9" w:rsidP="00E92BA0" w:rsidRDefault="00D521C9" w14:paraId="0AE9F13C" w14:textId="77777777">
      <w:r w:rsidRPr="002D6E2C">
        <w:t xml:space="preserve">The Credit </w:t>
      </w:r>
      <w:r>
        <w:t>Bank must have a valid member code for AC.</w:t>
      </w:r>
    </w:p>
    <w:p w:rsidRPr="002D6E2C" w:rsidR="00D521C9" w:rsidP="00E92BA0" w:rsidRDefault="00D521C9" w14:paraId="4BD843AB" w14:textId="77777777">
      <w:r w:rsidRPr="002D6E2C">
        <w:t>Error Code is 901113:  Invalid Creditor Agent on mandate register</w:t>
      </w:r>
    </w:p>
    <w:p w:rsidRPr="002D6E2C" w:rsidR="00D521C9" w:rsidP="00E92BA0" w:rsidRDefault="00D521C9" w14:paraId="42A8CBCA" w14:textId="77777777">
      <w:r w:rsidRPr="002D6E2C">
        <w:t>Severity: Mandate cancellation rejected</w:t>
      </w:r>
    </w:p>
    <w:p w:rsidR="00D521C9" w:rsidP="00E92BA0" w:rsidRDefault="00D521C9" w14:paraId="609EE7F6" w14:textId="77777777">
      <w:pPr>
        <w:pStyle w:val="Heading40"/>
        <w:spacing w:before="0" w:after="0" w:line="240" w:lineRule="auto"/>
        <w:ind w:left="0" w:firstLine="0"/>
        <w:rPr>
          <w:rFonts w:ascii="Calibri" w:hAnsi="Calibri" w:cs="Times New Roman"/>
          <w:b w:val="0"/>
          <w:color w:val="auto"/>
          <w:sz w:val="22"/>
          <w:szCs w:val="22"/>
          <w:lang w:val="en-ZA"/>
        </w:rPr>
      </w:pPr>
    </w:p>
    <w:p w:rsidRPr="002D6E2C" w:rsidR="00D521C9" w:rsidP="00E92BA0" w:rsidRDefault="00D521C9" w14:paraId="4B35B19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011.014 – Creditor Account Number</w:t>
      </w:r>
    </w:p>
    <w:p w:rsidRPr="002D6E2C" w:rsidR="00D521C9" w:rsidP="00E92BA0" w:rsidRDefault="00D521C9" w14:paraId="65E9E269" w14:textId="77777777">
      <w:r w:rsidRPr="002D6E2C">
        <w:t xml:space="preserve">The Credit Account Number </w:t>
      </w:r>
      <w:r>
        <w:t>must be a valid account number</w:t>
      </w:r>
      <w:r w:rsidR="008B2740">
        <w:t xml:space="preserve"> – to be validated by Creditor Bank only</w:t>
      </w:r>
    </w:p>
    <w:p w:rsidRPr="002D6E2C" w:rsidR="00D521C9" w:rsidP="00E92BA0" w:rsidRDefault="00D521C9" w14:paraId="589FD512" w14:textId="77777777">
      <w:r w:rsidRPr="002D6E2C">
        <w:t xml:space="preserve">Error Code is 901114:  Invalid Creditor Account number on mandate </w:t>
      </w:r>
    </w:p>
    <w:p w:rsidRPr="002D6E2C" w:rsidR="00D521C9" w:rsidP="00E92BA0" w:rsidRDefault="00D521C9" w14:paraId="06BE0835" w14:textId="77777777">
      <w:r w:rsidRPr="002D6E2C">
        <w:t>Severity: Mandate cancellation rejected</w:t>
      </w:r>
    </w:p>
    <w:p w:rsidRPr="002D6E2C" w:rsidR="00D521C9" w:rsidP="00E92BA0" w:rsidRDefault="00D521C9" w14:paraId="434D859D" w14:textId="77777777"/>
    <w:p w:rsidRPr="002D6E2C" w:rsidR="00D521C9" w:rsidP="00E92BA0" w:rsidRDefault="00D521C9" w14:paraId="100B9FE5"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011.015 – Creditor Name</w:t>
      </w:r>
    </w:p>
    <w:p w:rsidRPr="002D6E2C" w:rsidR="00D521C9" w:rsidP="00E92BA0" w:rsidRDefault="00D521C9" w14:paraId="2901CF16" w14:textId="77777777">
      <w:r w:rsidRPr="002D6E2C">
        <w:t xml:space="preserve">The Creditor Name </w:t>
      </w:r>
      <w:r>
        <w:t>must not be</w:t>
      </w:r>
      <w:r w:rsidRPr="002D6E2C">
        <w:t xml:space="preserve"> blank or spaces.</w:t>
      </w:r>
    </w:p>
    <w:p w:rsidRPr="002D6E2C" w:rsidR="00D521C9" w:rsidP="00E92BA0" w:rsidRDefault="00D521C9" w14:paraId="45724FFD" w14:textId="77777777">
      <w:r w:rsidRPr="002D6E2C">
        <w:t xml:space="preserve">Error Code is </w:t>
      </w:r>
      <w:r w:rsidRPr="002D6E2C">
        <w:rPr>
          <w:rFonts w:eastAsia="Times New Roman"/>
          <w:bCs/>
        </w:rPr>
        <w:t>901128</w:t>
      </w:r>
      <w:r w:rsidRPr="002D6E2C">
        <w:t xml:space="preserve">:  Invalid Creditor Name on mandate </w:t>
      </w:r>
    </w:p>
    <w:p w:rsidRPr="002D6E2C" w:rsidR="00CF4911" w:rsidP="00E92BA0" w:rsidRDefault="00CF4911" w14:paraId="4D738450" w14:textId="77777777">
      <w:r w:rsidRPr="002D6E2C">
        <w:t>Severity: Mandate cancellation rejection</w:t>
      </w:r>
    </w:p>
    <w:p w:rsidRPr="002D6E2C" w:rsidR="00D521C9" w:rsidP="00E92BA0" w:rsidRDefault="00D521C9" w14:paraId="63A7BE03" w14:textId="77777777"/>
    <w:p w:rsidRPr="002D6E2C" w:rsidR="00D521C9" w:rsidP="00E92BA0" w:rsidRDefault="00D521C9" w14:paraId="353167D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011.017 – Mandate </w:t>
      </w:r>
      <w:r>
        <w:rPr>
          <w:rFonts w:ascii="Calibri" w:hAnsi="Calibri"/>
          <w:sz w:val="22"/>
          <w:szCs w:val="22"/>
        </w:rPr>
        <w:t>Reference Number</w:t>
      </w:r>
      <w:r w:rsidRPr="002D6E2C">
        <w:rPr>
          <w:rFonts w:ascii="Calibri" w:hAnsi="Calibri"/>
          <w:sz w:val="22"/>
          <w:szCs w:val="22"/>
        </w:rPr>
        <w:t xml:space="preserve"> </w:t>
      </w:r>
    </w:p>
    <w:p w:rsidRPr="002D6E2C" w:rsidR="00D521C9" w:rsidP="00E92BA0" w:rsidRDefault="00D521C9" w14:paraId="4369420D" w14:textId="77777777">
      <w:r w:rsidRPr="002D6E2C">
        <w:t xml:space="preserve">The cancellation </w:t>
      </w:r>
      <w:r>
        <w:t>must be matched to the original mandate using Mandate Reference Number.</w:t>
      </w:r>
    </w:p>
    <w:p w:rsidRPr="002D6E2C" w:rsidR="00D521C9" w:rsidP="00E92BA0" w:rsidRDefault="00D521C9" w14:paraId="3817C73D" w14:textId="77777777">
      <w:r w:rsidRPr="002D6E2C">
        <w:t>Error Code is 901145: Mandate cancellation not matched</w:t>
      </w:r>
      <w:r>
        <w:t xml:space="preserve"> using Mandate Reference Number</w:t>
      </w:r>
    </w:p>
    <w:p w:rsidRPr="002D6E2C" w:rsidR="005313AE" w:rsidP="00E92BA0" w:rsidRDefault="005313AE" w14:paraId="034332D3" w14:textId="77777777">
      <w:r w:rsidRPr="002D6E2C">
        <w:t>Severity: Mandate cancellation rejection</w:t>
      </w:r>
    </w:p>
    <w:p w:rsidRPr="002D6E2C" w:rsidR="00D521C9" w:rsidP="00E92BA0" w:rsidRDefault="00D521C9" w14:paraId="44017CF4" w14:textId="77777777">
      <w:pPr>
        <w:pStyle w:val="Default"/>
        <w:rPr>
          <w:rFonts w:ascii="Calibri" w:hAnsi="Calibri"/>
          <w:b/>
          <w:bCs/>
          <w:sz w:val="22"/>
          <w:szCs w:val="22"/>
        </w:rPr>
      </w:pPr>
    </w:p>
    <w:p w:rsidRPr="0003564B" w:rsidR="00D521C9" w:rsidP="00E92BA0" w:rsidRDefault="00D521C9" w14:paraId="08236E3E" w14:textId="77777777">
      <w:pPr>
        <w:pStyle w:val="Heading40"/>
        <w:spacing w:before="0" w:after="0" w:line="240" w:lineRule="auto"/>
        <w:ind w:left="0" w:firstLine="0"/>
        <w:rPr>
          <w:rFonts w:ascii="Calibri" w:hAnsi="Calibri"/>
          <w:sz w:val="22"/>
          <w:szCs w:val="22"/>
        </w:rPr>
      </w:pPr>
      <w:r w:rsidRPr="0003564B">
        <w:rPr>
          <w:rFonts w:ascii="Calibri" w:hAnsi="Calibri"/>
          <w:sz w:val="22"/>
          <w:szCs w:val="22"/>
        </w:rPr>
        <w:t xml:space="preserve">Rule 011.018 – Instructed Agent </w:t>
      </w:r>
    </w:p>
    <w:p w:rsidRPr="0003564B" w:rsidR="00D521C9" w:rsidP="00E92BA0" w:rsidRDefault="00D521C9" w14:paraId="52490395" w14:textId="77777777">
      <w:r w:rsidRPr="0003564B">
        <w:t>Instructed Agent must be a valid participant in AC.</w:t>
      </w:r>
    </w:p>
    <w:p w:rsidRPr="0003564B" w:rsidR="00D521C9" w:rsidP="00E92BA0" w:rsidRDefault="00D521C9" w14:paraId="561B5AC5" w14:textId="77777777">
      <w:r w:rsidRPr="0003564B">
        <w:t>Error Code is 901079: Instructed Agent invalid</w:t>
      </w:r>
    </w:p>
    <w:p w:rsidRPr="002D6E2C" w:rsidR="003020BE" w:rsidP="00E92BA0" w:rsidRDefault="003020BE" w14:paraId="72762A21" w14:textId="77777777">
      <w:r w:rsidRPr="002D6E2C">
        <w:t>File Fatal Error</w:t>
      </w:r>
    </w:p>
    <w:p w:rsidR="00D521C9" w:rsidP="00E92BA0" w:rsidRDefault="00D521C9" w14:paraId="3A3B29C7" w14:textId="77777777">
      <w:pPr>
        <w:pStyle w:val="Default"/>
        <w:rPr>
          <w:rFonts w:ascii="Calibri" w:hAnsi="Calibri"/>
          <w:b/>
          <w:bCs/>
          <w:sz w:val="22"/>
          <w:szCs w:val="22"/>
        </w:rPr>
      </w:pPr>
    </w:p>
    <w:p w:rsidRPr="00CE1FB6" w:rsidR="005178BE" w:rsidP="00E92BA0" w:rsidRDefault="005178BE" w14:paraId="0ABE7F74" w14:textId="77777777">
      <w:pPr>
        <w:pStyle w:val="Heading40"/>
        <w:spacing w:before="0" w:after="0" w:line="240" w:lineRule="auto"/>
        <w:ind w:left="0" w:firstLine="0"/>
        <w:rPr>
          <w:rFonts w:ascii="Calibri" w:hAnsi="Calibri"/>
          <w:sz w:val="22"/>
        </w:rPr>
      </w:pPr>
      <w:r w:rsidRPr="00CE1FB6">
        <w:rPr>
          <w:rFonts w:ascii="Calibri" w:hAnsi="Calibri"/>
          <w:sz w:val="22"/>
          <w:szCs w:val="22"/>
        </w:rPr>
        <w:t>Rule 011.019:  Invalid message identifier structure</w:t>
      </w:r>
    </w:p>
    <w:p w:rsidRPr="0037114F" w:rsidR="005178BE" w:rsidP="00E92BA0" w:rsidRDefault="005178BE" w14:paraId="492C358B" w14:textId="77777777">
      <w:pPr>
        <w:rPr>
          <w:rFonts w:asciiTheme="minorHAnsi" w:hAnsiTheme="minorHAnsi"/>
        </w:rPr>
      </w:pPr>
      <w:r>
        <w:rPr>
          <w:rFonts w:asciiTheme="minorHAnsi" w:hAnsiTheme="minorHAnsi"/>
        </w:rPr>
        <w:t xml:space="preserve"> </w:t>
      </w:r>
      <w:r w:rsidRPr="00CE1FB6">
        <w:t>Message identifier must have the correct structure.</w:t>
      </w:r>
    </w:p>
    <w:p w:rsidRPr="00CE1FB6" w:rsidR="005178BE" w:rsidP="00E92BA0" w:rsidRDefault="005178BE" w14:paraId="400EFC5F" w14:textId="77777777">
      <w:r w:rsidRPr="00CE1FB6">
        <w:t>Error code is 902134: Message Id Structure incorrect</w:t>
      </w:r>
    </w:p>
    <w:p w:rsidRPr="002D6E2C" w:rsidR="003020BE" w:rsidP="00E92BA0" w:rsidRDefault="003020BE" w14:paraId="19F4B16A" w14:textId="77777777">
      <w:r w:rsidRPr="002D6E2C">
        <w:t>File Fatal Error</w:t>
      </w:r>
    </w:p>
    <w:p w:rsidR="003020BE" w:rsidP="00E92BA0" w:rsidRDefault="003020BE" w14:paraId="5B46EE5F" w14:textId="77777777">
      <w:pPr>
        <w:rPr>
          <w:rFonts w:cs="Arial"/>
          <w:b/>
          <w:color w:val="000000"/>
          <w:lang w:val="en-US"/>
        </w:rPr>
      </w:pPr>
    </w:p>
    <w:p w:rsidRPr="00EA058B" w:rsidR="005178BE" w:rsidP="00E92BA0" w:rsidRDefault="005178BE" w14:paraId="4B339B90" w14:textId="77777777">
      <w:pPr>
        <w:pStyle w:val="Heading40"/>
        <w:spacing w:before="0" w:after="0" w:line="240" w:lineRule="auto"/>
        <w:ind w:left="0" w:firstLine="0"/>
        <w:rPr>
          <w:rFonts w:ascii="Calibri" w:hAnsi="Calibri"/>
          <w:sz w:val="22"/>
          <w:szCs w:val="22"/>
        </w:rPr>
      </w:pPr>
      <w:r w:rsidRPr="0037114F">
        <w:rPr>
          <w:rFonts w:ascii="Calibri" w:hAnsi="Calibri"/>
          <w:sz w:val="22"/>
          <w:szCs w:val="22"/>
        </w:rPr>
        <w:t>Rule 011.020:  Invalid Mandate Request Transaction Identifier</w:t>
      </w:r>
    </w:p>
    <w:p w:rsidR="005178BE" w:rsidP="00E92BA0" w:rsidRDefault="005178BE" w14:paraId="15E3B01E" w14:textId="77777777">
      <w:r>
        <w:t>Mandate Request identifier must have the correct structure.</w:t>
      </w:r>
      <w:r>
        <w:tab/>
      </w:r>
      <w:r>
        <w:tab/>
      </w:r>
      <w:r>
        <w:tab/>
      </w:r>
    </w:p>
    <w:p w:rsidR="005178BE" w:rsidP="00E92BA0" w:rsidRDefault="005178BE" w14:paraId="5AE82957" w14:textId="77777777">
      <w:r>
        <w:t>Error code is 902141: Mandate Request Identifier structure error</w:t>
      </w:r>
    </w:p>
    <w:p w:rsidRPr="002D6E2C" w:rsidR="003020BE" w:rsidP="00E92BA0" w:rsidRDefault="009926CF" w14:paraId="1786E286" w14:textId="77777777">
      <w:r>
        <w:t xml:space="preserve">   </w:t>
      </w:r>
      <w:r w:rsidRPr="002D6E2C" w:rsidR="003020BE">
        <w:t>File Fatal Error</w:t>
      </w:r>
    </w:p>
    <w:p w:rsidR="00997D60" w:rsidP="00E92BA0" w:rsidRDefault="00997D60" w14:paraId="2CACE215" w14:textId="77777777">
      <w:pPr>
        <w:rPr>
          <w:rFonts w:cs="Arial"/>
          <w:b/>
          <w:color w:val="000000"/>
          <w:lang w:val="en-US"/>
        </w:rPr>
      </w:pPr>
    </w:p>
    <w:p w:rsidRPr="005178BE" w:rsidR="005178BE" w:rsidP="00E92BA0" w:rsidRDefault="005178BE" w14:paraId="7F6A0A54" w14:textId="77777777">
      <w:pPr>
        <w:pStyle w:val="Heading40"/>
        <w:spacing w:before="0" w:after="0" w:line="240" w:lineRule="auto"/>
        <w:ind w:left="0" w:firstLine="0"/>
        <w:rPr>
          <w:rFonts w:ascii="Calibri" w:hAnsi="Calibri"/>
          <w:sz w:val="22"/>
        </w:rPr>
      </w:pPr>
      <w:r w:rsidRPr="005178BE">
        <w:rPr>
          <w:rFonts w:ascii="Calibri" w:hAnsi="Calibri"/>
          <w:sz w:val="22"/>
          <w:szCs w:val="22"/>
        </w:rPr>
        <w:t>Rule 011.021:  Mandate Request Transaction Identifier may not be spaces</w:t>
      </w:r>
    </w:p>
    <w:p w:rsidRPr="002D6E2C" w:rsidR="005178BE" w:rsidP="00E92BA0" w:rsidRDefault="005178BE" w14:paraId="221B3C64" w14:textId="77777777">
      <w:r w:rsidRPr="002D6E2C">
        <w:t xml:space="preserve">The </w:t>
      </w:r>
      <w:r>
        <w:t>Mandate Request</w:t>
      </w:r>
      <w:r w:rsidRPr="002D6E2C">
        <w:t xml:space="preserve"> </w:t>
      </w:r>
      <w:r>
        <w:t>Transaction Identifier must be populated</w:t>
      </w:r>
      <w:r w:rsidRPr="002D6E2C">
        <w:t xml:space="preserve"> </w:t>
      </w:r>
    </w:p>
    <w:p w:rsidRPr="006D678E" w:rsidR="005178BE" w:rsidP="00E92BA0" w:rsidRDefault="005178BE" w14:paraId="09E8962F" w14:textId="77777777">
      <w:r>
        <w:t>Error code is 901163:  Mandate Request</w:t>
      </w:r>
      <w:r w:rsidRPr="002D6E2C">
        <w:t xml:space="preserve"> </w:t>
      </w:r>
      <w:r>
        <w:t xml:space="preserve">Transaction Identifier is spaces </w:t>
      </w:r>
    </w:p>
    <w:p w:rsidRPr="002D6E2C" w:rsidR="00CF4911" w:rsidP="00E92BA0" w:rsidRDefault="00CF4911" w14:paraId="3AD631FC" w14:textId="77777777">
      <w:r w:rsidRPr="002D6E2C">
        <w:t>Severity: Mandate cancellation rejection</w:t>
      </w:r>
    </w:p>
    <w:p w:rsidR="00805543" w:rsidP="00E92BA0" w:rsidRDefault="00805543" w14:paraId="46487121" w14:textId="77777777">
      <w:pPr>
        <w:rPr>
          <w:rFonts w:cs="Arial"/>
          <w:b/>
          <w:color w:val="000000"/>
          <w:lang w:val="en-US"/>
        </w:rPr>
      </w:pPr>
    </w:p>
    <w:p w:rsidRPr="005178BE" w:rsidR="005178BE" w:rsidP="00E92BA0" w:rsidRDefault="005178BE" w14:paraId="6428DDFF" w14:textId="77777777">
      <w:pPr>
        <w:pStyle w:val="Heading40"/>
        <w:spacing w:before="0" w:after="0" w:line="240" w:lineRule="auto"/>
        <w:ind w:left="0" w:firstLine="0"/>
        <w:rPr>
          <w:rFonts w:ascii="Calibri" w:hAnsi="Calibri"/>
          <w:sz w:val="22"/>
        </w:rPr>
      </w:pPr>
      <w:r w:rsidRPr="005178BE">
        <w:rPr>
          <w:rFonts w:ascii="Calibri" w:hAnsi="Calibri"/>
          <w:sz w:val="22"/>
          <w:szCs w:val="22"/>
        </w:rPr>
        <w:t>Rule 011:022  Bank in Mandate Request Transaction Identifier must be a valid bank</w:t>
      </w:r>
    </w:p>
    <w:p w:rsidRPr="002D6E2C" w:rsidR="005178BE" w:rsidP="00E92BA0" w:rsidRDefault="005178BE" w14:paraId="0ED965C4" w14:textId="77777777">
      <w:r w:rsidRPr="002D6E2C">
        <w:t>The</w:t>
      </w:r>
      <w:r>
        <w:t xml:space="preserve"> bank number in</w:t>
      </w:r>
      <w:r w:rsidRPr="002D6E2C">
        <w:t xml:space="preserve"> </w:t>
      </w:r>
      <w:r>
        <w:t>Mandate Request</w:t>
      </w:r>
      <w:r w:rsidRPr="002D6E2C">
        <w:t xml:space="preserve"> </w:t>
      </w:r>
      <w:r>
        <w:t>Transaction Identifier must be a valid bank</w:t>
      </w:r>
      <w:r w:rsidRPr="002D6E2C">
        <w:t xml:space="preserve"> </w:t>
      </w:r>
    </w:p>
    <w:p w:rsidRPr="006D678E" w:rsidR="005178BE" w:rsidP="00E92BA0" w:rsidRDefault="005178BE" w14:paraId="4521D9C8" w14:textId="77777777">
      <w:r>
        <w:t>Error code is 901164:  Bank in Mandate Request</w:t>
      </w:r>
      <w:r w:rsidRPr="002D6E2C">
        <w:t xml:space="preserve"> </w:t>
      </w:r>
      <w:r>
        <w:t xml:space="preserve">Transaction Identifier is invalid </w:t>
      </w:r>
    </w:p>
    <w:p w:rsidRPr="002D6E2C" w:rsidR="00CF4911" w:rsidP="00E92BA0" w:rsidRDefault="00CF4911" w14:paraId="3EACB5BB" w14:textId="77777777">
      <w:r w:rsidRPr="002D6E2C">
        <w:t>Severity: Mandate cancellation rejection</w:t>
      </w:r>
    </w:p>
    <w:p w:rsidR="005178BE" w:rsidP="00E92BA0" w:rsidRDefault="005178BE" w14:paraId="02C4AC3E" w14:textId="77777777">
      <w:pPr>
        <w:spacing w:after="100"/>
      </w:pPr>
    </w:p>
    <w:p w:rsidRPr="005178BE" w:rsidR="005178BE" w:rsidP="00E92BA0" w:rsidRDefault="005178BE" w14:paraId="4E1069D0" w14:textId="77777777">
      <w:pPr>
        <w:pStyle w:val="Heading40"/>
        <w:spacing w:before="0" w:after="0" w:line="240" w:lineRule="auto"/>
        <w:ind w:left="0" w:firstLine="0"/>
        <w:rPr>
          <w:rFonts w:ascii="Calibri" w:hAnsi="Calibri"/>
          <w:sz w:val="22"/>
        </w:rPr>
      </w:pPr>
      <w:r w:rsidRPr="005178BE">
        <w:rPr>
          <w:rFonts w:ascii="Calibri" w:hAnsi="Calibri"/>
          <w:sz w:val="22"/>
          <w:szCs w:val="22"/>
        </w:rPr>
        <w:t>Rule 011:023  Date in Mandate Request Transaction Identifier must be a valid date</w:t>
      </w:r>
    </w:p>
    <w:p w:rsidRPr="002D6E2C" w:rsidR="005178BE" w:rsidP="00E92BA0" w:rsidRDefault="005178BE" w14:paraId="66B83F9B" w14:textId="77777777">
      <w:r w:rsidRPr="002D6E2C">
        <w:t>The</w:t>
      </w:r>
      <w:r>
        <w:t xml:space="preserve"> date in</w:t>
      </w:r>
      <w:r w:rsidRPr="002D6E2C">
        <w:t xml:space="preserve"> </w:t>
      </w:r>
      <w:r>
        <w:t>Mandate Request</w:t>
      </w:r>
      <w:r w:rsidRPr="002D6E2C">
        <w:t xml:space="preserve"> </w:t>
      </w:r>
      <w:r>
        <w:t>Transaction Identifier must be a valid date</w:t>
      </w:r>
    </w:p>
    <w:p w:rsidR="005178BE" w:rsidP="00E92BA0" w:rsidRDefault="009926CF" w14:paraId="456D157E" w14:textId="77777777">
      <w:r>
        <w:t xml:space="preserve"> </w:t>
      </w:r>
      <w:r w:rsidR="005178BE">
        <w:t>Error code is 901165:  Date in Mandate Request</w:t>
      </w:r>
      <w:r w:rsidRPr="002D6E2C" w:rsidR="005178BE">
        <w:t xml:space="preserve"> </w:t>
      </w:r>
      <w:r w:rsidR="005178BE">
        <w:t xml:space="preserve">Transaction Identifier is invalid </w:t>
      </w:r>
    </w:p>
    <w:p w:rsidRPr="002D6E2C" w:rsidR="00CF4911" w:rsidP="00E92BA0" w:rsidRDefault="00CF4911" w14:paraId="04DE6A1A" w14:textId="77777777">
      <w:r w:rsidRPr="002D6E2C">
        <w:t>Severity: Mandate cancellation rejection</w:t>
      </w:r>
    </w:p>
    <w:p w:rsidR="005178BE" w:rsidP="00E92BA0" w:rsidRDefault="005178BE" w14:paraId="63992D6D" w14:textId="77777777"/>
    <w:p w:rsidRPr="005178BE" w:rsidR="005178BE" w:rsidP="00E92BA0" w:rsidRDefault="005178BE" w14:paraId="0670A177" w14:textId="77777777">
      <w:pPr>
        <w:pStyle w:val="Heading40"/>
        <w:spacing w:before="0" w:after="0" w:line="240" w:lineRule="auto"/>
        <w:ind w:left="0" w:firstLine="0"/>
        <w:rPr>
          <w:rFonts w:ascii="Calibri" w:hAnsi="Calibri"/>
          <w:sz w:val="22"/>
        </w:rPr>
      </w:pPr>
      <w:r w:rsidRPr="005178BE">
        <w:rPr>
          <w:rFonts w:ascii="Calibri" w:hAnsi="Calibri"/>
          <w:sz w:val="22"/>
          <w:szCs w:val="22"/>
        </w:rPr>
        <w:t>Rule 011.024:  Initiating Party</w:t>
      </w:r>
    </w:p>
    <w:p w:rsidRPr="003A1968" w:rsidR="005178BE" w:rsidP="00E92BA0" w:rsidRDefault="005178BE" w14:paraId="29EF172B" w14:textId="77777777">
      <w:r>
        <w:t xml:space="preserve">Initiating </w:t>
      </w:r>
      <w:r w:rsidR="004E0D79">
        <w:t>party is</w:t>
      </w:r>
      <w:r>
        <w:t xml:space="preserve"> required</w:t>
      </w:r>
    </w:p>
    <w:p w:rsidRPr="003A1968" w:rsidR="005178BE" w:rsidP="00E92BA0" w:rsidRDefault="005178BE" w14:paraId="5458844B" w14:textId="77777777">
      <w:r>
        <w:t>Error code is 901085: Initiating Party may not be spaces</w:t>
      </w:r>
      <w:r w:rsidRPr="003A1968">
        <w:t xml:space="preserve"> </w:t>
      </w:r>
    </w:p>
    <w:p w:rsidRPr="002D6E2C" w:rsidR="00CF4911" w:rsidP="00E92BA0" w:rsidRDefault="00CF4911" w14:paraId="62D80983" w14:textId="77777777">
      <w:r w:rsidRPr="002D6E2C">
        <w:t>Severity: Mandate cancellation rejection</w:t>
      </w:r>
    </w:p>
    <w:p w:rsidR="005178BE" w:rsidP="00E92BA0" w:rsidRDefault="005178BE" w14:paraId="14F1BF62" w14:textId="77777777"/>
    <w:p w:rsidRPr="005178BE" w:rsidR="005178BE" w:rsidP="00E92BA0" w:rsidRDefault="005178BE" w14:paraId="1947CF72" w14:textId="77777777">
      <w:pPr>
        <w:pStyle w:val="Heading40"/>
        <w:spacing w:before="0" w:after="0" w:line="240" w:lineRule="auto"/>
        <w:ind w:left="0" w:firstLine="0"/>
        <w:rPr>
          <w:rFonts w:ascii="Calibri" w:hAnsi="Calibri"/>
          <w:sz w:val="22"/>
        </w:rPr>
      </w:pPr>
      <w:r w:rsidRPr="005178BE">
        <w:rPr>
          <w:rFonts w:ascii="Calibri" w:hAnsi="Calibri"/>
          <w:sz w:val="22"/>
          <w:szCs w:val="22"/>
        </w:rPr>
        <w:t>Rule 011.025:  Debtor name</w:t>
      </w:r>
    </w:p>
    <w:p w:rsidRPr="009C6B45" w:rsidR="005178BE" w:rsidP="00E92BA0" w:rsidRDefault="005178BE" w14:paraId="72EE0EC5" w14:textId="77777777">
      <w:r>
        <w:t>The debtor name must be populated</w:t>
      </w:r>
    </w:p>
    <w:p w:rsidRPr="009C6B45" w:rsidR="005178BE" w:rsidP="00E92BA0" w:rsidRDefault="005178BE" w14:paraId="31B98AE9" w14:textId="77777777">
      <w:r>
        <w:t>Error c</w:t>
      </w:r>
      <w:r w:rsidRPr="009C6B45">
        <w:t>ode is 901147</w:t>
      </w:r>
      <w:r>
        <w:t>:  Invalid debtor n</w:t>
      </w:r>
      <w:r w:rsidRPr="009C6B45">
        <w:t xml:space="preserve">ame on mandate </w:t>
      </w:r>
    </w:p>
    <w:p w:rsidRPr="002D6E2C" w:rsidR="00CF4911" w:rsidP="00E92BA0" w:rsidRDefault="00CF4911" w14:paraId="3612E37D" w14:textId="77777777">
      <w:r w:rsidRPr="002D6E2C">
        <w:t>Severity: Mandate cancellation rejection</w:t>
      </w:r>
    </w:p>
    <w:p w:rsidRPr="002D6E2C" w:rsidR="00D521C9" w:rsidP="00E92BA0" w:rsidRDefault="00D521C9" w14:paraId="0DADF9E5" w14:textId="77777777">
      <w:pPr>
        <w:pStyle w:val="Default"/>
        <w:rPr>
          <w:rFonts w:ascii="Calibri" w:hAnsi="Calibri"/>
          <w:b/>
          <w:bCs/>
          <w:sz w:val="22"/>
          <w:szCs w:val="22"/>
        </w:rPr>
      </w:pPr>
    </w:p>
    <w:p w:rsidRPr="00EA058B" w:rsidR="00B60D5E" w:rsidP="00E92BA0" w:rsidRDefault="00B60D5E" w14:paraId="6658849B" w14:textId="77777777">
      <w:pPr>
        <w:pStyle w:val="Heading40"/>
        <w:spacing w:before="0" w:after="0" w:line="240" w:lineRule="auto"/>
        <w:ind w:left="0" w:firstLine="0"/>
        <w:rPr>
          <w:rFonts w:ascii="Calibri" w:hAnsi="Calibri"/>
          <w:sz w:val="22"/>
          <w:szCs w:val="22"/>
        </w:rPr>
      </w:pPr>
      <w:bookmarkStart w:name="_Toc435584409" w:id="7304"/>
      <w:r w:rsidRPr="0037114F">
        <w:rPr>
          <w:rFonts w:ascii="Calibri" w:hAnsi="Calibri"/>
          <w:sz w:val="22"/>
          <w:szCs w:val="22"/>
        </w:rPr>
        <w:t>Rule 01</w:t>
      </w:r>
      <w:r>
        <w:rPr>
          <w:rFonts w:ascii="Calibri" w:hAnsi="Calibri"/>
          <w:sz w:val="22"/>
          <w:szCs w:val="22"/>
        </w:rPr>
        <w:t>1</w:t>
      </w:r>
      <w:r w:rsidRPr="0037114F">
        <w:rPr>
          <w:rFonts w:ascii="Calibri" w:hAnsi="Calibri"/>
          <w:sz w:val="22"/>
          <w:szCs w:val="22"/>
        </w:rPr>
        <w:t>.0</w:t>
      </w:r>
      <w:r>
        <w:rPr>
          <w:rFonts w:ascii="Calibri" w:hAnsi="Calibri"/>
          <w:sz w:val="22"/>
          <w:szCs w:val="22"/>
        </w:rPr>
        <w:t>26</w:t>
      </w:r>
      <w:r w:rsidRPr="0037114F">
        <w:rPr>
          <w:rFonts w:ascii="Calibri" w:hAnsi="Calibri"/>
          <w:sz w:val="22"/>
          <w:szCs w:val="22"/>
        </w:rPr>
        <w:t>:  Authentication type</w:t>
      </w:r>
    </w:p>
    <w:p w:rsidRPr="007A3E45" w:rsidR="00B60D5E" w:rsidP="00E92BA0" w:rsidRDefault="00B60D5E" w14:paraId="6CE413E9" w14:textId="076C6C62">
      <w:r>
        <w:t>The authentication t</w:t>
      </w:r>
      <w:r w:rsidRPr="007A3E45">
        <w:t>ype must equal</w:t>
      </w:r>
      <w:r>
        <w:t xml:space="preserve"> </w:t>
      </w:r>
      <w:r w:rsidRPr="0037114F">
        <w:t xml:space="preserve">“REAL TIME” or “BATCH” </w:t>
      </w:r>
    </w:p>
    <w:p w:rsidRPr="007A3E45" w:rsidR="00B60D5E" w:rsidP="00E92BA0" w:rsidRDefault="00B60D5E" w14:paraId="04DCB72D" w14:textId="77777777">
      <w:r w:rsidRPr="007A3E45">
        <w:t>E</w:t>
      </w:r>
      <w:r>
        <w:t>rror code is 901118:  Invalid authentication t</w:t>
      </w:r>
      <w:r w:rsidRPr="007A3E45">
        <w:t xml:space="preserve">ype on mandate </w:t>
      </w:r>
    </w:p>
    <w:p w:rsidRPr="002D6E2C" w:rsidR="00CF4911" w:rsidP="00E92BA0" w:rsidRDefault="00CF4911" w14:paraId="226BF19F" w14:textId="77777777">
      <w:r w:rsidRPr="002D6E2C">
        <w:t>Severity: Mandate cancellation rejection</w:t>
      </w:r>
    </w:p>
    <w:p w:rsidR="007F7C91" w:rsidP="00E92BA0" w:rsidRDefault="007F7C91" w14:paraId="2221240D" w14:textId="77777777"/>
    <w:p w:rsidRPr="00CE1FB6" w:rsidR="007F7C91" w:rsidP="00E92BA0" w:rsidRDefault="007F7C91" w14:paraId="6C70BE8B" w14:textId="77777777">
      <w:r w:rsidRPr="00CE1FB6">
        <w:rPr>
          <w:b/>
          <w:lang w:val="en-US"/>
        </w:rPr>
        <w:t>Rule 011.02</w:t>
      </w:r>
      <w:r>
        <w:rPr>
          <w:b/>
          <w:lang w:val="en-US"/>
        </w:rPr>
        <w:t>7</w:t>
      </w:r>
      <w:r w:rsidRPr="00CE1FB6">
        <w:rPr>
          <w:b/>
          <w:lang w:val="en-US"/>
        </w:rPr>
        <w:t>:  Request Transmission Number</w:t>
      </w:r>
    </w:p>
    <w:p w:rsidRPr="00CE1FB6" w:rsidR="007F7C91" w:rsidP="00E92BA0" w:rsidRDefault="007F7C91" w14:paraId="3C4AC0B3" w14:textId="77777777">
      <w:pPr>
        <w:rPr>
          <w:lang w:val="en-US"/>
        </w:rPr>
      </w:pPr>
      <w:r w:rsidRPr="00CE1FB6">
        <w:rPr>
          <w:lang w:val="en-US"/>
        </w:rPr>
        <w:t xml:space="preserve">Request Transmission Number must be </w:t>
      </w:r>
      <w:r w:rsidR="000E596B">
        <w:rPr>
          <w:lang w:val="en-US"/>
        </w:rPr>
        <w:t xml:space="preserve">in the range 1 to 4 </w:t>
      </w:r>
      <w:r w:rsidRPr="00CE1FB6">
        <w:rPr>
          <w:lang w:val="en-US"/>
        </w:rPr>
        <w:t>on real time transactions</w:t>
      </w:r>
    </w:p>
    <w:p w:rsidRPr="00CE1FB6" w:rsidR="007F7C91" w:rsidP="00E92BA0" w:rsidRDefault="007F7C91" w14:paraId="1ACF6394" w14:textId="77777777">
      <w:pPr>
        <w:rPr>
          <w:lang w:val="en-US"/>
        </w:rPr>
      </w:pPr>
      <w:r w:rsidRPr="00CE1FB6">
        <w:rPr>
          <w:lang w:val="en-US"/>
        </w:rPr>
        <w:t xml:space="preserve">Error code is 902151:  Request Transmission Number </w:t>
      </w:r>
      <w:r w:rsidR="00D6385C">
        <w:t>must be 1,2,3, or 4</w:t>
      </w:r>
    </w:p>
    <w:p w:rsidRPr="002D6E2C" w:rsidR="00CF4911" w:rsidP="00E92BA0" w:rsidRDefault="00CF4911" w14:paraId="212BE25C" w14:textId="77777777">
      <w:r w:rsidRPr="002D6E2C">
        <w:t>Severity: Mandate cancellation rejection</w:t>
      </w:r>
    </w:p>
    <w:p w:rsidR="00004842" w:rsidP="00E92BA0" w:rsidRDefault="00004842" w14:paraId="2B97A2BD" w14:textId="77777777">
      <w:pPr>
        <w:rPr>
          <w:color w:val="4F81BD"/>
        </w:rPr>
      </w:pPr>
    </w:p>
    <w:p w:rsidRPr="002D6E2C" w:rsidR="009F5F37" w:rsidP="00E92BA0" w:rsidRDefault="009F5F37" w14:paraId="734AF2CA" w14:textId="77777777">
      <w:pPr>
        <w:pStyle w:val="Heading40"/>
        <w:spacing w:before="0" w:after="0" w:line="240" w:lineRule="auto"/>
        <w:ind w:left="0" w:firstLine="0"/>
        <w:rPr>
          <w:rFonts w:ascii="Calibri" w:hAnsi="Calibri"/>
          <w:sz w:val="22"/>
          <w:szCs w:val="22"/>
        </w:rPr>
      </w:pPr>
      <w:r>
        <w:rPr>
          <w:rFonts w:ascii="Calibri" w:hAnsi="Calibri"/>
          <w:sz w:val="22"/>
          <w:szCs w:val="22"/>
        </w:rPr>
        <w:t>Rule 011.028</w:t>
      </w:r>
      <w:r w:rsidRPr="002D6E2C">
        <w:rPr>
          <w:rFonts w:ascii="Calibri" w:hAnsi="Calibri"/>
          <w:sz w:val="22"/>
          <w:szCs w:val="22"/>
        </w:rPr>
        <w:t xml:space="preserve"> –</w:t>
      </w:r>
      <w:r>
        <w:rPr>
          <w:rFonts w:ascii="Calibri" w:hAnsi="Calibri"/>
          <w:sz w:val="22"/>
          <w:szCs w:val="22"/>
        </w:rPr>
        <w:t xml:space="preserve">Creditor Abbreviated Short </w:t>
      </w:r>
      <w:r w:rsidRPr="002D6E2C">
        <w:rPr>
          <w:rFonts w:ascii="Calibri" w:hAnsi="Calibri"/>
          <w:sz w:val="22"/>
          <w:szCs w:val="22"/>
        </w:rPr>
        <w:t xml:space="preserve">Name </w:t>
      </w:r>
    </w:p>
    <w:p w:rsidRPr="00AB047E" w:rsidR="009F5F37" w:rsidP="00E92BA0" w:rsidRDefault="009F5F37" w14:paraId="1D513030" w14:textId="77777777">
      <w:pPr>
        <w:rPr>
          <w:b/>
        </w:rPr>
      </w:pPr>
      <w:r>
        <w:rPr>
          <w:b/>
        </w:rPr>
        <w:t>&lt;</w:t>
      </w:r>
      <w:r w:rsidRPr="00AB047E">
        <w:rPr>
          <w:b/>
        </w:rPr>
        <w:t xml:space="preserve">Debtor Bank </w:t>
      </w:r>
      <w:r>
        <w:rPr>
          <w:b/>
        </w:rPr>
        <w:t>to apply&gt;</w:t>
      </w:r>
    </w:p>
    <w:p w:rsidRPr="00AE0BE3" w:rsidR="009F5F37" w:rsidP="00E92BA0" w:rsidRDefault="009F5F37" w14:paraId="4EB25E34" w14:textId="77777777">
      <w:r>
        <w:t>Creditor Abbreviated Short</w:t>
      </w:r>
      <w:r w:rsidRPr="00AE0BE3">
        <w:t xml:space="preserve"> Name must </w:t>
      </w:r>
      <w:r>
        <w:t>match that held on the Mandate Register</w:t>
      </w:r>
      <w:r w:rsidRPr="00AE0BE3">
        <w:t>.</w:t>
      </w:r>
    </w:p>
    <w:p w:rsidRPr="00AE0BE3" w:rsidR="009F5F37" w:rsidP="00E92BA0" w:rsidRDefault="009F5F37" w14:paraId="2BD4D6A5" w14:textId="77777777">
      <w:r w:rsidRPr="00AE0BE3">
        <w:t>Error Code is 901</w:t>
      </w:r>
      <w:r>
        <w:t>188</w:t>
      </w:r>
      <w:r w:rsidRPr="00AE0BE3">
        <w:t xml:space="preserve">: </w:t>
      </w:r>
      <w:r>
        <w:t>Creditor Abbreviated Short</w:t>
      </w:r>
      <w:r w:rsidRPr="00AE0BE3">
        <w:t xml:space="preserve"> Name </w:t>
      </w:r>
      <w:r>
        <w:t>not</w:t>
      </w:r>
      <w:r w:rsidRPr="00AE0BE3">
        <w:t xml:space="preserve"> </w:t>
      </w:r>
      <w:r>
        <w:t>matched</w:t>
      </w:r>
    </w:p>
    <w:p w:rsidRPr="001A608B" w:rsidR="009F5F37" w:rsidP="00E92BA0" w:rsidRDefault="009F5F37" w14:paraId="1F3B450C" w14:textId="77777777">
      <w:r w:rsidRPr="001A608B">
        <w:t xml:space="preserve">Severity: Mandate </w:t>
      </w:r>
      <w:r>
        <w:t>cancellation</w:t>
      </w:r>
      <w:r w:rsidRPr="001A608B">
        <w:t xml:space="preserve"> rejected</w:t>
      </w:r>
    </w:p>
    <w:p w:rsidR="009F5F37" w:rsidP="00E92BA0" w:rsidRDefault="009F5F37" w14:paraId="3FD48D50" w14:textId="77777777">
      <w:pPr>
        <w:pStyle w:val="Heading40"/>
        <w:spacing w:before="0" w:after="0" w:line="240" w:lineRule="auto"/>
        <w:ind w:left="0" w:firstLine="0"/>
        <w:rPr>
          <w:rFonts w:ascii="Calibri" w:hAnsi="Calibri"/>
          <w:sz w:val="22"/>
          <w:szCs w:val="22"/>
        </w:rPr>
      </w:pPr>
    </w:p>
    <w:p w:rsidRPr="002D6E2C" w:rsidR="005241D2" w:rsidP="00F0135A" w:rsidRDefault="005241D2" w14:paraId="583E197E" w14:textId="77777777">
      <w:pPr>
        <w:pStyle w:val="Heading40"/>
        <w:spacing w:before="0" w:after="0" w:line="240" w:lineRule="auto"/>
        <w:ind w:left="0" w:firstLine="0"/>
        <w:rPr>
          <w:rFonts w:ascii="Calibri" w:hAnsi="Calibri"/>
          <w:sz w:val="22"/>
          <w:szCs w:val="22"/>
        </w:rPr>
      </w:pPr>
      <w:r w:rsidRPr="007E2A61">
        <w:rPr>
          <w:rFonts w:ascii="Calibri" w:hAnsi="Calibri"/>
          <w:sz w:val="22"/>
          <w:szCs w:val="22"/>
        </w:rPr>
        <w:t>Rule 0</w:t>
      </w:r>
      <w:r>
        <w:rPr>
          <w:rFonts w:ascii="Calibri" w:hAnsi="Calibri"/>
          <w:sz w:val="22"/>
          <w:szCs w:val="22"/>
        </w:rPr>
        <w:t>11</w:t>
      </w:r>
      <w:r w:rsidRPr="007E2A61">
        <w:rPr>
          <w:rFonts w:ascii="Calibri" w:hAnsi="Calibri"/>
          <w:sz w:val="22"/>
          <w:szCs w:val="22"/>
        </w:rPr>
        <w:t>.0</w:t>
      </w:r>
      <w:r>
        <w:rPr>
          <w:rFonts w:ascii="Calibri" w:hAnsi="Calibri"/>
          <w:sz w:val="22"/>
          <w:szCs w:val="22"/>
        </w:rPr>
        <w:t>29</w:t>
      </w:r>
      <w:r w:rsidRPr="007E2A61">
        <w:rPr>
          <w:rFonts w:ascii="Calibri" w:hAnsi="Calibri"/>
          <w:sz w:val="22"/>
          <w:szCs w:val="22"/>
        </w:rPr>
        <w:t xml:space="preserve"> – Debtor </w:t>
      </w:r>
      <w:r>
        <w:rPr>
          <w:rFonts w:ascii="Calibri" w:hAnsi="Calibri"/>
          <w:sz w:val="22"/>
          <w:szCs w:val="22"/>
        </w:rPr>
        <w:t>Branch</w:t>
      </w:r>
    </w:p>
    <w:p w:rsidRPr="002D6E2C" w:rsidR="005241D2" w:rsidP="00F0135A" w:rsidRDefault="005241D2" w14:paraId="6164D209" w14:textId="77777777">
      <w:r w:rsidRPr="002D6E2C">
        <w:t xml:space="preserve">The Debtor </w:t>
      </w:r>
      <w:r>
        <w:t>Branch</w:t>
      </w:r>
      <w:r w:rsidRPr="002D6E2C">
        <w:t xml:space="preserve"> </w:t>
      </w:r>
      <w:r>
        <w:t>must be a valid branch code for AC</w:t>
      </w:r>
      <w:r w:rsidRPr="002D6E2C">
        <w:t xml:space="preserve"> </w:t>
      </w:r>
    </w:p>
    <w:p w:rsidRPr="002D6E2C" w:rsidR="005241D2" w:rsidP="00F0135A" w:rsidRDefault="005241D2" w14:paraId="73DA863F" w14:textId="77777777">
      <w:r w:rsidRPr="002D6E2C">
        <w:t xml:space="preserve">Error Code is 901116:  Invalid Debtor Agent on mandate </w:t>
      </w:r>
    </w:p>
    <w:p w:rsidR="005241D2" w:rsidP="00F0135A" w:rsidRDefault="005241D2" w14:paraId="215D1D11" w14:textId="77777777">
      <w:r>
        <w:t xml:space="preserve">Severity: Mandate </w:t>
      </w:r>
      <w:r w:rsidRPr="002D6E2C">
        <w:t>cancellation rejected</w:t>
      </w:r>
    </w:p>
    <w:p w:rsidR="005241D2" w:rsidP="00E92BA0" w:rsidRDefault="005241D2" w14:paraId="0C30EA86" w14:textId="77777777">
      <w:pPr>
        <w:pStyle w:val="Heading40"/>
        <w:spacing w:before="0" w:after="0" w:line="240" w:lineRule="auto"/>
        <w:ind w:left="0" w:firstLine="0"/>
        <w:rPr>
          <w:rFonts w:ascii="Calibri" w:hAnsi="Calibri"/>
          <w:sz w:val="22"/>
          <w:szCs w:val="22"/>
        </w:rPr>
      </w:pPr>
    </w:p>
    <w:p w:rsidRPr="002D6E2C" w:rsidR="00CF4911" w:rsidP="00E92BA0" w:rsidRDefault="00CF4911" w14:paraId="4BA1C5E2" w14:textId="77777777">
      <w:pPr>
        <w:pStyle w:val="Heading40"/>
        <w:spacing w:before="0" w:after="0" w:line="240" w:lineRule="auto"/>
        <w:ind w:left="0" w:firstLine="0"/>
        <w:rPr>
          <w:rFonts w:ascii="Calibri" w:hAnsi="Calibri"/>
          <w:sz w:val="22"/>
          <w:szCs w:val="22"/>
        </w:rPr>
      </w:pPr>
      <w:r>
        <w:rPr>
          <w:rFonts w:ascii="Calibri" w:hAnsi="Calibri"/>
          <w:sz w:val="22"/>
          <w:szCs w:val="22"/>
        </w:rPr>
        <w:t>Rule 011.999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CF4911" w:rsidP="00E92BA0" w:rsidRDefault="00CF4911" w14:paraId="18315994" w14:textId="77777777">
      <w:r>
        <w:t>Element &lt;Element Name</w:t>
      </w:r>
      <w:r w:rsidR="004E0D79">
        <w:t xml:space="preserve">&gt; </w:t>
      </w:r>
      <w:r w:rsidRPr="00151A59" w:rsidR="004E0D79">
        <w:t>must</w:t>
      </w:r>
      <w:r w:rsidRPr="00151A59">
        <w:t xml:space="preserve"> not be blank or spaces.</w:t>
      </w:r>
    </w:p>
    <w:p w:rsidRPr="008738E0" w:rsidR="00CF4911" w:rsidP="00E92BA0" w:rsidRDefault="00CF4911" w14:paraId="38463A83" w14:textId="77777777">
      <w:r w:rsidRPr="008738E0">
        <w:t>Error Code is 9</w:t>
      </w:r>
      <w:r>
        <w:t>1</w:t>
      </w:r>
      <w:r w:rsidRPr="008738E0">
        <w:t>0</w:t>
      </w:r>
      <w:r>
        <w:t>099</w:t>
      </w:r>
      <w:r w:rsidRPr="008738E0">
        <w:t xml:space="preserve">: </w:t>
      </w:r>
      <w:r>
        <w:t>Message Element &lt;Message Element Name&gt; must not be spaces</w:t>
      </w:r>
    </w:p>
    <w:p w:rsidRPr="002D6E2C" w:rsidR="00CF4911" w:rsidP="00E92BA0" w:rsidRDefault="00CF4911" w14:paraId="793F92D2" w14:textId="77777777">
      <w:r w:rsidRPr="002D6E2C">
        <w:t>Severity: Mandate cancellation rejection</w:t>
      </w:r>
    </w:p>
    <w:p w:rsidRPr="00CE1FB6" w:rsidR="00CF4911" w:rsidP="00E92BA0" w:rsidRDefault="00CF4911" w14:paraId="16F07D53" w14:textId="77777777">
      <w:pPr>
        <w:rPr>
          <w:color w:val="4F81BD"/>
        </w:rPr>
      </w:pPr>
    </w:p>
    <w:p w:rsidR="007F7C91" w:rsidP="00E92BA0" w:rsidRDefault="007F7C91" w14:paraId="23049685" w14:textId="77777777">
      <w:pPr>
        <w:rPr>
          <w:b/>
          <w:color w:val="4F81BD"/>
        </w:rPr>
      </w:pPr>
      <w:r>
        <w:rPr>
          <w:color w:val="4F81BD"/>
        </w:rPr>
        <w:br w:type="page"/>
      </w:r>
    </w:p>
    <w:p w:rsidR="00D521C9" w:rsidP="002C2973" w:rsidRDefault="00D521C9" w14:paraId="020F3D18"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536096854" w:id="7305"/>
      <w:r>
        <w:rPr>
          <w:rFonts w:ascii="Calibri" w:hAnsi="Calibri"/>
          <w:color w:val="4F81BD"/>
          <w:sz w:val="22"/>
          <w:szCs w:val="22"/>
          <w:lang w:val="en-ZA"/>
        </w:rPr>
        <w:t>Mandate Acceptance Report Message Element Rules</w:t>
      </w:r>
      <w:bookmarkEnd w:id="7304"/>
      <w:bookmarkEnd w:id="7305"/>
    </w:p>
    <w:p w:rsidR="00D521C9" w:rsidP="00E92BA0" w:rsidRDefault="00D521C9" w14:paraId="1DA76DDB" w14:textId="77777777">
      <w:pPr>
        <w:pStyle w:val="Heading40"/>
        <w:spacing w:before="0" w:after="0" w:line="240" w:lineRule="auto"/>
        <w:ind w:left="0" w:firstLine="0"/>
        <w:rPr>
          <w:rFonts w:ascii="Calibri" w:hAnsi="Calibri"/>
          <w:sz w:val="22"/>
          <w:szCs w:val="22"/>
        </w:rPr>
      </w:pPr>
    </w:p>
    <w:p w:rsidRPr="00EF37BB" w:rsidR="00D521C9" w:rsidP="00E92BA0" w:rsidRDefault="00D521C9" w14:paraId="3B2E1D83" w14:textId="77777777">
      <w:pPr>
        <w:pStyle w:val="Heading40"/>
        <w:spacing w:before="0" w:after="0" w:line="240" w:lineRule="auto"/>
        <w:ind w:left="0" w:firstLine="0"/>
        <w:rPr>
          <w:rFonts w:ascii="Calibri" w:hAnsi="Calibri"/>
          <w:sz w:val="22"/>
          <w:szCs w:val="22"/>
        </w:rPr>
      </w:pPr>
      <w:r w:rsidRPr="00EF37BB">
        <w:rPr>
          <w:rFonts w:ascii="Calibri" w:hAnsi="Calibri"/>
          <w:sz w:val="22"/>
          <w:szCs w:val="22"/>
        </w:rPr>
        <w:t>Rule 012.001</w:t>
      </w:r>
      <w:r w:rsidRPr="002D6E2C">
        <w:rPr>
          <w:rFonts w:ascii="Calibri" w:hAnsi="Calibri"/>
          <w:sz w:val="22"/>
          <w:szCs w:val="22"/>
        </w:rPr>
        <w:t xml:space="preserve"> – </w:t>
      </w:r>
      <w:r w:rsidRPr="00EF37BB">
        <w:rPr>
          <w:rFonts w:ascii="Calibri" w:hAnsi="Calibri"/>
          <w:sz w:val="22"/>
          <w:szCs w:val="22"/>
        </w:rPr>
        <w:t>Mandate acceptance message structure</w:t>
      </w:r>
    </w:p>
    <w:p w:rsidRPr="002B1868" w:rsidR="00D521C9" w:rsidP="00E92BA0" w:rsidRDefault="00D521C9" w14:paraId="732F08D9" w14:textId="77777777">
      <w:r w:rsidRPr="002B1868">
        <w:t xml:space="preserve">Mandate </w:t>
      </w:r>
      <w:r>
        <w:t>a</w:t>
      </w:r>
      <w:r w:rsidRPr="002B1868">
        <w:t xml:space="preserve">cceptance </w:t>
      </w:r>
      <w:r>
        <w:t>m</w:t>
      </w:r>
      <w:r w:rsidRPr="002B1868">
        <w:t xml:space="preserve">essages must contain a group header and at least one mandate </w:t>
      </w:r>
      <w:r>
        <w:t>a</w:t>
      </w:r>
      <w:r w:rsidRPr="002B1868">
        <w:t>cceptance. The structure mu</w:t>
      </w:r>
      <w:r>
        <w:t>st conform to the supplied XSD</w:t>
      </w:r>
    </w:p>
    <w:p w:rsidRPr="00180E1C" w:rsidR="00D521C9" w:rsidP="00E92BA0" w:rsidRDefault="00D521C9" w14:paraId="6E735A00" w14:textId="77777777">
      <w:r w:rsidRPr="00180E1C">
        <w:t>Error code is 902121: Invalid file structure</w:t>
      </w:r>
    </w:p>
    <w:p w:rsidR="00D521C9" w:rsidP="00E92BA0" w:rsidRDefault="00D521C9" w14:paraId="5A50A4DD" w14:textId="77777777">
      <w:r w:rsidRPr="002B1868">
        <w:t>Fatal error, rejected by XML parser</w:t>
      </w:r>
    </w:p>
    <w:p w:rsidR="00D521C9" w:rsidP="00E92BA0" w:rsidRDefault="00D521C9" w14:paraId="62D19DA8" w14:textId="77777777"/>
    <w:p w:rsidRPr="009B401C" w:rsidR="00D521C9" w:rsidP="00E92BA0" w:rsidRDefault="00D521C9" w14:paraId="1E9A1B09" w14:textId="77777777">
      <w:pPr>
        <w:pStyle w:val="Heading40"/>
        <w:spacing w:before="0" w:after="0" w:line="240" w:lineRule="auto"/>
        <w:ind w:left="0" w:firstLine="0"/>
        <w:rPr>
          <w:rFonts w:ascii="Calibri" w:hAnsi="Calibri"/>
          <w:sz w:val="22"/>
          <w:szCs w:val="22"/>
        </w:rPr>
      </w:pPr>
      <w:r w:rsidRPr="009B401C">
        <w:rPr>
          <w:rFonts w:ascii="Calibri" w:hAnsi="Calibri"/>
          <w:sz w:val="22"/>
          <w:szCs w:val="22"/>
        </w:rPr>
        <w:t>Rule 012.002</w:t>
      </w:r>
      <w:r w:rsidRPr="002D6E2C">
        <w:rPr>
          <w:rFonts w:ascii="Calibri" w:hAnsi="Calibri"/>
          <w:sz w:val="22"/>
          <w:szCs w:val="22"/>
        </w:rPr>
        <w:t xml:space="preserve"> – </w:t>
      </w:r>
      <w:r w:rsidRPr="009B401C">
        <w:rPr>
          <w:rFonts w:ascii="Calibri" w:hAnsi="Calibri"/>
          <w:sz w:val="22"/>
          <w:szCs w:val="22"/>
        </w:rPr>
        <w:t>Service identifier on mandate acceptance message identification</w:t>
      </w:r>
    </w:p>
    <w:p w:rsidRPr="002B1868" w:rsidR="00D521C9" w:rsidP="00E92BA0" w:rsidRDefault="00D521C9" w14:paraId="190BFC6B" w14:textId="77777777">
      <w:r>
        <w:t>Message i</w:t>
      </w:r>
      <w:r w:rsidRPr="002B1868">
        <w:t>dentifier must contain a valid service iden</w:t>
      </w:r>
      <w:r>
        <w:t>tifier for M</w:t>
      </w:r>
      <w:r w:rsidRPr="002B1868">
        <w:t xml:space="preserve">andate </w:t>
      </w:r>
      <w:r>
        <w:t>Acceptance</w:t>
      </w:r>
    </w:p>
    <w:p w:rsidRPr="002B1868" w:rsidR="00D521C9" w:rsidP="00E92BA0" w:rsidRDefault="00D521C9" w14:paraId="7BDF47AB" w14:textId="77777777">
      <w:r>
        <w:t>Error c</w:t>
      </w:r>
      <w:r w:rsidRPr="002B1868">
        <w:t>ode is 9</w:t>
      </w:r>
      <w:r>
        <w:t>01045: Invalid input service ID</w:t>
      </w:r>
    </w:p>
    <w:p w:rsidR="00D521C9" w:rsidP="00E92BA0" w:rsidRDefault="00D521C9" w14:paraId="3FCD712B" w14:textId="77777777">
      <w:r>
        <w:t>File fatal e</w:t>
      </w:r>
      <w:r w:rsidRPr="002B1868">
        <w:t>rror</w:t>
      </w:r>
    </w:p>
    <w:p w:rsidRPr="002B1868" w:rsidR="00087460" w:rsidP="00E92BA0" w:rsidRDefault="00087460" w14:paraId="477B56D0" w14:textId="77777777"/>
    <w:p w:rsidRPr="009B401C" w:rsidR="00D521C9" w:rsidP="00E92BA0" w:rsidRDefault="00D521C9" w14:paraId="61BE3B62" w14:textId="77777777">
      <w:pPr>
        <w:pStyle w:val="Heading40"/>
        <w:spacing w:before="0" w:after="0" w:line="240" w:lineRule="auto"/>
        <w:ind w:left="0" w:firstLine="0"/>
        <w:rPr>
          <w:rFonts w:ascii="Calibri" w:hAnsi="Calibri"/>
          <w:sz w:val="22"/>
          <w:szCs w:val="22"/>
        </w:rPr>
      </w:pPr>
      <w:r w:rsidRPr="009B401C">
        <w:rPr>
          <w:rFonts w:ascii="Calibri" w:hAnsi="Calibri"/>
          <w:sz w:val="22"/>
          <w:szCs w:val="22"/>
        </w:rPr>
        <w:t>Rule 012.003</w:t>
      </w:r>
      <w:r w:rsidRPr="002D6E2C">
        <w:rPr>
          <w:rFonts w:ascii="Calibri" w:hAnsi="Calibri"/>
          <w:sz w:val="22"/>
          <w:szCs w:val="22"/>
        </w:rPr>
        <w:t xml:space="preserve"> – </w:t>
      </w:r>
      <w:r w:rsidRPr="009B401C">
        <w:rPr>
          <w:rFonts w:ascii="Calibri" w:hAnsi="Calibri"/>
          <w:sz w:val="22"/>
          <w:szCs w:val="22"/>
        </w:rPr>
        <w:t>Institution identifier on mandate amendment message identifier</w:t>
      </w:r>
    </w:p>
    <w:p w:rsidRPr="002B1868" w:rsidR="00D521C9" w:rsidP="00E92BA0" w:rsidRDefault="00D521C9" w14:paraId="59F905ED" w14:textId="77777777">
      <w:r>
        <w:t>The institution i</w:t>
      </w:r>
      <w:r w:rsidRPr="002B1868">
        <w:t xml:space="preserve">dentifier contained in </w:t>
      </w:r>
      <w:r>
        <w:t>the message identifier must be</w:t>
      </w:r>
      <w:r w:rsidRPr="002B1868">
        <w:t xml:space="preserve"> valid </w:t>
      </w:r>
      <w:r>
        <w:t>and registered for AC.</w:t>
      </w:r>
    </w:p>
    <w:p w:rsidRPr="002B1868" w:rsidR="00D521C9" w:rsidP="00E92BA0" w:rsidRDefault="00D521C9" w14:paraId="41654172" w14:textId="77777777">
      <w:r>
        <w:t>Error c</w:t>
      </w:r>
      <w:r w:rsidRPr="002B1868">
        <w:t xml:space="preserve">ode is 901001: </w:t>
      </w:r>
      <w:r>
        <w:t xml:space="preserve">Institution </w:t>
      </w:r>
      <w:r w:rsidRPr="009B401C">
        <w:t>code in Message Identifier invalid</w:t>
      </w:r>
    </w:p>
    <w:p w:rsidR="00D521C9" w:rsidP="00E92BA0" w:rsidRDefault="00D521C9" w14:paraId="648C7EEA" w14:textId="77777777">
      <w:r>
        <w:t>File fatal e</w:t>
      </w:r>
      <w:r w:rsidRPr="002B1868">
        <w:t>rror</w:t>
      </w:r>
    </w:p>
    <w:p w:rsidR="00D521C9" w:rsidP="00E92BA0" w:rsidRDefault="00D521C9" w14:paraId="7CEDC24D" w14:textId="77777777"/>
    <w:p w:rsidRPr="009B401C" w:rsidR="00D521C9" w:rsidP="00E92BA0" w:rsidRDefault="00D521C9" w14:paraId="4844085F" w14:textId="77777777">
      <w:pPr>
        <w:pStyle w:val="Heading40"/>
        <w:spacing w:before="0" w:after="0" w:line="240" w:lineRule="auto"/>
        <w:ind w:left="0" w:firstLine="0"/>
        <w:rPr>
          <w:rFonts w:ascii="Calibri" w:hAnsi="Calibri"/>
          <w:sz w:val="22"/>
          <w:szCs w:val="22"/>
        </w:rPr>
      </w:pPr>
      <w:r w:rsidRPr="009B401C">
        <w:rPr>
          <w:rFonts w:ascii="Calibri" w:hAnsi="Calibri"/>
          <w:sz w:val="22"/>
          <w:szCs w:val="22"/>
        </w:rPr>
        <w:t>Rule 012.006</w:t>
      </w:r>
      <w:r w:rsidRPr="002D6E2C">
        <w:rPr>
          <w:rFonts w:ascii="Calibri" w:hAnsi="Calibri"/>
          <w:sz w:val="22"/>
          <w:szCs w:val="22"/>
        </w:rPr>
        <w:t xml:space="preserve"> – </w:t>
      </w:r>
      <w:r w:rsidRPr="009B401C">
        <w:rPr>
          <w:rFonts w:ascii="Calibri" w:hAnsi="Calibri"/>
          <w:sz w:val="22"/>
          <w:szCs w:val="22"/>
        </w:rPr>
        <w:t>Mandate acceptance message identifier</w:t>
      </w:r>
    </w:p>
    <w:p w:rsidRPr="007D7126" w:rsidR="00D521C9" w:rsidP="00E92BA0" w:rsidRDefault="00D521C9" w14:paraId="7501FCD9" w14:textId="77777777">
      <w:r>
        <w:t>Message i</w:t>
      </w:r>
      <w:r w:rsidRPr="007D7126">
        <w:t>dentifiers on mandate acceptance</w:t>
      </w:r>
      <w:r>
        <w:t xml:space="preserve"> must be unique</w:t>
      </w:r>
    </w:p>
    <w:p w:rsidRPr="007D7126" w:rsidR="00D521C9" w:rsidP="00E92BA0" w:rsidRDefault="00D521C9" w14:paraId="684E16F4" w14:textId="77777777">
      <w:r>
        <w:t>Error c</w:t>
      </w:r>
      <w:r w:rsidRPr="007D7126">
        <w:t>ode is 9010</w:t>
      </w:r>
      <w:r>
        <w:t>05: Message i</w:t>
      </w:r>
      <w:r w:rsidRPr="007D7126">
        <w:t xml:space="preserve">dentifier is not unique </w:t>
      </w:r>
    </w:p>
    <w:p w:rsidR="00D521C9" w:rsidP="00E92BA0" w:rsidRDefault="00D521C9" w14:paraId="16D36DE1" w14:textId="77777777">
      <w:r>
        <w:t>File fatal e</w:t>
      </w:r>
      <w:r w:rsidRPr="007D7126">
        <w:t>rror</w:t>
      </w:r>
    </w:p>
    <w:p w:rsidR="00D521C9" w:rsidP="00E92BA0" w:rsidRDefault="00D521C9" w14:paraId="482AFF0B" w14:textId="77777777"/>
    <w:p w:rsidRPr="0027597A" w:rsidR="00D521C9" w:rsidP="00E92BA0" w:rsidRDefault="00D521C9" w14:paraId="34872C94"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012.007</w:t>
      </w:r>
      <w:r w:rsidRPr="002D6E2C">
        <w:rPr>
          <w:rFonts w:ascii="Calibri" w:hAnsi="Calibri"/>
          <w:sz w:val="22"/>
          <w:szCs w:val="22"/>
        </w:rPr>
        <w:t xml:space="preserve"> – </w:t>
      </w:r>
      <w:r w:rsidRPr="0027597A">
        <w:rPr>
          <w:rFonts w:ascii="Calibri" w:hAnsi="Calibri"/>
          <w:sz w:val="22"/>
          <w:szCs w:val="22"/>
        </w:rPr>
        <w:t xml:space="preserve">Creation date </w:t>
      </w:r>
    </w:p>
    <w:p w:rsidRPr="007D7126" w:rsidR="00D521C9" w:rsidP="00E92BA0" w:rsidRDefault="00D521C9" w14:paraId="40C5EC9A" w14:textId="77777777">
      <w:r w:rsidRPr="007D7126">
        <w:t xml:space="preserve">Creation date must be present in the message identifier </w:t>
      </w:r>
    </w:p>
    <w:p w:rsidRPr="007D7126" w:rsidR="00D521C9" w:rsidP="00E92BA0" w:rsidRDefault="00D521C9" w14:paraId="0412AAB0" w14:textId="77777777">
      <w:r>
        <w:t>Error c</w:t>
      </w:r>
      <w:r w:rsidRPr="007D7126">
        <w:t>ode is 901006: Creation date missing</w:t>
      </w:r>
    </w:p>
    <w:p w:rsidR="00D521C9" w:rsidP="00E92BA0" w:rsidRDefault="00D521C9" w14:paraId="5B2AD423" w14:textId="77777777">
      <w:r>
        <w:t>File fatal e</w:t>
      </w:r>
      <w:r w:rsidRPr="007D7126">
        <w:t>rror</w:t>
      </w:r>
    </w:p>
    <w:p w:rsidR="00D521C9" w:rsidP="00E92BA0" w:rsidRDefault="00D521C9" w14:paraId="15193762" w14:textId="77777777"/>
    <w:p w:rsidRPr="0027597A" w:rsidR="00D521C9" w:rsidP="00E92BA0" w:rsidRDefault="00D521C9" w14:paraId="036E56F7"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012.008</w:t>
      </w:r>
      <w:r w:rsidRPr="002D6E2C">
        <w:rPr>
          <w:rFonts w:ascii="Calibri" w:hAnsi="Calibri"/>
          <w:sz w:val="22"/>
          <w:szCs w:val="22"/>
        </w:rPr>
        <w:t xml:space="preserve"> – </w:t>
      </w:r>
      <w:r w:rsidRPr="0027597A">
        <w:rPr>
          <w:rFonts w:ascii="Calibri" w:hAnsi="Calibri"/>
          <w:sz w:val="22"/>
          <w:szCs w:val="22"/>
        </w:rPr>
        <w:t>Creation date and time &lt;CreDtTm&gt;</w:t>
      </w:r>
    </w:p>
    <w:p w:rsidRPr="007D7126" w:rsidR="00D521C9" w:rsidP="00E92BA0" w:rsidRDefault="00D521C9" w14:paraId="3B0AE339" w14:textId="77777777">
      <w:r w:rsidRPr="007D7126">
        <w:t xml:space="preserve">Creation date and time must be valid </w:t>
      </w:r>
    </w:p>
    <w:p w:rsidRPr="007D7126" w:rsidR="00D521C9" w:rsidP="00E92BA0" w:rsidRDefault="00D521C9" w14:paraId="2BBBE2F7" w14:textId="77777777">
      <w:r>
        <w:t>Error c</w:t>
      </w:r>
      <w:r w:rsidRPr="007D7126">
        <w:t>ode is 901</w:t>
      </w:r>
      <w:r>
        <w:t>007: Creation date and time in group h</w:t>
      </w:r>
      <w:r w:rsidRPr="007D7126">
        <w:t>eader invalid</w:t>
      </w:r>
    </w:p>
    <w:p w:rsidR="00D521C9" w:rsidP="00E92BA0" w:rsidRDefault="00D521C9" w14:paraId="61FEEEBA" w14:textId="77777777">
      <w:r>
        <w:t>File f</w:t>
      </w:r>
      <w:r w:rsidRPr="007D7126">
        <w:t xml:space="preserve">atal </w:t>
      </w:r>
      <w:r>
        <w:t>e</w:t>
      </w:r>
      <w:r w:rsidRPr="007D7126">
        <w:t>rror</w:t>
      </w:r>
    </w:p>
    <w:p w:rsidR="00D521C9" w:rsidP="00E92BA0" w:rsidRDefault="00D521C9" w14:paraId="0C193CFA" w14:textId="77777777"/>
    <w:p w:rsidRPr="0027597A" w:rsidR="00D521C9" w:rsidP="00E92BA0" w:rsidRDefault="00D521C9" w14:paraId="3F44E969"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012.010</w:t>
      </w:r>
      <w:r w:rsidRPr="002D6E2C">
        <w:rPr>
          <w:rFonts w:ascii="Calibri" w:hAnsi="Calibri"/>
          <w:sz w:val="22"/>
          <w:szCs w:val="22"/>
        </w:rPr>
        <w:t xml:space="preserve"> – </w:t>
      </w:r>
      <w:r w:rsidRPr="0027597A">
        <w:rPr>
          <w:rFonts w:ascii="Calibri" w:hAnsi="Calibri"/>
          <w:sz w:val="22"/>
          <w:szCs w:val="22"/>
        </w:rPr>
        <w:t>Instructing agent</w:t>
      </w:r>
    </w:p>
    <w:p w:rsidRPr="00754AEF" w:rsidR="00D521C9" w:rsidP="00E92BA0" w:rsidRDefault="00D521C9" w14:paraId="51BB2986" w14:textId="77777777">
      <w:r>
        <w:t>Instructing a</w:t>
      </w:r>
      <w:r w:rsidRPr="00754AEF">
        <w:t xml:space="preserve">gent must be a valid participant </w:t>
      </w:r>
      <w:r>
        <w:t>in AC.</w:t>
      </w:r>
    </w:p>
    <w:p w:rsidRPr="00754AEF" w:rsidR="00D521C9" w:rsidP="00E92BA0" w:rsidRDefault="00D521C9" w14:paraId="1434E55B" w14:textId="77777777">
      <w:r>
        <w:t>Error code is 901017: Instructing a</w:t>
      </w:r>
      <w:r w:rsidRPr="00754AEF">
        <w:t>gent invalid</w:t>
      </w:r>
    </w:p>
    <w:p w:rsidR="009C0ECD" w:rsidP="00E92BA0" w:rsidRDefault="009C0ECD" w14:paraId="4C4F8835" w14:textId="77777777">
      <w:r>
        <w:t>File f</w:t>
      </w:r>
      <w:r w:rsidRPr="007D7126">
        <w:t xml:space="preserve">atal </w:t>
      </w:r>
      <w:r>
        <w:t>e</w:t>
      </w:r>
      <w:r w:rsidRPr="007D7126">
        <w:t>rror</w:t>
      </w:r>
    </w:p>
    <w:p w:rsidR="009C0ECD" w:rsidP="00E92BA0" w:rsidRDefault="009C0ECD" w14:paraId="22294348" w14:textId="77777777">
      <w:pPr>
        <w:rPr>
          <w:rFonts w:cs="Arial"/>
          <w:b/>
          <w:color w:val="000000"/>
          <w:lang w:val="en-US"/>
        </w:rPr>
      </w:pPr>
    </w:p>
    <w:p w:rsidRPr="00307836" w:rsidR="00D521C9" w:rsidP="00E92BA0" w:rsidRDefault="00D521C9" w14:paraId="2406D575" w14:textId="77777777">
      <w:pPr>
        <w:pStyle w:val="Heading40"/>
        <w:spacing w:before="0" w:after="0" w:line="240" w:lineRule="auto"/>
        <w:ind w:left="0" w:firstLine="0"/>
        <w:rPr>
          <w:rFonts w:ascii="Calibri" w:hAnsi="Calibri"/>
          <w:sz w:val="22"/>
          <w:szCs w:val="22"/>
        </w:rPr>
      </w:pPr>
      <w:r w:rsidRPr="00307836">
        <w:rPr>
          <w:rFonts w:ascii="Calibri" w:hAnsi="Calibri"/>
          <w:sz w:val="22"/>
          <w:szCs w:val="22"/>
        </w:rPr>
        <w:t xml:space="preserve">Rule 012.011 – Instructed Agent </w:t>
      </w:r>
    </w:p>
    <w:p w:rsidRPr="00307836" w:rsidR="00D521C9" w:rsidP="00E92BA0" w:rsidRDefault="00D521C9" w14:paraId="3537BB1A" w14:textId="77777777">
      <w:r w:rsidRPr="00307836">
        <w:t xml:space="preserve">Instructed Agent must be a valid participant </w:t>
      </w:r>
      <w:r>
        <w:t>in AC.</w:t>
      </w:r>
    </w:p>
    <w:p w:rsidRPr="0027597A" w:rsidR="00D521C9" w:rsidP="00E92BA0" w:rsidRDefault="00D521C9" w14:paraId="3611A6DE" w14:textId="77777777">
      <w:r w:rsidRPr="0027597A">
        <w:t>Error Code is 901079: Instructed Agent invalid</w:t>
      </w:r>
    </w:p>
    <w:p w:rsidR="009C0ECD" w:rsidP="00E92BA0" w:rsidRDefault="009C0ECD" w14:paraId="5E3B64FE" w14:textId="77777777">
      <w:r>
        <w:t>File f</w:t>
      </w:r>
      <w:r w:rsidRPr="007D7126">
        <w:t xml:space="preserve">atal </w:t>
      </w:r>
      <w:r>
        <w:t>e</w:t>
      </w:r>
      <w:r w:rsidRPr="007D7126">
        <w:t>rror</w:t>
      </w:r>
    </w:p>
    <w:p w:rsidR="00D521C9" w:rsidP="00E92BA0" w:rsidRDefault="00D521C9" w14:paraId="279E5604" w14:textId="77777777"/>
    <w:p w:rsidRPr="0027597A" w:rsidR="00E93BB5" w:rsidP="00E92BA0" w:rsidRDefault="002150AB" w14:paraId="0056A6F5" w14:textId="77777777">
      <w:pPr>
        <w:pStyle w:val="Heading40"/>
        <w:spacing w:before="0" w:after="0" w:line="240" w:lineRule="auto"/>
        <w:ind w:left="0" w:firstLine="0"/>
        <w:rPr>
          <w:rFonts w:ascii="Calibri" w:hAnsi="Calibri"/>
          <w:sz w:val="22"/>
          <w:szCs w:val="22"/>
        </w:rPr>
      </w:pPr>
      <w:r>
        <w:rPr>
          <w:rFonts w:ascii="Calibri" w:hAnsi="Calibri"/>
          <w:sz w:val="22"/>
          <w:szCs w:val="22"/>
        </w:rPr>
        <w:t>Rule 012.012</w:t>
      </w:r>
      <w:r w:rsidRPr="002D6E2C" w:rsidR="00E93BB5">
        <w:rPr>
          <w:rFonts w:ascii="Calibri" w:hAnsi="Calibri"/>
          <w:sz w:val="22"/>
          <w:szCs w:val="22"/>
        </w:rPr>
        <w:t xml:space="preserve"> – </w:t>
      </w:r>
      <w:r w:rsidRPr="0027597A" w:rsidR="00E93BB5">
        <w:rPr>
          <w:rFonts w:ascii="Calibri" w:hAnsi="Calibri"/>
          <w:sz w:val="22"/>
          <w:szCs w:val="22"/>
        </w:rPr>
        <w:t>Accepted indicator</w:t>
      </w:r>
      <w:r>
        <w:rPr>
          <w:rFonts w:ascii="Calibri" w:hAnsi="Calibri"/>
          <w:sz w:val="22"/>
          <w:szCs w:val="22"/>
        </w:rPr>
        <w:t>/</w:t>
      </w:r>
      <w:r w:rsidRPr="002150AB">
        <w:t xml:space="preserve"> </w:t>
      </w:r>
      <w:r w:rsidRPr="00F0135A">
        <w:rPr>
          <w:rFonts w:ascii="Calibri" w:hAnsi="Calibri"/>
          <w:sz w:val="22"/>
          <w:szCs w:val="22"/>
        </w:rPr>
        <w:t xml:space="preserve">Authentication </w:t>
      </w:r>
      <w:r w:rsidR="004B3AE5">
        <w:rPr>
          <w:rFonts w:ascii="Calibri" w:hAnsi="Calibri"/>
          <w:sz w:val="22"/>
          <w:szCs w:val="22"/>
        </w:rPr>
        <w:t xml:space="preserve">Status </w:t>
      </w:r>
      <w:r w:rsidRPr="00F0135A">
        <w:rPr>
          <w:rFonts w:ascii="Calibri" w:hAnsi="Calibri"/>
          <w:sz w:val="22"/>
          <w:szCs w:val="22"/>
        </w:rPr>
        <w:t>Indicator relationship</w:t>
      </w:r>
    </w:p>
    <w:p w:rsidRPr="007D7126" w:rsidR="00E93BB5" w:rsidP="00E92BA0" w:rsidRDefault="002150AB" w14:paraId="174FADC5" w14:textId="77777777">
      <w:r>
        <w:t>If t</w:t>
      </w:r>
      <w:r w:rsidRPr="007D7126" w:rsidR="00E93BB5">
        <w:t xml:space="preserve">he mandate acceptance </w:t>
      </w:r>
      <w:r>
        <w:t xml:space="preserve">is true, the </w:t>
      </w:r>
      <w:r>
        <w:rPr>
          <w:lang w:val="en-US"/>
        </w:rPr>
        <w:t xml:space="preserve">Authentication </w:t>
      </w:r>
      <w:r w:rsidR="004B3AE5">
        <w:rPr>
          <w:lang w:val="en-US"/>
        </w:rPr>
        <w:t xml:space="preserve">Status </w:t>
      </w:r>
      <w:r>
        <w:rPr>
          <w:lang w:val="en-US"/>
        </w:rPr>
        <w:t xml:space="preserve">Indicator must contain  “AAUT “ or </w:t>
      </w:r>
      <w:r w:rsidR="000D3F34">
        <w:rPr>
          <w:lang w:val="en-US"/>
        </w:rPr>
        <w:t xml:space="preserve">if </w:t>
      </w:r>
      <w:r>
        <w:t>t</w:t>
      </w:r>
      <w:r w:rsidRPr="007D7126">
        <w:t xml:space="preserve">he mandate acceptance </w:t>
      </w:r>
      <w:r>
        <w:t xml:space="preserve">is false the </w:t>
      </w:r>
      <w:r>
        <w:rPr>
          <w:lang w:val="en-US"/>
        </w:rPr>
        <w:t xml:space="preserve">Authentication </w:t>
      </w:r>
      <w:r w:rsidR="004B3AE5">
        <w:rPr>
          <w:lang w:val="en-US"/>
        </w:rPr>
        <w:t xml:space="preserve">Status </w:t>
      </w:r>
      <w:r>
        <w:rPr>
          <w:lang w:val="en-US"/>
        </w:rPr>
        <w:t>Indicator must contain “NAU</w:t>
      </w:r>
      <w:r w:rsidR="008113A4">
        <w:rPr>
          <w:lang w:val="en-US"/>
        </w:rPr>
        <w:t xml:space="preserve">T” </w:t>
      </w:r>
      <w:r>
        <w:rPr>
          <w:lang w:val="en-US"/>
        </w:rPr>
        <w:t>or “NRSP”</w:t>
      </w:r>
    </w:p>
    <w:p w:rsidRPr="007D7126" w:rsidR="00E93BB5" w:rsidP="00E92BA0" w:rsidRDefault="00E93BB5" w14:paraId="66CA0AD9" w14:textId="77777777">
      <w:r>
        <w:t>Error c</w:t>
      </w:r>
      <w:r w:rsidRPr="007D7126">
        <w:t>ode is 901</w:t>
      </w:r>
      <w:r w:rsidR="002150AB">
        <w:t>182</w:t>
      </w:r>
      <w:r w:rsidRPr="007D7126">
        <w:t xml:space="preserve">: </w:t>
      </w:r>
      <w:r w:rsidR="002150AB">
        <w:rPr>
          <w:lang w:val="en-US"/>
        </w:rPr>
        <w:t xml:space="preserve">Invalid Authentication </w:t>
      </w:r>
      <w:r w:rsidR="004B3AE5">
        <w:rPr>
          <w:lang w:val="en-US"/>
        </w:rPr>
        <w:t xml:space="preserve">Status </w:t>
      </w:r>
      <w:r w:rsidR="002150AB">
        <w:rPr>
          <w:lang w:val="en-US"/>
        </w:rPr>
        <w:t xml:space="preserve">Indicator as per </w:t>
      </w:r>
      <w:r w:rsidR="002150AB">
        <w:t xml:space="preserve">Accept Indicator </w:t>
      </w:r>
    </w:p>
    <w:p w:rsidR="00E93BB5" w:rsidP="00E92BA0" w:rsidRDefault="00E93BB5" w14:paraId="700F1C73" w14:textId="77777777">
      <w:r w:rsidRPr="007D7126">
        <w:t xml:space="preserve">Severity: Mandate </w:t>
      </w:r>
      <w:r>
        <w:t>a</w:t>
      </w:r>
      <w:r w:rsidRPr="007D7126">
        <w:t>cceptance rejected</w:t>
      </w:r>
    </w:p>
    <w:p w:rsidR="002150AB" w:rsidP="00E92BA0" w:rsidRDefault="002150AB" w14:paraId="0EC3503B" w14:textId="77777777">
      <w:pPr>
        <w:pStyle w:val="Heading40"/>
        <w:spacing w:before="0" w:after="0" w:line="240" w:lineRule="auto"/>
        <w:ind w:left="0" w:firstLine="0"/>
        <w:rPr>
          <w:rFonts w:ascii="Calibri" w:hAnsi="Calibri"/>
          <w:sz w:val="22"/>
          <w:szCs w:val="22"/>
        </w:rPr>
      </w:pPr>
    </w:p>
    <w:p w:rsidR="00055BD7" w:rsidRDefault="00055BD7" w14:paraId="75E9A300" w14:textId="77777777">
      <w:pPr>
        <w:rPr>
          <w:rFonts w:cs="Arial"/>
          <w:b/>
          <w:color w:val="000000"/>
          <w:lang w:val="en-US"/>
        </w:rPr>
      </w:pPr>
      <w:r>
        <w:br w:type="page"/>
      </w:r>
    </w:p>
    <w:p w:rsidRPr="0027597A" w:rsidR="00D521C9" w:rsidP="00E92BA0" w:rsidRDefault="00D521C9" w14:paraId="1F1F205A"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012.013</w:t>
      </w:r>
      <w:r w:rsidRPr="002D6E2C">
        <w:rPr>
          <w:rFonts w:ascii="Calibri" w:hAnsi="Calibri"/>
          <w:sz w:val="22"/>
          <w:szCs w:val="22"/>
        </w:rPr>
        <w:t xml:space="preserve"> – </w:t>
      </w:r>
      <w:r w:rsidRPr="0027597A">
        <w:rPr>
          <w:rFonts w:ascii="Calibri" w:hAnsi="Calibri"/>
          <w:sz w:val="22"/>
          <w:szCs w:val="22"/>
        </w:rPr>
        <w:t>Accepted indicator</w:t>
      </w:r>
    </w:p>
    <w:p w:rsidRPr="007D7126" w:rsidR="00D521C9" w:rsidP="00E92BA0" w:rsidRDefault="00D521C9" w14:paraId="0828DF29" w14:textId="77777777">
      <w:r w:rsidRPr="007D7126">
        <w:t>The mandate acceptance must have a correct accept indicator (“</w:t>
      </w:r>
      <w:r w:rsidR="00A57EAF">
        <w:t>t</w:t>
      </w:r>
      <w:r>
        <w:t>rue</w:t>
      </w:r>
      <w:r w:rsidRPr="007D7126">
        <w:t>” or “</w:t>
      </w:r>
      <w:r w:rsidR="00A57EAF">
        <w:t>f</w:t>
      </w:r>
      <w:r>
        <w:t>alse</w:t>
      </w:r>
      <w:r w:rsidRPr="007D7126">
        <w:t>”)</w:t>
      </w:r>
    </w:p>
    <w:p w:rsidRPr="007D7126" w:rsidR="00D521C9" w:rsidP="00E92BA0" w:rsidRDefault="00D521C9" w14:paraId="2305DFCB" w14:textId="77777777">
      <w:r>
        <w:t>Error c</w:t>
      </w:r>
      <w:r w:rsidRPr="007D7126">
        <w:t xml:space="preserve">ode is 901087: Invalid </w:t>
      </w:r>
      <w:r>
        <w:t>accept i</w:t>
      </w:r>
      <w:r w:rsidRPr="007D7126">
        <w:t>ndicator</w:t>
      </w:r>
    </w:p>
    <w:p w:rsidR="00D521C9" w:rsidP="00E92BA0" w:rsidRDefault="00D521C9" w14:paraId="3367358E" w14:textId="77777777">
      <w:r w:rsidRPr="007D7126">
        <w:t xml:space="preserve">Severity: Mandate </w:t>
      </w:r>
      <w:r>
        <w:t>a</w:t>
      </w:r>
      <w:r w:rsidRPr="007D7126">
        <w:t>cceptance rejected</w:t>
      </w:r>
    </w:p>
    <w:p w:rsidR="00D521C9" w:rsidP="00E92BA0" w:rsidRDefault="00D521C9" w14:paraId="197E5504" w14:textId="77777777"/>
    <w:p w:rsidRPr="0027597A" w:rsidR="00D521C9" w:rsidP="00E92BA0" w:rsidRDefault="00D521C9" w14:paraId="1E90386C"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012.014</w:t>
      </w:r>
      <w:r w:rsidRPr="002D6E2C">
        <w:rPr>
          <w:rFonts w:ascii="Calibri" w:hAnsi="Calibri"/>
          <w:sz w:val="22"/>
          <w:szCs w:val="22"/>
        </w:rPr>
        <w:t xml:space="preserve"> – </w:t>
      </w:r>
      <w:r w:rsidRPr="0027597A">
        <w:rPr>
          <w:rFonts w:ascii="Calibri" w:hAnsi="Calibri"/>
          <w:sz w:val="22"/>
          <w:szCs w:val="22"/>
        </w:rPr>
        <w:t>Reject reason code</w:t>
      </w:r>
    </w:p>
    <w:p w:rsidRPr="007D7126" w:rsidR="00D521C9" w:rsidP="00E92BA0" w:rsidRDefault="00D521C9" w14:paraId="1DD14308" w14:textId="77777777">
      <w:r w:rsidRPr="007D7126">
        <w:t>If mandate maintenance request is rejected, the reason code must be valid</w:t>
      </w:r>
    </w:p>
    <w:p w:rsidRPr="007D7126" w:rsidR="00D521C9" w:rsidP="00E92BA0" w:rsidRDefault="00D521C9" w14:paraId="00053B70" w14:textId="77777777">
      <w:r>
        <w:t>Error c</w:t>
      </w:r>
      <w:r w:rsidRPr="007D7126">
        <w:t xml:space="preserve">ode is 901086: </w:t>
      </w:r>
      <w:r>
        <w:t>Invalid mandate reason c</w:t>
      </w:r>
      <w:r w:rsidRPr="007D7126">
        <w:t>ode</w:t>
      </w:r>
    </w:p>
    <w:p w:rsidR="00D521C9" w:rsidP="00E92BA0" w:rsidRDefault="00D521C9" w14:paraId="63C5EDA2" w14:textId="77777777">
      <w:r w:rsidRPr="007D7126">
        <w:t xml:space="preserve">Severity: Mandate </w:t>
      </w:r>
      <w:r>
        <w:t>a</w:t>
      </w:r>
      <w:r w:rsidRPr="007D7126">
        <w:t>cceptance rejected</w:t>
      </w:r>
    </w:p>
    <w:p w:rsidR="00D521C9" w:rsidP="00E92BA0" w:rsidRDefault="00D521C9" w14:paraId="3B3A57AA" w14:textId="77777777"/>
    <w:p w:rsidRPr="0027597A" w:rsidR="00D521C9" w:rsidP="00E92BA0" w:rsidRDefault="00D521C9" w14:paraId="4841E71B"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w:t>
      </w:r>
      <w:r>
        <w:rPr>
          <w:rFonts w:ascii="Calibri" w:hAnsi="Calibri"/>
          <w:sz w:val="22"/>
          <w:szCs w:val="22"/>
        </w:rPr>
        <w:t>2</w:t>
      </w:r>
      <w:r w:rsidRPr="0027597A">
        <w:rPr>
          <w:rFonts w:ascii="Calibri" w:hAnsi="Calibri"/>
          <w:sz w:val="22"/>
          <w:szCs w:val="22"/>
        </w:rPr>
        <w:t>.015</w:t>
      </w:r>
      <w:r w:rsidRPr="002D6E2C">
        <w:rPr>
          <w:rFonts w:ascii="Calibri" w:hAnsi="Calibri"/>
          <w:sz w:val="22"/>
          <w:szCs w:val="22"/>
        </w:rPr>
        <w:t xml:space="preserve"> – </w:t>
      </w:r>
      <w:r w:rsidRPr="0027597A">
        <w:rPr>
          <w:rFonts w:ascii="Calibri" w:hAnsi="Calibri"/>
          <w:sz w:val="22"/>
          <w:szCs w:val="22"/>
        </w:rPr>
        <w:t>Original contract reference</w:t>
      </w:r>
    </w:p>
    <w:p w:rsidRPr="007D7126" w:rsidR="00D521C9" w:rsidP="00E92BA0" w:rsidRDefault="00D521C9" w14:paraId="234BC230" w14:textId="77777777">
      <w:r w:rsidRPr="007D7126">
        <w:t xml:space="preserve">The contract reference must match the original mandate </w:t>
      </w:r>
    </w:p>
    <w:p w:rsidRPr="007D7126" w:rsidR="00D521C9" w:rsidP="00E92BA0" w:rsidRDefault="00D521C9" w14:paraId="2C657AF0" w14:textId="77777777">
      <w:r>
        <w:t xml:space="preserve">Error code is </w:t>
      </w:r>
      <w:r w:rsidR="00BC6709">
        <w:t>901093</w:t>
      </w:r>
      <w:r>
        <w:t xml:space="preserve">: Original </w:t>
      </w:r>
      <w:r w:rsidR="00BC6709">
        <w:t>Contract Reference</w:t>
      </w:r>
      <w:r w:rsidRPr="007D7126">
        <w:t xml:space="preserve"> is not matched</w:t>
      </w:r>
    </w:p>
    <w:p w:rsidR="000B73A7" w:rsidP="00E92BA0" w:rsidRDefault="000B73A7" w14:paraId="4C2A1850" w14:textId="77777777">
      <w:r w:rsidRPr="007D7126">
        <w:t xml:space="preserve">Severity: Mandate </w:t>
      </w:r>
      <w:r>
        <w:t>a</w:t>
      </w:r>
      <w:r w:rsidRPr="007D7126">
        <w:t>cceptance rejected</w:t>
      </w:r>
    </w:p>
    <w:p w:rsidR="00D521C9" w:rsidP="00E92BA0" w:rsidRDefault="00D521C9" w14:paraId="05F387B6" w14:textId="77777777"/>
    <w:p w:rsidRPr="002D6E2C" w:rsidR="00D521C9" w:rsidP="00E92BA0" w:rsidRDefault="00D521C9" w14:paraId="6AAA1201" w14:textId="77777777">
      <w:pPr>
        <w:pStyle w:val="Heading40"/>
        <w:spacing w:before="0" w:after="0" w:line="240" w:lineRule="auto"/>
        <w:ind w:left="0" w:firstLine="0"/>
        <w:rPr>
          <w:rFonts w:ascii="Calibri" w:hAnsi="Calibri"/>
          <w:sz w:val="22"/>
          <w:szCs w:val="22"/>
        </w:rPr>
      </w:pPr>
      <w:r>
        <w:rPr>
          <w:rFonts w:ascii="Calibri" w:hAnsi="Calibri"/>
          <w:sz w:val="22"/>
          <w:szCs w:val="22"/>
        </w:rPr>
        <w:t>Rule 012.016</w:t>
      </w:r>
      <w:r w:rsidRPr="002D6E2C">
        <w:rPr>
          <w:rFonts w:ascii="Calibri" w:hAnsi="Calibri"/>
          <w:sz w:val="22"/>
          <w:szCs w:val="22"/>
        </w:rPr>
        <w:t xml:space="preserve"> – Tracking Indicator </w:t>
      </w:r>
    </w:p>
    <w:p w:rsidRPr="002D6E2C" w:rsidR="00D521C9" w:rsidP="00E92BA0" w:rsidRDefault="00D521C9" w14:paraId="198195BE" w14:textId="77777777">
      <w:r w:rsidRPr="002D6E2C">
        <w:t xml:space="preserve">The Tracking Indicator </w:t>
      </w:r>
      <w:r>
        <w:t xml:space="preserve">must be </w:t>
      </w:r>
      <w:r w:rsidRPr="0027597A">
        <w:t>“</w:t>
      </w:r>
      <w:r w:rsidR="00AA5342">
        <w:t>T</w:t>
      </w:r>
      <w:r w:rsidRPr="0027597A">
        <w:t>” OR “</w:t>
      </w:r>
      <w:r w:rsidR="00AA5342">
        <w:t>F</w:t>
      </w:r>
      <w:r w:rsidRPr="0027597A">
        <w:t>”.</w:t>
      </w:r>
    </w:p>
    <w:p w:rsidRPr="002D6E2C" w:rsidR="00D521C9" w:rsidP="00E92BA0" w:rsidRDefault="00D521C9" w14:paraId="1B5A6AA6" w14:textId="77777777">
      <w:r w:rsidRPr="002D6E2C">
        <w:t>Error Code is 901100: Tracking code Invalid</w:t>
      </w:r>
    </w:p>
    <w:p w:rsidR="00CF4911" w:rsidP="00E92BA0" w:rsidRDefault="00CF4911" w14:paraId="76BA26DC" w14:textId="77777777">
      <w:r w:rsidRPr="00383E12">
        <w:t>Severity: Mandate</w:t>
      </w:r>
      <w:r>
        <w:t xml:space="preserve"> a</w:t>
      </w:r>
      <w:r w:rsidRPr="00383E12">
        <w:t>cceptance rejected</w:t>
      </w:r>
    </w:p>
    <w:p w:rsidR="00D521C9" w:rsidP="00E92BA0" w:rsidRDefault="00D521C9" w14:paraId="5E71CDD7" w14:textId="77777777"/>
    <w:p w:rsidRPr="002D6E2C" w:rsidR="007F688E" w:rsidP="007F688E" w:rsidRDefault="007F688E" w14:paraId="5BC47356" w14:textId="77777777">
      <w:pPr>
        <w:pStyle w:val="Heading40"/>
        <w:spacing w:before="0" w:after="0" w:line="240" w:lineRule="auto"/>
        <w:ind w:left="0" w:firstLine="0"/>
        <w:rPr>
          <w:rFonts w:ascii="Calibri" w:hAnsi="Calibri"/>
          <w:sz w:val="22"/>
          <w:szCs w:val="22"/>
        </w:rPr>
      </w:pPr>
      <w:r>
        <w:rPr>
          <w:rFonts w:ascii="Calibri" w:hAnsi="Calibri"/>
          <w:sz w:val="22"/>
          <w:szCs w:val="22"/>
        </w:rPr>
        <w:t>Rule 012.017</w:t>
      </w:r>
      <w:r w:rsidRPr="002D6E2C">
        <w:rPr>
          <w:rFonts w:ascii="Calibri" w:hAnsi="Calibri"/>
          <w:sz w:val="22"/>
          <w:szCs w:val="22"/>
        </w:rPr>
        <w:t xml:space="preserve"> – Debtor Authentication Required (Authorisation code)</w:t>
      </w:r>
    </w:p>
    <w:p w:rsidRPr="00F55B98" w:rsidR="007F688E" w:rsidP="007F688E" w:rsidRDefault="007F688E" w14:paraId="1A8999F6" w14:textId="77777777">
      <w:r w:rsidRPr="00F55B98">
        <w:t>The authorisation code must equal to 0227, 0228, 0229 or 0230.</w:t>
      </w:r>
    </w:p>
    <w:p w:rsidRPr="002D6E2C" w:rsidR="007F688E" w:rsidP="007F688E" w:rsidRDefault="007F688E" w14:paraId="2BE4458A" w14:textId="77777777">
      <w:r w:rsidRPr="002D6E2C">
        <w:t>Error Code is 901101: Invalid Authorisation Code</w:t>
      </w:r>
    </w:p>
    <w:p w:rsidR="00D521C9" w:rsidP="00E92BA0" w:rsidRDefault="007F688E" w14:paraId="073D363D" w14:textId="177E85AD">
      <w:r w:rsidRPr="002D6E2C">
        <w:t>Severity: Mandate initiation rejected</w:t>
      </w:r>
    </w:p>
    <w:p w:rsidR="00D521C9" w:rsidP="00E92BA0" w:rsidRDefault="00D521C9" w14:paraId="52567ABB" w14:textId="77777777"/>
    <w:p w:rsidRPr="0027597A" w:rsidR="00241FB9" w:rsidP="00241FB9" w:rsidRDefault="00241FB9" w14:paraId="1548726E"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012.018</w:t>
      </w:r>
      <w:r w:rsidRPr="002D6E2C">
        <w:rPr>
          <w:rFonts w:ascii="Calibri" w:hAnsi="Calibri"/>
          <w:sz w:val="22"/>
          <w:szCs w:val="22"/>
        </w:rPr>
        <w:t xml:space="preserve"> – </w:t>
      </w:r>
      <w:r w:rsidRPr="0027597A">
        <w:rPr>
          <w:rFonts w:ascii="Calibri" w:hAnsi="Calibri"/>
          <w:sz w:val="22"/>
          <w:szCs w:val="22"/>
        </w:rPr>
        <w:t xml:space="preserve">Instalment occurrence </w:t>
      </w:r>
    </w:p>
    <w:p w:rsidRPr="0047424B" w:rsidR="00241FB9" w:rsidP="00241FB9" w:rsidRDefault="00241FB9" w14:paraId="175AB084" w14:textId="77777777">
      <w:pPr>
        <w:rPr>
          <w:i/>
        </w:rPr>
      </w:pPr>
      <w:r w:rsidRPr="0047424B">
        <w:rPr>
          <w:i/>
        </w:rPr>
        <w:t>The occurrence element must contain “OOFF” or “RCUR”</w:t>
      </w:r>
    </w:p>
    <w:p w:rsidRPr="007D7126" w:rsidR="00241FB9" w:rsidP="00241FB9" w:rsidRDefault="00241FB9" w14:paraId="0D328788" w14:textId="77777777">
      <w:r>
        <w:t>Error code is 901102: Invalid instalment o</w:t>
      </w:r>
      <w:r w:rsidRPr="007D7126">
        <w:t xml:space="preserve">ccurrence </w:t>
      </w:r>
    </w:p>
    <w:p w:rsidR="00D521C9" w:rsidP="00E92BA0" w:rsidRDefault="00241FB9" w14:paraId="32D822DD" w14:textId="22CE4EC1">
      <w:r w:rsidRPr="007D7126">
        <w:t>Severity: Mandate</w:t>
      </w:r>
      <w:r>
        <w:t xml:space="preserve"> a</w:t>
      </w:r>
      <w:r w:rsidRPr="007D7126">
        <w:t>cceptance rejected</w:t>
      </w:r>
      <w:r w:rsidRPr="0027597A" w:rsidDel="00241FB9">
        <w:t xml:space="preserve"> </w:t>
      </w:r>
    </w:p>
    <w:p w:rsidR="00D521C9" w:rsidP="00E92BA0" w:rsidRDefault="00D521C9" w14:paraId="28BE569F" w14:textId="77777777"/>
    <w:p w:rsidRPr="0027597A" w:rsidR="00241FB9" w:rsidP="00241FB9" w:rsidRDefault="00241FB9" w14:paraId="7EE7E276"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012.019</w:t>
      </w:r>
      <w:r w:rsidRPr="002D6E2C">
        <w:rPr>
          <w:rFonts w:ascii="Calibri" w:hAnsi="Calibri"/>
          <w:sz w:val="22"/>
          <w:szCs w:val="22"/>
        </w:rPr>
        <w:t xml:space="preserve"> – </w:t>
      </w:r>
      <w:r w:rsidRPr="0027597A">
        <w:rPr>
          <w:rFonts w:ascii="Calibri" w:hAnsi="Calibri"/>
          <w:sz w:val="22"/>
          <w:szCs w:val="22"/>
        </w:rPr>
        <w:t>Instalment Frequency</w:t>
      </w:r>
    </w:p>
    <w:p w:rsidRPr="0047424B" w:rsidR="00241FB9" w:rsidP="00241FB9" w:rsidRDefault="00241FB9" w14:paraId="20E7D476" w14:textId="77777777">
      <w:pPr>
        <w:rPr>
          <w:i/>
        </w:rPr>
      </w:pPr>
      <w:r w:rsidRPr="0047424B">
        <w:rPr>
          <w:i/>
        </w:rPr>
        <w:t xml:space="preserve">The Instalment Frequency must be contained in the table of mandate frequency codes </w:t>
      </w:r>
    </w:p>
    <w:p w:rsidRPr="007D7126" w:rsidR="00241FB9" w:rsidP="00241FB9" w:rsidRDefault="00241FB9" w14:paraId="78CE75A0" w14:textId="77777777">
      <w:r>
        <w:t>Error code is 901103: Invalid instalment f</w:t>
      </w:r>
      <w:r w:rsidRPr="007D7126">
        <w:t xml:space="preserve">requency </w:t>
      </w:r>
    </w:p>
    <w:p w:rsidRPr="007D7126" w:rsidR="00D521C9" w:rsidP="00E92BA0" w:rsidRDefault="00241FB9" w14:paraId="5872B4F6" w14:textId="1BFFDB91">
      <w:r w:rsidRPr="007D7126">
        <w:t>Severity: Mandate</w:t>
      </w:r>
      <w:r>
        <w:t xml:space="preserve"> a</w:t>
      </w:r>
      <w:r w:rsidRPr="007D7126">
        <w:t>cceptance rejected</w:t>
      </w:r>
    </w:p>
    <w:p w:rsidR="009C0ECD" w:rsidP="00E92BA0" w:rsidRDefault="009C0ECD" w14:paraId="43952B04" w14:textId="77777777">
      <w:pPr>
        <w:rPr>
          <w:rFonts w:cs="Arial"/>
          <w:b/>
          <w:color w:val="000000"/>
          <w:lang w:val="en-US"/>
        </w:rPr>
      </w:pPr>
    </w:p>
    <w:p w:rsidRPr="0027597A" w:rsidR="00241FB9" w:rsidP="00241FB9" w:rsidRDefault="00241FB9" w14:paraId="0219D052"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012.020</w:t>
      </w:r>
      <w:r w:rsidRPr="002D6E2C">
        <w:rPr>
          <w:rFonts w:ascii="Calibri" w:hAnsi="Calibri"/>
          <w:sz w:val="22"/>
          <w:szCs w:val="22"/>
        </w:rPr>
        <w:t xml:space="preserve"> – </w:t>
      </w:r>
      <w:r w:rsidRPr="0027597A">
        <w:rPr>
          <w:rFonts w:ascii="Calibri" w:hAnsi="Calibri"/>
          <w:sz w:val="22"/>
          <w:szCs w:val="22"/>
        </w:rPr>
        <w:t>Mandate initiation date</w:t>
      </w:r>
    </w:p>
    <w:p w:rsidRPr="00FD4539" w:rsidR="00241FB9" w:rsidP="00241FB9" w:rsidRDefault="00241FB9" w14:paraId="335985ED" w14:textId="77777777">
      <w:pPr>
        <w:rPr>
          <w:i/>
        </w:rPr>
      </w:pPr>
      <w:r w:rsidRPr="00FD4539">
        <w:rPr>
          <w:i/>
        </w:rPr>
        <w:t>The Mandate Initiation Date must be a valid date</w:t>
      </w:r>
    </w:p>
    <w:p w:rsidRPr="007D7126" w:rsidR="00241FB9" w:rsidP="00241FB9" w:rsidRDefault="00241FB9" w14:paraId="0C739F0D" w14:textId="77777777">
      <w:r>
        <w:t>Error c</w:t>
      </w:r>
      <w:r w:rsidRPr="007D7126">
        <w:t>ode is 901104</w:t>
      </w:r>
      <w:r>
        <w:t>:  Invalid mandate initiation d</w:t>
      </w:r>
      <w:r w:rsidRPr="007D7126">
        <w:t xml:space="preserve">ate on mandate </w:t>
      </w:r>
    </w:p>
    <w:p w:rsidR="00D521C9" w:rsidP="00E92BA0" w:rsidRDefault="00241FB9" w14:paraId="3AB35AD3" w14:textId="53AFBBC4">
      <w:r w:rsidRPr="007D7126">
        <w:t>Severity: Mandate</w:t>
      </w:r>
      <w:r>
        <w:t xml:space="preserve"> a</w:t>
      </w:r>
      <w:r w:rsidRPr="007D7126">
        <w:t>cceptance rejected</w:t>
      </w:r>
      <w:r w:rsidRPr="0027597A" w:rsidDel="00241FB9">
        <w:t xml:space="preserve"> </w:t>
      </w:r>
    </w:p>
    <w:p w:rsidR="00997D60" w:rsidP="00E92BA0" w:rsidRDefault="00997D60" w14:paraId="0DB03655" w14:textId="77777777">
      <w:pPr>
        <w:rPr>
          <w:rFonts w:cs="Arial"/>
          <w:b/>
          <w:color w:val="000000"/>
          <w:lang w:val="en-US"/>
        </w:rPr>
      </w:pPr>
    </w:p>
    <w:p w:rsidRPr="0027597A" w:rsidR="00241FB9" w:rsidP="00241FB9" w:rsidRDefault="00241FB9" w14:paraId="317C2975"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012.021</w:t>
      </w:r>
      <w:r w:rsidRPr="002D6E2C">
        <w:rPr>
          <w:rFonts w:ascii="Calibri" w:hAnsi="Calibri"/>
          <w:sz w:val="22"/>
          <w:szCs w:val="22"/>
        </w:rPr>
        <w:t xml:space="preserve"> – </w:t>
      </w:r>
      <w:r w:rsidRPr="0027597A">
        <w:rPr>
          <w:rFonts w:ascii="Calibri" w:hAnsi="Calibri"/>
          <w:sz w:val="22"/>
          <w:szCs w:val="22"/>
        </w:rPr>
        <w:t>First Collection Date</w:t>
      </w:r>
    </w:p>
    <w:p w:rsidRPr="00CB68F6" w:rsidR="00241FB9" w:rsidP="00241FB9" w:rsidRDefault="00241FB9" w14:paraId="034F28DA" w14:textId="77777777">
      <w:pPr>
        <w:rPr>
          <w:i/>
        </w:rPr>
      </w:pPr>
      <w:r w:rsidRPr="00CB68F6">
        <w:rPr>
          <w:i/>
        </w:rPr>
        <w:t>The mandate First Collection Date must be a valid date.</w:t>
      </w:r>
    </w:p>
    <w:p w:rsidRPr="007D7126" w:rsidR="00241FB9" w:rsidP="00241FB9" w:rsidRDefault="00241FB9" w14:paraId="0EDEE148" w14:textId="77777777">
      <w:r>
        <w:t>Error code is 901106:  Invalid First Collection D</w:t>
      </w:r>
      <w:r w:rsidRPr="007D7126">
        <w:t xml:space="preserve">ate on mandate </w:t>
      </w:r>
    </w:p>
    <w:p w:rsidR="00D521C9" w:rsidP="00E92BA0" w:rsidRDefault="00241FB9" w14:paraId="24449DDE" w14:textId="48D141F8">
      <w:r w:rsidRPr="007D7126">
        <w:t>Severity: Mandate</w:t>
      </w:r>
      <w:r>
        <w:t xml:space="preserve"> a</w:t>
      </w:r>
      <w:r w:rsidRPr="007D7126">
        <w:t>cceptance rejected</w:t>
      </w:r>
      <w:r w:rsidRPr="0027597A" w:rsidDel="00241FB9">
        <w:t xml:space="preserve"> </w:t>
      </w:r>
    </w:p>
    <w:p w:rsidR="00D521C9" w:rsidP="00E92BA0" w:rsidRDefault="00D521C9" w14:paraId="77691EDE" w14:textId="77777777"/>
    <w:p w:rsidR="00805543" w:rsidP="00E92BA0" w:rsidRDefault="00805543" w14:paraId="16D226F5" w14:textId="77777777">
      <w:pPr>
        <w:rPr>
          <w:rFonts w:cs="Arial"/>
          <w:b/>
          <w:color w:val="000000"/>
          <w:lang w:val="en-US"/>
        </w:rPr>
      </w:pPr>
      <w:r>
        <w:br w:type="page"/>
      </w:r>
    </w:p>
    <w:p w:rsidRPr="0027597A" w:rsidR="00241FB9" w:rsidP="00241FB9" w:rsidRDefault="00241FB9" w14:paraId="0B108520"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012.022</w:t>
      </w:r>
      <w:r w:rsidRPr="002D6E2C">
        <w:rPr>
          <w:rFonts w:ascii="Calibri" w:hAnsi="Calibri"/>
          <w:sz w:val="22"/>
          <w:szCs w:val="22"/>
        </w:rPr>
        <w:t xml:space="preserve"> – </w:t>
      </w:r>
      <w:r w:rsidRPr="0027597A">
        <w:rPr>
          <w:rFonts w:ascii="Calibri" w:hAnsi="Calibri"/>
          <w:sz w:val="22"/>
          <w:szCs w:val="22"/>
        </w:rPr>
        <w:t>Instalment Amount</w:t>
      </w:r>
    </w:p>
    <w:p w:rsidRPr="005158E8" w:rsidR="00241FB9" w:rsidP="00241FB9" w:rsidRDefault="00241FB9" w14:paraId="13CFC696" w14:textId="77777777">
      <w:pPr>
        <w:rPr>
          <w:i/>
        </w:rPr>
      </w:pPr>
      <w:r w:rsidRPr="005158E8">
        <w:rPr>
          <w:i/>
        </w:rPr>
        <w:t>If debit value type is populated and is "FIXED" or "VARIABLE" then Instalment Amount must be greater than zero</w:t>
      </w:r>
    </w:p>
    <w:p w:rsidRPr="007D7126" w:rsidR="00241FB9" w:rsidP="00241FB9" w:rsidRDefault="00241FB9" w14:paraId="2502378B" w14:textId="77777777">
      <w:r>
        <w:t>Error code is 901108:  Invalid instalment a</w:t>
      </w:r>
      <w:r w:rsidRPr="007D7126">
        <w:t xml:space="preserve">mount on mandate </w:t>
      </w:r>
    </w:p>
    <w:p w:rsidR="00D521C9" w:rsidP="00E92BA0" w:rsidRDefault="00241FB9" w14:paraId="340791B1" w14:textId="667AD247">
      <w:r w:rsidRPr="007D7126">
        <w:t>Severity: Mandate</w:t>
      </w:r>
      <w:r>
        <w:t xml:space="preserve"> a</w:t>
      </w:r>
      <w:r w:rsidRPr="007D7126">
        <w:t>cceptance rejected</w:t>
      </w:r>
    </w:p>
    <w:p w:rsidR="00A57EAF" w:rsidP="00E92BA0" w:rsidRDefault="00A57EAF" w14:paraId="216CF910" w14:textId="77777777">
      <w:pPr>
        <w:pStyle w:val="Heading40"/>
        <w:spacing w:before="0" w:after="0" w:line="240" w:lineRule="auto"/>
        <w:ind w:left="0" w:firstLine="0"/>
        <w:rPr>
          <w:rFonts w:ascii="Calibri" w:hAnsi="Calibri"/>
          <w:sz w:val="22"/>
          <w:szCs w:val="22"/>
        </w:rPr>
      </w:pPr>
    </w:p>
    <w:p w:rsidRPr="0027597A" w:rsidR="00241FB9" w:rsidP="00241FB9" w:rsidRDefault="00241FB9" w14:paraId="685E7CF7"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012.023</w:t>
      </w:r>
      <w:r w:rsidRPr="002D6E2C">
        <w:rPr>
          <w:rFonts w:ascii="Calibri" w:hAnsi="Calibri"/>
          <w:sz w:val="22"/>
          <w:szCs w:val="22"/>
        </w:rPr>
        <w:t xml:space="preserve"> – </w:t>
      </w:r>
      <w:r w:rsidRPr="0027597A">
        <w:rPr>
          <w:rFonts w:ascii="Calibri" w:hAnsi="Calibri"/>
          <w:sz w:val="22"/>
          <w:szCs w:val="22"/>
        </w:rPr>
        <w:t xml:space="preserve">Maximum </w:t>
      </w:r>
      <w:r>
        <w:rPr>
          <w:rFonts w:ascii="Calibri" w:hAnsi="Calibri"/>
          <w:sz w:val="22"/>
          <w:szCs w:val="22"/>
        </w:rPr>
        <w:t>Collection A</w:t>
      </w:r>
      <w:r w:rsidRPr="0027597A">
        <w:rPr>
          <w:rFonts w:ascii="Calibri" w:hAnsi="Calibri"/>
          <w:sz w:val="22"/>
          <w:szCs w:val="22"/>
        </w:rPr>
        <w:t>mount</w:t>
      </w:r>
    </w:p>
    <w:p w:rsidRPr="003F2B73" w:rsidR="00241FB9" w:rsidP="00241FB9" w:rsidRDefault="00241FB9" w14:paraId="0BECFD34" w14:textId="77777777">
      <w:pPr>
        <w:rPr>
          <w:i/>
        </w:rPr>
      </w:pPr>
      <w:r w:rsidRPr="003F2B73">
        <w:rPr>
          <w:i/>
        </w:rPr>
        <w:t>The Maximum Collection Amount must be greater than zero.</w:t>
      </w:r>
    </w:p>
    <w:p w:rsidRPr="00E85E8C" w:rsidR="00241FB9" w:rsidP="00241FB9" w:rsidRDefault="00241FB9" w14:paraId="1DBA75D4" w14:textId="77777777">
      <w:r>
        <w:t>Error code is 901112:  Invalid maximum collection a</w:t>
      </w:r>
      <w:r w:rsidRPr="00E85E8C">
        <w:t xml:space="preserve">mount on mandate </w:t>
      </w:r>
    </w:p>
    <w:p w:rsidR="00D521C9" w:rsidP="00E92BA0" w:rsidRDefault="00241FB9" w14:paraId="70C6EE11" w14:textId="1EC34ACD">
      <w:r w:rsidRPr="00E85E8C">
        <w:t xml:space="preserve">Severity: Mandate </w:t>
      </w:r>
      <w:r>
        <w:t>a</w:t>
      </w:r>
      <w:r w:rsidRPr="00E85E8C">
        <w:t>cceptance rejected</w:t>
      </w:r>
    </w:p>
    <w:p w:rsidRPr="00E85E8C" w:rsidR="00D521C9" w:rsidP="00E92BA0" w:rsidRDefault="00D521C9" w14:paraId="1AA7EE4D" w14:textId="77777777"/>
    <w:p w:rsidRPr="0027597A" w:rsidR="00241FB9" w:rsidP="00241FB9" w:rsidRDefault="00241FB9" w14:paraId="08746539"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012.024</w:t>
      </w:r>
      <w:r w:rsidRPr="002D6E2C">
        <w:rPr>
          <w:rFonts w:ascii="Calibri" w:hAnsi="Calibri"/>
          <w:sz w:val="22"/>
          <w:szCs w:val="22"/>
        </w:rPr>
        <w:t xml:space="preserve"> – </w:t>
      </w:r>
      <w:r w:rsidRPr="0027597A">
        <w:rPr>
          <w:rFonts w:ascii="Calibri" w:hAnsi="Calibri"/>
          <w:sz w:val="22"/>
          <w:szCs w:val="22"/>
        </w:rPr>
        <w:t>Creditor Bank</w:t>
      </w:r>
    </w:p>
    <w:p w:rsidRPr="005158E8" w:rsidR="00241FB9" w:rsidP="00241FB9" w:rsidRDefault="00241FB9" w14:paraId="745BEA62" w14:textId="77777777">
      <w:pPr>
        <w:rPr>
          <w:i/>
        </w:rPr>
      </w:pPr>
      <w:r w:rsidRPr="005158E8">
        <w:rPr>
          <w:i/>
        </w:rPr>
        <w:t xml:space="preserve">The Credit bank must be loaded at the automated clearing house. </w:t>
      </w:r>
    </w:p>
    <w:p w:rsidRPr="00E85E8C" w:rsidR="00241FB9" w:rsidP="00241FB9" w:rsidRDefault="00241FB9" w14:paraId="053BB807" w14:textId="77777777">
      <w:r>
        <w:t>Error code is 901113:  Invalid creditor a</w:t>
      </w:r>
      <w:r w:rsidRPr="00E85E8C">
        <w:t xml:space="preserve">gent on mandate </w:t>
      </w:r>
    </w:p>
    <w:p w:rsidR="00D521C9" w:rsidP="00E92BA0" w:rsidRDefault="00241FB9" w14:paraId="23FE2034" w14:textId="698E6722">
      <w:r w:rsidRPr="00E85E8C">
        <w:t>Severity: Mandate</w:t>
      </w:r>
      <w:r>
        <w:t xml:space="preserve"> a</w:t>
      </w:r>
      <w:r w:rsidRPr="00E85E8C">
        <w:t>cceptance rejected</w:t>
      </w:r>
      <w:r w:rsidRPr="0027597A" w:rsidDel="00241FB9">
        <w:t xml:space="preserve"> </w:t>
      </w:r>
    </w:p>
    <w:p w:rsidR="00D521C9" w:rsidP="00E92BA0" w:rsidRDefault="00D521C9" w14:paraId="6726313F" w14:textId="77777777"/>
    <w:p w:rsidRPr="0027597A" w:rsidR="00241FB9" w:rsidP="00241FB9" w:rsidRDefault="00241FB9" w14:paraId="05EC5A77"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012.026</w:t>
      </w:r>
      <w:r w:rsidRPr="002D6E2C">
        <w:rPr>
          <w:rFonts w:ascii="Calibri" w:hAnsi="Calibri"/>
          <w:sz w:val="22"/>
          <w:szCs w:val="22"/>
        </w:rPr>
        <w:t xml:space="preserve"> – </w:t>
      </w:r>
      <w:r w:rsidRPr="0027597A">
        <w:rPr>
          <w:rFonts w:ascii="Calibri" w:hAnsi="Calibri"/>
          <w:sz w:val="22"/>
          <w:szCs w:val="22"/>
        </w:rPr>
        <w:t>Debtor identifier</w:t>
      </w:r>
    </w:p>
    <w:p w:rsidRPr="00E80511" w:rsidR="00241FB9" w:rsidP="00241FB9" w:rsidRDefault="00241FB9" w14:paraId="57574A4A" w14:textId="77777777">
      <w:pPr>
        <w:rPr>
          <w:i/>
        </w:rPr>
      </w:pPr>
      <w:r w:rsidRPr="00E80511">
        <w:rPr>
          <w:i/>
        </w:rPr>
        <w:t>The Debtor identifier must match the character set allowed.</w:t>
      </w:r>
    </w:p>
    <w:p w:rsidR="00241FB9" w:rsidP="00241FB9" w:rsidRDefault="00241FB9" w14:paraId="4AC9E887" w14:textId="77777777">
      <w:r>
        <w:t>Error code is 901122:  Invalid d</w:t>
      </w:r>
      <w:r w:rsidRPr="00E85E8C">
        <w:t xml:space="preserve">ebtor identifier on mandate </w:t>
      </w:r>
    </w:p>
    <w:p w:rsidRPr="003C1A2C" w:rsidR="00D521C9" w:rsidP="00E92BA0" w:rsidRDefault="00241FB9" w14:paraId="72D8D6EF" w14:textId="781D1F6C">
      <w:r w:rsidRPr="0027597A">
        <w:t>Severity: Mandate acceptance rejected</w:t>
      </w:r>
      <w:r w:rsidRPr="0027597A" w:rsidDel="00241FB9">
        <w:t xml:space="preserve"> </w:t>
      </w:r>
    </w:p>
    <w:p w:rsidR="00D521C9" w:rsidP="00E92BA0" w:rsidRDefault="00D521C9" w14:paraId="03BA8A76" w14:textId="77777777"/>
    <w:p w:rsidRPr="0027597A" w:rsidR="00241FB9" w:rsidP="00241FB9" w:rsidRDefault="00241FB9" w14:paraId="31F49074"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012.028</w:t>
      </w:r>
      <w:r w:rsidRPr="002D6E2C">
        <w:rPr>
          <w:rFonts w:ascii="Calibri" w:hAnsi="Calibri"/>
          <w:sz w:val="22"/>
          <w:szCs w:val="22"/>
        </w:rPr>
        <w:t xml:space="preserve"> – </w:t>
      </w:r>
      <w:r w:rsidRPr="0027597A">
        <w:rPr>
          <w:rFonts w:ascii="Calibri" w:hAnsi="Calibri"/>
          <w:sz w:val="22"/>
          <w:szCs w:val="22"/>
        </w:rPr>
        <w:t>Debtor Bank</w:t>
      </w:r>
    </w:p>
    <w:p w:rsidRPr="00D24B84" w:rsidR="00241FB9" w:rsidP="00241FB9" w:rsidRDefault="00241FB9" w14:paraId="0E568DDB" w14:textId="77777777">
      <w:pPr>
        <w:rPr>
          <w:i/>
        </w:rPr>
      </w:pPr>
      <w:r w:rsidRPr="00D24B84">
        <w:rPr>
          <w:i/>
        </w:rPr>
        <w:t xml:space="preserve">The Debtor Agent must be a valid member code for AC </w:t>
      </w:r>
    </w:p>
    <w:p w:rsidRPr="00471ADB" w:rsidR="00241FB9" w:rsidP="00241FB9" w:rsidRDefault="00241FB9" w14:paraId="298CCAA0" w14:textId="77777777">
      <w:r>
        <w:t>Error code is 901116:  Invalid debtor a</w:t>
      </w:r>
      <w:r w:rsidRPr="00471ADB">
        <w:t xml:space="preserve">gent on mandate </w:t>
      </w:r>
    </w:p>
    <w:p w:rsidR="00CF4911" w:rsidP="00E92BA0" w:rsidRDefault="00241FB9" w14:paraId="640965B0" w14:textId="6EB07A65">
      <w:r w:rsidRPr="00383E12">
        <w:t>Severity: Mandate</w:t>
      </w:r>
      <w:r>
        <w:t xml:space="preserve"> a</w:t>
      </w:r>
      <w:r w:rsidRPr="00383E12">
        <w:t>cceptance rejected</w:t>
      </w:r>
      <w:r w:rsidRPr="0027597A" w:rsidDel="00241FB9">
        <w:t xml:space="preserve"> </w:t>
      </w:r>
    </w:p>
    <w:p w:rsidR="00997D60" w:rsidP="00E92BA0" w:rsidRDefault="00997D60" w14:paraId="578EFD48" w14:textId="77777777">
      <w:pPr>
        <w:rPr>
          <w:rFonts w:cs="Arial"/>
          <w:b/>
          <w:color w:val="000000"/>
          <w:lang w:val="en-US"/>
        </w:rPr>
      </w:pPr>
    </w:p>
    <w:p w:rsidRPr="002D6E2C" w:rsidR="00996B2B" w:rsidP="00E92BA0" w:rsidRDefault="00996B2B" w14:paraId="2397A60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01</w:t>
      </w:r>
      <w:r>
        <w:rPr>
          <w:rFonts w:ascii="Calibri" w:hAnsi="Calibri"/>
          <w:sz w:val="22"/>
          <w:szCs w:val="22"/>
        </w:rPr>
        <w:t>2</w:t>
      </w:r>
      <w:r w:rsidRPr="002D6E2C">
        <w:rPr>
          <w:rFonts w:ascii="Calibri" w:hAnsi="Calibri"/>
          <w:sz w:val="22"/>
          <w:szCs w:val="22"/>
        </w:rPr>
        <w:t>.0</w:t>
      </w:r>
      <w:r>
        <w:rPr>
          <w:rFonts w:ascii="Calibri" w:hAnsi="Calibri"/>
          <w:sz w:val="22"/>
          <w:szCs w:val="22"/>
        </w:rPr>
        <w:t>29</w:t>
      </w:r>
      <w:r w:rsidRPr="002D6E2C">
        <w:rPr>
          <w:rFonts w:ascii="Calibri" w:hAnsi="Calibri"/>
          <w:sz w:val="22"/>
          <w:szCs w:val="22"/>
        </w:rPr>
        <w:t xml:space="preserve"> – Authentication </w:t>
      </w:r>
      <w:r w:rsidR="004B3AE5">
        <w:rPr>
          <w:rFonts w:ascii="Calibri" w:hAnsi="Calibri"/>
          <w:sz w:val="22"/>
          <w:szCs w:val="22"/>
        </w:rPr>
        <w:t xml:space="preserve">Status </w:t>
      </w:r>
      <w:r w:rsidRPr="002D6E2C">
        <w:rPr>
          <w:rFonts w:ascii="Calibri" w:hAnsi="Calibri"/>
          <w:sz w:val="22"/>
          <w:szCs w:val="22"/>
        </w:rPr>
        <w:t>Indicator</w:t>
      </w:r>
    </w:p>
    <w:p w:rsidRPr="002D6E2C" w:rsidR="00996B2B" w:rsidP="00E92BA0" w:rsidRDefault="00996B2B" w14:paraId="0BC8F91E" w14:textId="77777777">
      <w:r w:rsidRPr="002D6E2C">
        <w:t xml:space="preserve">The Authentication </w:t>
      </w:r>
      <w:r w:rsidR="004B3AE5">
        <w:t xml:space="preserve">Status </w:t>
      </w:r>
      <w:r w:rsidRPr="002D6E2C">
        <w:t xml:space="preserve">Indicator </w:t>
      </w:r>
      <w:r>
        <w:t>must contain “NAUT”, “AAUT” or “NRSP”.</w:t>
      </w:r>
      <w:r w:rsidRPr="002D6E2C">
        <w:t xml:space="preserve"> </w:t>
      </w:r>
    </w:p>
    <w:p w:rsidRPr="002D6E2C" w:rsidR="00996B2B" w:rsidP="00E92BA0" w:rsidRDefault="00996B2B" w14:paraId="3809AB92" w14:textId="77777777">
      <w:r w:rsidRPr="002D6E2C">
        <w:t xml:space="preserve">Error Code is 901117:  Invalid Authentication </w:t>
      </w:r>
      <w:r w:rsidR="004B3AE5">
        <w:t xml:space="preserve">Status </w:t>
      </w:r>
      <w:r w:rsidRPr="002D6E2C">
        <w:t xml:space="preserve">Indicator on mandate </w:t>
      </w:r>
    </w:p>
    <w:p w:rsidRPr="002D6E2C" w:rsidR="00996B2B" w:rsidP="00E92BA0" w:rsidRDefault="00996B2B" w14:paraId="6607D84D" w14:textId="77777777">
      <w:r w:rsidRPr="002D6E2C">
        <w:t>Severity: Mandate amendment rejected</w:t>
      </w:r>
    </w:p>
    <w:p w:rsidR="00996B2B" w:rsidP="00E92BA0" w:rsidRDefault="00996B2B" w14:paraId="56020120" w14:textId="77777777">
      <w:pPr>
        <w:pStyle w:val="Heading40"/>
        <w:spacing w:before="0" w:after="0" w:line="240" w:lineRule="auto"/>
        <w:ind w:left="0" w:firstLine="0"/>
        <w:rPr>
          <w:rFonts w:ascii="Calibri" w:hAnsi="Calibri"/>
          <w:sz w:val="22"/>
          <w:szCs w:val="22"/>
        </w:rPr>
      </w:pPr>
    </w:p>
    <w:p w:rsidRPr="0027597A" w:rsidR="00D521C9" w:rsidP="00E92BA0" w:rsidRDefault="00D521C9" w14:paraId="25F20BD5" w14:textId="77777777">
      <w:pPr>
        <w:pStyle w:val="Heading40"/>
        <w:spacing w:before="0" w:after="0" w:line="240" w:lineRule="auto"/>
        <w:ind w:left="0" w:firstLine="0"/>
        <w:rPr>
          <w:rFonts w:ascii="Calibri" w:hAnsi="Calibri"/>
          <w:sz w:val="22"/>
          <w:szCs w:val="22"/>
        </w:rPr>
      </w:pPr>
      <w:r w:rsidRPr="0027597A">
        <w:rPr>
          <w:rFonts w:ascii="Calibri" w:hAnsi="Calibri"/>
          <w:sz w:val="22"/>
          <w:szCs w:val="22"/>
        </w:rPr>
        <w:t>Rule 012.030</w:t>
      </w:r>
      <w:r w:rsidRPr="002D6E2C">
        <w:rPr>
          <w:rFonts w:ascii="Calibri" w:hAnsi="Calibri"/>
          <w:sz w:val="22"/>
          <w:szCs w:val="22"/>
        </w:rPr>
        <w:t xml:space="preserve"> – </w:t>
      </w:r>
      <w:r w:rsidRPr="0027597A">
        <w:rPr>
          <w:rFonts w:ascii="Calibri" w:hAnsi="Calibri"/>
          <w:sz w:val="22"/>
          <w:szCs w:val="22"/>
        </w:rPr>
        <w:t>Debit value type</w:t>
      </w:r>
    </w:p>
    <w:p w:rsidRPr="00471ADB" w:rsidR="00D521C9" w:rsidP="00E92BA0" w:rsidRDefault="00D521C9" w14:paraId="51BCB0BC" w14:textId="77777777">
      <w:r w:rsidRPr="00471ADB">
        <w:t>The debit value type must equal “FIXED”, “VARIABLE” or “USAGE BASED”</w:t>
      </w:r>
    </w:p>
    <w:p w:rsidRPr="00471ADB" w:rsidR="00D521C9" w:rsidP="00E92BA0" w:rsidRDefault="00D521C9" w14:paraId="4ED50BA4" w14:textId="77777777">
      <w:r>
        <w:t>Error c</w:t>
      </w:r>
      <w:r w:rsidRPr="00471ADB">
        <w:t xml:space="preserve">ode is 901084:  </w:t>
      </w:r>
      <w:r>
        <w:t>Invalid debit value t</w:t>
      </w:r>
      <w:r w:rsidRPr="00471ADB">
        <w:t>ype</w:t>
      </w:r>
    </w:p>
    <w:p w:rsidR="00D521C9" w:rsidP="00E92BA0" w:rsidRDefault="00D521C9" w14:paraId="5E2C6945" w14:textId="77777777">
      <w:r w:rsidRPr="00471ADB">
        <w:t>Severity: Mandate</w:t>
      </w:r>
      <w:r>
        <w:t xml:space="preserve"> a</w:t>
      </w:r>
      <w:r w:rsidRPr="00471ADB">
        <w:t>cceptance rejected</w:t>
      </w:r>
    </w:p>
    <w:p w:rsidRPr="0030169E" w:rsidR="00D521C9" w:rsidP="00E92BA0" w:rsidRDefault="00D521C9" w14:paraId="68CF5BF9" w14:textId="77777777">
      <w:pPr>
        <w:pStyle w:val="Heading40"/>
        <w:spacing w:before="0" w:after="0" w:line="240" w:lineRule="auto"/>
        <w:ind w:left="0" w:firstLine="0"/>
        <w:rPr>
          <w:rFonts w:ascii="Calibri" w:hAnsi="Calibri"/>
          <w:sz w:val="22"/>
          <w:szCs w:val="22"/>
        </w:rPr>
      </w:pPr>
      <w:r w:rsidRPr="0030169E">
        <w:rPr>
          <w:rFonts w:ascii="Calibri" w:hAnsi="Calibri"/>
          <w:sz w:val="22"/>
          <w:szCs w:val="22"/>
        </w:rPr>
        <w:t>Rule 012.031</w:t>
      </w:r>
      <w:r w:rsidRPr="002D6E2C">
        <w:rPr>
          <w:rFonts w:ascii="Calibri" w:hAnsi="Calibri"/>
          <w:sz w:val="22"/>
          <w:szCs w:val="22"/>
        </w:rPr>
        <w:t xml:space="preserve"> – </w:t>
      </w:r>
      <w:r>
        <w:rPr>
          <w:rFonts w:ascii="Calibri" w:hAnsi="Calibri"/>
          <w:sz w:val="22"/>
          <w:szCs w:val="22"/>
        </w:rPr>
        <w:t>Collection D</w:t>
      </w:r>
      <w:r w:rsidRPr="0030169E">
        <w:rPr>
          <w:rFonts w:ascii="Calibri" w:hAnsi="Calibri"/>
          <w:sz w:val="22"/>
          <w:szCs w:val="22"/>
        </w:rPr>
        <w:t>ay</w:t>
      </w:r>
    </w:p>
    <w:p w:rsidRPr="00471ADB" w:rsidR="00D521C9" w:rsidP="00E92BA0" w:rsidRDefault="00D521C9" w14:paraId="76084C7A" w14:textId="77777777">
      <w:r w:rsidRPr="00471ADB">
        <w:t>The</w:t>
      </w:r>
      <w:r>
        <w:t xml:space="preserve"> collection day must equal the Collection D</w:t>
      </w:r>
      <w:r w:rsidRPr="00471ADB">
        <w:t>ay submitted on the original request</w:t>
      </w:r>
    </w:p>
    <w:p w:rsidRPr="00471ADB" w:rsidR="00D521C9" w:rsidP="00E92BA0" w:rsidRDefault="00D521C9" w14:paraId="376AC92D" w14:textId="77777777">
      <w:r>
        <w:t>Error c</w:t>
      </w:r>
      <w:r w:rsidRPr="00471ADB">
        <w:t>ode is 901120:  Inval</w:t>
      </w:r>
      <w:r>
        <w:t>id collection d</w:t>
      </w:r>
      <w:r w:rsidRPr="00471ADB">
        <w:t xml:space="preserve">ay on mandate </w:t>
      </w:r>
    </w:p>
    <w:p w:rsidR="00D521C9" w:rsidP="00E92BA0" w:rsidRDefault="00D521C9" w14:paraId="16B489B5" w14:textId="77777777">
      <w:r w:rsidRPr="00471ADB">
        <w:t>Severity: Mandate</w:t>
      </w:r>
      <w:r>
        <w:t xml:space="preserve"> a</w:t>
      </w:r>
      <w:r w:rsidRPr="00471ADB">
        <w:t>cceptance</w:t>
      </w:r>
      <w:r>
        <w:t xml:space="preserve"> rejected</w:t>
      </w:r>
    </w:p>
    <w:p w:rsidR="00D521C9" w:rsidP="00E92BA0" w:rsidRDefault="00D521C9" w14:paraId="2713ADBC" w14:textId="77777777"/>
    <w:p w:rsidRPr="0030169E" w:rsidR="00241FB9" w:rsidP="00241FB9" w:rsidRDefault="00241FB9" w14:paraId="13AB91DC" w14:textId="77777777">
      <w:pPr>
        <w:pStyle w:val="Heading40"/>
        <w:spacing w:before="0" w:after="0" w:line="240" w:lineRule="auto"/>
        <w:ind w:left="0" w:firstLine="0"/>
        <w:rPr>
          <w:rFonts w:ascii="Calibri" w:hAnsi="Calibri"/>
          <w:sz w:val="22"/>
          <w:szCs w:val="22"/>
        </w:rPr>
      </w:pPr>
      <w:r w:rsidRPr="0030169E">
        <w:rPr>
          <w:rFonts w:ascii="Calibri" w:hAnsi="Calibri"/>
          <w:sz w:val="22"/>
          <w:szCs w:val="22"/>
        </w:rPr>
        <w:t>Rule 012.032</w:t>
      </w:r>
      <w:r w:rsidRPr="002D6E2C">
        <w:rPr>
          <w:rFonts w:ascii="Calibri" w:hAnsi="Calibri"/>
          <w:sz w:val="22"/>
          <w:szCs w:val="22"/>
        </w:rPr>
        <w:t xml:space="preserve"> – </w:t>
      </w:r>
      <w:r w:rsidRPr="0030169E">
        <w:rPr>
          <w:rFonts w:ascii="Calibri" w:hAnsi="Calibri"/>
          <w:sz w:val="22"/>
          <w:szCs w:val="22"/>
        </w:rPr>
        <w:t>Date adjustment rule indicator</w:t>
      </w:r>
    </w:p>
    <w:p w:rsidRPr="00D24B84" w:rsidR="00241FB9" w:rsidP="00241FB9" w:rsidRDefault="00241FB9" w14:paraId="380758A0" w14:textId="77777777">
      <w:pPr>
        <w:rPr>
          <w:i/>
        </w:rPr>
      </w:pPr>
      <w:r w:rsidRPr="00D24B84">
        <w:rPr>
          <w:i/>
        </w:rPr>
        <w:t>The Date Adjustment Rule must contain a “Y” or “N”.</w:t>
      </w:r>
    </w:p>
    <w:p w:rsidRPr="00471ADB" w:rsidR="00241FB9" w:rsidP="00241FB9" w:rsidRDefault="00241FB9" w14:paraId="0CDFB258" w14:textId="77777777">
      <w:r>
        <w:t>Error code is 901121:  Invalid date adjustment rule i</w:t>
      </w:r>
      <w:r w:rsidRPr="00471ADB">
        <w:t xml:space="preserve">ndicator on mandate </w:t>
      </w:r>
    </w:p>
    <w:p w:rsidRPr="00471ADB" w:rsidR="00D521C9" w:rsidP="00E92BA0" w:rsidRDefault="00241FB9" w14:paraId="04C4C6C5" w14:textId="651A92E1">
      <w:r>
        <w:t>Severity: Mandate a</w:t>
      </w:r>
      <w:r w:rsidRPr="00471ADB">
        <w:t>cceptance rejected</w:t>
      </w:r>
    </w:p>
    <w:p w:rsidR="00D521C9" w:rsidP="00E92BA0" w:rsidRDefault="00D521C9" w14:paraId="0C0A39C7" w14:textId="77777777">
      <w:pPr>
        <w:rPr>
          <w:rFonts w:cs="Arial"/>
        </w:rPr>
      </w:pPr>
    </w:p>
    <w:p w:rsidRPr="0030169E" w:rsidR="00241FB9" w:rsidP="00241FB9" w:rsidRDefault="00241FB9" w14:paraId="1BC5C13D" w14:textId="77777777">
      <w:pPr>
        <w:pStyle w:val="Heading40"/>
        <w:spacing w:before="0" w:after="0" w:line="240" w:lineRule="auto"/>
        <w:ind w:left="0" w:firstLine="0"/>
        <w:rPr>
          <w:rFonts w:ascii="Calibri" w:hAnsi="Calibri"/>
          <w:sz w:val="22"/>
          <w:szCs w:val="22"/>
        </w:rPr>
      </w:pPr>
      <w:r w:rsidRPr="0030169E">
        <w:rPr>
          <w:rFonts w:ascii="Calibri" w:hAnsi="Calibri"/>
          <w:sz w:val="22"/>
          <w:szCs w:val="22"/>
        </w:rPr>
        <w:t xml:space="preserve">Rule 012.033 </w:t>
      </w:r>
      <w:r w:rsidRPr="002D6E2C">
        <w:rPr>
          <w:rFonts w:ascii="Calibri" w:hAnsi="Calibri"/>
          <w:sz w:val="22"/>
          <w:szCs w:val="22"/>
        </w:rPr>
        <w:t xml:space="preserve">– </w:t>
      </w:r>
      <w:r w:rsidRPr="0030169E">
        <w:rPr>
          <w:rFonts w:ascii="Calibri" w:hAnsi="Calibri"/>
          <w:sz w:val="22"/>
          <w:szCs w:val="22"/>
        </w:rPr>
        <w:t>Adjustment category</w:t>
      </w:r>
    </w:p>
    <w:p w:rsidRPr="00D24B84" w:rsidR="00241FB9" w:rsidP="00241FB9" w:rsidRDefault="00241FB9" w14:paraId="0C93081F" w14:textId="77777777">
      <w:pPr>
        <w:pStyle w:val="Heading40"/>
        <w:spacing w:before="0" w:after="0" w:line="240" w:lineRule="auto"/>
        <w:ind w:left="0" w:firstLine="0"/>
        <w:rPr>
          <w:rFonts w:ascii="Calibri" w:hAnsi="Calibri"/>
          <w:b w:val="0"/>
          <w:i/>
        </w:rPr>
      </w:pPr>
      <w:r w:rsidRPr="00D24B84">
        <w:rPr>
          <w:rFonts w:ascii="Calibri" w:hAnsi="Calibri"/>
          <w:b w:val="0"/>
          <w:i/>
          <w:sz w:val="22"/>
          <w:szCs w:val="22"/>
        </w:rPr>
        <w:t xml:space="preserve">Adjustment Category </w:t>
      </w:r>
      <w:r w:rsidRPr="00D24B84">
        <w:rPr>
          <w:rFonts w:ascii="Calibri" w:hAnsi="Calibri"/>
          <w:b w:val="0"/>
          <w:i/>
        </w:rPr>
        <w:t>must be populated for all Debit Value Types with one of the following values:</w:t>
      </w:r>
    </w:p>
    <w:p w:rsidRPr="00D24B84" w:rsidR="00241FB9" w:rsidP="00241FB9" w:rsidRDefault="00241FB9" w14:paraId="7FAB4142" w14:textId="77777777">
      <w:pPr>
        <w:pStyle w:val="Heading40"/>
        <w:spacing w:before="0" w:after="0" w:line="240" w:lineRule="auto"/>
        <w:ind w:left="0" w:firstLine="0"/>
        <w:rPr>
          <w:rFonts w:ascii="Calibri" w:hAnsi="Calibri"/>
          <w:b w:val="0"/>
          <w:i/>
        </w:rPr>
      </w:pPr>
      <w:r w:rsidRPr="00D24B84">
        <w:rPr>
          <w:rFonts w:ascii="Calibri" w:hAnsi="Calibri"/>
          <w:b w:val="0"/>
          <w:i/>
        </w:rPr>
        <w:t xml:space="preserve"> “N”- Never, </w:t>
      </w:r>
    </w:p>
    <w:p w:rsidRPr="00D24B84" w:rsidR="00241FB9" w:rsidP="00241FB9" w:rsidRDefault="00241FB9" w14:paraId="67F3836D" w14:textId="77777777">
      <w:pPr>
        <w:pStyle w:val="Heading40"/>
        <w:spacing w:before="0" w:after="0" w:line="240" w:lineRule="auto"/>
        <w:ind w:left="0" w:firstLine="0"/>
        <w:rPr>
          <w:rFonts w:ascii="Calibri" w:hAnsi="Calibri"/>
          <w:b w:val="0"/>
          <w:i/>
        </w:rPr>
      </w:pPr>
      <w:r w:rsidRPr="00D24B84">
        <w:rPr>
          <w:rFonts w:ascii="Calibri" w:hAnsi="Calibri"/>
          <w:b w:val="0"/>
          <w:i/>
        </w:rPr>
        <w:t xml:space="preserve"> “Q”- Quarterly, </w:t>
      </w:r>
    </w:p>
    <w:p w:rsidRPr="00D24B84" w:rsidR="00241FB9" w:rsidP="00241FB9" w:rsidRDefault="00241FB9" w14:paraId="0405CF95" w14:textId="77777777">
      <w:pPr>
        <w:pStyle w:val="Heading40"/>
        <w:spacing w:before="0" w:after="0" w:line="240" w:lineRule="auto"/>
        <w:ind w:left="0" w:firstLine="0"/>
        <w:rPr>
          <w:rFonts w:ascii="Calibri" w:hAnsi="Calibri"/>
          <w:b w:val="0"/>
          <w:i/>
        </w:rPr>
      </w:pPr>
      <w:r w:rsidRPr="00D24B84">
        <w:rPr>
          <w:rFonts w:ascii="Calibri" w:hAnsi="Calibri"/>
          <w:b w:val="0"/>
          <w:i/>
        </w:rPr>
        <w:t xml:space="preserve"> “A”- Annually, </w:t>
      </w:r>
    </w:p>
    <w:p w:rsidRPr="00D24B84" w:rsidR="00241FB9" w:rsidP="00241FB9" w:rsidRDefault="00241FB9" w14:paraId="6DF93894" w14:textId="77777777">
      <w:pPr>
        <w:pStyle w:val="Heading40"/>
        <w:spacing w:before="0" w:after="0" w:line="240" w:lineRule="auto"/>
        <w:ind w:left="0" w:firstLine="0"/>
        <w:rPr>
          <w:rFonts w:ascii="Calibri" w:hAnsi="Calibri"/>
          <w:b w:val="0"/>
          <w:i/>
        </w:rPr>
      </w:pPr>
      <w:r w:rsidRPr="00D24B84">
        <w:rPr>
          <w:rFonts w:ascii="Calibri" w:hAnsi="Calibri"/>
          <w:b w:val="0"/>
          <w:i/>
        </w:rPr>
        <w:t xml:space="preserve"> “B”- Bi-annually or</w:t>
      </w:r>
    </w:p>
    <w:p w:rsidRPr="00D24B84" w:rsidR="00241FB9" w:rsidP="00241FB9" w:rsidRDefault="00241FB9" w14:paraId="0CFC817A" w14:textId="77777777">
      <w:pPr>
        <w:rPr>
          <w:i/>
        </w:rPr>
      </w:pPr>
      <w:r w:rsidRPr="00D24B84">
        <w:rPr>
          <w:i/>
        </w:rPr>
        <w:t xml:space="preserve"> “R”- Repo </w:t>
      </w:r>
    </w:p>
    <w:p w:rsidRPr="00383E12" w:rsidR="00241FB9" w:rsidP="00241FB9" w:rsidRDefault="00241FB9" w14:paraId="4DFFD499" w14:textId="77777777">
      <w:r>
        <w:t>Error c</w:t>
      </w:r>
      <w:r w:rsidRPr="00383E12">
        <w:t>ode is 901125</w:t>
      </w:r>
      <w:r>
        <w:t>:  Invalid a</w:t>
      </w:r>
      <w:r w:rsidRPr="00383E12">
        <w:t xml:space="preserve">djustment </w:t>
      </w:r>
      <w:r>
        <w:t>c</w:t>
      </w:r>
      <w:r w:rsidRPr="00383E12">
        <w:t xml:space="preserve">ategory on mandate </w:t>
      </w:r>
    </w:p>
    <w:p w:rsidR="00D521C9" w:rsidP="00E92BA0" w:rsidRDefault="00241FB9" w14:paraId="7248CDCC" w14:textId="6BFF1750">
      <w:r w:rsidRPr="00383E12">
        <w:t>Severity: Mandate</w:t>
      </w:r>
      <w:r>
        <w:t xml:space="preserve"> a</w:t>
      </w:r>
      <w:r w:rsidRPr="00383E12">
        <w:t>cceptance rejected</w:t>
      </w:r>
    </w:p>
    <w:p w:rsidR="009C0ECD" w:rsidP="00E92BA0" w:rsidRDefault="009C0ECD" w14:paraId="54BF61AB" w14:textId="77777777">
      <w:pPr>
        <w:rPr>
          <w:rFonts w:cs="Arial"/>
          <w:b/>
          <w:color w:val="000000"/>
          <w:lang w:val="en-US"/>
        </w:rPr>
      </w:pPr>
    </w:p>
    <w:p w:rsidRPr="0030169E" w:rsidR="00D521C9" w:rsidP="00E92BA0" w:rsidRDefault="00D521C9" w14:paraId="4D12BA08" w14:textId="77777777">
      <w:pPr>
        <w:pStyle w:val="Heading40"/>
        <w:spacing w:before="0" w:after="0" w:line="240" w:lineRule="auto"/>
        <w:ind w:left="0" w:firstLine="0"/>
        <w:rPr>
          <w:rFonts w:ascii="Calibri" w:hAnsi="Calibri"/>
          <w:sz w:val="22"/>
          <w:szCs w:val="22"/>
        </w:rPr>
      </w:pPr>
      <w:r w:rsidRPr="0030169E">
        <w:rPr>
          <w:rFonts w:ascii="Calibri" w:hAnsi="Calibri"/>
          <w:sz w:val="22"/>
          <w:szCs w:val="22"/>
        </w:rPr>
        <w:t>Rule 012.036</w:t>
      </w:r>
      <w:r w:rsidRPr="002D6E2C">
        <w:rPr>
          <w:rFonts w:ascii="Calibri" w:hAnsi="Calibri"/>
          <w:sz w:val="22"/>
          <w:szCs w:val="22"/>
        </w:rPr>
        <w:t xml:space="preserve"> – </w:t>
      </w:r>
      <w:r w:rsidRPr="0030169E">
        <w:rPr>
          <w:rFonts w:ascii="Calibri" w:hAnsi="Calibri"/>
          <w:sz w:val="22"/>
          <w:szCs w:val="22"/>
        </w:rPr>
        <w:t>Mandate Reference Number</w:t>
      </w:r>
    </w:p>
    <w:p w:rsidR="00D521C9" w:rsidP="00E92BA0" w:rsidRDefault="00D521C9" w14:paraId="6277A7BC" w14:textId="77777777">
      <w:r w:rsidRPr="007D7126">
        <w:t>Th</w:t>
      </w:r>
      <w:r>
        <w:t>e Mandate Reference Number must be completed if the Authentication Status Indicator = “AAUT”.</w:t>
      </w:r>
    </w:p>
    <w:p w:rsidRPr="0030169E" w:rsidR="00D521C9" w:rsidP="00E92BA0" w:rsidRDefault="00D521C9" w14:paraId="236AC78B" w14:textId="77777777">
      <w:r w:rsidRPr="0030169E">
        <w:t xml:space="preserve">Error code is 901162: </w:t>
      </w:r>
      <w:r>
        <w:t>Mandate Reference Number is required</w:t>
      </w:r>
    </w:p>
    <w:p w:rsidR="009C0ECD" w:rsidP="00E92BA0" w:rsidRDefault="009C0ECD" w14:paraId="5275D6B8" w14:textId="77777777">
      <w:r>
        <w:t>File f</w:t>
      </w:r>
      <w:r w:rsidRPr="007D7126">
        <w:t xml:space="preserve">atal </w:t>
      </w:r>
      <w:r>
        <w:t>e</w:t>
      </w:r>
      <w:r w:rsidRPr="007D7126">
        <w:t>rror</w:t>
      </w:r>
    </w:p>
    <w:p w:rsidR="00D521C9" w:rsidP="00E92BA0" w:rsidRDefault="00D521C9" w14:paraId="5F2F3C9C" w14:textId="77777777">
      <w:pPr>
        <w:pStyle w:val="Default"/>
        <w:rPr>
          <w:b/>
          <w:bCs/>
          <w:sz w:val="22"/>
          <w:szCs w:val="22"/>
        </w:rPr>
      </w:pPr>
    </w:p>
    <w:p w:rsidRPr="0030169E" w:rsidR="00D521C9" w:rsidP="00E92BA0" w:rsidRDefault="00D521C9" w14:paraId="32351B31" w14:textId="77777777">
      <w:pPr>
        <w:pStyle w:val="Heading40"/>
        <w:spacing w:before="0" w:after="0" w:line="240" w:lineRule="auto"/>
        <w:ind w:left="0" w:firstLine="0"/>
        <w:rPr>
          <w:rFonts w:ascii="Calibri" w:hAnsi="Calibri"/>
          <w:sz w:val="22"/>
          <w:szCs w:val="22"/>
        </w:rPr>
      </w:pPr>
      <w:r>
        <w:rPr>
          <w:rFonts w:ascii="Calibri" w:hAnsi="Calibri"/>
          <w:sz w:val="22"/>
          <w:szCs w:val="22"/>
        </w:rPr>
        <w:t xml:space="preserve">Rule 012.043 </w:t>
      </w:r>
      <w:r w:rsidRPr="002D6E2C">
        <w:rPr>
          <w:rFonts w:ascii="Calibri" w:hAnsi="Calibri"/>
          <w:sz w:val="22"/>
          <w:szCs w:val="22"/>
        </w:rPr>
        <w:t xml:space="preserve">– </w:t>
      </w:r>
      <w:r w:rsidRPr="0030169E">
        <w:rPr>
          <w:rFonts w:ascii="Calibri" w:hAnsi="Calibri"/>
          <w:sz w:val="22"/>
          <w:szCs w:val="22"/>
        </w:rPr>
        <w:t>Mandate Authentication Date</w:t>
      </w:r>
    </w:p>
    <w:p w:rsidRPr="00180E1C" w:rsidR="00D521C9" w:rsidP="00E92BA0" w:rsidRDefault="00D521C9" w14:paraId="3A60FD92" w14:textId="77777777">
      <w:r>
        <w:t>I</w:t>
      </w:r>
      <w:r w:rsidR="00A57EAF">
        <w:t>f</w:t>
      </w:r>
      <w:r>
        <w:t xml:space="preserve"> provided, t</w:t>
      </w:r>
      <w:r w:rsidRPr="00180E1C">
        <w:t xml:space="preserve">he </w:t>
      </w:r>
      <w:r>
        <w:t>mandate authentication date must be a valid date</w:t>
      </w:r>
    </w:p>
    <w:p w:rsidR="00A57EAF" w:rsidP="00E92BA0" w:rsidRDefault="00D521C9" w14:paraId="35EC8A8E" w14:textId="77777777">
      <w:r w:rsidRPr="00180E1C">
        <w:t>Error code is 90</w:t>
      </w:r>
      <w:r w:rsidR="00A57EAF">
        <w:t>2</w:t>
      </w:r>
      <w:r w:rsidRPr="00180E1C">
        <w:t>11</w:t>
      </w:r>
      <w:r w:rsidR="00A57EAF">
        <w:t>2</w:t>
      </w:r>
      <w:r w:rsidRPr="00180E1C">
        <w:t xml:space="preserve">: </w:t>
      </w:r>
      <w:r w:rsidRPr="000B73A7" w:rsidR="000B73A7">
        <w:t>Mandate Authentication Date is invalid</w:t>
      </w:r>
    </w:p>
    <w:p w:rsidR="00CF4911" w:rsidP="00E92BA0" w:rsidRDefault="00CF4911" w14:paraId="4E8C2C1F" w14:textId="77777777">
      <w:r w:rsidRPr="00383E12">
        <w:t>Severity: Mandate</w:t>
      </w:r>
      <w:r>
        <w:t xml:space="preserve"> a</w:t>
      </w:r>
      <w:r w:rsidRPr="00383E12">
        <w:t>cceptance rejected</w:t>
      </w:r>
    </w:p>
    <w:p w:rsidRPr="00EA058B" w:rsidR="00A57EAF" w:rsidP="00E92BA0" w:rsidRDefault="00A57EAF" w14:paraId="7285867D" w14:textId="77777777">
      <w:pPr>
        <w:pStyle w:val="Heading40"/>
        <w:spacing w:before="0" w:after="0" w:line="240" w:lineRule="auto"/>
        <w:ind w:left="0" w:firstLine="0"/>
        <w:rPr>
          <w:rFonts w:ascii="Calibri" w:hAnsi="Calibri"/>
          <w:sz w:val="22"/>
          <w:szCs w:val="22"/>
        </w:rPr>
      </w:pPr>
      <w:r w:rsidRPr="0037114F">
        <w:rPr>
          <w:rFonts w:ascii="Calibri" w:hAnsi="Calibri"/>
          <w:sz w:val="22"/>
          <w:szCs w:val="22"/>
        </w:rPr>
        <w:t>Rule 012.044:  Invalid message identifier structure</w:t>
      </w:r>
    </w:p>
    <w:p w:rsidR="00A57EAF" w:rsidP="00E92BA0" w:rsidRDefault="00A57EAF" w14:paraId="07855277" w14:textId="77777777">
      <w:r>
        <w:t>Message identifier must have the correct structure.</w:t>
      </w:r>
    </w:p>
    <w:p w:rsidR="00A57EAF" w:rsidP="00E92BA0" w:rsidRDefault="00A57EAF" w14:paraId="20B945D2" w14:textId="77777777">
      <w:r>
        <w:t>Error code is 902134: Message Id Structure incorrect</w:t>
      </w:r>
    </w:p>
    <w:p w:rsidR="009C0ECD" w:rsidP="00E92BA0" w:rsidRDefault="009C0ECD" w14:paraId="7EB851AB" w14:textId="77777777">
      <w:r>
        <w:t>File f</w:t>
      </w:r>
      <w:r w:rsidRPr="007D7126">
        <w:t xml:space="preserve">atal </w:t>
      </w:r>
      <w:r>
        <w:t>e</w:t>
      </w:r>
      <w:r w:rsidRPr="007D7126">
        <w:t>rror</w:t>
      </w:r>
    </w:p>
    <w:p w:rsidR="00A57EAF" w:rsidP="00E92BA0" w:rsidRDefault="00A57EAF" w14:paraId="0021F8CC" w14:textId="77777777">
      <w:pPr>
        <w:pStyle w:val="ListParagraph"/>
        <w:ind w:left="0"/>
      </w:pPr>
    </w:p>
    <w:p w:rsidRPr="00A57EAF" w:rsidR="00A57EAF" w:rsidP="00E92BA0" w:rsidRDefault="00A57EAF" w14:paraId="32525E56" w14:textId="77777777">
      <w:pPr>
        <w:pStyle w:val="Heading40"/>
        <w:spacing w:before="0" w:after="0" w:line="240" w:lineRule="auto"/>
        <w:ind w:left="0" w:firstLine="0"/>
        <w:rPr>
          <w:rFonts w:ascii="Calibri" w:hAnsi="Calibri"/>
          <w:sz w:val="22"/>
        </w:rPr>
      </w:pPr>
      <w:r w:rsidRPr="00A57EAF">
        <w:rPr>
          <w:rFonts w:ascii="Calibri" w:hAnsi="Calibri"/>
          <w:sz w:val="22"/>
          <w:szCs w:val="22"/>
        </w:rPr>
        <w:t>Rule 012.045:  Initiating Party</w:t>
      </w:r>
    </w:p>
    <w:p w:rsidRPr="003A1968" w:rsidR="00A57EAF" w:rsidP="00E92BA0" w:rsidRDefault="00A57EAF" w14:paraId="1CF9D3E0" w14:textId="77777777">
      <w:r>
        <w:t xml:space="preserve">Initiating </w:t>
      </w:r>
      <w:r w:rsidR="004E0D79">
        <w:t>party is</w:t>
      </w:r>
      <w:r>
        <w:t xml:space="preserve"> required</w:t>
      </w:r>
    </w:p>
    <w:p w:rsidRPr="003A1968" w:rsidR="00A57EAF" w:rsidP="00E92BA0" w:rsidRDefault="00A57EAF" w14:paraId="3741F6F1" w14:textId="77777777">
      <w:r>
        <w:t>Error code is 901085: Initiating Party may not be spaces</w:t>
      </w:r>
      <w:r w:rsidRPr="003A1968">
        <w:t xml:space="preserve"> </w:t>
      </w:r>
    </w:p>
    <w:p w:rsidR="00CF4911" w:rsidP="00E92BA0" w:rsidRDefault="00CF4911" w14:paraId="78AB48B9" w14:textId="77777777">
      <w:r w:rsidRPr="00383E12">
        <w:t>Severity: Mandate</w:t>
      </w:r>
      <w:r>
        <w:t xml:space="preserve"> a</w:t>
      </w:r>
      <w:r w:rsidRPr="00383E12">
        <w:t>cceptance rejected</w:t>
      </w:r>
    </w:p>
    <w:p w:rsidR="00A57EAF" w:rsidP="00E92BA0" w:rsidRDefault="00A57EAF" w14:paraId="5E11E4DB" w14:textId="77777777"/>
    <w:p w:rsidRPr="00A57EAF" w:rsidR="00A57EAF" w:rsidP="00E92BA0" w:rsidRDefault="00A57EAF" w14:paraId="6F8584F1" w14:textId="77777777">
      <w:pPr>
        <w:pStyle w:val="Heading40"/>
        <w:spacing w:before="0" w:after="0" w:line="240" w:lineRule="auto"/>
        <w:ind w:left="0" w:firstLine="0"/>
        <w:rPr>
          <w:rFonts w:ascii="Calibri" w:hAnsi="Calibri"/>
          <w:sz w:val="22"/>
        </w:rPr>
      </w:pPr>
      <w:r w:rsidRPr="00A57EAF">
        <w:rPr>
          <w:rFonts w:ascii="Calibri" w:hAnsi="Calibri"/>
          <w:sz w:val="22"/>
          <w:szCs w:val="22"/>
        </w:rPr>
        <w:t>Rule 012.046:  Mandate Request Transaction Identifier may not be spaces</w:t>
      </w:r>
    </w:p>
    <w:p w:rsidRPr="00CE1FB6" w:rsidR="005C7632" w:rsidP="00E92BA0" w:rsidRDefault="005C7632" w14:paraId="7049F427" w14:textId="77777777">
      <w:pPr>
        <w:rPr>
          <w:lang w:val="en-US"/>
        </w:rPr>
      </w:pPr>
      <w:r w:rsidRPr="00CE1FB6">
        <w:rPr>
          <w:lang w:val="en-US"/>
        </w:rPr>
        <w:t>Request Transmission Number must be present on real time transactions</w:t>
      </w:r>
    </w:p>
    <w:p w:rsidRPr="00CE1FB6" w:rsidR="005C7632" w:rsidP="00E92BA0" w:rsidRDefault="005C7632" w14:paraId="60287DDE" w14:textId="77777777">
      <w:pPr>
        <w:rPr>
          <w:lang w:val="en-US"/>
        </w:rPr>
      </w:pPr>
      <w:r w:rsidRPr="00CE1FB6">
        <w:rPr>
          <w:lang w:val="en-US"/>
        </w:rPr>
        <w:t xml:space="preserve">Error code is </w:t>
      </w:r>
      <w:r w:rsidRPr="00D133E8" w:rsidR="00B5602F">
        <w:t>901163</w:t>
      </w:r>
      <w:r w:rsidR="00B5602F">
        <w:t>:  Mandate Request Transaction Identifier is spaces</w:t>
      </w:r>
    </w:p>
    <w:p w:rsidR="00CF4911" w:rsidP="00E92BA0" w:rsidRDefault="00CF4911" w14:paraId="0C7197AD" w14:textId="77777777">
      <w:r w:rsidRPr="00383E12">
        <w:t>Severity: Mandate</w:t>
      </w:r>
      <w:r>
        <w:t xml:space="preserve"> a</w:t>
      </w:r>
      <w:r w:rsidRPr="00383E12">
        <w:t>cceptance rejected</w:t>
      </w:r>
    </w:p>
    <w:p w:rsidR="00A57EAF" w:rsidP="00E92BA0" w:rsidRDefault="00A57EAF" w14:paraId="7CD47C25" w14:textId="77777777">
      <w:pPr>
        <w:pStyle w:val="ListParagraph"/>
        <w:spacing w:after="100" w:line="288" w:lineRule="auto"/>
        <w:ind w:left="0"/>
      </w:pPr>
    </w:p>
    <w:p w:rsidRPr="002C5D7B" w:rsidR="00A57EAF" w:rsidP="00E92BA0" w:rsidRDefault="00A57EAF" w14:paraId="7EAB8F66" w14:textId="77777777">
      <w:pPr>
        <w:pStyle w:val="Heading40"/>
        <w:spacing w:before="0" w:after="0" w:line="240" w:lineRule="auto"/>
        <w:ind w:left="0" w:firstLine="0"/>
        <w:rPr>
          <w:rFonts w:ascii="Calibri" w:hAnsi="Calibri"/>
          <w:sz w:val="22"/>
          <w:szCs w:val="22"/>
        </w:rPr>
      </w:pPr>
      <w:r w:rsidRPr="00F2141A">
        <w:rPr>
          <w:rFonts w:ascii="Calibri" w:hAnsi="Calibri"/>
          <w:sz w:val="22"/>
          <w:szCs w:val="22"/>
        </w:rPr>
        <w:t>Rule 0</w:t>
      </w:r>
      <w:r>
        <w:rPr>
          <w:rFonts w:ascii="Calibri" w:hAnsi="Calibri"/>
          <w:sz w:val="22"/>
          <w:szCs w:val="22"/>
        </w:rPr>
        <w:t>12</w:t>
      </w:r>
      <w:r w:rsidRPr="00F2141A">
        <w:rPr>
          <w:rFonts w:ascii="Calibri" w:hAnsi="Calibri"/>
          <w:sz w:val="22"/>
          <w:szCs w:val="22"/>
        </w:rPr>
        <w:t>.0</w:t>
      </w:r>
      <w:r>
        <w:rPr>
          <w:rFonts w:ascii="Calibri" w:hAnsi="Calibri"/>
          <w:sz w:val="22"/>
          <w:szCs w:val="22"/>
        </w:rPr>
        <w:t>47</w:t>
      </w:r>
      <w:r w:rsidRPr="00F2141A">
        <w:rPr>
          <w:rFonts w:ascii="Calibri" w:hAnsi="Calibri"/>
          <w:sz w:val="22"/>
          <w:szCs w:val="22"/>
        </w:rPr>
        <w:t>:</w:t>
      </w:r>
      <w:r w:rsidRPr="002C5D7B">
        <w:rPr>
          <w:rFonts w:ascii="Calibri" w:hAnsi="Calibri"/>
          <w:sz w:val="22"/>
          <w:szCs w:val="22"/>
        </w:rPr>
        <w:t>  Creditor Abbreviated Short Name</w:t>
      </w:r>
    </w:p>
    <w:p w:rsidRPr="002C5D7B" w:rsidR="00A57EAF" w:rsidP="00E92BA0" w:rsidRDefault="00A57EAF" w14:paraId="16A934EB" w14:textId="77777777">
      <w:r w:rsidRPr="002C5D7B">
        <w:t>The Creditor Abbreviated Short Name must not be spaces</w:t>
      </w:r>
    </w:p>
    <w:p w:rsidRPr="002C5D7B" w:rsidR="00A57EAF" w:rsidP="00E92BA0" w:rsidRDefault="00A57EAF" w14:paraId="745FCE65" w14:textId="77777777">
      <w:r w:rsidRPr="002C5D7B">
        <w:t>Error code is 901170:  Creditor Abbreviated Short Name may not be spaces</w:t>
      </w:r>
    </w:p>
    <w:p w:rsidR="00CF4911" w:rsidP="00E92BA0" w:rsidRDefault="00CF4911" w14:paraId="1A7DED48" w14:textId="77777777">
      <w:r w:rsidRPr="00383E12">
        <w:t>Severity: Mandate</w:t>
      </w:r>
      <w:r>
        <w:t xml:space="preserve"> a</w:t>
      </w:r>
      <w:r w:rsidRPr="00383E12">
        <w:t>cceptance rejected</w:t>
      </w:r>
    </w:p>
    <w:p w:rsidR="00997D60" w:rsidP="00E92BA0" w:rsidRDefault="00997D60" w14:paraId="6C04AEE8" w14:textId="77777777">
      <w:pPr>
        <w:rPr>
          <w:rFonts w:cs="Arial"/>
          <w:b/>
          <w:color w:val="000000"/>
          <w:lang w:val="en-US"/>
        </w:rPr>
      </w:pPr>
    </w:p>
    <w:p w:rsidRPr="00EA058B" w:rsidR="00A57EAF" w:rsidP="00E92BA0" w:rsidRDefault="00A57EAF" w14:paraId="0AB6ECA0" w14:textId="77777777">
      <w:pPr>
        <w:pStyle w:val="Heading40"/>
        <w:spacing w:before="0" w:after="0" w:line="240" w:lineRule="auto"/>
        <w:ind w:left="0" w:firstLine="0"/>
        <w:rPr>
          <w:rFonts w:ascii="Calibri" w:hAnsi="Calibri"/>
          <w:sz w:val="22"/>
          <w:szCs w:val="22"/>
        </w:rPr>
      </w:pPr>
      <w:r w:rsidRPr="0037114F">
        <w:rPr>
          <w:rFonts w:ascii="Calibri" w:hAnsi="Calibri"/>
          <w:sz w:val="22"/>
          <w:szCs w:val="22"/>
        </w:rPr>
        <w:t>Rule 012.048:  Authentication type</w:t>
      </w:r>
    </w:p>
    <w:p w:rsidRPr="007A3E45" w:rsidR="00A57EAF" w:rsidP="00E92BA0" w:rsidRDefault="00A57EAF" w14:paraId="26A070CC" w14:textId="77777777">
      <w:r>
        <w:t>The authentication t</w:t>
      </w:r>
      <w:r w:rsidRPr="007A3E45">
        <w:t>ype must equal</w:t>
      </w:r>
      <w:r>
        <w:t xml:space="preserve"> </w:t>
      </w:r>
      <w:r w:rsidRPr="0037114F">
        <w:t>“REAL TIME” or “BATCH” or “PREAUTH”</w:t>
      </w:r>
    </w:p>
    <w:p w:rsidRPr="007A3E45" w:rsidR="00A57EAF" w:rsidP="00E92BA0" w:rsidRDefault="00A57EAF" w14:paraId="7413FE33" w14:textId="77777777">
      <w:r w:rsidRPr="007A3E45">
        <w:t>E</w:t>
      </w:r>
      <w:r>
        <w:t>rror code is 901118:  Invalid authentication t</w:t>
      </w:r>
      <w:r w:rsidRPr="007A3E45">
        <w:t xml:space="preserve">ype on mandate </w:t>
      </w:r>
    </w:p>
    <w:p w:rsidR="00CF4911" w:rsidP="00E92BA0" w:rsidRDefault="00CF4911" w14:paraId="3E0BDE4B" w14:textId="77777777">
      <w:r w:rsidRPr="00383E12">
        <w:t>Severity: Mandate</w:t>
      </w:r>
      <w:r>
        <w:t xml:space="preserve"> a</w:t>
      </w:r>
      <w:r w:rsidRPr="00383E12">
        <w:t>cceptance rejected</w:t>
      </w:r>
    </w:p>
    <w:p w:rsidR="00A57EAF" w:rsidP="00E92BA0" w:rsidRDefault="00A57EAF" w14:paraId="685BAF25" w14:textId="77777777">
      <w:pPr>
        <w:rPr>
          <w:rFonts w:cs="Arial"/>
        </w:rPr>
      </w:pPr>
    </w:p>
    <w:p w:rsidRPr="00A57EAF" w:rsidR="00574826" w:rsidP="00E92BA0" w:rsidRDefault="00574826" w14:paraId="205B1EB9" w14:textId="77777777">
      <w:pPr>
        <w:pStyle w:val="Heading40"/>
        <w:spacing w:before="0" w:after="0" w:line="240" w:lineRule="auto"/>
        <w:ind w:left="0" w:firstLine="0"/>
        <w:rPr>
          <w:rFonts w:ascii="Calibri" w:hAnsi="Calibri"/>
          <w:sz w:val="22"/>
        </w:rPr>
      </w:pPr>
      <w:bookmarkStart w:name="_Toc435584410" w:id="7306"/>
      <w:r w:rsidRPr="00A57EAF">
        <w:rPr>
          <w:rFonts w:ascii="Calibri" w:hAnsi="Calibri"/>
          <w:sz w:val="22"/>
          <w:szCs w:val="22"/>
        </w:rPr>
        <w:t>Rule 012.04</w:t>
      </w:r>
      <w:r>
        <w:rPr>
          <w:rFonts w:ascii="Calibri" w:hAnsi="Calibri"/>
          <w:sz w:val="22"/>
          <w:szCs w:val="22"/>
        </w:rPr>
        <w:t>9</w:t>
      </w:r>
      <w:r w:rsidRPr="00A57EAF">
        <w:rPr>
          <w:rFonts w:ascii="Calibri" w:hAnsi="Calibri"/>
          <w:sz w:val="22"/>
          <w:szCs w:val="22"/>
        </w:rPr>
        <w:t>:  Mandate Request Transaction Identifier m</w:t>
      </w:r>
      <w:r>
        <w:rPr>
          <w:rFonts w:ascii="Calibri" w:hAnsi="Calibri"/>
          <w:sz w:val="22"/>
          <w:szCs w:val="22"/>
        </w:rPr>
        <w:t>ust match the original message</w:t>
      </w:r>
    </w:p>
    <w:p w:rsidRPr="002D6E2C" w:rsidR="00574826" w:rsidP="00E92BA0" w:rsidRDefault="00574826" w14:paraId="62B6517B" w14:textId="77777777">
      <w:r w:rsidRPr="002D6E2C">
        <w:t xml:space="preserve">The </w:t>
      </w:r>
      <w:r>
        <w:t>Mandate Request</w:t>
      </w:r>
      <w:r w:rsidRPr="002D6E2C">
        <w:t xml:space="preserve"> </w:t>
      </w:r>
      <w:r>
        <w:t>Transaction Identifier must match the original message</w:t>
      </w:r>
      <w:r w:rsidRPr="002D6E2C">
        <w:t xml:space="preserve"> </w:t>
      </w:r>
      <w:r w:rsidR="007744F0">
        <w:t>Mandate Request</w:t>
      </w:r>
      <w:r w:rsidRPr="002D6E2C" w:rsidR="007744F0">
        <w:t xml:space="preserve"> </w:t>
      </w:r>
      <w:r w:rsidR="007744F0">
        <w:t>Transaction Identifier</w:t>
      </w:r>
    </w:p>
    <w:p w:rsidRPr="006D678E" w:rsidR="00574826" w:rsidP="00E92BA0" w:rsidRDefault="00574826" w14:paraId="0760D752" w14:textId="77777777">
      <w:r>
        <w:t>Error code is 901185:  Mandate Request</w:t>
      </w:r>
      <w:r w:rsidRPr="002D6E2C">
        <w:t xml:space="preserve"> </w:t>
      </w:r>
      <w:r>
        <w:t xml:space="preserve">Transaction Identifier must match original message </w:t>
      </w:r>
    </w:p>
    <w:p w:rsidR="00CF4911" w:rsidP="00E92BA0" w:rsidRDefault="00CF4911" w14:paraId="29310D07" w14:textId="77777777">
      <w:r w:rsidRPr="00383E12">
        <w:t>Severity: Mandate</w:t>
      </w:r>
      <w:r>
        <w:t xml:space="preserve"> a</w:t>
      </w:r>
      <w:r w:rsidRPr="00383E12">
        <w:t>cceptance rejected</w:t>
      </w:r>
    </w:p>
    <w:p w:rsidR="00CF4911" w:rsidP="00E92BA0" w:rsidRDefault="00CF4911" w14:paraId="59CD8DC6" w14:textId="77777777">
      <w:pPr>
        <w:rPr>
          <w:color w:val="4F81BD"/>
        </w:rPr>
      </w:pPr>
    </w:p>
    <w:p w:rsidRPr="00CE1FB6" w:rsidR="00004842" w:rsidP="00E92BA0" w:rsidRDefault="00004842" w14:paraId="3DC4C2AA" w14:textId="77777777">
      <w:pPr>
        <w:pStyle w:val="Heading40"/>
        <w:spacing w:before="0" w:after="0" w:line="240" w:lineRule="auto"/>
        <w:ind w:left="0" w:firstLine="0"/>
        <w:rPr>
          <w:rFonts w:ascii="Calibri" w:hAnsi="Calibri"/>
          <w:color w:val="auto"/>
          <w:sz w:val="22"/>
          <w:szCs w:val="22"/>
        </w:rPr>
      </w:pPr>
      <w:r w:rsidRPr="00CE1FB6">
        <w:rPr>
          <w:rFonts w:ascii="Calibri" w:hAnsi="Calibri"/>
          <w:color w:val="auto"/>
          <w:sz w:val="22"/>
          <w:szCs w:val="22"/>
        </w:rPr>
        <w:t>Rule 0</w:t>
      </w:r>
      <w:r>
        <w:rPr>
          <w:rFonts w:ascii="Calibri" w:hAnsi="Calibri"/>
          <w:color w:val="auto"/>
          <w:sz w:val="22"/>
          <w:szCs w:val="22"/>
        </w:rPr>
        <w:t>12</w:t>
      </w:r>
      <w:r w:rsidRPr="00CE1FB6">
        <w:rPr>
          <w:rFonts w:ascii="Calibri" w:hAnsi="Calibri"/>
          <w:color w:val="auto"/>
          <w:sz w:val="22"/>
          <w:szCs w:val="22"/>
        </w:rPr>
        <w:t>.0</w:t>
      </w:r>
      <w:r>
        <w:rPr>
          <w:rFonts w:ascii="Calibri" w:hAnsi="Calibri"/>
          <w:color w:val="auto"/>
          <w:sz w:val="22"/>
          <w:szCs w:val="22"/>
        </w:rPr>
        <w:t>5</w:t>
      </w:r>
      <w:r w:rsidRPr="00CE1FB6">
        <w:rPr>
          <w:rFonts w:ascii="Calibri" w:hAnsi="Calibri"/>
          <w:color w:val="auto"/>
          <w:sz w:val="22"/>
          <w:szCs w:val="22"/>
        </w:rPr>
        <w:t>0:  Request Transmission Number</w:t>
      </w:r>
    </w:p>
    <w:p w:rsidRPr="00CE1FB6" w:rsidR="00004842" w:rsidP="00E92BA0" w:rsidRDefault="00004842" w14:paraId="406CD683" w14:textId="77777777">
      <w:pPr>
        <w:rPr>
          <w:lang w:val="en-US"/>
        </w:rPr>
      </w:pPr>
      <w:r w:rsidRPr="00CE1FB6">
        <w:rPr>
          <w:lang w:val="en-US"/>
        </w:rPr>
        <w:t xml:space="preserve">Request Transmission Number must be </w:t>
      </w:r>
      <w:r w:rsidR="000E596B">
        <w:rPr>
          <w:lang w:val="en-US"/>
        </w:rPr>
        <w:t xml:space="preserve">in the range 1 to 4 </w:t>
      </w:r>
      <w:r w:rsidRPr="00CE1FB6">
        <w:rPr>
          <w:lang w:val="en-US"/>
        </w:rPr>
        <w:t>on real time transactions</w:t>
      </w:r>
    </w:p>
    <w:p w:rsidRPr="00CE1FB6" w:rsidR="00004842" w:rsidP="00E92BA0" w:rsidRDefault="00004842" w14:paraId="2A6E48DE" w14:textId="77777777">
      <w:pPr>
        <w:rPr>
          <w:lang w:val="en-US"/>
        </w:rPr>
      </w:pPr>
      <w:r w:rsidRPr="00CE1FB6">
        <w:rPr>
          <w:lang w:val="en-US"/>
        </w:rPr>
        <w:t xml:space="preserve">Error code is 902151:  Request Transmission Number </w:t>
      </w:r>
      <w:r w:rsidR="00D6385C">
        <w:t>must be 1,2,3, or 4</w:t>
      </w:r>
    </w:p>
    <w:p w:rsidR="00991CF7" w:rsidP="00E92BA0" w:rsidRDefault="00991CF7" w14:paraId="63EE27FD" w14:textId="77777777">
      <w:r w:rsidRPr="00383E12">
        <w:t>Severity: Mandate</w:t>
      </w:r>
      <w:r>
        <w:t xml:space="preserve"> a</w:t>
      </w:r>
      <w:r w:rsidRPr="00383E12">
        <w:t>cceptance rejected</w:t>
      </w:r>
    </w:p>
    <w:p w:rsidR="00991CF7" w:rsidP="00E92BA0" w:rsidRDefault="00991CF7" w14:paraId="42810FB8" w14:textId="77777777">
      <w:pPr>
        <w:rPr>
          <w:rFonts w:cs="Arial"/>
          <w:b/>
          <w:color w:val="000000"/>
          <w:lang w:val="en-US"/>
        </w:rPr>
      </w:pPr>
    </w:p>
    <w:p w:rsidR="00991CF7" w:rsidP="00E92BA0" w:rsidRDefault="00991CF7" w14:paraId="6C44D484" w14:textId="77777777">
      <w:pPr>
        <w:pStyle w:val="Heading40"/>
        <w:spacing w:before="0" w:after="0" w:line="240" w:lineRule="auto"/>
        <w:ind w:left="0" w:firstLine="0"/>
        <w:rPr>
          <w:rFonts w:ascii="Calibri" w:hAnsi="Calibri"/>
          <w:sz w:val="22"/>
          <w:szCs w:val="22"/>
        </w:rPr>
      </w:pPr>
      <w:r>
        <w:rPr>
          <w:rFonts w:ascii="Calibri" w:hAnsi="Calibri"/>
          <w:sz w:val="22"/>
          <w:szCs w:val="22"/>
        </w:rPr>
        <w:t>Rule 012.051: Currency Code</w:t>
      </w:r>
    </w:p>
    <w:p w:rsidR="00991CF7" w:rsidP="00E92BA0" w:rsidRDefault="00991CF7" w14:paraId="2799C184" w14:textId="77777777">
      <w:pPr>
        <w:rPr>
          <w:lang w:val="en-US"/>
        </w:rPr>
      </w:pPr>
      <w:r>
        <w:rPr>
          <w:lang w:val="en-US"/>
        </w:rPr>
        <w:t>Currency code must be “ZAR” for South Africa</w:t>
      </w:r>
    </w:p>
    <w:p w:rsidR="00991CF7" w:rsidP="00E92BA0" w:rsidRDefault="00991CF7" w14:paraId="50A1BEA4" w14:textId="77777777">
      <w:pPr>
        <w:rPr>
          <w:lang w:val="en-US"/>
        </w:rPr>
      </w:pPr>
      <w:r>
        <w:rPr>
          <w:lang w:val="en-US"/>
        </w:rPr>
        <w:t>Error Code is 901198: Currency Code must be “ZAR” for South Africa</w:t>
      </w:r>
    </w:p>
    <w:p w:rsidR="00991CF7" w:rsidP="00E92BA0" w:rsidRDefault="00991CF7" w14:paraId="681B83AD" w14:textId="77777777">
      <w:r w:rsidRPr="00383E12">
        <w:t>Severity: Mandate</w:t>
      </w:r>
      <w:r>
        <w:t xml:space="preserve"> a</w:t>
      </w:r>
      <w:r w:rsidRPr="00383E12">
        <w:t>cceptance rejected</w:t>
      </w:r>
    </w:p>
    <w:p w:rsidR="00102321" w:rsidP="00102321" w:rsidRDefault="00102321" w14:paraId="5FA15248" w14:textId="77777777">
      <w:pPr>
        <w:pStyle w:val="Heading40"/>
        <w:spacing w:before="0" w:after="0" w:line="240" w:lineRule="auto"/>
        <w:ind w:left="0" w:firstLine="0"/>
        <w:rPr>
          <w:rFonts w:ascii="Calibri" w:hAnsi="Calibri"/>
          <w:sz w:val="22"/>
          <w:szCs w:val="22"/>
        </w:rPr>
      </w:pPr>
    </w:p>
    <w:p w:rsidR="00102321" w:rsidP="00102321" w:rsidRDefault="00102321" w14:paraId="4EB646D7" w14:textId="68FCA9C5">
      <w:pPr>
        <w:pStyle w:val="Heading40"/>
        <w:spacing w:before="0" w:after="0" w:line="240" w:lineRule="auto"/>
        <w:ind w:left="0" w:firstLine="0"/>
        <w:rPr>
          <w:rFonts w:ascii="Calibri" w:hAnsi="Calibri"/>
          <w:sz w:val="22"/>
          <w:szCs w:val="22"/>
        </w:rPr>
      </w:pPr>
      <w:r>
        <w:rPr>
          <w:rFonts w:ascii="Calibri" w:hAnsi="Calibri"/>
          <w:sz w:val="22"/>
          <w:szCs w:val="22"/>
        </w:rPr>
        <w:t>Rule 012.052 – Accepted indicator for cancellations</w:t>
      </w:r>
    </w:p>
    <w:p w:rsidR="00102321" w:rsidP="00102321" w:rsidRDefault="00102321" w14:paraId="41C8875D" w14:textId="77777777">
      <w:pPr>
        <w:pStyle w:val="Heading40"/>
        <w:spacing w:before="0" w:after="0" w:line="240" w:lineRule="auto"/>
        <w:ind w:left="0" w:firstLine="0"/>
        <w:rPr>
          <w:rFonts w:ascii="Calibri" w:hAnsi="Calibri"/>
          <w:b w:val="0"/>
          <w:sz w:val="22"/>
          <w:szCs w:val="22"/>
        </w:rPr>
      </w:pPr>
      <w:r w:rsidRPr="008C58A3">
        <w:rPr>
          <w:rFonts w:ascii="Calibri" w:hAnsi="Calibri"/>
          <w:b w:val="0"/>
          <w:sz w:val="22"/>
          <w:szCs w:val="22"/>
        </w:rPr>
        <w:t>In case of Mandate cancellation, the accept</w:t>
      </w:r>
      <w:r>
        <w:rPr>
          <w:rFonts w:ascii="Calibri" w:hAnsi="Calibri"/>
          <w:b w:val="0"/>
          <w:sz w:val="22"/>
          <w:szCs w:val="22"/>
        </w:rPr>
        <w:t>e</w:t>
      </w:r>
      <w:r w:rsidRPr="008C58A3">
        <w:rPr>
          <w:rFonts w:ascii="Calibri" w:hAnsi="Calibri"/>
          <w:b w:val="0"/>
          <w:sz w:val="22"/>
          <w:szCs w:val="22"/>
        </w:rPr>
        <w:t>d indicator should always be true</w:t>
      </w:r>
      <w:r>
        <w:rPr>
          <w:rFonts w:ascii="Calibri" w:hAnsi="Calibri"/>
          <w:b w:val="0"/>
          <w:sz w:val="22"/>
          <w:szCs w:val="22"/>
        </w:rPr>
        <w:t xml:space="preserve">. </w:t>
      </w:r>
    </w:p>
    <w:p w:rsidR="00102321" w:rsidP="00102321" w:rsidRDefault="00102321" w14:paraId="44FDCBC8" w14:textId="77777777">
      <w:r>
        <w:t>Error c</w:t>
      </w:r>
      <w:r w:rsidRPr="007D7126">
        <w:t xml:space="preserve">ode is 901087: Invalid </w:t>
      </w:r>
      <w:r>
        <w:t>accept i</w:t>
      </w:r>
      <w:r w:rsidRPr="007D7126">
        <w:t>ndicator</w:t>
      </w:r>
    </w:p>
    <w:p w:rsidR="00102321" w:rsidP="00102321" w:rsidRDefault="00102321" w14:paraId="577F9F0E" w14:textId="77777777">
      <w:pPr>
        <w:rPr>
          <w:b/>
        </w:rPr>
      </w:pPr>
      <w:r>
        <w:t>Severity: Mandate acceptance rejeted</w:t>
      </w:r>
    </w:p>
    <w:p w:rsidR="00991CF7" w:rsidP="00E92BA0" w:rsidRDefault="00991CF7" w14:paraId="0297657C" w14:textId="77777777">
      <w:pPr>
        <w:pStyle w:val="Heading40"/>
        <w:spacing w:before="0" w:after="0" w:line="240" w:lineRule="auto"/>
        <w:ind w:left="0" w:firstLine="0"/>
        <w:rPr>
          <w:rFonts w:ascii="Calibri" w:hAnsi="Calibri"/>
          <w:sz w:val="22"/>
          <w:szCs w:val="22"/>
        </w:rPr>
      </w:pPr>
    </w:p>
    <w:p w:rsidRPr="002D6E2C" w:rsidR="00CF4911" w:rsidP="00E92BA0" w:rsidRDefault="00CF4911" w14:paraId="051CED2A" w14:textId="77777777">
      <w:pPr>
        <w:pStyle w:val="Heading40"/>
        <w:spacing w:before="0" w:after="0" w:line="240" w:lineRule="auto"/>
        <w:ind w:left="0" w:firstLine="0"/>
        <w:rPr>
          <w:rFonts w:ascii="Calibri" w:hAnsi="Calibri"/>
          <w:sz w:val="22"/>
          <w:szCs w:val="22"/>
        </w:rPr>
      </w:pPr>
      <w:r>
        <w:rPr>
          <w:rFonts w:ascii="Calibri" w:hAnsi="Calibri"/>
          <w:sz w:val="22"/>
          <w:szCs w:val="22"/>
        </w:rPr>
        <w:t>Rule 012.999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CF4911" w:rsidP="00E92BA0" w:rsidRDefault="00CF4911" w14:paraId="41C310B1" w14:textId="77777777">
      <w:r>
        <w:t>Element &lt;Element Name</w:t>
      </w:r>
      <w:r w:rsidR="004E0D79">
        <w:t xml:space="preserve">&gt; </w:t>
      </w:r>
      <w:r w:rsidRPr="00151A59" w:rsidR="004E0D79">
        <w:t>must</w:t>
      </w:r>
      <w:r w:rsidRPr="00151A59">
        <w:t xml:space="preserve"> not be blank or spaces.</w:t>
      </w:r>
    </w:p>
    <w:p w:rsidRPr="008738E0" w:rsidR="00CF4911" w:rsidP="00E92BA0" w:rsidRDefault="00CF4911" w14:paraId="73643C1E" w14:textId="77777777">
      <w:r w:rsidRPr="008738E0">
        <w:t>Error Code is 9</w:t>
      </w:r>
      <w:r>
        <w:t>1</w:t>
      </w:r>
      <w:r w:rsidRPr="008738E0">
        <w:t>0</w:t>
      </w:r>
      <w:r>
        <w:t>099</w:t>
      </w:r>
      <w:r w:rsidRPr="008738E0">
        <w:t xml:space="preserve">: </w:t>
      </w:r>
      <w:r>
        <w:t>Message Element &lt;Message Element Name&gt; must not be spaces</w:t>
      </w:r>
    </w:p>
    <w:p w:rsidR="00CF4911" w:rsidP="00E92BA0" w:rsidRDefault="00CF4911" w14:paraId="6763360B" w14:textId="77777777">
      <w:r w:rsidRPr="00383E12">
        <w:t>Severity: Mandate</w:t>
      </w:r>
      <w:r>
        <w:t xml:space="preserve"> a</w:t>
      </w:r>
      <w:r w:rsidRPr="00383E12">
        <w:t>cceptance rejected</w:t>
      </w:r>
    </w:p>
    <w:p w:rsidR="00102321" w:rsidP="00E92BA0" w:rsidRDefault="00102321" w14:paraId="379BEEF1" w14:textId="77777777">
      <w:pPr>
        <w:rPr>
          <w:color w:val="4F81BD"/>
        </w:rPr>
      </w:pPr>
    </w:p>
    <w:p w:rsidRPr="002D6E2C" w:rsidR="00D521C9" w:rsidP="00F55B98" w:rsidRDefault="00A57EAF" w14:paraId="505E3AC1" w14:textId="342E49A8">
      <w:pPr>
        <w:rPr>
          <w:color w:val="4F81BD"/>
        </w:rPr>
      </w:pPr>
      <w:r>
        <w:rPr>
          <w:color w:val="4F81BD"/>
        </w:rPr>
        <w:br w:type="page"/>
      </w:r>
      <w:r w:rsidRPr="002D6E2C" w:rsidR="00D521C9">
        <w:rPr>
          <w:color w:val="4F81BD"/>
        </w:rPr>
        <w:t>Resolution of Investigation Message Element Rules</w:t>
      </w:r>
      <w:bookmarkEnd w:id="7306"/>
      <w:r w:rsidRPr="002D6E2C" w:rsidR="00D521C9">
        <w:rPr>
          <w:color w:val="4F81BD"/>
        </w:rPr>
        <w:t xml:space="preserve"> </w:t>
      </w:r>
    </w:p>
    <w:p w:rsidRPr="002D6E2C" w:rsidR="00D521C9" w:rsidP="00E92BA0" w:rsidRDefault="00D521C9" w14:paraId="4A00CDE9" w14:textId="77777777"/>
    <w:p w:rsidRPr="002D6E2C" w:rsidR="00D521C9" w:rsidP="00E92BA0" w:rsidRDefault="00D521C9" w14:paraId="1BE84EA5"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029.001 – Resolution of Investigation Message Structure </w:t>
      </w:r>
    </w:p>
    <w:p w:rsidR="00D521C9" w:rsidP="00E92BA0" w:rsidRDefault="00D521C9" w14:paraId="3A1DD21B" w14:textId="77777777">
      <w:r w:rsidRPr="002D6E2C">
        <w:t xml:space="preserve">Resolution of Investigation messages </w:t>
      </w:r>
      <w:r>
        <w:t>must</w:t>
      </w:r>
      <w:r w:rsidRPr="002D6E2C">
        <w:t xml:space="preserve"> have an Assignment Block, and an underlying block. </w:t>
      </w:r>
    </w:p>
    <w:p w:rsidRPr="002D6E2C" w:rsidR="00D521C9" w:rsidP="00E92BA0" w:rsidRDefault="00D521C9" w14:paraId="25121832" w14:textId="77777777">
      <w:r w:rsidRPr="002D6E2C">
        <w:t xml:space="preserve">The structure must conform to the supplied XSD. </w:t>
      </w:r>
    </w:p>
    <w:p w:rsidRPr="002D6E2C" w:rsidR="00BA71D2" w:rsidP="00E92BA0" w:rsidRDefault="00BA71D2" w14:paraId="42370D75" w14:textId="77777777">
      <w:r>
        <w:t>Error Code is 902121: Invalid file structure</w:t>
      </w:r>
    </w:p>
    <w:p w:rsidRPr="002D6E2C" w:rsidR="00D521C9" w:rsidP="00E92BA0" w:rsidRDefault="00D521C9" w14:paraId="550C0C6E" w14:textId="77777777">
      <w:r w:rsidRPr="002D6E2C">
        <w:t>File Fatal Error</w:t>
      </w:r>
      <w:r>
        <w:t>, rejected by XML parser.</w:t>
      </w:r>
    </w:p>
    <w:p w:rsidRPr="002D6E2C" w:rsidR="00D521C9" w:rsidP="00E92BA0" w:rsidRDefault="00D521C9" w14:paraId="4A45CA60" w14:textId="77777777"/>
    <w:p w:rsidRPr="002D6E2C" w:rsidR="00D521C9" w:rsidP="00E92BA0" w:rsidRDefault="00D521C9" w14:paraId="7271ACB9"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029</w:t>
      </w:r>
      <w:r>
        <w:rPr>
          <w:rFonts w:ascii="Calibri" w:hAnsi="Calibri"/>
          <w:sz w:val="22"/>
          <w:szCs w:val="22"/>
        </w:rPr>
        <w:t>.</w:t>
      </w:r>
      <w:r w:rsidRPr="002D6E2C">
        <w:rPr>
          <w:rFonts w:ascii="Calibri" w:hAnsi="Calibri"/>
          <w:sz w:val="22"/>
          <w:szCs w:val="22"/>
        </w:rPr>
        <w:t>002</w:t>
      </w:r>
      <w:r>
        <w:rPr>
          <w:rFonts w:ascii="Calibri" w:hAnsi="Calibri"/>
          <w:sz w:val="22"/>
          <w:szCs w:val="22"/>
        </w:rPr>
        <w:t xml:space="preserve"> </w:t>
      </w:r>
      <w:r w:rsidRPr="002D6E2C">
        <w:rPr>
          <w:rFonts w:ascii="Calibri" w:hAnsi="Calibri"/>
          <w:sz w:val="22"/>
          <w:szCs w:val="22"/>
        </w:rPr>
        <w:t>– Assignment Identifier</w:t>
      </w:r>
    </w:p>
    <w:p w:rsidRPr="002D6E2C" w:rsidR="00370E49" w:rsidP="00E92BA0" w:rsidRDefault="00D521C9" w14:paraId="0DFC2BF9" w14:textId="77777777">
      <w:r w:rsidRPr="002D6E2C">
        <w:t xml:space="preserve">The Assignment Identifier </w:t>
      </w:r>
      <w:r>
        <w:t>must not be</w:t>
      </w:r>
      <w:r w:rsidRPr="002D6E2C">
        <w:t xml:space="preserve"> spaces.</w:t>
      </w:r>
      <w:r w:rsidRPr="00370E49" w:rsidR="00370E49">
        <w:t xml:space="preserve"> </w:t>
      </w:r>
      <w:r w:rsidR="00370E49">
        <w:t>This will be validated by the XSD</w:t>
      </w:r>
    </w:p>
    <w:p w:rsidRPr="002D6E2C" w:rsidR="00D521C9" w:rsidP="00E92BA0" w:rsidRDefault="00D521C9" w14:paraId="1E2F9F30" w14:textId="77777777">
      <w:r w:rsidRPr="002D6E2C">
        <w:t>Error Code is 902001: Assignment Id may not be spaces</w:t>
      </w:r>
    </w:p>
    <w:p w:rsidRPr="002D6E2C" w:rsidR="00D521C9" w:rsidP="00E92BA0" w:rsidRDefault="00D521C9" w14:paraId="23FAC2F7" w14:textId="77777777">
      <w:r w:rsidRPr="002D6E2C">
        <w:t>File Fatal Error</w:t>
      </w:r>
    </w:p>
    <w:p w:rsidRPr="002D6E2C" w:rsidR="00D521C9" w:rsidP="00E92BA0" w:rsidRDefault="00D521C9" w14:paraId="66163EFE" w14:textId="77777777">
      <w:pPr>
        <w:pStyle w:val="Heading40"/>
        <w:spacing w:before="0" w:after="0" w:line="240" w:lineRule="auto"/>
        <w:ind w:left="0" w:firstLine="0"/>
        <w:rPr>
          <w:rFonts w:ascii="Calibri" w:hAnsi="Calibri"/>
          <w:b w:val="0"/>
          <w:sz w:val="22"/>
          <w:szCs w:val="22"/>
        </w:rPr>
      </w:pPr>
    </w:p>
    <w:p w:rsidRPr="002D6E2C" w:rsidR="00D521C9" w:rsidP="00E92BA0" w:rsidRDefault="00D521C9" w14:paraId="7E7B782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029</w:t>
      </w:r>
      <w:r>
        <w:rPr>
          <w:rFonts w:ascii="Calibri" w:hAnsi="Calibri"/>
          <w:sz w:val="22"/>
          <w:szCs w:val="22"/>
        </w:rPr>
        <w:t>.</w:t>
      </w:r>
      <w:r w:rsidRPr="002D6E2C">
        <w:rPr>
          <w:rFonts w:ascii="Calibri" w:hAnsi="Calibri"/>
          <w:sz w:val="22"/>
          <w:szCs w:val="22"/>
        </w:rPr>
        <w:t>003</w:t>
      </w:r>
      <w:r>
        <w:rPr>
          <w:rFonts w:ascii="Calibri" w:hAnsi="Calibri"/>
          <w:sz w:val="22"/>
          <w:szCs w:val="22"/>
        </w:rPr>
        <w:t xml:space="preserve"> </w:t>
      </w:r>
      <w:r w:rsidRPr="002D6E2C">
        <w:rPr>
          <w:rFonts w:ascii="Calibri" w:hAnsi="Calibri"/>
          <w:sz w:val="22"/>
          <w:szCs w:val="22"/>
        </w:rPr>
        <w:t xml:space="preserve">– Assignment Identifier </w:t>
      </w:r>
    </w:p>
    <w:p w:rsidRPr="002D6E2C" w:rsidR="00D521C9" w:rsidP="00E92BA0" w:rsidRDefault="00D521C9" w14:paraId="61BC6C5E" w14:textId="77777777">
      <w:r w:rsidRPr="00517A8E">
        <w:t xml:space="preserve"> </w:t>
      </w:r>
      <w:r w:rsidRPr="002D6E2C">
        <w:t xml:space="preserve">The </w:t>
      </w:r>
      <w:r>
        <w:t>Institution identifier</w:t>
      </w:r>
      <w:r w:rsidRPr="002D6E2C">
        <w:t xml:space="preserve"> contained in the </w:t>
      </w:r>
      <w:r>
        <w:t>assignment</w:t>
      </w:r>
      <w:r w:rsidRPr="002D6E2C">
        <w:t xml:space="preserve"> identifier</w:t>
      </w:r>
      <w:r>
        <w:t xml:space="preserve"> must be valid and </w:t>
      </w:r>
      <w:r w:rsidRPr="002D6E2C">
        <w:t xml:space="preserve">registered for </w:t>
      </w:r>
      <w:r>
        <w:t>AC.</w:t>
      </w:r>
    </w:p>
    <w:p w:rsidRPr="002D6E2C" w:rsidR="00D521C9" w:rsidP="00E92BA0" w:rsidRDefault="00D521C9" w14:paraId="14963F06" w14:textId="77777777">
      <w:r w:rsidRPr="002D6E2C">
        <w:t xml:space="preserve">Error Code is 901001: </w:t>
      </w:r>
      <w:r w:rsidRPr="00E37898">
        <w:t xml:space="preserve"> </w:t>
      </w:r>
      <w:r>
        <w:t xml:space="preserve">Institution </w:t>
      </w:r>
      <w:r w:rsidRPr="005732EC">
        <w:rPr>
          <w:rFonts w:eastAsia="Times New Roman"/>
          <w:bCs/>
        </w:rPr>
        <w:t>code in Message Identifier invalid</w:t>
      </w:r>
    </w:p>
    <w:p w:rsidR="00D521C9" w:rsidP="00E92BA0" w:rsidRDefault="00D521C9" w14:paraId="62FC79BB" w14:textId="77777777">
      <w:r w:rsidRPr="002D6E2C">
        <w:t>File Fatal Error</w:t>
      </w:r>
    </w:p>
    <w:p w:rsidR="00D521C9" w:rsidP="00E92BA0" w:rsidRDefault="00D521C9" w14:paraId="0AD6EFC0" w14:textId="77777777"/>
    <w:p w:rsidRPr="002D6E2C" w:rsidR="00D521C9" w:rsidP="00E92BA0" w:rsidRDefault="00D521C9" w14:paraId="72B8530B"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029</w:t>
      </w:r>
      <w:r>
        <w:rPr>
          <w:rFonts w:ascii="Calibri" w:hAnsi="Calibri"/>
          <w:sz w:val="22"/>
          <w:szCs w:val="22"/>
        </w:rPr>
        <w:t>.</w:t>
      </w:r>
      <w:r w:rsidRPr="002D6E2C">
        <w:rPr>
          <w:rFonts w:ascii="Calibri" w:hAnsi="Calibri"/>
          <w:sz w:val="22"/>
          <w:szCs w:val="22"/>
        </w:rPr>
        <w:t>004</w:t>
      </w:r>
      <w:r>
        <w:rPr>
          <w:rFonts w:ascii="Calibri" w:hAnsi="Calibri"/>
          <w:sz w:val="22"/>
          <w:szCs w:val="22"/>
        </w:rPr>
        <w:t xml:space="preserve"> </w:t>
      </w:r>
      <w:r w:rsidRPr="002D6E2C">
        <w:rPr>
          <w:rFonts w:ascii="Calibri" w:hAnsi="Calibri"/>
          <w:sz w:val="22"/>
          <w:szCs w:val="22"/>
        </w:rPr>
        <w:t>– Assignment Identifier must contain valid SERVICE ID.</w:t>
      </w:r>
    </w:p>
    <w:p w:rsidR="00D521C9" w:rsidP="00E92BA0" w:rsidRDefault="00D521C9" w14:paraId="2456B2FA" w14:textId="77777777">
      <w:r w:rsidRPr="00070DAD">
        <w:t xml:space="preserve"> </w:t>
      </w:r>
      <w:r w:rsidRPr="002D6E2C">
        <w:t xml:space="preserve">The </w:t>
      </w:r>
      <w:r>
        <w:t>ID of the service</w:t>
      </w:r>
      <w:r w:rsidRPr="002D6E2C">
        <w:t xml:space="preserve"> </w:t>
      </w:r>
      <w:r>
        <w:t xml:space="preserve">must contain a valid service identifier for </w:t>
      </w:r>
      <w:r w:rsidRPr="002D6E2C">
        <w:t>input</w:t>
      </w:r>
      <w:r>
        <w:t xml:space="preserve"> </w:t>
      </w:r>
      <w:r w:rsidRPr="002D6E2C">
        <w:t>Resolution of Investigations</w:t>
      </w:r>
    </w:p>
    <w:p w:rsidRPr="002D6E2C" w:rsidR="00D521C9" w:rsidP="00E92BA0" w:rsidRDefault="00D521C9" w14:paraId="2D1CDC8A" w14:textId="77777777">
      <w:r w:rsidRPr="002D6E2C">
        <w:t>Error Code is 902003: Service Id on Assignment invalid</w:t>
      </w:r>
    </w:p>
    <w:p w:rsidRPr="002D6E2C" w:rsidR="00D521C9" w:rsidP="00E92BA0" w:rsidRDefault="00D521C9" w14:paraId="47456B0E" w14:textId="77777777">
      <w:r w:rsidRPr="002D6E2C">
        <w:t>File Fatal Error</w:t>
      </w:r>
    </w:p>
    <w:p w:rsidR="00D521C9" w:rsidP="00E92BA0" w:rsidRDefault="00D521C9" w14:paraId="4D28D885" w14:textId="77777777">
      <w:pPr>
        <w:rPr>
          <w:color w:val="0070C0"/>
        </w:rPr>
      </w:pPr>
    </w:p>
    <w:p w:rsidRPr="002D6E2C" w:rsidR="00D521C9" w:rsidP="00E92BA0" w:rsidRDefault="00D521C9" w14:paraId="33073764"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w:t>
      </w:r>
      <w:r>
        <w:rPr>
          <w:rFonts w:ascii="Calibri" w:hAnsi="Calibri"/>
          <w:sz w:val="22"/>
          <w:szCs w:val="22"/>
        </w:rPr>
        <w:t>ule 029</w:t>
      </w:r>
      <w:r w:rsidRPr="002D6E2C">
        <w:rPr>
          <w:rFonts w:ascii="Calibri" w:hAnsi="Calibri"/>
          <w:sz w:val="22"/>
          <w:szCs w:val="22"/>
        </w:rPr>
        <w:t xml:space="preserve">.007 – Creation Date </w:t>
      </w:r>
    </w:p>
    <w:p w:rsidRPr="002D6E2C" w:rsidR="00370E49" w:rsidP="00E92BA0" w:rsidRDefault="00D521C9" w14:paraId="36E4BF56" w14:textId="77777777">
      <w:r w:rsidRPr="002D6E2C">
        <w:t xml:space="preserve">Creation date </w:t>
      </w:r>
      <w:r>
        <w:t>must be present</w:t>
      </w:r>
      <w:r w:rsidRPr="002D6E2C">
        <w:t xml:space="preserve"> in </w:t>
      </w:r>
      <w:r>
        <w:t>assignment</w:t>
      </w:r>
      <w:r w:rsidRPr="002D6E2C">
        <w:t xml:space="preserve"> identifier</w:t>
      </w:r>
      <w:r w:rsidR="00370E49">
        <w:t>.</w:t>
      </w:r>
      <w:r w:rsidRPr="00370E49" w:rsidR="00370E49">
        <w:t xml:space="preserve"> </w:t>
      </w:r>
    </w:p>
    <w:p w:rsidRPr="002D6E2C" w:rsidR="00370E49" w:rsidP="00E92BA0" w:rsidRDefault="00370E49" w14:paraId="008D0F14" w14:textId="77777777">
      <w:r>
        <w:t xml:space="preserve">Error Code is </w:t>
      </w:r>
      <w:r w:rsidRPr="002D6E2C" w:rsidR="0063269D">
        <w:t>901006: Creation date missing.</w:t>
      </w:r>
    </w:p>
    <w:p w:rsidRPr="002D6E2C" w:rsidR="00D521C9" w:rsidP="00E92BA0" w:rsidRDefault="00D521C9" w14:paraId="3E8814A8" w14:textId="77777777">
      <w:r w:rsidRPr="002D6E2C">
        <w:t>File Fatal Error</w:t>
      </w:r>
    </w:p>
    <w:p w:rsidR="00D521C9" w:rsidP="00E92BA0" w:rsidRDefault="00D521C9" w14:paraId="058D5930" w14:textId="77777777">
      <w:pPr>
        <w:rPr>
          <w:color w:val="0070C0"/>
        </w:rPr>
      </w:pPr>
    </w:p>
    <w:p w:rsidRPr="00966DA9" w:rsidR="00D521C9" w:rsidP="00E92BA0" w:rsidRDefault="00D521C9" w14:paraId="1AA33173" w14:textId="77777777">
      <w:pPr>
        <w:pStyle w:val="Heading40"/>
        <w:spacing w:before="0" w:after="0" w:line="240" w:lineRule="auto"/>
        <w:ind w:left="0" w:firstLine="0"/>
        <w:rPr>
          <w:rFonts w:ascii="Calibri" w:hAnsi="Calibri"/>
          <w:sz w:val="22"/>
          <w:szCs w:val="22"/>
        </w:rPr>
      </w:pPr>
      <w:r w:rsidRPr="00966DA9">
        <w:rPr>
          <w:rFonts w:ascii="Calibri" w:hAnsi="Calibri"/>
          <w:sz w:val="22"/>
          <w:szCs w:val="22"/>
        </w:rPr>
        <w:t>Rule 029</w:t>
      </w:r>
      <w:r>
        <w:rPr>
          <w:rFonts w:ascii="Calibri" w:hAnsi="Calibri"/>
          <w:sz w:val="22"/>
          <w:szCs w:val="22"/>
        </w:rPr>
        <w:t>.</w:t>
      </w:r>
      <w:r w:rsidRPr="00966DA9">
        <w:rPr>
          <w:rFonts w:ascii="Calibri" w:hAnsi="Calibri"/>
          <w:sz w:val="22"/>
          <w:szCs w:val="22"/>
        </w:rPr>
        <w:t xml:space="preserve">008 – Assigner </w:t>
      </w:r>
      <w:r>
        <w:rPr>
          <w:rFonts w:ascii="Calibri" w:hAnsi="Calibri"/>
          <w:sz w:val="22"/>
          <w:szCs w:val="22"/>
        </w:rPr>
        <w:t>must be a valid institution</w:t>
      </w:r>
    </w:p>
    <w:p w:rsidRPr="00966DA9" w:rsidR="00D521C9" w:rsidP="00E92BA0" w:rsidRDefault="00D521C9" w14:paraId="01ACC64C" w14:textId="77777777">
      <w:r>
        <w:t>A</w:t>
      </w:r>
      <w:r w:rsidRPr="00966DA9">
        <w:t xml:space="preserve">ssigner </w:t>
      </w:r>
      <w:r>
        <w:t xml:space="preserve">institution </w:t>
      </w:r>
      <w:r w:rsidRPr="00966DA9">
        <w:t xml:space="preserve">code </w:t>
      </w:r>
      <w:r>
        <w:t xml:space="preserve">must be </w:t>
      </w:r>
      <w:r w:rsidRPr="008738E0">
        <w:t>a valid participant in AC</w:t>
      </w:r>
      <w:r w:rsidDel="00E30697">
        <w:t xml:space="preserve"> </w:t>
      </w:r>
      <w:r>
        <w:t>in</w:t>
      </w:r>
      <w:r w:rsidRPr="00966DA9">
        <w:t xml:space="preserve"> AC </w:t>
      </w:r>
    </w:p>
    <w:p w:rsidRPr="00966DA9" w:rsidR="00D521C9" w:rsidP="00E92BA0" w:rsidRDefault="00D521C9" w14:paraId="5C4009F4" w14:textId="77777777">
      <w:r w:rsidRPr="00966DA9">
        <w:t xml:space="preserve">Error Code is 902007: Assigner </w:t>
      </w:r>
      <w:r>
        <w:t xml:space="preserve">identifier </w:t>
      </w:r>
      <w:r w:rsidRPr="00966DA9">
        <w:t>code invalid</w:t>
      </w:r>
    </w:p>
    <w:p w:rsidRPr="002D6E2C" w:rsidR="00D521C9" w:rsidP="00E92BA0" w:rsidRDefault="00D521C9" w14:paraId="1FCAC643" w14:textId="77777777">
      <w:r w:rsidRPr="00966DA9">
        <w:t>File Fatal Error</w:t>
      </w:r>
    </w:p>
    <w:p w:rsidRPr="002D6E2C" w:rsidR="00D521C9" w:rsidP="00E92BA0" w:rsidRDefault="00D521C9" w14:paraId="4124C30B" w14:textId="77777777"/>
    <w:p w:rsidRPr="00966DA9" w:rsidR="00D521C9" w:rsidP="00E92BA0" w:rsidRDefault="00D521C9" w14:paraId="3A5B5A82" w14:textId="77777777">
      <w:pPr>
        <w:pStyle w:val="Heading40"/>
        <w:spacing w:before="0" w:after="0" w:line="240" w:lineRule="auto"/>
        <w:ind w:left="0" w:firstLine="0"/>
        <w:rPr>
          <w:rFonts w:ascii="Calibri" w:hAnsi="Calibri"/>
          <w:sz w:val="22"/>
          <w:szCs w:val="22"/>
        </w:rPr>
      </w:pPr>
      <w:r w:rsidRPr="00966DA9">
        <w:rPr>
          <w:rFonts w:ascii="Calibri" w:hAnsi="Calibri"/>
          <w:sz w:val="22"/>
          <w:szCs w:val="22"/>
        </w:rPr>
        <w:t>Rule 029</w:t>
      </w:r>
      <w:r>
        <w:rPr>
          <w:rFonts w:ascii="Calibri" w:hAnsi="Calibri"/>
          <w:sz w:val="22"/>
          <w:szCs w:val="22"/>
        </w:rPr>
        <w:t>.</w:t>
      </w:r>
      <w:r w:rsidRPr="00966DA9">
        <w:rPr>
          <w:rFonts w:ascii="Calibri" w:hAnsi="Calibri"/>
          <w:sz w:val="22"/>
          <w:szCs w:val="22"/>
        </w:rPr>
        <w:t xml:space="preserve">009: Assignee agent must have valid </w:t>
      </w:r>
      <w:r>
        <w:rPr>
          <w:rFonts w:ascii="Calibri" w:hAnsi="Calibri"/>
          <w:sz w:val="22"/>
          <w:szCs w:val="22"/>
        </w:rPr>
        <w:t>institution</w:t>
      </w:r>
      <w:r w:rsidRPr="00966DA9">
        <w:rPr>
          <w:rFonts w:ascii="Calibri" w:hAnsi="Calibri"/>
          <w:sz w:val="22"/>
          <w:szCs w:val="22"/>
        </w:rPr>
        <w:t xml:space="preserve"> code.</w:t>
      </w:r>
    </w:p>
    <w:p w:rsidRPr="00966DA9" w:rsidR="00D521C9" w:rsidP="00E92BA0" w:rsidRDefault="00D521C9" w14:paraId="5DABFB13" w14:textId="77777777">
      <w:r>
        <w:t>A</w:t>
      </w:r>
      <w:r w:rsidRPr="00966DA9">
        <w:t xml:space="preserve">ssignee agent </w:t>
      </w:r>
      <w:r>
        <w:t xml:space="preserve">must be </w:t>
      </w:r>
      <w:r w:rsidRPr="008738E0">
        <w:t>a valid participant in AC</w:t>
      </w:r>
      <w:r w:rsidRPr="00966DA9">
        <w:t>. On input, the assignee must be the ACH.</w:t>
      </w:r>
    </w:p>
    <w:p w:rsidRPr="00966DA9" w:rsidR="00D521C9" w:rsidP="00E92BA0" w:rsidRDefault="00D521C9" w14:paraId="29CBFD8B" w14:textId="77777777">
      <w:r w:rsidRPr="00966DA9">
        <w:t xml:space="preserve">Error Code is 902008: Assignee </w:t>
      </w:r>
      <w:r>
        <w:t>identifier</w:t>
      </w:r>
      <w:r w:rsidRPr="00966DA9">
        <w:t xml:space="preserve"> code invalid</w:t>
      </w:r>
    </w:p>
    <w:p w:rsidRPr="002D6E2C" w:rsidR="00D521C9" w:rsidP="00E92BA0" w:rsidRDefault="00D521C9" w14:paraId="11CA77B8" w14:textId="77777777">
      <w:r w:rsidRPr="00966DA9">
        <w:t>File Fatal Error</w:t>
      </w:r>
    </w:p>
    <w:p w:rsidR="009C0ECD" w:rsidP="00E92BA0" w:rsidRDefault="009C0ECD" w14:paraId="1F5F867E" w14:textId="77777777">
      <w:pPr>
        <w:rPr>
          <w:rFonts w:cs="Arial"/>
          <w:b/>
          <w:color w:val="000000"/>
          <w:lang w:val="en-US"/>
        </w:rPr>
      </w:pPr>
    </w:p>
    <w:p w:rsidRPr="002D6E2C" w:rsidR="00D521C9" w:rsidP="00E92BA0" w:rsidRDefault="00D521C9" w14:paraId="2EB74F8A"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029</w:t>
      </w:r>
      <w:r>
        <w:rPr>
          <w:rFonts w:ascii="Calibri" w:hAnsi="Calibri"/>
          <w:sz w:val="22"/>
          <w:szCs w:val="22"/>
        </w:rPr>
        <w:t>.</w:t>
      </w:r>
      <w:r w:rsidRPr="00DC2086">
        <w:rPr>
          <w:rFonts w:ascii="Calibri" w:hAnsi="Calibri"/>
          <w:sz w:val="22"/>
          <w:szCs w:val="22"/>
        </w:rPr>
        <w:t>010 – Creation date and Time &lt;CreDtTm&gt;</w:t>
      </w:r>
    </w:p>
    <w:p w:rsidRPr="002D6E2C" w:rsidR="00D521C9" w:rsidP="00E92BA0" w:rsidRDefault="00D521C9" w14:paraId="49732AB6" w14:textId="77777777">
      <w:r>
        <w:t>C</w:t>
      </w:r>
      <w:r w:rsidRPr="002D6E2C">
        <w:t xml:space="preserve">reation date and time </w:t>
      </w:r>
      <w:r>
        <w:t>must be valid</w:t>
      </w:r>
      <w:r w:rsidRPr="002D6E2C">
        <w:t>.</w:t>
      </w:r>
    </w:p>
    <w:p w:rsidRPr="002D6E2C" w:rsidR="00D521C9" w:rsidP="00E92BA0" w:rsidRDefault="00D521C9" w14:paraId="623A7031" w14:textId="77777777">
      <w:r w:rsidRPr="002D6E2C">
        <w:t>Error Code is 902009: Creation date invalid</w:t>
      </w:r>
    </w:p>
    <w:p w:rsidRPr="002D6E2C" w:rsidR="00D521C9" w:rsidP="00E92BA0" w:rsidRDefault="00D521C9" w14:paraId="76EEED1A" w14:textId="77777777">
      <w:r w:rsidRPr="002D6E2C">
        <w:t>File Fatal Error</w:t>
      </w:r>
    </w:p>
    <w:p w:rsidRPr="002D6E2C" w:rsidR="00D521C9" w:rsidP="00E92BA0" w:rsidRDefault="00D521C9" w14:paraId="470AEE77" w14:textId="77777777"/>
    <w:p w:rsidRPr="002D6E2C" w:rsidR="00D521C9" w:rsidP="00E92BA0" w:rsidRDefault="00D521C9" w14:paraId="096B13FD"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029</w:t>
      </w:r>
      <w:r>
        <w:rPr>
          <w:rFonts w:ascii="Calibri" w:hAnsi="Calibri"/>
          <w:sz w:val="22"/>
          <w:szCs w:val="22"/>
        </w:rPr>
        <w:t>.</w:t>
      </w:r>
      <w:r w:rsidRPr="002D6E2C">
        <w:rPr>
          <w:rFonts w:ascii="Calibri" w:hAnsi="Calibri"/>
          <w:sz w:val="22"/>
          <w:szCs w:val="22"/>
        </w:rPr>
        <w:t>015</w:t>
      </w:r>
      <w:r>
        <w:rPr>
          <w:rFonts w:ascii="Calibri" w:hAnsi="Calibri"/>
          <w:sz w:val="22"/>
          <w:szCs w:val="22"/>
        </w:rPr>
        <w:t xml:space="preserve"> </w:t>
      </w:r>
      <w:r w:rsidRPr="002D6E2C">
        <w:rPr>
          <w:rFonts w:ascii="Calibri" w:hAnsi="Calibri"/>
          <w:sz w:val="22"/>
          <w:szCs w:val="22"/>
        </w:rPr>
        <w:t xml:space="preserve">– </w:t>
      </w:r>
      <w:r w:rsidR="008D259C">
        <w:rPr>
          <w:sz w:val="20"/>
        </w:rPr>
        <w:t xml:space="preserve">Originator Transaction </w:t>
      </w:r>
      <w:r w:rsidRPr="002D6E2C">
        <w:rPr>
          <w:rFonts w:ascii="Calibri" w:hAnsi="Calibri"/>
          <w:sz w:val="22"/>
          <w:szCs w:val="22"/>
        </w:rPr>
        <w:t xml:space="preserve">Identifier </w:t>
      </w:r>
    </w:p>
    <w:p w:rsidRPr="008D259C" w:rsidR="00D521C9" w:rsidP="00E92BA0" w:rsidRDefault="00D521C9" w14:paraId="6BEA92B2" w14:textId="77777777">
      <w:r w:rsidRPr="008D259C">
        <w:t xml:space="preserve">The </w:t>
      </w:r>
      <w:r w:rsidRPr="00C1668A" w:rsidR="008D259C">
        <w:rPr>
          <w:sz w:val="20"/>
        </w:rPr>
        <w:t xml:space="preserve">Originator Transaction </w:t>
      </w:r>
      <w:r w:rsidRPr="008D259C">
        <w:t xml:space="preserve">Identifier must match the </w:t>
      </w:r>
      <w:r w:rsidRPr="00C1668A" w:rsidR="008D259C">
        <w:rPr>
          <w:sz w:val="20"/>
        </w:rPr>
        <w:t xml:space="preserve">Originator Transaction </w:t>
      </w:r>
      <w:r w:rsidRPr="008D259C">
        <w:t>Identifier on the original transaction</w:t>
      </w:r>
    </w:p>
    <w:p w:rsidRPr="008D259C" w:rsidR="00D521C9" w:rsidP="00E92BA0" w:rsidRDefault="00D521C9" w14:paraId="210AA2F0" w14:textId="77777777">
      <w:r w:rsidRPr="008D259C">
        <w:t>Error Code is 9010</w:t>
      </w:r>
      <w:r w:rsidRPr="008D259C" w:rsidR="008D259C">
        <w:t>89</w:t>
      </w:r>
      <w:r w:rsidRPr="008D259C">
        <w:t xml:space="preserve">: </w:t>
      </w:r>
      <w:r w:rsidRPr="00C1668A" w:rsidR="008D259C">
        <w:rPr>
          <w:sz w:val="20"/>
        </w:rPr>
        <w:t xml:space="preserve">Transaction </w:t>
      </w:r>
      <w:r w:rsidRPr="008D259C">
        <w:t xml:space="preserve">Id not matched to </w:t>
      </w:r>
      <w:r w:rsidRPr="00C1668A" w:rsidR="008D259C">
        <w:rPr>
          <w:sz w:val="20"/>
        </w:rPr>
        <w:t xml:space="preserve">Originator Transaction </w:t>
      </w:r>
      <w:r w:rsidRPr="008D259C">
        <w:t>id</w:t>
      </w:r>
    </w:p>
    <w:p w:rsidRPr="002D6E2C" w:rsidR="00D521C9" w:rsidP="00E92BA0" w:rsidRDefault="00D521C9" w14:paraId="301996CC" w14:textId="77777777">
      <w:r w:rsidRPr="002D6E2C">
        <w:t>Transaction rejection</w:t>
      </w:r>
    </w:p>
    <w:p w:rsidR="00055BD7" w:rsidRDefault="00055BD7" w14:paraId="60BAE022" w14:textId="77777777">
      <w:pPr>
        <w:rPr>
          <w:rFonts w:cs="Arial"/>
          <w:b/>
          <w:color w:val="000000"/>
          <w:lang w:val="en-US"/>
        </w:rPr>
      </w:pPr>
      <w:r>
        <w:br w:type="page"/>
      </w:r>
    </w:p>
    <w:p w:rsidRPr="002D6E2C" w:rsidR="00D521C9" w:rsidP="00E92BA0" w:rsidRDefault="00D521C9" w14:paraId="7C3551E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029</w:t>
      </w:r>
      <w:r>
        <w:rPr>
          <w:rFonts w:ascii="Calibri" w:hAnsi="Calibri"/>
          <w:sz w:val="22"/>
          <w:szCs w:val="22"/>
        </w:rPr>
        <w:t>.</w:t>
      </w:r>
      <w:r w:rsidRPr="002D6E2C">
        <w:rPr>
          <w:rFonts w:ascii="Calibri" w:hAnsi="Calibri"/>
          <w:sz w:val="22"/>
          <w:szCs w:val="22"/>
        </w:rPr>
        <w:t>016</w:t>
      </w:r>
      <w:r>
        <w:rPr>
          <w:rFonts w:ascii="Calibri" w:hAnsi="Calibri"/>
          <w:sz w:val="22"/>
          <w:szCs w:val="22"/>
        </w:rPr>
        <w:t xml:space="preserve"> </w:t>
      </w:r>
      <w:r w:rsidRPr="002D6E2C">
        <w:rPr>
          <w:rFonts w:ascii="Calibri" w:hAnsi="Calibri"/>
          <w:sz w:val="22"/>
          <w:szCs w:val="22"/>
        </w:rPr>
        <w:t xml:space="preserve">– Interbank Settlement Amount </w:t>
      </w:r>
    </w:p>
    <w:p w:rsidRPr="002D6E2C" w:rsidR="00D521C9" w:rsidP="00E92BA0" w:rsidRDefault="00D521C9" w14:paraId="249373FE" w14:textId="77777777">
      <w:r w:rsidRPr="002D6E2C">
        <w:t xml:space="preserve">The interbank settlement amount </w:t>
      </w:r>
      <w:r>
        <w:t>t</w:t>
      </w:r>
      <w:r w:rsidRPr="002D6E2C">
        <w:t xml:space="preserve"> message </w:t>
      </w:r>
      <w:r>
        <w:t>must</w:t>
      </w:r>
      <w:r w:rsidRPr="002D6E2C">
        <w:t xml:space="preserve"> match the original interbank settlement amount</w:t>
      </w:r>
    </w:p>
    <w:p w:rsidRPr="002D6E2C" w:rsidR="00D521C9" w:rsidP="00E92BA0" w:rsidRDefault="00D521C9" w14:paraId="47D59AEF" w14:textId="77777777">
      <w:r w:rsidRPr="002D6E2C">
        <w:t xml:space="preserve">Error Code is 902026: Original interbank settlement amount does not match transaction amount </w:t>
      </w:r>
    </w:p>
    <w:p w:rsidRPr="002D6E2C" w:rsidR="00D521C9" w:rsidP="00E92BA0" w:rsidRDefault="00D521C9" w14:paraId="68A59D7C" w14:textId="77777777">
      <w:r w:rsidRPr="002D6E2C">
        <w:t>Transaction rejection</w:t>
      </w:r>
    </w:p>
    <w:p w:rsidR="00D521C9" w:rsidP="00E92BA0" w:rsidRDefault="00D521C9" w14:paraId="34979602" w14:textId="77777777"/>
    <w:p w:rsidRPr="002D6E2C" w:rsidR="00D521C9" w:rsidP="00E92BA0" w:rsidRDefault="00D521C9" w14:paraId="36629D2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029</w:t>
      </w:r>
      <w:r>
        <w:rPr>
          <w:rFonts w:ascii="Calibri" w:hAnsi="Calibri"/>
          <w:sz w:val="22"/>
          <w:szCs w:val="22"/>
        </w:rPr>
        <w:t>.</w:t>
      </w:r>
      <w:r w:rsidRPr="002D6E2C">
        <w:rPr>
          <w:rFonts w:ascii="Calibri" w:hAnsi="Calibri"/>
          <w:sz w:val="22"/>
          <w:szCs w:val="22"/>
        </w:rPr>
        <w:t>017</w:t>
      </w:r>
      <w:r>
        <w:rPr>
          <w:rFonts w:ascii="Calibri" w:hAnsi="Calibri"/>
          <w:sz w:val="22"/>
          <w:szCs w:val="22"/>
        </w:rPr>
        <w:t xml:space="preserve"> </w:t>
      </w:r>
      <w:r w:rsidRPr="002D6E2C">
        <w:rPr>
          <w:rFonts w:ascii="Calibri" w:hAnsi="Calibri"/>
          <w:sz w:val="22"/>
          <w:szCs w:val="22"/>
        </w:rPr>
        <w:t xml:space="preserve">– Interbank Settlement Amount </w:t>
      </w:r>
    </w:p>
    <w:p w:rsidRPr="002D6E2C" w:rsidR="00D521C9" w:rsidP="00E92BA0" w:rsidRDefault="00D521C9" w14:paraId="00338D28" w14:textId="77777777">
      <w:r w:rsidRPr="002D6E2C">
        <w:t xml:space="preserve">The interbank settlement amount on the cancellation </w:t>
      </w:r>
      <w:r>
        <w:t>must not be</w:t>
      </w:r>
      <w:r w:rsidRPr="002D6E2C">
        <w:t xml:space="preserve"> zero</w:t>
      </w:r>
      <w:r>
        <w:t>.</w:t>
      </w:r>
    </w:p>
    <w:p w:rsidRPr="002D6E2C" w:rsidR="00D521C9" w:rsidP="00E92BA0" w:rsidRDefault="00D521C9" w14:paraId="54BADC8B" w14:textId="77777777">
      <w:r w:rsidRPr="002D6E2C">
        <w:t>Error Code is 902021: Original interbank settlement amount on ROI is zero</w:t>
      </w:r>
    </w:p>
    <w:p w:rsidRPr="002D6E2C" w:rsidR="00D521C9" w:rsidP="00E92BA0" w:rsidRDefault="00D521C9" w14:paraId="1FABB65D" w14:textId="77777777">
      <w:r w:rsidRPr="002D6E2C">
        <w:t>Transaction rejection</w:t>
      </w:r>
    </w:p>
    <w:p w:rsidRPr="002D6E2C" w:rsidR="00D521C9" w:rsidP="00E92BA0" w:rsidRDefault="00D521C9" w14:paraId="197FC4EF" w14:textId="77777777"/>
    <w:p w:rsidRPr="00DC2086" w:rsidR="00D521C9" w:rsidP="00E92BA0" w:rsidRDefault="00D521C9" w14:paraId="55B2D2AC" w14:textId="77777777">
      <w:pPr>
        <w:pStyle w:val="Heading40"/>
        <w:spacing w:before="0" w:after="0" w:line="240" w:lineRule="auto"/>
        <w:ind w:left="0" w:firstLine="0"/>
        <w:rPr>
          <w:rFonts w:ascii="Calibri" w:hAnsi="Calibri"/>
          <w:sz w:val="22"/>
          <w:szCs w:val="22"/>
        </w:rPr>
      </w:pPr>
      <w:r w:rsidRPr="00DC2086">
        <w:rPr>
          <w:rFonts w:ascii="Calibri" w:hAnsi="Calibri"/>
          <w:sz w:val="22"/>
          <w:szCs w:val="22"/>
        </w:rPr>
        <w:t>Rule 029</w:t>
      </w:r>
      <w:r>
        <w:rPr>
          <w:rFonts w:ascii="Calibri" w:hAnsi="Calibri"/>
          <w:sz w:val="22"/>
          <w:szCs w:val="22"/>
        </w:rPr>
        <w:t>.</w:t>
      </w:r>
      <w:r w:rsidRPr="00DC2086">
        <w:rPr>
          <w:rFonts w:ascii="Calibri" w:hAnsi="Calibri"/>
          <w:sz w:val="22"/>
          <w:szCs w:val="22"/>
        </w:rPr>
        <w:t xml:space="preserve">018 – Interbank Settlement Date </w:t>
      </w:r>
    </w:p>
    <w:p w:rsidRPr="00DC2086" w:rsidR="00D521C9" w:rsidP="00E92BA0" w:rsidRDefault="00D521C9" w14:paraId="4849061F" w14:textId="77777777">
      <w:r w:rsidRPr="00DC2086">
        <w:t>The interbank settlement date must be valid</w:t>
      </w:r>
    </w:p>
    <w:p w:rsidRPr="00DC2086" w:rsidR="00D521C9" w:rsidP="00E92BA0" w:rsidRDefault="00D521C9" w14:paraId="347CB3D8" w14:textId="77777777">
      <w:r w:rsidRPr="00DC2086">
        <w:t>Error Code is 90</w:t>
      </w:r>
      <w:r w:rsidR="00370E49">
        <w:t>2022</w:t>
      </w:r>
      <w:r w:rsidRPr="00DC2086">
        <w:t>: Interbank Settlement Date is invalid</w:t>
      </w:r>
    </w:p>
    <w:p w:rsidRPr="002D6E2C" w:rsidR="00D521C9" w:rsidP="00E92BA0" w:rsidRDefault="00D521C9" w14:paraId="2F0C447B" w14:textId="77777777">
      <w:r w:rsidRPr="00DC2086">
        <w:t>Transaction rejection</w:t>
      </w:r>
    </w:p>
    <w:p w:rsidRPr="002D6E2C" w:rsidR="00D521C9" w:rsidP="00E92BA0" w:rsidRDefault="00D521C9" w14:paraId="04ABE274" w14:textId="77777777">
      <w:pPr>
        <w:rPr>
          <w:rFonts w:cs="Arial"/>
          <w:b/>
        </w:rPr>
      </w:pPr>
    </w:p>
    <w:p w:rsidRPr="002D6E2C" w:rsidR="00D521C9" w:rsidP="00E92BA0" w:rsidRDefault="00D521C9" w14:paraId="511B1F5B"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029</w:t>
      </w:r>
      <w:r>
        <w:rPr>
          <w:rFonts w:ascii="Calibri" w:hAnsi="Calibri"/>
          <w:sz w:val="22"/>
          <w:szCs w:val="22"/>
        </w:rPr>
        <w:t>.</w:t>
      </w:r>
      <w:r w:rsidRPr="002D6E2C">
        <w:rPr>
          <w:rFonts w:ascii="Calibri" w:hAnsi="Calibri"/>
          <w:sz w:val="22"/>
          <w:szCs w:val="22"/>
        </w:rPr>
        <w:t>019</w:t>
      </w:r>
      <w:r>
        <w:rPr>
          <w:rFonts w:ascii="Calibri" w:hAnsi="Calibri"/>
          <w:sz w:val="22"/>
          <w:szCs w:val="22"/>
        </w:rPr>
        <w:t xml:space="preserve"> </w:t>
      </w:r>
      <w:r w:rsidRPr="002D6E2C">
        <w:rPr>
          <w:rFonts w:ascii="Calibri" w:hAnsi="Calibri"/>
          <w:sz w:val="22"/>
          <w:szCs w:val="22"/>
        </w:rPr>
        <w:t xml:space="preserve">– </w:t>
      </w:r>
      <w:r w:rsidR="00F93757">
        <w:rPr>
          <w:rFonts w:ascii="Calibri" w:hAnsi="Calibri"/>
          <w:sz w:val="22"/>
          <w:szCs w:val="22"/>
        </w:rPr>
        <w:t xml:space="preserve">Payment </w:t>
      </w:r>
      <w:r w:rsidRPr="002D6E2C">
        <w:rPr>
          <w:rFonts w:ascii="Calibri" w:hAnsi="Calibri"/>
          <w:sz w:val="22"/>
          <w:szCs w:val="22"/>
        </w:rPr>
        <w:t xml:space="preserve">Cancellation Reason Code </w:t>
      </w:r>
    </w:p>
    <w:p w:rsidRPr="002D6E2C" w:rsidR="00D521C9" w:rsidP="00E92BA0" w:rsidRDefault="00D521C9" w14:paraId="188ECE23" w14:textId="77777777">
      <w:r w:rsidRPr="002D6E2C">
        <w:t xml:space="preserve">The </w:t>
      </w:r>
      <w:r w:rsidR="00F93757">
        <w:t xml:space="preserve">Payment </w:t>
      </w:r>
      <w:r w:rsidRPr="002D6E2C">
        <w:t xml:space="preserve">cancellation reason code </w:t>
      </w:r>
      <w:r w:rsidRPr="002D6E2C" w:rsidR="004E0D79">
        <w:t>m</w:t>
      </w:r>
      <w:r w:rsidR="004E0D79">
        <w:t>ust</w:t>
      </w:r>
      <w:r>
        <w:t xml:space="preserve"> be a</w:t>
      </w:r>
      <w:r w:rsidRPr="002D6E2C">
        <w:t xml:space="preserve"> valid code.</w:t>
      </w:r>
    </w:p>
    <w:p w:rsidRPr="002D6E2C" w:rsidR="00D521C9" w:rsidP="00E92BA0" w:rsidRDefault="00D521C9" w14:paraId="3986D3A8" w14:textId="77777777">
      <w:r w:rsidRPr="002D6E2C">
        <w:t xml:space="preserve">Error Code is 902015: </w:t>
      </w:r>
      <w:r w:rsidR="00F93757">
        <w:t xml:space="preserve">Payment </w:t>
      </w:r>
      <w:r w:rsidRPr="002D6E2C">
        <w:t xml:space="preserve">Cancellation Code is invalid </w:t>
      </w:r>
    </w:p>
    <w:p w:rsidRPr="002D6E2C" w:rsidR="00D521C9" w:rsidP="00E92BA0" w:rsidRDefault="00D521C9" w14:paraId="04729DB1" w14:textId="77777777">
      <w:r w:rsidRPr="002D6E2C">
        <w:t>Transaction rejection</w:t>
      </w:r>
    </w:p>
    <w:p w:rsidR="00D521C9" w:rsidP="00E92BA0" w:rsidRDefault="00D521C9" w14:paraId="3C18319E" w14:textId="77777777">
      <w:pPr>
        <w:pStyle w:val="Default"/>
        <w:rPr>
          <w:rFonts w:ascii="Calibri" w:hAnsi="Calibri"/>
          <w:b/>
          <w:bCs/>
          <w:sz w:val="22"/>
          <w:szCs w:val="22"/>
        </w:rPr>
      </w:pPr>
    </w:p>
    <w:p w:rsidRPr="00966DA9" w:rsidR="00D521C9" w:rsidP="00E92BA0" w:rsidRDefault="00D521C9" w14:paraId="07345B96" w14:textId="77777777">
      <w:pPr>
        <w:pStyle w:val="Heading40"/>
        <w:spacing w:before="0" w:after="0" w:line="240" w:lineRule="auto"/>
        <w:ind w:left="0" w:firstLine="0"/>
        <w:rPr>
          <w:rFonts w:ascii="Calibri" w:hAnsi="Calibri"/>
          <w:sz w:val="22"/>
          <w:szCs w:val="22"/>
        </w:rPr>
      </w:pPr>
      <w:r>
        <w:rPr>
          <w:rFonts w:ascii="Calibri" w:hAnsi="Calibri"/>
          <w:sz w:val="22"/>
          <w:szCs w:val="22"/>
        </w:rPr>
        <w:t>Rule 029.020</w:t>
      </w:r>
      <w:r w:rsidRPr="00966DA9">
        <w:rPr>
          <w:rFonts w:ascii="Calibri" w:hAnsi="Calibri"/>
          <w:sz w:val="22"/>
          <w:szCs w:val="22"/>
        </w:rPr>
        <w:t xml:space="preserve"> </w:t>
      </w:r>
      <w:r w:rsidRPr="002D6E2C">
        <w:rPr>
          <w:rFonts w:ascii="Calibri" w:hAnsi="Calibri"/>
          <w:sz w:val="22"/>
          <w:szCs w:val="22"/>
        </w:rPr>
        <w:t xml:space="preserve">– </w:t>
      </w:r>
      <w:r w:rsidRPr="00966DA9">
        <w:rPr>
          <w:rFonts w:ascii="Calibri" w:hAnsi="Calibri"/>
          <w:sz w:val="22"/>
          <w:szCs w:val="22"/>
        </w:rPr>
        <w:t xml:space="preserve">Assignee agent must have valid </w:t>
      </w:r>
      <w:r>
        <w:rPr>
          <w:rFonts w:ascii="Calibri" w:hAnsi="Calibri"/>
          <w:sz w:val="22"/>
          <w:szCs w:val="22"/>
        </w:rPr>
        <w:t>institution</w:t>
      </w:r>
      <w:r w:rsidRPr="00966DA9">
        <w:rPr>
          <w:rFonts w:ascii="Calibri" w:hAnsi="Calibri"/>
          <w:sz w:val="22"/>
          <w:szCs w:val="22"/>
        </w:rPr>
        <w:t xml:space="preserve"> code.</w:t>
      </w:r>
    </w:p>
    <w:p w:rsidRPr="00966DA9" w:rsidR="00D521C9" w:rsidP="00E92BA0" w:rsidRDefault="00D521C9" w14:paraId="7EAA2D28" w14:textId="77777777">
      <w:r>
        <w:t>A</w:t>
      </w:r>
      <w:r w:rsidRPr="00966DA9">
        <w:t xml:space="preserve">ssignee </w:t>
      </w:r>
      <w:r>
        <w:t>institution</w:t>
      </w:r>
      <w:r w:rsidRPr="00966DA9">
        <w:t xml:space="preserve"> code </w:t>
      </w:r>
      <w:r>
        <w:t xml:space="preserve">must be </w:t>
      </w:r>
      <w:r w:rsidRPr="008738E0">
        <w:t>a valid participant in AC</w:t>
      </w:r>
      <w:r>
        <w:t>.</w:t>
      </w:r>
    </w:p>
    <w:p w:rsidRPr="00966DA9" w:rsidR="00D521C9" w:rsidP="00E92BA0" w:rsidRDefault="00D521C9" w14:paraId="6193430D" w14:textId="77777777">
      <w:r w:rsidRPr="00966DA9">
        <w:t xml:space="preserve">Error Code is 902008: Assignee </w:t>
      </w:r>
      <w:r>
        <w:t>identifier</w:t>
      </w:r>
      <w:r w:rsidRPr="00966DA9">
        <w:t xml:space="preserve"> code invalid</w:t>
      </w:r>
    </w:p>
    <w:p w:rsidRPr="002D6E2C" w:rsidR="00D521C9" w:rsidP="00E92BA0" w:rsidRDefault="00D521C9" w14:paraId="69803CBC" w14:textId="77777777">
      <w:r w:rsidRPr="00966DA9">
        <w:t>File Fatal Error</w:t>
      </w:r>
    </w:p>
    <w:p w:rsidR="00D521C9" w:rsidP="00E92BA0" w:rsidRDefault="00D521C9" w14:paraId="77A6F187" w14:textId="77777777">
      <w:pPr>
        <w:pStyle w:val="Default"/>
        <w:rPr>
          <w:rFonts w:ascii="Calibri" w:hAnsi="Calibri"/>
          <w:b/>
          <w:bCs/>
          <w:sz w:val="22"/>
          <w:szCs w:val="22"/>
        </w:rPr>
      </w:pPr>
    </w:p>
    <w:p w:rsidRPr="002D6E2C" w:rsidR="00D521C9" w:rsidP="00E92BA0" w:rsidRDefault="00D521C9" w14:paraId="5A8CC433" w14:textId="77777777">
      <w:pPr>
        <w:pStyle w:val="Heading40"/>
        <w:spacing w:before="0" w:after="0" w:line="240" w:lineRule="auto"/>
        <w:ind w:left="0" w:firstLine="0"/>
        <w:rPr>
          <w:rFonts w:ascii="Calibri" w:hAnsi="Calibri"/>
          <w:sz w:val="22"/>
          <w:szCs w:val="22"/>
        </w:rPr>
      </w:pPr>
      <w:r>
        <w:rPr>
          <w:rFonts w:ascii="Calibri" w:hAnsi="Calibri"/>
          <w:sz w:val="22"/>
          <w:szCs w:val="22"/>
        </w:rPr>
        <w:t>Rule 029.021</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Mandate Reference Number</w:t>
      </w:r>
    </w:p>
    <w:p w:rsidRPr="00151A59" w:rsidR="00D521C9" w:rsidP="00E92BA0" w:rsidRDefault="00D521C9" w14:paraId="654FB19D" w14:textId="77777777">
      <w:r w:rsidRPr="00151A59">
        <w:t>Mandate Reference Number must not be blank or spaces.</w:t>
      </w:r>
    </w:p>
    <w:p w:rsidRPr="008738E0" w:rsidR="00D521C9" w:rsidP="00E92BA0" w:rsidRDefault="00D521C9" w14:paraId="3D5DD31D" w14:textId="77777777">
      <w:r w:rsidRPr="008738E0">
        <w:t xml:space="preserve">Error Code is 901092: Mandate Reference Number </w:t>
      </w:r>
      <w:r w:rsidRPr="00AC72D7" w:rsidR="0049380A">
        <w:t>may not be</w:t>
      </w:r>
      <w:r w:rsidRPr="008738E0">
        <w:t xml:space="preserve"> blank or spaces </w:t>
      </w:r>
    </w:p>
    <w:p w:rsidR="00D521C9" w:rsidP="00E92BA0" w:rsidRDefault="00D521C9" w14:paraId="5378DBC5" w14:textId="77777777">
      <w:r w:rsidRPr="008738E0">
        <w:t>File Fatal Error</w:t>
      </w:r>
    </w:p>
    <w:p w:rsidR="00370E49" w:rsidP="00E92BA0" w:rsidRDefault="00370E49" w14:paraId="5E940568" w14:textId="77777777"/>
    <w:p w:rsidRPr="00EA058B" w:rsidR="00370E49" w:rsidP="00E92BA0" w:rsidRDefault="00370E49" w14:paraId="6FA055BF" w14:textId="77777777">
      <w:pPr>
        <w:pStyle w:val="Heading40"/>
        <w:spacing w:before="0" w:after="0" w:line="240" w:lineRule="auto"/>
        <w:ind w:left="0" w:firstLine="0"/>
        <w:rPr>
          <w:rFonts w:ascii="Calibri" w:hAnsi="Calibri"/>
          <w:sz w:val="22"/>
          <w:szCs w:val="22"/>
        </w:rPr>
      </w:pPr>
      <w:r w:rsidRPr="0037114F">
        <w:rPr>
          <w:rFonts w:ascii="Calibri" w:hAnsi="Calibri"/>
          <w:sz w:val="22"/>
          <w:szCs w:val="22"/>
        </w:rPr>
        <w:t>Rule 029.022:  Invalid message identifier structure</w:t>
      </w:r>
    </w:p>
    <w:p w:rsidR="00370E49" w:rsidP="00E92BA0" w:rsidRDefault="00370E49" w14:paraId="750680F6" w14:textId="77777777">
      <w:r>
        <w:t>Message identifier must have the correct structure.</w:t>
      </w:r>
    </w:p>
    <w:p w:rsidR="00370E49" w:rsidP="00E92BA0" w:rsidRDefault="00370E49" w14:paraId="158E51E2" w14:textId="77777777">
      <w:r>
        <w:t>Error code is 902134: Message Id Structure incorrect</w:t>
      </w:r>
    </w:p>
    <w:p w:rsidRPr="008738E0" w:rsidR="00370E49" w:rsidP="00E92BA0" w:rsidRDefault="00034E5C" w14:paraId="0FE80FF7" w14:textId="77777777">
      <w:r>
        <w:t xml:space="preserve">File </w:t>
      </w:r>
      <w:r w:rsidR="00370E49">
        <w:t xml:space="preserve">Fatal error </w:t>
      </w:r>
    </w:p>
    <w:p w:rsidR="00997D60" w:rsidP="00E92BA0" w:rsidRDefault="00997D60" w14:paraId="54B9276F" w14:textId="77777777">
      <w:pPr>
        <w:rPr>
          <w:rFonts w:cs="Arial"/>
          <w:b/>
          <w:color w:val="000000"/>
          <w:lang w:val="en-US"/>
        </w:rPr>
      </w:pPr>
    </w:p>
    <w:p w:rsidRPr="00E678F3" w:rsidR="00731536" w:rsidP="00E92BA0" w:rsidRDefault="00731536" w14:paraId="5E2AA9B6"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 xml:space="preserve">029.023 </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Original message identifier </w:t>
      </w:r>
    </w:p>
    <w:p w:rsidRPr="00E43D42" w:rsidR="00731536" w:rsidP="00E92BA0" w:rsidRDefault="00731536" w14:paraId="25BD8389" w14:textId="77777777">
      <w:r>
        <w:t>The original message identifier</w:t>
      </w:r>
      <w:r w:rsidRPr="00E43D42">
        <w:t xml:space="preserve"> </w:t>
      </w:r>
      <w:r>
        <w:t xml:space="preserve">must </w:t>
      </w:r>
      <w:r w:rsidRPr="00E43D42">
        <w:t>match</w:t>
      </w:r>
      <w:r>
        <w:t xml:space="preserve"> the original mandate message identification</w:t>
      </w:r>
    </w:p>
    <w:p w:rsidRPr="00E43D42" w:rsidR="00731536" w:rsidP="00E92BA0" w:rsidRDefault="00731536" w14:paraId="726BDF21" w14:textId="77777777">
      <w:r>
        <w:t>Error code is 901135: Original message i</w:t>
      </w:r>
      <w:r w:rsidRPr="00E43D42">
        <w:t>dentification is not matched</w:t>
      </w:r>
    </w:p>
    <w:p w:rsidRPr="002D6E2C" w:rsidR="00731536" w:rsidP="00E92BA0" w:rsidRDefault="00731536" w14:paraId="2F5BF651" w14:textId="77777777">
      <w:r w:rsidRPr="002D6E2C">
        <w:t>Transaction rejection</w:t>
      </w:r>
    </w:p>
    <w:p w:rsidR="00731536" w:rsidP="00E92BA0" w:rsidRDefault="00731536" w14:paraId="760548AE" w14:textId="77777777">
      <w:pPr>
        <w:spacing w:after="100"/>
      </w:pPr>
    </w:p>
    <w:p w:rsidRPr="00E678F3" w:rsidR="00731536" w:rsidP="00E92BA0" w:rsidRDefault="00731536" w14:paraId="43C23173"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 xml:space="preserve">029.024 </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Original message type </w:t>
      </w:r>
    </w:p>
    <w:p w:rsidRPr="00782387" w:rsidR="00731536" w:rsidP="00E92BA0" w:rsidRDefault="00731536" w14:paraId="0BEFD489" w14:textId="77777777">
      <w:r>
        <w:t>The original message type must</w:t>
      </w:r>
      <w:r w:rsidRPr="00782387">
        <w:t xml:space="preserve"> match the original mandate message </w:t>
      </w:r>
      <w:r>
        <w:t>type</w:t>
      </w:r>
    </w:p>
    <w:p w:rsidRPr="00317C65" w:rsidR="00731536" w:rsidP="00E92BA0" w:rsidRDefault="00731536" w14:paraId="0AB93163" w14:textId="77777777">
      <w:r>
        <w:t>Error c</w:t>
      </w:r>
      <w:r w:rsidRPr="00317C65">
        <w:t>ode is 901080</w:t>
      </w:r>
      <w:r w:rsidRPr="00782387">
        <w:t xml:space="preserve">: </w:t>
      </w:r>
      <w:r w:rsidRPr="00317C65">
        <w:t>Original message type invalid</w:t>
      </w:r>
    </w:p>
    <w:p w:rsidRPr="002D6E2C" w:rsidR="00731536" w:rsidP="00E92BA0" w:rsidRDefault="00731536" w14:paraId="7DA85D7B" w14:textId="77777777">
      <w:r w:rsidRPr="002D6E2C">
        <w:t>Transaction rejection</w:t>
      </w:r>
    </w:p>
    <w:p w:rsidR="00805543" w:rsidP="00E92BA0" w:rsidRDefault="00805543" w14:paraId="3F173291" w14:textId="77777777">
      <w:pPr>
        <w:rPr>
          <w:rFonts w:cs="Arial"/>
          <w:b/>
          <w:color w:val="000000"/>
          <w:lang w:val="en-US"/>
        </w:rPr>
      </w:pPr>
    </w:p>
    <w:p w:rsidR="00991CF7" w:rsidP="00E92BA0" w:rsidRDefault="00991CF7" w14:paraId="77FBBA51" w14:textId="77777777">
      <w:pPr>
        <w:pStyle w:val="Heading40"/>
        <w:spacing w:before="0" w:after="0" w:line="240" w:lineRule="auto"/>
        <w:ind w:left="0" w:firstLine="0"/>
        <w:rPr>
          <w:rFonts w:ascii="Calibri" w:hAnsi="Calibri"/>
          <w:sz w:val="22"/>
          <w:szCs w:val="22"/>
        </w:rPr>
      </w:pPr>
      <w:r>
        <w:rPr>
          <w:rFonts w:ascii="Calibri" w:hAnsi="Calibri"/>
          <w:sz w:val="22"/>
          <w:szCs w:val="22"/>
        </w:rPr>
        <w:t>Rule 029.025  – Currency Code</w:t>
      </w:r>
    </w:p>
    <w:p w:rsidR="00991CF7" w:rsidP="00E92BA0" w:rsidRDefault="00991CF7" w14:paraId="0F27A6DF" w14:textId="77777777">
      <w:pPr>
        <w:rPr>
          <w:lang w:val="en-US"/>
        </w:rPr>
      </w:pPr>
      <w:r>
        <w:rPr>
          <w:lang w:val="en-US"/>
        </w:rPr>
        <w:t>Currency code must be “ZAR” for South Africa</w:t>
      </w:r>
    </w:p>
    <w:p w:rsidR="00991CF7" w:rsidP="00E92BA0" w:rsidRDefault="00991CF7" w14:paraId="7F396CC9" w14:textId="77777777">
      <w:pPr>
        <w:rPr>
          <w:lang w:val="en-US"/>
        </w:rPr>
      </w:pPr>
      <w:r>
        <w:rPr>
          <w:lang w:val="en-US"/>
        </w:rPr>
        <w:t>Error Code is 901198: Currency Code must be “ZAR” for South Africa</w:t>
      </w:r>
    </w:p>
    <w:p w:rsidRPr="002D6E2C" w:rsidR="00991CF7" w:rsidP="00E92BA0" w:rsidRDefault="00991CF7" w14:paraId="590F4890" w14:textId="77777777">
      <w:r w:rsidRPr="002D6E2C">
        <w:t>Transaction rejection</w:t>
      </w:r>
    </w:p>
    <w:p w:rsidR="00991CF7" w:rsidP="00E92BA0" w:rsidRDefault="00991CF7" w14:paraId="3A5FABBB" w14:textId="77777777">
      <w:pPr>
        <w:pStyle w:val="Heading40"/>
        <w:spacing w:before="0" w:after="0" w:line="240" w:lineRule="auto"/>
        <w:ind w:left="0" w:firstLine="0"/>
        <w:rPr>
          <w:rFonts w:ascii="Calibri" w:hAnsi="Calibri"/>
          <w:sz w:val="22"/>
          <w:szCs w:val="22"/>
        </w:rPr>
      </w:pPr>
    </w:p>
    <w:p w:rsidRPr="002D6E2C" w:rsidR="00EB2D1D" w:rsidP="00E92BA0" w:rsidRDefault="00EB2D1D" w14:paraId="034C0299" w14:textId="77777777">
      <w:pPr>
        <w:pStyle w:val="Heading40"/>
        <w:spacing w:before="0" w:after="0" w:line="240" w:lineRule="auto"/>
        <w:ind w:left="0" w:firstLine="0"/>
        <w:rPr>
          <w:rFonts w:ascii="Calibri" w:hAnsi="Calibri"/>
          <w:sz w:val="22"/>
          <w:szCs w:val="22"/>
        </w:rPr>
      </w:pPr>
      <w:r>
        <w:rPr>
          <w:rFonts w:ascii="Calibri" w:hAnsi="Calibri"/>
          <w:sz w:val="22"/>
          <w:szCs w:val="22"/>
        </w:rPr>
        <w:t>Rule 029.999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EB2D1D" w:rsidP="00E92BA0" w:rsidRDefault="00EB2D1D" w14:paraId="160C5D02" w14:textId="77777777">
      <w:r>
        <w:t>Element &lt;Element Name</w:t>
      </w:r>
      <w:r w:rsidR="004E0D79">
        <w:t xml:space="preserve">&gt; </w:t>
      </w:r>
      <w:r w:rsidRPr="00151A59" w:rsidR="004E0D79">
        <w:t>must</w:t>
      </w:r>
      <w:r w:rsidRPr="00151A59">
        <w:t xml:space="preserve"> not be blank or spaces.</w:t>
      </w:r>
    </w:p>
    <w:p w:rsidRPr="008738E0" w:rsidR="00EB2D1D" w:rsidP="00E92BA0" w:rsidRDefault="00EB2D1D" w14:paraId="7358DCC2" w14:textId="77777777">
      <w:r w:rsidRPr="008738E0">
        <w:t>Error Code is 9</w:t>
      </w:r>
      <w:r>
        <w:t>1</w:t>
      </w:r>
      <w:r w:rsidRPr="008738E0">
        <w:t>0</w:t>
      </w:r>
      <w:r>
        <w:t>099</w:t>
      </w:r>
      <w:r w:rsidRPr="008738E0">
        <w:t xml:space="preserve">: </w:t>
      </w:r>
      <w:r>
        <w:t>Message Element &lt;Message Element Name&gt; must not be spaces</w:t>
      </w:r>
    </w:p>
    <w:p w:rsidRPr="002D6E2C" w:rsidR="00EB2D1D" w:rsidP="00E92BA0" w:rsidRDefault="00EB2D1D" w14:paraId="3319F6D0" w14:textId="77777777">
      <w:r w:rsidRPr="00DC2086">
        <w:t>Transaction rejection</w:t>
      </w:r>
    </w:p>
    <w:p w:rsidR="00370E49" w:rsidP="00E92BA0" w:rsidRDefault="00370E49" w14:paraId="061E589E" w14:textId="77777777">
      <w:pPr>
        <w:rPr>
          <w:b/>
          <w:color w:val="4F81BD"/>
        </w:rPr>
      </w:pPr>
      <w:bookmarkStart w:name="_Toc422319818" w:id="7307"/>
      <w:bookmarkStart w:name="_Toc435584411" w:id="7308"/>
    </w:p>
    <w:p w:rsidR="009C0ECD" w:rsidP="00E92BA0" w:rsidRDefault="009C0ECD" w14:paraId="553A4AB6" w14:textId="77777777">
      <w:pPr>
        <w:rPr>
          <w:b/>
          <w:color w:val="4F81BD"/>
        </w:rPr>
      </w:pPr>
      <w:r>
        <w:rPr>
          <w:color w:val="4F81BD"/>
        </w:rPr>
        <w:br w:type="page"/>
      </w:r>
    </w:p>
    <w:p w:rsidRPr="007928D0" w:rsidR="00D521C9" w:rsidP="002C2973" w:rsidRDefault="00516A81" w14:paraId="3851137D"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536096855" w:id="7309"/>
      <w:r>
        <w:rPr>
          <w:rFonts w:ascii="Calibri" w:hAnsi="Calibri"/>
          <w:color w:val="4F81BD"/>
          <w:sz w:val="22"/>
          <w:szCs w:val="22"/>
          <w:lang w:val="en-ZA"/>
        </w:rPr>
        <w:t>Mandate</w:t>
      </w:r>
      <w:r w:rsidR="004530A5">
        <w:rPr>
          <w:rFonts w:ascii="Calibri" w:hAnsi="Calibri"/>
          <w:color w:val="4F81BD"/>
          <w:sz w:val="22"/>
          <w:szCs w:val="22"/>
          <w:lang w:val="en-ZA"/>
        </w:rPr>
        <w:t xml:space="preserve"> Suspension</w:t>
      </w:r>
      <w:r w:rsidRPr="007928D0" w:rsidR="00D521C9">
        <w:rPr>
          <w:rFonts w:ascii="Calibri" w:hAnsi="Calibri"/>
          <w:color w:val="4F81BD"/>
          <w:sz w:val="22"/>
          <w:szCs w:val="22"/>
          <w:lang w:val="en-ZA"/>
        </w:rPr>
        <w:t xml:space="preserve"> validation rules</w:t>
      </w:r>
      <w:bookmarkEnd w:id="7307"/>
      <w:bookmarkEnd w:id="7308"/>
      <w:bookmarkEnd w:id="7309"/>
    </w:p>
    <w:p w:rsidR="00D521C9" w:rsidP="00E92BA0" w:rsidRDefault="00D521C9" w14:paraId="1965876B" w14:textId="77777777">
      <w:pPr>
        <w:pStyle w:val="Heading40"/>
        <w:spacing w:before="0" w:after="0" w:line="240" w:lineRule="auto"/>
        <w:ind w:left="0" w:firstLine="0"/>
        <w:rPr>
          <w:rFonts w:ascii="Calibri" w:hAnsi="Calibri"/>
          <w:sz w:val="22"/>
          <w:szCs w:val="22"/>
        </w:rPr>
      </w:pPr>
    </w:p>
    <w:p w:rsidRPr="008738E0" w:rsidR="00D521C9" w:rsidP="00E92BA0" w:rsidRDefault="00D521C9" w14:paraId="6708C1A6" w14:textId="77777777">
      <w:pPr>
        <w:pStyle w:val="Heading40"/>
        <w:spacing w:before="0" w:after="0" w:line="240" w:lineRule="auto"/>
        <w:ind w:left="0" w:firstLine="0"/>
        <w:rPr>
          <w:rFonts w:ascii="Calibri" w:hAnsi="Calibri"/>
          <w:sz w:val="22"/>
          <w:szCs w:val="22"/>
        </w:rPr>
      </w:pPr>
      <w:r w:rsidRPr="008738E0">
        <w:rPr>
          <w:rFonts w:ascii="Calibri" w:hAnsi="Calibri"/>
          <w:sz w:val="22"/>
          <w:szCs w:val="22"/>
        </w:rPr>
        <w:t>Rule 055.001</w:t>
      </w:r>
      <w:r w:rsidRPr="00966DA9">
        <w:rPr>
          <w:rFonts w:ascii="Calibri" w:hAnsi="Calibri"/>
          <w:sz w:val="22"/>
          <w:szCs w:val="22"/>
        </w:rPr>
        <w:t xml:space="preserve"> </w:t>
      </w:r>
      <w:r w:rsidRPr="002D6E2C">
        <w:rPr>
          <w:rFonts w:ascii="Calibri" w:hAnsi="Calibri"/>
          <w:sz w:val="22"/>
          <w:szCs w:val="22"/>
        </w:rPr>
        <w:t xml:space="preserve">– </w:t>
      </w:r>
      <w:r w:rsidR="00516A81">
        <w:rPr>
          <w:rFonts w:ascii="Calibri" w:hAnsi="Calibri"/>
          <w:sz w:val="22"/>
          <w:szCs w:val="22"/>
        </w:rPr>
        <w:t>Mandate</w:t>
      </w:r>
      <w:r w:rsidR="004530A5">
        <w:rPr>
          <w:rFonts w:ascii="Calibri" w:hAnsi="Calibri"/>
          <w:sz w:val="22"/>
          <w:szCs w:val="22"/>
        </w:rPr>
        <w:t xml:space="preserve"> Suspension</w:t>
      </w:r>
      <w:r w:rsidRPr="008738E0">
        <w:rPr>
          <w:rFonts w:ascii="Calibri" w:hAnsi="Calibri"/>
          <w:sz w:val="22"/>
          <w:szCs w:val="22"/>
        </w:rPr>
        <w:t xml:space="preserve"> structure</w:t>
      </w:r>
    </w:p>
    <w:p w:rsidR="00D521C9" w:rsidP="00E92BA0" w:rsidRDefault="00516A81" w14:paraId="55F9FCD5" w14:textId="77777777">
      <w:r>
        <w:t>Mandate</w:t>
      </w:r>
      <w:r w:rsidR="004530A5">
        <w:t xml:space="preserve"> Suspension</w:t>
      </w:r>
      <w:r w:rsidR="00D521C9">
        <w:t xml:space="preserve"> messages</w:t>
      </w:r>
      <w:r w:rsidRPr="00383E12" w:rsidR="00D521C9">
        <w:t xml:space="preserve"> </w:t>
      </w:r>
      <w:r w:rsidR="00D521C9">
        <w:t xml:space="preserve">must contain an assignment section and at least one </w:t>
      </w:r>
      <w:r>
        <w:t>Mandate</w:t>
      </w:r>
      <w:r w:rsidR="004530A5">
        <w:t xml:space="preserve"> Suspension</w:t>
      </w:r>
      <w:r w:rsidR="00D521C9">
        <w:t>. The structure must conform to the supplied XSD.</w:t>
      </w:r>
    </w:p>
    <w:p w:rsidRPr="008738E0" w:rsidR="00D521C9" w:rsidP="00E92BA0" w:rsidRDefault="00D521C9" w14:paraId="7265570F" w14:textId="77777777">
      <w:r w:rsidRPr="008738E0">
        <w:t>Fatal error, rejected by XML parser</w:t>
      </w:r>
    </w:p>
    <w:p w:rsidRPr="00E43D42" w:rsidR="00D521C9" w:rsidP="00E92BA0" w:rsidRDefault="00D521C9" w14:paraId="34C9D8EE" w14:textId="77777777">
      <w:pPr>
        <w:spacing w:after="100"/>
      </w:pPr>
    </w:p>
    <w:p w:rsidRPr="008738E0" w:rsidR="00D521C9" w:rsidP="00E92BA0" w:rsidRDefault="00D521C9" w14:paraId="3E93ED51" w14:textId="77777777">
      <w:pPr>
        <w:pStyle w:val="Heading40"/>
        <w:spacing w:before="0" w:after="0" w:line="240" w:lineRule="auto"/>
        <w:ind w:left="0" w:firstLine="0"/>
        <w:rPr>
          <w:rFonts w:ascii="Calibri" w:hAnsi="Calibri"/>
          <w:sz w:val="22"/>
          <w:szCs w:val="22"/>
        </w:rPr>
      </w:pPr>
      <w:r w:rsidRPr="008738E0">
        <w:rPr>
          <w:rFonts w:ascii="Calibri" w:hAnsi="Calibri"/>
          <w:sz w:val="22"/>
          <w:szCs w:val="22"/>
        </w:rPr>
        <w:t>Rule 055.002</w:t>
      </w:r>
      <w:r w:rsidRPr="00966DA9">
        <w:rPr>
          <w:rFonts w:ascii="Calibri" w:hAnsi="Calibri"/>
          <w:sz w:val="22"/>
          <w:szCs w:val="22"/>
        </w:rPr>
        <w:t xml:space="preserve"> </w:t>
      </w:r>
      <w:r w:rsidRPr="002D6E2C">
        <w:rPr>
          <w:rFonts w:ascii="Calibri" w:hAnsi="Calibri"/>
          <w:sz w:val="22"/>
          <w:szCs w:val="22"/>
        </w:rPr>
        <w:t xml:space="preserve">– </w:t>
      </w:r>
      <w:r w:rsidRPr="008738E0">
        <w:rPr>
          <w:rFonts w:ascii="Calibri" w:hAnsi="Calibri"/>
          <w:sz w:val="22"/>
          <w:szCs w:val="22"/>
        </w:rPr>
        <w:t xml:space="preserve">Service identifier on </w:t>
      </w:r>
      <w:r w:rsidR="00516A81">
        <w:rPr>
          <w:rFonts w:ascii="Calibri" w:hAnsi="Calibri"/>
          <w:sz w:val="22"/>
          <w:szCs w:val="22"/>
        </w:rPr>
        <w:t>Mandate</w:t>
      </w:r>
      <w:r w:rsidR="004530A5">
        <w:rPr>
          <w:rFonts w:ascii="Calibri" w:hAnsi="Calibri"/>
          <w:sz w:val="22"/>
          <w:szCs w:val="22"/>
        </w:rPr>
        <w:t xml:space="preserve"> Suspension</w:t>
      </w:r>
      <w:r w:rsidRPr="008738E0">
        <w:rPr>
          <w:rFonts w:ascii="Calibri" w:hAnsi="Calibri"/>
          <w:sz w:val="22"/>
          <w:szCs w:val="22"/>
        </w:rPr>
        <w:t xml:space="preserve"> request</w:t>
      </w:r>
    </w:p>
    <w:p w:rsidRPr="00A815E6" w:rsidR="00D521C9" w:rsidP="00E92BA0" w:rsidRDefault="00D521C9" w14:paraId="4C040182" w14:textId="77777777">
      <w:r>
        <w:t>Message i</w:t>
      </w:r>
      <w:r w:rsidRPr="00A815E6">
        <w:t xml:space="preserve">dentifier must contain a valid </w:t>
      </w:r>
      <w:r>
        <w:t xml:space="preserve">service identifier for </w:t>
      </w:r>
      <w:r w:rsidR="00516A81">
        <w:t>Mandate</w:t>
      </w:r>
      <w:r w:rsidR="004530A5">
        <w:t xml:space="preserve"> Suspension</w:t>
      </w:r>
      <w:r>
        <w:t xml:space="preserve"> request.</w:t>
      </w:r>
    </w:p>
    <w:p w:rsidRPr="008738E0" w:rsidR="00D521C9" w:rsidP="00E92BA0" w:rsidRDefault="00D521C9" w14:paraId="50BAC433" w14:textId="77777777">
      <w:r w:rsidRPr="008738E0">
        <w:t>Error code is 901045: Invalid input service ID</w:t>
      </w:r>
    </w:p>
    <w:p w:rsidRPr="008738E0" w:rsidR="00D521C9" w:rsidP="00E92BA0" w:rsidRDefault="00D521C9" w14:paraId="2805A88D" w14:textId="77777777">
      <w:r w:rsidRPr="008738E0">
        <w:t>File fatal error</w:t>
      </w:r>
    </w:p>
    <w:p w:rsidRPr="00A815E6" w:rsidR="00D521C9" w:rsidP="00E92BA0" w:rsidRDefault="00D521C9" w14:paraId="7C2002C2" w14:textId="77777777">
      <w:pPr>
        <w:spacing w:after="100"/>
      </w:pPr>
    </w:p>
    <w:p w:rsidRPr="008738E0" w:rsidR="00D521C9" w:rsidP="00E92BA0" w:rsidRDefault="00D521C9" w14:paraId="7316CF00" w14:textId="77777777">
      <w:pPr>
        <w:pStyle w:val="Heading40"/>
        <w:spacing w:before="0" w:after="0" w:line="240" w:lineRule="auto"/>
        <w:ind w:left="0" w:firstLine="0"/>
        <w:rPr>
          <w:rFonts w:ascii="Calibri" w:hAnsi="Calibri"/>
          <w:sz w:val="22"/>
          <w:szCs w:val="22"/>
        </w:rPr>
      </w:pPr>
      <w:r w:rsidRPr="008738E0">
        <w:rPr>
          <w:rFonts w:ascii="Calibri" w:hAnsi="Calibri"/>
          <w:sz w:val="22"/>
          <w:szCs w:val="22"/>
        </w:rPr>
        <w:t xml:space="preserve">Rule 055.003 – Institution Identifier on </w:t>
      </w:r>
      <w:r w:rsidR="00516A81">
        <w:rPr>
          <w:rFonts w:ascii="Calibri" w:hAnsi="Calibri"/>
          <w:sz w:val="22"/>
          <w:szCs w:val="22"/>
        </w:rPr>
        <w:t>Mandate</w:t>
      </w:r>
      <w:r w:rsidR="004530A5">
        <w:rPr>
          <w:rFonts w:ascii="Calibri" w:hAnsi="Calibri"/>
          <w:sz w:val="22"/>
          <w:szCs w:val="22"/>
        </w:rPr>
        <w:t xml:space="preserve"> Suspension</w:t>
      </w:r>
      <w:r w:rsidRPr="008738E0">
        <w:rPr>
          <w:rFonts w:ascii="Calibri" w:hAnsi="Calibri"/>
          <w:sz w:val="22"/>
          <w:szCs w:val="22"/>
        </w:rPr>
        <w:t xml:space="preserve"> message incorrect</w:t>
      </w:r>
    </w:p>
    <w:p w:rsidRPr="00A815E6" w:rsidR="00D521C9" w:rsidP="00E92BA0" w:rsidRDefault="00D521C9" w14:paraId="4D101D06" w14:textId="77777777">
      <w:r w:rsidRPr="00A815E6">
        <w:t xml:space="preserve">The </w:t>
      </w:r>
      <w:r>
        <w:t>institution i</w:t>
      </w:r>
      <w:r w:rsidRPr="00A815E6">
        <w:t xml:space="preserve">dentifier contained in </w:t>
      </w:r>
      <w:r>
        <w:t xml:space="preserve">the message identifier must be </w:t>
      </w:r>
      <w:r w:rsidRPr="00A815E6">
        <w:t xml:space="preserve">valid </w:t>
      </w:r>
      <w:r>
        <w:t>and registered for AC</w:t>
      </w:r>
      <w:r w:rsidRPr="00A815E6">
        <w:t>.</w:t>
      </w:r>
    </w:p>
    <w:p w:rsidR="00D521C9" w:rsidP="00E92BA0" w:rsidRDefault="00D521C9" w14:paraId="7E3649EA" w14:textId="77777777">
      <w:r w:rsidRPr="008738E0">
        <w:t>Error code is 901001: Identifier code in Message Identifier invalid</w:t>
      </w:r>
      <w:r w:rsidRPr="008738E0" w:rsidDel="00BC4507">
        <w:t xml:space="preserve"> </w:t>
      </w:r>
    </w:p>
    <w:p w:rsidRPr="008738E0" w:rsidR="00D521C9" w:rsidP="00E92BA0" w:rsidRDefault="00D521C9" w14:paraId="03BE94F1" w14:textId="77777777">
      <w:r w:rsidRPr="008738E0">
        <w:t>File fatal error</w:t>
      </w:r>
    </w:p>
    <w:p w:rsidRPr="00A815E6" w:rsidR="00D521C9" w:rsidP="00E92BA0" w:rsidRDefault="00D521C9" w14:paraId="416489A3" w14:textId="77777777">
      <w:pPr>
        <w:spacing w:after="100"/>
      </w:pPr>
    </w:p>
    <w:p w:rsidRPr="008738E0" w:rsidR="00D521C9" w:rsidP="00E92BA0" w:rsidRDefault="00D521C9" w14:paraId="490112DF" w14:textId="77777777">
      <w:pPr>
        <w:pStyle w:val="Heading40"/>
        <w:spacing w:before="0" w:after="0" w:line="240" w:lineRule="auto"/>
        <w:ind w:left="0" w:firstLine="0"/>
        <w:rPr>
          <w:rFonts w:ascii="Calibri" w:hAnsi="Calibri"/>
          <w:sz w:val="22"/>
          <w:szCs w:val="22"/>
        </w:rPr>
      </w:pPr>
      <w:r w:rsidRPr="008738E0">
        <w:rPr>
          <w:rFonts w:ascii="Calibri" w:hAnsi="Calibri"/>
          <w:sz w:val="22"/>
          <w:szCs w:val="22"/>
        </w:rPr>
        <w:t>Rule 055.006</w:t>
      </w:r>
      <w:r w:rsidRPr="00966DA9">
        <w:rPr>
          <w:rFonts w:ascii="Calibri" w:hAnsi="Calibri"/>
          <w:sz w:val="22"/>
          <w:szCs w:val="22"/>
        </w:rPr>
        <w:t xml:space="preserve"> </w:t>
      </w:r>
      <w:r w:rsidRPr="002D6E2C">
        <w:rPr>
          <w:rFonts w:ascii="Calibri" w:hAnsi="Calibri"/>
          <w:sz w:val="22"/>
          <w:szCs w:val="22"/>
        </w:rPr>
        <w:t xml:space="preserve">– </w:t>
      </w:r>
      <w:r w:rsidR="00516A81">
        <w:rPr>
          <w:rFonts w:ascii="Calibri" w:hAnsi="Calibri"/>
          <w:sz w:val="22"/>
          <w:szCs w:val="22"/>
        </w:rPr>
        <w:t>Mandate</w:t>
      </w:r>
      <w:r w:rsidR="004530A5">
        <w:rPr>
          <w:rFonts w:ascii="Calibri" w:hAnsi="Calibri"/>
          <w:sz w:val="22"/>
          <w:szCs w:val="22"/>
        </w:rPr>
        <w:t xml:space="preserve"> Suspension</w:t>
      </w:r>
      <w:r w:rsidRPr="008738E0">
        <w:rPr>
          <w:rFonts w:ascii="Calibri" w:hAnsi="Calibri"/>
          <w:sz w:val="22"/>
          <w:szCs w:val="22"/>
        </w:rPr>
        <w:t xml:space="preserve"> message identifier</w:t>
      </w:r>
    </w:p>
    <w:p w:rsidRPr="00A815E6" w:rsidR="00D521C9" w:rsidP="00E92BA0" w:rsidRDefault="00D521C9" w14:paraId="493DDAFD" w14:textId="77777777">
      <w:r>
        <w:t>Message i</w:t>
      </w:r>
      <w:r w:rsidRPr="00A815E6">
        <w:t xml:space="preserve">dentifiers on </w:t>
      </w:r>
      <w:r w:rsidR="00516A81">
        <w:t>Mandate</w:t>
      </w:r>
      <w:r w:rsidR="004530A5">
        <w:t xml:space="preserve"> Suspension</w:t>
      </w:r>
      <w:r>
        <w:t>s must be unique</w:t>
      </w:r>
    </w:p>
    <w:p w:rsidRPr="00A815E6" w:rsidR="00D521C9" w:rsidP="00E92BA0" w:rsidRDefault="00D521C9" w14:paraId="6506FDEA" w14:textId="77777777">
      <w:r>
        <w:t>Error code is 901005: Message i</w:t>
      </w:r>
      <w:r w:rsidRPr="00A815E6">
        <w:t xml:space="preserve">dentifier is not unique </w:t>
      </w:r>
    </w:p>
    <w:p w:rsidRPr="008738E0" w:rsidR="00D521C9" w:rsidP="00E92BA0" w:rsidRDefault="00D521C9" w14:paraId="5847EA53" w14:textId="77777777">
      <w:r>
        <w:t>File fatal e</w:t>
      </w:r>
      <w:r w:rsidRPr="00A815E6">
        <w:t>rror</w:t>
      </w:r>
    </w:p>
    <w:p w:rsidR="00D521C9" w:rsidP="00E92BA0" w:rsidRDefault="00D521C9" w14:paraId="59F556B4" w14:textId="77777777">
      <w:pPr>
        <w:spacing w:after="100"/>
        <w:rPr>
          <w:rFonts w:cs="Arial"/>
          <w:b/>
          <w:color w:val="7F7F7F" w:themeColor="text1" w:themeTint="80"/>
          <w:sz w:val="26"/>
        </w:rPr>
      </w:pPr>
      <w:r w:rsidRPr="00427F1A">
        <w:rPr>
          <w:rFonts w:cs="Arial"/>
        </w:rPr>
        <w:tab/>
      </w:r>
    </w:p>
    <w:p w:rsidRPr="008738E0" w:rsidR="00D521C9" w:rsidP="00E92BA0" w:rsidRDefault="00D521C9" w14:paraId="340C2E74" w14:textId="77777777">
      <w:pPr>
        <w:pStyle w:val="Heading40"/>
        <w:spacing w:before="0" w:after="0" w:line="240" w:lineRule="auto"/>
        <w:ind w:left="0" w:firstLine="0"/>
        <w:rPr>
          <w:rFonts w:ascii="Calibri" w:hAnsi="Calibri"/>
          <w:sz w:val="22"/>
          <w:szCs w:val="22"/>
        </w:rPr>
      </w:pPr>
      <w:r w:rsidRPr="008738E0">
        <w:rPr>
          <w:rFonts w:ascii="Calibri" w:hAnsi="Calibri"/>
          <w:sz w:val="22"/>
          <w:szCs w:val="22"/>
        </w:rPr>
        <w:t>Rule 055.007</w:t>
      </w:r>
      <w:r w:rsidRPr="00966DA9">
        <w:rPr>
          <w:rFonts w:ascii="Calibri" w:hAnsi="Calibri"/>
          <w:sz w:val="22"/>
          <w:szCs w:val="22"/>
        </w:rPr>
        <w:t xml:space="preserve"> </w:t>
      </w:r>
      <w:r w:rsidRPr="002D6E2C">
        <w:rPr>
          <w:rFonts w:ascii="Calibri" w:hAnsi="Calibri"/>
          <w:sz w:val="22"/>
          <w:szCs w:val="22"/>
        </w:rPr>
        <w:t xml:space="preserve">– </w:t>
      </w:r>
      <w:r w:rsidRPr="008738E0">
        <w:rPr>
          <w:rFonts w:ascii="Calibri" w:hAnsi="Calibri"/>
          <w:sz w:val="22"/>
          <w:szCs w:val="22"/>
        </w:rPr>
        <w:t xml:space="preserve">Creation date </w:t>
      </w:r>
    </w:p>
    <w:p w:rsidRPr="00A815E6" w:rsidR="00D521C9" w:rsidP="00E92BA0" w:rsidRDefault="00D521C9" w14:paraId="525EE3AB" w14:textId="77777777">
      <w:r w:rsidRPr="00A815E6">
        <w:t xml:space="preserve">Creation date must be present in the message identifier </w:t>
      </w:r>
    </w:p>
    <w:p w:rsidRPr="00A815E6" w:rsidR="00D521C9" w:rsidP="00E92BA0" w:rsidRDefault="00D521C9" w14:paraId="1D50F48F" w14:textId="77777777">
      <w:r>
        <w:t>Error c</w:t>
      </w:r>
      <w:r w:rsidRPr="00A815E6">
        <w:t>ode i</w:t>
      </w:r>
      <w:r>
        <w:t>s 901006: Creation date missing</w:t>
      </w:r>
    </w:p>
    <w:p w:rsidR="00D521C9" w:rsidP="00E92BA0" w:rsidRDefault="00D521C9" w14:paraId="45C2D8D5" w14:textId="77777777">
      <w:r w:rsidRPr="00A815E6">
        <w:t>Fi</w:t>
      </w:r>
      <w:r>
        <w:t>le fatal e</w:t>
      </w:r>
      <w:r w:rsidRPr="00A815E6">
        <w:t>rror</w:t>
      </w:r>
    </w:p>
    <w:p w:rsidRPr="00A815E6" w:rsidR="00D521C9" w:rsidP="00E92BA0" w:rsidRDefault="00D521C9" w14:paraId="5F0536C6" w14:textId="77777777">
      <w:pPr>
        <w:spacing w:after="100"/>
      </w:pPr>
    </w:p>
    <w:p w:rsidRPr="008738E0" w:rsidR="00D521C9" w:rsidP="00E92BA0" w:rsidRDefault="00D521C9" w14:paraId="66132A23" w14:textId="77777777">
      <w:pPr>
        <w:pStyle w:val="Heading40"/>
        <w:spacing w:before="0" w:after="0" w:line="240" w:lineRule="auto"/>
        <w:ind w:left="0" w:firstLine="0"/>
        <w:rPr>
          <w:rFonts w:ascii="Calibri" w:hAnsi="Calibri"/>
          <w:sz w:val="22"/>
          <w:szCs w:val="22"/>
        </w:rPr>
      </w:pPr>
      <w:r w:rsidRPr="008738E0">
        <w:rPr>
          <w:rFonts w:ascii="Calibri" w:hAnsi="Calibri"/>
          <w:sz w:val="22"/>
          <w:szCs w:val="22"/>
        </w:rPr>
        <w:t>Rule 055.008</w:t>
      </w:r>
      <w:r w:rsidRPr="00966DA9">
        <w:rPr>
          <w:rFonts w:ascii="Calibri" w:hAnsi="Calibri"/>
          <w:sz w:val="22"/>
          <w:szCs w:val="22"/>
        </w:rPr>
        <w:t xml:space="preserve"> </w:t>
      </w:r>
      <w:r w:rsidRPr="002D6E2C">
        <w:rPr>
          <w:rFonts w:ascii="Calibri" w:hAnsi="Calibri"/>
          <w:sz w:val="22"/>
          <w:szCs w:val="22"/>
        </w:rPr>
        <w:t xml:space="preserve">– </w:t>
      </w:r>
      <w:r w:rsidRPr="008738E0">
        <w:rPr>
          <w:rFonts w:ascii="Calibri" w:hAnsi="Calibri"/>
          <w:sz w:val="22"/>
          <w:szCs w:val="22"/>
        </w:rPr>
        <w:t>Creation date and time &lt;CreDtTm&gt;</w:t>
      </w:r>
    </w:p>
    <w:p w:rsidRPr="00A815E6" w:rsidR="00D521C9" w:rsidP="00E92BA0" w:rsidRDefault="00D521C9" w14:paraId="08446340" w14:textId="77777777">
      <w:r w:rsidRPr="00A815E6">
        <w:t>Creation date and time must be valid and less than or equal to the processing date</w:t>
      </w:r>
    </w:p>
    <w:p w:rsidRPr="00A815E6" w:rsidR="00D521C9" w:rsidP="00E92BA0" w:rsidRDefault="00D521C9" w14:paraId="42A03C42" w14:textId="77777777">
      <w:r>
        <w:t>Error c</w:t>
      </w:r>
      <w:r w:rsidRPr="00A815E6">
        <w:t>ode is 901</w:t>
      </w:r>
      <w:r>
        <w:t>007: Creation date and time in group h</w:t>
      </w:r>
      <w:r w:rsidRPr="00A815E6">
        <w:t>eader invalid</w:t>
      </w:r>
    </w:p>
    <w:p w:rsidR="00D521C9" w:rsidP="00E92BA0" w:rsidRDefault="00D521C9" w14:paraId="183477B0" w14:textId="77777777">
      <w:r>
        <w:t>File fatal e</w:t>
      </w:r>
      <w:r w:rsidRPr="00A815E6">
        <w:t>rror</w:t>
      </w:r>
    </w:p>
    <w:p w:rsidR="00087460" w:rsidP="00E92BA0" w:rsidRDefault="00087460" w14:paraId="2FE047E5" w14:textId="77777777">
      <w:pPr>
        <w:pStyle w:val="Heading40"/>
        <w:spacing w:before="0" w:after="0" w:line="240" w:lineRule="auto"/>
        <w:ind w:left="0" w:firstLine="0"/>
        <w:rPr>
          <w:rFonts w:ascii="Calibri" w:hAnsi="Calibri"/>
          <w:sz w:val="22"/>
          <w:szCs w:val="22"/>
        </w:rPr>
      </w:pPr>
    </w:p>
    <w:p w:rsidRPr="008738E0" w:rsidR="00D521C9" w:rsidP="00E92BA0" w:rsidRDefault="00D521C9" w14:paraId="4A32F56E" w14:textId="77777777">
      <w:pPr>
        <w:pStyle w:val="Heading40"/>
        <w:spacing w:before="0" w:after="0" w:line="240" w:lineRule="auto"/>
        <w:ind w:left="0" w:firstLine="0"/>
        <w:rPr>
          <w:rFonts w:ascii="Calibri" w:hAnsi="Calibri"/>
          <w:sz w:val="22"/>
          <w:szCs w:val="22"/>
        </w:rPr>
      </w:pPr>
      <w:r w:rsidRPr="008738E0">
        <w:rPr>
          <w:rFonts w:ascii="Calibri" w:hAnsi="Calibri"/>
          <w:sz w:val="22"/>
          <w:szCs w:val="22"/>
        </w:rPr>
        <w:t xml:space="preserve">Rule 055.010 – Assigner </w:t>
      </w:r>
    </w:p>
    <w:p w:rsidRPr="008738E0" w:rsidR="00D521C9" w:rsidP="00E92BA0" w:rsidRDefault="00D521C9" w14:paraId="1FFE639D" w14:textId="77777777">
      <w:r w:rsidRPr="008738E0">
        <w:t xml:space="preserve">Assigner on the Assignment section must be a valid participant in AC. </w:t>
      </w:r>
    </w:p>
    <w:p w:rsidRPr="008738E0" w:rsidR="00D521C9" w:rsidP="00E92BA0" w:rsidRDefault="00D521C9" w14:paraId="7D405207" w14:textId="77777777">
      <w:r w:rsidRPr="008738E0">
        <w:t xml:space="preserve">Error Code is 902007: Assigner identifier code is invalid </w:t>
      </w:r>
    </w:p>
    <w:p w:rsidRPr="008738E0" w:rsidR="00D521C9" w:rsidP="00E92BA0" w:rsidRDefault="00D521C9" w14:paraId="2797C823" w14:textId="77777777">
      <w:r w:rsidRPr="008738E0">
        <w:t>File Fatal Error</w:t>
      </w:r>
    </w:p>
    <w:p w:rsidR="000C5281" w:rsidP="00E92BA0" w:rsidRDefault="000C5281" w14:paraId="04E5A848" w14:textId="77777777">
      <w:pPr>
        <w:rPr>
          <w:rFonts w:cs="Arial"/>
          <w:b/>
          <w:color w:val="000000"/>
          <w:lang w:val="en-US"/>
        </w:rPr>
      </w:pPr>
    </w:p>
    <w:p w:rsidRPr="008738E0" w:rsidR="00D521C9" w:rsidP="00E92BA0" w:rsidRDefault="00D521C9" w14:paraId="79758328" w14:textId="77777777">
      <w:pPr>
        <w:pStyle w:val="Heading40"/>
        <w:spacing w:before="0" w:after="0" w:line="240" w:lineRule="auto"/>
        <w:ind w:left="0" w:firstLine="0"/>
        <w:rPr>
          <w:rFonts w:ascii="Calibri" w:hAnsi="Calibri"/>
          <w:sz w:val="22"/>
          <w:szCs w:val="22"/>
        </w:rPr>
      </w:pPr>
      <w:r>
        <w:rPr>
          <w:rFonts w:ascii="Calibri" w:hAnsi="Calibri"/>
          <w:sz w:val="22"/>
          <w:szCs w:val="22"/>
        </w:rPr>
        <w:t>Rule 055.</w:t>
      </w:r>
      <w:r w:rsidRPr="008738E0">
        <w:rPr>
          <w:rFonts w:ascii="Calibri" w:hAnsi="Calibri"/>
          <w:sz w:val="22"/>
          <w:szCs w:val="22"/>
        </w:rPr>
        <w:t>011</w:t>
      </w:r>
      <w:r w:rsidRPr="00966DA9">
        <w:rPr>
          <w:rFonts w:ascii="Calibri" w:hAnsi="Calibri"/>
          <w:sz w:val="22"/>
          <w:szCs w:val="22"/>
        </w:rPr>
        <w:t xml:space="preserve"> </w:t>
      </w:r>
      <w:r w:rsidRPr="002D6E2C">
        <w:rPr>
          <w:rFonts w:ascii="Calibri" w:hAnsi="Calibri"/>
          <w:sz w:val="22"/>
          <w:szCs w:val="22"/>
        </w:rPr>
        <w:t xml:space="preserve">– </w:t>
      </w:r>
      <w:r w:rsidRPr="008738E0">
        <w:rPr>
          <w:rFonts w:ascii="Calibri" w:hAnsi="Calibri"/>
          <w:sz w:val="22"/>
          <w:szCs w:val="22"/>
        </w:rPr>
        <w:t xml:space="preserve">Assignee </w:t>
      </w:r>
    </w:p>
    <w:p w:rsidRPr="008738E0" w:rsidR="00D521C9" w:rsidP="00E92BA0" w:rsidRDefault="00D521C9" w14:paraId="2C358DCB" w14:textId="77777777">
      <w:r w:rsidRPr="008738E0">
        <w:t xml:space="preserve">Assignee on the Assignment section must be a valid participant in AC. </w:t>
      </w:r>
    </w:p>
    <w:p w:rsidRPr="008738E0" w:rsidR="00D521C9" w:rsidP="00E92BA0" w:rsidRDefault="00D521C9" w14:paraId="1D8D6CC1" w14:textId="77777777">
      <w:r w:rsidRPr="008738E0">
        <w:t>Error Code is 902008: Assignee identification code invalid</w:t>
      </w:r>
    </w:p>
    <w:p w:rsidR="009C0ECD" w:rsidP="00E92BA0" w:rsidRDefault="009C0ECD" w14:paraId="5591F0F1" w14:textId="77777777">
      <w:r>
        <w:t>File f</w:t>
      </w:r>
      <w:r w:rsidRPr="007D7126">
        <w:t xml:space="preserve">atal </w:t>
      </w:r>
      <w:r>
        <w:t>e</w:t>
      </w:r>
      <w:r w:rsidRPr="007D7126">
        <w:t>rror</w:t>
      </w:r>
    </w:p>
    <w:p w:rsidR="00D521C9" w:rsidP="00E92BA0" w:rsidRDefault="00D521C9" w14:paraId="5AD53CAB" w14:textId="77777777">
      <w:pPr>
        <w:rPr>
          <w:rFonts w:asciiTheme="minorHAnsi" w:hAnsiTheme="minorHAnsi"/>
        </w:rPr>
      </w:pPr>
    </w:p>
    <w:p w:rsidRPr="008738E0" w:rsidR="00D521C9" w:rsidP="00E92BA0" w:rsidRDefault="00D521C9" w14:paraId="41855446" w14:textId="77777777">
      <w:pPr>
        <w:pStyle w:val="Heading40"/>
        <w:spacing w:before="0" w:after="0" w:line="240" w:lineRule="auto"/>
        <w:ind w:left="0" w:firstLine="0"/>
        <w:rPr>
          <w:rFonts w:ascii="Calibri" w:hAnsi="Calibri"/>
          <w:sz w:val="22"/>
          <w:szCs w:val="22"/>
        </w:rPr>
      </w:pPr>
      <w:r>
        <w:rPr>
          <w:rFonts w:ascii="Calibri" w:hAnsi="Calibri"/>
          <w:sz w:val="22"/>
          <w:szCs w:val="22"/>
        </w:rPr>
        <w:t>Rule 055.</w:t>
      </w:r>
      <w:r w:rsidRPr="008738E0">
        <w:rPr>
          <w:rFonts w:ascii="Calibri" w:hAnsi="Calibri"/>
          <w:sz w:val="22"/>
          <w:szCs w:val="22"/>
        </w:rPr>
        <w:t>012</w:t>
      </w:r>
      <w:r w:rsidRPr="00966DA9">
        <w:rPr>
          <w:rFonts w:ascii="Calibri" w:hAnsi="Calibri"/>
          <w:sz w:val="22"/>
          <w:szCs w:val="22"/>
        </w:rPr>
        <w:t xml:space="preserve"> </w:t>
      </w:r>
      <w:r w:rsidRPr="002D6E2C">
        <w:rPr>
          <w:rFonts w:ascii="Calibri" w:hAnsi="Calibri"/>
          <w:sz w:val="22"/>
          <w:szCs w:val="22"/>
        </w:rPr>
        <w:t xml:space="preserve">– </w:t>
      </w:r>
      <w:r w:rsidRPr="008738E0">
        <w:rPr>
          <w:rFonts w:ascii="Calibri" w:hAnsi="Calibri"/>
          <w:sz w:val="22"/>
          <w:szCs w:val="22"/>
        </w:rPr>
        <w:t>End to End Identifier not matched</w:t>
      </w:r>
    </w:p>
    <w:p w:rsidRPr="008738E0" w:rsidR="00D521C9" w:rsidP="00E92BA0" w:rsidRDefault="00A7095C" w14:paraId="32FEC757" w14:textId="77777777">
      <w:r>
        <w:t>T</w:t>
      </w:r>
      <w:r w:rsidRPr="008738E0" w:rsidR="00D521C9">
        <w:t>he End to End Identifier must match the End to End Identifier on the original transaction</w:t>
      </w:r>
      <w:r w:rsidR="000C0DFF">
        <w:t xml:space="preserve">. </w:t>
      </w:r>
    </w:p>
    <w:p w:rsidRPr="008738E0" w:rsidR="00D521C9" w:rsidP="00E92BA0" w:rsidRDefault="00D521C9" w14:paraId="73321A23" w14:textId="77777777">
      <w:r w:rsidRPr="008738E0">
        <w:t>Error Code is 901047: End to End Id not matched to original End to End id</w:t>
      </w:r>
    </w:p>
    <w:p w:rsidRPr="008738E0" w:rsidR="00D521C9" w:rsidP="00E92BA0" w:rsidRDefault="00516A81" w14:paraId="6421A022" w14:textId="77777777">
      <w:r>
        <w:t>Mandate</w:t>
      </w:r>
      <w:r w:rsidR="004530A5">
        <w:t xml:space="preserve"> Suspension</w:t>
      </w:r>
      <w:r w:rsidRPr="008738E0" w:rsidR="00D521C9">
        <w:t xml:space="preserve"> request rejected</w:t>
      </w:r>
    </w:p>
    <w:p w:rsidR="00D521C9" w:rsidP="00E92BA0" w:rsidRDefault="00D521C9" w14:paraId="79091615" w14:textId="77777777">
      <w:pPr>
        <w:rPr>
          <w:rFonts w:asciiTheme="minorHAnsi" w:hAnsiTheme="minorHAnsi"/>
        </w:rPr>
      </w:pPr>
    </w:p>
    <w:p w:rsidR="00805543" w:rsidP="00E92BA0" w:rsidRDefault="00805543" w14:paraId="6CA12CBF" w14:textId="77777777">
      <w:pPr>
        <w:rPr>
          <w:rFonts w:cs="Arial"/>
          <w:b/>
          <w:color w:val="000000"/>
          <w:lang w:val="en-US"/>
        </w:rPr>
      </w:pPr>
      <w:r>
        <w:br w:type="page"/>
      </w:r>
    </w:p>
    <w:p w:rsidRPr="009916D7" w:rsidR="00D521C9" w:rsidP="00E92BA0" w:rsidRDefault="00D521C9" w14:paraId="7E3E84CF" w14:textId="77777777">
      <w:pPr>
        <w:pStyle w:val="Heading40"/>
        <w:spacing w:before="0" w:after="0" w:line="240" w:lineRule="auto"/>
        <w:ind w:left="0" w:firstLine="0"/>
        <w:rPr>
          <w:rFonts w:ascii="Calibri" w:hAnsi="Calibri"/>
          <w:sz w:val="22"/>
          <w:szCs w:val="22"/>
        </w:rPr>
      </w:pPr>
      <w:r>
        <w:rPr>
          <w:rFonts w:ascii="Calibri" w:hAnsi="Calibri"/>
          <w:sz w:val="22"/>
          <w:szCs w:val="22"/>
        </w:rPr>
        <w:t>Rule 055.</w:t>
      </w:r>
      <w:r w:rsidRPr="009916D7">
        <w:rPr>
          <w:rFonts w:ascii="Calibri" w:hAnsi="Calibri"/>
          <w:sz w:val="22"/>
          <w:szCs w:val="22"/>
        </w:rPr>
        <w:t>014</w:t>
      </w:r>
      <w:r w:rsidRPr="00966DA9">
        <w:rPr>
          <w:rFonts w:ascii="Calibri" w:hAnsi="Calibri"/>
          <w:sz w:val="22"/>
          <w:szCs w:val="22"/>
        </w:rPr>
        <w:t xml:space="preserve"> </w:t>
      </w:r>
      <w:r w:rsidRPr="002D6E2C">
        <w:rPr>
          <w:rFonts w:ascii="Calibri" w:hAnsi="Calibri"/>
          <w:sz w:val="22"/>
          <w:szCs w:val="22"/>
        </w:rPr>
        <w:t xml:space="preserve">– </w:t>
      </w:r>
      <w:r w:rsidR="00516A81">
        <w:rPr>
          <w:rFonts w:ascii="Calibri" w:hAnsi="Calibri"/>
          <w:sz w:val="22"/>
          <w:szCs w:val="22"/>
        </w:rPr>
        <w:t>Mandate</w:t>
      </w:r>
      <w:r w:rsidR="004530A5">
        <w:rPr>
          <w:rFonts w:ascii="Calibri" w:hAnsi="Calibri"/>
          <w:sz w:val="22"/>
          <w:szCs w:val="22"/>
        </w:rPr>
        <w:t xml:space="preserve"> Suspension</w:t>
      </w:r>
      <w:r w:rsidRPr="009916D7">
        <w:rPr>
          <w:rFonts w:ascii="Calibri" w:hAnsi="Calibri"/>
          <w:sz w:val="22"/>
          <w:szCs w:val="22"/>
        </w:rPr>
        <w:t xml:space="preserve"> identifier</w:t>
      </w:r>
    </w:p>
    <w:p w:rsidRPr="009916D7" w:rsidR="00D521C9" w:rsidP="00E92BA0" w:rsidRDefault="00D521C9" w14:paraId="3F79E8EB" w14:textId="77777777">
      <w:r w:rsidRPr="009916D7">
        <w:t xml:space="preserve">The </w:t>
      </w:r>
      <w:r w:rsidR="00516A81">
        <w:t>Mandate</w:t>
      </w:r>
      <w:r w:rsidR="004530A5">
        <w:t xml:space="preserve"> Suspension</w:t>
      </w:r>
      <w:r w:rsidRPr="009916D7">
        <w:t xml:space="preserve"> identifier </w:t>
      </w:r>
      <w:r>
        <w:t>must not</w:t>
      </w:r>
      <w:r w:rsidRPr="009916D7">
        <w:t xml:space="preserve"> be spaces</w:t>
      </w:r>
    </w:p>
    <w:p w:rsidRPr="009916D7" w:rsidR="00D521C9" w:rsidP="00E92BA0" w:rsidRDefault="00D521C9" w14:paraId="42E9529E" w14:textId="77777777">
      <w:r w:rsidRPr="009916D7">
        <w:t xml:space="preserve">Error Code is 902025: </w:t>
      </w:r>
      <w:r w:rsidR="00516A81">
        <w:t>Mandate</w:t>
      </w:r>
      <w:r w:rsidR="004530A5">
        <w:t xml:space="preserve"> Suspension</w:t>
      </w:r>
      <w:r w:rsidRPr="009916D7">
        <w:t xml:space="preserve"> identifier invalid </w:t>
      </w:r>
    </w:p>
    <w:p w:rsidR="00D521C9" w:rsidP="00E92BA0" w:rsidRDefault="00516A81" w14:paraId="0C1349AC" w14:textId="77777777">
      <w:r>
        <w:t>Mandate</w:t>
      </w:r>
      <w:r w:rsidR="004530A5">
        <w:t xml:space="preserve"> Suspension</w:t>
      </w:r>
      <w:r w:rsidRPr="009916D7" w:rsidR="00D521C9">
        <w:t xml:space="preserve"> request rejected</w:t>
      </w:r>
    </w:p>
    <w:p w:rsidR="00D521C9" w:rsidP="00E92BA0" w:rsidRDefault="00D521C9" w14:paraId="5AFE0FE5" w14:textId="77777777"/>
    <w:p w:rsidRPr="009916D7" w:rsidR="00D521C9" w:rsidP="00E92BA0" w:rsidRDefault="00D521C9" w14:paraId="5FB497CF" w14:textId="77777777">
      <w:pPr>
        <w:pStyle w:val="Heading40"/>
        <w:spacing w:before="0" w:after="0" w:line="240" w:lineRule="auto"/>
        <w:ind w:left="0" w:firstLine="0"/>
        <w:rPr>
          <w:rFonts w:ascii="Calibri" w:hAnsi="Calibri"/>
          <w:sz w:val="22"/>
          <w:szCs w:val="22"/>
        </w:rPr>
      </w:pPr>
      <w:r w:rsidRPr="00821531">
        <w:rPr>
          <w:rFonts w:ascii="Calibri" w:hAnsi="Calibri"/>
          <w:sz w:val="22"/>
          <w:szCs w:val="22"/>
        </w:rPr>
        <w:t xml:space="preserve">Rule 055.015 – </w:t>
      </w:r>
      <w:r w:rsidR="00516A81">
        <w:rPr>
          <w:rFonts w:ascii="Calibri" w:hAnsi="Calibri"/>
          <w:sz w:val="22"/>
          <w:szCs w:val="22"/>
        </w:rPr>
        <w:t>Mandate</w:t>
      </w:r>
      <w:r w:rsidR="004530A5">
        <w:rPr>
          <w:rFonts w:ascii="Calibri" w:hAnsi="Calibri"/>
          <w:sz w:val="22"/>
          <w:szCs w:val="22"/>
        </w:rPr>
        <w:t xml:space="preserve"> Suspension</w:t>
      </w:r>
      <w:r w:rsidRPr="00821531">
        <w:rPr>
          <w:rFonts w:ascii="Calibri" w:hAnsi="Calibri"/>
          <w:sz w:val="22"/>
          <w:szCs w:val="22"/>
        </w:rPr>
        <w:t xml:space="preserve"> sequence numbers</w:t>
      </w:r>
    </w:p>
    <w:p w:rsidRPr="009916D7" w:rsidR="00D521C9" w:rsidP="00E92BA0" w:rsidRDefault="00D521C9" w14:paraId="2E30D550" w14:textId="77777777">
      <w:r w:rsidRPr="009916D7">
        <w:t xml:space="preserve">The number in the </w:t>
      </w:r>
      <w:r w:rsidR="00516A81">
        <w:t>Mandate</w:t>
      </w:r>
      <w:r w:rsidR="004530A5">
        <w:t xml:space="preserve"> Suspension</w:t>
      </w:r>
      <w:r w:rsidRPr="009916D7">
        <w:t xml:space="preserve"> identifier </w:t>
      </w:r>
      <w:r>
        <w:t>must be</w:t>
      </w:r>
      <w:r w:rsidRPr="009916D7">
        <w:t xml:space="preserve"> contiguous</w:t>
      </w:r>
    </w:p>
    <w:p w:rsidRPr="009916D7" w:rsidR="00D521C9" w:rsidP="00E92BA0" w:rsidRDefault="00D521C9" w14:paraId="2274343B" w14:textId="77777777">
      <w:r w:rsidRPr="009916D7">
        <w:t xml:space="preserve">Error Code is 902024: </w:t>
      </w:r>
      <w:r w:rsidR="00516A81">
        <w:t>Mandate</w:t>
      </w:r>
      <w:r w:rsidR="004530A5">
        <w:t xml:space="preserve"> Suspension</w:t>
      </w:r>
      <w:r w:rsidRPr="009916D7">
        <w:t xml:space="preserve"> sequence number error</w:t>
      </w:r>
    </w:p>
    <w:p w:rsidRPr="009916D7" w:rsidR="00D521C9" w:rsidP="00E92BA0" w:rsidRDefault="00516A81" w14:paraId="5F0490ED" w14:textId="77777777">
      <w:r>
        <w:t>Mandate</w:t>
      </w:r>
      <w:r w:rsidR="004530A5">
        <w:t xml:space="preserve"> Suspension</w:t>
      </w:r>
      <w:r w:rsidRPr="009916D7" w:rsidR="00D521C9">
        <w:t xml:space="preserve"> request rejected</w:t>
      </w:r>
    </w:p>
    <w:p w:rsidR="009C0ECD" w:rsidP="00E92BA0" w:rsidRDefault="009C0ECD" w14:paraId="4D38B79A" w14:textId="77777777">
      <w:pPr>
        <w:pStyle w:val="Heading40"/>
        <w:spacing w:before="0" w:after="0" w:line="240" w:lineRule="auto"/>
        <w:ind w:left="0" w:firstLine="0"/>
        <w:rPr>
          <w:rFonts w:ascii="Calibri" w:hAnsi="Calibri"/>
          <w:sz w:val="22"/>
          <w:szCs w:val="22"/>
        </w:rPr>
      </w:pPr>
    </w:p>
    <w:p w:rsidRPr="00EA058B" w:rsidR="003F4A40" w:rsidP="00E92BA0" w:rsidRDefault="003F4A40" w14:paraId="13E8712E" w14:textId="77777777">
      <w:pPr>
        <w:pStyle w:val="Heading40"/>
        <w:spacing w:before="0" w:after="0" w:line="240" w:lineRule="auto"/>
        <w:ind w:left="0" w:firstLine="0"/>
        <w:rPr>
          <w:rFonts w:ascii="Calibri" w:hAnsi="Calibri"/>
          <w:sz w:val="22"/>
          <w:szCs w:val="22"/>
        </w:rPr>
      </w:pPr>
      <w:r w:rsidRPr="0037114F">
        <w:rPr>
          <w:rFonts w:ascii="Calibri" w:hAnsi="Calibri"/>
          <w:sz w:val="22"/>
          <w:szCs w:val="22"/>
        </w:rPr>
        <w:t>Rule 055.016:  Invalid message identifier structure</w:t>
      </w:r>
    </w:p>
    <w:p w:rsidR="003F4A40" w:rsidP="00E92BA0" w:rsidRDefault="003F4A40" w14:paraId="574AAA35" w14:textId="77777777">
      <w:r>
        <w:t>Message identifier must have the correct structure.</w:t>
      </w:r>
    </w:p>
    <w:p w:rsidR="003F4A40" w:rsidP="00E92BA0" w:rsidRDefault="003F4A40" w14:paraId="66708B71" w14:textId="77777777">
      <w:r>
        <w:t>Error code is 902134: Message Id Structure incorrect</w:t>
      </w:r>
    </w:p>
    <w:p w:rsidR="005313AE" w:rsidP="00E92BA0" w:rsidRDefault="005313AE" w14:paraId="06A2663D" w14:textId="77777777">
      <w:r>
        <w:t>File f</w:t>
      </w:r>
      <w:r w:rsidRPr="007D7126">
        <w:t xml:space="preserve">atal </w:t>
      </w:r>
      <w:r>
        <w:t>e</w:t>
      </w:r>
      <w:r w:rsidRPr="007D7126">
        <w:t>rror</w:t>
      </w:r>
    </w:p>
    <w:p w:rsidR="009F1692" w:rsidP="00E92BA0" w:rsidRDefault="009F1692" w14:paraId="1F38F320" w14:textId="77777777">
      <w:pPr>
        <w:pStyle w:val="Heading40"/>
        <w:spacing w:before="0" w:after="0" w:line="240" w:lineRule="auto"/>
        <w:ind w:left="0" w:firstLine="0"/>
        <w:rPr>
          <w:rFonts w:ascii="Calibri" w:hAnsi="Calibri"/>
          <w:sz w:val="22"/>
        </w:rPr>
      </w:pPr>
    </w:p>
    <w:p w:rsidRPr="00CE1FB6" w:rsidR="009F1692" w:rsidP="00E92BA0" w:rsidRDefault="009F1692" w14:paraId="66D3D89B" w14:textId="77777777">
      <w:pPr>
        <w:pStyle w:val="Heading40"/>
        <w:spacing w:before="0" w:after="0" w:line="240" w:lineRule="auto"/>
        <w:ind w:left="0" w:firstLine="0"/>
        <w:rPr>
          <w:rFonts w:ascii="Calibri" w:hAnsi="Calibri"/>
          <w:sz w:val="22"/>
        </w:rPr>
      </w:pPr>
      <w:r w:rsidRPr="00CE1FB6">
        <w:rPr>
          <w:rFonts w:ascii="Calibri" w:hAnsi="Calibri"/>
          <w:sz w:val="22"/>
          <w:szCs w:val="22"/>
        </w:rPr>
        <w:t xml:space="preserve">Rule 055.017:  Invalid Creditor </w:t>
      </w:r>
      <w:r w:rsidR="00BE77D0">
        <w:rPr>
          <w:rFonts w:ascii="Calibri" w:hAnsi="Calibri"/>
          <w:sz w:val="22"/>
          <w:szCs w:val="22"/>
        </w:rPr>
        <w:t>Bank</w:t>
      </w:r>
    </w:p>
    <w:p w:rsidR="009F1692" w:rsidP="00E92BA0" w:rsidRDefault="004E0D79" w14:paraId="6829A52C" w14:textId="77777777">
      <w:r>
        <w:t>T</w:t>
      </w:r>
      <w:r w:rsidR="009F1692">
        <w:t xml:space="preserve">he </w:t>
      </w:r>
      <w:r w:rsidR="00BE77D0">
        <w:t>C</w:t>
      </w:r>
      <w:r w:rsidR="009F1692">
        <w:t xml:space="preserve">reditor </w:t>
      </w:r>
      <w:r w:rsidR="00BE77D0">
        <w:t xml:space="preserve">Bank </w:t>
      </w:r>
      <w:r w:rsidR="009F1692">
        <w:t>supplied is invalid</w:t>
      </w:r>
    </w:p>
    <w:p w:rsidRPr="00CE1FB6" w:rsidR="009F1692" w:rsidP="00E92BA0" w:rsidRDefault="009F1692" w14:paraId="20B27449" w14:textId="77777777">
      <w:r w:rsidRPr="00CE1FB6">
        <w:t>Error Code is 901076: Creditor B</w:t>
      </w:r>
      <w:r w:rsidR="00BE77D0">
        <w:t>ank</w:t>
      </w:r>
      <w:r w:rsidRPr="00CE1FB6">
        <w:t xml:space="preserve"> is invalid</w:t>
      </w:r>
    </w:p>
    <w:p w:rsidR="005313AE" w:rsidP="00E92BA0" w:rsidRDefault="00516A81" w14:paraId="7923CC30" w14:textId="77777777">
      <w:r>
        <w:t>Mandate</w:t>
      </w:r>
      <w:r w:rsidR="004530A5">
        <w:t xml:space="preserve"> Suspension</w:t>
      </w:r>
      <w:r w:rsidRPr="009916D7" w:rsidR="005313AE">
        <w:t xml:space="preserve"> request rejected</w:t>
      </w:r>
    </w:p>
    <w:p w:rsidR="00D25524" w:rsidP="00E92BA0" w:rsidRDefault="00D25524" w14:paraId="6D5D4C10" w14:textId="77777777"/>
    <w:p w:rsidRPr="00CE1FB6" w:rsidR="00D25524" w:rsidP="00E92BA0" w:rsidRDefault="00D25524" w14:paraId="2F3C011E" w14:textId="77777777">
      <w:pPr>
        <w:pStyle w:val="Heading40"/>
        <w:spacing w:before="0" w:after="0" w:line="240" w:lineRule="auto"/>
        <w:ind w:left="0" w:firstLine="0"/>
        <w:rPr>
          <w:rFonts w:ascii="Calibri" w:hAnsi="Calibri"/>
          <w:sz w:val="22"/>
        </w:rPr>
      </w:pPr>
      <w:r w:rsidRPr="00CE1FB6">
        <w:rPr>
          <w:rFonts w:ascii="Calibri" w:hAnsi="Calibri"/>
          <w:sz w:val="22"/>
          <w:szCs w:val="22"/>
        </w:rPr>
        <w:t>Rule 055.01</w:t>
      </w:r>
      <w:r>
        <w:rPr>
          <w:rFonts w:ascii="Calibri" w:hAnsi="Calibri"/>
          <w:sz w:val="22"/>
          <w:szCs w:val="22"/>
        </w:rPr>
        <w:t>8</w:t>
      </w:r>
      <w:r w:rsidRPr="00CE1FB6">
        <w:rPr>
          <w:rFonts w:ascii="Calibri" w:hAnsi="Calibri"/>
          <w:sz w:val="22"/>
          <w:szCs w:val="22"/>
        </w:rPr>
        <w:t xml:space="preserve">:  Invalid </w:t>
      </w:r>
      <w:r>
        <w:rPr>
          <w:rFonts w:ascii="Calibri" w:hAnsi="Calibri"/>
          <w:sz w:val="22"/>
          <w:szCs w:val="22"/>
        </w:rPr>
        <w:t>Reason Code</w:t>
      </w:r>
    </w:p>
    <w:p w:rsidR="00D25524" w:rsidP="00E92BA0" w:rsidRDefault="00D25524" w14:paraId="2C03A6C1" w14:textId="77777777">
      <w:r>
        <w:t>The Reason Code supplied is invalid</w:t>
      </w:r>
    </w:p>
    <w:p w:rsidRPr="00317C65" w:rsidR="00D25524" w:rsidP="00E92BA0" w:rsidRDefault="00D25524" w14:paraId="2320FF33" w14:textId="77777777">
      <w:r>
        <w:t>Error c</w:t>
      </w:r>
      <w:r w:rsidRPr="00317C65">
        <w:t>ode is 901082</w:t>
      </w:r>
      <w:r w:rsidRPr="00782387">
        <w:t xml:space="preserve">: </w:t>
      </w:r>
      <w:r w:rsidRPr="00317C65">
        <w:t>Invalid reason code</w:t>
      </w:r>
    </w:p>
    <w:p w:rsidRPr="009916D7" w:rsidR="00D25524" w:rsidP="00E92BA0" w:rsidRDefault="00D25524" w14:paraId="43EB0D23" w14:textId="77777777">
      <w:r>
        <w:t>Mandate Suspension</w:t>
      </w:r>
      <w:r w:rsidRPr="009916D7">
        <w:t xml:space="preserve"> request rejected</w:t>
      </w:r>
    </w:p>
    <w:p w:rsidR="009C0ECD" w:rsidP="00E92BA0" w:rsidRDefault="009C0ECD" w14:paraId="2B63C7BD" w14:textId="77777777">
      <w:pPr>
        <w:pStyle w:val="Heading40"/>
        <w:spacing w:before="0" w:after="0" w:line="240" w:lineRule="auto"/>
        <w:ind w:left="0" w:firstLine="0"/>
        <w:rPr>
          <w:rFonts w:ascii="Calibri" w:hAnsi="Calibri"/>
          <w:sz w:val="22"/>
          <w:szCs w:val="22"/>
        </w:rPr>
      </w:pPr>
    </w:p>
    <w:p w:rsidRPr="002D6E2C" w:rsidR="00CF4911" w:rsidP="00E92BA0" w:rsidRDefault="00CF4911" w14:paraId="2DF27733" w14:textId="77777777">
      <w:pPr>
        <w:pStyle w:val="Heading40"/>
        <w:spacing w:before="0" w:after="0" w:line="240" w:lineRule="auto"/>
        <w:ind w:left="0" w:firstLine="0"/>
        <w:rPr>
          <w:rFonts w:ascii="Calibri" w:hAnsi="Calibri"/>
          <w:sz w:val="22"/>
          <w:szCs w:val="22"/>
        </w:rPr>
      </w:pPr>
      <w:r>
        <w:rPr>
          <w:rFonts w:ascii="Calibri" w:hAnsi="Calibri"/>
          <w:sz w:val="22"/>
          <w:szCs w:val="22"/>
        </w:rPr>
        <w:t>Rule 0</w:t>
      </w:r>
      <w:r w:rsidR="00EB2D1D">
        <w:rPr>
          <w:rFonts w:ascii="Calibri" w:hAnsi="Calibri"/>
          <w:sz w:val="22"/>
          <w:szCs w:val="22"/>
        </w:rPr>
        <w:t>55</w:t>
      </w:r>
      <w:r>
        <w:rPr>
          <w:rFonts w:ascii="Calibri" w:hAnsi="Calibri"/>
          <w:sz w:val="22"/>
          <w:szCs w:val="22"/>
        </w:rPr>
        <w:t>.999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CF4911" w:rsidP="00E92BA0" w:rsidRDefault="00CF4911" w14:paraId="49D3BBB0" w14:textId="77777777">
      <w:r>
        <w:t>Element &lt;Element Name</w:t>
      </w:r>
      <w:r w:rsidR="004E0D79">
        <w:t xml:space="preserve">&gt; </w:t>
      </w:r>
      <w:r w:rsidRPr="00151A59" w:rsidR="004E0D79">
        <w:t>must</w:t>
      </w:r>
      <w:r w:rsidRPr="00151A59">
        <w:t xml:space="preserve"> not be blank or spaces.</w:t>
      </w:r>
    </w:p>
    <w:p w:rsidRPr="008738E0" w:rsidR="00CF4911" w:rsidP="00E92BA0" w:rsidRDefault="00CF4911" w14:paraId="5AD438CF" w14:textId="77777777">
      <w:r w:rsidRPr="008738E0">
        <w:t>Error Code is 9</w:t>
      </w:r>
      <w:r>
        <w:t>1</w:t>
      </w:r>
      <w:r w:rsidRPr="008738E0">
        <w:t>0</w:t>
      </w:r>
      <w:r>
        <w:t>099</w:t>
      </w:r>
      <w:r w:rsidRPr="008738E0">
        <w:t xml:space="preserve">: </w:t>
      </w:r>
      <w:r>
        <w:t>Message Element &lt;Message Element Name&gt; must not be spaces</w:t>
      </w:r>
    </w:p>
    <w:p w:rsidRPr="009916D7" w:rsidR="005313AE" w:rsidP="00E92BA0" w:rsidRDefault="00516A81" w14:paraId="1A94504B" w14:textId="77777777">
      <w:r>
        <w:t>Mandate</w:t>
      </w:r>
      <w:r w:rsidR="004530A5">
        <w:t xml:space="preserve"> Suspension</w:t>
      </w:r>
      <w:r w:rsidRPr="009916D7" w:rsidR="005313AE">
        <w:t xml:space="preserve"> request rejected</w:t>
      </w:r>
    </w:p>
    <w:p w:rsidR="00CF4911" w:rsidP="00E92BA0" w:rsidRDefault="00CF4911" w14:paraId="46D900B9" w14:textId="77777777"/>
    <w:p w:rsidR="00CF4911" w:rsidP="00E92BA0" w:rsidRDefault="00CF4911" w14:paraId="0DFD8AE2" w14:textId="77777777">
      <w:pPr>
        <w:spacing w:after="100"/>
        <w:rPr>
          <w:rFonts w:cs="Arial"/>
          <w:b/>
          <w:color w:val="595959" w:themeColor="text1" w:themeTint="A6"/>
          <w:sz w:val="28"/>
          <w:szCs w:val="24"/>
        </w:rPr>
      </w:pPr>
    </w:p>
    <w:p w:rsidR="00D521C9" w:rsidP="00E92BA0" w:rsidRDefault="00D521C9" w14:paraId="52C5B320" w14:textId="77777777">
      <w:pPr>
        <w:spacing w:after="100"/>
        <w:rPr>
          <w:rFonts w:cs="Arial"/>
          <w:b/>
          <w:color w:val="595959" w:themeColor="text1" w:themeTint="A6"/>
          <w:sz w:val="28"/>
          <w:szCs w:val="24"/>
        </w:rPr>
      </w:pPr>
    </w:p>
    <w:p w:rsidR="00D521C9" w:rsidP="00E92BA0" w:rsidRDefault="00D521C9" w14:paraId="0575C738" w14:textId="77777777">
      <w:pPr>
        <w:spacing w:after="100"/>
        <w:rPr>
          <w:rFonts w:cs="Arial"/>
          <w:b/>
          <w:color w:val="595959" w:themeColor="text1" w:themeTint="A6"/>
          <w:sz w:val="28"/>
          <w:szCs w:val="24"/>
        </w:rPr>
      </w:pPr>
    </w:p>
    <w:p w:rsidR="00D521C9" w:rsidP="00E92BA0" w:rsidRDefault="00D521C9" w14:paraId="126854BC" w14:textId="77777777">
      <w:pPr>
        <w:spacing w:after="100"/>
        <w:rPr>
          <w:rFonts w:cs="Arial"/>
          <w:b/>
          <w:color w:val="595959" w:themeColor="text1" w:themeTint="A6"/>
          <w:sz w:val="28"/>
          <w:szCs w:val="24"/>
        </w:rPr>
      </w:pPr>
    </w:p>
    <w:p w:rsidR="00D521C9" w:rsidP="00E92BA0" w:rsidRDefault="00D521C9" w14:paraId="47877C46" w14:textId="77777777">
      <w:pPr>
        <w:spacing w:after="100"/>
        <w:rPr>
          <w:rFonts w:cs="Arial"/>
          <w:b/>
          <w:color w:val="595959" w:themeColor="text1" w:themeTint="A6"/>
          <w:sz w:val="28"/>
          <w:szCs w:val="24"/>
        </w:rPr>
      </w:pPr>
    </w:p>
    <w:p w:rsidR="00D521C9" w:rsidP="00E92BA0" w:rsidRDefault="00D521C9" w14:paraId="33B76A50" w14:textId="77777777">
      <w:pPr>
        <w:spacing w:after="100"/>
        <w:rPr>
          <w:rFonts w:cs="Arial"/>
          <w:b/>
          <w:color w:val="595959" w:themeColor="text1" w:themeTint="A6"/>
          <w:sz w:val="28"/>
          <w:szCs w:val="24"/>
        </w:rPr>
      </w:pPr>
    </w:p>
    <w:p w:rsidR="003F4A40" w:rsidP="00E92BA0" w:rsidRDefault="003F4A40" w14:paraId="1E765396" w14:textId="77777777">
      <w:pPr>
        <w:rPr>
          <w:b/>
          <w:color w:val="4F81BD"/>
        </w:rPr>
      </w:pPr>
      <w:bookmarkStart w:name="_Toc435584412" w:id="7310"/>
      <w:r>
        <w:rPr>
          <w:color w:val="4F81BD"/>
        </w:rPr>
        <w:br w:type="page"/>
      </w:r>
    </w:p>
    <w:p w:rsidRPr="002D6E2C" w:rsidR="00D521C9" w:rsidP="002C2973" w:rsidRDefault="00D521C9" w14:paraId="3C7150C6"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536096856" w:id="7311"/>
      <w:r w:rsidRPr="002D6E2C">
        <w:rPr>
          <w:rFonts w:ascii="Calibri" w:hAnsi="Calibri"/>
          <w:color w:val="4F81BD"/>
          <w:sz w:val="22"/>
          <w:szCs w:val="22"/>
          <w:lang w:val="en-ZA"/>
        </w:rPr>
        <w:t>Cancellation Request Message Element Rules</w:t>
      </w:r>
      <w:bookmarkEnd w:id="7310"/>
      <w:bookmarkEnd w:id="7311"/>
      <w:r w:rsidRPr="002D6E2C">
        <w:rPr>
          <w:rFonts w:ascii="Calibri" w:hAnsi="Calibri"/>
          <w:color w:val="4F81BD"/>
          <w:sz w:val="22"/>
          <w:szCs w:val="22"/>
          <w:lang w:val="en-ZA"/>
        </w:rPr>
        <w:t xml:space="preserve"> </w:t>
      </w:r>
    </w:p>
    <w:p w:rsidRPr="002D6E2C" w:rsidR="00D521C9" w:rsidP="00E92BA0" w:rsidRDefault="00D521C9" w14:paraId="62348702" w14:textId="77777777">
      <w:pPr>
        <w:pStyle w:val="Heading40"/>
        <w:spacing w:before="0" w:after="0" w:line="240" w:lineRule="auto"/>
        <w:ind w:left="0" w:firstLine="0"/>
        <w:rPr>
          <w:rFonts w:ascii="Calibri" w:hAnsi="Calibri" w:cs="Times New Roman"/>
          <w:b w:val="0"/>
          <w:color w:val="auto"/>
          <w:sz w:val="22"/>
          <w:szCs w:val="22"/>
          <w:lang w:val="en-ZA"/>
        </w:rPr>
      </w:pPr>
    </w:p>
    <w:p w:rsidRPr="002D6E2C" w:rsidR="00D521C9" w:rsidP="00E92BA0" w:rsidRDefault="00D521C9" w14:paraId="142C31B8"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056.001 – </w:t>
      </w:r>
      <w:r>
        <w:rPr>
          <w:rFonts w:ascii="Calibri" w:hAnsi="Calibri"/>
          <w:sz w:val="22"/>
          <w:szCs w:val="22"/>
        </w:rPr>
        <w:t xml:space="preserve">Payment </w:t>
      </w:r>
      <w:r w:rsidRPr="002D6E2C">
        <w:rPr>
          <w:rFonts w:ascii="Calibri" w:hAnsi="Calibri"/>
          <w:sz w:val="22"/>
          <w:szCs w:val="22"/>
        </w:rPr>
        <w:t xml:space="preserve">Cancellation Message Structure </w:t>
      </w:r>
    </w:p>
    <w:p w:rsidR="00D521C9" w:rsidP="00E92BA0" w:rsidRDefault="00D521C9" w14:paraId="7E7C1916" w14:textId="77777777">
      <w:r>
        <w:t>Payment c</w:t>
      </w:r>
      <w:r w:rsidRPr="002D6E2C">
        <w:t xml:space="preserve">ancellation </w:t>
      </w:r>
      <w:r w:rsidR="004E0D79">
        <w:t>requests must</w:t>
      </w:r>
      <w:r>
        <w:t xml:space="preserve"> contain</w:t>
      </w:r>
      <w:r w:rsidRPr="002D6E2C">
        <w:t xml:space="preserve"> an Assignment </w:t>
      </w:r>
      <w:r>
        <w:t>section and at least on payment cancellation.</w:t>
      </w:r>
      <w:r w:rsidRPr="002D6E2C">
        <w:t xml:space="preserve"> The structure must conform to the supplied XSD. </w:t>
      </w:r>
    </w:p>
    <w:p w:rsidR="003F4A40" w:rsidP="00E92BA0" w:rsidRDefault="003F4A40" w14:paraId="79DB5880" w14:textId="77777777">
      <w:r>
        <w:t xml:space="preserve">Error code is 902121: Invalid file structure </w:t>
      </w:r>
    </w:p>
    <w:p w:rsidR="00D521C9" w:rsidP="00E92BA0" w:rsidRDefault="00D521C9" w14:paraId="6EDF1BE9" w14:textId="77777777">
      <w:r>
        <w:t>Fatal error, rejected by XML parser.</w:t>
      </w:r>
    </w:p>
    <w:p w:rsidRPr="002D6E2C" w:rsidR="00D521C9" w:rsidP="00E92BA0" w:rsidRDefault="00D521C9" w14:paraId="003EABC4" w14:textId="77777777"/>
    <w:p w:rsidRPr="002D6E2C" w:rsidR="00D521C9" w:rsidP="00E92BA0" w:rsidRDefault="00D521C9" w14:paraId="7F5023E3" w14:textId="77777777">
      <w:pPr>
        <w:pStyle w:val="Heading40"/>
        <w:spacing w:before="0" w:after="0" w:line="240" w:lineRule="auto"/>
        <w:ind w:left="0" w:firstLine="0"/>
        <w:rPr>
          <w:rFonts w:ascii="Calibri" w:hAnsi="Calibri"/>
          <w:sz w:val="22"/>
          <w:szCs w:val="22"/>
        </w:rPr>
      </w:pPr>
      <w:r>
        <w:rPr>
          <w:rFonts w:ascii="Calibri" w:hAnsi="Calibri"/>
          <w:sz w:val="22"/>
          <w:szCs w:val="22"/>
        </w:rPr>
        <w:t xml:space="preserve">Rule 056.002 </w:t>
      </w:r>
      <w:r w:rsidRPr="002D6E2C">
        <w:rPr>
          <w:rFonts w:ascii="Calibri" w:hAnsi="Calibri"/>
          <w:sz w:val="22"/>
          <w:szCs w:val="22"/>
        </w:rPr>
        <w:t>– Assignment Identifier must contain valid SERVICE ID.</w:t>
      </w:r>
    </w:p>
    <w:p w:rsidRPr="002D6E2C" w:rsidR="00D521C9" w:rsidP="00E92BA0" w:rsidRDefault="00D521C9" w14:paraId="407DC9AE" w14:textId="77777777">
      <w:r>
        <w:t>Message identifier must contain a valid service identifier for AC.</w:t>
      </w:r>
    </w:p>
    <w:p w:rsidRPr="002D6E2C" w:rsidR="00D521C9" w:rsidP="00E92BA0" w:rsidRDefault="00D521C9" w14:paraId="34AEF6FF" w14:textId="77777777">
      <w:r w:rsidRPr="002D6E2C">
        <w:t>Error Code is 90200</w:t>
      </w:r>
      <w:r>
        <w:t>3</w:t>
      </w:r>
      <w:r w:rsidRPr="002D6E2C">
        <w:t xml:space="preserve">: </w:t>
      </w:r>
      <w:r w:rsidRPr="00A11B3E">
        <w:t xml:space="preserve"> </w:t>
      </w:r>
      <w:r>
        <w:t>Service ID on Assignment is invalid</w:t>
      </w:r>
    </w:p>
    <w:p w:rsidR="009C0ECD" w:rsidP="00E92BA0" w:rsidRDefault="009C0ECD" w14:paraId="374665DC" w14:textId="77777777">
      <w:r>
        <w:t>File f</w:t>
      </w:r>
      <w:r w:rsidRPr="007D7126">
        <w:t xml:space="preserve">atal </w:t>
      </w:r>
      <w:r>
        <w:t>e</w:t>
      </w:r>
      <w:r w:rsidRPr="007D7126">
        <w:t>rror</w:t>
      </w:r>
    </w:p>
    <w:p w:rsidR="00D521C9" w:rsidP="00E92BA0" w:rsidRDefault="00D521C9" w14:paraId="22BE7EDE" w14:textId="77777777"/>
    <w:p w:rsidRPr="002D6E2C" w:rsidR="00D521C9" w:rsidP="00E92BA0" w:rsidRDefault="00D521C9" w14:paraId="0115CB3E" w14:textId="77777777">
      <w:pPr>
        <w:pStyle w:val="Heading40"/>
        <w:spacing w:before="0" w:after="0" w:line="240" w:lineRule="auto"/>
        <w:ind w:left="0" w:firstLine="0"/>
        <w:rPr>
          <w:rFonts w:ascii="Calibri" w:hAnsi="Calibri"/>
          <w:sz w:val="22"/>
          <w:szCs w:val="22"/>
        </w:rPr>
      </w:pPr>
      <w:r>
        <w:rPr>
          <w:rFonts w:ascii="Calibri" w:hAnsi="Calibri"/>
          <w:sz w:val="22"/>
          <w:szCs w:val="22"/>
        </w:rPr>
        <w:t xml:space="preserve">Rule 056.003 </w:t>
      </w:r>
      <w:r w:rsidRPr="002D6E2C">
        <w:rPr>
          <w:rFonts w:ascii="Calibri" w:hAnsi="Calibri"/>
          <w:sz w:val="22"/>
          <w:szCs w:val="22"/>
        </w:rPr>
        <w:t>–</w:t>
      </w:r>
      <w:r>
        <w:rPr>
          <w:rFonts w:ascii="Calibri" w:hAnsi="Calibri"/>
          <w:sz w:val="22"/>
          <w:szCs w:val="22"/>
        </w:rPr>
        <w:t xml:space="preserve"> Institution Identifier</w:t>
      </w:r>
    </w:p>
    <w:p w:rsidRPr="002D6E2C" w:rsidR="00D521C9" w:rsidP="00E92BA0" w:rsidRDefault="00D521C9" w14:paraId="3C22ACAA" w14:textId="77777777">
      <w:r w:rsidRPr="00517A8E">
        <w:t xml:space="preserve"> </w:t>
      </w:r>
      <w:r w:rsidRPr="002D6E2C">
        <w:t xml:space="preserve">The </w:t>
      </w:r>
      <w:r>
        <w:t>Institution identifier</w:t>
      </w:r>
      <w:r w:rsidRPr="002D6E2C">
        <w:t xml:space="preserve"> contained in the message identifier</w:t>
      </w:r>
      <w:r>
        <w:t xml:space="preserve"> must be valid and </w:t>
      </w:r>
      <w:r w:rsidRPr="002D6E2C">
        <w:t xml:space="preserve">registered for </w:t>
      </w:r>
      <w:r>
        <w:t>AC.</w:t>
      </w:r>
    </w:p>
    <w:p w:rsidRPr="002D6E2C" w:rsidR="00D521C9" w:rsidP="00E92BA0" w:rsidRDefault="00D521C9" w14:paraId="1946D6DE" w14:textId="77777777">
      <w:r w:rsidRPr="002D6E2C">
        <w:t xml:space="preserve">Error Code is 901001: </w:t>
      </w:r>
      <w:r w:rsidRPr="00E37898">
        <w:t xml:space="preserve"> </w:t>
      </w:r>
      <w:r>
        <w:t xml:space="preserve">Institution </w:t>
      </w:r>
      <w:r w:rsidRPr="005732EC">
        <w:rPr>
          <w:rFonts w:eastAsia="Times New Roman"/>
          <w:bCs/>
        </w:rPr>
        <w:t>code in Message Identifier invalid</w:t>
      </w:r>
    </w:p>
    <w:p w:rsidR="00D521C9" w:rsidP="00E92BA0" w:rsidRDefault="00D521C9" w14:paraId="4DADD12C" w14:textId="77777777">
      <w:r w:rsidRPr="002D6E2C">
        <w:t>File Fatal Error</w:t>
      </w:r>
    </w:p>
    <w:p w:rsidR="00D521C9" w:rsidP="00E92BA0" w:rsidRDefault="00D521C9" w14:paraId="203E6C9D" w14:textId="77777777">
      <w:pPr>
        <w:rPr>
          <w:kern w:val="28"/>
        </w:rPr>
      </w:pPr>
    </w:p>
    <w:p w:rsidRPr="00F5120E" w:rsidR="00D521C9" w:rsidP="00E92BA0" w:rsidRDefault="00D521C9" w14:paraId="15D97E88" w14:textId="77777777">
      <w:pPr>
        <w:pStyle w:val="Heading40"/>
        <w:spacing w:before="0" w:after="0" w:line="240" w:lineRule="auto"/>
        <w:ind w:left="0" w:firstLine="0"/>
        <w:rPr>
          <w:rFonts w:ascii="Calibri" w:hAnsi="Calibri"/>
          <w:sz w:val="22"/>
          <w:szCs w:val="22"/>
        </w:rPr>
      </w:pPr>
      <w:r w:rsidRPr="00F5120E">
        <w:rPr>
          <w:rFonts w:ascii="Calibri" w:hAnsi="Calibri"/>
          <w:sz w:val="22"/>
          <w:szCs w:val="22"/>
        </w:rPr>
        <w:t>Rule 056.006</w:t>
      </w:r>
      <w:r w:rsidRPr="00966DA9">
        <w:rPr>
          <w:rFonts w:ascii="Calibri" w:hAnsi="Calibri"/>
          <w:sz w:val="22"/>
          <w:szCs w:val="22"/>
        </w:rPr>
        <w:t xml:space="preserve"> </w:t>
      </w:r>
      <w:r w:rsidRPr="002D6E2C">
        <w:rPr>
          <w:rFonts w:ascii="Calibri" w:hAnsi="Calibri"/>
          <w:sz w:val="22"/>
          <w:szCs w:val="22"/>
        </w:rPr>
        <w:t xml:space="preserve">– </w:t>
      </w:r>
      <w:r w:rsidRPr="00F5120E">
        <w:rPr>
          <w:rFonts w:ascii="Calibri" w:hAnsi="Calibri"/>
          <w:sz w:val="22"/>
          <w:szCs w:val="22"/>
        </w:rPr>
        <w:t>Payment cancellation message identifier</w:t>
      </w:r>
    </w:p>
    <w:p w:rsidRPr="00F5120E" w:rsidR="00D521C9" w:rsidP="00E92BA0" w:rsidRDefault="00D521C9" w14:paraId="53D7E36C" w14:textId="77777777">
      <w:r w:rsidRPr="00F5120E">
        <w:t>Message identifiers on payment cancellations must be unique</w:t>
      </w:r>
    </w:p>
    <w:p w:rsidRPr="00F5120E" w:rsidR="00D521C9" w:rsidP="00E92BA0" w:rsidRDefault="00D521C9" w14:paraId="1C3C9308" w14:textId="77777777">
      <w:r w:rsidRPr="00F5120E">
        <w:t xml:space="preserve">Error code is 901005: Message identifier is not unique </w:t>
      </w:r>
    </w:p>
    <w:p w:rsidR="00D521C9" w:rsidP="00E92BA0" w:rsidRDefault="00D521C9" w14:paraId="5AE169DA" w14:textId="77777777">
      <w:r w:rsidRPr="00F5120E">
        <w:t>File fatal error</w:t>
      </w:r>
    </w:p>
    <w:p w:rsidR="00D521C9" w:rsidP="00E92BA0" w:rsidRDefault="00D521C9" w14:paraId="14A6C922" w14:textId="77777777">
      <w:pPr>
        <w:rPr>
          <w:kern w:val="28"/>
        </w:rPr>
      </w:pPr>
    </w:p>
    <w:p w:rsidRPr="002D6E2C" w:rsidR="00D521C9" w:rsidP="00E92BA0" w:rsidRDefault="00D521C9" w14:paraId="5D7ED745"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w:t>
      </w:r>
      <w:r>
        <w:rPr>
          <w:rFonts w:ascii="Calibri" w:hAnsi="Calibri"/>
          <w:sz w:val="22"/>
          <w:szCs w:val="22"/>
        </w:rPr>
        <w:t>ule 056</w:t>
      </w:r>
      <w:r w:rsidRPr="002D6E2C">
        <w:rPr>
          <w:rFonts w:ascii="Calibri" w:hAnsi="Calibri"/>
          <w:sz w:val="22"/>
          <w:szCs w:val="22"/>
        </w:rPr>
        <w:t xml:space="preserve">.007 – Creation Date </w:t>
      </w:r>
    </w:p>
    <w:p w:rsidRPr="002D6E2C" w:rsidR="00D521C9" w:rsidP="00E92BA0" w:rsidRDefault="00D521C9" w14:paraId="66155B90" w14:textId="77777777">
      <w:r w:rsidRPr="002D6E2C">
        <w:t xml:space="preserve">Creation date </w:t>
      </w:r>
      <w:r>
        <w:t>must be present</w:t>
      </w:r>
      <w:r w:rsidRPr="002D6E2C">
        <w:t xml:space="preserve"> in </w:t>
      </w:r>
      <w:r>
        <w:t>assignment</w:t>
      </w:r>
      <w:r w:rsidRPr="002D6E2C">
        <w:t xml:space="preserve"> identifier</w:t>
      </w:r>
    </w:p>
    <w:p w:rsidRPr="002D6E2C" w:rsidR="00D521C9" w:rsidP="00E92BA0" w:rsidRDefault="00D521C9" w14:paraId="5C6699EC" w14:textId="77777777">
      <w:r w:rsidRPr="002D6E2C">
        <w:t>Error Code is 901006: Creation date missing.</w:t>
      </w:r>
    </w:p>
    <w:p w:rsidRPr="002D6E2C" w:rsidR="00D521C9" w:rsidP="00E92BA0" w:rsidRDefault="00D521C9" w14:paraId="672BE12D" w14:textId="77777777">
      <w:r w:rsidRPr="002D6E2C">
        <w:t>File Fatal Error</w:t>
      </w:r>
    </w:p>
    <w:p w:rsidR="00D521C9" w:rsidP="00E92BA0" w:rsidRDefault="00D521C9" w14:paraId="196A7183" w14:textId="77777777">
      <w:pPr>
        <w:pStyle w:val="Heading40"/>
        <w:spacing w:before="0" w:after="0" w:line="240" w:lineRule="auto"/>
        <w:ind w:left="0" w:firstLine="0"/>
        <w:rPr>
          <w:rFonts w:ascii="Calibri" w:hAnsi="Calibri"/>
          <w:sz w:val="22"/>
          <w:szCs w:val="22"/>
        </w:rPr>
      </w:pPr>
    </w:p>
    <w:p w:rsidRPr="002D6E2C" w:rsidR="00D521C9" w:rsidP="00E92BA0" w:rsidRDefault="00D521C9" w14:paraId="2391733A" w14:textId="77777777">
      <w:pPr>
        <w:pStyle w:val="Heading40"/>
        <w:spacing w:before="0" w:after="0" w:line="240" w:lineRule="auto"/>
        <w:ind w:left="0" w:firstLine="0"/>
        <w:rPr>
          <w:rFonts w:ascii="Calibri" w:hAnsi="Calibri"/>
          <w:sz w:val="22"/>
          <w:szCs w:val="22"/>
        </w:rPr>
      </w:pPr>
      <w:r w:rsidRPr="00542AD4">
        <w:rPr>
          <w:rFonts w:ascii="Calibri" w:hAnsi="Calibri"/>
          <w:sz w:val="22"/>
          <w:szCs w:val="22"/>
        </w:rPr>
        <w:t>Rule 056.00</w:t>
      </w:r>
      <w:r>
        <w:rPr>
          <w:rFonts w:ascii="Calibri" w:hAnsi="Calibri"/>
          <w:sz w:val="22"/>
          <w:szCs w:val="22"/>
        </w:rPr>
        <w:t>8</w:t>
      </w:r>
      <w:r w:rsidRPr="00542AD4">
        <w:rPr>
          <w:rFonts w:ascii="Calibri" w:hAnsi="Calibri"/>
          <w:sz w:val="22"/>
          <w:szCs w:val="22"/>
        </w:rPr>
        <w:t xml:space="preserve"> – Creation date and Time &lt;CreDtTm&gt;</w:t>
      </w:r>
    </w:p>
    <w:p w:rsidRPr="002D6E2C" w:rsidR="00D521C9" w:rsidP="00E92BA0" w:rsidRDefault="00D521C9" w14:paraId="1DFE3A3C" w14:textId="77777777">
      <w:r>
        <w:t>C</w:t>
      </w:r>
      <w:r w:rsidRPr="002D6E2C">
        <w:t xml:space="preserve">reation date and time </w:t>
      </w:r>
      <w:r>
        <w:t>must be valid</w:t>
      </w:r>
      <w:r w:rsidRPr="002D6E2C">
        <w:t>.</w:t>
      </w:r>
    </w:p>
    <w:p w:rsidRPr="002D6E2C" w:rsidR="00D521C9" w:rsidP="00E92BA0" w:rsidRDefault="00D521C9" w14:paraId="3D0CD22F" w14:textId="77777777">
      <w:r w:rsidRPr="002D6E2C">
        <w:t>Error Code is 90</w:t>
      </w:r>
      <w:r w:rsidR="003F4A40">
        <w:t>1</w:t>
      </w:r>
      <w:r w:rsidRPr="002D6E2C">
        <w:t>00</w:t>
      </w:r>
      <w:r>
        <w:t>7</w:t>
      </w:r>
      <w:r w:rsidRPr="002D6E2C">
        <w:t xml:space="preserve">: Creation date </w:t>
      </w:r>
      <w:r>
        <w:t>and time in group header invalid</w:t>
      </w:r>
    </w:p>
    <w:p w:rsidRPr="002D6E2C" w:rsidR="00D521C9" w:rsidP="00E92BA0" w:rsidRDefault="00D521C9" w14:paraId="2FE82C5E" w14:textId="77777777">
      <w:r w:rsidRPr="002D6E2C">
        <w:t>File Fatal Error</w:t>
      </w:r>
    </w:p>
    <w:p w:rsidR="00D521C9" w:rsidP="00E92BA0" w:rsidRDefault="00D521C9" w14:paraId="78FADD13" w14:textId="77777777">
      <w:pPr>
        <w:pStyle w:val="Heading40"/>
        <w:spacing w:before="0" w:after="0" w:line="240" w:lineRule="auto"/>
        <w:ind w:left="0" w:firstLine="0"/>
        <w:rPr>
          <w:rFonts w:ascii="Calibri" w:hAnsi="Calibri"/>
          <w:sz w:val="22"/>
          <w:szCs w:val="22"/>
        </w:rPr>
      </w:pPr>
    </w:p>
    <w:p w:rsidRPr="002E02ED" w:rsidR="00D521C9" w:rsidP="00E92BA0" w:rsidRDefault="00D521C9" w14:paraId="4B001451" w14:textId="77777777">
      <w:pPr>
        <w:pStyle w:val="Heading40"/>
        <w:spacing w:before="0" w:after="0" w:line="240" w:lineRule="auto"/>
        <w:ind w:left="0" w:firstLine="0"/>
        <w:rPr>
          <w:rFonts w:ascii="Calibri" w:hAnsi="Calibri"/>
          <w:sz w:val="22"/>
          <w:szCs w:val="22"/>
        </w:rPr>
      </w:pPr>
      <w:r w:rsidRPr="002E02ED">
        <w:rPr>
          <w:rFonts w:ascii="Calibri" w:hAnsi="Calibri"/>
          <w:sz w:val="22"/>
          <w:szCs w:val="22"/>
        </w:rPr>
        <w:t>Rule 056</w:t>
      </w:r>
      <w:r>
        <w:rPr>
          <w:rFonts w:ascii="Calibri" w:hAnsi="Calibri"/>
          <w:sz w:val="22"/>
          <w:szCs w:val="22"/>
        </w:rPr>
        <w:t>.</w:t>
      </w:r>
      <w:r w:rsidRPr="002E02ED">
        <w:rPr>
          <w:rFonts w:ascii="Calibri" w:hAnsi="Calibri"/>
          <w:sz w:val="22"/>
          <w:szCs w:val="22"/>
        </w:rPr>
        <w:t>0</w:t>
      </w:r>
      <w:r>
        <w:rPr>
          <w:rFonts w:ascii="Calibri" w:hAnsi="Calibri"/>
          <w:sz w:val="22"/>
          <w:szCs w:val="22"/>
        </w:rPr>
        <w:t>10</w:t>
      </w:r>
      <w:r w:rsidRPr="002E02ED">
        <w:rPr>
          <w:rFonts w:ascii="Calibri" w:hAnsi="Calibri"/>
          <w:sz w:val="22"/>
          <w:szCs w:val="22"/>
        </w:rPr>
        <w:t xml:space="preserve"> – Assigner</w:t>
      </w:r>
    </w:p>
    <w:p w:rsidRPr="002E02ED" w:rsidR="00D521C9" w:rsidP="00E92BA0" w:rsidRDefault="00D521C9" w14:paraId="5D184F5A" w14:textId="77777777">
      <w:r w:rsidRPr="002E02ED">
        <w:t xml:space="preserve">Assigner must be </w:t>
      </w:r>
      <w:r w:rsidRPr="008738E0">
        <w:t xml:space="preserve">a valid participant in AC. </w:t>
      </w:r>
    </w:p>
    <w:p w:rsidRPr="002E02ED" w:rsidR="00D521C9" w:rsidP="00E92BA0" w:rsidRDefault="00D521C9" w14:paraId="08A90711" w14:textId="77777777">
      <w:r w:rsidRPr="002E02ED">
        <w:t xml:space="preserve">Error Code is 902007: Assigner </w:t>
      </w:r>
      <w:r>
        <w:t>identifier</w:t>
      </w:r>
      <w:r w:rsidRPr="002E02ED">
        <w:t xml:space="preserve"> code invalid</w:t>
      </w:r>
    </w:p>
    <w:p w:rsidR="009C0ECD" w:rsidP="00E92BA0" w:rsidRDefault="009C0ECD" w14:paraId="5780C2B5" w14:textId="77777777">
      <w:r>
        <w:t>File f</w:t>
      </w:r>
      <w:r w:rsidRPr="007D7126">
        <w:t xml:space="preserve">atal </w:t>
      </w:r>
      <w:r>
        <w:t>e</w:t>
      </w:r>
      <w:r w:rsidRPr="007D7126">
        <w:t>rror</w:t>
      </w:r>
    </w:p>
    <w:p w:rsidRPr="002D6E2C" w:rsidR="00D521C9" w:rsidP="00E92BA0" w:rsidRDefault="00D521C9" w14:paraId="01BA880D" w14:textId="77777777"/>
    <w:p w:rsidRPr="002E02ED" w:rsidR="00D521C9" w:rsidP="00E92BA0" w:rsidRDefault="00D521C9" w14:paraId="6C021C95" w14:textId="77777777">
      <w:pPr>
        <w:pStyle w:val="Heading40"/>
        <w:spacing w:before="0" w:after="0" w:line="240" w:lineRule="auto"/>
        <w:ind w:left="0" w:firstLine="0"/>
        <w:rPr>
          <w:rFonts w:ascii="Calibri" w:hAnsi="Calibri"/>
          <w:sz w:val="22"/>
          <w:szCs w:val="22"/>
        </w:rPr>
      </w:pPr>
      <w:r w:rsidRPr="002E02ED">
        <w:rPr>
          <w:rFonts w:ascii="Calibri" w:hAnsi="Calibri"/>
          <w:sz w:val="22"/>
          <w:szCs w:val="22"/>
        </w:rPr>
        <w:t>Rule 056</w:t>
      </w:r>
      <w:r>
        <w:rPr>
          <w:rFonts w:ascii="Calibri" w:hAnsi="Calibri"/>
          <w:sz w:val="22"/>
          <w:szCs w:val="22"/>
        </w:rPr>
        <w:t>.</w:t>
      </w:r>
      <w:r w:rsidRPr="002E02ED">
        <w:rPr>
          <w:rFonts w:ascii="Calibri" w:hAnsi="Calibri"/>
          <w:sz w:val="22"/>
          <w:szCs w:val="22"/>
        </w:rPr>
        <w:t>0</w:t>
      </w:r>
      <w:r>
        <w:rPr>
          <w:rFonts w:ascii="Calibri" w:hAnsi="Calibri"/>
          <w:sz w:val="22"/>
          <w:szCs w:val="22"/>
        </w:rPr>
        <w:t>11</w:t>
      </w:r>
      <w:r w:rsidRPr="002E02ED">
        <w:rPr>
          <w:rFonts w:ascii="Calibri" w:hAnsi="Calibri"/>
          <w:sz w:val="22"/>
          <w:szCs w:val="22"/>
        </w:rPr>
        <w:t xml:space="preserve"> – Assignee </w:t>
      </w:r>
    </w:p>
    <w:p w:rsidRPr="002E02ED" w:rsidR="00D521C9" w:rsidP="00E92BA0" w:rsidRDefault="00D521C9" w14:paraId="280F735F" w14:textId="77777777">
      <w:r w:rsidRPr="002E02ED">
        <w:t xml:space="preserve">Assignee </w:t>
      </w:r>
      <w:r>
        <w:t xml:space="preserve">must be </w:t>
      </w:r>
      <w:r w:rsidRPr="008738E0">
        <w:t>a valid participant in AC.</w:t>
      </w:r>
    </w:p>
    <w:p w:rsidRPr="00764062" w:rsidR="00D521C9" w:rsidP="00E92BA0" w:rsidRDefault="00D521C9" w14:paraId="73C9DC00" w14:textId="77777777">
      <w:r w:rsidRPr="00764062">
        <w:t xml:space="preserve">Error Code is 902008: Assignee </w:t>
      </w:r>
      <w:r>
        <w:t>identifier</w:t>
      </w:r>
      <w:r w:rsidRPr="00764062">
        <w:t xml:space="preserve"> code invalid</w:t>
      </w:r>
    </w:p>
    <w:p w:rsidR="009C0ECD" w:rsidP="00E92BA0" w:rsidRDefault="009C0ECD" w14:paraId="2209D9B2" w14:textId="77777777">
      <w:r>
        <w:t>File f</w:t>
      </w:r>
      <w:r w:rsidRPr="007D7126">
        <w:t xml:space="preserve">atal </w:t>
      </w:r>
      <w:r>
        <w:t>e</w:t>
      </w:r>
      <w:r w:rsidRPr="007D7126">
        <w:t>rror</w:t>
      </w:r>
    </w:p>
    <w:p w:rsidR="00EB62C1" w:rsidP="00E92BA0" w:rsidRDefault="00EB62C1" w14:paraId="6EF15881" w14:textId="77777777"/>
    <w:p w:rsidRPr="006F42EC" w:rsidR="00D521C9" w:rsidP="00E92BA0" w:rsidRDefault="00D521C9" w14:paraId="3BDD3AB5" w14:textId="77777777">
      <w:pPr>
        <w:pStyle w:val="Heading40"/>
        <w:spacing w:before="0" w:after="0" w:line="240" w:lineRule="auto"/>
        <w:ind w:left="0" w:firstLine="0"/>
        <w:rPr>
          <w:rFonts w:ascii="Calibri" w:hAnsi="Calibri"/>
          <w:sz w:val="22"/>
          <w:szCs w:val="22"/>
        </w:rPr>
      </w:pPr>
      <w:r w:rsidRPr="006F42EC">
        <w:rPr>
          <w:rFonts w:ascii="Calibri" w:hAnsi="Calibri"/>
          <w:sz w:val="22"/>
          <w:szCs w:val="22"/>
        </w:rPr>
        <w:t>Rule 056.014</w:t>
      </w:r>
      <w:r>
        <w:rPr>
          <w:rFonts w:ascii="Calibri" w:hAnsi="Calibri"/>
          <w:sz w:val="22"/>
          <w:szCs w:val="22"/>
        </w:rPr>
        <w:t xml:space="preserve"> – Number of Transactions</w:t>
      </w:r>
    </w:p>
    <w:p w:rsidRPr="006F42EC" w:rsidR="00D521C9" w:rsidP="00E92BA0" w:rsidRDefault="00D521C9" w14:paraId="312216AF" w14:textId="77777777">
      <w:r w:rsidRPr="006F42EC">
        <w:t>The number of cancellations i</w:t>
      </w:r>
      <w:r>
        <w:t xml:space="preserve">n the Assignment section must </w:t>
      </w:r>
      <w:r w:rsidRPr="006F42EC">
        <w:t>equal the number of occurrences of cancellation transaction</w:t>
      </w:r>
      <w:r>
        <w:t>s</w:t>
      </w:r>
      <w:r w:rsidRPr="006F42EC">
        <w:t xml:space="preserve">. </w:t>
      </w:r>
    </w:p>
    <w:p w:rsidR="00D521C9" w:rsidP="00E92BA0" w:rsidRDefault="00D521C9" w14:paraId="03CD04C1" w14:textId="77777777">
      <w:r>
        <w:t>Error Code is 901009: Number of transactions in invalid at group level</w:t>
      </w:r>
    </w:p>
    <w:p w:rsidR="00D521C9" w:rsidP="00E92BA0" w:rsidRDefault="00D521C9" w14:paraId="6B3C1709" w14:textId="77777777">
      <w:r>
        <w:t>File Fatal Error</w:t>
      </w:r>
    </w:p>
    <w:p w:rsidR="00D521C9" w:rsidP="00E92BA0" w:rsidRDefault="00D521C9" w14:paraId="7B4C9393" w14:textId="77777777"/>
    <w:p w:rsidR="00805543" w:rsidP="00E92BA0" w:rsidRDefault="00805543" w14:paraId="43C67067" w14:textId="77777777">
      <w:pPr>
        <w:rPr>
          <w:rFonts w:cs="Arial"/>
          <w:b/>
          <w:color w:val="000000"/>
          <w:lang w:val="en-US"/>
        </w:rPr>
      </w:pPr>
      <w:r>
        <w:br w:type="page"/>
      </w:r>
    </w:p>
    <w:p w:rsidRPr="00F5120E" w:rsidR="00D521C9" w:rsidP="00E92BA0" w:rsidRDefault="00D521C9" w14:paraId="2ED2FEF4" w14:textId="77777777">
      <w:pPr>
        <w:pStyle w:val="Heading40"/>
        <w:spacing w:before="0" w:after="0" w:line="240" w:lineRule="auto"/>
        <w:ind w:left="0" w:firstLine="0"/>
        <w:rPr>
          <w:rFonts w:ascii="Calibri" w:hAnsi="Calibri"/>
          <w:sz w:val="22"/>
          <w:szCs w:val="22"/>
        </w:rPr>
      </w:pPr>
      <w:r w:rsidRPr="00F5120E">
        <w:rPr>
          <w:rFonts w:ascii="Calibri" w:hAnsi="Calibri"/>
          <w:sz w:val="22"/>
          <w:szCs w:val="22"/>
        </w:rPr>
        <w:t>Rule 056</w:t>
      </w:r>
      <w:r>
        <w:rPr>
          <w:rFonts w:ascii="Calibri" w:hAnsi="Calibri"/>
          <w:sz w:val="22"/>
          <w:szCs w:val="22"/>
        </w:rPr>
        <w:t>.</w:t>
      </w:r>
      <w:r w:rsidRPr="00F5120E">
        <w:rPr>
          <w:rFonts w:ascii="Calibri" w:hAnsi="Calibri"/>
          <w:sz w:val="22"/>
          <w:szCs w:val="22"/>
        </w:rPr>
        <w:t xml:space="preserve">015 – </w:t>
      </w:r>
      <w:r>
        <w:rPr>
          <w:rFonts w:ascii="Calibri" w:hAnsi="Calibri"/>
          <w:sz w:val="22"/>
          <w:szCs w:val="22"/>
        </w:rPr>
        <w:t xml:space="preserve">Original </w:t>
      </w:r>
      <w:r w:rsidR="00516A81">
        <w:rPr>
          <w:rFonts w:ascii="Calibri" w:hAnsi="Calibri"/>
          <w:sz w:val="22"/>
          <w:szCs w:val="22"/>
        </w:rPr>
        <w:t>Transaction</w:t>
      </w:r>
      <w:r w:rsidRPr="00F5120E">
        <w:rPr>
          <w:rFonts w:ascii="Calibri" w:hAnsi="Calibri"/>
          <w:sz w:val="22"/>
          <w:szCs w:val="22"/>
        </w:rPr>
        <w:t xml:space="preserve"> Identifier</w:t>
      </w:r>
    </w:p>
    <w:p w:rsidRPr="00F5120E" w:rsidR="00D521C9" w:rsidP="00E92BA0" w:rsidRDefault="00D521C9" w14:paraId="6F8BA0D1" w14:textId="77777777">
      <w:r w:rsidRPr="00F5120E">
        <w:t xml:space="preserve">The </w:t>
      </w:r>
      <w:r w:rsidR="00027DF2">
        <w:t>Transaction</w:t>
      </w:r>
      <w:r w:rsidRPr="00F5120E" w:rsidDel="00027DF2" w:rsidR="00027DF2">
        <w:t xml:space="preserve"> </w:t>
      </w:r>
      <w:r w:rsidRPr="00F5120E">
        <w:t xml:space="preserve">Identifier </w:t>
      </w:r>
      <w:r>
        <w:t>must</w:t>
      </w:r>
      <w:r w:rsidRPr="00F5120E">
        <w:t xml:space="preserve"> match the </w:t>
      </w:r>
      <w:r w:rsidR="00027DF2">
        <w:t>Transaction</w:t>
      </w:r>
      <w:r w:rsidRPr="00F5120E" w:rsidDel="00027DF2" w:rsidR="00027DF2">
        <w:t xml:space="preserve"> </w:t>
      </w:r>
      <w:r w:rsidRPr="00F5120E">
        <w:t>Identifier on the original transaction</w:t>
      </w:r>
    </w:p>
    <w:p w:rsidRPr="00F5120E" w:rsidR="00D521C9" w:rsidP="00E92BA0" w:rsidRDefault="00D521C9" w14:paraId="5AA56B62" w14:textId="77777777">
      <w:r w:rsidRPr="00F5120E">
        <w:t xml:space="preserve">Error Code is </w:t>
      </w:r>
      <w:r w:rsidRPr="00F5120E" w:rsidR="00027DF2">
        <w:t>9010</w:t>
      </w:r>
      <w:r w:rsidR="00027DF2">
        <w:t>89</w:t>
      </w:r>
      <w:r w:rsidRPr="00F5120E">
        <w:t xml:space="preserve">: </w:t>
      </w:r>
      <w:r w:rsidR="00027DF2">
        <w:t>Transaction</w:t>
      </w:r>
      <w:r w:rsidRPr="00F5120E" w:rsidDel="00027DF2" w:rsidR="00027DF2">
        <w:t xml:space="preserve"> </w:t>
      </w:r>
      <w:r w:rsidRPr="00F5120E">
        <w:t xml:space="preserve">Id not matched to original </w:t>
      </w:r>
      <w:r w:rsidR="00027DF2">
        <w:t>Transaction</w:t>
      </w:r>
      <w:r w:rsidRPr="00F5120E" w:rsidDel="00027DF2" w:rsidR="00027DF2">
        <w:t xml:space="preserve"> </w:t>
      </w:r>
      <w:r w:rsidRPr="00F5120E">
        <w:t>id</w:t>
      </w:r>
    </w:p>
    <w:p w:rsidR="009C0ECD" w:rsidP="00E92BA0" w:rsidRDefault="009C0ECD" w14:paraId="17157961" w14:textId="77777777">
      <w:r>
        <w:t>Cancellation rejection</w:t>
      </w:r>
    </w:p>
    <w:p w:rsidR="00D521C9" w:rsidP="00E92BA0" w:rsidRDefault="00D521C9" w14:paraId="2DDE2B7F" w14:textId="77777777"/>
    <w:p w:rsidRPr="00F5120E" w:rsidR="00D521C9" w:rsidP="00E92BA0" w:rsidRDefault="00D521C9" w14:paraId="3F3775E3" w14:textId="77777777">
      <w:pPr>
        <w:pStyle w:val="Heading40"/>
        <w:spacing w:before="0" w:after="0" w:line="240" w:lineRule="auto"/>
        <w:ind w:left="0" w:firstLine="0"/>
        <w:rPr>
          <w:rFonts w:ascii="Calibri" w:hAnsi="Calibri"/>
          <w:sz w:val="22"/>
          <w:szCs w:val="22"/>
        </w:rPr>
      </w:pPr>
      <w:r w:rsidRPr="00F5120E">
        <w:rPr>
          <w:rFonts w:ascii="Calibri" w:hAnsi="Calibri"/>
          <w:sz w:val="22"/>
          <w:szCs w:val="22"/>
        </w:rPr>
        <w:t>Rule 056</w:t>
      </w:r>
      <w:r>
        <w:rPr>
          <w:rFonts w:ascii="Calibri" w:hAnsi="Calibri"/>
          <w:sz w:val="22"/>
          <w:szCs w:val="22"/>
        </w:rPr>
        <w:t>.</w:t>
      </w:r>
      <w:r w:rsidRPr="00F5120E">
        <w:rPr>
          <w:rFonts w:ascii="Calibri" w:hAnsi="Calibri"/>
          <w:sz w:val="22"/>
          <w:szCs w:val="22"/>
        </w:rPr>
        <w:t>016 – Interbank Settlement Amount</w:t>
      </w:r>
    </w:p>
    <w:p w:rsidRPr="00F5120E" w:rsidR="00D521C9" w:rsidP="00E92BA0" w:rsidRDefault="00D521C9" w14:paraId="4DB25BA2" w14:textId="77777777">
      <w:r w:rsidRPr="00F5120E">
        <w:t xml:space="preserve">The interbank settlement amount on the cancellation </w:t>
      </w:r>
      <w:r>
        <w:t>must</w:t>
      </w:r>
      <w:r w:rsidRPr="00F5120E">
        <w:t xml:space="preserve"> </w:t>
      </w:r>
      <w:r w:rsidRPr="00F5120E" w:rsidR="004E0D79">
        <w:t>match the</w:t>
      </w:r>
      <w:r w:rsidRPr="00F5120E">
        <w:t xml:space="preserve"> original interbank settlement amount</w:t>
      </w:r>
    </w:p>
    <w:p w:rsidRPr="00F5120E" w:rsidR="00D521C9" w:rsidP="00E92BA0" w:rsidRDefault="00D521C9" w14:paraId="4E722B58" w14:textId="77777777">
      <w:r w:rsidRPr="00F5120E">
        <w:t xml:space="preserve">Error Code is 902026: Original interbank settlement amount does not match transaction amount </w:t>
      </w:r>
    </w:p>
    <w:p w:rsidR="009C0ECD" w:rsidP="00E92BA0" w:rsidRDefault="009C0ECD" w14:paraId="0CF5B27A" w14:textId="77777777">
      <w:r>
        <w:t>Cancellation rejection</w:t>
      </w:r>
    </w:p>
    <w:p w:rsidR="00D521C9" w:rsidP="00E92BA0" w:rsidRDefault="00D521C9" w14:paraId="48CCAE30" w14:textId="77777777">
      <w:pPr>
        <w:rPr>
          <w:lang w:val="en-US"/>
        </w:rPr>
      </w:pPr>
    </w:p>
    <w:p w:rsidRPr="006F42EC" w:rsidR="00D521C9" w:rsidP="00E92BA0" w:rsidRDefault="00D521C9" w14:paraId="6F43464B" w14:textId="77777777">
      <w:pPr>
        <w:pStyle w:val="Heading40"/>
        <w:spacing w:before="0" w:after="0" w:line="240" w:lineRule="auto"/>
        <w:ind w:left="0" w:firstLine="0"/>
        <w:rPr>
          <w:rFonts w:ascii="Calibri" w:hAnsi="Calibri"/>
          <w:sz w:val="22"/>
          <w:szCs w:val="22"/>
        </w:rPr>
      </w:pPr>
      <w:r w:rsidRPr="006F42EC">
        <w:rPr>
          <w:rFonts w:ascii="Calibri" w:hAnsi="Calibri"/>
          <w:sz w:val="22"/>
          <w:szCs w:val="22"/>
        </w:rPr>
        <w:t>Rule 056</w:t>
      </w:r>
      <w:r>
        <w:rPr>
          <w:rFonts w:ascii="Calibri" w:hAnsi="Calibri"/>
          <w:sz w:val="22"/>
          <w:szCs w:val="22"/>
        </w:rPr>
        <w:t>.</w:t>
      </w:r>
      <w:r w:rsidRPr="006F42EC">
        <w:rPr>
          <w:rFonts w:ascii="Calibri" w:hAnsi="Calibri"/>
          <w:sz w:val="22"/>
          <w:szCs w:val="22"/>
        </w:rPr>
        <w:t>017</w:t>
      </w:r>
      <w:r w:rsidRPr="00966DA9">
        <w:rPr>
          <w:rFonts w:ascii="Calibri" w:hAnsi="Calibri"/>
          <w:sz w:val="22"/>
          <w:szCs w:val="22"/>
        </w:rPr>
        <w:t xml:space="preserve"> </w:t>
      </w:r>
      <w:r w:rsidRPr="002D6E2C">
        <w:rPr>
          <w:rFonts w:ascii="Calibri" w:hAnsi="Calibri"/>
          <w:sz w:val="22"/>
          <w:szCs w:val="22"/>
        </w:rPr>
        <w:t>–</w:t>
      </w:r>
      <w:r w:rsidR="00F93757">
        <w:rPr>
          <w:rFonts w:ascii="Calibri" w:hAnsi="Calibri"/>
          <w:sz w:val="22"/>
          <w:szCs w:val="22"/>
        </w:rPr>
        <w:t xml:space="preserve"> </w:t>
      </w:r>
      <w:r w:rsidR="004E0D79">
        <w:rPr>
          <w:rFonts w:ascii="Calibri" w:hAnsi="Calibri"/>
          <w:sz w:val="22"/>
          <w:szCs w:val="22"/>
        </w:rPr>
        <w:t xml:space="preserve">Payment </w:t>
      </w:r>
      <w:r w:rsidRPr="002D6E2C" w:rsidR="004E0D79">
        <w:rPr>
          <w:rFonts w:ascii="Calibri" w:hAnsi="Calibri"/>
          <w:sz w:val="22"/>
          <w:szCs w:val="22"/>
        </w:rPr>
        <w:t>Cancellation</w:t>
      </w:r>
      <w:r w:rsidRPr="006F42EC">
        <w:rPr>
          <w:rFonts w:ascii="Calibri" w:hAnsi="Calibri"/>
          <w:sz w:val="22"/>
          <w:szCs w:val="22"/>
        </w:rPr>
        <w:t xml:space="preserve"> Reason Code</w:t>
      </w:r>
    </w:p>
    <w:p w:rsidRPr="006F42EC" w:rsidR="00D521C9" w:rsidP="00E92BA0" w:rsidRDefault="00D521C9" w14:paraId="02ECA9CE" w14:textId="77777777">
      <w:r w:rsidRPr="006F42EC">
        <w:t xml:space="preserve">The </w:t>
      </w:r>
      <w:r w:rsidR="00F93757">
        <w:t xml:space="preserve">payment </w:t>
      </w:r>
      <w:r w:rsidRPr="006F42EC">
        <w:t>cancellation reason code must be a valid code. If a cancellation code TECH is received</w:t>
      </w:r>
      <w:r>
        <w:t xml:space="preserve"> from creditor</w:t>
      </w:r>
      <w:r w:rsidRPr="006F42EC">
        <w:t xml:space="preserve">, the cancellation is rejected.  </w:t>
      </w:r>
    </w:p>
    <w:p w:rsidR="00D521C9" w:rsidP="00E92BA0" w:rsidRDefault="00D521C9" w14:paraId="4C3AEF5E" w14:textId="77777777">
      <w:r>
        <w:t>Error Code is 901082: Invalid reason code</w:t>
      </w:r>
    </w:p>
    <w:p w:rsidR="00D521C9" w:rsidP="00E92BA0" w:rsidRDefault="00D521C9" w14:paraId="0BFDD773" w14:textId="77777777">
      <w:r>
        <w:t>Cancellation rejection</w:t>
      </w:r>
    </w:p>
    <w:p w:rsidR="00D521C9" w:rsidP="00E92BA0" w:rsidRDefault="00D521C9" w14:paraId="243F0948" w14:textId="77777777">
      <w:pPr>
        <w:rPr>
          <w:lang w:val="en-US"/>
        </w:rPr>
      </w:pPr>
    </w:p>
    <w:p w:rsidRPr="006F42EC" w:rsidR="00D521C9" w:rsidP="00E92BA0" w:rsidRDefault="00D521C9" w14:paraId="2153D2F8" w14:textId="77777777">
      <w:pPr>
        <w:pStyle w:val="Heading40"/>
        <w:spacing w:before="0" w:after="0" w:line="240" w:lineRule="auto"/>
        <w:ind w:left="0" w:firstLine="0"/>
        <w:rPr>
          <w:rFonts w:ascii="Calibri" w:hAnsi="Calibri"/>
          <w:sz w:val="22"/>
          <w:szCs w:val="22"/>
        </w:rPr>
      </w:pPr>
      <w:r>
        <w:rPr>
          <w:rFonts w:ascii="Calibri" w:hAnsi="Calibri"/>
          <w:sz w:val="22"/>
          <w:szCs w:val="22"/>
        </w:rPr>
        <w:t>Rule 056.018 – Assigner</w:t>
      </w:r>
      <w:r w:rsidRPr="006F42EC">
        <w:rPr>
          <w:rFonts w:ascii="Calibri" w:hAnsi="Calibri"/>
          <w:sz w:val="22"/>
          <w:szCs w:val="22"/>
        </w:rPr>
        <w:t xml:space="preserve"> </w:t>
      </w:r>
    </w:p>
    <w:p w:rsidRPr="006F42EC" w:rsidR="00D521C9" w:rsidP="00E92BA0" w:rsidRDefault="00D521C9" w14:paraId="27D13655" w14:textId="77777777">
      <w:r>
        <w:t>The assigner</w:t>
      </w:r>
      <w:r w:rsidRPr="006F42EC">
        <w:t xml:space="preserve"> in cancellation request </w:t>
      </w:r>
      <w:r w:rsidRPr="002E02ED">
        <w:t xml:space="preserve">must be </w:t>
      </w:r>
      <w:r w:rsidRPr="008738E0">
        <w:t>a valid participant in AC.</w:t>
      </w:r>
    </w:p>
    <w:p w:rsidR="00D521C9" w:rsidP="00E92BA0" w:rsidRDefault="00D521C9" w14:paraId="201E243C" w14:textId="77777777">
      <w:r>
        <w:t xml:space="preserve">Error Code is 902007: Assigner code is invalid </w:t>
      </w:r>
    </w:p>
    <w:p w:rsidR="00D521C9" w:rsidP="00E92BA0" w:rsidRDefault="00D521C9" w14:paraId="3F60E4F8" w14:textId="77777777">
      <w:r>
        <w:t>Cancellation rejection</w:t>
      </w:r>
    </w:p>
    <w:p w:rsidR="00D521C9" w:rsidP="00E92BA0" w:rsidRDefault="00D521C9" w14:paraId="033CC967" w14:textId="77777777"/>
    <w:p w:rsidRPr="006F42EC" w:rsidR="00D521C9" w:rsidP="00E92BA0" w:rsidRDefault="00D521C9" w14:paraId="4E071696" w14:textId="77777777">
      <w:pPr>
        <w:pStyle w:val="Heading40"/>
        <w:spacing w:before="0" w:after="0" w:line="240" w:lineRule="auto"/>
        <w:ind w:left="0" w:firstLine="0"/>
        <w:rPr>
          <w:rFonts w:ascii="Calibri" w:hAnsi="Calibri"/>
          <w:sz w:val="22"/>
          <w:szCs w:val="22"/>
        </w:rPr>
      </w:pPr>
      <w:r>
        <w:rPr>
          <w:rFonts w:ascii="Calibri" w:hAnsi="Calibri"/>
          <w:sz w:val="22"/>
          <w:szCs w:val="22"/>
        </w:rPr>
        <w:t>Rule 056.019</w:t>
      </w:r>
      <w:r w:rsidRPr="006F42EC">
        <w:rPr>
          <w:rFonts w:ascii="Calibri" w:hAnsi="Calibri"/>
          <w:sz w:val="22"/>
          <w:szCs w:val="22"/>
        </w:rPr>
        <w:t xml:space="preserve"> – Assignee </w:t>
      </w:r>
    </w:p>
    <w:p w:rsidRPr="006F42EC" w:rsidR="00D521C9" w:rsidP="00E92BA0" w:rsidRDefault="00D521C9" w14:paraId="00FA4BBE" w14:textId="77777777">
      <w:r w:rsidRPr="006F42EC">
        <w:t xml:space="preserve">The assignee in cancellation request </w:t>
      </w:r>
      <w:r w:rsidRPr="002E02ED">
        <w:t xml:space="preserve">must be </w:t>
      </w:r>
      <w:r w:rsidRPr="008738E0">
        <w:t>a valid participant in AC.</w:t>
      </w:r>
    </w:p>
    <w:p w:rsidR="00D521C9" w:rsidP="00E92BA0" w:rsidRDefault="00D521C9" w14:paraId="1D387AF0" w14:textId="77777777">
      <w:r>
        <w:t xml:space="preserve">Error Code is 902008: Assignee code is invalid </w:t>
      </w:r>
    </w:p>
    <w:p w:rsidR="00D521C9" w:rsidP="00E92BA0" w:rsidRDefault="00D521C9" w14:paraId="1AD10489" w14:textId="77777777">
      <w:r>
        <w:t>Cancellation rejection</w:t>
      </w:r>
    </w:p>
    <w:p w:rsidR="00EB62C1" w:rsidP="00E92BA0" w:rsidRDefault="00EB62C1" w14:paraId="5FA7B55A" w14:textId="77777777">
      <w:pPr>
        <w:pStyle w:val="Heading40"/>
        <w:spacing w:before="0" w:after="0" w:line="240" w:lineRule="auto"/>
        <w:ind w:left="0" w:firstLine="0"/>
        <w:rPr>
          <w:rFonts w:ascii="Calibri" w:hAnsi="Calibri"/>
          <w:sz w:val="22"/>
          <w:szCs w:val="22"/>
        </w:rPr>
      </w:pPr>
    </w:p>
    <w:p w:rsidRPr="002D6E2C" w:rsidR="00D521C9" w:rsidP="00E92BA0" w:rsidRDefault="00D521C9" w14:paraId="3FE51B05" w14:textId="77777777">
      <w:pPr>
        <w:pStyle w:val="Heading40"/>
        <w:spacing w:before="0" w:after="0" w:line="240" w:lineRule="auto"/>
        <w:ind w:left="0" w:firstLine="0"/>
        <w:rPr>
          <w:rFonts w:ascii="Calibri" w:hAnsi="Calibri"/>
          <w:sz w:val="22"/>
          <w:szCs w:val="22"/>
        </w:rPr>
      </w:pPr>
      <w:r>
        <w:rPr>
          <w:rFonts w:ascii="Calibri" w:hAnsi="Calibri"/>
          <w:sz w:val="22"/>
          <w:szCs w:val="22"/>
        </w:rPr>
        <w:t>Rule 056.020</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Mandate Reference Number</w:t>
      </w:r>
    </w:p>
    <w:p w:rsidRPr="00151A59" w:rsidR="00D521C9" w:rsidP="00E92BA0" w:rsidRDefault="00D521C9" w14:paraId="534A5E64" w14:textId="77777777">
      <w:r w:rsidRPr="00151A59">
        <w:t>Mandate Reference Number must not be blank or spaces.</w:t>
      </w:r>
    </w:p>
    <w:p w:rsidRPr="00A615B0" w:rsidR="00D521C9" w:rsidP="00E92BA0" w:rsidRDefault="00D521C9" w14:paraId="6713F86B" w14:textId="77777777">
      <w:r w:rsidRPr="00A615B0">
        <w:t xml:space="preserve">Error Code is 901092: Mandate Reference Number </w:t>
      </w:r>
      <w:r w:rsidRPr="00AC72D7" w:rsidR="0049380A">
        <w:t>may not be</w:t>
      </w:r>
      <w:r w:rsidRPr="00A615B0">
        <w:t xml:space="preserve"> blank or spaces </w:t>
      </w:r>
    </w:p>
    <w:p w:rsidR="009C0ECD" w:rsidP="00E92BA0" w:rsidRDefault="009C0ECD" w14:paraId="042E15C3" w14:textId="77777777">
      <w:r>
        <w:t>Cancellation rejection</w:t>
      </w:r>
    </w:p>
    <w:p w:rsidR="00D521C9" w:rsidP="00E92BA0" w:rsidRDefault="00D521C9" w14:paraId="77059B19" w14:textId="77777777"/>
    <w:p w:rsidRPr="00CE1FB6" w:rsidR="003F4A40" w:rsidP="00E92BA0" w:rsidRDefault="003F4A40" w14:paraId="2D1C164E" w14:textId="77777777">
      <w:pPr>
        <w:pStyle w:val="Heading40"/>
        <w:spacing w:before="0" w:after="0" w:line="240" w:lineRule="auto"/>
        <w:ind w:left="0" w:firstLine="0"/>
        <w:rPr>
          <w:rFonts w:ascii="Calibri" w:hAnsi="Calibri"/>
          <w:sz w:val="22"/>
          <w:szCs w:val="22"/>
        </w:rPr>
      </w:pPr>
      <w:r w:rsidRPr="00CE1FB6">
        <w:rPr>
          <w:rFonts w:ascii="Calibri" w:hAnsi="Calibri"/>
          <w:sz w:val="22"/>
          <w:szCs w:val="22"/>
        </w:rPr>
        <w:t>Rule 056.021:  Invalid message identifier structure</w:t>
      </w:r>
    </w:p>
    <w:p w:rsidR="003F4A40" w:rsidP="00E92BA0" w:rsidRDefault="003F4A40" w14:paraId="29906A81" w14:textId="77777777">
      <w:r>
        <w:t>Message identifier must have the correct structure.</w:t>
      </w:r>
    </w:p>
    <w:p w:rsidR="003F4A40" w:rsidP="00E92BA0" w:rsidRDefault="003F4A40" w14:paraId="2452AB3C" w14:textId="77777777">
      <w:r>
        <w:t>Error code is 902134: Message or Assignment Id Structure incorrect</w:t>
      </w:r>
    </w:p>
    <w:p w:rsidR="009C0ECD" w:rsidP="00E92BA0" w:rsidRDefault="009C0ECD" w14:paraId="127FE482" w14:textId="77777777">
      <w:r>
        <w:t>File Fatal Error</w:t>
      </w:r>
    </w:p>
    <w:p w:rsidR="00D521C9" w:rsidP="00E92BA0" w:rsidRDefault="00D521C9" w14:paraId="4F6DFC2F" w14:textId="77777777"/>
    <w:p w:rsidR="00991CF7" w:rsidP="00E92BA0" w:rsidRDefault="00991CF7" w14:paraId="49707050" w14:textId="77777777">
      <w:pPr>
        <w:pStyle w:val="Heading40"/>
        <w:spacing w:before="0" w:after="0" w:line="240" w:lineRule="auto"/>
        <w:ind w:left="0" w:firstLine="0"/>
        <w:rPr>
          <w:rFonts w:ascii="Calibri" w:hAnsi="Calibri"/>
          <w:sz w:val="22"/>
          <w:szCs w:val="22"/>
        </w:rPr>
      </w:pPr>
      <w:r>
        <w:rPr>
          <w:rFonts w:ascii="Calibri" w:hAnsi="Calibri"/>
          <w:sz w:val="22"/>
          <w:szCs w:val="22"/>
        </w:rPr>
        <w:t>Rule 056.022 – Currency Code</w:t>
      </w:r>
    </w:p>
    <w:p w:rsidR="00991CF7" w:rsidP="00E92BA0" w:rsidRDefault="00991CF7" w14:paraId="799193B6" w14:textId="77777777">
      <w:pPr>
        <w:rPr>
          <w:lang w:val="en-US"/>
        </w:rPr>
      </w:pPr>
      <w:r>
        <w:rPr>
          <w:lang w:val="en-US"/>
        </w:rPr>
        <w:t>Currency code must be “ZAR” for South Africa</w:t>
      </w:r>
    </w:p>
    <w:p w:rsidR="00991CF7" w:rsidP="00E92BA0" w:rsidRDefault="00991CF7" w14:paraId="60DCA779" w14:textId="77777777">
      <w:pPr>
        <w:rPr>
          <w:lang w:val="en-US"/>
        </w:rPr>
      </w:pPr>
      <w:r>
        <w:rPr>
          <w:lang w:val="en-US"/>
        </w:rPr>
        <w:t>Error Code is 901198: Currency Code must be “ZAR” for South Africa</w:t>
      </w:r>
    </w:p>
    <w:p w:rsidR="00991CF7" w:rsidP="00E92BA0" w:rsidRDefault="00991CF7" w14:paraId="0C11BEA0" w14:textId="77777777">
      <w:r>
        <w:t>Cancellation rejection</w:t>
      </w:r>
    </w:p>
    <w:p w:rsidR="00991CF7" w:rsidP="00E92BA0" w:rsidRDefault="00991CF7" w14:paraId="1FCAC8A8" w14:textId="77777777">
      <w:pPr>
        <w:pStyle w:val="Heading40"/>
        <w:spacing w:before="0" w:after="0" w:line="240" w:lineRule="auto"/>
        <w:ind w:left="0" w:firstLine="0"/>
        <w:rPr>
          <w:rFonts w:ascii="Calibri" w:hAnsi="Calibri"/>
          <w:sz w:val="22"/>
          <w:szCs w:val="22"/>
        </w:rPr>
      </w:pPr>
    </w:p>
    <w:p w:rsidRPr="002D6E2C" w:rsidR="00EB2D1D" w:rsidP="00E92BA0" w:rsidRDefault="00EB2D1D" w14:paraId="4180A847" w14:textId="77777777">
      <w:pPr>
        <w:pStyle w:val="Heading40"/>
        <w:spacing w:before="0" w:after="0" w:line="240" w:lineRule="auto"/>
        <w:ind w:left="0" w:firstLine="0"/>
        <w:rPr>
          <w:rFonts w:ascii="Calibri" w:hAnsi="Calibri"/>
          <w:sz w:val="22"/>
          <w:szCs w:val="22"/>
        </w:rPr>
      </w:pPr>
      <w:r>
        <w:rPr>
          <w:rFonts w:ascii="Calibri" w:hAnsi="Calibri"/>
          <w:sz w:val="22"/>
          <w:szCs w:val="22"/>
        </w:rPr>
        <w:t>Rule 056.999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EB2D1D" w:rsidP="00E92BA0" w:rsidRDefault="00EB2D1D" w14:paraId="7FC47E10" w14:textId="77777777">
      <w:r>
        <w:t>Element &lt;Element Name</w:t>
      </w:r>
      <w:r w:rsidR="004E0D79">
        <w:t xml:space="preserve">&gt; </w:t>
      </w:r>
      <w:r w:rsidRPr="00151A59" w:rsidR="004E0D79">
        <w:t>must</w:t>
      </w:r>
      <w:r w:rsidRPr="00151A59">
        <w:t xml:space="preserve"> not be blank or spaces.</w:t>
      </w:r>
    </w:p>
    <w:p w:rsidRPr="008738E0" w:rsidR="00EB2D1D" w:rsidP="00E92BA0" w:rsidRDefault="00EB2D1D" w14:paraId="30251696" w14:textId="77777777">
      <w:r w:rsidRPr="008738E0">
        <w:t>Error Code is 9</w:t>
      </w:r>
      <w:r>
        <w:t>1</w:t>
      </w:r>
      <w:r w:rsidRPr="008738E0">
        <w:t>0</w:t>
      </w:r>
      <w:r>
        <w:t>099</w:t>
      </w:r>
      <w:r w:rsidRPr="008738E0">
        <w:t xml:space="preserve">: </w:t>
      </w:r>
      <w:r>
        <w:t>Message Element &lt;Message Element Name&gt; must not be spaces</w:t>
      </w:r>
    </w:p>
    <w:p w:rsidR="009C0ECD" w:rsidP="00E92BA0" w:rsidRDefault="009C0ECD" w14:paraId="19E04C31" w14:textId="77777777">
      <w:r>
        <w:t>Cancellation rejection</w:t>
      </w:r>
    </w:p>
    <w:p w:rsidRPr="009916D7" w:rsidR="00EB2D1D" w:rsidP="00E92BA0" w:rsidRDefault="00EB2D1D" w14:paraId="4CD7A328" w14:textId="77777777"/>
    <w:p w:rsidR="003F4A40" w:rsidP="00E92BA0" w:rsidRDefault="003F4A40" w14:paraId="079B0795" w14:textId="77777777">
      <w:pPr>
        <w:rPr>
          <w:b/>
          <w:color w:val="4F81BD"/>
        </w:rPr>
      </w:pPr>
      <w:bookmarkStart w:name="_Toc435584413" w:id="7312"/>
    </w:p>
    <w:p w:rsidR="00991CF7" w:rsidP="00E92BA0" w:rsidRDefault="00991CF7" w14:paraId="617E8EA2" w14:textId="77777777">
      <w:pPr>
        <w:rPr>
          <w:b/>
          <w:color w:val="4F81BD"/>
        </w:rPr>
      </w:pPr>
      <w:r>
        <w:rPr>
          <w:color w:val="4F81BD"/>
        </w:rPr>
        <w:br w:type="page"/>
      </w:r>
    </w:p>
    <w:p w:rsidRPr="002D6E2C" w:rsidR="00D521C9" w:rsidP="002C2973" w:rsidRDefault="00D521C9" w14:paraId="4F32BCD6"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536096857" w:id="7313"/>
      <w:r w:rsidRPr="002D6E2C">
        <w:rPr>
          <w:rFonts w:ascii="Calibri" w:hAnsi="Calibri"/>
          <w:color w:val="4F81BD"/>
          <w:sz w:val="22"/>
          <w:szCs w:val="22"/>
          <w:lang w:val="en-ZA"/>
        </w:rPr>
        <w:t>Mandate Download Request Rules</w:t>
      </w:r>
      <w:bookmarkEnd w:id="7312"/>
      <w:bookmarkEnd w:id="7313"/>
      <w:r w:rsidRPr="002D6E2C">
        <w:rPr>
          <w:rFonts w:ascii="Calibri" w:hAnsi="Calibri"/>
          <w:color w:val="4F81BD"/>
          <w:sz w:val="22"/>
          <w:szCs w:val="22"/>
          <w:lang w:val="en-ZA"/>
        </w:rPr>
        <w:t xml:space="preserve"> </w:t>
      </w:r>
    </w:p>
    <w:p w:rsidRPr="002D6E2C" w:rsidR="00D521C9" w:rsidP="00E92BA0" w:rsidRDefault="00D521C9" w14:paraId="68832B5E" w14:textId="77777777">
      <w:pPr>
        <w:pStyle w:val="Default"/>
        <w:tabs>
          <w:tab w:val="left" w:pos="2110"/>
        </w:tabs>
        <w:rPr>
          <w:rFonts w:ascii="Calibri" w:hAnsi="Calibri"/>
          <w:b/>
          <w:bCs/>
          <w:sz w:val="23"/>
          <w:szCs w:val="23"/>
        </w:rPr>
      </w:pPr>
    </w:p>
    <w:p w:rsidRPr="002D6E2C" w:rsidR="00D521C9" w:rsidP="00E92BA0" w:rsidRDefault="00D521C9" w14:paraId="0B2395E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manreq.001 – Mandate Download Request Message Structure</w:t>
      </w:r>
    </w:p>
    <w:p w:rsidR="00D521C9" w:rsidP="00E92BA0" w:rsidRDefault="00D521C9" w14:paraId="6F39C5AE" w14:textId="77777777">
      <w:r w:rsidRPr="00636016">
        <w:t xml:space="preserve">Mandate Download Request Message </w:t>
      </w:r>
      <w:r>
        <w:t>must</w:t>
      </w:r>
      <w:r w:rsidRPr="00636016">
        <w:t xml:space="preserve"> </w:t>
      </w:r>
      <w:r w:rsidRPr="00636016" w:rsidR="004E0D79">
        <w:t>conform to</w:t>
      </w:r>
      <w:r w:rsidRPr="00636016">
        <w:t xml:space="preserve"> the provided message structure. The structure must conform to the supplied XSD. </w:t>
      </w:r>
    </w:p>
    <w:p w:rsidRPr="00180E1C" w:rsidR="00DD3AA0" w:rsidP="00E92BA0" w:rsidRDefault="00DD3AA0" w14:paraId="1661A876" w14:textId="77777777">
      <w:r w:rsidRPr="00180E1C">
        <w:t>Error code is 902121: Invalid file structure</w:t>
      </w:r>
    </w:p>
    <w:p w:rsidRPr="00A615B0" w:rsidR="00D521C9" w:rsidP="00E92BA0" w:rsidRDefault="00D521C9" w14:paraId="3B888146" w14:textId="77777777">
      <w:r w:rsidRPr="00A615B0">
        <w:t>Fatal error, rejected by XML parser</w:t>
      </w:r>
    </w:p>
    <w:p w:rsidR="00D521C9" w:rsidP="00E92BA0" w:rsidRDefault="00D521C9" w14:paraId="7ED41C10" w14:textId="77777777">
      <w:pPr>
        <w:rPr>
          <w:rFonts w:cs="Arial"/>
        </w:rPr>
      </w:pPr>
    </w:p>
    <w:p w:rsidRPr="002D6E2C" w:rsidR="00D521C9" w:rsidP="00E92BA0" w:rsidRDefault="00D521C9" w14:paraId="2A459683"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manreq.002 – Service Identifier on Mandate Download Request</w:t>
      </w:r>
    </w:p>
    <w:p w:rsidRPr="00A615B0" w:rsidR="00D521C9" w:rsidP="00E92BA0" w:rsidRDefault="00D521C9" w14:paraId="4AABED71" w14:textId="77777777">
      <w:r w:rsidRPr="00A615B0">
        <w:t xml:space="preserve">Message Identifier </w:t>
      </w:r>
      <w:r>
        <w:t>must</w:t>
      </w:r>
      <w:r w:rsidRPr="00A615B0">
        <w:t xml:space="preserve"> contain a valid service identifier for Mandate Download. </w:t>
      </w:r>
    </w:p>
    <w:p w:rsidRPr="00A615B0" w:rsidR="00D521C9" w:rsidP="00E92BA0" w:rsidRDefault="00D521C9" w14:paraId="40C0D753" w14:textId="77777777">
      <w:r w:rsidRPr="00A615B0">
        <w:t>Error Code is 901045: Invalid input service Id.</w:t>
      </w:r>
    </w:p>
    <w:p w:rsidRPr="00A615B0" w:rsidR="00D521C9" w:rsidP="00E92BA0" w:rsidRDefault="00D521C9" w14:paraId="41116BBC" w14:textId="77777777">
      <w:r w:rsidRPr="00A615B0">
        <w:t>File Fatal Error</w:t>
      </w:r>
    </w:p>
    <w:p w:rsidRPr="002D6E2C" w:rsidR="00D521C9" w:rsidP="00E92BA0" w:rsidRDefault="00D521C9" w14:paraId="545EEA4E" w14:textId="77777777">
      <w:pPr>
        <w:rPr>
          <w:rFonts w:cs="Arial"/>
        </w:rPr>
      </w:pPr>
    </w:p>
    <w:p w:rsidRPr="00D115B7" w:rsidR="00D521C9" w:rsidP="00E92BA0" w:rsidRDefault="00D521C9" w14:paraId="584F9876" w14:textId="77777777">
      <w:pPr>
        <w:pStyle w:val="Heading40"/>
        <w:spacing w:before="0" w:after="0" w:line="240" w:lineRule="auto"/>
        <w:ind w:left="0" w:firstLine="0"/>
        <w:rPr>
          <w:rFonts w:ascii="Calibri" w:hAnsi="Calibri"/>
          <w:sz w:val="22"/>
          <w:szCs w:val="22"/>
        </w:rPr>
      </w:pPr>
      <w:r w:rsidRPr="00D115B7">
        <w:rPr>
          <w:rFonts w:ascii="Calibri" w:hAnsi="Calibri"/>
          <w:sz w:val="22"/>
          <w:szCs w:val="22"/>
        </w:rPr>
        <w:t>Rule manreq.003 –</w:t>
      </w:r>
      <w:r>
        <w:rPr>
          <w:rFonts w:ascii="Calibri" w:hAnsi="Calibri"/>
          <w:sz w:val="22"/>
          <w:szCs w:val="22"/>
        </w:rPr>
        <w:t xml:space="preserve"> </w:t>
      </w:r>
      <w:r w:rsidRPr="0065660D">
        <w:rPr>
          <w:rFonts w:ascii="Calibri" w:hAnsi="Calibri"/>
          <w:sz w:val="22"/>
          <w:szCs w:val="22"/>
        </w:rPr>
        <w:t>Institution identifier</w:t>
      </w:r>
      <w:r>
        <w:rPr>
          <w:rFonts w:ascii="Calibri" w:hAnsi="Calibri"/>
          <w:sz w:val="22"/>
          <w:szCs w:val="22"/>
        </w:rPr>
        <w:t xml:space="preserve"> </w:t>
      </w:r>
      <w:r w:rsidRPr="00D115B7">
        <w:rPr>
          <w:rFonts w:ascii="Calibri" w:hAnsi="Calibri"/>
          <w:sz w:val="22"/>
          <w:szCs w:val="22"/>
        </w:rPr>
        <w:t>on Mandate Download Request Identifier</w:t>
      </w:r>
    </w:p>
    <w:p w:rsidRPr="00A615B0" w:rsidR="00D521C9" w:rsidP="00E92BA0" w:rsidRDefault="00D521C9" w14:paraId="0098D6D0" w14:textId="77777777">
      <w:r w:rsidRPr="00A615B0">
        <w:t xml:space="preserve">The </w:t>
      </w:r>
      <w:r w:rsidRPr="0065660D">
        <w:t>Institution identifier</w:t>
      </w:r>
      <w:r>
        <w:t xml:space="preserve"> </w:t>
      </w:r>
      <w:r w:rsidRPr="00A615B0">
        <w:t>contained in the message identifier must be valid and registered for AC.</w:t>
      </w:r>
    </w:p>
    <w:p w:rsidRPr="0065660D" w:rsidR="00D521C9" w:rsidP="00E92BA0" w:rsidRDefault="00D521C9" w14:paraId="0275AB47" w14:textId="77777777">
      <w:r w:rsidRPr="00A615B0">
        <w:t xml:space="preserve">Error Code is 901001: </w:t>
      </w:r>
      <w:r w:rsidRPr="00D115B7">
        <w:t xml:space="preserve"> </w:t>
      </w:r>
      <w:r>
        <w:t xml:space="preserve">Institution </w:t>
      </w:r>
      <w:r w:rsidRPr="00A615B0">
        <w:t>code in Message Identifier invalid</w:t>
      </w:r>
    </w:p>
    <w:p w:rsidRPr="00A615B0" w:rsidR="00D521C9" w:rsidP="00E92BA0" w:rsidRDefault="00D521C9" w14:paraId="773881BB" w14:textId="77777777">
      <w:r w:rsidRPr="00A615B0">
        <w:t>File Fatal Error</w:t>
      </w:r>
    </w:p>
    <w:p w:rsidRPr="002D6E2C" w:rsidR="00D521C9" w:rsidP="00E92BA0" w:rsidRDefault="00D521C9" w14:paraId="4DD5DE73" w14:textId="77777777">
      <w:pPr>
        <w:rPr>
          <w:rFonts w:cs="Arial"/>
        </w:rPr>
      </w:pPr>
    </w:p>
    <w:p w:rsidRPr="002D6E2C" w:rsidR="00D521C9" w:rsidP="00E92BA0" w:rsidRDefault="00D521C9" w14:paraId="20C3C882"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manreq.004 – Creation Date in Mandate Download Request</w:t>
      </w:r>
    </w:p>
    <w:p w:rsidRPr="00AE0BE3" w:rsidR="00D521C9" w:rsidP="00E92BA0" w:rsidRDefault="00D521C9" w14:paraId="11EFD7D4" w14:textId="77777777">
      <w:r w:rsidRPr="00AE0BE3">
        <w:t>Creation date must be present in message identifier.</w:t>
      </w:r>
    </w:p>
    <w:p w:rsidRPr="00AE0BE3" w:rsidR="00D521C9" w:rsidP="00E92BA0" w:rsidRDefault="00D521C9" w14:paraId="3937A720" w14:textId="77777777">
      <w:r w:rsidRPr="00AE0BE3">
        <w:t>Error Code is 901006: Creation date missing.</w:t>
      </w:r>
    </w:p>
    <w:p w:rsidRPr="00AE0BE3" w:rsidR="00D521C9" w:rsidP="00E92BA0" w:rsidRDefault="00D521C9" w14:paraId="27133890" w14:textId="77777777">
      <w:r w:rsidRPr="00AE0BE3">
        <w:t>File Fatal Error</w:t>
      </w:r>
    </w:p>
    <w:p w:rsidRPr="002D6E2C" w:rsidR="00D521C9" w:rsidP="00F0135A" w:rsidRDefault="00D521C9" w14:paraId="276DC029" w14:textId="77777777">
      <w:pPr>
        <w:rPr>
          <w:rFonts w:cs="Arial"/>
        </w:rPr>
      </w:pPr>
    </w:p>
    <w:p w:rsidRPr="002D6E2C" w:rsidR="00D521C9" w:rsidP="00E92BA0" w:rsidRDefault="00D521C9" w14:paraId="3871A230"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manreq.006 –Instructing Party </w:t>
      </w:r>
    </w:p>
    <w:p w:rsidRPr="00AE0BE3" w:rsidR="00D521C9" w:rsidP="00E92BA0" w:rsidRDefault="00D521C9" w14:paraId="7A67D53D" w14:textId="77777777">
      <w:r w:rsidRPr="00AE0BE3">
        <w:t xml:space="preserve">Instructing party must be </w:t>
      </w:r>
      <w:r w:rsidRPr="002E02ED">
        <w:t xml:space="preserve">must be </w:t>
      </w:r>
      <w:r w:rsidRPr="008738E0">
        <w:t xml:space="preserve">a valid participant in </w:t>
      </w:r>
      <w:r w:rsidRPr="008738E0" w:rsidR="004E0D79">
        <w:t>AC.</w:t>
      </w:r>
    </w:p>
    <w:p w:rsidRPr="00AE0BE3" w:rsidR="00D521C9" w:rsidP="00E92BA0" w:rsidRDefault="00D521C9" w14:paraId="7C6C8223" w14:textId="77777777">
      <w:r w:rsidRPr="00AE0BE3">
        <w:t xml:space="preserve">Error Code is </w:t>
      </w:r>
      <w:r w:rsidRPr="00C22267">
        <w:t>901017:</w:t>
      </w:r>
      <w:r w:rsidRPr="00AE0BE3">
        <w:t xml:space="preserve"> Instructing agent invalid </w:t>
      </w:r>
    </w:p>
    <w:p w:rsidR="009C0ECD" w:rsidP="00E92BA0" w:rsidRDefault="009C0ECD" w14:paraId="69C97804" w14:textId="77777777">
      <w:r>
        <w:t>File Fatal Error</w:t>
      </w:r>
    </w:p>
    <w:p w:rsidR="00D521C9" w:rsidP="00E92BA0" w:rsidRDefault="00D521C9" w14:paraId="710E22AB" w14:textId="77777777">
      <w:pPr>
        <w:pStyle w:val="Heading40"/>
        <w:spacing w:before="0" w:after="0" w:line="240" w:lineRule="auto"/>
        <w:ind w:left="0" w:firstLine="0"/>
        <w:rPr>
          <w:rFonts w:ascii="Calibri" w:hAnsi="Calibri"/>
          <w:sz w:val="22"/>
          <w:szCs w:val="22"/>
        </w:rPr>
      </w:pPr>
    </w:p>
    <w:p w:rsidRPr="002D6E2C" w:rsidR="00D521C9" w:rsidP="00E92BA0" w:rsidRDefault="00D521C9" w14:paraId="4654E591"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Rule manreq.0</w:t>
      </w:r>
      <w:r>
        <w:rPr>
          <w:rFonts w:ascii="Calibri" w:hAnsi="Calibri"/>
          <w:sz w:val="22"/>
          <w:szCs w:val="22"/>
        </w:rPr>
        <w:t xml:space="preserve">07 – Instructed Party </w:t>
      </w:r>
    </w:p>
    <w:p w:rsidRPr="00AE0BE3" w:rsidR="00D521C9" w:rsidP="00E92BA0" w:rsidRDefault="00D521C9" w14:paraId="41F7D7CC" w14:textId="77777777">
      <w:r w:rsidRPr="00AE0BE3">
        <w:t xml:space="preserve">Instructed party </w:t>
      </w:r>
      <w:r w:rsidRPr="002E02ED">
        <w:t xml:space="preserve">must be </w:t>
      </w:r>
      <w:r w:rsidRPr="008738E0">
        <w:t>a valid participant in AC.</w:t>
      </w:r>
    </w:p>
    <w:p w:rsidRPr="00AE0BE3" w:rsidR="00D521C9" w:rsidP="00E92BA0" w:rsidRDefault="00D521C9" w14:paraId="5C1E8B11" w14:textId="77777777">
      <w:r w:rsidRPr="00AE0BE3">
        <w:t xml:space="preserve">Error Code is 901079: Invalid Instructed Party </w:t>
      </w:r>
    </w:p>
    <w:p w:rsidR="009C0ECD" w:rsidP="00E92BA0" w:rsidRDefault="009C0ECD" w14:paraId="1ACA02D7" w14:textId="77777777">
      <w:r>
        <w:t>File Fatal Error</w:t>
      </w:r>
    </w:p>
    <w:p w:rsidRPr="002D6E2C" w:rsidR="00D521C9" w:rsidP="00E92BA0" w:rsidRDefault="00D521C9" w14:paraId="52DBA8A7" w14:textId="77777777">
      <w:pPr>
        <w:rPr>
          <w:rFonts w:cs="Arial"/>
        </w:rPr>
      </w:pPr>
    </w:p>
    <w:p w:rsidRPr="002D6E2C" w:rsidR="00D521C9" w:rsidP="00E92BA0" w:rsidRDefault="00D521C9" w14:paraId="4FE1F17F"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w:t>
      </w:r>
      <w:r>
        <w:rPr>
          <w:rFonts w:ascii="Calibri" w:hAnsi="Calibri"/>
          <w:sz w:val="22"/>
          <w:szCs w:val="22"/>
        </w:rPr>
        <w:t>manreq.008 – Creation Date and Time &lt;CreDtTm&gt;</w:t>
      </w:r>
    </w:p>
    <w:p w:rsidRPr="00AE0BE3" w:rsidR="00D521C9" w:rsidP="00E92BA0" w:rsidRDefault="00D521C9" w14:paraId="29FA8562" w14:textId="77777777">
      <w:r w:rsidRPr="00AE0BE3">
        <w:t>Creation Date and Time must be valid and less than or equal to the processing date</w:t>
      </w:r>
    </w:p>
    <w:p w:rsidRPr="00AE0BE3" w:rsidR="00D521C9" w:rsidP="00E92BA0" w:rsidRDefault="00D521C9" w14:paraId="0ADBB7D4" w14:textId="77777777">
      <w:r w:rsidRPr="00AE0BE3">
        <w:t>Error Code is 901007: Creation Date and Time in Group Header invalid</w:t>
      </w:r>
    </w:p>
    <w:p w:rsidRPr="00AE0BE3" w:rsidR="00D521C9" w:rsidP="00E92BA0" w:rsidRDefault="00D521C9" w14:paraId="2A27EE79" w14:textId="77777777">
      <w:r w:rsidRPr="00AE0BE3">
        <w:t>File Fatal Error</w:t>
      </w:r>
    </w:p>
    <w:p w:rsidR="00D521C9" w:rsidP="00E92BA0" w:rsidRDefault="00D521C9" w14:paraId="58F4631C" w14:textId="77777777">
      <w:pPr>
        <w:rPr>
          <w:rFonts w:cs="Arial"/>
        </w:rPr>
      </w:pPr>
    </w:p>
    <w:p w:rsidRPr="002D6E2C" w:rsidR="00D521C9" w:rsidP="00E92BA0" w:rsidRDefault="00D521C9" w14:paraId="328B0A21" w14:textId="77777777">
      <w:pPr>
        <w:pStyle w:val="Heading40"/>
        <w:spacing w:before="0" w:after="0" w:line="240" w:lineRule="auto"/>
        <w:ind w:left="0" w:firstLine="0"/>
        <w:rPr>
          <w:rFonts w:ascii="Calibri" w:hAnsi="Calibri"/>
          <w:sz w:val="22"/>
          <w:szCs w:val="22"/>
        </w:rPr>
      </w:pPr>
      <w:r>
        <w:rPr>
          <w:rFonts w:ascii="Calibri" w:hAnsi="Calibri"/>
          <w:sz w:val="22"/>
          <w:szCs w:val="22"/>
        </w:rPr>
        <w:t>Rule manreq.009</w:t>
      </w:r>
      <w:r w:rsidRPr="002D6E2C">
        <w:rPr>
          <w:rFonts w:ascii="Calibri" w:hAnsi="Calibri"/>
          <w:sz w:val="22"/>
          <w:szCs w:val="22"/>
        </w:rPr>
        <w:t xml:space="preserve"> –</w:t>
      </w:r>
      <w:r>
        <w:rPr>
          <w:rFonts w:ascii="Calibri" w:hAnsi="Calibri"/>
          <w:sz w:val="22"/>
          <w:szCs w:val="22"/>
        </w:rPr>
        <w:t xml:space="preserve"> </w:t>
      </w:r>
      <w:r w:rsidRPr="002D6E2C">
        <w:rPr>
          <w:rFonts w:ascii="Calibri" w:hAnsi="Calibri"/>
          <w:sz w:val="22"/>
          <w:szCs w:val="22"/>
        </w:rPr>
        <w:t>Request Type</w:t>
      </w:r>
    </w:p>
    <w:p w:rsidRPr="00AE0BE3" w:rsidR="00D521C9" w:rsidP="00E92BA0" w:rsidRDefault="00D521C9" w14:paraId="1B106F7A" w14:textId="77777777">
      <w:r w:rsidRPr="00AE0BE3">
        <w:t xml:space="preserve">The mandate download request type must be a valid </w:t>
      </w:r>
      <w:hyperlink w:history="1" w:anchor="MnadateRequestType">
        <w:r w:rsidRPr="00AE0BE3">
          <w:t>Mandate Request Type</w:t>
        </w:r>
      </w:hyperlink>
      <w:r w:rsidRPr="00AE0BE3">
        <w:t>.</w:t>
      </w:r>
    </w:p>
    <w:p w:rsidRPr="00AE0BE3" w:rsidR="00D521C9" w:rsidP="00E92BA0" w:rsidRDefault="00D521C9" w14:paraId="60916CD7" w14:textId="77777777">
      <w:r w:rsidRPr="00AE0BE3">
        <w:t xml:space="preserve">Error Code is 901088: Mandate Request </w:t>
      </w:r>
      <w:r>
        <w:t>type</w:t>
      </w:r>
      <w:r w:rsidRPr="00AE0BE3">
        <w:t xml:space="preserve"> Invalid</w:t>
      </w:r>
    </w:p>
    <w:p w:rsidRPr="00AE0BE3" w:rsidR="00D521C9" w:rsidP="00E92BA0" w:rsidRDefault="00D521C9" w14:paraId="460965EC" w14:textId="77777777">
      <w:r w:rsidRPr="00AE0BE3">
        <w:t>Mandate information request rejected</w:t>
      </w:r>
    </w:p>
    <w:p w:rsidR="00F425D5" w:rsidP="00E92BA0" w:rsidRDefault="00F425D5" w14:paraId="7197E533" w14:textId="77777777">
      <w:pPr>
        <w:rPr>
          <w:rFonts w:cs="Arial"/>
          <w:b/>
          <w:color w:val="000000"/>
          <w:lang w:val="en-US"/>
        </w:rPr>
      </w:pPr>
    </w:p>
    <w:p w:rsidRPr="002D6E2C" w:rsidR="00D521C9" w:rsidP="00E92BA0" w:rsidRDefault="00D521C9" w14:paraId="6B40C6E4"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manreq.014 – </w:t>
      </w:r>
      <w:r>
        <w:rPr>
          <w:rFonts w:ascii="Calibri" w:hAnsi="Calibri"/>
          <w:sz w:val="22"/>
          <w:szCs w:val="22"/>
        </w:rPr>
        <w:t>Mandate Reference Number</w:t>
      </w:r>
    </w:p>
    <w:p w:rsidRPr="00AE0BE3" w:rsidR="00D521C9" w:rsidP="00E92BA0" w:rsidRDefault="00D521C9" w14:paraId="2F1B124A" w14:textId="77777777">
      <w:r w:rsidRPr="00AE0BE3">
        <w:t>If selected Mandate Reference Number must not be blank or spaces.</w:t>
      </w:r>
    </w:p>
    <w:p w:rsidRPr="00AE0BE3" w:rsidR="00D521C9" w:rsidP="00E92BA0" w:rsidRDefault="00D521C9" w14:paraId="3C99654B" w14:textId="77777777">
      <w:r w:rsidRPr="00AE0BE3">
        <w:t xml:space="preserve">Error Code is 901092: Mandate Reference Number </w:t>
      </w:r>
      <w:r w:rsidRPr="00AC72D7" w:rsidR="0049380A">
        <w:t>may not be</w:t>
      </w:r>
      <w:r w:rsidRPr="00AE0BE3">
        <w:t xml:space="preserve"> blank or spaces </w:t>
      </w:r>
    </w:p>
    <w:p w:rsidRPr="00AE0BE3" w:rsidR="009C0ECD" w:rsidP="00E92BA0" w:rsidRDefault="009C0ECD" w14:paraId="63CFC1DD" w14:textId="77777777">
      <w:r w:rsidRPr="00AE0BE3">
        <w:t>Mandate information request rejected</w:t>
      </w:r>
    </w:p>
    <w:p w:rsidR="00D521C9" w:rsidP="00E92BA0" w:rsidRDefault="00D521C9" w14:paraId="344D3066" w14:textId="77777777">
      <w:pPr>
        <w:pStyle w:val="Default"/>
        <w:rPr>
          <w:rFonts w:ascii="Calibri" w:hAnsi="Calibri"/>
          <w:b/>
          <w:bCs/>
          <w:sz w:val="23"/>
          <w:szCs w:val="23"/>
        </w:rPr>
      </w:pPr>
    </w:p>
    <w:p w:rsidR="00805543" w:rsidP="00E92BA0" w:rsidRDefault="00805543" w14:paraId="10468F3A" w14:textId="77777777">
      <w:pPr>
        <w:rPr>
          <w:rFonts w:cs="Arial"/>
          <w:b/>
          <w:color w:val="000000"/>
          <w:lang w:val="en-US"/>
        </w:rPr>
      </w:pPr>
      <w:r>
        <w:br w:type="page"/>
      </w:r>
    </w:p>
    <w:p w:rsidRPr="00CE1FB6" w:rsidR="0000303A" w:rsidP="00E92BA0" w:rsidRDefault="0000303A" w14:paraId="7DF15332" w14:textId="77777777">
      <w:pPr>
        <w:pStyle w:val="Heading40"/>
        <w:spacing w:before="0" w:after="0" w:line="240" w:lineRule="auto"/>
        <w:ind w:left="0" w:firstLine="0"/>
        <w:rPr>
          <w:rFonts w:ascii="Calibri" w:hAnsi="Calibri"/>
          <w:sz w:val="22"/>
          <w:szCs w:val="22"/>
        </w:rPr>
      </w:pPr>
      <w:r w:rsidRPr="0037114F">
        <w:rPr>
          <w:rFonts w:ascii="Calibri" w:hAnsi="Calibri"/>
          <w:sz w:val="22"/>
          <w:szCs w:val="22"/>
        </w:rPr>
        <w:t>Rule manreq.015:  Invalid message identifier structure</w:t>
      </w:r>
    </w:p>
    <w:p w:rsidR="0000303A" w:rsidP="00E92BA0" w:rsidRDefault="0000303A" w14:paraId="2E11AF09" w14:textId="77777777">
      <w:r>
        <w:t>Message identifier must have the correct structure.</w:t>
      </w:r>
    </w:p>
    <w:p w:rsidR="0000303A" w:rsidP="00E92BA0" w:rsidRDefault="0000303A" w14:paraId="7774A822" w14:textId="77777777">
      <w:r>
        <w:t>Error code is 902134: Message Id Structure incorrect</w:t>
      </w:r>
    </w:p>
    <w:p w:rsidRPr="00AE0BE3" w:rsidR="005313AE" w:rsidP="00E92BA0" w:rsidRDefault="005313AE" w14:paraId="51632593" w14:textId="77777777">
      <w:r w:rsidRPr="00AE0BE3">
        <w:t>File Fatal Error</w:t>
      </w:r>
    </w:p>
    <w:p w:rsidR="00D521C9" w:rsidP="00E92BA0" w:rsidRDefault="00D521C9" w14:paraId="63A550BE" w14:textId="77777777">
      <w:pPr>
        <w:pStyle w:val="Default"/>
        <w:rPr>
          <w:rFonts w:ascii="Calibri" w:hAnsi="Calibri"/>
          <w:b/>
          <w:bCs/>
          <w:sz w:val="23"/>
          <w:szCs w:val="23"/>
        </w:rPr>
      </w:pPr>
    </w:p>
    <w:p w:rsidRPr="002D6E2C" w:rsidR="00AC4754" w:rsidP="00E92BA0" w:rsidRDefault="00AC4754" w14:paraId="581768C8" w14:textId="77777777">
      <w:pPr>
        <w:pStyle w:val="Heading40"/>
        <w:spacing w:before="0" w:after="0" w:line="240" w:lineRule="auto"/>
        <w:ind w:left="0" w:firstLine="0"/>
        <w:rPr>
          <w:rFonts w:ascii="Calibri" w:hAnsi="Calibri"/>
          <w:sz w:val="22"/>
          <w:szCs w:val="22"/>
        </w:rPr>
      </w:pPr>
      <w:r>
        <w:rPr>
          <w:rFonts w:ascii="Calibri" w:hAnsi="Calibri"/>
          <w:sz w:val="22"/>
          <w:szCs w:val="22"/>
        </w:rPr>
        <w:t>Rule manreq.016</w:t>
      </w:r>
      <w:r w:rsidRPr="002D6E2C">
        <w:rPr>
          <w:rFonts w:ascii="Calibri" w:hAnsi="Calibri"/>
          <w:sz w:val="22"/>
          <w:szCs w:val="22"/>
        </w:rPr>
        <w:t xml:space="preserve"> –</w:t>
      </w:r>
      <w:r>
        <w:rPr>
          <w:rFonts w:ascii="Calibri" w:hAnsi="Calibri"/>
          <w:sz w:val="22"/>
          <w:szCs w:val="22"/>
        </w:rPr>
        <w:t xml:space="preserve">Creditor </w:t>
      </w:r>
      <w:r w:rsidR="004E0D79">
        <w:rPr>
          <w:rFonts w:ascii="Calibri" w:hAnsi="Calibri"/>
          <w:sz w:val="22"/>
          <w:szCs w:val="22"/>
        </w:rPr>
        <w:t>Abbreviated</w:t>
      </w:r>
      <w:r>
        <w:rPr>
          <w:rFonts w:ascii="Calibri" w:hAnsi="Calibri"/>
          <w:sz w:val="22"/>
          <w:szCs w:val="22"/>
        </w:rPr>
        <w:t xml:space="preserve"> Short </w:t>
      </w:r>
      <w:r w:rsidRPr="002D6E2C">
        <w:rPr>
          <w:rFonts w:ascii="Calibri" w:hAnsi="Calibri"/>
          <w:sz w:val="22"/>
          <w:szCs w:val="22"/>
        </w:rPr>
        <w:t xml:space="preserve">Name </w:t>
      </w:r>
    </w:p>
    <w:p w:rsidRPr="00AB047E" w:rsidR="00DD3AA0" w:rsidP="00E92BA0" w:rsidRDefault="00DD3AA0" w14:paraId="151B9FBE" w14:textId="77777777">
      <w:pPr>
        <w:rPr>
          <w:b/>
        </w:rPr>
      </w:pPr>
      <w:r>
        <w:rPr>
          <w:b/>
        </w:rPr>
        <w:t>&lt;</w:t>
      </w:r>
      <w:r w:rsidRPr="00AB047E">
        <w:rPr>
          <w:b/>
        </w:rPr>
        <w:t xml:space="preserve">Debtor Bank </w:t>
      </w:r>
      <w:r>
        <w:rPr>
          <w:b/>
        </w:rPr>
        <w:t>to apply&gt;</w:t>
      </w:r>
    </w:p>
    <w:p w:rsidRPr="00AE0BE3" w:rsidR="00AC4754" w:rsidP="00E92BA0" w:rsidRDefault="00AC4754" w14:paraId="5FCC02C1" w14:textId="77777777">
      <w:r>
        <w:t xml:space="preserve">Creditor </w:t>
      </w:r>
      <w:r w:rsidR="004E0D79">
        <w:t>Abbreviated</w:t>
      </w:r>
      <w:r>
        <w:t xml:space="preserve"> Short</w:t>
      </w:r>
      <w:r w:rsidRPr="00AE0BE3">
        <w:t xml:space="preserve"> Name must </w:t>
      </w:r>
      <w:r>
        <w:t>match that held on the Mandate Register</w:t>
      </w:r>
      <w:r w:rsidRPr="00AE0BE3">
        <w:t>.</w:t>
      </w:r>
    </w:p>
    <w:p w:rsidRPr="00AE0BE3" w:rsidR="00AC4754" w:rsidP="00E92BA0" w:rsidRDefault="00AC4754" w14:paraId="309291F0" w14:textId="77777777">
      <w:r w:rsidRPr="00AE0BE3">
        <w:t>Error Code is 901</w:t>
      </w:r>
      <w:r>
        <w:t>188</w:t>
      </w:r>
      <w:r w:rsidRPr="00AE0BE3">
        <w:t xml:space="preserve">: </w:t>
      </w:r>
      <w:r>
        <w:t xml:space="preserve">Creditor </w:t>
      </w:r>
      <w:r w:rsidR="004E0D79">
        <w:t>Abbreviated</w:t>
      </w:r>
      <w:r>
        <w:t xml:space="preserve"> Short</w:t>
      </w:r>
      <w:r w:rsidRPr="00AE0BE3">
        <w:t xml:space="preserve"> Name </w:t>
      </w:r>
      <w:r>
        <w:t>not</w:t>
      </w:r>
      <w:r w:rsidRPr="00AE0BE3">
        <w:t xml:space="preserve"> </w:t>
      </w:r>
      <w:r>
        <w:t>matched</w:t>
      </w:r>
    </w:p>
    <w:p w:rsidRPr="00AE0BE3" w:rsidR="00AC4754" w:rsidP="00E92BA0" w:rsidRDefault="00AC4754" w14:paraId="01F56647" w14:textId="77777777">
      <w:r w:rsidRPr="00AE0BE3">
        <w:t>Mandate information request rejected</w:t>
      </w:r>
    </w:p>
    <w:p w:rsidR="00AC4754" w:rsidP="00E92BA0" w:rsidRDefault="00AC4754" w14:paraId="3E616D36" w14:textId="77777777">
      <w:pPr>
        <w:pStyle w:val="Default"/>
        <w:rPr>
          <w:rFonts w:ascii="Calibri" w:hAnsi="Calibri"/>
          <w:b/>
          <w:bCs/>
          <w:sz w:val="23"/>
          <w:szCs w:val="23"/>
        </w:rPr>
      </w:pPr>
    </w:p>
    <w:p w:rsidRPr="002D6E2C" w:rsidR="0081362D" w:rsidP="00E92BA0" w:rsidRDefault="0081362D" w14:paraId="3AA78C08" w14:textId="77777777">
      <w:pPr>
        <w:pStyle w:val="Heading40"/>
        <w:spacing w:before="0" w:after="0" w:line="240" w:lineRule="auto"/>
        <w:ind w:left="0" w:firstLine="0"/>
        <w:rPr>
          <w:rFonts w:ascii="Calibri" w:hAnsi="Calibri"/>
          <w:sz w:val="22"/>
          <w:szCs w:val="22"/>
        </w:rPr>
      </w:pPr>
      <w:r>
        <w:rPr>
          <w:rFonts w:ascii="Calibri" w:hAnsi="Calibri"/>
          <w:sz w:val="22"/>
          <w:szCs w:val="22"/>
        </w:rPr>
        <w:t>Rule manreq.017</w:t>
      </w:r>
      <w:r w:rsidRPr="002D6E2C">
        <w:rPr>
          <w:rFonts w:ascii="Calibri" w:hAnsi="Calibri"/>
          <w:sz w:val="22"/>
          <w:szCs w:val="22"/>
        </w:rPr>
        <w:t xml:space="preserve"> –</w:t>
      </w:r>
      <w:r>
        <w:rPr>
          <w:rFonts w:ascii="Calibri" w:hAnsi="Calibri"/>
          <w:sz w:val="22"/>
          <w:szCs w:val="22"/>
        </w:rPr>
        <w:t>Creditor Bank Member ID</w:t>
      </w:r>
      <w:r w:rsidRPr="002D6E2C">
        <w:rPr>
          <w:rFonts w:ascii="Calibri" w:hAnsi="Calibri"/>
          <w:sz w:val="22"/>
          <w:szCs w:val="22"/>
        </w:rPr>
        <w:t xml:space="preserve"> </w:t>
      </w:r>
    </w:p>
    <w:p w:rsidRPr="00AE0BE3" w:rsidR="0081362D" w:rsidP="00E92BA0" w:rsidRDefault="0081362D" w14:paraId="48B3F076" w14:textId="77777777">
      <w:r>
        <w:t>Creditor Bank Member ID must be a valid ID</w:t>
      </w:r>
      <w:r w:rsidRPr="00AE0BE3">
        <w:t>.</w:t>
      </w:r>
    </w:p>
    <w:p w:rsidRPr="00AE0BE3" w:rsidR="0081362D" w:rsidP="00E92BA0" w:rsidRDefault="0081362D" w14:paraId="3A1CCBBD" w14:textId="77777777">
      <w:r w:rsidRPr="00AE0BE3">
        <w:t>Error Code is 901</w:t>
      </w:r>
      <w:r>
        <w:t>196</w:t>
      </w:r>
      <w:r w:rsidRPr="00AE0BE3">
        <w:t xml:space="preserve">: </w:t>
      </w:r>
      <w:r w:rsidRPr="00AC72D7">
        <w:t xml:space="preserve">Invalid Creditor </w:t>
      </w:r>
      <w:r>
        <w:t>Bank Member ID</w:t>
      </w:r>
    </w:p>
    <w:p w:rsidRPr="00AE0BE3" w:rsidR="0081362D" w:rsidP="00E92BA0" w:rsidRDefault="0081362D" w14:paraId="7DC0E893" w14:textId="77777777">
      <w:r w:rsidRPr="00AE0BE3">
        <w:t>Mandate information request rejected</w:t>
      </w:r>
    </w:p>
    <w:p w:rsidR="0081362D" w:rsidP="00E92BA0" w:rsidRDefault="0081362D" w14:paraId="6CA74437" w14:textId="77777777">
      <w:pPr>
        <w:pStyle w:val="Default"/>
        <w:rPr>
          <w:rFonts w:ascii="Calibri" w:hAnsi="Calibri"/>
          <w:b/>
          <w:bCs/>
          <w:sz w:val="23"/>
          <w:szCs w:val="23"/>
        </w:rPr>
      </w:pPr>
    </w:p>
    <w:p w:rsidRPr="002D6E2C" w:rsidR="0081362D" w:rsidP="00E92BA0" w:rsidRDefault="0081362D" w14:paraId="67F0D2B6" w14:textId="77777777">
      <w:pPr>
        <w:pStyle w:val="Heading40"/>
        <w:spacing w:before="0" w:after="0" w:line="240" w:lineRule="auto"/>
        <w:ind w:left="0" w:firstLine="0"/>
        <w:rPr>
          <w:rFonts w:ascii="Calibri" w:hAnsi="Calibri"/>
          <w:sz w:val="22"/>
          <w:szCs w:val="22"/>
        </w:rPr>
      </w:pPr>
      <w:r>
        <w:rPr>
          <w:rFonts w:ascii="Calibri" w:hAnsi="Calibri"/>
          <w:sz w:val="22"/>
          <w:szCs w:val="22"/>
        </w:rPr>
        <w:t>Rule manreq.018</w:t>
      </w:r>
      <w:r w:rsidRPr="002D6E2C">
        <w:rPr>
          <w:rFonts w:ascii="Calibri" w:hAnsi="Calibri"/>
          <w:sz w:val="22"/>
          <w:szCs w:val="22"/>
        </w:rPr>
        <w:t xml:space="preserve"> –</w:t>
      </w:r>
      <w:r>
        <w:rPr>
          <w:rFonts w:ascii="Calibri" w:hAnsi="Calibri"/>
          <w:sz w:val="22"/>
          <w:szCs w:val="22"/>
        </w:rPr>
        <w:t>Debtor Bank Member ID</w:t>
      </w:r>
      <w:r w:rsidRPr="002D6E2C">
        <w:rPr>
          <w:rFonts w:ascii="Calibri" w:hAnsi="Calibri"/>
          <w:sz w:val="22"/>
          <w:szCs w:val="22"/>
        </w:rPr>
        <w:t xml:space="preserve"> </w:t>
      </w:r>
    </w:p>
    <w:p w:rsidRPr="00AE0BE3" w:rsidR="0081362D" w:rsidP="00E92BA0" w:rsidRDefault="0081362D" w14:paraId="1CD07D24" w14:textId="77777777">
      <w:r>
        <w:t>Debtor Bank Member ID must be a valid ID</w:t>
      </w:r>
      <w:r w:rsidRPr="00AE0BE3">
        <w:t>.</w:t>
      </w:r>
    </w:p>
    <w:p w:rsidR="0081362D" w:rsidP="00E92BA0" w:rsidRDefault="0081362D" w14:paraId="055D8C92" w14:textId="77777777">
      <w:r w:rsidRPr="00AE0BE3">
        <w:t>Error Code is 901</w:t>
      </w:r>
      <w:r>
        <w:t>197</w:t>
      </w:r>
      <w:r w:rsidRPr="00AE0BE3">
        <w:t xml:space="preserve">: </w:t>
      </w:r>
      <w:r w:rsidRPr="00AC72D7">
        <w:t xml:space="preserve">Invalid </w:t>
      </w:r>
      <w:r>
        <w:t>Debt</w:t>
      </w:r>
      <w:r w:rsidRPr="00AC72D7">
        <w:t xml:space="preserve">or </w:t>
      </w:r>
      <w:r>
        <w:t>Bank Member ID</w:t>
      </w:r>
      <w:r w:rsidRPr="00AE0BE3">
        <w:t xml:space="preserve"> </w:t>
      </w:r>
    </w:p>
    <w:p w:rsidRPr="00AE0BE3" w:rsidR="0081362D" w:rsidP="00E92BA0" w:rsidRDefault="0081362D" w14:paraId="70E6833F" w14:textId="77777777">
      <w:r w:rsidRPr="00AE0BE3">
        <w:t>Mandate information request rejected</w:t>
      </w:r>
    </w:p>
    <w:p w:rsidR="0081362D" w:rsidP="00E92BA0" w:rsidRDefault="0081362D" w14:paraId="5645E94B" w14:textId="77777777">
      <w:pPr>
        <w:pStyle w:val="Default"/>
        <w:rPr>
          <w:rFonts w:ascii="Calibri" w:hAnsi="Calibri"/>
          <w:b/>
          <w:bCs/>
          <w:sz w:val="23"/>
          <w:szCs w:val="23"/>
        </w:rPr>
      </w:pPr>
    </w:p>
    <w:p w:rsidRPr="002D6E2C" w:rsidR="00BD2C72" w:rsidP="00F0135A" w:rsidRDefault="00BD2C72" w14:paraId="5313C12E" w14:textId="77777777">
      <w:pPr>
        <w:pStyle w:val="Heading40"/>
        <w:spacing w:before="0" w:after="0" w:line="240" w:lineRule="auto"/>
        <w:ind w:left="0" w:firstLine="0"/>
        <w:rPr>
          <w:rFonts w:ascii="Calibri" w:hAnsi="Calibri"/>
          <w:sz w:val="22"/>
          <w:szCs w:val="22"/>
        </w:rPr>
      </w:pPr>
      <w:r>
        <w:rPr>
          <w:rFonts w:ascii="Calibri" w:hAnsi="Calibri"/>
          <w:sz w:val="22"/>
          <w:szCs w:val="22"/>
        </w:rPr>
        <w:t>Rule manreq.019</w:t>
      </w:r>
      <w:r w:rsidRPr="002D6E2C">
        <w:rPr>
          <w:rFonts w:ascii="Calibri" w:hAnsi="Calibri"/>
          <w:sz w:val="22"/>
          <w:szCs w:val="22"/>
        </w:rPr>
        <w:t xml:space="preserve"> – </w:t>
      </w:r>
      <w:r>
        <w:rPr>
          <w:rFonts w:ascii="Calibri" w:hAnsi="Calibri"/>
          <w:sz w:val="22"/>
          <w:szCs w:val="22"/>
        </w:rPr>
        <w:t xml:space="preserve">Message </w:t>
      </w:r>
      <w:r w:rsidRPr="002D6E2C">
        <w:rPr>
          <w:rFonts w:ascii="Calibri" w:hAnsi="Calibri"/>
          <w:sz w:val="22"/>
          <w:szCs w:val="22"/>
        </w:rPr>
        <w:t>Identifier on Mandate Download Request</w:t>
      </w:r>
      <w:r>
        <w:rPr>
          <w:rFonts w:ascii="Calibri" w:hAnsi="Calibri"/>
          <w:sz w:val="22"/>
          <w:szCs w:val="22"/>
        </w:rPr>
        <w:t xml:space="preserve"> must be unique</w:t>
      </w:r>
    </w:p>
    <w:p w:rsidRPr="00A615B0" w:rsidR="00BD2C72" w:rsidP="00F0135A" w:rsidRDefault="00BD2C72" w14:paraId="37E6E0DF" w14:textId="77777777">
      <w:r w:rsidRPr="00A615B0">
        <w:t xml:space="preserve">Message Identifier </w:t>
      </w:r>
      <w:r>
        <w:t>must</w:t>
      </w:r>
      <w:r w:rsidRPr="00A615B0">
        <w:t xml:space="preserve"> </w:t>
      </w:r>
      <w:r>
        <w:t>be unique on Mandate Download Request</w:t>
      </w:r>
    </w:p>
    <w:p w:rsidR="00BD2C72" w:rsidP="00F0135A" w:rsidRDefault="00BD2C72" w14:paraId="2F4D98B7" w14:textId="77777777">
      <w:r>
        <w:t>Error Code is 901005: Message Identifier is not unique</w:t>
      </w:r>
    </w:p>
    <w:p w:rsidR="00BD2C72" w:rsidP="00F0135A" w:rsidRDefault="00BD2C72" w14:paraId="4EE865D1" w14:textId="77777777">
      <w:r>
        <w:t>Fatal error severity</w:t>
      </w:r>
    </w:p>
    <w:p w:rsidR="00BD2C72" w:rsidP="00E92BA0" w:rsidRDefault="00BD2C72" w14:paraId="4496EBC0" w14:textId="77777777">
      <w:pPr>
        <w:pStyle w:val="Default"/>
        <w:rPr>
          <w:rFonts w:ascii="Calibri" w:hAnsi="Calibri"/>
          <w:b/>
          <w:bCs/>
          <w:sz w:val="23"/>
          <w:szCs w:val="23"/>
        </w:rPr>
      </w:pPr>
    </w:p>
    <w:p w:rsidRPr="002D6E2C" w:rsidR="00EB2D1D" w:rsidP="00E92BA0" w:rsidRDefault="00EB2D1D" w14:paraId="6CDF0302" w14:textId="77777777">
      <w:pPr>
        <w:pStyle w:val="Heading40"/>
        <w:spacing w:before="0" w:after="0" w:line="240" w:lineRule="auto"/>
        <w:ind w:left="0" w:firstLine="0"/>
        <w:rPr>
          <w:rFonts w:ascii="Calibri" w:hAnsi="Calibri"/>
          <w:sz w:val="22"/>
          <w:szCs w:val="22"/>
        </w:rPr>
      </w:pPr>
      <w:r>
        <w:rPr>
          <w:rFonts w:ascii="Calibri" w:hAnsi="Calibri"/>
          <w:sz w:val="22"/>
          <w:szCs w:val="22"/>
        </w:rPr>
        <w:t>Rule manreq.999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EB2D1D" w:rsidP="00E92BA0" w:rsidRDefault="00EB2D1D" w14:paraId="428350E6" w14:textId="77777777">
      <w:r>
        <w:t>Element &lt;Element Name</w:t>
      </w:r>
      <w:r w:rsidR="004E0D79">
        <w:t xml:space="preserve">&gt; </w:t>
      </w:r>
      <w:r w:rsidRPr="00151A59" w:rsidR="004E0D79">
        <w:t>must</w:t>
      </w:r>
      <w:r w:rsidRPr="00151A59">
        <w:t xml:space="preserve"> not be blank or spaces.</w:t>
      </w:r>
    </w:p>
    <w:p w:rsidRPr="008738E0" w:rsidR="00EB2D1D" w:rsidP="00E92BA0" w:rsidRDefault="00EB2D1D" w14:paraId="42C3540E" w14:textId="77777777">
      <w:r w:rsidRPr="008738E0">
        <w:t>Error Code is 9</w:t>
      </w:r>
      <w:r>
        <w:t>1</w:t>
      </w:r>
      <w:r w:rsidRPr="008738E0">
        <w:t>0</w:t>
      </w:r>
      <w:r>
        <w:t>099</w:t>
      </w:r>
      <w:r w:rsidRPr="008738E0">
        <w:t xml:space="preserve">: </w:t>
      </w:r>
      <w:r>
        <w:t>Message Element &lt;Message Element Name&gt; must not be spaces</w:t>
      </w:r>
    </w:p>
    <w:p w:rsidRPr="00AE0BE3" w:rsidR="009C0ECD" w:rsidP="00E92BA0" w:rsidRDefault="009C0ECD" w14:paraId="5A7C8862" w14:textId="77777777">
      <w:r w:rsidRPr="00AE0BE3">
        <w:t>Mandate information request rejected</w:t>
      </w:r>
    </w:p>
    <w:p w:rsidRPr="002D6E2C" w:rsidR="00EB2D1D" w:rsidP="00E92BA0" w:rsidRDefault="00EB2D1D" w14:paraId="7688F5A2" w14:textId="77777777">
      <w:pPr>
        <w:rPr>
          <w:b/>
          <w:bCs/>
          <w:sz w:val="23"/>
          <w:szCs w:val="23"/>
        </w:rPr>
      </w:pPr>
    </w:p>
    <w:p w:rsidR="0000303A" w:rsidP="00E92BA0" w:rsidRDefault="0000303A" w14:paraId="7F44467A" w14:textId="77777777">
      <w:pPr>
        <w:rPr>
          <w:b/>
          <w:color w:val="4F81BD"/>
        </w:rPr>
      </w:pPr>
      <w:bookmarkStart w:name="_Toc420654931" w:id="7314"/>
      <w:bookmarkStart w:name="_Toc427417416" w:id="7315"/>
      <w:bookmarkStart w:name="_Toc435584414" w:id="7316"/>
      <w:r>
        <w:rPr>
          <w:color w:val="4F81BD"/>
        </w:rPr>
        <w:br w:type="page"/>
      </w:r>
    </w:p>
    <w:p w:rsidRPr="00AE0BE3" w:rsidR="00D521C9" w:rsidP="002C2973" w:rsidRDefault="00D521C9" w14:paraId="7950B59F"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536096858" w:id="7317"/>
      <w:r w:rsidRPr="00AE0BE3">
        <w:rPr>
          <w:rFonts w:ascii="Calibri" w:hAnsi="Calibri"/>
          <w:color w:val="4F81BD"/>
          <w:sz w:val="22"/>
          <w:szCs w:val="22"/>
          <w:lang w:val="en-ZA"/>
        </w:rPr>
        <w:t>Response to mandate information request rules</w:t>
      </w:r>
      <w:bookmarkEnd w:id="7314"/>
      <w:bookmarkEnd w:id="7315"/>
      <w:bookmarkEnd w:id="7316"/>
      <w:bookmarkEnd w:id="7317"/>
    </w:p>
    <w:p w:rsidR="00D521C9" w:rsidP="00E92BA0" w:rsidRDefault="00D521C9" w14:paraId="285485FB" w14:textId="77777777">
      <w:pPr>
        <w:pStyle w:val="Heading40"/>
        <w:spacing w:before="0" w:after="0" w:line="240" w:lineRule="auto"/>
        <w:ind w:left="0" w:firstLine="0"/>
        <w:rPr>
          <w:rFonts w:ascii="Calibri" w:hAnsi="Calibri"/>
          <w:sz w:val="22"/>
          <w:szCs w:val="22"/>
        </w:rPr>
      </w:pPr>
    </w:p>
    <w:p w:rsidRPr="00AE0BE3" w:rsidR="00D521C9" w:rsidP="00E92BA0" w:rsidRDefault="00D521C9" w14:paraId="4DA4B358" w14:textId="77777777">
      <w:pPr>
        <w:pStyle w:val="Heading40"/>
        <w:spacing w:before="0" w:after="0" w:line="240" w:lineRule="auto"/>
        <w:ind w:left="0" w:firstLine="0"/>
        <w:rPr>
          <w:rFonts w:ascii="Calibri" w:hAnsi="Calibri"/>
          <w:sz w:val="22"/>
          <w:szCs w:val="22"/>
        </w:rPr>
      </w:pPr>
      <w:r w:rsidRPr="00AE0BE3">
        <w:rPr>
          <w:rFonts w:ascii="Calibri" w:hAnsi="Calibri"/>
          <w:sz w:val="22"/>
          <w:szCs w:val="22"/>
        </w:rPr>
        <w:t>Rule manres.001</w:t>
      </w:r>
      <w:r w:rsidRPr="00966DA9">
        <w:rPr>
          <w:rFonts w:ascii="Calibri" w:hAnsi="Calibri"/>
          <w:sz w:val="22"/>
          <w:szCs w:val="22"/>
        </w:rPr>
        <w:t xml:space="preserve"> </w:t>
      </w:r>
      <w:r w:rsidRPr="002D6E2C">
        <w:rPr>
          <w:rFonts w:ascii="Calibri" w:hAnsi="Calibri"/>
          <w:sz w:val="22"/>
          <w:szCs w:val="22"/>
        </w:rPr>
        <w:t xml:space="preserve">– </w:t>
      </w:r>
      <w:r w:rsidRPr="00AE0BE3">
        <w:rPr>
          <w:rFonts w:ascii="Calibri" w:hAnsi="Calibri"/>
          <w:sz w:val="22"/>
          <w:szCs w:val="22"/>
        </w:rPr>
        <w:t>Mandate response structure</w:t>
      </w:r>
    </w:p>
    <w:p w:rsidR="00D521C9" w:rsidP="00E92BA0" w:rsidRDefault="00D521C9" w14:paraId="4281038C" w14:textId="77777777">
      <w:r>
        <w:t>Response to mandate information request messages</w:t>
      </w:r>
      <w:r w:rsidRPr="00A24CB2">
        <w:t xml:space="preserve"> </w:t>
      </w:r>
      <w:r>
        <w:t>must contain a group header and at least one mandate. The structure must conform to the supplied XSD.</w:t>
      </w:r>
    </w:p>
    <w:p w:rsidRPr="00180E1C" w:rsidR="00D521C9" w:rsidP="00E92BA0" w:rsidRDefault="00D521C9" w14:paraId="6A71DDC2" w14:textId="77777777">
      <w:r w:rsidRPr="00180E1C">
        <w:t>Error code is 902121: Invalid file structure</w:t>
      </w:r>
    </w:p>
    <w:p w:rsidR="00D521C9" w:rsidP="00E92BA0" w:rsidRDefault="00D521C9" w14:paraId="2D555BC1" w14:textId="77777777">
      <w:r>
        <w:t>Fatal error, rejected by XML parser</w:t>
      </w:r>
    </w:p>
    <w:p w:rsidR="00D521C9" w:rsidP="00E92BA0" w:rsidRDefault="00D521C9" w14:paraId="3EADD3C1" w14:textId="77777777">
      <w:pPr>
        <w:spacing w:after="100"/>
      </w:pPr>
    </w:p>
    <w:p w:rsidRPr="005D53DE" w:rsidR="00D521C9" w:rsidP="00E92BA0" w:rsidRDefault="00D521C9" w14:paraId="2DA16862"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manres.002</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Service identifier on response for mandate information message identifier</w:t>
      </w:r>
    </w:p>
    <w:p w:rsidR="00D521C9" w:rsidP="00E92BA0" w:rsidRDefault="00D521C9" w14:paraId="242E4634" w14:textId="77777777">
      <w:r>
        <w:t>Message identifier must contain a valid service identifier for mandate information responses.</w:t>
      </w:r>
    </w:p>
    <w:p w:rsidR="00D521C9" w:rsidP="00E92BA0" w:rsidRDefault="00D521C9" w14:paraId="1E480120" w14:textId="77777777">
      <w:r>
        <w:t>Error code is 90104</w:t>
      </w:r>
      <w:r w:rsidR="00ED4DFB">
        <w:t>5</w:t>
      </w:r>
      <w:r>
        <w:t>: Invalid input service ID</w:t>
      </w:r>
    </w:p>
    <w:p w:rsidRPr="00AE0BE3" w:rsidR="005313AE" w:rsidP="00E92BA0" w:rsidRDefault="005313AE" w14:paraId="4B5FDFFF" w14:textId="77777777">
      <w:r w:rsidRPr="00AE0BE3">
        <w:t>File Fatal Error</w:t>
      </w:r>
    </w:p>
    <w:p w:rsidR="00D521C9" w:rsidP="00E92BA0" w:rsidRDefault="00D521C9" w14:paraId="38211C65" w14:textId="77777777">
      <w:pPr>
        <w:spacing w:after="100"/>
      </w:pPr>
    </w:p>
    <w:p w:rsidRPr="005D53DE" w:rsidR="00D521C9" w:rsidP="00E92BA0" w:rsidRDefault="00D521C9" w14:paraId="694B119A"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manres.003</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Institution identifier on mandate response for mandate information message identifier</w:t>
      </w:r>
    </w:p>
    <w:p w:rsidRPr="00A24CB2" w:rsidR="00D521C9" w:rsidP="00E92BA0" w:rsidRDefault="00D521C9" w14:paraId="7FEF22A6" w14:textId="77777777">
      <w:r w:rsidRPr="00A24CB2">
        <w:t xml:space="preserve">The </w:t>
      </w:r>
      <w:r>
        <w:t>institution i</w:t>
      </w:r>
      <w:r w:rsidRPr="00A24CB2">
        <w:t>dentifier contained in the message identi</w:t>
      </w:r>
      <w:r>
        <w:t>fier must be a valid</w:t>
      </w:r>
      <w:r w:rsidRPr="00A24CB2">
        <w:t xml:space="preserve"> and </w:t>
      </w:r>
      <w:r>
        <w:t>registered for AC.</w:t>
      </w:r>
    </w:p>
    <w:p w:rsidRPr="00A24CB2" w:rsidR="00D521C9" w:rsidP="00E92BA0" w:rsidRDefault="00D521C9" w14:paraId="1411351D" w14:textId="77777777">
      <w:r>
        <w:t>Error c</w:t>
      </w:r>
      <w:r w:rsidRPr="00A24CB2">
        <w:t xml:space="preserve">ode is 901001: </w:t>
      </w:r>
      <w:r>
        <w:t>Identifier code invalid</w:t>
      </w:r>
    </w:p>
    <w:p w:rsidRPr="00AE0BE3" w:rsidR="005313AE" w:rsidP="00E92BA0" w:rsidRDefault="005313AE" w14:paraId="732F6848" w14:textId="77777777">
      <w:r w:rsidRPr="00AE0BE3">
        <w:t>File Fatal Error</w:t>
      </w:r>
    </w:p>
    <w:p w:rsidR="00D521C9" w:rsidP="00E92BA0" w:rsidRDefault="00D521C9" w14:paraId="7CC08EAF" w14:textId="77777777">
      <w:pPr>
        <w:spacing w:after="100"/>
        <w:rPr>
          <w:rFonts w:cs="Arial"/>
          <w:b/>
          <w:color w:val="595959" w:themeColor="text1" w:themeTint="A6"/>
          <w:sz w:val="26"/>
        </w:rPr>
      </w:pPr>
    </w:p>
    <w:p w:rsidRPr="005D53DE" w:rsidR="00D521C9" w:rsidP="00E92BA0" w:rsidRDefault="00D521C9" w14:paraId="022ECB96"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manres.004</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 xml:space="preserve">Creation date </w:t>
      </w:r>
    </w:p>
    <w:p w:rsidRPr="00A24CB2" w:rsidR="00D521C9" w:rsidP="00E92BA0" w:rsidRDefault="00D521C9" w14:paraId="5844DE48" w14:textId="77777777">
      <w:r w:rsidRPr="00A24CB2">
        <w:t>Creation date must be present in the message identifier</w:t>
      </w:r>
      <w:r>
        <w:t>.</w:t>
      </w:r>
      <w:r w:rsidRPr="00A24CB2">
        <w:t xml:space="preserve"> </w:t>
      </w:r>
    </w:p>
    <w:p w:rsidR="00D521C9" w:rsidP="00E92BA0" w:rsidRDefault="00D521C9" w14:paraId="6510511D" w14:textId="77777777">
      <w:r>
        <w:t>Error c</w:t>
      </w:r>
      <w:r w:rsidRPr="00A24CB2">
        <w:t>ode i</w:t>
      </w:r>
      <w:r>
        <w:t>s 901006: Creation date missing</w:t>
      </w:r>
    </w:p>
    <w:p w:rsidR="00D521C9" w:rsidP="00E92BA0" w:rsidRDefault="00D521C9" w14:paraId="3E04B807" w14:textId="77777777">
      <w:r>
        <w:t>File fatal e</w:t>
      </w:r>
      <w:r w:rsidRPr="00A24CB2">
        <w:t>rror</w:t>
      </w:r>
    </w:p>
    <w:p w:rsidR="00D521C9" w:rsidP="00E92BA0" w:rsidRDefault="00D521C9" w14:paraId="5614ACFF" w14:textId="77777777">
      <w:pPr>
        <w:spacing w:after="100"/>
      </w:pPr>
    </w:p>
    <w:p w:rsidRPr="005D53DE" w:rsidR="00D521C9" w:rsidP="00E92BA0" w:rsidRDefault="00D521C9" w14:paraId="723DA546"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manres.006</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Instructing agent</w:t>
      </w:r>
    </w:p>
    <w:p w:rsidRPr="00754AEF" w:rsidR="00D521C9" w:rsidP="00E92BA0" w:rsidRDefault="00D521C9" w14:paraId="41FA6B2F" w14:textId="77777777">
      <w:r>
        <w:t>Instructing a</w:t>
      </w:r>
      <w:r w:rsidRPr="00754AEF">
        <w:t xml:space="preserve">gent must be a valid participant </w:t>
      </w:r>
      <w:r>
        <w:t>for AC.</w:t>
      </w:r>
    </w:p>
    <w:p w:rsidRPr="00754AEF" w:rsidR="00D521C9" w:rsidP="00E92BA0" w:rsidRDefault="00D521C9" w14:paraId="3EEED48C" w14:textId="77777777">
      <w:r>
        <w:t>Error code is 901017: Instructing a</w:t>
      </w:r>
      <w:r w:rsidRPr="00754AEF">
        <w:t>gent invalid</w:t>
      </w:r>
    </w:p>
    <w:p w:rsidR="009C0ECD" w:rsidP="00E92BA0" w:rsidRDefault="009C0ECD" w14:paraId="6B5CDCF8" w14:textId="77777777">
      <w:r>
        <w:t>File fatal e</w:t>
      </w:r>
      <w:r w:rsidRPr="00A24CB2">
        <w:t>rror</w:t>
      </w:r>
    </w:p>
    <w:p w:rsidR="00D521C9" w:rsidP="00E92BA0" w:rsidRDefault="00D521C9" w14:paraId="6495F553" w14:textId="77777777">
      <w:pPr>
        <w:spacing w:after="100"/>
      </w:pPr>
    </w:p>
    <w:p w:rsidRPr="005D53DE" w:rsidR="00D521C9" w:rsidP="00E92BA0" w:rsidRDefault="00D521C9" w14:paraId="67F16C42"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manres.007</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Instructed agent</w:t>
      </w:r>
    </w:p>
    <w:p w:rsidRPr="00754AEF" w:rsidR="00D521C9" w:rsidP="00E92BA0" w:rsidRDefault="00D521C9" w14:paraId="33D30A87" w14:textId="77777777">
      <w:r>
        <w:t>Instructed a</w:t>
      </w:r>
      <w:r w:rsidRPr="00754AEF">
        <w:t>gent mus</w:t>
      </w:r>
      <w:r>
        <w:t>t be a valid participant for AC.</w:t>
      </w:r>
    </w:p>
    <w:p w:rsidR="00D521C9" w:rsidP="00E92BA0" w:rsidRDefault="00D521C9" w14:paraId="42479BC2" w14:textId="77777777">
      <w:r>
        <w:t>Error c</w:t>
      </w:r>
      <w:r w:rsidRPr="00754AEF">
        <w:t>ode is 901</w:t>
      </w:r>
      <w:r>
        <w:t>0</w:t>
      </w:r>
      <w:r w:rsidR="00ED4DFB">
        <w:t>7</w:t>
      </w:r>
      <w:r>
        <w:t>9</w:t>
      </w:r>
      <w:r w:rsidRPr="00754AEF">
        <w:t xml:space="preserve">: </w:t>
      </w:r>
      <w:r>
        <w:t>Instructed a</w:t>
      </w:r>
      <w:r w:rsidRPr="00A24CB2">
        <w:t>gent is invalid</w:t>
      </w:r>
      <w:r w:rsidRPr="00754AEF">
        <w:t xml:space="preserve"> </w:t>
      </w:r>
    </w:p>
    <w:p w:rsidR="009C0ECD" w:rsidP="00E92BA0" w:rsidRDefault="009C0ECD" w14:paraId="502F3C97" w14:textId="77777777">
      <w:r>
        <w:t>File fatal e</w:t>
      </w:r>
      <w:r w:rsidRPr="00A24CB2">
        <w:t>rror</w:t>
      </w:r>
    </w:p>
    <w:p w:rsidR="00D521C9" w:rsidP="00E92BA0" w:rsidRDefault="00D521C9" w14:paraId="3F3441E6" w14:textId="77777777">
      <w:pPr>
        <w:spacing w:after="100"/>
      </w:pPr>
    </w:p>
    <w:p w:rsidRPr="005D53DE" w:rsidR="00D521C9" w:rsidP="00E92BA0" w:rsidRDefault="00D521C9" w14:paraId="52D0F49D"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manres.008</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Creation date and time &lt;CreDtTm&gt;</w:t>
      </w:r>
    </w:p>
    <w:p w:rsidRPr="00A24CB2" w:rsidR="00D521C9" w:rsidP="00E92BA0" w:rsidRDefault="00D521C9" w14:paraId="3544FFA1" w14:textId="77777777">
      <w:r w:rsidRPr="00A24CB2">
        <w:t>Creation date and time must be valid and less than or equal to the processing date</w:t>
      </w:r>
    </w:p>
    <w:p w:rsidRPr="00A24CB2" w:rsidR="00D521C9" w:rsidP="00E92BA0" w:rsidRDefault="00D521C9" w14:paraId="330FA01A" w14:textId="77777777">
      <w:r>
        <w:t>Error c</w:t>
      </w:r>
      <w:r w:rsidRPr="00A24CB2">
        <w:t>ode is 901</w:t>
      </w:r>
      <w:r>
        <w:t>007: Creation date and time in group h</w:t>
      </w:r>
      <w:r w:rsidRPr="00A24CB2">
        <w:t>eader invalid</w:t>
      </w:r>
    </w:p>
    <w:p w:rsidR="00D521C9" w:rsidP="00E92BA0" w:rsidRDefault="00D521C9" w14:paraId="797DCC66" w14:textId="77777777">
      <w:r>
        <w:t>File fatal e</w:t>
      </w:r>
      <w:r w:rsidRPr="00A24CB2">
        <w:t>rror</w:t>
      </w:r>
    </w:p>
    <w:p w:rsidR="00D521C9" w:rsidP="00E92BA0" w:rsidRDefault="00D521C9" w14:paraId="6A1765C7" w14:textId="77777777">
      <w:pPr>
        <w:spacing w:after="100"/>
      </w:pPr>
    </w:p>
    <w:p w:rsidRPr="005D53DE" w:rsidR="00D521C9" w:rsidP="00E92BA0" w:rsidRDefault="00D521C9" w14:paraId="1EA885E5"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manres.009</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Mandate reject reason code</w:t>
      </w:r>
    </w:p>
    <w:p w:rsidRPr="00A24CB2" w:rsidR="00D521C9" w:rsidP="00E92BA0" w:rsidRDefault="00D521C9" w14:paraId="42256CAC" w14:textId="77777777">
      <w:r w:rsidRPr="00A24CB2">
        <w:t>The mandate reject reason code must be a valid reject reason code</w:t>
      </w:r>
    </w:p>
    <w:p w:rsidRPr="007D7126" w:rsidR="00D521C9" w:rsidP="00E92BA0" w:rsidRDefault="00D521C9" w14:paraId="30C6CB17" w14:textId="77777777">
      <w:r>
        <w:t>Error c</w:t>
      </w:r>
      <w:r w:rsidRPr="007D7126">
        <w:t xml:space="preserve">ode is 901086: </w:t>
      </w:r>
      <w:r>
        <w:t>Invalid mandate reason c</w:t>
      </w:r>
      <w:r w:rsidRPr="007D7126">
        <w:t>ode</w:t>
      </w:r>
    </w:p>
    <w:p w:rsidR="00D521C9" w:rsidP="00E92BA0" w:rsidRDefault="00D521C9" w14:paraId="556A0B91" w14:textId="77777777">
      <w:r w:rsidRPr="00A24CB2">
        <w:t xml:space="preserve">Severity: Mandate information </w:t>
      </w:r>
      <w:r>
        <w:t>response</w:t>
      </w:r>
      <w:r w:rsidRPr="00A24CB2">
        <w:t xml:space="preserve"> rejected</w:t>
      </w:r>
    </w:p>
    <w:p w:rsidR="00D521C9" w:rsidP="00E92BA0" w:rsidRDefault="00D521C9" w14:paraId="604AAE30" w14:textId="77777777">
      <w:pPr>
        <w:spacing w:after="100"/>
      </w:pPr>
    </w:p>
    <w:p w:rsidR="00D9427C" w:rsidP="00E92BA0" w:rsidRDefault="00D9427C" w14:paraId="2C095296" w14:textId="77777777">
      <w:pPr>
        <w:rPr>
          <w:rFonts w:cs="Arial"/>
          <w:b/>
          <w:color w:val="000000"/>
          <w:lang w:val="en-US"/>
        </w:rPr>
      </w:pPr>
      <w:bookmarkStart w:name="_Toc422319819" w:id="7318"/>
      <w:bookmarkStart w:name="_Toc435584415" w:id="7319"/>
      <w:r>
        <w:br w:type="page"/>
      </w:r>
    </w:p>
    <w:p w:rsidRPr="00EA058B" w:rsidR="0000303A" w:rsidP="00E92BA0" w:rsidRDefault="0000303A" w14:paraId="7CB21496" w14:textId="77777777">
      <w:pPr>
        <w:pStyle w:val="Heading40"/>
        <w:spacing w:before="0" w:after="0" w:line="240" w:lineRule="auto"/>
        <w:ind w:left="0" w:firstLine="0"/>
        <w:rPr>
          <w:rFonts w:ascii="Calibri" w:hAnsi="Calibri"/>
          <w:sz w:val="22"/>
          <w:szCs w:val="22"/>
        </w:rPr>
      </w:pPr>
      <w:r w:rsidRPr="0037114F">
        <w:rPr>
          <w:rFonts w:ascii="Calibri" w:hAnsi="Calibri"/>
          <w:sz w:val="22"/>
          <w:szCs w:val="22"/>
        </w:rPr>
        <w:t>Rule manres.010:  Invalid message identifier structure</w:t>
      </w:r>
    </w:p>
    <w:p w:rsidR="0000303A" w:rsidP="00E92BA0" w:rsidRDefault="0000303A" w14:paraId="56CCC55D" w14:textId="77777777">
      <w:r>
        <w:t>Message identifier must have the correct structure.</w:t>
      </w:r>
    </w:p>
    <w:p w:rsidR="0000303A" w:rsidP="00E92BA0" w:rsidRDefault="0000303A" w14:paraId="08BC58D4" w14:textId="77777777">
      <w:r>
        <w:t>Error code is 902134: Message Id Structure incorrect</w:t>
      </w:r>
    </w:p>
    <w:p w:rsidRPr="00AE0BE3" w:rsidR="005313AE" w:rsidP="00E92BA0" w:rsidRDefault="005313AE" w14:paraId="3CA880E7" w14:textId="77777777">
      <w:r w:rsidRPr="00AE0BE3">
        <w:t>File Fatal Error</w:t>
      </w:r>
    </w:p>
    <w:p w:rsidR="00D511D2" w:rsidP="00E92BA0" w:rsidRDefault="00D511D2" w14:paraId="2765E720" w14:textId="77777777"/>
    <w:p w:rsidRPr="002D6E2C" w:rsidR="00D511D2" w:rsidP="00E92BA0" w:rsidRDefault="00D511D2" w14:paraId="0B607BDD"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w:t>
      </w:r>
      <w:r>
        <w:rPr>
          <w:rFonts w:ascii="Calibri" w:hAnsi="Calibri"/>
          <w:sz w:val="22"/>
          <w:szCs w:val="22"/>
        </w:rPr>
        <w:t>manres</w:t>
      </w:r>
      <w:r w:rsidRPr="002D6E2C">
        <w:rPr>
          <w:rFonts w:ascii="Calibri" w:hAnsi="Calibri"/>
          <w:sz w:val="22"/>
          <w:szCs w:val="22"/>
        </w:rPr>
        <w:t>.01</w:t>
      </w:r>
      <w:r>
        <w:rPr>
          <w:rFonts w:ascii="Calibri" w:hAnsi="Calibri"/>
          <w:sz w:val="22"/>
          <w:szCs w:val="22"/>
        </w:rPr>
        <w:t>1</w:t>
      </w:r>
      <w:r w:rsidRPr="002D6E2C">
        <w:rPr>
          <w:rFonts w:ascii="Calibri" w:hAnsi="Calibri"/>
          <w:sz w:val="22"/>
          <w:szCs w:val="22"/>
        </w:rPr>
        <w:t xml:space="preserve"> – Debtor Authentication Required (Authorisation code)</w:t>
      </w:r>
    </w:p>
    <w:p w:rsidRPr="002D6E2C" w:rsidR="00D511D2" w:rsidP="00E92BA0" w:rsidRDefault="00D511D2" w14:paraId="0F7C7A78" w14:textId="77777777">
      <w:r w:rsidRPr="002D6E2C">
        <w:t xml:space="preserve">The authorisation code </w:t>
      </w:r>
      <w:r>
        <w:t xml:space="preserve">must </w:t>
      </w:r>
      <w:r w:rsidRPr="002D6E2C">
        <w:t xml:space="preserve">equal to </w:t>
      </w:r>
      <w:r>
        <w:t xml:space="preserve">0226, </w:t>
      </w:r>
      <w:r w:rsidRPr="002D6E2C">
        <w:t>0227</w:t>
      </w:r>
      <w:r>
        <w:t>,</w:t>
      </w:r>
      <w:r w:rsidRPr="002D6E2C">
        <w:t xml:space="preserve"> 0228</w:t>
      </w:r>
      <w:r>
        <w:t>, 0229 or 0230</w:t>
      </w:r>
      <w:r w:rsidRPr="002D6E2C">
        <w:t>.</w:t>
      </w:r>
    </w:p>
    <w:p w:rsidRPr="002D6E2C" w:rsidR="00D511D2" w:rsidP="00E92BA0" w:rsidRDefault="00D511D2" w14:paraId="35731560" w14:textId="77777777">
      <w:r w:rsidRPr="002D6E2C">
        <w:t>Error Code is 901101: Invalid Authorisation Code</w:t>
      </w:r>
    </w:p>
    <w:p w:rsidR="00D511D2" w:rsidP="00E92BA0" w:rsidRDefault="00D511D2" w14:paraId="1B07DE2B" w14:textId="77777777">
      <w:r w:rsidRPr="002D6E2C">
        <w:t xml:space="preserve">Severity: Mandate </w:t>
      </w:r>
      <w:r w:rsidRPr="00A24CB2">
        <w:t xml:space="preserve">information </w:t>
      </w:r>
      <w:r>
        <w:t>response</w:t>
      </w:r>
      <w:r w:rsidRPr="00A24CB2">
        <w:t xml:space="preserve"> rejected</w:t>
      </w:r>
    </w:p>
    <w:p w:rsidR="00D511D2" w:rsidP="00E92BA0" w:rsidRDefault="00D511D2" w14:paraId="17E2C661" w14:textId="77777777"/>
    <w:p w:rsidRPr="002D6E2C" w:rsidR="00D511D2" w:rsidP="00E92BA0" w:rsidRDefault="00D511D2" w14:paraId="71E137E6" w14:textId="77777777">
      <w:pPr>
        <w:pStyle w:val="Heading40"/>
        <w:spacing w:before="0" w:after="0" w:line="240" w:lineRule="auto"/>
        <w:ind w:left="0" w:firstLine="0"/>
        <w:rPr>
          <w:rFonts w:ascii="Calibri" w:hAnsi="Calibri"/>
          <w:sz w:val="22"/>
          <w:szCs w:val="22"/>
        </w:rPr>
      </w:pPr>
      <w:r w:rsidRPr="002D6E2C">
        <w:rPr>
          <w:rFonts w:ascii="Calibri" w:hAnsi="Calibri"/>
          <w:sz w:val="22"/>
          <w:szCs w:val="22"/>
        </w:rPr>
        <w:t xml:space="preserve">Rule </w:t>
      </w:r>
      <w:r>
        <w:rPr>
          <w:rFonts w:ascii="Calibri" w:hAnsi="Calibri"/>
          <w:sz w:val="22"/>
          <w:szCs w:val="22"/>
        </w:rPr>
        <w:t>manres.012</w:t>
      </w:r>
      <w:r w:rsidRPr="002D6E2C">
        <w:rPr>
          <w:rFonts w:ascii="Calibri" w:hAnsi="Calibri"/>
          <w:sz w:val="22"/>
          <w:szCs w:val="22"/>
        </w:rPr>
        <w:t xml:space="preserve"> – Mandate Initiation Date</w:t>
      </w:r>
    </w:p>
    <w:p w:rsidRPr="002D6E2C" w:rsidR="00D511D2" w:rsidP="00E92BA0" w:rsidRDefault="00D511D2" w14:paraId="682A6964" w14:textId="77777777">
      <w:r w:rsidRPr="002D6E2C">
        <w:t xml:space="preserve">The Mandate Initiation Date </w:t>
      </w:r>
      <w:r>
        <w:t>must be a valid</w:t>
      </w:r>
      <w:r w:rsidRPr="002D6E2C">
        <w:t xml:space="preserve"> date</w:t>
      </w:r>
    </w:p>
    <w:p w:rsidRPr="002D6E2C" w:rsidR="00D511D2" w:rsidP="00E92BA0" w:rsidRDefault="00D511D2" w14:paraId="3E19FE77" w14:textId="77777777">
      <w:r w:rsidRPr="002D6E2C">
        <w:t xml:space="preserve">Error Code is 901104 Invalid Mandate Initiation Date on mandate </w:t>
      </w:r>
    </w:p>
    <w:p w:rsidRPr="002D6E2C" w:rsidR="00D511D2" w:rsidP="00E92BA0" w:rsidRDefault="00D511D2" w14:paraId="0643EC9B" w14:textId="77777777">
      <w:r w:rsidRPr="002D6E2C">
        <w:t xml:space="preserve">Severity: Mandate </w:t>
      </w:r>
      <w:r w:rsidRPr="00A24CB2">
        <w:t xml:space="preserve">information </w:t>
      </w:r>
      <w:r>
        <w:t>response</w:t>
      </w:r>
      <w:r w:rsidRPr="00A24CB2">
        <w:t xml:space="preserve"> rejected</w:t>
      </w:r>
    </w:p>
    <w:p w:rsidR="00EB2D1D" w:rsidP="00E92BA0" w:rsidRDefault="00EB2D1D" w14:paraId="76D8B3D2" w14:textId="77777777">
      <w:pPr>
        <w:rPr>
          <w:color w:val="4F81BD"/>
        </w:rPr>
      </w:pPr>
    </w:p>
    <w:p w:rsidR="00F425D5" w:rsidP="00E92BA0" w:rsidRDefault="00F425D5" w14:paraId="7277845C" w14:textId="77777777">
      <w:pPr>
        <w:pStyle w:val="Heading40"/>
        <w:spacing w:before="0" w:after="0" w:line="240" w:lineRule="auto"/>
        <w:ind w:left="0" w:firstLine="0"/>
        <w:rPr>
          <w:rFonts w:ascii="Calibri" w:hAnsi="Calibri"/>
          <w:sz w:val="22"/>
          <w:szCs w:val="22"/>
        </w:rPr>
      </w:pPr>
      <w:r>
        <w:rPr>
          <w:rFonts w:ascii="Calibri" w:hAnsi="Calibri"/>
          <w:sz w:val="22"/>
          <w:szCs w:val="22"/>
        </w:rPr>
        <w:t>Rule manres.014 – Currency Code</w:t>
      </w:r>
    </w:p>
    <w:p w:rsidR="00F425D5" w:rsidP="00E92BA0" w:rsidRDefault="00F425D5" w14:paraId="6E1DAE09" w14:textId="77777777">
      <w:pPr>
        <w:rPr>
          <w:lang w:val="en-US"/>
        </w:rPr>
      </w:pPr>
      <w:r>
        <w:rPr>
          <w:lang w:val="en-US"/>
        </w:rPr>
        <w:t>Currency code must be “ZAR” for South Africa</w:t>
      </w:r>
    </w:p>
    <w:p w:rsidR="00F425D5" w:rsidP="00E92BA0" w:rsidRDefault="00F425D5" w14:paraId="03AA8FC7" w14:textId="77777777">
      <w:pPr>
        <w:rPr>
          <w:lang w:val="en-US"/>
        </w:rPr>
      </w:pPr>
      <w:r>
        <w:rPr>
          <w:lang w:val="en-US"/>
        </w:rPr>
        <w:t>Error Code is 901198: Currency Code must be “ZAR” for South Africa</w:t>
      </w:r>
    </w:p>
    <w:p w:rsidRPr="002D6E2C" w:rsidR="00F425D5" w:rsidP="00E92BA0" w:rsidRDefault="00F425D5" w14:paraId="415A6630" w14:textId="77777777">
      <w:r w:rsidRPr="002D6E2C">
        <w:t xml:space="preserve">Severity: Mandate </w:t>
      </w:r>
      <w:r w:rsidRPr="00A24CB2">
        <w:t xml:space="preserve">information </w:t>
      </w:r>
      <w:r>
        <w:t>response</w:t>
      </w:r>
      <w:r w:rsidRPr="00A24CB2">
        <w:t xml:space="preserve"> rejected</w:t>
      </w:r>
    </w:p>
    <w:p w:rsidR="00F425D5" w:rsidP="00E92BA0" w:rsidRDefault="00F425D5" w14:paraId="440F0F50" w14:textId="77777777">
      <w:pPr>
        <w:rPr>
          <w:color w:val="4F81BD"/>
        </w:rPr>
      </w:pPr>
    </w:p>
    <w:p w:rsidRPr="002D6E2C" w:rsidR="005F34E3" w:rsidP="00F0135A" w:rsidRDefault="005F34E3" w14:paraId="10CB3BAB" w14:textId="77777777">
      <w:pPr>
        <w:pStyle w:val="Heading40"/>
        <w:spacing w:before="0" w:after="0" w:line="240" w:lineRule="auto"/>
        <w:ind w:left="0" w:firstLine="0"/>
        <w:rPr>
          <w:rFonts w:ascii="Calibri" w:hAnsi="Calibri"/>
          <w:sz w:val="22"/>
          <w:szCs w:val="22"/>
        </w:rPr>
      </w:pPr>
      <w:r>
        <w:rPr>
          <w:rFonts w:ascii="Calibri" w:hAnsi="Calibri"/>
          <w:sz w:val="22"/>
          <w:szCs w:val="22"/>
        </w:rPr>
        <w:t>Rule manres.015</w:t>
      </w:r>
      <w:r w:rsidRPr="002D6E2C">
        <w:rPr>
          <w:rFonts w:ascii="Calibri" w:hAnsi="Calibri"/>
          <w:sz w:val="22"/>
          <w:szCs w:val="22"/>
        </w:rPr>
        <w:t xml:space="preserve"> – </w:t>
      </w:r>
      <w:r>
        <w:rPr>
          <w:rFonts w:ascii="Calibri" w:hAnsi="Calibri"/>
          <w:sz w:val="22"/>
          <w:szCs w:val="22"/>
        </w:rPr>
        <w:t xml:space="preserve">Message </w:t>
      </w:r>
      <w:r w:rsidRPr="002D6E2C">
        <w:rPr>
          <w:rFonts w:ascii="Calibri" w:hAnsi="Calibri"/>
          <w:sz w:val="22"/>
          <w:szCs w:val="22"/>
        </w:rPr>
        <w:t xml:space="preserve">Identifier on Mandate </w:t>
      </w:r>
      <w:r>
        <w:rPr>
          <w:rFonts w:ascii="Calibri" w:hAnsi="Calibri"/>
          <w:sz w:val="22"/>
          <w:szCs w:val="22"/>
        </w:rPr>
        <w:t>Information Response must be unique</w:t>
      </w:r>
    </w:p>
    <w:p w:rsidRPr="00F0135A" w:rsidR="005F34E3" w:rsidP="00F0135A" w:rsidRDefault="005F34E3" w14:paraId="5FBCCD29" w14:textId="77777777">
      <w:pPr>
        <w:rPr>
          <w:lang w:val="en-US"/>
        </w:rPr>
      </w:pPr>
      <w:r w:rsidRPr="00F0135A">
        <w:rPr>
          <w:lang w:val="en-US"/>
        </w:rPr>
        <w:t>Message Identifier must be unique on Mandate Information Response</w:t>
      </w:r>
    </w:p>
    <w:p w:rsidRPr="00F0135A" w:rsidR="005F34E3" w:rsidP="00F0135A" w:rsidRDefault="005F34E3" w14:paraId="69178704" w14:textId="77777777">
      <w:pPr>
        <w:rPr>
          <w:lang w:val="en-US"/>
        </w:rPr>
      </w:pPr>
      <w:r w:rsidRPr="00F0135A">
        <w:rPr>
          <w:lang w:val="en-US"/>
        </w:rPr>
        <w:t>Error Code is 901005: Message Identifier is not unique</w:t>
      </w:r>
    </w:p>
    <w:p w:rsidR="005F34E3" w:rsidP="00F0135A" w:rsidRDefault="005F34E3" w14:paraId="46A39E96" w14:textId="3426DD03">
      <w:pPr>
        <w:rPr>
          <w:lang w:val="en-US"/>
        </w:rPr>
      </w:pPr>
      <w:r w:rsidRPr="00F0135A">
        <w:rPr>
          <w:lang w:val="en-US"/>
        </w:rPr>
        <w:t>Fatal error severity</w:t>
      </w:r>
    </w:p>
    <w:p w:rsidR="00E0028F" w:rsidP="00F0135A" w:rsidRDefault="00E0028F" w14:paraId="51F99481" w14:textId="1A0884C6">
      <w:pPr>
        <w:rPr>
          <w:lang w:val="en-US"/>
        </w:rPr>
      </w:pPr>
    </w:p>
    <w:p w:rsidRPr="002D6E2C" w:rsidR="00E0028F" w:rsidP="00F55B98" w:rsidRDefault="00E0028F" w14:paraId="61B8826A" w14:textId="77777777">
      <w:pPr>
        <w:pStyle w:val="Heading40"/>
        <w:spacing w:before="0" w:after="0" w:line="240" w:lineRule="auto"/>
        <w:ind w:left="0" w:firstLine="0"/>
        <w:rPr>
          <w:rFonts w:ascii="Calibri" w:hAnsi="Calibri"/>
          <w:sz w:val="22"/>
          <w:szCs w:val="22"/>
        </w:rPr>
      </w:pPr>
      <w:r>
        <w:rPr>
          <w:rFonts w:ascii="Calibri" w:hAnsi="Calibri"/>
          <w:sz w:val="22"/>
          <w:szCs w:val="22"/>
        </w:rPr>
        <w:t>Rule manres.016</w:t>
      </w:r>
      <w:r w:rsidRPr="002D6E2C">
        <w:rPr>
          <w:rFonts w:ascii="Calibri" w:hAnsi="Calibri"/>
          <w:sz w:val="22"/>
          <w:szCs w:val="22"/>
        </w:rPr>
        <w:t xml:space="preserve"> –</w:t>
      </w:r>
      <w:r>
        <w:rPr>
          <w:rFonts w:ascii="Calibri" w:hAnsi="Calibri"/>
          <w:sz w:val="22"/>
          <w:szCs w:val="22"/>
        </w:rPr>
        <w:t xml:space="preserve"> Creditor Bank Member ID</w:t>
      </w:r>
      <w:r w:rsidRPr="002D6E2C">
        <w:rPr>
          <w:rFonts w:ascii="Calibri" w:hAnsi="Calibri"/>
          <w:sz w:val="22"/>
          <w:szCs w:val="22"/>
        </w:rPr>
        <w:t xml:space="preserve"> </w:t>
      </w:r>
    </w:p>
    <w:p w:rsidRPr="00AE0BE3" w:rsidR="00E0028F" w:rsidP="00F55B98" w:rsidRDefault="00E0028F" w14:paraId="7E70167D" w14:textId="77777777">
      <w:r>
        <w:t>Creditor Bank Member ID must be a valid AC ID</w:t>
      </w:r>
      <w:r w:rsidRPr="00AE0BE3">
        <w:t>.</w:t>
      </w:r>
    </w:p>
    <w:p w:rsidRPr="00AE0BE3" w:rsidR="00E0028F" w:rsidP="00F55B98" w:rsidRDefault="00E0028F" w14:paraId="2D1BAE86" w14:textId="77777777">
      <w:r w:rsidRPr="00AE0BE3">
        <w:t>Error Code is 901</w:t>
      </w:r>
      <w:r>
        <w:t>196</w:t>
      </w:r>
      <w:r w:rsidRPr="00AE0BE3">
        <w:t xml:space="preserve">: </w:t>
      </w:r>
      <w:r w:rsidRPr="00AC72D7">
        <w:t xml:space="preserve">Invalid Creditor </w:t>
      </w:r>
      <w:r>
        <w:t>Bank Member ID</w:t>
      </w:r>
    </w:p>
    <w:p w:rsidRPr="00EB66A8" w:rsidR="00E0028F" w:rsidP="00E0028F" w:rsidRDefault="00E0028F" w14:paraId="53DA67A3" w14:textId="1A0320ED">
      <w:r>
        <w:t xml:space="preserve">Mandate information response </w:t>
      </w:r>
      <w:r w:rsidRPr="00AE0BE3">
        <w:t>rejected</w:t>
      </w:r>
    </w:p>
    <w:p w:rsidR="005F34E3" w:rsidP="00E92BA0" w:rsidRDefault="005F34E3" w14:paraId="0E07BD2F" w14:textId="77777777">
      <w:pPr>
        <w:pStyle w:val="Heading40"/>
        <w:spacing w:before="0" w:after="0" w:line="240" w:lineRule="auto"/>
        <w:ind w:left="0" w:firstLine="0"/>
        <w:rPr>
          <w:rFonts w:ascii="Calibri" w:hAnsi="Calibri"/>
          <w:sz w:val="22"/>
          <w:szCs w:val="22"/>
        </w:rPr>
      </w:pPr>
    </w:p>
    <w:p w:rsidRPr="002D6E2C" w:rsidR="0063269D" w:rsidP="00E92BA0" w:rsidRDefault="0063269D" w14:paraId="59F15BA3" w14:textId="77777777">
      <w:pPr>
        <w:pStyle w:val="Heading40"/>
        <w:spacing w:before="0" w:after="0" w:line="240" w:lineRule="auto"/>
        <w:ind w:left="0" w:firstLine="0"/>
        <w:rPr>
          <w:rFonts w:ascii="Calibri" w:hAnsi="Calibri"/>
          <w:sz w:val="22"/>
          <w:szCs w:val="22"/>
        </w:rPr>
      </w:pPr>
      <w:r>
        <w:rPr>
          <w:rFonts w:ascii="Calibri" w:hAnsi="Calibri"/>
          <w:sz w:val="22"/>
          <w:szCs w:val="22"/>
        </w:rPr>
        <w:t>Rule manres.018</w:t>
      </w:r>
      <w:r w:rsidRPr="002D6E2C">
        <w:rPr>
          <w:rFonts w:ascii="Calibri" w:hAnsi="Calibri"/>
          <w:sz w:val="22"/>
          <w:szCs w:val="22"/>
        </w:rPr>
        <w:t xml:space="preserve"> –</w:t>
      </w:r>
      <w:r>
        <w:rPr>
          <w:rFonts w:ascii="Calibri" w:hAnsi="Calibri"/>
          <w:sz w:val="22"/>
          <w:szCs w:val="22"/>
        </w:rPr>
        <w:t>Debtor Bank Member ID</w:t>
      </w:r>
      <w:r w:rsidRPr="002D6E2C">
        <w:rPr>
          <w:rFonts w:ascii="Calibri" w:hAnsi="Calibri"/>
          <w:sz w:val="22"/>
          <w:szCs w:val="22"/>
        </w:rPr>
        <w:t xml:space="preserve"> </w:t>
      </w:r>
    </w:p>
    <w:p w:rsidRPr="00AE0BE3" w:rsidR="0063269D" w:rsidP="00E92BA0" w:rsidRDefault="0063269D" w14:paraId="1B555276" w14:textId="77777777">
      <w:r>
        <w:t>Debtor Bank Member ID must be a valid ID</w:t>
      </w:r>
      <w:r w:rsidRPr="00AE0BE3">
        <w:t>.</w:t>
      </w:r>
    </w:p>
    <w:p w:rsidR="0063269D" w:rsidP="00E92BA0" w:rsidRDefault="0063269D" w14:paraId="33492EF7" w14:textId="77777777">
      <w:r w:rsidRPr="00AE0BE3">
        <w:t>Error Code is 901</w:t>
      </w:r>
      <w:r>
        <w:t>197</w:t>
      </w:r>
      <w:r w:rsidRPr="00AE0BE3">
        <w:t xml:space="preserve">: </w:t>
      </w:r>
      <w:r w:rsidRPr="00AC72D7">
        <w:t xml:space="preserve">Invalid </w:t>
      </w:r>
      <w:r>
        <w:t>Debt</w:t>
      </w:r>
      <w:r w:rsidRPr="00AC72D7">
        <w:t xml:space="preserve">or </w:t>
      </w:r>
      <w:r>
        <w:t>Bank Member ID</w:t>
      </w:r>
      <w:r w:rsidRPr="00AE0BE3">
        <w:t xml:space="preserve"> </w:t>
      </w:r>
    </w:p>
    <w:p w:rsidRPr="00AE0BE3" w:rsidR="0063269D" w:rsidP="00E92BA0" w:rsidRDefault="0063269D" w14:paraId="199B991E" w14:textId="77777777">
      <w:r w:rsidRPr="00AE0BE3">
        <w:t>Mandate information re</w:t>
      </w:r>
      <w:r>
        <w:t>sponse</w:t>
      </w:r>
      <w:r w:rsidRPr="00AE0BE3">
        <w:t xml:space="preserve"> rejected</w:t>
      </w:r>
    </w:p>
    <w:p w:rsidR="0063269D" w:rsidP="00E92BA0" w:rsidRDefault="0063269D" w14:paraId="014DD025" w14:textId="77777777">
      <w:pPr>
        <w:rPr>
          <w:color w:val="4F81BD"/>
        </w:rPr>
      </w:pPr>
    </w:p>
    <w:p w:rsidRPr="002D6E2C" w:rsidR="00EB2D1D" w:rsidP="00E92BA0" w:rsidRDefault="00EB2D1D" w14:paraId="2136D06B" w14:textId="77777777">
      <w:pPr>
        <w:pStyle w:val="Heading40"/>
        <w:spacing w:before="0" w:after="0" w:line="240" w:lineRule="auto"/>
        <w:ind w:left="0" w:firstLine="0"/>
        <w:rPr>
          <w:rFonts w:ascii="Calibri" w:hAnsi="Calibri"/>
          <w:sz w:val="22"/>
          <w:szCs w:val="22"/>
        </w:rPr>
      </w:pPr>
      <w:r>
        <w:rPr>
          <w:rFonts w:ascii="Calibri" w:hAnsi="Calibri"/>
          <w:sz w:val="22"/>
          <w:szCs w:val="22"/>
        </w:rPr>
        <w:t>Rule manres.999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EB2D1D" w:rsidP="00E92BA0" w:rsidRDefault="00EB2D1D" w14:paraId="4EE65C75" w14:textId="77777777">
      <w:r>
        <w:t>Element &lt;Element Name</w:t>
      </w:r>
      <w:r w:rsidR="00032740">
        <w:t xml:space="preserve">&gt; </w:t>
      </w:r>
      <w:r w:rsidRPr="00151A59" w:rsidR="00032740">
        <w:t>must</w:t>
      </w:r>
      <w:r w:rsidRPr="00151A59">
        <w:t xml:space="preserve"> not be blank or spaces.</w:t>
      </w:r>
    </w:p>
    <w:p w:rsidRPr="008738E0" w:rsidR="00EB2D1D" w:rsidP="00E92BA0" w:rsidRDefault="00EB2D1D" w14:paraId="7675D3B3" w14:textId="77777777">
      <w:r w:rsidRPr="008738E0">
        <w:t>Error Code is 9</w:t>
      </w:r>
      <w:r>
        <w:t>1</w:t>
      </w:r>
      <w:r w:rsidRPr="008738E0">
        <w:t>0</w:t>
      </w:r>
      <w:r>
        <w:t>099</w:t>
      </w:r>
      <w:r w:rsidRPr="008738E0">
        <w:t xml:space="preserve">: </w:t>
      </w:r>
      <w:r>
        <w:t>Message Element &lt;Message Element Name&gt; must not be spaces</w:t>
      </w:r>
    </w:p>
    <w:p w:rsidRPr="00AE0BE3" w:rsidR="00EB2D1D" w:rsidP="00E92BA0" w:rsidRDefault="00EB2D1D" w14:paraId="21475E6F" w14:textId="77777777">
      <w:r w:rsidRPr="00383E12">
        <w:t xml:space="preserve">Severity: </w:t>
      </w:r>
      <w:r w:rsidRPr="00AE0BE3">
        <w:t>Mandate information re</w:t>
      </w:r>
      <w:r>
        <w:t>sponse</w:t>
      </w:r>
      <w:r w:rsidRPr="00AE0BE3">
        <w:t xml:space="preserve"> rejected</w:t>
      </w:r>
    </w:p>
    <w:p w:rsidR="0000303A" w:rsidP="00E92BA0" w:rsidRDefault="0000303A" w14:paraId="49FE8B16" w14:textId="77777777">
      <w:pPr>
        <w:rPr>
          <w:b/>
          <w:color w:val="4F81BD"/>
        </w:rPr>
      </w:pPr>
      <w:r>
        <w:rPr>
          <w:color w:val="4F81BD"/>
        </w:rPr>
        <w:br w:type="page"/>
      </w:r>
    </w:p>
    <w:p w:rsidRPr="005D53DE" w:rsidR="00D521C9" w:rsidP="002C2973" w:rsidRDefault="00D521C9" w14:paraId="452A9EC3"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536096859" w:id="7320"/>
      <w:r w:rsidRPr="005D53DE">
        <w:rPr>
          <w:rFonts w:ascii="Calibri" w:hAnsi="Calibri"/>
          <w:color w:val="4F81BD"/>
          <w:sz w:val="22"/>
          <w:szCs w:val="22"/>
          <w:lang w:val="en-ZA"/>
        </w:rPr>
        <w:t>Response to debit request rules</w:t>
      </w:r>
      <w:bookmarkEnd w:id="7318"/>
      <w:bookmarkEnd w:id="7319"/>
      <w:bookmarkEnd w:id="7320"/>
    </w:p>
    <w:p w:rsidR="00D521C9" w:rsidP="00E92BA0" w:rsidRDefault="00D521C9" w14:paraId="0F197B88" w14:textId="77777777">
      <w:pPr>
        <w:pStyle w:val="Heading40"/>
        <w:spacing w:before="0" w:after="0" w:line="240" w:lineRule="auto"/>
        <w:ind w:left="0" w:firstLine="0"/>
        <w:rPr>
          <w:rFonts w:ascii="Calibri" w:hAnsi="Calibri"/>
          <w:sz w:val="22"/>
          <w:szCs w:val="22"/>
        </w:rPr>
      </w:pPr>
    </w:p>
    <w:p w:rsidRPr="005D53DE" w:rsidR="00D521C9" w:rsidP="00E92BA0" w:rsidRDefault="00D521C9" w14:paraId="5FA4B7F7"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debres.001</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Debit response structure</w:t>
      </w:r>
    </w:p>
    <w:p w:rsidR="00D521C9" w:rsidP="00E92BA0" w:rsidRDefault="00D521C9" w14:paraId="4D327B56" w14:textId="77777777">
      <w:r>
        <w:t>Response to debit request messages</w:t>
      </w:r>
      <w:r w:rsidRPr="00A24CB2">
        <w:t xml:space="preserve"> </w:t>
      </w:r>
      <w:r>
        <w:t xml:space="preserve">must contain a group header and at least one debit response. The structure must conform to the supplied XSD. </w:t>
      </w:r>
    </w:p>
    <w:p w:rsidR="00AE475E" w:rsidP="00E92BA0" w:rsidRDefault="00AE475E" w14:paraId="24B26EB5" w14:textId="77777777">
      <w:r>
        <w:t xml:space="preserve">Error code is 902121: Invalid file structure </w:t>
      </w:r>
    </w:p>
    <w:p w:rsidR="00D521C9" w:rsidP="00E92BA0" w:rsidRDefault="00D521C9" w14:paraId="6C4DCEC6" w14:textId="77777777">
      <w:r>
        <w:t>Fatal error, rejected by XML parser</w:t>
      </w:r>
    </w:p>
    <w:p w:rsidR="00D521C9" w:rsidP="00E92BA0" w:rsidRDefault="00D521C9" w14:paraId="0002648A" w14:textId="77777777">
      <w:pPr>
        <w:spacing w:after="100"/>
      </w:pPr>
    </w:p>
    <w:p w:rsidRPr="005D53DE" w:rsidR="00D521C9" w:rsidP="00E92BA0" w:rsidRDefault="00D521C9" w14:paraId="76D7B71B"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debres.002</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 xml:space="preserve">Service identifier </w:t>
      </w:r>
    </w:p>
    <w:p w:rsidR="00D521C9" w:rsidP="00E92BA0" w:rsidRDefault="00D521C9" w14:paraId="4C9870C2" w14:textId="77777777">
      <w:r>
        <w:t>Message identifier must contain a valid service identifier for debit responses</w:t>
      </w:r>
    </w:p>
    <w:p w:rsidR="00D521C9" w:rsidP="00E92BA0" w:rsidRDefault="00D521C9" w14:paraId="0F2AA41D" w14:textId="77777777">
      <w:r>
        <w:t>Error code is 90104</w:t>
      </w:r>
      <w:r w:rsidR="004510E5">
        <w:t>5</w:t>
      </w:r>
      <w:r>
        <w:t>: Invalid input service ID</w:t>
      </w:r>
    </w:p>
    <w:p w:rsidR="003B1DD8" w:rsidP="00E92BA0" w:rsidRDefault="003B1DD8" w14:paraId="71E693A5" w14:textId="77777777">
      <w:r>
        <w:t>File fatal e</w:t>
      </w:r>
      <w:r w:rsidRPr="00A24CB2">
        <w:t>rror</w:t>
      </w:r>
    </w:p>
    <w:p w:rsidR="00D521C9" w:rsidP="00E92BA0" w:rsidRDefault="00D521C9" w14:paraId="35BB1A1A" w14:textId="77777777">
      <w:pPr>
        <w:spacing w:after="100"/>
      </w:pPr>
    </w:p>
    <w:p w:rsidRPr="005D53DE" w:rsidR="00D521C9" w:rsidP="00E92BA0" w:rsidRDefault="00D521C9" w14:paraId="65E52658"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debres.003</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 xml:space="preserve">Institution identifier on </w:t>
      </w:r>
      <w:r w:rsidRPr="005D53DE" w:rsidR="00032740">
        <w:rPr>
          <w:rFonts w:ascii="Calibri" w:hAnsi="Calibri"/>
          <w:sz w:val="22"/>
          <w:szCs w:val="22"/>
        </w:rPr>
        <w:t>debit response</w:t>
      </w:r>
    </w:p>
    <w:p w:rsidRPr="00A24CB2" w:rsidR="00D521C9" w:rsidP="00E92BA0" w:rsidRDefault="00D521C9" w14:paraId="22FCE213" w14:textId="77777777">
      <w:r w:rsidRPr="00A24CB2">
        <w:t xml:space="preserve">The </w:t>
      </w:r>
      <w:r>
        <w:t>institution i</w:t>
      </w:r>
      <w:r w:rsidRPr="00A24CB2">
        <w:t xml:space="preserve">dentifier contained in the message identifier must be a valid </w:t>
      </w:r>
      <w:r>
        <w:t>a</w:t>
      </w:r>
      <w:r w:rsidRPr="00A24CB2">
        <w:t xml:space="preserve">nd registered for </w:t>
      </w:r>
      <w:r>
        <w:t>AC.</w:t>
      </w:r>
    </w:p>
    <w:p w:rsidRPr="00A24CB2" w:rsidR="00D521C9" w:rsidP="00E92BA0" w:rsidRDefault="00D521C9" w14:paraId="5A79C027" w14:textId="77777777">
      <w:r>
        <w:t>Error c</w:t>
      </w:r>
      <w:r w:rsidRPr="00A24CB2">
        <w:t xml:space="preserve">ode is 901001: </w:t>
      </w:r>
      <w:r>
        <w:t>Identifier</w:t>
      </w:r>
      <w:r w:rsidRPr="005D53DE">
        <w:t xml:space="preserve"> code in Message Identifier invalid</w:t>
      </w:r>
    </w:p>
    <w:p w:rsidR="003B1DD8" w:rsidP="00E92BA0" w:rsidRDefault="003B1DD8" w14:paraId="0BCD7C6D" w14:textId="77777777">
      <w:r>
        <w:t>File fatal e</w:t>
      </w:r>
      <w:r w:rsidRPr="00A24CB2">
        <w:t>rror</w:t>
      </w:r>
    </w:p>
    <w:p w:rsidR="00D521C9" w:rsidP="00E92BA0" w:rsidRDefault="00D521C9" w14:paraId="652B166C" w14:textId="77777777">
      <w:pPr>
        <w:spacing w:after="100"/>
        <w:rPr>
          <w:rFonts w:cs="Arial"/>
          <w:b/>
          <w:color w:val="595959" w:themeColor="text1" w:themeTint="A6"/>
          <w:sz w:val="26"/>
        </w:rPr>
      </w:pPr>
    </w:p>
    <w:p w:rsidRPr="005D53DE" w:rsidR="00D521C9" w:rsidP="00E92BA0" w:rsidRDefault="00D521C9" w14:paraId="4108093F"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debres.004</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 xml:space="preserve">Creation date </w:t>
      </w:r>
    </w:p>
    <w:p w:rsidRPr="00A24CB2" w:rsidR="00D521C9" w:rsidP="00E92BA0" w:rsidRDefault="00D521C9" w14:paraId="6C5791D2" w14:textId="77777777">
      <w:r w:rsidRPr="00A24CB2">
        <w:t xml:space="preserve">Creation date must be present in the message identifier </w:t>
      </w:r>
    </w:p>
    <w:p w:rsidR="00D521C9" w:rsidP="00E92BA0" w:rsidRDefault="00D521C9" w14:paraId="7682209E" w14:textId="77777777">
      <w:r>
        <w:t>Error c</w:t>
      </w:r>
      <w:r w:rsidRPr="00A24CB2">
        <w:t>ode i</w:t>
      </w:r>
      <w:r>
        <w:t>s 901006: Creation date missing</w:t>
      </w:r>
    </w:p>
    <w:p w:rsidR="00D521C9" w:rsidP="00E92BA0" w:rsidRDefault="00D521C9" w14:paraId="792A4D00" w14:textId="77777777">
      <w:r>
        <w:t>File fatal e</w:t>
      </w:r>
      <w:r w:rsidRPr="00A24CB2">
        <w:t>rror</w:t>
      </w:r>
    </w:p>
    <w:p w:rsidR="00D521C9" w:rsidP="00E92BA0" w:rsidRDefault="00D521C9" w14:paraId="66D8DFBA" w14:textId="77777777">
      <w:pPr>
        <w:spacing w:after="100"/>
      </w:pPr>
    </w:p>
    <w:p w:rsidRPr="005D53DE" w:rsidR="00D521C9" w:rsidP="00E92BA0" w:rsidRDefault="00D521C9" w14:paraId="290BBD9C"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debres.006</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Instructing agent</w:t>
      </w:r>
    </w:p>
    <w:p w:rsidRPr="00754AEF" w:rsidR="00D521C9" w:rsidP="00E92BA0" w:rsidRDefault="00D521C9" w14:paraId="4275D7BF" w14:textId="77777777">
      <w:r>
        <w:t>Instructing a</w:t>
      </w:r>
      <w:r w:rsidRPr="00754AEF">
        <w:t xml:space="preserve">gent must be a valid participant </w:t>
      </w:r>
      <w:r>
        <w:t>for AC.</w:t>
      </w:r>
    </w:p>
    <w:p w:rsidRPr="00754AEF" w:rsidR="00D521C9" w:rsidP="00E92BA0" w:rsidRDefault="00D521C9" w14:paraId="3DE29E91" w14:textId="77777777">
      <w:r>
        <w:t>Error code is 901017: Instructing a</w:t>
      </w:r>
      <w:r w:rsidRPr="00754AEF">
        <w:t>gent invalid</w:t>
      </w:r>
    </w:p>
    <w:p w:rsidR="003B1DD8" w:rsidP="00E92BA0" w:rsidRDefault="003B1DD8" w14:paraId="39E9F4E5" w14:textId="77777777">
      <w:r>
        <w:t>File fatal e</w:t>
      </w:r>
      <w:r w:rsidRPr="00A24CB2">
        <w:t>rror</w:t>
      </w:r>
    </w:p>
    <w:p w:rsidR="00D521C9" w:rsidP="00E92BA0" w:rsidRDefault="00D521C9" w14:paraId="5F64D553" w14:textId="77777777">
      <w:pPr>
        <w:spacing w:after="100"/>
      </w:pPr>
    </w:p>
    <w:p w:rsidRPr="005D53DE" w:rsidR="00D521C9" w:rsidP="00E92BA0" w:rsidRDefault="00D521C9" w14:paraId="3A58ACB7"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debres.007</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Instructed agent</w:t>
      </w:r>
    </w:p>
    <w:p w:rsidR="00D521C9" w:rsidP="00E92BA0" w:rsidRDefault="00D521C9" w14:paraId="76E6C0F8" w14:textId="77777777">
      <w:r>
        <w:t xml:space="preserve">Instructed agent </w:t>
      </w:r>
      <w:r w:rsidRPr="00754AEF">
        <w:t xml:space="preserve">must be a valid participant </w:t>
      </w:r>
      <w:r>
        <w:t>for AC.</w:t>
      </w:r>
    </w:p>
    <w:p w:rsidR="00D521C9" w:rsidP="00E92BA0" w:rsidRDefault="00D521C9" w14:paraId="0D85D7CB" w14:textId="77777777">
      <w:r>
        <w:t>Error c</w:t>
      </w:r>
      <w:r w:rsidRPr="00754AEF">
        <w:t>ode is 901</w:t>
      </w:r>
      <w:r>
        <w:t>0</w:t>
      </w:r>
      <w:r w:rsidR="00ED4DFB">
        <w:t>7</w:t>
      </w:r>
      <w:r>
        <w:t>9</w:t>
      </w:r>
      <w:r w:rsidRPr="00754AEF">
        <w:t xml:space="preserve">: </w:t>
      </w:r>
      <w:r>
        <w:t>Instructed a</w:t>
      </w:r>
      <w:r w:rsidRPr="00A24CB2">
        <w:t>gent is invalid</w:t>
      </w:r>
      <w:r w:rsidRPr="00754AEF">
        <w:t xml:space="preserve"> </w:t>
      </w:r>
    </w:p>
    <w:p w:rsidR="003B1DD8" w:rsidP="00E92BA0" w:rsidRDefault="003B1DD8" w14:paraId="62B43739" w14:textId="77777777">
      <w:r>
        <w:t>File fatal e</w:t>
      </w:r>
      <w:r w:rsidRPr="00A24CB2">
        <w:t>rror</w:t>
      </w:r>
    </w:p>
    <w:p w:rsidR="00D521C9" w:rsidP="00E92BA0" w:rsidRDefault="00D521C9" w14:paraId="36B7738E" w14:textId="77777777">
      <w:pPr>
        <w:spacing w:after="100"/>
      </w:pPr>
    </w:p>
    <w:p w:rsidRPr="005D53DE" w:rsidR="00D521C9" w:rsidP="00E92BA0" w:rsidRDefault="00D521C9" w14:paraId="36D8CD01"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debres.008</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Creation date and time &lt;CreDtTm&gt;</w:t>
      </w:r>
    </w:p>
    <w:p w:rsidRPr="00A24CB2" w:rsidR="00D521C9" w:rsidP="00E92BA0" w:rsidRDefault="00D521C9" w14:paraId="363D5E9B" w14:textId="77777777">
      <w:r w:rsidRPr="00A24CB2">
        <w:t>Creation date and time must be valid and less than or equal to the processing date</w:t>
      </w:r>
    </w:p>
    <w:p w:rsidRPr="00A24CB2" w:rsidR="00D521C9" w:rsidP="00E92BA0" w:rsidRDefault="00D521C9" w14:paraId="6B631F79" w14:textId="77777777">
      <w:r>
        <w:t>Error c</w:t>
      </w:r>
      <w:r w:rsidRPr="00A24CB2">
        <w:t>ode is 901</w:t>
      </w:r>
      <w:r>
        <w:t>007: Creation date and time in group h</w:t>
      </w:r>
      <w:r w:rsidRPr="00A24CB2">
        <w:t>eader invalid</w:t>
      </w:r>
    </w:p>
    <w:p w:rsidR="00D521C9" w:rsidP="00E92BA0" w:rsidRDefault="00D521C9" w14:paraId="54BB4384" w14:textId="77777777">
      <w:r>
        <w:t>File fatal e</w:t>
      </w:r>
      <w:r w:rsidRPr="00A24CB2">
        <w:t>rror</w:t>
      </w:r>
    </w:p>
    <w:p w:rsidR="003B1DD8" w:rsidP="00E92BA0" w:rsidRDefault="003B1DD8" w14:paraId="2F1A01C9" w14:textId="77777777">
      <w:pPr>
        <w:rPr>
          <w:rFonts w:cs="Arial"/>
          <w:b/>
          <w:color w:val="000000"/>
          <w:lang w:val="en-US"/>
        </w:rPr>
      </w:pPr>
    </w:p>
    <w:p w:rsidRPr="005D53DE" w:rsidR="00D521C9" w:rsidP="00E92BA0" w:rsidRDefault="00D521C9" w14:paraId="13C345E7"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debres.009</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 xml:space="preserve">Original </w:t>
      </w:r>
      <w:r w:rsidR="00516A81">
        <w:rPr>
          <w:rFonts w:ascii="Calibri" w:hAnsi="Calibri"/>
          <w:sz w:val="22"/>
          <w:szCs w:val="22"/>
        </w:rPr>
        <w:t>Transaction</w:t>
      </w:r>
      <w:r w:rsidRPr="005D53DE" w:rsidR="0023058F">
        <w:rPr>
          <w:rFonts w:ascii="Calibri" w:hAnsi="Calibri"/>
          <w:sz w:val="22"/>
          <w:szCs w:val="22"/>
        </w:rPr>
        <w:t xml:space="preserve"> </w:t>
      </w:r>
      <w:r w:rsidRPr="005D53DE">
        <w:rPr>
          <w:rFonts w:ascii="Calibri" w:hAnsi="Calibri"/>
          <w:sz w:val="22"/>
          <w:szCs w:val="22"/>
        </w:rPr>
        <w:t xml:space="preserve">Identifier </w:t>
      </w:r>
    </w:p>
    <w:p w:rsidRPr="005D53DE" w:rsidR="00D521C9" w:rsidP="00E92BA0" w:rsidRDefault="00D521C9" w14:paraId="455D6624" w14:textId="77777777">
      <w:r w:rsidRPr="005D53DE">
        <w:t xml:space="preserve">The Original </w:t>
      </w:r>
      <w:r w:rsidR="0023058F">
        <w:t>Transaction</w:t>
      </w:r>
      <w:r w:rsidRPr="005D53DE" w:rsidDel="0023058F" w:rsidR="0023058F">
        <w:t xml:space="preserve"> </w:t>
      </w:r>
      <w:r w:rsidRPr="005D53DE">
        <w:t xml:space="preserve">Identifier must match the </w:t>
      </w:r>
      <w:r w:rsidR="0023058F">
        <w:t>Original Transaction</w:t>
      </w:r>
      <w:r w:rsidRPr="005D53DE" w:rsidR="0023058F">
        <w:t xml:space="preserve"> </w:t>
      </w:r>
      <w:r w:rsidRPr="005D53DE">
        <w:t>Identifier on the original transaction</w:t>
      </w:r>
    </w:p>
    <w:p w:rsidRPr="005D53DE" w:rsidR="00D521C9" w:rsidP="00E92BA0" w:rsidRDefault="00D521C9" w14:paraId="2B2447E6" w14:textId="77777777">
      <w:r w:rsidRPr="005D53DE">
        <w:t>Error Code is 9010</w:t>
      </w:r>
      <w:r w:rsidR="0023058F">
        <w:t>89</w:t>
      </w:r>
      <w:r w:rsidRPr="005D53DE">
        <w:t xml:space="preserve">: </w:t>
      </w:r>
      <w:r w:rsidR="0023058F">
        <w:t>Transaction89Transaction</w:t>
      </w:r>
      <w:r w:rsidRPr="005D53DE">
        <w:t xml:space="preserve"> Id not matched to original </w:t>
      </w:r>
      <w:r w:rsidR="00516A81">
        <w:t>Transaction</w:t>
      </w:r>
      <w:r w:rsidRPr="005D53DE">
        <w:t xml:space="preserve"> id</w:t>
      </w:r>
    </w:p>
    <w:p w:rsidRPr="005D53DE" w:rsidR="00D521C9" w:rsidP="00E92BA0" w:rsidRDefault="00D521C9" w14:paraId="29E70DB6" w14:textId="77777777">
      <w:r w:rsidRPr="005D53DE">
        <w:t>Debit response rejection</w:t>
      </w:r>
    </w:p>
    <w:p w:rsidR="00D521C9" w:rsidP="00E92BA0" w:rsidRDefault="00D521C9" w14:paraId="2005B9B7" w14:textId="77777777">
      <w:pPr>
        <w:rPr>
          <w:rFonts w:asciiTheme="minorHAnsi" w:hAnsiTheme="minorHAnsi"/>
        </w:rPr>
      </w:pPr>
    </w:p>
    <w:p w:rsidR="00D9427C" w:rsidP="00E92BA0" w:rsidRDefault="00D9427C" w14:paraId="16B2569C" w14:textId="77777777">
      <w:pPr>
        <w:rPr>
          <w:rFonts w:cs="Arial"/>
          <w:b/>
          <w:color w:val="000000"/>
          <w:lang w:val="en-US"/>
        </w:rPr>
      </w:pPr>
      <w:r>
        <w:br w:type="page"/>
      </w:r>
    </w:p>
    <w:p w:rsidRPr="005D53DE" w:rsidR="00D521C9" w:rsidP="00E92BA0" w:rsidRDefault="00D521C9" w14:paraId="52B149D4"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debres.010</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 xml:space="preserve">Interbank Settlement Amount </w:t>
      </w:r>
    </w:p>
    <w:p w:rsidRPr="005D53DE" w:rsidR="00D521C9" w:rsidP="00E92BA0" w:rsidRDefault="00D521C9" w14:paraId="766A3BD4" w14:textId="77777777">
      <w:r w:rsidRPr="005D53DE">
        <w:t>The interbank settlement amount on the response must match the original interbank settlement amount</w:t>
      </w:r>
    </w:p>
    <w:p w:rsidRPr="005D53DE" w:rsidR="00D521C9" w:rsidP="00E92BA0" w:rsidRDefault="00D521C9" w14:paraId="648630D8" w14:textId="77777777">
      <w:r w:rsidRPr="005D53DE">
        <w:t xml:space="preserve">Error Code is 902026: Original interbank settlement amount does not match transaction amount </w:t>
      </w:r>
    </w:p>
    <w:p w:rsidRPr="005D53DE" w:rsidR="00D521C9" w:rsidP="00E92BA0" w:rsidRDefault="00D521C9" w14:paraId="0B0CBFFD" w14:textId="77777777">
      <w:r w:rsidRPr="005D53DE">
        <w:t>Debit response rejection</w:t>
      </w:r>
    </w:p>
    <w:p w:rsidR="00D521C9" w:rsidP="00E92BA0" w:rsidRDefault="00D521C9" w14:paraId="032E0782" w14:textId="77777777">
      <w:pPr>
        <w:spacing w:after="100"/>
      </w:pPr>
    </w:p>
    <w:p w:rsidRPr="005D53DE" w:rsidR="00D521C9" w:rsidP="00E92BA0" w:rsidRDefault="00D521C9" w14:paraId="17E2BB5A"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debres.011</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Transaction reason code</w:t>
      </w:r>
    </w:p>
    <w:p w:rsidRPr="005D53DE" w:rsidR="00D521C9" w:rsidP="00E92BA0" w:rsidRDefault="00D521C9" w14:paraId="703A3D38" w14:textId="77777777">
      <w:r>
        <w:t>The reason code must be</w:t>
      </w:r>
      <w:r w:rsidRPr="005D53DE">
        <w:t xml:space="preserve"> a valid code.</w:t>
      </w:r>
    </w:p>
    <w:p w:rsidRPr="005D53DE" w:rsidR="00D521C9" w:rsidP="00E92BA0" w:rsidRDefault="00D521C9" w14:paraId="054B6FCE" w14:textId="77777777">
      <w:r w:rsidRPr="005D53DE">
        <w:t xml:space="preserve">Error Code is 901082: Reason Code is invalid </w:t>
      </w:r>
    </w:p>
    <w:p w:rsidRPr="005D53DE" w:rsidR="00D521C9" w:rsidP="00E92BA0" w:rsidRDefault="00D521C9" w14:paraId="3A0CD906" w14:textId="77777777">
      <w:r w:rsidRPr="005D53DE">
        <w:t>Debit response rejection</w:t>
      </w:r>
    </w:p>
    <w:p w:rsidR="00D521C9" w:rsidP="00E92BA0" w:rsidRDefault="00D521C9" w14:paraId="19EE94F2" w14:textId="77777777">
      <w:pPr>
        <w:spacing w:after="100"/>
      </w:pPr>
    </w:p>
    <w:p w:rsidRPr="005D53DE" w:rsidR="00D521C9" w:rsidP="00E92BA0" w:rsidRDefault="00D521C9" w14:paraId="70D4D29D"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w:t>
      </w:r>
      <w:r w:rsidR="00C62EE2">
        <w:rPr>
          <w:rFonts w:ascii="Calibri" w:hAnsi="Calibri"/>
          <w:sz w:val="22"/>
          <w:szCs w:val="22"/>
        </w:rPr>
        <w:t>e</w:t>
      </w:r>
      <w:r w:rsidRPr="005D53DE">
        <w:rPr>
          <w:rFonts w:ascii="Calibri" w:hAnsi="Calibri"/>
          <w:sz w:val="22"/>
          <w:szCs w:val="22"/>
        </w:rPr>
        <w:t>s.012</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Debit response message uniqueness</w:t>
      </w:r>
    </w:p>
    <w:p w:rsidRPr="00A815E6" w:rsidR="00D521C9" w:rsidP="00E92BA0" w:rsidRDefault="00D521C9" w14:paraId="2FA0D4E9" w14:textId="77777777">
      <w:r>
        <w:t>Message i</w:t>
      </w:r>
      <w:r w:rsidRPr="00A815E6">
        <w:t xml:space="preserve">dentifiers on </w:t>
      </w:r>
      <w:r>
        <w:t>debit response message must be unique</w:t>
      </w:r>
    </w:p>
    <w:p w:rsidRPr="00A815E6" w:rsidR="00D521C9" w:rsidP="00E92BA0" w:rsidRDefault="00D521C9" w14:paraId="4814BC7F" w14:textId="77777777">
      <w:r>
        <w:t>Error code is 901005: Message i</w:t>
      </w:r>
      <w:r w:rsidRPr="00A815E6">
        <w:t xml:space="preserve">dentifier is not unique </w:t>
      </w:r>
    </w:p>
    <w:p w:rsidR="00D521C9" w:rsidP="00E92BA0" w:rsidRDefault="00D521C9" w14:paraId="5E902369" w14:textId="77777777">
      <w:r>
        <w:t>File fatal e</w:t>
      </w:r>
      <w:r w:rsidRPr="00A815E6">
        <w:t>rror</w:t>
      </w:r>
    </w:p>
    <w:p w:rsidR="00E22C61" w:rsidP="00E92BA0" w:rsidRDefault="00E22C61" w14:paraId="5AAB53BA" w14:textId="77777777"/>
    <w:p w:rsidRPr="00CE1FB6" w:rsidR="00E22C61" w:rsidP="00E92BA0" w:rsidRDefault="00E22C61" w14:paraId="79B7E594" w14:textId="77777777">
      <w:pPr>
        <w:pStyle w:val="Heading40"/>
        <w:spacing w:before="0" w:after="0" w:line="240" w:lineRule="auto"/>
        <w:ind w:left="0" w:firstLine="0"/>
        <w:rPr>
          <w:rFonts w:ascii="Calibri" w:hAnsi="Calibri"/>
          <w:sz w:val="22"/>
        </w:rPr>
      </w:pPr>
      <w:r w:rsidRPr="00CE1FB6">
        <w:rPr>
          <w:rFonts w:ascii="Calibri" w:hAnsi="Calibri"/>
          <w:sz w:val="22"/>
          <w:szCs w:val="22"/>
        </w:rPr>
        <w:t>Rule debres.013:  Invalid message identifier structure</w:t>
      </w:r>
    </w:p>
    <w:p w:rsidR="00E22C61" w:rsidP="00E92BA0" w:rsidRDefault="00E22C61" w14:paraId="1EEF44E5" w14:textId="77777777">
      <w:r>
        <w:t>Message identifier must have the correct structure.</w:t>
      </w:r>
    </w:p>
    <w:p w:rsidR="00E22C61" w:rsidP="00E92BA0" w:rsidRDefault="00E22C61" w14:paraId="5C32CED8" w14:textId="77777777">
      <w:r>
        <w:t>Error code is 902134: Message Id Structure incorrect</w:t>
      </w:r>
    </w:p>
    <w:p w:rsidR="003B1DD8" w:rsidP="00E92BA0" w:rsidRDefault="003B1DD8" w14:paraId="24362384" w14:textId="77777777">
      <w:r>
        <w:t>File fatal e</w:t>
      </w:r>
      <w:r w:rsidRPr="00A24CB2">
        <w:t>rror</w:t>
      </w:r>
    </w:p>
    <w:p w:rsidR="00E22C61" w:rsidP="00E92BA0" w:rsidRDefault="00E22C61" w14:paraId="4BFD39C5" w14:textId="77777777"/>
    <w:p w:rsidRPr="005D53DE" w:rsidR="00E22C61" w:rsidP="00E92BA0" w:rsidRDefault="00E22C61" w14:paraId="4C9E2AF5"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debres.01</w:t>
      </w:r>
      <w:r>
        <w:rPr>
          <w:rFonts w:ascii="Calibri" w:hAnsi="Calibri"/>
          <w:sz w:val="22"/>
          <w:szCs w:val="22"/>
        </w:rPr>
        <w:t>4</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Transaction reason code</w:t>
      </w:r>
    </w:p>
    <w:p w:rsidRPr="00F0135A" w:rsidR="00E22C61" w:rsidP="00E92BA0" w:rsidRDefault="00E22C61" w14:paraId="6AE2E486" w14:textId="77777777">
      <w:r>
        <w:t xml:space="preserve">Reason code must be supplied </w:t>
      </w:r>
      <w:r w:rsidR="00032740">
        <w:t xml:space="preserve">if </w:t>
      </w:r>
      <w:hyperlink w:history="1" w:anchor="table_group_status">
        <w:r w:rsidRPr="00F0135A">
          <w:t>Payment Status Group Code</w:t>
        </w:r>
      </w:hyperlink>
      <w:r w:rsidRPr="00F0135A">
        <w:t xml:space="preserve"> </w:t>
      </w:r>
      <w:r w:rsidRPr="00F0135A" w:rsidR="00032740">
        <w:t>is “</w:t>
      </w:r>
      <w:r w:rsidRPr="00F0135A">
        <w:t>RJCT”.</w:t>
      </w:r>
    </w:p>
    <w:p w:rsidRPr="005D53DE" w:rsidR="00E22C61" w:rsidP="00E92BA0" w:rsidRDefault="00E22C61" w14:paraId="1D65DB9F" w14:textId="77777777">
      <w:r w:rsidRPr="005D53DE">
        <w:t>Error Code is 90</w:t>
      </w:r>
      <w:r>
        <w:t>2153</w:t>
      </w:r>
      <w:r w:rsidRPr="005D53DE">
        <w:t xml:space="preserve">: Reason Code </w:t>
      </w:r>
      <w:r>
        <w:t>must be supplied</w:t>
      </w:r>
    </w:p>
    <w:p w:rsidRPr="005D53DE" w:rsidR="00E22C61" w:rsidP="00E92BA0" w:rsidRDefault="00E22C61" w14:paraId="67A72ED0" w14:textId="77777777">
      <w:r w:rsidRPr="005D53DE">
        <w:t>Debit response rejection</w:t>
      </w:r>
    </w:p>
    <w:p w:rsidR="00D521C9" w:rsidP="00E92BA0" w:rsidRDefault="00D521C9" w14:paraId="13BBC96B" w14:textId="77777777">
      <w:pPr>
        <w:spacing w:after="100"/>
      </w:pPr>
    </w:p>
    <w:p w:rsidR="00F425D5" w:rsidP="00E92BA0" w:rsidRDefault="00F425D5" w14:paraId="262AB7E8" w14:textId="77777777">
      <w:pPr>
        <w:pStyle w:val="Heading40"/>
        <w:spacing w:before="0" w:after="0" w:line="240" w:lineRule="auto"/>
        <w:ind w:left="0" w:firstLine="0"/>
        <w:rPr>
          <w:rFonts w:ascii="Calibri" w:hAnsi="Calibri"/>
          <w:sz w:val="22"/>
          <w:szCs w:val="22"/>
        </w:rPr>
      </w:pPr>
      <w:r>
        <w:rPr>
          <w:rFonts w:ascii="Calibri" w:hAnsi="Calibri"/>
          <w:sz w:val="22"/>
          <w:szCs w:val="22"/>
        </w:rPr>
        <w:t>Rule debres.015 – Currency Code</w:t>
      </w:r>
    </w:p>
    <w:p w:rsidR="00F425D5" w:rsidP="00E92BA0" w:rsidRDefault="00F425D5" w14:paraId="4FDE154C" w14:textId="77777777">
      <w:pPr>
        <w:rPr>
          <w:lang w:val="en-US"/>
        </w:rPr>
      </w:pPr>
      <w:r>
        <w:rPr>
          <w:lang w:val="en-US"/>
        </w:rPr>
        <w:t>Currency code must be “ZAR” for South Africa</w:t>
      </w:r>
    </w:p>
    <w:p w:rsidR="00F425D5" w:rsidP="00E92BA0" w:rsidRDefault="00F425D5" w14:paraId="15E3F288" w14:textId="77777777">
      <w:pPr>
        <w:rPr>
          <w:lang w:val="en-US"/>
        </w:rPr>
      </w:pPr>
      <w:r>
        <w:rPr>
          <w:lang w:val="en-US"/>
        </w:rPr>
        <w:t>Error Code is 901198: Currency Code must be “ZAR” for South Africa</w:t>
      </w:r>
    </w:p>
    <w:p w:rsidR="0080141C" w:rsidP="00E92BA0" w:rsidRDefault="0080141C" w14:paraId="64DC10CA" w14:textId="49B8E661">
      <w:r w:rsidRPr="005D53DE">
        <w:t>Debit response rejection</w:t>
      </w:r>
    </w:p>
    <w:p w:rsidR="005B6D2E" w:rsidP="00E92BA0" w:rsidRDefault="005B6D2E" w14:paraId="556AEC95" w14:textId="0909C03A"/>
    <w:p w:rsidRPr="005D53DE" w:rsidR="005B6D2E" w:rsidP="005B6D2E" w:rsidRDefault="005B6D2E" w14:paraId="35285AE8"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debres.01</w:t>
      </w:r>
      <w:r>
        <w:rPr>
          <w:rFonts w:ascii="Calibri" w:hAnsi="Calibri"/>
          <w:sz w:val="22"/>
          <w:szCs w:val="22"/>
        </w:rPr>
        <w:t>6</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 xml:space="preserve">Transaction </w:t>
      </w:r>
      <w:r>
        <w:rPr>
          <w:rFonts w:ascii="Calibri" w:hAnsi="Calibri"/>
          <w:sz w:val="22"/>
          <w:szCs w:val="22"/>
        </w:rPr>
        <w:t>status/reason code</w:t>
      </w:r>
    </w:p>
    <w:p w:rsidRPr="00F0135A" w:rsidR="005B6D2E" w:rsidP="005B6D2E" w:rsidRDefault="005B6D2E" w14:paraId="6834543D" w14:textId="77777777">
      <w:r>
        <w:t>Reason code must be 900099 if Transaction Status</w:t>
      </w:r>
      <w:r w:rsidRPr="00F0135A">
        <w:t xml:space="preserve"> is “</w:t>
      </w:r>
      <w:r>
        <w:t>PDNG</w:t>
      </w:r>
      <w:r w:rsidRPr="00F0135A">
        <w:t>”.</w:t>
      </w:r>
    </w:p>
    <w:p w:rsidR="005B6D2E" w:rsidP="005B6D2E" w:rsidRDefault="005B6D2E" w14:paraId="3A909FD2" w14:textId="7CF4FD89">
      <w:r w:rsidRPr="00AC30BA">
        <w:t>901082 –</w:t>
      </w:r>
      <w:r>
        <w:t xml:space="preserve"> Invalid </w:t>
      </w:r>
      <w:r w:rsidRPr="00AC30BA">
        <w:t>reason</w:t>
      </w:r>
      <w:r>
        <w:t xml:space="preserve"> code</w:t>
      </w:r>
    </w:p>
    <w:p w:rsidR="005B6D2E" w:rsidP="005B6D2E" w:rsidRDefault="005B6D2E" w14:paraId="59501833" w14:textId="77777777">
      <w:r w:rsidRPr="005D53DE">
        <w:t>Debit response rejection</w:t>
      </w:r>
    </w:p>
    <w:p w:rsidR="007F24DD" w:rsidP="00E92BA0" w:rsidRDefault="007F24DD" w14:paraId="697CF6DD" w14:textId="77777777">
      <w:pPr>
        <w:spacing w:after="100"/>
      </w:pPr>
    </w:p>
    <w:p w:rsidRPr="002D6E2C" w:rsidR="00EB2D1D" w:rsidP="00E92BA0" w:rsidRDefault="00EB2D1D" w14:paraId="7A17622F" w14:textId="77777777">
      <w:pPr>
        <w:pStyle w:val="Heading40"/>
        <w:spacing w:before="0" w:after="0" w:line="240" w:lineRule="auto"/>
        <w:ind w:left="0" w:firstLine="0"/>
        <w:rPr>
          <w:rFonts w:ascii="Calibri" w:hAnsi="Calibri"/>
          <w:sz w:val="22"/>
          <w:szCs w:val="22"/>
        </w:rPr>
      </w:pPr>
      <w:r>
        <w:rPr>
          <w:rFonts w:ascii="Calibri" w:hAnsi="Calibri"/>
          <w:sz w:val="22"/>
          <w:szCs w:val="22"/>
        </w:rPr>
        <w:t>Rule debres.999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EB2D1D" w:rsidP="00E92BA0" w:rsidRDefault="00EB2D1D" w14:paraId="6E1EA679" w14:textId="77777777">
      <w:r>
        <w:t>Element &lt;Element Name</w:t>
      </w:r>
      <w:r w:rsidR="00032740">
        <w:t xml:space="preserve">&gt; </w:t>
      </w:r>
      <w:r w:rsidRPr="00151A59" w:rsidR="00032740">
        <w:t>must</w:t>
      </w:r>
      <w:r w:rsidRPr="00151A59">
        <w:t xml:space="preserve"> not be blank or spaces.</w:t>
      </w:r>
    </w:p>
    <w:p w:rsidRPr="008738E0" w:rsidR="00EB2D1D" w:rsidP="00E92BA0" w:rsidRDefault="00EB2D1D" w14:paraId="28E56479" w14:textId="77777777">
      <w:r w:rsidRPr="008738E0">
        <w:t>Error Code is 9</w:t>
      </w:r>
      <w:r>
        <w:t>1</w:t>
      </w:r>
      <w:r w:rsidRPr="008738E0">
        <w:t>0</w:t>
      </w:r>
      <w:r>
        <w:t>099</w:t>
      </w:r>
      <w:r w:rsidRPr="008738E0">
        <w:t xml:space="preserve">: </w:t>
      </w:r>
      <w:r>
        <w:t>Message Element &lt;Message Element Name&gt; must not be spaces</w:t>
      </w:r>
    </w:p>
    <w:p w:rsidRPr="005D53DE" w:rsidR="003B1DD8" w:rsidP="00E92BA0" w:rsidRDefault="003B1DD8" w14:paraId="034C3AD2" w14:textId="77777777">
      <w:r w:rsidRPr="005D53DE">
        <w:t>Debit response rejection</w:t>
      </w:r>
    </w:p>
    <w:p w:rsidR="00EB2D1D" w:rsidP="00E92BA0" w:rsidRDefault="00EB2D1D" w14:paraId="1E793AFF" w14:textId="77777777">
      <w:pPr>
        <w:spacing w:after="100"/>
      </w:pPr>
    </w:p>
    <w:p w:rsidR="004510E5" w:rsidP="00E92BA0" w:rsidRDefault="004510E5" w14:paraId="2BD8FEAA" w14:textId="77777777">
      <w:pPr>
        <w:rPr>
          <w:b/>
          <w:color w:val="4F81BD"/>
        </w:rPr>
      </w:pPr>
      <w:bookmarkStart w:name="_Toc422319820" w:id="7321"/>
      <w:bookmarkStart w:name="_Toc435584416" w:id="7322"/>
      <w:r>
        <w:rPr>
          <w:color w:val="4F81BD"/>
        </w:rPr>
        <w:br w:type="page"/>
      </w:r>
    </w:p>
    <w:p w:rsidRPr="005D53DE" w:rsidR="00D521C9" w:rsidP="002C2973" w:rsidRDefault="00D521C9" w14:paraId="3EAE88D0"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536096860" w:id="7323"/>
      <w:r w:rsidRPr="005D53DE">
        <w:rPr>
          <w:rFonts w:ascii="Calibri" w:hAnsi="Calibri"/>
          <w:color w:val="4F81BD"/>
          <w:sz w:val="22"/>
          <w:szCs w:val="22"/>
          <w:lang w:val="en-ZA"/>
        </w:rPr>
        <w:t xml:space="preserve">Confirmation of </w:t>
      </w:r>
      <w:r w:rsidR="00516A81">
        <w:rPr>
          <w:rFonts w:ascii="Calibri" w:hAnsi="Calibri"/>
          <w:color w:val="4F81BD"/>
          <w:sz w:val="22"/>
          <w:szCs w:val="22"/>
          <w:lang w:val="en-ZA"/>
        </w:rPr>
        <w:t>Mandate</w:t>
      </w:r>
      <w:r w:rsidR="004530A5">
        <w:rPr>
          <w:rFonts w:ascii="Calibri" w:hAnsi="Calibri"/>
          <w:color w:val="4F81BD"/>
          <w:sz w:val="22"/>
          <w:szCs w:val="22"/>
          <w:lang w:val="en-ZA"/>
        </w:rPr>
        <w:t xml:space="preserve"> Suspension</w:t>
      </w:r>
      <w:r w:rsidRPr="005D53DE">
        <w:rPr>
          <w:rFonts w:ascii="Calibri" w:hAnsi="Calibri"/>
          <w:color w:val="4F81BD"/>
          <w:sz w:val="22"/>
          <w:szCs w:val="22"/>
          <w:lang w:val="en-ZA"/>
        </w:rPr>
        <w:t xml:space="preserve"> validation rules</w:t>
      </w:r>
      <w:bookmarkEnd w:id="7321"/>
      <w:bookmarkEnd w:id="7322"/>
      <w:bookmarkEnd w:id="7323"/>
    </w:p>
    <w:p w:rsidR="00D521C9" w:rsidP="00E92BA0" w:rsidRDefault="00D521C9" w14:paraId="48C37139" w14:textId="77777777">
      <w:pPr>
        <w:pStyle w:val="Heading40"/>
        <w:spacing w:before="0" w:after="0" w:line="240" w:lineRule="auto"/>
        <w:ind w:left="0" w:firstLine="0"/>
        <w:rPr>
          <w:rFonts w:ascii="Calibri" w:hAnsi="Calibri"/>
          <w:sz w:val="22"/>
          <w:szCs w:val="22"/>
        </w:rPr>
      </w:pPr>
    </w:p>
    <w:p w:rsidRPr="005D53DE" w:rsidR="00D521C9" w:rsidP="00E92BA0" w:rsidRDefault="00D521C9" w14:paraId="0CDB737F"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stpres.001</w:t>
      </w:r>
      <w:r w:rsidRPr="00966DA9">
        <w:rPr>
          <w:rFonts w:ascii="Calibri" w:hAnsi="Calibri"/>
          <w:sz w:val="22"/>
          <w:szCs w:val="22"/>
        </w:rPr>
        <w:t xml:space="preserve"> </w:t>
      </w:r>
      <w:r w:rsidRPr="002D6E2C">
        <w:rPr>
          <w:rFonts w:ascii="Calibri" w:hAnsi="Calibri"/>
          <w:sz w:val="22"/>
          <w:szCs w:val="22"/>
        </w:rPr>
        <w:t xml:space="preserve">– </w:t>
      </w:r>
      <w:r w:rsidR="00516A81">
        <w:rPr>
          <w:rFonts w:ascii="Calibri" w:hAnsi="Calibri"/>
          <w:sz w:val="22"/>
          <w:szCs w:val="22"/>
        </w:rPr>
        <w:t>Mandate</w:t>
      </w:r>
      <w:r w:rsidR="004530A5">
        <w:rPr>
          <w:rFonts w:ascii="Calibri" w:hAnsi="Calibri"/>
          <w:sz w:val="22"/>
          <w:szCs w:val="22"/>
        </w:rPr>
        <w:t xml:space="preserve"> Suspension</w:t>
      </w:r>
      <w:r w:rsidRPr="005D53DE">
        <w:rPr>
          <w:rFonts w:ascii="Calibri" w:hAnsi="Calibri"/>
          <w:sz w:val="22"/>
          <w:szCs w:val="22"/>
        </w:rPr>
        <w:t xml:space="preserve"> structure</w:t>
      </w:r>
    </w:p>
    <w:p w:rsidR="00D521C9" w:rsidP="00E92BA0" w:rsidRDefault="00D521C9" w14:paraId="59EA962B" w14:textId="77777777">
      <w:r>
        <w:t xml:space="preserve">Confirmations of </w:t>
      </w:r>
      <w:r w:rsidR="00516A81">
        <w:t>Mandate</w:t>
      </w:r>
      <w:r w:rsidR="004530A5">
        <w:t xml:space="preserve"> Suspension</w:t>
      </w:r>
      <w:r>
        <w:t xml:space="preserve"> messages</w:t>
      </w:r>
      <w:r w:rsidRPr="00A24CB2">
        <w:t xml:space="preserve"> </w:t>
      </w:r>
      <w:r>
        <w:t>must contain a group header and at least one confirmation. The structure must conform to the supplied XSD.</w:t>
      </w:r>
    </w:p>
    <w:p w:rsidR="00AE475E" w:rsidP="00E92BA0" w:rsidRDefault="00AE475E" w14:paraId="178FD0F5" w14:textId="77777777">
      <w:r>
        <w:t xml:space="preserve">Error code is 902121: Invalid file structure </w:t>
      </w:r>
    </w:p>
    <w:p w:rsidR="00D521C9" w:rsidP="00E92BA0" w:rsidRDefault="00D521C9" w14:paraId="034FF89C" w14:textId="77777777">
      <w:r>
        <w:t>Fatal error, rejected by XML parser</w:t>
      </w:r>
    </w:p>
    <w:p w:rsidR="00D521C9" w:rsidP="00E92BA0" w:rsidRDefault="00D521C9" w14:paraId="2E013597" w14:textId="77777777">
      <w:pPr>
        <w:spacing w:after="100"/>
      </w:pPr>
    </w:p>
    <w:p w:rsidRPr="005D53DE" w:rsidR="00D521C9" w:rsidP="00E92BA0" w:rsidRDefault="00D521C9" w14:paraId="7F71AF2E"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stpres.002</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Service identifier on confirmation is incorrect</w:t>
      </w:r>
    </w:p>
    <w:p w:rsidR="00D521C9" w:rsidP="00E92BA0" w:rsidRDefault="00D521C9" w14:paraId="475A79F0" w14:textId="77777777">
      <w:r>
        <w:t xml:space="preserve">Message identifier must contain a valid service identifier for </w:t>
      </w:r>
      <w:r w:rsidR="00516A81">
        <w:t>Mandate</w:t>
      </w:r>
      <w:r w:rsidR="004530A5">
        <w:t xml:space="preserve"> Suspension</w:t>
      </w:r>
      <w:r>
        <w:t xml:space="preserve"> confirmation</w:t>
      </w:r>
    </w:p>
    <w:p w:rsidR="00D521C9" w:rsidP="00E92BA0" w:rsidRDefault="00D521C9" w14:paraId="7504BA56" w14:textId="77777777">
      <w:r>
        <w:t>Error code is 90104</w:t>
      </w:r>
      <w:r w:rsidR="004510E5">
        <w:t>5</w:t>
      </w:r>
      <w:r>
        <w:t>: Invalid input service ID</w:t>
      </w:r>
    </w:p>
    <w:p w:rsidR="003B1DD8" w:rsidP="00E92BA0" w:rsidRDefault="003B1DD8" w14:paraId="516D6064" w14:textId="77777777">
      <w:r>
        <w:t>File fatal e</w:t>
      </w:r>
      <w:r w:rsidRPr="00A24CB2">
        <w:t>rror</w:t>
      </w:r>
    </w:p>
    <w:p w:rsidR="00D521C9" w:rsidP="00E92BA0" w:rsidRDefault="00D521C9" w14:paraId="6C17AC93" w14:textId="77777777">
      <w:pPr>
        <w:spacing w:after="100"/>
      </w:pPr>
    </w:p>
    <w:p w:rsidRPr="005D53DE" w:rsidR="00D521C9" w:rsidP="00E92BA0" w:rsidRDefault="00D521C9" w14:paraId="634471D8"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stpres.003</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Institution identifier on confirmation</w:t>
      </w:r>
    </w:p>
    <w:p w:rsidRPr="00A24CB2" w:rsidR="00D521C9" w:rsidP="00E92BA0" w:rsidRDefault="00D521C9" w14:paraId="53D061C8" w14:textId="77777777">
      <w:r w:rsidRPr="00A24CB2">
        <w:t xml:space="preserve">The </w:t>
      </w:r>
      <w:r>
        <w:t>institution i</w:t>
      </w:r>
      <w:r w:rsidRPr="00A24CB2">
        <w:t>dentifier contained in t</w:t>
      </w:r>
      <w:r>
        <w:t xml:space="preserve">he message identifier must be </w:t>
      </w:r>
      <w:r w:rsidRPr="00A24CB2">
        <w:t xml:space="preserve">valid </w:t>
      </w:r>
      <w:r>
        <w:t>and</w:t>
      </w:r>
      <w:r w:rsidRPr="00A24CB2">
        <w:t xml:space="preserve"> registered for </w:t>
      </w:r>
      <w:r>
        <w:t>AC.</w:t>
      </w:r>
    </w:p>
    <w:p w:rsidR="00D521C9" w:rsidP="00E92BA0" w:rsidRDefault="00D521C9" w14:paraId="7C440839" w14:textId="77777777">
      <w:r>
        <w:t>Error c</w:t>
      </w:r>
      <w:r w:rsidRPr="00A24CB2">
        <w:t xml:space="preserve">ode is 901001: </w:t>
      </w:r>
      <w:r>
        <w:t>Identifier</w:t>
      </w:r>
      <w:r w:rsidRPr="005D53DE">
        <w:t xml:space="preserve"> code in Message Identifier invalid</w:t>
      </w:r>
      <w:r w:rsidDel="00BC4507">
        <w:t xml:space="preserve"> </w:t>
      </w:r>
    </w:p>
    <w:p w:rsidR="003B1DD8" w:rsidP="00E92BA0" w:rsidRDefault="003B1DD8" w14:paraId="58FC795A" w14:textId="77777777">
      <w:r>
        <w:t>File fatal e</w:t>
      </w:r>
      <w:r w:rsidRPr="00A24CB2">
        <w:t>rror</w:t>
      </w:r>
    </w:p>
    <w:p w:rsidR="00D521C9" w:rsidP="00E92BA0" w:rsidRDefault="00D521C9" w14:paraId="68C85B44" w14:textId="77777777">
      <w:pPr>
        <w:spacing w:after="100"/>
        <w:rPr>
          <w:rFonts w:cs="Arial"/>
          <w:b/>
          <w:color w:val="595959" w:themeColor="text1" w:themeTint="A6"/>
          <w:sz w:val="26"/>
        </w:rPr>
      </w:pPr>
    </w:p>
    <w:p w:rsidRPr="005D53DE" w:rsidR="00D521C9" w:rsidP="00E92BA0" w:rsidRDefault="00D521C9" w14:paraId="69623D48" w14:textId="77777777">
      <w:pPr>
        <w:pStyle w:val="Heading40"/>
        <w:spacing w:before="0" w:after="0" w:line="240" w:lineRule="auto"/>
        <w:ind w:left="0" w:firstLine="0"/>
        <w:rPr>
          <w:rFonts w:ascii="Calibri" w:hAnsi="Calibri"/>
          <w:sz w:val="22"/>
          <w:szCs w:val="22"/>
        </w:rPr>
      </w:pPr>
      <w:r w:rsidRPr="005D53DE">
        <w:rPr>
          <w:rFonts w:ascii="Calibri" w:hAnsi="Calibri"/>
          <w:sz w:val="22"/>
          <w:szCs w:val="22"/>
        </w:rPr>
        <w:t>Rule stpres.004</w:t>
      </w:r>
      <w:r w:rsidRPr="00966DA9">
        <w:rPr>
          <w:rFonts w:ascii="Calibri" w:hAnsi="Calibri"/>
          <w:sz w:val="22"/>
          <w:szCs w:val="22"/>
        </w:rPr>
        <w:t xml:space="preserve"> </w:t>
      </w:r>
      <w:r w:rsidRPr="002D6E2C">
        <w:rPr>
          <w:rFonts w:ascii="Calibri" w:hAnsi="Calibri"/>
          <w:sz w:val="22"/>
          <w:szCs w:val="22"/>
        </w:rPr>
        <w:t xml:space="preserve">– </w:t>
      </w:r>
      <w:r w:rsidRPr="005D53DE">
        <w:rPr>
          <w:rFonts w:ascii="Calibri" w:hAnsi="Calibri"/>
          <w:sz w:val="22"/>
          <w:szCs w:val="22"/>
        </w:rPr>
        <w:t xml:space="preserve">Creation date </w:t>
      </w:r>
    </w:p>
    <w:p w:rsidRPr="00A24CB2" w:rsidR="00D521C9" w:rsidP="00E92BA0" w:rsidRDefault="00D521C9" w14:paraId="78D5DD7A" w14:textId="77777777">
      <w:r w:rsidRPr="00A24CB2">
        <w:t xml:space="preserve">Creation date must be present in the message identifier </w:t>
      </w:r>
    </w:p>
    <w:p w:rsidR="00D521C9" w:rsidP="00E92BA0" w:rsidRDefault="00D521C9" w14:paraId="3F9E87DB" w14:textId="77777777">
      <w:r>
        <w:t>Error c</w:t>
      </w:r>
      <w:r w:rsidRPr="00A24CB2">
        <w:t>ode i</w:t>
      </w:r>
      <w:r>
        <w:t>s 901006: Creation date missing</w:t>
      </w:r>
    </w:p>
    <w:p w:rsidR="00D521C9" w:rsidP="00E92BA0" w:rsidRDefault="00D521C9" w14:paraId="3FCEC42F" w14:textId="77777777">
      <w:r>
        <w:t>File fatal e</w:t>
      </w:r>
      <w:r w:rsidRPr="00A24CB2">
        <w:t>rror</w:t>
      </w:r>
    </w:p>
    <w:p w:rsidR="00D521C9" w:rsidP="00E92BA0" w:rsidRDefault="00D521C9" w14:paraId="7A4920ED" w14:textId="77777777">
      <w:pPr>
        <w:spacing w:after="100"/>
      </w:pPr>
    </w:p>
    <w:p w:rsidRPr="00E678F3" w:rsidR="00D521C9" w:rsidP="00E92BA0" w:rsidRDefault="00D521C9" w14:paraId="62812CD7"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stpres.006</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Instructing agent</w:t>
      </w:r>
    </w:p>
    <w:p w:rsidRPr="00754AEF" w:rsidR="00D521C9" w:rsidP="00E92BA0" w:rsidRDefault="00D521C9" w14:paraId="10A220FB" w14:textId="77777777">
      <w:r>
        <w:t>Instructing a</w:t>
      </w:r>
      <w:r w:rsidRPr="00754AEF">
        <w:t xml:space="preserve">gent must be a valid participant </w:t>
      </w:r>
      <w:r>
        <w:t>for AC.</w:t>
      </w:r>
    </w:p>
    <w:p w:rsidRPr="00754AEF" w:rsidR="00D521C9" w:rsidP="00E92BA0" w:rsidRDefault="00D521C9" w14:paraId="36D7EDBD" w14:textId="77777777">
      <w:r>
        <w:t>Error code is 901017: Instructing a</w:t>
      </w:r>
      <w:r w:rsidRPr="00754AEF">
        <w:t>gent invalid</w:t>
      </w:r>
    </w:p>
    <w:p w:rsidR="003B1DD8" w:rsidP="00E92BA0" w:rsidRDefault="003B1DD8" w14:paraId="14C83A1D" w14:textId="77777777">
      <w:r>
        <w:t>File fatal e</w:t>
      </w:r>
      <w:r w:rsidRPr="00A24CB2">
        <w:t>rror</w:t>
      </w:r>
    </w:p>
    <w:p w:rsidR="00D521C9" w:rsidP="00E92BA0" w:rsidRDefault="00D521C9" w14:paraId="606A24D4" w14:textId="77777777">
      <w:pPr>
        <w:spacing w:after="100"/>
      </w:pPr>
    </w:p>
    <w:p w:rsidRPr="00E678F3" w:rsidR="00D521C9" w:rsidP="00E92BA0" w:rsidRDefault="00D521C9" w14:paraId="6313BEFE"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stpres.007</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Instructed agent</w:t>
      </w:r>
    </w:p>
    <w:p w:rsidRPr="00754AEF" w:rsidR="00D521C9" w:rsidP="00E92BA0" w:rsidRDefault="00D521C9" w14:paraId="0792F849" w14:textId="77777777">
      <w:r>
        <w:t xml:space="preserve">Instructed agent must </w:t>
      </w:r>
      <w:r w:rsidRPr="00754AEF">
        <w:t xml:space="preserve">be a valid participant </w:t>
      </w:r>
      <w:r>
        <w:t>for AC.</w:t>
      </w:r>
    </w:p>
    <w:p w:rsidR="00D521C9" w:rsidP="00E92BA0" w:rsidRDefault="00D521C9" w14:paraId="2C4BAC1D" w14:textId="77777777">
      <w:r>
        <w:t>Error c</w:t>
      </w:r>
      <w:r w:rsidRPr="00754AEF">
        <w:t>ode is 901</w:t>
      </w:r>
      <w:r>
        <w:t>0</w:t>
      </w:r>
      <w:r w:rsidR="00ED4DFB">
        <w:t>7</w:t>
      </w:r>
      <w:r>
        <w:t>9</w:t>
      </w:r>
      <w:r w:rsidRPr="00754AEF">
        <w:t xml:space="preserve">: </w:t>
      </w:r>
      <w:r>
        <w:t>Instructed a</w:t>
      </w:r>
      <w:r w:rsidRPr="00A24CB2">
        <w:t>gent is invalid</w:t>
      </w:r>
      <w:r w:rsidRPr="00754AEF">
        <w:t xml:space="preserve"> </w:t>
      </w:r>
    </w:p>
    <w:p w:rsidR="003B1DD8" w:rsidP="00E92BA0" w:rsidRDefault="003B1DD8" w14:paraId="6E1692B9" w14:textId="77777777">
      <w:r>
        <w:t>File fatal e</w:t>
      </w:r>
      <w:r w:rsidRPr="00A24CB2">
        <w:t>rror</w:t>
      </w:r>
    </w:p>
    <w:p w:rsidR="00D521C9" w:rsidP="00E92BA0" w:rsidRDefault="00D521C9" w14:paraId="7307BA44" w14:textId="77777777">
      <w:pPr>
        <w:spacing w:after="100"/>
      </w:pPr>
    </w:p>
    <w:p w:rsidRPr="00E678F3" w:rsidR="00D521C9" w:rsidP="00E92BA0" w:rsidRDefault="00D521C9" w14:paraId="0A81B4AC"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stpres.008</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Creation date and time &lt;CreDtTm&gt;</w:t>
      </w:r>
    </w:p>
    <w:p w:rsidRPr="00A24CB2" w:rsidR="00D521C9" w:rsidP="00E92BA0" w:rsidRDefault="00D521C9" w14:paraId="2CFCE89A" w14:textId="77777777">
      <w:r w:rsidRPr="00A24CB2">
        <w:t>Creation date and time must be valid and less than or equal to the processing date</w:t>
      </w:r>
    </w:p>
    <w:p w:rsidRPr="00A24CB2" w:rsidR="00D521C9" w:rsidP="00E92BA0" w:rsidRDefault="00D521C9" w14:paraId="7D7425AC" w14:textId="77777777">
      <w:r>
        <w:t>Error c</w:t>
      </w:r>
      <w:r w:rsidRPr="00A24CB2">
        <w:t>ode is 901</w:t>
      </w:r>
      <w:r>
        <w:t>007: Creation date and time in group h</w:t>
      </w:r>
      <w:r w:rsidRPr="00A24CB2">
        <w:t>eader invalid</w:t>
      </w:r>
    </w:p>
    <w:p w:rsidR="00D521C9" w:rsidP="00E92BA0" w:rsidRDefault="00D521C9" w14:paraId="6BD62D7E" w14:textId="77777777">
      <w:r>
        <w:t>File fatal e</w:t>
      </w:r>
      <w:r w:rsidRPr="00A24CB2">
        <w:t>rror</w:t>
      </w:r>
    </w:p>
    <w:p w:rsidR="003B1DD8" w:rsidP="00E92BA0" w:rsidRDefault="003B1DD8" w14:paraId="129C3E47" w14:textId="727DCDC4">
      <w:pPr>
        <w:rPr>
          <w:rFonts w:ascii="Arial" w:hAnsi="Arial" w:cs="Arial"/>
          <w:b/>
          <w:color w:val="000000"/>
          <w:sz w:val="24"/>
          <w:szCs w:val="20"/>
          <w:lang w:val="en-US"/>
        </w:rPr>
      </w:pPr>
    </w:p>
    <w:p w:rsidRPr="00E678F3" w:rsidR="007B668E" w:rsidP="007B668E" w:rsidRDefault="007B668E" w14:paraId="174CC981"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stpres.009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Mandate Suspension Identifier</w:t>
      </w:r>
    </w:p>
    <w:p w:rsidR="007B668E" w:rsidP="007B668E" w:rsidRDefault="007B668E" w14:paraId="77DB0A0A" w14:textId="77777777">
      <w:r>
        <w:t>The Original Mandate Suspension Identifier must match the Original Mandate Suspension Identifier on the original transaction</w:t>
      </w:r>
    </w:p>
    <w:p w:rsidR="007B668E" w:rsidP="007B668E" w:rsidRDefault="00131B27" w14:paraId="291D19F8" w14:textId="61AB4F0C">
      <w:r>
        <w:t xml:space="preserve">Error Code is </w:t>
      </w:r>
      <w:r w:rsidRPr="00C7171A">
        <w:t>902027</w:t>
      </w:r>
      <w:r>
        <w:t>: Transaction Id not matched to original Transaction id</w:t>
      </w:r>
    </w:p>
    <w:p w:rsidR="007B668E" w:rsidP="007B668E" w:rsidRDefault="007B668E" w14:paraId="5F4BD183" w14:textId="5C7A0E24">
      <w:pPr>
        <w:rPr>
          <w:rFonts w:ascii="Arial" w:hAnsi="Arial" w:cs="Arial"/>
          <w:b/>
          <w:color w:val="000000"/>
          <w:sz w:val="24"/>
          <w:szCs w:val="20"/>
          <w:lang w:val="en-US"/>
        </w:rPr>
      </w:pPr>
      <w:r>
        <w:t>Mandate Suspension</w:t>
      </w:r>
      <w:r w:rsidRPr="00E678F3">
        <w:t xml:space="preserve"> confirmation rejected</w:t>
      </w:r>
    </w:p>
    <w:p w:rsidRPr="00E678F3" w:rsidR="00D521C9" w:rsidP="00E92BA0" w:rsidRDefault="00D521C9" w14:paraId="20CC5F3D" w14:textId="71963ED8"/>
    <w:p w:rsidR="00D521C9" w:rsidP="00E92BA0" w:rsidRDefault="00D521C9" w14:paraId="5B6E7DB3" w14:textId="77777777">
      <w:pPr>
        <w:rPr>
          <w:rFonts w:asciiTheme="minorHAnsi" w:hAnsiTheme="minorHAnsi"/>
        </w:rPr>
      </w:pPr>
    </w:p>
    <w:p w:rsidR="00D9427C" w:rsidP="00E92BA0" w:rsidRDefault="00D9427C" w14:paraId="38D9345D" w14:textId="77777777">
      <w:pPr>
        <w:rPr>
          <w:rFonts w:cs="Arial"/>
          <w:b/>
          <w:color w:val="000000"/>
          <w:lang w:val="en-US"/>
        </w:rPr>
      </w:pPr>
      <w:r>
        <w:br w:type="page"/>
      </w:r>
    </w:p>
    <w:p w:rsidRPr="00E678F3" w:rsidR="00D521C9" w:rsidP="00E92BA0" w:rsidRDefault="00D521C9" w14:paraId="7FBAA2AE"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stpres.010</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Interbank Settlement Amount </w:t>
      </w:r>
    </w:p>
    <w:p w:rsidRPr="00E678F3" w:rsidR="00D521C9" w:rsidP="00E92BA0" w:rsidRDefault="00D521C9" w14:paraId="35FFF7AE" w14:textId="77777777">
      <w:r w:rsidRPr="00E678F3">
        <w:t>The interbank settlement amount on the confirmation must match the original interbank settlement amount</w:t>
      </w:r>
    </w:p>
    <w:p w:rsidRPr="00E678F3" w:rsidR="00D521C9" w:rsidP="00E92BA0" w:rsidRDefault="00D521C9" w14:paraId="37CD9B76" w14:textId="77777777">
      <w:r w:rsidRPr="00E678F3">
        <w:t xml:space="preserve">Error Code is 902026: Original interbank settlement amount does not match transaction amount </w:t>
      </w:r>
    </w:p>
    <w:p w:rsidRPr="00E678F3" w:rsidR="00D521C9" w:rsidP="00E92BA0" w:rsidRDefault="00516A81" w14:paraId="65D1E21F" w14:textId="77777777">
      <w:r>
        <w:t>Mandate</w:t>
      </w:r>
      <w:r w:rsidR="004530A5">
        <w:t xml:space="preserve"> Suspension</w:t>
      </w:r>
      <w:r w:rsidRPr="00E678F3" w:rsidR="00D521C9">
        <w:t xml:space="preserve"> confirmation rejected</w:t>
      </w:r>
    </w:p>
    <w:p w:rsidR="00D521C9" w:rsidP="00E92BA0" w:rsidRDefault="00D521C9" w14:paraId="3FDC9A73" w14:textId="77777777">
      <w:pPr>
        <w:spacing w:after="100"/>
      </w:pPr>
    </w:p>
    <w:p w:rsidRPr="00E678F3" w:rsidR="00D521C9" w:rsidP="00E92BA0" w:rsidRDefault="00D521C9" w14:paraId="0D1E09CB"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stpres.011</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Reason code</w:t>
      </w:r>
    </w:p>
    <w:p w:rsidRPr="00E678F3" w:rsidR="00D521C9" w:rsidP="00E92BA0" w:rsidRDefault="00D521C9" w14:paraId="546A6652" w14:textId="77777777">
      <w:r w:rsidRPr="00E678F3">
        <w:t xml:space="preserve">The reason code </w:t>
      </w:r>
      <w:r>
        <w:t>must be</w:t>
      </w:r>
      <w:r w:rsidRPr="00E678F3">
        <w:t xml:space="preserve"> a valid code.</w:t>
      </w:r>
    </w:p>
    <w:p w:rsidRPr="00E678F3" w:rsidR="00D521C9" w:rsidP="00E92BA0" w:rsidRDefault="00D521C9" w14:paraId="10E42CC3" w14:textId="77777777">
      <w:r w:rsidRPr="00E678F3">
        <w:t xml:space="preserve">Error Code is 901082: Reason Code is invalid </w:t>
      </w:r>
    </w:p>
    <w:p w:rsidRPr="00E678F3" w:rsidR="00D521C9" w:rsidP="00E92BA0" w:rsidRDefault="00516A81" w14:paraId="1C95E792" w14:textId="77777777">
      <w:r>
        <w:t>Mandate</w:t>
      </w:r>
      <w:r w:rsidR="004530A5">
        <w:t xml:space="preserve"> Suspension</w:t>
      </w:r>
      <w:r w:rsidRPr="00E678F3" w:rsidR="00D521C9">
        <w:t xml:space="preserve"> confirmation rejected</w:t>
      </w:r>
    </w:p>
    <w:p w:rsidR="00D521C9" w:rsidP="00E92BA0" w:rsidRDefault="00D521C9" w14:paraId="3DE17E64" w14:textId="77777777">
      <w:pPr>
        <w:spacing w:line="288" w:lineRule="auto"/>
        <w:rPr>
          <w:rFonts w:cs="Arial"/>
        </w:rPr>
      </w:pPr>
    </w:p>
    <w:p w:rsidRPr="00E678F3" w:rsidR="00D521C9" w:rsidP="00E92BA0" w:rsidRDefault="00D521C9" w14:paraId="0EBA9E91"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stpres.012</w:t>
      </w:r>
      <w:r w:rsidRPr="00966DA9">
        <w:rPr>
          <w:rFonts w:ascii="Calibri" w:hAnsi="Calibri"/>
          <w:sz w:val="22"/>
          <w:szCs w:val="22"/>
        </w:rPr>
        <w:t xml:space="preserve"> </w:t>
      </w:r>
      <w:r w:rsidRPr="002D6E2C">
        <w:rPr>
          <w:rFonts w:ascii="Calibri" w:hAnsi="Calibri"/>
          <w:sz w:val="22"/>
          <w:szCs w:val="22"/>
        </w:rPr>
        <w:t xml:space="preserve">– </w:t>
      </w:r>
      <w:r w:rsidR="00516A81">
        <w:rPr>
          <w:rFonts w:ascii="Calibri" w:hAnsi="Calibri"/>
          <w:sz w:val="22"/>
          <w:szCs w:val="22"/>
        </w:rPr>
        <w:t>Mandate</w:t>
      </w:r>
      <w:r w:rsidR="004530A5">
        <w:rPr>
          <w:rFonts w:ascii="Calibri" w:hAnsi="Calibri"/>
          <w:sz w:val="22"/>
          <w:szCs w:val="22"/>
        </w:rPr>
        <w:t xml:space="preserve"> Suspension</w:t>
      </w:r>
      <w:r w:rsidRPr="00E678F3">
        <w:rPr>
          <w:rFonts w:ascii="Calibri" w:hAnsi="Calibri"/>
          <w:sz w:val="22"/>
          <w:szCs w:val="22"/>
        </w:rPr>
        <w:t xml:space="preserve"> response message uniqueness</w:t>
      </w:r>
    </w:p>
    <w:p w:rsidRPr="00A815E6" w:rsidR="00D521C9" w:rsidP="00E92BA0" w:rsidRDefault="00D521C9" w14:paraId="2861EB28" w14:textId="77777777">
      <w:r>
        <w:t>Message i</w:t>
      </w:r>
      <w:r w:rsidRPr="00A815E6">
        <w:t xml:space="preserve">dentifiers on </w:t>
      </w:r>
      <w:r w:rsidR="00516A81">
        <w:t>Mandate</w:t>
      </w:r>
      <w:r w:rsidR="004530A5">
        <w:t xml:space="preserve"> Suspension</w:t>
      </w:r>
      <w:r>
        <w:t xml:space="preserve"> response message must be unique</w:t>
      </w:r>
    </w:p>
    <w:p w:rsidRPr="00A815E6" w:rsidR="00D521C9" w:rsidP="00E92BA0" w:rsidRDefault="00D521C9" w14:paraId="4F872623" w14:textId="77777777">
      <w:r>
        <w:t>Error code is 901005: Message i</w:t>
      </w:r>
      <w:r w:rsidRPr="00A815E6">
        <w:t xml:space="preserve">dentifier is not unique </w:t>
      </w:r>
    </w:p>
    <w:p w:rsidRPr="00E678F3" w:rsidR="003B1DD8" w:rsidP="00E92BA0" w:rsidRDefault="00516A81" w14:paraId="0ECEE6EF" w14:textId="77777777">
      <w:r>
        <w:t>Mandate</w:t>
      </w:r>
      <w:r w:rsidR="004530A5">
        <w:t xml:space="preserve"> Suspension</w:t>
      </w:r>
      <w:r w:rsidRPr="00E678F3" w:rsidR="003B1DD8">
        <w:t xml:space="preserve"> confirmation rejected</w:t>
      </w:r>
    </w:p>
    <w:p w:rsidR="00D521C9" w:rsidP="00E92BA0" w:rsidRDefault="00D521C9" w14:paraId="327E069D" w14:textId="77777777">
      <w:pPr>
        <w:spacing w:line="288" w:lineRule="auto"/>
        <w:rPr>
          <w:rFonts w:cs="Arial"/>
        </w:rPr>
      </w:pPr>
    </w:p>
    <w:p w:rsidRPr="00EA058B" w:rsidR="004510E5" w:rsidP="00E92BA0" w:rsidRDefault="004510E5" w14:paraId="27D079D2" w14:textId="77777777">
      <w:pPr>
        <w:pStyle w:val="Heading40"/>
        <w:spacing w:before="0" w:after="0" w:line="240" w:lineRule="auto"/>
        <w:ind w:left="0" w:firstLine="0"/>
        <w:rPr>
          <w:rFonts w:ascii="Calibri" w:hAnsi="Calibri"/>
          <w:sz w:val="22"/>
          <w:szCs w:val="22"/>
        </w:rPr>
      </w:pPr>
      <w:r w:rsidRPr="0037114F">
        <w:rPr>
          <w:rFonts w:ascii="Calibri" w:hAnsi="Calibri"/>
          <w:sz w:val="22"/>
          <w:szCs w:val="22"/>
        </w:rPr>
        <w:t>Rule stpres.013 -</w:t>
      </w:r>
      <w:r w:rsidRPr="0037114F" w:rsidR="00515011">
        <w:rPr>
          <w:rFonts w:ascii="Calibri" w:hAnsi="Calibri"/>
          <w:sz w:val="22"/>
          <w:szCs w:val="22"/>
        </w:rPr>
        <w:t> Invalid</w:t>
      </w:r>
      <w:r w:rsidRPr="0037114F">
        <w:rPr>
          <w:rFonts w:ascii="Calibri" w:hAnsi="Calibri"/>
          <w:sz w:val="22"/>
          <w:szCs w:val="22"/>
        </w:rPr>
        <w:t xml:space="preserve"> message identifier structure</w:t>
      </w:r>
    </w:p>
    <w:p w:rsidR="004510E5" w:rsidP="00E92BA0" w:rsidRDefault="004510E5" w14:paraId="03DE3D64" w14:textId="77777777">
      <w:r>
        <w:t>Message identifier must have the correct structure.</w:t>
      </w:r>
    </w:p>
    <w:p w:rsidR="004510E5" w:rsidP="00E92BA0" w:rsidRDefault="004510E5" w14:paraId="7FE5DF78" w14:textId="77777777">
      <w:r>
        <w:t>Error code is 902134: Message Id Structure incorrect</w:t>
      </w:r>
    </w:p>
    <w:p w:rsidR="003B1DD8" w:rsidP="00E92BA0" w:rsidRDefault="003B1DD8" w14:paraId="30BAFD00" w14:textId="77777777">
      <w:r>
        <w:t>File fatal e</w:t>
      </w:r>
      <w:r w:rsidRPr="00A24CB2">
        <w:t>rror</w:t>
      </w:r>
    </w:p>
    <w:p w:rsidR="00ED74AC" w:rsidP="00E92BA0" w:rsidRDefault="00ED74AC" w14:paraId="1088ACF7" w14:textId="77777777">
      <w:pPr>
        <w:pStyle w:val="Heading40"/>
        <w:spacing w:before="0" w:after="0" w:line="240" w:lineRule="auto"/>
        <w:ind w:left="0" w:firstLine="0"/>
        <w:rPr>
          <w:rFonts w:ascii="Calibri" w:hAnsi="Calibri"/>
          <w:sz w:val="22"/>
          <w:szCs w:val="22"/>
        </w:rPr>
      </w:pPr>
    </w:p>
    <w:p w:rsidRPr="002D6E2C" w:rsidR="00EB2D1D" w:rsidP="00E92BA0" w:rsidRDefault="00EB2D1D" w14:paraId="6660298A" w14:textId="77777777">
      <w:pPr>
        <w:pStyle w:val="Heading40"/>
        <w:spacing w:before="0" w:after="0" w:line="240" w:lineRule="auto"/>
        <w:ind w:left="0" w:firstLine="0"/>
        <w:rPr>
          <w:rFonts w:ascii="Calibri" w:hAnsi="Calibri"/>
          <w:sz w:val="22"/>
          <w:szCs w:val="22"/>
        </w:rPr>
      </w:pPr>
      <w:r>
        <w:rPr>
          <w:rFonts w:ascii="Calibri" w:hAnsi="Calibri"/>
          <w:sz w:val="22"/>
          <w:szCs w:val="22"/>
        </w:rPr>
        <w:t>Rule stpres.999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EB2D1D" w:rsidP="00E92BA0" w:rsidRDefault="00EB2D1D" w14:paraId="12267A9D" w14:textId="77777777">
      <w:r>
        <w:t>Element &lt;Element Name</w:t>
      </w:r>
      <w:r w:rsidR="00515011">
        <w:t xml:space="preserve">&gt; </w:t>
      </w:r>
      <w:r w:rsidRPr="00151A59" w:rsidR="00515011">
        <w:t>must</w:t>
      </w:r>
      <w:r w:rsidRPr="00151A59">
        <w:t xml:space="preserve"> not be blank or spaces.</w:t>
      </w:r>
    </w:p>
    <w:p w:rsidRPr="008738E0" w:rsidR="00EB2D1D" w:rsidP="00E92BA0" w:rsidRDefault="00EB2D1D" w14:paraId="693A8697" w14:textId="77777777">
      <w:r w:rsidRPr="008738E0">
        <w:t>Error Code is 9</w:t>
      </w:r>
      <w:r>
        <w:t>1</w:t>
      </w:r>
      <w:r w:rsidRPr="008738E0">
        <w:t>0</w:t>
      </w:r>
      <w:r>
        <w:t>099</w:t>
      </w:r>
      <w:r w:rsidRPr="008738E0">
        <w:t xml:space="preserve">: </w:t>
      </w:r>
      <w:r>
        <w:t>Message Element &lt;Message Element Name&gt; must not be spaces</w:t>
      </w:r>
    </w:p>
    <w:p w:rsidRPr="00E678F3" w:rsidR="003B1DD8" w:rsidP="00E92BA0" w:rsidRDefault="00516A81" w14:paraId="054A397B" w14:textId="77777777">
      <w:r>
        <w:t>Mandate</w:t>
      </w:r>
      <w:r w:rsidR="004530A5">
        <w:t xml:space="preserve"> Suspension</w:t>
      </w:r>
      <w:r w:rsidRPr="00E678F3" w:rsidR="003B1DD8">
        <w:t xml:space="preserve"> confirmation rejected</w:t>
      </w:r>
    </w:p>
    <w:p w:rsidRPr="00AE0BE3" w:rsidR="00EB2D1D" w:rsidP="00E92BA0" w:rsidRDefault="00EB2D1D" w14:paraId="0B8BE95F" w14:textId="77777777"/>
    <w:p w:rsidR="00EB2D1D" w:rsidP="00E92BA0" w:rsidRDefault="00EB2D1D" w14:paraId="11849225" w14:textId="77777777">
      <w:pPr>
        <w:spacing w:line="288" w:lineRule="auto"/>
        <w:rPr>
          <w:rFonts w:cs="Arial"/>
        </w:rPr>
      </w:pPr>
    </w:p>
    <w:p w:rsidR="004510E5" w:rsidP="00E92BA0" w:rsidRDefault="004510E5" w14:paraId="25E74480" w14:textId="77777777">
      <w:pPr>
        <w:rPr>
          <w:b/>
          <w:color w:val="4F81BD"/>
        </w:rPr>
      </w:pPr>
      <w:bookmarkStart w:name="_Toc421641104" w:id="7324"/>
      <w:bookmarkStart w:name="_Toc435584417" w:id="7325"/>
      <w:r>
        <w:rPr>
          <w:color w:val="4F81BD"/>
        </w:rPr>
        <w:br w:type="page"/>
      </w:r>
    </w:p>
    <w:p w:rsidRPr="00E678F3" w:rsidR="00D521C9" w:rsidP="002C2973" w:rsidRDefault="00D521C9" w14:paraId="343B98AD"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536096861" w:id="7326"/>
      <w:r w:rsidRPr="00E678F3">
        <w:rPr>
          <w:rFonts w:ascii="Calibri" w:hAnsi="Calibri"/>
          <w:color w:val="4F81BD"/>
          <w:sz w:val="22"/>
          <w:szCs w:val="22"/>
          <w:lang w:val="en-ZA"/>
        </w:rPr>
        <w:t>Mandate Rejection at Debtor Bank rules</w:t>
      </w:r>
      <w:bookmarkEnd w:id="7324"/>
      <w:r w:rsidRPr="00E678F3">
        <w:rPr>
          <w:rFonts w:ascii="Calibri" w:hAnsi="Calibri"/>
          <w:color w:val="4F81BD"/>
          <w:sz w:val="22"/>
          <w:szCs w:val="22"/>
          <w:lang w:val="en-ZA"/>
        </w:rPr>
        <w:t xml:space="preserve"> for confirmation status report message</w:t>
      </w:r>
      <w:bookmarkEnd w:id="7325"/>
      <w:bookmarkEnd w:id="7326"/>
    </w:p>
    <w:p w:rsidR="00D521C9" w:rsidP="00E92BA0" w:rsidRDefault="00D521C9" w14:paraId="6D5CE4D5" w14:textId="77777777">
      <w:pPr>
        <w:rPr>
          <w:szCs w:val="18"/>
        </w:rPr>
      </w:pPr>
    </w:p>
    <w:p w:rsidRPr="006D678E" w:rsidR="00D521C9" w:rsidP="00E92BA0" w:rsidRDefault="00D521C9" w14:paraId="1FC3C43B" w14:textId="77777777">
      <w:pPr>
        <w:rPr>
          <w:szCs w:val="18"/>
        </w:rPr>
      </w:pPr>
      <w:r w:rsidRPr="006D678E">
        <w:rPr>
          <w:szCs w:val="18"/>
        </w:rPr>
        <w:t>Mandate confirmation messages may be received for mandate initiations, mandate amendments and mandate cancellations.</w:t>
      </w:r>
    </w:p>
    <w:p w:rsidR="00D521C9" w:rsidP="00E92BA0" w:rsidRDefault="00D521C9" w14:paraId="344BC0DC" w14:textId="77777777">
      <w:pPr>
        <w:pStyle w:val="Heading40"/>
        <w:spacing w:before="0" w:after="0" w:line="240" w:lineRule="auto"/>
        <w:ind w:left="0" w:firstLine="0"/>
        <w:rPr>
          <w:rFonts w:ascii="Calibri" w:hAnsi="Calibri"/>
          <w:sz w:val="22"/>
          <w:szCs w:val="22"/>
        </w:rPr>
      </w:pPr>
    </w:p>
    <w:p w:rsidRPr="00E678F3" w:rsidR="00D521C9" w:rsidP="00E92BA0" w:rsidRDefault="00D521C9" w14:paraId="59327EF4"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rjct.001</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Mandate rejection structure</w:t>
      </w:r>
    </w:p>
    <w:p w:rsidR="00D521C9" w:rsidP="00E92BA0" w:rsidRDefault="00D521C9" w14:paraId="013D37FA" w14:textId="77777777">
      <w:r>
        <w:t>Mandate rejection messages</w:t>
      </w:r>
      <w:r w:rsidRPr="006D678E">
        <w:t xml:space="preserve"> </w:t>
      </w:r>
      <w:r>
        <w:t>must contain a group header and at least one mandate rejection. The structure must conform to the supplied XSD.</w:t>
      </w:r>
    </w:p>
    <w:p w:rsidRPr="00180E1C" w:rsidR="00D521C9" w:rsidP="00E92BA0" w:rsidRDefault="00D521C9" w14:paraId="2499236D" w14:textId="77777777">
      <w:r w:rsidRPr="00180E1C">
        <w:t>Error code is 902121: Invalid file structure</w:t>
      </w:r>
    </w:p>
    <w:p w:rsidR="00D521C9" w:rsidP="00E92BA0" w:rsidRDefault="00D521C9" w14:paraId="21F0C985" w14:textId="77777777">
      <w:r>
        <w:t>Fatal error, rejected by XML parser</w:t>
      </w:r>
    </w:p>
    <w:p w:rsidR="00D521C9" w:rsidP="00E92BA0" w:rsidRDefault="00D521C9" w14:paraId="2D6FA5C8" w14:textId="77777777">
      <w:pPr>
        <w:spacing w:after="100"/>
      </w:pPr>
    </w:p>
    <w:p w:rsidRPr="00E678F3" w:rsidR="00D521C9" w:rsidP="00E92BA0" w:rsidRDefault="00D521C9" w14:paraId="2F37BD2A"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rjct.002</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Service identifier on mandate rejection message</w:t>
      </w:r>
    </w:p>
    <w:p w:rsidR="00D521C9" w:rsidP="00E92BA0" w:rsidRDefault="00D521C9" w14:paraId="0860CBBE" w14:textId="77777777">
      <w:r>
        <w:t>Message identifier must contain a valid service identifier for mandate initiations rejection.</w:t>
      </w:r>
    </w:p>
    <w:p w:rsidR="00D521C9" w:rsidP="00E92BA0" w:rsidRDefault="00D521C9" w14:paraId="0474DAD5" w14:textId="77777777">
      <w:r>
        <w:t>Error Code is 90104</w:t>
      </w:r>
      <w:r w:rsidR="00B86369">
        <w:t>5</w:t>
      </w:r>
      <w:r>
        <w:t>: Invalid input service ID</w:t>
      </w:r>
    </w:p>
    <w:p w:rsidR="00F577AD" w:rsidP="00E92BA0" w:rsidRDefault="00F577AD" w14:paraId="11FBCBF3" w14:textId="77777777">
      <w:r>
        <w:t>File fatal e</w:t>
      </w:r>
      <w:r w:rsidRPr="00A24CB2">
        <w:t>rror</w:t>
      </w:r>
    </w:p>
    <w:p w:rsidR="00D521C9" w:rsidP="00E92BA0" w:rsidRDefault="00D521C9" w14:paraId="03CBEBB5" w14:textId="77777777">
      <w:pPr>
        <w:spacing w:after="100"/>
      </w:pPr>
    </w:p>
    <w:p w:rsidRPr="00E678F3" w:rsidR="00D521C9" w:rsidP="00E92BA0" w:rsidRDefault="00D521C9" w14:paraId="411E1FFC"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rjct.003</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Institution identifier on mandate rejection message identifier</w:t>
      </w:r>
    </w:p>
    <w:p w:rsidRPr="00717B48" w:rsidR="00D521C9" w:rsidP="00E92BA0" w:rsidRDefault="00D521C9" w14:paraId="3BBDE299" w14:textId="77777777">
      <w:r w:rsidRPr="00717B48">
        <w:t>The institution identifier contained in the message identifier mus</w:t>
      </w:r>
      <w:r>
        <w:t>t be a valid and registered for AC</w:t>
      </w:r>
    </w:p>
    <w:p w:rsidRPr="00717B48" w:rsidR="00D521C9" w:rsidP="00E92BA0" w:rsidRDefault="00D521C9" w14:paraId="7EAAD3DB" w14:textId="77777777">
      <w:r w:rsidRPr="00717B48">
        <w:t xml:space="preserve">Error Code is 901001: </w:t>
      </w:r>
      <w:r>
        <w:t>Identifier</w:t>
      </w:r>
      <w:r w:rsidRPr="00717B48">
        <w:t xml:space="preserve"> code invalid.</w:t>
      </w:r>
    </w:p>
    <w:p w:rsidR="00F577AD" w:rsidP="00E92BA0" w:rsidRDefault="00F577AD" w14:paraId="7A8E7550" w14:textId="77777777">
      <w:r>
        <w:t>File fatal e</w:t>
      </w:r>
      <w:r w:rsidRPr="00A24CB2">
        <w:t>rror</w:t>
      </w:r>
    </w:p>
    <w:p w:rsidR="00D521C9" w:rsidP="00E92BA0" w:rsidRDefault="00D521C9" w14:paraId="46376889" w14:textId="77777777">
      <w:pPr>
        <w:spacing w:after="100"/>
      </w:pPr>
    </w:p>
    <w:p w:rsidRPr="00E678F3" w:rsidR="00D521C9" w:rsidP="00E92BA0" w:rsidRDefault="00D521C9" w14:paraId="56B22DF4"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rjct.006</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Mandate rejection message uniqueness</w:t>
      </w:r>
    </w:p>
    <w:p w:rsidRPr="00317C65" w:rsidR="00D521C9" w:rsidP="00E92BA0" w:rsidRDefault="00D521C9" w14:paraId="0C99CFD9" w14:textId="77777777">
      <w:r>
        <w:t>Message i</w:t>
      </w:r>
      <w:r w:rsidRPr="00317C65">
        <w:t xml:space="preserve">dentifiers on mandate </w:t>
      </w:r>
      <w:r>
        <w:t>rejection</w:t>
      </w:r>
      <w:r w:rsidRPr="00317C65">
        <w:t xml:space="preserve"> messages must be unique.</w:t>
      </w:r>
    </w:p>
    <w:p w:rsidRPr="00317C65" w:rsidR="00D521C9" w:rsidP="00E92BA0" w:rsidRDefault="00D521C9" w14:paraId="03C76205" w14:textId="77777777">
      <w:r>
        <w:t>Error code is 901005: Message i</w:t>
      </w:r>
      <w:r w:rsidRPr="00317C65">
        <w:t>dentifier is not unique</w:t>
      </w:r>
    </w:p>
    <w:p w:rsidR="00F577AD" w:rsidP="00E92BA0" w:rsidRDefault="00F577AD" w14:paraId="13081769" w14:textId="77777777">
      <w:r>
        <w:t>File fatal e</w:t>
      </w:r>
      <w:r w:rsidRPr="00A24CB2">
        <w:t>rror</w:t>
      </w:r>
    </w:p>
    <w:p w:rsidR="00D521C9" w:rsidP="00E92BA0" w:rsidRDefault="00D521C9" w14:paraId="3876D676" w14:textId="77777777">
      <w:pPr>
        <w:pStyle w:val="Heading40"/>
        <w:spacing w:before="0" w:after="0" w:line="240" w:lineRule="auto"/>
        <w:ind w:left="0" w:firstLine="0"/>
        <w:rPr>
          <w:rFonts w:ascii="Calibri" w:hAnsi="Calibri"/>
          <w:sz w:val="22"/>
          <w:szCs w:val="22"/>
        </w:rPr>
      </w:pPr>
    </w:p>
    <w:p w:rsidRPr="00E678F3" w:rsidR="00D521C9" w:rsidP="00E92BA0" w:rsidRDefault="00D521C9" w14:paraId="420E3300"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rjct.007</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Creation date </w:t>
      </w:r>
    </w:p>
    <w:p w:rsidRPr="00317C65" w:rsidR="00D521C9" w:rsidP="00E92BA0" w:rsidRDefault="00D521C9" w14:paraId="35C76170" w14:textId="77777777">
      <w:r w:rsidRPr="00317C65">
        <w:t>Creation date must be present in message identifier</w:t>
      </w:r>
    </w:p>
    <w:p w:rsidRPr="00317C65" w:rsidR="00D521C9" w:rsidP="00E92BA0" w:rsidRDefault="00D521C9" w14:paraId="3CF1E8BE" w14:textId="77777777">
      <w:r w:rsidRPr="00317C65">
        <w:t>Err</w:t>
      </w:r>
      <w:r>
        <w:t>or c</w:t>
      </w:r>
      <w:r w:rsidRPr="00317C65">
        <w:t>ode is 901006: Creation date missing.</w:t>
      </w:r>
    </w:p>
    <w:p w:rsidR="00F577AD" w:rsidP="00E92BA0" w:rsidRDefault="00F577AD" w14:paraId="277A9FCF" w14:textId="77777777">
      <w:r>
        <w:t>File fatal e</w:t>
      </w:r>
      <w:r w:rsidRPr="00A24CB2">
        <w:t>rror</w:t>
      </w:r>
    </w:p>
    <w:p w:rsidR="00D521C9" w:rsidP="00E92BA0" w:rsidRDefault="00D521C9" w14:paraId="2651996C" w14:textId="77777777">
      <w:pPr>
        <w:rPr>
          <w:rFonts w:cs="Arial"/>
        </w:rPr>
      </w:pPr>
    </w:p>
    <w:p w:rsidRPr="00E678F3" w:rsidR="00D521C9" w:rsidP="00E92BA0" w:rsidRDefault="00D521C9" w14:paraId="23779A2E"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rjct.008</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Creation date and time</w:t>
      </w:r>
    </w:p>
    <w:p w:rsidRPr="00317C65" w:rsidR="00D521C9" w:rsidP="00E92BA0" w:rsidRDefault="00D521C9" w14:paraId="3E62974D" w14:textId="77777777">
      <w:r w:rsidRPr="00317C65">
        <w:t>Creation date and time must be valid and less than or equal to processing date</w:t>
      </w:r>
    </w:p>
    <w:p w:rsidRPr="00317C65" w:rsidR="00D521C9" w:rsidP="00E92BA0" w:rsidRDefault="00D521C9" w14:paraId="67532E7A" w14:textId="77777777">
      <w:r>
        <w:t>Error c</w:t>
      </w:r>
      <w:r w:rsidRPr="00317C65">
        <w:t>ode is 901</w:t>
      </w:r>
      <w:r>
        <w:t>007: Creation date and time in g</w:t>
      </w:r>
      <w:r w:rsidRPr="00317C65">
        <w:t xml:space="preserve">roup </w:t>
      </w:r>
      <w:r>
        <w:t>h</w:t>
      </w:r>
      <w:r w:rsidRPr="00317C65">
        <w:t>eader invalid</w:t>
      </w:r>
    </w:p>
    <w:p w:rsidR="00F577AD" w:rsidP="00E92BA0" w:rsidRDefault="00F577AD" w14:paraId="7D2ADF6D" w14:textId="77777777">
      <w:r>
        <w:t>File fatal e</w:t>
      </w:r>
      <w:r w:rsidRPr="00A24CB2">
        <w:t>rror</w:t>
      </w:r>
    </w:p>
    <w:p w:rsidR="001A5CF4" w:rsidP="00E92BA0" w:rsidRDefault="001A5CF4" w14:paraId="70CA4205" w14:textId="77777777">
      <w:pPr>
        <w:pStyle w:val="Heading40"/>
        <w:spacing w:before="0" w:after="0" w:line="240" w:lineRule="auto"/>
        <w:ind w:left="0" w:firstLine="0"/>
        <w:rPr>
          <w:rFonts w:ascii="Calibri" w:hAnsi="Calibri"/>
          <w:sz w:val="22"/>
          <w:szCs w:val="22"/>
        </w:rPr>
      </w:pPr>
    </w:p>
    <w:p w:rsidRPr="00E678F3" w:rsidR="00D521C9" w:rsidP="00E92BA0" w:rsidRDefault="00D521C9" w14:paraId="1A53A98A"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rjct.010</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Instructing agent</w:t>
      </w:r>
    </w:p>
    <w:p w:rsidRPr="00754AEF" w:rsidR="00D521C9" w:rsidP="00E92BA0" w:rsidRDefault="00D521C9" w14:paraId="169BC005" w14:textId="77777777">
      <w:r w:rsidRPr="00754AEF">
        <w:t xml:space="preserve">The </w:t>
      </w:r>
      <w:r>
        <w:t>instructing agent</w:t>
      </w:r>
      <w:r w:rsidRPr="00754AEF">
        <w:t xml:space="preserve"> must be a valid participant </w:t>
      </w:r>
      <w:r>
        <w:t>for AC.</w:t>
      </w:r>
    </w:p>
    <w:p w:rsidRPr="00317C65" w:rsidR="00D521C9" w:rsidP="00E92BA0" w:rsidRDefault="00D521C9" w14:paraId="70222BB9" w14:textId="77777777">
      <w:r>
        <w:t>Error c</w:t>
      </w:r>
      <w:r w:rsidRPr="00317C65">
        <w:t xml:space="preserve">ode is 901017: Instructing agent </w:t>
      </w:r>
      <w:r>
        <w:t>identifier</w:t>
      </w:r>
      <w:r w:rsidRPr="00317C65">
        <w:t xml:space="preserve"> code invalid</w:t>
      </w:r>
    </w:p>
    <w:p w:rsidR="00F577AD" w:rsidP="00E92BA0" w:rsidRDefault="00F577AD" w14:paraId="69F442FA" w14:textId="77777777">
      <w:r>
        <w:t>File fatal e</w:t>
      </w:r>
      <w:r w:rsidRPr="00A24CB2">
        <w:t>rror</w:t>
      </w:r>
    </w:p>
    <w:p w:rsidR="006E532E" w:rsidP="00E92BA0" w:rsidRDefault="006E532E" w14:paraId="5ABA6AE1" w14:textId="77777777">
      <w:pPr>
        <w:spacing w:after="100"/>
      </w:pPr>
    </w:p>
    <w:p w:rsidRPr="00E678F3" w:rsidR="00D521C9" w:rsidP="00E92BA0" w:rsidRDefault="00D521C9" w14:paraId="3CA30F75"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rjct.012</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Original message type </w:t>
      </w:r>
    </w:p>
    <w:p w:rsidRPr="00782387" w:rsidR="00D521C9" w:rsidP="00E92BA0" w:rsidRDefault="00D521C9" w14:paraId="5694CD8D" w14:textId="77777777">
      <w:r>
        <w:t>The original message type must</w:t>
      </w:r>
      <w:r w:rsidRPr="00782387">
        <w:t xml:space="preserve"> match the original mandate message </w:t>
      </w:r>
      <w:r>
        <w:t>type</w:t>
      </w:r>
    </w:p>
    <w:p w:rsidRPr="00317C65" w:rsidR="00D521C9" w:rsidP="00E92BA0" w:rsidRDefault="00D521C9" w14:paraId="259E7018" w14:textId="77777777">
      <w:r>
        <w:t>Error c</w:t>
      </w:r>
      <w:r w:rsidRPr="00317C65">
        <w:t>ode is 901080</w:t>
      </w:r>
      <w:r w:rsidRPr="00782387">
        <w:t xml:space="preserve">: </w:t>
      </w:r>
      <w:r w:rsidRPr="00317C65">
        <w:t>Original message type invalid</w:t>
      </w:r>
    </w:p>
    <w:p w:rsidR="00D521C9" w:rsidP="00E92BA0" w:rsidRDefault="00D521C9" w14:paraId="4A3F0257" w14:textId="77777777">
      <w:r w:rsidRPr="00317C65">
        <w:t xml:space="preserve">Severity: Mandate </w:t>
      </w:r>
      <w:r>
        <w:t>rejection</w:t>
      </w:r>
      <w:r w:rsidRPr="00317C65">
        <w:t xml:space="preserve"> rejected</w:t>
      </w:r>
    </w:p>
    <w:p w:rsidR="00D521C9" w:rsidP="00E92BA0" w:rsidRDefault="00D521C9" w14:paraId="6E49913B" w14:textId="77777777">
      <w:pPr>
        <w:spacing w:after="100"/>
      </w:pPr>
    </w:p>
    <w:p w:rsidR="00D9427C" w:rsidP="00E92BA0" w:rsidRDefault="00D9427C" w14:paraId="1755652B" w14:textId="77777777">
      <w:pPr>
        <w:rPr>
          <w:rFonts w:cs="Arial"/>
          <w:b/>
          <w:color w:val="000000"/>
          <w:lang w:val="en-US"/>
        </w:rPr>
      </w:pPr>
      <w:r>
        <w:br w:type="page"/>
      </w:r>
    </w:p>
    <w:p w:rsidRPr="00E678F3" w:rsidR="00D521C9" w:rsidP="00E92BA0" w:rsidRDefault="00D521C9" w14:paraId="4216E947"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rjct.013</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Payment status group code </w:t>
      </w:r>
    </w:p>
    <w:p w:rsidRPr="00782387" w:rsidR="00D521C9" w:rsidP="00E92BA0" w:rsidRDefault="00D521C9" w14:paraId="04002DA7" w14:textId="77777777">
      <w:r>
        <w:t xml:space="preserve">The payment status group code must be a valid </w:t>
      </w:r>
      <w:hyperlink w:history="1" w:anchor="Payment_Status_Group">
        <w:r w:rsidRPr="00317C65">
          <w:t>status group code</w:t>
        </w:r>
      </w:hyperlink>
      <w:r>
        <w:t>.</w:t>
      </w:r>
    </w:p>
    <w:p w:rsidRPr="00317C65" w:rsidR="00D521C9" w:rsidP="00E92BA0" w:rsidRDefault="00D521C9" w14:paraId="15E3FF84" w14:textId="77777777">
      <w:r>
        <w:t>Error c</w:t>
      </w:r>
      <w:r w:rsidRPr="00317C65">
        <w:t>ode is 901081</w:t>
      </w:r>
      <w:r w:rsidRPr="00782387">
        <w:t xml:space="preserve">: </w:t>
      </w:r>
      <w:r>
        <w:t>Invalid status group c</w:t>
      </w:r>
      <w:r w:rsidRPr="00317C65">
        <w:t>ode</w:t>
      </w:r>
    </w:p>
    <w:p w:rsidR="00D521C9" w:rsidP="00E92BA0" w:rsidRDefault="00D521C9" w14:paraId="66CE25FF" w14:textId="77777777">
      <w:r w:rsidRPr="00317C65">
        <w:t xml:space="preserve">Severity: Mandate </w:t>
      </w:r>
      <w:r>
        <w:t>rejection</w:t>
      </w:r>
      <w:r w:rsidRPr="00317C65">
        <w:t xml:space="preserve"> rejected</w:t>
      </w:r>
    </w:p>
    <w:p w:rsidR="00D521C9" w:rsidP="00E92BA0" w:rsidRDefault="00D521C9" w14:paraId="0D948693" w14:textId="77777777">
      <w:pPr>
        <w:pStyle w:val="ListParagraph"/>
        <w:spacing w:after="100"/>
        <w:ind w:left="0"/>
      </w:pPr>
    </w:p>
    <w:p w:rsidRPr="00E678F3" w:rsidR="00D521C9" w:rsidP="00E92BA0" w:rsidRDefault="00D521C9" w14:paraId="15FB6E33"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rjct.014</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Message rejection reason code </w:t>
      </w:r>
    </w:p>
    <w:p w:rsidRPr="00782387" w:rsidR="00D521C9" w:rsidP="00E92BA0" w:rsidRDefault="00D521C9" w14:paraId="69BF683A" w14:textId="77777777">
      <w:r>
        <w:t xml:space="preserve">The message rejection reason code must be a valid </w:t>
      </w:r>
      <w:hyperlink w:history="1" w:anchor="Table_of_error_codes">
        <w:r w:rsidRPr="00317C65">
          <w:t>reason code.</w:t>
        </w:r>
      </w:hyperlink>
      <w:r w:rsidRPr="00782387">
        <w:t xml:space="preserve"> </w:t>
      </w:r>
    </w:p>
    <w:p w:rsidRPr="00317C65" w:rsidR="00D521C9" w:rsidP="00E92BA0" w:rsidRDefault="00D521C9" w14:paraId="6F0E60C5" w14:textId="77777777">
      <w:r>
        <w:t>Error c</w:t>
      </w:r>
      <w:r w:rsidRPr="00317C65">
        <w:t>ode is 901082</w:t>
      </w:r>
      <w:r w:rsidRPr="00782387">
        <w:t xml:space="preserve">: </w:t>
      </w:r>
      <w:r w:rsidRPr="00317C65">
        <w:t>Invalid reason code</w:t>
      </w:r>
    </w:p>
    <w:p w:rsidR="00D521C9" w:rsidP="00E92BA0" w:rsidRDefault="00D521C9" w14:paraId="15A34E65" w14:textId="77777777">
      <w:r w:rsidRPr="00317C65">
        <w:t xml:space="preserve">Severity: Mandate </w:t>
      </w:r>
      <w:r>
        <w:t>rejection</w:t>
      </w:r>
      <w:r w:rsidRPr="00317C65">
        <w:t xml:space="preserve"> rejected</w:t>
      </w:r>
    </w:p>
    <w:p w:rsidR="001A5CF4" w:rsidP="00E92BA0" w:rsidRDefault="001A5CF4" w14:paraId="350330AA" w14:textId="77777777">
      <w:pPr>
        <w:spacing w:after="100"/>
      </w:pPr>
    </w:p>
    <w:p w:rsidRPr="00E678F3" w:rsidR="00D521C9" w:rsidP="00E92BA0" w:rsidRDefault="00D521C9" w14:paraId="566EB788"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Rule rjct.015</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Mandate Request Transaction Identifier</w:t>
      </w:r>
    </w:p>
    <w:p w:rsidRPr="00782387" w:rsidR="00D521C9" w:rsidP="00E92BA0" w:rsidRDefault="00D521C9" w14:paraId="7083CB13" w14:textId="77777777">
      <w:r>
        <w:t xml:space="preserve">The mandate request transaction identifier must match the </w:t>
      </w:r>
      <w:r w:rsidR="00CA64EC">
        <w:t>mandate request transaction identifier</w:t>
      </w:r>
      <w:r>
        <w:t xml:space="preserve"> on the original mandate </w:t>
      </w:r>
    </w:p>
    <w:p w:rsidR="006E532E" w:rsidP="00E92BA0" w:rsidRDefault="006E532E" w14:paraId="0B127C9C" w14:textId="77777777">
      <w:r>
        <w:t>Error c</w:t>
      </w:r>
      <w:r w:rsidRPr="00317C65">
        <w:t>ode is 901</w:t>
      </w:r>
      <w:r>
        <w:t>144</w:t>
      </w:r>
      <w:r w:rsidRPr="00782387">
        <w:t xml:space="preserve">: </w:t>
      </w:r>
      <w:r w:rsidRPr="00AC72D7">
        <w:t>Original Mandate Request Identification is not matched</w:t>
      </w:r>
      <w:r w:rsidDel="006E532E">
        <w:t xml:space="preserve"> </w:t>
      </w:r>
    </w:p>
    <w:p w:rsidR="00D521C9" w:rsidP="00E92BA0" w:rsidRDefault="00D521C9" w14:paraId="5F4324F1" w14:textId="77777777">
      <w:r w:rsidRPr="00317C65">
        <w:t xml:space="preserve">Severity: Mandate </w:t>
      </w:r>
      <w:r>
        <w:t>rejection</w:t>
      </w:r>
      <w:r w:rsidRPr="00317C65">
        <w:t xml:space="preserve"> rejected</w:t>
      </w:r>
    </w:p>
    <w:p w:rsidR="00D521C9" w:rsidP="00E92BA0" w:rsidRDefault="00D521C9" w14:paraId="2DED1B33" w14:textId="77777777"/>
    <w:p w:rsidRPr="00E678F3" w:rsidR="00D521C9" w:rsidP="00E92BA0" w:rsidRDefault="00D521C9" w14:paraId="7C3951B5" w14:textId="77777777">
      <w:pPr>
        <w:pStyle w:val="Heading40"/>
        <w:spacing w:before="0" w:after="0" w:line="240" w:lineRule="auto"/>
        <w:ind w:left="0" w:firstLine="0"/>
        <w:rPr>
          <w:rFonts w:ascii="Calibri" w:hAnsi="Calibri"/>
          <w:sz w:val="22"/>
          <w:szCs w:val="22"/>
        </w:rPr>
      </w:pPr>
      <w:r>
        <w:rPr>
          <w:rFonts w:ascii="Calibri" w:hAnsi="Calibri"/>
          <w:sz w:val="22"/>
          <w:szCs w:val="22"/>
        </w:rPr>
        <w:t>Rule rjct.016</w:t>
      </w:r>
      <w:r w:rsidRPr="00966DA9">
        <w:rPr>
          <w:rFonts w:ascii="Calibri" w:hAnsi="Calibri"/>
          <w:sz w:val="22"/>
          <w:szCs w:val="22"/>
        </w:rPr>
        <w:t xml:space="preserve"> </w:t>
      </w:r>
      <w:r w:rsidRPr="002D6E2C" w:rsidR="00515011">
        <w:rPr>
          <w:rFonts w:ascii="Calibri" w:hAnsi="Calibri"/>
          <w:sz w:val="22"/>
          <w:szCs w:val="22"/>
        </w:rPr>
        <w:t>– Instructed</w:t>
      </w:r>
      <w:r w:rsidRPr="00E678F3">
        <w:rPr>
          <w:rFonts w:ascii="Calibri" w:hAnsi="Calibri"/>
          <w:sz w:val="22"/>
          <w:szCs w:val="22"/>
        </w:rPr>
        <w:t xml:space="preserve"> agent</w:t>
      </w:r>
    </w:p>
    <w:p w:rsidRPr="00754AEF" w:rsidR="00D521C9" w:rsidP="00E92BA0" w:rsidRDefault="00D521C9" w14:paraId="3E009952" w14:textId="77777777">
      <w:r>
        <w:t xml:space="preserve">Instructed agent must </w:t>
      </w:r>
      <w:r w:rsidRPr="00754AEF">
        <w:t xml:space="preserve">be a valid participant </w:t>
      </w:r>
      <w:r>
        <w:t>for AC.</w:t>
      </w:r>
    </w:p>
    <w:p w:rsidR="00D521C9" w:rsidP="00E92BA0" w:rsidRDefault="00D521C9" w14:paraId="3806AF56" w14:textId="77777777">
      <w:r>
        <w:t>Error c</w:t>
      </w:r>
      <w:r w:rsidRPr="00754AEF">
        <w:t>ode is 901</w:t>
      </w:r>
      <w:r>
        <w:t>0</w:t>
      </w:r>
      <w:r w:rsidR="00ED4DFB">
        <w:t>7</w:t>
      </w:r>
      <w:r>
        <w:t>9</w:t>
      </w:r>
      <w:r w:rsidRPr="00754AEF">
        <w:t xml:space="preserve">: </w:t>
      </w:r>
      <w:r>
        <w:t>Instructed a</w:t>
      </w:r>
      <w:r w:rsidRPr="00A24CB2">
        <w:t>gent is invalid</w:t>
      </w:r>
      <w:r w:rsidRPr="00754AEF">
        <w:t xml:space="preserve"> </w:t>
      </w:r>
    </w:p>
    <w:p w:rsidR="00F577AD" w:rsidP="00E92BA0" w:rsidRDefault="00F577AD" w14:paraId="73815A32" w14:textId="77777777">
      <w:r>
        <w:t>File fatal e</w:t>
      </w:r>
      <w:r w:rsidRPr="00A24CB2">
        <w:t>rror</w:t>
      </w:r>
    </w:p>
    <w:p w:rsidR="00D521C9" w:rsidP="00E92BA0" w:rsidRDefault="00D521C9" w14:paraId="446E15D8" w14:textId="77777777"/>
    <w:p w:rsidRPr="002C5D7B" w:rsidR="006E532E" w:rsidP="00E92BA0" w:rsidRDefault="006E532E" w14:paraId="4E48C5AD" w14:textId="77777777">
      <w:pPr>
        <w:pStyle w:val="Heading40"/>
        <w:spacing w:before="0" w:after="0" w:line="240" w:lineRule="auto"/>
        <w:ind w:left="0" w:firstLine="0"/>
        <w:rPr>
          <w:rFonts w:ascii="Calibri" w:hAnsi="Calibri"/>
          <w:sz w:val="22"/>
          <w:szCs w:val="22"/>
        </w:rPr>
      </w:pPr>
      <w:r w:rsidRPr="00F2141A">
        <w:rPr>
          <w:rFonts w:ascii="Calibri" w:hAnsi="Calibri"/>
          <w:sz w:val="22"/>
          <w:szCs w:val="22"/>
        </w:rPr>
        <w:t xml:space="preserve">Rule </w:t>
      </w:r>
      <w:r>
        <w:rPr>
          <w:rFonts w:ascii="Calibri" w:hAnsi="Calibri"/>
          <w:sz w:val="22"/>
          <w:szCs w:val="22"/>
        </w:rPr>
        <w:t>rjct.017</w:t>
      </w:r>
      <w:r w:rsidRPr="00F2141A">
        <w:rPr>
          <w:rFonts w:ascii="Calibri" w:hAnsi="Calibri"/>
          <w:sz w:val="22"/>
          <w:szCs w:val="22"/>
        </w:rPr>
        <w:t>:</w:t>
      </w:r>
      <w:r w:rsidRPr="002C5D7B">
        <w:rPr>
          <w:rFonts w:ascii="Calibri" w:hAnsi="Calibri"/>
          <w:sz w:val="22"/>
          <w:szCs w:val="22"/>
        </w:rPr>
        <w:t xml:space="preserve">  </w:t>
      </w:r>
      <w:r>
        <w:rPr>
          <w:rFonts w:ascii="Calibri" w:hAnsi="Calibri"/>
          <w:sz w:val="22"/>
          <w:szCs w:val="22"/>
        </w:rPr>
        <w:t>I</w:t>
      </w:r>
      <w:r w:rsidRPr="008D1A27">
        <w:rPr>
          <w:rFonts w:ascii="Calibri" w:hAnsi="Calibri"/>
          <w:sz w:val="22"/>
          <w:szCs w:val="22"/>
        </w:rPr>
        <w:t>nvalid message identifier structure</w:t>
      </w:r>
    </w:p>
    <w:p w:rsidR="006E532E" w:rsidP="00E92BA0" w:rsidRDefault="006E532E" w14:paraId="58D45F41" w14:textId="77777777">
      <w:r>
        <w:t>Message identifier must have the correct structure.</w:t>
      </w:r>
    </w:p>
    <w:p w:rsidR="006E532E" w:rsidP="00E92BA0" w:rsidRDefault="006E532E" w14:paraId="66571F8C" w14:textId="77777777">
      <w:r>
        <w:t>Error code is 902134: Message Id Structure incorrect</w:t>
      </w:r>
    </w:p>
    <w:p w:rsidR="00F577AD" w:rsidP="00E92BA0" w:rsidRDefault="00F577AD" w14:paraId="37621D05" w14:textId="77777777">
      <w:r>
        <w:t>File fatal e</w:t>
      </w:r>
      <w:r w:rsidRPr="00A24CB2">
        <w:t>rror</w:t>
      </w:r>
    </w:p>
    <w:p w:rsidR="00F74B88" w:rsidP="00E92BA0" w:rsidRDefault="00F74B88" w14:paraId="4A001684" w14:textId="77777777">
      <w:pPr>
        <w:spacing w:line="288" w:lineRule="auto"/>
        <w:rPr>
          <w:rFonts w:cs="Arial"/>
        </w:rPr>
      </w:pPr>
    </w:p>
    <w:p w:rsidRPr="002D6E2C" w:rsidR="00EB2D1D" w:rsidP="00E92BA0" w:rsidRDefault="00EB2D1D" w14:paraId="006CADA8" w14:textId="77777777">
      <w:pPr>
        <w:pStyle w:val="Heading40"/>
        <w:spacing w:before="0" w:after="0" w:line="240" w:lineRule="auto"/>
        <w:ind w:left="0" w:firstLine="0"/>
        <w:rPr>
          <w:rFonts w:ascii="Calibri" w:hAnsi="Calibri"/>
          <w:sz w:val="22"/>
          <w:szCs w:val="22"/>
        </w:rPr>
      </w:pPr>
      <w:r>
        <w:rPr>
          <w:rFonts w:ascii="Calibri" w:hAnsi="Calibri"/>
          <w:sz w:val="22"/>
          <w:szCs w:val="22"/>
        </w:rPr>
        <w:t>Rule rjct.999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EB2D1D" w:rsidP="00E92BA0" w:rsidRDefault="00EB2D1D" w14:paraId="644EC87E" w14:textId="77777777">
      <w:r>
        <w:t>Element &lt;Element Name</w:t>
      </w:r>
      <w:r w:rsidR="00515011">
        <w:t xml:space="preserve">&gt; </w:t>
      </w:r>
      <w:r w:rsidRPr="00151A59" w:rsidR="00515011">
        <w:t>must</w:t>
      </w:r>
      <w:r w:rsidRPr="00151A59">
        <w:t xml:space="preserve"> not be blank or spaces.</w:t>
      </w:r>
    </w:p>
    <w:p w:rsidRPr="008738E0" w:rsidR="00EB2D1D" w:rsidP="00E92BA0" w:rsidRDefault="00EB2D1D" w14:paraId="3D6E6809" w14:textId="77777777">
      <w:r w:rsidRPr="008738E0">
        <w:t>Error Code is 9</w:t>
      </w:r>
      <w:r>
        <w:t>1</w:t>
      </w:r>
      <w:r w:rsidRPr="008738E0">
        <w:t>0</w:t>
      </w:r>
      <w:r>
        <w:t>099</w:t>
      </w:r>
      <w:r w:rsidRPr="008738E0">
        <w:t xml:space="preserve">: </w:t>
      </w:r>
      <w:r>
        <w:t>Message Element &lt;Message Element Name&gt; must not be spaces</w:t>
      </w:r>
    </w:p>
    <w:p w:rsidRPr="00E678F3" w:rsidR="00EB2D1D" w:rsidP="00E92BA0" w:rsidRDefault="00EB2D1D" w14:paraId="4F99F38A" w14:textId="77777777">
      <w:r w:rsidRPr="00383E12">
        <w:t xml:space="preserve">Severity: </w:t>
      </w:r>
      <w:r w:rsidRPr="00317C65">
        <w:t xml:space="preserve">Mandate </w:t>
      </w:r>
      <w:r>
        <w:t>rejection</w:t>
      </w:r>
      <w:r w:rsidRPr="00317C65">
        <w:t xml:space="preserve"> rejected</w:t>
      </w:r>
    </w:p>
    <w:p w:rsidR="00EB2D1D" w:rsidP="00E92BA0" w:rsidRDefault="00EB2D1D" w14:paraId="6020DFE7" w14:textId="77777777">
      <w:pPr>
        <w:spacing w:line="288" w:lineRule="auto"/>
        <w:rPr>
          <w:rFonts w:cs="Arial"/>
        </w:rPr>
      </w:pPr>
    </w:p>
    <w:p w:rsidR="006E532E" w:rsidP="00E92BA0" w:rsidRDefault="006E532E" w14:paraId="683A9AE6" w14:textId="77777777">
      <w:pPr>
        <w:rPr>
          <w:b/>
          <w:color w:val="4F81BD"/>
        </w:rPr>
      </w:pPr>
      <w:bookmarkStart w:name="_Toc435584418" w:id="7327"/>
      <w:r>
        <w:rPr>
          <w:color w:val="4F81BD"/>
        </w:rPr>
        <w:br w:type="page"/>
      </w:r>
    </w:p>
    <w:p w:rsidRPr="00E678F3" w:rsidR="00D521C9" w:rsidP="002C2973" w:rsidRDefault="00D521C9" w14:paraId="2B555EAB" w14:textId="77777777">
      <w:pPr>
        <w:pStyle w:val="Heading2"/>
        <w:numPr>
          <w:ilvl w:val="1"/>
          <w:numId w:val="55"/>
        </w:numPr>
        <w:spacing w:before="0" w:after="0" w:line="240" w:lineRule="auto"/>
        <w:ind w:left="0" w:firstLine="0"/>
        <w:outlineLvl w:val="1"/>
        <w:rPr>
          <w:rFonts w:ascii="Calibri" w:hAnsi="Calibri"/>
          <w:color w:val="4F81BD"/>
          <w:sz w:val="22"/>
          <w:szCs w:val="22"/>
          <w:lang w:val="en-ZA"/>
        </w:rPr>
      </w:pPr>
      <w:bookmarkStart w:name="_Toc536096862" w:id="7328"/>
      <w:r>
        <w:rPr>
          <w:rFonts w:ascii="Calibri" w:hAnsi="Calibri"/>
          <w:color w:val="4F81BD"/>
          <w:sz w:val="22"/>
          <w:szCs w:val="22"/>
          <w:lang w:val="en-ZA"/>
        </w:rPr>
        <w:t>Responses by Creditor Bank to Real Time Mandate Acceptance Report message</w:t>
      </w:r>
      <w:bookmarkEnd w:id="7327"/>
      <w:bookmarkEnd w:id="7328"/>
    </w:p>
    <w:p w:rsidR="00D521C9" w:rsidP="00E92BA0" w:rsidRDefault="00D521C9" w14:paraId="051D9C4B" w14:textId="77777777">
      <w:pPr>
        <w:rPr>
          <w:szCs w:val="18"/>
        </w:rPr>
      </w:pPr>
    </w:p>
    <w:p w:rsidRPr="00E678F3" w:rsidR="00D521C9" w:rsidP="00E92BA0" w:rsidRDefault="00D521C9" w14:paraId="5C019860"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.001</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Mandate </w:t>
      </w:r>
      <w:r>
        <w:rPr>
          <w:rFonts w:ascii="Calibri" w:hAnsi="Calibri"/>
          <w:sz w:val="22"/>
          <w:szCs w:val="22"/>
        </w:rPr>
        <w:t>acceptance report response</w:t>
      </w:r>
      <w:r w:rsidRPr="00E678F3">
        <w:rPr>
          <w:rFonts w:ascii="Calibri" w:hAnsi="Calibri"/>
          <w:sz w:val="22"/>
          <w:szCs w:val="22"/>
        </w:rPr>
        <w:t xml:space="preserve"> structure</w:t>
      </w:r>
    </w:p>
    <w:p w:rsidR="00D521C9" w:rsidP="00E92BA0" w:rsidRDefault="00D521C9" w14:paraId="443F7E61" w14:textId="77777777">
      <w:r>
        <w:t>Response to mandate acceptance report messages</w:t>
      </w:r>
      <w:r w:rsidRPr="006D678E">
        <w:t xml:space="preserve"> </w:t>
      </w:r>
      <w:r>
        <w:t>must contain a group header and at least one mandate acceptance report response. The structure must conform to the supplied XSD.</w:t>
      </w:r>
    </w:p>
    <w:p w:rsidRPr="00180E1C" w:rsidR="00D521C9" w:rsidP="00E92BA0" w:rsidRDefault="00D521C9" w14:paraId="52E03178" w14:textId="77777777">
      <w:r w:rsidRPr="00180E1C">
        <w:t>Error code is 902121: Invalid file structure</w:t>
      </w:r>
    </w:p>
    <w:p w:rsidR="00D521C9" w:rsidP="00E92BA0" w:rsidRDefault="00D521C9" w14:paraId="7DD6A773" w14:textId="77777777">
      <w:r>
        <w:t>Fatal error, rejected by XML parser</w:t>
      </w:r>
    </w:p>
    <w:p w:rsidR="00D521C9" w:rsidP="00E92BA0" w:rsidRDefault="00D521C9" w14:paraId="2EE2E555" w14:textId="77777777">
      <w:pPr>
        <w:spacing w:after="100"/>
      </w:pPr>
    </w:p>
    <w:p w:rsidRPr="00E678F3" w:rsidR="00D521C9" w:rsidP="00E92BA0" w:rsidRDefault="00D521C9" w14:paraId="5184BFC6"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.002</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Service identifier on </w:t>
      </w:r>
      <w:r>
        <w:rPr>
          <w:rFonts w:ascii="Calibri" w:hAnsi="Calibri"/>
          <w:sz w:val="22"/>
          <w:szCs w:val="22"/>
        </w:rPr>
        <w:t>m</w:t>
      </w:r>
      <w:r w:rsidRPr="00E678F3">
        <w:rPr>
          <w:rFonts w:ascii="Calibri" w:hAnsi="Calibri"/>
          <w:sz w:val="22"/>
          <w:szCs w:val="22"/>
        </w:rPr>
        <w:t xml:space="preserve">andate </w:t>
      </w:r>
      <w:r>
        <w:rPr>
          <w:rFonts w:ascii="Calibri" w:hAnsi="Calibri"/>
          <w:sz w:val="22"/>
          <w:szCs w:val="22"/>
        </w:rPr>
        <w:t>acceptance report response</w:t>
      </w:r>
      <w:r w:rsidRPr="00E678F3">
        <w:rPr>
          <w:rFonts w:ascii="Calibri" w:hAnsi="Calibri"/>
          <w:sz w:val="22"/>
          <w:szCs w:val="22"/>
        </w:rPr>
        <w:t xml:space="preserve"> message</w:t>
      </w:r>
    </w:p>
    <w:p w:rsidR="00D521C9" w:rsidP="00E92BA0" w:rsidRDefault="00D521C9" w14:paraId="6CBDFD39" w14:textId="77777777">
      <w:r>
        <w:t>Message identifier must contain a valid service identifier for mandate acceptance report response.</w:t>
      </w:r>
    </w:p>
    <w:p w:rsidR="00D521C9" w:rsidP="00424F7B" w:rsidRDefault="00D521C9" w14:paraId="4FA85BEF" w14:textId="1183A121">
      <w:r>
        <w:t>Error Code is 90104</w:t>
      </w:r>
      <w:r w:rsidR="00424F7B">
        <w:t>5</w:t>
      </w:r>
      <w:r>
        <w:t xml:space="preserve">: </w:t>
      </w:r>
      <w:r w:rsidR="00424F7B">
        <w:t>Invalid Service Code</w:t>
      </w:r>
    </w:p>
    <w:p w:rsidR="00C74F0C" w:rsidP="00E92BA0" w:rsidRDefault="00C74F0C" w14:paraId="08DBACC7" w14:textId="77777777">
      <w:r>
        <w:t>File fatal e</w:t>
      </w:r>
      <w:r w:rsidRPr="00A24CB2">
        <w:t>rror</w:t>
      </w:r>
    </w:p>
    <w:p w:rsidR="00D521C9" w:rsidP="00E92BA0" w:rsidRDefault="00D521C9" w14:paraId="6E8016AC" w14:textId="77777777">
      <w:pPr>
        <w:spacing w:after="100"/>
      </w:pPr>
    </w:p>
    <w:p w:rsidRPr="00E678F3" w:rsidR="00D521C9" w:rsidP="00E92BA0" w:rsidRDefault="00D521C9" w14:paraId="42F2B028"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.003</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Institution identifier on mandate rejection message identifier</w:t>
      </w:r>
    </w:p>
    <w:p w:rsidRPr="00717B48" w:rsidR="00D521C9" w:rsidP="00E92BA0" w:rsidRDefault="00D521C9" w14:paraId="735CC91E" w14:textId="77777777">
      <w:r w:rsidRPr="00717B48">
        <w:t>The institution identifier contained in the message identifier mus</w:t>
      </w:r>
      <w:r>
        <w:t>t be a valid and registered for AC</w:t>
      </w:r>
    </w:p>
    <w:p w:rsidRPr="00717B48" w:rsidR="00D521C9" w:rsidP="00E92BA0" w:rsidRDefault="00D521C9" w14:paraId="499C74E4" w14:textId="77777777">
      <w:r w:rsidRPr="00717B48">
        <w:t xml:space="preserve">Error Code is 901001: </w:t>
      </w:r>
      <w:r>
        <w:t>Identifier</w:t>
      </w:r>
      <w:r w:rsidRPr="00717B48">
        <w:t xml:space="preserve"> code invalid.</w:t>
      </w:r>
    </w:p>
    <w:p w:rsidR="00C74F0C" w:rsidP="00E92BA0" w:rsidRDefault="00C74F0C" w14:paraId="123D2560" w14:textId="77777777">
      <w:r>
        <w:t>File fatal e</w:t>
      </w:r>
      <w:r w:rsidRPr="00A24CB2">
        <w:t>rror</w:t>
      </w:r>
    </w:p>
    <w:p w:rsidR="00D521C9" w:rsidP="00E92BA0" w:rsidRDefault="00D521C9" w14:paraId="4ECF7F7C" w14:textId="77777777">
      <w:pPr>
        <w:spacing w:after="100"/>
      </w:pPr>
    </w:p>
    <w:p w:rsidRPr="00E678F3" w:rsidR="00D521C9" w:rsidP="00E92BA0" w:rsidRDefault="00D521C9" w14:paraId="095A86F3"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.006</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Mandate </w:t>
      </w:r>
      <w:r>
        <w:rPr>
          <w:rFonts w:ascii="Calibri" w:hAnsi="Calibri"/>
          <w:sz w:val="22"/>
          <w:szCs w:val="22"/>
        </w:rPr>
        <w:t>acceptance report response</w:t>
      </w:r>
      <w:r w:rsidRPr="00E678F3">
        <w:rPr>
          <w:rFonts w:ascii="Calibri" w:hAnsi="Calibri"/>
          <w:sz w:val="22"/>
          <w:szCs w:val="22"/>
        </w:rPr>
        <w:t xml:space="preserve"> message uniqueness</w:t>
      </w:r>
    </w:p>
    <w:p w:rsidRPr="00317C65" w:rsidR="00D521C9" w:rsidP="00E92BA0" w:rsidRDefault="00D521C9" w14:paraId="70F7D604" w14:textId="77777777">
      <w:r>
        <w:t>Message i</w:t>
      </w:r>
      <w:r w:rsidRPr="00317C65">
        <w:t xml:space="preserve">dentifiers on mandate </w:t>
      </w:r>
      <w:r>
        <w:t>acceptance report response</w:t>
      </w:r>
      <w:r w:rsidRPr="00317C65">
        <w:t xml:space="preserve"> messages must be unique.</w:t>
      </w:r>
    </w:p>
    <w:p w:rsidRPr="00317C65" w:rsidR="00D521C9" w:rsidP="00E92BA0" w:rsidRDefault="00D521C9" w14:paraId="6EDA4B11" w14:textId="77777777">
      <w:r>
        <w:t>Error code is 901005: Message i</w:t>
      </w:r>
      <w:r w:rsidRPr="00317C65">
        <w:t>dentifier is not unique</w:t>
      </w:r>
    </w:p>
    <w:p w:rsidR="00C74F0C" w:rsidP="00E92BA0" w:rsidRDefault="00C74F0C" w14:paraId="477EAF81" w14:textId="77777777">
      <w:r>
        <w:t>File fatal e</w:t>
      </w:r>
      <w:r w:rsidRPr="00A24CB2">
        <w:t>rror</w:t>
      </w:r>
    </w:p>
    <w:p w:rsidR="00D521C9" w:rsidP="00E92BA0" w:rsidRDefault="00D521C9" w14:paraId="621FCA18" w14:textId="77777777">
      <w:pPr>
        <w:pStyle w:val="Heading40"/>
        <w:spacing w:before="0" w:after="0" w:line="240" w:lineRule="auto"/>
        <w:ind w:left="0" w:firstLine="0"/>
        <w:rPr>
          <w:rFonts w:ascii="Calibri" w:hAnsi="Calibri"/>
          <w:sz w:val="22"/>
          <w:szCs w:val="22"/>
        </w:rPr>
      </w:pPr>
    </w:p>
    <w:p w:rsidRPr="00E678F3" w:rsidR="00D521C9" w:rsidP="00E92BA0" w:rsidRDefault="00D521C9" w14:paraId="7898D993"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.007</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Creation date </w:t>
      </w:r>
    </w:p>
    <w:p w:rsidRPr="00317C65" w:rsidR="00D521C9" w:rsidP="00E92BA0" w:rsidRDefault="00D521C9" w14:paraId="1ADFDAF5" w14:textId="77777777">
      <w:r w:rsidRPr="00317C65">
        <w:t>Creation date must be present in message identifier</w:t>
      </w:r>
    </w:p>
    <w:p w:rsidRPr="00317C65" w:rsidR="00D521C9" w:rsidP="00E92BA0" w:rsidRDefault="00D521C9" w14:paraId="18DFBAE7" w14:textId="77777777">
      <w:r w:rsidRPr="00317C65">
        <w:t>Err</w:t>
      </w:r>
      <w:r>
        <w:t>or c</w:t>
      </w:r>
      <w:r w:rsidRPr="00317C65">
        <w:t>ode is 901006: Creation date missing.</w:t>
      </w:r>
    </w:p>
    <w:p w:rsidR="00C74F0C" w:rsidP="00E92BA0" w:rsidRDefault="00C74F0C" w14:paraId="5A11F7D9" w14:textId="77777777">
      <w:r>
        <w:t>File fatal e</w:t>
      </w:r>
      <w:r w:rsidRPr="00A24CB2">
        <w:t>rror</w:t>
      </w:r>
    </w:p>
    <w:p w:rsidR="00D521C9" w:rsidP="00E92BA0" w:rsidRDefault="00D521C9" w14:paraId="7E5E280E" w14:textId="77777777">
      <w:pPr>
        <w:rPr>
          <w:rFonts w:cs="Arial"/>
        </w:rPr>
      </w:pPr>
    </w:p>
    <w:p w:rsidRPr="00E678F3" w:rsidR="00D521C9" w:rsidP="00E92BA0" w:rsidRDefault="00D521C9" w14:paraId="7D339452"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.008</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Creation date and time</w:t>
      </w:r>
    </w:p>
    <w:p w:rsidRPr="00317C65" w:rsidR="00D521C9" w:rsidP="00E92BA0" w:rsidRDefault="00D521C9" w14:paraId="3ECE1C14" w14:textId="77777777">
      <w:r w:rsidRPr="00317C65">
        <w:t>Creation date and time must be valid and less than or equal to processing date</w:t>
      </w:r>
    </w:p>
    <w:p w:rsidRPr="00317C65" w:rsidR="00D521C9" w:rsidP="00E92BA0" w:rsidRDefault="00D521C9" w14:paraId="041802B6" w14:textId="77777777">
      <w:r>
        <w:t>Error c</w:t>
      </w:r>
      <w:r w:rsidRPr="00317C65">
        <w:t>ode is 901</w:t>
      </w:r>
      <w:r>
        <w:t>007: Creation date and time in g</w:t>
      </w:r>
      <w:r w:rsidRPr="00317C65">
        <w:t xml:space="preserve">roup </w:t>
      </w:r>
      <w:r>
        <w:t>h</w:t>
      </w:r>
      <w:r w:rsidRPr="00317C65">
        <w:t>eader invalid</w:t>
      </w:r>
    </w:p>
    <w:p w:rsidR="00C74F0C" w:rsidP="00E92BA0" w:rsidRDefault="00C74F0C" w14:paraId="282CB29F" w14:textId="77777777">
      <w:r>
        <w:t>File fatal e</w:t>
      </w:r>
      <w:r w:rsidRPr="00A24CB2">
        <w:t>rror</w:t>
      </w:r>
    </w:p>
    <w:p w:rsidR="001A5CF4" w:rsidP="00E92BA0" w:rsidRDefault="001A5CF4" w14:paraId="55CD4192" w14:textId="77777777">
      <w:pPr>
        <w:pStyle w:val="Heading40"/>
        <w:spacing w:before="0" w:after="0" w:line="240" w:lineRule="auto"/>
        <w:ind w:left="0" w:firstLine="0"/>
        <w:rPr>
          <w:rFonts w:ascii="Calibri" w:hAnsi="Calibri"/>
          <w:sz w:val="22"/>
          <w:szCs w:val="22"/>
        </w:rPr>
      </w:pPr>
    </w:p>
    <w:p w:rsidRPr="00E678F3" w:rsidR="00D521C9" w:rsidP="00E92BA0" w:rsidRDefault="00D521C9" w14:paraId="3E5966A4"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.010</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Instructing agent</w:t>
      </w:r>
    </w:p>
    <w:p w:rsidRPr="00754AEF" w:rsidR="00D521C9" w:rsidP="00E92BA0" w:rsidRDefault="00D521C9" w14:paraId="06C36AF0" w14:textId="77777777">
      <w:r w:rsidRPr="00754AEF">
        <w:t xml:space="preserve">The </w:t>
      </w:r>
      <w:r>
        <w:t>instructing agent</w:t>
      </w:r>
      <w:r w:rsidRPr="00754AEF">
        <w:t xml:space="preserve"> must be a valid participant </w:t>
      </w:r>
      <w:r>
        <w:t>for AC.</w:t>
      </w:r>
    </w:p>
    <w:p w:rsidRPr="00317C65" w:rsidR="00D521C9" w:rsidP="00E92BA0" w:rsidRDefault="00D521C9" w14:paraId="11EA25FF" w14:textId="77777777">
      <w:r>
        <w:t>Error c</w:t>
      </w:r>
      <w:r w:rsidRPr="00317C65">
        <w:t xml:space="preserve">ode is 901017: Instructing agent </w:t>
      </w:r>
      <w:r>
        <w:t>identifier</w:t>
      </w:r>
      <w:r w:rsidRPr="00317C65">
        <w:t xml:space="preserve"> code invalid</w:t>
      </w:r>
    </w:p>
    <w:p w:rsidR="00C74F0C" w:rsidP="00E92BA0" w:rsidRDefault="00C74F0C" w14:paraId="5EC072F0" w14:textId="77777777">
      <w:r>
        <w:t>File fatal e</w:t>
      </w:r>
      <w:r w:rsidRPr="00A24CB2">
        <w:t>rror</w:t>
      </w:r>
    </w:p>
    <w:p w:rsidR="00C74F0C" w:rsidP="00E92BA0" w:rsidRDefault="00C74F0C" w14:paraId="18065016" w14:textId="77777777">
      <w:pPr>
        <w:rPr>
          <w:rFonts w:cs="Arial"/>
          <w:b/>
          <w:color w:val="000000"/>
          <w:lang w:val="en-US"/>
        </w:rPr>
      </w:pPr>
    </w:p>
    <w:p w:rsidRPr="00E678F3" w:rsidR="00D521C9" w:rsidP="00E92BA0" w:rsidRDefault="00D521C9" w14:paraId="453B08E0"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.011</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Original message identifier </w:t>
      </w:r>
    </w:p>
    <w:p w:rsidRPr="00E43D42" w:rsidR="00D521C9" w:rsidP="00E92BA0" w:rsidRDefault="00D521C9" w14:paraId="04D04BA6" w14:textId="77777777">
      <w:r>
        <w:t>The original message identifier</w:t>
      </w:r>
      <w:r w:rsidRPr="00E43D42">
        <w:t xml:space="preserve"> </w:t>
      </w:r>
      <w:r>
        <w:t xml:space="preserve">must </w:t>
      </w:r>
      <w:r w:rsidRPr="00E43D42">
        <w:t>match</w:t>
      </w:r>
      <w:r>
        <w:t xml:space="preserve"> the original mandate message identification</w:t>
      </w:r>
    </w:p>
    <w:p w:rsidRPr="00E43D42" w:rsidR="00D521C9" w:rsidP="00E92BA0" w:rsidRDefault="00D521C9" w14:paraId="45F2E3B7" w14:textId="77777777">
      <w:r>
        <w:t xml:space="preserve">Error code is </w:t>
      </w:r>
      <w:r w:rsidR="00700D66">
        <w:t>902147</w:t>
      </w:r>
      <w:r>
        <w:t>: Original message i</w:t>
      </w:r>
      <w:r w:rsidRPr="00E43D42">
        <w:t>dentification is not matched</w:t>
      </w:r>
    </w:p>
    <w:p w:rsidR="00D521C9" w:rsidP="00E92BA0" w:rsidRDefault="00D521C9" w14:paraId="1216B71B" w14:textId="77777777">
      <w:r w:rsidRPr="00317C65">
        <w:t xml:space="preserve">Severity: Mandate </w:t>
      </w:r>
      <w:r>
        <w:t>rejection</w:t>
      </w:r>
      <w:r w:rsidRPr="00317C65">
        <w:t xml:space="preserve"> rejected</w:t>
      </w:r>
    </w:p>
    <w:p w:rsidR="00D9427C" w:rsidP="00E92BA0" w:rsidRDefault="00D9427C" w14:paraId="0C7B2F33" w14:textId="77777777">
      <w:pPr>
        <w:rPr>
          <w:rFonts w:cs="Arial"/>
          <w:b/>
          <w:color w:val="000000"/>
          <w:lang w:val="en-US"/>
        </w:rPr>
      </w:pPr>
    </w:p>
    <w:p w:rsidRPr="00E678F3" w:rsidR="00D521C9" w:rsidP="00E92BA0" w:rsidRDefault="00D521C9" w14:paraId="6CCE6754"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.012</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Original message type </w:t>
      </w:r>
    </w:p>
    <w:p w:rsidRPr="00782387" w:rsidR="00D521C9" w:rsidP="00E92BA0" w:rsidRDefault="00D521C9" w14:paraId="455EFD5F" w14:textId="77777777">
      <w:r>
        <w:t>The original message type must</w:t>
      </w:r>
      <w:r w:rsidRPr="00782387">
        <w:t xml:space="preserve"> match the original mandate message </w:t>
      </w:r>
      <w:r>
        <w:t>type</w:t>
      </w:r>
    </w:p>
    <w:p w:rsidRPr="00317C65" w:rsidR="00D521C9" w:rsidP="00E92BA0" w:rsidRDefault="00D521C9" w14:paraId="682B0917" w14:textId="77777777">
      <w:r>
        <w:t>Error c</w:t>
      </w:r>
      <w:r w:rsidRPr="00317C65">
        <w:t>ode is 901080</w:t>
      </w:r>
      <w:r w:rsidRPr="00782387">
        <w:t xml:space="preserve">: </w:t>
      </w:r>
      <w:r w:rsidRPr="00317C65">
        <w:t>Original message type invalid</w:t>
      </w:r>
    </w:p>
    <w:p w:rsidR="00D521C9" w:rsidP="00E92BA0" w:rsidRDefault="00D521C9" w14:paraId="5608A08E" w14:textId="77777777">
      <w:r w:rsidRPr="00317C65">
        <w:t xml:space="preserve">Severity: Mandate </w:t>
      </w:r>
      <w:r>
        <w:t>rejection</w:t>
      </w:r>
      <w:r w:rsidRPr="00317C65">
        <w:t xml:space="preserve"> rejected</w:t>
      </w:r>
    </w:p>
    <w:p w:rsidR="00D521C9" w:rsidP="00E92BA0" w:rsidRDefault="00D521C9" w14:paraId="24044253" w14:textId="77777777">
      <w:pPr>
        <w:spacing w:after="100"/>
      </w:pPr>
    </w:p>
    <w:p w:rsidR="00055BD7" w:rsidRDefault="00055BD7" w14:paraId="527142B7" w14:textId="77777777">
      <w:pPr>
        <w:rPr>
          <w:rFonts w:cs="Arial"/>
          <w:b/>
          <w:color w:val="000000"/>
          <w:lang w:val="en-US"/>
        </w:rPr>
      </w:pPr>
      <w:r>
        <w:br w:type="page"/>
      </w:r>
    </w:p>
    <w:p w:rsidRPr="00E678F3" w:rsidR="00D521C9" w:rsidP="00E92BA0" w:rsidRDefault="00D521C9" w14:paraId="5E195B24"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.013</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 xml:space="preserve">Payment status group code </w:t>
      </w:r>
    </w:p>
    <w:p w:rsidRPr="00782387" w:rsidR="00D521C9" w:rsidP="00E92BA0" w:rsidRDefault="00D521C9" w14:paraId="0DCA6D2A" w14:textId="77777777">
      <w:r>
        <w:t xml:space="preserve">The payment status group code must be a valid </w:t>
      </w:r>
      <w:hyperlink w:history="1" w:anchor="Payment_Status_Group">
        <w:r w:rsidRPr="00317C65">
          <w:t>status group code</w:t>
        </w:r>
      </w:hyperlink>
      <w:r>
        <w:t>.</w:t>
      </w:r>
    </w:p>
    <w:p w:rsidRPr="00317C65" w:rsidR="00D521C9" w:rsidP="00E92BA0" w:rsidRDefault="00D521C9" w14:paraId="29CAAC1E" w14:textId="77777777">
      <w:r>
        <w:t>Error c</w:t>
      </w:r>
      <w:r w:rsidRPr="00317C65">
        <w:t>ode is 901081</w:t>
      </w:r>
      <w:r w:rsidRPr="00782387">
        <w:t xml:space="preserve">: </w:t>
      </w:r>
      <w:r>
        <w:t>Invalid status group c</w:t>
      </w:r>
      <w:r w:rsidRPr="00317C65">
        <w:t>ode</w:t>
      </w:r>
    </w:p>
    <w:p w:rsidR="00D521C9" w:rsidP="00E92BA0" w:rsidRDefault="00D521C9" w14:paraId="5F39B5CA" w14:textId="77777777">
      <w:r w:rsidRPr="00317C65">
        <w:t xml:space="preserve">Severity: Mandate </w:t>
      </w:r>
      <w:r>
        <w:t>rejection</w:t>
      </w:r>
      <w:r w:rsidRPr="00317C65">
        <w:t xml:space="preserve"> rejected</w:t>
      </w:r>
    </w:p>
    <w:p w:rsidR="00D521C9" w:rsidP="00E92BA0" w:rsidRDefault="00D521C9" w14:paraId="43FFFDBE" w14:textId="77777777">
      <w:pPr>
        <w:pStyle w:val="ListParagraph"/>
        <w:spacing w:after="100"/>
        <w:ind w:left="0"/>
      </w:pPr>
    </w:p>
    <w:p w:rsidRPr="00E678F3" w:rsidR="00D521C9" w:rsidP="00E92BA0" w:rsidRDefault="00D521C9" w14:paraId="4EB6496D"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.014</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 xml:space="preserve">Mandate acceptance </w:t>
      </w:r>
      <w:r w:rsidR="00515011">
        <w:rPr>
          <w:rFonts w:ascii="Calibri" w:hAnsi="Calibri"/>
          <w:sz w:val="22"/>
          <w:szCs w:val="22"/>
        </w:rPr>
        <w:t>report</w:t>
      </w:r>
      <w:r>
        <w:rPr>
          <w:rFonts w:ascii="Calibri" w:hAnsi="Calibri"/>
          <w:sz w:val="22"/>
          <w:szCs w:val="22"/>
        </w:rPr>
        <w:t xml:space="preserve"> response</w:t>
      </w:r>
      <w:r w:rsidRPr="00E678F3">
        <w:rPr>
          <w:rFonts w:ascii="Calibri" w:hAnsi="Calibri"/>
          <w:sz w:val="22"/>
          <w:szCs w:val="22"/>
        </w:rPr>
        <w:t xml:space="preserve"> reason code </w:t>
      </w:r>
    </w:p>
    <w:p w:rsidRPr="00782387" w:rsidR="00D521C9" w:rsidP="00E92BA0" w:rsidRDefault="00D521C9" w14:paraId="422BA78D" w14:textId="77777777">
      <w:r>
        <w:t xml:space="preserve">The message response reason code must be a valid </w:t>
      </w:r>
      <w:hyperlink w:history="1" w:anchor="Table_of_error_codes">
        <w:r w:rsidRPr="00317C65">
          <w:t>reason code.</w:t>
        </w:r>
      </w:hyperlink>
      <w:r w:rsidRPr="00782387">
        <w:t xml:space="preserve"> </w:t>
      </w:r>
    </w:p>
    <w:p w:rsidRPr="00317C65" w:rsidR="00D521C9" w:rsidP="00E92BA0" w:rsidRDefault="00D521C9" w14:paraId="1FC7949B" w14:textId="77777777">
      <w:r>
        <w:t>Error c</w:t>
      </w:r>
      <w:r w:rsidRPr="00317C65">
        <w:t>ode is 901082</w:t>
      </w:r>
      <w:r w:rsidRPr="00782387">
        <w:t xml:space="preserve">: </w:t>
      </w:r>
      <w:r w:rsidRPr="00317C65">
        <w:t>Invalid reason code</w:t>
      </w:r>
    </w:p>
    <w:p w:rsidR="00D521C9" w:rsidP="00E92BA0" w:rsidRDefault="00D521C9" w14:paraId="469CC39E" w14:textId="77777777">
      <w:r w:rsidRPr="00317C65">
        <w:t xml:space="preserve">Severity: Mandate </w:t>
      </w:r>
      <w:r>
        <w:t>rejection</w:t>
      </w:r>
      <w:r w:rsidRPr="00317C65">
        <w:t xml:space="preserve"> rejected</w:t>
      </w:r>
    </w:p>
    <w:p w:rsidR="00D521C9" w:rsidP="00E92BA0" w:rsidRDefault="00D521C9" w14:paraId="07095EEA" w14:textId="77777777">
      <w:pPr>
        <w:spacing w:after="100"/>
      </w:pPr>
    </w:p>
    <w:p w:rsidRPr="00E678F3" w:rsidR="00D521C9" w:rsidP="00E92BA0" w:rsidRDefault="00D521C9" w14:paraId="0D8AFAAC" w14:textId="77777777">
      <w:pPr>
        <w:pStyle w:val="Heading40"/>
        <w:spacing w:before="0" w:after="0" w:line="240" w:lineRule="auto"/>
        <w:ind w:left="0" w:firstLine="0"/>
        <w:rPr>
          <w:rFonts w:ascii="Calibri" w:hAnsi="Calibri"/>
          <w:sz w:val="22"/>
          <w:szCs w:val="22"/>
        </w:rPr>
      </w:pPr>
      <w:r w:rsidRPr="00E678F3">
        <w:rPr>
          <w:rFonts w:ascii="Calibri" w:hAnsi="Calibri"/>
          <w:sz w:val="22"/>
          <w:szCs w:val="22"/>
        </w:rPr>
        <w:t xml:space="preserve">Rule </w:t>
      </w:r>
      <w:r>
        <w:rPr>
          <w:rFonts w:ascii="Calibri" w:hAnsi="Calibri"/>
          <w:sz w:val="22"/>
          <w:szCs w:val="22"/>
        </w:rPr>
        <w:t>marres</w:t>
      </w:r>
      <w:r w:rsidRPr="00E678F3">
        <w:rPr>
          <w:rFonts w:ascii="Calibri" w:hAnsi="Calibri"/>
          <w:sz w:val="22"/>
          <w:szCs w:val="22"/>
        </w:rPr>
        <w:t>.015</w:t>
      </w:r>
      <w:r w:rsidRPr="00966DA9">
        <w:rPr>
          <w:rFonts w:ascii="Calibri" w:hAnsi="Calibri"/>
          <w:sz w:val="22"/>
          <w:szCs w:val="22"/>
        </w:rPr>
        <w:t xml:space="preserve"> </w:t>
      </w:r>
      <w:r w:rsidRPr="002D6E2C">
        <w:rPr>
          <w:rFonts w:ascii="Calibri" w:hAnsi="Calibri"/>
          <w:sz w:val="22"/>
          <w:szCs w:val="22"/>
        </w:rPr>
        <w:t xml:space="preserve">– </w:t>
      </w:r>
      <w:r w:rsidRPr="00E678F3">
        <w:rPr>
          <w:rFonts w:ascii="Calibri" w:hAnsi="Calibri"/>
          <w:sz w:val="22"/>
          <w:szCs w:val="22"/>
        </w:rPr>
        <w:t>Mandate Request Transaction Identifier</w:t>
      </w:r>
    </w:p>
    <w:p w:rsidRPr="00782387" w:rsidR="00D521C9" w:rsidP="00E92BA0" w:rsidRDefault="00D521C9" w14:paraId="27BF4CC9" w14:textId="77777777">
      <w:r>
        <w:t xml:space="preserve">The mandate request transaction identifier must match the reference on the original mandate </w:t>
      </w:r>
    </w:p>
    <w:p w:rsidRPr="00317C65" w:rsidR="00D521C9" w:rsidP="00E92BA0" w:rsidRDefault="00D521C9" w14:paraId="70F18C9D" w14:textId="77777777">
      <w:r>
        <w:t>Error c</w:t>
      </w:r>
      <w:r w:rsidRPr="00317C65">
        <w:t>ode is 901</w:t>
      </w:r>
      <w:r w:rsidR="0084789E">
        <w:t>185</w:t>
      </w:r>
      <w:r w:rsidRPr="00782387">
        <w:t xml:space="preserve">: </w:t>
      </w:r>
      <w:r w:rsidR="0084789E">
        <w:t>Mandate Request</w:t>
      </w:r>
      <w:r w:rsidRPr="002D6E2C" w:rsidR="0084789E">
        <w:t xml:space="preserve"> </w:t>
      </w:r>
      <w:r w:rsidR="0084789E">
        <w:t>Transaction Identifier must match original message</w:t>
      </w:r>
    </w:p>
    <w:p w:rsidR="00D521C9" w:rsidP="00E92BA0" w:rsidRDefault="00D521C9" w14:paraId="7DAC5BD1" w14:textId="77777777">
      <w:r w:rsidRPr="00317C65">
        <w:t xml:space="preserve">Severity: Mandate </w:t>
      </w:r>
      <w:r>
        <w:t>rejection</w:t>
      </w:r>
      <w:r w:rsidRPr="00317C65">
        <w:t xml:space="preserve"> rejected</w:t>
      </w:r>
    </w:p>
    <w:p w:rsidR="00D521C9" w:rsidP="00E92BA0" w:rsidRDefault="00D521C9" w14:paraId="584B59A2" w14:textId="77777777"/>
    <w:p w:rsidRPr="00E678F3" w:rsidR="00D521C9" w:rsidP="00E92BA0" w:rsidRDefault="00D521C9" w14:paraId="5DBA8DAB" w14:textId="77777777">
      <w:pPr>
        <w:pStyle w:val="Heading40"/>
        <w:spacing w:before="0" w:after="0" w:line="240" w:lineRule="auto"/>
        <w:ind w:left="0" w:firstLine="0"/>
        <w:rPr>
          <w:rFonts w:ascii="Calibri" w:hAnsi="Calibri"/>
          <w:sz w:val="22"/>
          <w:szCs w:val="22"/>
        </w:rPr>
      </w:pPr>
      <w:r>
        <w:rPr>
          <w:rFonts w:ascii="Calibri" w:hAnsi="Calibri"/>
          <w:sz w:val="22"/>
          <w:szCs w:val="22"/>
        </w:rPr>
        <w:t>Rule marres.016</w:t>
      </w:r>
      <w:r w:rsidRPr="00966DA9">
        <w:rPr>
          <w:rFonts w:ascii="Calibri" w:hAnsi="Calibri"/>
          <w:sz w:val="22"/>
          <w:szCs w:val="22"/>
        </w:rPr>
        <w:t xml:space="preserve"> </w:t>
      </w:r>
      <w:r w:rsidRPr="002D6E2C" w:rsidR="00515011">
        <w:rPr>
          <w:rFonts w:ascii="Calibri" w:hAnsi="Calibri"/>
          <w:sz w:val="22"/>
          <w:szCs w:val="22"/>
        </w:rPr>
        <w:t>– Instructed</w:t>
      </w:r>
      <w:r w:rsidRPr="00E678F3">
        <w:rPr>
          <w:rFonts w:ascii="Calibri" w:hAnsi="Calibri"/>
          <w:sz w:val="22"/>
          <w:szCs w:val="22"/>
        </w:rPr>
        <w:t xml:space="preserve"> agent</w:t>
      </w:r>
    </w:p>
    <w:p w:rsidRPr="00754AEF" w:rsidR="00D521C9" w:rsidP="00E92BA0" w:rsidRDefault="00D521C9" w14:paraId="58D9AF96" w14:textId="77777777">
      <w:r>
        <w:t xml:space="preserve">Instructed agent must </w:t>
      </w:r>
      <w:r w:rsidRPr="00754AEF">
        <w:t xml:space="preserve">be a valid participant </w:t>
      </w:r>
      <w:r>
        <w:t>for AC.</w:t>
      </w:r>
    </w:p>
    <w:p w:rsidR="00D521C9" w:rsidP="00E92BA0" w:rsidRDefault="00D521C9" w14:paraId="3231FEDC" w14:textId="77777777">
      <w:r>
        <w:t>Error c</w:t>
      </w:r>
      <w:r w:rsidRPr="00754AEF">
        <w:t>ode is 901</w:t>
      </w:r>
      <w:r>
        <w:t>0</w:t>
      </w:r>
      <w:r w:rsidR="00ED4DFB">
        <w:t>7</w:t>
      </w:r>
      <w:r>
        <w:t>9</w:t>
      </w:r>
      <w:r w:rsidRPr="00754AEF">
        <w:t xml:space="preserve">: </w:t>
      </w:r>
      <w:r>
        <w:t>Instructed a</w:t>
      </w:r>
      <w:r w:rsidRPr="00A24CB2">
        <w:t>gent is invalid</w:t>
      </w:r>
      <w:r w:rsidRPr="00754AEF">
        <w:t xml:space="preserve"> </w:t>
      </w:r>
    </w:p>
    <w:p w:rsidR="00C74F0C" w:rsidP="00E92BA0" w:rsidRDefault="00C74F0C" w14:paraId="430B10F1" w14:textId="77777777">
      <w:r>
        <w:t>File fatal e</w:t>
      </w:r>
      <w:r w:rsidRPr="00A24CB2">
        <w:t>rror</w:t>
      </w:r>
    </w:p>
    <w:p w:rsidR="00D521C9" w:rsidP="00E92BA0" w:rsidRDefault="00D521C9" w14:paraId="1A95D148" w14:textId="77777777">
      <w:pPr>
        <w:pStyle w:val="Heading40"/>
        <w:spacing w:before="0" w:after="0" w:line="240" w:lineRule="auto"/>
        <w:ind w:left="0" w:firstLine="0"/>
        <w:rPr>
          <w:sz w:val="22"/>
          <w:szCs w:val="22"/>
        </w:rPr>
      </w:pPr>
    </w:p>
    <w:p w:rsidRPr="002D6E2C" w:rsidR="00EB2D1D" w:rsidP="00E92BA0" w:rsidRDefault="00EB2D1D" w14:paraId="008A87EF" w14:textId="77777777">
      <w:pPr>
        <w:pStyle w:val="Heading40"/>
        <w:spacing w:before="0" w:after="0" w:line="240" w:lineRule="auto"/>
        <w:ind w:left="0" w:firstLine="0"/>
        <w:rPr>
          <w:rFonts w:ascii="Calibri" w:hAnsi="Calibri"/>
          <w:sz w:val="22"/>
          <w:szCs w:val="22"/>
        </w:rPr>
      </w:pPr>
      <w:r>
        <w:rPr>
          <w:rFonts w:ascii="Calibri" w:hAnsi="Calibri"/>
          <w:sz w:val="22"/>
          <w:szCs w:val="22"/>
        </w:rPr>
        <w:t>Rule marres.999</w:t>
      </w:r>
      <w:r w:rsidRPr="00966DA9">
        <w:rPr>
          <w:rFonts w:ascii="Calibri" w:hAnsi="Calibri"/>
          <w:sz w:val="22"/>
          <w:szCs w:val="22"/>
        </w:rPr>
        <w:t xml:space="preserve"> </w:t>
      </w:r>
      <w:r w:rsidRPr="002D6E2C">
        <w:rPr>
          <w:rFonts w:ascii="Calibri" w:hAnsi="Calibri"/>
          <w:sz w:val="22"/>
          <w:szCs w:val="22"/>
        </w:rPr>
        <w:t xml:space="preserve">– </w:t>
      </w:r>
      <w:r>
        <w:rPr>
          <w:rFonts w:ascii="Calibri" w:hAnsi="Calibri"/>
          <w:sz w:val="22"/>
          <w:szCs w:val="22"/>
        </w:rPr>
        <w:t>Element may not be Blank or Spaces</w:t>
      </w:r>
    </w:p>
    <w:p w:rsidRPr="00151A59" w:rsidR="00EB2D1D" w:rsidP="00E92BA0" w:rsidRDefault="00EB2D1D" w14:paraId="5D8D87F5" w14:textId="77777777">
      <w:r>
        <w:t>Element &lt;Element Name</w:t>
      </w:r>
      <w:r w:rsidR="00515011">
        <w:t xml:space="preserve">&gt; </w:t>
      </w:r>
      <w:r w:rsidRPr="00151A59" w:rsidR="00515011">
        <w:t>must</w:t>
      </w:r>
      <w:r w:rsidRPr="00151A59">
        <w:t xml:space="preserve"> not be blank or spaces.</w:t>
      </w:r>
    </w:p>
    <w:p w:rsidRPr="008738E0" w:rsidR="00EB2D1D" w:rsidP="00E92BA0" w:rsidRDefault="00EB2D1D" w14:paraId="19A59B52" w14:textId="77777777">
      <w:r w:rsidRPr="008738E0">
        <w:t>Error Code is 9</w:t>
      </w:r>
      <w:r>
        <w:t>1</w:t>
      </w:r>
      <w:r w:rsidRPr="008738E0">
        <w:t>0</w:t>
      </w:r>
      <w:r>
        <w:t>099</w:t>
      </w:r>
      <w:r w:rsidRPr="008738E0">
        <w:t xml:space="preserve">: </w:t>
      </w:r>
      <w:r>
        <w:t>Message Element &lt;Message Element Name&gt; must not be spaces</w:t>
      </w:r>
    </w:p>
    <w:p w:rsidRPr="00E678F3" w:rsidR="00EB2D1D" w:rsidP="00E92BA0" w:rsidRDefault="00EB2D1D" w14:paraId="01446B84" w14:textId="77777777">
      <w:r w:rsidRPr="00383E12">
        <w:t xml:space="preserve">Severity: </w:t>
      </w:r>
      <w:r w:rsidRPr="00317C65">
        <w:t xml:space="preserve">Mandate </w:t>
      </w:r>
      <w:r>
        <w:t>rejection</w:t>
      </w:r>
      <w:r w:rsidRPr="00317C65">
        <w:t xml:space="preserve"> rejected</w:t>
      </w:r>
    </w:p>
    <w:p w:rsidRPr="00E7513A" w:rsidR="00D521C9" w:rsidP="00E92BA0" w:rsidRDefault="00D521C9" w14:paraId="38DD4872" w14:textId="77777777">
      <w:pPr>
        <w:spacing w:line="288" w:lineRule="auto"/>
        <w:rPr>
          <w:rFonts w:cs="Arial"/>
        </w:rPr>
      </w:pPr>
    </w:p>
    <w:p w:rsidR="006E532E" w:rsidP="00E92BA0" w:rsidRDefault="006E532E" w14:paraId="1C311EAD" w14:textId="77777777">
      <w:pPr>
        <w:rPr>
          <w:rFonts w:eastAsia="Times New Roman"/>
          <w:b/>
          <w:bCs/>
          <w:color w:val="365F91"/>
          <w:sz w:val="24"/>
          <w:szCs w:val="28"/>
        </w:rPr>
      </w:pPr>
      <w:bookmarkStart w:name="_Toc435584419" w:id="7329"/>
      <w:r>
        <w:rPr>
          <w:sz w:val="24"/>
        </w:rPr>
        <w:br w:type="page"/>
      </w:r>
    </w:p>
    <w:p w:rsidRPr="002D6E2C" w:rsidR="00D521C9" w:rsidP="00E92BA0" w:rsidRDefault="00D521C9" w14:paraId="237288F3" w14:textId="77777777">
      <w:pPr>
        <w:pStyle w:val="Heading10"/>
        <w:numPr>
          <w:ilvl w:val="0"/>
          <w:numId w:val="1"/>
        </w:numPr>
        <w:spacing w:before="0"/>
        <w:ind w:left="0" w:firstLine="0"/>
        <w:rPr>
          <w:rFonts w:ascii="Calibri" w:hAnsi="Calibri"/>
          <w:sz w:val="24"/>
        </w:rPr>
      </w:pPr>
      <w:bookmarkStart w:name="_Toc536096863" w:id="7330"/>
      <w:r w:rsidRPr="002D6E2C">
        <w:rPr>
          <w:rFonts w:ascii="Calibri" w:hAnsi="Calibri"/>
          <w:sz w:val="24"/>
        </w:rPr>
        <w:t>ISO20022 TABLES</w:t>
      </w:r>
      <w:bookmarkEnd w:id="7238"/>
      <w:bookmarkEnd w:id="7329"/>
      <w:bookmarkEnd w:id="7330"/>
    </w:p>
    <w:p w:rsidRPr="002D6E2C" w:rsidR="00D521C9" w:rsidP="00E92BA0" w:rsidRDefault="00D521C9" w14:paraId="7BFC8B4B" w14:textId="77777777"/>
    <w:p w:rsidRPr="002D6E2C" w:rsidR="00D521C9" w:rsidP="002C2973" w:rsidRDefault="00D521C9" w14:paraId="2278C538"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395193941" w:id="7331"/>
      <w:bookmarkStart w:name="_Toc435584420" w:id="7332"/>
      <w:bookmarkStart w:name="Payment_status_group_table" w:id="7333"/>
      <w:bookmarkStart w:name="_Toc536096864" w:id="7334"/>
      <w:bookmarkStart w:name="Payment_Status_Group_Code" w:id="7335"/>
      <w:r w:rsidRPr="002D6E2C">
        <w:rPr>
          <w:rFonts w:ascii="Calibri" w:hAnsi="Calibri"/>
          <w:color w:val="4F81BD"/>
          <w:sz w:val="22"/>
          <w:szCs w:val="22"/>
          <w:lang w:val="en-ZA"/>
        </w:rPr>
        <w:t>Payment Status Group Code</w:t>
      </w:r>
      <w:bookmarkEnd w:id="7331"/>
      <w:bookmarkEnd w:id="7332"/>
      <w:bookmarkEnd w:id="7333"/>
      <w:bookmarkEnd w:id="7334"/>
      <w:r w:rsidRPr="005017F9">
        <w:rPr>
          <w:rFonts w:ascii="Calibri" w:hAnsi="Calibri"/>
          <w:color w:val="4F81BD"/>
          <w:sz w:val="22"/>
          <w:szCs w:val="22"/>
          <w:lang w:val="en-ZA"/>
        </w:rPr>
        <w:t xml:space="preserve"> </w:t>
      </w:r>
    </w:p>
    <w:bookmarkEnd w:id="7335"/>
    <w:p w:rsidRPr="002D6E2C" w:rsidR="00D521C9" w:rsidP="00E92BA0" w:rsidRDefault="00D521C9" w14:paraId="0E32AA52" w14:textId="77777777"/>
    <w:p w:rsidRPr="002D6E2C" w:rsidR="00D521C9" w:rsidP="00E92BA0" w:rsidRDefault="00D521C9" w14:paraId="48BCCF60" w14:textId="77777777">
      <w:r w:rsidRPr="002D6E2C">
        <w:t xml:space="preserve">This table specifies the status of a group of transactions as specified in the Message Definition Report for the pacs.002 message. </w:t>
      </w:r>
    </w:p>
    <w:p w:rsidRPr="002D6E2C" w:rsidR="00D521C9" w:rsidP="00E92BA0" w:rsidRDefault="00D521C9" w14:paraId="0E6C6993" w14:textId="77777777">
      <w:pPr>
        <w:rPr>
          <w:lang w:eastAsia="en-ZA"/>
        </w:rPr>
      </w:pPr>
    </w:p>
    <w:tbl>
      <w:tblPr>
        <w:tblW w:w="8789" w:type="dxa"/>
        <w:tblInd w:w="108" w:type="dxa"/>
        <w:tblBorders>
          <w:top w:val="single" w:color="78C0D4" w:sz="8" w:space="0"/>
          <w:left w:val="single" w:color="78C0D4" w:sz="8" w:space="0"/>
          <w:bottom w:val="single" w:color="78C0D4" w:sz="8" w:space="0"/>
          <w:right w:val="single" w:color="78C0D4" w:sz="8" w:space="0"/>
          <w:insideH w:val="single" w:color="78C0D4" w:sz="8" w:space="0"/>
        </w:tblBorders>
        <w:tblLook w:val="0620" w:firstRow="1" w:lastRow="0" w:firstColumn="0" w:lastColumn="0" w:noHBand="1" w:noVBand="1"/>
      </w:tblPr>
      <w:tblGrid>
        <w:gridCol w:w="1668"/>
        <w:gridCol w:w="7121"/>
      </w:tblGrid>
      <w:tr w:rsidRPr="004C134C" w:rsidR="00D521C9" w:rsidTr="004951CA" w14:paraId="6EF5B19F" w14:textId="77777777">
        <w:trPr>
          <w:trHeight w:val="344"/>
        </w:trPr>
        <w:tc>
          <w:tcPr>
            <w:tcW w:w="1668" w:type="dxa"/>
            <w:tcBorders>
              <w:top w:val="single" w:color="000000" w:sz="8" w:space="0"/>
              <w:left w:val="single" w:color="000000" w:sz="8" w:space="0"/>
              <w:bottom w:val="single" w:color="auto" w:sz="8" w:space="0"/>
              <w:right w:val="single" w:color="000000" w:sz="8" w:space="0"/>
            </w:tcBorders>
            <w:shd w:val="clear" w:color="auto" w:fill="BFBFBF"/>
          </w:tcPr>
          <w:p w:rsidRPr="002D6E2C" w:rsidR="00D521C9" w:rsidP="00E92BA0" w:rsidRDefault="00D521C9" w14:paraId="701ADBC1" w14:textId="77777777">
            <w:pPr>
              <w:rPr>
                <w:rFonts w:eastAsia="Times New Roman"/>
                <w:b/>
                <w:bCs/>
              </w:rPr>
            </w:pPr>
            <w:r w:rsidRPr="002D6E2C">
              <w:rPr>
                <w:rFonts w:eastAsia="Times New Roman"/>
                <w:b/>
                <w:bCs/>
              </w:rPr>
              <w:t>Code</w:t>
            </w:r>
          </w:p>
        </w:tc>
        <w:tc>
          <w:tcPr>
            <w:tcW w:w="7121" w:type="dxa"/>
            <w:tcBorders>
              <w:top w:val="single" w:color="000000" w:sz="8" w:space="0"/>
              <w:left w:val="single" w:color="000000" w:sz="8" w:space="0"/>
              <w:bottom w:val="single" w:color="auto" w:sz="8" w:space="0"/>
              <w:right w:val="single" w:color="000000" w:sz="8" w:space="0"/>
            </w:tcBorders>
            <w:shd w:val="clear" w:color="auto" w:fill="BFBFBF"/>
          </w:tcPr>
          <w:p w:rsidRPr="002D6E2C" w:rsidR="00D521C9" w:rsidP="00E92BA0" w:rsidRDefault="00D521C9" w14:paraId="516D7386" w14:textId="77777777">
            <w:pPr>
              <w:rPr>
                <w:rFonts w:eastAsia="Times New Roman"/>
                <w:b/>
                <w:bCs/>
              </w:rPr>
            </w:pPr>
            <w:r w:rsidRPr="002D6E2C">
              <w:rPr>
                <w:rFonts w:eastAsia="Times New Roman"/>
                <w:b/>
                <w:bCs/>
              </w:rPr>
              <w:t>NAME</w:t>
            </w:r>
          </w:p>
        </w:tc>
      </w:tr>
      <w:tr w:rsidRPr="004C134C" w:rsidR="00D521C9" w:rsidTr="004951CA" w14:paraId="23EE2466" w14:textId="77777777">
        <w:trPr>
          <w:trHeight w:val="344"/>
        </w:trPr>
        <w:tc>
          <w:tcPr>
            <w:tcW w:w="1668"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62AC07B6" w14:textId="77777777">
            <w:pPr>
              <w:rPr>
                <w:rFonts w:eastAsia="Times New Roman"/>
              </w:rPr>
            </w:pPr>
            <w:r w:rsidRPr="002D6E2C">
              <w:rPr>
                <w:rFonts w:eastAsia="Times New Roman"/>
              </w:rPr>
              <w:t>ACCP</w:t>
            </w:r>
          </w:p>
        </w:tc>
        <w:tc>
          <w:tcPr>
            <w:tcW w:w="7121"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7CB0C122" w14:textId="77777777">
            <w:pPr>
              <w:rPr>
                <w:rFonts w:eastAsia="Times New Roman"/>
              </w:rPr>
            </w:pPr>
            <w:r w:rsidRPr="002D6E2C">
              <w:rPr>
                <w:rFonts w:eastAsia="Times New Roman"/>
              </w:rPr>
              <w:t>Accepted Customer Profile</w:t>
            </w:r>
          </w:p>
        </w:tc>
      </w:tr>
      <w:tr w:rsidRPr="004C134C" w:rsidR="00D521C9" w:rsidTr="004951CA" w14:paraId="58FE4CB9" w14:textId="77777777">
        <w:trPr>
          <w:trHeight w:val="344"/>
        </w:trPr>
        <w:tc>
          <w:tcPr>
            <w:tcW w:w="1668"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01F71807" w14:textId="77777777">
            <w:pPr>
              <w:rPr>
                <w:rFonts w:eastAsia="Times New Roman"/>
              </w:rPr>
            </w:pPr>
            <w:r w:rsidRPr="002D6E2C">
              <w:rPr>
                <w:rFonts w:eastAsia="Times New Roman"/>
              </w:rPr>
              <w:t>PART</w:t>
            </w:r>
          </w:p>
        </w:tc>
        <w:tc>
          <w:tcPr>
            <w:tcW w:w="7121"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7F617624" w14:textId="77777777">
            <w:pPr>
              <w:rPr>
                <w:rFonts w:eastAsia="Times New Roman"/>
              </w:rPr>
            </w:pPr>
            <w:r w:rsidRPr="002D6E2C">
              <w:rPr>
                <w:rFonts w:eastAsia="Times New Roman"/>
              </w:rPr>
              <w:t>Partially Accepted</w:t>
            </w:r>
          </w:p>
        </w:tc>
      </w:tr>
      <w:tr w:rsidRPr="004C134C" w:rsidR="00D521C9" w:rsidTr="004951CA" w14:paraId="6A0D41FC" w14:textId="77777777">
        <w:trPr>
          <w:trHeight w:val="344"/>
        </w:trPr>
        <w:tc>
          <w:tcPr>
            <w:tcW w:w="1668"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2ED2398A" w14:textId="77777777">
            <w:pPr>
              <w:rPr>
                <w:rFonts w:eastAsia="Times New Roman"/>
              </w:rPr>
            </w:pPr>
            <w:r w:rsidRPr="002D6E2C">
              <w:rPr>
                <w:rFonts w:eastAsia="Times New Roman"/>
              </w:rPr>
              <w:t>RJCT</w:t>
            </w:r>
          </w:p>
        </w:tc>
        <w:tc>
          <w:tcPr>
            <w:tcW w:w="7121"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51F61EED" w14:textId="77777777">
            <w:pPr>
              <w:rPr>
                <w:rFonts w:eastAsia="Times New Roman"/>
              </w:rPr>
            </w:pPr>
            <w:r w:rsidRPr="002D6E2C">
              <w:rPr>
                <w:rFonts w:eastAsia="Times New Roman"/>
              </w:rPr>
              <w:t>Rejected</w:t>
            </w:r>
          </w:p>
        </w:tc>
      </w:tr>
    </w:tbl>
    <w:p w:rsidR="00054058" w:rsidP="00F0135A" w:rsidRDefault="00054058" w14:paraId="19A96339" w14:textId="77777777">
      <w:bookmarkStart w:name="_Toc484877187" w:id="7336"/>
      <w:bookmarkStart w:name="_Toc484877361" w:id="7337"/>
      <w:bookmarkStart w:name="_Toc484877507" w:id="7338"/>
      <w:bookmarkStart w:name="_Toc485299613" w:id="7339"/>
      <w:bookmarkStart w:name="_Toc395193942" w:id="7340"/>
      <w:bookmarkStart w:name="_Toc435584421" w:id="7341"/>
      <w:bookmarkStart w:name="Transaction_status_table" w:id="7342"/>
      <w:bookmarkEnd w:id="7336"/>
      <w:bookmarkEnd w:id="7337"/>
      <w:bookmarkEnd w:id="7338"/>
      <w:bookmarkEnd w:id="7339"/>
    </w:p>
    <w:p w:rsidR="00054058" w:rsidP="00E92BA0" w:rsidRDefault="00054058" w14:paraId="12505328" w14:textId="77777777">
      <w:pPr>
        <w:rPr>
          <w:b/>
          <w:color w:val="4F81BD"/>
        </w:rPr>
      </w:pPr>
    </w:p>
    <w:p w:rsidRPr="002D6E2C" w:rsidR="00D521C9" w:rsidP="002C2973" w:rsidRDefault="00D521C9" w14:paraId="2E92EA04"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492377573" w:id="7343"/>
      <w:bookmarkStart w:name="_Toc536096865" w:id="7344"/>
      <w:bookmarkEnd w:id="7343"/>
      <w:r w:rsidRPr="002D6E2C">
        <w:rPr>
          <w:rFonts w:ascii="Calibri" w:hAnsi="Calibri"/>
          <w:color w:val="4F81BD"/>
          <w:sz w:val="22"/>
          <w:szCs w:val="22"/>
          <w:lang w:val="en-ZA"/>
        </w:rPr>
        <w:t>Transaction Status</w:t>
      </w:r>
      <w:bookmarkEnd w:id="7340"/>
      <w:bookmarkEnd w:id="7341"/>
      <w:bookmarkEnd w:id="7342"/>
      <w:bookmarkEnd w:id="7344"/>
      <w:r w:rsidRPr="002D6E2C">
        <w:rPr>
          <w:rFonts w:ascii="Calibri" w:hAnsi="Calibri"/>
          <w:color w:val="4F81BD"/>
          <w:sz w:val="22"/>
          <w:szCs w:val="22"/>
          <w:lang w:val="en-ZA"/>
        </w:rPr>
        <w:t xml:space="preserve"> </w:t>
      </w:r>
    </w:p>
    <w:p w:rsidRPr="002D6E2C" w:rsidR="00D521C9" w:rsidP="00E92BA0" w:rsidRDefault="00D521C9" w14:paraId="5528760A" w14:textId="77777777"/>
    <w:p w:rsidRPr="002D6E2C" w:rsidR="00D521C9" w:rsidP="00E92BA0" w:rsidRDefault="00D521C9" w14:paraId="0C454EA1" w14:textId="77777777">
      <w:r w:rsidRPr="002D6E2C">
        <w:t xml:space="preserve">This table specifies the status of transactions as specified in the Message Definition Report for the pacs.002 message. </w:t>
      </w:r>
    </w:p>
    <w:p w:rsidRPr="002D6E2C" w:rsidR="00D521C9" w:rsidP="00E92BA0" w:rsidRDefault="00D521C9" w14:paraId="59E626AA" w14:textId="77777777">
      <w:pPr>
        <w:rPr>
          <w:lang w:eastAsia="en-ZA"/>
        </w:rPr>
      </w:pPr>
    </w:p>
    <w:tbl>
      <w:tblPr>
        <w:tblW w:w="8796" w:type="dxa"/>
        <w:tblInd w:w="108" w:type="dxa"/>
        <w:tblBorders>
          <w:top w:val="single" w:color="78C0D4" w:sz="8" w:space="0"/>
          <w:left w:val="single" w:color="78C0D4" w:sz="8" w:space="0"/>
          <w:bottom w:val="single" w:color="78C0D4" w:sz="8" w:space="0"/>
          <w:right w:val="single" w:color="78C0D4" w:sz="8" w:space="0"/>
          <w:insideH w:val="single" w:color="78C0D4" w:sz="8" w:space="0"/>
        </w:tblBorders>
        <w:tblLook w:val="0620" w:firstRow="1" w:lastRow="0" w:firstColumn="0" w:lastColumn="0" w:noHBand="1" w:noVBand="1"/>
      </w:tblPr>
      <w:tblGrid>
        <w:gridCol w:w="1668"/>
        <w:gridCol w:w="7128"/>
      </w:tblGrid>
      <w:tr w:rsidRPr="004C134C" w:rsidR="00D521C9" w:rsidTr="004951CA" w14:paraId="01EC3C95" w14:textId="77777777">
        <w:trPr>
          <w:trHeight w:val="344"/>
        </w:trPr>
        <w:tc>
          <w:tcPr>
            <w:tcW w:w="1668" w:type="dxa"/>
            <w:tcBorders>
              <w:top w:val="single" w:color="000000" w:sz="8" w:space="0"/>
              <w:left w:val="single" w:color="000000" w:sz="8" w:space="0"/>
              <w:bottom w:val="single" w:color="auto" w:sz="8" w:space="0"/>
              <w:right w:val="single" w:color="000000" w:sz="8" w:space="0"/>
            </w:tcBorders>
            <w:shd w:val="clear" w:color="auto" w:fill="BFBFBF"/>
          </w:tcPr>
          <w:p w:rsidRPr="002D6E2C" w:rsidR="00D521C9" w:rsidP="00E92BA0" w:rsidRDefault="00D521C9" w14:paraId="6D664017" w14:textId="77777777">
            <w:pPr>
              <w:rPr>
                <w:rFonts w:eastAsia="Times New Roman"/>
                <w:b/>
                <w:bCs/>
              </w:rPr>
            </w:pPr>
            <w:r w:rsidRPr="002D6E2C">
              <w:rPr>
                <w:rFonts w:eastAsia="Times New Roman"/>
                <w:b/>
                <w:bCs/>
              </w:rPr>
              <w:t>Code</w:t>
            </w:r>
          </w:p>
        </w:tc>
        <w:tc>
          <w:tcPr>
            <w:tcW w:w="7128" w:type="dxa"/>
            <w:tcBorders>
              <w:top w:val="single" w:color="000000" w:sz="8" w:space="0"/>
              <w:left w:val="single" w:color="000000" w:sz="8" w:space="0"/>
              <w:bottom w:val="single" w:color="auto" w:sz="8" w:space="0"/>
              <w:right w:val="single" w:color="000000" w:sz="8" w:space="0"/>
            </w:tcBorders>
            <w:shd w:val="clear" w:color="auto" w:fill="BFBFBF"/>
          </w:tcPr>
          <w:p w:rsidRPr="002D6E2C" w:rsidR="00D521C9" w:rsidP="00E92BA0" w:rsidRDefault="00D521C9" w14:paraId="06B5A79F" w14:textId="77777777">
            <w:pPr>
              <w:rPr>
                <w:rFonts w:eastAsia="Times New Roman"/>
                <w:b/>
                <w:bCs/>
              </w:rPr>
            </w:pPr>
            <w:r w:rsidRPr="002D6E2C">
              <w:rPr>
                <w:rFonts w:eastAsia="Times New Roman"/>
                <w:b/>
                <w:bCs/>
              </w:rPr>
              <w:t>NAME</w:t>
            </w:r>
          </w:p>
        </w:tc>
      </w:tr>
      <w:tr w:rsidRPr="004C134C" w:rsidR="00D521C9" w:rsidTr="004951CA" w14:paraId="727431C6" w14:textId="77777777">
        <w:trPr>
          <w:trHeight w:val="344"/>
        </w:trPr>
        <w:tc>
          <w:tcPr>
            <w:tcW w:w="1668"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5EDCCDFC" w14:textId="77777777">
            <w:pPr>
              <w:rPr>
                <w:rFonts w:eastAsia="Times New Roman"/>
              </w:rPr>
            </w:pPr>
            <w:r w:rsidRPr="002D6E2C">
              <w:rPr>
                <w:rFonts w:eastAsia="Times New Roman"/>
              </w:rPr>
              <w:t>ACCP</w:t>
            </w:r>
          </w:p>
        </w:tc>
        <w:tc>
          <w:tcPr>
            <w:tcW w:w="7128"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57D71CAE" w14:textId="77777777">
            <w:pPr>
              <w:rPr>
                <w:rFonts w:eastAsia="Times New Roman"/>
              </w:rPr>
            </w:pPr>
            <w:r w:rsidRPr="002D6E2C">
              <w:rPr>
                <w:rFonts w:eastAsia="Times New Roman"/>
              </w:rPr>
              <w:t>Accepted</w:t>
            </w:r>
          </w:p>
        </w:tc>
      </w:tr>
      <w:tr w:rsidRPr="004C134C" w:rsidR="00D521C9" w:rsidTr="004951CA" w14:paraId="481A43D7" w14:textId="77777777">
        <w:trPr>
          <w:trHeight w:val="344"/>
        </w:trPr>
        <w:tc>
          <w:tcPr>
            <w:tcW w:w="1668"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6EA66EB7" w14:textId="77777777">
            <w:pPr>
              <w:rPr>
                <w:rFonts w:eastAsia="Times New Roman"/>
              </w:rPr>
            </w:pPr>
            <w:r w:rsidRPr="002D6E2C">
              <w:rPr>
                <w:rFonts w:eastAsia="Times New Roman"/>
              </w:rPr>
              <w:t>PD</w:t>
            </w:r>
            <w:r w:rsidR="002B3302">
              <w:rPr>
                <w:rFonts w:eastAsia="Times New Roman"/>
              </w:rPr>
              <w:t>N</w:t>
            </w:r>
            <w:r w:rsidRPr="002D6E2C">
              <w:rPr>
                <w:rFonts w:eastAsia="Times New Roman"/>
              </w:rPr>
              <w:t>G</w:t>
            </w:r>
          </w:p>
        </w:tc>
        <w:tc>
          <w:tcPr>
            <w:tcW w:w="7128"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01F25101" w14:textId="77777777">
            <w:pPr>
              <w:rPr>
                <w:rFonts w:eastAsia="Times New Roman"/>
              </w:rPr>
            </w:pPr>
            <w:r w:rsidRPr="002D6E2C">
              <w:rPr>
                <w:rFonts w:eastAsia="Times New Roman"/>
              </w:rPr>
              <w:t>Pending</w:t>
            </w:r>
          </w:p>
        </w:tc>
      </w:tr>
      <w:tr w:rsidRPr="004C134C" w:rsidR="00D521C9" w:rsidTr="004951CA" w14:paraId="3CC385FC" w14:textId="77777777">
        <w:trPr>
          <w:trHeight w:val="344"/>
        </w:trPr>
        <w:tc>
          <w:tcPr>
            <w:tcW w:w="1668"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32A97CF4" w14:textId="77777777">
            <w:pPr>
              <w:rPr>
                <w:rFonts w:eastAsia="Times New Roman"/>
              </w:rPr>
            </w:pPr>
            <w:r w:rsidRPr="002D6E2C">
              <w:rPr>
                <w:rFonts w:eastAsia="Times New Roman"/>
              </w:rPr>
              <w:t>RJCT</w:t>
            </w:r>
          </w:p>
        </w:tc>
        <w:tc>
          <w:tcPr>
            <w:tcW w:w="7128" w:type="dxa"/>
            <w:tcBorders>
              <w:top w:val="single" w:color="auto" w:sz="8" w:space="0"/>
              <w:left w:val="single" w:color="auto" w:sz="8" w:space="0"/>
              <w:bottom w:val="single" w:color="auto" w:sz="8" w:space="0"/>
              <w:right w:val="single" w:color="auto" w:sz="8" w:space="0"/>
            </w:tcBorders>
          </w:tcPr>
          <w:p w:rsidRPr="002D6E2C" w:rsidR="00D521C9" w:rsidP="00E92BA0" w:rsidRDefault="00D521C9" w14:paraId="2B2B720F" w14:textId="77777777">
            <w:pPr>
              <w:rPr>
                <w:rFonts w:eastAsia="Times New Roman"/>
              </w:rPr>
            </w:pPr>
            <w:r w:rsidRPr="002D6E2C">
              <w:rPr>
                <w:rFonts w:eastAsia="Times New Roman"/>
              </w:rPr>
              <w:t>Rejected</w:t>
            </w:r>
          </w:p>
        </w:tc>
      </w:tr>
    </w:tbl>
    <w:p w:rsidR="00D9427C" w:rsidP="00F0135A" w:rsidRDefault="00D9427C" w14:paraId="33F7FAE6" w14:textId="77777777">
      <w:bookmarkStart w:name="_Toc484877189" w:id="7345"/>
      <w:bookmarkStart w:name="_Toc484877363" w:id="7346"/>
      <w:bookmarkStart w:name="_Toc484877509" w:id="7347"/>
      <w:bookmarkStart w:name="_Toc485299615" w:id="7348"/>
      <w:bookmarkEnd w:id="7345"/>
      <w:bookmarkEnd w:id="7346"/>
      <w:bookmarkEnd w:id="7347"/>
      <w:bookmarkEnd w:id="7348"/>
    </w:p>
    <w:p w:rsidR="00D9427C" w:rsidP="00F0135A" w:rsidRDefault="00D9427C" w14:paraId="4B61280A" w14:textId="77777777"/>
    <w:p w:rsidR="00DC0093" w:rsidP="002C2973" w:rsidRDefault="00DC0093" w14:paraId="6949E358"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492377575" w:id="7349"/>
      <w:bookmarkStart w:name="_Toc484877190" w:id="7350"/>
      <w:bookmarkStart w:name="_Toc484877364" w:id="7351"/>
      <w:bookmarkStart w:name="_Toc484877510" w:id="7352"/>
      <w:bookmarkStart w:name="_Toc485299616" w:id="7353"/>
      <w:bookmarkStart w:name="_Toc492377576" w:id="7354"/>
      <w:bookmarkStart w:name="_Toc536096866" w:id="7355"/>
      <w:bookmarkStart w:name="External_Return_Reason_Code_Mandates" w:id="7356"/>
      <w:bookmarkEnd w:id="7349"/>
      <w:bookmarkEnd w:id="7350"/>
      <w:bookmarkEnd w:id="7351"/>
      <w:bookmarkEnd w:id="7352"/>
      <w:bookmarkEnd w:id="7353"/>
      <w:bookmarkEnd w:id="7354"/>
      <w:r w:rsidRPr="002D6E2C">
        <w:rPr>
          <w:rFonts w:ascii="Calibri" w:hAnsi="Calibri"/>
          <w:color w:val="4F81BD"/>
          <w:sz w:val="22"/>
          <w:szCs w:val="22"/>
          <w:lang w:val="en-ZA"/>
        </w:rPr>
        <w:t xml:space="preserve">External </w:t>
      </w:r>
      <w:r>
        <w:rPr>
          <w:rFonts w:ascii="Calibri" w:hAnsi="Calibri"/>
          <w:color w:val="4F81BD"/>
          <w:sz w:val="22"/>
          <w:szCs w:val="22"/>
          <w:lang w:val="en-ZA"/>
        </w:rPr>
        <w:t>Return</w:t>
      </w:r>
      <w:r w:rsidRPr="002D6E2C">
        <w:rPr>
          <w:rFonts w:ascii="Calibri" w:hAnsi="Calibri"/>
          <w:color w:val="4F81BD"/>
          <w:sz w:val="22"/>
          <w:szCs w:val="22"/>
          <w:lang w:val="en-ZA"/>
        </w:rPr>
        <w:t xml:space="preserve"> Reason Code</w:t>
      </w:r>
      <w:r>
        <w:rPr>
          <w:rFonts w:ascii="Calibri" w:hAnsi="Calibri"/>
          <w:color w:val="4F81BD"/>
          <w:sz w:val="22"/>
          <w:szCs w:val="22"/>
          <w:lang w:val="en-ZA"/>
        </w:rPr>
        <w:t xml:space="preserve"> – Mandates</w:t>
      </w:r>
      <w:bookmarkEnd w:id="7355"/>
    </w:p>
    <w:p w:rsidR="00054058" w:rsidP="00F0135A" w:rsidRDefault="00054058" w14:paraId="52A38D65" w14:textId="77777777"/>
    <w:bookmarkEnd w:id="7356"/>
    <w:p w:rsidR="00B97AE3" w:rsidP="00E92BA0" w:rsidRDefault="00B97AE3" w14:paraId="67744124" w14:textId="77777777">
      <w:r w:rsidRPr="00BF0645">
        <w:t>These are used in the pain.012 reply message</w:t>
      </w:r>
    </w:p>
    <w:p w:rsidR="00054058" w:rsidP="00E92BA0" w:rsidRDefault="00054058" w14:paraId="71F40008" w14:textId="77777777">
      <w:pPr>
        <w:rPr>
          <w:color w:val="4F81BD"/>
        </w:rPr>
      </w:pPr>
    </w:p>
    <w:tbl>
      <w:tblPr>
        <w:tblW w:w="9796" w:type="dxa"/>
        <w:tblInd w:w="93" w:type="dxa"/>
        <w:tblLayout w:type="fixed"/>
        <w:tblCellMar>
          <w:left w:w="0" w:type="dxa"/>
          <w:right w:w="0" w:type="dxa"/>
        </w:tblCellMar>
        <w:tblLook w:val="04A0" w:firstRow="1" w:lastRow="0" w:firstColumn="1" w:lastColumn="0" w:noHBand="0" w:noVBand="1"/>
      </w:tblPr>
      <w:tblGrid>
        <w:gridCol w:w="783"/>
        <w:gridCol w:w="4052"/>
        <w:gridCol w:w="4961"/>
      </w:tblGrid>
      <w:tr w:rsidR="00E820B5" w:rsidTr="005017F9" w14:paraId="3B9BE669" w14:textId="77777777">
        <w:trPr>
          <w:trHeight w:val="256"/>
          <w:tblHeader/>
        </w:trPr>
        <w:tc>
          <w:tcPr>
            <w:tcW w:w="783" w:type="dxa"/>
            <w:tcBorders>
              <w:top w:val="single" w:color="auto" w:sz="8" w:space="0"/>
              <w:left w:val="single" w:color="auto" w:sz="8" w:space="0"/>
              <w:bottom w:val="single" w:color="auto" w:sz="8" w:space="0"/>
              <w:right w:val="single" w:color="auto" w:sz="8" w:space="0"/>
            </w:tcBorders>
            <w:shd w:val="clear" w:color="auto" w:fill="BFBFBF" w:themeFill="background1" w:themeFillShade="BF"/>
            <w:tcMar>
              <w:top w:w="0" w:type="dxa"/>
              <w:left w:w="108" w:type="dxa"/>
              <w:bottom w:w="0" w:type="dxa"/>
              <w:right w:w="108" w:type="dxa"/>
            </w:tcMar>
          </w:tcPr>
          <w:p w:rsidRPr="009876ED" w:rsidR="00463835" w:rsidP="00E92BA0" w:rsidRDefault="00463835" w14:paraId="38B219B5" w14:textId="77777777">
            <w:pPr>
              <w:spacing w:line="276" w:lineRule="auto"/>
              <w:rPr>
                <w:rFonts w:asciiTheme="minorHAnsi" w:hAnsiTheme="minorHAnsi"/>
                <w:b/>
              </w:rPr>
            </w:pPr>
            <w:r w:rsidRPr="009876ED">
              <w:rPr>
                <w:rFonts w:asciiTheme="minorHAnsi" w:hAnsiTheme="minorHAnsi"/>
                <w:b/>
              </w:rPr>
              <w:t>Co</w:t>
            </w:r>
            <w:r w:rsidRPr="009876ED" w:rsidR="00B71D64">
              <w:rPr>
                <w:rFonts w:asciiTheme="minorHAnsi" w:hAnsiTheme="minorHAnsi"/>
                <w:b/>
              </w:rPr>
              <w:t>de</w:t>
            </w:r>
          </w:p>
        </w:tc>
        <w:tc>
          <w:tcPr>
            <w:tcW w:w="4052" w:type="dxa"/>
            <w:tcBorders>
              <w:top w:val="single" w:color="auto" w:sz="8" w:space="0"/>
              <w:left w:val="nil"/>
              <w:bottom w:val="single" w:color="auto" w:sz="8" w:space="0"/>
              <w:right w:val="single" w:color="auto" w:sz="8" w:space="0"/>
            </w:tcBorders>
            <w:shd w:val="clear" w:color="auto" w:fill="BFBFBF" w:themeFill="background1" w:themeFillShade="BF"/>
            <w:tcMar>
              <w:top w:w="0" w:type="dxa"/>
              <w:left w:w="108" w:type="dxa"/>
              <w:bottom w:w="0" w:type="dxa"/>
              <w:right w:w="108" w:type="dxa"/>
            </w:tcMar>
          </w:tcPr>
          <w:p w:rsidRPr="009876ED" w:rsidR="00463835" w:rsidP="00E92BA0" w:rsidRDefault="00B71D64" w14:paraId="239116B0" w14:textId="77777777">
            <w:pPr>
              <w:spacing w:line="276" w:lineRule="auto"/>
              <w:rPr>
                <w:rFonts w:asciiTheme="minorHAnsi" w:hAnsiTheme="minorHAnsi"/>
                <w:b/>
              </w:rPr>
            </w:pPr>
            <w:r w:rsidRPr="009876ED">
              <w:rPr>
                <w:rFonts w:asciiTheme="minorHAnsi" w:hAnsiTheme="minorHAnsi"/>
                <w:b/>
              </w:rPr>
              <w:t xml:space="preserve">Name </w:t>
            </w:r>
          </w:p>
        </w:tc>
        <w:tc>
          <w:tcPr>
            <w:tcW w:w="4961" w:type="dxa"/>
            <w:tcBorders>
              <w:top w:val="single" w:color="auto" w:sz="8" w:space="0"/>
              <w:left w:val="nil"/>
              <w:bottom w:val="single" w:color="auto" w:sz="8" w:space="0"/>
              <w:right w:val="single" w:color="auto" w:sz="8" w:space="0"/>
            </w:tcBorders>
            <w:shd w:val="clear" w:color="auto" w:fill="BFBFBF" w:themeFill="background1" w:themeFillShade="BF"/>
            <w:tcMar>
              <w:top w:w="0" w:type="dxa"/>
              <w:left w:w="108" w:type="dxa"/>
              <w:bottom w:w="0" w:type="dxa"/>
              <w:right w:w="108" w:type="dxa"/>
            </w:tcMar>
          </w:tcPr>
          <w:p w:rsidRPr="009876ED" w:rsidR="00463835" w:rsidP="00E92BA0" w:rsidRDefault="00B71D64" w14:paraId="102020ED" w14:textId="77777777">
            <w:pPr>
              <w:spacing w:line="276" w:lineRule="auto"/>
              <w:rPr>
                <w:rFonts w:asciiTheme="minorHAnsi" w:hAnsiTheme="minorHAnsi"/>
                <w:b/>
              </w:rPr>
            </w:pPr>
            <w:r w:rsidRPr="009876ED">
              <w:rPr>
                <w:rFonts w:asciiTheme="minorHAnsi" w:hAnsiTheme="minorHAnsi"/>
                <w:b/>
              </w:rPr>
              <w:t>Description</w:t>
            </w:r>
          </w:p>
        </w:tc>
      </w:tr>
      <w:tr w:rsidR="00A42B65" w:rsidTr="005017F9" w14:paraId="229205C6" w14:textId="77777777">
        <w:trPr>
          <w:trHeight w:val="256"/>
        </w:trPr>
        <w:tc>
          <w:tcPr>
            <w:tcW w:w="783" w:type="dxa"/>
            <w:tcBorders>
              <w:top w:val="single" w:color="auto" w:sz="8" w:space="0"/>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66E31A77" w14:textId="77777777">
            <w:r w:rsidRPr="009876ED">
              <w:t>AC01</w:t>
            </w:r>
          </w:p>
        </w:tc>
        <w:tc>
          <w:tcPr>
            <w:tcW w:w="4052" w:type="dxa"/>
            <w:tcBorders>
              <w:top w:val="single" w:color="auto" w:sz="8" w:space="0"/>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317B3CA5" w14:textId="77777777">
            <w:r w:rsidRPr="009876ED">
              <w:t>IncorrectAccountNumber</w:t>
            </w:r>
          </w:p>
        </w:tc>
        <w:tc>
          <w:tcPr>
            <w:tcW w:w="4961" w:type="dxa"/>
            <w:tcBorders>
              <w:top w:val="single" w:color="auto" w:sz="8" w:space="0"/>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5FD2519E" w14:textId="77777777">
            <w:r w:rsidRPr="009876ED">
              <w:t>Format of the account number specified is not correct</w:t>
            </w:r>
          </w:p>
        </w:tc>
      </w:tr>
      <w:tr w:rsidR="00A42B65" w:rsidTr="005017F9" w14:paraId="7FE61BFD" w14:textId="77777777">
        <w:trPr>
          <w:trHeight w:val="256"/>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56F43B92" w14:textId="77777777">
            <w:r w:rsidRPr="009876ED">
              <w:t>AC04</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729E242E" w14:textId="77777777">
            <w:r w:rsidRPr="009876ED">
              <w:t>ClosedAccountNumber</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37DEF83D" w14:textId="77777777">
            <w:r w:rsidRPr="009876ED">
              <w:t>Account number specified has been closed on the Receiver's books</w:t>
            </w:r>
          </w:p>
        </w:tc>
      </w:tr>
      <w:tr w:rsidR="00A42B65" w:rsidTr="005017F9" w14:paraId="4CD66626" w14:textId="77777777">
        <w:trPr>
          <w:trHeight w:val="256"/>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39CCC554" w14:textId="77777777">
            <w:r w:rsidRPr="009876ED">
              <w:t>AC06</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7FBAEA46" w14:textId="77777777">
            <w:r w:rsidRPr="009876ED">
              <w:t>BlockedAccount</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40BA7990" w14:textId="77777777">
            <w:r w:rsidRPr="009876ED">
              <w:t>Account specified is blocked, prohibiting posting of transactions against it.</w:t>
            </w:r>
          </w:p>
        </w:tc>
      </w:tr>
      <w:tr w:rsidR="00A42B65" w:rsidTr="005017F9" w14:paraId="46C1994C" w14:textId="77777777">
        <w:trPr>
          <w:trHeight w:val="256"/>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58199BAA" w14:textId="77777777">
            <w:r w:rsidRPr="009876ED">
              <w:t>AM05</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6975BD1F" w14:textId="77777777">
            <w:r w:rsidRPr="009876ED">
              <w:t>Duplication</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64E52B78" w14:textId="77777777">
            <w:r w:rsidRPr="009876ED">
              <w:t xml:space="preserve">Duplication </w:t>
            </w:r>
          </w:p>
        </w:tc>
      </w:tr>
      <w:tr w:rsidR="00A42B65" w:rsidTr="005017F9" w14:paraId="249AEFDE" w14:textId="77777777">
        <w:trPr>
          <w:trHeight w:val="256"/>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0C22D85F" w14:textId="77777777">
            <w:r w:rsidRPr="009876ED">
              <w:t>BE05</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2FD36D3C" w14:textId="77777777">
            <w:r w:rsidRPr="009876ED">
              <w:t>UnrecognisedInitiatingParty</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5D125D87" w14:textId="77777777">
            <w:r w:rsidRPr="009876ED">
              <w:t>Party who initiated the message is not recognised by the end customer</w:t>
            </w:r>
          </w:p>
        </w:tc>
      </w:tr>
      <w:tr w:rsidR="00A42B65" w:rsidTr="005017F9" w14:paraId="66134AC3" w14:textId="77777777">
        <w:trPr>
          <w:trHeight w:val="512"/>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66F0D9BC" w14:textId="77777777">
            <w:r w:rsidRPr="009876ED">
              <w:t>BE06</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40DDE314" w14:textId="77777777">
            <w:r w:rsidRPr="009876ED">
              <w:t>UnknownEndCustomer</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1B5D51AE" w14:textId="77777777">
            <w:r w:rsidRPr="009876ED">
              <w:t>End customer specified is not known at associated Sort/National Bank Code or does no longer exist in the books</w:t>
            </w:r>
          </w:p>
        </w:tc>
      </w:tr>
      <w:tr w:rsidR="00A42B65" w:rsidTr="005017F9" w14:paraId="77506F08" w14:textId="77777777">
        <w:trPr>
          <w:trHeight w:val="256"/>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0D2810C8" w14:textId="77777777">
            <w:r w:rsidRPr="009876ED">
              <w:t>DT01</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55187862" w14:textId="77777777">
            <w:r w:rsidRPr="009876ED">
              <w:t>InvalidDate</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26CF3C7E" w14:textId="77777777">
            <w:r w:rsidRPr="009876ED">
              <w:t>Invalid date (</w:t>
            </w:r>
            <w:r w:rsidRPr="009876ED" w:rsidR="00D16488">
              <w:t>e.g.</w:t>
            </w:r>
            <w:r w:rsidRPr="009876ED">
              <w:t>, wrong settlement date)</w:t>
            </w:r>
          </w:p>
        </w:tc>
      </w:tr>
      <w:tr w:rsidR="00A42B65" w:rsidTr="005017F9" w14:paraId="483C13C6" w14:textId="77777777">
        <w:trPr>
          <w:trHeight w:val="512"/>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63C08E20" w14:textId="77777777">
            <w:r w:rsidRPr="009876ED">
              <w:t>MD02</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6D194427" w14:textId="77777777">
            <w:r w:rsidRPr="009876ED">
              <w:t>MissingMandatoryInformationInMandate</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7D5886E6" w14:textId="77777777">
            <w:r w:rsidRPr="009876ED">
              <w:t>Mandate related information data required by the scheme is missing.</w:t>
            </w:r>
          </w:p>
        </w:tc>
      </w:tr>
      <w:tr w:rsidR="00A42B65" w:rsidTr="005017F9" w14:paraId="626297B9" w14:textId="77777777">
        <w:trPr>
          <w:trHeight w:val="256"/>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43CF7443" w14:textId="77777777">
            <w:r w:rsidRPr="009876ED">
              <w:t>MD07</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08AC064F" w14:textId="77777777">
            <w:r w:rsidRPr="009876ED">
              <w:t>EndCustomerDeceased</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4A7AC19E" w14:textId="77777777">
            <w:r w:rsidRPr="009876ED">
              <w:t>End customer is deceased.</w:t>
            </w:r>
          </w:p>
        </w:tc>
      </w:tr>
      <w:tr w:rsidR="00A42B65" w:rsidTr="005017F9" w14:paraId="2E2A309E" w14:textId="77777777">
        <w:trPr>
          <w:trHeight w:val="256"/>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7B637F6D" w14:textId="77777777">
            <w:r w:rsidRPr="009876ED">
              <w:t>MD09</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331C7607" w14:textId="77777777">
            <w:r w:rsidRPr="009876ED">
              <w:t>NoMandateServiceOnCustomer</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65E8C714" w14:textId="77777777">
            <w:r w:rsidRPr="009876ED">
              <w:t>Account is not open to specified Mandates services</w:t>
            </w:r>
          </w:p>
        </w:tc>
      </w:tr>
      <w:tr w:rsidR="00A42B65" w:rsidTr="005017F9" w14:paraId="310F245D" w14:textId="77777777">
        <w:trPr>
          <w:trHeight w:val="256"/>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2397FBE3" w14:textId="77777777">
            <w:r w:rsidRPr="009876ED">
              <w:t>MD11</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18A6E8D1" w14:textId="77777777">
            <w:r w:rsidRPr="009876ED">
              <w:t>UnrecognisedAgent</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563E59FD" w14:textId="77777777">
            <w:r w:rsidRPr="009876ED">
              <w:t>Agent to whom the message needs to be forwarded cannot be located</w:t>
            </w:r>
          </w:p>
        </w:tc>
      </w:tr>
      <w:tr w:rsidR="00A42B65" w:rsidTr="005017F9" w14:paraId="3BFF29B8" w14:textId="77777777">
        <w:trPr>
          <w:trHeight w:val="256"/>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2CF2DB61" w14:textId="77777777">
            <w:r w:rsidRPr="009876ED">
              <w:t>MD12</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7BD6D8AC" w14:textId="77777777">
            <w:r w:rsidRPr="009876ED">
              <w:t>NotUniqueMandateReference</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7C4346C7" w14:textId="77777777">
            <w:r w:rsidRPr="009876ED">
              <w:t>Mandate identification is not unique to the creditor</w:t>
            </w:r>
          </w:p>
        </w:tc>
      </w:tr>
      <w:tr w:rsidR="00A42B65" w:rsidTr="005017F9" w14:paraId="2A579F69" w14:textId="77777777">
        <w:trPr>
          <w:trHeight w:val="256"/>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46F04133" w14:textId="77777777">
            <w:r w:rsidRPr="009876ED">
              <w:t>MD13</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0A0214B4" w14:textId="77777777">
            <w:r w:rsidRPr="009876ED">
              <w:t>IncorrectCustomerAuthentication</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0CE0E255" w14:textId="77777777">
            <w:r w:rsidRPr="009876ED">
              <w:t>There is a problem with the customer authentication</w:t>
            </w:r>
          </w:p>
        </w:tc>
      </w:tr>
      <w:tr w:rsidR="00600BF9" w:rsidTr="005017F9" w14:paraId="31E9066C" w14:textId="77777777">
        <w:trPr>
          <w:trHeight w:val="256"/>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tcPr>
          <w:p w:rsidRPr="009876ED" w:rsidR="00600BF9" w:rsidP="00E92BA0" w:rsidRDefault="00600BF9" w14:paraId="7E8B5263" w14:textId="77777777">
            <w:r>
              <w:t>MD16</w:t>
            </w:r>
          </w:p>
        </w:tc>
        <w:tc>
          <w:tcPr>
            <w:tcW w:w="4052" w:type="dxa"/>
            <w:tcBorders>
              <w:top w:val="nil"/>
              <w:left w:val="nil"/>
              <w:bottom w:val="single" w:color="auto" w:sz="8" w:space="0"/>
              <w:right w:val="single" w:color="auto" w:sz="8" w:space="0"/>
            </w:tcBorders>
            <w:tcMar>
              <w:top w:w="0" w:type="dxa"/>
              <w:left w:w="108" w:type="dxa"/>
              <w:bottom w:w="0" w:type="dxa"/>
              <w:right w:w="108" w:type="dxa"/>
            </w:tcMar>
          </w:tcPr>
          <w:p w:rsidRPr="009876ED" w:rsidR="00600BF9" w:rsidP="00E92BA0" w:rsidRDefault="00600BF9" w14:paraId="41E4989A" w14:textId="77777777">
            <w:r w:rsidRPr="005017F9">
              <w:t>RequestedByCustomer</w:t>
            </w:r>
          </w:p>
        </w:tc>
        <w:tc>
          <w:tcPr>
            <w:tcW w:w="4961" w:type="dxa"/>
            <w:tcBorders>
              <w:top w:val="nil"/>
              <w:left w:val="nil"/>
              <w:bottom w:val="single" w:color="auto" w:sz="8" w:space="0"/>
              <w:right w:val="single" w:color="auto" w:sz="8" w:space="0"/>
            </w:tcBorders>
            <w:tcMar>
              <w:top w:w="0" w:type="dxa"/>
              <w:left w:w="108" w:type="dxa"/>
              <w:bottom w:w="0" w:type="dxa"/>
              <w:right w:w="108" w:type="dxa"/>
            </w:tcMar>
          </w:tcPr>
          <w:p w:rsidRPr="009876ED" w:rsidR="00600BF9" w:rsidP="00E92BA0" w:rsidRDefault="00600BF9" w14:paraId="79BF1080" w14:textId="77777777">
            <w:r w:rsidRPr="005017F9">
              <w:t>Cancellation/amendment requested by the debtor</w:t>
            </w:r>
          </w:p>
        </w:tc>
      </w:tr>
      <w:tr w:rsidR="00A42B65" w:rsidTr="005017F9" w14:paraId="5FD5F323" w14:textId="77777777">
        <w:trPr>
          <w:trHeight w:val="313"/>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hideMark/>
          </w:tcPr>
          <w:p w:rsidRPr="00B06364" w:rsidR="00DC0093" w:rsidP="00E92BA0" w:rsidRDefault="00DC0093" w14:paraId="53A823E4" w14:textId="77777777">
            <w:r w:rsidRPr="009876ED">
              <w:t>MD17</w:t>
            </w:r>
          </w:p>
        </w:tc>
        <w:tc>
          <w:tcPr>
            <w:tcW w:w="4052"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7475C6AE" w14:textId="77777777">
            <w:r w:rsidRPr="009876ED">
              <w:t>RequestedByInitiatingParty</w:t>
            </w:r>
          </w:p>
        </w:tc>
        <w:tc>
          <w:tcPr>
            <w:tcW w:w="4961" w:type="dxa"/>
            <w:tcBorders>
              <w:top w:val="nil"/>
              <w:left w:val="nil"/>
              <w:bottom w:val="single" w:color="auto" w:sz="8" w:space="0"/>
              <w:right w:val="single" w:color="auto" w:sz="8" w:space="0"/>
            </w:tcBorders>
            <w:tcMar>
              <w:top w:w="0" w:type="dxa"/>
              <w:left w:w="108" w:type="dxa"/>
              <w:bottom w:w="0" w:type="dxa"/>
              <w:right w:w="108" w:type="dxa"/>
            </w:tcMar>
            <w:hideMark/>
          </w:tcPr>
          <w:p w:rsidRPr="00B06364" w:rsidR="00DC0093" w:rsidP="00E92BA0" w:rsidRDefault="00DC0093" w14:paraId="6553EDC8" w14:textId="77777777">
            <w:r w:rsidRPr="009876ED">
              <w:t>Cancellation/amendment requested by the creditor</w:t>
            </w:r>
          </w:p>
        </w:tc>
      </w:tr>
      <w:tr w:rsidR="00600BF9" w:rsidTr="005017F9" w14:paraId="2B2F7A05" w14:textId="77777777">
        <w:trPr>
          <w:trHeight w:val="313"/>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tcPr>
          <w:p w:rsidRPr="009876ED" w:rsidR="00600BF9" w:rsidP="00E92BA0" w:rsidRDefault="00600BF9" w14:paraId="2DDD6B9E" w14:textId="77777777">
            <w:r w:rsidRPr="009876ED">
              <w:t>MD18</w:t>
            </w:r>
          </w:p>
        </w:tc>
        <w:tc>
          <w:tcPr>
            <w:tcW w:w="4052" w:type="dxa"/>
            <w:tcBorders>
              <w:top w:val="nil"/>
              <w:left w:val="nil"/>
              <w:bottom w:val="single" w:color="auto" w:sz="8" w:space="0"/>
              <w:right w:val="single" w:color="auto" w:sz="8" w:space="0"/>
            </w:tcBorders>
            <w:tcMar>
              <w:top w:w="0" w:type="dxa"/>
              <w:left w:w="108" w:type="dxa"/>
              <w:bottom w:w="0" w:type="dxa"/>
              <w:right w:w="108" w:type="dxa"/>
            </w:tcMar>
          </w:tcPr>
          <w:p w:rsidRPr="009876ED" w:rsidR="00600BF9" w:rsidP="00E92BA0" w:rsidRDefault="00600BF9" w14:paraId="22766770" w14:textId="77777777">
            <w:r w:rsidRPr="009876ED">
              <w:t>RequestedByInitiatingPartyAndCustomer</w:t>
            </w:r>
          </w:p>
        </w:tc>
        <w:tc>
          <w:tcPr>
            <w:tcW w:w="4961" w:type="dxa"/>
            <w:tcBorders>
              <w:top w:val="nil"/>
              <w:left w:val="nil"/>
              <w:bottom w:val="single" w:color="auto" w:sz="8" w:space="0"/>
              <w:right w:val="single" w:color="auto" w:sz="8" w:space="0"/>
            </w:tcBorders>
            <w:tcMar>
              <w:top w:w="0" w:type="dxa"/>
              <w:left w:w="108" w:type="dxa"/>
              <w:bottom w:w="0" w:type="dxa"/>
              <w:right w:w="108" w:type="dxa"/>
            </w:tcMar>
          </w:tcPr>
          <w:p w:rsidRPr="009876ED" w:rsidR="00600BF9" w:rsidP="00E92BA0" w:rsidRDefault="00600BF9" w14:paraId="336B01C4" w14:textId="77777777">
            <w:r w:rsidRPr="009876ED">
              <w:t>Cancellation/amendment requested by the creditor and the debtor</w:t>
            </w:r>
          </w:p>
        </w:tc>
      </w:tr>
      <w:tr w:rsidR="00600BF9" w:rsidTr="005017F9" w14:paraId="277196D3" w14:textId="77777777">
        <w:trPr>
          <w:trHeight w:val="313"/>
        </w:trPr>
        <w:tc>
          <w:tcPr>
            <w:tcW w:w="783" w:type="dxa"/>
            <w:tcBorders>
              <w:top w:val="nil"/>
              <w:left w:val="single" w:color="auto" w:sz="8" w:space="0"/>
              <w:bottom w:val="single" w:color="auto" w:sz="8" w:space="0"/>
              <w:right w:val="single" w:color="auto" w:sz="8" w:space="0"/>
            </w:tcBorders>
            <w:shd w:val="clear" w:color="auto" w:fill="FFFFFF"/>
            <w:tcMar>
              <w:top w:w="0" w:type="dxa"/>
              <w:left w:w="108" w:type="dxa"/>
              <w:bottom w:w="0" w:type="dxa"/>
              <w:right w:w="108" w:type="dxa"/>
            </w:tcMar>
          </w:tcPr>
          <w:p w:rsidRPr="009876ED" w:rsidR="00600BF9" w:rsidP="00E92BA0" w:rsidRDefault="00600BF9" w14:paraId="5768E609" w14:textId="77777777">
            <w:r>
              <w:t>MS02</w:t>
            </w:r>
          </w:p>
        </w:tc>
        <w:tc>
          <w:tcPr>
            <w:tcW w:w="4052" w:type="dxa"/>
            <w:tcBorders>
              <w:top w:val="nil"/>
              <w:left w:val="nil"/>
              <w:bottom w:val="single" w:color="auto" w:sz="8" w:space="0"/>
              <w:right w:val="single" w:color="auto" w:sz="8" w:space="0"/>
            </w:tcBorders>
            <w:tcMar>
              <w:top w:w="0" w:type="dxa"/>
              <w:left w:w="108" w:type="dxa"/>
              <w:bottom w:w="0" w:type="dxa"/>
              <w:right w:w="108" w:type="dxa"/>
            </w:tcMar>
          </w:tcPr>
          <w:p w:rsidRPr="009876ED" w:rsidR="00600BF9" w:rsidP="00E92BA0" w:rsidRDefault="00600BF9" w14:paraId="6E4DC766" w14:textId="77777777">
            <w:r w:rsidRPr="005017F9">
              <w:t>NotSpecifiedReasonCustomer Generated</w:t>
            </w:r>
          </w:p>
        </w:tc>
        <w:tc>
          <w:tcPr>
            <w:tcW w:w="4961" w:type="dxa"/>
            <w:tcBorders>
              <w:top w:val="nil"/>
              <w:left w:val="nil"/>
              <w:bottom w:val="single" w:color="auto" w:sz="8" w:space="0"/>
              <w:right w:val="single" w:color="auto" w:sz="8" w:space="0"/>
            </w:tcBorders>
            <w:tcMar>
              <w:top w:w="0" w:type="dxa"/>
              <w:left w:w="108" w:type="dxa"/>
              <w:bottom w:w="0" w:type="dxa"/>
              <w:right w:w="108" w:type="dxa"/>
            </w:tcMar>
          </w:tcPr>
          <w:p w:rsidRPr="009876ED" w:rsidR="00600BF9" w:rsidP="00E92BA0" w:rsidRDefault="00600BF9" w14:paraId="38E795FB" w14:textId="77777777">
            <w:r w:rsidRPr="005017F9">
              <w:t>Reason has not been specified by end customer</w:t>
            </w:r>
          </w:p>
        </w:tc>
      </w:tr>
      <w:tr w:rsidR="00600BF9" w:rsidTr="00F0135A" w14:paraId="31EE5FB2" w14:textId="77777777">
        <w:trPr>
          <w:trHeight w:val="313"/>
        </w:trPr>
        <w:tc>
          <w:tcPr>
            <w:tcW w:w="783" w:type="dxa"/>
            <w:tcBorders>
              <w:top w:val="nil"/>
              <w:left w:val="single" w:color="auto" w:sz="8" w:space="0"/>
              <w:bottom w:val="single" w:color="auto" w:sz="4" w:space="0"/>
              <w:right w:val="single" w:color="auto" w:sz="8" w:space="0"/>
            </w:tcBorders>
            <w:shd w:val="clear" w:color="auto" w:fill="FFFFFF"/>
            <w:tcMar>
              <w:top w:w="0" w:type="dxa"/>
              <w:left w:w="108" w:type="dxa"/>
              <w:bottom w:w="0" w:type="dxa"/>
              <w:right w:w="108" w:type="dxa"/>
            </w:tcMar>
            <w:hideMark/>
          </w:tcPr>
          <w:p w:rsidRPr="00B06364" w:rsidR="00600BF9" w:rsidP="00E92BA0" w:rsidRDefault="00600BF9" w14:paraId="4BB3F1EC" w14:textId="77777777">
            <w:r w:rsidRPr="009876ED">
              <w:t>M</w:t>
            </w:r>
            <w:r>
              <w:t>S03</w:t>
            </w:r>
          </w:p>
        </w:tc>
        <w:tc>
          <w:tcPr>
            <w:tcW w:w="4052" w:type="dxa"/>
            <w:tcBorders>
              <w:top w:val="nil"/>
              <w:left w:val="nil"/>
              <w:bottom w:val="single" w:color="auto" w:sz="4" w:space="0"/>
              <w:right w:val="single" w:color="auto" w:sz="8" w:space="0"/>
            </w:tcBorders>
            <w:tcMar>
              <w:top w:w="0" w:type="dxa"/>
              <w:left w:w="108" w:type="dxa"/>
              <w:bottom w:w="0" w:type="dxa"/>
              <w:right w:w="108" w:type="dxa"/>
            </w:tcMar>
            <w:hideMark/>
          </w:tcPr>
          <w:p w:rsidRPr="00B06364" w:rsidR="00600BF9" w:rsidP="00E92BA0" w:rsidRDefault="00600BF9" w14:paraId="5154B955" w14:textId="77777777">
            <w:r w:rsidRPr="005017F9">
              <w:t>NotSpecifiedReasonAgentGenerated</w:t>
            </w:r>
          </w:p>
        </w:tc>
        <w:tc>
          <w:tcPr>
            <w:tcW w:w="4961" w:type="dxa"/>
            <w:tcBorders>
              <w:top w:val="nil"/>
              <w:left w:val="nil"/>
              <w:bottom w:val="single" w:color="auto" w:sz="4" w:space="0"/>
              <w:right w:val="single" w:color="auto" w:sz="8" w:space="0"/>
            </w:tcBorders>
            <w:tcMar>
              <w:top w:w="0" w:type="dxa"/>
              <w:left w:w="108" w:type="dxa"/>
              <w:bottom w:w="0" w:type="dxa"/>
              <w:right w:w="108" w:type="dxa"/>
            </w:tcMar>
            <w:hideMark/>
          </w:tcPr>
          <w:p w:rsidRPr="00B06364" w:rsidR="00600BF9" w:rsidP="00E92BA0" w:rsidRDefault="00600BF9" w14:paraId="3A56E079" w14:textId="77777777">
            <w:r w:rsidRPr="005017F9">
              <w:t>Reason has not been specified by agent.</w:t>
            </w:r>
          </w:p>
        </w:tc>
      </w:tr>
      <w:tr w:rsidR="00F417B4" w:rsidTr="00F0135A" w14:paraId="2308136F" w14:textId="77777777">
        <w:trPr>
          <w:trHeight w:val="313"/>
        </w:trPr>
        <w:tc>
          <w:tcPr>
            <w:tcW w:w="783" w:type="dxa"/>
            <w:tcBorders>
              <w:top w:val="single" w:color="auto" w:sz="4" w:space="0"/>
              <w:left w:val="single" w:color="auto" w:sz="4" w:space="0"/>
              <w:bottom w:val="single" w:color="auto" w:sz="4" w:space="0"/>
              <w:right w:val="single" w:color="auto" w:sz="4" w:space="0"/>
            </w:tcBorders>
            <w:shd w:val="clear" w:color="auto" w:fill="FFFFFF"/>
            <w:tcMar>
              <w:top w:w="0" w:type="dxa"/>
              <w:left w:w="108" w:type="dxa"/>
              <w:bottom w:w="0" w:type="dxa"/>
              <w:right w:w="108" w:type="dxa"/>
            </w:tcMar>
          </w:tcPr>
          <w:p w:rsidRPr="009876ED" w:rsidR="00F417B4" w:rsidP="00E92BA0" w:rsidRDefault="00F417B4" w14:paraId="20D9EC0F" w14:textId="77777777">
            <w:r w:rsidRPr="00F417B4">
              <w:t>TO01</w:t>
            </w:r>
          </w:p>
        </w:tc>
        <w:tc>
          <w:tcPr>
            <w:tcW w:w="4052"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tcPr>
          <w:p w:rsidRPr="005017F9" w:rsidR="00F417B4" w:rsidP="00E92BA0" w:rsidRDefault="00F417B4" w14:paraId="6341BE5C" w14:textId="77777777">
            <w:r w:rsidRPr="00F417B4">
              <w:t xml:space="preserve"> Mandate Maintenance Message Time Out</w:t>
            </w:r>
          </w:p>
        </w:tc>
        <w:tc>
          <w:tcPr>
            <w:tcW w:w="4961" w:type="dxa"/>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tcPr>
          <w:p w:rsidRPr="005017F9" w:rsidR="00F417B4" w:rsidP="00E92BA0" w:rsidRDefault="00F417B4" w14:paraId="6C30B120" w14:textId="77777777"/>
        </w:tc>
      </w:tr>
    </w:tbl>
    <w:p w:rsidR="00F27130" w:rsidP="00F0135A" w:rsidRDefault="00F27130" w14:paraId="07DE5814" w14:textId="77777777">
      <w:bookmarkStart w:name="_Toc458068811" w:id="7357"/>
      <w:bookmarkStart w:name="_Toc458069405" w:id="7358"/>
      <w:bookmarkStart w:name="_Toc458070022" w:id="7359"/>
      <w:bookmarkStart w:name="_Toc452110259" w:id="7360"/>
      <w:bookmarkStart w:name="_Toc484877192" w:id="7361"/>
      <w:bookmarkStart w:name="_Toc484877366" w:id="7362"/>
      <w:bookmarkStart w:name="_Toc484877512" w:id="7363"/>
      <w:bookmarkStart w:name="_Toc485299618" w:id="7364"/>
      <w:bookmarkStart w:name="_Toc395193944" w:id="7365"/>
      <w:bookmarkStart w:name="_Toc435584424" w:id="7366"/>
      <w:bookmarkStart w:name="Tracking_Period_table" w:id="7367"/>
      <w:bookmarkEnd w:id="7357"/>
      <w:bookmarkEnd w:id="7358"/>
      <w:bookmarkEnd w:id="7359"/>
      <w:bookmarkEnd w:id="7360"/>
      <w:bookmarkEnd w:id="7361"/>
      <w:bookmarkEnd w:id="7362"/>
      <w:bookmarkEnd w:id="7363"/>
      <w:bookmarkEnd w:id="7364"/>
    </w:p>
    <w:p w:rsidR="00207A56" w:rsidP="00F0135A" w:rsidRDefault="00207A56" w14:paraId="77E5A711" w14:textId="77777777"/>
    <w:p w:rsidRPr="002D6E2C" w:rsidR="00D521C9" w:rsidP="002C2973" w:rsidRDefault="00D521C9" w14:paraId="40473308"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67" w:id="7368"/>
      <w:r w:rsidRPr="002D6E2C">
        <w:rPr>
          <w:rFonts w:ascii="Calibri" w:hAnsi="Calibri"/>
          <w:color w:val="4F81BD"/>
          <w:sz w:val="22"/>
          <w:szCs w:val="22"/>
          <w:lang w:val="en-ZA"/>
        </w:rPr>
        <w:t xml:space="preserve">Tracking </w:t>
      </w:r>
      <w:bookmarkEnd w:id="7365"/>
      <w:r w:rsidRPr="002D6E2C">
        <w:rPr>
          <w:rFonts w:ascii="Calibri" w:hAnsi="Calibri"/>
          <w:color w:val="4F81BD"/>
          <w:sz w:val="22"/>
          <w:szCs w:val="22"/>
          <w:lang w:val="en-ZA"/>
        </w:rPr>
        <w:t>Period</w:t>
      </w:r>
      <w:bookmarkEnd w:id="7366"/>
      <w:bookmarkEnd w:id="7368"/>
    </w:p>
    <w:bookmarkEnd w:id="7367"/>
    <w:p w:rsidRPr="002D6E2C" w:rsidR="00D521C9" w:rsidP="00E92BA0" w:rsidRDefault="00D521C9" w14:paraId="067D9D7D" w14:textId="77777777"/>
    <w:p w:rsidRPr="002D6E2C" w:rsidR="00D521C9" w:rsidP="00E92BA0" w:rsidRDefault="00D521C9" w14:paraId="1C0F8740" w14:textId="77777777">
      <w:r w:rsidRPr="002D6E2C">
        <w:t>These are proprietary tracking codes that will be used in order to track debits waiting for funds. This code is on the debit request.</w:t>
      </w:r>
    </w:p>
    <w:p w:rsidRPr="002D6E2C" w:rsidR="00D521C9" w:rsidP="00E92BA0" w:rsidRDefault="00D521C9" w14:paraId="1AC456A1" w14:textId="77777777">
      <w:pPr>
        <w:rPr>
          <w:lang w:eastAsia="en-ZA"/>
        </w:rPr>
      </w:pPr>
    </w:p>
    <w:tbl>
      <w:tblPr>
        <w:tblW w:w="884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366"/>
        <w:gridCol w:w="6481"/>
      </w:tblGrid>
      <w:tr w:rsidRPr="004C134C" w:rsidR="00D521C9" w:rsidTr="004951CA" w14:paraId="46DDFABE" w14:textId="77777777">
        <w:trPr>
          <w:cantSplit/>
          <w:trHeight w:val="248"/>
          <w:tblHeader/>
        </w:trPr>
        <w:tc>
          <w:tcPr>
            <w:tcW w:w="2366" w:type="dxa"/>
            <w:shd w:val="clear" w:color="auto" w:fill="D9D9D9"/>
          </w:tcPr>
          <w:p w:rsidRPr="002D6E2C" w:rsidR="00D521C9" w:rsidP="00E92BA0" w:rsidRDefault="00D521C9" w14:paraId="793C10B0" w14:textId="77777777">
            <w:pPr>
              <w:rPr>
                <w:rFonts w:eastAsia="Times New Roman"/>
                <w:b/>
                <w:bCs/>
              </w:rPr>
            </w:pPr>
            <w:r w:rsidRPr="002D6E2C">
              <w:rPr>
                <w:rFonts w:eastAsia="Times New Roman"/>
                <w:b/>
                <w:bCs/>
              </w:rPr>
              <w:t>Tracking Codes</w:t>
            </w:r>
          </w:p>
        </w:tc>
        <w:tc>
          <w:tcPr>
            <w:tcW w:w="6481" w:type="dxa"/>
            <w:shd w:val="clear" w:color="auto" w:fill="D9D9D9"/>
          </w:tcPr>
          <w:p w:rsidRPr="002D6E2C" w:rsidR="00D521C9" w:rsidP="00E92BA0" w:rsidRDefault="00D521C9" w14:paraId="1059249B" w14:textId="77777777">
            <w:pPr>
              <w:rPr>
                <w:rFonts w:eastAsia="Times New Roman"/>
                <w:b/>
                <w:bCs/>
              </w:rPr>
            </w:pPr>
            <w:r w:rsidRPr="002D6E2C">
              <w:rPr>
                <w:rFonts w:eastAsia="Times New Roman"/>
                <w:b/>
                <w:bCs/>
              </w:rPr>
              <w:t>Tracking Description</w:t>
            </w:r>
          </w:p>
        </w:tc>
      </w:tr>
      <w:tr w:rsidRPr="004C134C" w:rsidR="00D521C9" w:rsidTr="004951CA" w14:paraId="588DD977" w14:textId="77777777">
        <w:trPr>
          <w:trHeight w:val="120"/>
        </w:trPr>
        <w:tc>
          <w:tcPr>
            <w:tcW w:w="2366" w:type="dxa"/>
          </w:tcPr>
          <w:p w:rsidRPr="002D6E2C" w:rsidR="00D521C9" w:rsidP="00E92BA0" w:rsidRDefault="00D521C9" w14:paraId="4CE919D9" w14:textId="77777777">
            <w:pPr>
              <w:jc w:val="center"/>
            </w:pPr>
            <w:r w:rsidRPr="002D6E2C">
              <w:t>01</w:t>
            </w:r>
          </w:p>
        </w:tc>
        <w:tc>
          <w:tcPr>
            <w:tcW w:w="6481" w:type="dxa"/>
          </w:tcPr>
          <w:p w:rsidRPr="002D6E2C" w:rsidR="00D521C9" w:rsidP="00E92BA0" w:rsidRDefault="00D521C9" w14:paraId="259176F8" w14:textId="77777777">
            <w:r w:rsidRPr="002D6E2C">
              <w:t>1 Day Tracking</w:t>
            </w:r>
          </w:p>
        </w:tc>
      </w:tr>
      <w:tr w:rsidRPr="004C134C" w:rsidR="00D521C9" w:rsidTr="004951CA" w14:paraId="60C2F65B" w14:textId="77777777">
        <w:trPr>
          <w:trHeight w:val="248"/>
        </w:trPr>
        <w:tc>
          <w:tcPr>
            <w:tcW w:w="2366" w:type="dxa"/>
          </w:tcPr>
          <w:p w:rsidRPr="002D6E2C" w:rsidR="00D521C9" w:rsidP="00E92BA0" w:rsidRDefault="00D521C9" w14:paraId="54DC8E1C" w14:textId="77777777">
            <w:pPr>
              <w:jc w:val="center"/>
            </w:pPr>
            <w:r w:rsidRPr="002D6E2C">
              <w:t>02</w:t>
            </w:r>
          </w:p>
        </w:tc>
        <w:tc>
          <w:tcPr>
            <w:tcW w:w="6481" w:type="dxa"/>
          </w:tcPr>
          <w:p w:rsidRPr="002D6E2C" w:rsidR="00D521C9" w:rsidP="00E92BA0" w:rsidRDefault="00D521C9" w14:paraId="2C44A6E2" w14:textId="77777777">
            <w:r w:rsidRPr="002D6E2C">
              <w:t>2 Day Tracking</w:t>
            </w:r>
          </w:p>
        </w:tc>
      </w:tr>
      <w:tr w:rsidRPr="004C134C" w:rsidR="00D521C9" w:rsidTr="004951CA" w14:paraId="1A427722" w14:textId="77777777">
        <w:trPr>
          <w:trHeight w:val="262"/>
        </w:trPr>
        <w:tc>
          <w:tcPr>
            <w:tcW w:w="2366" w:type="dxa"/>
          </w:tcPr>
          <w:p w:rsidRPr="002D6E2C" w:rsidR="00D521C9" w:rsidP="00E92BA0" w:rsidRDefault="00D521C9" w14:paraId="3271DB20" w14:textId="77777777">
            <w:pPr>
              <w:jc w:val="center"/>
            </w:pPr>
            <w:r w:rsidRPr="002D6E2C">
              <w:t>03</w:t>
            </w:r>
          </w:p>
        </w:tc>
        <w:tc>
          <w:tcPr>
            <w:tcW w:w="6481" w:type="dxa"/>
          </w:tcPr>
          <w:p w:rsidRPr="002D6E2C" w:rsidR="00D521C9" w:rsidP="00E92BA0" w:rsidRDefault="00D521C9" w14:paraId="54F01AD6" w14:textId="77777777">
            <w:r w:rsidRPr="002D6E2C">
              <w:t>3 Day Tracking</w:t>
            </w:r>
          </w:p>
        </w:tc>
      </w:tr>
      <w:tr w:rsidRPr="004C134C" w:rsidR="00D521C9" w:rsidTr="004951CA" w14:paraId="350B4CA8" w14:textId="77777777">
        <w:trPr>
          <w:trHeight w:val="248"/>
        </w:trPr>
        <w:tc>
          <w:tcPr>
            <w:tcW w:w="2366" w:type="dxa"/>
          </w:tcPr>
          <w:p w:rsidRPr="002D6E2C" w:rsidR="00D521C9" w:rsidP="00E92BA0" w:rsidRDefault="00D521C9" w14:paraId="02E122B4" w14:textId="77777777">
            <w:pPr>
              <w:jc w:val="center"/>
            </w:pPr>
            <w:r w:rsidRPr="002D6E2C">
              <w:t>04</w:t>
            </w:r>
          </w:p>
        </w:tc>
        <w:tc>
          <w:tcPr>
            <w:tcW w:w="6481" w:type="dxa"/>
          </w:tcPr>
          <w:p w:rsidRPr="002D6E2C" w:rsidR="00D521C9" w:rsidP="00E92BA0" w:rsidRDefault="00D521C9" w14:paraId="11FD1495" w14:textId="77777777">
            <w:r w:rsidRPr="002D6E2C">
              <w:t>4 Day Tracking</w:t>
            </w:r>
          </w:p>
        </w:tc>
      </w:tr>
      <w:tr w:rsidRPr="004C134C" w:rsidR="00D521C9" w:rsidTr="004951CA" w14:paraId="33D52CE7" w14:textId="77777777">
        <w:trPr>
          <w:trHeight w:val="262"/>
        </w:trPr>
        <w:tc>
          <w:tcPr>
            <w:tcW w:w="2366" w:type="dxa"/>
          </w:tcPr>
          <w:p w:rsidRPr="002D6E2C" w:rsidR="00D521C9" w:rsidP="00E92BA0" w:rsidRDefault="00D521C9" w14:paraId="0D88A02D" w14:textId="77777777">
            <w:pPr>
              <w:jc w:val="center"/>
            </w:pPr>
            <w:r w:rsidRPr="002D6E2C">
              <w:t>05</w:t>
            </w:r>
          </w:p>
        </w:tc>
        <w:tc>
          <w:tcPr>
            <w:tcW w:w="6481" w:type="dxa"/>
          </w:tcPr>
          <w:p w:rsidRPr="002D6E2C" w:rsidR="00D521C9" w:rsidP="00E92BA0" w:rsidRDefault="00D521C9" w14:paraId="4D759B57" w14:textId="77777777">
            <w:r w:rsidRPr="002D6E2C">
              <w:t>5 Day Tracking</w:t>
            </w:r>
          </w:p>
        </w:tc>
      </w:tr>
      <w:tr w:rsidRPr="004C134C" w:rsidR="00D521C9" w:rsidTr="004951CA" w14:paraId="60A718D2" w14:textId="77777777">
        <w:trPr>
          <w:trHeight w:val="248"/>
        </w:trPr>
        <w:tc>
          <w:tcPr>
            <w:tcW w:w="2366" w:type="dxa"/>
          </w:tcPr>
          <w:p w:rsidRPr="002D6E2C" w:rsidR="00D521C9" w:rsidP="00E92BA0" w:rsidRDefault="00D521C9" w14:paraId="14285AA9" w14:textId="77777777">
            <w:pPr>
              <w:jc w:val="center"/>
            </w:pPr>
            <w:r w:rsidRPr="002D6E2C">
              <w:t>06</w:t>
            </w:r>
          </w:p>
        </w:tc>
        <w:tc>
          <w:tcPr>
            <w:tcW w:w="6481" w:type="dxa"/>
          </w:tcPr>
          <w:p w:rsidRPr="002D6E2C" w:rsidR="00D521C9" w:rsidP="00E92BA0" w:rsidRDefault="00D521C9" w14:paraId="6B2AB678" w14:textId="77777777">
            <w:r w:rsidRPr="002D6E2C">
              <w:t>6 Day Tracking</w:t>
            </w:r>
          </w:p>
        </w:tc>
      </w:tr>
      <w:tr w:rsidRPr="004C134C" w:rsidR="00D521C9" w:rsidTr="004951CA" w14:paraId="4A68DDBB" w14:textId="77777777">
        <w:trPr>
          <w:trHeight w:val="262"/>
        </w:trPr>
        <w:tc>
          <w:tcPr>
            <w:tcW w:w="2366" w:type="dxa"/>
          </w:tcPr>
          <w:p w:rsidRPr="002D6E2C" w:rsidR="00D521C9" w:rsidP="00E92BA0" w:rsidRDefault="00D521C9" w14:paraId="05701A9E" w14:textId="77777777">
            <w:pPr>
              <w:jc w:val="center"/>
            </w:pPr>
            <w:r w:rsidRPr="002D6E2C">
              <w:t>07</w:t>
            </w:r>
          </w:p>
        </w:tc>
        <w:tc>
          <w:tcPr>
            <w:tcW w:w="6481" w:type="dxa"/>
          </w:tcPr>
          <w:p w:rsidRPr="002D6E2C" w:rsidR="00D521C9" w:rsidP="00E92BA0" w:rsidRDefault="00D521C9" w14:paraId="38B9C936" w14:textId="77777777">
            <w:r w:rsidRPr="002D6E2C">
              <w:t>7 Day Tracking</w:t>
            </w:r>
          </w:p>
        </w:tc>
      </w:tr>
      <w:tr w:rsidRPr="004C134C" w:rsidR="00D521C9" w:rsidTr="004951CA" w14:paraId="28D510F9" w14:textId="77777777">
        <w:trPr>
          <w:trHeight w:val="248"/>
        </w:trPr>
        <w:tc>
          <w:tcPr>
            <w:tcW w:w="2366" w:type="dxa"/>
          </w:tcPr>
          <w:p w:rsidRPr="002D6E2C" w:rsidR="00D521C9" w:rsidP="00E92BA0" w:rsidRDefault="00D521C9" w14:paraId="340F22DB" w14:textId="77777777">
            <w:pPr>
              <w:jc w:val="center"/>
            </w:pPr>
            <w:r w:rsidRPr="002D6E2C">
              <w:t>08</w:t>
            </w:r>
          </w:p>
        </w:tc>
        <w:tc>
          <w:tcPr>
            <w:tcW w:w="6481" w:type="dxa"/>
          </w:tcPr>
          <w:p w:rsidRPr="002D6E2C" w:rsidR="00D521C9" w:rsidP="00E92BA0" w:rsidRDefault="00D521C9" w14:paraId="43B8EFD2" w14:textId="77777777">
            <w:r w:rsidRPr="002D6E2C">
              <w:t>8 Day Tracking</w:t>
            </w:r>
          </w:p>
        </w:tc>
      </w:tr>
      <w:tr w:rsidRPr="004C134C" w:rsidR="00D521C9" w:rsidTr="004951CA" w14:paraId="565B76B3" w14:textId="77777777">
        <w:trPr>
          <w:trHeight w:val="248"/>
        </w:trPr>
        <w:tc>
          <w:tcPr>
            <w:tcW w:w="2366" w:type="dxa"/>
          </w:tcPr>
          <w:p w:rsidRPr="002D6E2C" w:rsidR="00D521C9" w:rsidP="00E92BA0" w:rsidRDefault="00D521C9" w14:paraId="10F8F774" w14:textId="77777777">
            <w:pPr>
              <w:jc w:val="center"/>
            </w:pPr>
            <w:r w:rsidRPr="002D6E2C">
              <w:t>09</w:t>
            </w:r>
          </w:p>
        </w:tc>
        <w:tc>
          <w:tcPr>
            <w:tcW w:w="6481" w:type="dxa"/>
          </w:tcPr>
          <w:p w:rsidRPr="002D6E2C" w:rsidR="00D521C9" w:rsidP="00E92BA0" w:rsidRDefault="00D521C9" w14:paraId="3A39CC32" w14:textId="77777777">
            <w:r w:rsidRPr="002D6E2C">
              <w:t>9 Day Tracking</w:t>
            </w:r>
          </w:p>
        </w:tc>
      </w:tr>
      <w:tr w:rsidRPr="004C134C" w:rsidR="00D521C9" w:rsidTr="004951CA" w14:paraId="18258EEC" w14:textId="77777777">
        <w:trPr>
          <w:trHeight w:val="248"/>
        </w:trPr>
        <w:tc>
          <w:tcPr>
            <w:tcW w:w="2366" w:type="dxa"/>
          </w:tcPr>
          <w:p w:rsidRPr="002D6E2C" w:rsidR="00D521C9" w:rsidP="00E92BA0" w:rsidRDefault="00D521C9" w14:paraId="0DE59762" w14:textId="77777777">
            <w:pPr>
              <w:jc w:val="center"/>
            </w:pPr>
            <w:r w:rsidRPr="002D6E2C">
              <w:t>10</w:t>
            </w:r>
          </w:p>
        </w:tc>
        <w:tc>
          <w:tcPr>
            <w:tcW w:w="6481" w:type="dxa"/>
          </w:tcPr>
          <w:p w:rsidRPr="002D6E2C" w:rsidR="00D521C9" w:rsidP="00E92BA0" w:rsidRDefault="00D521C9" w14:paraId="3BED42B9" w14:textId="77777777">
            <w:r w:rsidRPr="002D6E2C">
              <w:t>10 Day Tracking</w:t>
            </w:r>
          </w:p>
        </w:tc>
      </w:tr>
      <w:tr w:rsidRPr="004C134C" w:rsidR="00D521C9" w:rsidTr="004951CA" w14:paraId="4872320E" w14:textId="77777777">
        <w:trPr>
          <w:trHeight w:val="248"/>
        </w:trPr>
        <w:tc>
          <w:tcPr>
            <w:tcW w:w="2366" w:type="dxa"/>
          </w:tcPr>
          <w:p w:rsidRPr="002D6E2C" w:rsidR="00D521C9" w:rsidP="00E92BA0" w:rsidRDefault="00D521C9" w14:paraId="73E8B3CC" w14:textId="77777777">
            <w:pPr>
              <w:jc w:val="center"/>
            </w:pPr>
            <w:r w:rsidRPr="002D6E2C">
              <w:t>00</w:t>
            </w:r>
          </w:p>
        </w:tc>
        <w:tc>
          <w:tcPr>
            <w:tcW w:w="6481" w:type="dxa"/>
          </w:tcPr>
          <w:p w:rsidRPr="002D6E2C" w:rsidR="00D521C9" w:rsidP="00E92BA0" w:rsidRDefault="00D521C9" w14:paraId="41467E90" w14:textId="77777777">
            <w:r w:rsidRPr="002D6E2C">
              <w:t>No Tracking</w:t>
            </w:r>
          </w:p>
        </w:tc>
      </w:tr>
    </w:tbl>
    <w:p w:rsidRPr="002D6E2C" w:rsidR="0029495D" w:rsidP="00E92BA0" w:rsidRDefault="0029495D" w14:paraId="5FF71176" w14:textId="77777777">
      <w:pPr>
        <w:pStyle w:val="Heading2"/>
        <w:numPr>
          <w:ilvl w:val="0"/>
          <w:numId w:val="0"/>
        </w:numPr>
        <w:spacing w:before="0" w:after="0" w:line="240" w:lineRule="auto"/>
        <w:rPr>
          <w:rFonts w:ascii="Calibri" w:hAnsi="Calibri"/>
          <w:lang w:val="en-ZA"/>
        </w:rPr>
      </w:pPr>
    </w:p>
    <w:p w:rsidR="005B33F0" w:rsidP="005B33F0" w:rsidRDefault="005B33F0" w14:paraId="423DEDDC" w14:textId="5D190275">
      <w:pPr>
        <w:rPr>
          <w:lang w:val="en-US" w:eastAsia="en-ZA"/>
        </w:rPr>
      </w:pPr>
      <w:bookmarkStart w:name="_Toc395193945" w:id="7369"/>
      <w:bookmarkStart w:name="_Toc435584425" w:id="7370"/>
      <w:bookmarkStart w:name="Debit_Entry_class_table" w:id="7371"/>
      <w:r>
        <w:t xml:space="preserve">Note - </w:t>
      </w:r>
      <w:r w:rsidRPr="001E3ED1">
        <w:t>Tracking period must not ru</w:t>
      </w:r>
      <w:r>
        <w:t>n over multiple payment cycles. So f</w:t>
      </w:r>
      <w:r w:rsidRPr="001E3ED1">
        <w:t xml:space="preserve">or a </w:t>
      </w:r>
      <w:r>
        <w:t>weekly mandate a collection can</w:t>
      </w:r>
      <w:r w:rsidRPr="001E3ED1">
        <w:t>not have a more than 7 days of tracking</w:t>
      </w:r>
      <w:r>
        <w:t>.</w:t>
      </w:r>
    </w:p>
    <w:p w:rsidR="00D220E1" w:rsidP="00E92BA0" w:rsidRDefault="00D220E1" w14:paraId="2465B58F" w14:textId="77777777">
      <w:pPr>
        <w:rPr>
          <w:b/>
          <w:color w:val="4F81BD"/>
        </w:rPr>
      </w:pPr>
    </w:p>
    <w:p w:rsidRPr="002D6E2C" w:rsidR="00D521C9" w:rsidP="002C2973" w:rsidRDefault="00D521C9" w14:paraId="6CF2F2AF"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68" w:id="7372"/>
      <w:r w:rsidRPr="002D6E2C">
        <w:rPr>
          <w:rFonts w:ascii="Calibri" w:hAnsi="Calibri"/>
          <w:color w:val="4F81BD"/>
          <w:sz w:val="22"/>
          <w:szCs w:val="22"/>
          <w:lang w:val="en-ZA"/>
        </w:rPr>
        <w:t>Debit Entry Class Codes</w:t>
      </w:r>
      <w:bookmarkEnd w:id="7369"/>
      <w:bookmarkEnd w:id="7370"/>
      <w:bookmarkEnd w:id="7372"/>
    </w:p>
    <w:bookmarkEnd w:id="7371"/>
    <w:p w:rsidRPr="002D6E2C" w:rsidR="00D521C9" w:rsidP="00E92BA0" w:rsidRDefault="00D521C9" w14:paraId="3F550535" w14:textId="77777777"/>
    <w:p w:rsidRPr="002D6E2C" w:rsidR="00D521C9" w:rsidP="00E92BA0" w:rsidRDefault="00D521C9" w14:paraId="3BB58FCE" w14:textId="77777777">
      <w:r w:rsidRPr="002D6E2C">
        <w:t>This is a proprietary list of direct debits types as defined for the domestic payment industry.</w:t>
      </w:r>
    </w:p>
    <w:p w:rsidRPr="002D6E2C" w:rsidR="00D521C9" w:rsidP="00E92BA0" w:rsidRDefault="00D521C9" w14:paraId="3F5AAB9A" w14:textId="77777777">
      <w:pPr>
        <w:rPr>
          <w:lang w:eastAsia="en-ZA"/>
        </w:rPr>
      </w:pPr>
    </w:p>
    <w:tbl>
      <w:tblPr>
        <w:tblW w:w="878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482"/>
        <w:gridCol w:w="6307"/>
      </w:tblGrid>
      <w:tr w:rsidRPr="004C134C" w:rsidR="00D521C9" w:rsidTr="004951CA" w14:paraId="015C6DC8" w14:textId="77777777">
        <w:trPr>
          <w:cantSplit/>
          <w:tblHeader/>
        </w:trPr>
        <w:tc>
          <w:tcPr>
            <w:tcW w:w="2482" w:type="dxa"/>
            <w:shd w:val="clear" w:color="auto" w:fill="D9D9D9"/>
          </w:tcPr>
          <w:p w:rsidRPr="002D6E2C" w:rsidR="00D521C9" w:rsidP="00E92BA0" w:rsidRDefault="00D521C9" w14:paraId="1475FDA7" w14:textId="77777777">
            <w:pPr>
              <w:rPr>
                <w:rFonts w:eastAsia="Times New Roman"/>
                <w:b/>
                <w:bCs/>
              </w:rPr>
            </w:pPr>
            <w:r w:rsidRPr="002D6E2C">
              <w:rPr>
                <w:rFonts w:eastAsia="Times New Roman"/>
                <w:b/>
                <w:bCs/>
              </w:rPr>
              <w:t>Entry Class Codes</w:t>
            </w:r>
          </w:p>
        </w:tc>
        <w:tc>
          <w:tcPr>
            <w:tcW w:w="6307" w:type="dxa"/>
            <w:shd w:val="clear" w:color="auto" w:fill="D9D9D9"/>
          </w:tcPr>
          <w:p w:rsidRPr="002D6E2C" w:rsidR="00D521C9" w:rsidP="00E92BA0" w:rsidRDefault="00D521C9" w14:paraId="0D90A6D2" w14:textId="77777777">
            <w:pPr>
              <w:rPr>
                <w:rFonts w:eastAsia="Times New Roman"/>
                <w:b/>
                <w:bCs/>
              </w:rPr>
            </w:pPr>
            <w:r w:rsidRPr="002D6E2C">
              <w:rPr>
                <w:rFonts w:eastAsia="Times New Roman"/>
                <w:b/>
                <w:bCs/>
              </w:rPr>
              <w:t>Entry Class Description</w:t>
            </w:r>
          </w:p>
        </w:tc>
      </w:tr>
      <w:tr w:rsidRPr="004C134C" w:rsidR="00D521C9" w:rsidTr="004951CA" w14:paraId="18F6A774" w14:textId="77777777">
        <w:trPr>
          <w:trHeight w:val="125"/>
        </w:trPr>
        <w:tc>
          <w:tcPr>
            <w:tcW w:w="2482" w:type="dxa"/>
          </w:tcPr>
          <w:p w:rsidRPr="002D6E2C" w:rsidR="00D521C9" w:rsidP="00E92BA0" w:rsidRDefault="00D521C9" w14:paraId="51EC3A91" w14:textId="77777777">
            <w:pPr>
              <w:jc w:val="center"/>
            </w:pPr>
            <w:r w:rsidRPr="002D6E2C">
              <w:t>0021</w:t>
            </w:r>
          </w:p>
        </w:tc>
        <w:tc>
          <w:tcPr>
            <w:tcW w:w="6307" w:type="dxa"/>
          </w:tcPr>
          <w:p w:rsidRPr="002D6E2C" w:rsidR="00D521C9" w:rsidP="00E92BA0" w:rsidRDefault="00D521C9" w14:paraId="6E8FAD42" w14:textId="77777777">
            <w:r w:rsidRPr="002D6E2C">
              <w:t>Insurance Premium</w:t>
            </w:r>
          </w:p>
        </w:tc>
      </w:tr>
      <w:tr w:rsidRPr="004C134C" w:rsidR="00D521C9" w:rsidTr="004951CA" w14:paraId="5D886C96" w14:textId="77777777">
        <w:tc>
          <w:tcPr>
            <w:tcW w:w="2482" w:type="dxa"/>
          </w:tcPr>
          <w:p w:rsidRPr="002D6E2C" w:rsidR="00D521C9" w:rsidP="00E92BA0" w:rsidRDefault="00D521C9" w14:paraId="4982C4F6" w14:textId="77777777">
            <w:pPr>
              <w:jc w:val="center"/>
            </w:pPr>
            <w:r w:rsidRPr="002D6E2C">
              <w:t>0022</w:t>
            </w:r>
          </w:p>
        </w:tc>
        <w:tc>
          <w:tcPr>
            <w:tcW w:w="6307" w:type="dxa"/>
          </w:tcPr>
          <w:p w:rsidRPr="002D6E2C" w:rsidR="00D521C9" w:rsidP="00E92BA0" w:rsidRDefault="00D521C9" w14:paraId="38CAF792" w14:textId="77777777">
            <w:r w:rsidRPr="002D6E2C">
              <w:t>Pension Fund Contribution</w:t>
            </w:r>
          </w:p>
        </w:tc>
      </w:tr>
      <w:tr w:rsidRPr="004C134C" w:rsidR="00D521C9" w:rsidTr="004951CA" w14:paraId="616B77DA" w14:textId="77777777">
        <w:tc>
          <w:tcPr>
            <w:tcW w:w="2482" w:type="dxa"/>
          </w:tcPr>
          <w:p w:rsidRPr="002D6E2C" w:rsidR="00D521C9" w:rsidP="00E92BA0" w:rsidRDefault="00D521C9" w14:paraId="55BA9A72" w14:textId="77777777">
            <w:pPr>
              <w:jc w:val="center"/>
            </w:pPr>
            <w:r w:rsidRPr="002D6E2C">
              <w:t>0023</w:t>
            </w:r>
          </w:p>
        </w:tc>
        <w:tc>
          <w:tcPr>
            <w:tcW w:w="6307" w:type="dxa"/>
          </w:tcPr>
          <w:p w:rsidRPr="002D6E2C" w:rsidR="00D521C9" w:rsidP="00E92BA0" w:rsidRDefault="00D521C9" w14:paraId="72C3ED17" w14:textId="77777777">
            <w:r w:rsidRPr="002D6E2C">
              <w:t>Medical Aid Fund Contribution</w:t>
            </w:r>
          </w:p>
        </w:tc>
      </w:tr>
      <w:tr w:rsidRPr="004C134C" w:rsidR="00D521C9" w:rsidTr="004951CA" w14:paraId="19C54838" w14:textId="77777777">
        <w:tc>
          <w:tcPr>
            <w:tcW w:w="2482" w:type="dxa"/>
          </w:tcPr>
          <w:p w:rsidRPr="002D6E2C" w:rsidR="00D521C9" w:rsidP="00E92BA0" w:rsidRDefault="00D521C9" w14:paraId="72E1C0A2" w14:textId="77777777">
            <w:pPr>
              <w:jc w:val="center"/>
            </w:pPr>
            <w:r w:rsidRPr="002D6E2C">
              <w:t>0026</w:t>
            </w:r>
          </w:p>
        </w:tc>
        <w:tc>
          <w:tcPr>
            <w:tcW w:w="6307" w:type="dxa"/>
          </w:tcPr>
          <w:p w:rsidRPr="002D6E2C" w:rsidR="00D521C9" w:rsidP="00E92BA0" w:rsidRDefault="00D521C9" w14:paraId="59A7E9E8" w14:textId="77777777">
            <w:r w:rsidRPr="002D6E2C">
              <w:t>Unit Trust Purchase</w:t>
            </w:r>
          </w:p>
        </w:tc>
      </w:tr>
      <w:tr w:rsidRPr="004C134C" w:rsidR="00D521C9" w:rsidTr="004951CA" w14:paraId="1A4A10FF" w14:textId="77777777">
        <w:tc>
          <w:tcPr>
            <w:tcW w:w="2482" w:type="dxa"/>
          </w:tcPr>
          <w:p w:rsidRPr="002D6E2C" w:rsidR="00D521C9" w:rsidP="00E92BA0" w:rsidRDefault="00D521C9" w14:paraId="40704524" w14:textId="77777777">
            <w:pPr>
              <w:jc w:val="center"/>
            </w:pPr>
            <w:r w:rsidRPr="002D6E2C">
              <w:t>0028</w:t>
            </w:r>
          </w:p>
        </w:tc>
        <w:tc>
          <w:tcPr>
            <w:tcW w:w="6307" w:type="dxa"/>
          </w:tcPr>
          <w:p w:rsidRPr="002D6E2C" w:rsidR="00D521C9" w:rsidP="00E92BA0" w:rsidRDefault="00D521C9" w14:paraId="2E1943C8" w14:textId="77777777">
            <w:r w:rsidRPr="002D6E2C">
              <w:t>Charitable or religious contributions</w:t>
            </w:r>
          </w:p>
        </w:tc>
      </w:tr>
      <w:tr w:rsidRPr="004C134C" w:rsidR="00D521C9" w:rsidTr="004951CA" w14:paraId="3B3DD0C7" w14:textId="77777777">
        <w:tc>
          <w:tcPr>
            <w:tcW w:w="2482" w:type="dxa"/>
          </w:tcPr>
          <w:p w:rsidRPr="002D6E2C" w:rsidR="00D521C9" w:rsidP="00E92BA0" w:rsidRDefault="00D521C9" w14:paraId="267AC91A" w14:textId="77777777">
            <w:pPr>
              <w:jc w:val="center"/>
            </w:pPr>
            <w:r w:rsidRPr="002D6E2C">
              <w:t>0031</w:t>
            </w:r>
          </w:p>
        </w:tc>
        <w:tc>
          <w:tcPr>
            <w:tcW w:w="6307" w:type="dxa"/>
          </w:tcPr>
          <w:p w:rsidRPr="002D6E2C" w:rsidR="00D521C9" w:rsidP="00E92BA0" w:rsidRDefault="00D521C9" w14:paraId="4F81A257" w14:textId="77777777">
            <w:r w:rsidRPr="002D6E2C">
              <w:t>H.P. Repayment</w:t>
            </w:r>
          </w:p>
        </w:tc>
      </w:tr>
      <w:tr w:rsidRPr="004C134C" w:rsidR="00D521C9" w:rsidTr="004951CA" w14:paraId="0A41D325" w14:textId="77777777">
        <w:tc>
          <w:tcPr>
            <w:tcW w:w="2482" w:type="dxa"/>
          </w:tcPr>
          <w:p w:rsidRPr="002D6E2C" w:rsidR="00D521C9" w:rsidP="00E92BA0" w:rsidRDefault="00D521C9" w14:paraId="4D7F2EB8" w14:textId="77777777">
            <w:pPr>
              <w:jc w:val="center"/>
            </w:pPr>
            <w:r w:rsidRPr="002D6E2C">
              <w:t>0032</w:t>
            </w:r>
          </w:p>
        </w:tc>
        <w:tc>
          <w:tcPr>
            <w:tcW w:w="6307" w:type="dxa"/>
          </w:tcPr>
          <w:p w:rsidRPr="002D6E2C" w:rsidR="00D521C9" w:rsidP="00E92BA0" w:rsidRDefault="00D521C9" w14:paraId="23302D2D" w14:textId="77777777">
            <w:r w:rsidRPr="002D6E2C">
              <w:t>Account Repayment</w:t>
            </w:r>
          </w:p>
        </w:tc>
      </w:tr>
      <w:tr w:rsidRPr="004C134C" w:rsidR="00D521C9" w:rsidTr="004951CA" w14:paraId="6DEAD03A" w14:textId="77777777">
        <w:tc>
          <w:tcPr>
            <w:tcW w:w="2482" w:type="dxa"/>
          </w:tcPr>
          <w:p w:rsidRPr="002D6E2C" w:rsidR="00D521C9" w:rsidP="00E92BA0" w:rsidRDefault="00D521C9" w14:paraId="1A4DE3F9" w14:textId="77777777">
            <w:pPr>
              <w:jc w:val="center"/>
            </w:pPr>
            <w:r w:rsidRPr="002D6E2C">
              <w:t>0033</w:t>
            </w:r>
          </w:p>
        </w:tc>
        <w:tc>
          <w:tcPr>
            <w:tcW w:w="6307" w:type="dxa"/>
          </w:tcPr>
          <w:p w:rsidRPr="002D6E2C" w:rsidR="00D521C9" w:rsidP="00E92BA0" w:rsidRDefault="00D521C9" w14:paraId="392F7D68" w14:textId="77777777">
            <w:r w:rsidRPr="002D6E2C">
              <w:t>Loan Repayment (other than Mortgage)</w:t>
            </w:r>
          </w:p>
        </w:tc>
      </w:tr>
      <w:tr w:rsidRPr="004C134C" w:rsidR="00D521C9" w:rsidTr="004951CA" w14:paraId="02AF57BE" w14:textId="77777777">
        <w:tc>
          <w:tcPr>
            <w:tcW w:w="2482" w:type="dxa"/>
          </w:tcPr>
          <w:p w:rsidRPr="002D6E2C" w:rsidR="00D521C9" w:rsidDel="00522D2B" w:rsidP="00E92BA0" w:rsidRDefault="00D521C9" w14:paraId="64432BEB" w14:textId="77777777">
            <w:pPr>
              <w:jc w:val="center"/>
            </w:pPr>
            <w:r w:rsidRPr="002D6E2C">
              <w:t>0034</w:t>
            </w:r>
          </w:p>
        </w:tc>
        <w:tc>
          <w:tcPr>
            <w:tcW w:w="6307" w:type="dxa"/>
          </w:tcPr>
          <w:p w:rsidRPr="002D6E2C" w:rsidR="00D521C9" w:rsidDel="00522D2B" w:rsidP="00E92BA0" w:rsidRDefault="00D521C9" w14:paraId="7FF8B11B" w14:textId="77777777">
            <w:r w:rsidRPr="002D6E2C">
              <w:t>Rental-Lease (other than Property)</w:t>
            </w:r>
          </w:p>
        </w:tc>
      </w:tr>
      <w:tr w:rsidRPr="004C134C" w:rsidR="00D521C9" w:rsidTr="004951CA" w14:paraId="0718E800" w14:textId="77777777">
        <w:tc>
          <w:tcPr>
            <w:tcW w:w="2482" w:type="dxa"/>
          </w:tcPr>
          <w:p w:rsidRPr="002D6E2C" w:rsidR="00D521C9" w:rsidP="00E92BA0" w:rsidRDefault="00D521C9" w14:paraId="1BC5BC1D" w14:textId="77777777">
            <w:pPr>
              <w:jc w:val="center"/>
            </w:pPr>
            <w:r w:rsidRPr="002D6E2C">
              <w:t>0035</w:t>
            </w:r>
          </w:p>
        </w:tc>
        <w:tc>
          <w:tcPr>
            <w:tcW w:w="6307" w:type="dxa"/>
          </w:tcPr>
          <w:p w:rsidRPr="002D6E2C" w:rsidR="00D521C9" w:rsidP="00E92BA0" w:rsidRDefault="00D521C9" w14:paraId="0BCE5ED6" w14:textId="77777777">
            <w:r w:rsidRPr="002D6E2C">
              <w:t>Service Charge (Maintenance of Service Agreements, etc.)</w:t>
            </w:r>
          </w:p>
        </w:tc>
      </w:tr>
      <w:tr w:rsidRPr="004C134C" w:rsidR="00D521C9" w:rsidTr="004951CA" w14:paraId="62C41AF9" w14:textId="77777777">
        <w:tc>
          <w:tcPr>
            <w:tcW w:w="2482" w:type="dxa"/>
          </w:tcPr>
          <w:p w:rsidRPr="002D6E2C" w:rsidR="00D521C9" w:rsidP="00E92BA0" w:rsidRDefault="00D521C9" w14:paraId="6188FA93" w14:textId="77777777">
            <w:pPr>
              <w:jc w:val="center"/>
            </w:pPr>
            <w:r w:rsidRPr="002D6E2C">
              <w:t>0036</w:t>
            </w:r>
          </w:p>
        </w:tc>
        <w:tc>
          <w:tcPr>
            <w:tcW w:w="6307" w:type="dxa"/>
          </w:tcPr>
          <w:p w:rsidRPr="002D6E2C" w:rsidR="00D521C9" w:rsidP="00E92BA0" w:rsidRDefault="00D521C9" w14:paraId="5F01CA8B" w14:textId="77777777">
            <w:r w:rsidRPr="002D6E2C">
              <w:t>Service Charge (Variable Amounts)</w:t>
            </w:r>
          </w:p>
        </w:tc>
      </w:tr>
      <w:tr w:rsidRPr="004C134C" w:rsidR="00D521C9" w:rsidTr="004951CA" w14:paraId="43FB3A13" w14:textId="77777777">
        <w:tc>
          <w:tcPr>
            <w:tcW w:w="2482" w:type="dxa"/>
          </w:tcPr>
          <w:p w:rsidRPr="002D6E2C" w:rsidR="00D521C9" w:rsidP="00E92BA0" w:rsidRDefault="00D521C9" w14:paraId="184BB28D" w14:textId="77777777">
            <w:pPr>
              <w:jc w:val="center"/>
            </w:pPr>
            <w:r w:rsidRPr="002D6E2C">
              <w:t>0037</w:t>
            </w:r>
          </w:p>
        </w:tc>
        <w:tc>
          <w:tcPr>
            <w:tcW w:w="6307" w:type="dxa"/>
          </w:tcPr>
          <w:p w:rsidRPr="002D6E2C" w:rsidR="00D521C9" w:rsidP="00E92BA0" w:rsidRDefault="00D521C9" w14:paraId="2B0D9ADF" w14:textId="77777777">
            <w:r w:rsidRPr="002D6E2C">
              <w:t>Value Added Tax (Vat collection)</w:t>
            </w:r>
          </w:p>
        </w:tc>
      </w:tr>
      <w:tr w:rsidRPr="004C134C" w:rsidR="00D521C9" w:rsidTr="004951CA" w14:paraId="686F1693" w14:textId="77777777">
        <w:tc>
          <w:tcPr>
            <w:tcW w:w="2482" w:type="dxa"/>
          </w:tcPr>
          <w:p w:rsidRPr="002D6E2C" w:rsidR="00D521C9" w:rsidP="00E92BA0" w:rsidRDefault="00D521C9" w14:paraId="17EFB54F" w14:textId="77777777">
            <w:pPr>
              <w:jc w:val="center"/>
            </w:pPr>
            <w:r w:rsidRPr="002D6E2C">
              <w:t>0041</w:t>
            </w:r>
          </w:p>
        </w:tc>
        <w:tc>
          <w:tcPr>
            <w:tcW w:w="6307" w:type="dxa"/>
          </w:tcPr>
          <w:p w:rsidRPr="002D6E2C" w:rsidR="00D521C9" w:rsidP="00E92BA0" w:rsidRDefault="00D521C9" w14:paraId="620B5956" w14:textId="77777777">
            <w:r w:rsidRPr="002D6E2C">
              <w:t>Rent (Property)</w:t>
            </w:r>
          </w:p>
        </w:tc>
      </w:tr>
      <w:tr w:rsidRPr="004C134C" w:rsidR="00D521C9" w:rsidTr="004951CA" w14:paraId="4FAACA2D" w14:textId="77777777">
        <w:tc>
          <w:tcPr>
            <w:tcW w:w="2482" w:type="dxa"/>
          </w:tcPr>
          <w:p w:rsidRPr="002D6E2C" w:rsidR="00D521C9" w:rsidP="00E92BA0" w:rsidRDefault="00D521C9" w14:paraId="08C1F98B" w14:textId="77777777">
            <w:pPr>
              <w:jc w:val="center"/>
            </w:pPr>
            <w:r w:rsidRPr="002D6E2C">
              <w:t>0042</w:t>
            </w:r>
          </w:p>
        </w:tc>
        <w:tc>
          <w:tcPr>
            <w:tcW w:w="6307" w:type="dxa"/>
          </w:tcPr>
          <w:p w:rsidRPr="002D6E2C" w:rsidR="00D521C9" w:rsidP="00E92BA0" w:rsidRDefault="00D521C9" w14:paraId="148F11CE" w14:textId="77777777">
            <w:r w:rsidRPr="002D6E2C">
              <w:t>Bond Repayment</w:t>
            </w:r>
          </w:p>
        </w:tc>
      </w:tr>
      <w:tr w:rsidRPr="004C134C" w:rsidR="00D521C9" w:rsidTr="004951CA" w14:paraId="1722E591" w14:textId="77777777">
        <w:trPr>
          <w:trHeight w:val="116"/>
        </w:trPr>
        <w:tc>
          <w:tcPr>
            <w:tcW w:w="2482" w:type="dxa"/>
          </w:tcPr>
          <w:p w:rsidRPr="002D6E2C" w:rsidR="00D521C9" w:rsidP="00E92BA0" w:rsidRDefault="00D521C9" w14:paraId="661AFEFB" w14:textId="77777777">
            <w:pPr>
              <w:jc w:val="center"/>
            </w:pPr>
            <w:r w:rsidRPr="002D6E2C">
              <w:t>0044</w:t>
            </w:r>
          </w:p>
        </w:tc>
        <w:tc>
          <w:tcPr>
            <w:tcW w:w="6307" w:type="dxa"/>
          </w:tcPr>
          <w:p w:rsidRPr="002D6E2C" w:rsidR="00D521C9" w:rsidP="00E92BA0" w:rsidRDefault="00D521C9" w14:paraId="34B4CCD5" w14:textId="77777777">
            <w:pPr>
              <w:pStyle w:val="Default"/>
              <w:rPr>
                <w:rFonts w:ascii="Calibri" w:hAnsi="Calibri"/>
                <w:sz w:val="22"/>
                <w:szCs w:val="22"/>
              </w:rPr>
            </w:pPr>
            <w:r w:rsidRPr="002D6E2C">
              <w:rPr>
                <w:rFonts w:ascii="Calibri" w:hAnsi="Calibri"/>
                <w:sz w:val="22"/>
                <w:szCs w:val="22"/>
              </w:rPr>
              <w:t xml:space="preserve">Bank Use - Debit Transfer </w:t>
            </w:r>
          </w:p>
        </w:tc>
      </w:tr>
      <w:tr w:rsidRPr="004C134C" w:rsidR="00D521C9" w:rsidTr="004951CA" w14:paraId="0A418D75" w14:textId="77777777">
        <w:tc>
          <w:tcPr>
            <w:tcW w:w="2482" w:type="dxa"/>
          </w:tcPr>
          <w:p w:rsidRPr="002D6E2C" w:rsidR="00D521C9" w:rsidDel="00522D2B" w:rsidP="00E92BA0" w:rsidRDefault="00D521C9" w14:paraId="30CDAB84" w14:textId="77777777">
            <w:pPr>
              <w:jc w:val="center"/>
            </w:pPr>
            <w:r w:rsidRPr="002D6E2C">
              <w:t>0046</w:t>
            </w:r>
          </w:p>
        </w:tc>
        <w:tc>
          <w:tcPr>
            <w:tcW w:w="6307" w:type="dxa"/>
          </w:tcPr>
          <w:p w:rsidRPr="002D6E2C" w:rsidR="00D521C9" w:rsidDel="00522D2B" w:rsidP="00E92BA0" w:rsidRDefault="00D521C9" w14:paraId="5D39B780" w14:textId="77777777">
            <w:r w:rsidRPr="002D6E2C">
              <w:t>Bank use – Cheque Card Debits</w:t>
            </w:r>
          </w:p>
        </w:tc>
      </w:tr>
      <w:tr w:rsidRPr="004C134C" w:rsidR="00D521C9" w:rsidTr="004951CA" w14:paraId="4A040FAC" w14:textId="77777777">
        <w:tc>
          <w:tcPr>
            <w:tcW w:w="2482" w:type="dxa"/>
          </w:tcPr>
          <w:p w:rsidRPr="002D6E2C" w:rsidR="00D521C9" w:rsidP="00E92BA0" w:rsidRDefault="00D521C9" w14:paraId="0FDC80D2" w14:textId="77777777">
            <w:pPr>
              <w:jc w:val="center"/>
            </w:pPr>
          </w:p>
        </w:tc>
        <w:tc>
          <w:tcPr>
            <w:tcW w:w="6307" w:type="dxa"/>
          </w:tcPr>
          <w:p w:rsidRPr="002D6E2C" w:rsidR="00D521C9" w:rsidP="00E92BA0" w:rsidRDefault="00D521C9" w14:paraId="1946BE6D" w14:textId="77777777"/>
        </w:tc>
      </w:tr>
    </w:tbl>
    <w:p w:rsidR="00D521C9" w:rsidP="00E92BA0" w:rsidRDefault="00D521C9" w14:paraId="18DA1C8B" w14:textId="77777777">
      <w:pPr>
        <w:pStyle w:val="Heading2"/>
        <w:numPr>
          <w:ilvl w:val="0"/>
          <w:numId w:val="0"/>
        </w:numPr>
        <w:spacing w:before="0" w:after="0" w:line="240" w:lineRule="auto"/>
        <w:rPr>
          <w:rFonts w:ascii="Calibri" w:hAnsi="Calibri"/>
          <w:sz w:val="22"/>
          <w:szCs w:val="22"/>
          <w:lang w:val="en-ZA"/>
        </w:rPr>
      </w:pPr>
    </w:p>
    <w:p w:rsidR="0029495D" w:rsidP="00E92BA0" w:rsidRDefault="0029495D" w14:paraId="0285B8EC" w14:textId="77777777">
      <w:pPr>
        <w:rPr>
          <w:b/>
          <w:color w:val="595959"/>
        </w:rPr>
      </w:pPr>
      <w:bookmarkStart w:name="_Toc452050504" w:id="7373"/>
      <w:bookmarkStart w:name="_Toc452100389" w:id="7374"/>
      <w:bookmarkStart w:name="_Toc452101487" w:id="7375"/>
      <w:bookmarkStart w:name="_Toc452102585" w:id="7376"/>
      <w:bookmarkStart w:name="_Toc452103684" w:id="7377"/>
      <w:bookmarkEnd w:id="7373"/>
      <w:bookmarkEnd w:id="7374"/>
      <w:bookmarkEnd w:id="7375"/>
      <w:bookmarkEnd w:id="7376"/>
      <w:bookmarkEnd w:id="7377"/>
    </w:p>
    <w:p w:rsidRPr="002D6E2C" w:rsidR="00A416AA" w:rsidP="002C2973" w:rsidRDefault="00A416AA" w14:paraId="5F13E097"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452110263" w:id="7378"/>
      <w:bookmarkStart w:name="_Toc536096869" w:id="7379"/>
      <w:bookmarkStart w:name="Mandate_suspension_reason" w:id="7380"/>
      <w:bookmarkStart w:name="Mandate_suspension_reason_table" w:id="7381"/>
      <w:bookmarkEnd w:id="7378"/>
      <w:r>
        <w:rPr>
          <w:rFonts w:ascii="Calibri" w:hAnsi="Calibri"/>
          <w:color w:val="4F81BD"/>
          <w:sz w:val="22"/>
          <w:szCs w:val="22"/>
          <w:lang w:val="en-ZA"/>
        </w:rPr>
        <w:t>Mandate Suspension</w:t>
      </w:r>
      <w:r w:rsidRPr="002D6E2C">
        <w:rPr>
          <w:rFonts w:ascii="Calibri" w:hAnsi="Calibri"/>
          <w:color w:val="4F81BD"/>
          <w:sz w:val="22"/>
          <w:szCs w:val="22"/>
          <w:lang w:val="en-ZA"/>
        </w:rPr>
        <w:t xml:space="preserve"> Reason Codes</w:t>
      </w:r>
      <w:bookmarkEnd w:id="7379"/>
    </w:p>
    <w:bookmarkEnd w:id="7380"/>
    <w:bookmarkEnd w:id="7381"/>
    <w:p w:rsidRPr="002D6E2C" w:rsidR="00A416AA" w:rsidP="00E92BA0" w:rsidRDefault="00A416AA" w14:paraId="189BFD2B" w14:textId="77777777"/>
    <w:p w:rsidRPr="002D6E2C" w:rsidR="00A416AA" w:rsidP="00E92BA0" w:rsidRDefault="00A416AA" w14:paraId="334C0BDA" w14:textId="77777777">
      <w:r w:rsidRPr="002D6E2C">
        <w:t xml:space="preserve">This table specifies the reason for the </w:t>
      </w:r>
      <w:r>
        <w:t>mandate suspension</w:t>
      </w:r>
      <w:r w:rsidRPr="002D6E2C">
        <w:t xml:space="preserve">, as specified in the </w:t>
      </w:r>
      <w:r>
        <w:t xml:space="preserve">Mandate Cancellation </w:t>
      </w:r>
      <w:r w:rsidRPr="002D6E2C">
        <w:t xml:space="preserve">Message </w:t>
      </w:r>
      <w:r>
        <w:t>camt.05</w:t>
      </w:r>
      <w:r w:rsidR="00C25E6D">
        <w:t>5</w:t>
      </w:r>
      <w:r w:rsidRPr="002D6E2C">
        <w:t xml:space="preserve">. </w:t>
      </w:r>
    </w:p>
    <w:p w:rsidRPr="002D6E2C" w:rsidR="00A416AA" w:rsidP="00E92BA0" w:rsidRDefault="00A416AA" w14:paraId="076F6AA3" w14:textId="77777777">
      <w:pPr>
        <w:rPr>
          <w:lang w:eastAsia="en-ZA"/>
        </w:rPr>
      </w:pPr>
    </w:p>
    <w:tbl>
      <w:tblPr>
        <w:tblW w:w="878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409"/>
        <w:gridCol w:w="6380"/>
      </w:tblGrid>
      <w:tr w:rsidRPr="004C134C" w:rsidR="00A416AA" w:rsidTr="00CE1FB6" w14:paraId="7BDEA309" w14:textId="77777777">
        <w:trPr>
          <w:cantSplit/>
          <w:trHeight w:val="227"/>
          <w:tblHeader/>
        </w:trPr>
        <w:tc>
          <w:tcPr>
            <w:tcW w:w="2409" w:type="dxa"/>
            <w:shd w:val="clear" w:color="auto" w:fill="D9D9D9"/>
          </w:tcPr>
          <w:p w:rsidRPr="002D6E2C" w:rsidR="00A416AA" w:rsidP="00E92BA0" w:rsidRDefault="00A416AA" w14:paraId="585AAAC8" w14:textId="77777777">
            <w:pPr>
              <w:rPr>
                <w:rFonts w:eastAsia="Times New Roman"/>
                <w:b/>
                <w:bCs/>
              </w:rPr>
            </w:pPr>
            <w:r w:rsidRPr="002D6E2C">
              <w:rPr>
                <w:rFonts w:eastAsia="Times New Roman"/>
                <w:b/>
                <w:bCs/>
              </w:rPr>
              <w:t>Reason Codes</w:t>
            </w:r>
          </w:p>
        </w:tc>
        <w:tc>
          <w:tcPr>
            <w:tcW w:w="6380" w:type="dxa"/>
            <w:shd w:val="clear" w:color="auto" w:fill="D9D9D9"/>
          </w:tcPr>
          <w:p w:rsidRPr="002D6E2C" w:rsidR="00A416AA" w:rsidP="00E92BA0" w:rsidRDefault="00A416AA" w14:paraId="2956A402" w14:textId="77777777">
            <w:pPr>
              <w:rPr>
                <w:rFonts w:eastAsia="Times New Roman"/>
                <w:b/>
                <w:bCs/>
              </w:rPr>
            </w:pPr>
            <w:r w:rsidRPr="002D6E2C">
              <w:rPr>
                <w:rFonts w:eastAsia="Times New Roman"/>
                <w:b/>
                <w:bCs/>
              </w:rPr>
              <w:t>Reason Description</w:t>
            </w:r>
          </w:p>
        </w:tc>
      </w:tr>
      <w:tr w:rsidRPr="004C134C" w:rsidR="00A416AA" w:rsidTr="00AB047E" w14:paraId="4930C8C3" w14:textId="77777777">
        <w:trPr>
          <w:trHeight w:val="170"/>
        </w:trPr>
        <w:tc>
          <w:tcPr>
            <w:tcW w:w="2409" w:type="dxa"/>
          </w:tcPr>
          <w:p w:rsidRPr="00CE1FB6" w:rsidR="00A416AA" w:rsidP="00E92BA0" w:rsidRDefault="00A416AA" w14:paraId="272186F5" w14:textId="77777777">
            <w:pPr>
              <w:rPr>
                <w:lang w:val="en-US"/>
              </w:rPr>
            </w:pPr>
            <w:r w:rsidRPr="00CE1FB6">
              <w:rPr>
                <w:lang w:val="en-US"/>
              </w:rPr>
              <w:t>CTCA</w:t>
            </w:r>
          </w:p>
        </w:tc>
        <w:tc>
          <w:tcPr>
            <w:tcW w:w="6380" w:type="dxa"/>
          </w:tcPr>
          <w:p w:rsidRPr="00CE1FB6" w:rsidR="005F2543" w:rsidP="00E92BA0" w:rsidRDefault="00A416AA" w14:paraId="4C43340E" w14:textId="77777777">
            <w:pPr>
              <w:rPr>
                <w:lang w:val="en-US"/>
              </w:rPr>
            </w:pPr>
            <w:r w:rsidRPr="00CE1FB6">
              <w:rPr>
                <w:lang w:val="en-US"/>
              </w:rPr>
              <w:t>Contract Cancell</w:t>
            </w:r>
            <w:r w:rsidRPr="00CE1FB6" w:rsidR="00B53DD7">
              <w:rPr>
                <w:lang w:val="en-US"/>
              </w:rPr>
              <w:t>ation initiated by Debtor</w:t>
            </w:r>
          </w:p>
        </w:tc>
      </w:tr>
      <w:tr w:rsidRPr="004C134C" w:rsidR="00B53DD7" w:rsidTr="00AB047E" w14:paraId="3E0A5FE8" w14:textId="77777777">
        <w:trPr>
          <w:trHeight w:val="170"/>
        </w:trPr>
        <w:tc>
          <w:tcPr>
            <w:tcW w:w="2409" w:type="dxa"/>
          </w:tcPr>
          <w:p w:rsidRPr="00CE1FB6" w:rsidR="00B53DD7" w:rsidP="00E92BA0" w:rsidRDefault="00B53DD7" w14:paraId="6F92CC36" w14:textId="77777777">
            <w:pPr>
              <w:rPr>
                <w:lang w:val="en-US"/>
              </w:rPr>
            </w:pPr>
            <w:r w:rsidRPr="00CE1FB6">
              <w:rPr>
                <w:lang w:val="en-US"/>
              </w:rPr>
              <w:t>CTEX</w:t>
            </w:r>
          </w:p>
        </w:tc>
        <w:tc>
          <w:tcPr>
            <w:tcW w:w="6380" w:type="dxa"/>
          </w:tcPr>
          <w:p w:rsidRPr="00CE1FB6" w:rsidR="005F2543" w:rsidP="00E92BA0" w:rsidRDefault="00B53DD7" w14:paraId="6DB1189E" w14:textId="77777777">
            <w:pPr>
              <w:rPr>
                <w:lang w:val="en-US"/>
              </w:rPr>
            </w:pPr>
            <w:r w:rsidRPr="00CE1FB6">
              <w:rPr>
                <w:lang w:val="en-US"/>
              </w:rPr>
              <w:t>Contract Expired</w:t>
            </w:r>
          </w:p>
        </w:tc>
      </w:tr>
      <w:tr w:rsidRPr="004C134C" w:rsidR="00B53DD7" w:rsidTr="00AB047E" w14:paraId="154E2217" w14:textId="77777777">
        <w:trPr>
          <w:trHeight w:val="170"/>
        </w:trPr>
        <w:tc>
          <w:tcPr>
            <w:tcW w:w="2409" w:type="dxa"/>
          </w:tcPr>
          <w:p w:rsidRPr="00CE1FB6" w:rsidR="00B53DD7" w:rsidP="00E92BA0" w:rsidRDefault="00B53DD7" w14:paraId="2F0E2086" w14:textId="77777777">
            <w:pPr>
              <w:rPr>
                <w:lang w:val="en-US"/>
              </w:rPr>
            </w:pPr>
            <w:r w:rsidRPr="00CE1FB6">
              <w:rPr>
                <w:lang w:val="en-US"/>
              </w:rPr>
              <w:t>CTAM</w:t>
            </w:r>
          </w:p>
        </w:tc>
        <w:tc>
          <w:tcPr>
            <w:tcW w:w="6380" w:type="dxa"/>
          </w:tcPr>
          <w:p w:rsidRPr="00CE1FB6" w:rsidR="005F2543" w:rsidP="00E92BA0" w:rsidRDefault="00B53DD7" w14:paraId="4C0274F8" w14:textId="77777777">
            <w:pPr>
              <w:rPr>
                <w:lang w:val="en-US"/>
              </w:rPr>
            </w:pPr>
            <w:r w:rsidRPr="00CE1FB6">
              <w:rPr>
                <w:lang w:val="en-US"/>
              </w:rPr>
              <w:t>Contract Amended</w:t>
            </w:r>
          </w:p>
        </w:tc>
      </w:tr>
      <w:tr w:rsidRPr="004C134C" w:rsidR="005F2543" w:rsidTr="00AB047E" w14:paraId="6CA34B86" w14:textId="77777777">
        <w:trPr>
          <w:trHeight w:val="170"/>
        </w:trPr>
        <w:tc>
          <w:tcPr>
            <w:tcW w:w="2409" w:type="dxa"/>
          </w:tcPr>
          <w:p w:rsidR="005F2543" w:rsidP="00E92BA0" w:rsidRDefault="005F2543" w14:paraId="717E9795" w14:textId="77777777">
            <w:pPr>
              <w:rPr>
                <w:rFonts w:cs="Tahoma"/>
                <w:color w:val="000000"/>
                <w:shd w:val="clear" w:color="auto" w:fill="FFFFFF"/>
              </w:rPr>
            </w:pPr>
            <w:r w:rsidRPr="007539A2">
              <w:rPr>
                <w:lang w:val="en-US"/>
              </w:rPr>
              <w:t xml:space="preserve">MSUC </w:t>
            </w:r>
          </w:p>
        </w:tc>
        <w:tc>
          <w:tcPr>
            <w:tcW w:w="6380" w:type="dxa"/>
          </w:tcPr>
          <w:p w:rsidR="005F2543" w:rsidP="00E92BA0" w:rsidRDefault="005F2543" w14:paraId="208A170F" w14:textId="77777777">
            <w:r w:rsidRPr="007539A2">
              <w:rPr>
                <w:lang w:val="en-US"/>
              </w:rPr>
              <w:t>Mandate suspended seven consecutive unsuccessful collections</w:t>
            </w:r>
          </w:p>
        </w:tc>
      </w:tr>
      <w:tr w:rsidRPr="004C134C" w:rsidR="005F2543" w:rsidTr="00AB047E" w14:paraId="7711A27B" w14:textId="77777777">
        <w:trPr>
          <w:trHeight w:val="170"/>
        </w:trPr>
        <w:tc>
          <w:tcPr>
            <w:tcW w:w="2409" w:type="dxa"/>
          </w:tcPr>
          <w:p w:rsidR="005F2543" w:rsidP="00E92BA0" w:rsidRDefault="0098315E" w14:paraId="4F9552E8" w14:textId="77777777">
            <w:pPr>
              <w:rPr>
                <w:rFonts w:cs="Tahoma"/>
                <w:color w:val="000000"/>
                <w:shd w:val="clear" w:color="auto" w:fill="FFFFFF"/>
              </w:rPr>
            </w:pPr>
            <w:r w:rsidRPr="007539A2">
              <w:rPr>
                <w:lang w:val="en-US"/>
              </w:rPr>
              <w:t>M</w:t>
            </w:r>
            <w:r>
              <w:rPr>
                <w:lang w:val="en-US"/>
              </w:rPr>
              <w:t>C</w:t>
            </w:r>
            <w:r w:rsidRPr="007539A2">
              <w:rPr>
                <w:lang w:val="en-US"/>
              </w:rPr>
              <w:t xml:space="preserve">FC </w:t>
            </w:r>
          </w:p>
        </w:tc>
        <w:tc>
          <w:tcPr>
            <w:tcW w:w="6380" w:type="dxa"/>
          </w:tcPr>
          <w:p w:rsidR="005F2543" w:rsidP="00E92BA0" w:rsidRDefault="005F2543" w14:paraId="2E9A789B" w14:textId="77777777">
            <w:r w:rsidRPr="007539A2">
              <w:rPr>
                <w:lang w:val="en-US"/>
              </w:rPr>
              <w:t xml:space="preserve">Mandate suspended </w:t>
            </w:r>
            <w:r>
              <w:rPr>
                <w:lang w:val="en-US"/>
              </w:rPr>
              <w:t xml:space="preserve"> - </w:t>
            </w:r>
            <w:r w:rsidRPr="007539A2">
              <w:rPr>
                <w:lang w:val="en-US"/>
              </w:rPr>
              <w:t>Final collection</w:t>
            </w:r>
          </w:p>
        </w:tc>
      </w:tr>
      <w:tr w:rsidRPr="004C134C" w:rsidR="005F2543" w:rsidTr="00AB047E" w14:paraId="79E3BE21" w14:textId="77777777">
        <w:trPr>
          <w:trHeight w:val="170"/>
        </w:trPr>
        <w:tc>
          <w:tcPr>
            <w:tcW w:w="2409" w:type="dxa"/>
          </w:tcPr>
          <w:p w:rsidR="005F2543" w:rsidP="00E92BA0" w:rsidRDefault="0098315E" w14:paraId="7A933028" w14:textId="77777777">
            <w:pPr>
              <w:rPr>
                <w:rFonts w:cs="Tahoma"/>
                <w:color w:val="000000"/>
                <w:shd w:val="clear" w:color="auto" w:fill="FFFFFF"/>
              </w:rPr>
            </w:pPr>
            <w:r w:rsidRPr="007539A2">
              <w:rPr>
                <w:lang w:val="en-US"/>
              </w:rPr>
              <w:t>M</w:t>
            </w:r>
            <w:r>
              <w:rPr>
                <w:lang w:val="en-US"/>
              </w:rPr>
              <w:t>C</w:t>
            </w:r>
            <w:r w:rsidRPr="007539A2">
              <w:rPr>
                <w:lang w:val="en-US"/>
              </w:rPr>
              <w:t xml:space="preserve">OC </w:t>
            </w:r>
          </w:p>
        </w:tc>
        <w:tc>
          <w:tcPr>
            <w:tcW w:w="6380" w:type="dxa"/>
          </w:tcPr>
          <w:p w:rsidRPr="00CE1FB6" w:rsidR="005F2543" w:rsidP="00E92BA0" w:rsidRDefault="005F2543" w14:paraId="7BAB68E3" w14:textId="77777777">
            <w:pPr>
              <w:rPr>
                <w:lang w:val="en-US"/>
              </w:rPr>
            </w:pPr>
            <w:r w:rsidRPr="007539A2">
              <w:rPr>
                <w:lang w:val="en-US"/>
              </w:rPr>
              <w:t xml:space="preserve">Mandate suspended </w:t>
            </w:r>
            <w:r>
              <w:rPr>
                <w:lang w:val="en-US"/>
              </w:rPr>
              <w:t xml:space="preserve"> - </w:t>
            </w:r>
            <w:r w:rsidRPr="007539A2">
              <w:rPr>
                <w:lang w:val="en-US"/>
              </w:rPr>
              <w:t>Once Off collection</w:t>
            </w:r>
          </w:p>
        </w:tc>
      </w:tr>
      <w:tr w:rsidRPr="004C134C" w:rsidR="006606B4" w:rsidTr="00AB047E" w14:paraId="52EB555D" w14:textId="77777777">
        <w:trPr>
          <w:trHeight w:val="170"/>
        </w:trPr>
        <w:tc>
          <w:tcPr>
            <w:tcW w:w="2409" w:type="dxa"/>
          </w:tcPr>
          <w:p w:rsidRPr="007539A2" w:rsidR="006606B4" w:rsidP="00E92BA0" w:rsidRDefault="006606B4" w14:paraId="3101E6F5" w14:textId="77777777">
            <w:pPr>
              <w:rPr>
                <w:lang w:val="en-US"/>
              </w:rPr>
            </w:pPr>
            <w:r>
              <w:rPr>
                <w:lang w:val="en-US"/>
              </w:rPr>
              <w:t>MASC</w:t>
            </w:r>
          </w:p>
        </w:tc>
        <w:tc>
          <w:tcPr>
            <w:tcW w:w="6380" w:type="dxa"/>
          </w:tcPr>
          <w:p w:rsidRPr="007539A2" w:rsidR="006606B4" w:rsidP="00E92BA0" w:rsidRDefault="006606B4" w14:paraId="31061F4B" w14:textId="77777777">
            <w:pPr>
              <w:rPr>
                <w:lang w:val="en-US"/>
              </w:rPr>
            </w:pPr>
            <w:r w:rsidRPr="00F0135A">
              <w:rPr>
                <w:lang w:val="en-US"/>
              </w:rPr>
              <w:t>Mandate suspended  - Account not in a state for collections</w:t>
            </w:r>
          </w:p>
        </w:tc>
      </w:tr>
    </w:tbl>
    <w:p w:rsidR="00C25E6D" w:rsidP="00E92BA0" w:rsidRDefault="00C25E6D" w14:paraId="2936B7D0" w14:textId="77777777">
      <w:pPr>
        <w:rPr>
          <w:b/>
          <w:color w:val="4F81BD"/>
        </w:rPr>
      </w:pPr>
    </w:p>
    <w:p w:rsidR="0029495D" w:rsidP="00E92BA0" w:rsidRDefault="0029495D" w14:paraId="33367709" w14:textId="77777777">
      <w:pPr>
        <w:rPr>
          <w:b/>
          <w:color w:val="4F81BD"/>
        </w:rPr>
      </w:pPr>
    </w:p>
    <w:p w:rsidRPr="002D6E2C" w:rsidR="0007198D" w:rsidP="002C2973" w:rsidRDefault="0007198D" w14:paraId="4B817141"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70" w:id="7382"/>
      <w:bookmarkStart w:name="Mandate_cancellation_reason_table" w:id="7383"/>
      <w:r>
        <w:rPr>
          <w:rFonts w:ascii="Calibri" w:hAnsi="Calibri"/>
          <w:color w:val="4F81BD"/>
          <w:sz w:val="22"/>
          <w:szCs w:val="22"/>
          <w:lang w:val="en-ZA"/>
        </w:rPr>
        <w:t xml:space="preserve">Mandate </w:t>
      </w:r>
      <w:r w:rsidRPr="002D6E2C">
        <w:rPr>
          <w:rFonts w:ascii="Calibri" w:hAnsi="Calibri"/>
          <w:color w:val="4F81BD"/>
          <w:sz w:val="22"/>
          <w:szCs w:val="22"/>
          <w:lang w:val="en-ZA"/>
        </w:rPr>
        <w:t>Cancellation Reason Codes</w:t>
      </w:r>
      <w:bookmarkEnd w:id="7382"/>
    </w:p>
    <w:bookmarkEnd w:id="7383"/>
    <w:p w:rsidRPr="002D6E2C" w:rsidR="0007198D" w:rsidP="00E92BA0" w:rsidRDefault="0007198D" w14:paraId="3FE2B46A" w14:textId="77777777"/>
    <w:p w:rsidRPr="002D6E2C" w:rsidR="0007198D" w:rsidP="00E92BA0" w:rsidRDefault="0007198D" w14:paraId="77300C43" w14:textId="77777777">
      <w:r w:rsidRPr="002D6E2C">
        <w:t xml:space="preserve">This table specifies the reason for the </w:t>
      </w:r>
      <w:r>
        <w:t xml:space="preserve">mandate </w:t>
      </w:r>
      <w:r w:rsidRPr="002D6E2C">
        <w:t xml:space="preserve">cancellation request, as specified in the </w:t>
      </w:r>
      <w:r>
        <w:t xml:space="preserve">Mandate Cancellation </w:t>
      </w:r>
      <w:r w:rsidRPr="002D6E2C">
        <w:t xml:space="preserve">Message </w:t>
      </w:r>
      <w:r>
        <w:t>pain.011</w:t>
      </w:r>
      <w:r w:rsidRPr="002D6E2C">
        <w:t xml:space="preserve">. </w:t>
      </w:r>
    </w:p>
    <w:p w:rsidRPr="002D6E2C" w:rsidR="0007198D" w:rsidP="00E92BA0" w:rsidRDefault="0007198D" w14:paraId="09536AAB" w14:textId="77777777">
      <w:pPr>
        <w:rPr>
          <w:lang w:eastAsia="en-ZA"/>
        </w:rPr>
      </w:pPr>
    </w:p>
    <w:tbl>
      <w:tblPr>
        <w:tblW w:w="878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409"/>
        <w:gridCol w:w="6380"/>
      </w:tblGrid>
      <w:tr w:rsidRPr="004C134C" w:rsidR="0007198D" w:rsidTr="0075033B" w14:paraId="476DE340" w14:textId="77777777">
        <w:trPr>
          <w:cantSplit/>
          <w:trHeight w:val="259"/>
          <w:tblHeader/>
        </w:trPr>
        <w:tc>
          <w:tcPr>
            <w:tcW w:w="2409" w:type="dxa"/>
            <w:shd w:val="clear" w:color="auto" w:fill="D9D9D9"/>
          </w:tcPr>
          <w:p w:rsidRPr="002D6E2C" w:rsidR="0007198D" w:rsidP="00E92BA0" w:rsidRDefault="0007198D" w14:paraId="602FCD34" w14:textId="77777777">
            <w:pPr>
              <w:rPr>
                <w:rFonts w:eastAsia="Times New Roman"/>
                <w:b/>
                <w:bCs/>
              </w:rPr>
            </w:pPr>
            <w:r w:rsidRPr="002D6E2C">
              <w:rPr>
                <w:rFonts w:eastAsia="Times New Roman"/>
                <w:b/>
                <w:bCs/>
              </w:rPr>
              <w:t>Reason Codes</w:t>
            </w:r>
          </w:p>
        </w:tc>
        <w:tc>
          <w:tcPr>
            <w:tcW w:w="6380" w:type="dxa"/>
            <w:shd w:val="clear" w:color="auto" w:fill="D9D9D9"/>
          </w:tcPr>
          <w:p w:rsidRPr="002D6E2C" w:rsidR="0007198D" w:rsidP="00E92BA0" w:rsidRDefault="0007198D" w14:paraId="24E02EBE" w14:textId="77777777">
            <w:pPr>
              <w:rPr>
                <w:rFonts w:eastAsia="Times New Roman"/>
                <w:b/>
                <w:bCs/>
              </w:rPr>
            </w:pPr>
            <w:r w:rsidRPr="002D6E2C">
              <w:rPr>
                <w:rFonts w:eastAsia="Times New Roman"/>
                <w:b/>
                <w:bCs/>
              </w:rPr>
              <w:t>Reason Description</w:t>
            </w:r>
          </w:p>
        </w:tc>
      </w:tr>
      <w:tr w:rsidRPr="004C134C" w:rsidR="0007198D" w:rsidTr="00AB047E" w14:paraId="64C1CA20" w14:textId="77777777">
        <w:trPr>
          <w:trHeight w:val="20"/>
        </w:trPr>
        <w:tc>
          <w:tcPr>
            <w:tcW w:w="2409" w:type="dxa"/>
          </w:tcPr>
          <w:p w:rsidRPr="002D6E2C" w:rsidR="0007198D" w:rsidP="00E92BA0" w:rsidRDefault="0007198D" w14:paraId="5DB3D8E1" w14:textId="77777777">
            <w:pPr>
              <w:rPr>
                <w:lang w:eastAsia="en-ZA"/>
              </w:rPr>
            </w:pPr>
            <w:r w:rsidRPr="00851696">
              <w:rPr>
                <w:rFonts w:cs="Tahoma"/>
                <w:color w:val="000000"/>
                <w:shd w:val="clear" w:color="auto" w:fill="FFFFFF"/>
              </w:rPr>
              <w:t xml:space="preserve">MCES </w:t>
            </w:r>
          </w:p>
        </w:tc>
        <w:tc>
          <w:tcPr>
            <w:tcW w:w="6380" w:type="dxa"/>
          </w:tcPr>
          <w:p w:rsidRPr="002D6E2C" w:rsidR="0007198D" w:rsidP="00E92BA0" w:rsidRDefault="0007198D" w14:paraId="57940648" w14:textId="77777777">
            <w:pPr>
              <w:rPr>
                <w:lang w:eastAsia="en-ZA"/>
              </w:rPr>
            </w:pPr>
            <w:r w:rsidRPr="00851696">
              <w:rPr>
                <w:rFonts w:cs="Tahoma"/>
                <w:color w:val="000000"/>
                <w:shd w:val="clear" w:color="auto" w:fill="FFFFFF"/>
              </w:rPr>
              <w:t xml:space="preserve">Mandate Cancelled due to early settlement </w:t>
            </w:r>
          </w:p>
        </w:tc>
      </w:tr>
      <w:tr w:rsidRPr="004C134C" w:rsidR="0007198D" w:rsidTr="00AB047E" w14:paraId="68E5A84A" w14:textId="77777777">
        <w:trPr>
          <w:trHeight w:val="20"/>
        </w:trPr>
        <w:tc>
          <w:tcPr>
            <w:tcW w:w="2409" w:type="dxa"/>
          </w:tcPr>
          <w:p w:rsidRPr="002D6E2C" w:rsidR="0007198D" w:rsidP="00E92BA0" w:rsidRDefault="0007198D" w14:paraId="797422E2" w14:textId="77777777">
            <w:pPr>
              <w:rPr>
                <w:lang w:eastAsia="en-ZA"/>
              </w:rPr>
            </w:pPr>
            <w:r w:rsidRPr="00851696">
              <w:rPr>
                <w:rFonts w:cs="Tahoma"/>
                <w:color w:val="000000"/>
                <w:shd w:val="clear" w:color="auto" w:fill="FFFFFF"/>
              </w:rPr>
              <w:t>CEXP</w:t>
            </w:r>
          </w:p>
        </w:tc>
        <w:tc>
          <w:tcPr>
            <w:tcW w:w="6380" w:type="dxa"/>
          </w:tcPr>
          <w:p w:rsidRPr="002D6E2C" w:rsidR="0007198D" w:rsidP="00E92BA0" w:rsidRDefault="0007198D" w14:paraId="776B4291" w14:textId="77777777">
            <w:pPr>
              <w:rPr>
                <w:lang w:eastAsia="en-ZA"/>
              </w:rPr>
            </w:pPr>
            <w:r w:rsidRPr="00851696">
              <w:rPr>
                <w:rFonts w:cs="Tahoma"/>
                <w:color w:val="000000"/>
                <w:shd w:val="clear" w:color="auto" w:fill="FFFFFF"/>
              </w:rPr>
              <w:t>Contract Expired</w:t>
            </w:r>
          </w:p>
        </w:tc>
      </w:tr>
      <w:tr w:rsidRPr="004C134C" w:rsidR="0007198D" w:rsidTr="00AB047E" w14:paraId="3D9E53D2" w14:textId="77777777">
        <w:trPr>
          <w:trHeight w:val="20"/>
        </w:trPr>
        <w:tc>
          <w:tcPr>
            <w:tcW w:w="2409" w:type="dxa"/>
          </w:tcPr>
          <w:p w:rsidRPr="002D6E2C" w:rsidR="0007198D" w:rsidP="00E92BA0" w:rsidRDefault="0007198D" w14:paraId="4D760336" w14:textId="77777777">
            <w:pPr>
              <w:rPr>
                <w:lang w:eastAsia="en-ZA"/>
              </w:rPr>
            </w:pPr>
            <w:r w:rsidRPr="00851696">
              <w:rPr>
                <w:rFonts w:cs="Tahoma"/>
                <w:color w:val="000000"/>
                <w:shd w:val="clear" w:color="auto" w:fill="FFFFFF"/>
              </w:rPr>
              <w:t xml:space="preserve">MCFR </w:t>
            </w:r>
          </w:p>
        </w:tc>
        <w:tc>
          <w:tcPr>
            <w:tcW w:w="6380" w:type="dxa"/>
          </w:tcPr>
          <w:p w:rsidRPr="002D6E2C" w:rsidR="0007198D" w:rsidP="00E92BA0" w:rsidRDefault="0007198D" w14:paraId="436610C6" w14:textId="77777777">
            <w:pPr>
              <w:rPr>
                <w:lang w:eastAsia="en-ZA"/>
              </w:rPr>
            </w:pPr>
            <w:r w:rsidRPr="00851696">
              <w:rPr>
                <w:rFonts w:cs="Tahoma"/>
                <w:color w:val="000000"/>
                <w:shd w:val="clear" w:color="auto" w:fill="FFFFFF"/>
              </w:rPr>
              <w:t xml:space="preserve">Mandate Cancellation due to Fraud </w:t>
            </w:r>
          </w:p>
        </w:tc>
      </w:tr>
      <w:tr w:rsidRPr="004C134C" w:rsidR="0007198D" w:rsidTr="00AB047E" w14:paraId="54E5AB40" w14:textId="77777777">
        <w:trPr>
          <w:trHeight w:val="20"/>
        </w:trPr>
        <w:tc>
          <w:tcPr>
            <w:tcW w:w="2409" w:type="dxa"/>
          </w:tcPr>
          <w:p w:rsidRPr="002D6E2C" w:rsidR="0007198D" w:rsidP="00E92BA0" w:rsidRDefault="0007198D" w14:paraId="7E027B99" w14:textId="77777777">
            <w:pPr>
              <w:rPr>
                <w:lang w:eastAsia="en-ZA"/>
              </w:rPr>
            </w:pPr>
            <w:r w:rsidRPr="00851696">
              <w:rPr>
                <w:rFonts w:cs="Tahoma"/>
                <w:color w:val="000000"/>
                <w:shd w:val="clear" w:color="auto" w:fill="FFFFFF"/>
              </w:rPr>
              <w:t xml:space="preserve">MICN </w:t>
            </w:r>
          </w:p>
        </w:tc>
        <w:tc>
          <w:tcPr>
            <w:tcW w:w="6380" w:type="dxa"/>
          </w:tcPr>
          <w:p w:rsidRPr="002D6E2C" w:rsidR="0007198D" w:rsidP="00E92BA0" w:rsidRDefault="0007198D" w14:paraId="404C9465" w14:textId="77777777">
            <w:pPr>
              <w:rPr>
                <w:lang w:eastAsia="en-ZA"/>
              </w:rPr>
            </w:pPr>
            <w:r w:rsidRPr="00851696">
              <w:rPr>
                <w:rFonts w:cs="Tahoma"/>
                <w:color w:val="000000"/>
                <w:shd w:val="clear" w:color="auto" w:fill="FFFFFF"/>
              </w:rPr>
              <w:t>Cancellation of a Mandate initiation</w:t>
            </w:r>
          </w:p>
        </w:tc>
      </w:tr>
      <w:tr w:rsidRPr="004C134C" w:rsidR="0007198D" w:rsidTr="00AB047E" w14:paraId="648344AB" w14:textId="77777777">
        <w:trPr>
          <w:trHeight w:val="20"/>
        </w:trPr>
        <w:tc>
          <w:tcPr>
            <w:tcW w:w="2409" w:type="dxa"/>
          </w:tcPr>
          <w:p w:rsidRPr="002D6E2C" w:rsidR="0007198D" w:rsidP="00E92BA0" w:rsidRDefault="0007198D" w14:paraId="09E797CF" w14:textId="77777777">
            <w:pPr>
              <w:rPr>
                <w:lang w:eastAsia="en-ZA"/>
              </w:rPr>
            </w:pPr>
            <w:r w:rsidRPr="00851696">
              <w:rPr>
                <w:rFonts w:cs="Tahoma"/>
                <w:color w:val="000000"/>
                <w:shd w:val="clear" w:color="auto" w:fill="FFFFFF"/>
              </w:rPr>
              <w:t xml:space="preserve">MACN </w:t>
            </w:r>
          </w:p>
        </w:tc>
        <w:tc>
          <w:tcPr>
            <w:tcW w:w="6380" w:type="dxa"/>
          </w:tcPr>
          <w:p w:rsidRPr="002D6E2C" w:rsidR="0007198D" w:rsidP="00E92BA0" w:rsidRDefault="0007198D" w14:paraId="14B7A6B6" w14:textId="77777777">
            <w:pPr>
              <w:rPr>
                <w:lang w:eastAsia="en-ZA"/>
              </w:rPr>
            </w:pPr>
            <w:r w:rsidRPr="00851696">
              <w:rPr>
                <w:rFonts w:cs="Tahoma"/>
                <w:color w:val="000000"/>
                <w:shd w:val="clear" w:color="auto" w:fill="FFFFFF"/>
              </w:rPr>
              <w:t>Cancellation of a Mandate amendment</w:t>
            </w:r>
          </w:p>
        </w:tc>
      </w:tr>
      <w:tr w:rsidRPr="004C134C" w:rsidR="000D3F34" w:rsidTr="00AB047E" w14:paraId="7E5429A8" w14:textId="77777777">
        <w:trPr>
          <w:trHeight w:val="20"/>
        </w:trPr>
        <w:tc>
          <w:tcPr>
            <w:tcW w:w="2409" w:type="dxa"/>
          </w:tcPr>
          <w:p w:rsidRPr="00851696" w:rsidR="000D3F34" w:rsidP="00E92BA0" w:rsidRDefault="000D3F34" w14:paraId="1AEE48F0" w14:textId="77777777">
            <w:pPr>
              <w:rPr>
                <w:rFonts w:cs="Tahoma"/>
                <w:color w:val="000000"/>
                <w:shd w:val="clear" w:color="auto" w:fill="FFFFFF"/>
              </w:rPr>
            </w:pPr>
            <w:r>
              <w:rPr>
                <w:rFonts w:cs="Tahoma"/>
                <w:color w:val="000000"/>
                <w:shd w:val="clear" w:color="auto" w:fill="FFFFFF"/>
              </w:rPr>
              <w:t>MD17</w:t>
            </w:r>
          </w:p>
        </w:tc>
        <w:tc>
          <w:tcPr>
            <w:tcW w:w="6380" w:type="dxa"/>
          </w:tcPr>
          <w:p w:rsidRPr="00851696" w:rsidR="000D3F34" w:rsidP="00E92BA0" w:rsidRDefault="000D3F34" w14:paraId="4270D97B" w14:textId="77777777">
            <w:pPr>
              <w:rPr>
                <w:rFonts w:cs="Tahoma"/>
                <w:color w:val="000000"/>
                <w:shd w:val="clear" w:color="auto" w:fill="FFFFFF"/>
              </w:rPr>
            </w:pPr>
            <w:r w:rsidRPr="009876ED">
              <w:t>Cancellation/amendment requested by the creditor</w:t>
            </w:r>
          </w:p>
        </w:tc>
      </w:tr>
    </w:tbl>
    <w:p w:rsidRPr="002D6E2C" w:rsidR="0007198D" w:rsidP="00E92BA0" w:rsidRDefault="0007198D" w14:paraId="7DCF1A66" w14:textId="77777777">
      <w:pPr>
        <w:pStyle w:val="Heading2"/>
        <w:numPr>
          <w:ilvl w:val="0"/>
          <w:numId w:val="0"/>
        </w:numPr>
        <w:spacing w:before="0" w:after="0" w:line="240" w:lineRule="auto"/>
        <w:rPr>
          <w:rFonts w:ascii="Calibri" w:hAnsi="Calibri"/>
          <w:sz w:val="22"/>
          <w:szCs w:val="22"/>
          <w:lang w:val="en-ZA"/>
        </w:rPr>
      </w:pPr>
    </w:p>
    <w:p w:rsidR="00F93757" w:rsidP="00E92BA0" w:rsidRDefault="00F93757" w14:paraId="0D34AB60" w14:textId="77777777">
      <w:pPr>
        <w:rPr>
          <w:b/>
          <w:color w:val="4F81BD"/>
        </w:rPr>
      </w:pPr>
      <w:bookmarkStart w:name="_Toc370712690" w:id="7384"/>
      <w:bookmarkStart w:name="_Toc370713252" w:id="7385"/>
      <w:bookmarkStart w:name="_Toc370712126" w:id="7386"/>
      <w:bookmarkStart w:name="_Toc370712691" w:id="7387"/>
      <w:bookmarkStart w:name="_Toc370713253" w:id="7388"/>
      <w:bookmarkStart w:name="_Toc370712130" w:id="7389"/>
      <w:bookmarkStart w:name="_Toc370712695" w:id="7390"/>
      <w:bookmarkStart w:name="_Toc370713257" w:id="7391"/>
      <w:bookmarkStart w:name="_Toc370712133" w:id="7392"/>
      <w:bookmarkStart w:name="_Toc370712698" w:id="7393"/>
      <w:bookmarkStart w:name="_Toc370713260" w:id="7394"/>
      <w:bookmarkStart w:name="_Toc370712136" w:id="7395"/>
      <w:bookmarkStart w:name="_Toc370712701" w:id="7396"/>
      <w:bookmarkStart w:name="_Toc370713263" w:id="7397"/>
      <w:bookmarkStart w:name="_Toc370712139" w:id="7398"/>
      <w:bookmarkStart w:name="_Toc370712704" w:id="7399"/>
      <w:bookmarkStart w:name="_Toc370713266" w:id="7400"/>
      <w:bookmarkStart w:name="_Toc370712142" w:id="7401"/>
      <w:bookmarkStart w:name="_Toc370712707" w:id="7402"/>
      <w:bookmarkStart w:name="_Toc370713269" w:id="7403"/>
      <w:bookmarkStart w:name="_Toc370712145" w:id="7404"/>
      <w:bookmarkStart w:name="_Toc370712710" w:id="7405"/>
      <w:bookmarkStart w:name="_Toc370713272" w:id="7406"/>
      <w:bookmarkStart w:name="_Toc370712148" w:id="7407"/>
      <w:bookmarkStart w:name="_Toc370712713" w:id="7408"/>
      <w:bookmarkStart w:name="_Toc370713275" w:id="7409"/>
      <w:bookmarkStart w:name="_Toc370712151" w:id="7410"/>
      <w:bookmarkStart w:name="_Toc370712716" w:id="7411"/>
      <w:bookmarkStart w:name="_Toc370713278" w:id="7412"/>
      <w:bookmarkStart w:name="_Toc395193947" w:id="7413"/>
      <w:bookmarkStart w:name="_Toc435584426" w:id="7414"/>
      <w:bookmarkStart w:name="Payment_cancellation_reason_table" w:id="7415"/>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p>
    <w:p w:rsidRPr="002D6E2C" w:rsidR="00D521C9" w:rsidP="002C2973" w:rsidRDefault="0007198D" w14:paraId="389F4024"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71" w:id="7416"/>
      <w:r>
        <w:rPr>
          <w:rFonts w:ascii="Calibri" w:hAnsi="Calibri"/>
          <w:color w:val="4F81BD"/>
          <w:sz w:val="22"/>
          <w:szCs w:val="22"/>
          <w:lang w:val="en-ZA"/>
        </w:rPr>
        <w:t xml:space="preserve">Payment </w:t>
      </w:r>
      <w:r w:rsidRPr="002D6E2C" w:rsidR="00D521C9">
        <w:rPr>
          <w:rFonts w:ascii="Calibri" w:hAnsi="Calibri"/>
          <w:color w:val="4F81BD"/>
          <w:sz w:val="22"/>
          <w:szCs w:val="22"/>
          <w:lang w:val="en-ZA"/>
        </w:rPr>
        <w:t>Cancellation Reason Codes</w:t>
      </w:r>
      <w:bookmarkEnd w:id="7413"/>
      <w:bookmarkEnd w:id="7414"/>
      <w:bookmarkEnd w:id="7415"/>
      <w:bookmarkEnd w:id="7416"/>
    </w:p>
    <w:p w:rsidRPr="002D6E2C" w:rsidR="00D521C9" w:rsidP="00E92BA0" w:rsidRDefault="00D521C9" w14:paraId="506C7CBE" w14:textId="77777777"/>
    <w:p w:rsidRPr="002D6E2C" w:rsidR="00D521C9" w:rsidP="00E92BA0" w:rsidRDefault="00D521C9" w14:paraId="6CFA72CA" w14:textId="77777777">
      <w:r w:rsidRPr="002D6E2C">
        <w:t xml:space="preserve">This table specifies the reason for the cancellation request, as specified in the Message Definition Report for the camt.056 message. </w:t>
      </w:r>
    </w:p>
    <w:p w:rsidRPr="002D6E2C" w:rsidR="00D521C9" w:rsidP="00E92BA0" w:rsidRDefault="00D521C9" w14:paraId="5F12B38E" w14:textId="77777777">
      <w:pPr>
        <w:rPr>
          <w:lang w:eastAsia="en-ZA"/>
        </w:rPr>
      </w:pPr>
    </w:p>
    <w:tbl>
      <w:tblPr>
        <w:tblW w:w="878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409"/>
        <w:gridCol w:w="6380"/>
      </w:tblGrid>
      <w:tr w:rsidRPr="004C134C" w:rsidR="00D521C9" w:rsidTr="004951CA" w14:paraId="3A26746D" w14:textId="77777777">
        <w:trPr>
          <w:cantSplit/>
          <w:trHeight w:val="259"/>
          <w:tblHeader/>
        </w:trPr>
        <w:tc>
          <w:tcPr>
            <w:tcW w:w="2409" w:type="dxa"/>
            <w:shd w:val="clear" w:color="auto" w:fill="D9D9D9"/>
          </w:tcPr>
          <w:p w:rsidRPr="002D6E2C" w:rsidR="00D521C9" w:rsidP="00E92BA0" w:rsidRDefault="00D521C9" w14:paraId="6B7F384F" w14:textId="77777777">
            <w:pPr>
              <w:rPr>
                <w:rFonts w:eastAsia="Times New Roman"/>
                <w:b/>
                <w:bCs/>
              </w:rPr>
            </w:pPr>
            <w:r w:rsidRPr="002D6E2C">
              <w:rPr>
                <w:rFonts w:eastAsia="Times New Roman"/>
                <w:b/>
                <w:bCs/>
              </w:rPr>
              <w:t>Reason Codes</w:t>
            </w:r>
          </w:p>
        </w:tc>
        <w:tc>
          <w:tcPr>
            <w:tcW w:w="6380" w:type="dxa"/>
            <w:shd w:val="clear" w:color="auto" w:fill="D9D9D9"/>
          </w:tcPr>
          <w:p w:rsidRPr="002D6E2C" w:rsidR="00D521C9" w:rsidP="00E92BA0" w:rsidRDefault="00D521C9" w14:paraId="0AA013DB" w14:textId="77777777">
            <w:pPr>
              <w:rPr>
                <w:rFonts w:eastAsia="Times New Roman"/>
                <w:b/>
                <w:bCs/>
              </w:rPr>
            </w:pPr>
            <w:r w:rsidRPr="002D6E2C">
              <w:rPr>
                <w:rFonts w:eastAsia="Times New Roman"/>
                <w:b/>
                <w:bCs/>
              </w:rPr>
              <w:t>Reason Description</w:t>
            </w:r>
          </w:p>
        </w:tc>
      </w:tr>
      <w:tr w:rsidRPr="004C134C" w:rsidR="00D521C9" w:rsidTr="00CE1FB6" w14:paraId="6622768F" w14:textId="77777777">
        <w:trPr>
          <w:trHeight w:val="357"/>
        </w:trPr>
        <w:tc>
          <w:tcPr>
            <w:tcW w:w="2409" w:type="dxa"/>
          </w:tcPr>
          <w:p w:rsidRPr="002D6E2C" w:rsidR="00D521C9" w:rsidP="00E92BA0" w:rsidRDefault="00D521C9" w14:paraId="704D5874" w14:textId="77777777">
            <w:pPr>
              <w:rPr>
                <w:lang w:eastAsia="en-ZA"/>
              </w:rPr>
            </w:pPr>
            <w:r w:rsidRPr="002D6E2C">
              <w:rPr>
                <w:lang w:eastAsia="en-ZA"/>
              </w:rPr>
              <w:t xml:space="preserve">AGNT </w:t>
            </w:r>
          </w:p>
        </w:tc>
        <w:tc>
          <w:tcPr>
            <w:tcW w:w="6380" w:type="dxa"/>
          </w:tcPr>
          <w:p w:rsidRPr="002D6E2C" w:rsidR="00D521C9" w:rsidP="00E92BA0" w:rsidRDefault="00D521C9" w14:paraId="624758B1" w14:textId="77777777">
            <w:pPr>
              <w:rPr>
                <w:lang w:eastAsia="en-ZA"/>
              </w:rPr>
            </w:pPr>
            <w:r w:rsidRPr="002D6E2C">
              <w:rPr>
                <w:lang w:eastAsia="en-ZA"/>
              </w:rPr>
              <w:t>Agent in the payment workflow is incorrect.</w:t>
            </w:r>
          </w:p>
        </w:tc>
      </w:tr>
      <w:tr w:rsidRPr="004C134C" w:rsidR="00D521C9" w:rsidTr="004951CA" w14:paraId="3A6846A1" w14:textId="77777777">
        <w:trPr>
          <w:trHeight w:val="259"/>
        </w:trPr>
        <w:tc>
          <w:tcPr>
            <w:tcW w:w="2409" w:type="dxa"/>
          </w:tcPr>
          <w:p w:rsidRPr="002D6E2C" w:rsidR="00D521C9" w:rsidP="00E92BA0" w:rsidRDefault="00D521C9" w14:paraId="532B3A3E" w14:textId="77777777">
            <w:pPr>
              <w:rPr>
                <w:lang w:eastAsia="en-ZA"/>
              </w:rPr>
            </w:pPr>
            <w:r w:rsidRPr="002D6E2C">
              <w:rPr>
                <w:lang w:eastAsia="en-ZA"/>
              </w:rPr>
              <w:t xml:space="preserve">CURR </w:t>
            </w:r>
          </w:p>
        </w:tc>
        <w:tc>
          <w:tcPr>
            <w:tcW w:w="6380" w:type="dxa"/>
          </w:tcPr>
          <w:p w:rsidRPr="002D6E2C" w:rsidR="00D521C9" w:rsidP="00E92BA0" w:rsidRDefault="00D521C9" w14:paraId="3C6644C0" w14:textId="77777777">
            <w:pPr>
              <w:rPr>
                <w:lang w:eastAsia="en-ZA"/>
              </w:rPr>
            </w:pPr>
            <w:r w:rsidRPr="002D6E2C">
              <w:rPr>
                <w:lang w:eastAsia="en-ZA"/>
              </w:rPr>
              <w:t>Incorrect Currency: Currency of the payment is incorrect.</w:t>
            </w:r>
          </w:p>
        </w:tc>
      </w:tr>
      <w:tr w:rsidRPr="004C134C" w:rsidR="00D521C9" w:rsidTr="00CE1FB6" w14:paraId="3A67A279" w14:textId="77777777">
        <w:trPr>
          <w:trHeight w:val="422"/>
        </w:trPr>
        <w:tc>
          <w:tcPr>
            <w:tcW w:w="2409" w:type="dxa"/>
          </w:tcPr>
          <w:p w:rsidRPr="002D6E2C" w:rsidR="00D521C9" w:rsidP="00E92BA0" w:rsidRDefault="00D521C9" w14:paraId="4D6A4FE6" w14:textId="77777777">
            <w:pPr>
              <w:rPr>
                <w:lang w:eastAsia="en-ZA"/>
              </w:rPr>
            </w:pPr>
            <w:r w:rsidRPr="002D6E2C">
              <w:rPr>
                <w:lang w:eastAsia="en-ZA"/>
              </w:rPr>
              <w:t xml:space="preserve">CUST </w:t>
            </w:r>
          </w:p>
        </w:tc>
        <w:tc>
          <w:tcPr>
            <w:tcW w:w="6380" w:type="dxa"/>
          </w:tcPr>
          <w:p w:rsidRPr="002D6E2C" w:rsidR="00D521C9" w:rsidP="00E92BA0" w:rsidRDefault="00D521C9" w14:paraId="02881A5A" w14:textId="77777777">
            <w:pPr>
              <w:rPr>
                <w:lang w:eastAsia="en-ZA"/>
              </w:rPr>
            </w:pPr>
            <w:r w:rsidRPr="002D6E2C">
              <w:rPr>
                <w:lang w:eastAsia="en-ZA"/>
              </w:rPr>
              <w:t>Requested By Customer: Cancellation requested by the Debtor.</w:t>
            </w:r>
          </w:p>
        </w:tc>
      </w:tr>
      <w:tr w:rsidRPr="004C134C" w:rsidR="00D521C9" w:rsidTr="004951CA" w14:paraId="3BCD7F91" w14:textId="77777777">
        <w:trPr>
          <w:trHeight w:val="532"/>
        </w:trPr>
        <w:tc>
          <w:tcPr>
            <w:tcW w:w="2409" w:type="dxa"/>
          </w:tcPr>
          <w:p w:rsidRPr="002D6E2C" w:rsidR="00D521C9" w:rsidP="00E92BA0" w:rsidRDefault="00D521C9" w14:paraId="34D0C324" w14:textId="77777777">
            <w:pPr>
              <w:rPr>
                <w:lang w:eastAsia="en-ZA"/>
              </w:rPr>
            </w:pPr>
            <w:r w:rsidRPr="002D6E2C">
              <w:rPr>
                <w:lang w:eastAsia="en-ZA"/>
              </w:rPr>
              <w:t xml:space="preserve">CUTA </w:t>
            </w:r>
          </w:p>
        </w:tc>
        <w:tc>
          <w:tcPr>
            <w:tcW w:w="6380" w:type="dxa"/>
          </w:tcPr>
          <w:p w:rsidRPr="002D6E2C" w:rsidR="00D521C9" w:rsidP="00E92BA0" w:rsidRDefault="00D521C9" w14:paraId="47DB1BFC" w14:textId="77777777">
            <w:pPr>
              <w:rPr>
                <w:lang w:eastAsia="en-ZA"/>
              </w:rPr>
            </w:pPr>
            <w:r w:rsidRPr="002D6E2C">
              <w:rPr>
                <w:lang w:eastAsia="en-ZA"/>
              </w:rPr>
              <w:t>Cancel Upon Unable To Apply: Cancellation requested because an investigation request has been received and no remediation is possible.</w:t>
            </w:r>
          </w:p>
        </w:tc>
      </w:tr>
      <w:tr w:rsidRPr="004C134C" w:rsidR="00D521C9" w:rsidTr="004951CA" w14:paraId="405CFEFC" w14:textId="77777777">
        <w:trPr>
          <w:trHeight w:val="532"/>
        </w:trPr>
        <w:tc>
          <w:tcPr>
            <w:tcW w:w="2409" w:type="dxa"/>
          </w:tcPr>
          <w:p w:rsidRPr="002D6E2C" w:rsidR="00D521C9" w:rsidP="00E92BA0" w:rsidRDefault="00D521C9" w14:paraId="55A3C287" w14:textId="77777777">
            <w:pPr>
              <w:rPr>
                <w:lang w:eastAsia="en-ZA"/>
              </w:rPr>
            </w:pPr>
            <w:r w:rsidRPr="002D6E2C">
              <w:rPr>
                <w:lang w:eastAsia="en-ZA"/>
              </w:rPr>
              <w:t xml:space="preserve">DUPL </w:t>
            </w:r>
          </w:p>
          <w:p w:rsidRPr="002D6E2C" w:rsidR="00D521C9" w:rsidP="00E92BA0" w:rsidRDefault="00D521C9" w14:paraId="066AA19E" w14:textId="77777777">
            <w:pPr>
              <w:rPr>
                <w:lang w:eastAsia="en-ZA"/>
              </w:rPr>
            </w:pPr>
          </w:p>
        </w:tc>
        <w:tc>
          <w:tcPr>
            <w:tcW w:w="6380" w:type="dxa"/>
          </w:tcPr>
          <w:p w:rsidRPr="002D6E2C" w:rsidR="00D521C9" w:rsidP="00E92BA0" w:rsidRDefault="00D521C9" w14:paraId="43C6E571" w14:textId="77777777">
            <w:pPr>
              <w:rPr>
                <w:lang w:eastAsia="en-ZA"/>
              </w:rPr>
            </w:pPr>
            <w:r w:rsidRPr="002D6E2C">
              <w:rPr>
                <w:lang w:eastAsia="en-ZA"/>
              </w:rPr>
              <w:t>Duplicate Payment: Payment is a duplicate of another payment.</w:t>
            </w:r>
          </w:p>
        </w:tc>
      </w:tr>
      <w:tr w:rsidRPr="004C134C" w:rsidR="00D521C9" w:rsidTr="004951CA" w14:paraId="42698AD7" w14:textId="77777777">
        <w:trPr>
          <w:trHeight w:val="805"/>
        </w:trPr>
        <w:tc>
          <w:tcPr>
            <w:tcW w:w="2409" w:type="dxa"/>
          </w:tcPr>
          <w:p w:rsidRPr="002D6E2C" w:rsidR="00D521C9" w:rsidP="00E92BA0" w:rsidRDefault="00D521C9" w14:paraId="4AAEE8B5" w14:textId="77777777">
            <w:pPr>
              <w:rPr>
                <w:lang w:eastAsia="en-ZA"/>
              </w:rPr>
            </w:pPr>
            <w:r w:rsidRPr="002D6E2C">
              <w:rPr>
                <w:lang w:eastAsia="en-ZA"/>
              </w:rPr>
              <w:t xml:space="preserve">FRAD </w:t>
            </w:r>
          </w:p>
        </w:tc>
        <w:tc>
          <w:tcPr>
            <w:tcW w:w="6380" w:type="dxa"/>
          </w:tcPr>
          <w:p w:rsidRPr="002D6E2C" w:rsidR="00D521C9" w:rsidP="00E92BA0" w:rsidRDefault="00D521C9" w14:paraId="33223575" w14:textId="77777777">
            <w:pPr>
              <w:rPr>
                <w:lang w:eastAsia="en-ZA"/>
              </w:rPr>
            </w:pPr>
            <w:r w:rsidRPr="002D6E2C">
              <w:rPr>
                <w:lang w:eastAsia="en-ZA"/>
              </w:rPr>
              <w:t>Fraudulent Origin: Cancellation requested following a transaction that was originated fraudulently. The use of the Fraudulent Origin code should be governed by jurisdictions.</w:t>
            </w:r>
          </w:p>
        </w:tc>
      </w:tr>
      <w:tr w:rsidRPr="004C134C" w:rsidR="00366D92" w:rsidTr="00CE1FB6" w14:paraId="34E7BA04" w14:textId="77777777">
        <w:trPr>
          <w:trHeight w:val="460"/>
        </w:trPr>
        <w:tc>
          <w:tcPr>
            <w:tcW w:w="2409" w:type="dxa"/>
          </w:tcPr>
          <w:p w:rsidRPr="002D6E2C" w:rsidR="00366D92" w:rsidP="00E92BA0" w:rsidRDefault="00366D92" w14:paraId="660042EE" w14:textId="77777777">
            <w:pPr>
              <w:rPr>
                <w:lang w:eastAsia="en-ZA"/>
              </w:rPr>
            </w:pPr>
            <w:r w:rsidRPr="002D6E2C">
              <w:rPr>
                <w:lang w:eastAsia="en-ZA"/>
              </w:rPr>
              <w:t>FRTR</w:t>
            </w:r>
          </w:p>
        </w:tc>
        <w:tc>
          <w:tcPr>
            <w:tcW w:w="6380" w:type="dxa"/>
          </w:tcPr>
          <w:p w:rsidRPr="002D6E2C" w:rsidR="00366D92" w:rsidP="00E92BA0" w:rsidRDefault="00366D92" w14:paraId="331482B9" w14:textId="77777777">
            <w:pPr>
              <w:rPr>
                <w:lang w:eastAsia="en-ZA"/>
              </w:rPr>
            </w:pPr>
            <w:r w:rsidRPr="002D6E2C">
              <w:rPr>
                <w:lang w:eastAsia="en-ZA"/>
              </w:rPr>
              <w:t>Final Response: Tracking recalled as mandate cancelled.</w:t>
            </w:r>
          </w:p>
        </w:tc>
      </w:tr>
      <w:tr w:rsidRPr="004C134C" w:rsidR="00366D92" w:rsidTr="00CE1FB6" w14:paraId="42120955" w14:textId="77777777">
        <w:trPr>
          <w:trHeight w:val="409"/>
        </w:trPr>
        <w:tc>
          <w:tcPr>
            <w:tcW w:w="2409" w:type="dxa"/>
          </w:tcPr>
          <w:p w:rsidRPr="002D6E2C" w:rsidR="00366D92" w:rsidP="00E92BA0" w:rsidRDefault="00366D92" w14:paraId="38D7F7E1" w14:textId="77777777">
            <w:pPr>
              <w:rPr>
                <w:lang w:eastAsia="en-ZA"/>
              </w:rPr>
            </w:pPr>
            <w:r>
              <w:rPr>
                <w:lang w:eastAsia="en-ZA"/>
              </w:rPr>
              <w:t>RMTT</w:t>
            </w:r>
          </w:p>
        </w:tc>
        <w:tc>
          <w:tcPr>
            <w:tcW w:w="6380" w:type="dxa"/>
          </w:tcPr>
          <w:p w:rsidRPr="002D6E2C" w:rsidR="00366D92" w:rsidP="00E92BA0" w:rsidRDefault="00366D92" w14:paraId="504D5711" w14:textId="77777777">
            <w:pPr>
              <w:rPr>
                <w:lang w:eastAsia="en-ZA"/>
              </w:rPr>
            </w:pPr>
            <w:r>
              <w:rPr>
                <w:rFonts w:cs="Tahoma"/>
                <w:color w:val="000000"/>
                <w:shd w:val="clear" w:color="auto" w:fill="FFFFFF"/>
              </w:rPr>
              <w:t>Remove transaction from tracking</w:t>
            </w:r>
          </w:p>
        </w:tc>
      </w:tr>
      <w:tr w:rsidRPr="004C134C" w:rsidR="00366D92" w:rsidTr="004951CA" w14:paraId="25B52730" w14:textId="77777777">
        <w:trPr>
          <w:trHeight w:val="273"/>
        </w:trPr>
        <w:tc>
          <w:tcPr>
            <w:tcW w:w="2409" w:type="dxa"/>
          </w:tcPr>
          <w:p w:rsidRPr="002D6E2C" w:rsidR="00366D92" w:rsidP="00E92BA0" w:rsidRDefault="00366D92" w14:paraId="48FCD9C5" w14:textId="77777777">
            <w:pPr>
              <w:rPr>
                <w:lang w:eastAsia="en-ZA"/>
              </w:rPr>
            </w:pPr>
            <w:r w:rsidRPr="002D6E2C">
              <w:rPr>
                <w:lang w:eastAsia="en-ZA"/>
              </w:rPr>
              <w:t xml:space="preserve">TECH </w:t>
            </w:r>
          </w:p>
        </w:tc>
        <w:tc>
          <w:tcPr>
            <w:tcW w:w="6380" w:type="dxa"/>
          </w:tcPr>
          <w:p w:rsidRPr="002D6E2C" w:rsidR="00366D92" w:rsidP="00E92BA0" w:rsidRDefault="00366D92" w14:paraId="273B36E1" w14:textId="77777777">
            <w:pPr>
              <w:rPr>
                <w:lang w:eastAsia="en-ZA"/>
              </w:rPr>
            </w:pPr>
            <w:r w:rsidRPr="002D6E2C">
              <w:rPr>
                <w:lang w:eastAsia="en-ZA"/>
              </w:rPr>
              <w:t>Technical Problem: Cancellation requested following technical problems resulting in an erroneous transaction.</w:t>
            </w:r>
          </w:p>
        </w:tc>
      </w:tr>
      <w:tr w:rsidRPr="004C134C" w:rsidR="00366D92" w:rsidTr="00CE1FB6" w14:paraId="557BB2C8" w14:textId="77777777">
        <w:trPr>
          <w:trHeight w:val="436"/>
        </w:trPr>
        <w:tc>
          <w:tcPr>
            <w:tcW w:w="2409" w:type="dxa"/>
          </w:tcPr>
          <w:p w:rsidRPr="002D6E2C" w:rsidR="00366D92" w:rsidP="00E92BA0" w:rsidRDefault="00366D92" w14:paraId="31AD20EC" w14:textId="77777777">
            <w:pPr>
              <w:rPr>
                <w:lang w:eastAsia="en-ZA"/>
              </w:rPr>
            </w:pPr>
            <w:r w:rsidRPr="002D6E2C">
              <w:rPr>
                <w:lang w:eastAsia="en-ZA"/>
              </w:rPr>
              <w:t xml:space="preserve">UPAY </w:t>
            </w:r>
          </w:p>
        </w:tc>
        <w:tc>
          <w:tcPr>
            <w:tcW w:w="6380" w:type="dxa"/>
          </w:tcPr>
          <w:p w:rsidRPr="002D6E2C" w:rsidR="00366D92" w:rsidP="00E92BA0" w:rsidRDefault="00366D92" w14:paraId="59D4D852" w14:textId="77777777">
            <w:pPr>
              <w:rPr>
                <w:lang w:eastAsia="en-ZA"/>
              </w:rPr>
            </w:pPr>
            <w:r w:rsidRPr="002D6E2C">
              <w:rPr>
                <w:lang w:eastAsia="en-ZA"/>
              </w:rPr>
              <w:t>Undue Payment: Payment is not justified</w:t>
            </w:r>
          </w:p>
        </w:tc>
      </w:tr>
    </w:tbl>
    <w:p w:rsidRPr="002D6E2C" w:rsidR="00D521C9" w:rsidP="00E92BA0" w:rsidRDefault="00D521C9" w14:paraId="05867934" w14:textId="77777777">
      <w:pPr>
        <w:pStyle w:val="Heading2"/>
        <w:numPr>
          <w:ilvl w:val="0"/>
          <w:numId w:val="0"/>
        </w:numPr>
        <w:spacing w:before="0" w:after="0" w:line="240" w:lineRule="auto"/>
        <w:rPr>
          <w:rFonts w:ascii="Calibri" w:hAnsi="Calibri"/>
          <w:sz w:val="22"/>
          <w:szCs w:val="22"/>
          <w:lang w:val="en-ZA"/>
        </w:rPr>
      </w:pPr>
    </w:p>
    <w:p w:rsidR="001F5171" w:rsidP="00E92BA0" w:rsidRDefault="001F5171" w14:paraId="12E46B81" w14:textId="77777777">
      <w:pPr>
        <w:rPr>
          <w:b/>
          <w:color w:val="4F81BD"/>
        </w:rPr>
      </w:pPr>
      <w:bookmarkStart w:name="_Toc395193948" w:id="7417"/>
      <w:bookmarkStart w:name="_Toc435584427" w:id="7418"/>
      <w:bookmarkStart w:name="Mandate_Frequency_table" w:id="7419"/>
    </w:p>
    <w:p w:rsidRPr="002D6E2C" w:rsidR="00D521C9" w:rsidP="002C2973" w:rsidRDefault="00D521C9" w14:paraId="5FFCDC66"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72" w:id="7420"/>
      <w:r w:rsidRPr="002D6E2C">
        <w:rPr>
          <w:rFonts w:ascii="Calibri" w:hAnsi="Calibri"/>
          <w:color w:val="4F81BD"/>
          <w:sz w:val="22"/>
          <w:szCs w:val="22"/>
          <w:lang w:val="en-ZA"/>
        </w:rPr>
        <w:t>Mandate Frequency Codes</w:t>
      </w:r>
      <w:bookmarkEnd w:id="7417"/>
      <w:bookmarkEnd w:id="7418"/>
      <w:bookmarkEnd w:id="7419"/>
      <w:bookmarkEnd w:id="7420"/>
    </w:p>
    <w:p w:rsidRPr="002D6E2C" w:rsidR="00D521C9" w:rsidP="00E92BA0" w:rsidRDefault="00D521C9" w14:paraId="02A0192A" w14:textId="77777777"/>
    <w:p w:rsidRPr="002D6E2C" w:rsidR="00D521C9" w:rsidP="00E92BA0" w:rsidRDefault="00D521C9" w14:paraId="52F20725" w14:textId="77777777">
      <w:r w:rsidRPr="002D6E2C">
        <w:t xml:space="preserve">This table specifies the regularity with which debit instructions are to be created and processed as specified in the Message Definition Report for the pain.009 message. </w:t>
      </w:r>
    </w:p>
    <w:p w:rsidRPr="002D6E2C" w:rsidR="00D521C9" w:rsidP="00E92BA0" w:rsidRDefault="00D521C9" w14:paraId="2A08FAB3" w14:textId="77777777">
      <w:pPr>
        <w:rPr>
          <w:lang w:eastAsia="en-ZA"/>
        </w:rPr>
      </w:pPr>
    </w:p>
    <w:tbl>
      <w:tblPr>
        <w:tblW w:w="878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399"/>
        <w:gridCol w:w="6390"/>
      </w:tblGrid>
      <w:tr w:rsidRPr="004C134C" w:rsidR="00D521C9" w:rsidTr="004951CA" w14:paraId="184AB5A1" w14:textId="77777777">
        <w:trPr>
          <w:cantSplit/>
          <w:trHeight w:val="250"/>
          <w:tblHeader/>
        </w:trPr>
        <w:tc>
          <w:tcPr>
            <w:tcW w:w="2399" w:type="dxa"/>
            <w:shd w:val="clear" w:color="auto" w:fill="D9D9D9"/>
          </w:tcPr>
          <w:p w:rsidRPr="002D6E2C" w:rsidR="00D521C9" w:rsidP="00E92BA0" w:rsidRDefault="00D521C9" w14:paraId="358670DB" w14:textId="77777777">
            <w:pPr>
              <w:rPr>
                <w:rFonts w:eastAsia="Times New Roman"/>
                <w:b/>
                <w:bCs/>
              </w:rPr>
            </w:pPr>
            <w:r w:rsidRPr="002D6E2C">
              <w:rPr>
                <w:rFonts w:eastAsia="Times New Roman"/>
                <w:b/>
                <w:bCs/>
              </w:rPr>
              <w:t>Frequency Codes</w:t>
            </w:r>
          </w:p>
        </w:tc>
        <w:tc>
          <w:tcPr>
            <w:tcW w:w="6390" w:type="dxa"/>
            <w:shd w:val="clear" w:color="auto" w:fill="D9D9D9"/>
          </w:tcPr>
          <w:p w:rsidRPr="002D6E2C" w:rsidR="00D521C9" w:rsidP="00E92BA0" w:rsidRDefault="00D521C9" w14:paraId="01A45482" w14:textId="77777777">
            <w:pPr>
              <w:rPr>
                <w:rFonts w:eastAsia="Times New Roman"/>
                <w:b/>
                <w:bCs/>
              </w:rPr>
            </w:pPr>
            <w:r w:rsidRPr="002D6E2C">
              <w:rPr>
                <w:rFonts w:eastAsia="Times New Roman"/>
                <w:b/>
                <w:bCs/>
              </w:rPr>
              <w:t>Frequency Description</w:t>
            </w:r>
          </w:p>
        </w:tc>
      </w:tr>
      <w:tr w:rsidRPr="004C134C" w:rsidR="00D521C9" w:rsidTr="004951CA" w14:paraId="721AAA6A" w14:textId="77777777">
        <w:trPr>
          <w:trHeight w:val="263"/>
        </w:trPr>
        <w:tc>
          <w:tcPr>
            <w:tcW w:w="2399" w:type="dxa"/>
          </w:tcPr>
          <w:p w:rsidRPr="002D6E2C" w:rsidR="00D521C9" w:rsidP="00E92BA0" w:rsidRDefault="00D521C9" w14:paraId="05269006" w14:textId="77777777">
            <w:pPr>
              <w:autoSpaceDE w:val="0"/>
              <w:autoSpaceDN w:val="0"/>
              <w:adjustRightInd w:val="0"/>
              <w:rPr>
                <w:lang w:eastAsia="en-ZA"/>
              </w:rPr>
            </w:pPr>
            <w:r w:rsidRPr="002D6E2C">
              <w:rPr>
                <w:lang w:eastAsia="en-ZA"/>
              </w:rPr>
              <w:t>WEEK</w:t>
            </w:r>
          </w:p>
        </w:tc>
        <w:tc>
          <w:tcPr>
            <w:tcW w:w="6390" w:type="dxa"/>
          </w:tcPr>
          <w:p w:rsidR="00D521C9" w:rsidP="00E92BA0" w:rsidRDefault="00D521C9" w14:paraId="336FED71" w14:textId="77777777">
            <w:pPr>
              <w:rPr>
                <w:lang w:eastAsia="en-ZA"/>
              </w:rPr>
            </w:pPr>
            <w:r w:rsidRPr="002D6E2C">
              <w:rPr>
                <w:lang w:eastAsia="en-ZA"/>
              </w:rPr>
              <w:t>Weekly:     Event takes place once a week</w:t>
            </w:r>
          </w:p>
          <w:p w:rsidR="00D521C9" w:rsidP="00E92BA0" w:rsidRDefault="00D521C9" w14:paraId="67F4CD2C" w14:textId="77777777">
            <w:pPr>
              <w:rPr>
                <w:lang w:eastAsia="en-ZA"/>
              </w:rPr>
            </w:pPr>
            <w:r>
              <w:rPr>
                <w:lang w:eastAsia="en-ZA"/>
              </w:rPr>
              <w:t>01(Monday)</w:t>
            </w:r>
          </w:p>
          <w:p w:rsidR="00D521C9" w:rsidP="00E92BA0" w:rsidRDefault="00D521C9" w14:paraId="356FED42" w14:textId="77777777">
            <w:pPr>
              <w:rPr>
                <w:lang w:eastAsia="en-ZA"/>
              </w:rPr>
            </w:pPr>
            <w:r>
              <w:rPr>
                <w:lang w:eastAsia="en-ZA"/>
              </w:rPr>
              <w:t>02 (Tuesday)</w:t>
            </w:r>
          </w:p>
          <w:p w:rsidR="00D521C9" w:rsidP="00E92BA0" w:rsidRDefault="00D521C9" w14:paraId="21EDDE16" w14:textId="77777777">
            <w:pPr>
              <w:rPr>
                <w:lang w:eastAsia="en-ZA"/>
              </w:rPr>
            </w:pPr>
            <w:r>
              <w:rPr>
                <w:lang w:eastAsia="en-ZA"/>
              </w:rPr>
              <w:t>03 (Wednesday)</w:t>
            </w:r>
          </w:p>
          <w:p w:rsidR="00D521C9" w:rsidP="00E92BA0" w:rsidRDefault="00D521C9" w14:paraId="3D6DB50E" w14:textId="77777777">
            <w:pPr>
              <w:rPr>
                <w:lang w:eastAsia="en-ZA"/>
              </w:rPr>
            </w:pPr>
            <w:r>
              <w:rPr>
                <w:lang w:eastAsia="en-ZA"/>
              </w:rPr>
              <w:t>04 (Thursday)</w:t>
            </w:r>
          </w:p>
          <w:p w:rsidR="00D521C9" w:rsidP="00E92BA0" w:rsidRDefault="00D521C9" w14:paraId="34C7A35E" w14:textId="77777777">
            <w:pPr>
              <w:rPr>
                <w:lang w:eastAsia="en-ZA"/>
              </w:rPr>
            </w:pPr>
            <w:r>
              <w:rPr>
                <w:lang w:eastAsia="en-ZA"/>
              </w:rPr>
              <w:t>05 (Friday)</w:t>
            </w:r>
          </w:p>
          <w:p w:rsidR="00D521C9" w:rsidP="00E92BA0" w:rsidRDefault="00D521C9" w14:paraId="69D31959" w14:textId="77777777">
            <w:pPr>
              <w:rPr>
                <w:lang w:eastAsia="en-ZA"/>
              </w:rPr>
            </w:pPr>
            <w:r>
              <w:rPr>
                <w:lang w:eastAsia="en-ZA"/>
              </w:rPr>
              <w:t>06 (Saturday)</w:t>
            </w:r>
          </w:p>
          <w:p w:rsidRPr="002D6E2C" w:rsidR="00D521C9" w:rsidP="00E92BA0" w:rsidRDefault="00D521C9" w14:paraId="6280611E" w14:textId="77777777">
            <w:r>
              <w:rPr>
                <w:lang w:eastAsia="en-ZA"/>
              </w:rPr>
              <w:t>07 (Sunday)</w:t>
            </w:r>
          </w:p>
        </w:tc>
      </w:tr>
      <w:tr w:rsidRPr="004C134C" w:rsidR="00D521C9" w:rsidTr="004951CA" w14:paraId="4A5C9E9F" w14:textId="77777777">
        <w:trPr>
          <w:trHeight w:val="250"/>
        </w:trPr>
        <w:tc>
          <w:tcPr>
            <w:tcW w:w="2399" w:type="dxa"/>
          </w:tcPr>
          <w:p w:rsidRPr="002D6E2C" w:rsidR="00D521C9" w:rsidP="00E92BA0" w:rsidRDefault="00D521C9" w14:paraId="0408A1A4" w14:textId="77777777">
            <w:pPr>
              <w:autoSpaceDE w:val="0"/>
              <w:autoSpaceDN w:val="0"/>
              <w:adjustRightInd w:val="0"/>
              <w:rPr>
                <w:lang w:eastAsia="en-ZA"/>
              </w:rPr>
            </w:pPr>
            <w:r w:rsidRPr="002D6E2C">
              <w:rPr>
                <w:lang w:eastAsia="en-ZA"/>
              </w:rPr>
              <w:t>FRTN</w:t>
            </w:r>
          </w:p>
        </w:tc>
        <w:tc>
          <w:tcPr>
            <w:tcW w:w="6390" w:type="dxa"/>
          </w:tcPr>
          <w:p w:rsidR="00D521C9" w:rsidP="00E92BA0" w:rsidRDefault="00D521C9" w14:paraId="5A2DD13D" w14:textId="77777777">
            <w:pPr>
              <w:autoSpaceDE w:val="0"/>
              <w:autoSpaceDN w:val="0"/>
              <w:adjustRightInd w:val="0"/>
              <w:rPr>
                <w:lang w:eastAsia="en-ZA"/>
              </w:rPr>
            </w:pPr>
            <w:r w:rsidRPr="002D6E2C">
              <w:rPr>
                <w:lang w:eastAsia="en-ZA"/>
              </w:rPr>
              <w:t>Fortnightly: Event takes place once every two weeks</w:t>
            </w:r>
          </w:p>
          <w:p w:rsidRPr="002D6E2C" w:rsidR="00D521C9" w:rsidP="00E92BA0" w:rsidRDefault="003156EE" w14:paraId="2AC107FF" w14:textId="2B84700C">
            <w:pPr>
              <w:autoSpaceDE w:val="0"/>
              <w:autoSpaceDN w:val="0"/>
              <w:adjustRightInd w:val="0"/>
              <w:rPr>
                <w:lang w:eastAsia="en-ZA"/>
              </w:rPr>
            </w:pPr>
            <w:ins w:author="Anthony Radford" w:date="2022-07-12T14:26:00Z" w:id="7421">
              <w:r>
                <w:t xml:space="preserve">(01 </w:t>
              </w:r>
              <w:commentRangeStart w:id="7422"/>
              <w:r>
                <w:t xml:space="preserve">Monday </w:t>
              </w:r>
              <w:commentRangeEnd w:id="7422"/>
              <w:r>
                <w:rPr>
                  <w:rStyle w:val="CommentReference"/>
                </w:rPr>
                <w:commentReference w:id="7422"/>
              </w:r>
              <w:r>
                <w:t>to 07 Sunday; 08 Monday to 14 Sunday )</w:t>
              </w:r>
            </w:ins>
            <w:del w:author="Anthony Radford" w:date="2022-07-12T14:26:00Z" w:id="7423">
              <w:r w:rsidDel="003156EE" w:rsidR="00D521C9">
                <w:rPr>
                  <w:lang w:eastAsia="en-ZA"/>
                </w:rPr>
                <w:delText>(01 Monday to 07 Sunday (1</w:delText>
              </w:r>
              <w:r w:rsidRPr="00AF4394" w:rsidDel="003156EE" w:rsidR="00D521C9">
                <w:rPr>
                  <w:vertAlign w:val="superscript"/>
                  <w:lang w:eastAsia="en-ZA"/>
                </w:rPr>
                <w:delText>st</w:delText>
              </w:r>
              <w:r w:rsidDel="003156EE" w:rsidR="00D521C9">
                <w:rPr>
                  <w:lang w:eastAsia="en-ZA"/>
                </w:rPr>
                <w:delText xml:space="preserve"> week); 08 Monday to 14 Sunday (2</w:delText>
              </w:r>
              <w:r w:rsidRPr="00AF4394" w:rsidDel="003156EE" w:rsidR="00D521C9">
                <w:rPr>
                  <w:vertAlign w:val="superscript"/>
                  <w:lang w:eastAsia="en-ZA"/>
                </w:rPr>
                <w:delText>nd</w:delText>
              </w:r>
              <w:r w:rsidDel="003156EE" w:rsidR="00D521C9">
                <w:rPr>
                  <w:lang w:eastAsia="en-ZA"/>
                </w:rPr>
                <w:delText xml:space="preserve"> week))</w:delText>
              </w:r>
            </w:del>
          </w:p>
        </w:tc>
      </w:tr>
      <w:tr w:rsidRPr="004C134C" w:rsidR="00D521C9" w:rsidTr="004951CA" w14:paraId="5CFADDA5" w14:textId="77777777">
        <w:trPr>
          <w:trHeight w:val="263"/>
        </w:trPr>
        <w:tc>
          <w:tcPr>
            <w:tcW w:w="2399" w:type="dxa"/>
          </w:tcPr>
          <w:p w:rsidRPr="002D6E2C" w:rsidR="00D521C9" w:rsidP="00E92BA0" w:rsidRDefault="00D521C9" w14:paraId="5E3E238F" w14:textId="77777777">
            <w:pPr>
              <w:autoSpaceDE w:val="0"/>
              <w:autoSpaceDN w:val="0"/>
              <w:adjustRightInd w:val="0"/>
              <w:rPr>
                <w:lang w:eastAsia="en-ZA"/>
              </w:rPr>
            </w:pPr>
            <w:r w:rsidRPr="002D6E2C">
              <w:rPr>
                <w:lang w:eastAsia="en-ZA"/>
              </w:rPr>
              <w:t xml:space="preserve">MNTH </w:t>
            </w:r>
          </w:p>
        </w:tc>
        <w:tc>
          <w:tcPr>
            <w:tcW w:w="6390" w:type="dxa"/>
          </w:tcPr>
          <w:p w:rsidR="00D521C9" w:rsidP="00E92BA0" w:rsidRDefault="00D521C9" w14:paraId="10E71113" w14:textId="77777777">
            <w:pPr>
              <w:rPr>
                <w:lang w:eastAsia="en-ZA"/>
              </w:rPr>
            </w:pPr>
            <w:r w:rsidRPr="002D6E2C">
              <w:rPr>
                <w:lang w:eastAsia="en-ZA"/>
              </w:rPr>
              <w:t>Monthly Event: Event takes place once every month or once a month.</w:t>
            </w:r>
            <w:r>
              <w:rPr>
                <w:lang w:eastAsia="en-ZA"/>
              </w:rPr>
              <w:t xml:space="preserve"> </w:t>
            </w:r>
          </w:p>
          <w:p w:rsidR="005E0996" w:rsidP="00E92BA0" w:rsidRDefault="00D521C9" w14:paraId="0B86BD81" w14:textId="77777777">
            <w:pPr>
              <w:rPr>
                <w:rFonts w:asciiTheme="minorHAnsi" w:hAnsiTheme="minorHAnsi"/>
                <w:lang w:eastAsia="en-ZA"/>
              </w:rPr>
            </w:pPr>
            <w:r w:rsidRPr="00A33B31">
              <w:rPr>
                <w:rFonts w:asciiTheme="minorHAnsi" w:hAnsiTheme="minorHAnsi"/>
                <w:lang w:eastAsia="en-ZA"/>
              </w:rPr>
              <w:t xml:space="preserve">01-30 </w:t>
            </w:r>
          </w:p>
          <w:p w:rsidR="00D521C9" w:rsidP="00E92BA0" w:rsidRDefault="005E0996" w14:paraId="4B20A8CC" w14:textId="77777777">
            <w:pPr>
              <w:rPr>
                <w:rFonts w:asciiTheme="minorHAnsi" w:hAnsiTheme="minorHAnsi"/>
                <w:lang w:eastAsia="en-ZA"/>
              </w:rPr>
            </w:pPr>
            <w:r>
              <w:t>99</w:t>
            </w:r>
            <w:r w:rsidRPr="002D6E2C">
              <w:t xml:space="preserve"> - Last Day</w:t>
            </w:r>
            <w:r w:rsidRPr="00A33B31">
              <w:rPr>
                <w:rFonts w:asciiTheme="minorHAnsi" w:hAnsiTheme="minorHAnsi"/>
                <w:lang w:eastAsia="en-ZA"/>
              </w:rPr>
              <w:t xml:space="preserve"> </w:t>
            </w:r>
          </w:p>
          <w:p w:rsidRPr="002D6E2C" w:rsidR="00D521C9" w:rsidP="00E92BA0" w:rsidRDefault="00D521C9" w14:paraId="3EF87705" w14:textId="77777777">
            <w:r w:rsidRPr="00A33B31">
              <w:rPr>
                <w:rFonts w:asciiTheme="minorHAnsi" w:hAnsiTheme="minorHAnsi"/>
                <w:lang w:eastAsia="en-ZA"/>
              </w:rPr>
              <w:t>(for February date is 28 if previously indicated 29</w:t>
            </w:r>
            <w:r w:rsidRPr="00A33B31">
              <w:rPr>
                <w:rFonts w:asciiTheme="minorHAnsi" w:hAnsiTheme="minorHAnsi"/>
                <w:vertAlign w:val="superscript"/>
                <w:lang w:eastAsia="en-ZA"/>
              </w:rPr>
              <w:t>th</w:t>
            </w:r>
            <w:r w:rsidRPr="00A33B31">
              <w:rPr>
                <w:rFonts w:asciiTheme="minorHAnsi" w:hAnsiTheme="minorHAnsi"/>
                <w:lang w:eastAsia="en-ZA"/>
              </w:rPr>
              <w:t>)</w:t>
            </w:r>
          </w:p>
        </w:tc>
      </w:tr>
      <w:tr w:rsidRPr="004C134C" w:rsidR="00D521C9" w:rsidTr="004951CA" w14:paraId="1A1C5F30" w14:textId="77777777">
        <w:trPr>
          <w:trHeight w:val="250"/>
        </w:trPr>
        <w:tc>
          <w:tcPr>
            <w:tcW w:w="2399" w:type="dxa"/>
          </w:tcPr>
          <w:p w:rsidRPr="002D6E2C" w:rsidR="00D521C9" w:rsidP="00E92BA0" w:rsidRDefault="00D521C9" w14:paraId="1F15F330" w14:textId="77777777">
            <w:pPr>
              <w:autoSpaceDE w:val="0"/>
              <w:autoSpaceDN w:val="0"/>
              <w:adjustRightInd w:val="0"/>
              <w:rPr>
                <w:lang w:eastAsia="en-ZA"/>
              </w:rPr>
            </w:pPr>
            <w:r w:rsidRPr="002D6E2C">
              <w:rPr>
                <w:lang w:eastAsia="en-ZA"/>
              </w:rPr>
              <w:t xml:space="preserve">QURT </w:t>
            </w:r>
          </w:p>
        </w:tc>
        <w:tc>
          <w:tcPr>
            <w:tcW w:w="6390" w:type="dxa"/>
          </w:tcPr>
          <w:p w:rsidR="00D521C9" w:rsidP="00E92BA0" w:rsidRDefault="00D521C9" w14:paraId="281F2FA9" w14:textId="77777777">
            <w:pPr>
              <w:rPr>
                <w:lang w:eastAsia="en-ZA"/>
              </w:rPr>
            </w:pPr>
            <w:r w:rsidRPr="002D6E2C">
              <w:rPr>
                <w:lang w:eastAsia="en-ZA"/>
              </w:rPr>
              <w:t>Quarterly Event: Event takes place once every three months or four times a year.</w:t>
            </w:r>
          </w:p>
          <w:p w:rsidR="005E0996" w:rsidP="00E92BA0" w:rsidRDefault="00D521C9" w14:paraId="4F743B36" w14:textId="77777777">
            <w:pPr>
              <w:rPr>
                <w:rFonts w:asciiTheme="minorHAnsi" w:hAnsiTheme="minorHAnsi"/>
                <w:lang w:eastAsia="en-ZA"/>
              </w:rPr>
            </w:pPr>
            <w:r w:rsidRPr="00A33B31">
              <w:rPr>
                <w:rFonts w:asciiTheme="minorHAnsi" w:hAnsiTheme="minorHAnsi"/>
                <w:lang w:eastAsia="en-ZA"/>
              </w:rPr>
              <w:t xml:space="preserve">01-30 </w:t>
            </w:r>
          </w:p>
          <w:p w:rsidR="00D521C9" w:rsidP="00E92BA0" w:rsidRDefault="005E0996" w14:paraId="39107822" w14:textId="77777777">
            <w:pPr>
              <w:rPr>
                <w:rFonts w:asciiTheme="minorHAnsi" w:hAnsiTheme="minorHAnsi"/>
                <w:lang w:eastAsia="en-ZA"/>
              </w:rPr>
            </w:pPr>
            <w:r>
              <w:t>99</w:t>
            </w:r>
            <w:r w:rsidRPr="002D6E2C">
              <w:t xml:space="preserve"> - Last Day</w:t>
            </w:r>
            <w:r w:rsidRPr="00A33B31">
              <w:rPr>
                <w:rFonts w:asciiTheme="minorHAnsi" w:hAnsiTheme="minorHAnsi"/>
                <w:lang w:eastAsia="en-ZA"/>
              </w:rPr>
              <w:t xml:space="preserve"> </w:t>
            </w:r>
          </w:p>
          <w:p w:rsidRPr="002D6E2C" w:rsidR="00D521C9" w:rsidP="00E92BA0" w:rsidRDefault="00D521C9" w14:paraId="47DD914F" w14:textId="77777777">
            <w:r w:rsidRPr="00A33B31">
              <w:rPr>
                <w:rFonts w:asciiTheme="minorHAnsi" w:hAnsiTheme="minorHAnsi"/>
                <w:lang w:eastAsia="en-ZA"/>
              </w:rPr>
              <w:t>(for February date is 28 if previously indicated 29</w:t>
            </w:r>
            <w:r w:rsidRPr="00A33B31">
              <w:rPr>
                <w:rFonts w:asciiTheme="minorHAnsi" w:hAnsiTheme="minorHAnsi"/>
                <w:vertAlign w:val="superscript"/>
                <w:lang w:eastAsia="en-ZA"/>
              </w:rPr>
              <w:t>th</w:t>
            </w:r>
            <w:r w:rsidRPr="00A33B31">
              <w:rPr>
                <w:rFonts w:asciiTheme="minorHAnsi" w:hAnsiTheme="minorHAnsi"/>
                <w:lang w:eastAsia="en-ZA"/>
              </w:rPr>
              <w:t>)</w:t>
            </w:r>
          </w:p>
        </w:tc>
      </w:tr>
      <w:tr w:rsidRPr="004C134C" w:rsidR="00D521C9" w:rsidTr="004951CA" w14:paraId="6912CE1E" w14:textId="77777777">
        <w:trPr>
          <w:trHeight w:val="250"/>
        </w:trPr>
        <w:tc>
          <w:tcPr>
            <w:tcW w:w="2399" w:type="dxa"/>
          </w:tcPr>
          <w:p w:rsidRPr="002D6E2C" w:rsidR="00D521C9" w:rsidP="00E92BA0" w:rsidRDefault="00D521C9" w14:paraId="4D7C85F6" w14:textId="77777777">
            <w:pPr>
              <w:autoSpaceDE w:val="0"/>
              <w:autoSpaceDN w:val="0"/>
              <w:adjustRightInd w:val="0"/>
              <w:rPr>
                <w:lang w:eastAsia="en-ZA"/>
              </w:rPr>
            </w:pPr>
            <w:r w:rsidRPr="002D6E2C">
              <w:rPr>
                <w:lang w:eastAsia="en-ZA"/>
              </w:rPr>
              <w:t xml:space="preserve">MIAN </w:t>
            </w:r>
          </w:p>
        </w:tc>
        <w:tc>
          <w:tcPr>
            <w:tcW w:w="6390" w:type="dxa"/>
          </w:tcPr>
          <w:p w:rsidR="00D521C9" w:rsidP="00E92BA0" w:rsidRDefault="00D521C9" w14:paraId="3D2BF9D2" w14:textId="77777777">
            <w:pPr>
              <w:autoSpaceDE w:val="0"/>
              <w:autoSpaceDN w:val="0"/>
              <w:adjustRightInd w:val="0"/>
              <w:rPr>
                <w:lang w:eastAsia="en-ZA"/>
              </w:rPr>
            </w:pPr>
            <w:r w:rsidRPr="002D6E2C">
              <w:rPr>
                <w:lang w:eastAsia="en-ZA"/>
              </w:rPr>
              <w:t>Bi Annual:  Event takes place once every six months or two times a year.</w:t>
            </w:r>
          </w:p>
          <w:p w:rsidR="005E0996" w:rsidP="00E92BA0" w:rsidRDefault="00D521C9" w14:paraId="5B1BC3C1" w14:textId="77777777">
            <w:pPr>
              <w:rPr>
                <w:rFonts w:asciiTheme="minorHAnsi" w:hAnsiTheme="minorHAnsi"/>
                <w:lang w:eastAsia="en-ZA"/>
              </w:rPr>
            </w:pPr>
            <w:r w:rsidRPr="00A33B31">
              <w:rPr>
                <w:rFonts w:asciiTheme="minorHAnsi" w:hAnsiTheme="minorHAnsi"/>
                <w:lang w:eastAsia="en-ZA"/>
              </w:rPr>
              <w:t>01-30</w:t>
            </w:r>
          </w:p>
          <w:p w:rsidR="00D521C9" w:rsidP="00E92BA0" w:rsidRDefault="005E0996" w14:paraId="5331B47B" w14:textId="77777777">
            <w:pPr>
              <w:rPr>
                <w:rFonts w:asciiTheme="minorHAnsi" w:hAnsiTheme="minorHAnsi"/>
                <w:lang w:eastAsia="en-ZA"/>
              </w:rPr>
            </w:pPr>
            <w:r>
              <w:t>99</w:t>
            </w:r>
            <w:r w:rsidRPr="002D6E2C">
              <w:t xml:space="preserve"> - Last Day</w:t>
            </w:r>
            <w:r w:rsidRPr="00A33B31" w:rsidR="00D521C9">
              <w:rPr>
                <w:rFonts w:asciiTheme="minorHAnsi" w:hAnsiTheme="minorHAnsi"/>
                <w:lang w:eastAsia="en-ZA"/>
              </w:rPr>
              <w:t xml:space="preserve"> </w:t>
            </w:r>
          </w:p>
          <w:p w:rsidRPr="002D6E2C" w:rsidR="00D521C9" w:rsidP="00E92BA0" w:rsidRDefault="00D521C9" w14:paraId="34E5A5B5" w14:textId="77777777">
            <w:pPr>
              <w:autoSpaceDE w:val="0"/>
              <w:autoSpaceDN w:val="0"/>
              <w:adjustRightInd w:val="0"/>
            </w:pPr>
            <w:r w:rsidRPr="00A33B31">
              <w:rPr>
                <w:rFonts w:asciiTheme="minorHAnsi" w:hAnsiTheme="minorHAnsi"/>
                <w:lang w:eastAsia="en-ZA"/>
              </w:rPr>
              <w:t>(for February date is 28 if previously indicated 29</w:t>
            </w:r>
            <w:r w:rsidRPr="00A33B31">
              <w:rPr>
                <w:rFonts w:asciiTheme="minorHAnsi" w:hAnsiTheme="minorHAnsi"/>
                <w:vertAlign w:val="superscript"/>
                <w:lang w:eastAsia="en-ZA"/>
              </w:rPr>
              <w:t>th</w:t>
            </w:r>
            <w:r w:rsidRPr="00A33B31">
              <w:rPr>
                <w:rFonts w:asciiTheme="minorHAnsi" w:hAnsiTheme="minorHAnsi"/>
                <w:lang w:eastAsia="en-ZA"/>
              </w:rPr>
              <w:t>)</w:t>
            </w:r>
          </w:p>
        </w:tc>
      </w:tr>
      <w:tr w:rsidRPr="004C134C" w:rsidR="00D521C9" w:rsidTr="004951CA" w14:paraId="1B723666" w14:textId="77777777">
        <w:trPr>
          <w:trHeight w:val="276"/>
        </w:trPr>
        <w:tc>
          <w:tcPr>
            <w:tcW w:w="2399" w:type="dxa"/>
          </w:tcPr>
          <w:p w:rsidRPr="002D6E2C" w:rsidR="00D521C9" w:rsidP="00E92BA0" w:rsidRDefault="00D521C9" w14:paraId="117A4C0A" w14:textId="77777777">
            <w:pPr>
              <w:autoSpaceDE w:val="0"/>
              <w:autoSpaceDN w:val="0"/>
              <w:adjustRightInd w:val="0"/>
            </w:pPr>
            <w:r w:rsidRPr="002D6E2C">
              <w:rPr>
                <w:lang w:eastAsia="en-ZA"/>
              </w:rPr>
              <w:t xml:space="preserve">YEAR </w:t>
            </w:r>
          </w:p>
        </w:tc>
        <w:tc>
          <w:tcPr>
            <w:tcW w:w="6390" w:type="dxa"/>
          </w:tcPr>
          <w:p w:rsidR="00D521C9" w:rsidP="00E92BA0" w:rsidRDefault="00D521C9" w14:paraId="1BC3C7C5" w14:textId="77777777">
            <w:pPr>
              <w:rPr>
                <w:lang w:eastAsia="en-ZA"/>
              </w:rPr>
            </w:pPr>
            <w:r w:rsidRPr="002D6E2C">
              <w:rPr>
                <w:lang w:eastAsia="en-ZA"/>
              </w:rPr>
              <w:t>Annual Event: Event takes place once every year or once a year.</w:t>
            </w:r>
          </w:p>
          <w:p w:rsidR="00E24870" w:rsidP="00E92BA0" w:rsidRDefault="00E24870" w14:paraId="40D38385" w14:textId="77777777">
            <w:pPr>
              <w:rPr>
                <w:lang w:eastAsia="en-ZA"/>
              </w:rPr>
            </w:pPr>
            <w:r>
              <w:rPr>
                <w:lang w:eastAsia="en-ZA"/>
              </w:rPr>
              <w:t xml:space="preserve">01-30 </w:t>
            </w:r>
          </w:p>
          <w:p w:rsidR="00E24870" w:rsidP="00E92BA0" w:rsidRDefault="00E24870" w14:paraId="0D694C94" w14:textId="77777777">
            <w:pPr>
              <w:rPr>
                <w:lang w:eastAsia="en-ZA"/>
              </w:rPr>
            </w:pPr>
            <w:r>
              <w:t>99 - Last Day</w:t>
            </w:r>
            <w:r>
              <w:rPr>
                <w:lang w:eastAsia="en-ZA"/>
              </w:rPr>
              <w:t xml:space="preserve"> </w:t>
            </w:r>
          </w:p>
          <w:p w:rsidRPr="002D6E2C" w:rsidR="00E24870" w:rsidP="00E92BA0" w:rsidRDefault="00E24870" w14:paraId="1BAB7347" w14:textId="77777777">
            <w:pPr>
              <w:rPr>
                <w:lang w:eastAsia="en-ZA"/>
              </w:rPr>
            </w:pPr>
            <w:r>
              <w:rPr>
                <w:lang w:eastAsia="en-ZA"/>
              </w:rPr>
              <w:t>(for February date is 28 if previously indicated 29</w:t>
            </w:r>
            <w:r>
              <w:rPr>
                <w:vertAlign w:val="superscript"/>
                <w:lang w:eastAsia="en-ZA"/>
              </w:rPr>
              <w:t>th</w:t>
            </w:r>
            <w:r>
              <w:rPr>
                <w:lang w:eastAsia="en-ZA"/>
              </w:rPr>
              <w:t>)</w:t>
            </w:r>
          </w:p>
        </w:tc>
      </w:tr>
      <w:tr w:rsidRPr="004C134C" w:rsidR="00D521C9" w:rsidTr="004951CA" w14:paraId="75136C7E" w14:textId="77777777">
        <w:trPr>
          <w:trHeight w:val="276"/>
        </w:trPr>
        <w:tc>
          <w:tcPr>
            <w:tcW w:w="2399" w:type="dxa"/>
          </w:tcPr>
          <w:p w:rsidRPr="002D6E2C" w:rsidR="00D521C9" w:rsidP="00E92BA0" w:rsidRDefault="00D521C9" w14:paraId="079DA519" w14:textId="77777777">
            <w:pPr>
              <w:autoSpaceDE w:val="0"/>
              <w:autoSpaceDN w:val="0"/>
              <w:adjustRightInd w:val="0"/>
              <w:rPr>
                <w:lang w:eastAsia="en-ZA"/>
              </w:rPr>
            </w:pPr>
            <w:r>
              <w:rPr>
                <w:lang w:eastAsia="en-ZA"/>
              </w:rPr>
              <w:t>ADHO</w:t>
            </w:r>
          </w:p>
        </w:tc>
        <w:tc>
          <w:tcPr>
            <w:tcW w:w="6390" w:type="dxa"/>
          </w:tcPr>
          <w:p w:rsidRPr="002D6E2C" w:rsidR="00D521C9" w:rsidP="00E92BA0" w:rsidRDefault="00D521C9" w14:paraId="45D372D8" w14:textId="77777777">
            <w:pPr>
              <w:rPr>
                <w:lang w:eastAsia="en-ZA"/>
              </w:rPr>
            </w:pPr>
            <w:r w:rsidRPr="002D6E2C">
              <w:rPr>
                <w:lang w:eastAsia="en-ZA"/>
              </w:rPr>
              <w:t xml:space="preserve">Monthly By Rule </w:t>
            </w:r>
          </w:p>
          <w:p w:rsidRPr="002D6E2C" w:rsidR="00D521C9" w:rsidP="00E92BA0" w:rsidRDefault="00D521C9" w14:paraId="5BE99C3D" w14:textId="77777777">
            <w:r w:rsidRPr="002D6E2C">
              <w:t>01 - Last Monday</w:t>
            </w:r>
          </w:p>
          <w:p w:rsidRPr="002D6E2C" w:rsidR="00D521C9" w:rsidP="00E92BA0" w:rsidRDefault="00D521C9" w14:paraId="2C1BACD9" w14:textId="77777777">
            <w:r w:rsidRPr="002D6E2C">
              <w:t>02 - Last Tuesday</w:t>
            </w:r>
          </w:p>
          <w:p w:rsidRPr="002D6E2C" w:rsidR="00D521C9" w:rsidP="00E92BA0" w:rsidRDefault="00D521C9" w14:paraId="3CC2CEC2" w14:textId="77777777">
            <w:r w:rsidRPr="002D6E2C">
              <w:t>03 - Last Wednesday</w:t>
            </w:r>
          </w:p>
          <w:p w:rsidRPr="002D6E2C" w:rsidR="00D521C9" w:rsidP="00E92BA0" w:rsidRDefault="00D521C9" w14:paraId="1882BEB9" w14:textId="77777777">
            <w:r w:rsidRPr="002D6E2C">
              <w:t>04 – Last Thursday</w:t>
            </w:r>
          </w:p>
          <w:p w:rsidRPr="002D6E2C" w:rsidR="00D521C9" w:rsidP="00E92BA0" w:rsidRDefault="00D521C9" w14:paraId="6ADB754E" w14:textId="77777777">
            <w:r w:rsidRPr="002D6E2C">
              <w:t>05 - Last Friday</w:t>
            </w:r>
          </w:p>
          <w:p w:rsidRPr="002D6E2C" w:rsidR="00D521C9" w:rsidP="00E92BA0" w:rsidRDefault="00D521C9" w14:paraId="003010B9" w14:textId="77777777">
            <w:r w:rsidRPr="002D6E2C">
              <w:t>06 - Last Saturday</w:t>
            </w:r>
          </w:p>
          <w:p w:rsidRPr="002D6E2C" w:rsidR="00D521C9" w:rsidP="00E92BA0" w:rsidRDefault="00D521C9" w14:paraId="4EFE4586" w14:textId="77777777">
            <w:r w:rsidRPr="002D6E2C">
              <w:t>07 - First Monday</w:t>
            </w:r>
          </w:p>
          <w:p w:rsidRPr="002D6E2C" w:rsidR="00D521C9" w:rsidP="00E92BA0" w:rsidRDefault="00D521C9" w14:paraId="0BBE07FE" w14:textId="77777777">
            <w:r w:rsidRPr="002D6E2C">
              <w:t>08 - First Tuesday</w:t>
            </w:r>
          </w:p>
          <w:p w:rsidRPr="002D6E2C" w:rsidR="00D521C9" w:rsidP="00E92BA0" w:rsidRDefault="00D521C9" w14:paraId="144542C3" w14:textId="77777777">
            <w:r w:rsidRPr="002D6E2C">
              <w:t>09 - First Wednesday</w:t>
            </w:r>
          </w:p>
          <w:p w:rsidRPr="002D6E2C" w:rsidR="00D521C9" w:rsidP="00E92BA0" w:rsidRDefault="00D521C9" w14:paraId="401F021D" w14:textId="77777777">
            <w:r w:rsidRPr="002D6E2C">
              <w:t>10 – First Thursday</w:t>
            </w:r>
          </w:p>
          <w:p w:rsidRPr="002D6E2C" w:rsidR="00D521C9" w:rsidP="00E92BA0" w:rsidRDefault="00D521C9" w14:paraId="00A0F31F" w14:textId="77777777">
            <w:r w:rsidRPr="002D6E2C">
              <w:t>11 - First Friday</w:t>
            </w:r>
          </w:p>
          <w:p w:rsidRPr="002D6E2C" w:rsidR="00D521C9" w:rsidP="00E92BA0" w:rsidRDefault="00D521C9" w14:paraId="399BA4E9" w14:textId="77777777">
            <w:r w:rsidRPr="002D6E2C">
              <w:t>12 - First Saturday</w:t>
            </w:r>
          </w:p>
          <w:p w:rsidR="00D521C9" w:rsidP="00E92BA0" w:rsidRDefault="00D521C9" w14:paraId="23123E69" w14:textId="77777777">
            <w:r w:rsidRPr="002D6E2C">
              <w:t>14 - 2nd Last Day</w:t>
            </w:r>
          </w:p>
          <w:p w:rsidRPr="002D6E2C" w:rsidR="00D521C9" w:rsidP="00E92BA0" w:rsidRDefault="001F5171" w14:paraId="0DF11731" w14:textId="77777777">
            <w:r>
              <w:t>99</w:t>
            </w:r>
            <w:r w:rsidRPr="002D6E2C">
              <w:t xml:space="preserve"> - Last Day</w:t>
            </w:r>
          </w:p>
        </w:tc>
      </w:tr>
    </w:tbl>
    <w:p w:rsidR="00D521C9" w:rsidP="00E92BA0" w:rsidRDefault="00D521C9" w14:paraId="053618BC" w14:textId="77777777"/>
    <w:p w:rsidRPr="002D6E2C" w:rsidR="0029495D" w:rsidP="00E92BA0" w:rsidRDefault="0029495D" w14:paraId="075F9AA0" w14:textId="77777777"/>
    <w:p w:rsidRPr="002D6E2C" w:rsidR="00D521C9" w:rsidP="002C2973" w:rsidRDefault="00D521C9" w14:paraId="79BB93AF"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452050509" w:id="7424"/>
      <w:bookmarkStart w:name="_Toc452100394" w:id="7425"/>
      <w:bookmarkStart w:name="_Toc452101492" w:id="7426"/>
      <w:bookmarkStart w:name="_Toc452102590" w:id="7427"/>
      <w:bookmarkStart w:name="_Toc452103689" w:id="7428"/>
      <w:bookmarkStart w:name="_Toc452110268" w:id="7429"/>
      <w:bookmarkStart w:name="_Toc452050510" w:id="7430"/>
      <w:bookmarkStart w:name="_Toc452100395" w:id="7431"/>
      <w:bookmarkStart w:name="_Toc452101493" w:id="7432"/>
      <w:bookmarkStart w:name="_Toc452102591" w:id="7433"/>
      <w:bookmarkStart w:name="_Toc452103690" w:id="7434"/>
      <w:bookmarkStart w:name="_Toc452110269" w:id="7435"/>
      <w:bookmarkStart w:name="_Toc452050511" w:id="7436"/>
      <w:bookmarkStart w:name="_Toc452100396" w:id="7437"/>
      <w:bookmarkStart w:name="_Toc452101494" w:id="7438"/>
      <w:bookmarkStart w:name="_Toc452102592" w:id="7439"/>
      <w:bookmarkStart w:name="_Toc452103691" w:id="7440"/>
      <w:bookmarkStart w:name="_Toc452110270" w:id="7441"/>
      <w:bookmarkStart w:name="_Toc395193949" w:id="7442"/>
      <w:bookmarkStart w:name="_Toc435584428" w:id="7443"/>
      <w:bookmarkStart w:name="Mandate_Reason_table" w:id="7444"/>
      <w:bookmarkStart w:name="_Toc536096873" w:id="7445"/>
      <w:bookmarkStart w:name="Mandate_Amendment_Reason_table" w:id="7446"/>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r w:rsidRPr="002D6E2C">
        <w:rPr>
          <w:rFonts w:ascii="Calibri" w:hAnsi="Calibri"/>
          <w:color w:val="4F81BD"/>
          <w:sz w:val="22"/>
          <w:szCs w:val="22"/>
          <w:lang w:val="en-ZA"/>
        </w:rPr>
        <w:t xml:space="preserve">Mandate </w:t>
      </w:r>
      <w:r w:rsidR="00FD70D1">
        <w:rPr>
          <w:rFonts w:ascii="Calibri" w:hAnsi="Calibri"/>
          <w:color w:val="4F81BD"/>
          <w:sz w:val="22"/>
          <w:szCs w:val="22"/>
          <w:lang w:val="en-ZA"/>
        </w:rPr>
        <w:t xml:space="preserve">Amendment </w:t>
      </w:r>
      <w:r w:rsidRPr="002D6E2C">
        <w:rPr>
          <w:rFonts w:ascii="Calibri" w:hAnsi="Calibri"/>
          <w:color w:val="4F81BD"/>
          <w:sz w:val="22"/>
          <w:szCs w:val="22"/>
          <w:lang w:val="en-ZA"/>
        </w:rPr>
        <w:t>Reason Codes</w:t>
      </w:r>
      <w:bookmarkEnd w:id="7442"/>
      <w:bookmarkEnd w:id="7443"/>
      <w:bookmarkEnd w:id="7444"/>
      <w:bookmarkEnd w:id="7445"/>
    </w:p>
    <w:bookmarkEnd w:id="7446"/>
    <w:p w:rsidRPr="002D6E2C" w:rsidR="00D521C9" w:rsidP="00E92BA0" w:rsidRDefault="00D521C9" w14:paraId="2C1D9D2E" w14:textId="77777777"/>
    <w:p w:rsidRPr="002D6E2C" w:rsidR="00D521C9" w:rsidP="00E92BA0" w:rsidRDefault="00D521C9" w14:paraId="0723CA40" w14:textId="77777777">
      <w:r w:rsidRPr="002D6E2C">
        <w:t xml:space="preserve">This table is the list of </w:t>
      </w:r>
      <w:r w:rsidR="00FD70D1">
        <w:t xml:space="preserve">Mandate amendment </w:t>
      </w:r>
      <w:r w:rsidRPr="002D6E2C">
        <w:t>reason code</w:t>
      </w:r>
      <w:r w:rsidR="00FD70D1">
        <w:t>s</w:t>
      </w:r>
      <w:r w:rsidR="00B97AE3">
        <w:t xml:space="preserve"> for the pain.010 message.</w:t>
      </w:r>
    </w:p>
    <w:p w:rsidRPr="002D6E2C" w:rsidR="00D521C9" w:rsidP="00E92BA0" w:rsidRDefault="00D521C9" w14:paraId="0312B93E" w14:textId="77777777"/>
    <w:tbl>
      <w:tblPr>
        <w:tblW w:w="906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141"/>
        <w:gridCol w:w="3410"/>
        <w:gridCol w:w="4509"/>
      </w:tblGrid>
      <w:tr w:rsidRPr="004C134C" w:rsidR="00D521C9" w:rsidTr="004951CA" w14:paraId="60B0E8EB" w14:textId="77777777">
        <w:trPr>
          <w:cantSplit/>
          <w:tblHeader/>
        </w:trPr>
        <w:tc>
          <w:tcPr>
            <w:tcW w:w="1141" w:type="dxa"/>
            <w:shd w:val="clear" w:color="auto" w:fill="D9D9D9"/>
          </w:tcPr>
          <w:p w:rsidRPr="002D6E2C" w:rsidR="00D521C9" w:rsidP="00E92BA0" w:rsidRDefault="00D521C9" w14:paraId="005937A6" w14:textId="77777777">
            <w:pPr>
              <w:rPr>
                <w:rFonts w:eastAsia="Times New Roman"/>
                <w:b/>
                <w:bCs/>
              </w:rPr>
            </w:pPr>
            <w:r w:rsidRPr="002D6E2C">
              <w:rPr>
                <w:rFonts w:eastAsia="Times New Roman"/>
                <w:b/>
                <w:bCs/>
              </w:rPr>
              <w:t>Mandate Reason Codes</w:t>
            </w:r>
          </w:p>
        </w:tc>
        <w:tc>
          <w:tcPr>
            <w:tcW w:w="3410" w:type="dxa"/>
            <w:shd w:val="clear" w:color="auto" w:fill="D9D9D9"/>
          </w:tcPr>
          <w:p w:rsidRPr="002D6E2C" w:rsidR="00D521C9" w:rsidP="00E92BA0" w:rsidRDefault="00D521C9" w14:paraId="79B890A7" w14:textId="77777777">
            <w:pPr>
              <w:rPr>
                <w:rFonts w:eastAsia="Times New Roman"/>
                <w:b/>
                <w:bCs/>
              </w:rPr>
            </w:pPr>
            <w:r w:rsidRPr="002D6E2C">
              <w:rPr>
                <w:rFonts w:eastAsia="Times New Roman"/>
                <w:b/>
                <w:bCs/>
              </w:rPr>
              <w:t>Reason Description</w:t>
            </w:r>
          </w:p>
        </w:tc>
        <w:tc>
          <w:tcPr>
            <w:tcW w:w="4509" w:type="dxa"/>
            <w:shd w:val="clear" w:color="auto" w:fill="D9D9D9"/>
          </w:tcPr>
          <w:p w:rsidRPr="002D6E2C" w:rsidR="00D521C9" w:rsidP="00E92BA0" w:rsidRDefault="00D521C9" w14:paraId="38925418" w14:textId="77777777">
            <w:pPr>
              <w:rPr>
                <w:rFonts w:eastAsia="Times New Roman"/>
                <w:b/>
                <w:bCs/>
              </w:rPr>
            </w:pPr>
            <w:r w:rsidRPr="002D6E2C">
              <w:rPr>
                <w:rFonts w:eastAsia="Times New Roman"/>
                <w:b/>
                <w:bCs/>
              </w:rPr>
              <w:t>Clarification of Reason Codes</w:t>
            </w:r>
          </w:p>
        </w:tc>
      </w:tr>
      <w:tr w:rsidRPr="004C134C" w:rsidR="00D521C9" w:rsidTr="004951CA" w14:paraId="0F0AE529" w14:textId="77777777">
        <w:tc>
          <w:tcPr>
            <w:tcW w:w="1141" w:type="dxa"/>
          </w:tcPr>
          <w:p w:rsidRPr="002D6E2C" w:rsidR="00D521C9" w:rsidP="00E92BA0" w:rsidRDefault="00D521C9" w14:paraId="7DE47528" w14:textId="77777777">
            <w:pPr>
              <w:autoSpaceDE w:val="0"/>
              <w:autoSpaceDN w:val="0"/>
              <w:adjustRightInd w:val="0"/>
              <w:rPr>
                <w:rFonts w:eastAsia="Times New Roman"/>
                <w:lang w:eastAsia="en-ZA"/>
              </w:rPr>
            </w:pPr>
            <w:r>
              <w:rPr>
                <w:rFonts w:eastAsia="Times New Roman"/>
                <w:lang w:eastAsia="en-ZA"/>
              </w:rPr>
              <w:t>MD16</w:t>
            </w:r>
          </w:p>
        </w:tc>
        <w:tc>
          <w:tcPr>
            <w:tcW w:w="3410" w:type="dxa"/>
          </w:tcPr>
          <w:p w:rsidRPr="002D6E2C" w:rsidR="00D521C9" w:rsidP="00E92BA0" w:rsidRDefault="00D521C9" w14:paraId="406F6E0D" w14:textId="77777777">
            <w:pPr>
              <w:rPr>
                <w:rFonts w:eastAsia="Times New Roman"/>
                <w:lang w:eastAsia="en-ZA"/>
              </w:rPr>
            </w:pPr>
            <w:r>
              <w:rPr>
                <w:rFonts w:eastAsia="Times New Roman"/>
                <w:lang w:eastAsia="en-ZA"/>
              </w:rPr>
              <w:t xml:space="preserve">Request </w:t>
            </w:r>
            <w:r w:rsidR="0060766B">
              <w:rPr>
                <w:rFonts w:eastAsia="Times New Roman"/>
                <w:lang w:eastAsia="en-ZA"/>
              </w:rPr>
              <w:t>b</w:t>
            </w:r>
            <w:r>
              <w:rPr>
                <w:rFonts w:eastAsia="Times New Roman"/>
                <w:lang w:eastAsia="en-ZA"/>
              </w:rPr>
              <w:t>y Customer</w:t>
            </w:r>
          </w:p>
        </w:tc>
        <w:tc>
          <w:tcPr>
            <w:tcW w:w="4509" w:type="dxa"/>
          </w:tcPr>
          <w:p w:rsidRPr="002D6E2C" w:rsidR="00D521C9" w:rsidP="00E92BA0" w:rsidRDefault="00D521C9" w14:paraId="0DDDBF91" w14:textId="77777777">
            <w:pPr>
              <w:rPr>
                <w:rFonts w:eastAsia="Times New Roman"/>
                <w:lang w:eastAsia="en-ZA"/>
              </w:rPr>
            </w:pPr>
            <w:r>
              <w:rPr>
                <w:rFonts w:eastAsia="Times New Roman"/>
                <w:lang w:eastAsia="en-ZA"/>
              </w:rPr>
              <w:t>Cancellation / am</w:t>
            </w:r>
            <w:r w:rsidR="006E532E">
              <w:rPr>
                <w:rFonts w:eastAsia="Times New Roman"/>
                <w:lang w:eastAsia="en-ZA"/>
              </w:rPr>
              <w:t>en</w:t>
            </w:r>
            <w:r>
              <w:rPr>
                <w:rFonts w:eastAsia="Times New Roman"/>
                <w:lang w:eastAsia="en-ZA"/>
              </w:rPr>
              <w:t>dm</w:t>
            </w:r>
            <w:r w:rsidR="006E532E">
              <w:rPr>
                <w:rFonts w:eastAsia="Times New Roman"/>
                <w:lang w:eastAsia="en-ZA"/>
              </w:rPr>
              <w:t>en</w:t>
            </w:r>
            <w:r>
              <w:rPr>
                <w:rFonts w:eastAsia="Times New Roman"/>
                <w:lang w:eastAsia="en-ZA"/>
              </w:rPr>
              <w:t>t requested by the debtor</w:t>
            </w:r>
          </w:p>
        </w:tc>
      </w:tr>
      <w:tr w:rsidRPr="004C134C" w:rsidR="00D521C9" w:rsidTr="004951CA" w14:paraId="0C706023" w14:textId="77777777">
        <w:tc>
          <w:tcPr>
            <w:tcW w:w="1141" w:type="dxa"/>
          </w:tcPr>
          <w:p w:rsidRPr="002D6E2C" w:rsidR="00D521C9" w:rsidP="00E92BA0" w:rsidRDefault="00D521C9" w14:paraId="30061450" w14:textId="77777777">
            <w:pPr>
              <w:autoSpaceDE w:val="0"/>
              <w:autoSpaceDN w:val="0"/>
              <w:adjustRightInd w:val="0"/>
              <w:rPr>
                <w:lang w:eastAsia="en-ZA"/>
              </w:rPr>
            </w:pPr>
            <w:r w:rsidRPr="002D6E2C">
              <w:rPr>
                <w:rFonts w:eastAsia="Times New Roman"/>
                <w:lang w:eastAsia="en-ZA"/>
              </w:rPr>
              <w:t>MD17</w:t>
            </w:r>
          </w:p>
        </w:tc>
        <w:tc>
          <w:tcPr>
            <w:tcW w:w="3410" w:type="dxa"/>
          </w:tcPr>
          <w:p w:rsidRPr="002D6E2C" w:rsidR="00D521C9" w:rsidP="00E92BA0" w:rsidRDefault="00D521C9" w14:paraId="7446004D" w14:textId="77777777">
            <w:r w:rsidRPr="002D6E2C">
              <w:rPr>
                <w:rFonts w:eastAsia="Times New Roman"/>
                <w:lang w:eastAsia="en-ZA"/>
              </w:rPr>
              <w:t xml:space="preserve">Cancellation/amendment requested </w:t>
            </w:r>
            <w:r w:rsidR="0060766B">
              <w:rPr>
                <w:rFonts w:eastAsia="Times New Roman"/>
                <w:lang w:eastAsia="en-ZA"/>
              </w:rPr>
              <w:t>b</w:t>
            </w:r>
            <w:r w:rsidRPr="002D6E2C">
              <w:rPr>
                <w:rFonts w:eastAsia="Times New Roman"/>
                <w:lang w:eastAsia="en-ZA"/>
              </w:rPr>
              <w:t>y Initiating Party</w:t>
            </w:r>
          </w:p>
        </w:tc>
        <w:tc>
          <w:tcPr>
            <w:tcW w:w="4509" w:type="dxa"/>
          </w:tcPr>
          <w:p w:rsidRPr="002D6E2C" w:rsidR="00D521C9" w:rsidP="00F0135A" w:rsidRDefault="00D521C9" w14:paraId="3C866F80" w14:textId="77777777">
            <w:pPr>
              <w:rPr>
                <w:rFonts w:ascii="Arial" w:hAnsi="Arial" w:eastAsia="Times New Roman"/>
                <w:lang w:val="en-GB" w:eastAsia="en-ZA"/>
              </w:rPr>
            </w:pPr>
            <w:r w:rsidRPr="002D6E2C">
              <w:rPr>
                <w:rFonts w:eastAsia="Times New Roman"/>
                <w:lang w:eastAsia="en-ZA"/>
              </w:rPr>
              <w:t xml:space="preserve">If we obtain an amended </w:t>
            </w:r>
            <w:r w:rsidRPr="002D6E2C" w:rsidR="000C2E4C">
              <w:rPr>
                <w:rFonts w:eastAsia="Times New Roman"/>
                <w:lang w:eastAsia="en-ZA"/>
              </w:rPr>
              <w:t>o</w:t>
            </w:r>
            <w:r w:rsidR="000C2E4C">
              <w:rPr>
                <w:rFonts w:eastAsia="Times New Roman"/>
                <w:lang w:eastAsia="en-ZA"/>
              </w:rPr>
              <w:t>r</w:t>
            </w:r>
            <w:r w:rsidRPr="002D6E2C" w:rsidR="000C2E4C">
              <w:rPr>
                <w:rFonts w:eastAsia="Times New Roman"/>
                <w:lang w:eastAsia="en-ZA"/>
              </w:rPr>
              <w:t xml:space="preserve"> </w:t>
            </w:r>
            <w:r w:rsidRPr="002D6E2C">
              <w:rPr>
                <w:rFonts w:eastAsia="Times New Roman"/>
                <w:lang w:eastAsia="en-ZA"/>
              </w:rPr>
              <w:t>a cancelled mandate, this code is used</w:t>
            </w:r>
          </w:p>
        </w:tc>
      </w:tr>
      <w:tr w:rsidRPr="004C134C" w:rsidR="009E5E83" w:rsidTr="004951CA" w14:paraId="6364B957" w14:textId="77777777">
        <w:tc>
          <w:tcPr>
            <w:tcW w:w="1141" w:type="dxa"/>
          </w:tcPr>
          <w:p w:rsidR="009E5E83" w:rsidP="00E92BA0" w:rsidRDefault="009E5E83" w14:paraId="4E24E200" w14:textId="77777777">
            <w:pPr>
              <w:autoSpaceDE w:val="0"/>
              <w:autoSpaceDN w:val="0"/>
              <w:adjustRightInd w:val="0"/>
              <w:rPr>
                <w:rFonts w:eastAsia="Times New Roman"/>
                <w:lang w:eastAsia="en-ZA"/>
              </w:rPr>
            </w:pPr>
            <w:r>
              <w:rPr>
                <w:rFonts w:eastAsia="Times New Roman"/>
                <w:lang w:eastAsia="en-ZA"/>
              </w:rPr>
              <w:t>MD19</w:t>
            </w:r>
          </w:p>
        </w:tc>
        <w:tc>
          <w:tcPr>
            <w:tcW w:w="3410" w:type="dxa"/>
          </w:tcPr>
          <w:p w:rsidR="009E5E83" w:rsidP="00E92BA0" w:rsidRDefault="009E5E83" w14:paraId="77FEF82F" w14:textId="77777777">
            <w:pPr>
              <w:rPr>
                <w:rFonts w:eastAsia="Times New Roman"/>
                <w:lang w:eastAsia="en-ZA"/>
              </w:rPr>
            </w:pPr>
            <w:r>
              <w:rPr>
                <w:rFonts w:eastAsia="Times New Roman"/>
                <w:lang w:eastAsia="en-ZA"/>
              </w:rPr>
              <w:t>Unsuspend a Mandate with changes</w:t>
            </w:r>
          </w:p>
        </w:tc>
        <w:tc>
          <w:tcPr>
            <w:tcW w:w="4509" w:type="dxa"/>
          </w:tcPr>
          <w:p w:rsidR="009E5E83" w:rsidP="00E92BA0" w:rsidRDefault="009E5E83" w14:paraId="0B840948" w14:textId="77777777">
            <w:pPr>
              <w:rPr>
                <w:rFonts w:eastAsia="Times New Roman"/>
                <w:lang w:eastAsia="en-ZA"/>
              </w:rPr>
            </w:pPr>
            <w:r>
              <w:rPr>
                <w:rFonts w:eastAsia="Times New Roman"/>
                <w:lang w:eastAsia="en-ZA"/>
              </w:rPr>
              <w:t>Unsuspend Mandate (with changes)</w:t>
            </w:r>
          </w:p>
        </w:tc>
      </w:tr>
      <w:tr w:rsidRPr="004C134C" w:rsidR="00ED7697" w:rsidTr="004951CA" w14:paraId="6F3E1133" w14:textId="77777777">
        <w:tc>
          <w:tcPr>
            <w:tcW w:w="1141" w:type="dxa"/>
          </w:tcPr>
          <w:p w:rsidR="00ED7697" w:rsidP="00E92BA0" w:rsidRDefault="00ED7697" w14:paraId="2A272290" w14:textId="77777777">
            <w:pPr>
              <w:autoSpaceDE w:val="0"/>
              <w:autoSpaceDN w:val="0"/>
              <w:adjustRightInd w:val="0"/>
              <w:rPr>
                <w:rFonts w:eastAsia="Times New Roman"/>
                <w:lang w:eastAsia="en-ZA"/>
              </w:rPr>
            </w:pPr>
            <w:r>
              <w:rPr>
                <w:rFonts w:eastAsia="Times New Roman"/>
                <w:lang w:eastAsia="en-ZA"/>
              </w:rPr>
              <w:t>MD20</w:t>
            </w:r>
          </w:p>
        </w:tc>
        <w:tc>
          <w:tcPr>
            <w:tcW w:w="3410" w:type="dxa"/>
          </w:tcPr>
          <w:p w:rsidR="00ED7697" w:rsidP="00E92BA0" w:rsidRDefault="00ED7697" w14:paraId="3A65ADA1" w14:textId="77777777">
            <w:pPr>
              <w:rPr>
                <w:rFonts w:eastAsia="Times New Roman"/>
                <w:lang w:eastAsia="en-ZA"/>
              </w:rPr>
            </w:pPr>
            <w:r>
              <w:rPr>
                <w:rFonts w:eastAsia="Times New Roman"/>
                <w:lang w:eastAsia="en-ZA"/>
              </w:rPr>
              <w:t>Unsuspend an unchanged Mandate</w:t>
            </w:r>
          </w:p>
        </w:tc>
        <w:tc>
          <w:tcPr>
            <w:tcW w:w="4509" w:type="dxa"/>
          </w:tcPr>
          <w:p w:rsidR="00ED7697" w:rsidP="00E92BA0" w:rsidRDefault="00ED7697" w14:paraId="69C2BF9E" w14:textId="77777777">
            <w:pPr>
              <w:rPr>
                <w:rFonts w:eastAsia="Times New Roman"/>
                <w:lang w:eastAsia="en-ZA"/>
              </w:rPr>
            </w:pPr>
            <w:r>
              <w:rPr>
                <w:rFonts w:eastAsia="Times New Roman"/>
                <w:lang w:eastAsia="en-ZA"/>
              </w:rPr>
              <w:t>Unsuspend Mandate (no change)</w:t>
            </w:r>
          </w:p>
        </w:tc>
      </w:tr>
      <w:tr w:rsidRPr="004C134C" w:rsidR="0098376E" w:rsidTr="004951CA" w14:paraId="4C816128" w14:textId="77777777">
        <w:tc>
          <w:tcPr>
            <w:tcW w:w="1141" w:type="dxa"/>
          </w:tcPr>
          <w:p w:rsidR="0098376E" w:rsidP="00E92BA0" w:rsidRDefault="0098376E" w14:paraId="3B26B495" w14:textId="77777777">
            <w:pPr>
              <w:autoSpaceDE w:val="0"/>
              <w:autoSpaceDN w:val="0"/>
              <w:adjustRightInd w:val="0"/>
              <w:rPr>
                <w:rFonts w:eastAsia="Times New Roman"/>
                <w:lang w:eastAsia="en-ZA"/>
              </w:rPr>
            </w:pPr>
            <w:r>
              <w:rPr>
                <w:rFonts w:eastAsia="Times New Roman"/>
                <w:lang w:eastAsia="en-ZA"/>
              </w:rPr>
              <w:t>MS02</w:t>
            </w:r>
          </w:p>
        </w:tc>
        <w:tc>
          <w:tcPr>
            <w:tcW w:w="3410" w:type="dxa"/>
          </w:tcPr>
          <w:p w:rsidR="0098376E" w:rsidP="00F0135A" w:rsidRDefault="0098376E" w14:paraId="56EA9710" w14:textId="77777777">
            <w:pPr>
              <w:rPr>
                <w:rFonts w:ascii="Arial" w:hAnsi="Arial" w:eastAsia="Times New Roman"/>
                <w:lang w:val="en-GB" w:eastAsia="en-ZA"/>
              </w:rPr>
            </w:pPr>
            <w:r>
              <w:rPr>
                <w:rFonts w:eastAsia="Times New Roman"/>
                <w:lang w:eastAsia="en-ZA"/>
              </w:rPr>
              <w:t xml:space="preserve">Reason has not been specified by </w:t>
            </w:r>
            <w:r w:rsidR="008929C9">
              <w:rPr>
                <w:rFonts w:eastAsia="Times New Roman"/>
                <w:lang w:eastAsia="en-ZA"/>
              </w:rPr>
              <w:t xml:space="preserve">End </w:t>
            </w:r>
            <w:r>
              <w:rPr>
                <w:rFonts w:eastAsia="Times New Roman"/>
                <w:lang w:eastAsia="en-ZA"/>
              </w:rPr>
              <w:t xml:space="preserve">Customer </w:t>
            </w:r>
          </w:p>
        </w:tc>
        <w:tc>
          <w:tcPr>
            <w:tcW w:w="4509" w:type="dxa"/>
          </w:tcPr>
          <w:p w:rsidR="0098376E" w:rsidP="00E92BA0" w:rsidRDefault="008929C9" w14:paraId="00B21FFA" w14:textId="77777777">
            <w:pPr>
              <w:rPr>
                <w:rFonts w:eastAsia="Times New Roman"/>
                <w:lang w:eastAsia="en-ZA"/>
              </w:rPr>
            </w:pPr>
            <w:r w:rsidRPr="005017F9">
              <w:t>Reason has not been specified by end customer</w:t>
            </w:r>
          </w:p>
        </w:tc>
      </w:tr>
    </w:tbl>
    <w:p w:rsidRPr="002D6E2C" w:rsidR="00D521C9" w:rsidP="00E92BA0" w:rsidRDefault="00D521C9" w14:paraId="1A79233C" w14:textId="77777777"/>
    <w:p w:rsidR="0029495D" w:rsidP="00E92BA0" w:rsidRDefault="0029495D" w14:paraId="344982B9" w14:textId="77777777">
      <w:pPr>
        <w:rPr>
          <w:b/>
          <w:color w:val="4F81BD"/>
        </w:rPr>
      </w:pPr>
      <w:bookmarkStart w:name="_Toc395193950" w:id="7447"/>
      <w:bookmarkStart w:name="_Toc435584429" w:id="7448"/>
      <w:bookmarkStart w:name="Local_instrument_table" w:id="7449"/>
    </w:p>
    <w:p w:rsidRPr="002D6E2C" w:rsidR="00D521C9" w:rsidP="002C2973" w:rsidRDefault="00D521C9" w14:paraId="0328C974"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74" w:id="7450"/>
      <w:r w:rsidRPr="002D6E2C">
        <w:rPr>
          <w:rFonts w:ascii="Calibri" w:hAnsi="Calibri"/>
          <w:color w:val="4F81BD"/>
          <w:sz w:val="22"/>
          <w:szCs w:val="22"/>
          <w:lang w:val="en-ZA"/>
        </w:rPr>
        <w:t>Local Instrument Codes</w:t>
      </w:r>
      <w:bookmarkEnd w:id="7447"/>
      <w:bookmarkEnd w:id="7448"/>
      <w:bookmarkEnd w:id="7449"/>
      <w:bookmarkEnd w:id="7450"/>
    </w:p>
    <w:p w:rsidRPr="002D6E2C" w:rsidR="00D521C9" w:rsidP="00E92BA0" w:rsidRDefault="00D521C9" w14:paraId="4EC51D3D" w14:textId="77777777"/>
    <w:p w:rsidRPr="002D6E2C" w:rsidR="00D521C9" w:rsidP="00E92BA0" w:rsidRDefault="00D521C9" w14:paraId="7AFF8C8B" w14:textId="77777777">
      <w:r w:rsidRPr="002D6E2C">
        <w:t>This table is the list of payment instrument identification codes, as published for ISO 20022 in the External Code Set under the tag “LocalInstrument”.</w:t>
      </w:r>
    </w:p>
    <w:p w:rsidRPr="002D6E2C" w:rsidR="00D521C9" w:rsidP="00E92BA0" w:rsidRDefault="00D521C9" w14:paraId="38BFAA1B" w14:textId="77777777">
      <w:pPr>
        <w:rPr>
          <w:lang w:eastAsia="en-ZA"/>
        </w:rPr>
      </w:pPr>
    </w:p>
    <w:tbl>
      <w:tblPr>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482"/>
        <w:gridCol w:w="6590"/>
      </w:tblGrid>
      <w:tr w:rsidRPr="004C134C" w:rsidR="00D521C9" w:rsidTr="00F0135A" w14:paraId="078B5F26" w14:textId="77777777">
        <w:trPr>
          <w:cantSplit/>
          <w:tblHeader/>
        </w:trPr>
        <w:tc>
          <w:tcPr>
            <w:tcW w:w="2482" w:type="dxa"/>
            <w:shd w:val="clear" w:color="auto" w:fill="D9D9D9"/>
          </w:tcPr>
          <w:p w:rsidRPr="002D6E2C" w:rsidR="00D521C9" w:rsidP="00E92BA0" w:rsidRDefault="00D521C9" w14:paraId="2BEDA028" w14:textId="77777777">
            <w:pPr>
              <w:rPr>
                <w:rFonts w:eastAsia="Times New Roman"/>
                <w:b/>
                <w:bCs/>
              </w:rPr>
            </w:pPr>
            <w:r w:rsidRPr="002D6E2C">
              <w:rPr>
                <w:rFonts w:eastAsia="Times New Roman"/>
                <w:b/>
                <w:bCs/>
              </w:rPr>
              <w:t>Local Instrument Code</w:t>
            </w:r>
          </w:p>
        </w:tc>
        <w:tc>
          <w:tcPr>
            <w:tcW w:w="6590" w:type="dxa"/>
            <w:shd w:val="clear" w:color="auto" w:fill="D9D9D9"/>
          </w:tcPr>
          <w:p w:rsidRPr="002D6E2C" w:rsidR="00D521C9" w:rsidP="00E92BA0" w:rsidRDefault="00D521C9" w14:paraId="5625E9E8" w14:textId="77777777">
            <w:pPr>
              <w:rPr>
                <w:rFonts w:eastAsia="Times New Roman"/>
                <w:b/>
                <w:bCs/>
              </w:rPr>
            </w:pPr>
            <w:r w:rsidRPr="002D6E2C">
              <w:rPr>
                <w:rFonts w:eastAsia="Times New Roman"/>
                <w:b/>
                <w:bCs/>
              </w:rPr>
              <w:t>Local Instrument Description</w:t>
            </w:r>
          </w:p>
        </w:tc>
      </w:tr>
      <w:tr w:rsidRPr="004C134C" w:rsidR="00D521C9" w:rsidTr="00F0135A" w14:paraId="605FEF0A" w14:textId="77777777">
        <w:tc>
          <w:tcPr>
            <w:tcW w:w="2482" w:type="dxa"/>
          </w:tcPr>
          <w:p w:rsidRPr="002D6E2C" w:rsidR="00D521C9" w:rsidP="00E92BA0" w:rsidRDefault="00D521C9" w14:paraId="08CDDD92" w14:textId="77777777">
            <w:pPr>
              <w:autoSpaceDE w:val="0"/>
              <w:autoSpaceDN w:val="0"/>
              <w:adjustRightInd w:val="0"/>
            </w:pPr>
            <w:r w:rsidRPr="002D6E2C">
              <w:t>TRF</w:t>
            </w:r>
          </w:p>
        </w:tc>
        <w:tc>
          <w:tcPr>
            <w:tcW w:w="6590" w:type="dxa"/>
          </w:tcPr>
          <w:p w:rsidRPr="002D6E2C" w:rsidR="00D521C9" w:rsidP="00E92BA0" w:rsidRDefault="00D521C9" w14:paraId="5CB9D652" w14:textId="77777777">
            <w:pPr>
              <w:autoSpaceDE w:val="0"/>
              <w:autoSpaceDN w:val="0"/>
              <w:adjustRightInd w:val="0"/>
            </w:pPr>
            <w:r w:rsidRPr="002D6E2C">
              <w:t>Credit Transfer</w:t>
            </w:r>
          </w:p>
        </w:tc>
      </w:tr>
      <w:tr w:rsidRPr="004C134C" w:rsidR="00D521C9" w:rsidTr="00F0135A" w14:paraId="72618009" w14:textId="77777777">
        <w:tc>
          <w:tcPr>
            <w:tcW w:w="2482" w:type="dxa"/>
          </w:tcPr>
          <w:p w:rsidRPr="002D6E2C" w:rsidR="00D521C9" w:rsidP="00E92BA0" w:rsidRDefault="00D521C9" w14:paraId="5B623802" w14:textId="77777777">
            <w:pPr>
              <w:autoSpaceDE w:val="0"/>
              <w:autoSpaceDN w:val="0"/>
              <w:adjustRightInd w:val="0"/>
            </w:pPr>
            <w:r w:rsidRPr="002D6E2C">
              <w:t>DDT</w:t>
            </w:r>
          </w:p>
        </w:tc>
        <w:tc>
          <w:tcPr>
            <w:tcW w:w="6590" w:type="dxa"/>
          </w:tcPr>
          <w:p w:rsidRPr="002D6E2C" w:rsidR="00D521C9" w:rsidP="00E92BA0" w:rsidRDefault="00D521C9" w14:paraId="620B9BB6" w14:textId="77777777">
            <w:pPr>
              <w:autoSpaceDE w:val="0"/>
              <w:autoSpaceDN w:val="0"/>
              <w:adjustRightInd w:val="0"/>
            </w:pPr>
            <w:r w:rsidRPr="002D6E2C">
              <w:t>Direct Debit</w:t>
            </w:r>
          </w:p>
        </w:tc>
      </w:tr>
      <w:tr w:rsidRPr="004C134C" w:rsidR="00D521C9" w:rsidTr="00F0135A" w14:paraId="10AFFC5C" w14:textId="77777777">
        <w:tc>
          <w:tcPr>
            <w:tcW w:w="2482" w:type="dxa"/>
          </w:tcPr>
          <w:p w:rsidRPr="002D6E2C" w:rsidR="00D521C9" w:rsidP="00E92BA0" w:rsidRDefault="00D521C9" w14:paraId="2179E131" w14:textId="77777777">
            <w:pPr>
              <w:autoSpaceDE w:val="0"/>
              <w:autoSpaceDN w:val="0"/>
              <w:adjustRightInd w:val="0"/>
            </w:pPr>
            <w:r w:rsidRPr="002D6E2C">
              <w:t>RDD</w:t>
            </w:r>
          </w:p>
        </w:tc>
        <w:tc>
          <w:tcPr>
            <w:tcW w:w="6590" w:type="dxa"/>
          </w:tcPr>
          <w:p w:rsidRPr="002D6E2C" w:rsidR="00D521C9" w:rsidP="00E92BA0" w:rsidRDefault="00D521C9" w14:paraId="5BC0DB75" w14:textId="77777777">
            <w:pPr>
              <w:autoSpaceDE w:val="0"/>
              <w:autoSpaceDN w:val="0"/>
              <w:adjustRightInd w:val="0"/>
            </w:pPr>
            <w:r w:rsidRPr="002D6E2C">
              <w:t>Returned Direct Debit</w:t>
            </w:r>
          </w:p>
        </w:tc>
      </w:tr>
      <w:tr w:rsidRPr="004C134C" w:rsidR="00D521C9" w:rsidTr="00F0135A" w14:paraId="0E83C021" w14:textId="77777777">
        <w:tc>
          <w:tcPr>
            <w:tcW w:w="2482" w:type="dxa"/>
          </w:tcPr>
          <w:p w:rsidRPr="002D6E2C" w:rsidR="00D521C9" w:rsidP="00E92BA0" w:rsidRDefault="00D521C9" w14:paraId="4A711BA1" w14:textId="77777777">
            <w:pPr>
              <w:autoSpaceDE w:val="0"/>
              <w:autoSpaceDN w:val="0"/>
              <w:adjustRightInd w:val="0"/>
            </w:pPr>
            <w:r w:rsidRPr="002D6E2C">
              <w:t>RTR</w:t>
            </w:r>
          </w:p>
        </w:tc>
        <w:tc>
          <w:tcPr>
            <w:tcW w:w="6590" w:type="dxa"/>
          </w:tcPr>
          <w:p w:rsidRPr="002D6E2C" w:rsidR="00D521C9" w:rsidP="00E92BA0" w:rsidRDefault="00D521C9" w14:paraId="703DD0E4" w14:textId="77777777">
            <w:pPr>
              <w:autoSpaceDE w:val="0"/>
              <w:autoSpaceDN w:val="0"/>
              <w:adjustRightInd w:val="0"/>
            </w:pPr>
            <w:r w:rsidRPr="002D6E2C">
              <w:t>Returned Credit Transfers</w:t>
            </w:r>
          </w:p>
        </w:tc>
      </w:tr>
      <w:tr w:rsidRPr="004C134C" w:rsidR="00D521C9" w:rsidTr="00F0135A" w14:paraId="5F01DA95" w14:textId="77777777">
        <w:tc>
          <w:tcPr>
            <w:tcW w:w="2482" w:type="dxa"/>
          </w:tcPr>
          <w:p w:rsidRPr="002D6E2C" w:rsidR="00D521C9" w:rsidP="00E92BA0" w:rsidRDefault="00D521C9" w14:paraId="6F6E6ADB" w14:textId="77777777">
            <w:pPr>
              <w:autoSpaceDE w:val="0"/>
              <w:autoSpaceDN w:val="0"/>
              <w:adjustRightInd w:val="0"/>
            </w:pPr>
            <w:r w:rsidRPr="002D6E2C">
              <w:t>ONCL</w:t>
            </w:r>
          </w:p>
        </w:tc>
        <w:tc>
          <w:tcPr>
            <w:tcW w:w="6590" w:type="dxa"/>
          </w:tcPr>
          <w:p w:rsidRPr="002D6E2C" w:rsidR="00D521C9" w:rsidP="00E92BA0" w:rsidRDefault="00D521C9" w14:paraId="7A064E96" w14:textId="77777777">
            <w:pPr>
              <w:autoSpaceDE w:val="0"/>
              <w:autoSpaceDN w:val="0"/>
              <w:adjustRightInd w:val="0"/>
            </w:pPr>
            <w:r w:rsidRPr="002D6E2C">
              <w:t>Overnight clearing</w:t>
            </w:r>
          </w:p>
        </w:tc>
      </w:tr>
      <w:tr w:rsidRPr="004C134C" w:rsidR="00D521C9" w:rsidTr="00F0135A" w14:paraId="189723BC" w14:textId="77777777">
        <w:tc>
          <w:tcPr>
            <w:tcW w:w="2482" w:type="dxa"/>
          </w:tcPr>
          <w:p w:rsidRPr="002D6E2C" w:rsidR="00D521C9" w:rsidP="00E92BA0" w:rsidRDefault="00D521C9" w14:paraId="652B7D56" w14:textId="77777777">
            <w:pPr>
              <w:autoSpaceDE w:val="0"/>
              <w:autoSpaceDN w:val="0"/>
              <w:adjustRightInd w:val="0"/>
            </w:pPr>
            <w:r w:rsidRPr="002D6E2C">
              <w:t>SDCL</w:t>
            </w:r>
          </w:p>
        </w:tc>
        <w:tc>
          <w:tcPr>
            <w:tcW w:w="6590" w:type="dxa"/>
          </w:tcPr>
          <w:p w:rsidRPr="002D6E2C" w:rsidR="00D521C9" w:rsidP="00E92BA0" w:rsidRDefault="00D521C9" w14:paraId="50744C12" w14:textId="77777777">
            <w:r w:rsidRPr="002D6E2C">
              <w:t>Sameday Clearing</w:t>
            </w:r>
          </w:p>
        </w:tc>
      </w:tr>
      <w:tr w:rsidRPr="004C134C" w:rsidR="00D521C9" w:rsidTr="00F0135A" w14:paraId="702460FF" w14:textId="77777777">
        <w:tc>
          <w:tcPr>
            <w:tcW w:w="2482" w:type="dxa"/>
          </w:tcPr>
          <w:p w:rsidRPr="002D6E2C" w:rsidR="00D521C9" w:rsidP="00E92BA0" w:rsidRDefault="00D521C9" w14:paraId="7942AAED" w14:textId="77777777">
            <w:pPr>
              <w:autoSpaceDE w:val="0"/>
              <w:autoSpaceDN w:val="0"/>
              <w:adjustRightInd w:val="0"/>
            </w:pPr>
            <w:r w:rsidRPr="002D6E2C">
              <w:t>BTR</w:t>
            </w:r>
          </w:p>
        </w:tc>
        <w:tc>
          <w:tcPr>
            <w:tcW w:w="6590" w:type="dxa"/>
          </w:tcPr>
          <w:p w:rsidRPr="002D6E2C" w:rsidR="00D521C9" w:rsidP="00E92BA0" w:rsidRDefault="00D521C9" w14:paraId="0DA438D1" w14:textId="77777777">
            <w:r w:rsidRPr="002D6E2C">
              <w:t>Bank Transfer</w:t>
            </w:r>
          </w:p>
        </w:tc>
      </w:tr>
      <w:tr w:rsidRPr="004C134C" w:rsidR="00D521C9" w:rsidTr="00F0135A" w14:paraId="5E155016" w14:textId="77777777">
        <w:tc>
          <w:tcPr>
            <w:tcW w:w="2482" w:type="dxa"/>
          </w:tcPr>
          <w:p w:rsidRPr="002D6E2C" w:rsidR="00D521C9" w:rsidP="00E92BA0" w:rsidRDefault="00D521C9" w14:paraId="3EAA03E2" w14:textId="77777777">
            <w:pPr>
              <w:autoSpaceDE w:val="0"/>
              <w:autoSpaceDN w:val="0"/>
              <w:adjustRightInd w:val="0"/>
            </w:pPr>
            <w:r w:rsidRPr="002D6E2C">
              <w:t>IAT</w:t>
            </w:r>
          </w:p>
        </w:tc>
        <w:tc>
          <w:tcPr>
            <w:tcW w:w="6590" w:type="dxa"/>
          </w:tcPr>
          <w:p w:rsidRPr="002D6E2C" w:rsidR="00D521C9" w:rsidP="00E92BA0" w:rsidRDefault="00D521C9" w14:paraId="1B63C8A6" w14:textId="77777777">
            <w:r w:rsidRPr="002D6E2C">
              <w:t>International Transfer</w:t>
            </w:r>
          </w:p>
        </w:tc>
      </w:tr>
      <w:tr w:rsidRPr="004C134C" w:rsidR="00D521C9" w:rsidTr="00F0135A" w14:paraId="66EC8D74" w14:textId="77777777">
        <w:tc>
          <w:tcPr>
            <w:tcW w:w="2482" w:type="dxa"/>
          </w:tcPr>
          <w:p w:rsidRPr="002D6E2C" w:rsidR="00D521C9" w:rsidP="00E92BA0" w:rsidRDefault="00D521C9" w14:paraId="72AE3647" w14:textId="77777777">
            <w:pPr>
              <w:autoSpaceDE w:val="0"/>
              <w:autoSpaceDN w:val="0"/>
              <w:adjustRightInd w:val="0"/>
            </w:pPr>
            <w:r w:rsidRPr="002D6E2C">
              <w:t>POP</w:t>
            </w:r>
          </w:p>
        </w:tc>
        <w:tc>
          <w:tcPr>
            <w:tcW w:w="6590" w:type="dxa"/>
          </w:tcPr>
          <w:p w:rsidRPr="002D6E2C" w:rsidR="00D521C9" w:rsidP="00E92BA0" w:rsidRDefault="00D521C9" w14:paraId="20653D47" w14:textId="77777777">
            <w:r w:rsidRPr="002D6E2C">
              <w:t>Point of Sale</w:t>
            </w:r>
          </w:p>
        </w:tc>
      </w:tr>
      <w:tr w:rsidRPr="004C134C" w:rsidR="00D521C9" w:rsidTr="00F0135A" w14:paraId="5657C8A2" w14:textId="77777777">
        <w:tc>
          <w:tcPr>
            <w:tcW w:w="2482" w:type="dxa"/>
          </w:tcPr>
          <w:p w:rsidRPr="002D6E2C" w:rsidR="00D521C9" w:rsidP="00E92BA0" w:rsidRDefault="00D521C9" w14:paraId="1BFB91FB" w14:textId="77777777">
            <w:pPr>
              <w:autoSpaceDE w:val="0"/>
              <w:autoSpaceDN w:val="0"/>
              <w:adjustRightInd w:val="0"/>
            </w:pPr>
            <w:r w:rsidRPr="002D6E2C">
              <w:t xml:space="preserve">TEL </w:t>
            </w:r>
          </w:p>
        </w:tc>
        <w:tc>
          <w:tcPr>
            <w:tcW w:w="6590" w:type="dxa"/>
          </w:tcPr>
          <w:p w:rsidRPr="002D6E2C" w:rsidR="00D521C9" w:rsidP="00E92BA0" w:rsidRDefault="00D521C9" w14:paraId="1D1C00CF" w14:textId="77777777">
            <w:r w:rsidRPr="002D6E2C">
              <w:t>Telephone imitated entry</w:t>
            </w:r>
          </w:p>
        </w:tc>
      </w:tr>
      <w:tr w:rsidRPr="004C134C" w:rsidR="00D521C9" w:rsidTr="00F0135A" w14:paraId="1F40BA2C" w14:textId="77777777">
        <w:tc>
          <w:tcPr>
            <w:tcW w:w="2482" w:type="dxa"/>
          </w:tcPr>
          <w:p w:rsidRPr="002D6E2C" w:rsidR="00D521C9" w:rsidP="00E92BA0" w:rsidRDefault="00D521C9" w14:paraId="00B8DAFA" w14:textId="77777777">
            <w:pPr>
              <w:autoSpaceDE w:val="0"/>
              <w:autoSpaceDN w:val="0"/>
              <w:adjustRightInd w:val="0"/>
            </w:pPr>
            <w:r w:rsidRPr="002D6E2C">
              <w:t>WEB</w:t>
            </w:r>
          </w:p>
        </w:tc>
        <w:tc>
          <w:tcPr>
            <w:tcW w:w="6590" w:type="dxa"/>
          </w:tcPr>
          <w:p w:rsidRPr="002D6E2C" w:rsidR="00D521C9" w:rsidP="00E92BA0" w:rsidRDefault="00D521C9" w14:paraId="4EB5606B" w14:textId="77777777">
            <w:r w:rsidRPr="002D6E2C">
              <w:t>Internet initiated payment</w:t>
            </w:r>
          </w:p>
        </w:tc>
      </w:tr>
      <w:tr w:rsidRPr="004C134C" w:rsidR="00D521C9" w:rsidTr="00F0135A" w14:paraId="7EAACB4F" w14:textId="77777777">
        <w:tc>
          <w:tcPr>
            <w:tcW w:w="2482" w:type="dxa"/>
          </w:tcPr>
          <w:p w:rsidRPr="002D6E2C" w:rsidR="00D521C9" w:rsidP="00E92BA0" w:rsidRDefault="00D521C9" w14:paraId="1132EC00" w14:textId="77777777">
            <w:pPr>
              <w:autoSpaceDE w:val="0"/>
              <w:autoSpaceDN w:val="0"/>
              <w:adjustRightInd w:val="0"/>
            </w:pPr>
            <w:r w:rsidRPr="002D6E2C">
              <w:t>0000</w:t>
            </w:r>
          </w:p>
        </w:tc>
        <w:tc>
          <w:tcPr>
            <w:tcW w:w="6590" w:type="dxa"/>
          </w:tcPr>
          <w:p w:rsidRPr="002D6E2C" w:rsidR="00D521C9" w:rsidP="00E92BA0" w:rsidRDefault="00D521C9" w14:paraId="69947073" w14:textId="77777777">
            <w:pPr>
              <w:autoSpaceDE w:val="0"/>
              <w:autoSpaceDN w:val="0"/>
              <w:adjustRightInd w:val="0"/>
            </w:pPr>
            <w:r w:rsidRPr="002D6E2C">
              <w:t>Business Payment</w:t>
            </w:r>
          </w:p>
        </w:tc>
      </w:tr>
      <w:tr w:rsidRPr="004C134C" w:rsidR="00D521C9" w:rsidTr="00F0135A" w14:paraId="7DCE16E9" w14:textId="77777777">
        <w:tc>
          <w:tcPr>
            <w:tcW w:w="2482" w:type="dxa"/>
          </w:tcPr>
          <w:p w:rsidRPr="002D6E2C" w:rsidR="00D521C9" w:rsidP="00E92BA0" w:rsidRDefault="00D521C9" w14:paraId="7946863D" w14:textId="77777777">
            <w:pPr>
              <w:autoSpaceDE w:val="0"/>
              <w:autoSpaceDN w:val="0"/>
              <w:adjustRightInd w:val="0"/>
            </w:pPr>
            <w:r w:rsidRPr="002D6E2C">
              <w:t>0001</w:t>
            </w:r>
          </w:p>
        </w:tc>
        <w:tc>
          <w:tcPr>
            <w:tcW w:w="6590" w:type="dxa"/>
          </w:tcPr>
          <w:p w:rsidRPr="002D6E2C" w:rsidR="00D521C9" w:rsidP="00E92BA0" w:rsidRDefault="00D521C9" w14:paraId="2198CBC5" w14:textId="77777777">
            <w:r w:rsidRPr="002D6E2C">
              <w:t>Converted bank payment</w:t>
            </w:r>
          </w:p>
        </w:tc>
      </w:tr>
      <w:tr w:rsidRPr="004C134C" w:rsidR="00D521C9" w:rsidTr="00F0135A" w14:paraId="78E37F18" w14:textId="77777777">
        <w:tc>
          <w:tcPr>
            <w:tcW w:w="2482" w:type="dxa"/>
          </w:tcPr>
          <w:p w:rsidRPr="002D6E2C" w:rsidR="00D521C9" w:rsidP="00E92BA0" w:rsidRDefault="00D521C9" w14:paraId="6651DA62" w14:textId="77777777">
            <w:pPr>
              <w:autoSpaceDE w:val="0"/>
              <w:autoSpaceDN w:val="0"/>
              <w:adjustRightInd w:val="0"/>
            </w:pPr>
            <w:r w:rsidRPr="002D6E2C">
              <w:t>0002</w:t>
            </w:r>
          </w:p>
        </w:tc>
        <w:tc>
          <w:tcPr>
            <w:tcW w:w="6590" w:type="dxa"/>
          </w:tcPr>
          <w:p w:rsidRPr="002D6E2C" w:rsidR="00D521C9" w:rsidP="00E92BA0" w:rsidRDefault="00D521C9" w14:paraId="6D33D79C" w14:textId="77777777">
            <w:r w:rsidRPr="002D6E2C">
              <w:t>Standing order</w:t>
            </w:r>
          </w:p>
        </w:tc>
      </w:tr>
      <w:tr w:rsidRPr="004C134C" w:rsidR="00D521C9" w:rsidTr="00F0135A" w14:paraId="6F66D358" w14:textId="77777777">
        <w:tc>
          <w:tcPr>
            <w:tcW w:w="2482" w:type="dxa"/>
          </w:tcPr>
          <w:p w:rsidRPr="002D6E2C" w:rsidR="00D521C9" w:rsidP="00E92BA0" w:rsidRDefault="00D521C9" w14:paraId="4A8FACA3" w14:textId="77777777">
            <w:pPr>
              <w:autoSpaceDE w:val="0"/>
              <w:autoSpaceDN w:val="0"/>
              <w:adjustRightInd w:val="0"/>
            </w:pPr>
            <w:r w:rsidRPr="002D6E2C">
              <w:t>0004</w:t>
            </w:r>
          </w:p>
        </w:tc>
        <w:tc>
          <w:tcPr>
            <w:tcW w:w="6590" w:type="dxa"/>
          </w:tcPr>
          <w:p w:rsidRPr="002D6E2C" w:rsidR="00D521C9" w:rsidP="00E92BA0" w:rsidRDefault="00D521C9" w14:paraId="04DEB8DE" w14:textId="77777777">
            <w:r w:rsidRPr="002D6E2C">
              <w:t>Pre-authorised direct debit</w:t>
            </w:r>
          </w:p>
        </w:tc>
      </w:tr>
      <w:tr w:rsidRPr="004C134C" w:rsidR="00D521C9" w:rsidTr="00F0135A" w14:paraId="6DFCA4D0" w14:textId="77777777">
        <w:tc>
          <w:tcPr>
            <w:tcW w:w="2482" w:type="dxa"/>
          </w:tcPr>
          <w:p w:rsidRPr="002D6E2C" w:rsidR="00D521C9" w:rsidP="00E92BA0" w:rsidRDefault="00D521C9" w14:paraId="56C6C7BC" w14:textId="77777777">
            <w:pPr>
              <w:autoSpaceDE w:val="0"/>
              <w:autoSpaceDN w:val="0"/>
              <w:adjustRightInd w:val="0"/>
            </w:pPr>
            <w:r w:rsidRPr="002D6E2C">
              <w:t>0005</w:t>
            </w:r>
          </w:p>
        </w:tc>
        <w:tc>
          <w:tcPr>
            <w:tcW w:w="6590" w:type="dxa"/>
          </w:tcPr>
          <w:p w:rsidRPr="002D6E2C" w:rsidR="00D521C9" w:rsidP="00E92BA0" w:rsidRDefault="00D521C9" w14:paraId="22E95F60" w14:textId="77777777">
            <w:r w:rsidRPr="002D6E2C">
              <w:t>Non pre-authorised direct debit</w:t>
            </w:r>
          </w:p>
        </w:tc>
      </w:tr>
      <w:tr w:rsidRPr="004C134C" w:rsidR="00D521C9" w:rsidTr="00F0135A" w14:paraId="69B75940" w14:textId="77777777">
        <w:tc>
          <w:tcPr>
            <w:tcW w:w="2482" w:type="dxa"/>
          </w:tcPr>
          <w:p w:rsidRPr="002D6E2C" w:rsidR="00D521C9" w:rsidP="00E92BA0" w:rsidRDefault="00D521C9" w14:paraId="104BAF95" w14:textId="77777777">
            <w:pPr>
              <w:autoSpaceDE w:val="0"/>
              <w:autoSpaceDN w:val="0"/>
              <w:adjustRightInd w:val="0"/>
            </w:pPr>
            <w:r w:rsidRPr="002D6E2C">
              <w:t>0019</w:t>
            </w:r>
          </w:p>
        </w:tc>
        <w:tc>
          <w:tcPr>
            <w:tcW w:w="6590" w:type="dxa"/>
          </w:tcPr>
          <w:p w:rsidRPr="002D6E2C" w:rsidR="00D521C9" w:rsidP="00E92BA0" w:rsidRDefault="00D521C9" w14:paraId="429BAFE2" w14:textId="77777777">
            <w:r w:rsidRPr="002D6E2C">
              <w:t>Business to customer direct debit</w:t>
            </w:r>
          </w:p>
        </w:tc>
      </w:tr>
      <w:tr w:rsidRPr="004C134C" w:rsidR="00D521C9" w:rsidTr="00F0135A" w14:paraId="1FE0D10A" w14:textId="77777777">
        <w:tc>
          <w:tcPr>
            <w:tcW w:w="2482" w:type="dxa"/>
          </w:tcPr>
          <w:p w:rsidRPr="002D6E2C" w:rsidR="00D521C9" w:rsidP="00E92BA0" w:rsidRDefault="00D521C9" w14:paraId="39E7D886" w14:textId="77777777">
            <w:pPr>
              <w:autoSpaceDE w:val="0"/>
              <w:autoSpaceDN w:val="0"/>
              <w:adjustRightInd w:val="0"/>
            </w:pPr>
            <w:r w:rsidRPr="002D6E2C">
              <w:t>0058</w:t>
            </w:r>
          </w:p>
        </w:tc>
        <w:tc>
          <w:tcPr>
            <w:tcW w:w="6590" w:type="dxa"/>
          </w:tcPr>
          <w:p w:rsidRPr="002D6E2C" w:rsidR="00D521C9" w:rsidP="00E92BA0" w:rsidRDefault="00D521C9" w14:paraId="0E6A5237" w14:textId="77777777">
            <w:r w:rsidRPr="002D6E2C">
              <w:t>Business to business direct debit</w:t>
            </w:r>
          </w:p>
        </w:tc>
      </w:tr>
      <w:tr w:rsidRPr="004C134C" w:rsidR="00D521C9" w:rsidTr="00F0135A" w14:paraId="3B4D8748" w14:textId="77777777">
        <w:tc>
          <w:tcPr>
            <w:tcW w:w="2482" w:type="dxa"/>
          </w:tcPr>
          <w:p w:rsidRPr="002D6E2C" w:rsidR="00D521C9" w:rsidP="00E92BA0" w:rsidRDefault="00D521C9" w14:paraId="0EC023EF" w14:textId="77777777">
            <w:pPr>
              <w:autoSpaceDE w:val="0"/>
              <w:autoSpaceDN w:val="0"/>
              <w:adjustRightInd w:val="0"/>
            </w:pPr>
            <w:r w:rsidRPr="002D6E2C">
              <w:t>0085</w:t>
            </w:r>
          </w:p>
        </w:tc>
        <w:tc>
          <w:tcPr>
            <w:tcW w:w="6590" w:type="dxa"/>
          </w:tcPr>
          <w:p w:rsidRPr="002D6E2C" w:rsidR="00D521C9" w:rsidP="00E92BA0" w:rsidRDefault="00D521C9" w14:paraId="7C2F3D3F" w14:textId="77777777">
            <w:r w:rsidRPr="002D6E2C">
              <w:t>2-day direct debit</w:t>
            </w:r>
          </w:p>
        </w:tc>
      </w:tr>
      <w:tr w:rsidRPr="004C134C" w:rsidR="00D521C9" w:rsidTr="00F0135A" w14:paraId="78359327" w14:textId="77777777">
        <w:tc>
          <w:tcPr>
            <w:tcW w:w="2482" w:type="dxa"/>
          </w:tcPr>
          <w:p w:rsidRPr="002D6E2C" w:rsidR="00D521C9" w:rsidP="00E92BA0" w:rsidRDefault="00D521C9" w14:paraId="284BB67D" w14:textId="77777777">
            <w:pPr>
              <w:autoSpaceDE w:val="0"/>
              <w:autoSpaceDN w:val="0"/>
              <w:adjustRightInd w:val="0"/>
            </w:pPr>
            <w:r w:rsidRPr="002D6E2C">
              <w:t>0089</w:t>
            </w:r>
          </w:p>
        </w:tc>
        <w:tc>
          <w:tcPr>
            <w:tcW w:w="6590" w:type="dxa"/>
          </w:tcPr>
          <w:p w:rsidRPr="002D6E2C" w:rsidR="00D521C9" w:rsidP="00E92BA0" w:rsidRDefault="00D521C9" w14:paraId="7BA4B15F" w14:textId="77777777">
            <w:r w:rsidRPr="002D6E2C">
              <w:t>Urgent pre-authorised direct debit</w:t>
            </w:r>
          </w:p>
        </w:tc>
      </w:tr>
      <w:tr w:rsidRPr="004C134C" w:rsidR="00D521C9" w:rsidTr="00F0135A" w14:paraId="267DA77C" w14:textId="77777777">
        <w:tc>
          <w:tcPr>
            <w:tcW w:w="2482" w:type="dxa"/>
          </w:tcPr>
          <w:p w:rsidRPr="002D6E2C" w:rsidR="00D521C9" w:rsidP="00E92BA0" w:rsidRDefault="00D521C9" w14:paraId="3A5B32EF" w14:textId="77777777">
            <w:pPr>
              <w:autoSpaceDE w:val="0"/>
              <w:autoSpaceDN w:val="0"/>
              <w:adjustRightInd w:val="0"/>
            </w:pPr>
            <w:r w:rsidRPr="002D6E2C">
              <w:t>0090</w:t>
            </w:r>
          </w:p>
        </w:tc>
        <w:tc>
          <w:tcPr>
            <w:tcW w:w="6590" w:type="dxa"/>
          </w:tcPr>
          <w:p w:rsidRPr="002D6E2C" w:rsidR="00D521C9" w:rsidP="00E92BA0" w:rsidRDefault="00D521C9" w14:paraId="57BDC6BA" w14:textId="77777777">
            <w:r w:rsidRPr="002D6E2C">
              <w:t>Mass payment beneficiary</w:t>
            </w:r>
          </w:p>
        </w:tc>
      </w:tr>
      <w:tr w:rsidRPr="004C134C" w:rsidR="00D521C9" w:rsidTr="00F0135A" w14:paraId="2C42D8DB" w14:textId="77777777">
        <w:tc>
          <w:tcPr>
            <w:tcW w:w="2482" w:type="dxa"/>
          </w:tcPr>
          <w:p w:rsidRPr="002D6E2C" w:rsidR="00D521C9" w:rsidP="00E92BA0" w:rsidRDefault="00D521C9" w14:paraId="3D8F18B0" w14:textId="77777777">
            <w:pPr>
              <w:autoSpaceDE w:val="0"/>
              <w:autoSpaceDN w:val="0"/>
              <w:adjustRightInd w:val="0"/>
            </w:pPr>
            <w:r w:rsidRPr="002D6E2C">
              <w:t>0091</w:t>
            </w:r>
          </w:p>
        </w:tc>
        <w:tc>
          <w:tcPr>
            <w:tcW w:w="6590" w:type="dxa"/>
          </w:tcPr>
          <w:p w:rsidRPr="002D6E2C" w:rsidR="00D521C9" w:rsidP="00E92BA0" w:rsidRDefault="00D521C9" w14:paraId="35B2ED35" w14:textId="77777777">
            <w:r w:rsidRPr="002D6E2C">
              <w:t>Mass payment ours</w:t>
            </w:r>
          </w:p>
        </w:tc>
      </w:tr>
      <w:tr w:rsidRPr="004C134C" w:rsidR="00D521C9" w:rsidTr="00F0135A" w14:paraId="26BF71A8" w14:textId="77777777">
        <w:tc>
          <w:tcPr>
            <w:tcW w:w="2482" w:type="dxa"/>
          </w:tcPr>
          <w:p w:rsidRPr="002D6E2C" w:rsidR="00D521C9" w:rsidP="00E92BA0" w:rsidRDefault="00D521C9" w14:paraId="1B8611CB" w14:textId="77777777">
            <w:pPr>
              <w:autoSpaceDE w:val="0"/>
              <w:autoSpaceDN w:val="0"/>
              <w:adjustRightInd w:val="0"/>
            </w:pPr>
            <w:r w:rsidRPr="002D6E2C">
              <w:t>0092</w:t>
            </w:r>
          </w:p>
        </w:tc>
        <w:tc>
          <w:tcPr>
            <w:tcW w:w="6590" w:type="dxa"/>
          </w:tcPr>
          <w:p w:rsidRPr="002D6E2C" w:rsidR="00D521C9" w:rsidP="00E92BA0" w:rsidRDefault="00D521C9" w14:paraId="0165501F" w14:textId="77777777">
            <w:r w:rsidRPr="002D6E2C">
              <w:t>Mass payment shared</w:t>
            </w:r>
          </w:p>
        </w:tc>
      </w:tr>
      <w:tr w:rsidRPr="004C134C" w:rsidR="00D521C9" w:rsidTr="00F0135A" w14:paraId="5BB77391" w14:textId="77777777">
        <w:tc>
          <w:tcPr>
            <w:tcW w:w="2482" w:type="dxa"/>
          </w:tcPr>
          <w:p w:rsidRPr="002D6E2C" w:rsidR="00D521C9" w:rsidP="00E92BA0" w:rsidRDefault="00D521C9" w14:paraId="1977FCF2" w14:textId="77777777">
            <w:pPr>
              <w:autoSpaceDE w:val="0"/>
              <w:autoSpaceDN w:val="0"/>
              <w:adjustRightInd w:val="0"/>
            </w:pPr>
            <w:r w:rsidRPr="002D6E2C">
              <w:t>0220</w:t>
            </w:r>
          </w:p>
        </w:tc>
        <w:tc>
          <w:tcPr>
            <w:tcW w:w="6590" w:type="dxa"/>
          </w:tcPr>
          <w:p w:rsidRPr="002D6E2C" w:rsidR="00D521C9" w:rsidP="00E92BA0" w:rsidRDefault="00D521C9" w14:paraId="2B2F96C3" w14:textId="77777777">
            <w:r w:rsidRPr="002D6E2C">
              <w:t>Standing authorisation general</w:t>
            </w:r>
          </w:p>
        </w:tc>
      </w:tr>
      <w:tr w:rsidRPr="004C134C" w:rsidR="00D521C9" w:rsidTr="00F0135A" w14:paraId="2FE3D84A" w14:textId="77777777">
        <w:tc>
          <w:tcPr>
            <w:tcW w:w="2482" w:type="dxa"/>
          </w:tcPr>
          <w:p w:rsidRPr="002D6E2C" w:rsidR="00D521C9" w:rsidP="00E92BA0" w:rsidRDefault="00D521C9" w14:paraId="27D97721" w14:textId="77777777">
            <w:pPr>
              <w:autoSpaceDE w:val="0"/>
              <w:autoSpaceDN w:val="0"/>
              <w:adjustRightInd w:val="0"/>
            </w:pPr>
            <w:r w:rsidRPr="002D6E2C">
              <w:t>0221</w:t>
            </w:r>
          </w:p>
        </w:tc>
        <w:tc>
          <w:tcPr>
            <w:tcW w:w="6590" w:type="dxa"/>
          </w:tcPr>
          <w:p w:rsidRPr="002D6E2C" w:rsidR="00D521C9" w:rsidP="00E92BA0" w:rsidRDefault="00D521C9" w14:paraId="5CBBE8EE" w14:textId="77777777">
            <w:r w:rsidRPr="002D6E2C">
              <w:t xml:space="preserve">Once off authorisation </w:t>
            </w:r>
          </w:p>
        </w:tc>
      </w:tr>
      <w:tr w:rsidRPr="004C134C" w:rsidR="00D521C9" w:rsidTr="00F0135A" w14:paraId="4C65818C" w14:textId="77777777">
        <w:tc>
          <w:tcPr>
            <w:tcW w:w="2482" w:type="dxa"/>
          </w:tcPr>
          <w:p w:rsidRPr="002D6E2C" w:rsidR="00D521C9" w:rsidP="00E92BA0" w:rsidRDefault="00D521C9" w14:paraId="52ED62F4" w14:textId="77777777">
            <w:pPr>
              <w:autoSpaceDE w:val="0"/>
              <w:autoSpaceDN w:val="0"/>
              <w:adjustRightInd w:val="0"/>
            </w:pPr>
            <w:r w:rsidRPr="002D6E2C">
              <w:t>0222</w:t>
            </w:r>
          </w:p>
        </w:tc>
        <w:tc>
          <w:tcPr>
            <w:tcW w:w="6590" w:type="dxa"/>
          </w:tcPr>
          <w:p w:rsidRPr="002D6E2C" w:rsidR="00D521C9" w:rsidP="00E92BA0" w:rsidRDefault="00D521C9" w14:paraId="77F9FCD5" w14:textId="77777777">
            <w:r w:rsidRPr="002D6E2C">
              <w:t xml:space="preserve">Standing </w:t>
            </w:r>
            <w:r w:rsidR="00503184">
              <w:t>Authorisation</w:t>
            </w:r>
            <w:r w:rsidR="00F61AEC">
              <w:t xml:space="preserve"> </w:t>
            </w:r>
            <w:r w:rsidRPr="002D6E2C">
              <w:t>companies</w:t>
            </w:r>
          </w:p>
        </w:tc>
      </w:tr>
      <w:tr w:rsidRPr="004C134C" w:rsidR="00D521C9" w:rsidTr="00F0135A" w14:paraId="5C09A4A0" w14:textId="77777777">
        <w:tc>
          <w:tcPr>
            <w:tcW w:w="2482" w:type="dxa"/>
          </w:tcPr>
          <w:p w:rsidRPr="002D6E2C" w:rsidR="00D521C9" w:rsidP="00E92BA0" w:rsidRDefault="00D521C9" w14:paraId="6D27AF99" w14:textId="77777777">
            <w:pPr>
              <w:autoSpaceDE w:val="0"/>
              <w:autoSpaceDN w:val="0"/>
              <w:adjustRightInd w:val="0"/>
            </w:pPr>
            <w:r w:rsidRPr="002D6E2C">
              <w:t>0223</w:t>
            </w:r>
          </w:p>
        </w:tc>
        <w:tc>
          <w:tcPr>
            <w:tcW w:w="6590" w:type="dxa"/>
          </w:tcPr>
          <w:p w:rsidRPr="002D6E2C" w:rsidR="00D521C9" w:rsidP="00E92BA0" w:rsidRDefault="00D521C9" w14:paraId="26887552" w14:textId="77777777">
            <w:r w:rsidRPr="002D6E2C">
              <w:t xml:space="preserve">Standing </w:t>
            </w:r>
            <w:r w:rsidR="00503184">
              <w:t>Authorisation</w:t>
            </w:r>
            <w:r w:rsidR="00F61AEC">
              <w:t xml:space="preserve"> </w:t>
            </w:r>
            <w:r w:rsidRPr="002D6E2C">
              <w:t>lotteries</w:t>
            </w:r>
          </w:p>
        </w:tc>
      </w:tr>
      <w:tr w:rsidRPr="004C134C" w:rsidR="00D521C9" w:rsidTr="00F0135A" w14:paraId="67AE3AD1" w14:textId="77777777">
        <w:tc>
          <w:tcPr>
            <w:tcW w:w="2482" w:type="dxa"/>
          </w:tcPr>
          <w:p w:rsidRPr="002D6E2C" w:rsidR="00D521C9" w:rsidP="00E92BA0" w:rsidRDefault="00D521C9" w14:paraId="78FD8628" w14:textId="77777777">
            <w:pPr>
              <w:autoSpaceDE w:val="0"/>
              <w:autoSpaceDN w:val="0"/>
              <w:adjustRightInd w:val="0"/>
            </w:pPr>
            <w:r w:rsidRPr="002D6E2C">
              <w:t>0224</w:t>
            </w:r>
          </w:p>
        </w:tc>
        <w:tc>
          <w:tcPr>
            <w:tcW w:w="6590" w:type="dxa"/>
          </w:tcPr>
          <w:p w:rsidRPr="002D6E2C" w:rsidR="00D521C9" w:rsidP="00E92BA0" w:rsidRDefault="00D521C9" w14:paraId="3110AC49" w14:textId="77777777">
            <w:r w:rsidRPr="002D6E2C">
              <w:t xml:space="preserve">Standing </w:t>
            </w:r>
            <w:r w:rsidR="00503184">
              <w:t>Authorisation</w:t>
            </w:r>
            <w:r w:rsidR="00F61AEC">
              <w:t xml:space="preserve"> </w:t>
            </w:r>
            <w:r w:rsidRPr="002D6E2C">
              <w:t>charities</w:t>
            </w:r>
          </w:p>
        </w:tc>
      </w:tr>
      <w:tr w:rsidRPr="004C134C" w:rsidR="00D521C9" w:rsidTr="00F0135A" w14:paraId="55783C2C" w14:textId="77777777">
        <w:tc>
          <w:tcPr>
            <w:tcW w:w="2482" w:type="dxa"/>
          </w:tcPr>
          <w:p w:rsidRPr="002D6E2C" w:rsidR="00D521C9" w:rsidP="00E92BA0" w:rsidRDefault="00D521C9" w14:paraId="22135D03" w14:textId="77777777">
            <w:pPr>
              <w:autoSpaceDE w:val="0"/>
              <w:autoSpaceDN w:val="0"/>
              <w:adjustRightInd w:val="0"/>
            </w:pPr>
            <w:r w:rsidRPr="002D6E2C">
              <w:t>0225</w:t>
            </w:r>
          </w:p>
        </w:tc>
        <w:tc>
          <w:tcPr>
            <w:tcW w:w="6590" w:type="dxa"/>
          </w:tcPr>
          <w:p w:rsidRPr="002D6E2C" w:rsidR="00D521C9" w:rsidP="00E92BA0" w:rsidRDefault="00D521C9" w14:paraId="5BE403F2" w14:textId="77777777">
            <w:r w:rsidRPr="002D6E2C">
              <w:t>Once-off tuition fees</w:t>
            </w:r>
          </w:p>
        </w:tc>
      </w:tr>
      <w:tr w:rsidRPr="004C134C" w:rsidR="00D521C9" w:rsidTr="00F0135A" w14:paraId="38530F72" w14:textId="77777777">
        <w:tc>
          <w:tcPr>
            <w:tcW w:w="2482" w:type="dxa"/>
          </w:tcPr>
          <w:p w:rsidRPr="002D6E2C" w:rsidR="00D521C9" w:rsidP="00E92BA0" w:rsidRDefault="00D521C9" w14:paraId="00A934FC" w14:textId="77777777">
            <w:pPr>
              <w:autoSpaceDE w:val="0"/>
              <w:autoSpaceDN w:val="0"/>
              <w:adjustRightInd w:val="0"/>
            </w:pPr>
            <w:r w:rsidRPr="002D6E2C">
              <w:t>0226</w:t>
            </w:r>
          </w:p>
        </w:tc>
        <w:tc>
          <w:tcPr>
            <w:tcW w:w="6590" w:type="dxa"/>
          </w:tcPr>
          <w:p w:rsidRPr="002D6E2C" w:rsidR="00D521C9" w:rsidP="00E92BA0" w:rsidRDefault="00D521C9" w14:paraId="76626895" w14:textId="77777777">
            <w:r w:rsidRPr="00AB047E">
              <w:t>No authorisation is required as the amendment/s will be in line with initial mandate terms.</w:t>
            </w:r>
          </w:p>
        </w:tc>
      </w:tr>
      <w:tr w:rsidRPr="004C134C" w:rsidR="00D521C9" w:rsidTr="00F0135A" w14:paraId="415A6B70" w14:textId="77777777">
        <w:tc>
          <w:tcPr>
            <w:tcW w:w="2482" w:type="dxa"/>
          </w:tcPr>
          <w:p w:rsidRPr="00F4715C" w:rsidR="00D521C9" w:rsidP="00E92BA0" w:rsidRDefault="00D521C9" w14:paraId="65845C68" w14:textId="77777777">
            <w:pPr>
              <w:tabs>
                <w:tab w:val="center" w:pos="1133"/>
              </w:tabs>
              <w:autoSpaceDE w:val="0"/>
              <w:autoSpaceDN w:val="0"/>
              <w:adjustRightInd w:val="0"/>
              <w:jc w:val="both"/>
            </w:pPr>
            <w:r w:rsidRPr="002D6E2C">
              <w:t>0227</w:t>
            </w:r>
            <w:r>
              <w:tab/>
            </w:r>
          </w:p>
        </w:tc>
        <w:tc>
          <w:tcPr>
            <w:tcW w:w="6590" w:type="dxa"/>
          </w:tcPr>
          <w:p w:rsidRPr="002D6E2C" w:rsidR="00D521C9" w:rsidP="00F0135A" w:rsidRDefault="00D91352" w14:paraId="21D9F360" w14:textId="77777777">
            <w:pPr>
              <w:rPr>
                <w:rFonts w:ascii="Arial" w:hAnsi="Arial" w:eastAsia="Times New Roman"/>
                <w:lang w:val="en-GB"/>
              </w:rPr>
            </w:pPr>
            <w:r>
              <w:t>D</w:t>
            </w:r>
            <w:r w:rsidRPr="00AB047E" w:rsidR="00D521C9">
              <w:t>ebtor authorisation is required</w:t>
            </w:r>
          </w:p>
        </w:tc>
      </w:tr>
      <w:tr w:rsidRPr="004C134C" w:rsidR="00D521C9" w:rsidTr="00F0135A" w14:paraId="4B18447A" w14:textId="77777777">
        <w:tc>
          <w:tcPr>
            <w:tcW w:w="2482" w:type="dxa"/>
          </w:tcPr>
          <w:p w:rsidRPr="002D6E2C" w:rsidR="00D521C9" w:rsidP="00E92BA0" w:rsidRDefault="00D521C9" w14:paraId="44D87F0E" w14:textId="77777777">
            <w:pPr>
              <w:tabs>
                <w:tab w:val="center" w:pos="1133"/>
              </w:tabs>
              <w:autoSpaceDE w:val="0"/>
              <w:autoSpaceDN w:val="0"/>
              <w:adjustRightInd w:val="0"/>
            </w:pPr>
            <w:r>
              <w:t>0228</w:t>
            </w:r>
          </w:p>
        </w:tc>
        <w:tc>
          <w:tcPr>
            <w:tcW w:w="6590" w:type="dxa"/>
          </w:tcPr>
          <w:p w:rsidRPr="00F4715C" w:rsidR="00D521C9" w:rsidP="00E92BA0" w:rsidRDefault="00D521C9" w14:paraId="408F0DFC" w14:textId="77777777">
            <w:r w:rsidRPr="002D2289">
              <w:t>The</w:t>
            </w:r>
            <w:r w:rsidRPr="00D66857">
              <w:t xml:space="preserve"> authorisation has been done.</w:t>
            </w:r>
          </w:p>
        </w:tc>
      </w:tr>
      <w:tr w:rsidRPr="004C134C" w:rsidR="00D521C9" w:rsidTr="00F0135A" w14:paraId="147E633A" w14:textId="77777777">
        <w:tc>
          <w:tcPr>
            <w:tcW w:w="2482" w:type="dxa"/>
            <w:tcBorders>
              <w:top w:val="single" w:color="auto" w:sz="4" w:space="0"/>
              <w:left w:val="single" w:color="auto" w:sz="4" w:space="0"/>
              <w:bottom w:val="single" w:color="auto" w:sz="4" w:space="0"/>
              <w:right w:val="single" w:color="auto" w:sz="4" w:space="0"/>
            </w:tcBorders>
          </w:tcPr>
          <w:p w:rsidRPr="002D6E2C" w:rsidR="00D521C9" w:rsidP="00E92BA0" w:rsidRDefault="00D521C9" w14:paraId="7D07E48B" w14:textId="77777777">
            <w:pPr>
              <w:autoSpaceDE w:val="0"/>
              <w:autoSpaceDN w:val="0"/>
              <w:adjustRightInd w:val="0"/>
            </w:pPr>
            <w:bookmarkStart w:name="_Toc395193951" w:id="7451"/>
            <w:r>
              <w:t>0229</w:t>
            </w:r>
          </w:p>
        </w:tc>
        <w:tc>
          <w:tcPr>
            <w:tcW w:w="6590" w:type="dxa"/>
            <w:tcBorders>
              <w:top w:val="single" w:color="auto" w:sz="4" w:space="0"/>
              <w:left w:val="single" w:color="auto" w:sz="4" w:space="0"/>
              <w:bottom w:val="single" w:color="auto" w:sz="4" w:space="0"/>
              <w:right w:val="single" w:color="auto" w:sz="4" w:space="0"/>
            </w:tcBorders>
          </w:tcPr>
          <w:p w:rsidRPr="002D6E2C" w:rsidR="00D521C9" w:rsidP="00E92BA0" w:rsidRDefault="00D521C9" w14:paraId="32D79BBD" w14:textId="77777777">
            <w:r w:rsidRPr="00AB047E">
              <w:t>Authorisation is required in Real Time and cell number is required.</w:t>
            </w:r>
          </w:p>
        </w:tc>
      </w:tr>
      <w:tr w:rsidRPr="004C134C" w:rsidR="00D521C9" w:rsidTr="00F0135A" w14:paraId="2B0C2368" w14:textId="77777777">
        <w:tc>
          <w:tcPr>
            <w:tcW w:w="2482" w:type="dxa"/>
            <w:tcBorders>
              <w:top w:val="single" w:color="auto" w:sz="4" w:space="0"/>
              <w:left w:val="single" w:color="auto" w:sz="4" w:space="0"/>
              <w:bottom w:val="single" w:color="auto" w:sz="4" w:space="0"/>
              <w:right w:val="single" w:color="auto" w:sz="4" w:space="0"/>
            </w:tcBorders>
          </w:tcPr>
          <w:p w:rsidR="00D521C9" w:rsidP="00E92BA0" w:rsidRDefault="00D521C9" w14:paraId="4FB15913" w14:textId="77777777">
            <w:pPr>
              <w:autoSpaceDE w:val="0"/>
              <w:autoSpaceDN w:val="0"/>
              <w:adjustRightInd w:val="0"/>
            </w:pPr>
            <w:r>
              <w:t>0230</w:t>
            </w:r>
          </w:p>
        </w:tc>
        <w:tc>
          <w:tcPr>
            <w:tcW w:w="6590" w:type="dxa"/>
            <w:tcBorders>
              <w:top w:val="single" w:color="auto" w:sz="4" w:space="0"/>
              <w:left w:val="single" w:color="auto" w:sz="4" w:space="0"/>
              <w:bottom w:val="single" w:color="auto" w:sz="4" w:space="0"/>
              <w:right w:val="single" w:color="auto" w:sz="4" w:space="0"/>
            </w:tcBorders>
          </w:tcPr>
          <w:p w:rsidR="00D521C9" w:rsidP="00E92BA0" w:rsidRDefault="00D521C9" w14:paraId="61B2FFCC" w14:textId="77777777">
            <w:r w:rsidRPr="00AB047E">
              <w:t>Authorisation is required in Real Time and is processed using cell number registered at bank.</w:t>
            </w:r>
          </w:p>
        </w:tc>
      </w:tr>
    </w:tbl>
    <w:p w:rsidR="005313AE" w:rsidP="00E92BA0" w:rsidRDefault="005313AE" w14:paraId="0BB70EA6" w14:textId="77777777">
      <w:pPr>
        <w:rPr>
          <w:b/>
          <w:color w:val="4F81BD"/>
        </w:rPr>
      </w:pPr>
      <w:bookmarkStart w:name="_Toc435584430" w:id="7452"/>
    </w:p>
    <w:p w:rsidR="00A2211E" w:rsidP="00E92BA0" w:rsidRDefault="00A2211E" w14:paraId="08B99CD2" w14:textId="77777777">
      <w:pPr>
        <w:rPr>
          <w:b/>
          <w:color w:val="4F81BD"/>
        </w:rPr>
      </w:pPr>
      <w:bookmarkStart w:name="Investigation_Status_confim_table" w:id="7453"/>
    </w:p>
    <w:p w:rsidRPr="002D6E2C" w:rsidR="00D521C9" w:rsidP="002C2973" w:rsidRDefault="00D521C9" w14:paraId="53C1E5B3"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75" w:id="7454"/>
      <w:r w:rsidRPr="002D6E2C">
        <w:rPr>
          <w:rFonts w:ascii="Calibri" w:hAnsi="Calibri"/>
          <w:color w:val="4F81BD"/>
          <w:sz w:val="22"/>
          <w:szCs w:val="22"/>
          <w:lang w:val="en-ZA"/>
        </w:rPr>
        <w:t>Investigation Status Confirmation Codes</w:t>
      </w:r>
      <w:bookmarkEnd w:id="7451"/>
      <w:bookmarkEnd w:id="7452"/>
      <w:bookmarkEnd w:id="7454"/>
    </w:p>
    <w:bookmarkEnd w:id="7453"/>
    <w:p w:rsidRPr="002D6E2C" w:rsidR="00D521C9" w:rsidP="00E92BA0" w:rsidRDefault="00D521C9" w14:paraId="5095F3D2" w14:textId="77777777"/>
    <w:p w:rsidRPr="002D6E2C" w:rsidR="00D521C9" w:rsidP="00E92BA0" w:rsidRDefault="00D521C9" w14:paraId="23B7996E" w14:textId="77777777">
      <w:r w:rsidRPr="002D6E2C">
        <w:t>These codes are used in Resolution of Investigation messages to indicate the status of an investigation as specified in the camt.029 message.</w:t>
      </w:r>
    </w:p>
    <w:p w:rsidRPr="002D6E2C" w:rsidR="00D521C9" w:rsidP="00E92BA0" w:rsidRDefault="00D521C9" w14:paraId="5585D824" w14:textId="77777777">
      <w:pPr>
        <w:rPr>
          <w:b/>
          <w:bCs/>
          <w:lang w:eastAsia="en-ZA"/>
        </w:rPr>
      </w:pPr>
    </w:p>
    <w:tbl>
      <w:tblPr>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816"/>
        <w:gridCol w:w="5981"/>
        <w:gridCol w:w="1275"/>
      </w:tblGrid>
      <w:tr w:rsidRPr="004C134C" w:rsidR="00A61B6B" w:rsidTr="00CE1FB6" w14:paraId="59D0002E" w14:textId="77777777">
        <w:trPr>
          <w:cantSplit/>
          <w:tblHeader/>
        </w:trPr>
        <w:tc>
          <w:tcPr>
            <w:tcW w:w="1816" w:type="dxa"/>
            <w:shd w:val="clear" w:color="auto" w:fill="D9D9D9"/>
          </w:tcPr>
          <w:p w:rsidRPr="002D6E2C" w:rsidR="00A61B6B" w:rsidP="00E92BA0" w:rsidRDefault="00A61B6B" w14:paraId="0AC1CC5A" w14:textId="77777777">
            <w:pPr>
              <w:rPr>
                <w:rFonts w:eastAsia="Times New Roman"/>
                <w:b/>
                <w:bCs/>
              </w:rPr>
            </w:pPr>
            <w:r w:rsidRPr="002D6E2C">
              <w:rPr>
                <w:rFonts w:eastAsia="Times New Roman"/>
                <w:b/>
                <w:bCs/>
              </w:rPr>
              <w:t>Confirmation Codes</w:t>
            </w:r>
          </w:p>
        </w:tc>
        <w:tc>
          <w:tcPr>
            <w:tcW w:w="5981" w:type="dxa"/>
            <w:shd w:val="clear" w:color="auto" w:fill="D9D9D9"/>
          </w:tcPr>
          <w:p w:rsidRPr="002D6E2C" w:rsidR="00A61B6B" w:rsidP="00E92BA0" w:rsidRDefault="00A61B6B" w14:paraId="47C9420E" w14:textId="77777777">
            <w:pPr>
              <w:rPr>
                <w:rFonts w:eastAsia="Times New Roman"/>
                <w:b/>
                <w:bCs/>
              </w:rPr>
            </w:pPr>
            <w:r w:rsidRPr="002D6E2C">
              <w:rPr>
                <w:rFonts w:eastAsia="Times New Roman"/>
                <w:b/>
                <w:bCs/>
              </w:rPr>
              <w:t>Confirmation Description</w:t>
            </w:r>
          </w:p>
        </w:tc>
        <w:tc>
          <w:tcPr>
            <w:tcW w:w="1275" w:type="dxa"/>
            <w:shd w:val="clear" w:color="auto" w:fill="D9D9D9"/>
          </w:tcPr>
          <w:p w:rsidRPr="002D6E2C" w:rsidR="00A61B6B" w:rsidP="00E92BA0" w:rsidRDefault="00A61B6B" w14:paraId="0EF7F71E" w14:textId="77777777">
            <w:pPr>
              <w:rPr>
                <w:rFonts w:eastAsia="Times New Roman"/>
                <w:b/>
                <w:bCs/>
              </w:rPr>
            </w:pPr>
            <w:r>
              <w:rPr>
                <w:rFonts w:eastAsia="Times New Roman"/>
                <w:b/>
                <w:bCs/>
              </w:rPr>
              <w:t>EDO Reason Code</w:t>
            </w:r>
          </w:p>
        </w:tc>
      </w:tr>
      <w:tr w:rsidRPr="004C134C" w:rsidR="00A61B6B" w:rsidTr="00CE1FB6" w14:paraId="7749E3C3" w14:textId="77777777">
        <w:tc>
          <w:tcPr>
            <w:tcW w:w="1816" w:type="dxa"/>
          </w:tcPr>
          <w:p w:rsidRPr="002D6E2C" w:rsidR="00A61B6B" w:rsidP="00E92BA0" w:rsidRDefault="00A61B6B" w14:paraId="1BA3CD17" w14:textId="77777777">
            <w:pPr>
              <w:autoSpaceDE w:val="0"/>
              <w:autoSpaceDN w:val="0"/>
              <w:adjustRightInd w:val="0"/>
            </w:pPr>
            <w:r w:rsidRPr="002D6E2C">
              <w:t>CNCL</w:t>
            </w:r>
          </w:p>
        </w:tc>
        <w:tc>
          <w:tcPr>
            <w:tcW w:w="5981" w:type="dxa"/>
          </w:tcPr>
          <w:p w:rsidRPr="002D6E2C" w:rsidR="00A61B6B" w:rsidP="00E92BA0" w:rsidRDefault="00A61B6B" w14:paraId="75FF9FCD" w14:textId="77777777">
            <w:r w:rsidRPr="002D6E2C">
              <w:t>Cancellation is successful</w:t>
            </w:r>
          </w:p>
        </w:tc>
        <w:tc>
          <w:tcPr>
            <w:tcW w:w="1275" w:type="dxa"/>
          </w:tcPr>
          <w:p w:rsidRPr="002D6E2C" w:rsidR="00A61B6B" w:rsidP="00E92BA0" w:rsidRDefault="00A61B6B" w14:paraId="6AA2815E" w14:textId="77777777">
            <w:r>
              <w:t>E8</w:t>
            </w:r>
          </w:p>
        </w:tc>
      </w:tr>
      <w:tr w:rsidRPr="004C134C" w:rsidR="00A61B6B" w:rsidTr="00CE1FB6" w14:paraId="46BB0834" w14:textId="77777777">
        <w:tc>
          <w:tcPr>
            <w:tcW w:w="1816" w:type="dxa"/>
          </w:tcPr>
          <w:p w:rsidRPr="002D6E2C" w:rsidR="00A61B6B" w:rsidP="00E92BA0" w:rsidRDefault="00A61B6B" w14:paraId="68B3B044" w14:textId="77777777">
            <w:pPr>
              <w:autoSpaceDE w:val="0"/>
              <w:autoSpaceDN w:val="0"/>
              <w:adjustRightInd w:val="0"/>
            </w:pPr>
            <w:r w:rsidRPr="002D6E2C">
              <w:t>PECR</w:t>
            </w:r>
          </w:p>
        </w:tc>
        <w:tc>
          <w:tcPr>
            <w:tcW w:w="5981" w:type="dxa"/>
          </w:tcPr>
          <w:p w:rsidRPr="002D6E2C" w:rsidR="00A61B6B" w:rsidP="00E92BA0" w:rsidRDefault="00A61B6B" w14:paraId="507E076E" w14:textId="77777777">
            <w:r w:rsidRPr="002D6E2C">
              <w:t>Partially executed cancellation request</w:t>
            </w:r>
          </w:p>
        </w:tc>
        <w:tc>
          <w:tcPr>
            <w:tcW w:w="1275" w:type="dxa"/>
          </w:tcPr>
          <w:p w:rsidRPr="002D6E2C" w:rsidR="00A61B6B" w:rsidP="00E92BA0" w:rsidRDefault="00A61B6B" w14:paraId="0DEFE1ED" w14:textId="77777777"/>
        </w:tc>
      </w:tr>
      <w:tr w:rsidRPr="004C134C" w:rsidR="00A61B6B" w:rsidTr="00CE1FB6" w14:paraId="03D98A64" w14:textId="77777777">
        <w:tc>
          <w:tcPr>
            <w:tcW w:w="1816" w:type="dxa"/>
          </w:tcPr>
          <w:p w:rsidRPr="002D6E2C" w:rsidR="00A61B6B" w:rsidP="00E92BA0" w:rsidRDefault="00A61B6B" w14:paraId="10369B32" w14:textId="77777777">
            <w:pPr>
              <w:autoSpaceDE w:val="0"/>
              <w:autoSpaceDN w:val="0"/>
              <w:adjustRightInd w:val="0"/>
            </w:pPr>
            <w:r w:rsidRPr="002D6E2C">
              <w:t>RJCR</w:t>
            </w:r>
          </w:p>
        </w:tc>
        <w:tc>
          <w:tcPr>
            <w:tcW w:w="5981" w:type="dxa"/>
          </w:tcPr>
          <w:p w:rsidRPr="002D6E2C" w:rsidR="00A61B6B" w:rsidP="00E92BA0" w:rsidRDefault="00A61B6B" w14:paraId="19EC7AA6" w14:textId="77777777">
            <w:r w:rsidRPr="002D6E2C">
              <w:t>Rejected cancellation request</w:t>
            </w:r>
          </w:p>
        </w:tc>
        <w:tc>
          <w:tcPr>
            <w:tcW w:w="1275" w:type="dxa"/>
          </w:tcPr>
          <w:p w:rsidRPr="002D6E2C" w:rsidR="00A61B6B" w:rsidP="00E92BA0" w:rsidRDefault="00A61B6B" w14:paraId="2029EF99" w14:textId="77777777">
            <w:r>
              <w:t>E9</w:t>
            </w:r>
          </w:p>
        </w:tc>
      </w:tr>
    </w:tbl>
    <w:p w:rsidR="00D521C9" w:rsidP="00E92BA0" w:rsidRDefault="00D521C9" w14:paraId="4B9ECE95" w14:textId="77777777">
      <w:pPr>
        <w:pStyle w:val="Heading2"/>
        <w:numPr>
          <w:ilvl w:val="0"/>
          <w:numId w:val="0"/>
        </w:numPr>
        <w:spacing w:before="0" w:after="0" w:line="240" w:lineRule="auto"/>
        <w:rPr>
          <w:rFonts w:ascii="Calibri" w:hAnsi="Calibri"/>
          <w:sz w:val="22"/>
          <w:szCs w:val="22"/>
          <w:lang w:val="en-ZA"/>
        </w:rPr>
      </w:pPr>
    </w:p>
    <w:p w:rsidR="007F15B8" w:rsidP="00E92BA0" w:rsidRDefault="007F15B8" w14:paraId="7F4A9450" w14:textId="77777777">
      <w:pPr>
        <w:rPr>
          <w:b/>
          <w:color w:val="4F81BD"/>
        </w:rPr>
      </w:pPr>
      <w:bookmarkStart w:name="_Transaction_Cancellation_Status" w:id="7455"/>
      <w:bookmarkStart w:name="_Toc456353376" w:id="7456"/>
      <w:bookmarkStart w:name="Transaction_cancellation_table" w:id="7457"/>
      <w:bookmarkEnd w:id="7455"/>
      <w:r>
        <w:rPr>
          <w:color w:val="4F81BD"/>
        </w:rPr>
        <w:br w:type="page"/>
      </w:r>
    </w:p>
    <w:p w:rsidRPr="00F0135A" w:rsidR="00761125" w:rsidP="002C2973" w:rsidRDefault="002B09CA" w14:paraId="6B28CBE7"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76" w:id="7458"/>
      <w:r>
        <w:rPr>
          <w:rFonts w:ascii="Calibri" w:hAnsi="Calibri"/>
          <w:color w:val="4F81BD"/>
          <w:sz w:val="22"/>
          <w:szCs w:val="22"/>
          <w:lang w:val="en-ZA"/>
        </w:rPr>
        <w:t>Transaction</w:t>
      </w:r>
      <w:r w:rsidRPr="00AB047E" w:rsidR="00761125">
        <w:rPr>
          <w:rFonts w:ascii="Calibri" w:hAnsi="Calibri"/>
          <w:color w:val="4F81BD"/>
          <w:sz w:val="22"/>
          <w:szCs w:val="22"/>
          <w:lang w:val="en-ZA"/>
        </w:rPr>
        <w:t xml:space="preserve"> Cancellation Status</w:t>
      </w:r>
      <w:bookmarkEnd w:id="7456"/>
      <w:bookmarkEnd w:id="7458"/>
    </w:p>
    <w:bookmarkEnd w:id="7457"/>
    <w:p w:rsidR="00761125" w:rsidP="00E92BA0" w:rsidRDefault="00761125" w14:paraId="17234D17" w14:textId="77777777"/>
    <w:p w:rsidR="00761125" w:rsidP="00E92BA0" w:rsidRDefault="00761125" w14:paraId="40511BAF" w14:textId="77777777">
      <w:r w:rsidRPr="002D6E2C">
        <w:t xml:space="preserve">These codes are used in Resolution of Investigation messages to indicate the </w:t>
      </w:r>
      <w:r w:rsidR="002B09CA">
        <w:t>transaction</w:t>
      </w:r>
      <w:r>
        <w:t xml:space="preserve"> </w:t>
      </w:r>
      <w:r w:rsidRPr="002D6E2C">
        <w:t>status of an investigation as specified in the camt.029 message</w:t>
      </w:r>
    </w:p>
    <w:p w:rsidRPr="00272CCD" w:rsidR="00C61101" w:rsidP="00E92BA0" w:rsidRDefault="00C61101" w14:paraId="029FE87D" w14:textId="77777777"/>
    <w:tbl>
      <w:tblPr>
        <w:tblStyle w:val="TableGrid"/>
        <w:tblW w:w="0" w:type="auto"/>
        <w:tblInd w:w="108" w:type="dxa"/>
        <w:tblLook w:val="04A0" w:firstRow="1" w:lastRow="0" w:firstColumn="1" w:lastColumn="0" w:noHBand="0" w:noVBand="1"/>
      </w:tblPr>
      <w:tblGrid>
        <w:gridCol w:w="1273"/>
        <w:gridCol w:w="2985"/>
        <w:gridCol w:w="4038"/>
      </w:tblGrid>
      <w:tr w:rsidRPr="0040631B" w:rsidR="00761125" w:rsidTr="00F0135A" w14:paraId="278B6A6D" w14:textId="77777777">
        <w:trPr>
          <w:tblHeader/>
        </w:trPr>
        <w:tc>
          <w:tcPr>
            <w:tcW w:w="0" w:type="auto"/>
            <w:shd w:val="clear" w:color="auto" w:fill="D9D9D9" w:themeFill="background1" w:themeFillShade="D9"/>
          </w:tcPr>
          <w:p w:rsidRPr="00D82B13" w:rsidR="00761125" w:rsidP="00E92BA0" w:rsidRDefault="00761125" w14:paraId="4BA6A3B4" w14:textId="77777777">
            <w:pPr>
              <w:spacing w:line="276" w:lineRule="auto"/>
              <w:rPr>
                <w:rFonts w:eastAsia="Times New Roman" w:asciiTheme="minorHAnsi" w:hAnsiTheme="minorHAnsi"/>
                <w:b/>
                <w:bCs/>
              </w:rPr>
            </w:pPr>
            <w:r w:rsidRPr="00D82B13">
              <w:rPr>
                <w:rFonts w:eastAsia="Times New Roman" w:asciiTheme="minorHAnsi" w:hAnsiTheme="minorHAnsi"/>
                <w:b/>
                <w:bCs/>
              </w:rPr>
              <w:t>Code</w:t>
            </w:r>
            <w:r>
              <w:rPr>
                <w:rFonts w:eastAsia="Times New Roman" w:asciiTheme="minorHAnsi" w:hAnsiTheme="minorHAnsi"/>
                <w:b/>
                <w:bCs/>
              </w:rPr>
              <w:t xml:space="preserve"> </w:t>
            </w:r>
            <w:r w:rsidRPr="00D82B13">
              <w:rPr>
                <w:rFonts w:eastAsia="Times New Roman" w:asciiTheme="minorHAnsi" w:hAnsiTheme="minorHAnsi"/>
                <w:b/>
                <w:bCs/>
              </w:rPr>
              <w:t xml:space="preserve">Name </w:t>
            </w:r>
          </w:p>
        </w:tc>
        <w:tc>
          <w:tcPr>
            <w:tcW w:w="0" w:type="auto"/>
            <w:shd w:val="clear" w:color="auto" w:fill="D9D9D9" w:themeFill="background1" w:themeFillShade="D9"/>
          </w:tcPr>
          <w:p w:rsidRPr="00D82B13" w:rsidR="00761125" w:rsidP="00E92BA0" w:rsidRDefault="00761125" w14:paraId="52E3153F" w14:textId="77777777">
            <w:pPr>
              <w:spacing w:line="276" w:lineRule="auto"/>
              <w:rPr>
                <w:rFonts w:eastAsia="Times New Roman" w:asciiTheme="minorHAnsi" w:hAnsiTheme="minorHAnsi"/>
                <w:b/>
                <w:bCs/>
              </w:rPr>
            </w:pPr>
            <w:r w:rsidRPr="00D82B13">
              <w:rPr>
                <w:rFonts w:eastAsia="Times New Roman" w:asciiTheme="minorHAnsi" w:hAnsiTheme="minorHAnsi"/>
                <w:b/>
                <w:bCs/>
              </w:rPr>
              <w:t>Name</w:t>
            </w:r>
          </w:p>
        </w:tc>
        <w:tc>
          <w:tcPr>
            <w:tcW w:w="4038" w:type="dxa"/>
            <w:shd w:val="clear" w:color="auto" w:fill="D9D9D9" w:themeFill="background1" w:themeFillShade="D9"/>
          </w:tcPr>
          <w:p w:rsidRPr="00D82B13" w:rsidR="00761125" w:rsidP="00E92BA0" w:rsidRDefault="00761125" w14:paraId="6CB2EF18" w14:textId="77777777">
            <w:pPr>
              <w:spacing w:line="276" w:lineRule="auto"/>
              <w:rPr>
                <w:rFonts w:eastAsia="Times New Roman" w:asciiTheme="minorHAnsi" w:hAnsiTheme="minorHAnsi"/>
                <w:b/>
                <w:bCs/>
              </w:rPr>
            </w:pPr>
            <w:r w:rsidRPr="00D82B13">
              <w:rPr>
                <w:rFonts w:eastAsia="Times New Roman" w:asciiTheme="minorHAnsi" w:hAnsiTheme="minorHAnsi"/>
                <w:b/>
                <w:bCs/>
              </w:rPr>
              <w:t xml:space="preserve"> Definition</w:t>
            </w:r>
          </w:p>
        </w:tc>
      </w:tr>
      <w:tr w:rsidRPr="0040631B" w:rsidR="00761125" w:rsidTr="00F0135A" w14:paraId="13CEDB32" w14:textId="77777777">
        <w:tc>
          <w:tcPr>
            <w:tcW w:w="0" w:type="auto"/>
          </w:tcPr>
          <w:p w:rsidRPr="00D82B13" w:rsidR="00761125" w:rsidP="00E92BA0" w:rsidRDefault="00761125" w14:paraId="2A7E9112" w14:textId="77777777">
            <w:pPr>
              <w:spacing w:line="276" w:lineRule="auto"/>
              <w:rPr>
                <w:rFonts w:asciiTheme="minorHAnsi" w:hAnsiTheme="minorHAnsi"/>
              </w:rPr>
            </w:pPr>
            <w:r w:rsidRPr="00D82B13">
              <w:rPr>
                <w:rFonts w:asciiTheme="minorHAnsi" w:hAnsiTheme="minorHAnsi"/>
              </w:rPr>
              <w:t xml:space="preserve">RJCR </w:t>
            </w:r>
          </w:p>
        </w:tc>
        <w:tc>
          <w:tcPr>
            <w:tcW w:w="0" w:type="auto"/>
          </w:tcPr>
          <w:p w:rsidRPr="00D82B13" w:rsidR="00761125" w:rsidP="00E92BA0" w:rsidRDefault="00761125" w14:paraId="54901F3A" w14:textId="77777777">
            <w:pPr>
              <w:spacing w:line="276" w:lineRule="auto"/>
              <w:rPr>
                <w:rFonts w:asciiTheme="minorHAnsi" w:hAnsiTheme="minorHAnsi"/>
              </w:rPr>
            </w:pPr>
            <w:r w:rsidRPr="00D82B13">
              <w:rPr>
                <w:rFonts w:asciiTheme="minorHAnsi" w:hAnsiTheme="minorHAnsi"/>
              </w:rPr>
              <w:t>Rejected</w:t>
            </w:r>
            <w:r>
              <w:rPr>
                <w:rFonts w:asciiTheme="minorHAnsi" w:hAnsiTheme="minorHAnsi"/>
              </w:rPr>
              <w:t xml:space="preserve"> </w:t>
            </w:r>
            <w:r w:rsidRPr="00D82B13">
              <w:rPr>
                <w:rFonts w:asciiTheme="minorHAnsi" w:hAnsiTheme="minorHAnsi"/>
              </w:rPr>
              <w:t>Cancellation</w:t>
            </w:r>
            <w:r>
              <w:rPr>
                <w:rFonts w:asciiTheme="minorHAnsi" w:hAnsiTheme="minorHAnsi"/>
              </w:rPr>
              <w:t xml:space="preserve"> </w:t>
            </w:r>
            <w:r w:rsidRPr="00D82B13">
              <w:rPr>
                <w:rFonts w:asciiTheme="minorHAnsi" w:hAnsiTheme="minorHAnsi"/>
              </w:rPr>
              <w:t xml:space="preserve">Request </w:t>
            </w:r>
          </w:p>
        </w:tc>
        <w:tc>
          <w:tcPr>
            <w:tcW w:w="4038" w:type="dxa"/>
          </w:tcPr>
          <w:p w:rsidRPr="00D82B13" w:rsidR="00761125" w:rsidP="00E92BA0" w:rsidRDefault="00761125" w14:paraId="380ADD0C" w14:textId="77777777">
            <w:pPr>
              <w:spacing w:line="276" w:lineRule="auto"/>
              <w:rPr>
                <w:rFonts w:asciiTheme="minorHAnsi" w:hAnsiTheme="minorHAnsi"/>
              </w:rPr>
            </w:pPr>
            <w:r w:rsidRPr="00D82B13">
              <w:rPr>
                <w:rFonts w:asciiTheme="minorHAnsi" w:hAnsiTheme="minorHAnsi"/>
              </w:rPr>
              <w:t>Cancellation request is rejected</w:t>
            </w:r>
          </w:p>
        </w:tc>
      </w:tr>
      <w:tr w:rsidRPr="0040631B" w:rsidR="00761125" w:rsidTr="00F0135A" w14:paraId="6CA293D0" w14:textId="77777777">
        <w:tc>
          <w:tcPr>
            <w:tcW w:w="0" w:type="auto"/>
          </w:tcPr>
          <w:p w:rsidRPr="00D82B13" w:rsidR="00761125" w:rsidP="00E92BA0" w:rsidRDefault="00761125" w14:paraId="01BBCBBC" w14:textId="77777777">
            <w:pPr>
              <w:spacing w:line="276" w:lineRule="auto"/>
              <w:rPr>
                <w:rFonts w:asciiTheme="minorHAnsi" w:hAnsiTheme="minorHAnsi"/>
              </w:rPr>
            </w:pPr>
            <w:r w:rsidRPr="00D82B13">
              <w:rPr>
                <w:rFonts w:asciiTheme="minorHAnsi" w:hAnsiTheme="minorHAnsi"/>
              </w:rPr>
              <w:t xml:space="preserve">ACCR </w:t>
            </w:r>
          </w:p>
        </w:tc>
        <w:tc>
          <w:tcPr>
            <w:tcW w:w="0" w:type="auto"/>
          </w:tcPr>
          <w:p w:rsidRPr="00D82B13" w:rsidR="00761125" w:rsidP="00E92BA0" w:rsidRDefault="00761125" w14:paraId="1C83921D" w14:textId="77777777">
            <w:pPr>
              <w:spacing w:line="276" w:lineRule="auto"/>
              <w:rPr>
                <w:rFonts w:asciiTheme="minorHAnsi" w:hAnsiTheme="minorHAnsi"/>
              </w:rPr>
            </w:pPr>
            <w:r w:rsidRPr="00D82B13">
              <w:rPr>
                <w:rFonts w:asciiTheme="minorHAnsi" w:hAnsiTheme="minorHAnsi"/>
              </w:rPr>
              <w:t>Accepted</w:t>
            </w:r>
            <w:r>
              <w:rPr>
                <w:rFonts w:asciiTheme="minorHAnsi" w:hAnsiTheme="minorHAnsi"/>
              </w:rPr>
              <w:t xml:space="preserve"> </w:t>
            </w:r>
            <w:r w:rsidRPr="00D82B13">
              <w:rPr>
                <w:rFonts w:asciiTheme="minorHAnsi" w:hAnsiTheme="minorHAnsi"/>
              </w:rPr>
              <w:t>Cancellation</w:t>
            </w:r>
            <w:r>
              <w:rPr>
                <w:rFonts w:asciiTheme="minorHAnsi" w:hAnsiTheme="minorHAnsi"/>
              </w:rPr>
              <w:t xml:space="preserve"> </w:t>
            </w:r>
            <w:r w:rsidRPr="00D82B13">
              <w:rPr>
                <w:rFonts w:asciiTheme="minorHAnsi" w:hAnsiTheme="minorHAnsi"/>
              </w:rPr>
              <w:t>Request</w:t>
            </w:r>
          </w:p>
        </w:tc>
        <w:tc>
          <w:tcPr>
            <w:tcW w:w="4038" w:type="dxa"/>
          </w:tcPr>
          <w:p w:rsidRPr="00D82B13" w:rsidR="00761125" w:rsidP="00E92BA0" w:rsidRDefault="00761125" w14:paraId="7E891975" w14:textId="77777777">
            <w:pPr>
              <w:spacing w:line="276" w:lineRule="auto"/>
              <w:rPr>
                <w:rFonts w:asciiTheme="minorHAnsi" w:hAnsiTheme="minorHAnsi"/>
              </w:rPr>
            </w:pPr>
            <w:r w:rsidRPr="00D82B13">
              <w:rPr>
                <w:rFonts w:asciiTheme="minorHAnsi" w:hAnsiTheme="minorHAnsi"/>
              </w:rPr>
              <w:t>Cancellation is accepted.</w:t>
            </w:r>
          </w:p>
        </w:tc>
      </w:tr>
    </w:tbl>
    <w:p w:rsidR="001726FA" w:rsidP="00E92BA0" w:rsidRDefault="001726FA" w14:paraId="340D8B93" w14:textId="77777777"/>
    <w:p w:rsidR="001726FA" w:rsidP="00E92BA0" w:rsidRDefault="001726FA" w14:paraId="06B0475E" w14:textId="77777777"/>
    <w:p w:rsidRPr="00AB047E" w:rsidR="001726FA" w:rsidP="002C2973" w:rsidRDefault="001726FA" w14:paraId="33AEA722" w14:textId="77777777">
      <w:pPr>
        <w:pStyle w:val="Heading2"/>
        <w:numPr>
          <w:ilvl w:val="1"/>
          <w:numId w:val="56"/>
        </w:numPr>
        <w:spacing w:before="0" w:after="0" w:line="240" w:lineRule="auto"/>
        <w:ind w:left="0" w:firstLine="0"/>
        <w:outlineLvl w:val="1"/>
        <w:rPr>
          <w:rFonts w:ascii="Calibri" w:hAnsi="Calibri"/>
          <w:sz w:val="22"/>
          <w:szCs w:val="22"/>
        </w:rPr>
      </w:pPr>
      <w:bookmarkStart w:name="Cancellation_Status_Reason" w:id="7459"/>
      <w:bookmarkStart w:name="_Toc536096877" w:id="7460"/>
      <w:bookmarkEnd w:id="7459"/>
      <w:r w:rsidRPr="00AB047E">
        <w:rPr>
          <w:rFonts w:ascii="Calibri" w:hAnsi="Calibri"/>
          <w:color w:val="4F81BD"/>
          <w:sz w:val="22"/>
          <w:szCs w:val="22"/>
          <w:lang w:val="en-ZA"/>
        </w:rPr>
        <w:t>Cancellation Status Reason</w:t>
      </w:r>
      <w:bookmarkEnd w:id="7460"/>
    </w:p>
    <w:p w:rsidR="001726FA" w:rsidP="00E92BA0" w:rsidRDefault="001726FA" w14:paraId="4E4E8FDA" w14:textId="77777777"/>
    <w:p w:rsidRPr="009652B2" w:rsidR="001726FA" w:rsidP="00E92BA0" w:rsidRDefault="001726FA" w14:paraId="36F1897E" w14:textId="77777777">
      <w:r w:rsidRPr="002D6E2C">
        <w:t xml:space="preserve">These codes are used in Resolution of Investigation messages to indicate the </w:t>
      </w:r>
      <w:r w:rsidR="00EB59B1">
        <w:t>reason for</w:t>
      </w:r>
      <w:r w:rsidRPr="002D6E2C">
        <w:t xml:space="preserve"> an in</w:t>
      </w:r>
      <w:r w:rsidR="00EB59B1">
        <w:t xml:space="preserve">vestigation as specified in </w:t>
      </w:r>
      <w:r w:rsidRPr="002D6E2C">
        <w:t>the camt.029 message</w:t>
      </w:r>
    </w:p>
    <w:p w:rsidRPr="00272CCD" w:rsidR="001726FA" w:rsidP="00E92BA0" w:rsidRDefault="001726FA" w14:paraId="6B3484CE" w14:textId="77777777"/>
    <w:tbl>
      <w:tblPr>
        <w:tblStyle w:val="TableGrid"/>
        <w:tblW w:w="9242" w:type="dxa"/>
        <w:tblInd w:w="108" w:type="dxa"/>
        <w:tblLayout w:type="fixed"/>
        <w:tblLook w:val="04A0" w:firstRow="1" w:lastRow="0" w:firstColumn="1" w:lastColumn="0" w:noHBand="0" w:noVBand="1"/>
      </w:tblPr>
      <w:tblGrid>
        <w:gridCol w:w="1276"/>
        <w:gridCol w:w="2835"/>
        <w:gridCol w:w="5131"/>
      </w:tblGrid>
      <w:tr w:rsidRPr="0040631B" w:rsidR="001726FA" w:rsidTr="009876ED" w14:paraId="2FCC6A52" w14:textId="77777777">
        <w:trPr>
          <w:tblHeader/>
        </w:trPr>
        <w:tc>
          <w:tcPr>
            <w:tcW w:w="1276" w:type="dxa"/>
            <w:shd w:val="clear" w:color="auto" w:fill="D9D9D9" w:themeFill="background1" w:themeFillShade="D9"/>
          </w:tcPr>
          <w:p w:rsidRPr="00D82B13" w:rsidR="001726FA" w:rsidP="00E92BA0" w:rsidRDefault="001726FA" w14:paraId="58D7D177" w14:textId="77777777">
            <w:pPr>
              <w:spacing w:line="276" w:lineRule="auto"/>
              <w:rPr>
                <w:rFonts w:eastAsia="Times New Roman" w:asciiTheme="minorHAnsi" w:hAnsiTheme="minorHAnsi"/>
                <w:b/>
                <w:bCs/>
              </w:rPr>
            </w:pPr>
            <w:r w:rsidRPr="00D82B13">
              <w:rPr>
                <w:rFonts w:eastAsia="Times New Roman" w:asciiTheme="minorHAnsi" w:hAnsiTheme="minorHAnsi"/>
                <w:b/>
                <w:bCs/>
              </w:rPr>
              <w:t>Code</w:t>
            </w:r>
            <w:r w:rsidR="00F61AEC">
              <w:rPr>
                <w:rFonts w:eastAsia="Times New Roman" w:asciiTheme="minorHAnsi" w:hAnsiTheme="minorHAnsi"/>
                <w:b/>
                <w:bCs/>
              </w:rPr>
              <w:t xml:space="preserve"> </w:t>
            </w:r>
            <w:r w:rsidRPr="00D82B13">
              <w:rPr>
                <w:rFonts w:eastAsia="Times New Roman" w:asciiTheme="minorHAnsi" w:hAnsiTheme="minorHAnsi"/>
                <w:b/>
                <w:bCs/>
              </w:rPr>
              <w:t xml:space="preserve">Name </w:t>
            </w:r>
          </w:p>
        </w:tc>
        <w:tc>
          <w:tcPr>
            <w:tcW w:w="2835" w:type="dxa"/>
            <w:shd w:val="clear" w:color="auto" w:fill="D9D9D9" w:themeFill="background1" w:themeFillShade="D9"/>
          </w:tcPr>
          <w:p w:rsidRPr="00D82B13" w:rsidR="001726FA" w:rsidP="00E92BA0" w:rsidRDefault="001726FA" w14:paraId="6A8B9B2B" w14:textId="77777777">
            <w:pPr>
              <w:spacing w:line="276" w:lineRule="auto"/>
              <w:rPr>
                <w:rFonts w:eastAsia="Times New Roman" w:asciiTheme="minorHAnsi" w:hAnsiTheme="minorHAnsi"/>
                <w:b/>
                <w:bCs/>
              </w:rPr>
            </w:pPr>
            <w:r w:rsidRPr="00D82B13">
              <w:rPr>
                <w:rFonts w:eastAsia="Times New Roman" w:asciiTheme="minorHAnsi" w:hAnsiTheme="minorHAnsi"/>
                <w:b/>
                <w:bCs/>
              </w:rPr>
              <w:t xml:space="preserve">Name </w:t>
            </w:r>
          </w:p>
        </w:tc>
        <w:tc>
          <w:tcPr>
            <w:tcW w:w="5131" w:type="dxa"/>
            <w:shd w:val="clear" w:color="auto" w:fill="D9D9D9" w:themeFill="background1" w:themeFillShade="D9"/>
          </w:tcPr>
          <w:p w:rsidRPr="00D82B13" w:rsidR="001726FA" w:rsidP="00E92BA0" w:rsidRDefault="001726FA" w14:paraId="08CCB1C4" w14:textId="77777777">
            <w:pPr>
              <w:spacing w:line="276" w:lineRule="auto"/>
              <w:rPr>
                <w:rFonts w:eastAsia="Times New Roman" w:asciiTheme="minorHAnsi" w:hAnsiTheme="minorHAnsi"/>
                <w:b/>
                <w:bCs/>
              </w:rPr>
            </w:pPr>
            <w:r w:rsidRPr="00D82B13">
              <w:rPr>
                <w:rFonts w:eastAsia="Times New Roman" w:asciiTheme="minorHAnsi" w:hAnsiTheme="minorHAnsi"/>
                <w:b/>
                <w:bCs/>
              </w:rPr>
              <w:t>Definition</w:t>
            </w:r>
          </w:p>
        </w:tc>
      </w:tr>
      <w:tr w:rsidRPr="0040631B" w:rsidR="001726FA" w:rsidTr="009876ED" w14:paraId="2AA4E427" w14:textId="77777777">
        <w:tc>
          <w:tcPr>
            <w:tcW w:w="1276" w:type="dxa"/>
          </w:tcPr>
          <w:p w:rsidRPr="00D82B13" w:rsidR="001726FA" w:rsidP="00E92BA0" w:rsidRDefault="001726FA" w14:paraId="50179585" w14:textId="77777777">
            <w:pPr>
              <w:spacing w:line="276" w:lineRule="auto"/>
              <w:rPr>
                <w:rFonts w:eastAsia="Times New Roman" w:asciiTheme="minorHAnsi" w:hAnsiTheme="minorHAnsi"/>
                <w:bCs/>
              </w:rPr>
            </w:pPr>
            <w:r w:rsidRPr="00D82B13">
              <w:rPr>
                <w:rFonts w:eastAsia="Times New Roman" w:asciiTheme="minorHAnsi" w:hAnsiTheme="minorHAnsi"/>
                <w:bCs/>
              </w:rPr>
              <w:t xml:space="preserve">LEGL </w:t>
            </w:r>
          </w:p>
        </w:tc>
        <w:tc>
          <w:tcPr>
            <w:tcW w:w="2835" w:type="dxa"/>
          </w:tcPr>
          <w:p w:rsidRPr="00D82B13" w:rsidR="001726FA" w:rsidP="00E92BA0" w:rsidRDefault="001726FA" w14:paraId="33CFDEF7" w14:textId="77777777">
            <w:pPr>
              <w:spacing w:line="276" w:lineRule="auto"/>
              <w:rPr>
                <w:rFonts w:eastAsia="Times New Roman" w:asciiTheme="minorHAnsi" w:hAnsiTheme="minorHAnsi"/>
                <w:bCs/>
              </w:rPr>
            </w:pPr>
            <w:r w:rsidRPr="00D82B13">
              <w:rPr>
                <w:rFonts w:eastAsia="Times New Roman" w:asciiTheme="minorHAnsi" w:hAnsiTheme="minorHAnsi"/>
                <w:bCs/>
              </w:rPr>
              <w:t>Legal</w:t>
            </w:r>
            <w:r w:rsidR="00F61AEC">
              <w:rPr>
                <w:rFonts w:eastAsia="Times New Roman" w:asciiTheme="minorHAnsi" w:hAnsiTheme="minorHAnsi"/>
                <w:bCs/>
              </w:rPr>
              <w:t xml:space="preserve"> </w:t>
            </w:r>
            <w:r w:rsidRPr="00D82B13">
              <w:rPr>
                <w:rFonts w:eastAsia="Times New Roman" w:asciiTheme="minorHAnsi" w:hAnsiTheme="minorHAnsi"/>
                <w:bCs/>
              </w:rPr>
              <w:t>Decision</w:t>
            </w:r>
          </w:p>
        </w:tc>
        <w:tc>
          <w:tcPr>
            <w:tcW w:w="5131" w:type="dxa"/>
          </w:tcPr>
          <w:p w:rsidRPr="00D82B13" w:rsidR="001726FA" w:rsidP="00E92BA0" w:rsidRDefault="001726FA" w14:paraId="48A986CB" w14:textId="77777777">
            <w:pPr>
              <w:spacing w:line="276" w:lineRule="auto"/>
              <w:rPr>
                <w:rFonts w:eastAsia="Times New Roman" w:asciiTheme="minorHAnsi" w:hAnsiTheme="minorHAnsi"/>
                <w:bCs/>
              </w:rPr>
            </w:pPr>
            <w:r w:rsidRPr="00D82B13">
              <w:rPr>
                <w:rFonts w:eastAsia="Times New Roman" w:asciiTheme="minorHAnsi" w:hAnsiTheme="minorHAnsi"/>
                <w:bCs/>
              </w:rPr>
              <w:t xml:space="preserve"> Reported when the cancellation cannot be accepted because of regulatory rules.</w:t>
            </w:r>
          </w:p>
        </w:tc>
      </w:tr>
      <w:tr w:rsidRPr="0040631B" w:rsidR="001726FA" w:rsidTr="009876ED" w14:paraId="47533825" w14:textId="77777777">
        <w:tc>
          <w:tcPr>
            <w:tcW w:w="1276" w:type="dxa"/>
          </w:tcPr>
          <w:p w:rsidRPr="00D82B13" w:rsidR="001726FA" w:rsidP="00E92BA0" w:rsidRDefault="001726FA" w14:paraId="12D16DCF" w14:textId="77777777">
            <w:pPr>
              <w:spacing w:line="276" w:lineRule="auto"/>
              <w:rPr>
                <w:rFonts w:eastAsia="Times New Roman" w:asciiTheme="minorHAnsi" w:hAnsiTheme="minorHAnsi"/>
                <w:bCs/>
              </w:rPr>
            </w:pPr>
            <w:r w:rsidRPr="00D82B13">
              <w:rPr>
                <w:rFonts w:eastAsia="Times New Roman" w:asciiTheme="minorHAnsi" w:hAnsiTheme="minorHAnsi"/>
                <w:bCs/>
              </w:rPr>
              <w:t xml:space="preserve">AGNT </w:t>
            </w:r>
          </w:p>
        </w:tc>
        <w:tc>
          <w:tcPr>
            <w:tcW w:w="2835" w:type="dxa"/>
          </w:tcPr>
          <w:p w:rsidRPr="00D82B13" w:rsidR="001726FA" w:rsidP="00E92BA0" w:rsidRDefault="001726FA" w14:paraId="076E562D" w14:textId="77777777">
            <w:pPr>
              <w:spacing w:line="276" w:lineRule="auto"/>
              <w:rPr>
                <w:rFonts w:eastAsia="Times New Roman" w:asciiTheme="minorHAnsi" w:hAnsiTheme="minorHAnsi"/>
                <w:bCs/>
              </w:rPr>
            </w:pPr>
            <w:r w:rsidRPr="00D82B13">
              <w:rPr>
                <w:rFonts w:eastAsia="Times New Roman" w:asciiTheme="minorHAnsi" w:hAnsiTheme="minorHAnsi"/>
                <w:bCs/>
              </w:rPr>
              <w:t>Agent</w:t>
            </w:r>
            <w:r w:rsidR="00F61AEC">
              <w:rPr>
                <w:rFonts w:eastAsia="Times New Roman" w:asciiTheme="minorHAnsi" w:hAnsiTheme="minorHAnsi"/>
                <w:bCs/>
              </w:rPr>
              <w:t xml:space="preserve"> </w:t>
            </w:r>
            <w:r w:rsidRPr="00D82B13">
              <w:rPr>
                <w:rFonts w:eastAsia="Times New Roman" w:asciiTheme="minorHAnsi" w:hAnsiTheme="minorHAnsi"/>
                <w:bCs/>
              </w:rPr>
              <w:t>Decision</w:t>
            </w:r>
          </w:p>
        </w:tc>
        <w:tc>
          <w:tcPr>
            <w:tcW w:w="5131" w:type="dxa"/>
          </w:tcPr>
          <w:p w:rsidRPr="00D82B13" w:rsidR="001726FA" w:rsidP="00E92BA0" w:rsidRDefault="001726FA" w14:paraId="2EECA3C3" w14:textId="77777777">
            <w:pPr>
              <w:spacing w:line="276" w:lineRule="auto"/>
              <w:rPr>
                <w:rFonts w:eastAsia="Times New Roman" w:asciiTheme="minorHAnsi" w:hAnsiTheme="minorHAnsi"/>
                <w:bCs/>
              </w:rPr>
            </w:pPr>
            <w:r w:rsidRPr="00D82B13">
              <w:rPr>
                <w:rFonts w:eastAsia="Times New Roman" w:asciiTheme="minorHAnsi" w:hAnsiTheme="minorHAnsi"/>
                <w:bCs/>
              </w:rPr>
              <w:t xml:space="preserve"> Reported when the cancellation cannot be accepted because of an agent refuses to cancel.</w:t>
            </w:r>
          </w:p>
        </w:tc>
      </w:tr>
      <w:tr w:rsidRPr="0040631B" w:rsidR="001726FA" w:rsidTr="009876ED" w14:paraId="2BB39B69" w14:textId="77777777">
        <w:tc>
          <w:tcPr>
            <w:tcW w:w="1276" w:type="dxa"/>
          </w:tcPr>
          <w:p w:rsidRPr="00D82B13" w:rsidR="001726FA" w:rsidP="00E92BA0" w:rsidRDefault="001726FA" w14:paraId="5E9DC825" w14:textId="77777777">
            <w:pPr>
              <w:spacing w:line="276" w:lineRule="auto"/>
              <w:rPr>
                <w:rFonts w:eastAsia="Times New Roman" w:asciiTheme="minorHAnsi" w:hAnsiTheme="minorHAnsi"/>
                <w:bCs/>
              </w:rPr>
            </w:pPr>
            <w:r w:rsidRPr="00D82B13">
              <w:rPr>
                <w:rFonts w:eastAsia="Times New Roman" w:asciiTheme="minorHAnsi" w:hAnsiTheme="minorHAnsi"/>
                <w:bCs/>
              </w:rPr>
              <w:t xml:space="preserve">CUST </w:t>
            </w:r>
          </w:p>
        </w:tc>
        <w:tc>
          <w:tcPr>
            <w:tcW w:w="2835" w:type="dxa"/>
          </w:tcPr>
          <w:p w:rsidRPr="00D82B13" w:rsidR="001726FA" w:rsidP="00E92BA0" w:rsidRDefault="001726FA" w14:paraId="66141213" w14:textId="77777777">
            <w:pPr>
              <w:spacing w:line="276" w:lineRule="auto"/>
              <w:rPr>
                <w:rFonts w:eastAsia="Times New Roman" w:asciiTheme="minorHAnsi" w:hAnsiTheme="minorHAnsi"/>
                <w:bCs/>
              </w:rPr>
            </w:pPr>
            <w:r w:rsidRPr="00D82B13">
              <w:rPr>
                <w:rFonts w:eastAsia="Times New Roman" w:asciiTheme="minorHAnsi" w:hAnsiTheme="minorHAnsi"/>
                <w:bCs/>
              </w:rPr>
              <w:t>Customer</w:t>
            </w:r>
            <w:r w:rsidR="00F61AEC">
              <w:rPr>
                <w:rFonts w:eastAsia="Times New Roman" w:asciiTheme="minorHAnsi" w:hAnsiTheme="minorHAnsi"/>
                <w:bCs/>
              </w:rPr>
              <w:t xml:space="preserve"> </w:t>
            </w:r>
            <w:r w:rsidRPr="00D82B13">
              <w:rPr>
                <w:rFonts w:eastAsia="Times New Roman" w:asciiTheme="minorHAnsi" w:hAnsiTheme="minorHAnsi"/>
                <w:bCs/>
              </w:rPr>
              <w:t xml:space="preserve">Decision </w:t>
            </w:r>
          </w:p>
        </w:tc>
        <w:tc>
          <w:tcPr>
            <w:tcW w:w="5131" w:type="dxa"/>
          </w:tcPr>
          <w:p w:rsidRPr="00D82B13" w:rsidR="001726FA" w:rsidP="00E92BA0" w:rsidRDefault="001726FA" w14:paraId="2B064C8E" w14:textId="77777777">
            <w:pPr>
              <w:spacing w:line="276" w:lineRule="auto"/>
              <w:rPr>
                <w:rFonts w:eastAsia="Times New Roman" w:asciiTheme="minorHAnsi" w:hAnsiTheme="minorHAnsi"/>
                <w:bCs/>
              </w:rPr>
            </w:pPr>
            <w:r w:rsidRPr="00D82B13">
              <w:rPr>
                <w:rFonts w:eastAsia="Times New Roman" w:asciiTheme="minorHAnsi" w:hAnsiTheme="minorHAnsi"/>
                <w:bCs/>
              </w:rPr>
              <w:t>Reported when the cancellation cannot be accepted because of a customer decision (Creditor).</w:t>
            </w:r>
          </w:p>
        </w:tc>
      </w:tr>
      <w:tr w:rsidRPr="0040631B" w:rsidR="001726FA" w:rsidTr="009876ED" w14:paraId="7A2ADE29" w14:textId="77777777">
        <w:tc>
          <w:tcPr>
            <w:tcW w:w="1276" w:type="dxa"/>
          </w:tcPr>
          <w:p w:rsidRPr="00D82B13" w:rsidR="001726FA" w:rsidP="00E92BA0" w:rsidRDefault="001726FA" w14:paraId="245DCAFC" w14:textId="77777777">
            <w:pPr>
              <w:spacing w:line="276" w:lineRule="auto"/>
              <w:rPr>
                <w:rFonts w:eastAsia="Times New Roman" w:asciiTheme="minorHAnsi" w:hAnsiTheme="minorHAnsi"/>
                <w:bCs/>
              </w:rPr>
            </w:pPr>
            <w:r w:rsidRPr="00D82B13">
              <w:rPr>
                <w:rFonts w:eastAsia="Times New Roman" w:asciiTheme="minorHAnsi" w:hAnsiTheme="minorHAnsi"/>
                <w:bCs/>
              </w:rPr>
              <w:t xml:space="preserve">ARDT </w:t>
            </w:r>
          </w:p>
        </w:tc>
        <w:tc>
          <w:tcPr>
            <w:tcW w:w="2835" w:type="dxa"/>
          </w:tcPr>
          <w:p w:rsidRPr="00D82B13" w:rsidR="001726FA" w:rsidP="00E92BA0" w:rsidRDefault="001726FA" w14:paraId="3D40F618" w14:textId="77777777">
            <w:pPr>
              <w:spacing w:line="276" w:lineRule="auto"/>
              <w:rPr>
                <w:rFonts w:eastAsia="Times New Roman" w:asciiTheme="minorHAnsi" w:hAnsiTheme="minorHAnsi"/>
                <w:bCs/>
              </w:rPr>
            </w:pPr>
            <w:r w:rsidRPr="00D82B13">
              <w:rPr>
                <w:rFonts w:eastAsia="Times New Roman" w:asciiTheme="minorHAnsi" w:hAnsiTheme="minorHAnsi"/>
                <w:bCs/>
              </w:rPr>
              <w:t>Already</w:t>
            </w:r>
            <w:r w:rsidR="00F61AEC">
              <w:rPr>
                <w:rFonts w:eastAsia="Times New Roman" w:asciiTheme="minorHAnsi" w:hAnsiTheme="minorHAnsi"/>
                <w:bCs/>
              </w:rPr>
              <w:t xml:space="preserve"> </w:t>
            </w:r>
            <w:r w:rsidRPr="00D82B13">
              <w:rPr>
                <w:rFonts w:eastAsia="Times New Roman" w:asciiTheme="minorHAnsi" w:hAnsiTheme="minorHAnsi"/>
                <w:bCs/>
              </w:rPr>
              <w:t xml:space="preserve">Returned </w:t>
            </w:r>
          </w:p>
        </w:tc>
        <w:tc>
          <w:tcPr>
            <w:tcW w:w="5131" w:type="dxa"/>
          </w:tcPr>
          <w:p w:rsidRPr="00D82B13" w:rsidR="001726FA" w:rsidP="00E92BA0" w:rsidRDefault="001726FA" w14:paraId="002DDAAD" w14:textId="77777777">
            <w:pPr>
              <w:spacing w:line="276" w:lineRule="auto"/>
              <w:rPr>
                <w:rFonts w:eastAsia="Times New Roman" w:asciiTheme="minorHAnsi" w:hAnsiTheme="minorHAnsi"/>
                <w:bCs/>
              </w:rPr>
            </w:pPr>
            <w:r w:rsidRPr="00D82B13">
              <w:rPr>
                <w:rFonts w:eastAsia="Times New Roman" w:asciiTheme="minorHAnsi" w:hAnsiTheme="minorHAnsi"/>
                <w:bCs/>
              </w:rPr>
              <w:t>Cancellation not accepted as the transaction has already been returned.</w:t>
            </w:r>
          </w:p>
        </w:tc>
      </w:tr>
      <w:tr w:rsidRPr="0040631B" w:rsidR="001726FA" w:rsidTr="009876ED" w14:paraId="1FDDC0EC" w14:textId="77777777">
        <w:tc>
          <w:tcPr>
            <w:tcW w:w="1276" w:type="dxa"/>
          </w:tcPr>
          <w:p w:rsidRPr="00D82B13" w:rsidR="001726FA" w:rsidP="00E92BA0" w:rsidRDefault="001726FA" w14:paraId="5999B764" w14:textId="77777777">
            <w:pPr>
              <w:spacing w:line="276" w:lineRule="auto"/>
              <w:rPr>
                <w:rFonts w:eastAsia="Times New Roman" w:asciiTheme="minorHAnsi" w:hAnsiTheme="minorHAnsi"/>
                <w:bCs/>
              </w:rPr>
            </w:pPr>
            <w:r w:rsidRPr="00D82B13">
              <w:rPr>
                <w:rFonts w:eastAsia="Times New Roman" w:asciiTheme="minorHAnsi" w:hAnsiTheme="minorHAnsi"/>
                <w:bCs/>
              </w:rPr>
              <w:t>NOAS</w:t>
            </w:r>
          </w:p>
        </w:tc>
        <w:tc>
          <w:tcPr>
            <w:tcW w:w="2835" w:type="dxa"/>
          </w:tcPr>
          <w:p w:rsidRPr="00D82B13" w:rsidR="001726FA" w:rsidP="00E92BA0" w:rsidRDefault="001726FA" w14:paraId="791D6026" w14:textId="77777777">
            <w:pPr>
              <w:spacing w:line="276" w:lineRule="auto"/>
              <w:rPr>
                <w:rFonts w:eastAsia="Times New Roman" w:asciiTheme="minorHAnsi" w:hAnsiTheme="minorHAnsi"/>
                <w:bCs/>
              </w:rPr>
            </w:pPr>
            <w:r w:rsidRPr="00D82B13">
              <w:rPr>
                <w:rFonts w:eastAsia="Times New Roman" w:asciiTheme="minorHAnsi" w:hAnsiTheme="minorHAnsi"/>
                <w:bCs/>
              </w:rPr>
              <w:t>No</w:t>
            </w:r>
            <w:r w:rsidR="00F61AEC">
              <w:rPr>
                <w:rFonts w:eastAsia="Times New Roman" w:asciiTheme="minorHAnsi" w:hAnsiTheme="minorHAnsi"/>
                <w:bCs/>
              </w:rPr>
              <w:t xml:space="preserve"> </w:t>
            </w:r>
            <w:r w:rsidRPr="00D82B13">
              <w:rPr>
                <w:rFonts w:eastAsia="Times New Roman" w:asciiTheme="minorHAnsi" w:hAnsiTheme="minorHAnsi"/>
                <w:bCs/>
              </w:rPr>
              <w:t>Answer</w:t>
            </w:r>
            <w:r w:rsidR="00F61AEC">
              <w:rPr>
                <w:rFonts w:eastAsia="Times New Roman" w:asciiTheme="minorHAnsi" w:hAnsiTheme="minorHAnsi"/>
                <w:bCs/>
              </w:rPr>
              <w:t xml:space="preserve"> </w:t>
            </w:r>
            <w:r w:rsidRPr="00D82B13">
              <w:rPr>
                <w:rFonts w:eastAsia="Times New Roman" w:asciiTheme="minorHAnsi" w:hAnsiTheme="minorHAnsi"/>
                <w:bCs/>
              </w:rPr>
              <w:t>From</w:t>
            </w:r>
            <w:r w:rsidR="00F61AEC">
              <w:rPr>
                <w:rFonts w:eastAsia="Times New Roman" w:asciiTheme="minorHAnsi" w:hAnsiTheme="minorHAnsi"/>
                <w:bCs/>
              </w:rPr>
              <w:t xml:space="preserve"> </w:t>
            </w:r>
            <w:r w:rsidRPr="00D82B13">
              <w:rPr>
                <w:rFonts w:eastAsia="Times New Roman" w:asciiTheme="minorHAnsi" w:hAnsiTheme="minorHAnsi"/>
                <w:bCs/>
              </w:rPr>
              <w:t xml:space="preserve">Customer </w:t>
            </w:r>
          </w:p>
        </w:tc>
        <w:tc>
          <w:tcPr>
            <w:tcW w:w="5131" w:type="dxa"/>
          </w:tcPr>
          <w:p w:rsidRPr="00D82B13" w:rsidR="001726FA" w:rsidP="00E92BA0" w:rsidRDefault="001726FA" w14:paraId="76FE966D" w14:textId="77777777">
            <w:pPr>
              <w:spacing w:line="276" w:lineRule="auto"/>
              <w:rPr>
                <w:rFonts w:eastAsia="Times New Roman" w:asciiTheme="minorHAnsi" w:hAnsiTheme="minorHAnsi"/>
                <w:bCs/>
              </w:rPr>
            </w:pPr>
            <w:r w:rsidRPr="00D82B13">
              <w:rPr>
                <w:rFonts w:eastAsia="Times New Roman" w:asciiTheme="minorHAnsi" w:hAnsiTheme="minorHAnsi"/>
                <w:bCs/>
              </w:rPr>
              <w:t>No response from beneficiary (to the cancellation request).</w:t>
            </w:r>
          </w:p>
        </w:tc>
      </w:tr>
      <w:tr w:rsidRPr="0040631B" w:rsidR="001726FA" w:rsidTr="009876ED" w14:paraId="79BE0346" w14:textId="77777777">
        <w:tc>
          <w:tcPr>
            <w:tcW w:w="1276" w:type="dxa"/>
          </w:tcPr>
          <w:p w:rsidRPr="00D82B13" w:rsidR="001726FA" w:rsidP="00E92BA0" w:rsidRDefault="001726FA" w14:paraId="193ED1D0" w14:textId="77777777">
            <w:pPr>
              <w:spacing w:line="276" w:lineRule="auto"/>
              <w:rPr>
                <w:rFonts w:eastAsia="Times New Roman" w:asciiTheme="minorHAnsi" w:hAnsiTheme="minorHAnsi"/>
                <w:bCs/>
              </w:rPr>
            </w:pPr>
            <w:r w:rsidRPr="00D82B13">
              <w:rPr>
                <w:rFonts w:eastAsia="Times New Roman" w:asciiTheme="minorHAnsi" w:hAnsiTheme="minorHAnsi"/>
                <w:bCs/>
              </w:rPr>
              <w:t>NOOR</w:t>
            </w:r>
          </w:p>
        </w:tc>
        <w:tc>
          <w:tcPr>
            <w:tcW w:w="2835" w:type="dxa"/>
          </w:tcPr>
          <w:p w:rsidRPr="00D82B13" w:rsidR="001726FA" w:rsidP="00E92BA0" w:rsidRDefault="001726FA" w14:paraId="1A03D542" w14:textId="77777777">
            <w:pPr>
              <w:spacing w:line="276" w:lineRule="auto"/>
              <w:rPr>
                <w:rFonts w:eastAsia="Times New Roman" w:asciiTheme="minorHAnsi" w:hAnsiTheme="minorHAnsi"/>
                <w:bCs/>
              </w:rPr>
            </w:pPr>
            <w:r w:rsidRPr="00D82B13">
              <w:rPr>
                <w:rFonts w:eastAsia="Times New Roman" w:asciiTheme="minorHAnsi" w:hAnsiTheme="minorHAnsi"/>
                <w:bCs/>
              </w:rPr>
              <w:t>No</w:t>
            </w:r>
            <w:r w:rsidR="00F61AEC">
              <w:rPr>
                <w:rFonts w:eastAsia="Times New Roman" w:asciiTheme="minorHAnsi" w:hAnsiTheme="minorHAnsi"/>
                <w:bCs/>
              </w:rPr>
              <w:t xml:space="preserve"> </w:t>
            </w:r>
            <w:r w:rsidRPr="00D82B13">
              <w:rPr>
                <w:rFonts w:eastAsia="Times New Roman" w:asciiTheme="minorHAnsi" w:hAnsiTheme="minorHAnsi"/>
                <w:bCs/>
              </w:rPr>
              <w:t>Original</w:t>
            </w:r>
            <w:r w:rsidR="00F61AEC">
              <w:rPr>
                <w:rFonts w:eastAsia="Times New Roman" w:asciiTheme="minorHAnsi" w:hAnsiTheme="minorHAnsi"/>
                <w:bCs/>
              </w:rPr>
              <w:t xml:space="preserve"> </w:t>
            </w:r>
            <w:r w:rsidRPr="00D82B13">
              <w:rPr>
                <w:rFonts w:eastAsia="Times New Roman" w:asciiTheme="minorHAnsi" w:hAnsiTheme="minorHAnsi"/>
                <w:bCs/>
              </w:rPr>
              <w:t>Transaction</w:t>
            </w:r>
            <w:r w:rsidR="00F61AEC">
              <w:rPr>
                <w:rFonts w:eastAsia="Times New Roman" w:asciiTheme="minorHAnsi" w:hAnsiTheme="minorHAnsi"/>
                <w:bCs/>
              </w:rPr>
              <w:t xml:space="preserve"> </w:t>
            </w:r>
            <w:r w:rsidRPr="00D82B13">
              <w:rPr>
                <w:rFonts w:eastAsia="Times New Roman" w:asciiTheme="minorHAnsi" w:hAnsiTheme="minorHAnsi"/>
                <w:bCs/>
              </w:rPr>
              <w:t xml:space="preserve">Received </w:t>
            </w:r>
          </w:p>
        </w:tc>
        <w:tc>
          <w:tcPr>
            <w:tcW w:w="5131" w:type="dxa"/>
          </w:tcPr>
          <w:p w:rsidRPr="00D82B13" w:rsidR="001726FA" w:rsidP="00E92BA0" w:rsidRDefault="001726FA" w14:paraId="2018FD66" w14:textId="77777777">
            <w:pPr>
              <w:spacing w:line="276" w:lineRule="auto"/>
              <w:rPr>
                <w:rFonts w:eastAsia="Times New Roman" w:asciiTheme="minorHAnsi" w:hAnsiTheme="minorHAnsi"/>
                <w:bCs/>
              </w:rPr>
            </w:pPr>
            <w:r w:rsidRPr="00D82B13">
              <w:rPr>
                <w:rFonts w:eastAsia="Times New Roman" w:asciiTheme="minorHAnsi" w:hAnsiTheme="minorHAnsi"/>
                <w:bCs/>
              </w:rPr>
              <w:t>Original transaction (subject to cancellation) never received.</w:t>
            </w:r>
          </w:p>
        </w:tc>
      </w:tr>
      <w:tr w:rsidRPr="0040631B" w:rsidR="001726FA" w:rsidTr="009876ED" w14:paraId="566AD21C" w14:textId="77777777">
        <w:tc>
          <w:tcPr>
            <w:tcW w:w="1276" w:type="dxa"/>
          </w:tcPr>
          <w:p w:rsidRPr="00D82B13" w:rsidR="001726FA" w:rsidP="00E92BA0" w:rsidRDefault="001726FA" w14:paraId="099090BD" w14:textId="77777777">
            <w:pPr>
              <w:spacing w:line="276" w:lineRule="auto"/>
              <w:rPr>
                <w:rFonts w:asciiTheme="minorHAnsi" w:hAnsiTheme="minorHAnsi"/>
              </w:rPr>
            </w:pPr>
            <w:r w:rsidRPr="00D82B13">
              <w:rPr>
                <w:rFonts w:asciiTheme="minorHAnsi" w:hAnsiTheme="minorHAnsi"/>
              </w:rPr>
              <w:t xml:space="preserve">AC04 </w:t>
            </w:r>
          </w:p>
        </w:tc>
        <w:tc>
          <w:tcPr>
            <w:tcW w:w="2835" w:type="dxa"/>
          </w:tcPr>
          <w:p w:rsidRPr="00D82B13" w:rsidR="001726FA" w:rsidP="00E92BA0" w:rsidRDefault="001726FA" w14:paraId="0A0D6354" w14:textId="77777777">
            <w:pPr>
              <w:spacing w:line="276" w:lineRule="auto"/>
              <w:rPr>
                <w:rFonts w:asciiTheme="minorHAnsi" w:hAnsiTheme="minorHAnsi"/>
              </w:rPr>
            </w:pPr>
            <w:r w:rsidRPr="00D82B13">
              <w:rPr>
                <w:rFonts w:asciiTheme="minorHAnsi" w:hAnsiTheme="minorHAnsi"/>
              </w:rPr>
              <w:t>Closed</w:t>
            </w:r>
            <w:r w:rsidR="00F61AEC">
              <w:rPr>
                <w:rFonts w:asciiTheme="minorHAnsi" w:hAnsiTheme="minorHAnsi"/>
              </w:rPr>
              <w:t xml:space="preserve"> </w:t>
            </w:r>
            <w:r w:rsidRPr="00D82B13">
              <w:rPr>
                <w:rFonts w:asciiTheme="minorHAnsi" w:hAnsiTheme="minorHAnsi"/>
              </w:rPr>
              <w:t>Account</w:t>
            </w:r>
            <w:r w:rsidR="00F61AEC">
              <w:rPr>
                <w:rFonts w:asciiTheme="minorHAnsi" w:hAnsiTheme="minorHAnsi"/>
              </w:rPr>
              <w:t xml:space="preserve"> </w:t>
            </w:r>
            <w:r w:rsidRPr="00D82B13">
              <w:rPr>
                <w:rFonts w:asciiTheme="minorHAnsi" w:hAnsiTheme="minorHAnsi"/>
              </w:rPr>
              <w:t xml:space="preserve">Number </w:t>
            </w:r>
          </w:p>
        </w:tc>
        <w:tc>
          <w:tcPr>
            <w:tcW w:w="5131" w:type="dxa"/>
          </w:tcPr>
          <w:p w:rsidRPr="00D82B13" w:rsidR="001726FA" w:rsidP="00E92BA0" w:rsidRDefault="001726FA" w14:paraId="3EA837A0" w14:textId="77777777">
            <w:pPr>
              <w:spacing w:line="276" w:lineRule="auto"/>
              <w:rPr>
                <w:rFonts w:asciiTheme="minorHAnsi" w:hAnsiTheme="minorHAnsi"/>
              </w:rPr>
            </w:pPr>
            <w:r w:rsidRPr="00D82B13">
              <w:rPr>
                <w:rFonts w:asciiTheme="minorHAnsi" w:hAnsiTheme="minorHAnsi"/>
              </w:rPr>
              <w:t>Account number specified has been closed on the receiver's books.</w:t>
            </w:r>
          </w:p>
        </w:tc>
      </w:tr>
      <w:tr w:rsidR="001726FA" w:rsidTr="009876ED" w14:paraId="3F8FFCD9" w14:textId="77777777">
        <w:tc>
          <w:tcPr>
            <w:tcW w:w="1276" w:type="dxa"/>
          </w:tcPr>
          <w:p w:rsidRPr="00D82B13" w:rsidR="001726FA" w:rsidP="00E92BA0" w:rsidRDefault="001726FA" w14:paraId="5B0B65F8" w14:textId="77777777">
            <w:pPr>
              <w:spacing w:line="276" w:lineRule="auto"/>
              <w:rPr>
                <w:rFonts w:asciiTheme="minorHAnsi" w:hAnsiTheme="minorHAnsi"/>
              </w:rPr>
            </w:pPr>
            <w:r w:rsidRPr="00D82B13">
              <w:rPr>
                <w:rFonts w:asciiTheme="minorHAnsi" w:hAnsiTheme="minorHAnsi"/>
              </w:rPr>
              <w:t>AM04</w:t>
            </w:r>
          </w:p>
        </w:tc>
        <w:tc>
          <w:tcPr>
            <w:tcW w:w="2835" w:type="dxa"/>
          </w:tcPr>
          <w:p w:rsidRPr="00D82B13" w:rsidR="001726FA" w:rsidP="00E92BA0" w:rsidRDefault="001726FA" w14:paraId="5F53C737" w14:textId="77777777">
            <w:pPr>
              <w:spacing w:line="276" w:lineRule="auto"/>
              <w:rPr>
                <w:rFonts w:asciiTheme="minorHAnsi" w:hAnsiTheme="minorHAnsi"/>
              </w:rPr>
            </w:pPr>
            <w:r w:rsidRPr="00D82B13">
              <w:rPr>
                <w:rFonts w:asciiTheme="minorHAnsi" w:hAnsiTheme="minorHAnsi"/>
              </w:rPr>
              <w:t>Insufficient</w:t>
            </w:r>
            <w:r w:rsidR="00F61AEC">
              <w:rPr>
                <w:rFonts w:asciiTheme="minorHAnsi" w:hAnsiTheme="minorHAnsi"/>
              </w:rPr>
              <w:t xml:space="preserve"> </w:t>
            </w:r>
            <w:r w:rsidRPr="00D82B13">
              <w:rPr>
                <w:rFonts w:asciiTheme="minorHAnsi" w:hAnsiTheme="minorHAnsi"/>
              </w:rPr>
              <w:t xml:space="preserve">Funds </w:t>
            </w:r>
          </w:p>
        </w:tc>
        <w:tc>
          <w:tcPr>
            <w:tcW w:w="5131" w:type="dxa"/>
          </w:tcPr>
          <w:p w:rsidRPr="00D82B13" w:rsidR="001726FA" w:rsidP="00E92BA0" w:rsidRDefault="001726FA" w14:paraId="2C0E66F1" w14:textId="77777777">
            <w:pPr>
              <w:spacing w:line="276" w:lineRule="auto"/>
              <w:rPr>
                <w:rFonts w:asciiTheme="minorHAnsi" w:hAnsiTheme="minorHAnsi"/>
              </w:rPr>
            </w:pPr>
            <w:r w:rsidRPr="00D82B13">
              <w:rPr>
                <w:rFonts w:asciiTheme="minorHAnsi" w:hAnsiTheme="minorHAnsi"/>
              </w:rPr>
              <w:t>Amount of funds available to cover specified message amount is insufficient.</w:t>
            </w:r>
          </w:p>
        </w:tc>
      </w:tr>
    </w:tbl>
    <w:p w:rsidR="001726FA" w:rsidP="00E92BA0" w:rsidRDefault="001726FA" w14:paraId="11E3EDBF" w14:textId="77777777">
      <w:pPr>
        <w:autoSpaceDE w:val="0"/>
        <w:autoSpaceDN w:val="0"/>
        <w:adjustRightInd w:val="0"/>
      </w:pPr>
    </w:p>
    <w:p w:rsidR="005E3ED7" w:rsidP="00E92BA0" w:rsidRDefault="005E3ED7" w14:paraId="702474DA" w14:textId="77777777">
      <w:r>
        <w:t>Note:- A</w:t>
      </w:r>
      <w:r w:rsidR="0089518A">
        <w:t>s</w:t>
      </w:r>
      <w:r>
        <w:t xml:space="preserve"> per TDA meeting 3/2/2017, It was recommended that “LEGL” be used (even if the reason code is not a perfect fit) as the rejection reason code when debit cannot be cancelled as it was already processed. </w:t>
      </w:r>
    </w:p>
    <w:p w:rsidR="005E3ED7" w:rsidP="00E92BA0" w:rsidRDefault="005E3ED7" w14:paraId="41A3BF70" w14:textId="77777777">
      <w:pPr>
        <w:autoSpaceDE w:val="0"/>
        <w:autoSpaceDN w:val="0"/>
        <w:adjustRightInd w:val="0"/>
      </w:pPr>
    </w:p>
    <w:p w:rsidRPr="002D6E2C" w:rsidR="001726FA" w:rsidP="00E92BA0" w:rsidRDefault="001726FA" w14:paraId="41F4096C" w14:textId="77777777">
      <w:pPr>
        <w:pStyle w:val="Heading2"/>
        <w:numPr>
          <w:ilvl w:val="0"/>
          <w:numId w:val="0"/>
        </w:numPr>
        <w:spacing w:before="0" w:after="0" w:line="240" w:lineRule="auto"/>
        <w:rPr>
          <w:rFonts w:ascii="Calibri" w:hAnsi="Calibri"/>
          <w:sz w:val="22"/>
          <w:szCs w:val="22"/>
          <w:lang w:val="en-ZA"/>
        </w:rPr>
      </w:pPr>
    </w:p>
    <w:p w:rsidRPr="00C43749" w:rsidR="00D521C9" w:rsidP="002C2973" w:rsidRDefault="00D521C9" w14:paraId="4A1A56FD"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435584431" w:id="7461"/>
      <w:bookmarkStart w:name="_Toc536096878" w:id="7462"/>
      <w:bookmarkStart w:name="Service_Identification_Codes" w:id="7463"/>
      <w:r w:rsidRPr="00C43749">
        <w:rPr>
          <w:rFonts w:ascii="Calibri" w:hAnsi="Calibri"/>
          <w:color w:val="4F81BD"/>
          <w:sz w:val="22"/>
          <w:szCs w:val="22"/>
          <w:lang w:val="en-ZA"/>
        </w:rPr>
        <w:t>Service Identification Codes</w:t>
      </w:r>
      <w:bookmarkEnd w:id="7461"/>
      <w:bookmarkEnd w:id="7462"/>
    </w:p>
    <w:bookmarkEnd w:id="7463"/>
    <w:p w:rsidRPr="002D6E2C" w:rsidR="00D521C9" w:rsidP="00E92BA0" w:rsidRDefault="00D521C9" w14:paraId="6F88112F" w14:textId="77777777"/>
    <w:p w:rsidRPr="002D6E2C" w:rsidR="00D521C9" w:rsidP="00E92BA0" w:rsidRDefault="00D521C9" w14:paraId="520819C8" w14:textId="77777777">
      <w:r w:rsidRPr="002D6E2C">
        <w:t>This table contains Service Codes to identify message streams. The Service Code will be included in the Message Identifier, in the “Id of the service” element</w:t>
      </w:r>
    </w:p>
    <w:p w:rsidRPr="002D6E2C" w:rsidR="00D521C9" w:rsidP="00E92BA0" w:rsidRDefault="00D521C9" w14:paraId="1BD1E21A" w14:textId="77777777">
      <w:pPr>
        <w:keepNext/>
        <w:keepLines/>
        <w:rPr>
          <w:lang w:eastAsia="en-ZA"/>
        </w:rPr>
      </w:pPr>
    </w:p>
    <w:tbl>
      <w:tblPr>
        <w:tblW w:w="913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444"/>
        <w:gridCol w:w="1675"/>
        <w:gridCol w:w="4893"/>
        <w:gridCol w:w="1122"/>
      </w:tblGrid>
      <w:tr w:rsidRPr="004C134C" w:rsidR="00415873" w:rsidTr="00AB047E" w14:paraId="7F3FB850" w14:textId="77777777">
        <w:trPr>
          <w:cantSplit/>
          <w:tblHeader/>
        </w:trPr>
        <w:tc>
          <w:tcPr>
            <w:tcW w:w="1444" w:type="dxa"/>
            <w:shd w:val="clear" w:color="auto" w:fill="D9D9D9"/>
          </w:tcPr>
          <w:p w:rsidRPr="002D6E2C" w:rsidR="00415873" w:rsidP="00E92BA0" w:rsidRDefault="00415873" w14:paraId="5DDBCE1E" w14:textId="77777777">
            <w:pPr>
              <w:keepNext/>
              <w:keepLines/>
              <w:rPr>
                <w:rFonts w:eastAsia="Times New Roman"/>
                <w:b/>
                <w:bCs/>
              </w:rPr>
            </w:pPr>
            <w:r w:rsidRPr="002D6E2C">
              <w:rPr>
                <w:rFonts w:eastAsia="Times New Roman"/>
                <w:b/>
                <w:bCs/>
              </w:rPr>
              <w:t>Service Codes</w:t>
            </w:r>
          </w:p>
        </w:tc>
        <w:tc>
          <w:tcPr>
            <w:tcW w:w="1675" w:type="dxa"/>
            <w:shd w:val="clear" w:color="auto" w:fill="D9D9D9"/>
          </w:tcPr>
          <w:p w:rsidRPr="002D6E2C" w:rsidR="00415873" w:rsidP="00E92BA0" w:rsidRDefault="00415873" w14:paraId="547F4A76" w14:textId="77777777">
            <w:pPr>
              <w:rPr>
                <w:rFonts w:eastAsia="Times New Roman"/>
                <w:b/>
                <w:bCs/>
              </w:rPr>
            </w:pPr>
            <w:r>
              <w:rPr>
                <w:rFonts w:eastAsia="Times New Roman"/>
                <w:b/>
                <w:bCs/>
              </w:rPr>
              <w:t>Message Type</w:t>
            </w:r>
          </w:p>
        </w:tc>
        <w:tc>
          <w:tcPr>
            <w:tcW w:w="4893" w:type="dxa"/>
            <w:shd w:val="clear" w:color="auto" w:fill="D9D9D9"/>
          </w:tcPr>
          <w:p w:rsidRPr="002D6E2C" w:rsidR="00415873" w:rsidP="00E92BA0" w:rsidRDefault="00415873" w14:paraId="32586A7C" w14:textId="77777777">
            <w:pPr>
              <w:rPr>
                <w:rFonts w:eastAsia="Times New Roman"/>
                <w:b/>
                <w:bCs/>
              </w:rPr>
            </w:pPr>
            <w:r w:rsidRPr="002D6E2C">
              <w:rPr>
                <w:rFonts w:eastAsia="Times New Roman"/>
                <w:b/>
                <w:bCs/>
              </w:rPr>
              <w:t>Service Code Description</w:t>
            </w:r>
          </w:p>
        </w:tc>
        <w:tc>
          <w:tcPr>
            <w:tcW w:w="1122" w:type="dxa"/>
            <w:shd w:val="clear" w:color="auto" w:fill="D9D9D9"/>
          </w:tcPr>
          <w:p w:rsidRPr="002D6E2C" w:rsidR="00415873" w:rsidP="00E92BA0" w:rsidRDefault="00415873" w14:paraId="04F9D3D1" w14:textId="77777777">
            <w:pPr>
              <w:keepNext/>
              <w:keepLines/>
              <w:rPr>
                <w:rFonts w:eastAsia="Times New Roman"/>
                <w:b/>
                <w:bCs/>
              </w:rPr>
            </w:pPr>
            <w:r w:rsidRPr="002D6E2C">
              <w:rPr>
                <w:rFonts w:eastAsia="Times New Roman"/>
                <w:b/>
                <w:bCs/>
              </w:rPr>
              <w:t>Financial</w:t>
            </w:r>
          </w:p>
        </w:tc>
      </w:tr>
      <w:tr w:rsidRPr="004C134C" w:rsidR="00986DEB" w:rsidTr="00AB047E" w14:paraId="3DBC12B0" w14:textId="77777777">
        <w:tc>
          <w:tcPr>
            <w:tcW w:w="1444"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4A8EC887" w14:textId="77777777">
            <w:pPr>
              <w:autoSpaceDE w:val="0"/>
              <w:autoSpaceDN w:val="0"/>
              <w:adjustRightInd w:val="0"/>
            </w:pPr>
            <w:r w:rsidRPr="004E699C">
              <w:t>B</w:t>
            </w:r>
            <w:r w:rsidR="002A4A0E">
              <w:t>E</w:t>
            </w:r>
            <w:r w:rsidRPr="004E699C">
              <w:t>INP</w:t>
            </w:r>
          </w:p>
        </w:tc>
        <w:tc>
          <w:tcPr>
            <w:tcW w:w="1675"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62AFB96F" w14:textId="77777777">
            <w:r w:rsidRPr="004E699C">
              <w:t>camt.056</w:t>
            </w:r>
          </w:p>
        </w:tc>
        <w:tc>
          <w:tcPr>
            <w:tcW w:w="4893"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0A69C1BA" w14:textId="77777777">
            <w:r w:rsidRPr="004E699C">
              <w:t>Bank Error Cancellation request Input to PSO</w:t>
            </w:r>
          </w:p>
        </w:tc>
        <w:tc>
          <w:tcPr>
            <w:tcW w:w="1122"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1639AD5A" w14:textId="77777777">
            <w:pPr>
              <w:jc w:val="center"/>
            </w:pPr>
            <w:r w:rsidRPr="004E699C">
              <w:t>No</w:t>
            </w:r>
          </w:p>
        </w:tc>
      </w:tr>
      <w:tr w:rsidRPr="004C134C" w:rsidR="00986DEB" w:rsidTr="00AB047E" w14:paraId="6DCFF3DB" w14:textId="77777777">
        <w:tc>
          <w:tcPr>
            <w:tcW w:w="1444" w:type="dxa"/>
            <w:tcBorders>
              <w:top w:val="single" w:color="auto" w:sz="4" w:space="0"/>
              <w:left w:val="single" w:color="auto" w:sz="4" w:space="0"/>
              <w:bottom w:val="single" w:color="auto" w:sz="4" w:space="0"/>
              <w:right w:val="single" w:color="auto" w:sz="4" w:space="0"/>
            </w:tcBorders>
          </w:tcPr>
          <w:p w:rsidRPr="00E14F59" w:rsidR="00986DEB" w:rsidP="00E92BA0" w:rsidRDefault="002A4A0E" w14:paraId="7325BE3B" w14:textId="77777777">
            <w:pPr>
              <w:autoSpaceDE w:val="0"/>
              <w:autoSpaceDN w:val="0"/>
              <w:adjustRightInd w:val="0"/>
            </w:pPr>
            <w:r w:rsidRPr="00E14F59">
              <w:t>B</w:t>
            </w:r>
            <w:r>
              <w:t>E</w:t>
            </w:r>
            <w:r w:rsidRPr="004E699C" w:rsidR="00986DEB">
              <w:t>OUT</w:t>
            </w:r>
          </w:p>
        </w:tc>
        <w:tc>
          <w:tcPr>
            <w:tcW w:w="1675"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09FFC48A" w14:textId="77777777">
            <w:r w:rsidRPr="004E699C">
              <w:t>camt.056</w:t>
            </w:r>
            <w:r w:rsidRPr="009876ED">
              <w:rPr>
                <w:b/>
                <w:i/>
              </w:rPr>
              <w:t xml:space="preserve">    </w:t>
            </w:r>
          </w:p>
        </w:tc>
        <w:tc>
          <w:tcPr>
            <w:tcW w:w="4893"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34239336" w14:textId="77777777">
            <w:r w:rsidRPr="004E699C">
              <w:t>Outward Bank Error Cancellation Request to banks</w:t>
            </w:r>
          </w:p>
        </w:tc>
        <w:tc>
          <w:tcPr>
            <w:tcW w:w="1122"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53D3577B" w14:textId="77777777">
            <w:pPr>
              <w:jc w:val="center"/>
            </w:pPr>
            <w:r w:rsidRPr="004E699C">
              <w:t>No</w:t>
            </w:r>
          </w:p>
        </w:tc>
      </w:tr>
      <w:tr w:rsidRPr="004C134C" w:rsidR="00986DEB" w:rsidTr="00AB047E" w14:paraId="0410F9AB"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5DCB0128" w14:textId="77777777">
            <w:pPr>
              <w:autoSpaceDE w:val="0"/>
              <w:autoSpaceDN w:val="0"/>
              <w:adjustRightInd w:val="0"/>
              <w:rPr>
                <w:rFonts w:ascii="Arial" w:hAnsi="Arial"/>
                <w:lang w:val="en-GB"/>
              </w:rPr>
            </w:pPr>
            <w:r w:rsidRPr="002D6E2C">
              <w:t>CLIN</w:t>
            </w:r>
            <w:r>
              <w:t>P</w:t>
            </w:r>
          </w:p>
        </w:tc>
        <w:tc>
          <w:tcPr>
            <w:tcW w:w="1675"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4FF84B40" w14:textId="77777777">
            <w:r w:rsidRPr="000D534B">
              <w:t>camt.056</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036BA96D" w14:textId="77777777">
            <w:pPr>
              <w:rPr>
                <w:rFonts w:ascii="Arial" w:hAnsi="Arial"/>
                <w:lang w:val="en-GB"/>
              </w:rPr>
            </w:pPr>
            <w:r w:rsidRPr="002D6E2C">
              <w:t xml:space="preserve">Cancellation </w:t>
            </w:r>
            <w:r>
              <w:t>request</w:t>
            </w:r>
            <w:r w:rsidRPr="002D6E2C">
              <w:t xml:space="preserve"> Input</w:t>
            </w:r>
            <w:r>
              <w:t xml:space="preserve"> to 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544F5F89" w14:textId="77777777">
            <w:pPr>
              <w:jc w:val="center"/>
            </w:pPr>
            <w:r w:rsidRPr="002D6E2C">
              <w:t>No</w:t>
            </w:r>
          </w:p>
        </w:tc>
      </w:tr>
      <w:tr w:rsidRPr="004C134C" w:rsidR="00986DEB" w:rsidTr="00AB047E" w14:paraId="7F299A22"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1A46C201" w14:textId="77777777">
            <w:pPr>
              <w:autoSpaceDE w:val="0"/>
              <w:autoSpaceDN w:val="0"/>
              <w:adjustRightInd w:val="0"/>
              <w:rPr>
                <w:rFonts w:ascii="Arial" w:hAnsi="Arial"/>
                <w:lang w:val="en-GB"/>
              </w:rPr>
            </w:pPr>
            <w:r w:rsidRPr="002D6E2C">
              <w:t>CLOUT</w:t>
            </w:r>
          </w:p>
        </w:tc>
        <w:tc>
          <w:tcPr>
            <w:tcW w:w="1675" w:type="dxa"/>
            <w:tcBorders>
              <w:top w:val="single" w:color="auto" w:sz="4" w:space="0"/>
              <w:left w:val="single" w:color="auto" w:sz="4" w:space="0"/>
              <w:bottom w:val="single" w:color="auto" w:sz="4" w:space="0"/>
              <w:right w:val="single" w:color="auto" w:sz="4" w:space="0"/>
            </w:tcBorders>
          </w:tcPr>
          <w:p w:rsidRPr="005B60CF" w:rsidR="00986DEB" w:rsidP="00E92BA0" w:rsidRDefault="00986DEB" w14:paraId="278D72A3" w14:textId="77777777">
            <w:r w:rsidRPr="000D534B">
              <w:t>camt.056</w:t>
            </w:r>
            <w:r w:rsidRPr="000D534B">
              <w:rPr>
                <w:b/>
                <w:bCs/>
                <w:i/>
                <w:iCs/>
              </w:rPr>
              <w:t xml:space="preserve">    </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78739B9F" w14:textId="77777777">
            <w:pPr>
              <w:rPr>
                <w:rFonts w:ascii="Arial" w:hAnsi="Arial"/>
                <w:lang w:val="en-GB"/>
              </w:rPr>
            </w:pPr>
            <w:r w:rsidRPr="005B60CF">
              <w:t>Outward Cancellation Request to banks</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06261CC0" w14:textId="77777777">
            <w:pPr>
              <w:jc w:val="center"/>
            </w:pPr>
            <w:r w:rsidRPr="002D6E2C">
              <w:t>No</w:t>
            </w:r>
          </w:p>
        </w:tc>
      </w:tr>
      <w:tr w:rsidRPr="004C134C" w:rsidR="00986DEB" w:rsidTr="00AB047E" w14:paraId="4D6CDFD8"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7A0B06E1" w14:textId="77777777">
            <w:pPr>
              <w:autoSpaceDE w:val="0"/>
              <w:autoSpaceDN w:val="0"/>
              <w:adjustRightInd w:val="0"/>
              <w:rPr>
                <w:rFonts w:ascii="Arial" w:hAnsi="Arial"/>
                <w:lang w:val="en-GB"/>
              </w:rPr>
            </w:pPr>
            <w:r w:rsidRPr="002D6E2C">
              <w:t>DDINP</w:t>
            </w:r>
          </w:p>
        </w:tc>
        <w:tc>
          <w:tcPr>
            <w:tcW w:w="1675"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413E1BF" w14:textId="77777777">
            <w:r>
              <w:t>pacs.003</w:t>
            </w:r>
          </w:p>
        </w:tc>
        <w:tc>
          <w:tcPr>
            <w:tcW w:w="4893"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59C8278A" w14:textId="77777777">
            <w:pPr>
              <w:rPr>
                <w:rFonts w:ascii="Arial" w:hAnsi="Arial" w:eastAsia="Times New Roman"/>
                <w:lang w:val="en-GB"/>
              </w:rPr>
            </w:pPr>
            <w:r w:rsidRPr="002D6E2C">
              <w:t xml:space="preserve">Direct </w:t>
            </w:r>
            <w:r>
              <w:t>D</w:t>
            </w:r>
            <w:r w:rsidRPr="002D6E2C">
              <w:t xml:space="preserve">ebit input to </w:t>
            </w:r>
            <w:r>
              <w:t>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6EA1BA16" w14:textId="77777777">
            <w:pPr>
              <w:jc w:val="center"/>
            </w:pPr>
            <w:r w:rsidRPr="002D6E2C">
              <w:t>No</w:t>
            </w:r>
          </w:p>
        </w:tc>
      </w:tr>
      <w:tr w:rsidRPr="004C134C" w:rsidR="00986DEB" w:rsidTr="00AB047E" w14:paraId="75B8F89A" w14:textId="77777777">
        <w:tc>
          <w:tcPr>
            <w:tcW w:w="1444"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64D43310" w14:textId="77777777">
            <w:pPr>
              <w:autoSpaceDE w:val="0"/>
              <w:autoSpaceDN w:val="0"/>
              <w:adjustRightInd w:val="0"/>
              <w:rPr>
                <w:rFonts w:ascii="Arial" w:hAnsi="Arial" w:eastAsia="Times New Roman"/>
                <w:lang w:val="en-GB"/>
              </w:rPr>
            </w:pPr>
            <w:r w:rsidRPr="002D6E2C">
              <w:t>DD</w:t>
            </w:r>
            <w:r>
              <w:t>OUT</w:t>
            </w:r>
          </w:p>
        </w:tc>
        <w:tc>
          <w:tcPr>
            <w:tcW w:w="1675"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3BB7E599" w14:textId="77777777">
            <w:pPr>
              <w:jc w:val="both"/>
            </w:pPr>
            <w:r>
              <w:t>pacs.003</w:t>
            </w:r>
          </w:p>
        </w:tc>
        <w:tc>
          <w:tcPr>
            <w:tcW w:w="4893"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8EFF0EE" w14:textId="77777777">
            <w:pPr>
              <w:jc w:val="both"/>
              <w:rPr>
                <w:rFonts w:ascii="Arial" w:hAnsi="Arial" w:eastAsia="Times New Roman"/>
                <w:lang w:val="en-GB"/>
              </w:rPr>
            </w:pPr>
            <w:r w:rsidRPr="002D6E2C">
              <w:t xml:space="preserve">Direct debit output </w:t>
            </w:r>
            <w:r w:rsidRPr="005B60CF">
              <w:t>to banks</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47FAA5D7" w14:textId="77777777">
            <w:pPr>
              <w:jc w:val="center"/>
            </w:pPr>
            <w:r w:rsidRPr="002D6E2C">
              <w:t>No</w:t>
            </w:r>
          </w:p>
        </w:tc>
      </w:tr>
      <w:tr w:rsidRPr="004C134C" w:rsidR="00986DEB" w:rsidTr="00AB047E" w14:paraId="232955F5" w14:textId="77777777">
        <w:tc>
          <w:tcPr>
            <w:tcW w:w="1444" w:type="dxa"/>
            <w:tcBorders>
              <w:top w:val="single" w:color="auto" w:sz="4" w:space="0"/>
              <w:left w:val="single" w:color="auto" w:sz="4" w:space="0"/>
              <w:bottom w:val="single" w:color="auto" w:sz="4" w:space="0"/>
              <w:right w:val="single" w:color="auto" w:sz="4" w:space="0"/>
            </w:tcBorders>
          </w:tcPr>
          <w:p w:rsidR="00986DEB" w:rsidP="00E92BA0" w:rsidRDefault="00986DEB" w14:paraId="5426216F" w14:textId="77777777">
            <w:pPr>
              <w:autoSpaceDE w:val="0"/>
              <w:autoSpaceDN w:val="0"/>
              <w:adjustRightInd w:val="0"/>
              <w:rPr>
                <w:rFonts w:ascii="Arial" w:hAnsi="Arial" w:eastAsia="Times New Roman"/>
                <w:lang w:val="en-GB"/>
              </w:rPr>
            </w:pPr>
            <w:r>
              <w:t>DRINP</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55DD71F8" w14:textId="77777777">
            <w:r w:rsidRPr="00265A42">
              <w:t>pacs.002</w:t>
            </w:r>
          </w:p>
        </w:tc>
        <w:tc>
          <w:tcPr>
            <w:tcW w:w="4893" w:type="dxa"/>
            <w:tcBorders>
              <w:top w:val="single" w:color="auto" w:sz="4" w:space="0"/>
              <w:left w:val="single" w:color="auto" w:sz="4" w:space="0"/>
              <w:bottom w:val="single" w:color="auto" w:sz="4" w:space="0"/>
              <w:right w:val="single" w:color="auto" w:sz="4" w:space="0"/>
            </w:tcBorders>
          </w:tcPr>
          <w:p w:rsidR="00986DEB" w:rsidP="00E92BA0" w:rsidRDefault="00986DEB" w14:paraId="2B6A1E59" w14:textId="77777777">
            <w:pPr>
              <w:rPr>
                <w:rFonts w:ascii="Arial" w:hAnsi="Arial" w:eastAsia="Times New Roman"/>
                <w:lang w:val="en-GB"/>
              </w:rPr>
            </w:pPr>
            <w:r>
              <w:t>Input Debit Responses to PSO</w:t>
            </w:r>
          </w:p>
        </w:tc>
        <w:tc>
          <w:tcPr>
            <w:tcW w:w="1122" w:type="dxa"/>
            <w:tcBorders>
              <w:top w:val="single" w:color="auto" w:sz="4" w:space="0"/>
              <w:left w:val="single" w:color="auto" w:sz="4" w:space="0"/>
              <w:bottom w:val="single" w:color="auto" w:sz="4" w:space="0"/>
              <w:right w:val="single" w:color="auto" w:sz="4" w:space="0"/>
            </w:tcBorders>
          </w:tcPr>
          <w:p w:rsidR="00986DEB" w:rsidP="00E92BA0" w:rsidRDefault="00986DEB" w14:paraId="211AFB59" w14:textId="77777777">
            <w:pPr>
              <w:jc w:val="center"/>
            </w:pPr>
            <w:r>
              <w:t xml:space="preserve">Yes or </w:t>
            </w:r>
            <w:r w:rsidRPr="002D6E2C">
              <w:t>No</w:t>
            </w:r>
          </w:p>
        </w:tc>
      </w:tr>
      <w:tr w:rsidRPr="004C134C" w:rsidR="00986DEB" w:rsidTr="00AB047E" w14:paraId="5F533B3F"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03D35C91" w14:textId="77777777">
            <w:pPr>
              <w:autoSpaceDE w:val="0"/>
              <w:autoSpaceDN w:val="0"/>
              <w:adjustRightInd w:val="0"/>
              <w:rPr>
                <w:rFonts w:ascii="Arial" w:hAnsi="Arial"/>
                <w:lang w:val="en-GB"/>
              </w:rPr>
            </w:pPr>
            <w:r>
              <w:t>DROUT</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5E92E1DE" w14:textId="77777777">
            <w:r w:rsidRPr="00265A42">
              <w:t>pacs.002</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43EFEE85" w14:textId="77777777">
            <w:pPr>
              <w:rPr>
                <w:rFonts w:ascii="Arial" w:hAnsi="Arial"/>
                <w:lang w:val="en-GB"/>
              </w:rPr>
            </w:pPr>
            <w:r>
              <w:t>Outward Debit response to Banks</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669E3B3B" w14:textId="77777777">
            <w:pPr>
              <w:jc w:val="center"/>
            </w:pPr>
            <w:r>
              <w:t>Yes or No</w:t>
            </w:r>
          </w:p>
        </w:tc>
      </w:tr>
      <w:tr w:rsidRPr="004C134C" w:rsidR="00986DEB" w:rsidTr="00AB047E" w14:paraId="2E665421"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1714C08C" w14:textId="77777777">
            <w:pPr>
              <w:autoSpaceDE w:val="0"/>
              <w:autoSpaceDN w:val="0"/>
              <w:adjustRightInd w:val="0"/>
              <w:rPr>
                <w:rFonts w:ascii="Arial" w:hAnsi="Arial"/>
                <w:lang w:val="en-GB"/>
              </w:rPr>
            </w:pPr>
            <w:r w:rsidRPr="002D6E2C">
              <w:t>MANAC</w:t>
            </w:r>
          </w:p>
        </w:tc>
        <w:tc>
          <w:tcPr>
            <w:tcW w:w="1675"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22B7A7A" w14:textId="77777777">
            <w:r w:rsidRPr="005D2D82">
              <w:t>pain.012</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290655F7" w14:textId="77777777">
            <w:pPr>
              <w:rPr>
                <w:rFonts w:ascii="Arial" w:hAnsi="Arial"/>
                <w:lang w:val="en-GB"/>
              </w:rPr>
            </w:pPr>
            <w:r w:rsidRPr="002D6E2C">
              <w:t xml:space="preserve">Mandate Acceptance Input to </w:t>
            </w:r>
            <w:r>
              <w:t>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731CAEAF" w14:textId="77777777">
            <w:pPr>
              <w:jc w:val="center"/>
            </w:pPr>
            <w:r w:rsidRPr="002D6E2C">
              <w:t>No</w:t>
            </w:r>
          </w:p>
        </w:tc>
      </w:tr>
      <w:tr w:rsidRPr="004C134C" w:rsidR="00986DEB" w:rsidTr="00AB047E" w14:paraId="3E64D27F"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26B646D6" w14:textId="77777777">
            <w:pPr>
              <w:autoSpaceDE w:val="0"/>
              <w:autoSpaceDN w:val="0"/>
              <w:adjustRightInd w:val="0"/>
              <w:rPr>
                <w:rFonts w:ascii="Arial" w:hAnsi="Arial"/>
                <w:lang w:val="en-GB"/>
              </w:rPr>
            </w:pPr>
            <w:r w:rsidRPr="002D6E2C">
              <w:t>MANAM</w:t>
            </w:r>
          </w:p>
        </w:tc>
        <w:tc>
          <w:tcPr>
            <w:tcW w:w="1675"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39C85935" w14:textId="77777777">
            <w:pPr>
              <w:jc w:val="both"/>
            </w:pPr>
            <w:r>
              <w:t>pain.010</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56131B72" w14:textId="77777777">
            <w:pPr>
              <w:jc w:val="both"/>
              <w:rPr>
                <w:rFonts w:ascii="Arial" w:hAnsi="Arial"/>
                <w:lang w:val="en-GB"/>
              </w:rPr>
            </w:pPr>
            <w:r w:rsidRPr="002D6E2C">
              <w:t>Mandate Amendment Input</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3610D269" w14:textId="77777777">
            <w:pPr>
              <w:jc w:val="center"/>
            </w:pPr>
            <w:r w:rsidRPr="002D6E2C">
              <w:t>No</w:t>
            </w:r>
          </w:p>
        </w:tc>
      </w:tr>
      <w:tr w:rsidRPr="004C134C" w:rsidR="00986DEB" w:rsidTr="00AB047E" w14:paraId="069D5639"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3CEC2F7F" w14:textId="77777777">
            <w:pPr>
              <w:autoSpaceDE w:val="0"/>
              <w:autoSpaceDN w:val="0"/>
              <w:adjustRightInd w:val="0"/>
              <w:rPr>
                <w:rFonts w:ascii="Arial" w:hAnsi="Arial"/>
                <w:lang w:val="en-GB"/>
              </w:rPr>
            </w:pPr>
            <w:r w:rsidRPr="002D6E2C">
              <w:t>MANCN</w:t>
            </w:r>
          </w:p>
        </w:tc>
        <w:tc>
          <w:tcPr>
            <w:tcW w:w="1675"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4BE7016A" w14:textId="77777777">
            <w:pPr>
              <w:jc w:val="both"/>
            </w:pPr>
            <w:r w:rsidRPr="000A4775">
              <w:t>pain.011</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782E1705" w14:textId="77777777">
            <w:pPr>
              <w:jc w:val="both"/>
              <w:rPr>
                <w:rFonts w:ascii="Arial" w:hAnsi="Arial"/>
                <w:lang w:val="en-GB"/>
              </w:rPr>
            </w:pPr>
            <w:r w:rsidRPr="002D6E2C">
              <w:t>Mandate Cancellation Input</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B362104" w14:textId="77777777">
            <w:pPr>
              <w:jc w:val="center"/>
            </w:pPr>
            <w:r w:rsidRPr="002D6E2C">
              <w:t>No</w:t>
            </w:r>
          </w:p>
        </w:tc>
      </w:tr>
      <w:tr w:rsidRPr="004C134C" w:rsidR="00986DEB" w:rsidTr="00AB047E" w14:paraId="0E8B0B00"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5D016BEC" w14:textId="77777777">
            <w:pPr>
              <w:autoSpaceDE w:val="0"/>
              <w:autoSpaceDN w:val="0"/>
              <w:adjustRightInd w:val="0"/>
              <w:rPr>
                <w:rFonts w:ascii="Arial" w:hAnsi="Arial"/>
                <w:lang w:val="en-GB"/>
              </w:rPr>
            </w:pPr>
            <w:r w:rsidRPr="002D6E2C">
              <w:t>MANCO</w:t>
            </w:r>
          </w:p>
        </w:tc>
        <w:tc>
          <w:tcPr>
            <w:tcW w:w="1675"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A9624D0" w14:textId="77777777">
            <w:r w:rsidRPr="000A4775">
              <w:t>pain.011</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0D0EFE81" w14:textId="77777777">
            <w:pPr>
              <w:rPr>
                <w:rFonts w:ascii="Arial" w:hAnsi="Arial"/>
                <w:lang w:val="en-GB"/>
              </w:rPr>
            </w:pPr>
            <w:r w:rsidRPr="002D6E2C">
              <w:t xml:space="preserve">Mandate Cancellation Output From </w:t>
            </w:r>
            <w:r>
              <w:t>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3466485" w14:textId="77777777">
            <w:pPr>
              <w:jc w:val="center"/>
            </w:pPr>
            <w:r w:rsidRPr="002D6E2C">
              <w:t>No</w:t>
            </w:r>
          </w:p>
        </w:tc>
      </w:tr>
      <w:tr w:rsidRPr="004C134C" w:rsidR="00986DEB" w:rsidTr="00AB047E" w14:paraId="04888C9D"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0731B9D3" w14:textId="77777777">
            <w:pPr>
              <w:autoSpaceDE w:val="0"/>
              <w:autoSpaceDN w:val="0"/>
              <w:adjustRightInd w:val="0"/>
              <w:rPr>
                <w:rFonts w:ascii="Arial" w:hAnsi="Arial"/>
                <w:lang w:val="en-GB"/>
              </w:rPr>
            </w:pPr>
            <w:r>
              <w:t>MANDR</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19B27752" w14:textId="77777777">
            <w:r w:rsidRPr="00E05D92">
              <w:t>pain.012</w:t>
            </w:r>
          </w:p>
        </w:tc>
        <w:tc>
          <w:tcPr>
            <w:tcW w:w="4893"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6E9849F2" w14:textId="77777777">
            <w:r>
              <w:t>Delayed response to mandate maintenance messages</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6359BBDA" w14:textId="77777777">
            <w:pPr>
              <w:jc w:val="center"/>
              <w:rPr>
                <w:rFonts w:ascii="Arial" w:hAnsi="Arial" w:eastAsia="Times New Roman"/>
                <w:lang w:val="en-GB"/>
              </w:rPr>
            </w:pPr>
            <w:r w:rsidRPr="00B23C7B">
              <w:t>No</w:t>
            </w:r>
          </w:p>
        </w:tc>
      </w:tr>
      <w:tr w:rsidRPr="004C134C" w:rsidR="00986DEB" w:rsidTr="00AB047E" w14:paraId="2F09B6A7"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05872487" w14:textId="77777777">
            <w:pPr>
              <w:autoSpaceDE w:val="0"/>
              <w:autoSpaceDN w:val="0"/>
              <w:adjustRightInd w:val="0"/>
              <w:rPr>
                <w:rFonts w:ascii="Arial" w:hAnsi="Arial"/>
                <w:lang w:val="en-GB"/>
              </w:rPr>
            </w:pPr>
            <w:r w:rsidRPr="002D6E2C">
              <w:t>MANIN</w:t>
            </w:r>
          </w:p>
        </w:tc>
        <w:tc>
          <w:tcPr>
            <w:tcW w:w="1675"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2C90F914" w14:textId="77777777">
            <w:pPr>
              <w:jc w:val="both"/>
            </w:pPr>
            <w:r w:rsidRPr="007D52D1">
              <w:t>pain.009</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50B04A48" w14:textId="77777777">
            <w:pPr>
              <w:jc w:val="both"/>
              <w:rPr>
                <w:rFonts w:ascii="Arial" w:hAnsi="Arial"/>
                <w:lang w:val="en-GB"/>
              </w:rPr>
            </w:pPr>
            <w:r w:rsidRPr="002D6E2C">
              <w:t xml:space="preserve">Mandate Initiation Input </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61E9A14" w14:textId="77777777">
            <w:pPr>
              <w:jc w:val="center"/>
            </w:pPr>
            <w:r w:rsidRPr="002D6E2C">
              <w:t>No</w:t>
            </w:r>
          </w:p>
        </w:tc>
      </w:tr>
      <w:tr w:rsidRPr="004C134C" w:rsidR="00986DEB" w:rsidTr="00AB047E" w14:paraId="4CE4576A"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22B0DFCA" w14:textId="77777777">
            <w:pPr>
              <w:autoSpaceDE w:val="0"/>
              <w:autoSpaceDN w:val="0"/>
              <w:adjustRightInd w:val="0"/>
              <w:rPr>
                <w:rFonts w:ascii="Arial" w:hAnsi="Arial"/>
                <w:lang w:val="en-GB"/>
              </w:rPr>
            </w:pPr>
            <w:r>
              <w:t>MANIR</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768607EB" w14:textId="77777777">
            <w:r w:rsidRPr="007D52D1">
              <w:t>pain.012</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0EEAC3C7" w14:textId="77777777">
            <w:pPr>
              <w:rPr>
                <w:rFonts w:ascii="Arial" w:hAnsi="Arial"/>
                <w:lang w:val="en-GB"/>
              </w:rPr>
            </w:pPr>
            <w:r>
              <w:t>Immediate responses to mandate maintenance messages</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5F655114" w14:textId="77777777">
            <w:pPr>
              <w:jc w:val="center"/>
            </w:pPr>
            <w:r w:rsidRPr="00B23C7B">
              <w:t>No</w:t>
            </w:r>
          </w:p>
        </w:tc>
      </w:tr>
      <w:tr w:rsidRPr="004C134C" w:rsidR="00986DEB" w:rsidTr="00AB047E" w14:paraId="05CD0F64"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6EFA4D9B" w14:textId="77777777">
            <w:pPr>
              <w:autoSpaceDE w:val="0"/>
              <w:autoSpaceDN w:val="0"/>
              <w:adjustRightInd w:val="0"/>
              <w:rPr>
                <w:rFonts w:ascii="Arial" w:hAnsi="Arial"/>
                <w:lang w:val="en-GB"/>
              </w:rPr>
            </w:pPr>
            <w:r w:rsidRPr="002D6E2C">
              <w:t>MANOC</w:t>
            </w:r>
          </w:p>
        </w:tc>
        <w:tc>
          <w:tcPr>
            <w:tcW w:w="1675"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38013D2" w14:textId="77777777">
            <w:r w:rsidRPr="007D52D1">
              <w:t>pain.012</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338510F8" w14:textId="77777777">
            <w:pPr>
              <w:rPr>
                <w:rFonts w:ascii="Arial" w:hAnsi="Arial"/>
                <w:lang w:val="en-GB"/>
              </w:rPr>
            </w:pPr>
            <w:r w:rsidRPr="002D6E2C">
              <w:t xml:space="preserve">Mandate Acceptance Output from </w:t>
            </w:r>
            <w:r>
              <w:t>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2E8BDFB" w14:textId="77777777">
            <w:pPr>
              <w:jc w:val="center"/>
            </w:pPr>
            <w:r w:rsidRPr="002D6E2C">
              <w:t>No</w:t>
            </w:r>
          </w:p>
        </w:tc>
      </w:tr>
      <w:tr w:rsidRPr="004C134C" w:rsidR="00986DEB" w:rsidTr="00AB047E" w14:paraId="612CFD54"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26D43490" w14:textId="77777777">
            <w:pPr>
              <w:autoSpaceDE w:val="0"/>
              <w:autoSpaceDN w:val="0"/>
              <w:adjustRightInd w:val="0"/>
              <w:rPr>
                <w:rFonts w:ascii="Arial" w:hAnsi="Arial"/>
                <w:lang w:val="en-GB"/>
              </w:rPr>
            </w:pPr>
            <w:r w:rsidRPr="002D6E2C">
              <w:t>MANOM</w:t>
            </w:r>
          </w:p>
        </w:tc>
        <w:tc>
          <w:tcPr>
            <w:tcW w:w="1675"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35F14BDC" w14:textId="77777777">
            <w:r>
              <w:t>pain.010</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04F7FEB5" w14:textId="77777777">
            <w:pPr>
              <w:rPr>
                <w:rFonts w:ascii="Arial" w:hAnsi="Arial"/>
                <w:lang w:val="en-GB"/>
              </w:rPr>
            </w:pPr>
            <w:r w:rsidRPr="002D6E2C">
              <w:t xml:space="preserve">Mandate Amendment Output from </w:t>
            </w:r>
            <w:r>
              <w:t>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38F319AE" w14:textId="77777777">
            <w:pPr>
              <w:jc w:val="center"/>
            </w:pPr>
            <w:r w:rsidRPr="002D6E2C">
              <w:t>No</w:t>
            </w:r>
          </w:p>
        </w:tc>
      </w:tr>
      <w:tr w:rsidRPr="004C134C" w:rsidR="00986DEB" w:rsidTr="00AB047E" w14:paraId="423406F0"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15FF668B" w14:textId="77777777">
            <w:pPr>
              <w:autoSpaceDE w:val="0"/>
              <w:autoSpaceDN w:val="0"/>
              <w:adjustRightInd w:val="0"/>
              <w:rPr>
                <w:rFonts w:ascii="Arial" w:hAnsi="Arial"/>
                <w:lang w:val="en-GB"/>
              </w:rPr>
            </w:pPr>
            <w:r w:rsidRPr="002D6E2C">
              <w:t>MANO</w:t>
            </w:r>
            <w:r>
              <w:t>T</w:t>
            </w:r>
          </w:p>
        </w:tc>
        <w:tc>
          <w:tcPr>
            <w:tcW w:w="1675"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020DB2F9" w14:textId="77777777">
            <w:r>
              <w:t>pain.009</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6297B114" w14:textId="77777777">
            <w:pPr>
              <w:rPr>
                <w:rFonts w:ascii="Arial" w:hAnsi="Arial"/>
                <w:lang w:val="en-GB"/>
              </w:rPr>
            </w:pPr>
            <w:r w:rsidRPr="002D6E2C">
              <w:t xml:space="preserve">Mandate Initiation Output from </w:t>
            </w:r>
            <w:r>
              <w:t>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70713610" w14:textId="77777777">
            <w:pPr>
              <w:jc w:val="center"/>
            </w:pPr>
            <w:r w:rsidRPr="002D6E2C">
              <w:t>No</w:t>
            </w:r>
          </w:p>
        </w:tc>
      </w:tr>
      <w:tr w:rsidRPr="004C134C" w:rsidR="00986DEB" w:rsidTr="00AB047E" w14:paraId="2E047CCC"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60FAFA3B" w14:textId="77777777">
            <w:pPr>
              <w:autoSpaceDE w:val="0"/>
              <w:autoSpaceDN w:val="0"/>
              <w:adjustRightInd w:val="0"/>
              <w:rPr>
                <w:rFonts w:ascii="Arial" w:hAnsi="Arial"/>
                <w:lang w:val="en-GB"/>
              </w:rPr>
            </w:pPr>
            <w:r>
              <w:t>MANRF</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175E897F" w14:textId="77777777">
            <w:r w:rsidRPr="00C465E5">
              <w:t>mdte.002</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20CD7B5F" w14:textId="77777777">
            <w:pPr>
              <w:rPr>
                <w:rFonts w:ascii="Arial" w:hAnsi="Arial"/>
                <w:lang w:val="en-GB"/>
              </w:rPr>
            </w:pPr>
            <w:r>
              <w:t xml:space="preserve">Response with Mandate Information </w:t>
            </w:r>
            <w:r w:rsidRPr="00B23C7B">
              <w:t xml:space="preserve">output </w:t>
            </w:r>
            <w:r>
              <w:t>from  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0602A1C3" w14:textId="77777777">
            <w:pPr>
              <w:jc w:val="center"/>
            </w:pPr>
            <w:r>
              <w:t>No</w:t>
            </w:r>
          </w:p>
        </w:tc>
      </w:tr>
      <w:tr w:rsidRPr="004C134C" w:rsidR="00986DEB" w:rsidTr="00AB047E" w14:paraId="50F94E8F"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7D347878" w14:textId="77777777">
            <w:pPr>
              <w:autoSpaceDE w:val="0"/>
              <w:autoSpaceDN w:val="0"/>
              <w:adjustRightInd w:val="0"/>
              <w:rPr>
                <w:rFonts w:ascii="Arial" w:hAnsi="Arial"/>
                <w:lang w:val="en-GB"/>
              </w:rPr>
            </w:pPr>
            <w:r>
              <w:t>MANRI</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60FE960B" w14:textId="77777777">
            <w:pPr>
              <w:jc w:val="both"/>
            </w:pPr>
            <w:r>
              <w:t>mdte.001</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21CF06FB" w14:textId="77777777">
            <w:pPr>
              <w:jc w:val="both"/>
              <w:rPr>
                <w:rFonts w:ascii="Arial" w:hAnsi="Arial"/>
                <w:lang w:val="en-GB"/>
              </w:rPr>
            </w:pPr>
            <w:r>
              <w:t xml:space="preserve">Request for Mandate Information </w:t>
            </w:r>
            <w:r w:rsidRPr="00FB0494">
              <w:t>input to</w:t>
            </w:r>
            <w:r w:rsidRPr="00B23C7B">
              <w:t xml:space="preserve"> </w:t>
            </w:r>
            <w:r>
              <w:t>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E4B7CA3" w14:textId="77777777">
            <w:pPr>
              <w:jc w:val="center"/>
            </w:pPr>
            <w:r>
              <w:t>No</w:t>
            </w:r>
          </w:p>
        </w:tc>
      </w:tr>
      <w:tr w:rsidRPr="004C134C" w:rsidR="00986DEB" w:rsidTr="00AB047E" w14:paraId="76B87293"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07479985" w14:textId="77777777">
            <w:pPr>
              <w:autoSpaceDE w:val="0"/>
              <w:autoSpaceDN w:val="0"/>
              <w:adjustRightInd w:val="0"/>
              <w:rPr>
                <w:rFonts w:ascii="Arial" w:hAnsi="Arial"/>
                <w:lang w:val="en-GB"/>
              </w:rPr>
            </w:pPr>
            <w:r>
              <w:t>MANRO</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60D9476D" w14:textId="77777777">
            <w:r>
              <w:t>mdte.001</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0A95FEB6" w14:textId="77777777">
            <w:pPr>
              <w:rPr>
                <w:rFonts w:ascii="Arial" w:hAnsi="Arial"/>
                <w:lang w:val="en-GB"/>
              </w:rPr>
            </w:pPr>
            <w:r>
              <w:t xml:space="preserve">Request for Mandate Information </w:t>
            </w:r>
            <w:r w:rsidRPr="00B23C7B">
              <w:t xml:space="preserve">output </w:t>
            </w:r>
            <w:r>
              <w:t>from 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375944FD" w14:textId="77777777">
            <w:pPr>
              <w:jc w:val="center"/>
            </w:pPr>
            <w:r>
              <w:t>No</w:t>
            </w:r>
          </w:p>
        </w:tc>
      </w:tr>
      <w:tr w:rsidRPr="004C134C" w:rsidR="00986DEB" w:rsidTr="00AB047E" w14:paraId="62501969"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1D107B59" w14:textId="77777777">
            <w:pPr>
              <w:autoSpaceDE w:val="0"/>
              <w:autoSpaceDN w:val="0"/>
              <w:adjustRightInd w:val="0"/>
              <w:rPr>
                <w:rFonts w:ascii="Arial" w:hAnsi="Arial"/>
                <w:lang w:val="en-GB"/>
              </w:rPr>
            </w:pPr>
            <w:r>
              <w:t>MANRT</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1C58C83F" w14:textId="77777777">
            <w:r>
              <w:t>mdte.002</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1506D43C" w14:textId="77777777">
            <w:pPr>
              <w:rPr>
                <w:rFonts w:ascii="Arial" w:hAnsi="Arial"/>
                <w:lang w:val="en-GB"/>
              </w:rPr>
            </w:pPr>
            <w:r>
              <w:t xml:space="preserve">Response with Mandate </w:t>
            </w:r>
            <w:r w:rsidRPr="00FB0494">
              <w:t>Information input</w:t>
            </w:r>
            <w:r w:rsidRPr="00B23C7B">
              <w:t xml:space="preserve"> </w:t>
            </w:r>
            <w:r>
              <w:t>to 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4208AFE1" w14:textId="77777777">
            <w:pPr>
              <w:jc w:val="center"/>
            </w:pPr>
            <w:r>
              <w:t>No</w:t>
            </w:r>
          </w:p>
        </w:tc>
      </w:tr>
      <w:tr w:rsidRPr="004C134C" w:rsidR="00986DEB" w:rsidTr="00AB047E" w14:paraId="097D90F7" w14:textId="77777777">
        <w:tc>
          <w:tcPr>
            <w:tcW w:w="1444"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35EBC6B5" w14:textId="77777777">
            <w:pPr>
              <w:autoSpaceDE w:val="0"/>
              <w:autoSpaceDN w:val="0"/>
              <w:adjustRightInd w:val="0"/>
            </w:pPr>
            <w:r w:rsidRPr="004E699C">
              <w:t>RBINP</w:t>
            </w:r>
          </w:p>
        </w:tc>
        <w:tc>
          <w:tcPr>
            <w:tcW w:w="1675"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3132E75F" w14:textId="77777777">
            <w:r w:rsidRPr="004E699C">
              <w:t xml:space="preserve">camt.029    </w:t>
            </w:r>
          </w:p>
        </w:tc>
        <w:tc>
          <w:tcPr>
            <w:tcW w:w="4893"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08E2E448" w14:textId="77777777">
            <w:r w:rsidRPr="004E699C">
              <w:t>Bank Error Resolution of Investigation input to PSO</w:t>
            </w:r>
          </w:p>
        </w:tc>
        <w:tc>
          <w:tcPr>
            <w:tcW w:w="1122"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035C5D8D" w14:textId="77777777">
            <w:pPr>
              <w:jc w:val="center"/>
            </w:pPr>
            <w:r w:rsidRPr="004E699C">
              <w:t>No</w:t>
            </w:r>
          </w:p>
        </w:tc>
      </w:tr>
      <w:tr w:rsidRPr="004C134C" w:rsidR="00986DEB" w:rsidTr="00AB047E" w14:paraId="753DB95D" w14:textId="77777777">
        <w:tc>
          <w:tcPr>
            <w:tcW w:w="1444"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312F03B0" w14:textId="77777777">
            <w:pPr>
              <w:autoSpaceDE w:val="0"/>
              <w:autoSpaceDN w:val="0"/>
              <w:adjustRightInd w:val="0"/>
            </w:pPr>
            <w:r w:rsidRPr="004E699C">
              <w:t>RBOUT</w:t>
            </w:r>
          </w:p>
        </w:tc>
        <w:tc>
          <w:tcPr>
            <w:tcW w:w="1675"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73AD3400" w14:textId="77777777">
            <w:r w:rsidRPr="004E699C">
              <w:t xml:space="preserve">camt.029    </w:t>
            </w:r>
          </w:p>
        </w:tc>
        <w:tc>
          <w:tcPr>
            <w:tcW w:w="4893"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56B0E5A0" w14:textId="77777777">
            <w:r w:rsidRPr="004E699C">
              <w:t>Outward Bank Error Resolution of Investigation to banks</w:t>
            </w:r>
          </w:p>
        </w:tc>
        <w:tc>
          <w:tcPr>
            <w:tcW w:w="1122"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5B660E41" w14:textId="77777777">
            <w:pPr>
              <w:jc w:val="center"/>
            </w:pPr>
            <w:r w:rsidRPr="004E699C">
              <w:t>No</w:t>
            </w:r>
          </w:p>
        </w:tc>
      </w:tr>
      <w:tr w:rsidRPr="004C134C" w:rsidR="00986DEB" w:rsidTr="00AB047E" w14:paraId="067E97BA" w14:textId="77777777">
        <w:tc>
          <w:tcPr>
            <w:tcW w:w="1444"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5BFD1840" w14:textId="77777777">
            <w:pPr>
              <w:autoSpaceDE w:val="0"/>
              <w:autoSpaceDN w:val="0"/>
              <w:adjustRightInd w:val="0"/>
            </w:pPr>
            <w:r w:rsidRPr="004E699C">
              <w:t>REINP</w:t>
            </w:r>
          </w:p>
        </w:tc>
        <w:tc>
          <w:tcPr>
            <w:tcW w:w="1675"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179825A5" w14:textId="77777777">
            <w:r w:rsidRPr="004E699C">
              <w:t>pacs.004</w:t>
            </w:r>
          </w:p>
        </w:tc>
        <w:tc>
          <w:tcPr>
            <w:tcW w:w="4893"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42E8EEFA" w14:textId="77777777">
            <w:r w:rsidRPr="004E699C">
              <w:t>Bank Error Debit Returns input to PSO</w:t>
            </w:r>
          </w:p>
        </w:tc>
        <w:tc>
          <w:tcPr>
            <w:tcW w:w="1122"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7D24C3F5" w14:textId="77777777">
            <w:pPr>
              <w:jc w:val="center"/>
            </w:pPr>
            <w:r w:rsidRPr="004E699C">
              <w:t>Yes</w:t>
            </w:r>
          </w:p>
        </w:tc>
      </w:tr>
      <w:tr w:rsidRPr="004C134C" w:rsidR="00986DEB" w:rsidTr="00AB047E" w14:paraId="65F767ED" w14:textId="77777777">
        <w:tc>
          <w:tcPr>
            <w:tcW w:w="1444"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418F68A7" w14:textId="77777777">
            <w:pPr>
              <w:autoSpaceDE w:val="0"/>
              <w:autoSpaceDN w:val="0"/>
              <w:adjustRightInd w:val="0"/>
            </w:pPr>
            <w:r w:rsidRPr="004E699C">
              <w:t>REOUT</w:t>
            </w:r>
          </w:p>
        </w:tc>
        <w:tc>
          <w:tcPr>
            <w:tcW w:w="1675"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35AE9D58" w14:textId="77777777">
            <w:r w:rsidRPr="004E699C">
              <w:t>pacs.004</w:t>
            </w:r>
          </w:p>
        </w:tc>
        <w:tc>
          <w:tcPr>
            <w:tcW w:w="4893"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06D7082C" w14:textId="77777777">
            <w:r w:rsidRPr="004E699C">
              <w:t xml:space="preserve">Bank Error Cancelled Debit Returns to banks </w:t>
            </w:r>
          </w:p>
        </w:tc>
        <w:tc>
          <w:tcPr>
            <w:tcW w:w="1122"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0261333D" w14:textId="77777777">
            <w:pPr>
              <w:jc w:val="center"/>
            </w:pPr>
            <w:r w:rsidRPr="004E699C">
              <w:t>Yes</w:t>
            </w:r>
          </w:p>
        </w:tc>
      </w:tr>
      <w:tr w:rsidRPr="004C134C" w:rsidR="00986DEB" w:rsidTr="00AB047E" w14:paraId="28B4DC8F" w14:textId="77777777">
        <w:tc>
          <w:tcPr>
            <w:tcW w:w="1444"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5F5AD4DA" w14:textId="77777777">
            <w:pPr>
              <w:autoSpaceDE w:val="0"/>
              <w:autoSpaceDN w:val="0"/>
              <w:adjustRightInd w:val="0"/>
              <w:rPr>
                <w:rFonts w:ascii="Arial" w:hAnsi="Arial"/>
                <w:lang w:val="en-GB"/>
              </w:rPr>
            </w:pPr>
            <w:r w:rsidRPr="00E14F59">
              <w:t>RIINP</w:t>
            </w:r>
          </w:p>
        </w:tc>
        <w:tc>
          <w:tcPr>
            <w:tcW w:w="1675" w:type="dxa"/>
            <w:tcBorders>
              <w:top w:val="single" w:color="auto" w:sz="4" w:space="0"/>
              <w:left w:val="single" w:color="auto" w:sz="4" w:space="0"/>
              <w:bottom w:val="single" w:color="auto" w:sz="4" w:space="0"/>
              <w:right w:val="single" w:color="auto" w:sz="4" w:space="0"/>
            </w:tcBorders>
          </w:tcPr>
          <w:p w:rsidRPr="00986DEB" w:rsidR="00986DEB" w:rsidP="00E92BA0" w:rsidRDefault="00986DEB" w14:paraId="3AA4934D" w14:textId="77777777">
            <w:r w:rsidRPr="00986DEB">
              <w:t xml:space="preserve">camt.029    </w:t>
            </w:r>
          </w:p>
        </w:tc>
        <w:tc>
          <w:tcPr>
            <w:tcW w:w="4893" w:type="dxa"/>
            <w:tcBorders>
              <w:top w:val="single" w:color="auto" w:sz="4" w:space="0"/>
              <w:left w:val="single" w:color="auto" w:sz="4" w:space="0"/>
              <w:bottom w:val="single" w:color="auto" w:sz="4" w:space="0"/>
              <w:right w:val="single" w:color="auto" w:sz="4" w:space="0"/>
            </w:tcBorders>
          </w:tcPr>
          <w:p w:rsidRPr="00986DEB" w:rsidR="00986DEB" w:rsidP="00E92BA0" w:rsidRDefault="00986DEB" w14:paraId="56B3BE39" w14:textId="77777777">
            <w:pPr>
              <w:rPr>
                <w:rFonts w:ascii="Arial" w:hAnsi="Arial"/>
                <w:lang w:val="en-GB"/>
              </w:rPr>
            </w:pPr>
            <w:r w:rsidRPr="00986DEB">
              <w:t>Resolution of Investigation input to PSO</w:t>
            </w:r>
          </w:p>
        </w:tc>
        <w:tc>
          <w:tcPr>
            <w:tcW w:w="1122" w:type="dxa"/>
            <w:tcBorders>
              <w:top w:val="single" w:color="auto" w:sz="4" w:space="0"/>
              <w:left w:val="single" w:color="auto" w:sz="4" w:space="0"/>
              <w:bottom w:val="single" w:color="auto" w:sz="4" w:space="0"/>
              <w:right w:val="single" w:color="auto" w:sz="4" w:space="0"/>
            </w:tcBorders>
          </w:tcPr>
          <w:p w:rsidRPr="00986DEB" w:rsidR="00986DEB" w:rsidP="00E92BA0" w:rsidRDefault="00986DEB" w14:paraId="489574F6" w14:textId="77777777">
            <w:pPr>
              <w:jc w:val="center"/>
            </w:pPr>
            <w:r w:rsidRPr="00986DEB">
              <w:t>No</w:t>
            </w:r>
          </w:p>
        </w:tc>
      </w:tr>
      <w:tr w:rsidRPr="004C134C" w:rsidR="00986DEB" w:rsidTr="00AB047E" w14:paraId="67FC8563" w14:textId="77777777">
        <w:tc>
          <w:tcPr>
            <w:tcW w:w="1444"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3D7E0F99" w14:textId="77777777">
            <w:pPr>
              <w:autoSpaceDE w:val="0"/>
              <w:autoSpaceDN w:val="0"/>
              <w:adjustRightInd w:val="0"/>
              <w:rPr>
                <w:rFonts w:ascii="Arial" w:hAnsi="Arial"/>
                <w:lang w:val="en-GB"/>
              </w:rPr>
            </w:pPr>
            <w:r w:rsidRPr="00E14F59">
              <w:t>RIOUT</w:t>
            </w:r>
          </w:p>
        </w:tc>
        <w:tc>
          <w:tcPr>
            <w:tcW w:w="1675" w:type="dxa"/>
            <w:tcBorders>
              <w:top w:val="single" w:color="auto" w:sz="4" w:space="0"/>
              <w:left w:val="single" w:color="auto" w:sz="4" w:space="0"/>
              <w:bottom w:val="single" w:color="auto" w:sz="4" w:space="0"/>
              <w:right w:val="single" w:color="auto" w:sz="4" w:space="0"/>
            </w:tcBorders>
          </w:tcPr>
          <w:p w:rsidRPr="00986DEB" w:rsidR="00986DEB" w:rsidP="00E92BA0" w:rsidRDefault="00986DEB" w14:paraId="28293C85" w14:textId="77777777">
            <w:r w:rsidRPr="00986DEB">
              <w:t xml:space="preserve">camt.029    </w:t>
            </w:r>
          </w:p>
        </w:tc>
        <w:tc>
          <w:tcPr>
            <w:tcW w:w="4893" w:type="dxa"/>
            <w:tcBorders>
              <w:top w:val="single" w:color="auto" w:sz="4" w:space="0"/>
              <w:left w:val="single" w:color="auto" w:sz="4" w:space="0"/>
              <w:bottom w:val="single" w:color="auto" w:sz="4" w:space="0"/>
              <w:right w:val="single" w:color="auto" w:sz="4" w:space="0"/>
            </w:tcBorders>
          </w:tcPr>
          <w:p w:rsidRPr="00986DEB" w:rsidR="00986DEB" w:rsidP="00E92BA0" w:rsidRDefault="00986DEB" w14:paraId="51038F49" w14:textId="77777777">
            <w:pPr>
              <w:rPr>
                <w:rFonts w:ascii="Arial" w:hAnsi="Arial"/>
                <w:lang w:val="en-GB"/>
              </w:rPr>
            </w:pPr>
            <w:r w:rsidRPr="00986DEB">
              <w:t>Outward Resolution of Investigations to banks</w:t>
            </w:r>
          </w:p>
        </w:tc>
        <w:tc>
          <w:tcPr>
            <w:tcW w:w="1122" w:type="dxa"/>
            <w:tcBorders>
              <w:top w:val="single" w:color="auto" w:sz="4" w:space="0"/>
              <w:left w:val="single" w:color="auto" w:sz="4" w:space="0"/>
              <w:bottom w:val="single" w:color="auto" w:sz="4" w:space="0"/>
              <w:right w:val="single" w:color="auto" w:sz="4" w:space="0"/>
            </w:tcBorders>
          </w:tcPr>
          <w:p w:rsidRPr="00986DEB" w:rsidR="00986DEB" w:rsidP="00E92BA0" w:rsidRDefault="00986DEB" w14:paraId="109CBC9D" w14:textId="77777777">
            <w:pPr>
              <w:jc w:val="center"/>
            </w:pPr>
            <w:r w:rsidRPr="00986DEB">
              <w:t>No</w:t>
            </w:r>
          </w:p>
        </w:tc>
      </w:tr>
      <w:tr w:rsidRPr="004C134C" w:rsidR="00E14F59" w:rsidTr="00AB047E" w14:paraId="06F8C4B0" w14:textId="77777777">
        <w:tc>
          <w:tcPr>
            <w:tcW w:w="1444" w:type="dxa"/>
            <w:tcBorders>
              <w:top w:val="single" w:color="auto" w:sz="4" w:space="0"/>
              <w:left w:val="single" w:color="auto" w:sz="4" w:space="0"/>
              <w:bottom w:val="single" w:color="auto" w:sz="4" w:space="0"/>
              <w:right w:val="single" w:color="auto" w:sz="4" w:space="0"/>
            </w:tcBorders>
          </w:tcPr>
          <w:p w:rsidRPr="00E14F59" w:rsidR="00E14F59" w:rsidP="00E92BA0" w:rsidRDefault="00E14F59" w14:paraId="5D960333" w14:textId="77777777">
            <w:pPr>
              <w:autoSpaceDE w:val="0"/>
              <w:autoSpaceDN w:val="0"/>
              <w:adjustRightInd w:val="0"/>
              <w:rPr>
                <w:rFonts w:ascii="Arial" w:hAnsi="Arial"/>
                <w:lang w:val="en-GB"/>
              </w:rPr>
            </w:pPr>
            <w:r w:rsidRPr="00E14F59">
              <w:t>RTINP</w:t>
            </w:r>
          </w:p>
        </w:tc>
        <w:tc>
          <w:tcPr>
            <w:tcW w:w="1675" w:type="dxa"/>
            <w:tcBorders>
              <w:top w:val="single" w:color="auto" w:sz="4" w:space="0"/>
              <w:left w:val="single" w:color="auto" w:sz="4" w:space="0"/>
              <w:bottom w:val="single" w:color="auto" w:sz="4" w:space="0"/>
              <w:right w:val="single" w:color="auto" w:sz="4" w:space="0"/>
            </w:tcBorders>
          </w:tcPr>
          <w:p w:rsidRPr="00986DEB" w:rsidR="00E14F59" w:rsidP="00E92BA0" w:rsidRDefault="00E14F59" w14:paraId="5F05AC5E" w14:textId="77777777">
            <w:r w:rsidRPr="00986DEB">
              <w:t>pacs.004</w:t>
            </w:r>
          </w:p>
        </w:tc>
        <w:tc>
          <w:tcPr>
            <w:tcW w:w="4893" w:type="dxa"/>
            <w:tcBorders>
              <w:top w:val="single" w:color="auto" w:sz="4" w:space="0"/>
              <w:left w:val="single" w:color="auto" w:sz="4" w:space="0"/>
              <w:bottom w:val="single" w:color="auto" w:sz="4" w:space="0"/>
              <w:right w:val="single" w:color="auto" w:sz="4" w:space="0"/>
            </w:tcBorders>
          </w:tcPr>
          <w:p w:rsidRPr="00986DEB" w:rsidR="00E14F59" w:rsidP="00E92BA0" w:rsidRDefault="00E14F59" w14:paraId="77B2811D" w14:textId="77777777">
            <w:pPr>
              <w:rPr>
                <w:rFonts w:ascii="Arial" w:hAnsi="Arial"/>
                <w:lang w:val="en-GB"/>
              </w:rPr>
            </w:pPr>
            <w:r w:rsidRPr="00466562">
              <w:t>Disputed Debit Returns input to PSO</w:t>
            </w:r>
          </w:p>
        </w:tc>
        <w:tc>
          <w:tcPr>
            <w:tcW w:w="1122" w:type="dxa"/>
            <w:tcBorders>
              <w:top w:val="single" w:color="auto" w:sz="4" w:space="0"/>
              <w:left w:val="single" w:color="auto" w:sz="4" w:space="0"/>
              <w:bottom w:val="single" w:color="auto" w:sz="4" w:space="0"/>
              <w:right w:val="single" w:color="auto" w:sz="4" w:space="0"/>
            </w:tcBorders>
          </w:tcPr>
          <w:p w:rsidRPr="00986DEB" w:rsidR="00E14F59" w:rsidP="00E92BA0" w:rsidRDefault="00E14F59" w14:paraId="1610361D" w14:textId="77777777">
            <w:pPr>
              <w:jc w:val="center"/>
            </w:pPr>
            <w:r w:rsidRPr="00986DEB">
              <w:t>Yes</w:t>
            </w:r>
          </w:p>
        </w:tc>
      </w:tr>
      <w:tr w:rsidRPr="004C134C" w:rsidR="00E14F59" w:rsidTr="00AB047E" w14:paraId="6DAA9879" w14:textId="77777777">
        <w:tc>
          <w:tcPr>
            <w:tcW w:w="1444" w:type="dxa"/>
            <w:tcBorders>
              <w:top w:val="single" w:color="auto" w:sz="4" w:space="0"/>
              <w:left w:val="single" w:color="auto" w:sz="4" w:space="0"/>
              <w:bottom w:val="single" w:color="auto" w:sz="4" w:space="0"/>
              <w:right w:val="single" w:color="auto" w:sz="4" w:space="0"/>
            </w:tcBorders>
          </w:tcPr>
          <w:p w:rsidRPr="00E14F59" w:rsidR="00E14F59" w:rsidP="00E92BA0" w:rsidRDefault="00E14F59" w14:paraId="109E58BA" w14:textId="77777777">
            <w:pPr>
              <w:autoSpaceDE w:val="0"/>
              <w:autoSpaceDN w:val="0"/>
              <w:adjustRightInd w:val="0"/>
              <w:rPr>
                <w:rFonts w:ascii="Arial" w:hAnsi="Arial"/>
                <w:lang w:val="en-GB"/>
              </w:rPr>
            </w:pPr>
            <w:r w:rsidRPr="00E14F59">
              <w:t>RTOUT</w:t>
            </w:r>
          </w:p>
        </w:tc>
        <w:tc>
          <w:tcPr>
            <w:tcW w:w="1675" w:type="dxa"/>
            <w:tcBorders>
              <w:top w:val="single" w:color="auto" w:sz="4" w:space="0"/>
              <w:left w:val="single" w:color="auto" w:sz="4" w:space="0"/>
              <w:bottom w:val="single" w:color="auto" w:sz="4" w:space="0"/>
              <w:right w:val="single" w:color="auto" w:sz="4" w:space="0"/>
            </w:tcBorders>
          </w:tcPr>
          <w:p w:rsidRPr="00986DEB" w:rsidR="00E14F59" w:rsidP="00E92BA0" w:rsidRDefault="00E14F59" w14:paraId="25BE814F" w14:textId="77777777">
            <w:r w:rsidRPr="00986DEB">
              <w:t>pacs.004</w:t>
            </w:r>
          </w:p>
        </w:tc>
        <w:tc>
          <w:tcPr>
            <w:tcW w:w="4893" w:type="dxa"/>
            <w:tcBorders>
              <w:top w:val="single" w:color="auto" w:sz="4" w:space="0"/>
              <w:left w:val="single" w:color="auto" w:sz="4" w:space="0"/>
              <w:bottom w:val="single" w:color="auto" w:sz="4" w:space="0"/>
              <w:right w:val="single" w:color="auto" w:sz="4" w:space="0"/>
            </w:tcBorders>
          </w:tcPr>
          <w:p w:rsidRPr="00986DEB" w:rsidR="00E14F59" w:rsidP="00E92BA0" w:rsidRDefault="00E14F59" w14:paraId="18736DD9" w14:textId="77777777">
            <w:pPr>
              <w:rPr>
                <w:rFonts w:ascii="Arial" w:hAnsi="Arial"/>
                <w:lang w:val="en-GB"/>
              </w:rPr>
            </w:pPr>
            <w:r w:rsidRPr="00466562">
              <w:t xml:space="preserve">Disputed Outward Debit Returns to banks </w:t>
            </w:r>
          </w:p>
        </w:tc>
        <w:tc>
          <w:tcPr>
            <w:tcW w:w="1122" w:type="dxa"/>
            <w:tcBorders>
              <w:top w:val="single" w:color="auto" w:sz="4" w:space="0"/>
              <w:left w:val="single" w:color="auto" w:sz="4" w:space="0"/>
              <w:bottom w:val="single" w:color="auto" w:sz="4" w:space="0"/>
              <w:right w:val="single" w:color="auto" w:sz="4" w:space="0"/>
            </w:tcBorders>
          </w:tcPr>
          <w:p w:rsidRPr="00986DEB" w:rsidR="00E14F59" w:rsidP="00E92BA0" w:rsidRDefault="00E14F59" w14:paraId="1F49CF83" w14:textId="77777777">
            <w:pPr>
              <w:jc w:val="center"/>
            </w:pPr>
            <w:r w:rsidRPr="00986DEB">
              <w:t>Yes</w:t>
            </w:r>
          </w:p>
        </w:tc>
      </w:tr>
      <w:tr w:rsidRPr="004C134C" w:rsidR="00986DEB" w:rsidTr="00AB047E" w14:paraId="5F7DF588"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44A84986" w14:textId="77777777">
            <w:pPr>
              <w:autoSpaceDE w:val="0"/>
              <w:autoSpaceDN w:val="0"/>
              <w:adjustRightInd w:val="0"/>
              <w:rPr>
                <w:rFonts w:ascii="Arial" w:hAnsi="Arial"/>
                <w:lang w:val="en-GB"/>
              </w:rPr>
            </w:pPr>
            <w:r>
              <w:t>SPINP</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0719855B" w14:textId="77777777">
            <w:r>
              <w:t>camt. 055</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516A81" w14:paraId="791DA835" w14:textId="77777777">
            <w:pPr>
              <w:rPr>
                <w:rFonts w:ascii="Arial" w:hAnsi="Arial"/>
                <w:lang w:val="en-GB"/>
              </w:rPr>
            </w:pPr>
            <w:r>
              <w:t>Mandate</w:t>
            </w:r>
            <w:r w:rsidR="00986DEB">
              <w:t xml:space="preserve"> Suspension input to 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01CAE348" w14:textId="77777777">
            <w:pPr>
              <w:jc w:val="center"/>
            </w:pPr>
            <w:r>
              <w:t>No</w:t>
            </w:r>
          </w:p>
        </w:tc>
      </w:tr>
      <w:tr w:rsidRPr="004C134C" w:rsidR="00986DEB" w:rsidTr="00AB047E" w14:paraId="0609B843"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7E413AF8" w14:textId="77777777">
            <w:pPr>
              <w:autoSpaceDE w:val="0"/>
              <w:autoSpaceDN w:val="0"/>
              <w:adjustRightInd w:val="0"/>
              <w:rPr>
                <w:rFonts w:ascii="Arial" w:hAnsi="Arial"/>
                <w:lang w:val="en-GB"/>
              </w:rPr>
            </w:pPr>
            <w:r>
              <w:t>SPOUT</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278047C3" w14:textId="77777777">
            <w:r>
              <w:t>camt. 055</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7F4DCD7E" w14:textId="77777777">
            <w:pPr>
              <w:rPr>
                <w:rFonts w:ascii="Arial" w:hAnsi="Arial"/>
                <w:lang w:val="en-GB"/>
              </w:rPr>
            </w:pPr>
            <w:r>
              <w:t xml:space="preserve">Outward </w:t>
            </w:r>
            <w:r w:rsidR="00516A81">
              <w:t>Mandate</w:t>
            </w:r>
            <w:r>
              <w:t xml:space="preserve"> Suspension  Request to banks</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66D149D1" w14:textId="77777777">
            <w:pPr>
              <w:jc w:val="center"/>
            </w:pPr>
            <w:r>
              <w:t>No</w:t>
            </w:r>
          </w:p>
        </w:tc>
      </w:tr>
      <w:tr w:rsidRPr="004C134C" w:rsidR="00986DEB" w:rsidTr="00AB047E" w14:paraId="434EAD1A"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3DEE93F1" w14:textId="77777777">
            <w:pPr>
              <w:autoSpaceDE w:val="0"/>
              <w:autoSpaceDN w:val="0"/>
              <w:adjustRightInd w:val="0"/>
              <w:rPr>
                <w:rFonts w:ascii="Arial" w:hAnsi="Arial"/>
                <w:lang w:val="en-GB"/>
              </w:rPr>
            </w:pPr>
            <w:r>
              <w:t>SRINP</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04AE67D6" w14:textId="77777777">
            <w:r w:rsidRPr="00A3035E">
              <w:t>pacs.002</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516A81" w14:paraId="31D223B5" w14:textId="77777777">
            <w:pPr>
              <w:rPr>
                <w:rFonts w:ascii="Arial" w:hAnsi="Arial"/>
                <w:lang w:val="en-GB"/>
              </w:rPr>
            </w:pPr>
            <w:r>
              <w:t>Mandate</w:t>
            </w:r>
            <w:r w:rsidR="00986DEB">
              <w:t xml:space="preserve"> Suspension response input to PSO</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65B09B9C" w14:textId="77777777">
            <w:pPr>
              <w:jc w:val="center"/>
            </w:pPr>
            <w:r>
              <w:t>No</w:t>
            </w:r>
          </w:p>
        </w:tc>
      </w:tr>
      <w:tr w:rsidRPr="004C134C" w:rsidR="00986DEB" w:rsidTr="00AB047E" w14:paraId="69D87BB6"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3C539AD5" w14:textId="77777777">
            <w:pPr>
              <w:autoSpaceDE w:val="0"/>
              <w:autoSpaceDN w:val="0"/>
              <w:adjustRightInd w:val="0"/>
              <w:rPr>
                <w:rFonts w:ascii="Arial" w:hAnsi="Arial"/>
                <w:lang w:val="en-GB"/>
              </w:rPr>
            </w:pPr>
            <w:r>
              <w:t>SROUT</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6E67B5CB" w14:textId="77777777">
            <w:r w:rsidRPr="00A3035E">
              <w:t>pacs.002</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1BB6137A" w14:textId="77777777">
            <w:pPr>
              <w:rPr>
                <w:rFonts w:ascii="Arial" w:hAnsi="Arial"/>
                <w:lang w:val="en-GB"/>
              </w:rPr>
            </w:pPr>
            <w:r>
              <w:t xml:space="preserve">Outward </w:t>
            </w:r>
            <w:r w:rsidR="00516A81">
              <w:t>Mandate</w:t>
            </w:r>
            <w:r>
              <w:t xml:space="preserve"> Suspensions Responses to banks</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3315E3FF" w14:textId="77777777">
            <w:pPr>
              <w:jc w:val="center"/>
            </w:pPr>
            <w:r>
              <w:t>No</w:t>
            </w:r>
          </w:p>
        </w:tc>
      </w:tr>
      <w:tr w:rsidRPr="004C134C" w:rsidR="00986DEB" w:rsidTr="00AB047E" w14:paraId="0683F0CB"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310ED94C" w14:textId="77777777">
            <w:pPr>
              <w:autoSpaceDE w:val="0"/>
              <w:autoSpaceDN w:val="0"/>
              <w:adjustRightInd w:val="0"/>
              <w:jc w:val="both"/>
              <w:rPr>
                <w:rFonts w:ascii="Arial" w:hAnsi="Arial"/>
                <w:lang w:val="en-GB"/>
              </w:rPr>
            </w:pPr>
            <w:r w:rsidRPr="00B23C7B">
              <w:t>ST012</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21B30CD5" w14:textId="77777777">
            <w:r w:rsidRPr="00A3035E">
              <w:t>pacs.002</w:t>
            </w:r>
          </w:p>
        </w:tc>
        <w:tc>
          <w:tcPr>
            <w:tcW w:w="4893"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6D000125" w14:textId="77777777">
            <w:r>
              <w:t>Mandate acceptance acknowledgement</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3438EA5E" w14:textId="77777777">
            <w:pPr>
              <w:jc w:val="center"/>
            </w:pPr>
            <w:r w:rsidRPr="00210800">
              <w:t>No</w:t>
            </w:r>
          </w:p>
        </w:tc>
      </w:tr>
      <w:tr w:rsidRPr="004C134C" w:rsidR="00986DEB" w:rsidTr="00AB047E" w14:paraId="7BCA99B9"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0EB94AA8" w14:textId="77777777">
            <w:pPr>
              <w:autoSpaceDE w:val="0"/>
              <w:autoSpaceDN w:val="0"/>
              <w:adjustRightInd w:val="0"/>
              <w:rPr>
                <w:rFonts w:ascii="Arial" w:hAnsi="Arial"/>
                <w:lang w:val="en-GB"/>
              </w:rPr>
            </w:pPr>
            <w:r>
              <w:t>STAVF</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7571B744" w14:textId="77777777">
            <w:r w:rsidRPr="00A3035E">
              <w:t>pacs.002</w:t>
            </w:r>
          </w:p>
        </w:tc>
        <w:tc>
          <w:tcPr>
            <w:tcW w:w="4893"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26909A4D" w14:textId="77777777">
            <w:r>
              <w:t>Validation failure of mandate acceptance message</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47C3359" w14:textId="77777777">
            <w:pPr>
              <w:jc w:val="center"/>
            </w:pPr>
            <w:r w:rsidRPr="00210800">
              <w:t>No</w:t>
            </w:r>
          </w:p>
        </w:tc>
      </w:tr>
      <w:tr w:rsidRPr="004C134C" w:rsidR="00986DEB" w:rsidTr="00AB047E" w14:paraId="60C372B5"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2678377C" w14:textId="77777777">
            <w:pPr>
              <w:autoSpaceDE w:val="0"/>
              <w:autoSpaceDN w:val="0"/>
              <w:adjustRightInd w:val="0"/>
              <w:rPr>
                <w:rFonts w:ascii="Arial" w:hAnsi="Arial"/>
                <w:lang w:val="en-GB"/>
              </w:rPr>
            </w:pPr>
            <w:r>
              <w:t>STMAN</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6CF54B76" w14:textId="77777777">
            <w:r w:rsidRPr="00A3035E">
              <w:t>pacs.002</w:t>
            </w:r>
          </w:p>
        </w:tc>
        <w:tc>
          <w:tcPr>
            <w:tcW w:w="4893"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95CEFA5" w14:textId="77777777">
            <w:r>
              <w:t>Mandate maintenance acknowledgment message</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D62577F" w14:textId="77777777">
            <w:pPr>
              <w:jc w:val="center"/>
            </w:pPr>
            <w:r w:rsidRPr="00210800">
              <w:t>No</w:t>
            </w:r>
          </w:p>
        </w:tc>
      </w:tr>
      <w:tr w:rsidRPr="004C134C" w:rsidR="00986DEB" w:rsidTr="00AB047E" w14:paraId="2F507245"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45148636" w14:textId="77777777">
            <w:pPr>
              <w:autoSpaceDE w:val="0"/>
              <w:autoSpaceDN w:val="0"/>
              <w:adjustRightInd w:val="0"/>
              <w:rPr>
                <w:rFonts w:ascii="Arial" w:hAnsi="Arial"/>
                <w:lang w:val="en-GB"/>
              </w:rPr>
            </w:pPr>
            <w:r>
              <w:t>STMDF</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3F6D9424" w14:textId="77777777">
            <w:r w:rsidRPr="00A3035E">
              <w:t>pacs.002</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69D910B4" w14:textId="77777777">
            <w:pPr>
              <w:rPr>
                <w:rFonts w:ascii="Arial" w:hAnsi="Arial"/>
                <w:lang w:val="en-GB"/>
              </w:rPr>
            </w:pPr>
            <w:r>
              <w:t>Validation failure of mandate maintenance message at Debtor Bank</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4762AB3F" w14:textId="77777777">
            <w:pPr>
              <w:jc w:val="center"/>
            </w:pPr>
            <w:r w:rsidRPr="00210800">
              <w:t>No</w:t>
            </w:r>
          </w:p>
        </w:tc>
      </w:tr>
      <w:tr w:rsidRPr="004C134C" w:rsidR="00986DEB" w:rsidTr="00AB047E" w14:paraId="0C6DF947"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3C3C8780" w14:textId="77777777">
            <w:pPr>
              <w:autoSpaceDE w:val="0"/>
              <w:autoSpaceDN w:val="0"/>
              <w:adjustRightInd w:val="0"/>
              <w:rPr>
                <w:rFonts w:ascii="Arial" w:hAnsi="Arial"/>
                <w:lang w:val="en-GB"/>
              </w:rPr>
            </w:pPr>
            <w:r>
              <w:t>STMVF</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79270972" w14:textId="77777777">
            <w:r w:rsidRPr="00A3035E">
              <w:t>pacs.002</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69A25359" w14:textId="77777777">
            <w:pPr>
              <w:rPr>
                <w:rFonts w:ascii="Arial" w:hAnsi="Arial"/>
                <w:lang w:val="en-GB"/>
              </w:rPr>
            </w:pPr>
            <w:r>
              <w:t>Validation failure of mandate maintenance message</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3645DC5" w14:textId="77777777">
            <w:pPr>
              <w:jc w:val="center"/>
            </w:pPr>
            <w:r w:rsidRPr="00210800">
              <w:t>No</w:t>
            </w:r>
          </w:p>
        </w:tc>
      </w:tr>
      <w:tr w:rsidRPr="004C134C" w:rsidR="00986DEB" w:rsidTr="00AB047E" w14:paraId="40715923"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7200E0CC" w14:textId="77777777">
            <w:pPr>
              <w:autoSpaceDE w:val="0"/>
              <w:autoSpaceDN w:val="0"/>
              <w:adjustRightInd w:val="0"/>
              <w:rPr>
                <w:rFonts w:ascii="Arial" w:hAnsi="Arial"/>
                <w:lang w:val="en-GB"/>
              </w:rPr>
            </w:pPr>
            <w:r>
              <w:t>ST002</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26BCE14E" w14:textId="77777777">
            <w:r w:rsidRPr="000E4248">
              <w:t xml:space="preserve">pacs.002 </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371C3618" w14:textId="77777777">
            <w:pPr>
              <w:rPr>
                <w:rFonts w:ascii="Arial" w:hAnsi="Arial"/>
                <w:lang w:val="en-GB"/>
              </w:rPr>
            </w:pPr>
            <w:r>
              <w:t>Validation Report: Rejected Direct Debits</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5053F881" w14:textId="77777777">
            <w:pPr>
              <w:jc w:val="center"/>
            </w:pPr>
            <w:r>
              <w:t>No</w:t>
            </w:r>
          </w:p>
        </w:tc>
      </w:tr>
      <w:tr w:rsidRPr="004C134C" w:rsidR="00986DEB" w:rsidTr="00AB047E" w14:paraId="0AC2E4B5"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5775593F" w14:textId="77777777">
            <w:pPr>
              <w:autoSpaceDE w:val="0"/>
              <w:autoSpaceDN w:val="0"/>
              <w:adjustRightInd w:val="0"/>
              <w:rPr>
                <w:rFonts w:ascii="Arial" w:hAnsi="Arial"/>
                <w:lang w:val="en-GB"/>
              </w:rPr>
            </w:pPr>
            <w:r>
              <w:t>ST003</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4BEDB54E" w14:textId="77777777">
            <w:r w:rsidRPr="000E4248">
              <w:t xml:space="preserve">pacs.002 </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79514EFE" w14:textId="77777777">
            <w:pPr>
              <w:rPr>
                <w:rFonts w:ascii="Arial" w:hAnsi="Arial"/>
                <w:lang w:val="en-GB"/>
              </w:rPr>
            </w:pPr>
            <w:r>
              <w:t>Validation Report: Returns Validation</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3F50686D" w14:textId="77777777">
            <w:pPr>
              <w:jc w:val="center"/>
            </w:pPr>
            <w:r w:rsidRPr="00B23C7B">
              <w:t xml:space="preserve">Yes or </w:t>
            </w:r>
            <w:r>
              <w:t>No</w:t>
            </w:r>
          </w:p>
        </w:tc>
      </w:tr>
      <w:tr w:rsidRPr="004C134C" w:rsidR="00986DEB" w:rsidTr="00AB047E" w14:paraId="5A1A5AF9"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71CCB5B0" w14:textId="77777777">
            <w:pPr>
              <w:autoSpaceDE w:val="0"/>
              <w:autoSpaceDN w:val="0"/>
              <w:adjustRightInd w:val="0"/>
              <w:rPr>
                <w:rFonts w:ascii="Arial" w:hAnsi="Arial"/>
                <w:lang w:val="en-GB"/>
              </w:rPr>
            </w:pPr>
            <w:r>
              <w:t xml:space="preserve">ST004 </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55631B25" w14:textId="77777777">
            <w:r w:rsidRPr="000E4248">
              <w:t xml:space="preserve">pacs.002 </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56153E2C" w14:textId="77777777">
            <w:pPr>
              <w:rPr>
                <w:rFonts w:ascii="Arial" w:hAnsi="Arial"/>
                <w:lang w:val="en-GB"/>
              </w:rPr>
            </w:pPr>
            <w:r>
              <w:t>Validation Report: Payment Cancellation</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07FEEEC3" w14:textId="77777777">
            <w:pPr>
              <w:jc w:val="center"/>
            </w:pPr>
            <w:r>
              <w:t>No</w:t>
            </w:r>
          </w:p>
        </w:tc>
      </w:tr>
      <w:tr w:rsidRPr="004C134C" w:rsidR="00986DEB" w:rsidTr="00AB047E" w14:paraId="54E4D929"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4020DBC6" w14:textId="77777777">
            <w:pPr>
              <w:autoSpaceDE w:val="0"/>
              <w:autoSpaceDN w:val="0"/>
              <w:adjustRightInd w:val="0"/>
              <w:rPr>
                <w:rFonts w:ascii="Arial" w:hAnsi="Arial"/>
                <w:lang w:val="en-GB"/>
              </w:rPr>
            </w:pPr>
            <w:r>
              <w:t>ST006</w:t>
            </w:r>
          </w:p>
        </w:tc>
        <w:tc>
          <w:tcPr>
            <w:tcW w:w="1675" w:type="dxa"/>
            <w:tcBorders>
              <w:top w:val="single" w:color="auto" w:sz="4" w:space="0"/>
              <w:left w:val="single" w:color="auto" w:sz="4" w:space="0"/>
              <w:bottom w:val="single" w:color="auto" w:sz="4" w:space="0"/>
              <w:right w:val="single" w:color="auto" w:sz="4" w:space="0"/>
            </w:tcBorders>
          </w:tcPr>
          <w:p w:rsidRPr="00B23C7B" w:rsidR="00986DEB" w:rsidP="00E92BA0" w:rsidRDefault="00986DEB" w14:paraId="479C0230" w14:textId="77777777">
            <w:r w:rsidRPr="000E4248">
              <w:t xml:space="preserve">pacs.002 </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470CBB50" w14:textId="77777777">
            <w:pPr>
              <w:rPr>
                <w:rFonts w:ascii="Arial" w:hAnsi="Arial"/>
                <w:lang w:val="en-GB"/>
              </w:rPr>
            </w:pPr>
            <w:r w:rsidRPr="00B23C7B">
              <w:t>Validation Report: Debit Responses</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4E7AB7AA" w14:textId="77777777">
            <w:pPr>
              <w:jc w:val="center"/>
            </w:pPr>
            <w:r>
              <w:t>Yes or No</w:t>
            </w:r>
          </w:p>
        </w:tc>
      </w:tr>
      <w:tr w:rsidRPr="004C134C" w:rsidR="00986DEB" w:rsidTr="00AB047E" w14:paraId="22386E76" w14:textId="77777777">
        <w:tc>
          <w:tcPr>
            <w:tcW w:w="1444" w:type="dxa"/>
            <w:tcBorders>
              <w:top w:val="single" w:color="auto" w:sz="4" w:space="0"/>
              <w:left w:val="single" w:color="auto" w:sz="4" w:space="0"/>
              <w:bottom w:val="single" w:color="auto" w:sz="4" w:space="0"/>
              <w:right w:val="single" w:color="auto" w:sz="4" w:space="0"/>
            </w:tcBorders>
          </w:tcPr>
          <w:p w:rsidRPr="00B23C7B" w:rsidR="00986DEB" w:rsidP="00E92BA0" w:rsidRDefault="00986DEB" w14:paraId="6A6BE304" w14:textId="77777777">
            <w:pPr>
              <w:autoSpaceDE w:val="0"/>
              <w:autoSpaceDN w:val="0"/>
              <w:adjustRightInd w:val="0"/>
              <w:jc w:val="both"/>
              <w:rPr>
                <w:rFonts w:ascii="Arial" w:hAnsi="Arial" w:eastAsia="Times New Roman"/>
                <w:lang w:val="en-GB"/>
              </w:rPr>
            </w:pPr>
            <w:r w:rsidRPr="00B23C7B">
              <w:t>ST007</w:t>
            </w:r>
          </w:p>
        </w:tc>
        <w:tc>
          <w:tcPr>
            <w:tcW w:w="1675" w:type="dxa"/>
            <w:tcBorders>
              <w:top w:val="single" w:color="auto" w:sz="4" w:space="0"/>
              <w:left w:val="single" w:color="auto" w:sz="4" w:space="0"/>
              <w:bottom w:val="single" w:color="auto" w:sz="4" w:space="0"/>
              <w:right w:val="single" w:color="auto" w:sz="4" w:space="0"/>
            </w:tcBorders>
          </w:tcPr>
          <w:p w:rsidRPr="00B23C7B" w:rsidR="00986DEB" w:rsidP="00E92BA0" w:rsidRDefault="00986DEB" w14:paraId="47F10A96" w14:textId="77777777">
            <w:pPr>
              <w:jc w:val="both"/>
            </w:pPr>
            <w:r w:rsidRPr="000E4248">
              <w:t xml:space="preserve">pacs.002 </w:t>
            </w:r>
          </w:p>
        </w:tc>
        <w:tc>
          <w:tcPr>
            <w:tcW w:w="4893" w:type="dxa"/>
            <w:tcBorders>
              <w:top w:val="single" w:color="auto" w:sz="4" w:space="0"/>
              <w:left w:val="single" w:color="auto" w:sz="4" w:space="0"/>
              <w:bottom w:val="single" w:color="auto" w:sz="4" w:space="0"/>
              <w:right w:val="single" w:color="auto" w:sz="4" w:space="0"/>
            </w:tcBorders>
          </w:tcPr>
          <w:p w:rsidRPr="00B23C7B" w:rsidR="00986DEB" w:rsidP="00E92BA0" w:rsidRDefault="00986DEB" w14:paraId="052FF92F" w14:textId="77777777">
            <w:pPr>
              <w:rPr>
                <w:rFonts w:ascii="Arial" w:hAnsi="Arial" w:eastAsia="Times New Roman"/>
                <w:lang w:val="en-GB"/>
              </w:rPr>
            </w:pPr>
            <w:r w:rsidRPr="00B23C7B">
              <w:t xml:space="preserve">Validation Report: </w:t>
            </w:r>
            <w:r w:rsidR="00516A81">
              <w:t>Mandate</w:t>
            </w:r>
            <w:r>
              <w:t xml:space="preserve"> Suspension</w:t>
            </w:r>
            <w:r w:rsidRPr="00B23C7B">
              <w:t xml:space="preserve"> Confirmation</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1C7727A4" w14:textId="77777777">
            <w:pPr>
              <w:jc w:val="center"/>
            </w:pPr>
            <w:r w:rsidRPr="00B23C7B">
              <w:t>No</w:t>
            </w:r>
          </w:p>
        </w:tc>
      </w:tr>
      <w:tr w:rsidRPr="004C134C" w:rsidR="00986DEB" w:rsidTr="00AB047E" w14:paraId="7FB74874"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69F25AF7" w14:textId="77777777">
            <w:pPr>
              <w:autoSpaceDE w:val="0"/>
              <w:autoSpaceDN w:val="0"/>
              <w:adjustRightInd w:val="0"/>
              <w:rPr>
                <w:rFonts w:ascii="Arial" w:hAnsi="Arial"/>
                <w:lang w:val="en-GB"/>
              </w:rPr>
            </w:pPr>
            <w:r>
              <w:t>ST008</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1198951E" w14:textId="77777777">
            <w:r w:rsidRPr="000E4248">
              <w:t xml:space="preserve">pacs.002 </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259D5C25" w14:textId="77777777">
            <w:pPr>
              <w:rPr>
                <w:rFonts w:ascii="Arial" w:hAnsi="Arial"/>
                <w:lang w:val="en-GB"/>
              </w:rPr>
            </w:pPr>
            <w:r>
              <w:t xml:space="preserve">Validation Report: </w:t>
            </w:r>
            <w:r w:rsidR="00516A81">
              <w:t>Mandate</w:t>
            </w:r>
            <w:r>
              <w:t xml:space="preserve"> Suspension Request</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20E4AC6B" w14:textId="77777777">
            <w:pPr>
              <w:jc w:val="center"/>
            </w:pPr>
            <w:r>
              <w:t>No</w:t>
            </w:r>
          </w:p>
        </w:tc>
      </w:tr>
      <w:tr w:rsidRPr="004C134C" w:rsidR="00986DEB" w:rsidTr="00AB047E" w14:paraId="5E08FC7C"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35638433" w14:textId="77777777">
            <w:pPr>
              <w:autoSpaceDE w:val="0"/>
              <w:autoSpaceDN w:val="0"/>
              <w:adjustRightInd w:val="0"/>
              <w:rPr>
                <w:rFonts w:ascii="Arial" w:hAnsi="Arial"/>
                <w:lang w:val="en-GB"/>
              </w:rPr>
            </w:pPr>
            <w:r>
              <w:t>ST009</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45D36E52" w14:textId="77777777">
            <w:r w:rsidRPr="000E4248">
              <w:t xml:space="preserve">pacs.002 </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5B3C18CD" w14:textId="77777777">
            <w:pPr>
              <w:rPr>
                <w:rFonts w:ascii="Arial" w:hAnsi="Arial"/>
                <w:lang w:val="en-GB"/>
              </w:rPr>
            </w:pPr>
            <w:r>
              <w:t>Validation Report: Resolution of Investigation</w:t>
            </w:r>
          </w:p>
        </w:tc>
        <w:tc>
          <w:tcPr>
            <w:tcW w:w="1122" w:type="dxa"/>
            <w:tcBorders>
              <w:top w:val="single" w:color="auto" w:sz="4" w:space="0"/>
              <w:left w:val="single" w:color="auto" w:sz="4" w:space="0"/>
              <w:bottom w:val="single" w:color="auto" w:sz="4" w:space="0"/>
              <w:right w:val="single" w:color="auto" w:sz="4" w:space="0"/>
            </w:tcBorders>
          </w:tcPr>
          <w:p w:rsidRPr="002D6E2C" w:rsidR="00986DEB" w:rsidP="00E92BA0" w:rsidRDefault="00986DEB" w14:paraId="2B906896" w14:textId="77777777">
            <w:pPr>
              <w:jc w:val="center"/>
            </w:pPr>
            <w:r>
              <w:t>No</w:t>
            </w:r>
          </w:p>
        </w:tc>
      </w:tr>
      <w:tr w:rsidRPr="004C134C" w:rsidR="00986DEB" w:rsidTr="00AB047E" w14:paraId="419A8875"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19CB1184" w14:textId="77777777">
            <w:pPr>
              <w:autoSpaceDE w:val="0"/>
              <w:autoSpaceDN w:val="0"/>
              <w:adjustRightInd w:val="0"/>
              <w:rPr>
                <w:rFonts w:ascii="Arial" w:hAnsi="Arial"/>
                <w:lang w:val="en-GB"/>
              </w:rPr>
            </w:pPr>
            <w:r>
              <w:t>ST100</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1E6BC115" w14:textId="77777777">
            <w:r w:rsidRPr="000E4248">
              <w:t xml:space="preserve">pacs.002 </w:t>
            </w:r>
          </w:p>
        </w:tc>
        <w:tc>
          <w:tcPr>
            <w:tcW w:w="4893"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26DB0B16" w14:textId="77777777">
            <w:pPr>
              <w:rPr>
                <w:rFonts w:ascii="Arial" w:hAnsi="Arial"/>
                <w:lang w:val="en-GB"/>
              </w:rPr>
            </w:pPr>
            <w:r>
              <w:t>Mandate Initiation/amendment/acceptance validation Creditor Bank</w:t>
            </w:r>
          </w:p>
        </w:tc>
        <w:tc>
          <w:tcPr>
            <w:tcW w:w="1122" w:type="dxa"/>
            <w:tcBorders>
              <w:top w:val="single" w:color="auto" w:sz="4" w:space="0"/>
              <w:left w:val="single" w:color="auto" w:sz="4" w:space="0"/>
              <w:bottom w:val="single" w:color="auto" w:sz="4" w:space="0"/>
              <w:right w:val="single" w:color="auto" w:sz="4" w:space="0"/>
            </w:tcBorders>
          </w:tcPr>
          <w:p w:rsidR="00986DEB" w:rsidP="00E92BA0" w:rsidRDefault="00986DEB" w14:paraId="3C451745" w14:textId="77777777">
            <w:pPr>
              <w:jc w:val="center"/>
            </w:pPr>
            <w:r>
              <w:t>No</w:t>
            </w:r>
          </w:p>
        </w:tc>
      </w:tr>
      <w:tr w:rsidRPr="004C134C" w:rsidR="00986DEB" w:rsidTr="00AB047E" w14:paraId="157DD52B"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6071DAE7" w14:textId="77777777">
            <w:pPr>
              <w:autoSpaceDE w:val="0"/>
              <w:autoSpaceDN w:val="0"/>
              <w:adjustRightInd w:val="0"/>
              <w:rPr>
                <w:rFonts w:ascii="Arial" w:hAnsi="Arial"/>
                <w:lang w:val="en-GB"/>
              </w:rPr>
            </w:pPr>
            <w:r>
              <w:t>ST101</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0AE7A710" w14:textId="77777777">
            <w:pPr>
              <w:jc w:val="both"/>
            </w:pPr>
            <w:r w:rsidRPr="000E4248">
              <w:t xml:space="preserve">pacs.002 </w:t>
            </w:r>
          </w:p>
        </w:tc>
        <w:tc>
          <w:tcPr>
            <w:tcW w:w="4893" w:type="dxa"/>
            <w:tcBorders>
              <w:top w:val="single" w:color="auto" w:sz="4" w:space="0"/>
              <w:left w:val="single" w:color="auto" w:sz="4" w:space="0"/>
              <w:bottom w:val="single" w:color="auto" w:sz="4" w:space="0"/>
              <w:right w:val="single" w:color="auto" w:sz="4" w:space="0"/>
            </w:tcBorders>
          </w:tcPr>
          <w:p w:rsidR="00986DEB" w:rsidP="00E92BA0" w:rsidRDefault="00986DEB" w14:paraId="7400CDCD" w14:textId="77777777">
            <w:r>
              <w:t xml:space="preserve">Mandate Information </w:t>
            </w:r>
            <w:r w:rsidRPr="00210800">
              <w:t xml:space="preserve">Rejection at debtor bank </w:t>
            </w:r>
            <w:r>
              <w:t>report: TT2</w:t>
            </w:r>
          </w:p>
        </w:tc>
        <w:tc>
          <w:tcPr>
            <w:tcW w:w="1122" w:type="dxa"/>
            <w:tcBorders>
              <w:top w:val="single" w:color="auto" w:sz="4" w:space="0"/>
              <w:left w:val="single" w:color="auto" w:sz="4" w:space="0"/>
              <w:bottom w:val="single" w:color="auto" w:sz="4" w:space="0"/>
              <w:right w:val="single" w:color="auto" w:sz="4" w:space="0"/>
            </w:tcBorders>
          </w:tcPr>
          <w:p w:rsidR="00986DEB" w:rsidP="00E92BA0" w:rsidRDefault="00986DEB" w14:paraId="5DE42C21" w14:textId="77777777">
            <w:pPr>
              <w:jc w:val="center"/>
            </w:pPr>
            <w:r>
              <w:t>No</w:t>
            </w:r>
          </w:p>
        </w:tc>
      </w:tr>
      <w:tr w:rsidRPr="004C134C" w:rsidR="00986DEB" w:rsidTr="00AB047E" w14:paraId="1EC5E96F"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17678AAC" w14:textId="77777777">
            <w:pPr>
              <w:autoSpaceDE w:val="0"/>
              <w:autoSpaceDN w:val="0"/>
              <w:adjustRightInd w:val="0"/>
              <w:rPr>
                <w:rFonts w:ascii="Arial" w:hAnsi="Arial"/>
                <w:lang w:val="en-GB"/>
              </w:rPr>
            </w:pPr>
            <w:r>
              <w:t>ST102</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7A3F96DD" w14:textId="77777777">
            <w:pPr>
              <w:jc w:val="both"/>
            </w:pPr>
            <w:r w:rsidRPr="008928F2">
              <w:t xml:space="preserve">pacs.002 </w:t>
            </w:r>
          </w:p>
        </w:tc>
        <w:tc>
          <w:tcPr>
            <w:tcW w:w="4893" w:type="dxa"/>
            <w:tcBorders>
              <w:top w:val="single" w:color="auto" w:sz="4" w:space="0"/>
              <w:left w:val="single" w:color="auto" w:sz="4" w:space="0"/>
              <w:bottom w:val="single" w:color="auto" w:sz="4" w:space="0"/>
              <w:right w:val="single" w:color="auto" w:sz="4" w:space="0"/>
            </w:tcBorders>
          </w:tcPr>
          <w:p w:rsidR="00986DEB" w:rsidP="00E92BA0" w:rsidRDefault="00986DEB" w14:paraId="748B86D5" w14:textId="77777777">
            <w:r>
              <w:t xml:space="preserve">Validation of ST101 Mandate Information </w:t>
            </w:r>
            <w:r w:rsidRPr="00210800">
              <w:t xml:space="preserve">Rejection </w:t>
            </w:r>
            <w:r>
              <w:t>report TT2</w:t>
            </w:r>
          </w:p>
        </w:tc>
        <w:tc>
          <w:tcPr>
            <w:tcW w:w="1122" w:type="dxa"/>
            <w:tcBorders>
              <w:top w:val="single" w:color="auto" w:sz="4" w:space="0"/>
              <w:left w:val="single" w:color="auto" w:sz="4" w:space="0"/>
              <w:bottom w:val="single" w:color="auto" w:sz="4" w:space="0"/>
              <w:right w:val="single" w:color="auto" w:sz="4" w:space="0"/>
            </w:tcBorders>
          </w:tcPr>
          <w:p w:rsidR="00986DEB" w:rsidP="00E92BA0" w:rsidRDefault="00986DEB" w14:paraId="27C07E9C" w14:textId="77777777">
            <w:pPr>
              <w:jc w:val="center"/>
            </w:pPr>
            <w:r>
              <w:t>No</w:t>
            </w:r>
          </w:p>
        </w:tc>
      </w:tr>
      <w:tr w:rsidRPr="004C134C" w:rsidR="00986DEB" w:rsidTr="00AB047E" w14:paraId="440C2319" w14:textId="77777777">
        <w:tc>
          <w:tcPr>
            <w:tcW w:w="1444" w:type="dxa"/>
            <w:tcBorders>
              <w:top w:val="single" w:color="auto" w:sz="4" w:space="0"/>
              <w:left w:val="single" w:color="auto" w:sz="4" w:space="0"/>
              <w:bottom w:val="single" w:color="auto" w:sz="4" w:space="0"/>
              <w:right w:val="single" w:color="auto" w:sz="4" w:space="0"/>
            </w:tcBorders>
          </w:tcPr>
          <w:p w:rsidRPr="00F4715C" w:rsidR="00986DEB" w:rsidP="00E92BA0" w:rsidRDefault="00986DEB" w14:paraId="29991B19" w14:textId="77777777">
            <w:pPr>
              <w:autoSpaceDE w:val="0"/>
              <w:autoSpaceDN w:val="0"/>
              <w:adjustRightInd w:val="0"/>
              <w:rPr>
                <w:rFonts w:ascii="Arial" w:hAnsi="Arial"/>
                <w:lang w:val="en-GB"/>
              </w:rPr>
            </w:pPr>
            <w:r>
              <w:t xml:space="preserve">ST103 </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71B14467" w14:textId="77777777">
            <w:pPr>
              <w:jc w:val="both"/>
            </w:pPr>
            <w:r w:rsidRPr="008928F2">
              <w:t xml:space="preserve">pacs.002 </w:t>
            </w:r>
          </w:p>
        </w:tc>
        <w:tc>
          <w:tcPr>
            <w:tcW w:w="4893" w:type="dxa"/>
            <w:tcBorders>
              <w:top w:val="single" w:color="auto" w:sz="4" w:space="0"/>
              <w:left w:val="single" w:color="auto" w:sz="4" w:space="0"/>
              <w:bottom w:val="single" w:color="auto" w:sz="4" w:space="0"/>
              <w:right w:val="single" w:color="auto" w:sz="4" w:space="0"/>
            </w:tcBorders>
          </w:tcPr>
          <w:p w:rsidR="00986DEB" w:rsidP="00E92BA0" w:rsidRDefault="00986DEB" w14:paraId="389A17B5" w14:textId="77777777">
            <w:r>
              <w:t xml:space="preserve">Mandate Information </w:t>
            </w:r>
            <w:r w:rsidRPr="00210800">
              <w:t xml:space="preserve">Rejection </w:t>
            </w:r>
            <w:r>
              <w:t>report to sending bank</w:t>
            </w:r>
          </w:p>
        </w:tc>
        <w:tc>
          <w:tcPr>
            <w:tcW w:w="1122" w:type="dxa"/>
            <w:tcBorders>
              <w:top w:val="single" w:color="auto" w:sz="4" w:space="0"/>
              <w:left w:val="single" w:color="auto" w:sz="4" w:space="0"/>
              <w:bottom w:val="single" w:color="auto" w:sz="4" w:space="0"/>
              <w:right w:val="single" w:color="auto" w:sz="4" w:space="0"/>
            </w:tcBorders>
          </w:tcPr>
          <w:p w:rsidR="00986DEB" w:rsidP="00E92BA0" w:rsidRDefault="00986DEB" w14:paraId="0A8C5100" w14:textId="77777777">
            <w:pPr>
              <w:jc w:val="center"/>
            </w:pPr>
            <w:r>
              <w:t>No</w:t>
            </w:r>
          </w:p>
        </w:tc>
      </w:tr>
      <w:tr w:rsidRPr="004C134C" w:rsidR="00986DEB" w:rsidTr="00AB047E" w14:paraId="3756C3AD" w14:textId="77777777">
        <w:tc>
          <w:tcPr>
            <w:tcW w:w="1444" w:type="dxa"/>
            <w:tcBorders>
              <w:top w:val="single" w:color="auto" w:sz="4" w:space="0"/>
              <w:left w:val="single" w:color="auto" w:sz="4" w:space="0"/>
              <w:bottom w:val="single" w:color="auto" w:sz="4" w:space="0"/>
              <w:right w:val="single" w:color="auto" w:sz="4" w:space="0"/>
            </w:tcBorders>
          </w:tcPr>
          <w:p w:rsidR="00986DEB" w:rsidP="00E92BA0" w:rsidRDefault="00986DEB" w14:paraId="20AB5578" w14:textId="77777777">
            <w:pPr>
              <w:autoSpaceDE w:val="0"/>
              <w:autoSpaceDN w:val="0"/>
              <w:adjustRightInd w:val="0"/>
            </w:pPr>
            <w:r>
              <w:t>ST104</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67FA98D6" w14:textId="77777777">
            <w:pPr>
              <w:jc w:val="both"/>
            </w:pPr>
            <w:r w:rsidRPr="008928F2">
              <w:t xml:space="preserve">pacs.002 </w:t>
            </w:r>
          </w:p>
        </w:tc>
        <w:tc>
          <w:tcPr>
            <w:tcW w:w="4893" w:type="dxa"/>
            <w:tcBorders>
              <w:top w:val="single" w:color="auto" w:sz="4" w:space="0"/>
              <w:left w:val="single" w:color="auto" w:sz="4" w:space="0"/>
              <w:bottom w:val="single" w:color="auto" w:sz="4" w:space="0"/>
              <w:right w:val="single" w:color="auto" w:sz="4" w:space="0"/>
            </w:tcBorders>
          </w:tcPr>
          <w:p w:rsidR="00986DEB" w:rsidP="00E92BA0" w:rsidRDefault="00986DEB" w14:paraId="13C62515" w14:textId="77777777">
            <w:r>
              <w:t>Mandate Initiation / amendment / acceptance validation Debtor Bank</w:t>
            </w:r>
          </w:p>
        </w:tc>
        <w:tc>
          <w:tcPr>
            <w:tcW w:w="1122" w:type="dxa"/>
            <w:tcBorders>
              <w:top w:val="single" w:color="auto" w:sz="4" w:space="0"/>
              <w:left w:val="single" w:color="auto" w:sz="4" w:space="0"/>
              <w:bottom w:val="single" w:color="auto" w:sz="4" w:space="0"/>
              <w:right w:val="single" w:color="auto" w:sz="4" w:space="0"/>
            </w:tcBorders>
          </w:tcPr>
          <w:p w:rsidR="00986DEB" w:rsidP="00E92BA0" w:rsidRDefault="00986DEB" w14:paraId="33895A37" w14:textId="77777777">
            <w:pPr>
              <w:jc w:val="center"/>
            </w:pPr>
            <w:r>
              <w:t>No</w:t>
            </w:r>
          </w:p>
        </w:tc>
      </w:tr>
      <w:tr w:rsidRPr="004C134C" w:rsidR="00986DEB" w:rsidTr="00AB047E" w14:paraId="22E59618" w14:textId="77777777">
        <w:tc>
          <w:tcPr>
            <w:tcW w:w="1444" w:type="dxa"/>
            <w:tcBorders>
              <w:top w:val="single" w:color="auto" w:sz="4" w:space="0"/>
              <w:left w:val="single" w:color="auto" w:sz="4" w:space="0"/>
              <w:bottom w:val="single" w:color="auto" w:sz="4" w:space="0"/>
              <w:right w:val="single" w:color="auto" w:sz="4" w:space="0"/>
            </w:tcBorders>
          </w:tcPr>
          <w:p w:rsidR="00986DEB" w:rsidP="00E92BA0" w:rsidRDefault="00986DEB" w14:paraId="169D9992" w14:textId="77777777">
            <w:pPr>
              <w:autoSpaceDE w:val="0"/>
              <w:autoSpaceDN w:val="0"/>
              <w:adjustRightInd w:val="0"/>
            </w:pPr>
            <w:r>
              <w:t>ST105</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371921B9" w14:textId="77777777">
            <w:pPr>
              <w:jc w:val="both"/>
            </w:pPr>
            <w:r w:rsidRPr="008928F2">
              <w:t xml:space="preserve">pacs.002 </w:t>
            </w:r>
          </w:p>
        </w:tc>
        <w:tc>
          <w:tcPr>
            <w:tcW w:w="4893" w:type="dxa"/>
            <w:tcBorders>
              <w:top w:val="single" w:color="auto" w:sz="4" w:space="0"/>
              <w:left w:val="single" w:color="auto" w:sz="4" w:space="0"/>
              <w:bottom w:val="single" w:color="auto" w:sz="4" w:space="0"/>
              <w:right w:val="single" w:color="auto" w:sz="4" w:space="0"/>
            </w:tcBorders>
          </w:tcPr>
          <w:p w:rsidR="00986DEB" w:rsidP="00E92BA0" w:rsidRDefault="00986DEB" w14:paraId="5A2F8C13" w14:textId="77777777">
            <w:pPr>
              <w:jc w:val="both"/>
            </w:pPr>
            <w:r>
              <w:t>Mandate information Creditor Bank</w:t>
            </w:r>
          </w:p>
        </w:tc>
        <w:tc>
          <w:tcPr>
            <w:tcW w:w="1122" w:type="dxa"/>
            <w:tcBorders>
              <w:top w:val="single" w:color="auto" w:sz="4" w:space="0"/>
              <w:left w:val="single" w:color="auto" w:sz="4" w:space="0"/>
              <w:bottom w:val="single" w:color="auto" w:sz="4" w:space="0"/>
              <w:right w:val="single" w:color="auto" w:sz="4" w:space="0"/>
            </w:tcBorders>
          </w:tcPr>
          <w:p w:rsidR="00986DEB" w:rsidP="00E92BA0" w:rsidRDefault="00986DEB" w14:paraId="6D1D94E2" w14:textId="77777777">
            <w:pPr>
              <w:jc w:val="center"/>
            </w:pPr>
            <w:r>
              <w:t>No</w:t>
            </w:r>
          </w:p>
        </w:tc>
      </w:tr>
      <w:tr w:rsidRPr="004C134C" w:rsidR="00986DEB" w:rsidTr="00AB047E" w14:paraId="550BE577" w14:textId="77777777">
        <w:tc>
          <w:tcPr>
            <w:tcW w:w="1444" w:type="dxa"/>
            <w:tcBorders>
              <w:top w:val="single" w:color="auto" w:sz="4" w:space="0"/>
              <w:left w:val="single" w:color="auto" w:sz="4" w:space="0"/>
              <w:bottom w:val="single" w:color="auto" w:sz="4" w:space="0"/>
              <w:right w:val="single" w:color="auto" w:sz="4" w:space="0"/>
            </w:tcBorders>
          </w:tcPr>
          <w:p w:rsidR="00986DEB" w:rsidP="00E92BA0" w:rsidRDefault="00986DEB" w14:paraId="5CBBD116" w14:textId="77777777">
            <w:pPr>
              <w:autoSpaceDE w:val="0"/>
              <w:autoSpaceDN w:val="0"/>
              <w:adjustRightInd w:val="0"/>
            </w:pPr>
            <w:r>
              <w:t>ST106</w:t>
            </w:r>
          </w:p>
        </w:tc>
        <w:tc>
          <w:tcPr>
            <w:tcW w:w="1675" w:type="dxa"/>
            <w:tcBorders>
              <w:top w:val="single" w:color="auto" w:sz="4" w:space="0"/>
              <w:left w:val="single" w:color="auto" w:sz="4" w:space="0"/>
              <w:bottom w:val="single" w:color="auto" w:sz="4" w:space="0"/>
              <w:right w:val="single" w:color="auto" w:sz="4" w:space="0"/>
            </w:tcBorders>
          </w:tcPr>
          <w:p w:rsidR="00986DEB" w:rsidP="00E92BA0" w:rsidRDefault="00986DEB" w14:paraId="2C5125F0" w14:textId="77777777">
            <w:pPr>
              <w:jc w:val="both"/>
            </w:pPr>
            <w:r w:rsidRPr="008928F2">
              <w:t xml:space="preserve">pacs.002 </w:t>
            </w:r>
          </w:p>
        </w:tc>
        <w:tc>
          <w:tcPr>
            <w:tcW w:w="4893" w:type="dxa"/>
            <w:tcBorders>
              <w:top w:val="single" w:color="auto" w:sz="4" w:space="0"/>
              <w:left w:val="single" w:color="auto" w:sz="4" w:space="0"/>
              <w:bottom w:val="single" w:color="auto" w:sz="4" w:space="0"/>
              <w:right w:val="single" w:color="auto" w:sz="4" w:space="0"/>
            </w:tcBorders>
          </w:tcPr>
          <w:p w:rsidR="00986DEB" w:rsidP="00E92BA0" w:rsidRDefault="00986DEB" w14:paraId="40294613" w14:textId="77777777">
            <w:pPr>
              <w:jc w:val="both"/>
            </w:pPr>
            <w:r>
              <w:t>Mandate information Debtor Bank</w:t>
            </w:r>
          </w:p>
        </w:tc>
        <w:tc>
          <w:tcPr>
            <w:tcW w:w="1122" w:type="dxa"/>
            <w:tcBorders>
              <w:top w:val="single" w:color="auto" w:sz="4" w:space="0"/>
              <w:left w:val="single" w:color="auto" w:sz="4" w:space="0"/>
              <w:bottom w:val="single" w:color="auto" w:sz="4" w:space="0"/>
              <w:right w:val="single" w:color="auto" w:sz="4" w:space="0"/>
            </w:tcBorders>
          </w:tcPr>
          <w:p w:rsidR="00986DEB" w:rsidP="00E92BA0" w:rsidRDefault="00986DEB" w14:paraId="0A72113C" w14:textId="77777777">
            <w:pPr>
              <w:jc w:val="center"/>
            </w:pPr>
            <w:r>
              <w:t>No</w:t>
            </w:r>
          </w:p>
        </w:tc>
      </w:tr>
      <w:tr w:rsidRPr="004C134C" w:rsidR="00986DEB" w:rsidTr="00AB047E" w14:paraId="50813AE7" w14:textId="77777777">
        <w:tc>
          <w:tcPr>
            <w:tcW w:w="1444"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446EE8B0" w14:textId="77777777">
            <w:pPr>
              <w:autoSpaceDE w:val="0"/>
              <w:autoSpaceDN w:val="0"/>
              <w:adjustRightInd w:val="0"/>
            </w:pPr>
            <w:r w:rsidRPr="004E699C">
              <w:t xml:space="preserve">ST901 </w:t>
            </w:r>
          </w:p>
        </w:tc>
        <w:tc>
          <w:tcPr>
            <w:tcW w:w="1675"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6DE17556" w14:textId="77777777">
            <w:pPr>
              <w:jc w:val="both"/>
            </w:pPr>
            <w:r w:rsidRPr="004E699C">
              <w:t xml:space="preserve">pacs.002 </w:t>
            </w:r>
          </w:p>
        </w:tc>
        <w:tc>
          <w:tcPr>
            <w:tcW w:w="4893"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7D5F566E" w14:textId="77777777">
            <w:pPr>
              <w:jc w:val="both"/>
            </w:pPr>
            <w:r w:rsidRPr="004E699C">
              <w:t>Validation Report: Bank Error Cancellation</w:t>
            </w:r>
          </w:p>
        </w:tc>
        <w:tc>
          <w:tcPr>
            <w:tcW w:w="1122"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4D83B345" w14:textId="77777777">
            <w:pPr>
              <w:jc w:val="center"/>
            </w:pPr>
            <w:r w:rsidRPr="004E699C">
              <w:t>No</w:t>
            </w:r>
          </w:p>
        </w:tc>
      </w:tr>
      <w:tr w:rsidRPr="004C134C" w:rsidR="00986DEB" w:rsidTr="00AB047E" w14:paraId="01B58B0C" w14:textId="77777777">
        <w:tc>
          <w:tcPr>
            <w:tcW w:w="1444"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08BD8BC9" w14:textId="77777777">
            <w:pPr>
              <w:autoSpaceDE w:val="0"/>
              <w:autoSpaceDN w:val="0"/>
              <w:adjustRightInd w:val="0"/>
            </w:pPr>
            <w:r w:rsidRPr="004E699C">
              <w:t>ST902</w:t>
            </w:r>
          </w:p>
        </w:tc>
        <w:tc>
          <w:tcPr>
            <w:tcW w:w="1675"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6AA845A8" w14:textId="77777777">
            <w:pPr>
              <w:jc w:val="both"/>
            </w:pPr>
            <w:r w:rsidRPr="004E699C">
              <w:t xml:space="preserve">pacs.002 </w:t>
            </w:r>
          </w:p>
        </w:tc>
        <w:tc>
          <w:tcPr>
            <w:tcW w:w="4893"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54851B3E" w14:textId="77777777">
            <w:pPr>
              <w:jc w:val="both"/>
            </w:pPr>
            <w:r w:rsidRPr="004E699C">
              <w:t>Validation Report: Bank Error Resolution</w:t>
            </w:r>
          </w:p>
        </w:tc>
        <w:tc>
          <w:tcPr>
            <w:tcW w:w="1122"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1172F1DE" w14:textId="77777777">
            <w:pPr>
              <w:jc w:val="center"/>
            </w:pPr>
            <w:r w:rsidRPr="004E699C">
              <w:t>No</w:t>
            </w:r>
          </w:p>
        </w:tc>
      </w:tr>
      <w:tr w:rsidRPr="004C134C" w:rsidR="00986DEB" w:rsidTr="00AB047E" w14:paraId="71EB55BF" w14:textId="77777777">
        <w:tc>
          <w:tcPr>
            <w:tcW w:w="1444"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2CA40415" w14:textId="77777777">
            <w:pPr>
              <w:autoSpaceDE w:val="0"/>
              <w:autoSpaceDN w:val="0"/>
              <w:adjustRightInd w:val="0"/>
            </w:pPr>
            <w:r w:rsidRPr="004E699C">
              <w:t>ST903</w:t>
            </w:r>
          </w:p>
        </w:tc>
        <w:tc>
          <w:tcPr>
            <w:tcW w:w="1675"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2B3D605D" w14:textId="77777777">
            <w:pPr>
              <w:jc w:val="both"/>
            </w:pPr>
            <w:r w:rsidRPr="004E699C">
              <w:t xml:space="preserve">pacs.002 </w:t>
            </w:r>
          </w:p>
        </w:tc>
        <w:tc>
          <w:tcPr>
            <w:tcW w:w="4893"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6CA6AC3F" w14:textId="77777777">
            <w:pPr>
              <w:jc w:val="both"/>
            </w:pPr>
            <w:r w:rsidRPr="004E699C">
              <w:t>Validation Report: Bank Error Payment Return</w:t>
            </w:r>
          </w:p>
        </w:tc>
        <w:tc>
          <w:tcPr>
            <w:tcW w:w="1122" w:type="dxa"/>
            <w:tcBorders>
              <w:top w:val="single" w:color="auto" w:sz="4" w:space="0"/>
              <w:left w:val="single" w:color="auto" w:sz="4" w:space="0"/>
              <w:bottom w:val="single" w:color="auto" w:sz="4" w:space="0"/>
              <w:right w:val="single" w:color="auto" w:sz="4" w:space="0"/>
            </w:tcBorders>
          </w:tcPr>
          <w:p w:rsidRPr="00E14F59" w:rsidR="00986DEB" w:rsidP="00E92BA0" w:rsidRDefault="00986DEB" w14:paraId="512ACC45" w14:textId="77777777">
            <w:pPr>
              <w:jc w:val="center"/>
            </w:pPr>
            <w:r w:rsidRPr="004E699C">
              <w:t>No</w:t>
            </w:r>
          </w:p>
        </w:tc>
      </w:tr>
    </w:tbl>
    <w:p w:rsidRPr="002D6E2C" w:rsidR="00D521C9" w:rsidP="00E92BA0" w:rsidRDefault="00D521C9" w14:paraId="6C4562B1" w14:textId="77777777"/>
    <w:p w:rsidR="001F5171" w:rsidP="00E92BA0" w:rsidRDefault="001F5171" w14:paraId="3CE80621" w14:textId="77777777">
      <w:pPr>
        <w:rPr>
          <w:b/>
          <w:color w:val="4F81BD"/>
        </w:rPr>
      </w:pPr>
      <w:bookmarkStart w:name="_Toc395193953" w:id="7464"/>
      <w:bookmarkStart w:name="_Toc435584432" w:id="7465"/>
    </w:p>
    <w:p w:rsidRPr="002D6E2C" w:rsidR="00D521C9" w:rsidP="002C2973" w:rsidRDefault="00D521C9" w14:paraId="2C3FF422"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79" w:id="7466"/>
      <w:bookmarkStart w:name="Clearing_System_Identifiers_table" w:id="7467"/>
      <w:r w:rsidRPr="002D6E2C">
        <w:rPr>
          <w:rFonts w:ascii="Calibri" w:hAnsi="Calibri"/>
          <w:color w:val="4F81BD"/>
          <w:sz w:val="22"/>
          <w:szCs w:val="22"/>
          <w:lang w:val="en-ZA"/>
        </w:rPr>
        <w:t>Clearing System Identifiers</w:t>
      </w:r>
      <w:bookmarkEnd w:id="7464"/>
      <w:bookmarkEnd w:id="7465"/>
      <w:bookmarkEnd w:id="7466"/>
    </w:p>
    <w:bookmarkEnd w:id="7467"/>
    <w:p w:rsidRPr="002D6E2C" w:rsidR="00D521C9" w:rsidP="00E92BA0" w:rsidRDefault="00D521C9" w14:paraId="2C859585" w14:textId="77777777"/>
    <w:p w:rsidRPr="002D6E2C" w:rsidR="00D521C9" w:rsidP="00E92BA0" w:rsidRDefault="00D521C9" w14:paraId="1BC5C8A4" w14:textId="77777777">
      <w:r w:rsidRPr="002D6E2C">
        <w:t xml:space="preserve">This table contains proprietary codes to identify clearing systems. </w:t>
      </w:r>
    </w:p>
    <w:p w:rsidRPr="002D6E2C" w:rsidR="00D521C9" w:rsidP="00E92BA0" w:rsidRDefault="00D521C9" w14:paraId="0DAEED55" w14:textId="77777777"/>
    <w:tbl>
      <w:tblPr>
        <w:tblW w:w="864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482"/>
        <w:gridCol w:w="6165"/>
      </w:tblGrid>
      <w:tr w:rsidRPr="004C134C" w:rsidR="00D521C9" w:rsidTr="004951CA" w14:paraId="2A09A236" w14:textId="77777777">
        <w:trPr>
          <w:cantSplit/>
          <w:tblHeader/>
        </w:trPr>
        <w:tc>
          <w:tcPr>
            <w:tcW w:w="2482" w:type="dxa"/>
            <w:shd w:val="clear" w:color="auto" w:fill="D9D9D9"/>
          </w:tcPr>
          <w:p w:rsidRPr="002D6E2C" w:rsidR="00D521C9" w:rsidP="00E92BA0" w:rsidRDefault="00D521C9" w14:paraId="0AD3A0BC" w14:textId="77777777">
            <w:pPr>
              <w:rPr>
                <w:rFonts w:eastAsia="Times New Roman"/>
                <w:b/>
                <w:bCs/>
              </w:rPr>
            </w:pPr>
            <w:r w:rsidRPr="002D6E2C">
              <w:rPr>
                <w:rFonts w:eastAsia="Times New Roman"/>
                <w:b/>
                <w:bCs/>
              </w:rPr>
              <w:t>Confirmation Codes</w:t>
            </w:r>
          </w:p>
        </w:tc>
        <w:tc>
          <w:tcPr>
            <w:tcW w:w="6165" w:type="dxa"/>
            <w:shd w:val="clear" w:color="auto" w:fill="D9D9D9"/>
          </w:tcPr>
          <w:p w:rsidRPr="002D6E2C" w:rsidR="00D521C9" w:rsidP="00E92BA0" w:rsidRDefault="00D521C9" w14:paraId="73CA1161" w14:textId="77777777">
            <w:pPr>
              <w:rPr>
                <w:rFonts w:eastAsia="Times New Roman"/>
                <w:b/>
                <w:bCs/>
              </w:rPr>
            </w:pPr>
            <w:r w:rsidRPr="002D6E2C">
              <w:rPr>
                <w:rFonts w:eastAsia="Times New Roman"/>
                <w:b/>
                <w:bCs/>
              </w:rPr>
              <w:t>Confirmation Description</w:t>
            </w:r>
          </w:p>
        </w:tc>
      </w:tr>
      <w:tr w:rsidRPr="004C134C" w:rsidR="00D521C9" w:rsidTr="004951CA" w14:paraId="5DD2E6F3" w14:textId="77777777">
        <w:tc>
          <w:tcPr>
            <w:tcW w:w="2482" w:type="dxa"/>
          </w:tcPr>
          <w:p w:rsidRPr="002D6E2C" w:rsidR="00D521C9" w:rsidP="00E92BA0" w:rsidRDefault="00D521C9" w14:paraId="4EA0C1B7" w14:textId="77777777">
            <w:pPr>
              <w:autoSpaceDE w:val="0"/>
              <w:autoSpaceDN w:val="0"/>
              <w:adjustRightInd w:val="0"/>
            </w:pPr>
            <w:r w:rsidRPr="002D6E2C">
              <w:t>EFT</w:t>
            </w:r>
          </w:p>
        </w:tc>
        <w:tc>
          <w:tcPr>
            <w:tcW w:w="6165" w:type="dxa"/>
          </w:tcPr>
          <w:p w:rsidRPr="002D6E2C" w:rsidR="00D521C9" w:rsidP="00E92BA0" w:rsidRDefault="00D521C9" w14:paraId="083469FE" w14:textId="77777777">
            <w:r w:rsidRPr="002D6E2C">
              <w:t>Electronic Funds Transfers</w:t>
            </w:r>
          </w:p>
        </w:tc>
      </w:tr>
      <w:tr w:rsidRPr="004C134C" w:rsidR="00D521C9" w:rsidTr="004951CA" w14:paraId="783A428E" w14:textId="77777777">
        <w:tc>
          <w:tcPr>
            <w:tcW w:w="2482" w:type="dxa"/>
          </w:tcPr>
          <w:p w:rsidRPr="002D6E2C" w:rsidR="00D521C9" w:rsidP="00E92BA0" w:rsidRDefault="00D521C9" w14:paraId="7EF2E286" w14:textId="77777777">
            <w:pPr>
              <w:autoSpaceDE w:val="0"/>
              <w:autoSpaceDN w:val="0"/>
              <w:adjustRightInd w:val="0"/>
            </w:pPr>
            <w:r w:rsidRPr="002D6E2C">
              <w:t>AC</w:t>
            </w:r>
          </w:p>
        </w:tc>
        <w:tc>
          <w:tcPr>
            <w:tcW w:w="6165" w:type="dxa"/>
          </w:tcPr>
          <w:p w:rsidRPr="002D6E2C" w:rsidR="00D521C9" w:rsidP="00E92BA0" w:rsidRDefault="00D521C9" w14:paraId="46E91E3F" w14:textId="77777777">
            <w:r w:rsidRPr="002D6E2C">
              <w:t>Authenticated Collections</w:t>
            </w:r>
          </w:p>
        </w:tc>
      </w:tr>
      <w:tr w:rsidRPr="004C134C" w:rsidR="00D521C9" w:rsidTr="004951CA" w14:paraId="17A20F92" w14:textId="77777777">
        <w:tc>
          <w:tcPr>
            <w:tcW w:w="2482" w:type="dxa"/>
          </w:tcPr>
          <w:p w:rsidRPr="002D6E2C" w:rsidR="00D521C9" w:rsidP="00E92BA0" w:rsidRDefault="00D521C9" w14:paraId="6E184276" w14:textId="77777777">
            <w:pPr>
              <w:autoSpaceDE w:val="0"/>
              <w:autoSpaceDN w:val="0"/>
              <w:adjustRightInd w:val="0"/>
            </w:pPr>
            <w:r w:rsidRPr="002D6E2C">
              <w:t>NAED</w:t>
            </w:r>
          </w:p>
        </w:tc>
        <w:tc>
          <w:tcPr>
            <w:tcW w:w="6165" w:type="dxa"/>
          </w:tcPr>
          <w:p w:rsidRPr="002D6E2C" w:rsidR="00D521C9" w:rsidP="00E92BA0" w:rsidRDefault="00D521C9" w14:paraId="33BA92E4" w14:textId="77777777">
            <w:r w:rsidRPr="002D6E2C">
              <w:t>Non-authenticated Early Debits</w:t>
            </w:r>
          </w:p>
        </w:tc>
      </w:tr>
      <w:tr w:rsidRPr="004C134C" w:rsidR="00D521C9" w:rsidTr="004951CA" w14:paraId="2A51DF60" w14:textId="77777777">
        <w:tc>
          <w:tcPr>
            <w:tcW w:w="2482" w:type="dxa"/>
          </w:tcPr>
          <w:p w:rsidRPr="002D6E2C" w:rsidR="00D521C9" w:rsidP="00E92BA0" w:rsidRDefault="00D521C9" w14:paraId="3F3C063E" w14:textId="77777777">
            <w:pPr>
              <w:autoSpaceDE w:val="0"/>
              <w:autoSpaceDN w:val="0"/>
              <w:adjustRightInd w:val="0"/>
            </w:pPr>
            <w:r w:rsidRPr="002D6E2C">
              <w:t>AED</w:t>
            </w:r>
          </w:p>
        </w:tc>
        <w:tc>
          <w:tcPr>
            <w:tcW w:w="6165" w:type="dxa"/>
          </w:tcPr>
          <w:p w:rsidRPr="002D6E2C" w:rsidR="00D521C9" w:rsidP="00E92BA0" w:rsidRDefault="00D521C9" w14:paraId="7CC846D2" w14:textId="77777777">
            <w:r w:rsidRPr="002D6E2C">
              <w:t>Authenticated Early Debits</w:t>
            </w:r>
          </w:p>
        </w:tc>
      </w:tr>
      <w:tr w:rsidRPr="004C134C" w:rsidR="00D521C9" w:rsidTr="004951CA" w14:paraId="4E6168CC" w14:textId="77777777">
        <w:tc>
          <w:tcPr>
            <w:tcW w:w="2482" w:type="dxa"/>
          </w:tcPr>
          <w:p w:rsidRPr="002D6E2C" w:rsidR="00D521C9" w:rsidP="00E92BA0" w:rsidRDefault="00D521C9" w14:paraId="21F32DBC" w14:textId="77777777">
            <w:pPr>
              <w:autoSpaceDE w:val="0"/>
              <w:autoSpaceDN w:val="0"/>
              <w:adjustRightInd w:val="0"/>
            </w:pPr>
            <w:r w:rsidRPr="002D6E2C">
              <w:t>RTC</w:t>
            </w:r>
          </w:p>
        </w:tc>
        <w:tc>
          <w:tcPr>
            <w:tcW w:w="6165" w:type="dxa"/>
          </w:tcPr>
          <w:p w:rsidRPr="002D6E2C" w:rsidR="00D521C9" w:rsidP="00E92BA0" w:rsidRDefault="00D521C9" w14:paraId="092E4032" w14:textId="77777777">
            <w:r w:rsidRPr="002D6E2C">
              <w:t>Real Time Clearing</w:t>
            </w:r>
          </w:p>
        </w:tc>
      </w:tr>
    </w:tbl>
    <w:p w:rsidR="0098376E" w:rsidP="00E92BA0" w:rsidRDefault="0098376E" w14:paraId="09FE4184" w14:textId="77777777">
      <w:pPr>
        <w:rPr>
          <w:b/>
          <w:color w:val="4F81BD"/>
        </w:rPr>
      </w:pPr>
      <w:bookmarkStart w:name="_Toc395193955" w:id="7468"/>
      <w:bookmarkStart w:name="_Toc435584433" w:id="7469"/>
    </w:p>
    <w:p w:rsidR="00A2211E" w:rsidP="00E92BA0" w:rsidRDefault="00A2211E" w14:paraId="7A240B8A" w14:textId="77777777">
      <w:pPr>
        <w:rPr>
          <w:b/>
          <w:color w:val="4F81BD"/>
        </w:rPr>
      </w:pPr>
      <w:bookmarkStart w:name="Error_codes_table" w:id="7470"/>
    </w:p>
    <w:p w:rsidRPr="002D6E2C" w:rsidR="00D521C9" w:rsidP="002C2973" w:rsidRDefault="00D521C9" w14:paraId="53DB9BE0"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80" w:id="7471"/>
      <w:r>
        <w:rPr>
          <w:rFonts w:ascii="Calibri" w:hAnsi="Calibri"/>
          <w:color w:val="4F81BD"/>
          <w:sz w:val="22"/>
          <w:szCs w:val="22"/>
          <w:lang w:val="en-ZA"/>
        </w:rPr>
        <w:t xml:space="preserve">Table of </w:t>
      </w:r>
      <w:r w:rsidRPr="002D6E2C">
        <w:rPr>
          <w:rFonts w:ascii="Calibri" w:hAnsi="Calibri"/>
          <w:color w:val="4F81BD"/>
          <w:sz w:val="22"/>
          <w:szCs w:val="22"/>
          <w:lang w:val="en-ZA"/>
        </w:rPr>
        <w:t xml:space="preserve"> Error Codes</w:t>
      </w:r>
      <w:bookmarkEnd w:id="7468"/>
      <w:bookmarkEnd w:id="7469"/>
      <w:bookmarkEnd w:id="7471"/>
    </w:p>
    <w:bookmarkEnd w:id="7470"/>
    <w:p w:rsidR="00D521C9" w:rsidP="00E92BA0" w:rsidRDefault="00D521C9" w14:paraId="2AF7CC33" w14:textId="77777777">
      <w:pPr>
        <w:rPr>
          <w:lang w:eastAsia="en-GB"/>
        </w:rPr>
      </w:pPr>
    </w:p>
    <w:p w:rsidRPr="002D6E2C" w:rsidR="00D521C9" w:rsidP="00E92BA0" w:rsidRDefault="00D521C9" w14:paraId="7F61829C" w14:textId="77777777">
      <w:pPr>
        <w:rPr>
          <w:color w:val="000000"/>
          <w:lang w:eastAsia="en-GB"/>
        </w:rPr>
      </w:pPr>
      <w:r w:rsidRPr="002D6E2C">
        <w:rPr>
          <w:lang w:eastAsia="en-GB"/>
        </w:rPr>
        <w:t xml:space="preserve">The following table provides descriptions of errors </w:t>
      </w:r>
      <w:r w:rsidR="00516A81">
        <w:rPr>
          <w:lang w:eastAsia="en-GB"/>
        </w:rPr>
        <w:t>to</w:t>
      </w:r>
      <w:r w:rsidRPr="002D6E2C">
        <w:rPr>
          <w:lang w:eastAsia="en-GB"/>
        </w:rPr>
        <w:t xml:space="preserve"> be reported in status reports</w:t>
      </w:r>
      <w:r w:rsidR="00BC7935">
        <w:rPr>
          <w:lang w:eastAsia="en-GB"/>
        </w:rPr>
        <w:t xml:space="preserve"> (6 digit error codes for pacs.002)</w:t>
      </w:r>
      <w:r w:rsidRPr="002D6E2C">
        <w:rPr>
          <w:lang w:eastAsia="en-GB"/>
        </w:rPr>
        <w:t>.</w:t>
      </w:r>
    </w:p>
    <w:p w:rsidR="00D521C9" w:rsidP="00E92BA0" w:rsidRDefault="00D521C9" w14:paraId="5ADCA2D1" w14:textId="77777777">
      <w:pPr>
        <w:rPr>
          <w:b/>
        </w:rPr>
      </w:pPr>
      <w:bookmarkStart w:name="_Toc395193956" w:id="7472"/>
    </w:p>
    <w:tbl>
      <w:tblPr>
        <w:tblW w:w="9640"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418"/>
        <w:gridCol w:w="8222"/>
      </w:tblGrid>
      <w:tr w:rsidRPr="005732EC" w:rsidR="00D521C9" w:rsidDel="00A069A9" w:rsidTr="005017F9" w14:paraId="67FAE15B" w14:textId="22D49800">
        <w:trPr>
          <w:trHeight w:val="255"/>
          <w:tblHeader/>
          <w:del w:author="Anthony Radford" w:date="2022-07-12T14:16:00Z" w:id="7473"/>
        </w:trPr>
        <w:tc>
          <w:tcPr>
            <w:tcW w:w="1418" w:type="dxa"/>
            <w:shd w:val="clear" w:color="auto" w:fill="D9D9D9"/>
            <w:noWrap/>
            <w:vAlign w:val="bottom"/>
            <w:hideMark/>
          </w:tcPr>
          <w:p w:rsidRPr="005732EC" w:rsidR="00D521C9" w:rsidDel="00A069A9" w:rsidP="00E92BA0" w:rsidRDefault="00D521C9" w14:paraId="5D5F0769" w14:textId="65E114E2">
            <w:pPr>
              <w:keepNext/>
              <w:keepLines/>
              <w:rPr>
                <w:del w:author="Anthony Radford" w:date="2022-07-12T14:16:00Z" w:id="7474"/>
                <w:rFonts w:eastAsia="Times New Roman"/>
                <w:b/>
                <w:bCs/>
              </w:rPr>
            </w:pPr>
            <w:del w:author="Anthony Radford" w:date="2022-07-12T14:16:00Z" w:id="7475">
              <w:r w:rsidRPr="005732EC" w:rsidDel="00A069A9">
                <w:rPr>
                  <w:rFonts w:eastAsia="Times New Roman"/>
                  <w:b/>
                  <w:bCs/>
                </w:rPr>
                <w:delText>Error Code</w:delText>
              </w:r>
            </w:del>
          </w:p>
        </w:tc>
        <w:tc>
          <w:tcPr>
            <w:tcW w:w="8222" w:type="dxa"/>
            <w:shd w:val="clear" w:color="auto" w:fill="D9D9D9"/>
            <w:noWrap/>
            <w:vAlign w:val="bottom"/>
            <w:hideMark/>
          </w:tcPr>
          <w:p w:rsidRPr="005732EC" w:rsidR="00D521C9" w:rsidDel="00A069A9" w:rsidP="00E92BA0" w:rsidRDefault="00D521C9" w14:paraId="21AC3F08" w14:textId="02B2DCFD">
            <w:pPr>
              <w:keepNext/>
              <w:keepLines/>
              <w:rPr>
                <w:del w:author="Anthony Radford" w:date="2022-07-12T14:16:00Z" w:id="7476"/>
                <w:rFonts w:eastAsia="Times New Roman"/>
                <w:b/>
                <w:bCs/>
              </w:rPr>
            </w:pPr>
            <w:del w:author="Anthony Radford" w:date="2022-07-12T14:16:00Z" w:id="7477">
              <w:r w:rsidRPr="005732EC" w:rsidDel="00A069A9">
                <w:rPr>
                  <w:rFonts w:eastAsia="Times New Roman"/>
                  <w:b/>
                  <w:bCs/>
                </w:rPr>
                <w:delText>Description</w:delText>
              </w:r>
            </w:del>
          </w:p>
        </w:tc>
      </w:tr>
      <w:tr w:rsidRPr="005732EC" w:rsidR="00D521C9" w:rsidDel="00A069A9" w:rsidTr="005017F9" w14:paraId="41665BC9" w14:textId="3BA7A164">
        <w:trPr>
          <w:trHeight w:val="255"/>
          <w:del w:author="Anthony Radford" w:date="2022-07-12T14:16:00Z" w:id="7478"/>
        </w:trPr>
        <w:tc>
          <w:tcPr>
            <w:tcW w:w="1418" w:type="dxa"/>
            <w:shd w:val="clear" w:color="auto" w:fill="auto"/>
            <w:noWrap/>
            <w:vAlign w:val="bottom"/>
          </w:tcPr>
          <w:p w:rsidRPr="00CE1FB6" w:rsidR="00D521C9" w:rsidDel="00A069A9" w:rsidP="00E92BA0" w:rsidRDefault="007A0F01" w14:paraId="1EA45CE4" w14:textId="03F456EA">
            <w:pPr>
              <w:rPr>
                <w:del w:author="Anthony Radford" w:date="2022-07-12T14:16:00Z" w:id="7479"/>
                <w:rFonts w:eastAsia="Times New Roman" w:asciiTheme="minorHAnsi" w:hAnsiTheme="minorHAnsi"/>
                <w:bCs/>
              </w:rPr>
            </w:pPr>
            <w:del w:author="Anthony Radford" w:date="2022-07-12T14:16:00Z" w:id="7480">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D521C9">
                <w:rPr>
                  <w:rFonts w:eastAsia="Times New Roman" w:asciiTheme="minorHAnsi" w:hAnsiTheme="minorHAnsi"/>
                  <w:bCs/>
                </w:rPr>
                <w:delText>0000</w:delText>
              </w:r>
            </w:del>
          </w:p>
        </w:tc>
        <w:tc>
          <w:tcPr>
            <w:tcW w:w="8222" w:type="dxa"/>
            <w:shd w:val="clear" w:color="auto" w:fill="auto"/>
            <w:noWrap/>
            <w:vAlign w:val="bottom"/>
          </w:tcPr>
          <w:p w:rsidR="00D521C9" w:rsidDel="00A069A9" w:rsidP="00E92BA0" w:rsidRDefault="00804C8B" w14:paraId="228C61D5" w14:textId="17EB407B">
            <w:pPr>
              <w:pStyle w:val="Default"/>
              <w:rPr>
                <w:del w:author="Anthony Radford" w:date="2022-07-12T14:16:00Z" w:id="7481"/>
                <w:rFonts w:asciiTheme="minorHAnsi" w:hAnsiTheme="minorHAnsi"/>
                <w:bCs/>
                <w:sz w:val="22"/>
                <w:szCs w:val="22"/>
              </w:rPr>
            </w:pPr>
            <w:del w:author="Anthony Radford" w:date="2022-07-12T14:16:00Z" w:id="7482">
              <w:r w:rsidRPr="00CE1FB6" w:rsidDel="00A069A9">
                <w:rPr>
                  <w:rFonts w:asciiTheme="minorHAnsi" w:hAnsiTheme="minorHAnsi"/>
                  <w:b/>
                  <w:bCs/>
                  <w:sz w:val="22"/>
                  <w:szCs w:val="22"/>
                </w:rPr>
                <w:delText xml:space="preserve">Transaction Successful - </w:delText>
              </w:r>
              <w:r w:rsidRPr="00CE1FB6" w:rsidDel="00A069A9" w:rsidR="00D521C9">
                <w:rPr>
                  <w:rFonts w:asciiTheme="minorHAnsi" w:hAnsiTheme="minorHAnsi"/>
                  <w:bCs/>
                  <w:sz w:val="22"/>
                  <w:szCs w:val="22"/>
                </w:rPr>
                <w:delText>Successful Debit</w:delText>
              </w:r>
              <w:r w:rsidDel="00A069A9" w:rsidR="002C6AF1">
                <w:rPr>
                  <w:rFonts w:asciiTheme="minorHAnsi" w:hAnsiTheme="minorHAnsi"/>
                  <w:bCs/>
                  <w:sz w:val="22"/>
                  <w:szCs w:val="22"/>
                </w:rPr>
                <w:delText xml:space="preserve"> </w:delText>
              </w:r>
              <w:r w:rsidRPr="009876ED" w:rsidDel="00A069A9" w:rsidR="002C6AF1">
                <w:rPr>
                  <w:rFonts w:asciiTheme="minorHAnsi" w:hAnsiTheme="minorHAnsi"/>
                  <w:bCs/>
                  <w:sz w:val="22"/>
                  <w:szCs w:val="22"/>
                </w:rPr>
                <w:delText>or Mandate Accepted</w:delText>
              </w:r>
            </w:del>
          </w:p>
          <w:p w:rsidRPr="00CE1FB6" w:rsidR="00D172FD" w:rsidDel="00A069A9" w:rsidP="00F45AC0" w:rsidRDefault="00D172FD" w14:paraId="7E91FB65" w14:textId="575A3B73">
            <w:pPr>
              <w:pStyle w:val="Default"/>
              <w:jc w:val="center"/>
              <w:rPr>
                <w:del w:author="Anthony Radford" w:date="2022-07-12T14:16:00Z" w:id="7483"/>
                <w:rFonts w:asciiTheme="minorHAnsi" w:hAnsiTheme="minorHAnsi"/>
                <w:b/>
                <w:bCs/>
              </w:rPr>
            </w:pPr>
            <w:del w:author="Anthony Radford" w:date="2022-07-12T14:16:00Z" w:id="7484">
              <w:r w:rsidRPr="00F0135A" w:rsidDel="00A069A9">
                <w:rPr>
                  <w:rFonts w:asciiTheme="minorHAnsi" w:hAnsiTheme="minorHAnsi"/>
                  <w:sz w:val="22"/>
                  <w:szCs w:val="22"/>
                </w:rPr>
                <w:delText>*** SCR 1</w:delText>
              </w:r>
              <w:r w:rsidDel="00A069A9">
                <w:rPr>
                  <w:rFonts w:asciiTheme="minorHAnsi" w:hAnsiTheme="minorHAnsi"/>
                  <w:sz w:val="22"/>
                  <w:szCs w:val="22"/>
                </w:rPr>
                <w:delText>6</w:delText>
              </w:r>
              <w:r w:rsidRPr="00F0135A" w:rsidDel="00A069A9">
                <w:rPr>
                  <w:rFonts w:asciiTheme="minorHAnsi" w:hAnsiTheme="minorHAnsi"/>
                  <w:sz w:val="22"/>
                  <w:szCs w:val="22"/>
                </w:rPr>
                <w:delText>8 – implementation date February 2018 ***</w:delText>
              </w:r>
            </w:del>
          </w:p>
        </w:tc>
      </w:tr>
      <w:tr w:rsidRPr="005732EC" w:rsidR="00D521C9" w:rsidDel="00A069A9" w:rsidTr="005017F9" w14:paraId="6A8681BA" w14:textId="1215A964">
        <w:trPr>
          <w:trHeight w:val="255"/>
          <w:del w:author="Anthony Radford" w:date="2022-07-12T14:16:00Z" w:id="7485"/>
        </w:trPr>
        <w:tc>
          <w:tcPr>
            <w:tcW w:w="1418" w:type="dxa"/>
            <w:shd w:val="clear" w:color="auto" w:fill="auto"/>
            <w:noWrap/>
            <w:vAlign w:val="bottom"/>
          </w:tcPr>
          <w:p w:rsidRPr="00CE1FB6" w:rsidR="00D521C9" w:rsidDel="00A069A9" w:rsidP="00E92BA0" w:rsidRDefault="007A0F01" w14:paraId="0EDBFEDF" w14:textId="5E763362">
            <w:pPr>
              <w:rPr>
                <w:del w:author="Anthony Radford" w:date="2022-07-12T14:16:00Z" w:id="7486"/>
                <w:rFonts w:eastAsia="Times New Roman" w:asciiTheme="minorHAnsi" w:hAnsiTheme="minorHAnsi"/>
                <w:bCs/>
              </w:rPr>
            </w:pPr>
            <w:del w:author="Anthony Radford" w:date="2022-07-12T14:16:00Z" w:id="7487">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D521C9">
                <w:rPr>
                  <w:rFonts w:eastAsia="Times New Roman" w:asciiTheme="minorHAnsi" w:hAnsiTheme="minorHAnsi"/>
                  <w:bCs/>
                </w:rPr>
                <w:delText>0002</w:delText>
              </w:r>
            </w:del>
          </w:p>
        </w:tc>
        <w:tc>
          <w:tcPr>
            <w:tcW w:w="8222" w:type="dxa"/>
            <w:shd w:val="clear" w:color="auto" w:fill="auto"/>
            <w:noWrap/>
            <w:vAlign w:val="bottom"/>
          </w:tcPr>
          <w:p w:rsidRPr="00CE1FB6" w:rsidR="00D521C9" w:rsidDel="00A069A9" w:rsidP="00E92BA0" w:rsidRDefault="00804C8B" w14:paraId="28CD641D" w14:textId="575C7C34">
            <w:pPr>
              <w:pStyle w:val="Default"/>
              <w:rPr>
                <w:del w:author="Anthony Radford" w:date="2022-07-12T14:16:00Z" w:id="7488"/>
                <w:rFonts w:asciiTheme="minorHAnsi" w:hAnsiTheme="minorHAnsi"/>
                <w:bCs/>
              </w:rPr>
            </w:pPr>
            <w:del w:author="Anthony Radford" w:date="2022-07-12T14:16:00Z" w:id="7489">
              <w:r w:rsidRPr="00CE1FB6" w:rsidDel="00A069A9">
                <w:rPr>
                  <w:rFonts w:asciiTheme="minorHAnsi" w:hAnsiTheme="minorHAnsi"/>
                  <w:b/>
                  <w:sz w:val="22"/>
                  <w:szCs w:val="22"/>
                </w:rPr>
                <w:delText xml:space="preserve">Insufficient Funds - </w:delText>
              </w:r>
              <w:r w:rsidRPr="00CE1FB6" w:rsidDel="00A069A9">
                <w:rPr>
                  <w:rFonts w:asciiTheme="minorHAnsi" w:hAnsiTheme="minorHAnsi"/>
                  <w:sz w:val="22"/>
                  <w:szCs w:val="22"/>
                </w:rPr>
                <w:delText>The account does not have sufficient funds available to process the transaction. (</w:delText>
              </w:r>
              <w:r w:rsidRPr="00CE1FB6" w:rsidDel="00A069A9">
                <w:rPr>
                  <w:rFonts w:asciiTheme="minorHAnsi" w:hAnsiTheme="minorHAnsi"/>
                  <w:bCs/>
                  <w:sz w:val="22"/>
                  <w:szCs w:val="22"/>
                </w:rPr>
                <w:delText xml:space="preserve"> </w:delText>
              </w:r>
              <w:r w:rsidRPr="00CE1FB6" w:rsidDel="00A069A9" w:rsidR="00D521C9">
                <w:rPr>
                  <w:rFonts w:asciiTheme="minorHAnsi" w:hAnsiTheme="minorHAnsi"/>
                  <w:bCs/>
                  <w:sz w:val="22"/>
                  <w:szCs w:val="22"/>
                </w:rPr>
                <w:delText>Unsuccessful Debit</w:delText>
              </w:r>
              <w:r w:rsidRPr="00CE1FB6" w:rsidDel="00A069A9">
                <w:rPr>
                  <w:rFonts w:asciiTheme="minorHAnsi" w:hAnsiTheme="minorHAnsi"/>
                  <w:bCs/>
                  <w:sz w:val="22"/>
                  <w:szCs w:val="22"/>
                </w:rPr>
                <w:delText>)</w:delText>
              </w:r>
            </w:del>
          </w:p>
        </w:tc>
      </w:tr>
      <w:tr w:rsidRPr="005732EC" w:rsidR="00804C8B" w:rsidDel="00A069A9" w:rsidTr="005017F9" w14:paraId="786D6EE7" w14:textId="5D4299B6">
        <w:trPr>
          <w:trHeight w:val="255"/>
          <w:del w:author="Anthony Radford" w:date="2022-07-12T14:16:00Z" w:id="7490"/>
        </w:trPr>
        <w:tc>
          <w:tcPr>
            <w:tcW w:w="1418" w:type="dxa"/>
            <w:shd w:val="clear" w:color="auto" w:fill="auto"/>
            <w:noWrap/>
            <w:vAlign w:val="bottom"/>
          </w:tcPr>
          <w:p w:rsidRPr="00CE1FB6" w:rsidR="00804C8B" w:rsidDel="00A069A9" w:rsidP="00E92BA0" w:rsidRDefault="007A0F01" w14:paraId="452BAA91" w14:textId="11726235">
            <w:pPr>
              <w:rPr>
                <w:del w:author="Anthony Radford" w:date="2022-07-12T14:16:00Z" w:id="7491"/>
                <w:rFonts w:eastAsia="Times New Roman" w:asciiTheme="minorHAnsi" w:hAnsiTheme="minorHAnsi"/>
                <w:bCs/>
              </w:rPr>
            </w:pPr>
            <w:del w:author="Anthony Radford" w:date="2022-07-12T14:16:00Z" w:id="7492">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804C8B">
                <w:rPr>
                  <w:rFonts w:eastAsia="Times New Roman" w:asciiTheme="minorHAnsi" w:hAnsiTheme="minorHAnsi"/>
                  <w:bCs/>
                </w:rPr>
                <w:delText>0003</w:delText>
              </w:r>
            </w:del>
          </w:p>
        </w:tc>
        <w:tc>
          <w:tcPr>
            <w:tcW w:w="8222" w:type="dxa"/>
            <w:shd w:val="clear" w:color="auto" w:fill="auto"/>
            <w:noWrap/>
            <w:vAlign w:val="bottom"/>
          </w:tcPr>
          <w:p w:rsidRPr="00CE1FB6" w:rsidR="00804C8B" w:rsidDel="00A069A9" w:rsidP="00E92BA0" w:rsidRDefault="00804C8B" w14:paraId="373B4907" w14:textId="1BC12F5C">
            <w:pPr>
              <w:pStyle w:val="Default"/>
              <w:rPr>
                <w:del w:author="Anthony Radford" w:date="2022-07-12T14:16:00Z" w:id="7493"/>
                <w:rFonts w:asciiTheme="minorHAnsi" w:hAnsiTheme="minorHAnsi"/>
                <w:bCs/>
              </w:rPr>
            </w:pPr>
            <w:del w:author="Anthony Radford" w:date="2022-07-12T14:16:00Z" w:id="7494">
              <w:r w:rsidRPr="00CE1FB6" w:rsidDel="00A069A9">
                <w:rPr>
                  <w:rFonts w:asciiTheme="minorHAnsi" w:hAnsiTheme="minorHAnsi"/>
                  <w:b/>
                  <w:sz w:val="22"/>
                  <w:szCs w:val="22"/>
                </w:rPr>
                <w:delText xml:space="preserve">Debits not allowed to this account - </w:delText>
              </w:r>
              <w:r w:rsidRPr="00CE1FB6" w:rsidDel="00A069A9">
                <w:rPr>
                  <w:rFonts w:asciiTheme="minorHAnsi" w:hAnsiTheme="minorHAnsi"/>
                  <w:sz w:val="22"/>
                  <w:szCs w:val="22"/>
                </w:rPr>
                <w:delText>The type of account does not allow debit transactions.</w:delText>
              </w:r>
            </w:del>
          </w:p>
        </w:tc>
      </w:tr>
      <w:tr w:rsidRPr="005732EC" w:rsidR="00804C8B" w:rsidDel="00A069A9" w:rsidTr="005017F9" w14:paraId="61007DEA" w14:textId="54F2E0E4">
        <w:trPr>
          <w:trHeight w:val="255"/>
          <w:del w:author="Anthony Radford" w:date="2022-07-12T14:16:00Z" w:id="7495"/>
        </w:trPr>
        <w:tc>
          <w:tcPr>
            <w:tcW w:w="1418" w:type="dxa"/>
            <w:shd w:val="clear" w:color="auto" w:fill="auto"/>
            <w:noWrap/>
            <w:vAlign w:val="bottom"/>
          </w:tcPr>
          <w:p w:rsidRPr="00CE1FB6" w:rsidR="00804C8B" w:rsidDel="00A069A9" w:rsidP="00E92BA0" w:rsidRDefault="007A0F01" w14:paraId="19447A33" w14:textId="6F9F88E2">
            <w:pPr>
              <w:rPr>
                <w:del w:author="Anthony Radford" w:date="2022-07-12T14:16:00Z" w:id="7496"/>
                <w:rFonts w:eastAsia="Times New Roman" w:asciiTheme="minorHAnsi" w:hAnsiTheme="minorHAnsi"/>
                <w:bCs/>
              </w:rPr>
            </w:pPr>
            <w:del w:author="Anthony Radford" w:date="2022-07-12T14:16:00Z" w:id="7497">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804C8B">
                <w:rPr>
                  <w:rFonts w:eastAsia="Times New Roman" w:asciiTheme="minorHAnsi" w:hAnsiTheme="minorHAnsi"/>
                  <w:bCs/>
                </w:rPr>
                <w:delText>0004</w:delText>
              </w:r>
            </w:del>
          </w:p>
        </w:tc>
        <w:tc>
          <w:tcPr>
            <w:tcW w:w="8222" w:type="dxa"/>
            <w:shd w:val="clear" w:color="auto" w:fill="auto"/>
            <w:noWrap/>
            <w:vAlign w:val="bottom"/>
          </w:tcPr>
          <w:p w:rsidRPr="00CE1FB6" w:rsidR="00804C8B" w:rsidDel="00A069A9" w:rsidP="00E92BA0" w:rsidRDefault="00804C8B" w14:paraId="7310A7C1" w14:textId="3DB49CDF">
            <w:pPr>
              <w:pStyle w:val="Default"/>
              <w:rPr>
                <w:del w:author="Anthony Radford" w:date="2022-07-12T14:16:00Z" w:id="7498"/>
                <w:rFonts w:asciiTheme="minorHAnsi" w:hAnsiTheme="minorHAnsi"/>
                <w:bCs/>
              </w:rPr>
            </w:pPr>
            <w:del w:author="Anthony Radford" w:date="2022-07-12T14:16:00Z" w:id="7499">
              <w:r w:rsidRPr="00CE1FB6" w:rsidDel="00A069A9">
                <w:rPr>
                  <w:rFonts w:asciiTheme="minorHAnsi" w:hAnsiTheme="minorHAnsi"/>
                  <w:b/>
                  <w:sz w:val="22"/>
                  <w:szCs w:val="22"/>
                </w:rPr>
                <w:delText xml:space="preserve">Payment stopped by Account Holder - </w:delText>
              </w:r>
              <w:r w:rsidRPr="00CE1FB6" w:rsidDel="00A069A9">
                <w:rPr>
                  <w:rFonts w:asciiTheme="minorHAnsi" w:hAnsiTheme="minorHAnsi"/>
                  <w:sz w:val="22"/>
                  <w:szCs w:val="22"/>
                </w:rPr>
                <w:delText xml:space="preserve">Prior to presentment, the account holder has instructed the </w:delText>
              </w:r>
              <w:r w:rsidDel="00A069A9" w:rsidR="007C5AF1">
                <w:rPr>
                  <w:rFonts w:asciiTheme="minorHAnsi" w:hAnsiTheme="minorHAnsi"/>
                  <w:sz w:val="22"/>
                  <w:szCs w:val="22"/>
                </w:rPr>
                <w:delText>Debtor</w:delText>
              </w:r>
              <w:r w:rsidRPr="00CE1FB6" w:rsidDel="00A069A9">
                <w:rPr>
                  <w:rFonts w:asciiTheme="minorHAnsi" w:hAnsiTheme="minorHAnsi"/>
                  <w:sz w:val="22"/>
                  <w:szCs w:val="22"/>
                </w:rPr>
                <w:delText xml:space="preserve"> that this transaction may not be processed to the account. The issuer may previously have sent an E1 stop presentment to the acquirer.  </w:delText>
              </w:r>
            </w:del>
          </w:p>
        </w:tc>
      </w:tr>
      <w:tr w:rsidRPr="005732EC" w:rsidR="00804C8B" w:rsidDel="00A069A9" w:rsidTr="005017F9" w14:paraId="571C4398" w14:textId="18BC3DDD">
        <w:trPr>
          <w:trHeight w:val="255"/>
          <w:del w:author="Anthony Radford" w:date="2022-07-12T14:16:00Z" w:id="7500"/>
        </w:trPr>
        <w:tc>
          <w:tcPr>
            <w:tcW w:w="1418" w:type="dxa"/>
            <w:shd w:val="clear" w:color="auto" w:fill="auto"/>
            <w:noWrap/>
            <w:vAlign w:val="bottom"/>
          </w:tcPr>
          <w:p w:rsidRPr="00CE1FB6" w:rsidR="00804C8B" w:rsidDel="00A069A9" w:rsidP="00E92BA0" w:rsidRDefault="007A0F01" w14:paraId="6AEB5BF0" w14:textId="2DFF7514">
            <w:pPr>
              <w:rPr>
                <w:del w:author="Anthony Radford" w:date="2022-07-12T14:16:00Z" w:id="7501"/>
                <w:rFonts w:eastAsia="Times New Roman" w:asciiTheme="minorHAnsi" w:hAnsiTheme="minorHAnsi"/>
                <w:bCs/>
              </w:rPr>
            </w:pPr>
            <w:del w:author="Anthony Radford" w:date="2022-07-12T14:16:00Z" w:id="7502">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804C8B">
                <w:rPr>
                  <w:rFonts w:eastAsia="Times New Roman" w:asciiTheme="minorHAnsi" w:hAnsiTheme="minorHAnsi"/>
                  <w:bCs/>
                </w:rPr>
                <w:delText>0005</w:delText>
              </w:r>
            </w:del>
          </w:p>
        </w:tc>
        <w:tc>
          <w:tcPr>
            <w:tcW w:w="8222" w:type="dxa"/>
            <w:shd w:val="clear" w:color="auto" w:fill="auto"/>
            <w:noWrap/>
            <w:vAlign w:val="bottom"/>
          </w:tcPr>
          <w:p w:rsidRPr="00CE1FB6" w:rsidR="00804C8B" w:rsidDel="00A069A9" w:rsidP="00E92BA0" w:rsidRDefault="00804C8B" w14:paraId="6232EF89" w14:textId="328AFA97">
            <w:pPr>
              <w:pStyle w:val="Default"/>
              <w:rPr>
                <w:del w:author="Anthony Radford" w:date="2022-07-12T14:16:00Z" w:id="7503"/>
                <w:rFonts w:asciiTheme="minorHAnsi" w:hAnsiTheme="minorHAnsi"/>
                <w:bCs/>
              </w:rPr>
            </w:pPr>
            <w:del w:author="Anthony Radford" w:date="2022-07-12T14:16:00Z" w:id="7504">
              <w:r w:rsidRPr="00CE1FB6" w:rsidDel="00A069A9">
                <w:rPr>
                  <w:rFonts w:asciiTheme="minorHAnsi" w:hAnsiTheme="minorHAnsi"/>
                  <w:b/>
                  <w:sz w:val="22"/>
                  <w:szCs w:val="22"/>
                </w:rPr>
                <w:delText>Dormant Account</w:delText>
              </w:r>
              <w:r w:rsidRPr="00CE1FB6" w:rsidDel="00A069A9" w:rsidR="00907F44">
                <w:rPr>
                  <w:rFonts w:asciiTheme="minorHAnsi" w:hAnsiTheme="minorHAnsi"/>
                  <w:b/>
                  <w:sz w:val="22"/>
                  <w:szCs w:val="22"/>
                </w:rPr>
                <w:delText xml:space="preserve"> - </w:delText>
              </w:r>
              <w:r w:rsidRPr="00CE1FB6" w:rsidDel="00A069A9">
                <w:rPr>
                  <w:rFonts w:asciiTheme="minorHAnsi" w:hAnsiTheme="minorHAnsi"/>
                  <w:sz w:val="22"/>
                  <w:szCs w:val="22"/>
                </w:rPr>
                <w:delText>The account has been inactive for a period and no debits are allowed to this account.</w:delText>
              </w:r>
            </w:del>
          </w:p>
        </w:tc>
      </w:tr>
      <w:tr w:rsidRPr="005732EC" w:rsidR="00804C8B" w:rsidDel="00A069A9" w:rsidTr="005017F9" w14:paraId="5306CB46" w14:textId="7D0B2188">
        <w:trPr>
          <w:trHeight w:val="255"/>
          <w:del w:author="Anthony Radford" w:date="2022-07-12T14:16:00Z" w:id="7505"/>
        </w:trPr>
        <w:tc>
          <w:tcPr>
            <w:tcW w:w="1418" w:type="dxa"/>
            <w:shd w:val="clear" w:color="auto" w:fill="auto"/>
            <w:noWrap/>
            <w:vAlign w:val="bottom"/>
          </w:tcPr>
          <w:p w:rsidRPr="00CE1FB6" w:rsidR="00804C8B" w:rsidDel="00A069A9" w:rsidP="00E92BA0" w:rsidRDefault="007A0F01" w14:paraId="7259FC7A" w14:textId="13C3F6F6">
            <w:pPr>
              <w:rPr>
                <w:del w:author="Anthony Radford" w:date="2022-07-12T14:16:00Z" w:id="7506"/>
                <w:rFonts w:eastAsia="Times New Roman" w:asciiTheme="minorHAnsi" w:hAnsiTheme="minorHAnsi"/>
                <w:bCs/>
              </w:rPr>
            </w:pPr>
            <w:del w:author="Anthony Radford" w:date="2022-07-12T14:16:00Z" w:id="7507">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804C8B">
                <w:rPr>
                  <w:rFonts w:eastAsia="Times New Roman" w:asciiTheme="minorHAnsi" w:hAnsiTheme="minorHAnsi"/>
                  <w:bCs/>
                </w:rPr>
                <w:delText>0006</w:delText>
              </w:r>
            </w:del>
          </w:p>
        </w:tc>
        <w:tc>
          <w:tcPr>
            <w:tcW w:w="8222" w:type="dxa"/>
            <w:shd w:val="clear" w:color="auto" w:fill="auto"/>
            <w:noWrap/>
            <w:vAlign w:val="bottom"/>
          </w:tcPr>
          <w:p w:rsidRPr="00CE1FB6" w:rsidR="00804C8B" w:rsidDel="00A069A9" w:rsidP="00E92BA0" w:rsidRDefault="00804C8B" w14:paraId="0137C17F" w14:textId="4D6028D4">
            <w:pPr>
              <w:pStyle w:val="Default"/>
              <w:rPr>
                <w:del w:author="Anthony Radford" w:date="2022-07-12T14:16:00Z" w:id="7508"/>
                <w:rFonts w:asciiTheme="minorHAnsi" w:hAnsiTheme="minorHAnsi"/>
              </w:rPr>
            </w:pPr>
            <w:del w:author="Anthony Radford" w:date="2022-07-12T14:16:00Z" w:id="7509">
              <w:r w:rsidRPr="00CE1FB6" w:rsidDel="00A069A9">
                <w:rPr>
                  <w:rFonts w:asciiTheme="minorHAnsi" w:hAnsiTheme="minorHAnsi"/>
                  <w:b/>
                  <w:sz w:val="22"/>
                  <w:szCs w:val="22"/>
                </w:rPr>
                <w:delText xml:space="preserve">Account frozen </w:delText>
              </w:r>
              <w:r w:rsidRPr="00CE1FB6" w:rsidDel="00A069A9" w:rsidR="00907F44">
                <w:rPr>
                  <w:rFonts w:asciiTheme="minorHAnsi" w:hAnsiTheme="minorHAnsi"/>
                  <w:b/>
                  <w:sz w:val="22"/>
                  <w:szCs w:val="22"/>
                </w:rPr>
                <w:delText xml:space="preserve">- </w:delText>
              </w:r>
              <w:r w:rsidRPr="00CE1FB6" w:rsidDel="00A069A9">
                <w:rPr>
                  <w:rFonts w:asciiTheme="minorHAnsi" w:hAnsiTheme="minorHAnsi"/>
                  <w:sz w:val="22"/>
                  <w:szCs w:val="22"/>
                </w:rPr>
                <w:delText>There is a restriction on the account e.g. card stolen, potential fraud under investigation etc.</w:delText>
              </w:r>
            </w:del>
          </w:p>
        </w:tc>
      </w:tr>
      <w:tr w:rsidRPr="005732EC" w:rsidR="00804C8B" w:rsidDel="00A069A9" w:rsidTr="005017F9" w14:paraId="6A9926C9" w14:textId="5831D297">
        <w:trPr>
          <w:trHeight w:val="255"/>
          <w:del w:author="Anthony Radford" w:date="2022-07-12T14:16:00Z" w:id="7510"/>
        </w:trPr>
        <w:tc>
          <w:tcPr>
            <w:tcW w:w="1418" w:type="dxa"/>
            <w:shd w:val="clear" w:color="auto" w:fill="auto"/>
            <w:noWrap/>
            <w:vAlign w:val="bottom"/>
          </w:tcPr>
          <w:p w:rsidRPr="00CE1FB6" w:rsidR="00804C8B" w:rsidDel="00A069A9" w:rsidP="00E92BA0" w:rsidRDefault="007A0F01" w14:paraId="46B127BA" w14:textId="1B9BD356">
            <w:pPr>
              <w:rPr>
                <w:del w:author="Anthony Radford" w:date="2022-07-12T14:16:00Z" w:id="7511"/>
                <w:rFonts w:eastAsia="Times New Roman" w:asciiTheme="minorHAnsi" w:hAnsiTheme="minorHAnsi"/>
                <w:bCs/>
              </w:rPr>
            </w:pPr>
            <w:del w:author="Anthony Radford" w:date="2022-07-12T14:16:00Z" w:id="7512">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804C8B">
                <w:rPr>
                  <w:rFonts w:eastAsia="Times New Roman" w:asciiTheme="minorHAnsi" w:hAnsiTheme="minorHAnsi"/>
                  <w:bCs/>
                </w:rPr>
                <w:delText>0008</w:delText>
              </w:r>
            </w:del>
          </w:p>
        </w:tc>
        <w:tc>
          <w:tcPr>
            <w:tcW w:w="8222" w:type="dxa"/>
            <w:shd w:val="clear" w:color="auto" w:fill="auto"/>
            <w:noWrap/>
            <w:vAlign w:val="bottom"/>
          </w:tcPr>
          <w:p w:rsidRPr="00CE1FB6" w:rsidR="00804C8B" w:rsidDel="00A069A9" w:rsidP="00E92BA0" w:rsidRDefault="00804C8B" w14:paraId="154DF413" w14:textId="488CAF67">
            <w:pPr>
              <w:pStyle w:val="Default"/>
              <w:rPr>
                <w:del w:author="Anthony Radford" w:date="2022-07-12T14:16:00Z" w:id="7513"/>
                <w:rFonts w:asciiTheme="minorHAnsi" w:hAnsiTheme="minorHAnsi"/>
              </w:rPr>
            </w:pPr>
            <w:del w:author="Anthony Radford" w:date="2022-07-12T14:16:00Z" w:id="7514">
              <w:r w:rsidRPr="00CE1FB6" w:rsidDel="00A069A9">
                <w:rPr>
                  <w:rFonts w:asciiTheme="minorHAnsi" w:hAnsiTheme="minorHAnsi"/>
                  <w:b/>
                  <w:sz w:val="22"/>
                  <w:szCs w:val="22"/>
                </w:rPr>
                <w:delText xml:space="preserve">Account In Liquidation </w:delText>
              </w:r>
              <w:r w:rsidRPr="00CE1FB6" w:rsidDel="00A069A9" w:rsidR="00907F44">
                <w:rPr>
                  <w:rFonts w:asciiTheme="minorHAnsi" w:hAnsiTheme="minorHAnsi"/>
                  <w:b/>
                  <w:sz w:val="22"/>
                  <w:szCs w:val="22"/>
                </w:rPr>
                <w:delText xml:space="preserve">- </w:delText>
              </w:r>
              <w:r w:rsidRPr="00CE1FB6" w:rsidDel="00A069A9">
                <w:rPr>
                  <w:rFonts w:asciiTheme="minorHAnsi" w:hAnsiTheme="minorHAnsi"/>
                  <w:sz w:val="22"/>
                  <w:szCs w:val="22"/>
                </w:rPr>
                <w:delText>The account holder has been placed under liquidation. No transactions allowed.</w:delText>
              </w:r>
            </w:del>
          </w:p>
        </w:tc>
      </w:tr>
      <w:tr w:rsidRPr="005732EC" w:rsidR="00804C8B" w:rsidDel="00A069A9" w:rsidTr="005017F9" w14:paraId="5EC1DB8A" w14:textId="54F4712D">
        <w:trPr>
          <w:trHeight w:val="255"/>
          <w:del w:author="Anthony Radford" w:date="2022-07-12T14:16:00Z" w:id="7515"/>
        </w:trPr>
        <w:tc>
          <w:tcPr>
            <w:tcW w:w="1418" w:type="dxa"/>
            <w:shd w:val="clear" w:color="auto" w:fill="auto"/>
            <w:noWrap/>
            <w:vAlign w:val="bottom"/>
          </w:tcPr>
          <w:p w:rsidRPr="00CE1FB6" w:rsidR="00804C8B" w:rsidDel="00A069A9" w:rsidP="00E92BA0" w:rsidRDefault="007A0F01" w14:paraId="1071DB78" w14:textId="32DB280E">
            <w:pPr>
              <w:rPr>
                <w:del w:author="Anthony Radford" w:date="2022-07-12T14:16:00Z" w:id="7516"/>
                <w:rFonts w:eastAsia="Times New Roman" w:asciiTheme="minorHAnsi" w:hAnsiTheme="minorHAnsi"/>
                <w:bCs/>
              </w:rPr>
            </w:pPr>
            <w:del w:author="Anthony Radford" w:date="2022-07-12T14:16:00Z" w:id="7517">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804C8B">
                <w:rPr>
                  <w:rFonts w:eastAsia="Times New Roman" w:asciiTheme="minorHAnsi" w:hAnsiTheme="minorHAnsi"/>
                  <w:bCs/>
                </w:rPr>
                <w:delText>0010</w:delText>
              </w:r>
            </w:del>
          </w:p>
        </w:tc>
        <w:tc>
          <w:tcPr>
            <w:tcW w:w="8222" w:type="dxa"/>
            <w:shd w:val="clear" w:color="auto" w:fill="auto"/>
            <w:noWrap/>
            <w:vAlign w:val="bottom"/>
          </w:tcPr>
          <w:p w:rsidRPr="00CE1FB6" w:rsidR="00804C8B" w:rsidDel="00A069A9" w:rsidP="00E92BA0" w:rsidRDefault="00804C8B" w14:paraId="7AFD3407" w14:textId="70D921D9">
            <w:pPr>
              <w:pStyle w:val="Default"/>
              <w:rPr>
                <w:del w:author="Anthony Radford" w:date="2022-07-12T14:16:00Z" w:id="7518"/>
                <w:rFonts w:asciiTheme="minorHAnsi" w:hAnsiTheme="minorHAnsi"/>
              </w:rPr>
            </w:pPr>
            <w:del w:author="Anthony Radford" w:date="2022-07-12T14:16:00Z" w:id="7519">
              <w:r w:rsidRPr="00CE1FB6" w:rsidDel="00A069A9">
                <w:rPr>
                  <w:rFonts w:asciiTheme="minorHAnsi" w:hAnsiTheme="minorHAnsi"/>
                  <w:b/>
                  <w:sz w:val="22"/>
                  <w:szCs w:val="22"/>
                </w:rPr>
                <w:delText xml:space="preserve">Account in sequestration </w:delText>
              </w:r>
              <w:r w:rsidRPr="00CE1FB6" w:rsidDel="00A069A9" w:rsidR="00907F44">
                <w:rPr>
                  <w:rFonts w:asciiTheme="minorHAnsi" w:hAnsiTheme="minorHAnsi"/>
                  <w:b/>
                  <w:sz w:val="22"/>
                  <w:szCs w:val="22"/>
                </w:rPr>
                <w:delText xml:space="preserve">- </w:delText>
              </w:r>
              <w:r w:rsidRPr="00CE1FB6" w:rsidDel="00A069A9">
                <w:rPr>
                  <w:rFonts w:asciiTheme="minorHAnsi" w:hAnsiTheme="minorHAnsi"/>
                  <w:sz w:val="22"/>
                  <w:szCs w:val="22"/>
                </w:rPr>
                <w:delText>The account holder has been placed under sequestration. No transactions allowed.</w:delText>
              </w:r>
            </w:del>
          </w:p>
        </w:tc>
      </w:tr>
      <w:tr w:rsidRPr="005732EC" w:rsidR="00804C8B" w:rsidDel="00A069A9" w:rsidTr="005017F9" w14:paraId="701C7DF2" w14:textId="21653FB3">
        <w:trPr>
          <w:trHeight w:val="255"/>
          <w:del w:author="Anthony Radford" w:date="2022-07-12T14:16:00Z" w:id="7520"/>
        </w:trPr>
        <w:tc>
          <w:tcPr>
            <w:tcW w:w="1418" w:type="dxa"/>
            <w:shd w:val="clear" w:color="auto" w:fill="auto"/>
            <w:noWrap/>
            <w:vAlign w:val="bottom"/>
          </w:tcPr>
          <w:p w:rsidRPr="00CE1FB6" w:rsidR="00804C8B" w:rsidDel="00A069A9" w:rsidP="00E92BA0" w:rsidRDefault="007A0F01" w14:paraId="4E1025A8" w14:textId="2D1F6D6E">
            <w:pPr>
              <w:rPr>
                <w:del w:author="Anthony Radford" w:date="2022-07-12T14:16:00Z" w:id="7521"/>
                <w:rFonts w:eastAsia="Times New Roman" w:asciiTheme="minorHAnsi" w:hAnsiTheme="minorHAnsi"/>
                <w:bCs/>
              </w:rPr>
            </w:pPr>
            <w:del w:author="Anthony Radford" w:date="2022-07-12T14:16:00Z" w:id="7522">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804C8B">
                <w:rPr>
                  <w:rFonts w:eastAsia="Times New Roman" w:asciiTheme="minorHAnsi" w:hAnsiTheme="minorHAnsi"/>
                  <w:bCs/>
                </w:rPr>
                <w:delText>0012</w:delText>
              </w:r>
            </w:del>
          </w:p>
        </w:tc>
        <w:tc>
          <w:tcPr>
            <w:tcW w:w="8222" w:type="dxa"/>
            <w:shd w:val="clear" w:color="auto" w:fill="auto"/>
            <w:noWrap/>
            <w:vAlign w:val="bottom"/>
          </w:tcPr>
          <w:p w:rsidRPr="00CE1FB6" w:rsidR="00804C8B" w:rsidDel="00A069A9" w:rsidP="00E92BA0" w:rsidRDefault="00804C8B" w14:paraId="5C8186C8" w14:textId="2222856C">
            <w:pPr>
              <w:pStyle w:val="Default"/>
              <w:rPr>
                <w:del w:author="Anthony Radford" w:date="2022-07-12T14:16:00Z" w:id="7523"/>
                <w:rFonts w:asciiTheme="minorHAnsi" w:hAnsiTheme="minorHAnsi"/>
                <w:bCs/>
              </w:rPr>
            </w:pPr>
            <w:del w:author="Anthony Radford" w:date="2022-07-12T14:16:00Z" w:id="7524">
              <w:r w:rsidRPr="00CE1FB6" w:rsidDel="00A069A9">
                <w:rPr>
                  <w:rFonts w:asciiTheme="minorHAnsi" w:hAnsiTheme="minorHAnsi"/>
                  <w:b/>
                  <w:sz w:val="22"/>
                  <w:szCs w:val="22"/>
                </w:rPr>
                <w:delText xml:space="preserve">Account closed </w:delText>
              </w:r>
              <w:r w:rsidRPr="00CE1FB6" w:rsidDel="00A069A9" w:rsidR="00907F44">
                <w:rPr>
                  <w:rFonts w:asciiTheme="minorHAnsi" w:hAnsiTheme="minorHAnsi"/>
                  <w:b/>
                  <w:sz w:val="22"/>
                  <w:szCs w:val="22"/>
                </w:rPr>
                <w:delText xml:space="preserve">- </w:delText>
              </w:r>
              <w:r w:rsidRPr="00CE1FB6" w:rsidDel="00A069A9">
                <w:rPr>
                  <w:rFonts w:asciiTheme="minorHAnsi" w:hAnsiTheme="minorHAnsi"/>
                  <w:sz w:val="22"/>
                  <w:szCs w:val="22"/>
                </w:rPr>
                <w:delText>The account has been closed by the account holder, or dormant account has been closed after a period. No transactions allowed.</w:delText>
              </w:r>
            </w:del>
          </w:p>
        </w:tc>
      </w:tr>
      <w:tr w:rsidRPr="005732EC" w:rsidR="00804C8B" w:rsidDel="00A069A9" w:rsidTr="005017F9" w14:paraId="37A94F30" w14:textId="6D62E377">
        <w:trPr>
          <w:trHeight w:val="255"/>
          <w:del w:author="Anthony Radford" w:date="2022-07-12T14:16:00Z" w:id="7525"/>
        </w:trPr>
        <w:tc>
          <w:tcPr>
            <w:tcW w:w="1418" w:type="dxa"/>
            <w:shd w:val="clear" w:color="auto" w:fill="auto"/>
            <w:noWrap/>
            <w:vAlign w:val="bottom"/>
          </w:tcPr>
          <w:p w:rsidRPr="00CE1FB6" w:rsidR="00804C8B" w:rsidDel="00A069A9" w:rsidP="00E92BA0" w:rsidRDefault="007A0F01" w14:paraId="10189E35" w14:textId="22085B53">
            <w:pPr>
              <w:rPr>
                <w:del w:author="Anthony Radford" w:date="2022-07-12T14:16:00Z" w:id="7526"/>
                <w:rFonts w:eastAsia="Times New Roman" w:asciiTheme="minorHAnsi" w:hAnsiTheme="minorHAnsi"/>
                <w:bCs/>
              </w:rPr>
            </w:pPr>
            <w:del w:author="Anthony Radford" w:date="2022-07-12T14:16:00Z" w:id="7527">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804C8B">
                <w:rPr>
                  <w:rFonts w:eastAsia="Times New Roman" w:asciiTheme="minorHAnsi" w:hAnsiTheme="minorHAnsi"/>
                  <w:bCs/>
                </w:rPr>
                <w:delText>0018</w:delText>
              </w:r>
            </w:del>
          </w:p>
        </w:tc>
        <w:tc>
          <w:tcPr>
            <w:tcW w:w="8222" w:type="dxa"/>
            <w:shd w:val="clear" w:color="auto" w:fill="auto"/>
            <w:noWrap/>
            <w:vAlign w:val="bottom"/>
          </w:tcPr>
          <w:p w:rsidRPr="00CE1FB6" w:rsidR="00804C8B" w:rsidDel="00A069A9" w:rsidP="00E92BA0" w:rsidRDefault="00804C8B" w14:paraId="1B7A234F" w14:textId="03EE709D">
            <w:pPr>
              <w:pStyle w:val="Default"/>
              <w:rPr>
                <w:del w:author="Anthony Radford" w:date="2022-07-12T14:16:00Z" w:id="7528"/>
                <w:rFonts w:asciiTheme="minorHAnsi" w:hAnsiTheme="minorHAnsi"/>
                <w:bCs/>
              </w:rPr>
            </w:pPr>
            <w:del w:author="Anthony Radford" w:date="2022-07-12T14:16:00Z" w:id="7529">
              <w:r w:rsidRPr="00CE1FB6" w:rsidDel="00A069A9">
                <w:rPr>
                  <w:rFonts w:asciiTheme="minorHAnsi" w:hAnsiTheme="minorHAnsi"/>
                  <w:b/>
                  <w:sz w:val="22"/>
                  <w:szCs w:val="22"/>
                </w:rPr>
                <w:delText xml:space="preserve">Account holder deceased </w:delText>
              </w:r>
              <w:r w:rsidRPr="00CE1FB6" w:rsidDel="00A069A9" w:rsidR="00907F44">
                <w:rPr>
                  <w:rFonts w:asciiTheme="minorHAnsi" w:hAnsiTheme="minorHAnsi"/>
                  <w:b/>
                  <w:sz w:val="22"/>
                  <w:szCs w:val="22"/>
                </w:rPr>
                <w:delText xml:space="preserve">- </w:delText>
              </w:r>
              <w:r w:rsidRPr="00CE1FB6" w:rsidDel="00A069A9">
                <w:rPr>
                  <w:rFonts w:asciiTheme="minorHAnsi" w:hAnsiTheme="minorHAnsi"/>
                  <w:sz w:val="22"/>
                  <w:szCs w:val="22"/>
                </w:rPr>
                <w:delText>The account holder has been declared deceased. No transaction allowed.</w:delText>
              </w:r>
            </w:del>
          </w:p>
        </w:tc>
      </w:tr>
      <w:tr w:rsidRPr="005732EC" w:rsidR="00804C8B" w:rsidDel="00A069A9" w:rsidTr="005017F9" w14:paraId="643C3F65" w14:textId="652927A3">
        <w:trPr>
          <w:trHeight w:val="255"/>
          <w:del w:author="Anthony Radford" w:date="2022-07-12T14:16:00Z" w:id="7530"/>
        </w:trPr>
        <w:tc>
          <w:tcPr>
            <w:tcW w:w="1418" w:type="dxa"/>
            <w:shd w:val="clear" w:color="auto" w:fill="auto"/>
            <w:noWrap/>
            <w:vAlign w:val="bottom"/>
          </w:tcPr>
          <w:p w:rsidRPr="00CE1FB6" w:rsidR="00804C8B" w:rsidDel="00A069A9" w:rsidP="00E92BA0" w:rsidRDefault="007A0F01" w14:paraId="754FB4D5" w14:textId="254163F7">
            <w:pPr>
              <w:rPr>
                <w:del w:author="Anthony Radford" w:date="2022-07-12T14:16:00Z" w:id="7531"/>
                <w:rFonts w:eastAsia="Times New Roman" w:asciiTheme="minorHAnsi" w:hAnsiTheme="minorHAnsi"/>
                <w:bCs/>
              </w:rPr>
            </w:pPr>
            <w:del w:author="Anthony Radford" w:date="2022-07-12T14:16:00Z" w:id="7532">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804C8B">
                <w:rPr>
                  <w:rFonts w:eastAsia="Times New Roman" w:asciiTheme="minorHAnsi" w:hAnsiTheme="minorHAnsi"/>
                  <w:bCs/>
                </w:rPr>
                <w:delText>0022</w:delText>
              </w:r>
            </w:del>
          </w:p>
        </w:tc>
        <w:tc>
          <w:tcPr>
            <w:tcW w:w="8222" w:type="dxa"/>
            <w:shd w:val="clear" w:color="auto" w:fill="auto"/>
            <w:noWrap/>
            <w:vAlign w:val="bottom"/>
          </w:tcPr>
          <w:p w:rsidRPr="00CE1FB6" w:rsidR="00804C8B" w:rsidDel="00A069A9" w:rsidP="00E92BA0" w:rsidRDefault="00804C8B" w14:paraId="0DD94BC3" w14:textId="4F756178">
            <w:pPr>
              <w:pStyle w:val="Default"/>
              <w:rPr>
                <w:del w:author="Anthony Radford" w:date="2022-07-12T14:16:00Z" w:id="7533"/>
                <w:rFonts w:asciiTheme="minorHAnsi" w:hAnsiTheme="minorHAnsi"/>
              </w:rPr>
            </w:pPr>
            <w:del w:author="Anthony Radford" w:date="2022-07-12T14:16:00Z" w:id="7534">
              <w:r w:rsidRPr="00CE1FB6" w:rsidDel="00A069A9">
                <w:rPr>
                  <w:rFonts w:asciiTheme="minorHAnsi" w:hAnsiTheme="minorHAnsi"/>
                  <w:b/>
                  <w:sz w:val="22"/>
                  <w:szCs w:val="22"/>
                </w:rPr>
                <w:delText xml:space="preserve">Account effects not cleared </w:delText>
              </w:r>
              <w:r w:rsidRPr="00CE1FB6" w:rsidDel="00A069A9" w:rsidR="00907F44">
                <w:rPr>
                  <w:rFonts w:asciiTheme="minorHAnsi" w:hAnsiTheme="minorHAnsi"/>
                  <w:b/>
                  <w:sz w:val="22"/>
                  <w:szCs w:val="22"/>
                </w:rPr>
                <w:delText xml:space="preserve">- </w:delText>
              </w:r>
              <w:r w:rsidRPr="00CE1FB6" w:rsidDel="00A069A9">
                <w:rPr>
                  <w:rFonts w:asciiTheme="minorHAnsi" w:hAnsiTheme="minorHAnsi"/>
                  <w:sz w:val="22"/>
                  <w:szCs w:val="22"/>
                </w:rPr>
                <w:delText>There are currently insufficient funds available; however there are uncleared funds on the account that will become available once cleared.  This response may optionally be utilised instead of 02 after tracking has completed, if applicable. The transaction needs to be represented, note though that there is no indication of how long the clearing period is or the amount involved in uncleared effects.</w:delText>
              </w:r>
            </w:del>
          </w:p>
        </w:tc>
      </w:tr>
      <w:tr w:rsidRPr="005732EC" w:rsidR="00804C8B" w:rsidDel="00A069A9" w:rsidTr="005017F9" w14:paraId="40D85299" w14:textId="12604991">
        <w:trPr>
          <w:trHeight w:val="255"/>
          <w:del w:author="Anthony Radford" w:date="2022-07-12T14:16:00Z" w:id="7535"/>
        </w:trPr>
        <w:tc>
          <w:tcPr>
            <w:tcW w:w="1418" w:type="dxa"/>
            <w:shd w:val="clear" w:color="auto" w:fill="auto"/>
            <w:noWrap/>
            <w:vAlign w:val="bottom"/>
          </w:tcPr>
          <w:p w:rsidRPr="00CE1FB6" w:rsidR="00804C8B" w:rsidDel="00A069A9" w:rsidP="00E92BA0" w:rsidRDefault="007A0F01" w14:paraId="7658F16F" w14:textId="7E7519BE">
            <w:pPr>
              <w:rPr>
                <w:del w:author="Anthony Radford" w:date="2022-07-12T14:16:00Z" w:id="7536"/>
                <w:rFonts w:eastAsia="Times New Roman" w:asciiTheme="minorHAnsi" w:hAnsiTheme="minorHAnsi"/>
                <w:bCs/>
              </w:rPr>
            </w:pPr>
            <w:del w:author="Anthony Radford" w:date="2022-07-12T14:16:00Z" w:id="7537">
              <w:r w:rsidDel="00A069A9">
                <w:rPr>
                  <w:rFonts w:eastAsia="Times New Roman" w:asciiTheme="minorHAnsi" w:hAnsiTheme="minorHAnsi"/>
                  <w:bCs/>
                </w:rPr>
                <w:delText>9</w:delText>
              </w:r>
              <w:r w:rsidDel="00A069A9" w:rsidR="001B5293">
                <w:rPr>
                  <w:rFonts w:eastAsia="Times New Roman" w:asciiTheme="minorHAnsi" w:hAnsiTheme="minorHAnsi"/>
                  <w:bCs/>
                </w:rPr>
                <w:delText>0</w:delText>
              </w:r>
              <w:r w:rsidRPr="00CE1FB6" w:rsidDel="00A069A9" w:rsidR="00804C8B">
                <w:rPr>
                  <w:rFonts w:eastAsia="Times New Roman" w:asciiTheme="minorHAnsi" w:hAnsiTheme="minorHAnsi"/>
                  <w:bCs/>
                </w:rPr>
                <w:delText>0026</w:delText>
              </w:r>
            </w:del>
          </w:p>
        </w:tc>
        <w:tc>
          <w:tcPr>
            <w:tcW w:w="8222" w:type="dxa"/>
            <w:shd w:val="clear" w:color="auto" w:fill="auto"/>
            <w:noWrap/>
            <w:vAlign w:val="bottom"/>
          </w:tcPr>
          <w:p w:rsidRPr="00CE1FB6" w:rsidR="00804C8B" w:rsidDel="00A069A9" w:rsidP="00E92BA0" w:rsidRDefault="00804C8B" w14:paraId="4D33372B" w14:textId="6DF2B03F">
            <w:pPr>
              <w:pStyle w:val="Default"/>
              <w:rPr>
                <w:del w:author="Anthony Radford" w:date="2022-07-12T14:16:00Z" w:id="7538"/>
                <w:rFonts w:asciiTheme="minorHAnsi" w:hAnsiTheme="minorHAnsi"/>
              </w:rPr>
            </w:pPr>
            <w:del w:author="Anthony Radford" w:date="2022-07-12T14:16:00Z" w:id="7539">
              <w:r w:rsidRPr="00CE1FB6" w:rsidDel="00A069A9">
                <w:rPr>
                  <w:rFonts w:asciiTheme="minorHAnsi" w:hAnsiTheme="minorHAnsi"/>
                  <w:b/>
                  <w:sz w:val="22"/>
                  <w:szCs w:val="22"/>
                </w:rPr>
                <w:delText>No such account</w:delText>
              </w:r>
              <w:r w:rsidRPr="00CE1FB6" w:rsidDel="00A069A9" w:rsidR="00907F44">
                <w:rPr>
                  <w:rFonts w:asciiTheme="minorHAnsi" w:hAnsiTheme="minorHAnsi"/>
                  <w:b/>
                  <w:sz w:val="22"/>
                  <w:szCs w:val="22"/>
                </w:rPr>
                <w:delText xml:space="preserve"> - </w:delText>
              </w:r>
              <w:r w:rsidRPr="00CE1FB6" w:rsidDel="00A069A9">
                <w:rPr>
                  <w:rFonts w:asciiTheme="minorHAnsi" w:hAnsiTheme="minorHAnsi"/>
                  <w:sz w:val="22"/>
                  <w:szCs w:val="22"/>
                </w:rPr>
                <w:delText>The account number supplied is not found on the issuer’s system where the collection is taking place.</w:delText>
              </w:r>
            </w:del>
          </w:p>
        </w:tc>
      </w:tr>
      <w:tr w:rsidRPr="005732EC" w:rsidR="00804C8B" w:rsidDel="00A069A9" w:rsidTr="005017F9" w14:paraId="42FF8CC1" w14:textId="7A8A2345">
        <w:trPr>
          <w:trHeight w:val="255"/>
          <w:del w:author="Anthony Radford" w:date="2022-07-12T14:16:00Z" w:id="7540"/>
        </w:trPr>
        <w:tc>
          <w:tcPr>
            <w:tcW w:w="1418" w:type="dxa"/>
            <w:shd w:val="clear" w:color="auto" w:fill="auto"/>
            <w:noWrap/>
            <w:vAlign w:val="bottom"/>
          </w:tcPr>
          <w:p w:rsidR="00804C8B" w:rsidDel="00A069A9" w:rsidP="00E92BA0" w:rsidRDefault="00804C8B" w14:paraId="45E59997" w14:textId="12F2E9B7">
            <w:pPr>
              <w:rPr>
                <w:del w:author="Anthony Radford" w:date="2022-07-12T14:16:00Z" w:id="7541"/>
                <w:rFonts w:eastAsia="Times New Roman"/>
                <w:bCs/>
              </w:rPr>
            </w:pPr>
          </w:p>
        </w:tc>
        <w:tc>
          <w:tcPr>
            <w:tcW w:w="8222" w:type="dxa"/>
            <w:shd w:val="clear" w:color="auto" w:fill="auto"/>
            <w:noWrap/>
            <w:vAlign w:val="bottom"/>
          </w:tcPr>
          <w:p w:rsidRPr="00CE1FB6" w:rsidR="00804C8B" w:rsidDel="00A069A9" w:rsidP="00E92BA0" w:rsidRDefault="00804C8B" w14:paraId="1441FFD0" w14:textId="0BFCC123">
            <w:pPr>
              <w:rPr>
                <w:del w:author="Anthony Radford" w:date="2022-07-12T14:16:00Z" w:id="7542"/>
                <w:rFonts w:eastAsia="Times New Roman" w:asciiTheme="minorHAnsi" w:hAnsiTheme="minorHAnsi"/>
                <w:bCs/>
              </w:rPr>
            </w:pPr>
          </w:p>
        </w:tc>
      </w:tr>
      <w:tr w:rsidR="00804C8B" w:rsidDel="00A069A9" w:rsidTr="005017F9" w14:paraId="40A162CB" w14:textId="2A22BC5F">
        <w:trPr>
          <w:trHeight w:val="255"/>
          <w:del w:author="Anthony Radford" w:date="2022-07-12T14:16:00Z" w:id="7543"/>
        </w:trPr>
        <w:tc>
          <w:tcPr>
            <w:tcW w:w="141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804C8B" w:rsidR="00804C8B" w:rsidDel="00A069A9" w:rsidP="00E92BA0" w:rsidRDefault="007A0F01" w14:paraId="60C798CF" w14:textId="4848ACB3">
            <w:pPr>
              <w:rPr>
                <w:del w:author="Anthony Radford" w:date="2022-07-12T14:16:00Z" w:id="7544"/>
                <w:rFonts w:eastAsia="Times New Roman"/>
                <w:bCs/>
              </w:rPr>
            </w:pPr>
            <w:del w:author="Anthony Radford" w:date="2022-07-12T14:16:00Z" w:id="7545">
              <w:r w:rsidDel="00A069A9">
                <w:rPr>
                  <w:rFonts w:eastAsia="Times New Roman"/>
                  <w:bCs/>
                </w:rPr>
                <w:delText>9</w:delText>
              </w:r>
              <w:r w:rsidDel="00A069A9" w:rsidR="001B5293">
                <w:rPr>
                  <w:rFonts w:eastAsia="Times New Roman"/>
                  <w:bCs/>
                </w:rPr>
                <w:delText>0</w:delText>
              </w:r>
              <w:r w:rsidDel="00A069A9" w:rsidR="00804C8B">
                <w:rPr>
                  <w:rFonts w:eastAsia="Times New Roman"/>
                  <w:bCs/>
                </w:rPr>
                <w:delText>00</w:delText>
              </w:r>
              <w:r w:rsidRPr="00804C8B" w:rsidDel="00A069A9" w:rsidR="00804C8B">
                <w:rPr>
                  <w:rFonts w:eastAsia="Times New Roman"/>
                  <w:bCs/>
                </w:rPr>
                <w:delText xml:space="preserve">40 </w:delText>
              </w:r>
            </w:del>
          </w:p>
        </w:tc>
        <w:tc>
          <w:tcPr>
            <w:tcW w:w="8222"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CE1FB6" w:rsidR="00804C8B" w:rsidDel="00A069A9" w:rsidP="00E92BA0" w:rsidRDefault="00804C8B" w14:paraId="643E2F17" w14:textId="18A918A2">
            <w:pPr>
              <w:rPr>
                <w:del w:author="Anthony Radford" w:date="2022-07-12T14:16:00Z" w:id="7546"/>
                <w:rFonts w:eastAsia="Times New Roman" w:asciiTheme="minorHAnsi" w:hAnsiTheme="minorHAnsi"/>
                <w:bCs/>
              </w:rPr>
            </w:pPr>
            <w:del w:author="Anthony Radford" w:date="2022-07-12T14:16:00Z" w:id="7547">
              <w:r w:rsidRPr="00CE1FB6" w:rsidDel="00A069A9">
                <w:rPr>
                  <w:rFonts w:eastAsia="Times New Roman" w:asciiTheme="minorHAnsi" w:hAnsiTheme="minorHAnsi"/>
                  <w:bCs/>
                </w:rPr>
                <w:delText xml:space="preserve">Item Limit Exceeded </w:delText>
              </w:r>
            </w:del>
          </w:p>
        </w:tc>
      </w:tr>
      <w:tr w:rsidR="00804C8B" w:rsidDel="00A069A9" w:rsidTr="005017F9" w14:paraId="18383150" w14:textId="695A5269">
        <w:trPr>
          <w:trHeight w:val="255"/>
          <w:del w:author="Anthony Radford" w:date="2022-07-12T14:16:00Z" w:id="7548"/>
        </w:trPr>
        <w:tc>
          <w:tcPr>
            <w:tcW w:w="141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804C8B" w:rsidR="00804C8B" w:rsidDel="00A069A9" w:rsidP="00E92BA0" w:rsidRDefault="00804C8B" w14:paraId="0A57CCA2" w14:textId="11A140DC">
            <w:pPr>
              <w:rPr>
                <w:del w:author="Anthony Radford" w:date="2022-07-12T14:16:00Z" w:id="7549"/>
                <w:rFonts w:eastAsia="Times New Roman"/>
                <w:bCs/>
              </w:rPr>
            </w:pPr>
          </w:p>
        </w:tc>
        <w:tc>
          <w:tcPr>
            <w:tcW w:w="8222"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CE1FB6" w:rsidR="00804C8B" w:rsidDel="00A069A9" w:rsidP="00E92BA0" w:rsidRDefault="00804C8B" w14:paraId="65520FE2" w14:textId="7242022C">
            <w:pPr>
              <w:rPr>
                <w:del w:author="Anthony Radford" w:date="2022-07-12T14:16:00Z" w:id="7550"/>
                <w:rFonts w:eastAsia="Times New Roman" w:asciiTheme="minorHAnsi" w:hAnsiTheme="minorHAnsi"/>
                <w:bCs/>
              </w:rPr>
            </w:pPr>
          </w:p>
        </w:tc>
      </w:tr>
      <w:tr w:rsidR="00804C8B" w:rsidDel="00A069A9" w:rsidTr="005017F9" w14:paraId="79CBFB8A" w14:textId="20B7A72A">
        <w:trPr>
          <w:trHeight w:val="255"/>
          <w:del w:author="Anthony Radford" w:date="2022-07-12T14:16:00Z" w:id="7551"/>
        </w:trPr>
        <w:tc>
          <w:tcPr>
            <w:tcW w:w="141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804C8B" w:rsidR="00804C8B" w:rsidDel="00A069A9" w:rsidP="00E92BA0" w:rsidRDefault="007A0F01" w14:paraId="3EC8863B" w14:textId="729DDE65">
            <w:pPr>
              <w:rPr>
                <w:del w:author="Anthony Radford" w:date="2022-07-12T14:16:00Z" w:id="7552"/>
                <w:rFonts w:eastAsia="Times New Roman"/>
                <w:bCs/>
              </w:rPr>
            </w:pPr>
            <w:del w:author="Anthony Radford" w:date="2022-07-12T14:16:00Z" w:id="7553">
              <w:r w:rsidDel="00A069A9">
                <w:rPr>
                  <w:rFonts w:eastAsia="Times New Roman"/>
                  <w:bCs/>
                </w:rPr>
                <w:delText>9</w:delText>
              </w:r>
              <w:r w:rsidDel="00A069A9" w:rsidR="001B5293">
                <w:rPr>
                  <w:rFonts w:eastAsia="Times New Roman"/>
                  <w:bCs/>
                </w:rPr>
                <w:delText>0</w:delText>
              </w:r>
              <w:r w:rsidDel="00A069A9" w:rsidR="00804C8B">
                <w:rPr>
                  <w:rFonts w:eastAsia="Times New Roman"/>
                  <w:bCs/>
                </w:rPr>
                <w:delText>0044</w:delText>
              </w:r>
            </w:del>
          </w:p>
        </w:tc>
        <w:tc>
          <w:tcPr>
            <w:tcW w:w="8222"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CE1FB6" w:rsidR="00804C8B" w:rsidDel="00A069A9" w:rsidP="00E92BA0" w:rsidRDefault="00804C8B" w14:paraId="2DD259CE" w14:textId="065908EA">
            <w:pPr>
              <w:pStyle w:val="Default"/>
              <w:rPr>
                <w:del w:author="Anthony Radford" w:date="2022-07-12T14:16:00Z" w:id="7554"/>
                <w:rFonts w:asciiTheme="minorHAnsi" w:hAnsiTheme="minorHAnsi"/>
              </w:rPr>
            </w:pPr>
            <w:del w:author="Anthony Radford" w:date="2022-07-12T14:16:00Z" w:id="7555">
              <w:r w:rsidRPr="00CE1FB6" w:rsidDel="00A069A9">
                <w:rPr>
                  <w:rFonts w:asciiTheme="minorHAnsi" w:hAnsiTheme="minorHAnsi"/>
                  <w:sz w:val="22"/>
                  <w:szCs w:val="22"/>
                </w:rPr>
                <w:delText xml:space="preserve">The </w:delText>
              </w:r>
              <w:r w:rsidDel="00A069A9" w:rsidR="007C5AF1">
                <w:rPr>
                  <w:rFonts w:asciiTheme="minorHAnsi" w:hAnsiTheme="minorHAnsi"/>
                  <w:sz w:val="22"/>
                  <w:szCs w:val="22"/>
                </w:rPr>
                <w:delText>Debtor Bank</w:delText>
              </w:r>
              <w:r w:rsidRPr="00CE1FB6" w:rsidDel="00A069A9">
                <w:rPr>
                  <w:rFonts w:asciiTheme="minorHAnsi" w:hAnsiTheme="minorHAnsi"/>
                  <w:sz w:val="22"/>
                  <w:szCs w:val="22"/>
                </w:rPr>
                <w:delText xml:space="preserve"> is currently unable to process due to a system problem and has issued the 44 response as notification of a problem.  </w:delText>
              </w:r>
              <w:r w:rsidDel="00A069A9" w:rsidR="007C5AF1">
                <w:rPr>
                  <w:rFonts w:asciiTheme="minorHAnsi" w:hAnsiTheme="minorHAnsi"/>
                  <w:sz w:val="22"/>
                  <w:szCs w:val="22"/>
                </w:rPr>
                <w:delText>Creditor Bank</w:delText>
              </w:r>
              <w:r w:rsidRPr="00CE1FB6" w:rsidDel="00A069A9">
                <w:rPr>
                  <w:rFonts w:asciiTheme="minorHAnsi" w:hAnsiTheme="minorHAnsi"/>
                  <w:sz w:val="22"/>
                  <w:szCs w:val="22"/>
                </w:rPr>
                <w:delText xml:space="preserve"> to take no action, transaction is at Issuer.    The </w:delText>
              </w:r>
              <w:r w:rsidDel="00A069A9" w:rsidR="007C5AF1">
                <w:rPr>
                  <w:rFonts w:asciiTheme="minorHAnsi" w:hAnsiTheme="minorHAnsi"/>
                  <w:sz w:val="22"/>
                  <w:szCs w:val="22"/>
                </w:rPr>
                <w:delText>Debtor Bank</w:delText>
              </w:r>
              <w:r w:rsidRPr="00CE1FB6" w:rsidDel="00A069A9">
                <w:rPr>
                  <w:rFonts w:asciiTheme="minorHAnsi" w:hAnsiTheme="minorHAnsi"/>
                  <w:sz w:val="22"/>
                  <w:szCs w:val="22"/>
                </w:rPr>
                <w:delText xml:space="preserve"> will process the transaction and respond with a 99 or other final response once the system problem is resolved.</w:delText>
              </w:r>
            </w:del>
          </w:p>
        </w:tc>
      </w:tr>
      <w:tr w:rsidRPr="005732EC" w:rsidR="00804C8B" w:rsidDel="00A069A9" w:rsidTr="005017F9" w14:paraId="654BD6E8" w14:textId="26957778">
        <w:trPr>
          <w:trHeight w:val="255"/>
          <w:del w:author="Anthony Radford" w:date="2022-07-12T14:16:00Z" w:id="7556"/>
        </w:trPr>
        <w:tc>
          <w:tcPr>
            <w:tcW w:w="1418" w:type="dxa"/>
            <w:shd w:val="clear" w:color="auto" w:fill="auto"/>
            <w:noWrap/>
            <w:vAlign w:val="bottom"/>
          </w:tcPr>
          <w:p w:rsidR="00804C8B" w:rsidDel="00A069A9" w:rsidP="00E92BA0" w:rsidRDefault="007A0F01" w14:paraId="217DD6D2" w14:textId="2DFD2572">
            <w:pPr>
              <w:rPr>
                <w:del w:author="Anthony Radford" w:date="2022-07-12T14:16:00Z" w:id="7557"/>
                <w:rFonts w:eastAsia="Times New Roman"/>
                <w:bCs/>
              </w:rPr>
            </w:pPr>
            <w:del w:author="Anthony Radford" w:date="2022-07-12T14:16:00Z" w:id="7558">
              <w:r w:rsidDel="00A069A9">
                <w:rPr>
                  <w:rFonts w:eastAsia="Times New Roman"/>
                  <w:bCs/>
                </w:rPr>
                <w:delText>9</w:delText>
              </w:r>
              <w:r w:rsidDel="00A069A9" w:rsidR="001B5293">
                <w:rPr>
                  <w:rFonts w:eastAsia="Times New Roman"/>
                  <w:bCs/>
                </w:rPr>
                <w:delText>0</w:delText>
              </w:r>
              <w:r w:rsidDel="00A069A9" w:rsidR="00804C8B">
                <w:rPr>
                  <w:rFonts w:eastAsia="Times New Roman"/>
                  <w:bCs/>
                </w:rPr>
                <w:delText>00</w:delText>
              </w:r>
              <w:r w:rsidRPr="00804C8B" w:rsidDel="00A069A9" w:rsidR="00804C8B">
                <w:rPr>
                  <w:rFonts w:eastAsia="Times New Roman"/>
                  <w:bCs/>
                </w:rPr>
                <w:delText>48</w:delText>
              </w:r>
            </w:del>
          </w:p>
        </w:tc>
        <w:tc>
          <w:tcPr>
            <w:tcW w:w="8222" w:type="dxa"/>
            <w:shd w:val="clear" w:color="auto" w:fill="auto"/>
            <w:noWrap/>
            <w:vAlign w:val="bottom"/>
          </w:tcPr>
          <w:p w:rsidRPr="00CE1FB6" w:rsidR="00804C8B" w:rsidDel="00A069A9" w:rsidP="00E92BA0" w:rsidRDefault="00B75357" w14:paraId="73A6E92A" w14:textId="346F22C4">
            <w:pPr>
              <w:rPr>
                <w:del w:author="Anthony Radford" w:date="2022-07-12T14:16:00Z" w:id="7559"/>
                <w:rFonts w:eastAsia="Times New Roman" w:asciiTheme="minorHAnsi" w:hAnsiTheme="minorHAnsi"/>
                <w:bCs/>
              </w:rPr>
            </w:pPr>
            <w:del w:author="Anthony Radford" w:date="2022-07-12T14:16:00Z" w:id="7560">
              <w:r w:rsidDel="00A069A9">
                <w:rPr>
                  <w:rFonts w:eastAsia="Times New Roman" w:asciiTheme="minorHAnsi" w:hAnsiTheme="minorHAnsi"/>
                  <w:bCs/>
                </w:rPr>
                <w:delText xml:space="preserve">Debtor </w:delText>
              </w:r>
              <w:r w:rsidRPr="00CE1FB6" w:rsidDel="00A069A9" w:rsidR="00804C8B">
                <w:rPr>
                  <w:rFonts w:eastAsia="Times New Roman" w:asciiTheme="minorHAnsi" w:hAnsiTheme="minorHAnsi"/>
                  <w:bCs/>
                </w:rPr>
                <w:delText>Account Number Fails CDV Routine</w:delText>
              </w:r>
            </w:del>
          </w:p>
        </w:tc>
      </w:tr>
      <w:tr w:rsidRPr="005732EC" w:rsidR="00804C8B" w:rsidDel="00A069A9" w:rsidTr="005017F9" w14:paraId="55AD1C8B" w14:textId="74F7502F">
        <w:trPr>
          <w:trHeight w:val="255"/>
          <w:del w:author="Anthony Radford" w:date="2022-07-12T14:16:00Z" w:id="7561"/>
        </w:trPr>
        <w:tc>
          <w:tcPr>
            <w:tcW w:w="1418" w:type="dxa"/>
            <w:shd w:val="clear" w:color="auto" w:fill="auto"/>
            <w:noWrap/>
            <w:vAlign w:val="bottom"/>
          </w:tcPr>
          <w:p w:rsidR="00804C8B" w:rsidDel="00A069A9" w:rsidP="00E92BA0" w:rsidRDefault="007A0F01" w14:paraId="29807CCA" w14:textId="36452FE4">
            <w:pPr>
              <w:rPr>
                <w:del w:author="Anthony Radford" w:date="2022-07-12T14:16:00Z" w:id="7562"/>
                <w:rFonts w:eastAsia="Times New Roman"/>
                <w:bCs/>
              </w:rPr>
            </w:pPr>
            <w:del w:author="Anthony Radford" w:date="2022-07-12T14:16:00Z" w:id="7563">
              <w:r w:rsidDel="00A069A9">
                <w:rPr>
                  <w:rFonts w:eastAsia="Times New Roman"/>
                  <w:bCs/>
                </w:rPr>
                <w:delText>9</w:delText>
              </w:r>
              <w:r w:rsidDel="00A069A9" w:rsidR="001B5293">
                <w:rPr>
                  <w:rFonts w:eastAsia="Times New Roman"/>
                  <w:bCs/>
                </w:rPr>
                <w:delText>0</w:delText>
              </w:r>
              <w:r w:rsidDel="00A069A9" w:rsidR="00804C8B">
                <w:rPr>
                  <w:rFonts w:eastAsia="Times New Roman"/>
                  <w:bCs/>
                </w:rPr>
                <w:delText>0056</w:delText>
              </w:r>
            </w:del>
          </w:p>
        </w:tc>
        <w:tc>
          <w:tcPr>
            <w:tcW w:w="8222" w:type="dxa"/>
            <w:shd w:val="clear" w:color="auto" w:fill="auto"/>
            <w:noWrap/>
            <w:vAlign w:val="bottom"/>
          </w:tcPr>
          <w:p w:rsidRPr="00CE1FB6" w:rsidR="00804C8B" w:rsidDel="00A069A9" w:rsidP="00E92BA0" w:rsidRDefault="00804C8B" w14:paraId="41402A8C" w14:textId="7C481916">
            <w:pPr>
              <w:pStyle w:val="Default"/>
              <w:rPr>
                <w:del w:author="Anthony Radford" w:date="2022-07-12T14:16:00Z" w:id="7564"/>
                <w:rFonts w:asciiTheme="minorHAnsi" w:hAnsiTheme="minorHAnsi"/>
              </w:rPr>
            </w:pPr>
            <w:del w:author="Anthony Radford" w:date="2022-07-12T14:16:00Z" w:id="7565">
              <w:r w:rsidRPr="00CE1FB6" w:rsidDel="00A069A9">
                <w:rPr>
                  <w:rFonts w:asciiTheme="minorHAnsi" w:hAnsiTheme="minorHAnsi"/>
                  <w:b/>
                  <w:sz w:val="22"/>
                  <w:szCs w:val="22"/>
                </w:rPr>
                <w:delText>Not FICA compliant</w:delText>
              </w:r>
              <w:r w:rsidRPr="00CE1FB6" w:rsidDel="00A069A9" w:rsidR="00907F44">
                <w:rPr>
                  <w:rFonts w:asciiTheme="minorHAnsi" w:hAnsiTheme="minorHAnsi"/>
                  <w:b/>
                  <w:sz w:val="22"/>
                  <w:szCs w:val="22"/>
                </w:rPr>
                <w:delText xml:space="preserve"> - </w:delText>
              </w:r>
              <w:r w:rsidRPr="00CE1FB6" w:rsidDel="00A069A9">
                <w:rPr>
                  <w:rFonts w:asciiTheme="minorHAnsi" w:hAnsiTheme="minorHAnsi"/>
                  <w:sz w:val="22"/>
                  <w:szCs w:val="22"/>
                </w:rPr>
                <w:delText xml:space="preserve">Transactions may not be processed to the account as FICA requirements </w:delText>
              </w:r>
              <w:r w:rsidRPr="00CE1FB6" w:rsidDel="00A069A9" w:rsidR="00516A81">
                <w:rPr>
                  <w:rFonts w:asciiTheme="minorHAnsi" w:hAnsiTheme="minorHAnsi"/>
                  <w:sz w:val="22"/>
                  <w:szCs w:val="22"/>
                </w:rPr>
                <w:delText>is</w:delText>
              </w:r>
              <w:r w:rsidRPr="00CE1FB6" w:rsidDel="00A069A9">
                <w:rPr>
                  <w:rFonts w:asciiTheme="minorHAnsi" w:hAnsiTheme="minorHAnsi"/>
                  <w:sz w:val="22"/>
                  <w:szCs w:val="22"/>
                </w:rPr>
                <w:delText xml:space="preserve"> outstanding.</w:delText>
              </w:r>
            </w:del>
          </w:p>
        </w:tc>
      </w:tr>
      <w:tr w:rsidRPr="005732EC" w:rsidR="00804C8B" w:rsidDel="00A069A9" w:rsidTr="005017F9" w14:paraId="5713F4FC" w14:textId="606DD718">
        <w:trPr>
          <w:trHeight w:val="255"/>
          <w:del w:author="Anthony Radford" w:date="2022-07-12T14:16:00Z" w:id="7566"/>
        </w:trPr>
        <w:tc>
          <w:tcPr>
            <w:tcW w:w="1418" w:type="dxa"/>
            <w:shd w:val="clear" w:color="auto" w:fill="auto"/>
            <w:noWrap/>
            <w:vAlign w:val="bottom"/>
          </w:tcPr>
          <w:p w:rsidR="00804C8B" w:rsidDel="00A069A9" w:rsidP="00E92BA0" w:rsidRDefault="007A0F01" w14:paraId="6D2CD89C" w14:textId="234D37A6">
            <w:pPr>
              <w:rPr>
                <w:del w:author="Anthony Radford" w:date="2022-07-12T14:16:00Z" w:id="7567"/>
                <w:rFonts w:eastAsia="Times New Roman"/>
                <w:bCs/>
              </w:rPr>
            </w:pPr>
            <w:del w:author="Anthony Radford" w:date="2022-07-12T14:16:00Z" w:id="7568">
              <w:r w:rsidDel="00A069A9">
                <w:rPr>
                  <w:rFonts w:eastAsia="Times New Roman"/>
                  <w:bCs/>
                </w:rPr>
                <w:delText>9</w:delText>
              </w:r>
              <w:r w:rsidDel="00A069A9" w:rsidR="001B5293">
                <w:rPr>
                  <w:rFonts w:eastAsia="Times New Roman"/>
                  <w:bCs/>
                </w:rPr>
                <w:delText>0</w:delText>
              </w:r>
              <w:r w:rsidDel="00A069A9" w:rsidR="00804C8B">
                <w:rPr>
                  <w:rFonts w:eastAsia="Times New Roman"/>
                  <w:bCs/>
                </w:rPr>
                <w:delText>0099</w:delText>
              </w:r>
            </w:del>
          </w:p>
        </w:tc>
        <w:tc>
          <w:tcPr>
            <w:tcW w:w="8222" w:type="dxa"/>
            <w:shd w:val="clear" w:color="auto" w:fill="auto"/>
            <w:noWrap/>
            <w:vAlign w:val="bottom"/>
          </w:tcPr>
          <w:p w:rsidRPr="00CE1FB6" w:rsidR="00804C8B" w:rsidDel="00A069A9" w:rsidP="00E92BA0" w:rsidRDefault="00804C8B" w14:paraId="6C7EC9E3" w14:textId="70B810EA">
            <w:pPr>
              <w:pStyle w:val="Default"/>
              <w:rPr>
                <w:del w:author="Anthony Radford" w:date="2022-07-12T14:16:00Z" w:id="7569"/>
                <w:rFonts w:asciiTheme="minorHAnsi" w:hAnsiTheme="minorHAnsi"/>
              </w:rPr>
            </w:pPr>
            <w:del w:author="Anthony Radford" w:date="2022-07-12T14:16:00Z" w:id="7570">
              <w:r w:rsidRPr="00CE1FB6" w:rsidDel="00A069A9">
                <w:rPr>
                  <w:rFonts w:asciiTheme="minorHAnsi" w:hAnsiTheme="minorHAnsi"/>
                  <w:b/>
                  <w:sz w:val="22"/>
                  <w:szCs w:val="22"/>
                </w:rPr>
                <w:delText xml:space="preserve">Held for representment </w:delText>
              </w:r>
              <w:r w:rsidRPr="00CE1FB6" w:rsidDel="00A069A9" w:rsidR="00907F44">
                <w:rPr>
                  <w:rFonts w:asciiTheme="minorHAnsi" w:hAnsiTheme="minorHAnsi"/>
                  <w:b/>
                  <w:sz w:val="22"/>
                  <w:szCs w:val="22"/>
                </w:rPr>
                <w:delText xml:space="preserve">- </w:delText>
              </w:r>
              <w:r w:rsidRPr="00CE1FB6" w:rsidDel="00A069A9">
                <w:rPr>
                  <w:rFonts w:asciiTheme="minorHAnsi" w:hAnsiTheme="minorHAnsi"/>
                  <w:sz w:val="22"/>
                  <w:szCs w:val="22"/>
                </w:rPr>
                <w:delText>Currently insufficient funds, tracked for tracking period.  Acquirer to take no action, transaction is at Issuer.</w:delText>
              </w:r>
            </w:del>
          </w:p>
        </w:tc>
      </w:tr>
      <w:tr w:rsidRPr="005732EC" w:rsidR="00804C8B" w:rsidDel="00A069A9" w:rsidTr="005017F9" w14:paraId="0D0FF5DF" w14:textId="7A88866E">
        <w:trPr>
          <w:trHeight w:val="255"/>
          <w:del w:author="Anthony Radford" w:date="2022-07-12T14:16:00Z" w:id="7571"/>
        </w:trPr>
        <w:tc>
          <w:tcPr>
            <w:tcW w:w="1418" w:type="dxa"/>
            <w:shd w:val="clear" w:color="auto" w:fill="auto"/>
            <w:noWrap/>
            <w:vAlign w:val="bottom"/>
          </w:tcPr>
          <w:p w:rsidR="00804C8B" w:rsidDel="00A069A9" w:rsidP="00E92BA0" w:rsidRDefault="00804C8B" w14:paraId="33AA5A90" w14:textId="70E197BF">
            <w:pPr>
              <w:rPr>
                <w:del w:author="Anthony Radford" w:date="2022-07-12T14:16:00Z" w:id="7572"/>
                <w:rFonts w:eastAsia="Times New Roman"/>
                <w:bCs/>
              </w:rPr>
            </w:pPr>
          </w:p>
        </w:tc>
        <w:tc>
          <w:tcPr>
            <w:tcW w:w="8222" w:type="dxa"/>
            <w:shd w:val="clear" w:color="auto" w:fill="auto"/>
            <w:noWrap/>
            <w:vAlign w:val="bottom"/>
          </w:tcPr>
          <w:p w:rsidRPr="00305A63" w:rsidR="00804C8B" w:rsidDel="00A069A9" w:rsidP="00E92BA0" w:rsidRDefault="00804C8B" w14:paraId="2961192F" w14:textId="19876709">
            <w:pPr>
              <w:rPr>
                <w:del w:author="Anthony Radford" w:date="2022-07-12T14:16:00Z" w:id="7573"/>
                <w:rFonts w:eastAsia="Times New Roman"/>
                <w:bCs/>
              </w:rPr>
            </w:pPr>
          </w:p>
        </w:tc>
      </w:tr>
      <w:tr w:rsidRPr="005732EC" w:rsidR="00D521C9" w:rsidDel="00A069A9" w:rsidTr="005017F9" w14:paraId="54810238" w14:textId="5D58EEE5">
        <w:trPr>
          <w:trHeight w:val="255"/>
          <w:del w:author="Anthony Radford" w:date="2022-07-12T14:16:00Z" w:id="7574"/>
        </w:trPr>
        <w:tc>
          <w:tcPr>
            <w:tcW w:w="1418" w:type="dxa"/>
            <w:shd w:val="clear" w:color="auto" w:fill="auto"/>
            <w:noWrap/>
            <w:vAlign w:val="bottom"/>
          </w:tcPr>
          <w:p w:rsidRPr="005732EC" w:rsidR="00D521C9" w:rsidDel="00A069A9" w:rsidP="00E92BA0" w:rsidRDefault="00D521C9" w14:paraId="38581EAA" w14:textId="4BCCA78F">
            <w:pPr>
              <w:rPr>
                <w:del w:author="Anthony Radford" w:date="2022-07-12T14:16:00Z" w:id="7575"/>
                <w:rFonts w:eastAsia="Times New Roman"/>
                <w:bCs/>
              </w:rPr>
            </w:pPr>
            <w:del w:author="Anthony Radford" w:date="2022-07-12T14:16:00Z" w:id="7576">
              <w:r w:rsidRPr="005732EC" w:rsidDel="00A069A9">
                <w:rPr>
                  <w:rFonts w:eastAsia="Times New Roman"/>
                  <w:bCs/>
                </w:rPr>
                <w:delText>901000</w:delText>
              </w:r>
            </w:del>
          </w:p>
        </w:tc>
        <w:tc>
          <w:tcPr>
            <w:tcW w:w="8222" w:type="dxa"/>
            <w:shd w:val="clear" w:color="auto" w:fill="auto"/>
            <w:noWrap/>
            <w:vAlign w:val="bottom"/>
          </w:tcPr>
          <w:p w:rsidRPr="005732EC" w:rsidR="00D521C9" w:rsidDel="00A069A9" w:rsidP="00E92BA0" w:rsidRDefault="00D521C9" w14:paraId="279D3182" w14:textId="40FDA2BC">
            <w:pPr>
              <w:rPr>
                <w:del w:author="Anthony Radford" w:date="2022-07-12T14:16:00Z" w:id="7577"/>
                <w:rFonts w:eastAsia="Times New Roman"/>
                <w:bCs/>
              </w:rPr>
            </w:pPr>
            <w:del w:author="Anthony Radford" w:date="2022-07-12T14:16:00Z" w:id="7578">
              <w:r w:rsidRPr="005732EC" w:rsidDel="00A069A9">
                <w:rPr>
                  <w:rFonts w:eastAsia="Times New Roman"/>
                  <w:bCs/>
                </w:rPr>
                <w:delText>Message Identifier MsgId is missing</w:delText>
              </w:r>
            </w:del>
          </w:p>
        </w:tc>
      </w:tr>
      <w:tr w:rsidRPr="005732EC" w:rsidR="00D521C9" w:rsidDel="00A069A9" w:rsidTr="005017F9" w14:paraId="45A207C2" w14:textId="0CC45119">
        <w:trPr>
          <w:trHeight w:val="255"/>
          <w:del w:author="Anthony Radford" w:date="2022-07-12T14:16:00Z" w:id="7579"/>
        </w:trPr>
        <w:tc>
          <w:tcPr>
            <w:tcW w:w="1418" w:type="dxa"/>
            <w:shd w:val="clear" w:color="auto" w:fill="auto"/>
            <w:noWrap/>
            <w:vAlign w:val="bottom"/>
            <w:hideMark/>
          </w:tcPr>
          <w:p w:rsidRPr="005732EC" w:rsidR="00D521C9" w:rsidDel="00A069A9" w:rsidP="00E92BA0" w:rsidRDefault="00D521C9" w14:paraId="743F0ECF" w14:textId="0362DBD2">
            <w:pPr>
              <w:rPr>
                <w:del w:author="Anthony Radford" w:date="2022-07-12T14:16:00Z" w:id="7580"/>
                <w:rFonts w:eastAsia="Times New Roman"/>
                <w:bCs/>
              </w:rPr>
            </w:pPr>
            <w:del w:author="Anthony Radford" w:date="2022-07-12T14:16:00Z" w:id="7581">
              <w:r w:rsidRPr="005732EC" w:rsidDel="00A069A9">
                <w:rPr>
                  <w:rFonts w:eastAsia="Times New Roman"/>
                  <w:bCs/>
                </w:rPr>
                <w:delText>901001</w:delText>
              </w:r>
            </w:del>
          </w:p>
        </w:tc>
        <w:tc>
          <w:tcPr>
            <w:tcW w:w="8222" w:type="dxa"/>
            <w:shd w:val="clear" w:color="auto" w:fill="auto"/>
            <w:noWrap/>
            <w:vAlign w:val="bottom"/>
            <w:hideMark/>
          </w:tcPr>
          <w:p w:rsidRPr="005732EC" w:rsidR="00D521C9" w:rsidDel="00A069A9" w:rsidP="00E92BA0" w:rsidRDefault="00D521C9" w14:paraId="32280DB1" w14:textId="7EB8A5FA">
            <w:pPr>
              <w:rPr>
                <w:del w:author="Anthony Radford" w:date="2022-07-12T14:16:00Z" w:id="7582"/>
                <w:rFonts w:eastAsia="Times New Roman"/>
                <w:bCs/>
              </w:rPr>
            </w:pPr>
            <w:del w:author="Anthony Radford" w:date="2022-07-12T14:16:00Z" w:id="7583">
              <w:r w:rsidDel="00A069A9">
                <w:delText>Identifier</w:delText>
              </w:r>
              <w:r w:rsidRPr="005732EC" w:rsidDel="00A069A9">
                <w:rPr>
                  <w:rFonts w:eastAsia="Times New Roman"/>
                  <w:bCs/>
                </w:rPr>
                <w:delText xml:space="preserve"> code in Message Identifier invalid</w:delText>
              </w:r>
            </w:del>
          </w:p>
        </w:tc>
      </w:tr>
      <w:tr w:rsidRPr="005732EC" w:rsidR="00D521C9" w:rsidDel="00A069A9" w:rsidTr="005017F9" w14:paraId="417F2A56" w14:textId="220D888F">
        <w:trPr>
          <w:trHeight w:val="255"/>
          <w:del w:author="Anthony Radford" w:date="2022-07-12T14:16:00Z" w:id="7584"/>
        </w:trPr>
        <w:tc>
          <w:tcPr>
            <w:tcW w:w="1418" w:type="dxa"/>
            <w:shd w:val="clear" w:color="auto" w:fill="auto"/>
            <w:noWrap/>
            <w:vAlign w:val="bottom"/>
            <w:hideMark/>
          </w:tcPr>
          <w:p w:rsidRPr="005732EC" w:rsidR="00D521C9" w:rsidDel="00A069A9" w:rsidP="00E92BA0" w:rsidRDefault="00D521C9" w14:paraId="741069C0" w14:textId="4728F4EA">
            <w:pPr>
              <w:rPr>
                <w:del w:author="Anthony Radford" w:date="2022-07-12T14:16:00Z" w:id="7585"/>
                <w:rFonts w:eastAsia="Times New Roman"/>
                <w:bCs/>
              </w:rPr>
            </w:pPr>
            <w:del w:author="Anthony Radford" w:date="2022-07-12T14:16:00Z" w:id="7586">
              <w:r w:rsidRPr="005732EC" w:rsidDel="00A069A9">
                <w:rPr>
                  <w:rFonts w:eastAsia="Times New Roman"/>
                  <w:bCs/>
                </w:rPr>
                <w:delText>901002</w:delText>
              </w:r>
            </w:del>
          </w:p>
        </w:tc>
        <w:tc>
          <w:tcPr>
            <w:tcW w:w="8222" w:type="dxa"/>
            <w:shd w:val="clear" w:color="auto" w:fill="auto"/>
            <w:noWrap/>
            <w:vAlign w:val="bottom"/>
            <w:hideMark/>
          </w:tcPr>
          <w:p w:rsidRPr="005732EC" w:rsidR="00D521C9" w:rsidDel="00A069A9" w:rsidP="00E92BA0" w:rsidRDefault="00D521C9" w14:paraId="34B5E782" w14:textId="3D5286E3">
            <w:pPr>
              <w:rPr>
                <w:del w:author="Anthony Radford" w:date="2022-07-12T14:16:00Z" w:id="7587"/>
                <w:rFonts w:eastAsia="Times New Roman"/>
                <w:bCs/>
              </w:rPr>
            </w:pPr>
            <w:del w:author="Anthony Radford" w:date="2022-07-12T14:16:00Z" w:id="7588">
              <w:r w:rsidRPr="005732EC" w:rsidDel="00A069A9">
                <w:rPr>
                  <w:rFonts w:eastAsia="Times New Roman"/>
                  <w:bCs/>
                </w:rPr>
                <w:delText>Generation number in Message Identifier invalid</w:delText>
              </w:r>
            </w:del>
          </w:p>
        </w:tc>
      </w:tr>
      <w:tr w:rsidRPr="005732EC" w:rsidR="00D521C9" w:rsidDel="00A069A9" w:rsidTr="005017F9" w14:paraId="6546E921" w14:textId="4C4179C9">
        <w:trPr>
          <w:trHeight w:val="255"/>
          <w:del w:author="Anthony Radford" w:date="2022-07-12T14:16:00Z" w:id="7589"/>
        </w:trPr>
        <w:tc>
          <w:tcPr>
            <w:tcW w:w="1418" w:type="dxa"/>
            <w:shd w:val="clear" w:color="auto" w:fill="auto"/>
            <w:noWrap/>
            <w:vAlign w:val="bottom"/>
            <w:hideMark/>
          </w:tcPr>
          <w:p w:rsidRPr="005732EC" w:rsidR="00D521C9" w:rsidDel="00A069A9" w:rsidP="00E92BA0" w:rsidRDefault="00D521C9" w14:paraId="4688035A" w14:textId="3D7E9D95">
            <w:pPr>
              <w:rPr>
                <w:del w:author="Anthony Radford" w:date="2022-07-12T14:16:00Z" w:id="7590"/>
                <w:rFonts w:eastAsia="Times New Roman"/>
                <w:bCs/>
              </w:rPr>
            </w:pPr>
            <w:del w:author="Anthony Radford" w:date="2022-07-12T14:16:00Z" w:id="7591">
              <w:r w:rsidRPr="005732EC" w:rsidDel="00A069A9">
                <w:rPr>
                  <w:rFonts w:eastAsia="Times New Roman"/>
                  <w:bCs/>
                </w:rPr>
                <w:delText>901005</w:delText>
              </w:r>
            </w:del>
          </w:p>
        </w:tc>
        <w:tc>
          <w:tcPr>
            <w:tcW w:w="8222" w:type="dxa"/>
            <w:shd w:val="clear" w:color="auto" w:fill="auto"/>
            <w:noWrap/>
            <w:vAlign w:val="bottom"/>
            <w:hideMark/>
          </w:tcPr>
          <w:p w:rsidRPr="005732EC" w:rsidR="00D521C9" w:rsidDel="00A069A9" w:rsidP="00E92BA0" w:rsidRDefault="00D521C9" w14:paraId="6AF572ED" w14:textId="16300BCD">
            <w:pPr>
              <w:rPr>
                <w:del w:author="Anthony Radford" w:date="2022-07-12T14:16:00Z" w:id="7592"/>
                <w:rFonts w:eastAsia="Times New Roman"/>
                <w:bCs/>
              </w:rPr>
            </w:pPr>
            <w:del w:author="Anthony Radford" w:date="2022-07-12T14:16:00Z" w:id="7593">
              <w:r w:rsidRPr="005732EC" w:rsidDel="00A069A9">
                <w:rPr>
                  <w:rFonts w:eastAsia="Times New Roman"/>
                  <w:bCs/>
                </w:rPr>
                <w:delText>Message Identifier is not unique</w:delText>
              </w:r>
            </w:del>
          </w:p>
        </w:tc>
      </w:tr>
      <w:tr w:rsidRPr="005732EC" w:rsidR="00D521C9" w:rsidDel="00A069A9" w:rsidTr="005017F9" w14:paraId="392E410C" w14:textId="63B82B71">
        <w:trPr>
          <w:trHeight w:val="255"/>
          <w:del w:author="Anthony Radford" w:date="2022-07-12T14:16:00Z" w:id="7594"/>
        </w:trPr>
        <w:tc>
          <w:tcPr>
            <w:tcW w:w="1418" w:type="dxa"/>
            <w:shd w:val="clear" w:color="auto" w:fill="auto"/>
            <w:noWrap/>
            <w:vAlign w:val="bottom"/>
            <w:hideMark/>
          </w:tcPr>
          <w:p w:rsidRPr="005732EC" w:rsidR="00D521C9" w:rsidDel="00A069A9" w:rsidP="00E92BA0" w:rsidRDefault="00D521C9" w14:paraId="6C6A7AB7" w14:textId="55E9D304">
            <w:pPr>
              <w:rPr>
                <w:del w:author="Anthony Radford" w:date="2022-07-12T14:16:00Z" w:id="7595"/>
                <w:rFonts w:eastAsia="Times New Roman"/>
                <w:bCs/>
              </w:rPr>
            </w:pPr>
            <w:del w:author="Anthony Radford" w:date="2022-07-12T14:16:00Z" w:id="7596">
              <w:r w:rsidRPr="005732EC" w:rsidDel="00A069A9">
                <w:rPr>
                  <w:rFonts w:eastAsia="Times New Roman"/>
                  <w:bCs/>
                </w:rPr>
                <w:delText>901006</w:delText>
              </w:r>
            </w:del>
          </w:p>
        </w:tc>
        <w:tc>
          <w:tcPr>
            <w:tcW w:w="8222" w:type="dxa"/>
            <w:shd w:val="clear" w:color="auto" w:fill="auto"/>
            <w:noWrap/>
            <w:vAlign w:val="bottom"/>
            <w:hideMark/>
          </w:tcPr>
          <w:p w:rsidRPr="005732EC" w:rsidR="00D521C9" w:rsidDel="00A069A9" w:rsidP="00E92BA0" w:rsidRDefault="00D521C9" w14:paraId="4BF2B59E" w14:textId="740AF725">
            <w:pPr>
              <w:rPr>
                <w:del w:author="Anthony Radford" w:date="2022-07-12T14:16:00Z" w:id="7597"/>
                <w:rFonts w:eastAsia="Times New Roman"/>
                <w:bCs/>
              </w:rPr>
            </w:pPr>
            <w:del w:author="Anthony Radford" w:date="2022-07-12T14:16:00Z" w:id="7598">
              <w:r w:rsidRPr="005732EC" w:rsidDel="00A069A9">
                <w:rPr>
                  <w:rFonts w:eastAsia="Times New Roman"/>
                  <w:bCs/>
                </w:rPr>
                <w:delText xml:space="preserve">Creation date missing </w:delText>
              </w:r>
            </w:del>
          </w:p>
        </w:tc>
      </w:tr>
      <w:tr w:rsidRPr="005732EC" w:rsidR="00D521C9" w:rsidDel="00A069A9" w:rsidTr="005017F9" w14:paraId="462D3953" w14:textId="4B84864A">
        <w:trPr>
          <w:trHeight w:val="255"/>
          <w:del w:author="Anthony Radford" w:date="2022-07-12T14:16:00Z" w:id="7599"/>
        </w:trPr>
        <w:tc>
          <w:tcPr>
            <w:tcW w:w="1418" w:type="dxa"/>
            <w:shd w:val="clear" w:color="auto" w:fill="auto"/>
            <w:noWrap/>
            <w:vAlign w:val="bottom"/>
            <w:hideMark/>
          </w:tcPr>
          <w:p w:rsidRPr="005732EC" w:rsidR="00D521C9" w:rsidDel="00A069A9" w:rsidP="00E92BA0" w:rsidRDefault="00D521C9" w14:paraId="3E822A3F" w14:textId="3DEEAF1D">
            <w:pPr>
              <w:rPr>
                <w:del w:author="Anthony Radford" w:date="2022-07-12T14:16:00Z" w:id="7600"/>
                <w:rFonts w:eastAsia="Times New Roman"/>
                <w:bCs/>
              </w:rPr>
            </w:pPr>
            <w:del w:author="Anthony Radford" w:date="2022-07-12T14:16:00Z" w:id="7601">
              <w:r w:rsidRPr="005732EC" w:rsidDel="00A069A9">
                <w:rPr>
                  <w:rFonts w:eastAsia="Times New Roman"/>
                  <w:bCs/>
                </w:rPr>
                <w:delText>901007</w:delText>
              </w:r>
            </w:del>
          </w:p>
        </w:tc>
        <w:tc>
          <w:tcPr>
            <w:tcW w:w="8222" w:type="dxa"/>
            <w:shd w:val="clear" w:color="auto" w:fill="auto"/>
            <w:noWrap/>
            <w:vAlign w:val="bottom"/>
            <w:hideMark/>
          </w:tcPr>
          <w:p w:rsidRPr="005732EC" w:rsidR="00D521C9" w:rsidDel="00A069A9" w:rsidP="00E92BA0" w:rsidRDefault="00D521C9" w14:paraId="229B9844" w14:textId="42FBA8B8">
            <w:pPr>
              <w:rPr>
                <w:del w:author="Anthony Radford" w:date="2022-07-12T14:16:00Z" w:id="7602"/>
                <w:rFonts w:eastAsia="Times New Roman"/>
                <w:bCs/>
              </w:rPr>
            </w:pPr>
            <w:del w:author="Anthony Radford" w:date="2022-07-12T14:16:00Z" w:id="7603">
              <w:r w:rsidRPr="005732EC" w:rsidDel="00A069A9">
                <w:rPr>
                  <w:rFonts w:eastAsia="Times New Roman"/>
                  <w:bCs/>
                </w:rPr>
                <w:delText>Creation date and time in Group Header invalid</w:delText>
              </w:r>
            </w:del>
          </w:p>
        </w:tc>
      </w:tr>
      <w:tr w:rsidRPr="005732EC" w:rsidR="00D521C9" w:rsidDel="00A069A9" w:rsidTr="005017F9" w14:paraId="57F29760" w14:textId="407DEA08">
        <w:trPr>
          <w:trHeight w:val="255"/>
          <w:del w:author="Anthony Radford" w:date="2022-07-12T14:16:00Z" w:id="7604"/>
        </w:trPr>
        <w:tc>
          <w:tcPr>
            <w:tcW w:w="1418" w:type="dxa"/>
            <w:shd w:val="clear" w:color="auto" w:fill="auto"/>
            <w:noWrap/>
            <w:vAlign w:val="bottom"/>
            <w:hideMark/>
          </w:tcPr>
          <w:p w:rsidRPr="005732EC" w:rsidR="00D521C9" w:rsidDel="00A069A9" w:rsidP="00E92BA0" w:rsidRDefault="00D521C9" w14:paraId="4FFD1013" w14:textId="1F2D9196">
            <w:pPr>
              <w:rPr>
                <w:del w:author="Anthony Radford" w:date="2022-07-12T14:16:00Z" w:id="7605"/>
                <w:rFonts w:eastAsia="Times New Roman"/>
                <w:bCs/>
              </w:rPr>
            </w:pPr>
            <w:del w:author="Anthony Radford" w:date="2022-07-12T14:16:00Z" w:id="7606">
              <w:r w:rsidRPr="005732EC" w:rsidDel="00A069A9">
                <w:rPr>
                  <w:rFonts w:eastAsia="Times New Roman"/>
                  <w:bCs/>
                </w:rPr>
                <w:delText>901008</w:delText>
              </w:r>
            </w:del>
          </w:p>
        </w:tc>
        <w:tc>
          <w:tcPr>
            <w:tcW w:w="8222" w:type="dxa"/>
            <w:shd w:val="clear" w:color="auto" w:fill="auto"/>
            <w:noWrap/>
            <w:vAlign w:val="bottom"/>
            <w:hideMark/>
          </w:tcPr>
          <w:p w:rsidRPr="005732EC" w:rsidR="00D521C9" w:rsidDel="00A069A9" w:rsidP="00E92BA0" w:rsidRDefault="00D521C9" w14:paraId="3A5E8A76" w14:textId="7D6FAE48">
            <w:pPr>
              <w:rPr>
                <w:del w:author="Anthony Radford" w:date="2022-07-12T14:16:00Z" w:id="7607"/>
                <w:rFonts w:eastAsia="Times New Roman"/>
                <w:bCs/>
              </w:rPr>
            </w:pPr>
            <w:del w:author="Anthony Radford" w:date="2022-07-12T14:16:00Z" w:id="7608">
              <w:r w:rsidRPr="005732EC" w:rsidDel="00A069A9">
                <w:rPr>
                  <w:rFonts w:eastAsia="Times New Roman"/>
                  <w:bCs/>
                </w:rPr>
                <w:delText>Number of transactions in header not numeric</w:delText>
              </w:r>
            </w:del>
          </w:p>
        </w:tc>
      </w:tr>
      <w:tr w:rsidRPr="005732EC" w:rsidR="00D521C9" w:rsidDel="00A069A9" w:rsidTr="005017F9" w14:paraId="7F8E24D1" w14:textId="7464CF6C">
        <w:trPr>
          <w:trHeight w:val="255"/>
          <w:del w:author="Anthony Radford" w:date="2022-07-12T14:16:00Z" w:id="7609"/>
        </w:trPr>
        <w:tc>
          <w:tcPr>
            <w:tcW w:w="1418" w:type="dxa"/>
            <w:shd w:val="clear" w:color="auto" w:fill="auto"/>
            <w:noWrap/>
            <w:vAlign w:val="bottom"/>
            <w:hideMark/>
          </w:tcPr>
          <w:p w:rsidRPr="005732EC" w:rsidR="00D521C9" w:rsidDel="00A069A9" w:rsidP="00E92BA0" w:rsidRDefault="00D521C9" w14:paraId="10A614CC" w14:textId="31B65D90">
            <w:pPr>
              <w:rPr>
                <w:del w:author="Anthony Radford" w:date="2022-07-12T14:16:00Z" w:id="7610"/>
                <w:rFonts w:eastAsia="Times New Roman"/>
                <w:bCs/>
              </w:rPr>
            </w:pPr>
            <w:del w:author="Anthony Radford" w:date="2022-07-12T14:16:00Z" w:id="7611">
              <w:r w:rsidRPr="005732EC" w:rsidDel="00A069A9">
                <w:rPr>
                  <w:rFonts w:eastAsia="Times New Roman"/>
                  <w:bCs/>
                </w:rPr>
                <w:delText>901009</w:delText>
              </w:r>
            </w:del>
          </w:p>
        </w:tc>
        <w:tc>
          <w:tcPr>
            <w:tcW w:w="8222" w:type="dxa"/>
            <w:shd w:val="clear" w:color="auto" w:fill="auto"/>
            <w:noWrap/>
            <w:vAlign w:val="bottom"/>
            <w:hideMark/>
          </w:tcPr>
          <w:p w:rsidRPr="005732EC" w:rsidR="00D521C9" w:rsidDel="00A069A9" w:rsidP="00E92BA0" w:rsidRDefault="00D521C9" w14:paraId="4E787E32" w14:textId="1EE93A0D">
            <w:pPr>
              <w:rPr>
                <w:del w:author="Anthony Radford" w:date="2022-07-12T14:16:00Z" w:id="7612"/>
                <w:rFonts w:eastAsia="Times New Roman"/>
                <w:bCs/>
              </w:rPr>
            </w:pPr>
            <w:del w:author="Anthony Radford" w:date="2022-07-12T14:16:00Z" w:id="7613">
              <w:r w:rsidRPr="005732EC" w:rsidDel="00A069A9">
                <w:rPr>
                  <w:rFonts w:eastAsia="Times New Roman"/>
                  <w:bCs/>
                </w:rPr>
                <w:delText>Number of transactions invalid at group level</w:delText>
              </w:r>
            </w:del>
          </w:p>
        </w:tc>
      </w:tr>
      <w:tr w:rsidRPr="005732EC" w:rsidR="00D521C9" w:rsidDel="00A069A9" w:rsidTr="005017F9" w14:paraId="4E5AFBF1" w14:textId="675EF537">
        <w:trPr>
          <w:trHeight w:val="255"/>
          <w:del w:author="Anthony Radford" w:date="2022-07-12T14:16:00Z" w:id="7614"/>
        </w:trPr>
        <w:tc>
          <w:tcPr>
            <w:tcW w:w="1418" w:type="dxa"/>
            <w:shd w:val="clear" w:color="auto" w:fill="auto"/>
            <w:noWrap/>
            <w:vAlign w:val="bottom"/>
            <w:hideMark/>
          </w:tcPr>
          <w:p w:rsidRPr="005732EC" w:rsidR="00D521C9" w:rsidDel="00A069A9" w:rsidP="00E92BA0" w:rsidRDefault="00D521C9" w14:paraId="0B277245" w14:textId="0B380E07">
            <w:pPr>
              <w:rPr>
                <w:del w:author="Anthony Radford" w:date="2022-07-12T14:16:00Z" w:id="7615"/>
                <w:rFonts w:eastAsia="Times New Roman"/>
                <w:bCs/>
              </w:rPr>
            </w:pPr>
            <w:del w:author="Anthony Radford" w:date="2022-07-12T14:16:00Z" w:id="7616">
              <w:r w:rsidRPr="005732EC" w:rsidDel="00A069A9">
                <w:rPr>
                  <w:rFonts w:eastAsia="Times New Roman"/>
                  <w:bCs/>
                </w:rPr>
                <w:delText>901010</w:delText>
              </w:r>
            </w:del>
          </w:p>
        </w:tc>
        <w:tc>
          <w:tcPr>
            <w:tcW w:w="8222" w:type="dxa"/>
            <w:shd w:val="clear" w:color="auto" w:fill="auto"/>
            <w:noWrap/>
            <w:vAlign w:val="bottom"/>
            <w:hideMark/>
          </w:tcPr>
          <w:p w:rsidRPr="005732EC" w:rsidR="00D521C9" w:rsidDel="00A069A9" w:rsidP="00E92BA0" w:rsidRDefault="00D521C9" w14:paraId="03577CCA" w14:textId="1B5001BA">
            <w:pPr>
              <w:rPr>
                <w:del w:author="Anthony Radford" w:date="2022-07-12T14:16:00Z" w:id="7617"/>
                <w:rFonts w:eastAsia="Times New Roman"/>
                <w:bCs/>
              </w:rPr>
            </w:pPr>
            <w:del w:author="Anthony Radford" w:date="2022-07-12T14:16:00Z" w:id="7618">
              <w:r w:rsidRPr="005732EC" w:rsidDel="00A069A9">
                <w:rPr>
                  <w:rFonts w:eastAsia="Times New Roman"/>
                  <w:bCs/>
                </w:rPr>
                <w:delText>Control sum is not numeric</w:delText>
              </w:r>
            </w:del>
          </w:p>
        </w:tc>
      </w:tr>
      <w:tr w:rsidRPr="005732EC" w:rsidR="00D521C9" w:rsidDel="00A069A9" w:rsidTr="005017F9" w14:paraId="429AEBC5" w14:textId="3B5853E7">
        <w:trPr>
          <w:trHeight w:val="255"/>
          <w:del w:author="Anthony Radford" w:date="2022-07-12T14:16:00Z" w:id="7619"/>
        </w:trPr>
        <w:tc>
          <w:tcPr>
            <w:tcW w:w="1418" w:type="dxa"/>
            <w:shd w:val="clear" w:color="auto" w:fill="auto"/>
            <w:noWrap/>
            <w:vAlign w:val="bottom"/>
            <w:hideMark/>
          </w:tcPr>
          <w:p w:rsidRPr="005732EC" w:rsidR="00D521C9" w:rsidDel="00A069A9" w:rsidP="00E92BA0" w:rsidRDefault="00D521C9" w14:paraId="13802CFD" w14:textId="263FA8F0">
            <w:pPr>
              <w:rPr>
                <w:del w:author="Anthony Radford" w:date="2022-07-12T14:16:00Z" w:id="7620"/>
                <w:rFonts w:eastAsia="Times New Roman"/>
                <w:bCs/>
              </w:rPr>
            </w:pPr>
            <w:del w:author="Anthony Radford" w:date="2022-07-12T14:16:00Z" w:id="7621">
              <w:r w:rsidRPr="005732EC" w:rsidDel="00A069A9">
                <w:rPr>
                  <w:rFonts w:eastAsia="Times New Roman"/>
                  <w:bCs/>
                </w:rPr>
                <w:delText>901011</w:delText>
              </w:r>
            </w:del>
          </w:p>
        </w:tc>
        <w:tc>
          <w:tcPr>
            <w:tcW w:w="8222" w:type="dxa"/>
            <w:shd w:val="clear" w:color="auto" w:fill="auto"/>
            <w:noWrap/>
            <w:vAlign w:val="bottom"/>
            <w:hideMark/>
          </w:tcPr>
          <w:p w:rsidRPr="005732EC" w:rsidR="00D521C9" w:rsidDel="00A069A9" w:rsidP="00E92BA0" w:rsidRDefault="00D521C9" w14:paraId="374A909F" w14:textId="19AA7507">
            <w:pPr>
              <w:rPr>
                <w:del w:author="Anthony Radford" w:date="2022-07-12T14:16:00Z" w:id="7622"/>
                <w:rFonts w:eastAsia="Times New Roman"/>
                <w:bCs/>
              </w:rPr>
            </w:pPr>
            <w:del w:author="Anthony Radford" w:date="2022-07-12T14:16:00Z" w:id="7623">
              <w:r w:rsidRPr="005732EC" w:rsidDel="00A069A9">
                <w:rPr>
                  <w:rFonts w:eastAsia="Times New Roman"/>
                  <w:bCs/>
                </w:rPr>
                <w:delText>Control sum is not equal to sum of transactions</w:delText>
              </w:r>
            </w:del>
          </w:p>
        </w:tc>
      </w:tr>
      <w:tr w:rsidRPr="005732EC" w:rsidR="00D521C9" w:rsidDel="00A069A9" w:rsidTr="005017F9" w14:paraId="664FEF59" w14:textId="184B98A9">
        <w:trPr>
          <w:trHeight w:val="255"/>
          <w:del w:author="Anthony Radford" w:date="2022-07-12T14:16:00Z" w:id="7624"/>
        </w:trPr>
        <w:tc>
          <w:tcPr>
            <w:tcW w:w="1418" w:type="dxa"/>
            <w:shd w:val="clear" w:color="auto" w:fill="auto"/>
            <w:noWrap/>
            <w:vAlign w:val="bottom"/>
            <w:hideMark/>
          </w:tcPr>
          <w:p w:rsidRPr="005732EC" w:rsidR="00D521C9" w:rsidDel="00A069A9" w:rsidP="00E92BA0" w:rsidRDefault="00D521C9" w14:paraId="4C53AD65" w14:textId="3F2B873F">
            <w:pPr>
              <w:rPr>
                <w:del w:author="Anthony Radford" w:date="2022-07-12T14:16:00Z" w:id="7625"/>
                <w:rFonts w:eastAsia="Times New Roman"/>
                <w:bCs/>
              </w:rPr>
            </w:pPr>
            <w:del w:author="Anthony Radford" w:date="2022-07-12T14:16:00Z" w:id="7626">
              <w:r w:rsidRPr="005732EC" w:rsidDel="00A069A9">
                <w:rPr>
                  <w:rFonts w:eastAsia="Times New Roman"/>
                  <w:bCs/>
                </w:rPr>
                <w:delText>901012</w:delText>
              </w:r>
            </w:del>
          </w:p>
        </w:tc>
        <w:tc>
          <w:tcPr>
            <w:tcW w:w="8222" w:type="dxa"/>
            <w:shd w:val="clear" w:color="auto" w:fill="auto"/>
            <w:noWrap/>
            <w:vAlign w:val="bottom"/>
            <w:hideMark/>
          </w:tcPr>
          <w:p w:rsidRPr="005732EC" w:rsidR="00D521C9" w:rsidDel="00A069A9" w:rsidP="00E92BA0" w:rsidRDefault="00D521C9" w14:paraId="412FEACF" w14:textId="58DFAF0E">
            <w:pPr>
              <w:rPr>
                <w:del w:author="Anthony Radford" w:date="2022-07-12T14:16:00Z" w:id="7627"/>
                <w:rFonts w:eastAsia="Times New Roman"/>
                <w:bCs/>
              </w:rPr>
            </w:pPr>
            <w:del w:author="Anthony Radford" w:date="2022-07-12T14:16:00Z" w:id="7628">
              <w:r w:rsidRPr="005732EC" w:rsidDel="00A069A9">
                <w:rPr>
                  <w:rFonts w:eastAsia="Times New Roman"/>
                  <w:bCs/>
                </w:rPr>
                <w:delText>Total interbank settlement amount is not numeric</w:delText>
              </w:r>
            </w:del>
          </w:p>
        </w:tc>
      </w:tr>
      <w:tr w:rsidRPr="005732EC" w:rsidR="00D521C9" w:rsidDel="00A069A9" w:rsidTr="005017F9" w14:paraId="26BA4787" w14:textId="39945407">
        <w:trPr>
          <w:trHeight w:val="255"/>
          <w:del w:author="Anthony Radford" w:date="2022-07-12T14:16:00Z" w:id="7629"/>
        </w:trPr>
        <w:tc>
          <w:tcPr>
            <w:tcW w:w="1418" w:type="dxa"/>
            <w:shd w:val="clear" w:color="auto" w:fill="auto"/>
            <w:noWrap/>
            <w:vAlign w:val="bottom"/>
            <w:hideMark/>
          </w:tcPr>
          <w:p w:rsidRPr="005732EC" w:rsidR="00D521C9" w:rsidDel="00A069A9" w:rsidP="00E92BA0" w:rsidRDefault="00D521C9" w14:paraId="239E159B" w14:textId="6897159F">
            <w:pPr>
              <w:rPr>
                <w:del w:author="Anthony Radford" w:date="2022-07-12T14:16:00Z" w:id="7630"/>
                <w:rFonts w:eastAsia="Times New Roman"/>
                <w:bCs/>
              </w:rPr>
            </w:pPr>
            <w:del w:author="Anthony Radford" w:date="2022-07-12T14:16:00Z" w:id="7631">
              <w:r w:rsidRPr="005732EC" w:rsidDel="00A069A9">
                <w:rPr>
                  <w:rFonts w:eastAsia="Times New Roman"/>
                  <w:bCs/>
                </w:rPr>
                <w:delText>901013</w:delText>
              </w:r>
            </w:del>
          </w:p>
        </w:tc>
        <w:tc>
          <w:tcPr>
            <w:tcW w:w="8222" w:type="dxa"/>
            <w:shd w:val="clear" w:color="auto" w:fill="auto"/>
            <w:noWrap/>
            <w:vAlign w:val="bottom"/>
            <w:hideMark/>
          </w:tcPr>
          <w:p w:rsidRPr="005732EC" w:rsidR="00D521C9" w:rsidDel="00A069A9" w:rsidP="00E92BA0" w:rsidRDefault="00D521C9" w14:paraId="02AFA0D9" w14:textId="3E11526F">
            <w:pPr>
              <w:rPr>
                <w:del w:author="Anthony Radford" w:date="2022-07-12T14:16:00Z" w:id="7632"/>
                <w:rFonts w:eastAsia="Times New Roman"/>
                <w:bCs/>
              </w:rPr>
            </w:pPr>
            <w:del w:author="Anthony Radford" w:date="2022-07-12T14:16:00Z" w:id="7633">
              <w:r w:rsidRPr="005732EC" w:rsidDel="00A069A9">
                <w:rPr>
                  <w:rFonts w:eastAsia="Times New Roman"/>
                  <w:bCs/>
                </w:rPr>
                <w:delText>Total interbank settlement amount does not equal sum of the transactions</w:delText>
              </w:r>
            </w:del>
          </w:p>
        </w:tc>
      </w:tr>
      <w:tr w:rsidRPr="005732EC" w:rsidR="00D521C9" w:rsidDel="00A069A9" w:rsidTr="005017F9" w14:paraId="4A97F805" w14:textId="3B9A1B94">
        <w:trPr>
          <w:trHeight w:val="255"/>
          <w:del w:author="Anthony Radford" w:date="2022-07-12T14:16:00Z" w:id="7634"/>
        </w:trPr>
        <w:tc>
          <w:tcPr>
            <w:tcW w:w="1418" w:type="dxa"/>
            <w:shd w:val="clear" w:color="auto" w:fill="auto"/>
            <w:noWrap/>
            <w:vAlign w:val="bottom"/>
            <w:hideMark/>
          </w:tcPr>
          <w:p w:rsidRPr="005732EC" w:rsidR="00D521C9" w:rsidDel="00A069A9" w:rsidP="00E92BA0" w:rsidRDefault="00D521C9" w14:paraId="5356BD57" w14:textId="5F452B9F">
            <w:pPr>
              <w:rPr>
                <w:del w:author="Anthony Radford" w:date="2022-07-12T14:16:00Z" w:id="7635"/>
                <w:rFonts w:eastAsia="Times New Roman"/>
                <w:bCs/>
              </w:rPr>
            </w:pPr>
            <w:del w:author="Anthony Radford" w:date="2022-07-12T14:16:00Z" w:id="7636">
              <w:r w:rsidRPr="005732EC" w:rsidDel="00A069A9">
                <w:rPr>
                  <w:rFonts w:eastAsia="Times New Roman"/>
                  <w:bCs/>
                </w:rPr>
                <w:delText>901015</w:delText>
              </w:r>
            </w:del>
          </w:p>
        </w:tc>
        <w:tc>
          <w:tcPr>
            <w:tcW w:w="8222" w:type="dxa"/>
            <w:shd w:val="clear" w:color="auto" w:fill="auto"/>
            <w:noWrap/>
            <w:vAlign w:val="bottom"/>
            <w:hideMark/>
          </w:tcPr>
          <w:p w:rsidRPr="005732EC" w:rsidR="00D521C9" w:rsidDel="00A069A9" w:rsidP="00E92BA0" w:rsidRDefault="00D521C9" w14:paraId="41AAA565" w14:textId="5F182040">
            <w:pPr>
              <w:rPr>
                <w:del w:author="Anthony Radford" w:date="2022-07-12T14:16:00Z" w:id="7637"/>
                <w:rFonts w:eastAsia="Times New Roman"/>
                <w:bCs/>
              </w:rPr>
            </w:pPr>
            <w:del w:author="Anthony Radford" w:date="2022-07-12T14:16:00Z" w:id="7638">
              <w:r w:rsidRPr="005732EC" w:rsidDel="00A069A9">
                <w:rPr>
                  <w:rFonts w:eastAsia="Times New Roman"/>
                  <w:bCs/>
                </w:rPr>
                <w:delText>Interbank settlement date is invalid</w:delText>
              </w:r>
            </w:del>
          </w:p>
        </w:tc>
      </w:tr>
      <w:tr w:rsidRPr="005732EC" w:rsidR="00D521C9" w:rsidDel="00A069A9" w:rsidTr="005017F9" w14:paraId="718AFBA4" w14:textId="3C194233">
        <w:trPr>
          <w:trHeight w:val="255"/>
          <w:del w:author="Anthony Radford" w:date="2022-07-12T14:16:00Z" w:id="7639"/>
        </w:trPr>
        <w:tc>
          <w:tcPr>
            <w:tcW w:w="1418" w:type="dxa"/>
            <w:shd w:val="clear" w:color="auto" w:fill="auto"/>
            <w:noWrap/>
            <w:vAlign w:val="bottom"/>
            <w:hideMark/>
          </w:tcPr>
          <w:p w:rsidRPr="005732EC" w:rsidR="00D521C9" w:rsidDel="00A069A9" w:rsidP="00E92BA0" w:rsidRDefault="00D521C9" w14:paraId="4312B9F9" w14:textId="6214DBA0">
            <w:pPr>
              <w:rPr>
                <w:del w:author="Anthony Radford" w:date="2022-07-12T14:16:00Z" w:id="7640"/>
                <w:rFonts w:eastAsia="Times New Roman"/>
                <w:bCs/>
              </w:rPr>
            </w:pPr>
            <w:del w:author="Anthony Radford" w:date="2022-07-12T14:16:00Z" w:id="7641">
              <w:r w:rsidRPr="005732EC" w:rsidDel="00A069A9">
                <w:rPr>
                  <w:rFonts w:eastAsia="Times New Roman"/>
                  <w:bCs/>
                </w:rPr>
                <w:delText>901016</w:delText>
              </w:r>
            </w:del>
          </w:p>
        </w:tc>
        <w:tc>
          <w:tcPr>
            <w:tcW w:w="8222" w:type="dxa"/>
            <w:shd w:val="clear" w:color="auto" w:fill="auto"/>
            <w:noWrap/>
            <w:vAlign w:val="bottom"/>
            <w:hideMark/>
          </w:tcPr>
          <w:p w:rsidRPr="005732EC" w:rsidR="00D521C9" w:rsidDel="00A069A9" w:rsidP="00E92BA0" w:rsidRDefault="00D521C9" w14:paraId="40755D59" w14:textId="3C524B23">
            <w:pPr>
              <w:rPr>
                <w:del w:author="Anthony Radford" w:date="2022-07-12T14:16:00Z" w:id="7642"/>
                <w:rFonts w:eastAsia="Times New Roman"/>
                <w:bCs/>
              </w:rPr>
            </w:pPr>
            <w:del w:author="Anthony Radford" w:date="2022-07-12T14:16:00Z" w:id="7643">
              <w:r w:rsidRPr="005732EC" w:rsidDel="00A069A9">
                <w:rPr>
                  <w:rFonts w:eastAsia="Times New Roman"/>
                  <w:bCs/>
                </w:rPr>
                <w:delText>Clearing System identifier invalid</w:delText>
              </w:r>
            </w:del>
          </w:p>
        </w:tc>
      </w:tr>
      <w:tr w:rsidRPr="005732EC" w:rsidR="00D521C9" w:rsidDel="00A069A9" w:rsidTr="005017F9" w14:paraId="7CABB018" w14:textId="13C9CF48">
        <w:trPr>
          <w:trHeight w:val="255"/>
          <w:del w:author="Anthony Radford" w:date="2022-07-12T14:16:00Z" w:id="7644"/>
        </w:trPr>
        <w:tc>
          <w:tcPr>
            <w:tcW w:w="1418" w:type="dxa"/>
            <w:shd w:val="clear" w:color="auto" w:fill="auto"/>
            <w:noWrap/>
            <w:vAlign w:val="bottom"/>
            <w:hideMark/>
          </w:tcPr>
          <w:p w:rsidRPr="005732EC" w:rsidR="00D521C9" w:rsidDel="00A069A9" w:rsidP="00E92BA0" w:rsidRDefault="00D521C9" w14:paraId="7BE4BA63" w14:textId="0FEC3E88">
            <w:pPr>
              <w:rPr>
                <w:del w:author="Anthony Radford" w:date="2022-07-12T14:16:00Z" w:id="7645"/>
                <w:rFonts w:eastAsia="Times New Roman"/>
                <w:bCs/>
              </w:rPr>
            </w:pPr>
            <w:del w:author="Anthony Radford" w:date="2022-07-12T14:16:00Z" w:id="7646">
              <w:r w:rsidRPr="005732EC" w:rsidDel="00A069A9">
                <w:rPr>
                  <w:rFonts w:eastAsia="Times New Roman"/>
                  <w:bCs/>
                </w:rPr>
                <w:delText>901017</w:delText>
              </w:r>
            </w:del>
          </w:p>
        </w:tc>
        <w:tc>
          <w:tcPr>
            <w:tcW w:w="8222" w:type="dxa"/>
            <w:shd w:val="clear" w:color="auto" w:fill="auto"/>
            <w:noWrap/>
            <w:vAlign w:val="bottom"/>
            <w:hideMark/>
          </w:tcPr>
          <w:p w:rsidRPr="005732EC" w:rsidR="00D521C9" w:rsidDel="00A069A9" w:rsidP="00E92BA0" w:rsidRDefault="00D521C9" w14:paraId="10CF52E4" w14:textId="0AEF2778">
            <w:pPr>
              <w:rPr>
                <w:del w:author="Anthony Radford" w:date="2022-07-12T14:16:00Z" w:id="7647"/>
                <w:rFonts w:eastAsia="Times New Roman"/>
                <w:bCs/>
              </w:rPr>
            </w:pPr>
            <w:del w:author="Anthony Radford" w:date="2022-07-12T14:16:00Z" w:id="7648">
              <w:r w:rsidRPr="005732EC" w:rsidDel="00A069A9">
                <w:rPr>
                  <w:rFonts w:eastAsia="Times New Roman"/>
                  <w:bCs/>
                </w:rPr>
                <w:delText>Instructing agent invalid</w:delText>
              </w:r>
            </w:del>
          </w:p>
        </w:tc>
      </w:tr>
      <w:tr w:rsidRPr="005732EC" w:rsidR="00D521C9" w:rsidDel="00A069A9" w:rsidTr="005017F9" w14:paraId="1854C9F5" w14:textId="7C166D23">
        <w:trPr>
          <w:trHeight w:val="255"/>
          <w:del w:author="Anthony Radford" w:date="2022-07-12T14:16:00Z" w:id="7649"/>
        </w:trPr>
        <w:tc>
          <w:tcPr>
            <w:tcW w:w="1418" w:type="dxa"/>
            <w:shd w:val="clear" w:color="auto" w:fill="auto"/>
            <w:noWrap/>
            <w:vAlign w:val="bottom"/>
            <w:hideMark/>
          </w:tcPr>
          <w:p w:rsidRPr="005732EC" w:rsidR="00D521C9" w:rsidDel="00A069A9" w:rsidP="00E92BA0" w:rsidRDefault="00D521C9" w14:paraId="618F7C8E" w14:textId="6B227EC0">
            <w:pPr>
              <w:rPr>
                <w:del w:author="Anthony Radford" w:date="2022-07-12T14:16:00Z" w:id="7650"/>
                <w:rFonts w:eastAsia="Times New Roman"/>
                <w:bCs/>
              </w:rPr>
            </w:pPr>
            <w:del w:author="Anthony Radford" w:date="2022-07-12T14:16:00Z" w:id="7651">
              <w:r w:rsidRPr="005732EC" w:rsidDel="00A069A9">
                <w:rPr>
                  <w:rFonts w:eastAsia="Times New Roman"/>
                  <w:bCs/>
                </w:rPr>
                <w:delText>901018</w:delText>
              </w:r>
            </w:del>
          </w:p>
        </w:tc>
        <w:tc>
          <w:tcPr>
            <w:tcW w:w="8222" w:type="dxa"/>
            <w:shd w:val="clear" w:color="auto" w:fill="auto"/>
            <w:noWrap/>
            <w:vAlign w:val="bottom"/>
            <w:hideMark/>
          </w:tcPr>
          <w:p w:rsidRPr="005732EC" w:rsidR="00D521C9" w:rsidDel="00A069A9" w:rsidP="00E92BA0" w:rsidRDefault="00D521C9" w14:paraId="58AA4CE5" w14:textId="3FA37042">
            <w:pPr>
              <w:rPr>
                <w:del w:author="Anthony Radford" w:date="2022-07-12T14:16:00Z" w:id="7652"/>
                <w:rFonts w:eastAsia="Times New Roman"/>
                <w:bCs/>
              </w:rPr>
            </w:pPr>
            <w:del w:author="Anthony Radford" w:date="2022-07-12T14:16:00Z" w:id="7653">
              <w:r w:rsidRPr="005732EC" w:rsidDel="00A069A9">
                <w:rPr>
                  <w:rFonts w:eastAsia="Times New Roman"/>
                  <w:bCs/>
                </w:rPr>
                <w:delText>Invalid Payment Identifier Structure</w:delText>
              </w:r>
            </w:del>
          </w:p>
        </w:tc>
      </w:tr>
      <w:tr w:rsidRPr="005732EC" w:rsidR="00D521C9" w:rsidDel="00A069A9" w:rsidTr="005017F9" w14:paraId="778B96A9" w14:textId="4FBB8781">
        <w:trPr>
          <w:trHeight w:val="255"/>
          <w:del w:author="Anthony Radford" w:date="2022-07-12T14:16:00Z" w:id="7654"/>
        </w:trPr>
        <w:tc>
          <w:tcPr>
            <w:tcW w:w="1418" w:type="dxa"/>
            <w:shd w:val="clear" w:color="auto" w:fill="auto"/>
            <w:noWrap/>
            <w:vAlign w:val="bottom"/>
            <w:hideMark/>
          </w:tcPr>
          <w:p w:rsidRPr="005732EC" w:rsidR="00D521C9" w:rsidDel="00A069A9" w:rsidP="00E92BA0" w:rsidRDefault="00D521C9" w14:paraId="07D46A8A" w14:textId="75F95A07">
            <w:pPr>
              <w:rPr>
                <w:del w:author="Anthony Radford" w:date="2022-07-12T14:16:00Z" w:id="7655"/>
                <w:rFonts w:eastAsia="Times New Roman"/>
                <w:bCs/>
              </w:rPr>
            </w:pPr>
            <w:del w:author="Anthony Radford" w:date="2022-07-12T14:16:00Z" w:id="7656">
              <w:r w:rsidRPr="005732EC" w:rsidDel="00A069A9">
                <w:rPr>
                  <w:rFonts w:eastAsia="Times New Roman"/>
                  <w:bCs/>
                </w:rPr>
                <w:delText>901019</w:delText>
              </w:r>
            </w:del>
          </w:p>
        </w:tc>
        <w:tc>
          <w:tcPr>
            <w:tcW w:w="8222" w:type="dxa"/>
            <w:shd w:val="clear" w:color="auto" w:fill="auto"/>
            <w:noWrap/>
            <w:vAlign w:val="bottom"/>
            <w:hideMark/>
          </w:tcPr>
          <w:p w:rsidRPr="005732EC" w:rsidR="00D521C9" w:rsidDel="00A069A9" w:rsidP="00E92BA0" w:rsidRDefault="00D521C9" w14:paraId="7B07DBE3" w14:textId="6387119C">
            <w:pPr>
              <w:rPr>
                <w:del w:author="Anthony Radford" w:date="2022-07-12T14:16:00Z" w:id="7657"/>
                <w:rFonts w:eastAsia="Times New Roman"/>
                <w:bCs/>
              </w:rPr>
            </w:pPr>
            <w:del w:author="Anthony Radford" w:date="2022-07-12T14:16:00Z" w:id="7658">
              <w:r w:rsidDel="00A069A9">
                <w:delText>Identifier</w:delText>
              </w:r>
              <w:r w:rsidRPr="005732EC" w:rsidDel="00A069A9">
                <w:rPr>
                  <w:rFonts w:eastAsia="Times New Roman"/>
                  <w:bCs/>
                </w:rPr>
                <w:delText xml:space="preserve"> code in payment identification is invalid</w:delText>
              </w:r>
            </w:del>
          </w:p>
        </w:tc>
      </w:tr>
      <w:tr w:rsidRPr="005732EC" w:rsidR="00D521C9" w:rsidDel="00A069A9" w:rsidTr="005017F9" w14:paraId="636B87CF" w14:textId="2FE615FE">
        <w:trPr>
          <w:trHeight w:val="255"/>
          <w:del w:author="Anthony Radford" w:date="2022-07-12T14:16:00Z" w:id="7659"/>
        </w:trPr>
        <w:tc>
          <w:tcPr>
            <w:tcW w:w="1418" w:type="dxa"/>
            <w:shd w:val="clear" w:color="auto" w:fill="auto"/>
            <w:noWrap/>
            <w:vAlign w:val="bottom"/>
            <w:hideMark/>
          </w:tcPr>
          <w:p w:rsidRPr="005732EC" w:rsidR="00D521C9" w:rsidDel="00A069A9" w:rsidP="00E92BA0" w:rsidRDefault="00D521C9" w14:paraId="411FD3B2" w14:textId="0494290C">
            <w:pPr>
              <w:rPr>
                <w:del w:author="Anthony Radford" w:date="2022-07-12T14:16:00Z" w:id="7660"/>
                <w:rFonts w:eastAsia="Times New Roman"/>
                <w:bCs/>
              </w:rPr>
            </w:pPr>
            <w:del w:author="Anthony Radford" w:date="2022-07-12T14:16:00Z" w:id="7661">
              <w:r w:rsidRPr="005732EC" w:rsidDel="00A069A9">
                <w:rPr>
                  <w:rFonts w:eastAsia="Times New Roman"/>
                  <w:bCs/>
                </w:rPr>
                <w:delText>901020</w:delText>
              </w:r>
            </w:del>
          </w:p>
        </w:tc>
        <w:tc>
          <w:tcPr>
            <w:tcW w:w="8222" w:type="dxa"/>
            <w:shd w:val="clear" w:color="auto" w:fill="auto"/>
            <w:noWrap/>
            <w:vAlign w:val="bottom"/>
            <w:hideMark/>
          </w:tcPr>
          <w:p w:rsidRPr="005732EC" w:rsidR="00D521C9" w:rsidDel="00A069A9" w:rsidP="00E92BA0" w:rsidRDefault="00D521C9" w14:paraId="7D0928B4" w14:textId="2E7A9655">
            <w:pPr>
              <w:rPr>
                <w:del w:author="Anthony Radford" w:date="2022-07-12T14:16:00Z" w:id="7662"/>
                <w:rFonts w:eastAsia="Times New Roman"/>
                <w:bCs/>
              </w:rPr>
            </w:pPr>
            <w:del w:author="Anthony Radford" w:date="2022-07-12T14:16:00Z" w:id="7663">
              <w:r w:rsidDel="00A069A9">
                <w:delText>Identifier</w:delText>
              </w:r>
              <w:r w:rsidRPr="005732EC" w:rsidDel="00A069A9">
                <w:rPr>
                  <w:rFonts w:eastAsia="Times New Roman"/>
                  <w:bCs/>
                </w:rPr>
                <w:delText xml:space="preserve"> code in payment identification does not match Instructing agent</w:delText>
              </w:r>
            </w:del>
          </w:p>
        </w:tc>
      </w:tr>
      <w:tr w:rsidRPr="005732EC" w:rsidR="00D521C9" w:rsidDel="00A069A9" w:rsidTr="005017F9" w14:paraId="2318582F" w14:textId="486EB4C2">
        <w:trPr>
          <w:trHeight w:val="255"/>
          <w:del w:author="Anthony Radford" w:date="2022-07-12T14:16:00Z" w:id="7664"/>
        </w:trPr>
        <w:tc>
          <w:tcPr>
            <w:tcW w:w="1418" w:type="dxa"/>
            <w:shd w:val="clear" w:color="auto" w:fill="auto"/>
            <w:noWrap/>
            <w:vAlign w:val="bottom"/>
            <w:hideMark/>
          </w:tcPr>
          <w:p w:rsidRPr="005732EC" w:rsidR="00D521C9" w:rsidDel="00A069A9" w:rsidP="00E92BA0" w:rsidRDefault="00D521C9" w14:paraId="2F460B4F" w14:textId="2EBBB17C">
            <w:pPr>
              <w:rPr>
                <w:del w:author="Anthony Radford" w:date="2022-07-12T14:16:00Z" w:id="7665"/>
                <w:rFonts w:eastAsia="Times New Roman"/>
                <w:bCs/>
              </w:rPr>
            </w:pPr>
            <w:del w:author="Anthony Radford" w:date="2022-07-12T14:16:00Z" w:id="7666">
              <w:r w:rsidRPr="005732EC" w:rsidDel="00A069A9">
                <w:rPr>
                  <w:rFonts w:eastAsia="Times New Roman"/>
                  <w:bCs/>
                </w:rPr>
                <w:delText>901021</w:delText>
              </w:r>
            </w:del>
          </w:p>
        </w:tc>
        <w:tc>
          <w:tcPr>
            <w:tcW w:w="8222" w:type="dxa"/>
            <w:shd w:val="clear" w:color="auto" w:fill="auto"/>
            <w:noWrap/>
            <w:vAlign w:val="bottom"/>
            <w:hideMark/>
          </w:tcPr>
          <w:p w:rsidRPr="005732EC" w:rsidR="00D521C9" w:rsidDel="00A069A9" w:rsidP="00E92BA0" w:rsidRDefault="00D521C9" w14:paraId="2D2C99E3" w14:textId="712F8E30">
            <w:pPr>
              <w:rPr>
                <w:del w:author="Anthony Radford" w:date="2022-07-12T14:16:00Z" w:id="7667"/>
                <w:rFonts w:eastAsia="Times New Roman"/>
                <w:bCs/>
              </w:rPr>
            </w:pPr>
            <w:del w:author="Anthony Radford" w:date="2022-07-12T14:16:00Z" w:id="7668">
              <w:r w:rsidRPr="005732EC" w:rsidDel="00A069A9">
                <w:rPr>
                  <w:rFonts w:eastAsia="Times New Roman"/>
                  <w:bCs/>
                </w:rPr>
                <w:delText>Settlement date is not a valid date</w:delText>
              </w:r>
            </w:del>
          </w:p>
        </w:tc>
      </w:tr>
      <w:tr w:rsidRPr="005732EC" w:rsidR="00D521C9" w:rsidDel="00A069A9" w:rsidTr="005017F9" w14:paraId="271D02CD" w14:textId="4906E352">
        <w:trPr>
          <w:trHeight w:val="255"/>
          <w:del w:author="Anthony Radford" w:date="2022-07-12T14:16:00Z" w:id="7669"/>
        </w:trPr>
        <w:tc>
          <w:tcPr>
            <w:tcW w:w="1418" w:type="dxa"/>
            <w:shd w:val="clear" w:color="auto" w:fill="auto"/>
            <w:noWrap/>
            <w:vAlign w:val="bottom"/>
            <w:hideMark/>
          </w:tcPr>
          <w:p w:rsidRPr="005732EC" w:rsidR="00D521C9" w:rsidDel="00A069A9" w:rsidP="00E92BA0" w:rsidRDefault="00D521C9" w14:paraId="77FBB7D2" w14:textId="18420411">
            <w:pPr>
              <w:rPr>
                <w:del w:author="Anthony Radford" w:date="2022-07-12T14:16:00Z" w:id="7670"/>
                <w:rFonts w:eastAsia="Times New Roman"/>
                <w:bCs/>
              </w:rPr>
            </w:pPr>
            <w:del w:author="Anthony Radford" w:date="2022-07-12T14:16:00Z" w:id="7671">
              <w:r w:rsidRPr="005732EC" w:rsidDel="00A069A9">
                <w:rPr>
                  <w:rFonts w:eastAsia="Times New Roman"/>
                  <w:bCs/>
                </w:rPr>
                <w:delText>901022</w:delText>
              </w:r>
            </w:del>
          </w:p>
        </w:tc>
        <w:tc>
          <w:tcPr>
            <w:tcW w:w="8222" w:type="dxa"/>
            <w:shd w:val="clear" w:color="auto" w:fill="auto"/>
            <w:noWrap/>
            <w:vAlign w:val="bottom"/>
            <w:hideMark/>
          </w:tcPr>
          <w:p w:rsidRPr="005732EC" w:rsidR="00D521C9" w:rsidDel="00A069A9" w:rsidP="00E92BA0" w:rsidRDefault="00D521C9" w14:paraId="0EC7EEB3" w14:textId="5DF632C7">
            <w:pPr>
              <w:rPr>
                <w:del w:author="Anthony Radford" w:date="2022-07-12T14:16:00Z" w:id="7672"/>
                <w:rFonts w:eastAsia="Times New Roman"/>
                <w:bCs/>
              </w:rPr>
            </w:pPr>
            <w:del w:author="Anthony Radford" w:date="2022-07-12T14:16:00Z" w:id="7673">
              <w:r w:rsidRPr="005732EC" w:rsidDel="00A069A9">
                <w:rPr>
                  <w:rFonts w:eastAsia="Times New Roman"/>
                  <w:bCs/>
                </w:rPr>
                <w:delText>Settlement date invalid for Credit Transfer service</w:delText>
              </w:r>
            </w:del>
          </w:p>
        </w:tc>
      </w:tr>
      <w:tr w:rsidRPr="005732EC" w:rsidR="00D521C9" w:rsidDel="00A069A9" w:rsidTr="005017F9" w14:paraId="7E604326" w14:textId="715B2A16">
        <w:trPr>
          <w:trHeight w:val="255"/>
          <w:del w:author="Anthony Radford" w:date="2022-07-12T14:16:00Z" w:id="7674"/>
        </w:trPr>
        <w:tc>
          <w:tcPr>
            <w:tcW w:w="1418" w:type="dxa"/>
            <w:shd w:val="clear" w:color="auto" w:fill="auto"/>
            <w:noWrap/>
            <w:vAlign w:val="bottom"/>
            <w:hideMark/>
          </w:tcPr>
          <w:p w:rsidRPr="005732EC" w:rsidR="00D521C9" w:rsidDel="00A069A9" w:rsidP="00E92BA0" w:rsidRDefault="00D521C9" w14:paraId="1F0127AD" w14:textId="76109453">
            <w:pPr>
              <w:rPr>
                <w:del w:author="Anthony Radford" w:date="2022-07-12T14:16:00Z" w:id="7675"/>
                <w:rFonts w:eastAsia="Times New Roman"/>
                <w:bCs/>
              </w:rPr>
            </w:pPr>
            <w:del w:author="Anthony Radford" w:date="2022-07-12T14:16:00Z" w:id="7676">
              <w:r w:rsidRPr="005732EC" w:rsidDel="00A069A9">
                <w:rPr>
                  <w:rFonts w:eastAsia="Times New Roman"/>
                  <w:bCs/>
                </w:rPr>
                <w:delText>901023</w:delText>
              </w:r>
            </w:del>
          </w:p>
        </w:tc>
        <w:tc>
          <w:tcPr>
            <w:tcW w:w="8222" w:type="dxa"/>
            <w:shd w:val="clear" w:color="auto" w:fill="auto"/>
            <w:noWrap/>
            <w:vAlign w:val="bottom"/>
            <w:hideMark/>
          </w:tcPr>
          <w:p w:rsidRPr="005732EC" w:rsidR="00D521C9" w:rsidDel="00A069A9" w:rsidP="00E92BA0" w:rsidRDefault="00D521C9" w14:paraId="0A5BC9FA" w14:textId="12E4DF67">
            <w:pPr>
              <w:rPr>
                <w:del w:author="Anthony Radford" w:date="2022-07-12T14:16:00Z" w:id="7677"/>
                <w:rFonts w:eastAsia="Times New Roman"/>
                <w:bCs/>
              </w:rPr>
            </w:pPr>
            <w:del w:author="Anthony Radford" w:date="2022-07-12T14:16:00Z" w:id="7678">
              <w:r w:rsidRPr="005732EC" w:rsidDel="00A069A9">
                <w:rPr>
                  <w:rFonts w:eastAsia="Times New Roman"/>
                  <w:bCs/>
                </w:rPr>
                <w:delText>Payment identifier transaction sequence number invalid</w:delText>
              </w:r>
            </w:del>
          </w:p>
        </w:tc>
      </w:tr>
      <w:tr w:rsidRPr="005732EC" w:rsidR="00D521C9" w:rsidDel="00A069A9" w:rsidTr="005017F9" w14:paraId="68A76DB0" w14:textId="023538FF">
        <w:trPr>
          <w:trHeight w:val="255"/>
          <w:del w:author="Anthony Radford" w:date="2022-07-12T14:16:00Z" w:id="7679"/>
        </w:trPr>
        <w:tc>
          <w:tcPr>
            <w:tcW w:w="1418" w:type="dxa"/>
            <w:shd w:val="clear" w:color="auto" w:fill="auto"/>
            <w:noWrap/>
            <w:vAlign w:val="bottom"/>
            <w:hideMark/>
          </w:tcPr>
          <w:p w:rsidRPr="005732EC" w:rsidR="00D521C9" w:rsidDel="00A069A9" w:rsidP="00E92BA0" w:rsidRDefault="00D521C9" w14:paraId="4DFD0602" w14:textId="7FA188B3">
            <w:pPr>
              <w:rPr>
                <w:del w:author="Anthony Radford" w:date="2022-07-12T14:16:00Z" w:id="7680"/>
                <w:rFonts w:eastAsia="Times New Roman"/>
                <w:bCs/>
              </w:rPr>
            </w:pPr>
            <w:del w:author="Anthony Radford" w:date="2022-07-12T14:16:00Z" w:id="7681">
              <w:r w:rsidRPr="005732EC" w:rsidDel="00A069A9">
                <w:rPr>
                  <w:rFonts w:eastAsia="Times New Roman"/>
                  <w:bCs/>
                </w:rPr>
                <w:delText>901024</w:delText>
              </w:r>
            </w:del>
          </w:p>
        </w:tc>
        <w:tc>
          <w:tcPr>
            <w:tcW w:w="8222" w:type="dxa"/>
            <w:shd w:val="clear" w:color="auto" w:fill="auto"/>
            <w:noWrap/>
            <w:vAlign w:val="bottom"/>
            <w:hideMark/>
          </w:tcPr>
          <w:p w:rsidRPr="005732EC" w:rsidR="00D521C9" w:rsidDel="00A069A9" w:rsidP="00E92BA0" w:rsidRDefault="00D521C9" w14:paraId="7EDC68A5" w14:textId="4ED95240">
            <w:pPr>
              <w:rPr>
                <w:del w:author="Anthony Radford" w:date="2022-07-12T14:16:00Z" w:id="7682"/>
                <w:rFonts w:eastAsia="Times New Roman"/>
                <w:bCs/>
              </w:rPr>
            </w:pPr>
            <w:del w:author="Anthony Radford" w:date="2022-07-12T14:16:00Z" w:id="7683">
              <w:r w:rsidRPr="005732EC" w:rsidDel="00A069A9">
                <w:rPr>
                  <w:rFonts w:eastAsia="Times New Roman"/>
                  <w:bCs/>
                </w:rPr>
                <w:delText>Duplicate payment transaction identifier</w:delText>
              </w:r>
            </w:del>
          </w:p>
        </w:tc>
      </w:tr>
      <w:tr w:rsidRPr="005732EC" w:rsidR="00D521C9" w:rsidDel="00A069A9" w:rsidTr="005017F9" w14:paraId="17C9FAE7" w14:textId="53EC385A">
        <w:trPr>
          <w:trHeight w:val="255"/>
          <w:del w:author="Anthony Radford" w:date="2022-07-12T14:16:00Z" w:id="7684"/>
        </w:trPr>
        <w:tc>
          <w:tcPr>
            <w:tcW w:w="1418" w:type="dxa"/>
            <w:shd w:val="clear" w:color="auto" w:fill="auto"/>
            <w:noWrap/>
            <w:vAlign w:val="bottom"/>
            <w:hideMark/>
          </w:tcPr>
          <w:p w:rsidRPr="005732EC" w:rsidR="00D521C9" w:rsidDel="00A069A9" w:rsidP="00E92BA0" w:rsidRDefault="00D521C9" w14:paraId="7A27DA91" w14:textId="57B557FF">
            <w:pPr>
              <w:rPr>
                <w:del w:author="Anthony Radford" w:date="2022-07-12T14:16:00Z" w:id="7685"/>
                <w:rFonts w:eastAsia="Times New Roman"/>
                <w:bCs/>
              </w:rPr>
            </w:pPr>
            <w:del w:author="Anthony Radford" w:date="2022-07-12T14:16:00Z" w:id="7686">
              <w:r w:rsidRPr="005732EC" w:rsidDel="00A069A9">
                <w:rPr>
                  <w:rFonts w:eastAsia="Times New Roman"/>
                  <w:bCs/>
                </w:rPr>
                <w:delText>901025</w:delText>
              </w:r>
            </w:del>
          </w:p>
        </w:tc>
        <w:tc>
          <w:tcPr>
            <w:tcW w:w="8222" w:type="dxa"/>
            <w:shd w:val="clear" w:color="auto" w:fill="auto"/>
            <w:noWrap/>
            <w:vAlign w:val="bottom"/>
            <w:hideMark/>
          </w:tcPr>
          <w:p w:rsidRPr="005732EC" w:rsidR="00D521C9" w:rsidDel="00A069A9" w:rsidP="00E92BA0" w:rsidRDefault="00D521C9" w14:paraId="65F8E083" w14:textId="38CAB771">
            <w:pPr>
              <w:rPr>
                <w:del w:author="Anthony Radford" w:date="2022-07-12T14:16:00Z" w:id="7687"/>
                <w:rFonts w:eastAsia="Times New Roman"/>
                <w:bCs/>
              </w:rPr>
            </w:pPr>
            <w:del w:author="Anthony Radford" w:date="2022-07-12T14:16:00Z" w:id="7688">
              <w:r w:rsidRPr="005732EC" w:rsidDel="00A069A9">
                <w:rPr>
                  <w:rFonts w:eastAsia="Times New Roman"/>
                  <w:bCs/>
                </w:rPr>
                <w:delText>Payment Type Information, Clearing Channel not equal to RTGS</w:delText>
              </w:r>
            </w:del>
          </w:p>
        </w:tc>
      </w:tr>
      <w:tr w:rsidRPr="005732EC" w:rsidR="00D521C9" w:rsidDel="00A069A9" w:rsidTr="005017F9" w14:paraId="6D6A09E8" w14:textId="0C6BBF3C">
        <w:trPr>
          <w:trHeight w:val="255"/>
          <w:del w:author="Anthony Radford" w:date="2022-07-12T14:16:00Z" w:id="7689"/>
        </w:trPr>
        <w:tc>
          <w:tcPr>
            <w:tcW w:w="1418" w:type="dxa"/>
            <w:shd w:val="clear" w:color="auto" w:fill="auto"/>
            <w:noWrap/>
            <w:vAlign w:val="bottom"/>
          </w:tcPr>
          <w:p w:rsidRPr="005732EC" w:rsidR="00D521C9" w:rsidDel="00A069A9" w:rsidP="00E92BA0" w:rsidRDefault="00D521C9" w14:paraId="3AAB2651" w14:textId="6D357BBA">
            <w:pPr>
              <w:rPr>
                <w:del w:author="Anthony Radford" w:date="2022-07-12T14:16:00Z" w:id="7690"/>
                <w:rFonts w:eastAsia="Times New Roman"/>
                <w:bCs/>
              </w:rPr>
            </w:pPr>
            <w:del w:author="Anthony Radford" w:date="2022-07-12T14:16:00Z" w:id="7691">
              <w:r w:rsidDel="00A069A9">
                <w:rPr>
                  <w:rFonts w:eastAsia="Times New Roman"/>
                  <w:bCs/>
                </w:rPr>
                <w:delText>901026</w:delText>
              </w:r>
            </w:del>
          </w:p>
        </w:tc>
        <w:tc>
          <w:tcPr>
            <w:tcW w:w="8222" w:type="dxa"/>
            <w:shd w:val="clear" w:color="auto" w:fill="auto"/>
            <w:noWrap/>
            <w:vAlign w:val="bottom"/>
          </w:tcPr>
          <w:p w:rsidRPr="005732EC" w:rsidR="00D521C9" w:rsidDel="00A069A9" w:rsidP="00E92BA0" w:rsidRDefault="00D521C9" w14:paraId="52E9C652" w14:textId="0546E92B">
            <w:pPr>
              <w:rPr>
                <w:del w:author="Anthony Radford" w:date="2022-07-12T14:16:00Z" w:id="7692"/>
                <w:rFonts w:eastAsia="Times New Roman"/>
                <w:bCs/>
              </w:rPr>
            </w:pPr>
            <w:del w:author="Anthony Radford" w:date="2022-07-12T14:16:00Z" w:id="7693">
              <w:r w:rsidDel="00A069A9">
                <w:rPr>
                  <w:rFonts w:eastAsia="Times New Roman"/>
                  <w:bCs/>
                </w:rPr>
                <w:delText>Service Level is invalid</w:delText>
              </w:r>
            </w:del>
          </w:p>
        </w:tc>
      </w:tr>
      <w:tr w:rsidRPr="005732EC" w:rsidR="00D521C9" w:rsidDel="00A069A9" w:rsidTr="005017F9" w14:paraId="1706F6BC" w14:textId="39A56496">
        <w:trPr>
          <w:trHeight w:val="255"/>
          <w:del w:author="Anthony Radford" w:date="2022-07-12T14:16:00Z" w:id="7694"/>
        </w:trPr>
        <w:tc>
          <w:tcPr>
            <w:tcW w:w="1418" w:type="dxa"/>
            <w:shd w:val="clear" w:color="auto" w:fill="auto"/>
            <w:noWrap/>
            <w:vAlign w:val="bottom"/>
            <w:hideMark/>
          </w:tcPr>
          <w:p w:rsidRPr="005732EC" w:rsidR="00D521C9" w:rsidDel="00A069A9" w:rsidP="00E92BA0" w:rsidRDefault="00D521C9" w14:paraId="180B0C7C" w14:textId="7A6FB55A">
            <w:pPr>
              <w:rPr>
                <w:del w:author="Anthony Radford" w:date="2022-07-12T14:16:00Z" w:id="7695"/>
                <w:rFonts w:eastAsia="Times New Roman"/>
                <w:bCs/>
              </w:rPr>
            </w:pPr>
            <w:del w:author="Anthony Radford" w:date="2022-07-12T14:16:00Z" w:id="7696">
              <w:r w:rsidRPr="005732EC" w:rsidDel="00A069A9">
                <w:rPr>
                  <w:rFonts w:eastAsia="Times New Roman"/>
                  <w:bCs/>
                </w:rPr>
                <w:delText>901027</w:delText>
              </w:r>
            </w:del>
          </w:p>
        </w:tc>
        <w:tc>
          <w:tcPr>
            <w:tcW w:w="8222" w:type="dxa"/>
            <w:shd w:val="clear" w:color="auto" w:fill="auto"/>
            <w:noWrap/>
            <w:vAlign w:val="bottom"/>
            <w:hideMark/>
          </w:tcPr>
          <w:p w:rsidRPr="005732EC" w:rsidR="00D521C9" w:rsidDel="00A069A9" w:rsidP="00E92BA0" w:rsidRDefault="00D521C9" w14:paraId="7AEAA69E" w14:textId="092A5FAF">
            <w:pPr>
              <w:rPr>
                <w:del w:author="Anthony Radford" w:date="2022-07-12T14:16:00Z" w:id="7697"/>
                <w:rFonts w:eastAsia="Times New Roman"/>
                <w:bCs/>
              </w:rPr>
            </w:pPr>
            <w:del w:author="Anthony Radford" w:date="2022-07-12T14:16:00Z" w:id="7698">
              <w:r w:rsidRPr="005732EC" w:rsidDel="00A069A9">
                <w:rPr>
                  <w:rFonts w:eastAsia="Times New Roman"/>
                  <w:bCs/>
                </w:rPr>
                <w:delText>Category Purpose Code is invalid</w:delText>
              </w:r>
            </w:del>
          </w:p>
        </w:tc>
      </w:tr>
      <w:tr w:rsidRPr="005732EC" w:rsidR="00D521C9" w:rsidDel="00A069A9" w:rsidTr="005017F9" w14:paraId="5BFAEC36" w14:textId="6A86405A">
        <w:trPr>
          <w:trHeight w:val="255"/>
          <w:del w:author="Anthony Radford" w:date="2022-07-12T14:16:00Z" w:id="7699"/>
        </w:trPr>
        <w:tc>
          <w:tcPr>
            <w:tcW w:w="1418" w:type="dxa"/>
            <w:shd w:val="clear" w:color="auto" w:fill="auto"/>
            <w:noWrap/>
            <w:vAlign w:val="bottom"/>
            <w:hideMark/>
          </w:tcPr>
          <w:p w:rsidRPr="005732EC" w:rsidR="00D521C9" w:rsidDel="00A069A9" w:rsidP="00E92BA0" w:rsidRDefault="00D521C9" w14:paraId="01343D2D" w14:textId="2F10D6D0">
            <w:pPr>
              <w:rPr>
                <w:del w:author="Anthony Radford" w:date="2022-07-12T14:16:00Z" w:id="7700"/>
                <w:rFonts w:eastAsia="Times New Roman"/>
                <w:bCs/>
              </w:rPr>
            </w:pPr>
            <w:del w:author="Anthony Radford" w:date="2022-07-12T14:16:00Z" w:id="7701">
              <w:r w:rsidRPr="005732EC" w:rsidDel="00A069A9">
                <w:rPr>
                  <w:rFonts w:eastAsia="Times New Roman"/>
                  <w:bCs/>
                </w:rPr>
                <w:delText>901029</w:delText>
              </w:r>
            </w:del>
          </w:p>
        </w:tc>
        <w:tc>
          <w:tcPr>
            <w:tcW w:w="8222" w:type="dxa"/>
            <w:shd w:val="clear" w:color="auto" w:fill="auto"/>
            <w:noWrap/>
            <w:vAlign w:val="bottom"/>
            <w:hideMark/>
          </w:tcPr>
          <w:p w:rsidRPr="005732EC" w:rsidR="00D521C9" w:rsidDel="00A069A9" w:rsidP="00E92BA0" w:rsidRDefault="00D521C9" w14:paraId="4C1BA7A3" w14:textId="0A794CDC">
            <w:pPr>
              <w:rPr>
                <w:del w:author="Anthony Radford" w:date="2022-07-12T14:16:00Z" w:id="7702"/>
                <w:rFonts w:eastAsia="Times New Roman"/>
                <w:bCs/>
              </w:rPr>
            </w:pPr>
            <w:del w:author="Anthony Radford" w:date="2022-07-12T14:16:00Z" w:id="7703">
              <w:r w:rsidRPr="005732EC" w:rsidDel="00A069A9">
                <w:rPr>
                  <w:rFonts w:eastAsia="Times New Roman"/>
                  <w:bCs/>
                </w:rPr>
                <w:delText>Currency code on transactions differ from that on the group header</w:delText>
              </w:r>
            </w:del>
          </w:p>
        </w:tc>
      </w:tr>
      <w:tr w:rsidRPr="005732EC" w:rsidR="00D521C9" w:rsidDel="00A069A9" w:rsidTr="005017F9" w14:paraId="3F8DBF54" w14:textId="6FE2653A">
        <w:trPr>
          <w:trHeight w:val="255"/>
          <w:del w:author="Anthony Radford" w:date="2022-07-12T14:16:00Z" w:id="7704"/>
        </w:trPr>
        <w:tc>
          <w:tcPr>
            <w:tcW w:w="1418" w:type="dxa"/>
            <w:shd w:val="clear" w:color="auto" w:fill="auto"/>
            <w:noWrap/>
            <w:vAlign w:val="bottom"/>
            <w:hideMark/>
          </w:tcPr>
          <w:p w:rsidRPr="005732EC" w:rsidR="00D521C9" w:rsidDel="00A069A9" w:rsidP="00E92BA0" w:rsidRDefault="00D521C9" w14:paraId="4444AA4F" w14:textId="6138083C">
            <w:pPr>
              <w:rPr>
                <w:del w:author="Anthony Radford" w:date="2022-07-12T14:16:00Z" w:id="7705"/>
                <w:rFonts w:eastAsia="Times New Roman"/>
                <w:bCs/>
              </w:rPr>
            </w:pPr>
            <w:del w:author="Anthony Radford" w:date="2022-07-12T14:16:00Z" w:id="7706">
              <w:r w:rsidRPr="005732EC" w:rsidDel="00A069A9">
                <w:rPr>
                  <w:rFonts w:eastAsia="Times New Roman"/>
                  <w:bCs/>
                </w:rPr>
                <w:delText>901030</w:delText>
              </w:r>
            </w:del>
          </w:p>
        </w:tc>
        <w:tc>
          <w:tcPr>
            <w:tcW w:w="8222" w:type="dxa"/>
            <w:shd w:val="clear" w:color="auto" w:fill="auto"/>
            <w:noWrap/>
            <w:vAlign w:val="bottom"/>
            <w:hideMark/>
          </w:tcPr>
          <w:p w:rsidRPr="005732EC" w:rsidR="00D521C9" w:rsidDel="00A069A9" w:rsidP="00E92BA0" w:rsidRDefault="00D521C9" w14:paraId="1946789C" w14:textId="5F5F8E49">
            <w:pPr>
              <w:rPr>
                <w:del w:author="Anthony Radford" w:date="2022-07-12T14:16:00Z" w:id="7707"/>
                <w:rFonts w:eastAsia="Times New Roman"/>
                <w:bCs/>
              </w:rPr>
            </w:pPr>
            <w:del w:author="Anthony Radford" w:date="2022-07-12T14:16:00Z" w:id="7708">
              <w:r w:rsidRPr="005732EC" w:rsidDel="00A069A9">
                <w:rPr>
                  <w:rFonts w:eastAsia="Times New Roman"/>
                  <w:bCs/>
                </w:rPr>
                <w:delText>Interbank Settlement Date is supplied in Group header and transactions</w:delText>
              </w:r>
            </w:del>
          </w:p>
        </w:tc>
      </w:tr>
      <w:tr w:rsidRPr="005732EC" w:rsidR="00D521C9" w:rsidDel="00A069A9" w:rsidTr="005017F9" w14:paraId="3A117C40" w14:textId="301599AE">
        <w:trPr>
          <w:trHeight w:val="255"/>
          <w:del w:author="Anthony Radford" w:date="2022-07-12T14:16:00Z" w:id="7709"/>
        </w:trPr>
        <w:tc>
          <w:tcPr>
            <w:tcW w:w="1418" w:type="dxa"/>
            <w:shd w:val="clear" w:color="auto" w:fill="auto"/>
            <w:noWrap/>
            <w:vAlign w:val="bottom"/>
            <w:hideMark/>
          </w:tcPr>
          <w:p w:rsidRPr="005732EC" w:rsidR="00D521C9" w:rsidDel="00A069A9" w:rsidP="00E92BA0" w:rsidRDefault="00D521C9" w14:paraId="3BF1DE5F" w14:textId="003B0415">
            <w:pPr>
              <w:rPr>
                <w:del w:author="Anthony Radford" w:date="2022-07-12T14:16:00Z" w:id="7710"/>
                <w:rFonts w:eastAsia="Times New Roman"/>
                <w:bCs/>
              </w:rPr>
            </w:pPr>
            <w:del w:author="Anthony Radford" w:date="2022-07-12T14:16:00Z" w:id="7711">
              <w:r w:rsidRPr="005732EC" w:rsidDel="00A069A9">
                <w:rPr>
                  <w:rFonts w:eastAsia="Times New Roman"/>
                  <w:bCs/>
                </w:rPr>
                <w:delText>901031</w:delText>
              </w:r>
            </w:del>
          </w:p>
        </w:tc>
        <w:tc>
          <w:tcPr>
            <w:tcW w:w="8222" w:type="dxa"/>
            <w:shd w:val="clear" w:color="auto" w:fill="auto"/>
            <w:noWrap/>
            <w:vAlign w:val="bottom"/>
            <w:hideMark/>
          </w:tcPr>
          <w:p w:rsidRPr="005732EC" w:rsidR="00D521C9" w:rsidDel="00A069A9" w:rsidP="00E92BA0" w:rsidRDefault="00D521C9" w14:paraId="48ECA8B8" w14:textId="707E15C2">
            <w:pPr>
              <w:rPr>
                <w:del w:author="Anthony Radford" w:date="2022-07-12T14:16:00Z" w:id="7712"/>
                <w:rFonts w:eastAsia="Times New Roman"/>
                <w:bCs/>
              </w:rPr>
            </w:pPr>
            <w:del w:author="Anthony Radford" w:date="2022-07-12T14:16:00Z" w:id="7713">
              <w:r w:rsidRPr="005732EC" w:rsidDel="00A069A9">
                <w:rPr>
                  <w:rFonts w:eastAsia="Times New Roman"/>
                  <w:bCs/>
                </w:rPr>
                <w:delText>The number of fractional digits (or minor unit of currency) must comply with ISO</w:delText>
              </w:r>
            </w:del>
          </w:p>
        </w:tc>
      </w:tr>
      <w:tr w:rsidRPr="005732EC" w:rsidR="00D521C9" w:rsidDel="00A069A9" w:rsidTr="005017F9" w14:paraId="4905DF7F" w14:textId="7D0E648E">
        <w:trPr>
          <w:trHeight w:val="255"/>
          <w:del w:author="Anthony Radford" w:date="2022-07-12T14:16:00Z" w:id="7714"/>
        </w:trPr>
        <w:tc>
          <w:tcPr>
            <w:tcW w:w="1418" w:type="dxa"/>
            <w:shd w:val="clear" w:color="auto" w:fill="auto"/>
            <w:noWrap/>
            <w:vAlign w:val="bottom"/>
            <w:hideMark/>
          </w:tcPr>
          <w:p w:rsidRPr="005732EC" w:rsidR="00D521C9" w:rsidDel="00A069A9" w:rsidP="00E92BA0" w:rsidRDefault="00D521C9" w14:paraId="4BD8822F" w14:textId="17E68E6F">
            <w:pPr>
              <w:rPr>
                <w:del w:author="Anthony Radford" w:date="2022-07-12T14:16:00Z" w:id="7715"/>
                <w:rFonts w:eastAsia="Times New Roman"/>
                <w:bCs/>
              </w:rPr>
            </w:pPr>
            <w:del w:author="Anthony Radford" w:date="2022-07-12T14:16:00Z" w:id="7716">
              <w:r w:rsidRPr="005732EC" w:rsidDel="00A069A9">
                <w:rPr>
                  <w:rFonts w:eastAsia="Times New Roman"/>
                  <w:bCs/>
                </w:rPr>
                <w:delText>901032</w:delText>
              </w:r>
            </w:del>
          </w:p>
        </w:tc>
        <w:tc>
          <w:tcPr>
            <w:tcW w:w="8222" w:type="dxa"/>
            <w:shd w:val="clear" w:color="auto" w:fill="auto"/>
            <w:noWrap/>
            <w:vAlign w:val="bottom"/>
            <w:hideMark/>
          </w:tcPr>
          <w:p w:rsidRPr="005732EC" w:rsidR="00D521C9" w:rsidDel="00A069A9" w:rsidP="00E92BA0" w:rsidRDefault="00D521C9" w14:paraId="4C07243C" w14:textId="3E1314B6">
            <w:pPr>
              <w:rPr>
                <w:del w:author="Anthony Radford" w:date="2022-07-12T14:16:00Z" w:id="7717"/>
                <w:rFonts w:eastAsia="Times New Roman"/>
                <w:bCs/>
              </w:rPr>
            </w:pPr>
            <w:del w:author="Anthony Radford" w:date="2022-07-12T14:16:00Z" w:id="7718">
              <w:r w:rsidRPr="005732EC" w:rsidDel="00A069A9">
                <w:rPr>
                  <w:rFonts w:eastAsia="Times New Roman"/>
                  <w:bCs/>
                </w:rPr>
                <w:delText>Exchange rate is not permitted unless instructed amount is supplied</w:delText>
              </w:r>
            </w:del>
          </w:p>
        </w:tc>
      </w:tr>
      <w:tr w:rsidRPr="005732EC" w:rsidR="00D521C9" w:rsidDel="00A069A9" w:rsidTr="005017F9" w14:paraId="28706CF0" w14:textId="13FD188F">
        <w:trPr>
          <w:trHeight w:val="255"/>
          <w:del w:author="Anthony Radford" w:date="2022-07-12T14:16:00Z" w:id="7719"/>
        </w:trPr>
        <w:tc>
          <w:tcPr>
            <w:tcW w:w="1418" w:type="dxa"/>
            <w:shd w:val="clear" w:color="auto" w:fill="auto"/>
            <w:noWrap/>
            <w:vAlign w:val="bottom"/>
            <w:hideMark/>
          </w:tcPr>
          <w:p w:rsidRPr="005732EC" w:rsidR="00D521C9" w:rsidDel="00A069A9" w:rsidP="00E92BA0" w:rsidRDefault="00D521C9" w14:paraId="015BF2D7" w14:textId="785DB0BB">
            <w:pPr>
              <w:rPr>
                <w:del w:author="Anthony Radford" w:date="2022-07-12T14:16:00Z" w:id="7720"/>
                <w:rFonts w:eastAsia="Times New Roman"/>
                <w:bCs/>
              </w:rPr>
            </w:pPr>
            <w:del w:author="Anthony Radford" w:date="2022-07-12T14:16:00Z" w:id="7721">
              <w:r w:rsidRPr="005732EC" w:rsidDel="00A069A9">
                <w:rPr>
                  <w:rFonts w:eastAsia="Times New Roman"/>
                  <w:bCs/>
                </w:rPr>
                <w:delText>901033</w:delText>
              </w:r>
            </w:del>
          </w:p>
        </w:tc>
        <w:tc>
          <w:tcPr>
            <w:tcW w:w="8222" w:type="dxa"/>
            <w:shd w:val="clear" w:color="auto" w:fill="auto"/>
            <w:noWrap/>
            <w:vAlign w:val="bottom"/>
            <w:hideMark/>
          </w:tcPr>
          <w:p w:rsidRPr="005732EC" w:rsidR="00D521C9" w:rsidDel="00A069A9" w:rsidP="00E92BA0" w:rsidRDefault="00D521C9" w14:paraId="3F7FE491" w14:textId="0C3CCFD0">
            <w:pPr>
              <w:rPr>
                <w:del w:author="Anthony Radford" w:date="2022-07-12T14:16:00Z" w:id="7722"/>
                <w:rFonts w:eastAsia="Times New Roman"/>
                <w:bCs/>
              </w:rPr>
            </w:pPr>
            <w:del w:author="Anthony Radford" w:date="2022-07-12T14:16:00Z" w:id="7723">
              <w:r w:rsidRPr="005732EC" w:rsidDel="00A069A9">
                <w:rPr>
                  <w:rFonts w:eastAsia="Times New Roman"/>
                  <w:bCs/>
                </w:rPr>
                <w:delText>Incorrect charge bearer content</w:delText>
              </w:r>
            </w:del>
          </w:p>
        </w:tc>
      </w:tr>
      <w:tr w:rsidRPr="005732EC" w:rsidR="00D521C9" w:rsidDel="00A069A9" w:rsidTr="005017F9" w14:paraId="717E2B7C" w14:textId="1F749CFF">
        <w:trPr>
          <w:trHeight w:val="255"/>
          <w:del w:author="Anthony Radford" w:date="2022-07-12T14:16:00Z" w:id="7724"/>
        </w:trPr>
        <w:tc>
          <w:tcPr>
            <w:tcW w:w="1418" w:type="dxa"/>
            <w:shd w:val="clear" w:color="auto" w:fill="auto"/>
            <w:noWrap/>
            <w:vAlign w:val="bottom"/>
            <w:hideMark/>
          </w:tcPr>
          <w:p w:rsidRPr="005732EC" w:rsidR="00D521C9" w:rsidDel="00A069A9" w:rsidP="00E92BA0" w:rsidRDefault="00D521C9" w14:paraId="7C100575" w14:textId="7F3D1536">
            <w:pPr>
              <w:rPr>
                <w:del w:author="Anthony Radford" w:date="2022-07-12T14:16:00Z" w:id="7725"/>
                <w:rFonts w:eastAsia="Times New Roman"/>
                <w:bCs/>
              </w:rPr>
            </w:pPr>
            <w:del w:author="Anthony Radford" w:date="2022-07-12T14:16:00Z" w:id="7726">
              <w:r w:rsidRPr="005732EC" w:rsidDel="00A069A9">
                <w:rPr>
                  <w:rFonts w:eastAsia="Times New Roman"/>
                  <w:bCs/>
                </w:rPr>
                <w:delText>901034</w:delText>
              </w:r>
            </w:del>
          </w:p>
        </w:tc>
        <w:tc>
          <w:tcPr>
            <w:tcW w:w="8222" w:type="dxa"/>
            <w:shd w:val="clear" w:color="auto" w:fill="auto"/>
            <w:noWrap/>
            <w:vAlign w:val="bottom"/>
            <w:hideMark/>
          </w:tcPr>
          <w:p w:rsidRPr="005732EC" w:rsidR="00D521C9" w:rsidDel="00A069A9" w:rsidP="00E92BA0" w:rsidRDefault="00D521C9" w14:paraId="0DAE4448" w14:textId="3B1B400A">
            <w:pPr>
              <w:rPr>
                <w:del w:author="Anthony Radford" w:date="2022-07-12T14:16:00Z" w:id="7727"/>
                <w:rFonts w:eastAsia="Times New Roman"/>
                <w:bCs/>
              </w:rPr>
            </w:pPr>
            <w:del w:author="Anthony Radford" w:date="2022-07-12T14:16:00Z" w:id="7728">
              <w:r w:rsidRPr="005732EC" w:rsidDel="00A069A9">
                <w:rPr>
                  <w:rFonts w:eastAsia="Times New Roman"/>
                  <w:bCs/>
                </w:rPr>
                <w:delText>Ultimate debtor name is same as debtor name</w:delText>
              </w:r>
            </w:del>
          </w:p>
        </w:tc>
      </w:tr>
      <w:tr w:rsidRPr="005732EC" w:rsidR="00D521C9" w:rsidDel="00A069A9" w:rsidTr="005017F9" w14:paraId="167F1324" w14:textId="71072EA0">
        <w:trPr>
          <w:trHeight w:val="255"/>
          <w:del w:author="Anthony Radford" w:date="2022-07-12T14:16:00Z" w:id="7729"/>
        </w:trPr>
        <w:tc>
          <w:tcPr>
            <w:tcW w:w="1418" w:type="dxa"/>
            <w:shd w:val="clear" w:color="auto" w:fill="auto"/>
            <w:noWrap/>
            <w:vAlign w:val="bottom"/>
            <w:hideMark/>
          </w:tcPr>
          <w:p w:rsidRPr="005732EC" w:rsidR="00D521C9" w:rsidDel="00A069A9" w:rsidP="00E92BA0" w:rsidRDefault="00D521C9" w14:paraId="10573022" w14:textId="3AE3D2BD">
            <w:pPr>
              <w:rPr>
                <w:del w:author="Anthony Radford" w:date="2022-07-12T14:16:00Z" w:id="7730"/>
                <w:rFonts w:eastAsia="Times New Roman"/>
                <w:bCs/>
              </w:rPr>
            </w:pPr>
            <w:del w:author="Anthony Radford" w:date="2022-07-12T14:16:00Z" w:id="7731">
              <w:r w:rsidRPr="005732EC" w:rsidDel="00A069A9">
                <w:rPr>
                  <w:rFonts w:eastAsia="Times New Roman"/>
                  <w:bCs/>
                </w:rPr>
                <w:delText>901035</w:delText>
              </w:r>
            </w:del>
          </w:p>
        </w:tc>
        <w:tc>
          <w:tcPr>
            <w:tcW w:w="8222" w:type="dxa"/>
            <w:shd w:val="clear" w:color="auto" w:fill="auto"/>
            <w:noWrap/>
            <w:vAlign w:val="bottom"/>
            <w:hideMark/>
          </w:tcPr>
          <w:p w:rsidRPr="005732EC" w:rsidR="00D521C9" w:rsidDel="00A069A9" w:rsidP="00E92BA0" w:rsidRDefault="00D521C9" w14:paraId="7BDE3408" w14:textId="336CD3D4">
            <w:pPr>
              <w:rPr>
                <w:del w:author="Anthony Radford" w:date="2022-07-12T14:16:00Z" w:id="7732"/>
                <w:rFonts w:eastAsia="Times New Roman"/>
                <w:bCs/>
              </w:rPr>
            </w:pPr>
            <w:del w:author="Anthony Radford" w:date="2022-07-12T14:16:00Z" w:id="7733">
              <w:r w:rsidRPr="005732EC" w:rsidDel="00A069A9">
                <w:rPr>
                  <w:rFonts w:eastAsia="Times New Roman"/>
                  <w:bCs/>
                </w:rPr>
                <w:delText>Debtor Name field is spaces</w:delText>
              </w:r>
            </w:del>
          </w:p>
        </w:tc>
      </w:tr>
      <w:tr w:rsidRPr="005732EC" w:rsidR="00D521C9" w:rsidDel="00A069A9" w:rsidTr="005017F9" w14:paraId="1A8AC82F" w14:textId="799C1735">
        <w:trPr>
          <w:trHeight w:val="255"/>
          <w:del w:author="Anthony Radford" w:date="2022-07-12T14:16:00Z" w:id="7734"/>
        </w:trPr>
        <w:tc>
          <w:tcPr>
            <w:tcW w:w="1418" w:type="dxa"/>
            <w:shd w:val="clear" w:color="auto" w:fill="auto"/>
            <w:noWrap/>
            <w:vAlign w:val="bottom"/>
            <w:hideMark/>
          </w:tcPr>
          <w:p w:rsidRPr="005732EC" w:rsidR="00D521C9" w:rsidDel="00A069A9" w:rsidP="00E92BA0" w:rsidRDefault="00D521C9" w14:paraId="240E05DA" w14:textId="4F3DDAB8">
            <w:pPr>
              <w:rPr>
                <w:del w:author="Anthony Radford" w:date="2022-07-12T14:16:00Z" w:id="7735"/>
                <w:rFonts w:eastAsia="Times New Roman"/>
                <w:bCs/>
              </w:rPr>
            </w:pPr>
            <w:del w:author="Anthony Radford" w:date="2022-07-12T14:16:00Z" w:id="7736">
              <w:r w:rsidRPr="005732EC" w:rsidDel="00A069A9">
                <w:rPr>
                  <w:rFonts w:eastAsia="Times New Roman"/>
                  <w:bCs/>
                </w:rPr>
                <w:delText>901036</w:delText>
              </w:r>
            </w:del>
          </w:p>
        </w:tc>
        <w:tc>
          <w:tcPr>
            <w:tcW w:w="8222" w:type="dxa"/>
            <w:shd w:val="clear" w:color="auto" w:fill="auto"/>
            <w:noWrap/>
            <w:vAlign w:val="bottom"/>
            <w:hideMark/>
          </w:tcPr>
          <w:p w:rsidRPr="005732EC" w:rsidR="00D521C9" w:rsidDel="00A069A9" w:rsidP="00E92BA0" w:rsidRDefault="00D521C9" w14:paraId="49033165" w14:textId="61F11AC0">
            <w:pPr>
              <w:rPr>
                <w:del w:author="Anthony Radford" w:date="2022-07-12T14:16:00Z" w:id="7737"/>
                <w:rFonts w:eastAsia="Times New Roman"/>
                <w:bCs/>
              </w:rPr>
            </w:pPr>
            <w:del w:author="Anthony Radford" w:date="2022-07-12T14:16:00Z" w:id="7738">
              <w:r w:rsidRPr="005732EC" w:rsidDel="00A069A9">
                <w:rPr>
                  <w:rFonts w:eastAsia="Times New Roman"/>
                  <w:bCs/>
                </w:rPr>
                <w:delText>De</w:delText>
              </w:r>
              <w:r w:rsidDel="00A069A9">
                <w:rPr>
                  <w:rFonts w:eastAsia="Times New Roman"/>
                  <w:bCs/>
                </w:rPr>
                <w:delText>bit</w:delText>
              </w:r>
              <w:r w:rsidRPr="005732EC" w:rsidDel="00A069A9">
                <w:rPr>
                  <w:rFonts w:eastAsia="Times New Roman"/>
                  <w:bCs/>
                </w:rPr>
                <w:delText xml:space="preserve"> account is missing</w:delText>
              </w:r>
            </w:del>
          </w:p>
        </w:tc>
      </w:tr>
      <w:tr w:rsidRPr="005732EC" w:rsidR="00D521C9" w:rsidDel="00A069A9" w:rsidTr="005017F9" w14:paraId="080FC79C" w14:textId="02F055C0">
        <w:trPr>
          <w:trHeight w:val="255"/>
          <w:del w:author="Anthony Radford" w:date="2022-07-12T14:16:00Z" w:id="7739"/>
        </w:trPr>
        <w:tc>
          <w:tcPr>
            <w:tcW w:w="1418" w:type="dxa"/>
            <w:shd w:val="clear" w:color="auto" w:fill="auto"/>
            <w:noWrap/>
            <w:vAlign w:val="bottom"/>
            <w:hideMark/>
          </w:tcPr>
          <w:p w:rsidRPr="005732EC" w:rsidR="00D521C9" w:rsidDel="00A069A9" w:rsidP="00E92BA0" w:rsidRDefault="00D521C9" w14:paraId="592E7A68" w14:textId="6BA4DD4E">
            <w:pPr>
              <w:rPr>
                <w:del w:author="Anthony Radford" w:date="2022-07-12T14:16:00Z" w:id="7740"/>
                <w:rFonts w:eastAsia="Times New Roman"/>
                <w:bCs/>
              </w:rPr>
            </w:pPr>
            <w:del w:author="Anthony Radford" w:date="2022-07-12T14:16:00Z" w:id="7741">
              <w:r w:rsidRPr="005732EC" w:rsidDel="00A069A9">
                <w:rPr>
                  <w:rFonts w:eastAsia="Times New Roman"/>
                  <w:bCs/>
                </w:rPr>
                <w:delText>901037</w:delText>
              </w:r>
            </w:del>
          </w:p>
        </w:tc>
        <w:tc>
          <w:tcPr>
            <w:tcW w:w="8222" w:type="dxa"/>
            <w:shd w:val="clear" w:color="auto" w:fill="auto"/>
            <w:noWrap/>
            <w:vAlign w:val="bottom"/>
            <w:hideMark/>
          </w:tcPr>
          <w:p w:rsidRPr="005732EC" w:rsidR="00D521C9" w:rsidDel="00A069A9" w:rsidP="00E92BA0" w:rsidRDefault="00D521C9" w14:paraId="671ABE9F" w14:textId="399ACE7D">
            <w:pPr>
              <w:rPr>
                <w:del w:author="Anthony Radford" w:date="2022-07-12T14:16:00Z" w:id="7742"/>
                <w:rFonts w:eastAsia="Times New Roman"/>
                <w:bCs/>
              </w:rPr>
            </w:pPr>
            <w:del w:author="Anthony Radford" w:date="2022-07-12T14:16:00Z" w:id="7743">
              <w:r w:rsidRPr="005732EC" w:rsidDel="00A069A9">
                <w:rPr>
                  <w:rFonts w:eastAsia="Times New Roman"/>
                  <w:bCs/>
                </w:rPr>
                <w:delText>Debit agent is missing</w:delText>
              </w:r>
            </w:del>
          </w:p>
        </w:tc>
      </w:tr>
      <w:tr w:rsidRPr="005732EC" w:rsidR="00D521C9" w:rsidDel="00A069A9" w:rsidTr="005017F9" w14:paraId="7351B3BE" w14:textId="5DFE399D">
        <w:trPr>
          <w:trHeight w:val="255"/>
          <w:del w:author="Anthony Radford" w:date="2022-07-12T14:16:00Z" w:id="7744"/>
        </w:trPr>
        <w:tc>
          <w:tcPr>
            <w:tcW w:w="1418" w:type="dxa"/>
            <w:shd w:val="clear" w:color="auto" w:fill="auto"/>
            <w:noWrap/>
            <w:vAlign w:val="bottom"/>
            <w:hideMark/>
          </w:tcPr>
          <w:p w:rsidRPr="005732EC" w:rsidR="00D521C9" w:rsidDel="00A069A9" w:rsidP="00E92BA0" w:rsidRDefault="00D521C9" w14:paraId="60696A16" w14:textId="47964B81">
            <w:pPr>
              <w:rPr>
                <w:del w:author="Anthony Radford" w:date="2022-07-12T14:16:00Z" w:id="7745"/>
                <w:rFonts w:eastAsia="Times New Roman"/>
                <w:bCs/>
              </w:rPr>
            </w:pPr>
            <w:del w:author="Anthony Radford" w:date="2022-07-12T14:16:00Z" w:id="7746">
              <w:r w:rsidRPr="005732EC" w:rsidDel="00A069A9">
                <w:rPr>
                  <w:rFonts w:eastAsia="Times New Roman"/>
                  <w:bCs/>
                </w:rPr>
                <w:delText>901038</w:delText>
              </w:r>
            </w:del>
          </w:p>
        </w:tc>
        <w:tc>
          <w:tcPr>
            <w:tcW w:w="8222" w:type="dxa"/>
            <w:shd w:val="clear" w:color="auto" w:fill="auto"/>
            <w:noWrap/>
            <w:vAlign w:val="bottom"/>
            <w:hideMark/>
          </w:tcPr>
          <w:p w:rsidRPr="005732EC" w:rsidR="00D521C9" w:rsidDel="00A069A9" w:rsidP="00E92BA0" w:rsidRDefault="00D521C9" w14:paraId="4717B398" w14:textId="5EE3A357">
            <w:pPr>
              <w:rPr>
                <w:del w:author="Anthony Radford" w:date="2022-07-12T14:16:00Z" w:id="7747"/>
                <w:rFonts w:eastAsia="Times New Roman"/>
                <w:bCs/>
              </w:rPr>
            </w:pPr>
            <w:del w:author="Anthony Radford" w:date="2022-07-12T14:16:00Z" w:id="7748">
              <w:r w:rsidRPr="005732EC" w:rsidDel="00A069A9">
                <w:rPr>
                  <w:rFonts w:eastAsia="Times New Roman"/>
                  <w:bCs/>
                </w:rPr>
                <w:delText>Creditor Name field is spaces</w:delText>
              </w:r>
            </w:del>
          </w:p>
        </w:tc>
      </w:tr>
      <w:tr w:rsidRPr="005732EC" w:rsidR="00D521C9" w:rsidDel="00A069A9" w:rsidTr="005017F9" w14:paraId="1CF4DB45" w14:textId="7CF54B83">
        <w:trPr>
          <w:trHeight w:val="255"/>
          <w:del w:author="Anthony Radford" w:date="2022-07-12T14:16:00Z" w:id="7749"/>
        </w:trPr>
        <w:tc>
          <w:tcPr>
            <w:tcW w:w="1418" w:type="dxa"/>
            <w:shd w:val="clear" w:color="auto" w:fill="auto"/>
            <w:noWrap/>
            <w:vAlign w:val="bottom"/>
            <w:hideMark/>
          </w:tcPr>
          <w:p w:rsidRPr="00AC72D7" w:rsidR="00D521C9" w:rsidDel="00A069A9" w:rsidP="00E92BA0" w:rsidRDefault="00D521C9" w14:paraId="206984F3" w14:textId="63578CE5">
            <w:pPr>
              <w:rPr>
                <w:del w:author="Anthony Radford" w:date="2022-07-12T14:16:00Z" w:id="7750"/>
              </w:rPr>
            </w:pPr>
            <w:del w:author="Anthony Radford" w:date="2022-07-12T14:16:00Z" w:id="7751">
              <w:r w:rsidRPr="00AC72D7" w:rsidDel="00A069A9">
                <w:delText>901039</w:delText>
              </w:r>
            </w:del>
          </w:p>
        </w:tc>
        <w:tc>
          <w:tcPr>
            <w:tcW w:w="8222" w:type="dxa"/>
            <w:shd w:val="clear" w:color="auto" w:fill="auto"/>
            <w:noWrap/>
            <w:vAlign w:val="bottom"/>
            <w:hideMark/>
          </w:tcPr>
          <w:p w:rsidRPr="00AC72D7" w:rsidR="00D521C9" w:rsidDel="00A069A9" w:rsidP="00E92BA0" w:rsidRDefault="00D521C9" w14:paraId="0B1E1ABF" w14:textId="160C9D25">
            <w:pPr>
              <w:rPr>
                <w:del w:author="Anthony Radford" w:date="2022-07-12T14:16:00Z" w:id="7752"/>
              </w:rPr>
            </w:pPr>
            <w:del w:author="Anthony Radford" w:date="2022-07-12T14:16:00Z" w:id="7753">
              <w:r w:rsidRPr="00AC72D7" w:rsidDel="00A069A9">
                <w:delText>Ultimate creditor name is same as creditor name</w:delText>
              </w:r>
            </w:del>
          </w:p>
        </w:tc>
      </w:tr>
      <w:tr w:rsidRPr="005732EC" w:rsidR="00D521C9" w:rsidDel="00A069A9" w:rsidTr="005017F9" w14:paraId="190A688C" w14:textId="53C50938">
        <w:trPr>
          <w:trHeight w:val="255"/>
          <w:del w:author="Anthony Radford" w:date="2022-07-12T14:16:00Z" w:id="7754"/>
        </w:trPr>
        <w:tc>
          <w:tcPr>
            <w:tcW w:w="1418" w:type="dxa"/>
            <w:shd w:val="clear" w:color="auto" w:fill="auto"/>
            <w:noWrap/>
            <w:vAlign w:val="bottom"/>
            <w:hideMark/>
          </w:tcPr>
          <w:p w:rsidRPr="00AC72D7" w:rsidR="00D521C9" w:rsidDel="00A069A9" w:rsidP="00E92BA0" w:rsidRDefault="00D521C9" w14:paraId="788C9D49" w14:textId="750B5E49">
            <w:pPr>
              <w:rPr>
                <w:del w:author="Anthony Radford" w:date="2022-07-12T14:16:00Z" w:id="7755"/>
              </w:rPr>
            </w:pPr>
            <w:del w:author="Anthony Radford" w:date="2022-07-12T14:16:00Z" w:id="7756">
              <w:r w:rsidRPr="00AC72D7" w:rsidDel="00A069A9">
                <w:delText>901040</w:delText>
              </w:r>
            </w:del>
          </w:p>
        </w:tc>
        <w:tc>
          <w:tcPr>
            <w:tcW w:w="8222" w:type="dxa"/>
            <w:shd w:val="clear" w:color="auto" w:fill="auto"/>
            <w:noWrap/>
            <w:vAlign w:val="bottom"/>
            <w:hideMark/>
          </w:tcPr>
          <w:p w:rsidRPr="00AC72D7" w:rsidR="00D521C9" w:rsidDel="00A069A9" w:rsidP="00E92BA0" w:rsidRDefault="00D521C9" w14:paraId="457AF4B4" w14:textId="6A18C832">
            <w:pPr>
              <w:rPr>
                <w:del w:author="Anthony Radford" w:date="2022-07-12T14:16:00Z" w:id="7757"/>
              </w:rPr>
            </w:pPr>
            <w:del w:author="Anthony Radford" w:date="2022-07-12T14:16:00Z" w:id="7758">
              <w:r w:rsidRPr="00AC72D7" w:rsidDel="00A069A9">
                <w:delText>Creditor account is missing</w:delText>
              </w:r>
            </w:del>
          </w:p>
        </w:tc>
      </w:tr>
      <w:tr w:rsidRPr="005732EC" w:rsidR="00D521C9" w:rsidDel="00A069A9" w:rsidTr="005017F9" w14:paraId="03BB4004" w14:textId="218DD76D">
        <w:trPr>
          <w:trHeight w:val="255"/>
          <w:del w:author="Anthony Radford" w:date="2022-07-12T14:16:00Z" w:id="7759"/>
        </w:trPr>
        <w:tc>
          <w:tcPr>
            <w:tcW w:w="1418" w:type="dxa"/>
            <w:shd w:val="clear" w:color="auto" w:fill="auto"/>
            <w:noWrap/>
            <w:vAlign w:val="bottom"/>
            <w:hideMark/>
          </w:tcPr>
          <w:p w:rsidRPr="00AC72D7" w:rsidR="00D521C9" w:rsidDel="00A069A9" w:rsidP="00E92BA0" w:rsidRDefault="00D521C9" w14:paraId="3F597D74" w14:textId="0E162B37">
            <w:pPr>
              <w:rPr>
                <w:del w:author="Anthony Radford" w:date="2022-07-12T14:16:00Z" w:id="7760"/>
              </w:rPr>
            </w:pPr>
            <w:del w:author="Anthony Radford" w:date="2022-07-12T14:16:00Z" w:id="7761">
              <w:r w:rsidRPr="00AC72D7" w:rsidDel="00A069A9">
                <w:delText>901041</w:delText>
              </w:r>
            </w:del>
          </w:p>
        </w:tc>
        <w:tc>
          <w:tcPr>
            <w:tcW w:w="8222" w:type="dxa"/>
            <w:shd w:val="clear" w:color="auto" w:fill="auto"/>
            <w:noWrap/>
            <w:vAlign w:val="bottom"/>
            <w:hideMark/>
          </w:tcPr>
          <w:p w:rsidRPr="00AC72D7" w:rsidR="00D521C9" w:rsidDel="00A069A9" w:rsidP="00E92BA0" w:rsidRDefault="00D521C9" w14:paraId="672EA6A0" w14:textId="0F1130E7">
            <w:pPr>
              <w:rPr>
                <w:del w:author="Anthony Radford" w:date="2022-07-12T14:16:00Z" w:id="7762"/>
              </w:rPr>
            </w:pPr>
            <w:del w:author="Anthony Radford" w:date="2022-07-12T14:16:00Z" w:id="7763">
              <w:r w:rsidRPr="00AC72D7" w:rsidDel="00A069A9">
                <w:delText>The country code is invalid in regulatory details</w:delText>
              </w:r>
            </w:del>
          </w:p>
        </w:tc>
      </w:tr>
      <w:tr w:rsidRPr="005732EC" w:rsidR="00D521C9" w:rsidDel="00A069A9" w:rsidTr="005017F9" w14:paraId="587C7EBC" w14:textId="6F1AA885">
        <w:trPr>
          <w:trHeight w:val="255"/>
          <w:del w:author="Anthony Radford" w:date="2022-07-12T14:16:00Z" w:id="7764"/>
        </w:trPr>
        <w:tc>
          <w:tcPr>
            <w:tcW w:w="1418" w:type="dxa"/>
            <w:shd w:val="clear" w:color="auto" w:fill="auto"/>
            <w:noWrap/>
            <w:vAlign w:val="bottom"/>
            <w:hideMark/>
          </w:tcPr>
          <w:p w:rsidRPr="00AC72D7" w:rsidR="00D521C9" w:rsidDel="00A069A9" w:rsidP="00E92BA0" w:rsidRDefault="00D521C9" w14:paraId="41937E8B" w14:textId="3E219208">
            <w:pPr>
              <w:rPr>
                <w:del w:author="Anthony Radford" w:date="2022-07-12T14:16:00Z" w:id="7765"/>
              </w:rPr>
            </w:pPr>
            <w:del w:author="Anthony Radford" w:date="2022-07-12T14:16:00Z" w:id="7766">
              <w:r w:rsidRPr="00AC72D7" w:rsidDel="00A069A9">
                <w:delText>901042</w:delText>
              </w:r>
            </w:del>
          </w:p>
        </w:tc>
        <w:tc>
          <w:tcPr>
            <w:tcW w:w="8222" w:type="dxa"/>
            <w:shd w:val="clear" w:color="auto" w:fill="auto"/>
            <w:noWrap/>
            <w:vAlign w:val="bottom"/>
            <w:hideMark/>
          </w:tcPr>
          <w:p w:rsidRPr="00AC72D7" w:rsidR="00D521C9" w:rsidDel="00A069A9" w:rsidP="00E92BA0" w:rsidRDefault="00D521C9" w14:paraId="526A70F6" w14:textId="44B50201">
            <w:pPr>
              <w:rPr>
                <w:del w:author="Anthony Radford" w:date="2022-07-12T14:16:00Z" w:id="7767"/>
              </w:rPr>
            </w:pPr>
            <w:del w:author="Anthony Radford" w:date="2022-07-12T14:16:00Z" w:id="7768">
              <w:r w:rsidRPr="00AC72D7" w:rsidDel="00A069A9">
                <w:delText>The regulatory reporting transaction code is invalid</w:delText>
              </w:r>
            </w:del>
          </w:p>
        </w:tc>
      </w:tr>
      <w:tr w:rsidRPr="005732EC" w:rsidR="00D521C9" w:rsidDel="00A069A9" w:rsidTr="005017F9" w14:paraId="5986074D" w14:textId="435FD99A">
        <w:trPr>
          <w:trHeight w:val="255"/>
          <w:del w:author="Anthony Radford" w:date="2022-07-12T14:16:00Z" w:id="7769"/>
        </w:trPr>
        <w:tc>
          <w:tcPr>
            <w:tcW w:w="1418" w:type="dxa"/>
            <w:shd w:val="clear" w:color="auto" w:fill="auto"/>
            <w:noWrap/>
            <w:vAlign w:val="bottom"/>
            <w:hideMark/>
          </w:tcPr>
          <w:p w:rsidRPr="00AC72D7" w:rsidR="00D521C9" w:rsidDel="00A069A9" w:rsidP="00E92BA0" w:rsidRDefault="00D521C9" w14:paraId="3B16C551" w14:textId="189DFDE1">
            <w:pPr>
              <w:rPr>
                <w:del w:author="Anthony Radford" w:date="2022-07-12T14:16:00Z" w:id="7770"/>
              </w:rPr>
            </w:pPr>
            <w:del w:author="Anthony Radford" w:date="2022-07-12T14:16:00Z" w:id="7771">
              <w:r w:rsidRPr="00AC72D7" w:rsidDel="00A069A9">
                <w:delText>901043</w:delText>
              </w:r>
            </w:del>
          </w:p>
        </w:tc>
        <w:tc>
          <w:tcPr>
            <w:tcW w:w="8222" w:type="dxa"/>
            <w:shd w:val="clear" w:color="auto" w:fill="auto"/>
            <w:noWrap/>
            <w:vAlign w:val="bottom"/>
            <w:hideMark/>
          </w:tcPr>
          <w:p w:rsidRPr="00AC72D7" w:rsidR="00D521C9" w:rsidDel="00A069A9" w:rsidP="00E92BA0" w:rsidRDefault="00D521C9" w14:paraId="739C9827" w14:textId="1D182C15">
            <w:pPr>
              <w:rPr>
                <w:del w:author="Anthony Radford" w:date="2022-07-12T14:16:00Z" w:id="7772"/>
              </w:rPr>
            </w:pPr>
            <w:del w:author="Anthony Radford" w:date="2022-07-12T14:16:00Z" w:id="7773">
              <w:r w:rsidRPr="00AC72D7" w:rsidDel="00A069A9">
                <w:delText>Creditor agent is missing</w:delText>
              </w:r>
            </w:del>
          </w:p>
        </w:tc>
      </w:tr>
      <w:tr w:rsidRPr="005732EC" w:rsidR="00D521C9" w:rsidDel="00A069A9" w:rsidTr="005017F9" w14:paraId="125DB0B5" w14:textId="4187483C">
        <w:trPr>
          <w:trHeight w:val="255"/>
          <w:del w:author="Anthony Radford" w:date="2022-07-12T14:16:00Z" w:id="7774"/>
        </w:trPr>
        <w:tc>
          <w:tcPr>
            <w:tcW w:w="1418" w:type="dxa"/>
            <w:shd w:val="clear" w:color="auto" w:fill="auto"/>
            <w:noWrap/>
            <w:vAlign w:val="bottom"/>
            <w:hideMark/>
          </w:tcPr>
          <w:p w:rsidRPr="00AC72D7" w:rsidR="00D521C9" w:rsidDel="00A069A9" w:rsidP="00E92BA0" w:rsidRDefault="00D521C9" w14:paraId="05D30DFC" w14:textId="5D3586AE">
            <w:pPr>
              <w:rPr>
                <w:del w:author="Anthony Radford" w:date="2022-07-12T14:16:00Z" w:id="7775"/>
              </w:rPr>
            </w:pPr>
            <w:del w:author="Anthony Radford" w:date="2022-07-12T14:16:00Z" w:id="7776">
              <w:r w:rsidRPr="00AC72D7" w:rsidDel="00A069A9">
                <w:delText>901044</w:delText>
              </w:r>
            </w:del>
          </w:p>
        </w:tc>
        <w:tc>
          <w:tcPr>
            <w:tcW w:w="8222" w:type="dxa"/>
            <w:shd w:val="clear" w:color="auto" w:fill="auto"/>
            <w:noWrap/>
            <w:vAlign w:val="bottom"/>
            <w:hideMark/>
          </w:tcPr>
          <w:p w:rsidRPr="00AC72D7" w:rsidR="00D521C9" w:rsidDel="00A069A9" w:rsidP="00E92BA0" w:rsidRDefault="00D521C9" w14:paraId="0CCC3D70" w14:textId="701DC7CF">
            <w:pPr>
              <w:rPr>
                <w:del w:author="Anthony Radford" w:date="2022-07-12T14:16:00Z" w:id="7777"/>
              </w:rPr>
            </w:pPr>
            <w:del w:author="Anthony Radford" w:date="2022-07-12T14:16:00Z" w:id="7778">
              <w:r w:rsidRPr="00AC72D7" w:rsidDel="00A069A9">
                <w:delText>The ACH identifier is incorrect</w:delText>
              </w:r>
            </w:del>
          </w:p>
        </w:tc>
      </w:tr>
      <w:tr w:rsidRPr="005732EC" w:rsidR="00D521C9" w:rsidDel="00A069A9" w:rsidTr="005017F9" w14:paraId="709084A5" w14:textId="49F30E14">
        <w:trPr>
          <w:trHeight w:val="255"/>
          <w:del w:author="Anthony Radford" w:date="2022-07-12T14:16:00Z" w:id="7779"/>
        </w:trPr>
        <w:tc>
          <w:tcPr>
            <w:tcW w:w="1418" w:type="dxa"/>
            <w:shd w:val="clear" w:color="auto" w:fill="auto"/>
            <w:noWrap/>
            <w:vAlign w:val="bottom"/>
            <w:hideMark/>
          </w:tcPr>
          <w:p w:rsidRPr="00AC72D7" w:rsidR="00D521C9" w:rsidDel="00A069A9" w:rsidP="00E92BA0" w:rsidRDefault="00D521C9" w14:paraId="2F50BA04" w14:textId="3B526268">
            <w:pPr>
              <w:rPr>
                <w:del w:author="Anthony Radford" w:date="2022-07-12T14:16:00Z" w:id="7780"/>
              </w:rPr>
            </w:pPr>
            <w:del w:author="Anthony Radford" w:date="2022-07-12T14:16:00Z" w:id="7781">
              <w:r w:rsidRPr="00AC72D7" w:rsidDel="00A069A9">
                <w:delText>901045</w:delText>
              </w:r>
            </w:del>
          </w:p>
        </w:tc>
        <w:tc>
          <w:tcPr>
            <w:tcW w:w="8222" w:type="dxa"/>
            <w:shd w:val="clear" w:color="auto" w:fill="auto"/>
            <w:noWrap/>
            <w:vAlign w:val="bottom"/>
            <w:hideMark/>
          </w:tcPr>
          <w:p w:rsidRPr="00AC72D7" w:rsidR="00D521C9" w:rsidDel="00A069A9" w:rsidP="00E92BA0" w:rsidRDefault="00D521C9" w14:paraId="46FCF003" w14:textId="2DA910B7">
            <w:pPr>
              <w:rPr>
                <w:del w:author="Anthony Radford" w:date="2022-07-12T14:16:00Z" w:id="7782"/>
              </w:rPr>
            </w:pPr>
            <w:del w:author="Anthony Radford" w:date="2022-07-12T14:16:00Z" w:id="7783">
              <w:r w:rsidRPr="00AC72D7" w:rsidDel="00A069A9">
                <w:delText>Invalid Service Code</w:delText>
              </w:r>
            </w:del>
          </w:p>
        </w:tc>
      </w:tr>
      <w:tr w:rsidRPr="005732EC" w:rsidR="00D521C9" w:rsidDel="00A069A9" w:rsidTr="005017F9" w14:paraId="5E7AC114" w14:textId="39971736">
        <w:trPr>
          <w:trHeight w:val="255"/>
          <w:del w:author="Anthony Radford" w:date="2022-07-12T14:16:00Z" w:id="7784"/>
        </w:trPr>
        <w:tc>
          <w:tcPr>
            <w:tcW w:w="1418" w:type="dxa"/>
            <w:shd w:val="clear" w:color="auto" w:fill="auto"/>
            <w:noWrap/>
            <w:vAlign w:val="bottom"/>
            <w:hideMark/>
          </w:tcPr>
          <w:p w:rsidRPr="00AC72D7" w:rsidR="00D521C9" w:rsidDel="00A069A9" w:rsidP="00E92BA0" w:rsidRDefault="00D521C9" w14:paraId="733D9ACF" w14:textId="3C181D49">
            <w:pPr>
              <w:rPr>
                <w:del w:author="Anthony Radford" w:date="2022-07-12T14:16:00Z" w:id="7785"/>
              </w:rPr>
            </w:pPr>
            <w:del w:author="Anthony Radford" w:date="2022-07-12T14:16:00Z" w:id="7786">
              <w:r w:rsidRPr="00AC72D7" w:rsidDel="00A069A9">
                <w:delText>901046</w:delText>
              </w:r>
            </w:del>
          </w:p>
        </w:tc>
        <w:tc>
          <w:tcPr>
            <w:tcW w:w="8222" w:type="dxa"/>
            <w:shd w:val="clear" w:color="auto" w:fill="auto"/>
            <w:noWrap/>
            <w:vAlign w:val="bottom"/>
            <w:hideMark/>
          </w:tcPr>
          <w:p w:rsidRPr="00AC72D7" w:rsidR="00D521C9" w:rsidDel="00A069A9" w:rsidP="00E92BA0" w:rsidRDefault="00D521C9" w14:paraId="1D68F48F" w14:textId="17E7FB0E">
            <w:pPr>
              <w:rPr>
                <w:del w:author="Anthony Radford" w:date="2022-07-12T14:16:00Z" w:id="7787"/>
              </w:rPr>
            </w:pPr>
            <w:del w:author="Anthony Radford" w:date="2022-07-12T14:16:00Z" w:id="7788">
              <w:r w:rsidRPr="00AC72D7" w:rsidDel="00A069A9">
                <w:delText>Group Reason Code invalid</w:delText>
              </w:r>
            </w:del>
          </w:p>
        </w:tc>
      </w:tr>
      <w:tr w:rsidRPr="005732EC" w:rsidR="00D521C9" w:rsidDel="00A069A9" w:rsidTr="005017F9" w14:paraId="2E5D12F8" w14:textId="478E9C99">
        <w:trPr>
          <w:trHeight w:val="255"/>
          <w:del w:author="Anthony Radford" w:date="2022-07-12T14:16:00Z" w:id="7789"/>
        </w:trPr>
        <w:tc>
          <w:tcPr>
            <w:tcW w:w="1418" w:type="dxa"/>
            <w:shd w:val="clear" w:color="auto" w:fill="auto"/>
            <w:noWrap/>
            <w:vAlign w:val="bottom"/>
            <w:hideMark/>
          </w:tcPr>
          <w:p w:rsidRPr="00AC72D7" w:rsidR="00D521C9" w:rsidDel="00A069A9" w:rsidP="00E92BA0" w:rsidRDefault="00D521C9" w14:paraId="264DFFC6" w14:textId="79080296">
            <w:pPr>
              <w:rPr>
                <w:del w:author="Anthony Radford" w:date="2022-07-12T14:16:00Z" w:id="7790"/>
              </w:rPr>
            </w:pPr>
            <w:del w:author="Anthony Radford" w:date="2022-07-12T14:16:00Z" w:id="7791">
              <w:r w:rsidRPr="00AC72D7" w:rsidDel="00A069A9">
                <w:delText>901047</w:delText>
              </w:r>
            </w:del>
          </w:p>
        </w:tc>
        <w:tc>
          <w:tcPr>
            <w:tcW w:w="8222" w:type="dxa"/>
            <w:shd w:val="clear" w:color="auto" w:fill="auto"/>
            <w:noWrap/>
            <w:vAlign w:val="bottom"/>
            <w:hideMark/>
          </w:tcPr>
          <w:p w:rsidRPr="00AC72D7" w:rsidR="00D521C9" w:rsidDel="00A069A9" w:rsidP="00E92BA0" w:rsidRDefault="00D521C9" w14:paraId="195A0ACD" w14:textId="52B6BD72">
            <w:pPr>
              <w:rPr>
                <w:del w:author="Anthony Radford" w:date="2022-07-12T14:16:00Z" w:id="7792"/>
              </w:rPr>
            </w:pPr>
            <w:del w:author="Anthony Radford" w:date="2022-07-12T14:16:00Z" w:id="7793">
              <w:r w:rsidRPr="00AC72D7" w:rsidDel="00A069A9">
                <w:delText>Unable to match group message identifier on payment return</w:delText>
              </w:r>
            </w:del>
          </w:p>
        </w:tc>
      </w:tr>
      <w:tr w:rsidRPr="005732EC" w:rsidR="00D521C9" w:rsidDel="00A069A9" w:rsidTr="005017F9" w14:paraId="312656EF" w14:textId="3887CDD4">
        <w:trPr>
          <w:trHeight w:val="255"/>
          <w:del w:author="Anthony Radford" w:date="2022-07-12T14:16:00Z" w:id="7794"/>
        </w:trPr>
        <w:tc>
          <w:tcPr>
            <w:tcW w:w="1418" w:type="dxa"/>
            <w:shd w:val="clear" w:color="auto" w:fill="auto"/>
            <w:noWrap/>
            <w:vAlign w:val="bottom"/>
            <w:hideMark/>
          </w:tcPr>
          <w:p w:rsidRPr="00AC72D7" w:rsidR="00D521C9" w:rsidDel="00A069A9" w:rsidP="00E92BA0" w:rsidRDefault="00D521C9" w14:paraId="43AD8C49" w14:textId="24A51292">
            <w:pPr>
              <w:rPr>
                <w:del w:author="Anthony Radford" w:date="2022-07-12T14:16:00Z" w:id="7795"/>
              </w:rPr>
            </w:pPr>
            <w:del w:author="Anthony Radford" w:date="2022-07-12T14:16:00Z" w:id="7796">
              <w:r w:rsidRPr="00AC72D7" w:rsidDel="00A069A9">
                <w:delText>901048</w:delText>
              </w:r>
            </w:del>
          </w:p>
        </w:tc>
        <w:tc>
          <w:tcPr>
            <w:tcW w:w="8222" w:type="dxa"/>
            <w:shd w:val="clear" w:color="auto" w:fill="auto"/>
            <w:noWrap/>
            <w:vAlign w:val="bottom"/>
            <w:hideMark/>
          </w:tcPr>
          <w:p w:rsidRPr="00AC72D7" w:rsidR="00D521C9" w:rsidDel="00A069A9" w:rsidP="00E92BA0" w:rsidRDefault="00D521C9" w14:paraId="73EB9E57" w14:textId="2C118E2B">
            <w:pPr>
              <w:rPr>
                <w:del w:author="Anthony Radford" w:date="2022-07-12T14:16:00Z" w:id="7797"/>
              </w:rPr>
            </w:pPr>
            <w:del w:author="Anthony Radford" w:date="2022-07-12T14:16:00Z" w:id="7798">
              <w:r w:rsidRPr="00AC72D7" w:rsidDel="00A069A9">
                <w:delText>Return identifier must be unique</w:delText>
              </w:r>
            </w:del>
          </w:p>
        </w:tc>
      </w:tr>
      <w:tr w:rsidRPr="005732EC" w:rsidR="00D521C9" w:rsidDel="00A069A9" w:rsidTr="005017F9" w14:paraId="56328937" w14:textId="1845DDC3">
        <w:trPr>
          <w:trHeight w:val="255"/>
          <w:del w:author="Anthony Radford" w:date="2022-07-12T14:16:00Z" w:id="7799"/>
        </w:trPr>
        <w:tc>
          <w:tcPr>
            <w:tcW w:w="1418" w:type="dxa"/>
            <w:shd w:val="clear" w:color="auto" w:fill="auto"/>
            <w:noWrap/>
            <w:vAlign w:val="bottom"/>
            <w:hideMark/>
          </w:tcPr>
          <w:p w:rsidRPr="00AC72D7" w:rsidR="00D521C9" w:rsidDel="00A069A9" w:rsidP="00E92BA0" w:rsidRDefault="00D521C9" w14:paraId="26E1D4E2" w14:textId="32F2512B">
            <w:pPr>
              <w:rPr>
                <w:del w:author="Anthony Radford" w:date="2022-07-12T14:16:00Z" w:id="7800"/>
              </w:rPr>
            </w:pPr>
            <w:del w:author="Anthony Radford" w:date="2022-07-12T14:16:00Z" w:id="7801">
              <w:r w:rsidRPr="00AC72D7" w:rsidDel="00A069A9">
                <w:delText>901049</w:delText>
              </w:r>
            </w:del>
          </w:p>
        </w:tc>
        <w:tc>
          <w:tcPr>
            <w:tcW w:w="8222" w:type="dxa"/>
            <w:shd w:val="clear" w:color="auto" w:fill="auto"/>
            <w:noWrap/>
            <w:vAlign w:val="bottom"/>
            <w:hideMark/>
          </w:tcPr>
          <w:p w:rsidRPr="00AC72D7" w:rsidR="00D521C9" w:rsidDel="00A069A9" w:rsidP="00E92BA0" w:rsidRDefault="00D521C9" w14:paraId="40B0B592" w14:textId="241D6F5C">
            <w:pPr>
              <w:rPr>
                <w:del w:author="Anthony Radford" w:date="2022-07-12T14:16:00Z" w:id="7802"/>
              </w:rPr>
            </w:pPr>
            <w:del w:author="Anthony Radford" w:date="2022-07-12T14:16:00Z" w:id="7803">
              <w:r w:rsidRPr="00AC72D7" w:rsidDel="00A069A9">
                <w:delText>Return transaction sequence number must be contiguous</w:delText>
              </w:r>
            </w:del>
          </w:p>
        </w:tc>
      </w:tr>
      <w:tr w:rsidRPr="005732EC" w:rsidR="00D521C9" w:rsidDel="00A069A9" w:rsidTr="005017F9" w14:paraId="67743329" w14:textId="20E4AEA1">
        <w:trPr>
          <w:trHeight w:val="255"/>
          <w:del w:author="Anthony Radford" w:date="2022-07-12T14:16:00Z" w:id="7804"/>
        </w:trPr>
        <w:tc>
          <w:tcPr>
            <w:tcW w:w="1418" w:type="dxa"/>
            <w:shd w:val="clear" w:color="auto" w:fill="auto"/>
            <w:noWrap/>
            <w:vAlign w:val="bottom"/>
            <w:hideMark/>
          </w:tcPr>
          <w:p w:rsidRPr="00AC72D7" w:rsidR="00D521C9" w:rsidDel="00A069A9" w:rsidP="00E92BA0" w:rsidRDefault="00D521C9" w14:paraId="6BC6E163" w14:textId="3A9E1C3C">
            <w:pPr>
              <w:rPr>
                <w:del w:author="Anthony Radford" w:date="2022-07-12T14:16:00Z" w:id="7805"/>
              </w:rPr>
            </w:pPr>
            <w:del w:author="Anthony Radford" w:date="2022-07-12T14:16:00Z" w:id="7806">
              <w:r w:rsidRPr="00AC72D7" w:rsidDel="00A069A9">
                <w:delText>901050</w:delText>
              </w:r>
            </w:del>
          </w:p>
        </w:tc>
        <w:tc>
          <w:tcPr>
            <w:tcW w:w="8222" w:type="dxa"/>
            <w:shd w:val="clear" w:color="auto" w:fill="auto"/>
            <w:noWrap/>
            <w:vAlign w:val="bottom"/>
            <w:hideMark/>
          </w:tcPr>
          <w:p w:rsidRPr="00AC72D7" w:rsidR="00D521C9" w:rsidDel="00A069A9" w:rsidP="00E92BA0" w:rsidRDefault="00D521C9" w14:paraId="47C18E12" w14:textId="51F436BC">
            <w:pPr>
              <w:rPr>
                <w:del w:author="Anthony Radford" w:date="2022-07-12T14:16:00Z" w:id="7807"/>
              </w:rPr>
            </w:pPr>
            <w:del w:author="Anthony Radford" w:date="2022-07-12T14:16:00Z" w:id="7808">
              <w:r w:rsidRPr="00AC72D7" w:rsidDel="00A069A9">
                <w:delText>Return transaction sequence number must start at one daily</w:delText>
              </w:r>
            </w:del>
          </w:p>
        </w:tc>
      </w:tr>
      <w:tr w:rsidRPr="005732EC" w:rsidR="00D521C9" w:rsidDel="00A069A9" w:rsidTr="005017F9" w14:paraId="5B06DCFD" w14:textId="46535CC5">
        <w:trPr>
          <w:trHeight w:val="255"/>
          <w:del w:author="Anthony Radford" w:date="2022-07-12T14:16:00Z" w:id="7809"/>
        </w:trPr>
        <w:tc>
          <w:tcPr>
            <w:tcW w:w="1418" w:type="dxa"/>
            <w:shd w:val="clear" w:color="auto" w:fill="auto"/>
            <w:noWrap/>
            <w:vAlign w:val="bottom"/>
            <w:hideMark/>
          </w:tcPr>
          <w:p w:rsidRPr="00AC72D7" w:rsidR="00D521C9" w:rsidDel="00A069A9" w:rsidP="00E92BA0" w:rsidRDefault="00D521C9" w14:paraId="6FDB97F0" w14:textId="6A262C0B">
            <w:pPr>
              <w:rPr>
                <w:del w:author="Anthony Radford" w:date="2022-07-12T14:16:00Z" w:id="7810"/>
              </w:rPr>
            </w:pPr>
            <w:del w:author="Anthony Radford" w:date="2022-07-12T14:16:00Z" w:id="7811">
              <w:r w:rsidRPr="00AC72D7" w:rsidDel="00A069A9">
                <w:delText>901051</w:delText>
              </w:r>
            </w:del>
          </w:p>
        </w:tc>
        <w:tc>
          <w:tcPr>
            <w:tcW w:w="8222" w:type="dxa"/>
            <w:shd w:val="clear" w:color="auto" w:fill="auto"/>
            <w:noWrap/>
            <w:vAlign w:val="bottom"/>
            <w:hideMark/>
          </w:tcPr>
          <w:p w:rsidRPr="00AC72D7" w:rsidR="00D521C9" w:rsidDel="00A069A9" w:rsidP="00E92BA0" w:rsidRDefault="00D521C9" w14:paraId="5660CF8B" w14:textId="76DE3991">
            <w:pPr>
              <w:rPr>
                <w:del w:author="Anthony Radford" w:date="2022-07-12T14:16:00Z" w:id="7812"/>
              </w:rPr>
            </w:pPr>
            <w:del w:author="Anthony Radford" w:date="2022-07-12T14:16:00Z" w:id="7813">
              <w:r w:rsidRPr="00AC72D7" w:rsidDel="00A069A9">
                <w:delText>Invalid Transaction identifier</w:delText>
              </w:r>
            </w:del>
          </w:p>
        </w:tc>
      </w:tr>
      <w:tr w:rsidRPr="005732EC" w:rsidR="00D521C9" w:rsidDel="00A069A9" w:rsidTr="005017F9" w14:paraId="7FF2A684" w14:textId="27195DD5">
        <w:trPr>
          <w:trHeight w:val="255"/>
          <w:del w:author="Anthony Radford" w:date="2022-07-12T14:16:00Z" w:id="7814"/>
        </w:trPr>
        <w:tc>
          <w:tcPr>
            <w:tcW w:w="1418" w:type="dxa"/>
            <w:shd w:val="clear" w:color="auto" w:fill="auto"/>
            <w:noWrap/>
            <w:vAlign w:val="bottom"/>
            <w:hideMark/>
          </w:tcPr>
          <w:p w:rsidRPr="00AC72D7" w:rsidR="00D521C9" w:rsidDel="00A069A9" w:rsidP="00E92BA0" w:rsidRDefault="00D521C9" w14:paraId="3158B96B" w14:textId="2CAC076B">
            <w:pPr>
              <w:rPr>
                <w:del w:author="Anthony Radford" w:date="2022-07-12T14:16:00Z" w:id="7815"/>
              </w:rPr>
            </w:pPr>
            <w:del w:author="Anthony Radford" w:date="2022-07-12T14:16:00Z" w:id="7816">
              <w:r w:rsidRPr="00AC72D7" w:rsidDel="00A069A9">
                <w:delText>901052</w:delText>
              </w:r>
            </w:del>
          </w:p>
        </w:tc>
        <w:tc>
          <w:tcPr>
            <w:tcW w:w="8222" w:type="dxa"/>
            <w:shd w:val="clear" w:color="auto" w:fill="auto"/>
            <w:noWrap/>
            <w:vAlign w:val="bottom"/>
            <w:hideMark/>
          </w:tcPr>
          <w:p w:rsidRPr="00AC72D7" w:rsidR="00D521C9" w:rsidDel="00A069A9" w:rsidP="00E92BA0" w:rsidRDefault="00D521C9" w14:paraId="33CDF9BD" w14:textId="4CD51F2A">
            <w:pPr>
              <w:rPr>
                <w:del w:author="Anthony Radford" w:date="2022-07-12T14:16:00Z" w:id="7817"/>
              </w:rPr>
            </w:pPr>
            <w:del w:author="Anthony Radford" w:date="2022-07-12T14:16:00Z" w:id="7818">
              <w:r w:rsidRPr="00AC72D7" w:rsidDel="00A069A9">
                <w:delText>Original Payment Identifier not matched</w:delText>
              </w:r>
            </w:del>
          </w:p>
        </w:tc>
      </w:tr>
      <w:tr w:rsidRPr="005732EC" w:rsidR="00D521C9" w:rsidDel="00A069A9" w:rsidTr="005017F9" w14:paraId="5D92408E" w14:textId="139AC1D7">
        <w:trPr>
          <w:trHeight w:val="255"/>
          <w:del w:author="Anthony Radford" w:date="2022-07-12T14:16:00Z" w:id="7819"/>
        </w:trPr>
        <w:tc>
          <w:tcPr>
            <w:tcW w:w="1418" w:type="dxa"/>
            <w:shd w:val="clear" w:color="auto" w:fill="auto"/>
            <w:noWrap/>
            <w:vAlign w:val="bottom"/>
            <w:hideMark/>
          </w:tcPr>
          <w:p w:rsidRPr="00AC72D7" w:rsidR="00D521C9" w:rsidDel="00A069A9" w:rsidP="00E92BA0" w:rsidRDefault="00D521C9" w14:paraId="1AEB1482" w14:textId="6E9A127B">
            <w:pPr>
              <w:rPr>
                <w:del w:author="Anthony Radford" w:date="2022-07-12T14:16:00Z" w:id="7820"/>
              </w:rPr>
            </w:pPr>
            <w:del w:author="Anthony Radford" w:date="2022-07-12T14:16:00Z" w:id="7821">
              <w:r w:rsidRPr="00AC72D7" w:rsidDel="00A069A9">
                <w:delText>901053</w:delText>
              </w:r>
            </w:del>
          </w:p>
        </w:tc>
        <w:tc>
          <w:tcPr>
            <w:tcW w:w="8222" w:type="dxa"/>
            <w:shd w:val="clear" w:color="auto" w:fill="auto"/>
            <w:noWrap/>
            <w:vAlign w:val="bottom"/>
            <w:hideMark/>
          </w:tcPr>
          <w:p w:rsidRPr="00AC72D7" w:rsidR="00D521C9" w:rsidDel="00A069A9" w:rsidP="00E92BA0" w:rsidRDefault="00D521C9" w14:paraId="477E9120" w14:textId="208118A2">
            <w:pPr>
              <w:rPr>
                <w:del w:author="Anthony Radford" w:date="2022-07-12T14:16:00Z" w:id="7822"/>
              </w:rPr>
            </w:pPr>
            <w:del w:author="Anthony Radford" w:date="2022-07-12T14:16:00Z" w:id="7823">
              <w:r w:rsidRPr="00AC72D7" w:rsidDel="00A069A9">
                <w:delText>Returned interbank settlement amount not equal to original amount</w:delText>
              </w:r>
            </w:del>
          </w:p>
        </w:tc>
      </w:tr>
      <w:tr w:rsidRPr="005732EC" w:rsidR="00D521C9" w:rsidDel="00A069A9" w:rsidTr="005017F9" w14:paraId="724BEF76" w14:textId="02558D62">
        <w:trPr>
          <w:trHeight w:val="255"/>
          <w:del w:author="Anthony Radford" w:date="2022-07-12T14:16:00Z" w:id="7824"/>
        </w:trPr>
        <w:tc>
          <w:tcPr>
            <w:tcW w:w="1418" w:type="dxa"/>
            <w:shd w:val="clear" w:color="auto" w:fill="auto"/>
            <w:noWrap/>
            <w:vAlign w:val="bottom"/>
            <w:hideMark/>
          </w:tcPr>
          <w:p w:rsidRPr="00AC72D7" w:rsidR="00D521C9" w:rsidDel="00A069A9" w:rsidP="00E92BA0" w:rsidRDefault="00D521C9" w14:paraId="4EC36FD0" w14:textId="4B8E3432">
            <w:pPr>
              <w:rPr>
                <w:del w:author="Anthony Radford" w:date="2022-07-12T14:16:00Z" w:id="7825"/>
              </w:rPr>
            </w:pPr>
            <w:del w:author="Anthony Radford" w:date="2022-07-12T14:16:00Z" w:id="7826">
              <w:r w:rsidRPr="00AC72D7" w:rsidDel="00A069A9">
                <w:delText>901054</w:delText>
              </w:r>
            </w:del>
          </w:p>
        </w:tc>
        <w:tc>
          <w:tcPr>
            <w:tcW w:w="8222" w:type="dxa"/>
            <w:shd w:val="clear" w:color="auto" w:fill="auto"/>
            <w:noWrap/>
            <w:vAlign w:val="bottom"/>
            <w:hideMark/>
          </w:tcPr>
          <w:p w:rsidRPr="00AC72D7" w:rsidR="00D521C9" w:rsidDel="00A069A9" w:rsidP="00E92BA0" w:rsidRDefault="00D521C9" w14:paraId="3AA54B71" w14:textId="623E126B">
            <w:pPr>
              <w:rPr>
                <w:del w:author="Anthony Radford" w:date="2022-07-12T14:16:00Z" w:id="7827"/>
              </w:rPr>
            </w:pPr>
            <w:del w:author="Anthony Radford" w:date="2022-07-12T14:16:00Z" w:id="7828">
              <w:r w:rsidRPr="00AC72D7" w:rsidDel="00A069A9">
                <w:delText>Invalid Transaction</w:delText>
              </w:r>
              <w:r w:rsidDel="00A069A9">
                <w:delText xml:space="preserve"> Return</w:delText>
              </w:r>
              <w:r w:rsidRPr="00AC72D7" w:rsidDel="00A069A9">
                <w:delText xml:space="preserve"> Reason code</w:delText>
              </w:r>
            </w:del>
          </w:p>
        </w:tc>
      </w:tr>
      <w:tr w:rsidRPr="005732EC" w:rsidR="00D521C9" w:rsidDel="00A069A9" w:rsidTr="005017F9" w14:paraId="759160F3" w14:textId="68963123">
        <w:trPr>
          <w:trHeight w:val="255"/>
          <w:del w:author="Anthony Radford" w:date="2022-07-12T14:16:00Z" w:id="7829"/>
        </w:trPr>
        <w:tc>
          <w:tcPr>
            <w:tcW w:w="1418" w:type="dxa"/>
            <w:shd w:val="clear" w:color="auto" w:fill="auto"/>
            <w:noWrap/>
            <w:vAlign w:val="bottom"/>
          </w:tcPr>
          <w:p w:rsidRPr="00AC72D7" w:rsidR="00D521C9" w:rsidDel="00A069A9" w:rsidP="00E92BA0" w:rsidRDefault="00D521C9" w14:paraId="662E71A8" w14:textId="35DF9E1B">
            <w:pPr>
              <w:rPr>
                <w:del w:author="Anthony Radford" w:date="2022-07-12T14:16:00Z" w:id="7830"/>
              </w:rPr>
            </w:pPr>
            <w:del w:author="Anthony Radford" w:date="2022-07-12T14:16:00Z" w:id="7831">
              <w:r w:rsidRPr="00AC72D7" w:rsidDel="00A069A9">
                <w:delText>901055</w:delText>
              </w:r>
            </w:del>
          </w:p>
        </w:tc>
        <w:tc>
          <w:tcPr>
            <w:tcW w:w="8222" w:type="dxa"/>
            <w:shd w:val="clear" w:color="auto" w:fill="auto"/>
            <w:noWrap/>
            <w:vAlign w:val="bottom"/>
          </w:tcPr>
          <w:p w:rsidRPr="00AC72D7" w:rsidR="00D521C9" w:rsidDel="00A069A9" w:rsidP="00E92BA0" w:rsidRDefault="00D521C9" w14:paraId="1ECB3A89" w14:textId="35F08E77">
            <w:pPr>
              <w:rPr>
                <w:del w:author="Anthony Radford" w:date="2022-07-12T14:16:00Z" w:id="7832"/>
              </w:rPr>
            </w:pPr>
            <w:del w:author="Anthony Radford" w:date="2022-07-12T14:16:00Z" w:id="7833">
              <w:r w:rsidRPr="00AC72D7" w:rsidDel="00A069A9">
                <w:delText>Settlement method is invalid</w:delText>
              </w:r>
            </w:del>
          </w:p>
        </w:tc>
      </w:tr>
      <w:tr w:rsidRPr="005732EC" w:rsidR="00D521C9" w:rsidDel="00A069A9" w:rsidTr="005017F9" w14:paraId="28B33B08" w14:textId="552D998E">
        <w:trPr>
          <w:trHeight w:val="255"/>
          <w:del w:author="Anthony Radford" w:date="2022-07-12T14:16:00Z" w:id="7834"/>
        </w:trPr>
        <w:tc>
          <w:tcPr>
            <w:tcW w:w="1418" w:type="dxa"/>
            <w:shd w:val="clear" w:color="auto" w:fill="auto"/>
            <w:noWrap/>
            <w:vAlign w:val="bottom"/>
          </w:tcPr>
          <w:p w:rsidRPr="00AC72D7" w:rsidR="00D521C9" w:rsidDel="00A069A9" w:rsidP="00E92BA0" w:rsidRDefault="00D521C9" w14:paraId="6541398B" w14:textId="32130B17">
            <w:pPr>
              <w:rPr>
                <w:del w:author="Anthony Radford" w:date="2022-07-12T14:16:00Z" w:id="7835"/>
              </w:rPr>
            </w:pPr>
            <w:del w:author="Anthony Radford" w:date="2022-07-12T14:16:00Z" w:id="7836">
              <w:r w:rsidRPr="00AC72D7" w:rsidDel="00A069A9">
                <w:delText>901056</w:delText>
              </w:r>
            </w:del>
          </w:p>
        </w:tc>
        <w:tc>
          <w:tcPr>
            <w:tcW w:w="8222" w:type="dxa"/>
            <w:shd w:val="clear" w:color="auto" w:fill="auto"/>
            <w:noWrap/>
            <w:vAlign w:val="bottom"/>
          </w:tcPr>
          <w:p w:rsidRPr="00AC72D7" w:rsidR="00D521C9" w:rsidDel="00A069A9" w:rsidP="00E92BA0" w:rsidRDefault="00D521C9" w14:paraId="12497FA9" w14:textId="70ED283D">
            <w:pPr>
              <w:rPr>
                <w:del w:author="Anthony Radford" w:date="2022-07-12T14:16:00Z" w:id="7837"/>
              </w:rPr>
            </w:pPr>
            <w:del w:author="Anthony Radford" w:date="2022-07-12T14:16:00Z" w:id="7838">
              <w:r w:rsidRPr="00AC72D7" w:rsidDel="00A069A9">
                <w:delText>Duplicate credit transfer</w:delText>
              </w:r>
            </w:del>
          </w:p>
        </w:tc>
      </w:tr>
      <w:tr w:rsidRPr="005732EC" w:rsidR="00D521C9" w:rsidDel="00A069A9" w:rsidTr="005017F9" w14:paraId="0474038B" w14:textId="144D06A3">
        <w:trPr>
          <w:trHeight w:val="255"/>
          <w:del w:author="Anthony Radford" w:date="2022-07-12T14:16:00Z" w:id="7839"/>
        </w:trPr>
        <w:tc>
          <w:tcPr>
            <w:tcW w:w="1418" w:type="dxa"/>
            <w:shd w:val="clear" w:color="auto" w:fill="auto"/>
            <w:noWrap/>
            <w:vAlign w:val="bottom"/>
          </w:tcPr>
          <w:p w:rsidRPr="00AC72D7" w:rsidR="00D521C9" w:rsidDel="00A069A9" w:rsidP="00E92BA0" w:rsidRDefault="00D521C9" w14:paraId="7EEC6410" w14:textId="3A4AB856">
            <w:pPr>
              <w:rPr>
                <w:del w:author="Anthony Radford" w:date="2022-07-12T14:16:00Z" w:id="7840"/>
              </w:rPr>
            </w:pPr>
            <w:del w:author="Anthony Radford" w:date="2022-07-12T14:16:00Z" w:id="7841">
              <w:r w:rsidDel="00A069A9">
                <w:delText>901057</w:delText>
              </w:r>
            </w:del>
          </w:p>
        </w:tc>
        <w:tc>
          <w:tcPr>
            <w:tcW w:w="8222" w:type="dxa"/>
            <w:shd w:val="clear" w:color="auto" w:fill="auto"/>
            <w:noWrap/>
            <w:vAlign w:val="bottom"/>
          </w:tcPr>
          <w:p w:rsidRPr="00AC72D7" w:rsidR="00D521C9" w:rsidDel="00A069A9" w:rsidP="00E92BA0" w:rsidRDefault="00D521C9" w14:paraId="4DC7C8ED" w14:textId="0B2B3997">
            <w:pPr>
              <w:rPr>
                <w:del w:author="Anthony Radford" w:date="2022-07-12T14:16:00Z" w:id="7842"/>
              </w:rPr>
            </w:pPr>
            <w:del w:author="Anthony Radford" w:date="2022-07-12T14:16:00Z" w:id="7843">
              <w:r w:rsidDel="00A069A9">
                <w:delText>Cancellation did not match original payment at ACH</w:delText>
              </w:r>
            </w:del>
          </w:p>
        </w:tc>
      </w:tr>
      <w:tr w:rsidRPr="005732EC" w:rsidR="00D521C9" w:rsidDel="00A069A9" w:rsidTr="005017F9" w14:paraId="4C5AD2E0" w14:textId="79EC9C10">
        <w:trPr>
          <w:trHeight w:val="255"/>
          <w:del w:author="Anthony Radford" w:date="2022-07-12T14:16:00Z" w:id="7844"/>
        </w:trPr>
        <w:tc>
          <w:tcPr>
            <w:tcW w:w="1418" w:type="dxa"/>
            <w:shd w:val="clear" w:color="auto" w:fill="auto"/>
            <w:noWrap/>
            <w:vAlign w:val="bottom"/>
          </w:tcPr>
          <w:p w:rsidRPr="00AC72D7" w:rsidR="00D521C9" w:rsidDel="00A069A9" w:rsidP="00E92BA0" w:rsidRDefault="00D521C9" w14:paraId="71B89DFF" w14:textId="43B8BD8C">
            <w:pPr>
              <w:rPr>
                <w:del w:author="Anthony Radford" w:date="2022-07-12T14:16:00Z" w:id="7845"/>
              </w:rPr>
            </w:pPr>
            <w:del w:author="Anthony Radford" w:date="2022-07-12T14:16:00Z" w:id="7846">
              <w:r w:rsidDel="00A069A9">
                <w:delText>901058</w:delText>
              </w:r>
            </w:del>
          </w:p>
        </w:tc>
        <w:tc>
          <w:tcPr>
            <w:tcW w:w="8222" w:type="dxa"/>
            <w:shd w:val="clear" w:color="auto" w:fill="auto"/>
            <w:noWrap/>
            <w:vAlign w:val="bottom"/>
          </w:tcPr>
          <w:p w:rsidRPr="00AC72D7" w:rsidR="00D521C9" w:rsidDel="00A069A9" w:rsidP="00E92BA0" w:rsidRDefault="00D521C9" w14:paraId="529229CF" w14:textId="107BD6D0">
            <w:pPr>
              <w:rPr>
                <w:del w:author="Anthony Radford" w:date="2022-07-12T14:16:00Z" w:id="7847"/>
              </w:rPr>
            </w:pPr>
            <w:del w:author="Anthony Radford" w:date="2022-07-12T14:16:00Z" w:id="7848">
              <w:r w:rsidDel="00A069A9">
                <w:delText>Duplicate credit return</w:delText>
              </w:r>
            </w:del>
          </w:p>
        </w:tc>
      </w:tr>
      <w:tr w:rsidRPr="005732EC" w:rsidR="00D521C9" w:rsidDel="00A069A9" w:rsidTr="005017F9" w14:paraId="565EE7F1" w14:textId="1DA399AF">
        <w:trPr>
          <w:trHeight w:val="255"/>
          <w:del w:author="Anthony Radford" w:date="2022-07-12T14:16:00Z" w:id="7849"/>
        </w:trPr>
        <w:tc>
          <w:tcPr>
            <w:tcW w:w="1418" w:type="dxa"/>
            <w:shd w:val="clear" w:color="auto" w:fill="auto"/>
            <w:noWrap/>
            <w:vAlign w:val="bottom"/>
          </w:tcPr>
          <w:p w:rsidRPr="00AC72D7" w:rsidR="00D521C9" w:rsidDel="00A069A9" w:rsidP="00E92BA0" w:rsidRDefault="00D521C9" w14:paraId="5358ABB3" w14:textId="036EDB3A">
            <w:pPr>
              <w:rPr>
                <w:del w:author="Anthony Radford" w:date="2022-07-12T14:16:00Z" w:id="7850"/>
              </w:rPr>
            </w:pPr>
            <w:del w:author="Anthony Radford" w:date="2022-07-12T14:16:00Z" w:id="7851">
              <w:r w:rsidDel="00A069A9">
                <w:delText>901059</w:delText>
              </w:r>
            </w:del>
          </w:p>
        </w:tc>
        <w:tc>
          <w:tcPr>
            <w:tcW w:w="8222" w:type="dxa"/>
            <w:shd w:val="clear" w:color="auto" w:fill="auto"/>
            <w:noWrap/>
            <w:vAlign w:val="bottom"/>
          </w:tcPr>
          <w:p w:rsidRPr="00D9689E" w:rsidR="00D521C9" w:rsidDel="00A069A9" w:rsidP="00E92BA0" w:rsidRDefault="00D521C9" w14:paraId="0BBFC115" w14:textId="0C0B03F6">
            <w:pPr>
              <w:rPr>
                <w:del w:author="Anthony Radford" w:date="2022-07-12T14:16:00Z" w:id="7852"/>
              </w:rPr>
            </w:pPr>
            <w:del w:author="Anthony Radford" w:date="2022-07-12T14:16:00Z" w:id="7853">
              <w:r w:rsidDel="00A069A9">
                <w:delText>Resolution of investigation not matched to original cancellation request</w:delText>
              </w:r>
              <w:r w:rsidDel="00A069A9">
                <w:tab/>
              </w:r>
            </w:del>
          </w:p>
        </w:tc>
      </w:tr>
      <w:tr w:rsidRPr="005732EC" w:rsidR="00D521C9" w:rsidDel="00A069A9" w:rsidTr="005017F9" w14:paraId="6336EBCE" w14:textId="76747286">
        <w:trPr>
          <w:trHeight w:val="255"/>
          <w:del w:author="Anthony Radford" w:date="2022-07-12T14:16:00Z" w:id="7854"/>
        </w:trPr>
        <w:tc>
          <w:tcPr>
            <w:tcW w:w="1418" w:type="dxa"/>
            <w:shd w:val="clear" w:color="auto" w:fill="auto"/>
            <w:noWrap/>
            <w:vAlign w:val="bottom"/>
          </w:tcPr>
          <w:p w:rsidRPr="00524FA8" w:rsidR="00D521C9" w:rsidDel="00A069A9" w:rsidP="00E92BA0" w:rsidRDefault="00D521C9" w14:paraId="11F4F3ED" w14:textId="7669A021">
            <w:pPr>
              <w:rPr>
                <w:del w:author="Anthony Radford" w:date="2022-07-12T14:16:00Z" w:id="7855"/>
              </w:rPr>
            </w:pPr>
            <w:del w:author="Anthony Radford" w:date="2022-07-12T14:16:00Z" w:id="7856">
              <w:r w:rsidRPr="00524FA8" w:rsidDel="00A069A9">
                <w:delText>901060</w:delText>
              </w:r>
            </w:del>
          </w:p>
        </w:tc>
        <w:tc>
          <w:tcPr>
            <w:tcW w:w="8222" w:type="dxa"/>
            <w:shd w:val="clear" w:color="auto" w:fill="auto"/>
            <w:noWrap/>
            <w:vAlign w:val="bottom"/>
          </w:tcPr>
          <w:p w:rsidRPr="00524FA8" w:rsidR="00D521C9" w:rsidDel="00A069A9" w:rsidP="00E92BA0" w:rsidRDefault="00D521C9" w14:paraId="7D3E89BC" w14:textId="6DB93D60">
            <w:pPr>
              <w:rPr>
                <w:del w:author="Anthony Radford" w:date="2022-07-12T14:16:00Z" w:id="7857"/>
              </w:rPr>
            </w:pPr>
            <w:del w:author="Anthony Radford" w:date="2022-07-12T14:16:00Z" w:id="7858">
              <w:r w:rsidRPr="00524FA8" w:rsidDel="00A069A9">
                <w:delText>Invalid Tracking Code</w:delText>
              </w:r>
            </w:del>
          </w:p>
        </w:tc>
      </w:tr>
      <w:tr w:rsidRPr="005732EC" w:rsidR="00D521C9" w:rsidDel="00A069A9" w:rsidTr="005017F9" w14:paraId="330A8D95" w14:textId="76559D41">
        <w:trPr>
          <w:trHeight w:val="255"/>
          <w:del w:author="Anthony Radford" w:date="2022-07-12T14:16:00Z" w:id="7859"/>
        </w:trPr>
        <w:tc>
          <w:tcPr>
            <w:tcW w:w="1418" w:type="dxa"/>
            <w:shd w:val="clear" w:color="auto" w:fill="auto"/>
            <w:noWrap/>
            <w:vAlign w:val="bottom"/>
          </w:tcPr>
          <w:p w:rsidRPr="00524FA8" w:rsidR="00D521C9" w:rsidDel="00A069A9" w:rsidP="00E92BA0" w:rsidRDefault="00D521C9" w14:paraId="4D011713" w14:textId="65E7FFAD">
            <w:pPr>
              <w:rPr>
                <w:del w:author="Anthony Radford" w:date="2022-07-12T14:16:00Z" w:id="7860"/>
              </w:rPr>
            </w:pPr>
            <w:del w:author="Anthony Radford" w:date="2022-07-12T14:16:00Z" w:id="7861">
              <w:r w:rsidRPr="00524FA8" w:rsidDel="00A069A9">
                <w:delText>901061</w:delText>
              </w:r>
            </w:del>
          </w:p>
        </w:tc>
        <w:tc>
          <w:tcPr>
            <w:tcW w:w="8222" w:type="dxa"/>
            <w:shd w:val="clear" w:color="auto" w:fill="auto"/>
            <w:noWrap/>
            <w:vAlign w:val="bottom"/>
          </w:tcPr>
          <w:p w:rsidRPr="00524FA8" w:rsidR="00D521C9" w:rsidDel="00A069A9" w:rsidP="00E92BA0" w:rsidRDefault="00D521C9" w14:paraId="3DDF1A8E" w14:textId="46F9C05D">
            <w:pPr>
              <w:rPr>
                <w:del w:author="Anthony Radford" w:date="2022-07-12T14:16:00Z" w:id="7862"/>
              </w:rPr>
            </w:pPr>
            <w:del w:author="Anthony Radford" w:date="2022-07-12T14:16:00Z" w:id="7863">
              <w:r w:rsidRPr="00524FA8" w:rsidDel="00A069A9">
                <w:delText>Invalid Instalment Sequence</w:delText>
              </w:r>
            </w:del>
          </w:p>
        </w:tc>
      </w:tr>
      <w:tr w:rsidRPr="005732EC" w:rsidR="00D521C9" w:rsidDel="00A069A9" w:rsidTr="005017F9" w14:paraId="3625D4EA" w14:textId="7F06579D">
        <w:trPr>
          <w:trHeight w:val="255"/>
          <w:del w:author="Anthony Radford" w:date="2022-07-12T14:16:00Z" w:id="7864"/>
        </w:trPr>
        <w:tc>
          <w:tcPr>
            <w:tcW w:w="1418" w:type="dxa"/>
            <w:shd w:val="clear" w:color="auto" w:fill="auto"/>
            <w:noWrap/>
            <w:vAlign w:val="bottom"/>
          </w:tcPr>
          <w:p w:rsidRPr="00524FA8" w:rsidR="00D521C9" w:rsidDel="00A069A9" w:rsidP="00E92BA0" w:rsidRDefault="00D521C9" w14:paraId="36E6585C" w14:textId="10091ADB">
            <w:pPr>
              <w:rPr>
                <w:del w:author="Anthony Radford" w:date="2022-07-12T14:16:00Z" w:id="7865"/>
              </w:rPr>
            </w:pPr>
            <w:del w:author="Anthony Radford" w:date="2022-07-12T14:16:00Z" w:id="7866">
              <w:r w:rsidRPr="00524FA8" w:rsidDel="00A069A9">
                <w:delText>901062</w:delText>
              </w:r>
            </w:del>
          </w:p>
        </w:tc>
        <w:tc>
          <w:tcPr>
            <w:tcW w:w="8222" w:type="dxa"/>
            <w:shd w:val="clear" w:color="auto" w:fill="auto"/>
            <w:noWrap/>
            <w:vAlign w:val="bottom"/>
          </w:tcPr>
          <w:p w:rsidRPr="00524FA8" w:rsidR="00D521C9" w:rsidDel="00A069A9" w:rsidP="00E92BA0" w:rsidRDefault="00D521C9" w14:paraId="3DD882FC" w14:textId="732574FF">
            <w:pPr>
              <w:rPr>
                <w:del w:author="Anthony Radford" w:date="2022-07-12T14:16:00Z" w:id="7867"/>
              </w:rPr>
            </w:pPr>
            <w:del w:author="Anthony Radford" w:date="2022-07-12T14:16:00Z" w:id="7868">
              <w:r w:rsidRPr="00524FA8" w:rsidDel="00A069A9">
                <w:delText>Invalid Entry Class</w:delText>
              </w:r>
            </w:del>
          </w:p>
        </w:tc>
      </w:tr>
      <w:tr w:rsidRPr="005732EC" w:rsidR="00D521C9" w:rsidDel="00A069A9" w:rsidTr="005017F9" w14:paraId="32F271D8" w14:textId="1D1827F9">
        <w:trPr>
          <w:trHeight w:val="255"/>
          <w:del w:author="Anthony Radford" w:date="2022-07-12T14:16:00Z" w:id="7869"/>
        </w:trPr>
        <w:tc>
          <w:tcPr>
            <w:tcW w:w="1418" w:type="dxa"/>
            <w:shd w:val="clear" w:color="auto" w:fill="auto"/>
            <w:noWrap/>
            <w:vAlign w:val="bottom"/>
          </w:tcPr>
          <w:p w:rsidRPr="00524FA8" w:rsidR="00D521C9" w:rsidDel="00A069A9" w:rsidP="00E92BA0" w:rsidRDefault="00D521C9" w14:paraId="6465E6E7" w14:textId="3677D176">
            <w:pPr>
              <w:rPr>
                <w:del w:author="Anthony Radford" w:date="2022-07-12T14:16:00Z" w:id="7870"/>
              </w:rPr>
            </w:pPr>
            <w:del w:author="Anthony Radford" w:date="2022-07-12T14:16:00Z" w:id="7871">
              <w:r w:rsidRPr="00524FA8" w:rsidDel="00A069A9">
                <w:delText>901063</w:delText>
              </w:r>
            </w:del>
          </w:p>
        </w:tc>
        <w:tc>
          <w:tcPr>
            <w:tcW w:w="8222" w:type="dxa"/>
            <w:shd w:val="clear" w:color="auto" w:fill="auto"/>
            <w:noWrap/>
            <w:vAlign w:val="bottom"/>
          </w:tcPr>
          <w:p w:rsidRPr="00524FA8" w:rsidR="00D521C9" w:rsidDel="00A069A9" w:rsidP="00E92BA0" w:rsidRDefault="00D521C9" w14:paraId="34581A37" w14:textId="50350546">
            <w:pPr>
              <w:rPr>
                <w:del w:author="Anthony Radford" w:date="2022-07-12T14:16:00Z" w:id="7872"/>
              </w:rPr>
            </w:pPr>
            <w:del w:author="Anthony Radford" w:date="2022-07-12T14:16:00Z" w:id="7873">
              <w:r w:rsidRPr="00524FA8" w:rsidDel="00A069A9">
                <w:delText>Interbank settlement amount currencies differ</w:delText>
              </w:r>
            </w:del>
          </w:p>
        </w:tc>
      </w:tr>
      <w:tr w:rsidRPr="005732EC" w:rsidR="00D521C9" w:rsidDel="00A069A9" w:rsidTr="005017F9" w14:paraId="2147BBD2" w14:textId="4C98DD42">
        <w:trPr>
          <w:trHeight w:val="255"/>
          <w:del w:author="Anthony Radford" w:date="2022-07-12T14:16:00Z" w:id="7874"/>
        </w:trPr>
        <w:tc>
          <w:tcPr>
            <w:tcW w:w="1418" w:type="dxa"/>
            <w:shd w:val="clear" w:color="auto" w:fill="auto"/>
            <w:noWrap/>
            <w:vAlign w:val="bottom"/>
          </w:tcPr>
          <w:p w:rsidRPr="00524FA8" w:rsidR="00D521C9" w:rsidDel="00A069A9" w:rsidP="00E92BA0" w:rsidRDefault="00D521C9" w14:paraId="1A063859" w14:textId="2EE8747D">
            <w:pPr>
              <w:rPr>
                <w:del w:author="Anthony Radford" w:date="2022-07-12T14:16:00Z" w:id="7875"/>
              </w:rPr>
            </w:pPr>
            <w:del w:author="Anthony Radford" w:date="2022-07-12T14:16:00Z" w:id="7876">
              <w:r w:rsidRPr="00524FA8" w:rsidDel="00A069A9">
                <w:delText>901064</w:delText>
              </w:r>
            </w:del>
          </w:p>
        </w:tc>
        <w:tc>
          <w:tcPr>
            <w:tcW w:w="8222" w:type="dxa"/>
            <w:shd w:val="clear" w:color="auto" w:fill="auto"/>
            <w:noWrap/>
            <w:vAlign w:val="bottom"/>
          </w:tcPr>
          <w:p w:rsidRPr="00524FA8" w:rsidR="00D521C9" w:rsidDel="00A069A9" w:rsidP="00E92BA0" w:rsidRDefault="00D521C9" w14:paraId="7BAC6FBE" w14:textId="21DD948E">
            <w:pPr>
              <w:rPr>
                <w:del w:author="Anthony Radford" w:date="2022-07-12T14:16:00Z" w:id="7877"/>
              </w:rPr>
            </w:pPr>
            <w:del w:author="Anthony Radford" w:date="2022-07-12T14:16:00Z" w:id="7878">
              <w:r w:rsidRPr="00524FA8" w:rsidDel="00A069A9">
                <w:delText>Incorrect Cycle Date</w:delText>
              </w:r>
            </w:del>
          </w:p>
        </w:tc>
      </w:tr>
      <w:tr w:rsidRPr="005732EC" w:rsidR="00D521C9" w:rsidDel="00A069A9" w:rsidTr="005017F9" w14:paraId="4DA6EC54" w14:textId="58EFEA1D">
        <w:trPr>
          <w:trHeight w:val="255"/>
          <w:del w:author="Anthony Radford" w:date="2022-07-12T14:16:00Z" w:id="7879"/>
        </w:trPr>
        <w:tc>
          <w:tcPr>
            <w:tcW w:w="1418" w:type="dxa"/>
            <w:shd w:val="clear" w:color="auto" w:fill="auto"/>
            <w:noWrap/>
            <w:vAlign w:val="bottom"/>
          </w:tcPr>
          <w:p w:rsidRPr="00524FA8" w:rsidR="00D521C9" w:rsidDel="00A069A9" w:rsidP="00E92BA0" w:rsidRDefault="00D521C9" w14:paraId="57FD1B10" w14:textId="349A1260">
            <w:pPr>
              <w:rPr>
                <w:del w:author="Anthony Radford" w:date="2022-07-12T14:16:00Z" w:id="7880"/>
              </w:rPr>
            </w:pPr>
            <w:del w:author="Anthony Radford" w:date="2022-07-12T14:16:00Z" w:id="7881">
              <w:r w:rsidRPr="00524FA8" w:rsidDel="00A069A9">
                <w:delText>901065</w:delText>
              </w:r>
            </w:del>
          </w:p>
        </w:tc>
        <w:tc>
          <w:tcPr>
            <w:tcW w:w="8222" w:type="dxa"/>
            <w:shd w:val="clear" w:color="auto" w:fill="auto"/>
            <w:noWrap/>
            <w:vAlign w:val="bottom"/>
          </w:tcPr>
          <w:p w:rsidRPr="00524FA8" w:rsidR="00D521C9" w:rsidDel="00A069A9" w:rsidP="00E92BA0" w:rsidRDefault="00D521C9" w14:paraId="2404225C" w14:textId="771AC476">
            <w:pPr>
              <w:rPr>
                <w:del w:author="Anthony Radford" w:date="2022-07-12T14:16:00Z" w:id="7882"/>
              </w:rPr>
            </w:pPr>
            <w:del w:author="Anthony Radford" w:date="2022-07-12T14:16:00Z" w:id="7883">
              <w:r w:rsidRPr="00524FA8" w:rsidDel="00A069A9">
                <w:delText>The Contact Details for the Creditor are missing</w:delText>
              </w:r>
            </w:del>
          </w:p>
        </w:tc>
      </w:tr>
      <w:tr w:rsidRPr="005732EC" w:rsidR="00D521C9" w:rsidDel="00A069A9" w:rsidTr="005017F9" w14:paraId="4926B815" w14:textId="629BCD3E">
        <w:trPr>
          <w:trHeight w:val="255"/>
          <w:del w:author="Anthony Radford" w:date="2022-07-12T14:16:00Z" w:id="7884"/>
        </w:trPr>
        <w:tc>
          <w:tcPr>
            <w:tcW w:w="1418" w:type="dxa"/>
            <w:shd w:val="clear" w:color="auto" w:fill="auto"/>
            <w:noWrap/>
            <w:vAlign w:val="bottom"/>
          </w:tcPr>
          <w:p w:rsidRPr="00524FA8" w:rsidR="00D521C9" w:rsidDel="00A069A9" w:rsidP="00E92BA0" w:rsidRDefault="00D521C9" w14:paraId="17C5223E" w14:textId="071DE19A">
            <w:pPr>
              <w:rPr>
                <w:del w:author="Anthony Radford" w:date="2022-07-12T14:16:00Z" w:id="7885"/>
              </w:rPr>
            </w:pPr>
            <w:del w:author="Anthony Radford" w:date="2022-07-12T14:16:00Z" w:id="7886">
              <w:r w:rsidRPr="00524FA8" w:rsidDel="00A069A9">
                <w:delText>901066</w:delText>
              </w:r>
            </w:del>
          </w:p>
        </w:tc>
        <w:tc>
          <w:tcPr>
            <w:tcW w:w="8222" w:type="dxa"/>
            <w:shd w:val="clear" w:color="auto" w:fill="auto"/>
            <w:noWrap/>
            <w:vAlign w:val="bottom"/>
          </w:tcPr>
          <w:p w:rsidRPr="00524FA8" w:rsidR="00D521C9" w:rsidDel="00A069A9" w:rsidP="00E92BA0" w:rsidRDefault="00D521C9" w14:paraId="00BF6232" w14:textId="4E245348">
            <w:pPr>
              <w:rPr>
                <w:del w:author="Anthony Radford" w:date="2022-07-12T14:16:00Z" w:id="7887"/>
              </w:rPr>
            </w:pPr>
            <w:del w:author="Anthony Radford" w:date="2022-07-12T14:16:00Z" w:id="7888">
              <w:r w:rsidRPr="00524FA8" w:rsidDel="00A069A9">
                <w:delText>The Creditor Account Number is invalid</w:delText>
              </w:r>
            </w:del>
          </w:p>
        </w:tc>
      </w:tr>
      <w:tr w:rsidRPr="005732EC" w:rsidR="00D521C9" w:rsidDel="00A069A9" w:rsidTr="005017F9" w14:paraId="401D5D2B" w14:textId="44F7FE46">
        <w:trPr>
          <w:trHeight w:val="255"/>
          <w:del w:author="Anthony Radford" w:date="2022-07-12T14:16:00Z" w:id="7889"/>
        </w:trPr>
        <w:tc>
          <w:tcPr>
            <w:tcW w:w="1418" w:type="dxa"/>
            <w:shd w:val="clear" w:color="auto" w:fill="auto"/>
            <w:noWrap/>
            <w:vAlign w:val="bottom"/>
          </w:tcPr>
          <w:p w:rsidRPr="00524FA8" w:rsidR="00D521C9" w:rsidDel="00A069A9" w:rsidP="00E92BA0" w:rsidRDefault="00D521C9" w14:paraId="6D70E601" w14:textId="22869AD0">
            <w:pPr>
              <w:rPr>
                <w:del w:author="Anthony Radford" w:date="2022-07-12T14:16:00Z" w:id="7890"/>
              </w:rPr>
            </w:pPr>
            <w:del w:author="Anthony Radford" w:date="2022-07-12T14:16:00Z" w:id="7891">
              <w:r w:rsidRPr="00524FA8" w:rsidDel="00A069A9">
                <w:delText>901067</w:delText>
              </w:r>
            </w:del>
          </w:p>
        </w:tc>
        <w:tc>
          <w:tcPr>
            <w:tcW w:w="8222" w:type="dxa"/>
            <w:shd w:val="clear" w:color="auto" w:fill="auto"/>
            <w:noWrap/>
            <w:vAlign w:val="bottom"/>
          </w:tcPr>
          <w:p w:rsidRPr="00524FA8" w:rsidR="00D521C9" w:rsidDel="00A069A9" w:rsidP="00E92BA0" w:rsidRDefault="00D521C9" w14:paraId="1F349AA5" w14:textId="5E6ADEF3">
            <w:pPr>
              <w:rPr>
                <w:del w:author="Anthony Radford" w:date="2022-07-12T14:16:00Z" w:id="7892"/>
              </w:rPr>
            </w:pPr>
            <w:del w:author="Anthony Radford" w:date="2022-07-12T14:16:00Z" w:id="7893">
              <w:r w:rsidRPr="00524FA8" w:rsidDel="00A069A9">
                <w:delText>The Creditor Branch Code or BIC Code is invalid</w:delText>
              </w:r>
            </w:del>
          </w:p>
        </w:tc>
      </w:tr>
      <w:tr w:rsidRPr="005732EC" w:rsidR="00D521C9" w:rsidDel="00A069A9" w:rsidTr="005017F9" w14:paraId="4F8B4A9B" w14:textId="3B3DCF21">
        <w:trPr>
          <w:trHeight w:val="255"/>
          <w:del w:author="Anthony Radford" w:date="2022-07-12T14:16:00Z" w:id="7894"/>
        </w:trPr>
        <w:tc>
          <w:tcPr>
            <w:tcW w:w="1418" w:type="dxa"/>
            <w:shd w:val="clear" w:color="auto" w:fill="auto"/>
            <w:noWrap/>
            <w:vAlign w:val="bottom"/>
          </w:tcPr>
          <w:p w:rsidRPr="00524FA8" w:rsidR="00D521C9" w:rsidDel="00A069A9" w:rsidP="00E92BA0" w:rsidRDefault="00D521C9" w14:paraId="418C216C" w14:textId="26B2C905">
            <w:pPr>
              <w:rPr>
                <w:del w:author="Anthony Radford" w:date="2022-07-12T14:16:00Z" w:id="7895"/>
              </w:rPr>
            </w:pPr>
            <w:del w:author="Anthony Radford" w:date="2022-07-12T14:16:00Z" w:id="7896">
              <w:r w:rsidRPr="00524FA8" w:rsidDel="00A069A9">
                <w:delText>901068</w:delText>
              </w:r>
            </w:del>
          </w:p>
        </w:tc>
        <w:tc>
          <w:tcPr>
            <w:tcW w:w="8222" w:type="dxa"/>
            <w:shd w:val="clear" w:color="auto" w:fill="auto"/>
            <w:noWrap/>
            <w:vAlign w:val="bottom"/>
          </w:tcPr>
          <w:p w:rsidRPr="00524FA8" w:rsidR="00D521C9" w:rsidDel="00A069A9" w:rsidP="00E92BA0" w:rsidRDefault="00D521C9" w14:paraId="37EB0E2B" w14:textId="7532DC64">
            <w:pPr>
              <w:rPr>
                <w:del w:author="Anthony Radford" w:date="2022-07-12T14:16:00Z" w:id="7897"/>
              </w:rPr>
            </w:pPr>
            <w:del w:author="Anthony Radford" w:date="2022-07-12T14:16:00Z" w:id="7898">
              <w:r w:rsidRPr="00524FA8" w:rsidDel="00A069A9">
                <w:delText>The Debtor Account Type is invalid</w:delText>
              </w:r>
            </w:del>
          </w:p>
        </w:tc>
      </w:tr>
      <w:tr w:rsidRPr="005732EC" w:rsidR="00D521C9" w:rsidDel="00A069A9" w:rsidTr="005017F9" w14:paraId="3660C510" w14:textId="617581A0">
        <w:trPr>
          <w:trHeight w:val="255"/>
          <w:del w:author="Anthony Radford" w:date="2022-07-12T14:16:00Z" w:id="7899"/>
        </w:trPr>
        <w:tc>
          <w:tcPr>
            <w:tcW w:w="1418" w:type="dxa"/>
            <w:shd w:val="clear" w:color="auto" w:fill="auto"/>
            <w:noWrap/>
            <w:vAlign w:val="bottom"/>
          </w:tcPr>
          <w:p w:rsidRPr="00524FA8" w:rsidR="00D521C9" w:rsidDel="00A069A9" w:rsidP="00E92BA0" w:rsidRDefault="00D521C9" w14:paraId="2DBA04FC" w14:textId="2C564EB9">
            <w:pPr>
              <w:rPr>
                <w:del w:author="Anthony Radford" w:date="2022-07-12T14:16:00Z" w:id="7900"/>
              </w:rPr>
            </w:pPr>
            <w:del w:author="Anthony Radford" w:date="2022-07-12T14:16:00Z" w:id="7901">
              <w:r w:rsidRPr="00524FA8" w:rsidDel="00A069A9">
                <w:delText>901069</w:delText>
              </w:r>
            </w:del>
          </w:p>
        </w:tc>
        <w:tc>
          <w:tcPr>
            <w:tcW w:w="8222" w:type="dxa"/>
            <w:shd w:val="clear" w:color="auto" w:fill="auto"/>
            <w:noWrap/>
            <w:vAlign w:val="bottom"/>
          </w:tcPr>
          <w:p w:rsidRPr="00524FA8" w:rsidR="00D521C9" w:rsidDel="00A069A9" w:rsidP="00E92BA0" w:rsidRDefault="00D521C9" w14:paraId="545E07DE" w14:textId="3470ABA4">
            <w:pPr>
              <w:rPr>
                <w:del w:author="Anthony Radford" w:date="2022-07-12T14:16:00Z" w:id="7902"/>
              </w:rPr>
            </w:pPr>
            <w:del w:author="Anthony Radford" w:date="2022-07-12T14:16:00Z" w:id="7903">
              <w:r w:rsidRPr="00524FA8" w:rsidDel="00A069A9">
                <w:delText>The Debtor Branch code is invalid</w:delText>
              </w:r>
            </w:del>
          </w:p>
        </w:tc>
      </w:tr>
      <w:tr w:rsidRPr="005732EC" w:rsidR="00D521C9" w:rsidDel="00A069A9" w:rsidTr="005017F9" w14:paraId="36347DA9" w14:textId="1FE5326B">
        <w:trPr>
          <w:trHeight w:val="255"/>
          <w:del w:author="Anthony Radford" w:date="2022-07-12T14:16:00Z" w:id="7904"/>
        </w:trPr>
        <w:tc>
          <w:tcPr>
            <w:tcW w:w="1418" w:type="dxa"/>
            <w:shd w:val="clear" w:color="auto" w:fill="auto"/>
            <w:noWrap/>
            <w:vAlign w:val="bottom"/>
          </w:tcPr>
          <w:p w:rsidRPr="00524FA8" w:rsidR="00D521C9" w:rsidDel="00A069A9" w:rsidP="00E92BA0" w:rsidRDefault="00D521C9" w14:paraId="3974C27E" w14:textId="77043BA1">
            <w:pPr>
              <w:rPr>
                <w:del w:author="Anthony Radford" w:date="2022-07-12T14:16:00Z" w:id="7905"/>
              </w:rPr>
            </w:pPr>
            <w:del w:author="Anthony Radford" w:date="2022-07-12T14:16:00Z" w:id="7906">
              <w:r w:rsidDel="00A069A9">
                <w:delText>901070</w:delText>
              </w:r>
            </w:del>
          </w:p>
        </w:tc>
        <w:tc>
          <w:tcPr>
            <w:tcW w:w="8222" w:type="dxa"/>
            <w:shd w:val="clear" w:color="auto" w:fill="auto"/>
            <w:noWrap/>
            <w:vAlign w:val="bottom"/>
          </w:tcPr>
          <w:p w:rsidRPr="00524FA8" w:rsidR="00D521C9" w:rsidDel="00A069A9" w:rsidP="00E92BA0" w:rsidRDefault="00D521C9" w14:paraId="4F5620C8" w14:textId="3ACB2F5F">
            <w:pPr>
              <w:rPr>
                <w:del w:author="Anthony Radford" w:date="2022-07-12T14:16:00Z" w:id="7907"/>
              </w:rPr>
            </w:pPr>
            <w:del w:author="Anthony Radford" w:date="2022-07-12T14:16:00Z" w:id="7908">
              <w:r w:rsidRPr="00524FA8" w:rsidDel="00A069A9">
                <w:delText xml:space="preserve">Invalid </w:delText>
              </w:r>
              <w:r w:rsidDel="00A069A9">
                <w:delText>Debit Sequence Type</w:delText>
              </w:r>
            </w:del>
          </w:p>
        </w:tc>
      </w:tr>
      <w:tr w:rsidRPr="005732EC" w:rsidR="00D521C9" w:rsidDel="00A069A9" w:rsidTr="005017F9" w14:paraId="1CBE5E4C" w14:textId="40E8137C">
        <w:trPr>
          <w:trHeight w:val="255"/>
          <w:del w:author="Anthony Radford" w:date="2022-07-12T14:16:00Z" w:id="7909"/>
        </w:trPr>
        <w:tc>
          <w:tcPr>
            <w:tcW w:w="1418" w:type="dxa"/>
            <w:shd w:val="clear" w:color="auto" w:fill="auto"/>
            <w:noWrap/>
            <w:vAlign w:val="bottom"/>
          </w:tcPr>
          <w:p w:rsidRPr="00524FA8" w:rsidR="00D521C9" w:rsidDel="00A069A9" w:rsidP="00E92BA0" w:rsidRDefault="00D521C9" w14:paraId="16C5908B" w14:textId="4BB7834F">
            <w:pPr>
              <w:rPr>
                <w:del w:author="Anthony Radford" w:date="2022-07-12T14:16:00Z" w:id="7910"/>
              </w:rPr>
            </w:pPr>
            <w:del w:author="Anthony Radford" w:date="2022-07-12T14:16:00Z" w:id="7911">
              <w:r w:rsidRPr="00524FA8" w:rsidDel="00A069A9">
                <w:delText>901072</w:delText>
              </w:r>
            </w:del>
          </w:p>
        </w:tc>
        <w:tc>
          <w:tcPr>
            <w:tcW w:w="8222" w:type="dxa"/>
            <w:shd w:val="clear" w:color="auto" w:fill="auto"/>
            <w:noWrap/>
            <w:vAlign w:val="bottom"/>
          </w:tcPr>
          <w:p w:rsidRPr="00524FA8" w:rsidR="00D521C9" w:rsidDel="00A069A9" w:rsidP="00E92BA0" w:rsidRDefault="00D521C9" w14:paraId="3446D74C" w14:textId="5B5E04B9">
            <w:pPr>
              <w:rPr>
                <w:del w:author="Anthony Radford" w:date="2022-07-12T14:16:00Z" w:id="7912"/>
              </w:rPr>
            </w:pPr>
            <w:del w:author="Anthony Radford" w:date="2022-07-12T14:16:00Z" w:id="7913">
              <w:r w:rsidRPr="00524FA8" w:rsidDel="00A069A9">
                <w:delText xml:space="preserve">The First Collection Date is </w:delText>
              </w:r>
              <w:r w:rsidDel="00A069A9">
                <w:delText xml:space="preserve">not </w:delText>
              </w:r>
              <w:r w:rsidRPr="00524FA8" w:rsidDel="00A069A9">
                <w:delText>in the future</w:delText>
              </w:r>
            </w:del>
          </w:p>
        </w:tc>
      </w:tr>
      <w:tr w:rsidRPr="005732EC" w:rsidR="00D521C9" w:rsidDel="00A069A9" w:rsidTr="005017F9" w14:paraId="67083DA9" w14:textId="21CEAD96">
        <w:trPr>
          <w:trHeight w:val="255"/>
          <w:del w:author="Anthony Radford" w:date="2022-07-12T14:16:00Z" w:id="7914"/>
        </w:trPr>
        <w:tc>
          <w:tcPr>
            <w:tcW w:w="1418" w:type="dxa"/>
            <w:shd w:val="clear" w:color="auto" w:fill="auto"/>
            <w:noWrap/>
            <w:vAlign w:val="bottom"/>
          </w:tcPr>
          <w:p w:rsidRPr="00524FA8" w:rsidR="00D521C9" w:rsidDel="00A069A9" w:rsidP="00E92BA0" w:rsidRDefault="00D521C9" w14:paraId="4E343B5C" w14:textId="18D29B26">
            <w:pPr>
              <w:rPr>
                <w:del w:author="Anthony Radford" w:date="2022-07-12T14:16:00Z" w:id="7915"/>
              </w:rPr>
            </w:pPr>
            <w:del w:author="Anthony Radford" w:date="2022-07-12T14:16:00Z" w:id="7916">
              <w:r w:rsidDel="00A069A9">
                <w:delText>901073</w:delText>
              </w:r>
            </w:del>
          </w:p>
        </w:tc>
        <w:tc>
          <w:tcPr>
            <w:tcW w:w="8222" w:type="dxa"/>
            <w:shd w:val="clear" w:color="auto" w:fill="auto"/>
            <w:noWrap/>
            <w:vAlign w:val="bottom"/>
          </w:tcPr>
          <w:p w:rsidRPr="00524FA8" w:rsidR="00D521C9" w:rsidDel="00A069A9" w:rsidP="00E92BA0" w:rsidRDefault="00D521C9" w14:paraId="44D629A3" w14:textId="4C638ABF">
            <w:pPr>
              <w:rPr>
                <w:del w:author="Anthony Radford" w:date="2022-07-12T14:16:00Z" w:id="7917"/>
              </w:rPr>
            </w:pPr>
            <w:del w:author="Anthony Radford" w:date="2022-07-12T14:16:00Z" w:id="7918">
              <w:r w:rsidDel="00A069A9">
                <w:delText>The Last Collection Date is not in the future</w:delText>
              </w:r>
            </w:del>
          </w:p>
        </w:tc>
      </w:tr>
      <w:tr w:rsidRPr="005732EC" w:rsidR="00D521C9" w:rsidDel="00A069A9" w:rsidTr="005017F9" w14:paraId="3A58A786" w14:textId="1ECA4D54">
        <w:trPr>
          <w:trHeight w:val="255"/>
          <w:del w:author="Anthony Radford" w:date="2022-07-12T14:16:00Z" w:id="7919"/>
        </w:trPr>
        <w:tc>
          <w:tcPr>
            <w:tcW w:w="1418" w:type="dxa"/>
            <w:shd w:val="clear" w:color="auto" w:fill="auto"/>
            <w:noWrap/>
            <w:vAlign w:val="bottom"/>
          </w:tcPr>
          <w:p w:rsidRPr="00524FA8" w:rsidR="00D521C9" w:rsidDel="00A069A9" w:rsidP="00E92BA0" w:rsidRDefault="00D521C9" w14:paraId="4232685E" w14:textId="654F96A0">
            <w:pPr>
              <w:rPr>
                <w:del w:author="Anthony Radford" w:date="2022-07-12T14:16:00Z" w:id="7920"/>
              </w:rPr>
            </w:pPr>
            <w:del w:author="Anthony Radford" w:date="2022-07-12T14:16:00Z" w:id="7921">
              <w:r w:rsidRPr="00524FA8" w:rsidDel="00A069A9">
                <w:delText>901075</w:delText>
              </w:r>
            </w:del>
          </w:p>
        </w:tc>
        <w:tc>
          <w:tcPr>
            <w:tcW w:w="8222" w:type="dxa"/>
            <w:shd w:val="clear" w:color="auto" w:fill="auto"/>
            <w:noWrap/>
            <w:vAlign w:val="bottom"/>
          </w:tcPr>
          <w:p w:rsidRPr="00524FA8" w:rsidR="00D521C9" w:rsidDel="00A069A9" w:rsidP="00E92BA0" w:rsidRDefault="00D521C9" w14:paraId="22DAAE2D" w14:textId="7F1D36C0">
            <w:pPr>
              <w:rPr>
                <w:del w:author="Anthony Radford" w:date="2022-07-12T14:16:00Z" w:id="7922"/>
              </w:rPr>
            </w:pPr>
            <w:del w:author="Anthony Radford" w:date="2022-07-12T14:16:00Z" w:id="7923">
              <w:r w:rsidRPr="00524FA8" w:rsidDel="00A069A9">
                <w:delText>Payment Orig</w:delText>
              </w:r>
              <w:r w:rsidDel="00A069A9">
                <w:delText>inal</w:delText>
              </w:r>
              <w:r w:rsidRPr="00524FA8" w:rsidDel="00A069A9">
                <w:delText xml:space="preserve"> Bic Invalid</w:delText>
              </w:r>
            </w:del>
          </w:p>
        </w:tc>
      </w:tr>
      <w:tr w:rsidRPr="005732EC" w:rsidR="00D521C9" w:rsidDel="00A069A9" w:rsidTr="005017F9" w14:paraId="66BD19FC" w14:textId="51F96DCD">
        <w:trPr>
          <w:trHeight w:val="255"/>
          <w:del w:author="Anthony Radford" w:date="2022-07-12T14:16:00Z" w:id="7924"/>
        </w:trPr>
        <w:tc>
          <w:tcPr>
            <w:tcW w:w="1418" w:type="dxa"/>
            <w:shd w:val="clear" w:color="auto" w:fill="auto"/>
            <w:noWrap/>
            <w:vAlign w:val="bottom"/>
          </w:tcPr>
          <w:p w:rsidRPr="00524FA8" w:rsidR="00D521C9" w:rsidDel="00A069A9" w:rsidP="00E92BA0" w:rsidRDefault="00D521C9" w14:paraId="761F9BD7" w14:textId="2E862058">
            <w:pPr>
              <w:rPr>
                <w:del w:author="Anthony Radford" w:date="2022-07-12T14:16:00Z" w:id="7925"/>
              </w:rPr>
            </w:pPr>
            <w:del w:author="Anthony Radford" w:date="2022-07-12T14:16:00Z" w:id="7926">
              <w:r w:rsidRPr="00524FA8" w:rsidDel="00A069A9">
                <w:delText>901076</w:delText>
              </w:r>
            </w:del>
          </w:p>
        </w:tc>
        <w:tc>
          <w:tcPr>
            <w:tcW w:w="8222" w:type="dxa"/>
            <w:shd w:val="clear" w:color="auto" w:fill="auto"/>
            <w:noWrap/>
            <w:vAlign w:val="bottom"/>
          </w:tcPr>
          <w:p w:rsidRPr="00524FA8" w:rsidR="00D521C9" w:rsidDel="00A069A9" w:rsidP="00E92BA0" w:rsidRDefault="00D521C9" w14:paraId="35AA70FB" w14:textId="127C9F56">
            <w:pPr>
              <w:rPr>
                <w:del w:author="Anthony Radford" w:date="2022-07-12T14:16:00Z" w:id="7927"/>
              </w:rPr>
            </w:pPr>
            <w:del w:author="Anthony Radford" w:date="2022-07-12T14:16:00Z" w:id="7928">
              <w:r w:rsidRPr="00524FA8" w:rsidDel="00A069A9">
                <w:delText>Payment Dest</w:delText>
              </w:r>
              <w:r w:rsidDel="00A069A9">
                <w:delText>ination</w:delText>
              </w:r>
              <w:r w:rsidRPr="00524FA8" w:rsidDel="00A069A9">
                <w:delText xml:space="preserve"> Bic Invalid</w:delText>
              </w:r>
            </w:del>
          </w:p>
        </w:tc>
      </w:tr>
      <w:tr w:rsidRPr="005732EC" w:rsidR="00D521C9" w:rsidDel="00A069A9" w:rsidTr="005017F9" w14:paraId="526F2B83" w14:textId="5017758F">
        <w:trPr>
          <w:trHeight w:val="255"/>
          <w:del w:author="Anthony Radford" w:date="2022-07-12T14:16:00Z" w:id="7929"/>
        </w:trPr>
        <w:tc>
          <w:tcPr>
            <w:tcW w:w="1418" w:type="dxa"/>
            <w:shd w:val="clear" w:color="auto" w:fill="auto"/>
            <w:noWrap/>
            <w:vAlign w:val="bottom"/>
          </w:tcPr>
          <w:p w:rsidRPr="00524FA8" w:rsidR="00D521C9" w:rsidDel="00A069A9" w:rsidP="00E92BA0" w:rsidRDefault="00D521C9" w14:paraId="7F9AB95A" w14:textId="474A2956">
            <w:pPr>
              <w:rPr>
                <w:del w:author="Anthony Radford" w:date="2022-07-12T14:16:00Z" w:id="7930"/>
              </w:rPr>
            </w:pPr>
            <w:del w:author="Anthony Radford" w:date="2022-07-12T14:16:00Z" w:id="7931">
              <w:r w:rsidRPr="00524FA8" w:rsidDel="00A069A9">
                <w:delText>901077</w:delText>
              </w:r>
            </w:del>
          </w:p>
        </w:tc>
        <w:tc>
          <w:tcPr>
            <w:tcW w:w="8222" w:type="dxa"/>
            <w:shd w:val="clear" w:color="auto" w:fill="auto"/>
            <w:noWrap/>
            <w:vAlign w:val="bottom"/>
          </w:tcPr>
          <w:p w:rsidRPr="00524FA8" w:rsidR="00D521C9" w:rsidDel="00A069A9" w:rsidP="00E92BA0" w:rsidRDefault="00D521C9" w14:paraId="6DC5A59B" w14:textId="17E53B0F">
            <w:pPr>
              <w:rPr>
                <w:del w:author="Anthony Radford" w:date="2022-07-12T14:16:00Z" w:id="7932"/>
              </w:rPr>
            </w:pPr>
            <w:del w:author="Anthony Radford" w:date="2022-07-12T14:16:00Z" w:id="7933">
              <w:r w:rsidRPr="00524FA8" w:rsidDel="00A069A9">
                <w:delText>Creditor account is invalid</w:delText>
              </w:r>
            </w:del>
          </w:p>
        </w:tc>
      </w:tr>
      <w:tr w:rsidRPr="005732EC" w:rsidR="00D521C9" w:rsidDel="00A069A9" w:rsidTr="005017F9" w14:paraId="3B96D70D" w14:textId="03AC0D24">
        <w:trPr>
          <w:trHeight w:val="255"/>
          <w:del w:author="Anthony Radford" w:date="2022-07-12T14:16:00Z" w:id="7934"/>
        </w:trPr>
        <w:tc>
          <w:tcPr>
            <w:tcW w:w="1418" w:type="dxa"/>
            <w:shd w:val="clear" w:color="auto" w:fill="auto"/>
            <w:noWrap/>
            <w:vAlign w:val="bottom"/>
          </w:tcPr>
          <w:p w:rsidRPr="00524FA8" w:rsidR="00D521C9" w:rsidDel="00A069A9" w:rsidP="00E92BA0" w:rsidRDefault="00D521C9" w14:paraId="0DE51257" w14:textId="0BD2409C">
            <w:pPr>
              <w:rPr>
                <w:del w:author="Anthony Radford" w:date="2022-07-12T14:16:00Z" w:id="7935"/>
              </w:rPr>
            </w:pPr>
            <w:del w:author="Anthony Radford" w:date="2022-07-12T14:16:00Z" w:id="7936">
              <w:r w:rsidRPr="00524FA8" w:rsidDel="00A069A9">
                <w:delText>901078</w:delText>
              </w:r>
            </w:del>
          </w:p>
        </w:tc>
        <w:tc>
          <w:tcPr>
            <w:tcW w:w="8222" w:type="dxa"/>
            <w:shd w:val="clear" w:color="auto" w:fill="auto"/>
            <w:noWrap/>
            <w:vAlign w:val="bottom"/>
          </w:tcPr>
          <w:p w:rsidRPr="00524FA8" w:rsidR="00D521C9" w:rsidDel="00A069A9" w:rsidP="00E92BA0" w:rsidRDefault="00D521C9" w14:paraId="27FD4D9A" w14:textId="768C692E">
            <w:pPr>
              <w:rPr>
                <w:del w:author="Anthony Radford" w:date="2022-07-12T14:16:00Z" w:id="7937"/>
              </w:rPr>
            </w:pPr>
            <w:del w:author="Anthony Radford" w:date="2022-07-12T14:16:00Z" w:id="7938">
              <w:r w:rsidDel="00A069A9">
                <w:delText>Instructing</w:delText>
              </w:r>
              <w:r w:rsidRPr="00AC72D7" w:rsidDel="00A069A9">
                <w:delText xml:space="preserve"> Agent is invalid</w:delText>
              </w:r>
            </w:del>
          </w:p>
        </w:tc>
      </w:tr>
      <w:tr w:rsidRPr="005732EC" w:rsidR="00D521C9" w:rsidDel="00A069A9" w:rsidTr="005017F9" w14:paraId="537DFAF2" w14:textId="54F0BA22">
        <w:trPr>
          <w:trHeight w:val="255"/>
          <w:del w:author="Anthony Radford" w:date="2022-07-12T14:16:00Z" w:id="7939"/>
        </w:trPr>
        <w:tc>
          <w:tcPr>
            <w:tcW w:w="1418" w:type="dxa"/>
            <w:shd w:val="clear" w:color="auto" w:fill="auto"/>
            <w:noWrap/>
            <w:vAlign w:val="bottom"/>
          </w:tcPr>
          <w:p w:rsidRPr="00524FA8" w:rsidR="00D521C9" w:rsidDel="00A069A9" w:rsidP="00E92BA0" w:rsidRDefault="00D521C9" w14:paraId="24C4D9DA" w14:textId="38A9A0A4">
            <w:pPr>
              <w:rPr>
                <w:del w:author="Anthony Radford" w:date="2022-07-12T14:16:00Z" w:id="7940"/>
              </w:rPr>
            </w:pPr>
            <w:del w:author="Anthony Radford" w:date="2022-07-12T14:16:00Z" w:id="7941">
              <w:r w:rsidRPr="00524FA8" w:rsidDel="00A069A9">
                <w:delText>901079</w:delText>
              </w:r>
            </w:del>
          </w:p>
        </w:tc>
        <w:tc>
          <w:tcPr>
            <w:tcW w:w="8222" w:type="dxa"/>
            <w:shd w:val="clear" w:color="auto" w:fill="auto"/>
            <w:noWrap/>
            <w:vAlign w:val="bottom"/>
          </w:tcPr>
          <w:p w:rsidRPr="00524FA8" w:rsidR="00D521C9" w:rsidDel="00A069A9" w:rsidP="00E92BA0" w:rsidRDefault="00D521C9" w14:paraId="2EE648A7" w14:textId="1DA819C1">
            <w:pPr>
              <w:rPr>
                <w:del w:author="Anthony Radford" w:date="2022-07-12T14:16:00Z" w:id="7942"/>
              </w:rPr>
            </w:pPr>
            <w:del w:author="Anthony Radford" w:date="2022-07-12T14:16:00Z" w:id="7943">
              <w:r w:rsidRPr="00AC72D7" w:rsidDel="00A069A9">
                <w:delText>Instructed Agent is invalid</w:delText>
              </w:r>
            </w:del>
          </w:p>
        </w:tc>
      </w:tr>
      <w:tr w:rsidRPr="005732EC" w:rsidR="00D521C9" w:rsidDel="00A069A9" w:rsidTr="005017F9" w14:paraId="347A4171" w14:textId="48035FF3">
        <w:trPr>
          <w:trHeight w:val="255"/>
          <w:del w:author="Anthony Radford" w:date="2022-07-12T14:16:00Z" w:id="7944"/>
        </w:trPr>
        <w:tc>
          <w:tcPr>
            <w:tcW w:w="1418" w:type="dxa"/>
            <w:shd w:val="clear" w:color="auto" w:fill="auto"/>
            <w:noWrap/>
            <w:vAlign w:val="bottom"/>
          </w:tcPr>
          <w:p w:rsidR="00D521C9" w:rsidDel="00A069A9" w:rsidP="00E92BA0" w:rsidRDefault="00D521C9" w14:paraId="2310EC4F" w14:textId="4C296E57">
            <w:pPr>
              <w:rPr>
                <w:del w:author="Anthony Radford" w:date="2022-07-12T14:16:00Z" w:id="7945"/>
              </w:rPr>
            </w:pPr>
            <w:del w:author="Anthony Radford" w:date="2022-07-12T14:16:00Z" w:id="7946">
              <w:r w:rsidDel="00A069A9">
                <w:delText>901080</w:delText>
              </w:r>
            </w:del>
          </w:p>
        </w:tc>
        <w:tc>
          <w:tcPr>
            <w:tcW w:w="8222" w:type="dxa"/>
            <w:shd w:val="clear" w:color="auto" w:fill="auto"/>
            <w:noWrap/>
            <w:vAlign w:val="bottom"/>
          </w:tcPr>
          <w:p w:rsidRPr="00AC72D7" w:rsidR="00D521C9" w:rsidDel="00A069A9" w:rsidP="00E92BA0" w:rsidRDefault="00D521C9" w14:paraId="5B4656BC" w14:textId="425EC048">
            <w:pPr>
              <w:rPr>
                <w:del w:author="Anthony Radford" w:date="2022-07-12T14:16:00Z" w:id="7947"/>
              </w:rPr>
            </w:pPr>
            <w:del w:author="Anthony Radford" w:date="2022-07-12T14:16:00Z" w:id="7948">
              <w:r w:rsidRPr="00AC72D7" w:rsidDel="00A069A9">
                <w:delText>Original message type invalid</w:delText>
              </w:r>
            </w:del>
          </w:p>
        </w:tc>
      </w:tr>
      <w:tr w:rsidRPr="005732EC" w:rsidR="00D521C9" w:rsidDel="00A069A9" w:rsidTr="005017F9" w14:paraId="37E9A0FC" w14:textId="76AEAF21">
        <w:trPr>
          <w:trHeight w:val="255"/>
          <w:del w:author="Anthony Radford" w:date="2022-07-12T14:16:00Z" w:id="7949"/>
        </w:trPr>
        <w:tc>
          <w:tcPr>
            <w:tcW w:w="1418" w:type="dxa"/>
            <w:shd w:val="clear" w:color="auto" w:fill="auto"/>
            <w:noWrap/>
            <w:vAlign w:val="bottom"/>
          </w:tcPr>
          <w:p w:rsidR="00D521C9" w:rsidDel="00A069A9" w:rsidP="00E92BA0" w:rsidRDefault="00D521C9" w14:paraId="512D490B" w14:textId="34B7FCFE">
            <w:pPr>
              <w:rPr>
                <w:del w:author="Anthony Radford" w:date="2022-07-12T14:16:00Z" w:id="7950"/>
              </w:rPr>
            </w:pPr>
            <w:del w:author="Anthony Radford" w:date="2022-07-12T14:16:00Z" w:id="7951">
              <w:r w:rsidDel="00A069A9">
                <w:delText>901081</w:delText>
              </w:r>
            </w:del>
          </w:p>
        </w:tc>
        <w:tc>
          <w:tcPr>
            <w:tcW w:w="8222" w:type="dxa"/>
            <w:shd w:val="clear" w:color="auto" w:fill="auto"/>
            <w:noWrap/>
            <w:vAlign w:val="bottom"/>
          </w:tcPr>
          <w:p w:rsidRPr="00AC72D7" w:rsidR="00D521C9" w:rsidDel="00A069A9" w:rsidP="00E92BA0" w:rsidRDefault="00D521C9" w14:paraId="5157FF4A" w14:textId="49C71CF5">
            <w:pPr>
              <w:rPr>
                <w:del w:author="Anthony Radford" w:date="2022-07-12T14:16:00Z" w:id="7952"/>
              </w:rPr>
            </w:pPr>
            <w:del w:author="Anthony Radford" w:date="2022-07-12T14:16:00Z" w:id="7953">
              <w:r w:rsidRPr="00782387" w:rsidDel="00A069A9">
                <w:delText>Invalid Status Group Code</w:delText>
              </w:r>
            </w:del>
          </w:p>
        </w:tc>
      </w:tr>
      <w:tr w:rsidRPr="005732EC" w:rsidR="00D521C9" w:rsidDel="00A069A9" w:rsidTr="005017F9" w14:paraId="1E641A1B" w14:textId="03567472">
        <w:trPr>
          <w:trHeight w:val="255"/>
          <w:del w:author="Anthony Radford" w:date="2022-07-12T14:16:00Z" w:id="7954"/>
        </w:trPr>
        <w:tc>
          <w:tcPr>
            <w:tcW w:w="1418" w:type="dxa"/>
            <w:shd w:val="clear" w:color="auto" w:fill="auto"/>
            <w:noWrap/>
            <w:vAlign w:val="bottom"/>
          </w:tcPr>
          <w:p w:rsidR="00D521C9" w:rsidDel="00A069A9" w:rsidP="00E92BA0" w:rsidRDefault="00D521C9" w14:paraId="18D1BAFE" w14:textId="4F44988D">
            <w:pPr>
              <w:rPr>
                <w:del w:author="Anthony Radford" w:date="2022-07-12T14:16:00Z" w:id="7955"/>
              </w:rPr>
            </w:pPr>
            <w:del w:author="Anthony Radford" w:date="2022-07-12T14:16:00Z" w:id="7956">
              <w:r w:rsidDel="00A069A9">
                <w:delText>901082</w:delText>
              </w:r>
            </w:del>
          </w:p>
        </w:tc>
        <w:tc>
          <w:tcPr>
            <w:tcW w:w="8222" w:type="dxa"/>
            <w:shd w:val="clear" w:color="auto" w:fill="auto"/>
            <w:noWrap/>
            <w:vAlign w:val="bottom"/>
          </w:tcPr>
          <w:p w:rsidRPr="00AC72D7" w:rsidR="00D521C9" w:rsidDel="00A069A9" w:rsidP="00E92BA0" w:rsidRDefault="00D521C9" w14:paraId="40FF54C6" w14:textId="04D1E54D">
            <w:pPr>
              <w:rPr>
                <w:del w:author="Anthony Radford" w:date="2022-07-12T14:16:00Z" w:id="7957"/>
              </w:rPr>
            </w:pPr>
            <w:del w:author="Anthony Radford" w:date="2022-07-12T14:16:00Z" w:id="7958">
              <w:r w:rsidRPr="00AC72D7" w:rsidDel="00A069A9">
                <w:delText>Invalid Reason Code</w:delText>
              </w:r>
            </w:del>
          </w:p>
        </w:tc>
      </w:tr>
      <w:tr w:rsidRPr="005732EC" w:rsidR="00D521C9" w:rsidDel="00A069A9" w:rsidTr="005017F9" w14:paraId="2E1EA0A7" w14:textId="529B91FC">
        <w:trPr>
          <w:trHeight w:val="255"/>
          <w:del w:author="Anthony Radford" w:date="2022-07-12T14:16:00Z" w:id="7959"/>
        </w:trPr>
        <w:tc>
          <w:tcPr>
            <w:tcW w:w="1418" w:type="dxa"/>
            <w:shd w:val="clear" w:color="auto" w:fill="auto"/>
            <w:noWrap/>
            <w:vAlign w:val="bottom"/>
          </w:tcPr>
          <w:p w:rsidR="00D521C9" w:rsidDel="00A069A9" w:rsidP="00E92BA0" w:rsidRDefault="00D521C9" w14:paraId="014A400D" w14:textId="610A436B">
            <w:pPr>
              <w:rPr>
                <w:del w:author="Anthony Radford" w:date="2022-07-12T14:16:00Z" w:id="7960"/>
              </w:rPr>
            </w:pPr>
            <w:del w:author="Anthony Radford" w:date="2022-07-12T14:16:00Z" w:id="7961">
              <w:r w:rsidDel="00A069A9">
                <w:delText>901083</w:delText>
              </w:r>
            </w:del>
          </w:p>
        </w:tc>
        <w:tc>
          <w:tcPr>
            <w:tcW w:w="8222" w:type="dxa"/>
            <w:shd w:val="clear" w:color="auto" w:fill="auto"/>
            <w:noWrap/>
            <w:vAlign w:val="bottom"/>
          </w:tcPr>
          <w:p w:rsidRPr="00AC72D7" w:rsidR="00D521C9" w:rsidDel="00A069A9" w:rsidP="00E92BA0" w:rsidRDefault="00D521C9" w14:paraId="1887D5B8" w14:textId="02780D1C">
            <w:pPr>
              <w:rPr>
                <w:del w:author="Anthony Radford" w:date="2022-07-12T14:16:00Z" w:id="7962"/>
              </w:rPr>
            </w:pPr>
            <w:del w:author="Anthony Radford" w:date="2022-07-12T14:16:00Z" w:id="7963">
              <w:r w:rsidRPr="00AC72D7" w:rsidDel="00A069A9">
                <w:delText>Invalid Creditor Contact Details</w:delText>
              </w:r>
            </w:del>
          </w:p>
        </w:tc>
      </w:tr>
      <w:tr w:rsidRPr="005732EC" w:rsidR="00D521C9" w:rsidDel="00A069A9" w:rsidTr="005017F9" w14:paraId="69C52C55" w14:textId="43C5BFBF">
        <w:trPr>
          <w:trHeight w:val="255"/>
          <w:del w:author="Anthony Radford" w:date="2022-07-12T14:16:00Z" w:id="7964"/>
        </w:trPr>
        <w:tc>
          <w:tcPr>
            <w:tcW w:w="1418" w:type="dxa"/>
            <w:shd w:val="clear" w:color="auto" w:fill="auto"/>
            <w:noWrap/>
            <w:vAlign w:val="bottom"/>
          </w:tcPr>
          <w:p w:rsidR="00D521C9" w:rsidDel="00A069A9" w:rsidP="00E92BA0" w:rsidRDefault="00D521C9" w14:paraId="6805FD78" w14:textId="6582DAB0">
            <w:pPr>
              <w:rPr>
                <w:del w:author="Anthony Radford" w:date="2022-07-12T14:16:00Z" w:id="7965"/>
              </w:rPr>
            </w:pPr>
            <w:del w:author="Anthony Radford" w:date="2022-07-12T14:16:00Z" w:id="7966">
              <w:r w:rsidDel="00A069A9">
                <w:delText>901084</w:delText>
              </w:r>
            </w:del>
          </w:p>
        </w:tc>
        <w:tc>
          <w:tcPr>
            <w:tcW w:w="8222" w:type="dxa"/>
            <w:shd w:val="clear" w:color="auto" w:fill="auto"/>
            <w:noWrap/>
            <w:vAlign w:val="bottom"/>
          </w:tcPr>
          <w:p w:rsidRPr="00AC72D7" w:rsidR="00D521C9" w:rsidDel="00A069A9" w:rsidP="00E92BA0" w:rsidRDefault="00D521C9" w14:paraId="48D9E223" w14:textId="44386D4B">
            <w:pPr>
              <w:rPr>
                <w:del w:author="Anthony Radford" w:date="2022-07-12T14:16:00Z" w:id="7967"/>
              </w:rPr>
            </w:pPr>
            <w:del w:author="Anthony Radford" w:date="2022-07-12T14:16:00Z" w:id="7968">
              <w:r w:rsidRPr="00AC72D7" w:rsidDel="00A069A9">
                <w:delText>Invalid Debit Value Type</w:delText>
              </w:r>
            </w:del>
          </w:p>
        </w:tc>
      </w:tr>
      <w:tr w:rsidRPr="005732EC" w:rsidR="00D521C9" w:rsidDel="00A069A9" w:rsidTr="005017F9" w14:paraId="37D2278B" w14:textId="2920C0D2">
        <w:trPr>
          <w:trHeight w:val="255"/>
          <w:del w:author="Anthony Radford" w:date="2022-07-12T14:16:00Z" w:id="7969"/>
        </w:trPr>
        <w:tc>
          <w:tcPr>
            <w:tcW w:w="1418" w:type="dxa"/>
            <w:shd w:val="clear" w:color="auto" w:fill="auto"/>
            <w:noWrap/>
            <w:vAlign w:val="bottom"/>
          </w:tcPr>
          <w:p w:rsidR="00D521C9" w:rsidDel="00A069A9" w:rsidP="00E92BA0" w:rsidRDefault="00D521C9" w14:paraId="4C42ADFE" w14:textId="54F27F4B">
            <w:pPr>
              <w:rPr>
                <w:del w:author="Anthony Radford" w:date="2022-07-12T14:16:00Z" w:id="7970"/>
              </w:rPr>
            </w:pPr>
            <w:del w:author="Anthony Radford" w:date="2022-07-12T14:16:00Z" w:id="7971">
              <w:r w:rsidDel="00A069A9">
                <w:delText>901085</w:delText>
              </w:r>
            </w:del>
          </w:p>
        </w:tc>
        <w:tc>
          <w:tcPr>
            <w:tcW w:w="8222" w:type="dxa"/>
            <w:shd w:val="clear" w:color="auto" w:fill="auto"/>
            <w:noWrap/>
            <w:vAlign w:val="bottom"/>
          </w:tcPr>
          <w:p w:rsidRPr="00AC72D7" w:rsidR="00D521C9" w:rsidDel="00A069A9" w:rsidP="00E92BA0" w:rsidRDefault="00D521C9" w14:paraId="3519BF71" w14:textId="05A1BEC8">
            <w:pPr>
              <w:rPr>
                <w:del w:author="Anthony Radford" w:date="2022-07-12T14:16:00Z" w:id="7972"/>
              </w:rPr>
            </w:pPr>
            <w:del w:author="Anthony Radford" w:date="2022-07-12T14:16:00Z" w:id="7973">
              <w:r w:rsidRPr="00AC72D7" w:rsidDel="00A069A9">
                <w:delText>Initiating party may not be spaces</w:delText>
              </w:r>
            </w:del>
          </w:p>
        </w:tc>
      </w:tr>
      <w:tr w:rsidRPr="005732EC" w:rsidR="00D521C9" w:rsidDel="00A069A9" w:rsidTr="005017F9" w14:paraId="3D340B4B" w14:textId="16D91025">
        <w:trPr>
          <w:trHeight w:val="255"/>
          <w:del w:author="Anthony Radford" w:date="2022-07-12T14:16:00Z" w:id="7974"/>
        </w:trPr>
        <w:tc>
          <w:tcPr>
            <w:tcW w:w="1418" w:type="dxa"/>
            <w:shd w:val="clear" w:color="auto" w:fill="auto"/>
            <w:noWrap/>
            <w:vAlign w:val="bottom"/>
          </w:tcPr>
          <w:p w:rsidR="00D521C9" w:rsidDel="00A069A9" w:rsidP="00E92BA0" w:rsidRDefault="00D521C9" w14:paraId="1443E301" w14:textId="434A9624">
            <w:pPr>
              <w:rPr>
                <w:del w:author="Anthony Radford" w:date="2022-07-12T14:16:00Z" w:id="7975"/>
              </w:rPr>
            </w:pPr>
            <w:del w:author="Anthony Radford" w:date="2022-07-12T14:16:00Z" w:id="7976">
              <w:r w:rsidDel="00A069A9">
                <w:delText>901086</w:delText>
              </w:r>
            </w:del>
          </w:p>
        </w:tc>
        <w:tc>
          <w:tcPr>
            <w:tcW w:w="8222" w:type="dxa"/>
            <w:shd w:val="clear" w:color="auto" w:fill="auto"/>
            <w:noWrap/>
            <w:vAlign w:val="bottom"/>
          </w:tcPr>
          <w:p w:rsidRPr="00AC72D7" w:rsidR="00D521C9" w:rsidDel="00A069A9" w:rsidP="00E92BA0" w:rsidRDefault="00D521C9" w14:paraId="0B68593C" w14:textId="74164EC7">
            <w:pPr>
              <w:rPr>
                <w:del w:author="Anthony Radford" w:date="2022-07-12T14:16:00Z" w:id="7977"/>
              </w:rPr>
            </w:pPr>
            <w:del w:author="Anthony Radford" w:date="2022-07-12T14:16:00Z" w:id="7978">
              <w:r w:rsidRPr="00AC72D7" w:rsidDel="00A069A9">
                <w:delText>Invalid Mandate Reason Code</w:delText>
              </w:r>
            </w:del>
          </w:p>
        </w:tc>
      </w:tr>
      <w:tr w:rsidRPr="005732EC" w:rsidR="00D521C9" w:rsidDel="00A069A9" w:rsidTr="005017F9" w14:paraId="7DC3088D" w14:textId="66E474B9">
        <w:trPr>
          <w:trHeight w:val="255"/>
          <w:del w:author="Anthony Radford" w:date="2022-07-12T14:16:00Z" w:id="7979"/>
        </w:trPr>
        <w:tc>
          <w:tcPr>
            <w:tcW w:w="1418" w:type="dxa"/>
            <w:shd w:val="clear" w:color="auto" w:fill="auto"/>
            <w:noWrap/>
            <w:vAlign w:val="bottom"/>
          </w:tcPr>
          <w:p w:rsidR="00D521C9" w:rsidDel="00A069A9" w:rsidP="00E92BA0" w:rsidRDefault="00D521C9" w14:paraId="10A21471" w14:textId="4B9D6CDD">
            <w:pPr>
              <w:rPr>
                <w:del w:author="Anthony Radford" w:date="2022-07-12T14:16:00Z" w:id="7980"/>
              </w:rPr>
            </w:pPr>
            <w:del w:author="Anthony Radford" w:date="2022-07-12T14:16:00Z" w:id="7981">
              <w:r w:rsidDel="00A069A9">
                <w:delText>901087</w:delText>
              </w:r>
            </w:del>
          </w:p>
        </w:tc>
        <w:tc>
          <w:tcPr>
            <w:tcW w:w="8222" w:type="dxa"/>
            <w:shd w:val="clear" w:color="auto" w:fill="auto"/>
            <w:noWrap/>
            <w:vAlign w:val="bottom"/>
          </w:tcPr>
          <w:p w:rsidRPr="00AC72D7" w:rsidR="00D521C9" w:rsidDel="00A069A9" w:rsidP="00E92BA0" w:rsidRDefault="00D521C9" w14:paraId="34F6DE83" w14:textId="7AB0ACDC">
            <w:pPr>
              <w:rPr>
                <w:del w:author="Anthony Radford" w:date="2022-07-12T14:16:00Z" w:id="7982"/>
              </w:rPr>
            </w:pPr>
            <w:del w:author="Anthony Radford" w:date="2022-07-12T14:16:00Z" w:id="7983">
              <w:r w:rsidRPr="00AC72D7" w:rsidDel="00A069A9">
                <w:delText>Invalid Accept Indicator</w:delText>
              </w:r>
            </w:del>
          </w:p>
        </w:tc>
      </w:tr>
      <w:tr w:rsidRPr="005732EC" w:rsidR="00D521C9" w:rsidDel="00A069A9" w:rsidTr="005017F9" w14:paraId="2BD28F2C" w14:textId="3A6F0D67">
        <w:trPr>
          <w:trHeight w:val="255"/>
          <w:del w:author="Anthony Radford" w:date="2022-07-12T14:16:00Z" w:id="7984"/>
        </w:trPr>
        <w:tc>
          <w:tcPr>
            <w:tcW w:w="1418" w:type="dxa"/>
            <w:shd w:val="clear" w:color="auto" w:fill="auto"/>
            <w:noWrap/>
            <w:vAlign w:val="bottom"/>
          </w:tcPr>
          <w:p w:rsidR="00D521C9" w:rsidDel="00A069A9" w:rsidP="00E92BA0" w:rsidRDefault="00D521C9" w14:paraId="3E2BF592" w14:textId="7F0588FE">
            <w:pPr>
              <w:rPr>
                <w:del w:author="Anthony Radford" w:date="2022-07-12T14:16:00Z" w:id="7985"/>
              </w:rPr>
            </w:pPr>
            <w:del w:author="Anthony Radford" w:date="2022-07-12T14:16:00Z" w:id="7986">
              <w:r w:rsidDel="00A069A9">
                <w:delText>901088</w:delText>
              </w:r>
            </w:del>
          </w:p>
        </w:tc>
        <w:tc>
          <w:tcPr>
            <w:tcW w:w="8222" w:type="dxa"/>
            <w:shd w:val="clear" w:color="auto" w:fill="auto"/>
            <w:noWrap/>
            <w:vAlign w:val="bottom"/>
          </w:tcPr>
          <w:p w:rsidRPr="00AC72D7" w:rsidR="00D521C9" w:rsidDel="00A069A9" w:rsidP="00E92BA0" w:rsidRDefault="00D521C9" w14:paraId="3778AEB1" w14:textId="3BB8C51F">
            <w:pPr>
              <w:rPr>
                <w:del w:author="Anthony Radford" w:date="2022-07-12T14:16:00Z" w:id="7987"/>
              </w:rPr>
            </w:pPr>
            <w:del w:author="Anthony Radford" w:date="2022-07-12T14:16:00Z" w:id="7988">
              <w:r w:rsidDel="00A069A9">
                <w:delText xml:space="preserve">Mandate Request Type </w:delText>
              </w:r>
              <w:r w:rsidRPr="00AC72D7" w:rsidDel="00A069A9">
                <w:delText>is invalid</w:delText>
              </w:r>
            </w:del>
          </w:p>
        </w:tc>
      </w:tr>
      <w:tr w:rsidRPr="005732EC" w:rsidR="00D521C9" w:rsidDel="00A069A9" w:rsidTr="005017F9" w14:paraId="73892771" w14:textId="3573840E">
        <w:trPr>
          <w:trHeight w:val="255"/>
          <w:del w:author="Anthony Radford" w:date="2022-07-12T14:16:00Z" w:id="7989"/>
        </w:trPr>
        <w:tc>
          <w:tcPr>
            <w:tcW w:w="1418" w:type="dxa"/>
            <w:shd w:val="clear" w:color="auto" w:fill="auto"/>
            <w:noWrap/>
            <w:vAlign w:val="bottom"/>
          </w:tcPr>
          <w:p w:rsidR="00D521C9" w:rsidDel="00A069A9" w:rsidP="00E92BA0" w:rsidRDefault="0023058F" w14:paraId="47CB60C7" w14:textId="396A7F3A">
            <w:pPr>
              <w:rPr>
                <w:del w:author="Anthony Radford" w:date="2022-07-12T14:16:00Z" w:id="7990"/>
              </w:rPr>
            </w:pPr>
            <w:del w:author="Anthony Radford" w:date="2022-07-12T14:16:00Z" w:id="7991">
              <w:r w:rsidDel="00A069A9">
                <w:delText>901089</w:delText>
              </w:r>
            </w:del>
          </w:p>
        </w:tc>
        <w:tc>
          <w:tcPr>
            <w:tcW w:w="8222" w:type="dxa"/>
            <w:shd w:val="clear" w:color="auto" w:fill="auto"/>
            <w:noWrap/>
            <w:vAlign w:val="bottom"/>
          </w:tcPr>
          <w:p w:rsidRPr="00AC72D7" w:rsidR="00D521C9" w:rsidDel="00A069A9" w:rsidP="00E92BA0" w:rsidRDefault="0023058F" w14:paraId="604C8B4E" w14:textId="13D0344F">
            <w:pPr>
              <w:rPr>
                <w:del w:author="Anthony Radford" w:date="2022-07-12T14:16:00Z" w:id="7992"/>
              </w:rPr>
            </w:pPr>
            <w:del w:author="Anthony Radford" w:date="2022-07-12T14:16:00Z" w:id="7993">
              <w:r w:rsidDel="00A069A9">
                <w:delText>Transaction</w:delText>
              </w:r>
              <w:r w:rsidRPr="005D53DE" w:rsidDel="00A069A9">
                <w:delText xml:space="preserve"> Id not matched to original </w:delText>
              </w:r>
              <w:r w:rsidDel="00A069A9">
                <w:delText>Transaction</w:delText>
              </w:r>
              <w:r w:rsidRPr="005D53DE" w:rsidDel="00A069A9">
                <w:delText xml:space="preserve"> id</w:delText>
              </w:r>
            </w:del>
          </w:p>
        </w:tc>
      </w:tr>
      <w:tr w:rsidRPr="005732EC" w:rsidR="00D521C9" w:rsidDel="00A069A9" w:rsidTr="005017F9" w14:paraId="0790E337" w14:textId="025C5159">
        <w:trPr>
          <w:trHeight w:val="255"/>
          <w:del w:author="Anthony Radford" w:date="2022-07-12T14:16:00Z" w:id="7994"/>
        </w:trPr>
        <w:tc>
          <w:tcPr>
            <w:tcW w:w="1418" w:type="dxa"/>
            <w:shd w:val="clear" w:color="auto" w:fill="auto"/>
            <w:noWrap/>
            <w:vAlign w:val="bottom"/>
          </w:tcPr>
          <w:p w:rsidR="00D521C9" w:rsidDel="00A069A9" w:rsidP="00E92BA0" w:rsidRDefault="00D521C9" w14:paraId="6FBB20C5" w14:textId="62B10F47">
            <w:pPr>
              <w:rPr>
                <w:del w:author="Anthony Radford" w:date="2022-07-12T14:16:00Z" w:id="7995"/>
              </w:rPr>
            </w:pPr>
            <w:del w:author="Anthony Radford" w:date="2022-07-12T14:16:00Z" w:id="7996">
              <w:r w:rsidDel="00A069A9">
                <w:delText>901090</w:delText>
              </w:r>
            </w:del>
          </w:p>
        </w:tc>
        <w:tc>
          <w:tcPr>
            <w:tcW w:w="8222" w:type="dxa"/>
            <w:shd w:val="clear" w:color="auto" w:fill="auto"/>
            <w:noWrap/>
            <w:vAlign w:val="bottom"/>
          </w:tcPr>
          <w:p w:rsidRPr="00AC72D7" w:rsidR="00D521C9" w:rsidDel="00A069A9" w:rsidP="00E92BA0" w:rsidRDefault="00D521C9" w14:paraId="78E5162E" w14:textId="587B042F">
            <w:pPr>
              <w:rPr>
                <w:del w:author="Anthony Radford" w:date="2022-07-12T14:16:00Z" w:id="7997"/>
              </w:rPr>
            </w:pPr>
            <w:del w:author="Anthony Radford" w:date="2022-07-12T14:16:00Z" w:id="7998">
              <w:r w:rsidRPr="00AC72D7" w:rsidDel="00A069A9">
                <w:delText>Ultimate Creditor Name may not be spaces</w:delText>
              </w:r>
            </w:del>
          </w:p>
        </w:tc>
      </w:tr>
      <w:tr w:rsidRPr="005732EC" w:rsidR="00D521C9" w:rsidDel="00A069A9" w:rsidTr="005017F9" w14:paraId="279E24E0" w14:textId="654AB498">
        <w:trPr>
          <w:trHeight w:val="255"/>
          <w:del w:author="Anthony Radford" w:date="2022-07-12T14:16:00Z" w:id="7999"/>
        </w:trPr>
        <w:tc>
          <w:tcPr>
            <w:tcW w:w="1418" w:type="dxa"/>
            <w:shd w:val="clear" w:color="auto" w:fill="auto"/>
            <w:noWrap/>
            <w:vAlign w:val="bottom"/>
          </w:tcPr>
          <w:p w:rsidR="00D521C9" w:rsidDel="00A069A9" w:rsidP="00E92BA0" w:rsidRDefault="00D521C9" w14:paraId="5C697C3C" w14:textId="44C957A5">
            <w:pPr>
              <w:rPr>
                <w:del w:author="Anthony Radford" w:date="2022-07-12T14:16:00Z" w:id="8000"/>
              </w:rPr>
            </w:pPr>
            <w:del w:author="Anthony Radford" w:date="2022-07-12T14:16:00Z" w:id="8001">
              <w:r w:rsidDel="00A069A9">
                <w:delText>901091</w:delText>
              </w:r>
            </w:del>
          </w:p>
        </w:tc>
        <w:tc>
          <w:tcPr>
            <w:tcW w:w="8222" w:type="dxa"/>
            <w:shd w:val="clear" w:color="auto" w:fill="auto"/>
            <w:noWrap/>
            <w:vAlign w:val="bottom"/>
          </w:tcPr>
          <w:p w:rsidRPr="00AC72D7" w:rsidR="00D521C9" w:rsidDel="00A069A9" w:rsidP="00E92BA0" w:rsidRDefault="00D521C9" w14:paraId="55D00008" w14:textId="1DBC8BC5">
            <w:pPr>
              <w:rPr>
                <w:del w:author="Anthony Radford" w:date="2022-07-12T14:16:00Z" w:id="8002"/>
              </w:rPr>
            </w:pPr>
            <w:del w:author="Anthony Radford" w:date="2022-07-12T14:16:00Z" w:id="8003">
              <w:r w:rsidRPr="00AC72D7" w:rsidDel="00A069A9">
                <w:delText>Ultimate Debtor Name may not be spaces</w:delText>
              </w:r>
            </w:del>
          </w:p>
        </w:tc>
      </w:tr>
      <w:tr w:rsidRPr="005732EC" w:rsidR="00D521C9" w:rsidDel="00A069A9" w:rsidTr="005017F9" w14:paraId="31A294B3" w14:textId="0A2C7038">
        <w:trPr>
          <w:trHeight w:val="255"/>
          <w:del w:author="Anthony Radford" w:date="2022-07-12T14:16:00Z" w:id="8004"/>
        </w:trPr>
        <w:tc>
          <w:tcPr>
            <w:tcW w:w="1418" w:type="dxa"/>
            <w:shd w:val="clear" w:color="auto" w:fill="auto"/>
            <w:noWrap/>
            <w:vAlign w:val="bottom"/>
          </w:tcPr>
          <w:p w:rsidR="00D521C9" w:rsidDel="00A069A9" w:rsidP="00E92BA0" w:rsidRDefault="00D521C9" w14:paraId="78F9636A" w14:textId="3DED258A">
            <w:pPr>
              <w:rPr>
                <w:del w:author="Anthony Radford" w:date="2022-07-12T14:16:00Z" w:id="8005"/>
              </w:rPr>
            </w:pPr>
            <w:del w:author="Anthony Radford" w:date="2022-07-12T14:16:00Z" w:id="8006">
              <w:r w:rsidDel="00A069A9">
                <w:delText>901092</w:delText>
              </w:r>
            </w:del>
          </w:p>
        </w:tc>
        <w:tc>
          <w:tcPr>
            <w:tcW w:w="8222" w:type="dxa"/>
            <w:shd w:val="clear" w:color="auto" w:fill="auto"/>
            <w:noWrap/>
            <w:vAlign w:val="bottom"/>
          </w:tcPr>
          <w:p w:rsidRPr="00AC72D7" w:rsidR="00D521C9" w:rsidDel="00A069A9" w:rsidP="00E92BA0" w:rsidRDefault="00D521C9" w14:paraId="1267C2A3" w14:textId="0CF0BA6C">
            <w:pPr>
              <w:rPr>
                <w:del w:author="Anthony Radford" w:date="2022-07-12T14:16:00Z" w:id="8007"/>
              </w:rPr>
            </w:pPr>
            <w:del w:author="Anthony Radford" w:date="2022-07-12T14:16:00Z" w:id="8008">
              <w:r w:rsidRPr="00AC72D7" w:rsidDel="00A069A9">
                <w:delText>Mandate Reference Number may not be</w:delText>
              </w:r>
              <w:r w:rsidDel="00A069A9">
                <w:delText xml:space="preserve"> blank or</w:delText>
              </w:r>
              <w:r w:rsidRPr="00AC72D7" w:rsidDel="00A069A9">
                <w:delText xml:space="preserve"> spaces</w:delText>
              </w:r>
            </w:del>
          </w:p>
        </w:tc>
      </w:tr>
      <w:tr w:rsidRPr="005732EC" w:rsidR="00D521C9" w:rsidDel="00A069A9" w:rsidTr="005017F9" w14:paraId="1B3E78D7" w14:textId="1AAF44C1">
        <w:trPr>
          <w:trHeight w:val="255"/>
          <w:del w:author="Anthony Radford" w:date="2022-07-12T14:16:00Z" w:id="8009"/>
        </w:trPr>
        <w:tc>
          <w:tcPr>
            <w:tcW w:w="1418" w:type="dxa"/>
            <w:shd w:val="clear" w:color="auto" w:fill="auto"/>
            <w:noWrap/>
            <w:vAlign w:val="bottom"/>
          </w:tcPr>
          <w:p w:rsidR="00D521C9" w:rsidDel="00A069A9" w:rsidP="00E92BA0" w:rsidRDefault="00D521C9" w14:paraId="452F5452" w14:textId="6E2FBC54">
            <w:pPr>
              <w:rPr>
                <w:del w:author="Anthony Radford" w:date="2022-07-12T14:16:00Z" w:id="8010"/>
              </w:rPr>
            </w:pPr>
            <w:del w:author="Anthony Radford" w:date="2022-07-12T14:16:00Z" w:id="8011">
              <w:r w:rsidDel="00A069A9">
                <w:delText>901093</w:delText>
              </w:r>
            </w:del>
          </w:p>
        </w:tc>
        <w:tc>
          <w:tcPr>
            <w:tcW w:w="8222" w:type="dxa"/>
            <w:shd w:val="clear" w:color="auto" w:fill="auto"/>
            <w:noWrap/>
            <w:vAlign w:val="bottom"/>
          </w:tcPr>
          <w:p w:rsidRPr="000C651D" w:rsidR="00D521C9" w:rsidDel="00A069A9" w:rsidP="00E92BA0" w:rsidRDefault="00D521C9" w14:paraId="43C29798" w14:textId="7FF5FB1B">
            <w:pPr>
              <w:rPr>
                <w:del w:author="Anthony Radford" w:date="2022-07-12T14:16:00Z" w:id="8012"/>
              </w:rPr>
            </w:pPr>
            <w:del w:author="Anthony Radford" w:date="2022-07-12T14:16:00Z" w:id="8013">
              <w:r w:rsidRPr="000C651D" w:rsidDel="00A069A9">
                <w:delText>Contract reference not matched to original</w:delText>
              </w:r>
            </w:del>
          </w:p>
        </w:tc>
      </w:tr>
      <w:tr w:rsidRPr="005732EC" w:rsidR="00D521C9" w:rsidDel="00A069A9" w:rsidTr="005017F9" w14:paraId="15DCE72D" w14:textId="331361AE">
        <w:trPr>
          <w:trHeight w:val="255"/>
          <w:del w:author="Anthony Radford" w:date="2022-07-12T14:16:00Z" w:id="8014"/>
        </w:trPr>
        <w:tc>
          <w:tcPr>
            <w:tcW w:w="1418" w:type="dxa"/>
            <w:shd w:val="clear" w:color="auto" w:fill="auto"/>
            <w:noWrap/>
            <w:vAlign w:val="bottom"/>
          </w:tcPr>
          <w:p w:rsidR="00D521C9" w:rsidDel="00A069A9" w:rsidP="00E92BA0" w:rsidRDefault="00D521C9" w14:paraId="46AE82AF" w14:textId="3DFCBEE3">
            <w:pPr>
              <w:rPr>
                <w:del w:author="Anthony Radford" w:date="2022-07-12T14:16:00Z" w:id="8015"/>
              </w:rPr>
            </w:pPr>
            <w:del w:author="Anthony Radford" w:date="2022-07-12T14:16:00Z" w:id="8016">
              <w:r w:rsidDel="00A069A9">
                <w:delText>901094</w:delText>
              </w:r>
            </w:del>
          </w:p>
        </w:tc>
        <w:tc>
          <w:tcPr>
            <w:tcW w:w="8222" w:type="dxa"/>
            <w:shd w:val="clear" w:color="auto" w:fill="auto"/>
            <w:noWrap/>
            <w:vAlign w:val="bottom"/>
          </w:tcPr>
          <w:p w:rsidRPr="000C651D" w:rsidR="00D521C9" w:rsidDel="00A069A9" w:rsidP="00E92BA0" w:rsidRDefault="00D521C9" w14:paraId="2FD83E5B" w14:textId="7C611299">
            <w:pPr>
              <w:rPr>
                <w:del w:author="Anthony Radford" w:date="2022-07-12T14:16:00Z" w:id="8017"/>
              </w:rPr>
            </w:pPr>
            <w:del w:author="Anthony Radford" w:date="2022-07-12T14:16:00Z" w:id="8018">
              <w:r w:rsidDel="00A069A9">
                <w:delText xml:space="preserve">Invalid Instructed Amount on </w:delText>
              </w:r>
              <w:r w:rsidDel="00A069A9" w:rsidR="00516A81">
                <w:delText>Mandate</w:delText>
              </w:r>
              <w:r w:rsidDel="00A069A9" w:rsidR="004530A5">
                <w:delText xml:space="preserve"> Suspension</w:delText>
              </w:r>
            </w:del>
          </w:p>
        </w:tc>
      </w:tr>
      <w:tr w:rsidRPr="005732EC" w:rsidR="00DB5D2A" w:rsidDel="00A069A9" w:rsidTr="005017F9" w14:paraId="55080F11" w14:textId="78205CAF">
        <w:trPr>
          <w:trHeight w:val="255"/>
          <w:del w:author="Anthony Radford" w:date="2022-07-12T14:16:00Z" w:id="8019"/>
        </w:trPr>
        <w:tc>
          <w:tcPr>
            <w:tcW w:w="1418" w:type="dxa"/>
            <w:shd w:val="clear" w:color="auto" w:fill="auto"/>
            <w:noWrap/>
            <w:vAlign w:val="bottom"/>
          </w:tcPr>
          <w:p w:rsidRPr="00F0135A" w:rsidR="00DB5D2A" w:rsidDel="00A069A9" w:rsidP="00E92BA0" w:rsidRDefault="002C75A7" w14:paraId="569D7313" w14:textId="085FF8F3">
            <w:pPr>
              <w:rPr>
                <w:del w:author="Anthony Radford" w:date="2022-07-12T14:16:00Z" w:id="8020"/>
              </w:rPr>
            </w:pPr>
            <w:del w:author="Anthony Radford" w:date="2022-07-12T14:16:00Z" w:id="8021">
              <w:r w:rsidRPr="00F0135A" w:rsidDel="00A069A9">
                <w:rPr>
                  <w:bCs/>
                </w:rPr>
                <w:delText>901095</w:delText>
              </w:r>
            </w:del>
          </w:p>
        </w:tc>
        <w:tc>
          <w:tcPr>
            <w:tcW w:w="8222" w:type="dxa"/>
            <w:shd w:val="clear" w:color="auto" w:fill="auto"/>
            <w:noWrap/>
            <w:vAlign w:val="bottom"/>
          </w:tcPr>
          <w:p w:rsidRPr="00F0135A" w:rsidR="00DB5D2A" w:rsidDel="00A069A9" w:rsidP="00E92BA0" w:rsidRDefault="002C75A7" w14:paraId="715495E9" w14:textId="3AB2CAF1">
            <w:pPr>
              <w:rPr>
                <w:del w:author="Anthony Radford" w:date="2022-07-12T14:16:00Z" w:id="8022"/>
              </w:rPr>
            </w:pPr>
            <w:del w:author="Anthony Radford" w:date="2022-07-12T14:16:00Z" w:id="8023">
              <w:r w:rsidRPr="00F0135A" w:rsidDel="00A069A9">
                <w:rPr>
                  <w:bCs/>
                </w:rPr>
                <w:delText>Mandate acceptance out of sequence</w:delText>
              </w:r>
            </w:del>
          </w:p>
        </w:tc>
      </w:tr>
      <w:tr w:rsidRPr="005732EC" w:rsidR="00D521C9" w:rsidDel="00A069A9" w:rsidTr="005017F9" w14:paraId="22D04B57" w14:textId="731846DE">
        <w:trPr>
          <w:trHeight w:val="255"/>
          <w:del w:author="Anthony Radford" w:date="2022-07-12T14:16:00Z" w:id="8024"/>
        </w:trPr>
        <w:tc>
          <w:tcPr>
            <w:tcW w:w="1418" w:type="dxa"/>
            <w:shd w:val="clear" w:color="auto" w:fill="auto"/>
            <w:noWrap/>
            <w:vAlign w:val="bottom"/>
          </w:tcPr>
          <w:p w:rsidRPr="00524FA8" w:rsidR="00D521C9" w:rsidDel="00A069A9" w:rsidP="00E92BA0" w:rsidRDefault="00D521C9" w14:paraId="3136F018" w14:textId="22EFC3BB">
            <w:pPr>
              <w:rPr>
                <w:del w:author="Anthony Radford" w:date="2022-07-12T14:16:00Z" w:id="8025"/>
              </w:rPr>
            </w:pPr>
            <w:del w:author="Anthony Radford" w:date="2022-07-12T14:16:00Z" w:id="8026">
              <w:r w:rsidRPr="00524FA8" w:rsidDel="00A069A9">
                <w:delText>901100</w:delText>
              </w:r>
            </w:del>
          </w:p>
        </w:tc>
        <w:tc>
          <w:tcPr>
            <w:tcW w:w="8222" w:type="dxa"/>
            <w:shd w:val="clear" w:color="auto" w:fill="auto"/>
            <w:noWrap/>
            <w:vAlign w:val="bottom"/>
          </w:tcPr>
          <w:p w:rsidRPr="00524FA8" w:rsidR="00D521C9" w:rsidDel="00A069A9" w:rsidP="00E92BA0" w:rsidRDefault="00D521C9" w14:paraId="23A5984B" w14:textId="75665D5A">
            <w:pPr>
              <w:rPr>
                <w:del w:author="Anthony Radford" w:date="2022-07-12T14:16:00Z" w:id="8027"/>
              </w:rPr>
            </w:pPr>
            <w:del w:author="Anthony Radford" w:date="2022-07-12T14:16:00Z" w:id="8028">
              <w:r w:rsidRPr="00524FA8" w:rsidDel="00A069A9">
                <w:delText>Tracking code invalid</w:delText>
              </w:r>
            </w:del>
          </w:p>
        </w:tc>
      </w:tr>
      <w:tr w:rsidRPr="005732EC" w:rsidR="00D521C9" w:rsidDel="00A069A9" w:rsidTr="005017F9" w14:paraId="54424CE4" w14:textId="56FB48EB">
        <w:trPr>
          <w:trHeight w:val="255"/>
          <w:del w:author="Anthony Radford" w:date="2022-07-12T14:16:00Z" w:id="8029"/>
        </w:trPr>
        <w:tc>
          <w:tcPr>
            <w:tcW w:w="1418" w:type="dxa"/>
            <w:shd w:val="clear" w:color="auto" w:fill="auto"/>
            <w:noWrap/>
            <w:vAlign w:val="bottom"/>
          </w:tcPr>
          <w:p w:rsidRPr="00524FA8" w:rsidR="00D521C9" w:rsidDel="00A069A9" w:rsidP="00E92BA0" w:rsidRDefault="00D521C9" w14:paraId="2BE71722" w14:textId="5DAB9D1D">
            <w:pPr>
              <w:rPr>
                <w:del w:author="Anthony Radford" w:date="2022-07-12T14:16:00Z" w:id="8030"/>
              </w:rPr>
            </w:pPr>
            <w:del w:author="Anthony Radford" w:date="2022-07-12T14:16:00Z" w:id="8031">
              <w:r w:rsidRPr="00524FA8" w:rsidDel="00A069A9">
                <w:delText>901101</w:delText>
              </w:r>
            </w:del>
          </w:p>
        </w:tc>
        <w:tc>
          <w:tcPr>
            <w:tcW w:w="8222" w:type="dxa"/>
            <w:shd w:val="clear" w:color="auto" w:fill="auto"/>
            <w:noWrap/>
            <w:vAlign w:val="bottom"/>
          </w:tcPr>
          <w:p w:rsidRPr="00524FA8" w:rsidR="00D521C9" w:rsidDel="00A069A9" w:rsidP="00E92BA0" w:rsidRDefault="00D521C9" w14:paraId="5B6F349D" w14:textId="5F764328">
            <w:pPr>
              <w:rPr>
                <w:del w:author="Anthony Radford" w:date="2022-07-12T14:16:00Z" w:id="8032"/>
              </w:rPr>
            </w:pPr>
            <w:del w:author="Anthony Radford" w:date="2022-07-12T14:16:00Z" w:id="8033">
              <w:r w:rsidRPr="00524FA8" w:rsidDel="00A069A9">
                <w:delText>Invalid authorisation Code</w:delText>
              </w:r>
            </w:del>
          </w:p>
        </w:tc>
      </w:tr>
      <w:tr w:rsidRPr="005732EC" w:rsidR="00D521C9" w:rsidDel="00A069A9" w:rsidTr="005017F9" w14:paraId="66CD19AB" w14:textId="1E32EF33">
        <w:trPr>
          <w:trHeight w:val="255"/>
          <w:del w:author="Anthony Radford" w:date="2022-07-12T14:16:00Z" w:id="8034"/>
        </w:trPr>
        <w:tc>
          <w:tcPr>
            <w:tcW w:w="1418" w:type="dxa"/>
            <w:shd w:val="clear" w:color="auto" w:fill="auto"/>
            <w:noWrap/>
            <w:vAlign w:val="bottom"/>
          </w:tcPr>
          <w:p w:rsidRPr="00524FA8" w:rsidR="00D521C9" w:rsidDel="00A069A9" w:rsidP="00E92BA0" w:rsidRDefault="00D521C9" w14:paraId="0E8CA936" w14:textId="29B1EE2E">
            <w:pPr>
              <w:rPr>
                <w:del w:author="Anthony Radford" w:date="2022-07-12T14:16:00Z" w:id="8035"/>
              </w:rPr>
            </w:pPr>
            <w:del w:author="Anthony Radford" w:date="2022-07-12T14:16:00Z" w:id="8036">
              <w:r w:rsidRPr="00524FA8" w:rsidDel="00A069A9">
                <w:delText>901102</w:delText>
              </w:r>
            </w:del>
          </w:p>
        </w:tc>
        <w:tc>
          <w:tcPr>
            <w:tcW w:w="8222" w:type="dxa"/>
            <w:shd w:val="clear" w:color="auto" w:fill="auto"/>
            <w:noWrap/>
            <w:vAlign w:val="bottom"/>
          </w:tcPr>
          <w:p w:rsidRPr="00524FA8" w:rsidR="00D521C9" w:rsidDel="00A069A9" w:rsidP="00E92BA0" w:rsidRDefault="00D521C9" w14:paraId="4544430D" w14:textId="0B142097">
            <w:pPr>
              <w:rPr>
                <w:del w:author="Anthony Radford" w:date="2022-07-12T14:16:00Z" w:id="8037"/>
              </w:rPr>
            </w:pPr>
            <w:del w:author="Anthony Radford" w:date="2022-07-12T14:16:00Z" w:id="8038">
              <w:r w:rsidRPr="00524FA8" w:rsidDel="00A069A9">
                <w:delText>Invalid Instalment Occurrence</w:delText>
              </w:r>
            </w:del>
          </w:p>
        </w:tc>
      </w:tr>
      <w:tr w:rsidRPr="005732EC" w:rsidR="00D521C9" w:rsidDel="00A069A9" w:rsidTr="005017F9" w14:paraId="784E12A5" w14:textId="055FACB9">
        <w:trPr>
          <w:trHeight w:val="255"/>
          <w:del w:author="Anthony Radford" w:date="2022-07-12T14:16:00Z" w:id="8039"/>
        </w:trPr>
        <w:tc>
          <w:tcPr>
            <w:tcW w:w="1418" w:type="dxa"/>
            <w:shd w:val="clear" w:color="auto" w:fill="auto"/>
            <w:noWrap/>
            <w:vAlign w:val="bottom"/>
          </w:tcPr>
          <w:p w:rsidRPr="00524FA8" w:rsidR="00D521C9" w:rsidDel="00A069A9" w:rsidP="00E92BA0" w:rsidRDefault="00D521C9" w14:paraId="655EAE0E" w14:textId="1CCCCF1B">
            <w:pPr>
              <w:rPr>
                <w:del w:author="Anthony Radford" w:date="2022-07-12T14:16:00Z" w:id="8040"/>
              </w:rPr>
            </w:pPr>
            <w:del w:author="Anthony Radford" w:date="2022-07-12T14:16:00Z" w:id="8041">
              <w:r w:rsidRPr="00524FA8" w:rsidDel="00A069A9">
                <w:delText>901103</w:delText>
              </w:r>
            </w:del>
          </w:p>
        </w:tc>
        <w:tc>
          <w:tcPr>
            <w:tcW w:w="8222" w:type="dxa"/>
            <w:shd w:val="clear" w:color="auto" w:fill="auto"/>
            <w:noWrap/>
            <w:vAlign w:val="bottom"/>
          </w:tcPr>
          <w:p w:rsidRPr="00524FA8" w:rsidR="00D521C9" w:rsidDel="00A069A9" w:rsidP="00E92BA0" w:rsidRDefault="00D521C9" w14:paraId="7C482F5E" w14:textId="2F525A51">
            <w:pPr>
              <w:rPr>
                <w:del w:author="Anthony Radford" w:date="2022-07-12T14:16:00Z" w:id="8042"/>
              </w:rPr>
            </w:pPr>
            <w:del w:author="Anthony Radford" w:date="2022-07-12T14:16:00Z" w:id="8043">
              <w:r w:rsidRPr="00524FA8" w:rsidDel="00A069A9">
                <w:delText>Invalid Instalment Frequency</w:delText>
              </w:r>
            </w:del>
          </w:p>
        </w:tc>
      </w:tr>
      <w:tr w:rsidRPr="005732EC" w:rsidR="00D521C9" w:rsidDel="00A069A9" w:rsidTr="005017F9" w14:paraId="25E04CCB" w14:textId="624A4423">
        <w:trPr>
          <w:trHeight w:val="255"/>
          <w:del w:author="Anthony Radford" w:date="2022-07-12T14:16:00Z" w:id="8044"/>
        </w:trPr>
        <w:tc>
          <w:tcPr>
            <w:tcW w:w="1418" w:type="dxa"/>
            <w:shd w:val="clear" w:color="auto" w:fill="auto"/>
            <w:noWrap/>
            <w:vAlign w:val="bottom"/>
          </w:tcPr>
          <w:p w:rsidRPr="00524FA8" w:rsidR="00D521C9" w:rsidDel="00A069A9" w:rsidP="00E92BA0" w:rsidRDefault="00D521C9" w14:paraId="662E3A8D" w14:textId="24BC4CFC">
            <w:pPr>
              <w:rPr>
                <w:del w:author="Anthony Radford" w:date="2022-07-12T14:16:00Z" w:id="8045"/>
              </w:rPr>
            </w:pPr>
            <w:del w:author="Anthony Radford" w:date="2022-07-12T14:16:00Z" w:id="8046">
              <w:r w:rsidRPr="00524FA8" w:rsidDel="00A069A9">
                <w:delText>901104</w:delText>
              </w:r>
            </w:del>
          </w:p>
        </w:tc>
        <w:tc>
          <w:tcPr>
            <w:tcW w:w="8222" w:type="dxa"/>
            <w:shd w:val="clear" w:color="auto" w:fill="auto"/>
            <w:noWrap/>
            <w:vAlign w:val="bottom"/>
          </w:tcPr>
          <w:p w:rsidRPr="00524FA8" w:rsidR="00D521C9" w:rsidDel="00A069A9" w:rsidP="00E92BA0" w:rsidRDefault="00D521C9" w14:paraId="168921BF" w14:textId="0C1A26AC">
            <w:pPr>
              <w:rPr>
                <w:del w:author="Anthony Radford" w:date="2022-07-12T14:16:00Z" w:id="8047"/>
              </w:rPr>
            </w:pPr>
            <w:del w:author="Anthony Radford" w:date="2022-07-12T14:16:00Z" w:id="8048">
              <w:r w:rsidRPr="00524FA8" w:rsidDel="00A069A9">
                <w:delText xml:space="preserve">Invalid Mandate Initiation Date on mandate </w:delText>
              </w:r>
            </w:del>
          </w:p>
        </w:tc>
      </w:tr>
      <w:tr w:rsidRPr="005732EC" w:rsidR="00D521C9" w:rsidDel="00A069A9" w:rsidTr="005017F9" w14:paraId="79E19A9A" w14:textId="5BCDE784">
        <w:trPr>
          <w:trHeight w:val="255"/>
          <w:del w:author="Anthony Radford" w:date="2022-07-12T14:16:00Z" w:id="8049"/>
        </w:trPr>
        <w:tc>
          <w:tcPr>
            <w:tcW w:w="1418" w:type="dxa"/>
            <w:shd w:val="clear" w:color="auto" w:fill="auto"/>
            <w:noWrap/>
            <w:vAlign w:val="bottom"/>
          </w:tcPr>
          <w:p w:rsidRPr="00524FA8" w:rsidR="00D521C9" w:rsidDel="00A069A9" w:rsidP="00E92BA0" w:rsidRDefault="00D521C9" w14:paraId="28EEC843" w14:textId="5FCA9299">
            <w:pPr>
              <w:rPr>
                <w:del w:author="Anthony Radford" w:date="2022-07-12T14:16:00Z" w:id="8050"/>
              </w:rPr>
            </w:pPr>
            <w:del w:author="Anthony Radford" w:date="2022-07-12T14:16:00Z" w:id="8051">
              <w:r w:rsidRPr="00524FA8" w:rsidDel="00A069A9">
                <w:delText>901105</w:delText>
              </w:r>
            </w:del>
          </w:p>
        </w:tc>
        <w:tc>
          <w:tcPr>
            <w:tcW w:w="8222" w:type="dxa"/>
            <w:shd w:val="clear" w:color="auto" w:fill="auto"/>
            <w:noWrap/>
            <w:vAlign w:val="bottom"/>
          </w:tcPr>
          <w:p w:rsidRPr="00524FA8" w:rsidR="00D521C9" w:rsidDel="00A069A9" w:rsidP="00E92BA0" w:rsidRDefault="00D521C9" w14:paraId="6B8574E0" w14:textId="79A220B6">
            <w:pPr>
              <w:rPr>
                <w:del w:author="Anthony Radford" w:date="2022-07-12T14:16:00Z" w:id="8052"/>
              </w:rPr>
            </w:pPr>
            <w:del w:author="Anthony Radford" w:date="2022-07-12T14:16:00Z" w:id="8053">
              <w:r w:rsidRPr="00524FA8" w:rsidDel="00A069A9">
                <w:delText>Invalid TO date on mandate</w:delText>
              </w:r>
            </w:del>
          </w:p>
        </w:tc>
      </w:tr>
      <w:tr w:rsidRPr="005732EC" w:rsidR="00D521C9" w:rsidDel="00A069A9" w:rsidTr="005017F9" w14:paraId="7165E841" w14:textId="7ADF6CCA">
        <w:trPr>
          <w:trHeight w:val="255"/>
          <w:del w:author="Anthony Radford" w:date="2022-07-12T14:16:00Z" w:id="8054"/>
        </w:trPr>
        <w:tc>
          <w:tcPr>
            <w:tcW w:w="1418" w:type="dxa"/>
            <w:shd w:val="clear" w:color="auto" w:fill="auto"/>
            <w:noWrap/>
            <w:vAlign w:val="bottom"/>
          </w:tcPr>
          <w:p w:rsidRPr="00524FA8" w:rsidR="00D521C9" w:rsidDel="00A069A9" w:rsidP="00E92BA0" w:rsidRDefault="00D521C9" w14:paraId="5EF4EF11" w14:textId="43206B61">
            <w:pPr>
              <w:rPr>
                <w:del w:author="Anthony Radford" w:date="2022-07-12T14:16:00Z" w:id="8055"/>
              </w:rPr>
            </w:pPr>
            <w:del w:author="Anthony Radford" w:date="2022-07-12T14:16:00Z" w:id="8056">
              <w:r w:rsidRPr="00524FA8" w:rsidDel="00A069A9">
                <w:delText>901106</w:delText>
              </w:r>
            </w:del>
          </w:p>
        </w:tc>
        <w:tc>
          <w:tcPr>
            <w:tcW w:w="8222" w:type="dxa"/>
            <w:shd w:val="clear" w:color="auto" w:fill="auto"/>
            <w:noWrap/>
            <w:vAlign w:val="bottom"/>
          </w:tcPr>
          <w:p w:rsidRPr="00524FA8" w:rsidR="00D521C9" w:rsidDel="00A069A9" w:rsidP="00E92BA0" w:rsidRDefault="00D521C9" w14:paraId="75845962" w14:textId="7BB21BBF">
            <w:pPr>
              <w:rPr>
                <w:del w:author="Anthony Radford" w:date="2022-07-12T14:16:00Z" w:id="8057"/>
              </w:rPr>
            </w:pPr>
            <w:del w:author="Anthony Radford" w:date="2022-07-12T14:16:00Z" w:id="8058">
              <w:r w:rsidRPr="00524FA8" w:rsidDel="00A069A9">
                <w:delText>Invalid First Collection Date on mandate</w:delText>
              </w:r>
            </w:del>
          </w:p>
        </w:tc>
      </w:tr>
      <w:tr w:rsidRPr="005732EC" w:rsidR="00D521C9" w:rsidDel="00A069A9" w:rsidTr="005017F9" w14:paraId="52B29A18" w14:textId="75651C9D">
        <w:trPr>
          <w:trHeight w:val="255"/>
          <w:del w:author="Anthony Radford" w:date="2022-07-12T14:16:00Z" w:id="8059"/>
        </w:trPr>
        <w:tc>
          <w:tcPr>
            <w:tcW w:w="1418" w:type="dxa"/>
            <w:shd w:val="clear" w:color="auto" w:fill="auto"/>
            <w:noWrap/>
            <w:vAlign w:val="bottom"/>
          </w:tcPr>
          <w:p w:rsidRPr="00524FA8" w:rsidR="00D521C9" w:rsidDel="00A069A9" w:rsidP="00E92BA0" w:rsidRDefault="00D521C9" w14:paraId="6D8BF5EE" w14:textId="62F9CF00">
            <w:pPr>
              <w:rPr>
                <w:del w:author="Anthony Radford" w:date="2022-07-12T14:16:00Z" w:id="8060"/>
              </w:rPr>
            </w:pPr>
            <w:del w:author="Anthony Radford" w:date="2022-07-12T14:16:00Z" w:id="8061">
              <w:r w:rsidDel="00A069A9">
                <w:delText>901107</w:delText>
              </w:r>
            </w:del>
          </w:p>
        </w:tc>
        <w:tc>
          <w:tcPr>
            <w:tcW w:w="8222" w:type="dxa"/>
            <w:shd w:val="clear" w:color="auto" w:fill="auto"/>
            <w:noWrap/>
            <w:vAlign w:val="bottom"/>
          </w:tcPr>
          <w:p w:rsidRPr="00524FA8" w:rsidR="00D521C9" w:rsidDel="00A069A9" w:rsidP="00E92BA0" w:rsidRDefault="00D521C9" w14:paraId="2D669017" w14:textId="6F1AE236">
            <w:pPr>
              <w:rPr>
                <w:del w:author="Anthony Radford" w:date="2022-07-12T14:16:00Z" w:id="8062"/>
              </w:rPr>
            </w:pPr>
            <w:del w:author="Anthony Radford" w:date="2022-07-12T14:16:00Z" w:id="8063">
              <w:r w:rsidDel="00A069A9">
                <w:delText>Invalid Final Collection Date on mandate</w:delText>
              </w:r>
            </w:del>
          </w:p>
        </w:tc>
      </w:tr>
      <w:tr w:rsidRPr="005732EC" w:rsidR="00D521C9" w:rsidDel="00A069A9" w:rsidTr="005017F9" w14:paraId="368E92E6" w14:textId="059DA62D">
        <w:trPr>
          <w:trHeight w:val="255"/>
          <w:del w:author="Anthony Radford" w:date="2022-07-12T14:16:00Z" w:id="8064"/>
        </w:trPr>
        <w:tc>
          <w:tcPr>
            <w:tcW w:w="1418" w:type="dxa"/>
            <w:shd w:val="clear" w:color="auto" w:fill="auto"/>
            <w:noWrap/>
            <w:vAlign w:val="bottom"/>
          </w:tcPr>
          <w:p w:rsidRPr="00524FA8" w:rsidR="00D521C9" w:rsidDel="00A069A9" w:rsidP="00E92BA0" w:rsidRDefault="00D521C9" w14:paraId="28CE7F75" w14:textId="15E7A5C7">
            <w:pPr>
              <w:rPr>
                <w:del w:author="Anthony Radford" w:date="2022-07-12T14:16:00Z" w:id="8065"/>
              </w:rPr>
            </w:pPr>
            <w:del w:author="Anthony Radford" w:date="2022-07-12T14:16:00Z" w:id="8066">
              <w:r w:rsidRPr="00524FA8" w:rsidDel="00A069A9">
                <w:delText>901108</w:delText>
              </w:r>
            </w:del>
          </w:p>
        </w:tc>
        <w:tc>
          <w:tcPr>
            <w:tcW w:w="8222" w:type="dxa"/>
            <w:shd w:val="clear" w:color="auto" w:fill="auto"/>
            <w:noWrap/>
            <w:vAlign w:val="bottom"/>
          </w:tcPr>
          <w:p w:rsidRPr="00524FA8" w:rsidR="00D521C9" w:rsidDel="00A069A9" w:rsidP="00E92BA0" w:rsidRDefault="00D521C9" w14:paraId="14FC8532" w14:textId="1CB5CD9C">
            <w:pPr>
              <w:rPr>
                <w:del w:author="Anthony Radford" w:date="2022-07-12T14:16:00Z" w:id="8067"/>
              </w:rPr>
            </w:pPr>
            <w:del w:author="Anthony Radford" w:date="2022-07-12T14:16:00Z" w:id="8068">
              <w:r w:rsidRPr="00524FA8" w:rsidDel="00A069A9">
                <w:delText>Invalid Instalment Amount on mandate</w:delText>
              </w:r>
            </w:del>
          </w:p>
        </w:tc>
      </w:tr>
      <w:tr w:rsidRPr="005732EC" w:rsidR="00D521C9" w:rsidDel="00A069A9" w:rsidTr="005017F9" w14:paraId="65E1E4CD" w14:textId="49451832">
        <w:trPr>
          <w:trHeight w:val="255"/>
          <w:del w:author="Anthony Radford" w:date="2022-07-12T14:16:00Z" w:id="8069"/>
        </w:trPr>
        <w:tc>
          <w:tcPr>
            <w:tcW w:w="1418" w:type="dxa"/>
            <w:shd w:val="clear" w:color="auto" w:fill="auto"/>
            <w:noWrap/>
            <w:vAlign w:val="bottom"/>
          </w:tcPr>
          <w:p w:rsidRPr="00524FA8" w:rsidR="00D521C9" w:rsidDel="00A069A9" w:rsidP="00E92BA0" w:rsidRDefault="00D521C9" w14:paraId="16A66330" w14:textId="7CF59530">
            <w:pPr>
              <w:rPr>
                <w:del w:author="Anthony Radford" w:date="2022-07-12T14:16:00Z" w:id="8070"/>
              </w:rPr>
            </w:pPr>
            <w:del w:author="Anthony Radford" w:date="2022-07-12T14:16:00Z" w:id="8071">
              <w:r w:rsidRPr="00524FA8" w:rsidDel="00A069A9">
                <w:delText>901109</w:delText>
              </w:r>
            </w:del>
          </w:p>
        </w:tc>
        <w:tc>
          <w:tcPr>
            <w:tcW w:w="8222" w:type="dxa"/>
            <w:shd w:val="clear" w:color="auto" w:fill="auto"/>
            <w:noWrap/>
            <w:vAlign w:val="bottom"/>
          </w:tcPr>
          <w:p w:rsidRPr="00524FA8" w:rsidR="00D521C9" w:rsidDel="00A069A9" w:rsidP="00E92BA0" w:rsidRDefault="00D521C9" w14:paraId="0837F5EB" w14:textId="4F2493C0">
            <w:pPr>
              <w:rPr>
                <w:del w:author="Anthony Radford" w:date="2022-07-12T14:16:00Z" w:id="8072"/>
              </w:rPr>
            </w:pPr>
            <w:del w:author="Anthony Radford" w:date="2022-07-12T14:16:00Z" w:id="8073">
              <w:r w:rsidRPr="00524FA8" w:rsidDel="00A069A9">
                <w:delText>Invalid Initial Amount on mandate</w:delText>
              </w:r>
            </w:del>
          </w:p>
        </w:tc>
      </w:tr>
      <w:tr w:rsidRPr="005732EC" w:rsidR="00D521C9" w:rsidDel="00A069A9" w:rsidTr="005017F9" w14:paraId="2DADEBC8" w14:textId="2A9E3DAF">
        <w:trPr>
          <w:trHeight w:val="255"/>
          <w:del w:author="Anthony Radford" w:date="2022-07-12T14:16:00Z" w:id="8074"/>
        </w:trPr>
        <w:tc>
          <w:tcPr>
            <w:tcW w:w="1418" w:type="dxa"/>
            <w:shd w:val="clear" w:color="auto" w:fill="auto"/>
            <w:noWrap/>
            <w:vAlign w:val="bottom"/>
          </w:tcPr>
          <w:p w:rsidRPr="00524FA8" w:rsidR="00D521C9" w:rsidDel="00A069A9" w:rsidP="00E92BA0" w:rsidRDefault="00D521C9" w14:paraId="261381AA" w14:textId="6B3068BC">
            <w:pPr>
              <w:rPr>
                <w:del w:author="Anthony Radford" w:date="2022-07-12T14:16:00Z" w:id="8075"/>
              </w:rPr>
            </w:pPr>
            <w:del w:author="Anthony Radford" w:date="2022-07-12T14:16:00Z" w:id="8076">
              <w:r w:rsidDel="00A069A9">
                <w:delText>901110</w:delText>
              </w:r>
            </w:del>
          </w:p>
        </w:tc>
        <w:tc>
          <w:tcPr>
            <w:tcW w:w="8222" w:type="dxa"/>
            <w:shd w:val="clear" w:color="auto" w:fill="auto"/>
            <w:noWrap/>
            <w:vAlign w:val="bottom"/>
          </w:tcPr>
          <w:p w:rsidRPr="00524FA8" w:rsidR="00D521C9" w:rsidDel="00A069A9" w:rsidP="00E92BA0" w:rsidRDefault="00D521C9" w14:paraId="55620D88" w14:textId="135B24C4">
            <w:pPr>
              <w:rPr>
                <w:del w:author="Anthony Radford" w:date="2022-07-12T14:16:00Z" w:id="8077"/>
              </w:rPr>
            </w:pPr>
            <w:del w:author="Anthony Radford" w:date="2022-07-12T14:16:00Z" w:id="8078">
              <w:r w:rsidDel="00A069A9">
                <w:delText>Invalid Final Collection Amount on mandate</w:delText>
              </w:r>
            </w:del>
          </w:p>
        </w:tc>
      </w:tr>
      <w:tr w:rsidRPr="005732EC" w:rsidR="00D521C9" w:rsidDel="00A069A9" w:rsidTr="005017F9" w14:paraId="70A1D1EA" w14:textId="4113C85E">
        <w:trPr>
          <w:trHeight w:val="255"/>
          <w:del w:author="Anthony Radford" w:date="2022-07-12T14:16:00Z" w:id="8079"/>
        </w:trPr>
        <w:tc>
          <w:tcPr>
            <w:tcW w:w="1418" w:type="dxa"/>
            <w:shd w:val="clear" w:color="auto" w:fill="auto"/>
            <w:noWrap/>
            <w:vAlign w:val="bottom"/>
          </w:tcPr>
          <w:p w:rsidRPr="00524FA8" w:rsidR="00D521C9" w:rsidDel="00A069A9" w:rsidP="00E92BA0" w:rsidRDefault="00D521C9" w14:paraId="043B152D" w14:textId="0ED25DEE">
            <w:pPr>
              <w:rPr>
                <w:del w:author="Anthony Radford" w:date="2022-07-12T14:16:00Z" w:id="8080"/>
              </w:rPr>
            </w:pPr>
            <w:del w:author="Anthony Radford" w:date="2022-07-12T14:16:00Z" w:id="8081">
              <w:r w:rsidRPr="00524FA8" w:rsidDel="00A069A9">
                <w:delText>901111</w:delText>
              </w:r>
            </w:del>
          </w:p>
        </w:tc>
        <w:tc>
          <w:tcPr>
            <w:tcW w:w="8222" w:type="dxa"/>
            <w:shd w:val="clear" w:color="auto" w:fill="auto"/>
            <w:noWrap/>
            <w:vAlign w:val="bottom"/>
          </w:tcPr>
          <w:p w:rsidRPr="00524FA8" w:rsidR="00D521C9" w:rsidDel="00A069A9" w:rsidP="00E92BA0" w:rsidRDefault="00D521C9" w14:paraId="69A817B1" w14:textId="7CA42B08">
            <w:pPr>
              <w:rPr>
                <w:del w:author="Anthony Radford" w:date="2022-07-12T14:16:00Z" w:id="8082"/>
              </w:rPr>
            </w:pPr>
            <w:del w:author="Anthony Radford" w:date="2022-07-12T14:16:00Z" w:id="8083">
              <w:r w:rsidRPr="00524FA8" w:rsidDel="00A069A9">
                <w:delText>Instalment amount is greater than the Maximum Collection Amount</w:delText>
              </w:r>
            </w:del>
          </w:p>
        </w:tc>
      </w:tr>
      <w:tr w:rsidRPr="005732EC" w:rsidR="00D521C9" w:rsidDel="00A069A9" w:rsidTr="005017F9" w14:paraId="3CDB00B0" w14:textId="3585FDDB">
        <w:trPr>
          <w:trHeight w:val="255"/>
          <w:del w:author="Anthony Radford" w:date="2022-07-12T14:16:00Z" w:id="8084"/>
        </w:trPr>
        <w:tc>
          <w:tcPr>
            <w:tcW w:w="1418" w:type="dxa"/>
            <w:shd w:val="clear" w:color="auto" w:fill="auto"/>
            <w:noWrap/>
            <w:vAlign w:val="bottom"/>
          </w:tcPr>
          <w:p w:rsidRPr="00524FA8" w:rsidR="00D521C9" w:rsidDel="00A069A9" w:rsidP="00E92BA0" w:rsidRDefault="00D521C9" w14:paraId="0AFEFE70" w14:textId="5FA84AF1">
            <w:pPr>
              <w:rPr>
                <w:del w:author="Anthony Radford" w:date="2022-07-12T14:16:00Z" w:id="8085"/>
              </w:rPr>
            </w:pPr>
            <w:del w:author="Anthony Radford" w:date="2022-07-12T14:16:00Z" w:id="8086">
              <w:r w:rsidRPr="00524FA8" w:rsidDel="00A069A9">
                <w:delText>901112</w:delText>
              </w:r>
            </w:del>
          </w:p>
        </w:tc>
        <w:tc>
          <w:tcPr>
            <w:tcW w:w="8222" w:type="dxa"/>
            <w:shd w:val="clear" w:color="auto" w:fill="auto"/>
            <w:noWrap/>
            <w:vAlign w:val="bottom"/>
          </w:tcPr>
          <w:p w:rsidRPr="00524FA8" w:rsidR="00D521C9" w:rsidDel="00A069A9" w:rsidP="00E92BA0" w:rsidRDefault="00D521C9" w14:paraId="7373CF0C" w14:textId="61E1FBCE">
            <w:pPr>
              <w:rPr>
                <w:del w:author="Anthony Radford" w:date="2022-07-12T14:16:00Z" w:id="8087"/>
              </w:rPr>
            </w:pPr>
            <w:del w:author="Anthony Radford" w:date="2022-07-12T14:16:00Z" w:id="8088">
              <w:r w:rsidRPr="00524FA8" w:rsidDel="00A069A9">
                <w:delText>Invalid</w:delText>
              </w:r>
              <w:r w:rsidDel="00A069A9">
                <w:delText xml:space="preserve"> </w:delText>
              </w:r>
              <w:r w:rsidRPr="00524FA8" w:rsidDel="00A069A9">
                <w:delText>Maximum Collection  Amount on mandate</w:delText>
              </w:r>
            </w:del>
          </w:p>
        </w:tc>
      </w:tr>
      <w:tr w:rsidRPr="005732EC" w:rsidR="00D521C9" w:rsidDel="00A069A9" w:rsidTr="005017F9" w14:paraId="0FD2403D" w14:textId="4993223B">
        <w:trPr>
          <w:trHeight w:val="255"/>
          <w:del w:author="Anthony Radford" w:date="2022-07-12T14:16:00Z" w:id="8089"/>
        </w:trPr>
        <w:tc>
          <w:tcPr>
            <w:tcW w:w="1418" w:type="dxa"/>
            <w:shd w:val="clear" w:color="auto" w:fill="auto"/>
            <w:noWrap/>
            <w:vAlign w:val="bottom"/>
          </w:tcPr>
          <w:p w:rsidRPr="00524FA8" w:rsidR="00D521C9" w:rsidDel="00A069A9" w:rsidP="00E92BA0" w:rsidRDefault="00D521C9" w14:paraId="38B62732" w14:textId="747F9C57">
            <w:pPr>
              <w:rPr>
                <w:del w:author="Anthony Radford" w:date="2022-07-12T14:16:00Z" w:id="8090"/>
              </w:rPr>
            </w:pPr>
            <w:del w:author="Anthony Radford" w:date="2022-07-12T14:16:00Z" w:id="8091">
              <w:r w:rsidRPr="00524FA8" w:rsidDel="00A069A9">
                <w:delText>901113</w:delText>
              </w:r>
            </w:del>
          </w:p>
        </w:tc>
        <w:tc>
          <w:tcPr>
            <w:tcW w:w="8222" w:type="dxa"/>
            <w:shd w:val="clear" w:color="auto" w:fill="auto"/>
            <w:noWrap/>
            <w:vAlign w:val="bottom"/>
          </w:tcPr>
          <w:p w:rsidRPr="00524FA8" w:rsidR="00D521C9" w:rsidDel="00A069A9" w:rsidP="00E92BA0" w:rsidRDefault="00D521C9" w14:paraId="3F0A790A" w14:textId="60F8F31A">
            <w:pPr>
              <w:rPr>
                <w:del w:author="Anthony Radford" w:date="2022-07-12T14:16:00Z" w:id="8092"/>
              </w:rPr>
            </w:pPr>
            <w:del w:author="Anthony Radford" w:date="2022-07-12T14:16:00Z" w:id="8093">
              <w:r w:rsidRPr="00524FA8" w:rsidDel="00A069A9">
                <w:delText>Invalid Creditor Agent on mandate</w:delText>
              </w:r>
            </w:del>
          </w:p>
        </w:tc>
      </w:tr>
      <w:tr w:rsidRPr="005732EC" w:rsidR="00D521C9" w:rsidDel="00A069A9" w:rsidTr="005017F9" w14:paraId="59AEC570" w14:textId="3EB6BE8F">
        <w:trPr>
          <w:trHeight w:val="255"/>
          <w:del w:author="Anthony Radford" w:date="2022-07-12T14:16:00Z" w:id="8094"/>
        </w:trPr>
        <w:tc>
          <w:tcPr>
            <w:tcW w:w="1418" w:type="dxa"/>
            <w:shd w:val="clear" w:color="auto" w:fill="auto"/>
            <w:noWrap/>
            <w:vAlign w:val="bottom"/>
          </w:tcPr>
          <w:p w:rsidRPr="00524FA8" w:rsidR="00D521C9" w:rsidDel="00A069A9" w:rsidP="00E92BA0" w:rsidRDefault="00D521C9" w14:paraId="0FF72234" w14:textId="6FF7AA68">
            <w:pPr>
              <w:rPr>
                <w:del w:author="Anthony Radford" w:date="2022-07-12T14:16:00Z" w:id="8095"/>
              </w:rPr>
            </w:pPr>
            <w:del w:author="Anthony Radford" w:date="2022-07-12T14:16:00Z" w:id="8096">
              <w:r w:rsidRPr="00524FA8" w:rsidDel="00A069A9">
                <w:delText>901114</w:delText>
              </w:r>
            </w:del>
          </w:p>
        </w:tc>
        <w:tc>
          <w:tcPr>
            <w:tcW w:w="8222" w:type="dxa"/>
            <w:shd w:val="clear" w:color="auto" w:fill="auto"/>
            <w:noWrap/>
            <w:vAlign w:val="bottom"/>
          </w:tcPr>
          <w:p w:rsidRPr="00524FA8" w:rsidR="00D521C9" w:rsidDel="00A069A9" w:rsidP="00E92BA0" w:rsidRDefault="00D521C9" w14:paraId="16E7E7A8" w14:textId="46DD9C01">
            <w:pPr>
              <w:rPr>
                <w:del w:author="Anthony Radford" w:date="2022-07-12T14:16:00Z" w:id="8097"/>
              </w:rPr>
            </w:pPr>
            <w:del w:author="Anthony Radford" w:date="2022-07-12T14:16:00Z" w:id="8098">
              <w:r w:rsidRPr="00524FA8" w:rsidDel="00A069A9">
                <w:delText>Invalid Creditor Account Number on mandate</w:delText>
              </w:r>
            </w:del>
          </w:p>
        </w:tc>
      </w:tr>
      <w:tr w:rsidRPr="005732EC" w:rsidR="00D521C9" w:rsidDel="00A069A9" w:rsidTr="005017F9" w14:paraId="6E9564B6" w14:textId="1C287919">
        <w:trPr>
          <w:trHeight w:val="255"/>
          <w:del w:author="Anthony Radford" w:date="2022-07-12T14:16:00Z" w:id="8099"/>
        </w:trPr>
        <w:tc>
          <w:tcPr>
            <w:tcW w:w="1418" w:type="dxa"/>
            <w:shd w:val="clear" w:color="auto" w:fill="auto"/>
            <w:noWrap/>
            <w:vAlign w:val="bottom"/>
          </w:tcPr>
          <w:p w:rsidRPr="00AC72D7" w:rsidR="00D521C9" w:rsidDel="00A069A9" w:rsidP="00E92BA0" w:rsidRDefault="00D521C9" w14:paraId="20D93660" w14:textId="78937CE9">
            <w:pPr>
              <w:rPr>
                <w:del w:author="Anthony Radford" w:date="2022-07-12T14:16:00Z" w:id="8100"/>
              </w:rPr>
            </w:pPr>
            <w:del w:author="Anthony Radford" w:date="2022-07-12T14:16:00Z" w:id="8101">
              <w:r w:rsidRPr="00AC72D7" w:rsidDel="00A069A9">
                <w:delText>901115</w:delText>
              </w:r>
            </w:del>
          </w:p>
        </w:tc>
        <w:tc>
          <w:tcPr>
            <w:tcW w:w="8222" w:type="dxa"/>
            <w:shd w:val="clear" w:color="auto" w:fill="auto"/>
            <w:noWrap/>
            <w:vAlign w:val="bottom"/>
          </w:tcPr>
          <w:p w:rsidRPr="00AC72D7" w:rsidR="00D521C9" w:rsidDel="00A069A9" w:rsidP="00E92BA0" w:rsidRDefault="00D521C9" w14:paraId="4807CECD" w14:textId="2B2DEEA2">
            <w:pPr>
              <w:rPr>
                <w:del w:author="Anthony Radford" w:date="2022-07-12T14:16:00Z" w:id="8102"/>
              </w:rPr>
            </w:pPr>
            <w:del w:author="Anthony Radford" w:date="2022-07-12T14:16:00Z" w:id="8103">
              <w:r w:rsidRPr="00AC72D7" w:rsidDel="00A069A9">
                <w:delText>Invalid Debtor Account Number on mandate</w:delText>
              </w:r>
            </w:del>
          </w:p>
        </w:tc>
      </w:tr>
      <w:tr w:rsidRPr="005732EC" w:rsidR="00D521C9" w:rsidDel="00A069A9" w:rsidTr="005017F9" w14:paraId="543D7B3F" w14:textId="651E36D3">
        <w:trPr>
          <w:trHeight w:val="255"/>
          <w:del w:author="Anthony Radford" w:date="2022-07-12T14:16:00Z" w:id="8104"/>
        </w:trPr>
        <w:tc>
          <w:tcPr>
            <w:tcW w:w="1418" w:type="dxa"/>
            <w:shd w:val="clear" w:color="auto" w:fill="auto"/>
            <w:noWrap/>
            <w:vAlign w:val="bottom"/>
          </w:tcPr>
          <w:p w:rsidRPr="00AC72D7" w:rsidR="00D521C9" w:rsidDel="00A069A9" w:rsidP="00E92BA0" w:rsidRDefault="00D521C9" w14:paraId="74459CF0" w14:textId="255D2809">
            <w:pPr>
              <w:rPr>
                <w:del w:author="Anthony Radford" w:date="2022-07-12T14:16:00Z" w:id="8105"/>
              </w:rPr>
            </w:pPr>
            <w:del w:author="Anthony Radford" w:date="2022-07-12T14:16:00Z" w:id="8106">
              <w:r w:rsidRPr="00AC72D7" w:rsidDel="00A069A9">
                <w:delText>901116</w:delText>
              </w:r>
            </w:del>
          </w:p>
        </w:tc>
        <w:tc>
          <w:tcPr>
            <w:tcW w:w="8222" w:type="dxa"/>
            <w:shd w:val="clear" w:color="auto" w:fill="auto"/>
            <w:noWrap/>
            <w:vAlign w:val="bottom"/>
          </w:tcPr>
          <w:p w:rsidRPr="00AC72D7" w:rsidR="00D521C9" w:rsidDel="00A069A9" w:rsidP="00E92BA0" w:rsidRDefault="00D521C9" w14:paraId="2DA2A916" w14:textId="7E8C3D72">
            <w:pPr>
              <w:rPr>
                <w:del w:author="Anthony Radford" w:date="2022-07-12T14:16:00Z" w:id="8107"/>
              </w:rPr>
            </w:pPr>
            <w:del w:author="Anthony Radford" w:date="2022-07-12T14:16:00Z" w:id="8108">
              <w:r w:rsidRPr="00AC72D7" w:rsidDel="00A069A9">
                <w:delText>Invalid Debtor Agent on mandate</w:delText>
              </w:r>
            </w:del>
          </w:p>
        </w:tc>
      </w:tr>
      <w:tr w:rsidRPr="005732EC" w:rsidR="00D521C9" w:rsidDel="00A069A9" w:rsidTr="005017F9" w14:paraId="4B652F96" w14:textId="334241C9">
        <w:trPr>
          <w:trHeight w:val="255"/>
          <w:del w:author="Anthony Radford" w:date="2022-07-12T14:16:00Z" w:id="8109"/>
        </w:trPr>
        <w:tc>
          <w:tcPr>
            <w:tcW w:w="1418" w:type="dxa"/>
            <w:shd w:val="clear" w:color="auto" w:fill="auto"/>
            <w:noWrap/>
            <w:vAlign w:val="bottom"/>
          </w:tcPr>
          <w:p w:rsidRPr="00AC72D7" w:rsidR="00D521C9" w:rsidDel="00A069A9" w:rsidP="00E92BA0" w:rsidRDefault="00D521C9" w14:paraId="55ADF9F3" w14:textId="1387D099">
            <w:pPr>
              <w:rPr>
                <w:del w:author="Anthony Radford" w:date="2022-07-12T14:16:00Z" w:id="8110"/>
              </w:rPr>
            </w:pPr>
            <w:del w:author="Anthony Radford" w:date="2022-07-12T14:16:00Z" w:id="8111">
              <w:r w:rsidRPr="00AC72D7" w:rsidDel="00A069A9">
                <w:delText>901117</w:delText>
              </w:r>
            </w:del>
          </w:p>
        </w:tc>
        <w:tc>
          <w:tcPr>
            <w:tcW w:w="8222" w:type="dxa"/>
            <w:shd w:val="clear" w:color="auto" w:fill="auto"/>
            <w:noWrap/>
            <w:vAlign w:val="bottom"/>
          </w:tcPr>
          <w:p w:rsidRPr="00AC72D7" w:rsidR="00D521C9" w:rsidDel="00A069A9" w:rsidP="00E92BA0" w:rsidRDefault="00D521C9" w14:paraId="0E5AC5DC" w14:textId="60F1B1E3">
            <w:pPr>
              <w:rPr>
                <w:del w:author="Anthony Radford" w:date="2022-07-12T14:16:00Z" w:id="8112"/>
              </w:rPr>
            </w:pPr>
            <w:del w:author="Anthony Radford" w:date="2022-07-12T14:16:00Z" w:id="8113">
              <w:r w:rsidRPr="00AC72D7" w:rsidDel="00A069A9">
                <w:delText xml:space="preserve">Invalid Authentication </w:delText>
              </w:r>
              <w:r w:rsidDel="00A069A9" w:rsidR="004B3AE5">
                <w:delText xml:space="preserve">Status </w:delText>
              </w:r>
              <w:r w:rsidRPr="00AC72D7" w:rsidDel="00A069A9">
                <w:delText>Indicator on mandate</w:delText>
              </w:r>
            </w:del>
          </w:p>
        </w:tc>
      </w:tr>
      <w:tr w:rsidRPr="005732EC" w:rsidR="00D521C9" w:rsidDel="00A069A9" w:rsidTr="005017F9" w14:paraId="426F86EB" w14:textId="544FD133">
        <w:trPr>
          <w:trHeight w:val="255"/>
          <w:del w:author="Anthony Radford" w:date="2022-07-12T14:16:00Z" w:id="8114"/>
        </w:trPr>
        <w:tc>
          <w:tcPr>
            <w:tcW w:w="1418" w:type="dxa"/>
            <w:shd w:val="clear" w:color="auto" w:fill="auto"/>
            <w:noWrap/>
            <w:vAlign w:val="bottom"/>
          </w:tcPr>
          <w:p w:rsidRPr="00AC72D7" w:rsidR="00D521C9" w:rsidDel="00A069A9" w:rsidP="00E92BA0" w:rsidRDefault="00D521C9" w14:paraId="03DF5CD8" w14:textId="7E773A50">
            <w:pPr>
              <w:rPr>
                <w:del w:author="Anthony Radford" w:date="2022-07-12T14:16:00Z" w:id="8115"/>
              </w:rPr>
            </w:pPr>
            <w:del w:author="Anthony Radford" w:date="2022-07-12T14:16:00Z" w:id="8116">
              <w:r w:rsidRPr="00AC72D7" w:rsidDel="00A069A9">
                <w:delText>901118</w:delText>
              </w:r>
            </w:del>
          </w:p>
        </w:tc>
        <w:tc>
          <w:tcPr>
            <w:tcW w:w="8222" w:type="dxa"/>
            <w:shd w:val="clear" w:color="auto" w:fill="auto"/>
            <w:noWrap/>
            <w:vAlign w:val="bottom"/>
          </w:tcPr>
          <w:p w:rsidRPr="00AC72D7" w:rsidR="00D521C9" w:rsidDel="00A069A9" w:rsidP="00E92BA0" w:rsidRDefault="00D521C9" w14:paraId="2AF98BA8" w14:textId="7E45BC25">
            <w:pPr>
              <w:rPr>
                <w:del w:author="Anthony Radford" w:date="2022-07-12T14:16:00Z" w:id="8117"/>
              </w:rPr>
            </w:pPr>
            <w:del w:author="Anthony Radford" w:date="2022-07-12T14:16:00Z" w:id="8118">
              <w:r w:rsidDel="00A069A9">
                <w:delText>Invalid authentication type indicator on mandate acceptance</w:delText>
              </w:r>
            </w:del>
          </w:p>
        </w:tc>
      </w:tr>
      <w:tr w:rsidRPr="005732EC" w:rsidR="00D521C9" w:rsidDel="00A069A9" w:rsidTr="005017F9" w14:paraId="3BEA73CB" w14:textId="3910222D">
        <w:trPr>
          <w:trHeight w:val="255"/>
          <w:del w:author="Anthony Radford" w:date="2022-07-12T14:16:00Z" w:id="8119"/>
        </w:trPr>
        <w:tc>
          <w:tcPr>
            <w:tcW w:w="1418" w:type="dxa"/>
            <w:shd w:val="clear" w:color="auto" w:fill="auto"/>
            <w:noWrap/>
            <w:vAlign w:val="bottom"/>
          </w:tcPr>
          <w:p w:rsidRPr="00AC72D7" w:rsidR="00D521C9" w:rsidDel="00A069A9" w:rsidP="00E92BA0" w:rsidRDefault="00D521C9" w14:paraId="4B97CBDF" w14:textId="0C2FFBB4">
            <w:pPr>
              <w:rPr>
                <w:del w:author="Anthony Radford" w:date="2022-07-12T14:16:00Z" w:id="8120"/>
              </w:rPr>
            </w:pPr>
            <w:del w:author="Anthony Radford" w:date="2022-07-12T14:16:00Z" w:id="8121">
              <w:r w:rsidRPr="00AC72D7" w:rsidDel="00A069A9">
                <w:delText>901119</w:delText>
              </w:r>
            </w:del>
          </w:p>
        </w:tc>
        <w:tc>
          <w:tcPr>
            <w:tcW w:w="8222" w:type="dxa"/>
            <w:shd w:val="clear" w:color="auto" w:fill="auto"/>
            <w:noWrap/>
            <w:vAlign w:val="bottom"/>
          </w:tcPr>
          <w:p w:rsidRPr="00AC72D7" w:rsidR="00D521C9" w:rsidDel="00A069A9" w:rsidP="00E92BA0" w:rsidRDefault="00D521C9" w14:paraId="19751670" w14:textId="1DAAB5E0">
            <w:pPr>
              <w:rPr>
                <w:del w:author="Anthony Radford" w:date="2022-07-12T14:16:00Z" w:id="8122"/>
              </w:rPr>
            </w:pPr>
            <w:del w:author="Anthony Radford" w:date="2022-07-12T14:16:00Z" w:id="8123">
              <w:r w:rsidRPr="00AC72D7" w:rsidDel="00A069A9">
                <w:delText>Invalid Debit Value Type on mandate</w:delText>
              </w:r>
            </w:del>
          </w:p>
        </w:tc>
      </w:tr>
      <w:tr w:rsidRPr="005732EC" w:rsidR="00D521C9" w:rsidDel="00A069A9" w:rsidTr="005017F9" w14:paraId="4179CD2F" w14:textId="30AE0234">
        <w:trPr>
          <w:trHeight w:val="255"/>
          <w:del w:author="Anthony Radford" w:date="2022-07-12T14:16:00Z" w:id="8124"/>
        </w:trPr>
        <w:tc>
          <w:tcPr>
            <w:tcW w:w="1418" w:type="dxa"/>
            <w:shd w:val="clear" w:color="auto" w:fill="auto"/>
            <w:noWrap/>
            <w:vAlign w:val="bottom"/>
          </w:tcPr>
          <w:p w:rsidRPr="00AC72D7" w:rsidR="00D521C9" w:rsidDel="00A069A9" w:rsidP="00E92BA0" w:rsidRDefault="00D521C9" w14:paraId="2C6919ED" w14:textId="6B5971B5">
            <w:pPr>
              <w:rPr>
                <w:del w:author="Anthony Radford" w:date="2022-07-12T14:16:00Z" w:id="8125"/>
              </w:rPr>
            </w:pPr>
            <w:del w:author="Anthony Radford" w:date="2022-07-12T14:16:00Z" w:id="8126">
              <w:r w:rsidRPr="00AC72D7" w:rsidDel="00A069A9">
                <w:delText>901120</w:delText>
              </w:r>
            </w:del>
          </w:p>
        </w:tc>
        <w:tc>
          <w:tcPr>
            <w:tcW w:w="8222" w:type="dxa"/>
            <w:shd w:val="clear" w:color="auto" w:fill="auto"/>
            <w:noWrap/>
            <w:vAlign w:val="bottom"/>
          </w:tcPr>
          <w:p w:rsidRPr="00AC72D7" w:rsidR="00D521C9" w:rsidDel="00A069A9" w:rsidP="00E92BA0" w:rsidRDefault="00D521C9" w14:paraId="57145125" w14:textId="0A81CD4F">
            <w:pPr>
              <w:rPr>
                <w:del w:author="Anthony Radford" w:date="2022-07-12T14:16:00Z" w:id="8127"/>
              </w:rPr>
            </w:pPr>
            <w:del w:author="Anthony Radford" w:date="2022-07-12T14:16:00Z" w:id="8128">
              <w:r w:rsidRPr="00AC72D7" w:rsidDel="00A069A9">
                <w:delText>Invalid Collection Day on mandate</w:delText>
              </w:r>
            </w:del>
          </w:p>
        </w:tc>
      </w:tr>
      <w:tr w:rsidRPr="005732EC" w:rsidR="00D521C9" w:rsidDel="00A069A9" w:rsidTr="005017F9" w14:paraId="1AE9494C" w14:textId="212E8BE2">
        <w:trPr>
          <w:trHeight w:val="255"/>
          <w:del w:author="Anthony Radford" w:date="2022-07-12T14:16:00Z" w:id="8129"/>
        </w:trPr>
        <w:tc>
          <w:tcPr>
            <w:tcW w:w="1418" w:type="dxa"/>
            <w:shd w:val="clear" w:color="auto" w:fill="auto"/>
            <w:noWrap/>
            <w:vAlign w:val="bottom"/>
          </w:tcPr>
          <w:p w:rsidRPr="00AC72D7" w:rsidR="00D521C9" w:rsidDel="00A069A9" w:rsidP="00E92BA0" w:rsidRDefault="00D521C9" w14:paraId="78C16E9E" w14:textId="2CCCE3A1">
            <w:pPr>
              <w:rPr>
                <w:del w:author="Anthony Radford" w:date="2022-07-12T14:16:00Z" w:id="8130"/>
              </w:rPr>
            </w:pPr>
            <w:del w:author="Anthony Radford" w:date="2022-07-12T14:16:00Z" w:id="8131">
              <w:r w:rsidRPr="00AC72D7" w:rsidDel="00A069A9">
                <w:delText>901121</w:delText>
              </w:r>
            </w:del>
          </w:p>
        </w:tc>
        <w:tc>
          <w:tcPr>
            <w:tcW w:w="8222" w:type="dxa"/>
            <w:shd w:val="clear" w:color="auto" w:fill="auto"/>
            <w:noWrap/>
            <w:vAlign w:val="bottom"/>
          </w:tcPr>
          <w:p w:rsidRPr="00AC72D7" w:rsidR="00D521C9" w:rsidDel="00A069A9" w:rsidP="00E92BA0" w:rsidRDefault="00D521C9" w14:paraId="2FBDAED7" w14:textId="3FA111A4">
            <w:pPr>
              <w:rPr>
                <w:del w:author="Anthony Radford" w:date="2022-07-12T14:16:00Z" w:id="8132"/>
              </w:rPr>
            </w:pPr>
            <w:del w:author="Anthony Radford" w:date="2022-07-12T14:16:00Z" w:id="8133">
              <w:r w:rsidRPr="00AC72D7" w:rsidDel="00A069A9">
                <w:delText>Invalid Date Adjustment Rule Indicator on mandate</w:delText>
              </w:r>
            </w:del>
          </w:p>
        </w:tc>
      </w:tr>
      <w:tr w:rsidRPr="005732EC" w:rsidR="00D521C9" w:rsidDel="00A069A9" w:rsidTr="005017F9" w14:paraId="7CC456FA" w14:textId="1122CA38">
        <w:trPr>
          <w:trHeight w:val="255"/>
          <w:del w:author="Anthony Radford" w:date="2022-07-12T14:16:00Z" w:id="8134"/>
        </w:trPr>
        <w:tc>
          <w:tcPr>
            <w:tcW w:w="1418" w:type="dxa"/>
            <w:shd w:val="clear" w:color="auto" w:fill="auto"/>
            <w:noWrap/>
            <w:vAlign w:val="bottom"/>
          </w:tcPr>
          <w:p w:rsidRPr="00AC72D7" w:rsidR="00D521C9" w:rsidDel="00A069A9" w:rsidP="00E92BA0" w:rsidRDefault="00D521C9" w14:paraId="02AD9E43" w14:textId="06E58B1A">
            <w:pPr>
              <w:rPr>
                <w:del w:author="Anthony Radford" w:date="2022-07-12T14:16:00Z" w:id="8135"/>
              </w:rPr>
            </w:pPr>
            <w:del w:author="Anthony Radford" w:date="2022-07-12T14:16:00Z" w:id="8136">
              <w:r w:rsidRPr="00AC72D7" w:rsidDel="00A069A9">
                <w:delText>901122</w:delText>
              </w:r>
            </w:del>
          </w:p>
        </w:tc>
        <w:tc>
          <w:tcPr>
            <w:tcW w:w="8222" w:type="dxa"/>
            <w:shd w:val="clear" w:color="auto" w:fill="auto"/>
            <w:noWrap/>
            <w:vAlign w:val="bottom"/>
          </w:tcPr>
          <w:p w:rsidRPr="00AC72D7" w:rsidR="00D521C9" w:rsidDel="00A069A9" w:rsidP="00E92BA0" w:rsidRDefault="00D521C9" w14:paraId="599D25EA" w14:textId="7C7E3777">
            <w:pPr>
              <w:rPr>
                <w:del w:author="Anthony Radford" w:date="2022-07-12T14:16:00Z" w:id="8137"/>
              </w:rPr>
            </w:pPr>
            <w:del w:author="Anthony Radford" w:date="2022-07-12T14:16:00Z" w:id="8138">
              <w:r w:rsidRPr="00AC72D7" w:rsidDel="00A069A9">
                <w:delText>Invalid Debtor identifier on mandate</w:delText>
              </w:r>
            </w:del>
          </w:p>
        </w:tc>
      </w:tr>
      <w:tr w:rsidRPr="005732EC" w:rsidR="00D521C9" w:rsidDel="00A069A9" w:rsidTr="005017F9" w14:paraId="75B02E17" w14:textId="09827230">
        <w:trPr>
          <w:trHeight w:val="255"/>
          <w:del w:author="Anthony Radford" w:date="2022-07-12T14:16:00Z" w:id="8139"/>
        </w:trPr>
        <w:tc>
          <w:tcPr>
            <w:tcW w:w="1418" w:type="dxa"/>
            <w:shd w:val="clear" w:color="auto" w:fill="auto"/>
            <w:noWrap/>
            <w:vAlign w:val="bottom"/>
          </w:tcPr>
          <w:p w:rsidRPr="00AC72D7" w:rsidR="00D521C9" w:rsidDel="00A069A9" w:rsidP="00E92BA0" w:rsidRDefault="00D521C9" w14:paraId="1349A4EB" w14:textId="6B08D219">
            <w:pPr>
              <w:rPr>
                <w:del w:author="Anthony Radford" w:date="2022-07-12T14:16:00Z" w:id="8140"/>
              </w:rPr>
            </w:pPr>
            <w:del w:author="Anthony Radford" w:date="2022-07-12T14:16:00Z" w:id="8141">
              <w:r w:rsidRPr="00AC72D7" w:rsidDel="00A069A9">
                <w:delText>901123</w:delText>
              </w:r>
            </w:del>
          </w:p>
        </w:tc>
        <w:tc>
          <w:tcPr>
            <w:tcW w:w="8222" w:type="dxa"/>
            <w:shd w:val="clear" w:color="auto" w:fill="auto"/>
            <w:noWrap/>
            <w:vAlign w:val="bottom"/>
          </w:tcPr>
          <w:p w:rsidRPr="00AC72D7" w:rsidR="00D521C9" w:rsidDel="00A069A9" w:rsidP="00E92BA0" w:rsidRDefault="00D521C9" w14:paraId="0B4874A9" w14:textId="26DD0E83">
            <w:pPr>
              <w:rPr>
                <w:del w:author="Anthony Radford" w:date="2022-07-12T14:16:00Z" w:id="8142"/>
              </w:rPr>
            </w:pPr>
            <w:del w:author="Anthony Radford" w:date="2022-07-12T14:16:00Z" w:id="8143">
              <w:r w:rsidRPr="00AC72D7" w:rsidDel="00A069A9">
                <w:delText>Debtor Account Number fails CDV</w:delText>
              </w:r>
            </w:del>
          </w:p>
        </w:tc>
      </w:tr>
      <w:tr w:rsidRPr="005732EC" w:rsidR="00D521C9" w:rsidDel="00A069A9" w:rsidTr="005017F9" w14:paraId="1BBDA28D" w14:textId="663A63DA">
        <w:trPr>
          <w:trHeight w:val="255"/>
          <w:del w:author="Anthony Radford" w:date="2022-07-12T14:16:00Z" w:id="8144"/>
        </w:trPr>
        <w:tc>
          <w:tcPr>
            <w:tcW w:w="1418" w:type="dxa"/>
            <w:shd w:val="clear" w:color="auto" w:fill="auto"/>
            <w:noWrap/>
            <w:vAlign w:val="bottom"/>
          </w:tcPr>
          <w:p w:rsidRPr="00AC72D7" w:rsidR="00D521C9" w:rsidDel="00A069A9" w:rsidP="00E92BA0" w:rsidRDefault="00D521C9" w14:paraId="02E51920" w14:textId="391675D6">
            <w:pPr>
              <w:rPr>
                <w:del w:author="Anthony Radford" w:date="2022-07-12T14:16:00Z" w:id="8145"/>
              </w:rPr>
            </w:pPr>
            <w:del w:author="Anthony Radford" w:date="2022-07-12T14:16:00Z" w:id="8146">
              <w:r w:rsidRPr="00AC72D7" w:rsidDel="00A069A9">
                <w:delText>901124</w:delText>
              </w:r>
            </w:del>
          </w:p>
        </w:tc>
        <w:tc>
          <w:tcPr>
            <w:tcW w:w="8222" w:type="dxa"/>
            <w:shd w:val="clear" w:color="auto" w:fill="auto"/>
            <w:noWrap/>
            <w:vAlign w:val="bottom"/>
          </w:tcPr>
          <w:p w:rsidRPr="00AC72D7" w:rsidR="00D521C9" w:rsidDel="00A069A9" w:rsidP="00E92BA0" w:rsidRDefault="00D521C9" w14:paraId="2A01A257" w14:textId="55317AA1">
            <w:pPr>
              <w:rPr>
                <w:del w:author="Anthony Radford" w:date="2022-07-12T14:16:00Z" w:id="8147"/>
              </w:rPr>
            </w:pPr>
            <w:del w:author="Anthony Radford" w:date="2022-07-12T14:16:00Z" w:id="8148">
              <w:r w:rsidRPr="00AC72D7" w:rsidDel="00A069A9">
                <w:delText>Mandate Reference Number is blank or spaces</w:delText>
              </w:r>
            </w:del>
          </w:p>
        </w:tc>
      </w:tr>
      <w:tr w:rsidRPr="005732EC" w:rsidR="00D521C9" w:rsidDel="00A069A9" w:rsidTr="005017F9" w14:paraId="38458278" w14:textId="53EE1F22">
        <w:trPr>
          <w:trHeight w:val="255"/>
          <w:del w:author="Anthony Radford" w:date="2022-07-12T14:16:00Z" w:id="8149"/>
        </w:trPr>
        <w:tc>
          <w:tcPr>
            <w:tcW w:w="1418" w:type="dxa"/>
            <w:shd w:val="clear" w:color="auto" w:fill="auto"/>
            <w:noWrap/>
            <w:vAlign w:val="bottom"/>
          </w:tcPr>
          <w:p w:rsidRPr="00AC72D7" w:rsidR="00D521C9" w:rsidDel="00A069A9" w:rsidP="00E92BA0" w:rsidRDefault="00D521C9" w14:paraId="5511B584" w14:textId="7CFE607E">
            <w:pPr>
              <w:rPr>
                <w:del w:author="Anthony Radford" w:date="2022-07-12T14:16:00Z" w:id="8150"/>
              </w:rPr>
            </w:pPr>
            <w:del w:author="Anthony Radford" w:date="2022-07-12T14:16:00Z" w:id="8151">
              <w:r w:rsidRPr="00AC72D7" w:rsidDel="00A069A9">
                <w:delText>901125</w:delText>
              </w:r>
            </w:del>
          </w:p>
        </w:tc>
        <w:tc>
          <w:tcPr>
            <w:tcW w:w="8222" w:type="dxa"/>
            <w:shd w:val="clear" w:color="auto" w:fill="auto"/>
            <w:noWrap/>
            <w:vAlign w:val="bottom"/>
          </w:tcPr>
          <w:p w:rsidRPr="00AC72D7" w:rsidR="00D521C9" w:rsidDel="00A069A9" w:rsidP="00E92BA0" w:rsidRDefault="00D521C9" w14:paraId="236D6EEF" w14:textId="406A954A">
            <w:pPr>
              <w:rPr>
                <w:del w:author="Anthony Radford" w:date="2022-07-12T14:16:00Z" w:id="8152"/>
              </w:rPr>
            </w:pPr>
            <w:del w:author="Anthony Radford" w:date="2022-07-12T14:16:00Z" w:id="8153">
              <w:r w:rsidRPr="00AC72D7" w:rsidDel="00A069A9">
                <w:delText>Invalid Adjustment Category on mandate</w:delText>
              </w:r>
            </w:del>
          </w:p>
        </w:tc>
      </w:tr>
      <w:tr w:rsidRPr="005732EC" w:rsidR="00D521C9" w:rsidDel="00A069A9" w:rsidTr="005017F9" w14:paraId="0809ED36" w14:textId="0A07E167">
        <w:trPr>
          <w:trHeight w:val="255"/>
          <w:del w:author="Anthony Radford" w:date="2022-07-12T14:16:00Z" w:id="8154"/>
        </w:trPr>
        <w:tc>
          <w:tcPr>
            <w:tcW w:w="1418" w:type="dxa"/>
            <w:shd w:val="clear" w:color="auto" w:fill="auto"/>
            <w:noWrap/>
            <w:vAlign w:val="bottom"/>
          </w:tcPr>
          <w:p w:rsidRPr="00AC72D7" w:rsidR="00D521C9" w:rsidDel="00A069A9" w:rsidP="00E92BA0" w:rsidRDefault="00D521C9" w14:paraId="5DAAFF8C" w14:textId="7019168E">
            <w:pPr>
              <w:rPr>
                <w:del w:author="Anthony Radford" w:date="2022-07-12T14:16:00Z" w:id="8155"/>
              </w:rPr>
            </w:pPr>
            <w:del w:author="Anthony Radford" w:date="2022-07-12T14:16:00Z" w:id="8156">
              <w:r w:rsidRPr="00AC72D7" w:rsidDel="00A069A9">
                <w:delText>901126</w:delText>
              </w:r>
            </w:del>
          </w:p>
        </w:tc>
        <w:tc>
          <w:tcPr>
            <w:tcW w:w="8222" w:type="dxa"/>
            <w:shd w:val="clear" w:color="auto" w:fill="auto"/>
            <w:noWrap/>
            <w:vAlign w:val="bottom"/>
          </w:tcPr>
          <w:p w:rsidRPr="00AC72D7" w:rsidR="00D521C9" w:rsidDel="00A069A9" w:rsidP="00E92BA0" w:rsidRDefault="00D521C9" w14:paraId="041A826B" w14:textId="7CE8CCDB">
            <w:pPr>
              <w:rPr>
                <w:del w:author="Anthony Radford" w:date="2022-07-12T14:16:00Z" w:id="8157"/>
              </w:rPr>
            </w:pPr>
            <w:del w:author="Anthony Radford" w:date="2022-07-12T14:16:00Z" w:id="8158">
              <w:r w:rsidRPr="00AC72D7" w:rsidDel="00A069A9">
                <w:delText>Invalid Adjustment Rate on mandate</w:delText>
              </w:r>
            </w:del>
          </w:p>
        </w:tc>
      </w:tr>
      <w:tr w:rsidRPr="005732EC" w:rsidR="00D521C9" w:rsidDel="00A069A9" w:rsidTr="005017F9" w14:paraId="6BD15AAC" w14:textId="56BDA97D">
        <w:trPr>
          <w:trHeight w:val="255"/>
          <w:del w:author="Anthony Radford" w:date="2022-07-12T14:16:00Z" w:id="8159"/>
        </w:trPr>
        <w:tc>
          <w:tcPr>
            <w:tcW w:w="1418" w:type="dxa"/>
            <w:shd w:val="clear" w:color="auto" w:fill="auto"/>
            <w:noWrap/>
            <w:vAlign w:val="bottom"/>
          </w:tcPr>
          <w:p w:rsidRPr="00AC72D7" w:rsidR="00D521C9" w:rsidDel="00A069A9" w:rsidP="00E92BA0" w:rsidRDefault="00D521C9" w14:paraId="7FDDD5C7" w14:textId="30B7B1C3">
            <w:pPr>
              <w:rPr>
                <w:del w:author="Anthony Radford" w:date="2022-07-12T14:16:00Z" w:id="8160"/>
              </w:rPr>
            </w:pPr>
            <w:del w:author="Anthony Radford" w:date="2022-07-12T14:16:00Z" w:id="8161">
              <w:r w:rsidRPr="00AC72D7" w:rsidDel="00A069A9">
                <w:delText>901127</w:delText>
              </w:r>
            </w:del>
          </w:p>
        </w:tc>
        <w:tc>
          <w:tcPr>
            <w:tcW w:w="8222" w:type="dxa"/>
            <w:shd w:val="clear" w:color="auto" w:fill="auto"/>
            <w:noWrap/>
            <w:vAlign w:val="bottom"/>
          </w:tcPr>
          <w:p w:rsidRPr="00AC72D7" w:rsidR="00D521C9" w:rsidDel="00A069A9" w:rsidP="00E92BA0" w:rsidRDefault="00D521C9" w14:paraId="7C5F3717" w14:textId="244A7029">
            <w:pPr>
              <w:rPr>
                <w:del w:author="Anthony Radford" w:date="2022-07-12T14:16:00Z" w:id="8162"/>
              </w:rPr>
            </w:pPr>
            <w:del w:author="Anthony Radford" w:date="2022-07-12T14:16:00Z" w:id="8163">
              <w:r w:rsidRPr="00AC72D7" w:rsidDel="00A069A9">
                <w:delText>Invalid Adjustment Amount on mandate</w:delText>
              </w:r>
            </w:del>
          </w:p>
        </w:tc>
      </w:tr>
      <w:tr w:rsidRPr="005732EC" w:rsidR="00D521C9" w:rsidDel="00A069A9" w:rsidTr="005017F9" w14:paraId="3EE36E0F" w14:textId="2B1A7D9A">
        <w:trPr>
          <w:trHeight w:val="255"/>
          <w:del w:author="Anthony Radford" w:date="2022-07-12T14:16:00Z" w:id="8164"/>
        </w:trPr>
        <w:tc>
          <w:tcPr>
            <w:tcW w:w="1418" w:type="dxa"/>
            <w:shd w:val="clear" w:color="auto" w:fill="auto"/>
            <w:noWrap/>
            <w:vAlign w:val="bottom"/>
          </w:tcPr>
          <w:p w:rsidRPr="00AC72D7" w:rsidR="00D521C9" w:rsidDel="00A069A9" w:rsidP="00E92BA0" w:rsidRDefault="00D521C9" w14:paraId="59907949" w14:textId="5DC69623">
            <w:pPr>
              <w:rPr>
                <w:del w:author="Anthony Radford" w:date="2022-07-12T14:16:00Z" w:id="8165"/>
              </w:rPr>
            </w:pPr>
            <w:del w:author="Anthony Radford" w:date="2022-07-12T14:16:00Z" w:id="8166">
              <w:r w:rsidRPr="00AC72D7" w:rsidDel="00A069A9">
                <w:delText>901128</w:delText>
              </w:r>
            </w:del>
          </w:p>
        </w:tc>
        <w:tc>
          <w:tcPr>
            <w:tcW w:w="8222" w:type="dxa"/>
            <w:shd w:val="clear" w:color="auto" w:fill="auto"/>
            <w:noWrap/>
            <w:vAlign w:val="bottom"/>
          </w:tcPr>
          <w:p w:rsidRPr="00AC72D7" w:rsidR="00D521C9" w:rsidDel="00A069A9" w:rsidP="00E92BA0" w:rsidRDefault="00D521C9" w14:paraId="1689C8A7" w14:textId="4802B65A">
            <w:pPr>
              <w:rPr>
                <w:del w:author="Anthony Radford" w:date="2022-07-12T14:16:00Z" w:id="8167"/>
              </w:rPr>
            </w:pPr>
            <w:del w:author="Anthony Radford" w:date="2022-07-12T14:16:00Z" w:id="8168">
              <w:r w:rsidRPr="00AC72D7" w:rsidDel="00A069A9">
                <w:delText>Invalid Creditor Name on mandate</w:delText>
              </w:r>
            </w:del>
          </w:p>
        </w:tc>
      </w:tr>
      <w:tr w:rsidRPr="005732EC" w:rsidR="00D521C9" w:rsidDel="00A069A9" w:rsidTr="005017F9" w14:paraId="622FDE90" w14:textId="3259F635">
        <w:trPr>
          <w:trHeight w:val="255"/>
          <w:del w:author="Anthony Radford" w:date="2022-07-12T14:16:00Z" w:id="8169"/>
        </w:trPr>
        <w:tc>
          <w:tcPr>
            <w:tcW w:w="1418" w:type="dxa"/>
            <w:shd w:val="clear" w:color="auto" w:fill="auto"/>
            <w:noWrap/>
            <w:vAlign w:val="bottom"/>
          </w:tcPr>
          <w:p w:rsidRPr="00AC72D7" w:rsidR="00D521C9" w:rsidDel="00A069A9" w:rsidP="00E92BA0" w:rsidRDefault="00D521C9" w14:paraId="3602028D" w14:textId="74223E35">
            <w:pPr>
              <w:rPr>
                <w:del w:author="Anthony Radford" w:date="2022-07-12T14:16:00Z" w:id="8170"/>
              </w:rPr>
            </w:pPr>
            <w:del w:author="Anthony Radford" w:date="2022-07-12T14:16:00Z" w:id="8171">
              <w:r w:rsidRPr="00AC72D7" w:rsidDel="00A069A9">
                <w:delText>901129</w:delText>
              </w:r>
            </w:del>
          </w:p>
        </w:tc>
        <w:tc>
          <w:tcPr>
            <w:tcW w:w="8222" w:type="dxa"/>
            <w:shd w:val="clear" w:color="auto" w:fill="auto"/>
            <w:noWrap/>
            <w:vAlign w:val="bottom"/>
          </w:tcPr>
          <w:p w:rsidRPr="00AC72D7" w:rsidR="00D521C9" w:rsidDel="00A069A9" w:rsidP="00E92BA0" w:rsidRDefault="00D521C9" w14:paraId="0628B18B" w14:textId="68E4F362">
            <w:pPr>
              <w:rPr>
                <w:del w:author="Anthony Radford" w:date="2022-07-12T14:16:00Z" w:id="8172"/>
              </w:rPr>
            </w:pPr>
            <w:del w:author="Anthony Radford" w:date="2022-07-12T14:16:00Z" w:id="8173">
              <w:r w:rsidRPr="00AC72D7" w:rsidDel="00A069A9">
                <w:delText>Invalid Ultimate Creditor on mandate</w:delText>
              </w:r>
            </w:del>
          </w:p>
        </w:tc>
      </w:tr>
      <w:tr w:rsidRPr="005732EC" w:rsidR="00D521C9" w:rsidDel="00A069A9" w:rsidTr="005017F9" w14:paraId="7AE2066A" w14:textId="56B6ADF7">
        <w:trPr>
          <w:trHeight w:val="255"/>
          <w:del w:author="Anthony Radford" w:date="2022-07-12T14:16:00Z" w:id="8174"/>
        </w:trPr>
        <w:tc>
          <w:tcPr>
            <w:tcW w:w="1418" w:type="dxa"/>
            <w:shd w:val="clear" w:color="auto" w:fill="auto"/>
            <w:noWrap/>
          </w:tcPr>
          <w:p w:rsidRPr="00AC72D7" w:rsidR="00D521C9" w:rsidDel="00A069A9" w:rsidP="00E92BA0" w:rsidRDefault="00D521C9" w14:paraId="617A1593" w14:textId="012C1B7F">
            <w:pPr>
              <w:rPr>
                <w:del w:author="Anthony Radford" w:date="2022-07-12T14:16:00Z" w:id="8175"/>
              </w:rPr>
            </w:pPr>
            <w:del w:author="Anthony Radford" w:date="2022-07-12T14:16:00Z" w:id="8176">
              <w:r w:rsidRPr="00AC72D7" w:rsidDel="00A069A9">
                <w:delText>901130</w:delText>
              </w:r>
            </w:del>
          </w:p>
        </w:tc>
        <w:tc>
          <w:tcPr>
            <w:tcW w:w="8222" w:type="dxa"/>
            <w:shd w:val="clear" w:color="auto" w:fill="auto"/>
            <w:noWrap/>
            <w:vAlign w:val="bottom"/>
          </w:tcPr>
          <w:p w:rsidRPr="00AC72D7" w:rsidR="00D521C9" w:rsidDel="00A069A9" w:rsidP="00E92BA0" w:rsidRDefault="00D521C9" w14:paraId="239A8B62" w14:textId="49CCF3ED">
            <w:pPr>
              <w:rPr>
                <w:del w:author="Anthony Radford" w:date="2022-07-12T14:16:00Z" w:id="8177"/>
              </w:rPr>
            </w:pPr>
            <w:del w:author="Anthony Radford" w:date="2022-07-12T14:16:00Z" w:id="8178">
              <w:r w:rsidRPr="00AC72D7" w:rsidDel="00A069A9">
                <w:delText>Invalid Ultimate Debtor on mandate</w:delText>
              </w:r>
            </w:del>
          </w:p>
        </w:tc>
      </w:tr>
      <w:tr w:rsidRPr="005732EC" w:rsidR="00D521C9" w:rsidDel="00A069A9" w:rsidTr="005017F9" w14:paraId="3B491834" w14:textId="6184F9BC">
        <w:trPr>
          <w:trHeight w:val="255"/>
          <w:del w:author="Anthony Radford" w:date="2022-07-12T14:16:00Z" w:id="8179"/>
        </w:trPr>
        <w:tc>
          <w:tcPr>
            <w:tcW w:w="1418" w:type="dxa"/>
            <w:shd w:val="clear" w:color="auto" w:fill="auto"/>
            <w:noWrap/>
          </w:tcPr>
          <w:p w:rsidRPr="00AC72D7" w:rsidR="00D521C9" w:rsidDel="00A069A9" w:rsidP="00E92BA0" w:rsidRDefault="00D521C9" w14:paraId="4C1D0C37" w14:textId="6A34A533">
            <w:pPr>
              <w:rPr>
                <w:del w:author="Anthony Radford" w:date="2022-07-12T14:16:00Z" w:id="8180"/>
              </w:rPr>
            </w:pPr>
            <w:del w:author="Anthony Radford" w:date="2022-07-12T14:16:00Z" w:id="8181">
              <w:r w:rsidRPr="00AC72D7" w:rsidDel="00A069A9">
                <w:delText>901131</w:delText>
              </w:r>
            </w:del>
          </w:p>
        </w:tc>
        <w:tc>
          <w:tcPr>
            <w:tcW w:w="8222" w:type="dxa"/>
            <w:shd w:val="clear" w:color="auto" w:fill="auto"/>
            <w:noWrap/>
            <w:vAlign w:val="bottom"/>
          </w:tcPr>
          <w:p w:rsidRPr="00AC72D7" w:rsidR="00D521C9" w:rsidDel="00A069A9" w:rsidP="00E92BA0" w:rsidRDefault="00D521C9" w14:paraId="116A6FA0" w14:textId="5ADCBE7F">
            <w:pPr>
              <w:rPr>
                <w:del w:author="Anthony Radford" w:date="2022-07-12T14:16:00Z" w:id="8182"/>
              </w:rPr>
            </w:pPr>
            <w:del w:author="Anthony Radford" w:date="2022-07-12T14:16:00Z" w:id="8183">
              <w:r w:rsidRPr="00AC72D7" w:rsidDel="00A069A9">
                <w:delText xml:space="preserve">Invalid Contract Reference on mandate </w:delText>
              </w:r>
            </w:del>
          </w:p>
        </w:tc>
      </w:tr>
      <w:tr w:rsidRPr="005732EC" w:rsidR="00D521C9" w:rsidDel="00A069A9" w:rsidTr="005017F9" w14:paraId="4CE73E7B" w14:textId="627AF7CE">
        <w:trPr>
          <w:trHeight w:val="255"/>
          <w:del w:author="Anthony Radford" w:date="2022-07-12T14:16:00Z" w:id="8184"/>
        </w:trPr>
        <w:tc>
          <w:tcPr>
            <w:tcW w:w="1418" w:type="dxa"/>
            <w:shd w:val="clear" w:color="auto" w:fill="auto"/>
            <w:noWrap/>
          </w:tcPr>
          <w:p w:rsidRPr="00AC72D7" w:rsidR="00D521C9" w:rsidDel="00A069A9" w:rsidP="00E92BA0" w:rsidRDefault="00D521C9" w14:paraId="7E325CE0" w14:textId="14E01677">
            <w:pPr>
              <w:rPr>
                <w:del w:author="Anthony Radford" w:date="2022-07-12T14:16:00Z" w:id="8185"/>
              </w:rPr>
            </w:pPr>
            <w:del w:author="Anthony Radford" w:date="2022-07-12T14:16:00Z" w:id="8186">
              <w:r w:rsidRPr="00AC72D7" w:rsidDel="00A069A9">
                <w:delText>901132</w:delText>
              </w:r>
            </w:del>
          </w:p>
        </w:tc>
        <w:tc>
          <w:tcPr>
            <w:tcW w:w="8222" w:type="dxa"/>
            <w:shd w:val="clear" w:color="auto" w:fill="auto"/>
            <w:noWrap/>
            <w:vAlign w:val="bottom"/>
          </w:tcPr>
          <w:p w:rsidRPr="00AC72D7" w:rsidR="00D521C9" w:rsidDel="00A069A9" w:rsidP="00E92BA0" w:rsidRDefault="00D521C9" w14:paraId="6D220358" w14:textId="3EEE9946">
            <w:pPr>
              <w:rPr>
                <w:del w:author="Anthony Radford" w:date="2022-07-12T14:16:00Z" w:id="8187"/>
              </w:rPr>
            </w:pPr>
            <w:del w:author="Anthony Radford" w:date="2022-07-12T14:16:00Z" w:id="8188">
              <w:r w:rsidRPr="00AC72D7" w:rsidDel="00A069A9">
                <w:delText>First Collection Date on mandate may not be amended to an earlier date</w:delText>
              </w:r>
            </w:del>
          </w:p>
        </w:tc>
      </w:tr>
      <w:tr w:rsidRPr="005732EC" w:rsidR="00667A05" w:rsidDel="00A069A9" w:rsidTr="000B62D2" w14:paraId="2F4211D5" w14:textId="33DCE04D">
        <w:trPr>
          <w:trHeight w:val="255"/>
          <w:del w:author="Anthony Radford" w:date="2022-07-12T14:16:00Z" w:id="8189"/>
        </w:trPr>
        <w:tc>
          <w:tcPr>
            <w:tcW w:w="1418" w:type="dxa"/>
            <w:shd w:val="clear" w:color="auto" w:fill="auto"/>
            <w:noWrap/>
          </w:tcPr>
          <w:p w:rsidR="00667A05" w:rsidDel="00A069A9" w:rsidP="000B62D2" w:rsidRDefault="00667A05" w14:paraId="5E54C3BB" w14:textId="5F9DB336">
            <w:pPr>
              <w:rPr>
                <w:del w:author="Anthony Radford" w:date="2022-07-12T14:16:00Z" w:id="8190"/>
              </w:rPr>
            </w:pPr>
            <w:del w:author="Anthony Radford" w:date="2022-07-12T14:16:00Z" w:id="8191">
              <w:r w:rsidDel="00A069A9">
                <w:delText>901133</w:delText>
              </w:r>
            </w:del>
          </w:p>
        </w:tc>
        <w:tc>
          <w:tcPr>
            <w:tcW w:w="8222" w:type="dxa"/>
            <w:shd w:val="clear" w:color="auto" w:fill="auto"/>
            <w:noWrap/>
            <w:vAlign w:val="bottom"/>
          </w:tcPr>
          <w:p w:rsidR="00667A05" w:rsidDel="00A069A9" w:rsidP="000B62D2" w:rsidRDefault="00667A05" w14:paraId="74E5CEF9" w14:textId="7020C2C5">
            <w:pPr>
              <w:rPr>
                <w:del w:author="Anthony Radford" w:date="2022-07-12T14:16:00Z" w:id="8192"/>
              </w:rPr>
            </w:pPr>
            <w:del w:author="Anthony Radford" w:date="2022-07-12T14:16:00Z" w:id="8193">
              <w:r w:rsidRPr="002D6E2C" w:rsidDel="00A069A9">
                <w:delText xml:space="preserve">Contract Reference </w:delText>
              </w:r>
              <w:r w:rsidDel="00A069A9">
                <w:delText>not permitted to be amended post the initial Collection</w:delText>
              </w:r>
            </w:del>
          </w:p>
        </w:tc>
      </w:tr>
      <w:tr w:rsidRPr="005732EC" w:rsidR="00D521C9" w:rsidDel="00A069A9" w:rsidTr="005017F9" w14:paraId="135E566D" w14:textId="488D5CEB">
        <w:trPr>
          <w:trHeight w:val="255"/>
          <w:del w:author="Anthony Radford" w:date="2022-07-12T14:16:00Z" w:id="8194"/>
        </w:trPr>
        <w:tc>
          <w:tcPr>
            <w:tcW w:w="1418" w:type="dxa"/>
            <w:shd w:val="clear" w:color="auto" w:fill="auto"/>
            <w:noWrap/>
          </w:tcPr>
          <w:p w:rsidRPr="00AC72D7" w:rsidR="00D521C9" w:rsidDel="00A069A9" w:rsidP="00E92BA0" w:rsidRDefault="00D521C9" w14:paraId="14B2D719" w14:textId="78A5F557">
            <w:pPr>
              <w:rPr>
                <w:del w:author="Anthony Radford" w:date="2022-07-12T14:16:00Z" w:id="8195"/>
              </w:rPr>
            </w:pPr>
            <w:del w:author="Anthony Radford" w:date="2022-07-12T14:16:00Z" w:id="8196">
              <w:r w:rsidDel="00A069A9">
                <w:delText>901135</w:delText>
              </w:r>
            </w:del>
          </w:p>
        </w:tc>
        <w:tc>
          <w:tcPr>
            <w:tcW w:w="8222" w:type="dxa"/>
            <w:shd w:val="clear" w:color="auto" w:fill="auto"/>
            <w:noWrap/>
            <w:vAlign w:val="bottom"/>
          </w:tcPr>
          <w:p w:rsidRPr="00AC72D7" w:rsidR="00D521C9" w:rsidDel="00A069A9" w:rsidP="00E92BA0" w:rsidRDefault="00D521C9" w14:paraId="2BF28ED5" w14:textId="59345AD4">
            <w:pPr>
              <w:rPr>
                <w:del w:author="Anthony Radford" w:date="2022-07-12T14:16:00Z" w:id="8197"/>
              </w:rPr>
            </w:pPr>
            <w:del w:author="Anthony Radford" w:date="2022-07-12T14:16:00Z" w:id="8198">
              <w:r w:rsidDel="00A069A9">
                <w:delText>Tracking Cancellation Indicator Invalid</w:delText>
              </w:r>
            </w:del>
          </w:p>
        </w:tc>
      </w:tr>
      <w:tr w:rsidRPr="005732EC" w:rsidR="00D521C9" w:rsidDel="00A069A9" w:rsidTr="005017F9" w14:paraId="6A5CB6B7" w14:textId="44478B78">
        <w:trPr>
          <w:trHeight w:val="255"/>
          <w:del w:author="Anthony Radford" w:date="2022-07-12T14:16:00Z" w:id="8199"/>
        </w:trPr>
        <w:tc>
          <w:tcPr>
            <w:tcW w:w="1418" w:type="dxa"/>
            <w:shd w:val="clear" w:color="auto" w:fill="auto"/>
            <w:noWrap/>
          </w:tcPr>
          <w:p w:rsidRPr="00AC72D7" w:rsidR="00D521C9" w:rsidDel="00A069A9" w:rsidP="00E92BA0" w:rsidRDefault="00D521C9" w14:paraId="25264D4B" w14:textId="16285039">
            <w:pPr>
              <w:rPr>
                <w:del w:author="Anthony Radford" w:date="2022-07-12T14:16:00Z" w:id="8200"/>
              </w:rPr>
            </w:pPr>
            <w:del w:author="Anthony Radford" w:date="2022-07-12T14:16:00Z" w:id="8201">
              <w:r w:rsidRPr="00AC72D7" w:rsidDel="00A069A9">
                <w:delText>901134</w:delText>
              </w:r>
            </w:del>
          </w:p>
        </w:tc>
        <w:tc>
          <w:tcPr>
            <w:tcW w:w="8222" w:type="dxa"/>
            <w:shd w:val="clear" w:color="auto" w:fill="auto"/>
            <w:noWrap/>
            <w:vAlign w:val="bottom"/>
          </w:tcPr>
          <w:p w:rsidRPr="00AC72D7" w:rsidR="00D521C9" w:rsidDel="00A069A9" w:rsidP="00E92BA0" w:rsidRDefault="00D521C9" w14:paraId="49700AD7" w14:textId="7348A0A3">
            <w:pPr>
              <w:rPr>
                <w:del w:author="Anthony Radford" w:date="2022-07-12T14:16:00Z" w:id="8202"/>
              </w:rPr>
            </w:pPr>
            <w:del w:author="Anthony Radford" w:date="2022-07-12T14:16:00Z" w:id="8203">
              <w:r w:rsidRPr="00AC72D7" w:rsidDel="00A069A9">
                <w:delText>Invalid Initiating Party</w:delText>
              </w:r>
            </w:del>
          </w:p>
        </w:tc>
      </w:tr>
      <w:tr w:rsidRPr="005732EC" w:rsidR="00D521C9" w:rsidDel="00A069A9" w:rsidTr="005017F9" w14:paraId="790F66D4" w14:textId="156C80DE">
        <w:trPr>
          <w:trHeight w:val="255"/>
          <w:del w:author="Anthony Radford" w:date="2022-07-12T14:16:00Z" w:id="8204"/>
        </w:trPr>
        <w:tc>
          <w:tcPr>
            <w:tcW w:w="1418" w:type="dxa"/>
            <w:shd w:val="clear" w:color="auto" w:fill="auto"/>
            <w:noWrap/>
          </w:tcPr>
          <w:p w:rsidRPr="00AC72D7" w:rsidR="00D521C9" w:rsidDel="00A069A9" w:rsidP="00E92BA0" w:rsidRDefault="00D521C9" w14:paraId="01DA77CE" w14:textId="2C1BB39A">
            <w:pPr>
              <w:rPr>
                <w:del w:author="Anthony Radford" w:date="2022-07-12T14:16:00Z" w:id="8205"/>
              </w:rPr>
            </w:pPr>
            <w:del w:author="Anthony Radford" w:date="2022-07-12T14:16:00Z" w:id="8206">
              <w:r w:rsidRPr="00AC72D7" w:rsidDel="00A069A9">
                <w:delText>901136</w:delText>
              </w:r>
            </w:del>
          </w:p>
        </w:tc>
        <w:tc>
          <w:tcPr>
            <w:tcW w:w="8222" w:type="dxa"/>
            <w:shd w:val="clear" w:color="auto" w:fill="auto"/>
            <w:noWrap/>
            <w:vAlign w:val="bottom"/>
          </w:tcPr>
          <w:p w:rsidRPr="00AC72D7" w:rsidR="00D521C9" w:rsidDel="00A069A9" w:rsidP="00E92BA0" w:rsidRDefault="00D521C9" w14:paraId="3532CDD6" w14:textId="6A7B40A9">
            <w:pPr>
              <w:rPr>
                <w:del w:author="Anthony Radford" w:date="2022-07-12T14:16:00Z" w:id="8207"/>
              </w:rPr>
            </w:pPr>
            <w:del w:author="Anthony Radford" w:date="2022-07-12T14:16:00Z" w:id="8208">
              <w:r w:rsidRPr="00AC72D7" w:rsidDel="00A069A9">
                <w:delText>Mandate Requested Identifier not found</w:delText>
              </w:r>
            </w:del>
          </w:p>
        </w:tc>
      </w:tr>
      <w:tr w:rsidRPr="005732EC" w:rsidR="00D521C9" w:rsidDel="00A069A9" w:rsidTr="005017F9" w14:paraId="3E42DCE6" w14:textId="54AC08EE">
        <w:trPr>
          <w:trHeight w:val="255"/>
          <w:del w:author="Anthony Radford" w:date="2022-07-12T14:16:00Z" w:id="8209"/>
        </w:trPr>
        <w:tc>
          <w:tcPr>
            <w:tcW w:w="1418" w:type="dxa"/>
            <w:shd w:val="clear" w:color="auto" w:fill="auto"/>
            <w:noWrap/>
          </w:tcPr>
          <w:p w:rsidRPr="00AC72D7" w:rsidR="00D521C9" w:rsidDel="00A069A9" w:rsidP="00E92BA0" w:rsidRDefault="00D521C9" w14:paraId="5EE8CCEC" w14:textId="3C6FFC56">
            <w:pPr>
              <w:rPr>
                <w:del w:author="Anthony Radford" w:date="2022-07-12T14:16:00Z" w:id="8210"/>
              </w:rPr>
            </w:pPr>
            <w:del w:author="Anthony Radford" w:date="2022-07-12T14:16:00Z" w:id="8211">
              <w:r w:rsidRPr="00AC72D7" w:rsidDel="00A069A9">
                <w:delText>901137</w:delText>
              </w:r>
            </w:del>
          </w:p>
        </w:tc>
        <w:tc>
          <w:tcPr>
            <w:tcW w:w="8222" w:type="dxa"/>
            <w:shd w:val="clear" w:color="auto" w:fill="auto"/>
            <w:noWrap/>
            <w:vAlign w:val="bottom"/>
          </w:tcPr>
          <w:p w:rsidRPr="00AC72D7" w:rsidR="00D521C9" w:rsidDel="00A069A9" w:rsidP="00E92BA0" w:rsidRDefault="00D521C9" w14:paraId="240A67F5" w14:textId="6BEBEB3A">
            <w:pPr>
              <w:rPr>
                <w:del w:author="Anthony Radford" w:date="2022-07-12T14:16:00Z" w:id="8212"/>
              </w:rPr>
            </w:pPr>
            <w:del w:author="Anthony Radford" w:date="2022-07-12T14:16:00Z" w:id="8213">
              <w:r w:rsidRPr="00AC72D7" w:rsidDel="00A069A9">
                <w:delText>First Collection Date on mandate may not be amended to an earlier date</w:delText>
              </w:r>
            </w:del>
          </w:p>
        </w:tc>
      </w:tr>
      <w:tr w:rsidRPr="005732EC" w:rsidR="00D521C9" w:rsidDel="00A069A9" w:rsidTr="005017F9" w14:paraId="43278314" w14:textId="24AC32DA">
        <w:trPr>
          <w:trHeight w:val="255"/>
          <w:del w:author="Anthony Radford" w:date="2022-07-12T14:16:00Z" w:id="8214"/>
        </w:trPr>
        <w:tc>
          <w:tcPr>
            <w:tcW w:w="1418" w:type="dxa"/>
            <w:shd w:val="clear" w:color="auto" w:fill="auto"/>
            <w:noWrap/>
          </w:tcPr>
          <w:p w:rsidRPr="00AC72D7" w:rsidR="00D521C9" w:rsidDel="00A069A9" w:rsidP="00E92BA0" w:rsidRDefault="00D521C9" w14:paraId="2621348E" w14:textId="2439586C">
            <w:pPr>
              <w:rPr>
                <w:del w:author="Anthony Radford" w:date="2022-07-12T14:16:00Z" w:id="8215"/>
              </w:rPr>
            </w:pPr>
            <w:del w:author="Anthony Radford" w:date="2022-07-12T14:16:00Z" w:id="8216">
              <w:r w:rsidRPr="00AC72D7" w:rsidDel="00A069A9">
                <w:delText>901138</w:delText>
              </w:r>
            </w:del>
          </w:p>
        </w:tc>
        <w:tc>
          <w:tcPr>
            <w:tcW w:w="8222" w:type="dxa"/>
            <w:shd w:val="clear" w:color="auto" w:fill="auto"/>
            <w:noWrap/>
            <w:vAlign w:val="bottom"/>
          </w:tcPr>
          <w:p w:rsidRPr="00AC72D7" w:rsidR="00D521C9" w:rsidDel="00A069A9" w:rsidP="00E92BA0" w:rsidRDefault="00D521C9" w14:paraId="62E9EC9F" w14:textId="41A9A859">
            <w:pPr>
              <w:rPr>
                <w:del w:author="Anthony Radford" w:date="2022-07-12T14:16:00Z" w:id="8217"/>
              </w:rPr>
            </w:pPr>
            <w:del w:author="Anthony Radford" w:date="2022-07-12T14:16:00Z" w:id="8218">
              <w:r w:rsidRPr="00AC72D7" w:rsidDel="00A069A9">
                <w:delText>Mandate amendment not matched</w:delText>
              </w:r>
            </w:del>
          </w:p>
        </w:tc>
      </w:tr>
      <w:tr w:rsidRPr="005732EC" w:rsidR="00D521C9" w:rsidDel="00A069A9" w:rsidTr="005017F9" w14:paraId="13BB208D" w14:textId="6C276B08">
        <w:trPr>
          <w:trHeight w:val="255"/>
          <w:del w:author="Anthony Radford" w:date="2022-07-12T14:16:00Z" w:id="8219"/>
        </w:trPr>
        <w:tc>
          <w:tcPr>
            <w:tcW w:w="1418" w:type="dxa"/>
            <w:shd w:val="clear" w:color="auto" w:fill="auto"/>
            <w:noWrap/>
          </w:tcPr>
          <w:p w:rsidRPr="00AC72D7" w:rsidR="00D521C9" w:rsidDel="00A069A9" w:rsidP="00E92BA0" w:rsidRDefault="00D521C9" w14:paraId="5DDC5EA5" w14:textId="75D1C52E">
            <w:pPr>
              <w:rPr>
                <w:del w:author="Anthony Radford" w:date="2022-07-12T14:16:00Z" w:id="8220"/>
              </w:rPr>
            </w:pPr>
            <w:del w:author="Anthony Radford" w:date="2022-07-12T14:16:00Z" w:id="8221">
              <w:r w:rsidRPr="00AC72D7" w:rsidDel="00A069A9">
                <w:delText>901139</w:delText>
              </w:r>
            </w:del>
          </w:p>
        </w:tc>
        <w:tc>
          <w:tcPr>
            <w:tcW w:w="8222" w:type="dxa"/>
            <w:shd w:val="clear" w:color="auto" w:fill="auto"/>
            <w:noWrap/>
            <w:vAlign w:val="bottom"/>
          </w:tcPr>
          <w:p w:rsidRPr="00AC72D7" w:rsidR="00D521C9" w:rsidDel="00A069A9" w:rsidP="00E92BA0" w:rsidRDefault="00D521C9" w14:paraId="6A27CB9C" w14:textId="4071E33D">
            <w:pPr>
              <w:rPr>
                <w:del w:author="Anthony Radford" w:date="2022-07-12T14:16:00Z" w:id="8222"/>
              </w:rPr>
            </w:pPr>
            <w:del w:author="Anthony Radford" w:date="2022-07-12T14:16:00Z" w:id="8223">
              <w:r w:rsidRPr="00AC72D7" w:rsidDel="00A069A9">
                <w:delText>Mandate amendment date invalid</w:delText>
              </w:r>
            </w:del>
          </w:p>
        </w:tc>
      </w:tr>
      <w:tr w:rsidRPr="005732EC" w:rsidR="00D521C9" w:rsidDel="00A069A9" w:rsidTr="005017F9" w14:paraId="4D0AACCD" w14:textId="63FAD3B9">
        <w:trPr>
          <w:trHeight w:val="255"/>
          <w:del w:author="Anthony Radford" w:date="2022-07-12T14:16:00Z" w:id="8224"/>
        </w:trPr>
        <w:tc>
          <w:tcPr>
            <w:tcW w:w="1418" w:type="dxa"/>
            <w:shd w:val="clear" w:color="auto" w:fill="auto"/>
            <w:noWrap/>
          </w:tcPr>
          <w:p w:rsidRPr="00AC72D7" w:rsidR="00D521C9" w:rsidDel="00A069A9" w:rsidP="00E92BA0" w:rsidRDefault="00D521C9" w14:paraId="0CDC84E3" w14:textId="629B667D">
            <w:pPr>
              <w:rPr>
                <w:del w:author="Anthony Radford" w:date="2022-07-12T14:16:00Z" w:id="8225"/>
              </w:rPr>
            </w:pPr>
            <w:del w:author="Anthony Radford" w:date="2022-07-12T14:16:00Z" w:id="8226">
              <w:r w:rsidRPr="00AC72D7" w:rsidDel="00A069A9">
                <w:delText>901140</w:delText>
              </w:r>
            </w:del>
          </w:p>
        </w:tc>
        <w:tc>
          <w:tcPr>
            <w:tcW w:w="8222" w:type="dxa"/>
            <w:shd w:val="clear" w:color="auto" w:fill="auto"/>
            <w:noWrap/>
            <w:vAlign w:val="bottom"/>
          </w:tcPr>
          <w:p w:rsidRPr="00AC72D7" w:rsidR="00D521C9" w:rsidDel="00A069A9" w:rsidP="00E92BA0" w:rsidRDefault="00D521C9" w14:paraId="02E2ACC5" w14:textId="69545983">
            <w:pPr>
              <w:rPr>
                <w:del w:author="Anthony Radford" w:date="2022-07-12T14:16:00Z" w:id="8227"/>
              </w:rPr>
            </w:pPr>
            <w:del w:author="Anthony Radford" w:date="2022-07-12T14:16:00Z" w:id="8228">
              <w:r w:rsidRPr="00AC72D7" w:rsidDel="00A069A9">
                <w:delText>Mandate is not in a status to be amended</w:delText>
              </w:r>
            </w:del>
          </w:p>
        </w:tc>
      </w:tr>
      <w:tr w:rsidRPr="005732EC" w:rsidR="00D521C9" w:rsidDel="00A069A9" w:rsidTr="005017F9" w14:paraId="098C5ED0" w14:textId="27F732BA">
        <w:trPr>
          <w:trHeight w:val="255"/>
          <w:del w:author="Anthony Radford" w:date="2022-07-12T14:16:00Z" w:id="8229"/>
        </w:trPr>
        <w:tc>
          <w:tcPr>
            <w:tcW w:w="1418" w:type="dxa"/>
            <w:shd w:val="clear" w:color="auto" w:fill="auto"/>
            <w:noWrap/>
          </w:tcPr>
          <w:p w:rsidRPr="00AC72D7" w:rsidR="00D521C9" w:rsidDel="00A069A9" w:rsidP="00E92BA0" w:rsidRDefault="00D521C9" w14:paraId="2D9406E6" w14:textId="1DCF9C6F">
            <w:pPr>
              <w:rPr>
                <w:del w:author="Anthony Radford" w:date="2022-07-12T14:16:00Z" w:id="8230"/>
              </w:rPr>
            </w:pPr>
            <w:del w:author="Anthony Radford" w:date="2022-07-12T14:16:00Z" w:id="8231">
              <w:r w:rsidRPr="00AC72D7" w:rsidDel="00A069A9">
                <w:delText>901141</w:delText>
              </w:r>
            </w:del>
          </w:p>
        </w:tc>
        <w:tc>
          <w:tcPr>
            <w:tcW w:w="8222" w:type="dxa"/>
            <w:shd w:val="clear" w:color="auto" w:fill="auto"/>
            <w:noWrap/>
            <w:vAlign w:val="bottom"/>
          </w:tcPr>
          <w:p w:rsidRPr="00AC72D7" w:rsidR="00D521C9" w:rsidDel="00A069A9" w:rsidP="00E92BA0" w:rsidRDefault="00D521C9" w14:paraId="22D9688B" w14:textId="6259BEBD">
            <w:pPr>
              <w:rPr>
                <w:del w:author="Anthony Radford" w:date="2022-07-12T14:16:00Z" w:id="8232"/>
              </w:rPr>
            </w:pPr>
            <w:del w:author="Anthony Radford" w:date="2022-07-12T14:16:00Z" w:id="8233">
              <w:r w:rsidRPr="00AC72D7" w:rsidDel="00A069A9">
                <w:delText>Mandate amendment date error</w:delText>
              </w:r>
            </w:del>
          </w:p>
        </w:tc>
      </w:tr>
      <w:tr w:rsidRPr="005732EC" w:rsidR="00D521C9" w:rsidDel="00A069A9" w:rsidTr="005017F9" w14:paraId="47A65B9C" w14:textId="127E7E3A">
        <w:trPr>
          <w:trHeight w:val="255"/>
          <w:del w:author="Anthony Radford" w:date="2022-07-12T14:16:00Z" w:id="8234"/>
        </w:trPr>
        <w:tc>
          <w:tcPr>
            <w:tcW w:w="1418" w:type="dxa"/>
            <w:shd w:val="clear" w:color="auto" w:fill="auto"/>
            <w:noWrap/>
          </w:tcPr>
          <w:p w:rsidRPr="00AC72D7" w:rsidR="00D521C9" w:rsidDel="00A069A9" w:rsidP="00E92BA0" w:rsidRDefault="00D521C9" w14:paraId="691DFB85" w14:textId="2F86F10C">
            <w:pPr>
              <w:rPr>
                <w:del w:author="Anthony Radford" w:date="2022-07-12T14:16:00Z" w:id="8235"/>
              </w:rPr>
            </w:pPr>
            <w:del w:author="Anthony Radford" w:date="2022-07-12T14:16:00Z" w:id="8236">
              <w:r w:rsidRPr="00AC72D7" w:rsidDel="00A069A9">
                <w:delText>901142</w:delText>
              </w:r>
            </w:del>
          </w:p>
        </w:tc>
        <w:tc>
          <w:tcPr>
            <w:tcW w:w="8222" w:type="dxa"/>
            <w:shd w:val="clear" w:color="auto" w:fill="auto"/>
            <w:noWrap/>
            <w:vAlign w:val="bottom"/>
          </w:tcPr>
          <w:p w:rsidRPr="00AC72D7" w:rsidR="00D521C9" w:rsidDel="00A069A9" w:rsidP="00E92BA0" w:rsidRDefault="00D521C9" w14:paraId="3E4712BB" w14:textId="5A588F4E">
            <w:pPr>
              <w:rPr>
                <w:del w:author="Anthony Radford" w:date="2022-07-12T14:16:00Z" w:id="8237"/>
              </w:rPr>
            </w:pPr>
            <w:del w:author="Anthony Radford" w:date="2022-07-12T14:16:00Z" w:id="8238">
              <w:r w:rsidRPr="00AC72D7" w:rsidDel="00A069A9">
                <w:delText>Mandate amendment failed due to collection response outstanding</w:delText>
              </w:r>
            </w:del>
          </w:p>
        </w:tc>
      </w:tr>
      <w:tr w:rsidRPr="005732EC" w:rsidR="00D521C9" w:rsidDel="00A069A9" w:rsidTr="005017F9" w14:paraId="45EAC625" w14:textId="3B9613C8">
        <w:trPr>
          <w:trHeight w:val="255"/>
          <w:del w:author="Anthony Radford" w:date="2022-07-12T14:16:00Z" w:id="8239"/>
        </w:trPr>
        <w:tc>
          <w:tcPr>
            <w:tcW w:w="1418" w:type="dxa"/>
            <w:shd w:val="clear" w:color="auto" w:fill="auto"/>
            <w:noWrap/>
          </w:tcPr>
          <w:p w:rsidRPr="00AC72D7" w:rsidR="00D521C9" w:rsidDel="00A069A9" w:rsidP="00E92BA0" w:rsidRDefault="00D521C9" w14:paraId="54155B0B" w14:textId="0AFBD8AE">
            <w:pPr>
              <w:rPr>
                <w:del w:author="Anthony Radford" w:date="2022-07-12T14:16:00Z" w:id="8240"/>
              </w:rPr>
            </w:pPr>
            <w:del w:author="Anthony Radford" w:date="2022-07-12T14:16:00Z" w:id="8241">
              <w:r w:rsidRPr="00AC72D7" w:rsidDel="00A069A9">
                <w:delText>901143</w:delText>
              </w:r>
            </w:del>
          </w:p>
        </w:tc>
        <w:tc>
          <w:tcPr>
            <w:tcW w:w="8222" w:type="dxa"/>
            <w:shd w:val="clear" w:color="auto" w:fill="auto"/>
            <w:noWrap/>
            <w:vAlign w:val="bottom"/>
          </w:tcPr>
          <w:p w:rsidRPr="00AC72D7" w:rsidR="00D521C9" w:rsidDel="00A069A9" w:rsidP="00E92BA0" w:rsidRDefault="00D521C9" w14:paraId="52529A00" w14:textId="5F6833BF">
            <w:pPr>
              <w:rPr>
                <w:del w:author="Anthony Radford" w:date="2022-07-12T14:16:00Z" w:id="8242"/>
              </w:rPr>
            </w:pPr>
            <w:del w:author="Anthony Radford" w:date="2022-07-12T14:16:00Z" w:id="8243">
              <w:r w:rsidRPr="00AC72D7" w:rsidDel="00A069A9">
                <w:delText>Mandate Cancellation Reason Code is invalid</w:delText>
              </w:r>
              <w:r w:rsidDel="00A069A9" w:rsidR="00F93757">
                <w:delText xml:space="preserve"> </w:delText>
              </w:r>
            </w:del>
          </w:p>
        </w:tc>
      </w:tr>
      <w:tr w:rsidRPr="005732EC" w:rsidR="00D521C9" w:rsidDel="00A069A9" w:rsidTr="005017F9" w14:paraId="3E905F64" w14:textId="6112F947">
        <w:trPr>
          <w:trHeight w:val="255"/>
          <w:del w:author="Anthony Radford" w:date="2022-07-12T14:16:00Z" w:id="8244"/>
        </w:trPr>
        <w:tc>
          <w:tcPr>
            <w:tcW w:w="1418" w:type="dxa"/>
            <w:shd w:val="clear" w:color="auto" w:fill="auto"/>
            <w:noWrap/>
          </w:tcPr>
          <w:p w:rsidRPr="00AC72D7" w:rsidR="00D521C9" w:rsidDel="00A069A9" w:rsidP="00E92BA0" w:rsidRDefault="00D521C9" w14:paraId="5AC0529B" w14:textId="17D581E1">
            <w:pPr>
              <w:rPr>
                <w:del w:author="Anthony Radford" w:date="2022-07-12T14:16:00Z" w:id="8245"/>
              </w:rPr>
            </w:pPr>
            <w:del w:author="Anthony Radford" w:date="2022-07-12T14:16:00Z" w:id="8246">
              <w:r w:rsidRPr="00AC72D7" w:rsidDel="00A069A9">
                <w:delText>901144</w:delText>
              </w:r>
            </w:del>
          </w:p>
        </w:tc>
        <w:tc>
          <w:tcPr>
            <w:tcW w:w="8222" w:type="dxa"/>
            <w:shd w:val="clear" w:color="auto" w:fill="auto"/>
            <w:noWrap/>
            <w:vAlign w:val="bottom"/>
          </w:tcPr>
          <w:p w:rsidRPr="00AC72D7" w:rsidR="00D521C9" w:rsidDel="00A069A9" w:rsidP="00E92BA0" w:rsidRDefault="00D521C9" w14:paraId="1F2DE3FF" w14:textId="761D675B">
            <w:pPr>
              <w:rPr>
                <w:del w:author="Anthony Radford" w:date="2022-07-12T14:16:00Z" w:id="8247"/>
              </w:rPr>
            </w:pPr>
            <w:del w:author="Anthony Radford" w:date="2022-07-12T14:16:00Z" w:id="8248">
              <w:r w:rsidRPr="00AC72D7" w:rsidDel="00A069A9">
                <w:delText>Original Mandate Request Identification is not matched</w:delText>
              </w:r>
            </w:del>
          </w:p>
        </w:tc>
      </w:tr>
      <w:tr w:rsidRPr="005732EC" w:rsidR="00D521C9" w:rsidDel="00A069A9" w:rsidTr="005017F9" w14:paraId="75E99480" w14:textId="070F5E58">
        <w:trPr>
          <w:trHeight w:val="255"/>
          <w:del w:author="Anthony Radford" w:date="2022-07-12T14:16:00Z" w:id="8249"/>
        </w:trPr>
        <w:tc>
          <w:tcPr>
            <w:tcW w:w="1418" w:type="dxa"/>
            <w:shd w:val="clear" w:color="auto" w:fill="auto"/>
            <w:noWrap/>
          </w:tcPr>
          <w:p w:rsidRPr="00AC72D7" w:rsidR="00D521C9" w:rsidDel="00A069A9" w:rsidP="00E92BA0" w:rsidRDefault="00D521C9" w14:paraId="43A84A2E" w14:textId="754E44F6">
            <w:pPr>
              <w:rPr>
                <w:del w:author="Anthony Radford" w:date="2022-07-12T14:16:00Z" w:id="8250"/>
              </w:rPr>
            </w:pPr>
            <w:del w:author="Anthony Radford" w:date="2022-07-12T14:16:00Z" w:id="8251">
              <w:r w:rsidRPr="00AC72D7" w:rsidDel="00A069A9">
                <w:delText>901145</w:delText>
              </w:r>
            </w:del>
          </w:p>
        </w:tc>
        <w:tc>
          <w:tcPr>
            <w:tcW w:w="8222" w:type="dxa"/>
            <w:shd w:val="clear" w:color="auto" w:fill="auto"/>
            <w:noWrap/>
            <w:vAlign w:val="bottom"/>
          </w:tcPr>
          <w:p w:rsidRPr="00AC72D7" w:rsidR="00D521C9" w:rsidDel="00A069A9" w:rsidP="00E92BA0" w:rsidRDefault="00D521C9" w14:paraId="2A32B229" w14:textId="45CDE678">
            <w:pPr>
              <w:rPr>
                <w:del w:author="Anthony Radford" w:date="2022-07-12T14:16:00Z" w:id="8252"/>
              </w:rPr>
            </w:pPr>
            <w:del w:author="Anthony Radford" w:date="2022-07-12T14:16:00Z" w:id="8253">
              <w:r w:rsidRPr="00AC72D7" w:rsidDel="00A069A9">
                <w:delText>Mandate cancellation not matched</w:delText>
              </w:r>
              <w:r w:rsidDel="00A069A9">
                <w:delText xml:space="preserve"> using Mandate Reference Number</w:delText>
              </w:r>
            </w:del>
          </w:p>
        </w:tc>
      </w:tr>
      <w:tr w:rsidRPr="005732EC" w:rsidR="00D521C9" w:rsidDel="00A069A9" w:rsidTr="005017F9" w14:paraId="1807D087" w14:textId="0F964C5F">
        <w:trPr>
          <w:trHeight w:val="255"/>
          <w:del w:author="Anthony Radford" w:date="2022-07-12T14:16:00Z" w:id="8254"/>
        </w:trPr>
        <w:tc>
          <w:tcPr>
            <w:tcW w:w="1418" w:type="dxa"/>
            <w:shd w:val="clear" w:color="auto" w:fill="auto"/>
            <w:noWrap/>
            <w:vAlign w:val="bottom"/>
          </w:tcPr>
          <w:p w:rsidRPr="00AC72D7" w:rsidR="00D521C9" w:rsidDel="00A069A9" w:rsidP="00E92BA0" w:rsidRDefault="00D521C9" w14:paraId="1CF2E8E4" w14:textId="4F273DAC">
            <w:pPr>
              <w:rPr>
                <w:del w:author="Anthony Radford" w:date="2022-07-12T14:16:00Z" w:id="8255"/>
              </w:rPr>
            </w:pPr>
            <w:del w:author="Anthony Radford" w:date="2022-07-12T14:16:00Z" w:id="8256">
              <w:r w:rsidRPr="00AC72D7" w:rsidDel="00A069A9">
                <w:delText>901147</w:delText>
              </w:r>
            </w:del>
          </w:p>
        </w:tc>
        <w:tc>
          <w:tcPr>
            <w:tcW w:w="8222" w:type="dxa"/>
            <w:shd w:val="clear" w:color="auto" w:fill="auto"/>
            <w:noWrap/>
            <w:vAlign w:val="bottom"/>
          </w:tcPr>
          <w:p w:rsidRPr="00AC72D7" w:rsidR="00D521C9" w:rsidDel="00A069A9" w:rsidP="00E92BA0" w:rsidRDefault="00D521C9" w14:paraId="2DDD2601" w14:textId="582E9EFE">
            <w:pPr>
              <w:rPr>
                <w:del w:author="Anthony Radford" w:date="2022-07-12T14:16:00Z" w:id="8257"/>
              </w:rPr>
            </w:pPr>
            <w:del w:author="Anthony Radford" w:date="2022-07-12T14:16:00Z" w:id="8258">
              <w:r w:rsidRPr="00AC72D7" w:rsidDel="00A069A9">
                <w:delText>Invalid Debtor Name on mandate</w:delText>
              </w:r>
            </w:del>
          </w:p>
        </w:tc>
      </w:tr>
      <w:tr w:rsidRPr="005732EC" w:rsidR="00D521C9" w:rsidDel="00A069A9" w:rsidTr="005017F9" w14:paraId="328698E7" w14:textId="039BE35C">
        <w:trPr>
          <w:trHeight w:val="255"/>
          <w:del w:author="Anthony Radford" w:date="2022-07-12T14:16:00Z" w:id="8259"/>
        </w:trPr>
        <w:tc>
          <w:tcPr>
            <w:tcW w:w="1418" w:type="dxa"/>
            <w:shd w:val="clear" w:color="auto" w:fill="auto"/>
            <w:noWrap/>
            <w:vAlign w:val="bottom"/>
          </w:tcPr>
          <w:p w:rsidRPr="00AC72D7" w:rsidR="00D521C9" w:rsidDel="00A069A9" w:rsidP="00E92BA0" w:rsidRDefault="00D521C9" w14:paraId="7ED78E8D" w14:textId="58E12E1C">
            <w:pPr>
              <w:rPr>
                <w:del w:author="Anthony Radford" w:date="2022-07-12T14:16:00Z" w:id="8260"/>
              </w:rPr>
            </w:pPr>
            <w:del w:author="Anthony Radford" w:date="2022-07-12T14:16:00Z" w:id="8261">
              <w:r w:rsidRPr="00AC72D7" w:rsidDel="00A069A9">
                <w:delText>901148</w:delText>
              </w:r>
            </w:del>
          </w:p>
        </w:tc>
        <w:tc>
          <w:tcPr>
            <w:tcW w:w="8222" w:type="dxa"/>
            <w:shd w:val="clear" w:color="auto" w:fill="auto"/>
            <w:noWrap/>
            <w:vAlign w:val="bottom"/>
          </w:tcPr>
          <w:p w:rsidRPr="00AC72D7" w:rsidR="00D521C9" w:rsidDel="00A069A9" w:rsidP="00E92BA0" w:rsidRDefault="00D521C9" w14:paraId="2E84AA50" w14:textId="5B165A87">
            <w:pPr>
              <w:rPr>
                <w:del w:author="Anthony Radford" w:date="2022-07-12T14:16:00Z" w:id="8262"/>
              </w:rPr>
            </w:pPr>
            <w:del w:author="Anthony Radford" w:date="2022-07-12T14:16:00Z" w:id="8263">
              <w:r w:rsidRPr="00AC72D7" w:rsidDel="00A069A9">
                <w:delText>Interbank Settlement Amount is zero</w:delText>
              </w:r>
            </w:del>
          </w:p>
        </w:tc>
      </w:tr>
      <w:tr w:rsidRPr="005732EC" w:rsidR="00D521C9" w:rsidDel="00A069A9" w:rsidTr="005017F9" w14:paraId="54A7B030" w14:textId="22085CAE">
        <w:trPr>
          <w:trHeight w:val="255"/>
          <w:del w:author="Anthony Radford" w:date="2022-07-12T14:16:00Z" w:id="8264"/>
        </w:trPr>
        <w:tc>
          <w:tcPr>
            <w:tcW w:w="1418" w:type="dxa"/>
            <w:shd w:val="clear" w:color="auto" w:fill="auto"/>
            <w:noWrap/>
            <w:vAlign w:val="bottom"/>
          </w:tcPr>
          <w:p w:rsidRPr="00AC72D7" w:rsidR="00D521C9" w:rsidDel="00A069A9" w:rsidP="00E92BA0" w:rsidRDefault="00D521C9" w14:paraId="70A4A796" w14:textId="2A1BBCC6">
            <w:pPr>
              <w:rPr>
                <w:del w:author="Anthony Radford" w:date="2022-07-12T14:16:00Z" w:id="8265"/>
              </w:rPr>
            </w:pPr>
            <w:del w:author="Anthony Radford" w:date="2022-07-12T14:16:00Z" w:id="8266">
              <w:r w:rsidRPr="00AC72D7" w:rsidDel="00A069A9">
                <w:delText>901149</w:delText>
              </w:r>
            </w:del>
          </w:p>
        </w:tc>
        <w:tc>
          <w:tcPr>
            <w:tcW w:w="8222" w:type="dxa"/>
            <w:shd w:val="clear" w:color="auto" w:fill="auto"/>
            <w:noWrap/>
            <w:vAlign w:val="bottom"/>
          </w:tcPr>
          <w:p w:rsidRPr="00AC72D7" w:rsidR="00D521C9" w:rsidDel="00A069A9" w:rsidP="00E92BA0" w:rsidRDefault="00D521C9" w14:paraId="77BE253E" w14:textId="13864B6D">
            <w:pPr>
              <w:rPr>
                <w:del w:author="Anthony Radford" w:date="2022-07-12T14:16:00Z" w:id="8267"/>
              </w:rPr>
            </w:pPr>
            <w:del w:author="Anthony Radford" w:date="2022-07-12T14:16:00Z" w:id="8268">
              <w:r w:rsidRPr="00AC72D7" w:rsidDel="00A069A9">
                <w:delText>Instalment amount may not be greater than Maximum Amount</w:delText>
              </w:r>
            </w:del>
          </w:p>
        </w:tc>
      </w:tr>
      <w:tr w:rsidRPr="005732EC" w:rsidR="00D521C9" w:rsidDel="00A069A9" w:rsidTr="005017F9" w14:paraId="6CC960E5" w14:textId="09B881DF">
        <w:trPr>
          <w:trHeight w:val="255"/>
          <w:del w:author="Anthony Radford" w:date="2022-07-12T14:16:00Z" w:id="8269"/>
        </w:trPr>
        <w:tc>
          <w:tcPr>
            <w:tcW w:w="1418" w:type="dxa"/>
            <w:shd w:val="clear" w:color="auto" w:fill="auto"/>
            <w:noWrap/>
          </w:tcPr>
          <w:p w:rsidRPr="00AC72D7" w:rsidR="00D521C9" w:rsidDel="00A069A9" w:rsidP="00E92BA0" w:rsidRDefault="00D521C9" w14:paraId="401EF43C" w14:textId="465BEAB9">
            <w:pPr>
              <w:rPr>
                <w:del w:author="Anthony Radford" w:date="2022-07-12T14:16:00Z" w:id="8270"/>
              </w:rPr>
            </w:pPr>
            <w:del w:author="Anthony Radford" w:date="2022-07-12T14:16:00Z" w:id="8271">
              <w:r w:rsidRPr="00AC72D7" w:rsidDel="00A069A9">
                <w:delText>901150</w:delText>
              </w:r>
            </w:del>
          </w:p>
        </w:tc>
        <w:tc>
          <w:tcPr>
            <w:tcW w:w="8222" w:type="dxa"/>
            <w:shd w:val="clear" w:color="auto" w:fill="auto"/>
            <w:noWrap/>
            <w:vAlign w:val="bottom"/>
          </w:tcPr>
          <w:p w:rsidRPr="00AC72D7" w:rsidR="00D521C9" w:rsidDel="00A069A9" w:rsidP="00E92BA0" w:rsidRDefault="00D521C9" w14:paraId="7E8C709E" w14:textId="30BE25AF">
            <w:pPr>
              <w:rPr>
                <w:del w:author="Anthony Radford" w:date="2022-07-12T14:16:00Z" w:id="8272"/>
              </w:rPr>
            </w:pPr>
            <w:del w:author="Anthony Radford" w:date="2022-07-12T14:16:00Z" w:id="8273">
              <w:r w:rsidRPr="00AC72D7" w:rsidDel="00A069A9">
                <w:delText>First Collection Date must be greater than or equal to From Date</w:delText>
              </w:r>
            </w:del>
          </w:p>
        </w:tc>
      </w:tr>
      <w:tr w:rsidRPr="005732EC" w:rsidR="00D521C9" w:rsidDel="00A069A9" w:rsidTr="005017F9" w14:paraId="2491724B" w14:textId="4DDAC8B7">
        <w:trPr>
          <w:trHeight w:val="255"/>
          <w:del w:author="Anthony Radford" w:date="2022-07-12T14:16:00Z" w:id="8274"/>
        </w:trPr>
        <w:tc>
          <w:tcPr>
            <w:tcW w:w="1418" w:type="dxa"/>
            <w:shd w:val="clear" w:color="auto" w:fill="auto"/>
            <w:noWrap/>
          </w:tcPr>
          <w:p w:rsidRPr="00AC72D7" w:rsidR="00D521C9" w:rsidDel="00A069A9" w:rsidP="00E92BA0" w:rsidRDefault="00D521C9" w14:paraId="04972901" w14:textId="6932B5D1">
            <w:pPr>
              <w:rPr>
                <w:del w:author="Anthony Radford" w:date="2022-07-12T14:16:00Z" w:id="8275"/>
              </w:rPr>
            </w:pPr>
            <w:del w:author="Anthony Radford" w:date="2022-07-12T14:16:00Z" w:id="8276">
              <w:r w:rsidRPr="00AC72D7" w:rsidDel="00A069A9">
                <w:delText>901152</w:delText>
              </w:r>
            </w:del>
          </w:p>
        </w:tc>
        <w:tc>
          <w:tcPr>
            <w:tcW w:w="8222" w:type="dxa"/>
            <w:shd w:val="clear" w:color="auto" w:fill="auto"/>
            <w:noWrap/>
            <w:vAlign w:val="bottom"/>
          </w:tcPr>
          <w:p w:rsidRPr="00AC72D7" w:rsidR="00D521C9" w:rsidDel="00A069A9" w:rsidP="00E92BA0" w:rsidRDefault="00D521C9" w14:paraId="360CCFEC" w14:textId="74BE9158">
            <w:pPr>
              <w:rPr>
                <w:del w:author="Anthony Radford" w:date="2022-07-12T14:16:00Z" w:id="8277"/>
              </w:rPr>
            </w:pPr>
            <w:del w:author="Anthony Radford" w:date="2022-07-12T14:16:00Z" w:id="8278">
              <w:r w:rsidRPr="00AC72D7" w:rsidDel="00A069A9">
                <w:delText xml:space="preserve">The Collection Amount may not exceed the Maximum </w:delText>
              </w:r>
              <w:r w:rsidDel="00A069A9">
                <w:delText>Collection A</w:delText>
              </w:r>
              <w:r w:rsidRPr="00AC72D7" w:rsidDel="00A069A9">
                <w:delText>mount</w:delText>
              </w:r>
            </w:del>
          </w:p>
        </w:tc>
      </w:tr>
      <w:tr w:rsidRPr="005732EC" w:rsidR="00D521C9" w:rsidDel="00A069A9" w:rsidTr="005017F9" w14:paraId="37246D5B" w14:textId="616DFD30">
        <w:trPr>
          <w:trHeight w:val="255"/>
          <w:del w:author="Anthony Radford" w:date="2022-07-12T14:16:00Z" w:id="8279"/>
        </w:trPr>
        <w:tc>
          <w:tcPr>
            <w:tcW w:w="1418" w:type="dxa"/>
            <w:shd w:val="clear" w:color="auto" w:fill="auto"/>
            <w:noWrap/>
          </w:tcPr>
          <w:p w:rsidRPr="00AC72D7" w:rsidR="00D521C9" w:rsidDel="00A069A9" w:rsidP="00E92BA0" w:rsidRDefault="00D521C9" w14:paraId="7ADA6DC0" w14:textId="52B88403">
            <w:pPr>
              <w:rPr>
                <w:del w:author="Anthony Radford" w:date="2022-07-12T14:16:00Z" w:id="8280"/>
              </w:rPr>
            </w:pPr>
            <w:del w:author="Anthony Radford" w:date="2022-07-12T14:16:00Z" w:id="8281">
              <w:r w:rsidRPr="00AC72D7" w:rsidDel="00A069A9">
                <w:delText>901153</w:delText>
              </w:r>
            </w:del>
          </w:p>
        </w:tc>
        <w:tc>
          <w:tcPr>
            <w:tcW w:w="8222" w:type="dxa"/>
            <w:shd w:val="clear" w:color="auto" w:fill="auto"/>
            <w:noWrap/>
            <w:vAlign w:val="bottom"/>
          </w:tcPr>
          <w:p w:rsidRPr="00AC72D7" w:rsidR="00D521C9" w:rsidDel="00A069A9" w:rsidP="00E92BA0" w:rsidRDefault="00D521C9" w14:paraId="28B15C08" w14:textId="03835C06">
            <w:pPr>
              <w:rPr>
                <w:del w:author="Anthony Radford" w:date="2022-07-12T14:16:00Z" w:id="8282"/>
              </w:rPr>
            </w:pPr>
            <w:del w:author="Anthony Radford" w:date="2022-07-12T14:16:00Z" w:id="8283">
              <w:r w:rsidRPr="00AC72D7" w:rsidDel="00A069A9">
                <w:delText>The Maximum amount may not change</w:delText>
              </w:r>
            </w:del>
          </w:p>
        </w:tc>
      </w:tr>
      <w:tr w:rsidRPr="005732EC" w:rsidR="00D521C9" w:rsidDel="00A069A9" w:rsidTr="005017F9" w14:paraId="6C563082" w14:textId="676B091B">
        <w:trPr>
          <w:trHeight w:val="255"/>
          <w:del w:author="Anthony Radford" w:date="2022-07-12T14:16:00Z" w:id="8284"/>
        </w:trPr>
        <w:tc>
          <w:tcPr>
            <w:tcW w:w="1418" w:type="dxa"/>
            <w:shd w:val="clear" w:color="auto" w:fill="auto"/>
            <w:noWrap/>
          </w:tcPr>
          <w:p w:rsidRPr="00AC72D7" w:rsidR="00D521C9" w:rsidDel="00A069A9" w:rsidP="00E92BA0" w:rsidRDefault="00D521C9" w14:paraId="0B841CB8" w14:textId="62A74822">
            <w:pPr>
              <w:rPr>
                <w:del w:author="Anthony Radford" w:date="2022-07-12T14:16:00Z" w:id="8285"/>
              </w:rPr>
            </w:pPr>
            <w:del w:author="Anthony Radford" w:date="2022-07-12T14:16:00Z" w:id="8286">
              <w:r w:rsidRPr="00AC72D7" w:rsidDel="00A069A9">
                <w:delText>901154</w:delText>
              </w:r>
            </w:del>
          </w:p>
        </w:tc>
        <w:tc>
          <w:tcPr>
            <w:tcW w:w="8222" w:type="dxa"/>
            <w:shd w:val="clear" w:color="auto" w:fill="auto"/>
            <w:noWrap/>
            <w:vAlign w:val="bottom"/>
          </w:tcPr>
          <w:p w:rsidRPr="00AC72D7" w:rsidR="00D521C9" w:rsidDel="00A069A9" w:rsidP="00E92BA0" w:rsidRDefault="00D521C9" w14:paraId="664E7E75" w14:textId="4B6E7428">
            <w:pPr>
              <w:rPr>
                <w:del w:author="Anthony Radford" w:date="2022-07-12T14:16:00Z" w:id="8287"/>
              </w:rPr>
            </w:pPr>
            <w:del w:author="Anthony Radford" w:date="2022-07-12T14:16:00Z" w:id="8288">
              <w:r w:rsidRPr="00AC72D7" w:rsidDel="00A069A9">
                <w:delText>The Country on the address fields may not be changed</w:delText>
              </w:r>
            </w:del>
          </w:p>
        </w:tc>
      </w:tr>
      <w:tr w:rsidRPr="005732EC" w:rsidR="00D521C9" w:rsidDel="00A069A9" w:rsidTr="005017F9" w14:paraId="0B69CB4B" w14:textId="6837CB0C">
        <w:trPr>
          <w:trHeight w:val="255"/>
          <w:del w:author="Anthony Radford" w:date="2022-07-12T14:16:00Z" w:id="8289"/>
        </w:trPr>
        <w:tc>
          <w:tcPr>
            <w:tcW w:w="1418" w:type="dxa"/>
            <w:shd w:val="clear" w:color="auto" w:fill="auto"/>
            <w:noWrap/>
          </w:tcPr>
          <w:p w:rsidRPr="00AC72D7" w:rsidR="00D521C9" w:rsidDel="00A069A9" w:rsidP="00E92BA0" w:rsidRDefault="00D521C9" w14:paraId="418FDB8B" w14:textId="65CA27E0">
            <w:pPr>
              <w:rPr>
                <w:del w:author="Anthony Radford" w:date="2022-07-12T14:16:00Z" w:id="8290"/>
              </w:rPr>
            </w:pPr>
            <w:del w:author="Anthony Radford" w:date="2022-07-12T14:16:00Z" w:id="8291">
              <w:r w:rsidRPr="00AC72D7" w:rsidDel="00A069A9">
                <w:delText>901155</w:delText>
              </w:r>
            </w:del>
          </w:p>
        </w:tc>
        <w:tc>
          <w:tcPr>
            <w:tcW w:w="8222" w:type="dxa"/>
            <w:shd w:val="clear" w:color="auto" w:fill="auto"/>
            <w:noWrap/>
            <w:vAlign w:val="bottom"/>
          </w:tcPr>
          <w:p w:rsidRPr="00AC72D7" w:rsidR="00D521C9" w:rsidDel="00A069A9" w:rsidP="00E92BA0" w:rsidRDefault="00D521C9" w14:paraId="46E64820" w14:textId="246595FD">
            <w:pPr>
              <w:rPr>
                <w:del w:author="Anthony Radford" w:date="2022-07-12T14:16:00Z" w:id="8292"/>
              </w:rPr>
            </w:pPr>
            <w:del w:author="Anthony Radford" w:date="2022-07-12T14:16:00Z" w:id="8293">
              <w:r w:rsidRPr="00AC72D7" w:rsidDel="00A069A9">
                <w:delText>The Creditor Scheme may not be changed</w:delText>
              </w:r>
            </w:del>
          </w:p>
        </w:tc>
      </w:tr>
      <w:tr w:rsidRPr="005732EC" w:rsidR="00D521C9" w:rsidDel="00A069A9" w:rsidTr="005017F9" w14:paraId="4533210B" w14:textId="1E9415D9">
        <w:trPr>
          <w:trHeight w:val="255"/>
          <w:del w:author="Anthony Radford" w:date="2022-07-12T14:16:00Z" w:id="8294"/>
        </w:trPr>
        <w:tc>
          <w:tcPr>
            <w:tcW w:w="1418" w:type="dxa"/>
            <w:shd w:val="clear" w:color="auto" w:fill="auto"/>
            <w:noWrap/>
          </w:tcPr>
          <w:p w:rsidRPr="00AC72D7" w:rsidR="00D521C9" w:rsidDel="00A069A9" w:rsidP="00E92BA0" w:rsidRDefault="00D521C9" w14:paraId="74A8C3A6" w14:textId="18810721">
            <w:pPr>
              <w:rPr>
                <w:del w:author="Anthony Radford" w:date="2022-07-12T14:16:00Z" w:id="8295"/>
              </w:rPr>
            </w:pPr>
            <w:del w:author="Anthony Radford" w:date="2022-07-12T14:16:00Z" w:id="8296">
              <w:r w:rsidRPr="00AC72D7" w:rsidDel="00A069A9">
                <w:delText>901156</w:delText>
              </w:r>
            </w:del>
          </w:p>
        </w:tc>
        <w:tc>
          <w:tcPr>
            <w:tcW w:w="8222" w:type="dxa"/>
            <w:shd w:val="clear" w:color="auto" w:fill="auto"/>
            <w:noWrap/>
            <w:vAlign w:val="bottom"/>
          </w:tcPr>
          <w:p w:rsidRPr="00AC72D7" w:rsidR="00D521C9" w:rsidDel="00A069A9" w:rsidP="00E92BA0" w:rsidRDefault="00D521C9" w14:paraId="0966BB7B" w14:textId="497EBFE2">
            <w:pPr>
              <w:rPr>
                <w:del w:author="Anthony Radford" w:date="2022-07-12T14:16:00Z" w:id="8297"/>
              </w:rPr>
            </w:pPr>
            <w:del w:author="Anthony Radford" w:date="2022-07-12T14:16:00Z" w:id="8298">
              <w:r w:rsidRPr="00AC72D7" w:rsidDel="00A069A9">
                <w:delText>Creation Date and time may not be in the future</w:delText>
              </w:r>
            </w:del>
          </w:p>
        </w:tc>
      </w:tr>
      <w:tr w:rsidRPr="005732EC" w:rsidR="00D521C9" w:rsidDel="00A069A9" w:rsidTr="005017F9" w14:paraId="61920463" w14:textId="35E61C7B">
        <w:trPr>
          <w:trHeight w:val="255"/>
          <w:del w:author="Anthony Radford" w:date="2022-07-12T14:16:00Z" w:id="8299"/>
        </w:trPr>
        <w:tc>
          <w:tcPr>
            <w:tcW w:w="1418" w:type="dxa"/>
            <w:shd w:val="clear" w:color="auto" w:fill="auto"/>
            <w:noWrap/>
          </w:tcPr>
          <w:p w:rsidRPr="00AC72D7" w:rsidR="00D521C9" w:rsidDel="00A069A9" w:rsidP="00E92BA0" w:rsidRDefault="00D521C9" w14:paraId="55878826" w14:textId="341C8088">
            <w:pPr>
              <w:rPr>
                <w:del w:author="Anthony Radford" w:date="2022-07-12T14:16:00Z" w:id="8300"/>
              </w:rPr>
            </w:pPr>
            <w:del w:author="Anthony Radford" w:date="2022-07-12T14:16:00Z" w:id="8301">
              <w:r w:rsidDel="00A069A9">
                <w:delText>901158</w:delText>
              </w:r>
            </w:del>
          </w:p>
        </w:tc>
        <w:tc>
          <w:tcPr>
            <w:tcW w:w="8222" w:type="dxa"/>
            <w:shd w:val="clear" w:color="auto" w:fill="auto"/>
            <w:noWrap/>
            <w:vAlign w:val="bottom"/>
          </w:tcPr>
          <w:p w:rsidRPr="00AC72D7" w:rsidR="00D521C9" w:rsidDel="00A069A9" w:rsidP="00E92BA0" w:rsidRDefault="00D521C9" w14:paraId="4B7EFBE3" w14:textId="59FC0F5C">
            <w:pPr>
              <w:rPr>
                <w:del w:author="Anthony Radford" w:date="2022-07-12T14:16:00Z" w:id="8302"/>
              </w:rPr>
            </w:pPr>
            <w:del w:author="Anthony Radford" w:date="2022-07-12T14:16:00Z" w:id="8303">
              <w:r w:rsidDel="00A069A9">
                <w:delText>Message is not for this system</w:delText>
              </w:r>
            </w:del>
          </w:p>
        </w:tc>
      </w:tr>
      <w:tr w:rsidRPr="005732EC" w:rsidR="00D521C9" w:rsidDel="00A069A9" w:rsidTr="005017F9" w14:paraId="6F3D25FE" w14:textId="7943BE84">
        <w:trPr>
          <w:trHeight w:val="255"/>
          <w:del w:author="Anthony Radford" w:date="2022-07-12T14:16:00Z" w:id="8304"/>
        </w:trPr>
        <w:tc>
          <w:tcPr>
            <w:tcW w:w="1418" w:type="dxa"/>
            <w:shd w:val="clear" w:color="auto" w:fill="auto"/>
            <w:noWrap/>
          </w:tcPr>
          <w:p w:rsidR="00D521C9" w:rsidDel="00A069A9" w:rsidP="00E92BA0" w:rsidRDefault="00D521C9" w14:paraId="39BF2A66" w14:textId="31BCD368">
            <w:pPr>
              <w:rPr>
                <w:del w:author="Anthony Radford" w:date="2022-07-12T14:16:00Z" w:id="8305"/>
              </w:rPr>
            </w:pPr>
            <w:del w:author="Anthony Radford" w:date="2022-07-12T14:16:00Z" w:id="8306">
              <w:r w:rsidDel="00A069A9">
                <w:delText>901159</w:delText>
              </w:r>
            </w:del>
          </w:p>
        </w:tc>
        <w:tc>
          <w:tcPr>
            <w:tcW w:w="8222" w:type="dxa"/>
            <w:shd w:val="clear" w:color="auto" w:fill="auto"/>
            <w:noWrap/>
            <w:vAlign w:val="bottom"/>
          </w:tcPr>
          <w:p w:rsidR="00D521C9" w:rsidDel="00A069A9" w:rsidP="00E92BA0" w:rsidRDefault="00D521C9" w14:paraId="75CA5C20" w14:textId="3DEAF19C">
            <w:pPr>
              <w:rPr>
                <w:del w:author="Anthony Radford" w:date="2022-07-12T14:16:00Z" w:id="8307"/>
              </w:rPr>
            </w:pPr>
            <w:del w:author="Anthony Radford" w:date="2022-07-12T14:16:00Z" w:id="8308">
              <w:r w:rsidDel="00A069A9">
                <w:delText>The mandate amendment reason c</w:delText>
              </w:r>
              <w:r w:rsidRPr="00A815E6" w:rsidDel="00A069A9">
                <w:delText>ode is invalid</w:delText>
              </w:r>
            </w:del>
          </w:p>
        </w:tc>
      </w:tr>
      <w:tr w:rsidRPr="005732EC" w:rsidR="00D521C9" w:rsidDel="00A069A9" w:rsidTr="005017F9" w14:paraId="270FAC3F" w14:textId="5C5320EA">
        <w:trPr>
          <w:trHeight w:val="255"/>
          <w:del w:author="Anthony Radford" w:date="2022-07-12T14:16:00Z" w:id="8309"/>
        </w:trPr>
        <w:tc>
          <w:tcPr>
            <w:tcW w:w="1418" w:type="dxa"/>
            <w:shd w:val="clear" w:color="auto" w:fill="auto"/>
            <w:noWrap/>
          </w:tcPr>
          <w:p w:rsidR="00D521C9" w:rsidDel="00A069A9" w:rsidP="00E92BA0" w:rsidRDefault="00D521C9" w14:paraId="17E7708B" w14:textId="4F134700">
            <w:pPr>
              <w:rPr>
                <w:del w:author="Anthony Radford" w:date="2022-07-12T14:16:00Z" w:id="8310"/>
              </w:rPr>
            </w:pPr>
            <w:del w:author="Anthony Radford" w:date="2022-07-12T14:16:00Z" w:id="8311">
              <w:r w:rsidDel="00A069A9">
                <w:delText>901160</w:delText>
              </w:r>
            </w:del>
          </w:p>
        </w:tc>
        <w:tc>
          <w:tcPr>
            <w:tcW w:w="8222" w:type="dxa"/>
            <w:shd w:val="clear" w:color="auto" w:fill="auto"/>
            <w:noWrap/>
            <w:vAlign w:val="bottom"/>
          </w:tcPr>
          <w:p w:rsidR="00D521C9" w:rsidDel="00A069A9" w:rsidP="00E92BA0" w:rsidRDefault="00D521C9" w14:paraId="24D5544C" w14:textId="20F7C527">
            <w:pPr>
              <w:rPr>
                <w:del w:author="Anthony Radford" w:date="2022-07-12T14:16:00Z" w:id="8312"/>
              </w:rPr>
            </w:pPr>
            <w:del w:author="Anthony Radford" w:date="2022-07-12T14:16:00Z" w:id="8313">
              <w:r w:rsidDel="00A069A9">
                <w:delText>Institution is not logged onto system</w:delText>
              </w:r>
            </w:del>
          </w:p>
        </w:tc>
      </w:tr>
      <w:tr w:rsidRPr="005732EC" w:rsidR="00D521C9" w:rsidDel="00A069A9" w:rsidTr="005017F9" w14:paraId="190A3177" w14:textId="37CE5F35">
        <w:trPr>
          <w:trHeight w:val="255"/>
          <w:del w:author="Anthony Radford" w:date="2022-07-12T14:16:00Z" w:id="8314"/>
        </w:trPr>
        <w:tc>
          <w:tcPr>
            <w:tcW w:w="1418" w:type="dxa"/>
            <w:shd w:val="clear" w:color="auto" w:fill="auto"/>
            <w:noWrap/>
          </w:tcPr>
          <w:p w:rsidR="00D521C9" w:rsidDel="00A069A9" w:rsidP="00E92BA0" w:rsidRDefault="00D521C9" w14:paraId="1F4FAF0D" w14:textId="55046F31">
            <w:pPr>
              <w:rPr>
                <w:del w:author="Anthony Radford" w:date="2022-07-12T14:16:00Z" w:id="8315"/>
              </w:rPr>
            </w:pPr>
            <w:del w:author="Anthony Radford" w:date="2022-07-12T14:16:00Z" w:id="8316">
              <w:r w:rsidDel="00A069A9">
                <w:delText>901161</w:delText>
              </w:r>
            </w:del>
          </w:p>
        </w:tc>
        <w:tc>
          <w:tcPr>
            <w:tcW w:w="8222" w:type="dxa"/>
            <w:shd w:val="clear" w:color="auto" w:fill="auto"/>
            <w:noWrap/>
            <w:vAlign w:val="bottom"/>
          </w:tcPr>
          <w:p w:rsidR="00D521C9" w:rsidDel="00A069A9" w:rsidP="00E92BA0" w:rsidRDefault="00D521C9" w14:paraId="4EFB481C" w14:textId="49AAC82E">
            <w:pPr>
              <w:rPr>
                <w:del w:author="Anthony Radford" w:date="2022-07-12T14:16:00Z" w:id="8317"/>
              </w:rPr>
            </w:pPr>
            <w:del w:author="Anthony Radford" w:date="2022-07-12T14:16:00Z" w:id="8318">
              <w:r w:rsidDel="00A069A9">
                <w:delText>Mandate not at a state that allows for amendments</w:delText>
              </w:r>
            </w:del>
          </w:p>
        </w:tc>
      </w:tr>
      <w:tr w:rsidRPr="005732EC" w:rsidR="00D521C9" w:rsidDel="00A069A9" w:rsidTr="005017F9" w14:paraId="5E58F0C3" w14:textId="67E34D01">
        <w:trPr>
          <w:trHeight w:val="255"/>
          <w:del w:author="Anthony Radford" w:date="2022-07-12T14:16:00Z" w:id="8319"/>
        </w:trPr>
        <w:tc>
          <w:tcPr>
            <w:tcW w:w="1418" w:type="dxa"/>
            <w:shd w:val="clear" w:color="auto" w:fill="auto"/>
            <w:noWrap/>
          </w:tcPr>
          <w:p w:rsidR="00D521C9" w:rsidDel="00A069A9" w:rsidP="00E92BA0" w:rsidRDefault="00D521C9" w14:paraId="37186D29" w14:textId="15D7A14C">
            <w:pPr>
              <w:rPr>
                <w:del w:author="Anthony Radford" w:date="2022-07-12T14:16:00Z" w:id="8320"/>
              </w:rPr>
            </w:pPr>
            <w:del w:author="Anthony Radford" w:date="2022-07-12T14:16:00Z" w:id="8321">
              <w:r w:rsidDel="00A069A9">
                <w:delText>901162</w:delText>
              </w:r>
            </w:del>
          </w:p>
        </w:tc>
        <w:tc>
          <w:tcPr>
            <w:tcW w:w="8222" w:type="dxa"/>
            <w:shd w:val="clear" w:color="auto" w:fill="auto"/>
            <w:noWrap/>
            <w:vAlign w:val="bottom"/>
          </w:tcPr>
          <w:p w:rsidR="00D521C9" w:rsidDel="00A069A9" w:rsidP="00E92BA0" w:rsidRDefault="00D521C9" w14:paraId="3F2089F2" w14:textId="01A667A8">
            <w:pPr>
              <w:rPr>
                <w:del w:author="Anthony Radford" w:date="2022-07-12T14:16:00Z" w:id="8322"/>
              </w:rPr>
            </w:pPr>
            <w:del w:author="Anthony Radford" w:date="2022-07-12T14:16:00Z" w:id="8323">
              <w:r w:rsidDel="00A069A9">
                <w:delText>Mandate Reference Number is required</w:delText>
              </w:r>
            </w:del>
          </w:p>
        </w:tc>
      </w:tr>
      <w:tr w:rsidRPr="005732EC" w:rsidR="00D521C9" w:rsidDel="00A069A9" w:rsidTr="005017F9" w14:paraId="78E20749" w14:textId="3939FC5E">
        <w:trPr>
          <w:trHeight w:val="255"/>
          <w:del w:author="Anthony Radford" w:date="2022-07-12T14:16:00Z" w:id="8324"/>
        </w:trPr>
        <w:tc>
          <w:tcPr>
            <w:tcW w:w="1418" w:type="dxa"/>
            <w:shd w:val="clear" w:color="auto" w:fill="auto"/>
            <w:noWrap/>
          </w:tcPr>
          <w:p w:rsidR="00D521C9" w:rsidDel="00A069A9" w:rsidP="00E92BA0" w:rsidRDefault="00D521C9" w14:paraId="15195F9B" w14:textId="33882139">
            <w:pPr>
              <w:rPr>
                <w:del w:author="Anthony Radford" w:date="2022-07-12T14:16:00Z" w:id="8325"/>
              </w:rPr>
            </w:pPr>
            <w:del w:author="Anthony Radford" w:date="2022-07-12T14:16:00Z" w:id="8326">
              <w:r w:rsidDel="00A069A9">
                <w:delText>901163</w:delText>
              </w:r>
            </w:del>
          </w:p>
        </w:tc>
        <w:tc>
          <w:tcPr>
            <w:tcW w:w="8222" w:type="dxa"/>
            <w:shd w:val="clear" w:color="auto" w:fill="auto"/>
            <w:noWrap/>
            <w:vAlign w:val="bottom"/>
          </w:tcPr>
          <w:p w:rsidR="00D521C9" w:rsidDel="00A069A9" w:rsidP="00E92BA0" w:rsidRDefault="00D521C9" w14:paraId="09756CF7" w14:textId="64A8C27C">
            <w:pPr>
              <w:rPr>
                <w:del w:author="Anthony Radford" w:date="2022-07-12T14:16:00Z" w:id="8327"/>
              </w:rPr>
            </w:pPr>
            <w:del w:author="Anthony Radford" w:date="2022-07-12T14:16:00Z" w:id="8328">
              <w:r w:rsidDel="00A069A9">
                <w:delText>Mandate Request</w:delText>
              </w:r>
              <w:r w:rsidRPr="002D6E2C" w:rsidDel="00A069A9">
                <w:delText xml:space="preserve"> </w:delText>
              </w:r>
              <w:r w:rsidDel="00A069A9">
                <w:delText>Transaction Identifier is spaces</w:delText>
              </w:r>
            </w:del>
          </w:p>
        </w:tc>
      </w:tr>
      <w:tr w:rsidRPr="005732EC" w:rsidR="00D521C9" w:rsidDel="00A069A9" w:rsidTr="005017F9" w14:paraId="1D3119B8" w14:textId="2D3A9C39">
        <w:trPr>
          <w:trHeight w:val="255"/>
          <w:del w:author="Anthony Radford" w:date="2022-07-12T14:16:00Z" w:id="8329"/>
        </w:trPr>
        <w:tc>
          <w:tcPr>
            <w:tcW w:w="1418" w:type="dxa"/>
            <w:shd w:val="clear" w:color="auto" w:fill="auto"/>
            <w:noWrap/>
          </w:tcPr>
          <w:p w:rsidR="00D521C9" w:rsidDel="00A069A9" w:rsidP="00E92BA0" w:rsidRDefault="00D521C9" w14:paraId="123E6745" w14:textId="351C89AD">
            <w:pPr>
              <w:rPr>
                <w:del w:author="Anthony Radford" w:date="2022-07-12T14:16:00Z" w:id="8330"/>
              </w:rPr>
            </w:pPr>
            <w:del w:author="Anthony Radford" w:date="2022-07-12T14:16:00Z" w:id="8331">
              <w:r w:rsidDel="00A069A9">
                <w:delText>901164</w:delText>
              </w:r>
            </w:del>
          </w:p>
        </w:tc>
        <w:tc>
          <w:tcPr>
            <w:tcW w:w="8222" w:type="dxa"/>
            <w:shd w:val="clear" w:color="auto" w:fill="auto"/>
            <w:noWrap/>
            <w:vAlign w:val="bottom"/>
          </w:tcPr>
          <w:p w:rsidR="00D521C9" w:rsidDel="00A069A9" w:rsidP="00E92BA0" w:rsidRDefault="00D521C9" w14:paraId="7F0C7D55" w14:textId="51EDDCC0">
            <w:pPr>
              <w:rPr>
                <w:del w:author="Anthony Radford" w:date="2022-07-12T14:16:00Z" w:id="8332"/>
              </w:rPr>
            </w:pPr>
            <w:del w:author="Anthony Radford" w:date="2022-07-12T14:16:00Z" w:id="8333">
              <w:r w:rsidDel="00A069A9">
                <w:delText>Bank in Mandate Request</w:delText>
              </w:r>
              <w:r w:rsidRPr="002D6E2C" w:rsidDel="00A069A9">
                <w:delText xml:space="preserve"> </w:delText>
              </w:r>
              <w:r w:rsidDel="00A069A9">
                <w:delText>Transaction Identifier is invalid</w:delText>
              </w:r>
            </w:del>
          </w:p>
        </w:tc>
      </w:tr>
      <w:tr w:rsidRPr="005732EC" w:rsidR="00D521C9" w:rsidDel="00A069A9" w:rsidTr="005017F9" w14:paraId="698F847C" w14:textId="212F989D">
        <w:trPr>
          <w:trHeight w:val="255"/>
          <w:del w:author="Anthony Radford" w:date="2022-07-12T14:16:00Z" w:id="8334"/>
        </w:trPr>
        <w:tc>
          <w:tcPr>
            <w:tcW w:w="1418" w:type="dxa"/>
            <w:shd w:val="clear" w:color="auto" w:fill="auto"/>
            <w:noWrap/>
          </w:tcPr>
          <w:p w:rsidR="00D521C9" w:rsidDel="00A069A9" w:rsidP="00E92BA0" w:rsidRDefault="00D521C9" w14:paraId="7FB47AC9" w14:textId="4B937529">
            <w:pPr>
              <w:rPr>
                <w:del w:author="Anthony Radford" w:date="2022-07-12T14:16:00Z" w:id="8335"/>
              </w:rPr>
            </w:pPr>
            <w:del w:author="Anthony Radford" w:date="2022-07-12T14:16:00Z" w:id="8336">
              <w:r w:rsidDel="00A069A9">
                <w:delText>901165</w:delText>
              </w:r>
            </w:del>
          </w:p>
        </w:tc>
        <w:tc>
          <w:tcPr>
            <w:tcW w:w="8222" w:type="dxa"/>
            <w:shd w:val="clear" w:color="auto" w:fill="auto"/>
            <w:noWrap/>
            <w:vAlign w:val="bottom"/>
          </w:tcPr>
          <w:p w:rsidR="00D521C9" w:rsidDel="00A069A9" w:rsidP="00E92BA0" w:rsidRDefault="00D521C9" w14:paraId="49D77425" w14:textId="3D69DC27">
            <w:pPr>
              <w:rPr>
                <w:del w:author="Anthony Radford" w:date="2022-07-12T14:16:00Z" w:id="8337"/>
              </w:rPr>
            </w:pPr>
            <w:del w:author="Anthony Radford" w:date="2022-07-12T14:16:00Z" w:id="8338">
              <w:r w:rsidDel="00A069A9">
                <w:delText>Date in Mandate Request</w:delText>
              </w:r>
              <w:r w:rsidRPr="002D6E2C" w:rsidDel="00A069A9">
                <w:delText xml:space="preserve"> </w:delText>
              </w:r>
              <w:r w:rsidDel="00A069A9">
                <w:delText>Transaction Identifier is invalid</w:delText>
              </w:r>
            </w:del>
          </w:p>
        </w:tc>
      </w:tr>
      <w:tr w:rsidRPr="005732EC" w:rsidR="00D521C9" w:rsidDel="00A069A9" w:rsidTr="005017F9" w14:paraId="3C7F1D08" w14:textId="1913E398">
        <w:trPr>
          <w:trHeight w:val="255"/>
          <w:del w:author="Anthony Radford" w:date="2022-07-12T14:16:00Z" w:id="8339"/>
        </w:trPr>
        <w:tc>
          <w:tcPr>
            <w:tcW w:w="1418" w:type="dxa"/>
            <w:shd w:val="clear" w:color="auto" w:fill="auto"/>
            <w:noWrap/>
          </w:tcPr>
          <w:p w:rsidR="00D521C9" w:rsidDel="00A069A9" w:rsidP="00E92BA0" w:rsidRDefault="00D521C9" w14:paraId="41DA691B" w14:textId="758F4E50">
            <w:pPr>
              <w:rPr>
                <w:del w:author="Anthony Radford" w:date="2022-07-12T14:16:00Z" w:id="8340"/>
              </w:rPr>
            </w:pPr>
            <w:del w:author="Anthony Radford" w:date="2022-07-12T14:16:00Z" w:id="8341">
              <w:r w:rsidDel="00A069A9">
                <w:delText>901166</w:delText>
              </w:r>
            </w:del>
          </w:p>
        </w:tc>
        <w:tc>
          <w:tcPr>
            <w:tcW w:w="8222" w:type="dxa"/>
            <w:shd w:val="clear" w:color="auto" w:fill="auto"/>
            <w:noWrap/>
            <w:vAlign w:val="bottom"/>
          </w:tcPr>
          <w:p w:rsidR="00D521C9" w:rsidDel="00A069A9" w:rsidP="00E92BA0" w:rsidRDefault="00D521C9" w14:paraId="72FF0566" w14:textId="74CA89C3">
            <w:pPr>
              <w:rPr>
                <w:del w:author="Anthony Radford" w:date="2022-07-12T14:16:00Z" w:id="8342"/>
              </w:rPr>
            </w:pPr>
            <w:del w:author="Anthony Radford" w:date="2022-07-12T14:16:00Z" w:id="8343">
              <w:r w:rsidDel="00A069A9">
                <w:delText>Invalid First Collection Amount on Mandate</w:delText>
              </w:r>
            </w:del>
          </w:p>
        </w:tc>
      </w:tr>
      <w:tr w:rsidRPr="005732EC" w:rsidR="00D521C9" w:rsidDel="00A069A9" w:rsidTr="005017F9" w14:paraId="0799E68C" w14:textId="722A85D2">
        <w:trPr>
          <w:trHeight w:val="255"/>
          <w:del w:author="Anthony Radford" w:date="2022-07-12T14:16:00Z" w:id="8344"/>
        </w:trPr>
        <w:tc>
          <w:tcPr>
            <w:tcW w:w="1418" w:type="dxa"/>
            <w:shd w:val="clear" w:color="auto" w:fill="auto"/>
            <w:noWrap/>
          </w:tcPr>
          <w:p w:rsidR="00D521C9" w:rsidDel="00A069A9" w:rsidP="00E92BA0" w:rsidRDefault="00D521C9" w14:paraId="738982DC" w14:textId="7B37DED8">
            <w:pPr>
              <w:rPr>
                <w:del w:author="Anthony Radford" w:date="2022-07-12T14:16:00Z" w:id="8345"/>
              </w:rPr>
            </w:pPr>
            <w:del w:author="Anthony Radford" w:date="2022-07-12T14:16:00Z" w:id="8346">
              <w:r w:rsidDel="00A069A9">
                <w:delText>901167</w:delText>
              </w:r>
            </w:del>
          </w:p>
        </w:tc>
        <w:tc>
          <w:tcPr>
            <w:tcW w:w="8222" w:type="dxa"/>
            <w:shd w:val="clear" w:color="auto" w:fill="auto"/>
            <w:noWrap/>
            <w:vAlign w:val="bottom"/>
          </w:tcPr>
          <w:p w:rsidR="00D521C9" w:rsidDel="00A069A9" w:rsidP="00E92BA0" w:rsidRDefault="00D521C9" w14:paraId="7D6E32A5" w14:textId="568CC9E7">
            <w:pPr>
              <w:rPr>
                <w:del w:author="Anthony Radford" w:date="2022-07-12T14:16:00Z" w:id="8347"/>
              </w:rPr>
            </w:pPr>
            <w:del w:author="Anthony Radford" w:date="2022-07-12T14:16:00Z" w:id="8348">
              <w:r w:rsidDel="00A069A9">
                <w:delText>Control sum MAC validation failure</w:delText>
              </w:r>
            </w:del>
          </w:p>
        </w:tc>
      </w:tr>
      <w:tr w:rsidRPr="005732EC" w:rsidR="00D521C9" w:rsidDel="00A069A9" w:rsidTr="005017F9" w14:paraId="54BB08B3" w14:textId="09BB45ED">
        <w:trPr>
          <w:trHeight w:val="255"/>
          <w:del w:author="Anthony Radford" w:date="2022-07-12T14:16:00Z" w:id="8349"/>
        </w:trPr>
        <w:tc>
          <w:tcPr>
            <w:tcW w:w="1418" w:type="dxa"/>
            <w:shd w:val="clear" w:color="auto" w:fill="auto"/>
            <w:noWrap/>
          </w:tcPr>
          <w:p w:rsidR="00D521C9" w:rsidDel="00A069A9" w:rsidP="00E92BA0" w:rsidRDefault="00D521C9" w14:paraId="362E2D0D" w14:textId="5551C80A">
            <w:pPr>
              <w:rPr>
                <w:del w:author="Anthony Radford" w:date="2022-07-12T14:16:00Z" w:id="8350"/>
              </w:rPr>
            </w:pPr>
            <w:del w:author="Anthony Radford" w:date="2022-07-12T14:16:00Z" w:id="8351">
              <w:r w:rsidDel="00A069A9">
                <w:delText>901168</w:delText>
              </w:r>
            </w:del>
          </w:p>
        </w:tc>
        <w:tc>
          <w:tcPr>
            <w:tcW w:w="8222" w:type="dxa"/>
            <w:shd w:val="clear" w:color="auto" w:fill="auto"/>
            <w:noWrap/>
            <w:vAlign w:val="bottom"/>
          </w:tcPr>
          <w:p w:rsidR="00D521C9" w:rsidDel="00A069A9" w:rsidP="00E92BA0" w:rsidRDefault="00A44A2F" w14:paraId="24831B4C" w14:textId="7390813F">
            <w:pPr>
              <w:rPr>
                <w:del w:author="Anthony Radford" w:date="2022-07-12T14:16:00Z" w:id="8352"/>
              </w:rPr>
            </w:pPr>
            <w:del w:author="Anthony Radford" w:date="2022-07-12T14:16:00Z" w:id="8353">
              <w:r w:rsidDel="00A069A9">
                <w:delText xml:space="preserve">Seven </w:delText>
              </w:r>
              <w:r w:rsidDel="00A069A9" w:rsidR="00D521C9">
                <w:delText>consecutive unsuccessful collections. Mandate suspended</w:delText>
              </w:r>
            </w:del>
          </w:p>
        </w:tc>
      </w:tr>
      <w:tr w:rsidRPr="005732EC" w:rsidR="00D521C9" w:rsidDel="00A069A9" w:rsidTr="005017F9" w14:paraId="216FA7B6" w14:textId="6E022A03">
        <w:trPr>
          <w:trHeight w:val="255"/>
          <w:del w:author="Anthony Radford" w:date="2022-07-12T14:16:00Z" w:id="8354"/>
        </w:trPr>
        <w:tc>
          <w:tcPr>
            <w:tcW w:w="1418" w:type="dxa"/>
            <w:shd w:val="clear" w:color="auto" w:fill="auto"/>
            <w:noWrap/>
          </w:tcPr>
          <w:p w:rsidR="00D521C9" w:rsidDel="00A069A9" w:rsidP="00E92BA0" w:rsidRDefault="00D521C9" w14:paraId="2649AFEB" w14:textId="04BF8198">
            <w:pPr>
              <w:rPr>
                <w:del w:author="Anthony Radford" w:date="2022-07-12T14:16:00Z" w:id="8355"/>
              </w:rPr>
            </w:pPr>
            <w:del w:author="Anthony Radford" w:date="2022-07-12T14:16:00Z" w:id="8356">
              <w:r w:rsidDel="00A069A9">
                <w:delText>901169</w:delText>
              </w:r>
            </w:del>
          </w:p>
        </w:tc>
        <w:tc>
          <w:tcPr>
            <w:tcW w:w="8222" w:type="dxa"/>
            <w:shd w:val="clear" w:color="auto" w:fill="auto"/>
            <w:noWrap/>
            <w:vAlign w:val="bottom"/>
          </w:tcPr>
          <w:p w:rsidR="00D521C9" w:rsidDel="00A069A9" w:rsidP="00E92BA0" w:rsidRDefault="00D521C9" w14:paraId="73EE8BA1" w14:textId="192CFD67">
            <w:pPr>
              <w:rPr>
                <w:del w:author="Anthony Radford" w:date="2022-07-12T14:16:00Z" w:id="8357"/>
              </w:rPr>
            </w:pPr>
            <w:del w:author="Anthony Radford" w:date="2022-07-12T14:16:00Z" w:id="8358">
              <w:r w:rsidDel="00A069A9">
                <w:delText>Amendment not in period of adjust category</w:delText>
              </w:r>
            </w:del>
          </w:p>
        </w:tc>
      </w:tr>
      <w:tr w:rsidRPr="005732EC" w:rsidR="00D521C9" w:rsidDel="00A069A9" w:rsidTr="005017F9" w14:paraId="5A72FB89" w14:textId="21383466">
        <w:trPr>
          <w:trHeight w:val="255"/>
          <w:del w:author="Anthony Radford" w:date="2022-07-12T14:16:00Z" w:id="8359"/>
        </w:trPr>
        <w:tc>
          <w:tcPr>
            <w:tcW w:w="1418" w:type="dxa"/>
            <w:shd w:val="clear" w:color="auto" w:fill="auto"/>
            <w:noWrap/>
          </w:tcPr>
          <w:p w:rsidR="00D521C9" w:rsidDel="00A069A9" w:rsidP="00E92BA0" w:rsidRDefault="00D521C9" w14:paraId="5381AD49" w14:textId="3BA53CB9">
            <w:pPr>
              <w:rPr>
                <w:del w:author="Anthony Radford" w:date="2022-07-12T14:16:00Z" w:id="8360"/>
              </w:rPr>
            </w:pPr>
            <w:del w:author="Anthony Radford" w:date="2022-07-12T14:16:00Z" w:id="8361">
              <w:r w:rsidDel="00A069A9">
                <w:delText>901170</w:delText>
              </w:r>
            </w:del>
          </w:p>
        </w:tc>
        <w:tc>
          <w:tcPr>
            <w:tcW w:w="8222" w:type="dxa"/>
            <w:shd w:val="clear" w:color="auto" w:fill="auto"/>
            <w:noWrap/>
            <w:vAlign w:val="bottom"/>
          </w:tcPr>
          <w:p w:rsidR="00D521C9" w:rsidDel="00A069A9" w:rsidP="00E92BA0" w:rsidRDefault="00D521C9" w14:paraId="30E19DE4" w14:textId="127B59FF">
            <w:pPr>
              <w:rPr>
                <w:del w:author="Anthony Radford" w:date="2022-07-12T14:16:00Z" w:id="8362"/>
              </w:rPr>
            </w:pPr>
            <w:del w:author="Anthony Radford" w:date="2022-07-12T14:16:00Z" w:id="8363">
              <w:r w:rsidDel="00A069A9">
                <w:delText>Creditor Abbreviated Short Name may not be spaces</w:delText>
              </w:r>
            </w:del>
          </w:p>
        </w:tc>
      </w:tr>
      <w:tr w:rsidRPr="005732EC" w:rsidR="00D521C9" w:rsidDel="00A069A9" w:rsidTr="005017F9" w14:paraId="26E746DF" w14:textId="26586FE0">
        <w:trPr>
          <w:trHeight w:val="255"/>
          <w:del w:author="Anthony Radford" w:date="2022-07-12T14:16:00Z" w:id="8364"/>
        </w:trPr>
        <w:tc>
          <w:tcPr>
            <w:tcW w:w="1418" w:type="dxa"/>
            <w:shd w:val="clear" w:color="auto" w:fill="auto"/>
            <w:noWrap/>
          </w:tcPr>
          <w:p w:rsidR="00D521C9" w:rsidDel="00A069A9" w:rsidP="00E92BA0" w:rsidRDefault="00D521C9" w14:paraId="08288A18" w14:textId="7FE45D46">
            <w:pPr>
              <w:rPr>
                <w:del w:author="Anthony Radford" w:date="2022-07-12T14:16:00Z" w:id="8365"/>
              </w:rPr>
            </w:pPr>
            <w:del w:author="Anthony Radford" w:date="2022-07-12T14:16:00Z" w:id="8366">
              <w:r w:rsidDel="00A069A9">
                <w:delText>901171</w:delText>
              </w:r>
            </w:del>
          </w:p>
        </w:tc>
        <w:tc>
          <w:tcPr>
            <w:tcW w:w="8222" w:type="dxa"/>
            <w:shd w:val="clear" w:color="auto" w:fill="auto"/>
            <w:noWrap/>
            <w:vAlign w:val="bottom"/>
          </w:tcPr>
          <w:p w:rsidR="00D521C9" w:rsidDel="00A069A9" w:rsidP="00E92BA0" w:rsidRDefault="00D521C9" w14:paraId="16466D99" w14:textId="315BB5C1">
            <w:pPr>
              <w:rPr>
                <w:del w:author="Anthony Radford" w:date="2022-07-12T14:16:00Z" w:id="8367"/>
              </w:rPr>
            </w:pPr>
            <w:del w:author="Anthony Radford" w:date="2022-07-12T14:16:00Z" w:id="8368">
              <w:r w:rsidDel="00A069A9">
                <w:delText xml:space="preserve">Interbank Settlement Date is </w:delText>
              </w:r>
              <w:r w:rsidDel="00A069A9" w:rsidR="00921BBD">
                <w:delText>outside the range</w:delText>
              </w:r>
              <w:r w:rsidDel="00A069A9">
                <w:delText xml:space="preserve"> into the future</w:delText>
              </w:r>
            </w:del>
          </w:p>
        </w:tc>
      </w:tr>
      <w:tr w:rsidRPr="005732EC" w:rsidR="00D521C9" w:rsidDel="00A069A9" w:rsidTr="005017F9" w14:paraId="0063A892" w14:textId="733B95C9">
        <w:trPr>
          <w:trHeight w:val="255"/>
          <w:del w:author="Anthony Radford" w:date="2022-07-12T14:16:00Z" w:id="8369"/>
        </w:trPr>
        <w:tc>
          <w:tcPr>
            <w:tcW w:w="1418" w:type="dxa"/>
            <w:shd w:val="clear" w:color="auto" w:fill="auto"/>
            <w:noWrap/>
          </w:tcPr>
          <w:p w:rsidR="00D521C9" w:rsidDel="00A069A9" w:rsidP="00E92BA0" w:rsidRDefault="00D521C9" w14:paraId="1196AD02" w14:textId="144D4021">
            <w:pPr>
              <w:rPr>
                <w:del w:author="Anthony Radford" w:date="2022-07-12T14:16:00Z" w:id="8370"/>
              </w:rPr>
            </w:pPr>
            <w:del w:author="Anthony Radford" w:date="2022-07-12T14:16:00Z" w:id="8371">
              <w:r w:rsidDel="00A069A9">
                <w:delText>901172</w:delText>
              </w:r>
            </w:del>
          </w:p>
        </w:tc>
        <w:tc>
          <w:tcPr>
            <w:tcW w:w="8222" w:type="dxa"/>
            <w:shd w:val="clear" w:color="auto" w:fill="auto"/>
            <w:noWrap/>
            <w:vAlign w:val="bottom"/>
          </w:tcPr>
          <w:p w:rsidR="00D521C9" w:rsidDel="00A069A9" w:rsidP="00E92BA0" w:rsidRDefault="00D521C9" w14:paraId="5C77F0F4" w14:textId="4BE38A40">
            <w:pPr>
              <w:rPr>
                <w:del w:author="Anthony Radford" w:date="2022-07-12T14:16:00Z" w:id="8372"/>
              </w:rPr>
            </w:pPr>
            <w:del w:author="Anthony Radford" w:date="2022-07-12T14:16:00Z" w:id="8373">
              <w:r w:rsidDel="00A069A9">
                <w:delText>Duplicate direct debit request</w:delText>
              </w:r>
            </w:del>
          </w:p>
        </w:tc>
      </w:tr>
      <w:tr w:rsidRPr="005732EC" w:rsidR="00D521C9" w:rsidDel="00A069A9" w:rsidTr="005017F9" w14:paraId="2C3B4C80" w14:textId="5129CE13">
        <w:trPr>
          <w:trHeight w:val="255"/>
          <w:del w:author="Anthony Radford" w:date="2022-07-12T14:16:00Z" w:id="8374"/>
        </w:trPr>
        <w:tc>
          <w:tcPr>
            <w:tcW w:w="1418" w:type="dxa"/>
            <w:shd w:val="clear" w:color="auto" w:fill="auto"/>
            <w:noWrap/>
          </w:tcPr>
          <w:p w:rsidR="00D521C9" w:rsidDel="00A069A9" w:rsidP="00E92BA0" w:rsidRDefault="00D521C9" w14:paraId="0A469A0C" w14:textId="7E42E925">
            <w:pPr>
              <w:rPr>
                <w:del w:author="Anthony Radford" w:date="2022-07-12T14:16:00Z" w:id="8375"/>
              </w:rPr>
            </w:pPr>
            <w:del w:author="Anthony Radford" w:date="2022-07-12T14:16:00Z" w:id="8376">
              <w:r w:rsidDel="00A069A9">
                <w:delText>901173</w:delText>
              </w:r>
            </w:del>
          </w:p>
        </w:tc>
        <w:tc>
          <w:tcPr>
            <w:tcW w:w="8222" w:type="dxa"/>
            <w:shd w:val="clear" w:color="auto" w:fill="auto"/>
            <w:noWrap/>
            <w:vAlign w:val="bottom"/>
          </w:tcPr>
          <w:p w:rsidR="00D521C9" w:rsidDel="00A069A9" w:rsidP="00E92BA0" w:rsidRDefault="00D521C9" w14:paraId="519069E5" w14:textId="0DB0C2B2">
            <w:pPr>
              <w:rPr>
                <w:del w:author="Anthony Radford" w:date="2022-07-12T14:16:00Z" w:id="8377"/>
              </w:rPr>
            </w:pPr>
            <w:del w:author="Anthony Radford" w:date="2022-07-12T14:16:00Z" w:id="8378">
              <w:r w:rsidDel="00A069A9">
                <w:delText xml:space="preserve">Duplicate debit return </w:delText>
              </w:r>
            </w:del>
          </w:p>
        </w:tc>
      </w:tr>
      <w:tr w:rsidRPr="005732EC" w:rsidR="00D521C9" w:rsidDel="00A069A9" w:rsidTr="005017F9" w14:paraId="4BAD60A4" w14:textId="1D754466">
        <w:trPr>
          <w:trHeight w:val="255"/>
          <w:del w:author="Anthony Radford" w:date="2022-07-12T14:16:00Z" w:id="8379"/>
        </w:trPr>
        <w:tc>
          <w:tcPr>
            <w:tcW w:w="1418" w:type="dxa"/>
            <w:shd w:val="clear" w:color="auto" w:fill="auto"/>
            <w:noWrap/>
          </w:tcPr>
          <w:p w:rsidR="00D521C9" w:rsidDel="00A069A9" w:rsidP="00E92BA0" w:rsidRDefault="00D521C9" w14:paraId="79F29EA4" w14:textId="1050CEBF">
            <w:pPr>
              <w:rPr>
                <w:del w:author="Anthony Radford" w:date="2022-07-12T14:16:00Z" w:id="8380"/>
              </w:rPr>
            </w:pPr>
            <w:del w:author="Anthony Radford" w:date="2022-07-12T14:16:00Z" w:id="8381">
              <w:r w:rsidDel="00A069A9">
                <w:delText>901174</w:delText>
              </w:r>
            </w:del>
          </w:p>
        </w:tc>
        <w:tc>
          <w:tcPr>
            <w:tcW w:w="8222" w:type="dxa"/>
            <w:shd w:val="clear" w:color="auto" w:fill="auto"/>
            <w:noWrap/>
            <w:vAlign w:val="bottom"/>
          </w:tcPr>
          <w:p w:rsidR="00D521C9" w:rsidDel="00A069A9" w:rsidP="00E92BA0" w:rsidRDefault="00D521C9" w14:paraId="6BBCF91B" w14:textId="459C6FAE">
            <w:pPr>
              <w:rPr>
                <w:del w:author="Anthony Radford" w:date="2022-07-12T14:16:00Z" w:id="8382"/>
              </w:rPr>
            </w:pPr>
            <w:del w:author="Anthony Radford" w:date="2022-07-12T14:16:00Z" w:id="8383">
              <w:r w:rsidDel="00A069A9">
                <w:delText>Duplicate Cancellation request</w:delText>
              </w:r>
            </w:del>
          </w:p>
        </w:tc>
      </w:tr>
      <w:tr w:rsidRPr="005732EC" w:rsidR="00D521C9" w:rsidDel="00A069A9" w:rsidTr="005017F9" w14:paraId="34532AF5" w14:textId="3F66F4BF">
        <w:trPr>
          <w:trHeight w:val="255"/>
          <w:del w:author="Anthony Radford" w:date="2022-07-12T14:16:00Z" w:id="8384"/>
        </w:trPr>
        <w:tc>
          <w:tcPr>
            <w:tcW w:w="1418" w:type="dxa"/>
            <w:shd w:val="clear" w:color="auto" w:fill="auto"/>
            <w:noWrap/>
          </w:tcPr>
          <w:p w:rsidR="00D521C9" w:rsidDel="00A069A9" w:rsidP="00E92BA0" w:rsidRDefault="00D521C9" w14:paraId="556159B4" w14:textId="0DD46DBE">
            <w:pPr>
              <w:rPr>
                <w:del w:author="Anthony Radford" w:date="2022-07-12T14:16:00Z" w:id="8385"/>
              </w:rPr>
            </w:pPr>
            <w:del w:author="Anthony Radford" w:date="2022-07-12T14:16:00Z" w:id="8386">
              <w:r w:rsidDel="00A069A9">
                <w:delText>901175</w:delText>
              </w:r>
            </w:del>
          </w:p>
        </w:tc>
        <w:tc>
          <w:tcPr>
            <w:tcW w:w="8222" w:type="dxa"/>
            <w:shd w:val="clear" w:color="auto" w:fill="auto"/>
            <w:noWrap/>
            <w:vAlign w:val="bottom"/>
          </w:tcPr>
          <w:p w:rsidR="00D521C9" w:rsidDel="00A069A9" w:rsidP="00E92BA0" w:rsidRDefault="00D521C9" w14:paraId="12BB3E56" w14:textId="105F9F17">
            <w:pPr>
              <w:rPr>
                <w:del w:author="Anthony Radford" w:date="2022-07-12T14:16:00Z" w:id="8387"/>
              </w:rPr>
            </w:pPr>
            <w:del w:author="Anthony Radford" w:date="2022-07-12T14:16:00Z" w:id="8388">
              <w:r w:rsidDel="00A069A9">
                <w:delText xml:space="preserve">Duplicate </w:delText>
              </w:r>
              <w:r w:rsidDel="00A069A9" w:rsidR="00516A81">
                <w:delText>Mandate</w:delText>
              </w:r>
              <w:r w:rsidDel="00A069A9" w:rsidR="004530A5">
                <w:delText xml:space="preserve"> Suspension</w:delText>
              </w:r>
              <w:r w:rsidDel="00A069A9">
                <w:delText xml:space="preserve"> request</w:delText>
              </w:r>
            </w:del>
          </w:p>
        </w:tc>
      </w:tr>
      <w:tr w:rsidRPr="005732EC" w:rsidR="00D521C9" w:rsidDel="00A069A9" w:rsidTr="005017F9" w14:paraId="088811CC" w14:textId="079A5B7B">
        <w:trPr>
          <w:trHeight w:val="255"/>
          <w:del w:author="Anthony Radford" w:date="2022-07-12T14:16:00Z" w:id="8389"/>
        </w:trPr>
        <w:tc>
          <w:tcPr>
            <w:tcW w:w="1418" w:type="dxa"/>
            <w:shd w:val="clear" w:color="auto" w:fill="auto"/>
            <w:noWrap/>
          </w:tcPr>
          <w:p w:rsidR="00D521C9" w:rsidDel="00A069A9" w:rsidP="00E92BA0" w:rsidRDefault="00D521C9" w14:paraId="75A3B7F1" w14:textId="752D61BA">
            <w:pPr>
              <w:rPr>
                <w:del w:author="Anthony Radford" w:date="2022-07-12T14:16:00Z" w:id="8390"/>
              </w:rPr>
            </w:pPr>
            <w:del w:author="Anthony Radford" w:date="2022-07-12T14:16:00Z" w:id="8391">
              <w:r w:rsidDel="00A069A9">
                <w:delText>901176</w:delText>
              </w:r>
            </w:del>
          </w:p>
        </w:tc>
        <w:tc>
          <w:tcPr>
            <w:tcW w:w="8222" w:type="dxa"/>
            <w:shd w:val="clear" w:color="auto" w:fill="auto"/>
            <w:noWrap/>
            <w:vAlign w:val="bottom"/>
          </w:tcPr>
          <w:p w:rsidR="00D521C9" w:rsidDel="00A069A9" w:rsidP="00E92BA0" w:rsidRDefault="00D521C9" w14:paraId="24D48892" w14:textId="78C3B8ED">
            <w:pPr>
              <w:rPr>
                <w:del w:author="Anthony Radford" w:date="2022-07-12T14:16:00Z" w:id="8392"/>
              </w:rPr>
            </w:pPr>
            <w:del w:author="Anthony Radford" w:date="2022-07-12T14:16:00Z" w:id="8393">
              <w:r w:rsidDel="00A069A9">
                <w:delText xml:space="preserve">Duplicate </w:delText>
              </w:r>
              <w:r w:rsidDel="00A069A9" w:rsidR="00516A81">
                <w:delText>Mandate</w:delText>
              </w:r>
              <w:r w:rsidDel="00A069A9" w:rsidR="004530A5">
                <w:delText xml:space="preserve"> Suspension</w:delText>
              </w:r>
              <w:r w:rsidDel="00A069A9">
                <w:delText xml:space="preserve"> Confirmation </w:delText>
              </w:r>
            </w:del>
          </w:p>
        </w:tc>
      </w:tr>
      <w:tr w:rsidRPr="005732EC" w:rsidR="00D521C9" w:rsidDel="00A069A9" w:rsidTr="005017F9" w14:paraId="379143C4" w14:textId="6FFD1451">
        <w:trPr>
          <w:trHeight w:val="255"/>
          <w:del w:author="Anthony Radford" w:date="2022-07-12T14:16:00Z" w:id="8394"/>
        </w:trPr>
        <w:tc>
          <w:tcPr>
            <w:tcW w:w="1418" w:type="dxa"/>
            <w:shd w:val="clear" w:color="auto" w:fill="auto"/>
            <w:noWrap/>
          </w:tcPr>
          <w:p w:rsidR="00D521C9" w:rsidDel="00A069A9" w:rsidP="00E92BA0" w:rsidRDefault="00D521C9" w14:paraId="671F80E5" w14:textId="65985188">
            <w:pPr>
              <w:rPr>
                <w:del w:author="Anthony Radford" w:date="2022-07-12T14:16:00Z" w:id="8395"/>
              </w:rPr>
            </w:pPr>
            <w:del w:author="Anthony Radford" w:date="2022-07-12T14:16:00Z" w:id="8396">
              <w:r w:rsidDel="00A069A9">
                <w:delText>901177</w:delText>
              </w:r>
            </w:del>
          </w:p>
        </w:tc>
        <w:tc>
          <w:tcPr>
            <w:tcW w:w="8222" w:type="dxa"/>
            <w:shd w:val="clear" w:color="auto" w:fill="auto"/>
            <w:noWrap/>
            <w:vAlign w:val="bottom"/>
          </w:tcPr>
          <w:p w:rsidR="00D521C9" w:rsidDel="00A069A9" w:rsidP="00E92BA0" w:rsidRDefault="00D521C9" w14:paraId="3EA0BD77" w14:textId="0FB36381">
            <w:pPr>
              <w:rPr>
                <w:del w:author="Anthony Radford" w:date="2022-07-12T14:16:00Z" w:id="8397"/>
              </w:rPr>
            </w:pPr>
            <w:del w:author="Anthony Radford" w:date="2022-07-12T14:16:00Z" w:id="8398">
              <w:r w:rsidDel="00A069A9">
                <w:delText>Transaction Disputed based on Invalid Date</w:delText>
              </w:r>
            </w:del>
          </w:p>
        </w:tc>
      </w:tr>
      <w:tr w:rsidRPr="005732EC" w:rsidR="00D521C9" w:rsidDel="00A069A9" w:rsidTr="005017F9" w14:paraId="69DF1D00" w14:textId="532581BA">
        <w:trPr>
          <w:trHeight w:val="255"/>
          <w:del w:author="Anthony Radford" w:date="2022-07-12T14:16:00Z" w:id="8399"/>
        </w:trPr>
        <w:tc>
          <w:tcPr>
            <w:tcW w:w="1418" w:type="dxa"/>
            <w:shd w:val="clear" w:color="auto" w:fill="auto"/>
            <w:noWrap/>
          </w:tcPr>
          <w:p w:rsidR="00D521C9" w:rsidDel="00A069A9" w:rsidP="00E92BA0" w:rsidRDefault="00D521C9" w14:paraId="5AE17F42" w14:textId="5DE914B7">
            <w:pPr>
              <w:rPr>
                <w:del w:author="Anthony Radford" w:date="2022-07-12T14:16:00Z" w:id="8400"/>
              </w:rPr>
            </w:pPr>
            <w:del w:author="Anthony Radford" w:date="2022-07-12T14:16:00Z" w:id="8401">
              <w:r w:rsidDel="00A069A9">
                <w:delText>901178</w:delText>
              </w:r>
            </w:del>
          </w:p>
        </w:tc>
        <w:tc>
          <w:tcPr>
            <w:tcW w:w="8222" w:type="dxa"/>
            <w:shd w:val="clear" w:color="auto" w:fill="auto"/>
            <w:noWrap/>
            <w:vAlign w:val="bottom"/>
          </w:tcPr>
          <w:p w:rsidR="00D521C9" w:rsidDel="00A069A9" w:rsidP="00E92BA0" w:rsidRDefault="00D521C9" w14:paraId="17DBE4A4" w14:textId="30AC0AC2">
            <w:pPr>
              <w:rPr>
                <w:del w:author="Anthony Radford" w:date="2022-07-12T14:16:00Z" w:id="8402"/>
              </w:rPr>
            </w:pPr>
            <w:del w:author="Anthony Radford" w:date="2022-07-12T14:16:00Z" w:id="8403">
              <w:r w:rsidDel="00A069A9">
                <w:delText>Transaction Disputed based on Invalid Amount</w:delText>
              </w:r>
            </w:del>
          </w:p>
        </w:tc>
      </w:tr>
      <w:tr w:rsidRPr="005732EC" w:rsidR="00D521C9" w:rsidDel="00A069A9" w:rsidTr="005017F9" w14:paraId="7EF5D824" w14:textId="349649B6">
        <w:trPr>
          <w:trHeight w:val="255"/>
          <w:del w:author="Anthony Radford" w:date="2022-07-12T14:16:00Z" w:id="8404"/>
        </w:trPr>
        <w:tc>
          <w:tcPr>
            <w:tcW w:w="1418" w:type="dxa"/>
            <w:shd w:val="clear" w:color="auto" w:fill="auto"/>
            <w:noWrap/>
          </w:tcPr>
          <w:p w:rsidR="00D521C9" w:rsidDel="00A069A9" w:rsidP="00E92BA0" w:rsidRDefault="00D521C9" w14:paraId="2F687666" w14:textId="3D9C99D7">
            <w:pPr>
              <w:rPr>
                <w:del w:author="Anthony Radford" w:date="2022-07-12T14:16:00Z" w:id="8405"/>
              </w:rPr>
            </w:pPr>
            <w:del w:author="Anthony Radford" w:date="2022-07-12T14:16:00Z" w:id="8406">
              <w:r w:rsidDel="00A069A9">
                <w:delText>901179</w:delText>
              </w:r>
            </w:del>
          </w:p>
        </w:tc>
        <w:tc>
          <w:tcPr>
            <w:tcW w:w="8222" w:type="dxa"/>
            <w:shd w:val="clear" w:color="auto" w:fill="auto"/>
            <w:noWrap/>
            <w:vAlign w:val="bottom"/>
          </w:tcPr>
          <w:p w:rsidR="00D521C9" w:rsidDel="00A069A9" w:rsidP="00E92BA0" w:rsidRDefault="00D521C9" w14:paraId="5592E206" w14:textId="4F52BFD6">
            <w:pPr>
              <w:rPr>
                <w:del w:author="Anthony Radford" w:date="2022-07-12T14:16:00Z" w:id="8407"/>
              </w:rPr>
            </w:pPr>
            <w:del w:author="Anthony Radford" w:date="2022-07-12T14:16:00Z" w:id="8408">
              <w:r w:rsidDel="00A069A9">
                <w:delText>Sequence Number in Mandate Request Transaction Number Invalid</w:delText>
              </w:r>
            </w:del>
          </w:p>
        </w:tc>
      </w:tr>
      <w:tr w:rsidR="00F74B88" w:rsidDel="00A069A9" w:rsidTr="005017F9" w14:paraId="7EFC707F" w14:textId="3D7DFAD5">
        <w:trPr>
          <w:trHeight w:val="255"/>
          <w:del w:author="Anthony Radford" w:date="2022-07-12T14:16:00Z" w:id="8409"/>
        </w:trPr>
        <w:tc>
          <w:tcPr>
            <w:tcW w:w="1418" w:type="dxa"/>
            <w:tcBorders>
              <w:top w:val="single" w:color="auto" w:sz="4" w:space="0"/>
              <w:left w:val="single" w:color="auto" w:sz="4" w:space="0"/>
              <w:bottom w:val="single" w:color="auto" w:sz="4" w:space="0"/>
              <w:right w:val="single" w:color="auto" w:sz="4" w:space="0"/>
            </w:tcBorders>
            <w:noWrap/>
            <w:vAlign w:val="bottom"/>
          </w:tcPr>
          <w:p w:rsidRPr="00CE1FB6" w:rsidR="00F74B88" w:rsidDel="00A069A9" w:rsidP="00E92BA0" w:rsidRDefault="00F74B88" w14:paraId="3871E6B9" w14:textId="22265DF9">
            <w:pPr>
              <w:rPr>
                <w:del w:author="Anthony Radford" w:date="2022-07-12T14:16:00Z" w:id="8410"/>
              </w:rPr>
            </w:pPr>
            <w:del w:author="Anthony Radford" w:date="2022-07-12T14:16:00Z" w:id="8411">
              <w:r w:rsidDel="00A069A9">
                <w:delText>901180</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Pr="00CE1FB6" w:rsidR="00F74B88" w:rsidDel="00A069A9" w:rsidP="00F0135A" w:rsidRDefault="00F74B88" w14:paraId="04AD149D" w14:textId="4A872407">
            <w:pPr>
              <w:rPr>
                <w:del w:author="Anthony Radford" w:date="2022-07-12T14:16:00Z" w:id="8412"/>
                <w:rFonts w:ascii="Arial" w:hAnsi="Arial" w:eastAsia="Times New Roman"/>
                <w:lang w:val="en-GB"/>
              </w:rPr>
            </w:pPr>
            <w:del w:author="Anthony Radford" w:date="2022-07-12T14:16:00Z" w:id="8413">
              <w:r w:rsidDel="00A069A9">
                <w:delText>Invalid Transaction Status</w:delText>
              </w:r>
              <w:r w:rsidDel="00A069A9" w:rsidR="000145D9">
                <w:delText xml:space="preserve"> </w:delText>
              </w:r>
            </w:del>
          </w:p>
        </w:tc>
      </w:tr>
      <w:tr w:rsidR="00142A64" w:rsidDel="00A069A9" w:rsidTr="005017F9" w14:paraId="152F561D" w14:textId="74865064">
        <w:trPr>
          <w:trHeight w:val="255"/>
          <w:del w:author="Anthony Radford" w:date="2022-07-12T14:16:00Z" w:id="8414"/>
        </w:trPr>
        <w:tc>
          <w:tcPr>
            <w:tcW w:w="1418" w:type="dxa"/>
            <w:tcBorders>
              <w:top w:val="single" w:color="auto" w:sz="4" w:space="0"/>
              <w:left w:val="single" w:color="auto" w:sz="4" w:space="0"/>
              <w:bottom w:val="single" w:color="auto" w:sz="4" w:space="0"/>
              <w:right w:val="single" w:color="auto" w:sz="4" w:space="0"/>
            </w:tcBorders>
            <w:noWrap/>
            <w:vAlign w:val="bottom"/>
          </w:tcPr>
          <w:p w:rsidR="00142A64" w:rsidDel="00A069A9" w:rsidP="00E92BA0" w:rsidRDefault="00142A64" w14:paraId="3574B172" w14:textId="6E5CF929">
            <w:pPr>
              <w:rPr>
                <w:del w:author="Anthony Radford" w:date="2022-07-12T14:16:00Z" w:id="8415"/>
              </w:rPr>
            </w:pPr>
            <w:del w:author="Anthony Radford" w:date="2022-07-12T14:16:00Z" w:id="8416">
              <w:r w:rsidDel="00A069A9">
                <w:delText>901181</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142A64" w:rsidDel="00A069A9" w:rsidP="00E92BA0" w:rsidRDefault="00142A64" w14:paraId="58C83F40" w14:textId="11E40AFD">
            <w:pPr>
              <w:rPr>
                <w:del w:author="Anthony Radford" w:date="2022-07-12T14:16:00Z" w:id="8417"/>
              </w:rPr>
            </w:pPr>
            <w:del w:author="Anthony Radford" w:date="2022-07-12T14:16:00Z" w:id="8418">
              <w:r w:rsidDel="00A069A9">
                <w:delText>M</w:delText>
              </w:r>
              <w:r w:rsidRPr="00F74B88" w:rsidDel="00A069A9">
                <w:delText>ultiple collections in a payment cycle</w:delText>
              </w:r>
            </w:del>
          </w:p>
        </w:tc>
      </w:tr>
      <w:tr w:rsidR="00142A64" w:rsidDel="00A069A9" w:rsidTr="005017F9" w14:paraId="75CD4D85" w14:textId="746081BA">
        <w:trPr>
          <w:trHeight w:val="255"/>
          <w:del w:author="Anthony Radford" w:date="2022-07-12T14:16:00Z" w:id="8419"/>
        </w:trPr>
        <w:tc>
          <w:tcPr>
            <w:tcW w:w="1418" w:type="dxa"/>
            <w:tcBorders>
              <w:top w:val="single" w:color="auto" w:sz="4" w:space="0"/>
              <w:left w:val="single" w:color="auto" w:sz="4" w:space="0"/>
              <w:bottom w:val="single" w:color="auto" w:sz="4" w:space="0"/>
              <w:right w:val="single" w:color="auto" w:sz="4" w:space="0"/>
            </w:tcBorders>
            <w:noWrap/>
            <w:vAlign w:val="bottom"/>
          </w:tcPr>
          <w:p w:rsidR="00142A64" w:rsidDel="00A069A9" w:rsidP="00E92BA0" w:rsidRDefault="00142A64" w14:paraId="54076489" w14:textId="72554DDB">
            <w:pPr>
              <w:rPr>
                <w:del w:author="Anthony Radford" w:date="2022-07-12T14:16:00Z" w:id="8420"/>
              </w:rPr>
            </w:pPr>
            <w:del w:author="Anthony Radford" w:date="2022-07-12T14:16:00Z" w:id="8421">
              <w:r w:rsidDel="00A069A9">
                <w:delText>901182</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142A64" w:rsidDel="00A069A9" w:rsidP="00E92BA0" w:rsidRDefault="00142A64" w14:paraId="3AA8B8FB" w14:textId="3A5545B8">
            <w:pPr>
              <w:rPr>
                <w:del w:author="Anthony Radford" w:date="2022-07-12T14:16:00Z" w:id="8422"/>
              </w:rPr>
            </w:pPr>
            <w:del w:author="Anthony Radford" w:date="2022-07-12T14:16:00Z" w:id="8423">
              <w:r w:rsidDel="00A069A9">
                <w:rPr>
                  <w:lang w:val="en-US"/>
                </w:rPr>
                <w:delText xml:space="preserve">Invalid Authentication </w:delText>
              </w:r>
              <w:r w:rsidDel="00A069A9" w:rsidR="004B3AE5">
                <w:rPr>
                  <w:lang w:val="en-US"/>
                </w:rPr>
                <w:delText xml:space="preserve">Status </w:delText>
              </w:r>
              <w:r w:rsidDel="00A069A9">
                <w:rPr>
                  <w:lang w:val="en-US"/>
                </w:rPr>
                <w:delText xml:space="preserve">Indicator as per </w:delText>
              </w:r>
              <w:r w:rsidDel="00A069A9">
                <w:delText>Accept Indicator</w:delText>
              </w:r>
            </w:del>
          </w:p>
        </w:tc>
      </w:tr>
      <w:tr w:rsidR="00F53484" w:rsidDel="00A069A9" w:rsidTr="005017F9" w14:paraId="30EDF268" w14:textId="25ABE68C">
        <w:trPr>
          <w:trHeight w:val="255"/>
          <w:del w:author="Anthony Radford" w:date="2022-07-12T14:16:00Z" w:id="8424"/>
        </w:trPr>
        <w:tc>
          <w:tcPr>
            <w:tcW w:w="1418" w:type="dxa"/>
            <w:tcBorders>
              <w:top w:val="single" w:color="auto" w:sz="4" w:space="0"/>
              <w:left w:val="single" w:color="auto" w:sz="4" w:space="0"/>
              <w:bottom w:val="single" w:color="auto" w:sz="4" w:space="0"/>
              <w:right w:val="single" w:color="auto" w:sz="4" w:space="0"/>
            </w:tcBorders>
            <w:noWrap/>
            <w:vAlign w:val="bottom"/>
          </w:tcPr>
          <w:p w:rsidRPr="00CE1FB6" w:rsidR="00F53484" w:rsidDel="00A069A9" w:rsidP="00E92BA0" w:rsidRDefault="00F53484" w14:paraId="6023ED70" w14:textId="65CCC45F">
            <w:pPr>
              <w:rPr>
                <w:del w:author="Anthony Radford" w:date="2022-07-12T14:16:00Z" w:id="8425"/>
              </w:rPr>
            </w:pPr>
            <w:del w:author="Anthony Radford" w:date="2022-07-12T14:16:00Z" w:id="8426">
              <w:r w:rsidDel="00A069A9">
                <w:delText>901184</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Pr="00CE1FB6" w:rsidR="00F53484" w:rsidDel="00A069A9" w:rsidP="00E92BA0" w:rsidRDefault="00F53484" w14:paraId="5D58C0EB" w14:textId="1880F10B">
            <w:pPr>
              <w:rPr>
                <w:del w:author="Anthony Radford" w:date="2022-07-12T14:16:00Z" w:id="8427"/>
              </w:rPr>
            </w:pPr>
            <w:del w:author="Anthony Radford" w:date="2022-07-12T14:16:00Z" w:id="8428">
              <w:r w:rsidDel="00A069A9">
                <w:rPr>
                  <w:lang w:eastAsia="en-GB"/>
                </w:rPr>
                <w:delText>MAC key does not match</w:delText>
              </w:r>
            </w:del>
          </w:p>
        </w:tc>
      </w:tr>
      <w:tr w:rsidR="00F53484" w:rsidDel="00A069A9" w:rsidTr="005017F9" w14:paraId="42D54B7B" w14:textId="65BBF920">
        <w:trPr>
          <w:trHeight w:val="255"/>
          <w:del w:author="Anthony Radford" w:date="2022-07-12T14:16:00Z" w:id="8429"/>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33793D00" w14:textId="128140C6">
            <w:pPr>
              <w:rPr>
                <w:del w:author="Anthony Radford" w:date="2022-07-12T14:16:00Z" w:id="8430"/>
              </w:rPr>
            </w:pPr>
            <w:del w:author="Anthony Radford" w:date="2022-07-12T14:16:00Z" w:id="8431">
              <w:r w:rsidDel="00A069A9">
                <w:delText>901185</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4D25EBD6" w14:textId="28D09A4B">
            <w:pPr>
              <w:rPr>
                <w:del w:author="Anthony Radford" w:date="2022-07-12T14:16:00Z" w:id="8432"/>
              </w:rPr>
            </w:pPr>
            <w:del w:author="Anthony Radford" w:date="2022-07-12T14:16:00Z" w:id="8433">
              <w:r w:rsidDel="00A069A9">
                <w:delText>Mandate Request</w:delText>
              </w:r>
              <w:r w:rsidRPr="002D6E2C" w:rsidDel="00A069A9">
                <w:delText xml:space="preserve"> </w:delText>
              </w:r>
              <w:r w:rsidDel="00A069A9">
                <w:delText xml:space="preserve"> Transaction Identifier must match original message</w:delText>
              </w:r>
            </w:del>
          </w:p>
        </w:tc>
      </w:tr>
      <w:tr w:rsidR="00F53484" w:rsidDel="00A069A9" w:rsidTr="005017F9" w14:paraId="62FEDAF1" w14:textId="29025FE3">
        <w:trPr>
          <w:trHeight w:val="255"/>
          <w:del w:author="Anthony Radford" w:date="2022-07-12T14:16:00Z" w:id="8434"/>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0BBD8641" w14:textId="7E00D26F">
            <w:pPr>
              <w:rPr>
                <w:del w:author="Anthony Radford" w:date="2022-07-12T14:16:00Z" w:id="8435"/>
              </w:rPr>
            </w:pPr>
            <w:del w:author="Anthony Radford" w:date="2022-07-12T14:16:00Z" w:id="8436">
              <w:r w:rsidDel="00A069A9">
                <w:delText>901186</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00D4138E" w14:textId="28FDBB2C">
            <w:pPr>
              <w:rPr>
                <w:del w:author="Anthony Radford" w:date="2022-07-12T14:16:00Z" w:id="8437"/>
              </w:rPr>
            </w:pPr>
            <w:del w:author="Anthony Radford" w:date="2022-07-12T14:16:00Z" w:id="8438">
              <w:r w:rsidRPr="001A608B" w:rsidDel="00A069A9">
                <w:delText xml:space="preserve">The Debtor Account Type </w:delText>
              </w:r>
              <w:r w:rsidDel="00A069A9">
                <w:delText>and Account number are required on amendment</w:delText>
              </w:r>
            </w:del>
          </w:p>
        </w:tc>
      </w:tr>
      <w:tr w:rsidR="00F53484" w:rsidDel="00A069A9" w:rsidTr="005017F9" w14:paraId="415A2EDD" w14:textId="24397CF6">
        <w:trPr>
          <w:trHeight w:val="255"/>
          <w:del w:author="Anthony Radford" w:date="2022-07-12T14:16:00Z" w:id="8439"/>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66223DC5" w14:textId="442B2DE9">
            <w:pPr>
              <w:rPr>
                <w:del w:author="Anthony Radford" w:date="2022-07-12T14:16:00Z" w:id="8440"/>
              </w:rPr>
            </w:pPr>
            <w:del w:author="Anthony Radford" w:date="2022-07-12T14:16:00Z" w:id="8441">
              <w:r w:rsidDel="00A069A9">
                <w:delText>901187</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Pr="001A608B" w:rsidR="00F53484" w:rsidDel="00A069A9" w:rsidP="00E92BA0" w:rsidRDefault="00F53484" w14:paraId="4AA89B49" w14:textId="09412BC9">
            <w:pPr>
              <w:rPr>
                <w:del w:author="Anthony Radford" w:date="2022-07-12T14:16:00Z" w:id="8442"/>
              </w:rPr>
            </w:pPr>
            <w:del w:author="Anthony Radford" w:date="2022-07-12T14:16:00Z" w:id="8443">
              <w:r w:rsidDel="00A069A9">
                <w:delText>MAC is required if Debtor Authentication Required element = 0228</w:delText>
              </w:r>
            </w:del>
          </w:p>
        </w:tc>
      </w:tr>
      <w:tr w:rsidR="00F53484" w:rsidDel="00A069A9" w:rsidTr="005017F9" w14:paraId="6A218497" w14:textId="2EA05C6D">
        <w:trPr>
          <w:trHeight w:val="255"/>
          <w:del w:author="Anthony Radford" w:date="2022-07-12T14:16:00Z" w:id="8444"/>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3BC4AAFA" w14:textId="408FB5DC">
            <w:pPr>
              <w:rPr>
                <w:del w:author="Anthony Radford" w:date="2022-07-12T14:16:00Z" w:id="8445"/>
              </w:rPr>
            </w:pPr>
            <w:del w:author="Anthony Radford" w:date="2022-07-12T14:16:00Z" w:id="8446">
              <w:r w:rsidDel="00A069A9">
                <w:delText>901188</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02E018BC" w14:textId="139AA45E">
            <w:pPr>
              <w:rPr>
                <w:del w:author="Anthony Radford" w:date="2022-07-12T14:16:00Z" w:id="8447"/>
              </w:rPr>
            </w:pPr>
            <w:del w:author="Anthony Radford" w:date="2022-07-12T14:16:00Z" w:id="8448">
              <w:r w:rsidDel="00A069A9">
                <w:delText>Creditor Abbreviated Short</w:delText>
              </w:r>
              <w:r w:rsidRPr="00AE0BE3" w:rsidDel="00A069A9">
                <w:delText xml:space="preserve"> Name </w:delText>
              </w:r>
              <w:r w:rsidDel="00A069A9">
                <w:delText>not</w:delText>
              </w:r>
              <w:r w:rsidRPr="00AE0BE3" w:rsidDel="00A069A9">
                <w:delText xml:space="preserve"> </w:delText>
              </w:r>
              <w:r w:rsidDel="00A069A9">
                <w:delText>matched</w:delText>
              </w:r>
            </w:del>
          </w:p>
        </w:tc>
      </w:tr>
      <w:tr w:rsidR="00F53484" w:rsidDel="00A069A9" w:rsidTr="005017F9" w14:paraId="3EBC26DB" w14:textId="08EFF3B5">
        <w:trPr>
          <w:trHeight w:val="255"/>
          <w:del w:author="Anthony Radford" w:date="2022-07-12T14:16:00Z" w:id="8449"/>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22E879B7" w14:textId="6CD6913F">
            <w:pPr>
              <w:rPr>
                <w:del w:author="Anthony Radford" w:date="2022-07-12T14:16:00Z" w:id="8450"/>
              </w:rPr>
            </w:pPr>
            <w:del w:author="Anthony Radford" w:date="2022-07-12T14:16:00Z" w:id="8451">
              <w:r w:rsidDel="00A069A9">
                <w:delText>901189</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4B921854" w14:textId="50DEA86B">
            <w:pPr>
              <w:rPr>
                <w:del w:author="Anthony Radford" w:date="2022-07-12T14:16:00Z" w:id="8452"/>
              </w:rPr>
            </w:pPr>
            <w:del w:author="Anthony Radford" w:date="2022-07-12T14:16:00Z" w:id="8453">
              <w:r w:rsidDel="00A069A9">
                <w:delText>MAC must not be populated if Debtor Authentication Required element is not 0228</w:delText>
              </w:r>
            </w:del>
          </w:p>
        </w:tc>
      </w:tr>
      <w:tr w:rsidR="00F53484" w:rsidDel="00A069A9" w:rsidTr="005017F9" w14:paraId="546BD952" w14:textId="56067EA0">
        <w:trPr>
          <w:trHeight w:val="255"/>
          <w:del w:author="Anthony Radford" w:date="2022-07-12T14:16:00Z" w:id="8454"/>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532B7F51" w14:textId="5747D6A7">
            <w:pPr>
              <w:rPr>
                <w:del w:author="Anthony Radford" w:date="2022-07-12T14:16:00Z" w:id="8455"/>
              </w:rPr>
            </w:pPr>
            <w:del w:author="Anthony Radford" w:date="2022-07-12T14:16:00Z" w:id="8456">
              <w:r w:rsidDel="00A069A9">
                <w:delText>901190</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46C02582" w14:textId="278936C2">
            <w:pPr>
              <w:rPr>
                <w:del w:author="Anthony Radford" w:date="2022-07-12T14:16:00Z" w:id="8457"/>
              </w:rPr>
            </w:pPr>
            <w:del w:author="Anthony Radford" w:date="2022-07-12T14:16:00Z" w:id="8458">
              <w:r w:rsidRPr="002D6E2C" w:rsidDel="00A069A9">
                <w:delText xml:space="preserve">Invalid Adjustment Rate </w:delText>
              </w:r>
              <w:r w:rsidDel="00A069A9">
                <w:delText xml:space="preserve">or amount for category </w:delText>
              </w:r>
              <w:r w:rsidRPr="002D6E2C" w:rsidDel="00A069A9">
                <w:delText xml:space="preserve">on mandate </w:delText>
              </w:r>
            </w:del>
          </w:p>
        </w:tc>
      </w:tr>
      <w:tr w:rsidR="00F53484" w:rsidDel="00A069A9" w:rsidTr="005017F9" w14:paraId="0AA4E60C" w14:textId="7552FC77">
        <w:trPr>
          <w:trHeight w:val="255"/>
          <w:del w:author="Anthony Radford" w:date="2022-07-12T14:16:00Z" w:id="8459"/>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487D0A9C" w14:textId="499B6C87">
            <w:pPr>
              <w:rPr>
                <w:del w:author="Anthony Radford" w:date="2022-07-12T14:16:00Z" w:id="8460"/>
              </w:rPr>
            </w:pPr>
            <w:del w:author="Anthony Radford" w:date="2022-07-12T14:16:00Z" w:id="8461">
              <w:r w:rsidDel="00A069A9">
                <w:delText>901191</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000CEB20" w14:textId="75F5E4AF">
            <w:pPr>
              <w:rPr>
                <w:del w:author="Anthony Radford" w:date="2022-07-12T14:16:00Z" w:id="8462"/>
              </w:rPr>
            </w:pPr>
            <w:del w:author="Anthony Radford" w:date="2022-07-12T14:16:00Z" w:id="8463">
              <w:r w:rsidRPr="001A608B" w:rsidDel="00A069A9">
                <w:delText xml:space="preserve">The Debtor </w:delText>
              </w:r>
              <w:r w:rsidDel="00A069A9">
                <w:delText>Bank Branch Number</w:delText>
              </w:r>
              <w:r w:rsidRPr="001A608B" w:rsidDel="00A069A9">
                <w:delText xml:space="preserve"> </w:delText>
              </w:r>
              <w:r w:rsidDel="00A069A9">
                <w:delText>and Account number are required on amendment</w:delText>
              </w:r>
            </w:del>
          </w:p>
        </w:tc>
      </w:tr>
      <w:tr w:rsidR="00F53484" w:rsidDel="00A069A9" w:rsidTr="005017F9" w14:paraId="7FFCF829" w14:textId="0CAB8ACB">
        <w:trPr>
          <w:trHeight w:val="255"/>
          <w:del w:author="Anthony Radford" w:date="2022-07-12T14:16:00Z" w:id="8464"/>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731A0F68" w14:textId="6E25BC73">
            <w:pPr>
              <w:rPr>
                <w:del w:author="Anthony Radford" w:date="2022-07-12T14:16:00Z" w:id="8465"/>
              </w:rPr>
            </w:pPr>
            <w:del w:author="Anthony Radford" w:date="2022-07-12T14:16:00Z" w:id="8466">
              <w:r w:rsidDel="00A069A9">
                <w:delText>901192</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49CE075B" w14:textId="0B31B2F8">
            <w:pPr>
              <w:rPr>
                <w:del w:author="Anthony Radford" w:date="2022-07-12T14:16:00Z" w:id="8467"/>
              </w:rPr>
            </w:pPr>
            <w:del w:author="Anthony Radford" w:date="2022-07-12T14:16:00Z" w:id="8468">
              <w:r w:rsidDel="00A069A9">
                <w:delText>MAC is invalid</w:delText>
              </w:r>
            </w:del>
          </w:p>
        </w:tc>
      </w:tr>
      <w:tr w:rsidR="00F53484" w:rsidDel="00A069A9" w:rsidTr="005017F9" w14:paraId="1A424884" w14:textId="0E4E87CB">
        <w:trPr>
          <w:trHeight w:val="255"/>
          <w:del w:author="Anthony Radford" w:date="2022-07-12T14:16:00Z" w:id="8469"/>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26C92F63" w14:textId="715A91CD">
            <w:pPr>
              <w:rPr>
                <w:del w:author="Anthony Radford" w:date="2022-07-12T14:16:00Z" w:id="8470"/>
              </w:rPr>
            </w:pPr>
            <w:del w:author="Anthony Radford" w:date="2022-07-12T14:16:00Z" w:id="8471">
              <w:r w:rsidDel="00A069A9">
                <w:delText>901193</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0F2BB16C" w14:textId="1CC6B65B">
            <w:pPr>
              <w:rPr>
                <w:del w:author="Anthony Radford" w:date="2022-07-12T14:16:00Z" w:id="8472"/>
              </w:rPr>
            </w:pPr>
            <w:del w:author="Anthony Radford" w:date="2022-07-12T14:16:00Z" w:id="8473">
              <w:r w:rsidRPr="002D6E2C" w:rsidDel="00A069A9">
                <w:delText xml:space="preserve">Invalid </w:delText>
              </w:r>
              <w:r w:rsidDel="00A069A9">
                <w:delText xml:space="preserve">Adjustment Category for </w:delText>
              </w:r>
              <w:r w:rsidRPr="002D6E2C" w:rsidDel="00A069A9">
                <w:delText xml:space="preserve">Debit Value Type </w:delText>
              </w:r>
              <w:r w:rsidDel="00A069A9">
                <w:delText>“FIXED”</w:delText>
              </w:r>
            </w:del>
          </w:p>
        </w:tc>
      </w:tr>
      <w:tr w:rsidR="00F53484" w:rsidDel="00A069A9" w:rsidTr="005017F9" w14:paraId="2D6C0D46" w14:textId="1F135A10">
        <w:trPr>
          <w:trHeight w:val="255"/>
          <w:del w:author="Anthony Radford" w:date="2022-07-12T14:16:00Z" w:id="8474"/>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7BE49FFB" w14:textId="515E7F57">
            <w:pPr>
              <w:rPr>
                <w:del w:author="Anthony Radford" w:date="2022-07-12T14:16:00Z" w:id="8475"/>
              </w:rPr>
            </w:pPr>
            <w:del w:author="Anthony Radford" w:date="2022-07-12T14:16:00Z" w:id="8476">
              <w:r w:rsidDel="00A069A9">
                <w:delText>901195</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0CDA4A96" w14:textId="4065DE71">
            <w:pPr>
              <w:rPr>
                <w:del w:author="Anthony Radford" w:date="2022-07-12T14:16:00Z" w:id="8477"/>
              </w:rPr>
            </w:pPr>
            <w:del w:author="Anthony Radford" w:date="2022-07-12T14:16:00Z" w:id="8478">
              <w:r w:rsidDel="00A069A9">
                <w:delText>If the First Collection Date is populated, then t</w:delText>
              </w:r>
              <w:r w:rsidRPr="002D6E2C" w:rsidDel="00A069A9">
                <w:delText xml:space="preserve">he </w:delText>
              </w:r>
              <w:r w:rsidDel="00A069A9">
                <w:delText>First Collection</w:delText>
              </w:r>
              <w:r w:rsidRPr="002D6E2C" w:rsidDel="00A069A9">
                <w:delText xml:space="preserve"> Amount </w:delText>
              </w:r>
              <w:r w:rsidDel="00A069A9">
                <w:delText>must also be populated</w:delText>
              </w:r>
            </w:del>
          </w:p>
        </w:tc>
      </w:tr>
      <w:tr w:rsidR="00F53484" w:rsidDel="00A069A9" w:rsidTr="005017F9" w14:paraId="78700424" w14:textId="13365606">
        <w:trPr>
          <w:trHeight w:val="255"/>
          <w:del w:author="Anthony Radford" w:date="2022-07-12T14:16:00Z" w:id="8479"/>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2545F36C" w14:textId="4CA5B242">
            <w:pPr>
              <w:rPr>
                <w:del w:author="Anthony Radford" w:date="2022-07-12T14:16:00Z" w:id="8480"/>
              </w:rPr>
            </w:pPr>
            <w:del w:author="Anthony Radford" w:date="2022-07-12T14:16:00Z" w:id="8481">
              <w:r w:rsidDel="00A069A9">
                <w:delText>9011</w:delText>
              </w:r>
              <w:r w:rsidRPr="00AC72D7" w:rsidDel="00A069A9">
                <w:delText>9</w:delText>
              </w:r>
              <w:r w:rsidDel="00A069A9">
                <w:delText>6</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07984A88" w14:textId="58BAD97C">
            <w:pPr>
              <w:rPr>
                <w:del w:author="Anthony Radford" w:date="2022-07-12T14:16:00Z" w:id="8482"/>
              </w:rPr>
            </w:pPr>
            <w:del w:author="Anthony Radford" w:date="2022-07-12T14:16:00Z" w:id="8483">
              <w:r w:rsidRPr="00AC72D7" w:rsidDel="00A069A9">
                <w:delText xml:space="preserve">Invalid Creditor </w:delText>
              </w:r>
              <w:r w:rsidDel="00A069A9">
                <w:delText>Bank Member ID</w:delText>
              </w:r>
            </w:del>
          </w:p>
        </w:tc>
      </w:tr>
      <w:tr w:rsidR="00F53484" w:rsidDel="00A069A9" w:rsidTr="005017F9" w14:paraId="0549F1DA" w14:textId="25D4BECB">
        <w:trPr>
          <w:trHeight w:val="255"/>
          <w:del w:author="Anthony Radford" w:date="2022-07-12T14:16:00Z" w:id="8484"/>
        </w:trPr>
        <w:tc>
          <w:tcPr>
            <w:tcW w:w="1418" w:type="dxa"/>
            <w:tcBorders>
              <w:top w:val="single" w:color="auto" w:sz="4" w:space="0"/>
              <w:left w:val="single" w:color="auto" w:sz="4" w:space="0"/>
              <w:bottom w:val="single" w:color="auto" w:sz="4" w:space="0"/>
              <w:right w:val="single" w:color="auto" w:sz="4" w:space="0"/>
            </w:tcBorders>
            <w:noWrap/>
          </w:tcPr>
          <w:p w:rsidR="00F53484" w:rsidDel="00A069A9" w:rsidP="00E92BA0" w:rsidRDefault="00F53484" w14:paraId="7C5BD6E1" w14:textId="4F7B8AA5">
            <w:pPr>
              <w:rPr>
                <w:del w:author="Anthony Radford" w:date="2022-07-12T14:16:00Z" w:id="8485"/>
              </w:rPr>
            </w:pPr>
            <w:del w:author="Anthony Radford" w:date="2022-07-12T14:16:00Z" w:id="8486">
              <w:r w:rsidDel="00A069A9">
                <w:delText>901197</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6A4F750A" w14:textId="3868C184">
            <w:pPr>
              <w:rPr>
                <w:del w:author="Anthony Radford" w:date="2022-07-12T14:16:00Z" w:id="8487"/>
              </w:rPr>
            </w:pPr>
            <w:del w:author="Anthony Radford" w:date="2022-07-12T14:16:00Z" w:id="8488">
              <w:r w:rsidRPr="00AC72D7" w:rsidDel="00A069A9">
                <w:delText xml:space="preserve">Invalid Debtor </w:delText>
              </w:r>
              <w:r w:rsidDel="00A069A9">
                <w:delText>Bank Member ID</w:delText>
              </w:r>
            </w:del>
          </w:p>
        </w:tc>
      </w:tr>
      <w:tr w:rsidR="00F53484" w:rsidDel="00A069A9" w:rsidTr="005017F9" w14:paraId="6609C73A" w14:textId="46B0F4B3">
        <w:trPr>
          <w:trHeight w:val="255"/>
          <w:del w:author="Anthony Radford" w:date="2022-07-12T14:16:00Z" w:id="8489"/>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00CFFD49" w14:textId="6B2F3942">
            <w:pPr>
              <w:rPr>
                <w:del w:author="Anthony Radford" w:date="2022-07-12T14:16:00Z" w:id="8490"/>
              </w:rPr>
            </w:pPr>
            <w:del w:author="Anthony Radford" w:date="2022-07-12T14:16:00Z" w:id="8491">
              <w:r w:rsidDel="00A069A9">
                <w:delText>901198</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463478C4" w14:textId="62AA9F5F">
            <w:pPr>
              <w:rPr>
                <w:del w:author="Anthony Radford" w:date="2022-07-12T14:16:00Z" w:id="8492"/>
              </w:rPr>
            </w:pPr>
            <w:del w:author="Anthony Radford" w:date="2022-07-12T14:16:00Z" w:id="8493">
              <w:r w:rsidDel="00A069A9">
                <w:rPr>
                  <w:lang w:val="en-US"/>
                </w:rPr>
                <w:delText>Currency Code must be “ZAR” for South Africa</w:delText>
              </w:r>
            </w:del>
          </w:p>
        </w:tc>
      </w:tr>
      <w:tr w:rsidR="00F53484" w:rsidDel="00A069A9" w:rsidTr="005017F9" w14:paraId="07C82787" w14:textId="7DACAA2C">
        <w:trPr>
          <w:trHeight w:val="255"/>
          <w:del w:author="Anthony Radford" w:date="2022-07-12T14:16:00Z" w:id="8494"/>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202CE113" w14:textId="0DB1A0A2">
            <w:pPr>
              <w:rPr>
                <w:del w:author="Anthony Radford" w:date="2022-07-12T14:16:00Z" w:id="8495"/>
              </w:rPr>
            </w:pPr>
            <w:del w:author="Anthony Radford" w:date="2022-07-12T14:16:00Z" w:id="8496">
              <w:r w:rsidDel="00A069A9">
                <w:delText>901199</w:delText>
              </w:r>
            </w:del>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74C36A0B" w14:textId="39BC08DC">
            <w:pPr>
              <w:rPr>
                <w:del w:author="Anthony Radford" w:date="2022-07-12T14:16:00Z" w:id="8497"/>
              </w:rPr>
            </w:pPr>
            <w:del w:author="Anthony Radford" w:date="2022-07-12T14:16:00Z" w:id="8498">
              <w:r w:rsidDel="00A069A9">
                <w:delText>Mandate requires re-authentication</w:delText>
              </w:r>
            </w:del>
          </w:p>
        </w:tc>
      </w:tr>
      <w:tr w:rsidR="00F53484" w:rsidDel="00A069A9" w:rsidTr="005017F9" w14:paraId="2164DE8E" w14:textId="4D6AC9F9">
        <w:trPr>
          <w:trHeight w:val="255"/>
          <w:del w:author="Anthony Radford" w:date="2022-07-12T14:16:00Z" w:id="8499"/>
        </w:trPr>
        <w:tc>
          <w:tcPr>
            <w:tcW w:w="1418"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24A11F84" w14:textId="64095A69">
            <w:pPr>
              <w:rPr>
                <w:del w:author="Anthony Radford" w:date="2022-07-12T14:16:00Z" w:id="8500"/>
              </w:rPr>
            </w:pPr>
          </w:p>
        </w:tc>
        <w:tc>
          <w:tcPr>
            <w:tcW w:w="8222" w:type="dxa"/>
            <w:tcBorders>
              <w:top w:val="single" w:color="auto" w:sz="4" w:space="0"/>
              <w:left w:val="single" w:color="auto" w:sz="4" w:space="0"/>
              <w:bottom w:val="single" w:color="auto" w:sz="4" w:space="0"/>
              <w:right w:val="single" w:color="auto" w:sz="4" w:space="0"/>
            </w:tcBorders>
            <w:noWrap/>
            <w:vAlign w:val="bottom"/>
          </w:tcPr>
          <w:p w:rsidR="00F53484" w:rsidDel="00A069A9" w:rsidP="00E92BA0" w:rsidRDefault="00F53484" w14:paraId="5442CAA4" w14:textId="55DE54DF">
            <w:pPr>
              <w:rPr>
                <w:del w:author="Anthony Radford" w:date="2022-07-12T14:16:00Z" w:id="8501"/>
              </w:rPr>
            </w:pPr>
          </w:p>
        </w:tc>
      </w:tr>
      <w:tr w:rsidRPr="005732EC" w:rsidR="00F53484" w:rsidDel="00A069A9" w:rsidTr="005017F9" w14:paraId="529929A6" w14:textId="10E1EA6D">
        <w:trPr>
          <w:trHeight w:val="255"/>
          <w:del w:author="Anthony Radford" w:date="2022-07-12T14:16:00Z" w:id="8502"/>
        </w:trPr>
        <w:tc>
          <w:tcPr>
            <w:tcW w:w="1418" w:type="dxa"/>
            <w:shd w:val="clear" w:color="auto" w:fill="auto"/>
            <w:noWrap/>
            <w:vAlign w:val="bottom"/>
          </w:tcPr>
          <w:p w:rsidRPr="005732EC" w:rsidR="00F53484" w:rsidDel="00A069A9" w:rsidP="00E92BA0" w:rsidRDefault="00F53484" w14:paraId="35BAB36C" w14:textId="07BB6667">
            <w:pPr>
              <w:rPr>
                <w:del w:author="Anthony Radford" w:date="2022-07-12T14:16:00Z" w:id="8503"/>
                <w:rFonts w:eastAsia="Times New Roman"/>
                <w:bCs/>
              </w:rPr>
            </w:pPr>
            <w:del w:author="Anthony Radford" w:date="2022-07-12T14:16:00Z" w:id="8504">
              <w:r w:rsidDel="00A069A9">
                <w:delText>902001</w:delText>
              </w:r>
            </w:del>
          </w:p>
        </w:tc>
        <w:tc>
          <w:tcPr>
            <w:tcW w:w="8222" w:type="dxa"/>
            <w:shd w:val="clear" w:color="auto" w:fill="auto"/>
            <w:noWrap/>
            <w:vAlign w:val="bottom"/>
          </w:tcPr>
          <w:p w:rsidRPr="005732EC" w:rsidR="00F53484" w:rsidDel="00A069A9" w:rsidP="00E92BA0" w:rsidRDefault="00F53484" w14:paraId="5681F4CC" w14:textId="26FE9D36">
            <w:pPr>
              <w:rPr>
                <w:del w:author="Anthony Radford" w:date="2022-07-12T14:16:00Z" w:id="8505"/>
                <w:rFonts w:eastAsia="Times New Roman"/>
                <w:bCs/>
              </w:rPr>
            </w:pPr>
            <w:del w:author="Anthony Radford" w:date="2022-07-12T14:16:00Z" w:id="8506">
              <w:r w:rsidDel="00A069A9">
                <w:delText>Assignment may not be spaces</w:delText>
              </w:r>
            </w:del>
          </w:p>
        </w:tc>
      </w:tr>
      <w:tr w:rsidRPr="005732EC" w:rsidR="00F53484" w:rsidDel="00A069A9" w:rsidTr="005017F9" w14:paraId="7C28D8E4" w14:textId="5D88D157">
        <w:trPr>
          <w:trHeight w:val="255"/>
          <w:del w:author="Anthony Radford" w:date="2022-07-12T14:16:00Z" w:id="8507"/>
        </w:trPr>
        <w:tc>
          <w:tcPr>
            <w:tcW w:w="1418" w:type="dxa"/>
            <w:shd w:val="clear" w:color="auto" w:fill="auto"/>
            <w:noWrap/>
            <w:vAlign w:val="bottom"/>
          </w:tcPr>
          <w:p w:rsidRPr="005732EC" w:rsidR="00F53484" w:rsidDel="00A069A9" w:rsidP="00E92BA0" w:rsidRDefault="00F53484" w14:paraId="58DFA297" w14:textId="64990F22">
            <w:pPr>
              <w:rPr>
                <w:del w:author="Anthony Radford" w:date="2022-07-12T14:16:00Z" w:id="8508"/>
                <w:rFonts w:eastAsia="Times New Roman"/>
                <w:bCs/>
              </w:rPr>
            </w:pPr>
            <w:del w:author="Anthony Radford" w:date="2022-07-12T14:16:00Z" w:id="8509">
              <w:r w:rsidDel="00A069A9">
                <w:delText>902003</w:delText>
              </w:r>
            </w:del>
          </w:p>
        </w:tc>
        <w:tc>
          <w:tcPr>
            <w:tcW w:w="8222" w:type="dxa"/>
            <w:shd w:val="clear" w:color="auto" w:fill="auto"/>
            <w:noWrap/>
            <w:vAlign w:val="bottom"/>
          </w:tcPr>
          <w:p w:rsidRPr="005732EC" w:rsidR="00F53484" w:rsidDel="00A069A9" w:rsidP="00E92BA0" w:rsidRDefault="00F53484" w14:paraId="166D5A2B" w14:textId="4B42D240">
            <w:pPr>
              <w:rPr>
                <w:del w:author="Anthony Radford" w:date="2022-07-12T14:16:00Z" w:id="8510"/>
                <w:rFonts w:eastAsia="Times New Roman"/>
                <w:bCs/>
              </w:rPr>
            </w:pPr>
            <w:del w:author="Anthony Radford" w:date="2022-07-12T14:16:00Z" w:id="8511">
              <w:r w:rsidDel="00A069A9">
                <w:delText>Service ID on Assignment is invalid</w:delText>
              </w:r>
            </w:del>
          </w:p>
        </w:tc>
      </w:tr>
      <w:tr w:rsidRPr="005732EC" w:rsidR="00F53484" w:rsidDel="00A069A9" w:rsidTr="005017F9" w14:paraId="6FCD3BB2" w14:textId="5D9BAC82">
        <w:trPr>
          <w:trHeight w:val="255"/>
          <w:del w:author="Anthony Radford" w:date="2022-07-12T14:16:00Z" w:id="8512"/>
        </w:trPr>
        <w:tc>
          <w:tcPr>
            <w:tcW w:w="1418" w:type="dxa"/>
            <w:shd w:val="clear" w:color="auto" w:fill="auto"/>
            <w:noWrap/>
            <w:vAlign w:val="bottom"/>
          </w:tcPr>
          <w:p w:rsidRPr="005732EC" w:rsidR="00F53484" w:rsidDel="00A069A9" w:rsidP="00E92BA0" w:rsidRDefault="00F53484" w14:paraId="4615A8A6" w14:textId="31294676">
            <w:pPr>
              <w:rPr>
                <w:del w:author="Anthony Radford" w:date="2022-07-12T14:16:00Z" w:id="8513"/>
                <w:rFonts w:eastAsia="Times New Roman"/>
                <w:bCs/>
              </w:rPr>
            </w:pPr>
            <w:del w:author="Anthony Radford" w:date="2022-07-12T14:16:00Z" w:id="8514">
              <w:r w:rsidDel="00A069A9">
                <w:delText>902004</w:delText>
              </w:r>
            </w:del>
          </w:p>
        </w:tc>
        <w:tc>
          <w:tcPr>
            <w:tcW w:w="8222" w:type="dxa"/>
            <w:shd w:val="clear" w:color="auto" w:fill="auto"/>
            <w:noWrap/>
            <w:vAlign w:val="bottom"/>
          </w:tcPr>
          <w:p w:rsidRPr="005732EC" w:rsidR="00F53484" w:rsidDel="00A069A9" w:rsidP="00E92BA0" w:rsidRDefault="00F53484" w14:paraId="47F3D207" w14:textId="47352A11">
            <w:pPr>
              <w:rPr>
                <w:del w:author="Anthony Radford" w:date="2022-07-12T14:16:00Z" w:id="8515"/>
                <w:rFonts w:eastAsia="Times New Roman"/>
                <w:bCs/>
              </w:rPr>
            </w:pPr>
            <w:del w:author="Anthony Radford" w:date="2022-07-12T14:16:00Z" w:id="8516">
              <w:r w:rsidDel="00A069A9">
                <w:delText>Identifier code in Assignment ID invalid</w:delText>
              </w:r>
            </w:del>
          </w:p>
        </w:tc>
      </w:tr>
      <w:tr w:rsidRPr="005732EC" w:rsidR="00F53484" w:rsidDel="00A069A9" w:rsidTr="005017F9" w14:paraId="3DC7EC01" w14:textId="04891F19">
        <w:trPr>
          <w:trHeight w:val="255"/>
          <w:del w:author="Anthony Radford" w:date="2022-07-12T14:16:00Z" w:id="8517"/>
        </w:trPr>
        <w:tc>
          <w:tcPr>
            <w:tcW w:w="1418" w:type="dxa"/>
            <w:shd w:val="clear" w:color="auto" w:fill="auto"/>
            <w:noWrap/>
            <w:vAlign w:val="bottom"/>
          </w:tcPr>
          <w:p w:rsidRPr="005732EC" w:rsidR="00F53484" w:rsidDel="00A069A9" w:rsidP="00E92BA0" w:rsidRDefault="00F53484" w14:paraId="2F77FDBF" w14:textId="07933D75">
            <w:pPr>
              <w:rPr>
                <w:del w:author="Anthony Radford" w:date="2022-07-12T14:16:00Z" w:id="8518"/>
                <w:rFonts w:eastAsia="Times New Roman"/>
                <w:bCs/>
              </w:rPr>
            </w:pPr>
            <w:del w:author="Anthony Radford" w:date="2022-07-12T14:16:00Z" w:id="8519">
              <w:r w:rsidDel="00A069A9">
                <w:delText>902005</w:delText>
              </w:r>
            </w:del>
          </w:p>
        </w:tc>
        <w:tc>
          <w:tcPr>
            <w:tcW w:w="8222" w:type="dxa"/>
            <w:shd w:val="clear" w:color="auto" w:fill="auto"/>
            <w:noWrap/>
            <w:vAlign w:val="bottom"/>
          </w:tcPr>
          <w:p w:rsidRPr="005732EC" w:rsidR="00F53484" w:rsidDel="00A069A9" w:rsidP="00E92BA0" w:rsidRDefault="00F53484" w14:paraId="294E5963" w14:textId="1D34901B">
            <w:pPr>
              <w:rPr>
                <w:del w:author="Anthony Radford" w:date="2022-07-12T14:16:00Z" w:id="8520"/>
                <w:rFonts w:eastAsia="Times New Roman"/>
                <w:bCs/>
              </w:rPr>
            </w:pPr>
            <w:del w:author="Anthony Radford" w:date="2022-07-12T14:16:00Z" w:id="8521">
              <w:r w:rsidDel="00A069A9">
                <w:delText>Invalid file type</w:delText>
              </w:r>
              <w:r w:rsidDel="00A069A9">
                <w:tab/>
              </w:r>
            </w:del>
          </w:p>
        </w:tc>
      </w:tr>
      <w:tr w:rsidRPr="005732EC" w:rsidR="00F53484" w:rsidDel="00A069A9" w:rsidTr="005017F9" w14:paraId="28F49082" w14:textId="505FDCD8">
        <w:trPr>
          <w:trHeight w:val="255"/>
          <w:del w:author="Anthony Radford" w:date="2022-07-12T14:16:00Z" w:id="8522"/>
        </w:trPr>
        <w:tc>
          <w:tcPr>
            <w:tcW w:w="1418" w:type="dxa"/>
            <w:shd w:val="clear" w:color="auto" w:fill="auto"/>
            <w:noWrap/>
            <w:vAlign w:val="bottom"/>
          </w:tcPr>
          <w:p w:rsidRPr="005732EC" w:rsidR="00F53484" w:rsidDel="00A069A9" w:rsidP="00E92BA0" w:rsidRDefault="00F53484" w14:paraId="39B5AF51" w14:textId="4E3AB91F">
            <w:pPr>
              <w:rPr>
                <w:del w:author="Anthony Radford" w:date="2022-07-12T14:16:00Z" w:id="8523"/>
                <w:rFonts w:eastAsia="Times New Roman"/>
                <w:bCs/>
              </w:rPr>
            </w:pPr>
            <w:del w:author="Anthony Radford" w:date="2022-07-12T14:16:00Z" w:id="8524">
              <w:r w:rsidDel="00A069A9">
                <w:delText>902006</w:delText>
              </w:r>
            </w:del>
          </w:p>
        </w:tc>
        <w:tc>
          <w:tcPr>
            <w:tcW w:w="8222" w:type="dxa"/>
            <w:shd w:val="clear" w:color="auto" w:fill="auto"/>
            <w:noWrap/>
            <w:vAlign w:val="bottom"/>
          </w:tcPr>
          <w:p w:rsidRPr="005732EC" w:rsidR="00F53484" w:rsidDel="00A069A9" w:rsidP="00E92BA0" w:rsidRDefault="00F53484" w14:paraId="0A137ECF" w14:textId="5591AB27">
            <w:pPr>
              <w:rPr>
                <w:del w:author="Anthony Radford" w:date="2022-07-12T14:16:00Z" w:id="8525"/>
                <w:rFonts w:eastAsia="Times New Roman"/>
                <w:bCs/>
              </w:rPr>
            </w:pPr>
            <w:del w:author="Anthony Radford" w:date="2022-07-12T14:16:00Z" w:id="8526">
              <w:r w:rsidDel="00A069A9">
                <w:delText>File number is not in sequence</w:delText>
              </w:r>
            </w:del>
          </w:p>
        </w:tc>
      </w:tr>
      <w:tr w:rsidRPr="005732EC" w:rsidR="00F53484" w:rsidDel="00A069A9" w:rsidTr="005017F9" w14:paraId="3B746D3D" w14:textId="64073712">
        <w:trPr>
          <w:trHeight w:val="255"/>
          <w:del w:author="Anthony Radford" w:date="2022-07-12T14:16:00Z" w:id="8527"/>
        </w:trPr>
        <w:tc>
          <w:tcPr>
            <w:tcW w:w="1418" w:type="dxa"/>
            <w:shd w:val="clear" w:color="auto" w:fill="auto"/>
            <w:noWrap/>
            <w:vAlign w:val="bottom"/>
          </w:tcPr>
          <w:p w:rsidRPr="005732EC" w:rsidR="00F53484" w:rsidDel="00A069A9" w:rsidP="00E92BA0" w:rsidRDefault="00F53484" w14:paraId="4958A5BD" w14:textId="38517C2B">
            <w:pPr>
              <w:rPr>
                <w:del w:author="Anthony Radford" w:date="2022-07-12T14:16:00Z" w:id="8528"/>
                <w:rFonts w:eastAsia="Times New Roman"/>
                <w:bCs/>
              </w:rPr>
            </w:pPr>
            <w:del w:author="Anthony Radford" w:date="2022-07-12T14:16:00Z" w:id="8529">
              <w:r w:rsidDel="00A069A9">
                <w:delText>902007</w:delText>
              </w:r>
            </w:del>
          </w:p>
        </w:tc>
        <w:tc>
          <w:tcPr>
            <w:tcW w:w="8222" w:type="dxa"/>
            <w:shd w:val="clear" w:color="auto" w:fill="auto"/>
            <w:noWrap/>
            <w:vAlign w:val="bottom"/>
          </w:tcPr>
          <w:p w:rsidRPr="005732EC" w:rsidR="00F53484" w:rsidDel="00A069A9" w:rsidP="00E92BA0" w:rsidRDefault="00F53484" w14:paraId="68DB2DAE" w14:textId="342AABA2">
            <w:pPr>
              <w:rPr>
                <w:del w:author="Anthony Radford" w:date="2022-07-12T14:16:00Z" w:id="8530"/>
                <w:rFonts w:eastAsia="Times New Roman"/>
                <w:bCs/>
              </w:rPr>
            </w:pPr>
            <w:del w:author="Anthony Radford" w:date="2022-07-12T14:16:00Z" w:id="8531">
              <w:r w:rsidDel="00A069A9">
                <w:delText>Assigner Identifier code invalid</w:delText>
              </w:r>
            </w:del>
          </w:p>
        </w:tc>
      </w:tr>
      <w:tr w:rsidRPr="005732EC" w:rsidR="00F53484" w:rsidDel="00A069A9" w:rsidTr="005017F9" w14:paraId="6BCB9BE6" w14:textId="0035D9A2">
        <w:trPr>
          <w:trHeight w:val="255"/>
          <w:del w:author="Anthony Radford" w:date="2022-07-12T14:16:00Z" w:id="8532"/>
        </w:trPr>
        <w:tc>
          <w:tcPr>
            <w:tcW w:w="1418" w:type="dxa"/>
            <w:shd w:val="clear" w:color="auto" w:fill="auto"/>
            <w:noWrap/>
            <w:vAlign w:val="bottom"/>
          </w:tcPr>
          <w:p w:rsidR="00F53484" w:rsidDel="00A069A9" w:rsidP="00E92BA0" w:rsidRDefault="00F53484" w14:paraId="7C8F8EC1" w14:textId="29F8AA6C">
            <w:pPr>
              <w:rPr>
                <w:del w:author="Anthony Radford" w:date="2022-07-12T14:16:00Z" w:id="8533"/>
              </w:rPr>
            </w:pPr>
            <w:del w:author="Anthony Radford" w:date="2022-07-12T14:16:00Z" w:id="8534">
              <w:r w:rsidDel="00A069A9">
                <w:delText>902008</w:delText>
              </w:r>
            </w:del>
          </w:p>
        </w:tc>
        <w:tc>
          <w:tcPr>
            <w:tcW w:w="8222" w:type="dxa"/>
            <w:shd w:val="clear" w:color="auto" w:fill="auto"/>
            <w:noWrap/>
            <w:vAlign w:val="bottom"/>
          </w:tcPr>
          <w:p w:rsidR="00F53484" w:rsidDel="00A069A9" w:rsidP="00E92BA0" w:rsidRDefault="00F53484" w14:paraId="2A647AE6" w14:textId="213EC5C5">
            <w:pPr>
              <w:rPr>
                <w:del w:author="Anthony Radford" w:date="2022-07-12T14:16:00Z" w:id="8535"/>
              </w:rPr>
            </w:pPr>
            <w:del w:author="Anthony Radford" w:date="2022-07-12T14:16:00Z" w:id="8536">
              <w:r w:rsidDel="00A069A9">
                <w:delText>Assignee Identifier code invalid</w:delText>
              </w:r>
            </w:del>
          </w:p>
        </w:tc>
      </w:tr>
      <w:tr w:rsidRPr="005732EC" w:rsidR="00F53484" w:rsidDel="00A069A9" w:rsidTr="005017F9" w14:paraId="2743C01D" w14:textId="35E7DCBC">
        <w:trPr>
          <w:trHeight w:val="255"/>
          <w:del w:author="Anthony Radford" w:date="2022-07-12T14:16:00Z" w:id="8537"/>
        </w:trPr>
        <w:tc>
          <w:tcPr>
            <w:tcW w:w="1418" w:type="dxa"/>
            <w:shd w:val="clear" w:color="auto" w:fill="auto"/>
            <w:noWrap/>
            <w:vAlign w:val="bottom"/>
          </w:tcPr>
          <w:p w:rsidR="00F53484" w:rsidDel="00A069A9" w:rsidP="00E92BA0" w:rsidRDefault="00F53484" w14:paraId="7D28B84B" w14:textId="44A557C5">
            <w:pPr>
              <w:rPr>
                <w:del w:author="Anthony Radford" w:date="2022-07-12T14:16:00Z" w:id="8538"/>
              </w:rPr>
            </w:pPr>
            <w:del w:author="Anthony Radford" w:date="2022-07-12T14:16:00Z" w:id="8539">
              <w:r w:rsidDel="00A069A9">
                <w:delText>902009</w:delText>
              </w:r>
            </w:del>
          </w:p>
        </w:tc>
        <w:tc>
          <w:tcPr>
            <w:tcW w:w="8222" w:type="dxa"/>
            <w:shd w:val="clear" w:color="auto" w:fill="auto"/>
            <w:noWrap/>
            <w:vAlign w:val="bottom"/>
          </w:tcPr>
          <w:p w:rsidR="00F53484" w:rsidDel="00A069A9" w:rsidP="00E92BA0" w:rsidRDefault="00F53484" w14:paraId="1E330B43" w14:textId="243F929A">
            <w:pPr>
              <w:rPr>
                <w:del w:author="Anthony Radford" w:date="2022-07-12T14:16:00Z" w:id="8540"/>
              </w:rPr>
            </w:pPr>
            <w:del w:author="Anthony Radford" w:date="2022-07-12T14:16:00Z" w:id="8541">
              <w:r w:rsidDel="00A069A9">
                <w:delText>Creation date invalid</w:delText>
              </w:r>
            </w:del>
          </w:p>
        </w:tc>
      </w:tr>
      <w:tr w:rsidRPr="005732EC" w:rsidR="00F53484" w:rsidDel="00A069A9" w:rsidTr="005017F9" w14:paraId="0363FCAF" w14:textId="3FF7931E">
        <w:trPr>
          <w:trHeight w:val="255"/>
          <w:del w:author="Anthony Radford" w:date="2022-07-12T14:16:00Z" w:id="8542"/>
        </w:trPr>
        <w:tc>
          <w:tcPr>
            <w:tcW w:w="1418" w:type="dxa"/>
            <w:shd w:val="clear" w:color="auto" w:fill="auto"/>
            <w:noWrap/>
            <w:vAlign w:val="bottom"/>
          </w:tcPr>
          <w:p w:rsidR="00F53484" w:rsidDel="00A069A9" w:rsidP="00E92BA0" w:rsidRDefault="00F53484" w14:paraId="6D2DE9E8" w14:textId="35912C29">
            <w:pPr>
              <w:rPr>
                <w:del w:author="Anthony Radford" w:date="2022-07-12T14:16:00Z" w:id="8543"/>
              </w:rPr>
            </w:pPr>
            <w:del w:author="Anthony Radford" w:date="2022-07-12T14:16:00Z" w:id="8544">
              <w:r w:rsidDel="00A069A9">
                <w:delText>902012</w:delText>
              </w:r>
            </w:del>
          </w:p>
        </w:tc>
        <w:tc>
          <w:tcPr>
            <w:tcW w:w="8222" w:type="dxa"/>
            <w:shd w:val="clear" w:color="auto" w:fill="auto"/>
            <w:noWrap/>
            <w:vAlign w:val="bottom"/>
          </w:tcPr>
          <w:p w:rsidR="00F53484" w:rsidDel="00A069A9" w:rsidP="00E92BA0" w:rsidRDefault="00F53484" w14:paraId="15734D2A" w14:textId="7A7D9CDC">
            <w:pPr>
              <w:rPr>
                <w:del w:author="Anthony Radford" w:date="2022-07-12T14:16:00Z" w:id="8545"/>
              </w:rPr>
            </w:pPr>
            <w:del w:author="Anthony Radford" w:date="2022-07-12T14:16:00Z" w:id="8546">
              <w:r w:rsidDel="00A069A9">
                <w:delText>Original interbank settlement amount is zero</w:delText>
              </w:r>
            </w:del>
          </w:p>
        </w:tc>
      </w:tr>
      <w:tr w:rsidRPr="005732EC" w:rsidR="00F53484" w:rsidDel="00A069A9" w:rsidTr="005017F9" w14:paraId="5A4C9FA7" w14:textId="6D3912DD">
        <w:trPr>
          <w:trHeight w:val="255"/>
          <w:del w:author="Anthony Radford" w:date="2022-07-12T14:16:00Z" w:id="8547"/>
        </w:trPr>
        <w:tc>
          <w:tcPr>
            <w:tcW w:w="1418" w:type="dxa"/>
            <w:shd w:val="clear" w:color="auto" w:fill="auto"/>
            <w:noWrap/>
            <w:vAlign w:val="bottom"/>
          </w:tcPr>
          <w:p w:rsidR="00F53484" w:rsidDel="00A069A9" w:rsidP="00E92BA0" w:rsidRDefault="00F53484" w14:paraId="2DE1706F" w14:textId="2EE024D2">
            <w:pPr>
              <w:rPr>
                <w:del w:author="Anthony Radford" w:date="2022-07-12T14:16:00Z" w:id="8548"/>
              </w:rPr>
            </w:pPr>
            <w:del w:author="Anthony Radford" w:date="2022-07-12T14:16:00Z" w:id="8549">
              <w:r w:rsidDel="00A069A9">
                <w:delText>902013</w:delText>
              </w:r>
            </w:del>
          </w:p>
        </w:tc>
        <w:tc>
          <w:tcPr>
            <w:tcW w:w="8222" w:type="dxa"/>
            <w:shd w:val="clear" w:color="auto" w:fill="auto"/>
            <w:noWrap/>
            <w:vAlign w:val="bottom"/>
          </w:tcPr>
          <w:p w:rsidR="00F53484" w:rsidDel="00A069A9" w:rsidP="00E92BA0" w:rsidRDefault="00F53484" w14:paraId="3CA32844" w14:textId="2FEB3410">
            <w:pPr>
              <w:rPr>
                <w:del w:author="Anthony Radford" w:date="2022-07-12T14:16:00Z" w:id="8550"/>
              </w:rPr>
            </w:pPr>
            <w:del w:author="Anthony Radford" w:date="2022-07-12T14:16:00Z" w:id="8551">
              <w:r w:rsidDel="00A069A9">
                <w:delText>Original interbank settlement date is spaces</w:delText>
              </w:r>
            </w:del>
          </w:p>
        </w:tc>
      </w:tr>
      <w:tr w:rsidRPr="005732EC" w:rsidR="00F53484" w:rsidDel="00A069A9" w:rsidTr="005017F9" w14:paraId="79E483CC" w14:textId="4110B00C">
        <w:trPr>
          <w:trHeight w:val="255"/>
          <w:del w:author="Anthony Radford" w:date="2022-07-12T14:16:00Z" w:id="8552"/>
        </w:trPr>
        <w:tc>
          <w:tcPr>
            <w:tcW w:w="1418" w:type="dxa"/>
            <w:shd w:val="clear" w:color="auto" w:fill="auto"/>
            <w:noWrap/>
            <w:vAlign w:val="bottom"/>
          </w:tcPr>
          <w:p w:rsidR="00F53484" w:rsidDel="00A069A9" w:rsidP="00E92BA0" w:rsidRDefault="00F53484" w14:paraId="4895B989" w14:textId="26002EA3">
            <w:pPr>
              <w:rPr>
                <w:del w:author="Anthony Radford" w:date="2022-07-12T14:16:00Z" w:id="8553"/>
              </w:rPr>
            </w:pPr>
            <w:del w:author="Anthony Radford" w:date="2022-07-12T14:16:00Z" w:id="8554">
              <w:r w:rsidDel="00A069A9">
                <w:delText>902015</w:delText>
              </w:r>
            </w:del>
          </w:p>
        </w:tc>
        <w:tc>
          <w:tcPr>
            <w:tcW w:w="8222" w:type="dxa"/>
            <w:shd w:val="clear" w:color="auto" w:fill="auto"/>
            <w:noWrap/>
            <w:vAlign w:val="bottom"/>
          </w:tcPr>
          <w:p w:rsidR="00F53484" w:rsidDel="00A069A9" w:rsidP="00E92BA0" w:rsidRDefault="00F53484" w14:paraId="32FB9DE1" w14:textId="4982FC2A">
            <w:pPr>
              <w:rPr>
                <w:del w:author="Anthony Radford" w:date="2022-07-12T14:16:00Z" w:id="8555"/>
              </w:rPr>
            </w:pPr>
            <w:del w:author="Anthony Radford" w:date="2022-07-12T14:16:00Z" w:id="8556">
              <w:r w:rsidDel="00A069A9">
                <w:delText>Cancellation code is invalid</w:delText>
              </w:r>
            </w:del>
          </w:p>
        </w:tc>
      </w:tr>
      <w:tr w:rsidRPr="005732EC" w:rsidR="00F53484" w:rsidDel="00A069A9" w:rsidTr="005017F9" w14:paraId="3DCA6297" w14:textId="1E449C76">
        <w:trPr>
          <w:trHeight w:val="255"/>
          <w:del w:author="Anthony Radford" w:date="2022-07-12T14:16:00Z" w:id="8557"/>
        </w:trPr>
        <w:tc>
          <w:tcPr>
            <w:tcW w:w="1418" w:type="dxa"/>
            <w:shd w:val="clear" w:color="auto" w:fill="auto"/>
            <w:noWrap/>
            <w:vAlign w:val="bottom"/>
          </w:tcPr>
          <w:p w:rsidR="00F53484" w:rsidDel="00A069A9" w:rsidP="00E92BA0" w:rsidRDefault="00F53484" w14:paraId="4EA118C1" w14:textId="557C4408">
            <w:pPr>
              <w:rPr>
                <w:del w:author="Anthony Radford" w:date="2022-07-12T14:16:00Z" w:id="8558"/>
              </w:rPr>
            </w:pPr>
            <w:del w:author="Anthony Radford" w:date="2022-07-12T14:16:00Z" w:id="8559">
              <w:r w:rsidDel="00A069A9">
                <w:delText>902016</w:delText>
              </w:r>
            </w:del>
          </w:p>
        </w:tc>
        <w:tc>
          <w:tcPr>
            <w:tcW w:w="8222" w:type="dxa"/>
            <w:shd w:val="clear" w:color="auto" w:fill="auto"/>
            <w:noWrap/>
            <w:vAlign w:val="bottom"/>
          </w:tcPr>
          <w:p w:rsidR="00F53484" w:rsidDel="00A069A9" w:rsidP="00E92BA0" w:rsidRDefault="00F53484" w14:paraId="153F7078" w14:textId="210A2BF2">
            <w:pPr>
              <w:rPr>
                <w:del w:author="Anthony Radford" w:date="2022-07-12T14:16:00Z" w:id="8560"/>
              </w:rPr>
            </w:pPr>
            <w:del w:author="Anthony Radford" w:date="2022-07-12T14:16:00Z" w:id="8561">
              <w:r w:rsidDel="00A069A9">
                <w:delText>Confirmation status is invalid</w:delText>
              </w:r>
            </w:del>
          </w:p>
        </w:tc>
      </w:tr>
      <w:tr w:rsidRPr="005732EC" w:rsidR="00F53484" w:rsidDel="00A069A9" w:rsidTr="005017F9" w14:paraId="743FE07B" w14:textId="459FCB01">
        <w:trPr>
          <w:trHeight w:val="255"/>
          <w:del w:author="Anthony Radford" w:date="2022-07-12T14:16:00Z" w:id="8562"/>
        </w:trPr>
        <w:tc>
          <w:tcPr>
            <w:tcW w:w="1418" w:type="dxa"/>
            <w:shd w:val="clear" w:color="auto" w:fill="auto"/>
            <w:noWrap/>
            <w:vAlign w:val="bottom"/>
          </w:tcPr>
          <w:p w:rsidR="00F53484" w:rsidDel="00A069A9" w:rsidP="00E92BA0" w:rsidRDefault="00F53484" w14:paraId="18352123" w14:textId="4999F688">
            <w:pPr>
              <w:rPr>
                <w:del w:author="Anthony Radford" w:date="2022-07-12T14:16:00Z" w:id="8563"/>
              </w:rPr>
            </w:pPr>
            <w:del w:author="Anthony Radford" w:date="2022-07-12T14:16:00Z" w:id="8564">
              <w:r w:rsidDel="00A069A9">
                <w:delText>902017</w:delText>
              </w:r>
            </w:del>
          </w:p>
        </w:tc>
        <w:tc>
          <w:tcPr>
            <w:tcW w:w="8222" w:type="dxa"/>
            <w:shd w:val="clear" w:color="auto" w:fill="auto"/>
            <w:noWrap/>
            <w:vAlign w:val="bottom"/>
          </w:tcPr>
          <w:p w:rsidR="00F53484" w:rsidDel="00A069A9" w:rsidP="00E92BA0" w:rsidRDefault="00F53484" w14:paraId="4944ECDE" w14:textId="6639773A">
            <w:pPr>
              <w:rPr>
                <w:del w:author="Anthony Radford" w:date="2022-07-12T14:16:00Z" w:id="8565"/>
              </w:rPr>
            </w:pPr>
            <w:del w:author="Anthony Radford" w:date="2022-07-12T14:16:00Z" w:id="8566">
              <w:r w:rsidDel="00A069A9">
                <w:delText>Original transaction ID is spaces</w:delText>
              </w:r>
            </w:del>
          </w:p>
        </w:tc>
      </w:tr>
      <w:tr w:rsidRPr="005732EC" w:rsidR="00F53484" w:rsidDel="00A069A9" w:rsidTr="005017F9" w14:paraId="7703F800" w14:textId="78CD965F">
        <w:trPr>
          <w:trHeight w:val="255"/>
          <w:del w:author="Anthony Radford" w:date="2022-07-12T14:16:00Z" w:id="8567"/>
        </w:trPr>
        <w:tc>
          <w:tcPr>
            <w:tcW w:w="1418" w:type="dxa"/>
            <w:shd w:val="clear" w:color="auto" w:fill="auto"/>
            <w:noWrap/>
            <w:vAlign w:val="bottom"/>
          </w:tcPr>
          <w:p w:rsidR="00F53484" w:rsidDel="00A069A9" w:rsidP="00E92BA0" w:rsidRDefault="00F53484" w14:paraId="5193B4BC" w14:textId="75EF1661">
            <w:pPr>
              <w:rPr>
                <w:del w:author="Anthony Radford" w:date="2022-07-12T14:16:00Z" w:id="8568"/>
              </w:rPr>
            </w:pPr>
            <w:del w:author="Anthony Radford" w:date="2022-07-12T14:16:00Z" w:id="8569">
              <w:r w:rsidDel="00A069A9">
                <w:delText>902018</w:delText>
              </w:r>
            </w:del>
          </w:p>
        </w:tc>
        <w:tc>
          <w:tcPr>
            <w:tcW w:w="8222" w:type="dxa"/>
            <w:shd w:val="clear" w:color="auto" w:fill="auto"/>
            <w:noWrap/>
            <w:vAlign w:val="bottom"/>
          </w:tcPr>
          <w:p w:rsidR="00F53484" w:rsidDel="00A069A9" w:rsidP="00E92BA0" w:rsidRDefault="00F53484" w14:paraId="2A89796C" w14:textId="10250F6E">
            <w:pPr>
              <w:rPr>
                <w:del w:author="Anthony Radford" w:date="2022-07-12T14:16:00Z" w:id="8570"/>
              </w:rPr>
            </w:pPr>
            <w:del w:author="Anthony Radford" w:date="2022-07-12T14:16:00Z" w:id="8571">
              <w:r w:rsidDel="00A069A9">
                <w:delText>Original transaction End to End ID is spaces</w:delText>
              </w:r>
              <w:r w:rsidDel="00A069A9">
                <w:tab/>
              </w:r>
            </w:del>
          </w:p>
        </w:tc>
      </w:tr>
      <w:tr w:rsidRPr="005732EC" w:rsidR="00F53484" w:rsidDel="00A069A9" w:rsidTr="005017F9" w14:paraId="0A46897F" w14:textId="0D93EF3F">
        <w:trPr>
          <w:trHeight w:val="255"/>
          <w:del w:author="Anthony Radford" w:date="2022-07-12T14:16:00Z" w:id="8572"/>
        </w:trPr>
        <w:tc>
          <w:tcPr>
            <w:tcW w:w="1418" w:type="dxa"/>
            <w:shd w:val="clear" w:color="auto" w:fill="auto"/>
            <w:noWrap/>
            <w:vAlign w:val="bottom"/>
          </w:tcPr>
          <w:p w:rsidR="00F53484" w:rsidDel="00A069A9" w:rsidP="00E92BA0" w:rsidRDefault="00F53484" w14:paraId="6E4E1B0C" w14:textId="077D2E7E">
            <w:pPr>
              <w:rPr>
                <w:del w:author="Anthony Radford" w:date="2022-07-12T14:16:00Z" w:id="8573"/>
              </w:rPr>
            </w:pPr>
            <w:del w:author="Anthony Radford" w:date="2022-07-12T14:16:00Z" w:id="8574">
              <w:r w:rsidDel="00A069A9">
                <w:delText>902019</w:delText>
              </w:r>
            </w:del>
          </w:p>
        </w:tc>
        <w:tc>
          <w:tcPr>
            <w:tcW w:w="8222" w:type="dxa"/>
            <w:shd w:val="clear" w:color="auto" w:fill="auto"/>
            <w:noWrap/>
            <w:vAlign w:val="bottom"/>
          </w:tcPr>
          <w:p w:rsidR="00F53484" w:rsidDel="00A069A9" w:rsidP="00E92BA0" w:rsidRDefault="00F53484" w14:paraId="45708FB9" w14:textId="45B00A9C">
            <w:pPr>
              <w:rPr>
                <w:del w:author="Anthony Radford" w:date="2022-07-12T14:16:00Z" w:id="8575"/>
              </w:rPr>
            </w:pPr>
            <w:del w:author="Anthony Radford" w:date="2022-07-12T14:16:00Z" w:id="8576">
              <w:r w:rsidDel="00A069A9">
                <w:delText>Transaction Cancellation Status code is invalid</w:delText>
              </w:r>
            </w:del>
          </w:p>
        </w:tc>
      </w:tr>
      <w:tr w:rsidRPr="005732EC" w:rsidR="00F53484" w:rsidDel="00A069A9" w:rsidTr="005017F9" w14:paraId="45E1A329" w14:textId="4B5FEEA7">
        <w:trPr>
          <w:trHeight w:val="255"/>
          <w:del w:author="Anthony Radford" w:date="2022-07-12T14:16:00Z" w:id="8577"/>
        </w:trPr>
        <w:tc>
          <w:tcPr>
            <w:tcW w:w="1418" w:type="dxa"/>
            <w:shd w:val="clear" w:color="auto" w:fill="auto"/>
            <w:noWrap/>
            <w:vAlign w:val="bottom"/>
          </w:tcPr>
          <w:p w:rsidR="00F53484" w:rsidDel="00A069A9" w:rsidP="00E92BA0" w:rsidRDefault="00F53484" w14:paraId="4F158615" w14:textId="6E39CF65">
            <w:pPr>
              <w:rPr>
                <w:del w:author="Anthony Radford" w:date="2022-07-12T14:16:00Z" w:id="8578"/>
              </w:rPr>
            </w:pPr>
            <w:del w:author="Anthony Radford" w:date="2022-07-12T14:16:00Z" w:id="8579">
              <w:r w:rsidDel="00A069A9">
                <w:delText>902020</w:delText>
              </w:r>
            </w:del>
          </w:p>
        </w:tc>
        <w:tc>
          <w:tcPr>
            <w:tcW w:w="8222" w:type="dxa"/>
            <w:shd w:val="clear" w:color="auto" w:fill="auto"/>
            <w:noWrap/>
            <w:vAlign w:val="bottom"/>
          </w:tcPr>
          <w:p w:rsidR="00F53484" w:rsidDel="00A069A9" w:rsidP="00E92BA0" w:rsidRDefault="00F53484" w14:paraId="07C5AF45" w14:textId="46B93CD7">
            <w:pPr>
              <w:rPr>
                <w:del w:author="Anthony Radford" w:date="2022-07-12T14:16:00Z" w:id="8580"/>
              </w:rPr>
            </w:pPr>
            <w:del w:author="Anthony Radford" w:date="2022-07-12T14:16:00Z" w:id="8581">
              <w:r w:rsidDel="00A069A9">
                <w:delText>Cancellation Status Reason Code is invalid</w:delText>
              </w:r>
            </w:del>
          </w:p>
        </w:tc>
      </w:tr>
      <w:tr w:rsidRPr="005732EC" w:rsidR="00F53484" w:rsidDel="00A069A9" w:rsidTr="005017F9" w14:paraId="4B966686" w14:textId="69AA6E2E">
        <w:trPr>
          <w:trHeight w:val="255"/>
          <w:del w:author="Anthony Radford" w:date="2022-07-12T14:16:00Z" w:id="8582"/>
        </w:trPr>
        <w:tc>
          <w:tcPr>
            <w:tcW w:w="1418" w:type="dxa"/>
            <w:shd w:val="clear" w:color="auto" w:fill="auto"/>
            <w:noWrap/>
            <w:vAlign w:val="bottom"/>
          </w:tcPr>
          <w:p w:rsidR="00F53484" w:rsidDel="00A069A9" w:rsidP="00E92BA0" w:rsidRDefault="00F53484" w14:paraId="7C3D4577" w14:textId="2BD9B780">
            <w:pPr>
              <w:rPr>
                <w:del w:author="Anthony Radford" w:date="2022-07-12T14:16:00Z" w:id="8583"/>
              </w:rPr>
            </w:pPr>
            <w:del w:author="Anthony Radford" w:date="2022-07-12T14:16:00Z" w:id="8584">
              <w:r w:rsidDel="00A069A9">
                <w:delText>902021</w:delText>
              </w:r>
            </w:del>
          </w:p>
        </w:tc>
        <w:tc>
          <w:tcPr>
            <w:tcW w:w="8222" w:type="dxa"/>
            <w:shd w:val="clear" w:color="auto" w:fill="auto"/>
            <w:noWrap/>
            <w:vAlign w:val="bottom"/>
          </w:tcPr>
          <w:p w:rsidR="00F53484" w:rsidDel="00A069A9" w:rsidP="00E92BA0" w:rsidRDefault="00F53484" w14:paraId="559EE3CF" w14:textId="69407A8D">
            <w:pPr>
              <w:rPr>
                <w:del w:author="Anthony Radford" w:date="2022-07-12T14:16:00Z" w:id="8585"/>
              </w:rPr>
            </w:pPr>
            <w:del w:author="Anthony Radford" w:date="2022-07-12T14:16:00Z" w:id="8586">
              <w:r w:rsidDel="00A069A9">
                <w:delText>Original interbank settlement amount is zero on ROI</w:delText>
              </w:r>
            </w:del>
          </w:p>
        </w:tc>
      </w:tr>
      <w:tr w:rsidRPr="005732EC" w:rsidR="00F53484" w:rsidDel="00A069A9" w:rsidTr="005017F9" w14:paraId="7B27A667" w14:textId="320C9177">
        <w:trPr>
          <w:trHeight w:val="255"/>
          <w:del w:author="Anthony Radford" w:date="2022-07-12T14:16:00Z" w:id="8587"/>
        </w:trPr>
        <w:tc>
          <w:tcPr>
            <w:tcW w:w="1418" w:type="dxa"/>
            <w:shd w:val="clear" w:color="auto" w:fill="auto"/>
            <w:noWrap/>
            <w:vAlign w:val="bottom"/>
          </w:tcPr>
          <w:p w:rsidR="00F53484" w:rsidDel="00A069A9" w:rsidP="00E92BA0" w:rsidRDefault="00F53484" w14:paraId="63E7F2DA" w14:textId="3BF2B21C">
            <w:pPr>
              <w:rPr>
                <w:del w:author="Anthony Radford" w:date="2022-07-12T14:16:00Z" w:id="8588"/>
              </w:rPr>
            </w:pPr>
            <w:del w:author="Anthony Radford" w:date="2022-07-12T14:16:00Z" w:id="8589">
              <w:r w:rsidDel="00A069A9">
                <w:delText>902022</w:delText>
              </w:r>
            </w:del>
          </w:p>
        </w:tc>
        <w:tc>
          <w:tcPr>
            <w:tcW w:w="8222" w:type="dxa"/>
            <w:shd w:val="clear" w:color="auto" w:fill="auto"/>
            <w:noWrap/>
            <w:vAlign w:val="bottom"/>
          </w:tcPr>
          <w:p w:rsidR="00F53484" w:rsidDel="00A069A9" w:rsidP="00E92BA0" w:rsidRDefault="00F53484" w14:paraId="545C7CAC" w14:textId="051281DC">
            <w:pPr>
              <w:rPr>
                <w:del w:author="Anthony Radford" w:date="2022-07-12T14:16:00Z" w:id="8590"/>
              </w:rPr>
            </w:pPr>
            <w:del w:author="Anthony Radford" w:date="2022-07-12T14:16:00Z" w:id="8591">
              <w:r w:rsidDel="00A069A9">
                <w:delText>Original interbank settlement date is spaces on ROI</w:delText>
              </w:r>
            </w:del>
          </w:p>
        </w:tc>
      </w:tr>
      <w:tr w:rsidRPr="005732EC" w:rsidR="00F53484" w:rsidDel="00A069A9" w:rsidTr="005017F9" w14:paraId="24739113" w14:textId="0FAC0CF9">
        <w:trPr>
          <w:trHeight w:val="255"/>
          <w:del w:author="Anthony Radford" w:date="2022-07-12T14:16:00Z" w:id="8592"/>
        </w:trPr>
        <w:tc>
          <w:tcPr>
            <w:tcW w:w="1418" w:type="dxa"/>
            <w:shd w:val="clear" w:color="auto" w:fill="auto"/>
            <w:noWrap/>
            <w:vAlign w:val="bottom"/>
          </w:tcPr>
          <w:p w:rsidR="00F53484" w:rsidDel="00A069A9" w:rsidP="00E92BA0" w:rsidRDefault="00F53484" w14:paraId="3B27A80B" w14:textId="43C0FFBB">
            <w:pPr>
              <w:rPr>
                <w:del w:author="Anthony Radford" w:date="2022-07-12T14:16:00Z" w:id="8593"/>
              </w:rPr>
            </w:pPr>
            <w:del w:author="Anthony Radford" w:date="2022-07-12T14:16:00Z" w:id="8594">
              <w:r w:rsidDel="00A069A9">
                <w:delText>902023</w:delText>
              </w:r>
            </w:del>
          </w:p>
        </w:tc>
        <w:tc>
          <w:tcPr>
            <w:tcW w:w="8222" w:type="dxa"/>
            <w:shd w:val="clear" w:color="auto" w:fill="auto"/>
            <w:noWrap/>
            <w:vAlign w:val="bottom"/>
          </w:tcPr>
          <w:p w:rsidR="00F53484" w:rsidDel="00A069A9" w:rsidP="00E92BA0" w:rsidRDefault="00F53484" w14:paraId="7B6673C0" w14:textId="3ACAC31D">
            <w:pPr>
              <w:rPr>
                <w:del w:author="Anthony Radford" w:date="2022-07-12T14:16:00Z" w:id="8595"/>
              </w:rPr>
            </w:pPr>
            <w:del w:author="Anthony Radford" w:date="2022-07-12T14:16:00Z" w:id="8596">
              <w:r w:rsidDel="00A069A9">
                <w:delText>Cancellation request is out of date</w:delText>
              </w:r>
            </w:del>
          </w:p>
        </w:tc>
      </w:tr>
      <w:tr w:rsidRPr="005732EC" w:rsidR="00F53484" w:rsidDel="00A069A9" w:rsidTr="005017F9" w14:paraId="019BAB4E" w14:textId="08EFAE64">
        <w:trPr>
          <w:trHeight w:val="255"/>
          <w:del w:author="Anthony Radford" w:date="2022-07-12T14:16:00Z" w:id="8597"/>
        </w:trPr>
        <w:tc>
          <w:tcPr>
            <w:tcW w:w="1418" w:type="dxa"/>
            <w:shd w:val="clear" w:color="auto" w:fill="auto"/>
            <w:noWrap/>
            <w:vAlign w:val="bottom"/>
          </w:tcPr>
          <w:p w:rsidR="00F53484" w:rsidDel="00A069A9" w:rsidP="00E92BA0" w:rsidRDefault="00F53484" w14:paraId="0091575B" w14:textId="32A7A400">
            <w:pPr>
              <w:rPr>
                <w:del w:author="Anthony Radford" w:date="2022-07-12T14:16:00Z" w:id="8598"/>
              </w:rPr>
            </w:pPr>
            <w:del w:author="Anthony Radford" w:date="2022-07-12T14:16:00Z" w:id="8599">
              <w:r w:rsidDel="00A069A9">
                <w:delText>902024</w:delText>
              </w:r>
            </w:del>
          </w:p>
        </w:tc>
        <w:tc>
          <w:tcPr>
            <w:tcW w:w="8222" w:type="dxa"/>
            <w:shd w:val="clear" w:color="auto" w:fill="auto"/>
            <w:noWrap/>
            <w:vAlign w:val="bottom"/>
          </w:tcPr>
          <w:p w:rsidR="00F53484" w:rsidDel="00A069A9" w:rsidP="00E92BA0" w:rsidRDefault="00F53484" w14:paraId="62D0DC2E" w14:textId="3DB5F7C9">
            <w:pPr>
              <w:rPr>
                <w:del w:author="Anthony Radford" w:date="2022-07-12T14:16:00Z" w:id="8600"/>
              </w:rPr>
            </w:pPr>
            <w:del w:author="Anthony Radford" w:date="2022-07-12T14:16:00Z" w:id="8601">
              <w:r w:rsidDel="00A069A9">
                <w:rPr>
                  <w:rFonts w:cs="Arial"/>
                </w:rPr>
                <w:delText>Mandate Suspension sequence number error</w:delText>
              </w:r>
            </w:del>
          </w:p>
        </w:tc>
      </w:tr>
      <w:tr w:rsidRPr="005732EC" w:rsidR="00F53484" w:rsidDel="00A069A9" w:rsidTr="005017F9" w14:paraId="32BD2F1E" w14:textId="21B9F382">
        <w:trPr>
          <w:trHeight w:val="255"/>
          <w:del w:author="Anthony Radford" w:date="2022-07-12T14:16:00Z" w:id="8602"/>
        </w:trPr>
        <w:tc>
          <w:tcPr>
            <w:tcW w:w="1418" w:type="dxa"/>
            <w:shd w:val="clear" w:color="auto" w:fill="auto"/>
            <w:noWrap/>
            <w:vAlign w:val="bottom"/>
          </w:tcPr>
          <w:p w:rsidR="00F53484" w:rsidDel="00A069A9" w:rsidP="00E92BA0" w:rsidRDefault="00F53484" w14:paraId="4C077F11" w14:textId="5CE1FE97">
            <w:pPr>
              <w:rPr>
                <w:del w:author="Anthony Radford" w:date="2022-07-12T14:16:00Z" w:id="8603"/>
              </w:rPr>
            </w:pPr>
            <w:del w:author="Anthony Radford" w:date="2022-07-12T14:16:00Z" w:id="8604">
              <w:r w:rsidDel="00A069A9">
                <w:delText>902025</w:delText>
              </w:r>
            </w:del>
          </w:p>
        </w:tc>
        <w:tc>
          <w:tcPr>
            <w:tcW w:w="8222" w:type="dxa"/>
            <w:shd w:val="clear" w:color="auto" w:fill="auto"/>
            <w:noWrap/>
            <w:vAlign w:val="bottom"/>
          </w:tcPr>
          <w:p w:rsidR="00F53484" w:rsidDel="00A069A9" w:rsidP="00E92BA0" w:rsidRDefault="00F53484" w14:paraId="56A27DB3" w14:textId="03063F60">
            <w:pPr>
              <w:rPr>
                <w:del w:author="Anthony Radford" w:date="2022-07-12T14:16:00Z" w:id="8605"/>
              </w:rPr>
            </w:pPr>
            <w:del w:author="Anthony Radford" w:date="2022-07-12T14:16:00Z" w:id="8606">
              <w:r w:rsidDel="00A069A9">
                <w:rPr>
                  <w:rFonts w:cs="Arial"/>
                </w:rPr>
                <w:delText>Mandate Suspension identifier invalid</w:delText>
              </w:r>
            </w:del>
          </w:p>
        </w:tc>
      </w:tr>
      <w:tr w:rsidRPr="005732EC" w:rsidR="00F53484" w:rsidDel="00A069A9" w:rsidTr="005017F9" w14:paraId="5263AD44" w14:textId="40BA84A7">
        <w:trPr>
          <w:trHeight w:val="255"/>
          <w:del w:author="Anthony Radford" w:date="2022-07-12T14:16:00Z" w:id="8607"/>
        </w:trPr>
        <w:tc>
          <w:tcPr>
            <w:tcW w:w="1418" w:type="dxa"/>
            <w:shd w:val="clear" w:color="auto" w:fill="auto"/>
            <w:noWrap/>
            <w:vAlign w:val="bottom"/>
          </w:tcPr>
          <w:p w:rsidR="00F53484" w:rsidDel="00A069A9" w:rsidP="00E92BA0" w:rsidRDefault="00F53484" w14:paraId="1EC56BBD" w14:textId="50A29A12">
            <w:pPr>
              <w:rPr>
                <w:del w:author="Anthony Radford" w:date="2022-07-12T14:16:00Z" w:id="8608"/>
              </w:rPr>
            </w:pPr>
            <w:del w:author="Anthony Radford" w:date="2022-07-12T14:16:00Z" w:id="8609">
              <w:r w:rsidDel="00A069A9">
                <w:delText>902026</w:delText>
              </w:r>
            </w:del>
          </w:p>
        </w:tc>
        <w:tc>
          <w:tcPr>
            <w:tcW w:w="8222" w:type="dxa"/>
            <w:shd w:val="clear" w:color="auto" w:fill="auto"/>
            <w:noWrap/>
            <w:vAlign w:val="bottom"/>
          </w:tcPr>
          <w:p w:rsidR="00F53484" w:rsidDel="00A069A9" w:rsidP="00E92BA0" w:rsidRDefault="00F53484" w14:paraId="16C30356" w14:textId="7E313490">
            <w:pPr>
              <w:rPr>
                <w:del w:author="Anthony Radford" w:date="2022-07-12T14:16:00Z" w:id="8610"/>
              </w:rPr>
            </w:pPr>
            <w:del w:author="Anthony Radford" w:date="2022-07-12T14:16:00Z" w:id="8611">
              <w:r w:rsidRPr="00B83B21" w:rsidDel="00A069A9">
                <w:rPr>
                  <w:rFonts w:cs="Arial"/>
                </w:rPr>
                <w:delText>Original interbank settlement amount does not match transaction amount</w:delText>
              </w:r>
            </w:del>
          </w:p>
        </w:tc>
      </w:tr>
      <w:tr w:rsidRPr="005732EC" w:rsidR="00F53484" w:rsidDel="00A069A9" w:rsidTr="005017F9" w14:paraId="0CB57EFB" w14:textId="780FE910">
        <w:trPr>
          <w:trHeight w:val="255"/>
          <w:del w:author="Anthony Radford" w:date="2022-07-12T14:16:00Z" w:id="8612"/>
        </w:trPr>
        <w:tc>
          <w:tcPr>
            <w:tcW w:w="1418" w:type="dxa"/>
            <w:shd w:val="clear" w:color="auto" w:fill="auto"/>
            <w:noWrap/>
            <w:vAlign w:val="bottom"/>
          </w:tcPr>
          <w:p w:rsidR="00F53484" w:rsidDel="00A069A9" w:rsidP="00E92BA0" w:rsidRDefault="00F53484" w14:paraId="54FAFE4A" w14:textId="1A4482AD">
            <w:pPr>
              <w:rPr>
                <w:del w:author="Anthony Radford" w:date="2022-07-12T14:16:00Z" w:id="8613"/>
              </w:rPr>
            </w:pPr>
            <w:del w:author="Anthony Radford" w:date="2022-07-12T14:16:00Z" w:id="8614">
              <w:r w:rsidDel="00A069A9">
                <w:delText>902027</w:delText>
              </w:r>
            </w:del>
          </w:p>
        </w:tc>
        <w:tc>
          <w:tcPr>
            <w:tcW w:w="8222" w:type="dxa"/>
            <w:shd w:val="clear" w:color="auto" w:fill="auto"/>
            <w:noWrap/>
            <w:vAlign w:val="bottom"/>
          </w:tcPr>
          <w:p w:rsidRPr="00B83B21" w:rsidR="007B668E" w:rsidDel="00A069A9" w:rsidP="007B668E" w:rsidRDefault="007B668E" w14:paraId="69D4F0FD" w14:textId="66A26871">
            <w:pPr>
              <w:rPr>
                <w:del w:author="Anthony Radford" w:date="2022-07-12T14:16:00Z" w:id="8615"/>
                <w:rFonts w:cs="Arial"/>
              </w:rPr>
            </w:pPr>
            <w:del w:author="Anthony Radford" w:date="2022-07-12T14:16:00Z" w:id="8616">
              <w:r w:rsidDel="00A069A9">
                <w:rPr>
                  <w:rFonts w:cs="Arial"/>
                </w:rPr>
                <w:delText>Invalid Mandate Suspension identifier</w:delText>
              </w:r>
            </w:del>
          </w:p>
          <w:p w:rsidRPr="00B83B21" w:rsidR="00F53484" w:rsidDel="00A069A9" w:rsidP="00E92BA0" w:rsidRDefault="00F53484" w14:paraId="3BFA4F00" w14:textId="7F8DA56B">
            <w:pPr>
              <w:rPr>
                <w:del w:author="Anthony Radford" w:date="2022-07-12T14:16:00Z" w:id="8617"/>
                <w:rFonts w:cs="Arial"/>
              </w:rPr>
            </w:pPr>
          </w:p>
        </w:tc>
      </w:tr>
      <w:tr w:rsidRPr="005732EC" w:rsidR="00F53484" w:rsidDel="00A069A9" w:rsidTr="005017F9" w14:paraId="32CFFE4A" w14:textId="5C556909">
        <w:trPr>
          <w:trHeight w:val="255"/>
          <w:del w:author="Anthony Radford" w:date="2022-07-12T14:16:00Z" w:id="8618"/>
        </w:trPr>
        <w:tc>
          <w:tcPr>
            <w:tcW w:w="1418" w:type="dxa"/>
            <w:shd w:val="clear" w:color="auto" w:fill="auto"/>
            <w:noWrap/>
            <w:vAlign w:val="bottom"/>
          </w:tcPr>
          <w:p w:rsidR="00F53484" w:rsidDel="00A069A9" w:rsidP="00E92BA0" w:rsidRDefault="00F53484" w14:paraId="29D51DB4" w14:textId="10BD07B0">
            <w:pPr>
              <w:rPr>
                <w:del w:author="Anthony Radford" w:date="2022-07-12T14:16:00Z" w:id="8619"/>
              </w:rPr>
            </w:pPr>
            <w:del w:author="Anthony Radford" w:date="2022-07-12T14:16:00Z" w:id="8620">
              <w:r w:rsidDel="00A069A9">
                <w:delText>902028</w:delText>
              </w:r>
            </w:del>
          </w:p>
        </w:tc>
        <w:tc>
          <w:tcPr>
            <w:tcW w:w="8222" w:type="dxa"/>
            <w:shd w:val="clear" w:color="auto" w:fill="auto"/>
            <w:noWrap/>
            <w:vAlign w:val="bottom"/>
          </w:tcPr>
          <w:p w:rsidRPr="00B83B21" w:rsidR="00F53484" w:rsidDel="00A069A9" w:rsidP="00E92BA0" w:rsidRDefault="00F53484" w14:paraId="6FE156E8" w14:textId="34848E57">
            <w:pPr>
              <w:rPr>
                <w:del w:author="Anthony Radford" w:date="2022-07-12T14:16:00Z" w:id="8621"/>
                <w:rFonts w:cs="Arial"/>
              </w:rPr>
            </w:pPr>
            <w:del w:author="Anthony Radford" w:date="2022-07-12T14:16:00Z" w:id="8622">
              <w:r w:rsidDel="00A069A9">
                <w:rPr>
                  <w:rFonts w:cs="Arial"/>
                </w:rPr>
                <w:delText>Response not matched to request</w:delText>
              </w:r>
            </w:del>
          </w:p>
        </w:tc>
      </w:tr>
      <w:tr w:rsidRPr="005732EC" w:rsidR="00F53484" w:rsidDel="00A069A9" w:rsidTr="005017F9" w14:paraId="67F706B5" w14:textId="2BB0BEE8">
        <w:trPr>
          <w:trHeight w:val="255"/>
          <w:del w:author="Anthony Radford" w:date="2022-07-12T14:16:00Z" w:id="8623"/>
        </w:trPr>
        <w:tc>
          <w:tcPr>
            <w:tcW w:w="1418" w:type="dxa"/>
            <w:shd w:val="clear" w:color="auto" w:fill="auto"/>
            <w:noWrap/>
            <w:vAlign w:val="bottom"/>
          </w:tcPr>
          <w:p w:rsidR="00F53484" w:rsidDel="00A069A9" w:rsidP="00E92BA0" w:rsidRDefault="00F53484" w14:paraId="705B2809" w14:textId="6F6B7B53">
            <w:pPr>
              <w:rPr>
                <w:del w:author="Anthony Radford" w:date="2022-07-12T14:16:00Z" w:id="8624"/>
              </w:rPr>
            </w:pPr>
            <w:del w:author="Anthony Radford" w:date="2022-07-12T14:16:00Z" w:id="8625">
              <w:r w:rsidDel="00A069A9">
                <w:delText>902029</w:delText>
              </w:r>
            </w:del>
          </w:p>
        </w:tc>
        <w:tc>
          <w:tcPr>
            <w:tcW w:w="8222" w:type="dxa"/>
            <w:shd w:val="clear" w:color="auto" w:fill="auto"/>
            <w:noWrap/>
            <w:vAlign w:val="bottom"/>
          </w:tcPr>
          <w:p w:rsidR="00F53484" w:rsidDel="00A069A9" w:rsidP="00E92BA0" w:rsidRDefault="00F53484" w14:paraId="741BC239" w14:textId="51A11508">
            <w:pPr>
              <w:rPr>
                <w:del w:author="Anthony Radford" w:date="2022-07-12T14:16:00Z" w:id="8626"/>
                <w:rFonts w:cs="Arial"/>
              </w:rPr>
            </w:pPr>
            <w:del w:author="Anthony Radford" w:date="2022-07-12T14:16:00Z" w:id="8627">
              <w:r w:rsidDel="00A069A9">
                <w:rPr>
                  <w:rFonts w:cs="Arial"/>
                </w:rPr>
                <w:delText>Internal system error on real time system</w:delText>
              </w:r>
            </w:del>
          </w:p>
        </w:tc>
      </w:tr>
      <w:tr w:rsidRPr="005732EC" w:rsidR="00F53484" w:rsidDel="00A069A9" w:rsidTr="005017F9" w14:paraId="0F4F4AE9" w14:textId="69D0EC67">
        <w:trPr>
          <w:trHeight w:val="255"/>
          <w:del w:author="Anthony Radford" w:date="2022-07-12T14:16:00Z" w:id="8628"/>
        </w:trPr>
        <w:tc>
          <w:tcPr>
            <w:tcW w:w="1418" w:type="dxa"/>
            <w:shd w:val="clear" w:color="auto" w:fill="auto"/>
            <w:noWrap/>
            <w:vAlign w:val="bottom"/>
          </w:tcPr>
          <w:p w:rsidRPr="00AC72D7" w:rsidR="00F53484" w:rsidDel="00A069A9" w:rsidP="00E92BA0" w:rsidRDefault="00F53484" w14:paraId="0AC92D4B" w14:textId="1550B3CE">
            <w:pPr>
              <w:rPr>
                <w:del w:author="Anthony Radford" w:date="2022-07-12T14:16:00Z" w:id="8629"/>
              </w:rPr>
            </w:pPr>
            <w:del w:author="Anthony Radford" w:date="2022-07-12T14:16:00Z" w:id="8630">
              <w:r w:rsidRPr="00AC72D7" w:rsidDel="00A069A9">
                <w:delText>902100</w:delText>
              </w:r>
            </w:del>
          </w:p>
        </w:tc>
        <w:tc>
          <w:tcPr>
            <w:tcW w:w="8222" w:type="dxa"/>
            <w:shd w:val="clear" w:color="auto" w:fill="auto"/>
            <w:noWrap/>
            <w:vAlign w:val="bottom"/>
          </w:tcPr>
          <w:p w:rsidRPr="00AC72D7" w:rsidR="00F53484" w:rsidDel="00A069A9" w:rsidP="00E92BA0" w:rsidRDefault="00F53484" w14:paraId="62DB3A0F" w14:textId="4EBAA821">
            <w:pPr>
              <w:rPr>
                <w:del w:author="Anthony Radford" w:date="2022-07-12T14:16:00Z" w:id="8631"/>
              </w:rPr>
            </w:pPr>
            <w:del w:author="Anthony Radford" w:date="2022-07-12T14:16:00Z" w:id="8632">
              <w:r w:rsidRPr="00AC72D7" w:rsidDel="00A069A9">
                <w:delText>Debit Amount not equal to Initial Amount</w:delText>
              </w:r>
            </w:del>
          </w:p>
        </w:tc>
      </w:tr>
      <w:tr w:rsidRPr="005732EC" w:rsidR="00F53484" w:rsidDel="00A069A9" w:rsidTr="005017F9" w14:paraId="125519B1" w14:textId="405D7995">
        <w:trPr>
          <w:trHeight w:val="255"/>
          <w:del w:author="Anthony Radford" w:date="2022-07-12T14:16:00Z" w:id="8633"/>
        </w:trPr>
        <w:tc>
          <w:tcPr>
            <w:tcW w:w="1418" w:type="dxa"/>
            <w:shd w:val="clear" w:color="auto" w:fill="auto"/>
            <w:noWrap/>
            <w:vAlign w:val="bottom"/>
          </w:tcPr>
          <w:p w:rsidRPr="00AC72D7" w:rsidR="00F53484" w:rsidDel="00A069A9" w:rsidP="00E92BA0" w:rsidRDefault="00F53484" w14:paraId="6FF990FA" w14:textId="10920E78">
            <w:pPr>
              <w:rPr>
                <w:del w:author="Anthony Radford" w:date="2022-07-12T14:16:00Z" w:id="8634"/>
              </w:rPr>
            </w:pPr>
            <w:del w:author="Anthony Radford" w:date="2022-07-12T14:16:00Z" w:id="8635">
              <w:r w:rsidRPr="00AC72D7" w:rsidDel="00A069A9">
                <w:delText>902101</w:delText>
              </w:r>
            </w:del>
          </w:p>
        </w:tc>
        <w:tc>
          <w:tcPr>
            <w:tcW w:w="8222" w:type="dxa"/>
            <w:shd w:val="clear" w:color="auto" w:fill="auto"/>
            <w:noWrap/>
            <w:vAlign w:val="bottom"/>
          </w:tcPr>
          <w:p w:rsidRPr="00AC72D7" w:rsidR="00F53484" w:rsidDel="00A069A9" w:rsidP="00E92BA0" w:rsidRDefault="00F53484" w14:paraId="543BB9D6" w14:textId="4B9F7BCE">
            <w:pPr>
              <w:rPr>
                <w:del w:author="Anthony Radford" w:date="2022-07-12T14:16:00Z" w:id="8636"/>
              </w:rPr>
            </w:pPr>
            <w:del w:author="Anthony Radford" w:date="2022-07-12T14:16:00Z" w:id="8637">
              <w:r w:rsidRPr="00AC72D7" w:rsidDel="00A069A9">
                <w:delText>Debit Amount not equal to Instalment Amount</w:delText>
              </w:r>
            </w:del>
          </w:p>
        </w:tc>
      </w:tr>
      <w:tr w:rsidRPr="005732EC" w:rsidR="00F53484" w:rsidDel="00A069A9" w:rsidTr="005017F9" w14:paraId="5AAD73DB" w14:textId="080672CF">
        <w:trPr>
          <w:trHeight w:val="255"/>
          <w:del w:author="Anthony Radford" w:date="2022-07-12T14:16:00Z" w:id="8638"/>
        </w:trPr>
        <w:tc>
          <w:tcPr>
            <w:tcW w:w="1418" w:type="dxa"/>
            <w:shd w:val="clear" w:color="auto" w:fill="auto"/>
            <w:noWrap/>
            <w:vAlign w:val="bottom"/>
          </w:tcPr>
          <w:p w:rsidRPr="00AC72D7" w:rsidR="00F53484" w:rsidDel="00A069A9" w:rsidP="00E92BA0" w:rsidRDefault="00F53484" w14:paraId="65C751B2" w14:textId="03858894">
            <w:pPr>
              <w:rPr>
                <w:del w:author="Anthony Radford" w:date="2022-07-12T14:16:00Z" w:id="8639"/>
              </w:rPr>
            </w:pPr>
            <w:del w:author="Anthony Radford" w:date="2022-07-12T14:16:00Z" w:id="8640">
              <w:r w:rsidRPr="00AC72D7" w:rsidDel="00A069A9">
                <w:delText>902102</w:delText>
              </w:r>
            </w:del>
          </w:p>
        </w:tc>
        <w:tc>
          <w:tcPr>
            <w:tcW w:w="8222" w:type="dxa"/>
            <w:shd w:val="clear" w:color="auto" w:fill="auto"/>
            <w:noWrap/>
            <w:vAlign w:val="bottom"/>
          </w:tcPr>
          <w:p w:rsidRPr="00AC72D7" w:rsidR="00F53484" w:rsidDel="00A069A9" w:rsidP="00E92BA0" w:rsidRDefault="00F53484" w14:paraId="2A9614EC" w14:textId="75959F20">
            <w:pPr>
              <w:rPr>
                <w:del w:author="Anthony Radford" w:date="2022-07-12T14:16:00Z" w:id="8641"/>
              </w:rPr>
            </w:pPr>
            <w:del w:author="Anthony Radford" w:date="2022-07-12T14:16:00Z" w:id="8642">
              <w:r w:rsidRPr="00AC72D7" w:rsidDel="00A069A9">
                <w:delText>Debit amount exceeds Maximum Collection Amount</w:delText>
              </w:r>
            </w:del>
          </w:p>
        </w:tc>
      </w:tr>
      <w:tr w:rsidRPr="005732EC" w:rsidR="00F53484" w:rsidDel="00A069A9" w:rsidTr="005017F9" w14:paraId="0E903897" w14:textId="45A4F7A1">
        <w:trPr>
          <w:trHeight w:val="255"/>
          <w:del w:author="Anthony Radford" w:date="2022-07-12T14:16:00Z" w:id="8643"/>
        </w:trPr>
        <w:tc>
          <w:tcPr>
            <w:tcW w:w="1418" w:type="dxa"/>
            <w:shd w:val="clear" w:color="auto" w:fill="auto"/>
            <w:noWrap/>
            <w:vAlign w:val="bottom"/>
          </w:tcPr>
          <w:p w:rsidRPr="00AC72D7" w:rsidR="00F53484" w:rsidDel="00A069A9" w:rsidP="00E92BA0" w:rsidRDefault="00F53484" w14:paraId="4B427565" w14:textId="13BD6218">
            <w:pPr>
              <w:rPr>
                <w:del w:author="Anthony Radford" w:date="2022-07-12T14:16:00Z" w:id="8644"/>
              </w:rPr>
            </w:pPr>
            <w:del w:author="Anthony Radford" w:date="2022-07-12T14:16:00Z" w:id="8645">
              <w:r w:rsidRPr="00AC72D7" w:rsidDel="00A069A9">
                <w:delText>902103</w:delText>
              </w:r>
            </w:del>
          </w:p>
        </w:tc>
        <w:tc>
          <w:tcPr>
            <w:tcW w:w="8222" w:type="dxa"/>
            <w:shd w:val="clear" w:color="auto" w:fill="auto"/>
            <w:noWrap/>
            <w:vAlign w:val="bottom"/>
          </w:tcPr>
          <w:p w:rsidRPr="00AC72D7" w:rsidR="00F53484" w:rsidDel="00A069A9" w:rsidP="00E92BA0" w:rsidRDefault="00F53484" w14:paraId="4F9E7F8E" w14:textId="49F7E1F9">
            <w:pPr>
              <w:rPr>
                <w:del w:author="Anthony Radford" w:date="2022-07-12T14:16:00Z" w:id="8646"/>
              </w:rPr>
            </w:pPr>
            <w:del w:author="Anthony Radford" w:date="2022-07-12T14:16:00Z" w:id="8647">
              <w:r w:rsidRPr="00AC72D7" w:rsidDel="00A069A9">
                <w:delText>Debit amount exceed Final Collection Amount</w:delText>
              </w:r>
            </w:del>
          </w:p>
        </w:tc>
      </w:tr>
      <w:tr w:rsidRPr="005732EC" w:rsidR="00F53484" w:rsidDel="00A069A9" w:rsidTr="005017F9" w14:paraId="4D3139B1" w14:textId="7F030056">
        <w:trPr>
          <w:trHeight w:val="255"/>
          <w:del w:author="Anthony Radford" w:date="2022-07-12T14:16:00Z" w:id="8648"/>
        </w:trPr>
        <w:tc>
          <w:tcPr>
            <w:tcW w:w="1418" w:type="dxa"/>
            <w:shd w:val="clear" w:color="auto" w:fill="auto"/>
            <w:noWrap/>
            <w:vAlign w:val="bottom"/>
          </w:tcPr>
          <w:p w:rsidRPr="00AC72D7" w:rsidR="00F53484" w:rsidDel="00A069A9" w:rsidP="00E92BA0" w:rsidRDefault="00F53484" w14:paraId="4DD7AFB4" w14:textId="38BB6FB6">
            <w:pPr>
              <w:rPr>
                <w:del w:author="Anthony Radford" w:date="2022-07-12T14:16:00Z" w:id="8649"/>
              </w:rPr>
            </w:pPr>
            <w:del w:author="Anthony Radford" w:date="2022-07-12T14:16:00Z" w:id="8650">
              <w:r w:rsidRPr="00AC72D7" w:rsidDel="00A069A9">
                <w:delText>902104</w:delText>
              </w:r>
            </w:del>
          </w:p>
        </w:tc>
        <w:tc>
          <w:tcPr>
            <w:tcW w:w="8222" w:type="dxa"/>
            <w:shd w:val="clear" w:color="auto" w:fill="auto"/>
            <w:noWrap/>
            <w:vAlign w:val="bottom"/>
          </w:tcPr>
          <w:p w:rsidRPr="00AC72D7" w:rsidR="00F53484" w:rsidDel="00A069A9" w:rsidP="00E92BA0" w:rsidRDefault="00F53484" w14:paraId="667C64BB" w14:textId="199EDFF9">
            <w:pPr>
              <w:rPr>
                <w:del w:author="Anthony Radford" w:date="2022-07-12T14:16:00Z" w:id="8651"/>
              </w:rPr>
            </w:pPr>
            <w:del w:author="Anthony Radford" w:date="2022-07-12T14:16:00Z" w:id="8652">
              <w:r w:rsidRPr="00AC72D7" w:rsidDel="00A069A9">
                <w:delText>Debit date must equal First Collection Date</w:delText>
              </w:r>
              <w:r w:rsidDel="00A069A9">
                <w:delText xml:space="preserve"> on Mandate</w:delText>
              </w:r>
            </w:del>
          </w:p>
        </w:tc>
      </w:tr>
      <w:tr w:rsidRPr="005732EC" w:rsidR="00F53484" w:rsidDel="00A069A9" w:rsidTr="005017F9" w14:paraId="4154AE7C" w14:textId="550E669A">
        <w:trPr>
          <w:trHeight w:val="255"/>
          <w:del w:author="Anthony Radford" w:date="2022-07-12T14:16:00Z" w:id="8653"/>
        </w:trPr>
        <w:tc>
          <w:tcPr>
            <w:tcW w:w="1418" w:type="dxa"/>
            <w:shd w:val="clear" w:color="auto" w:fill="auto"/>
            <w:noWrap/>
            <w:vAlign w:val="bottom"/>
          </w:tcPr>
          <w:p w:rsidRPr="00AC72D7" w:rsidR="00F53484" w:rsidDel="00A069A9" w:rsidP="00E92BA0" w:rsidRDefault="00F53484" w14:paraId="747F1A62" w14:textId="3A700B4C">
            <w:pPr>
              <w:rPr>
                <w:del w:author="Anthony Radford" w:date="2022-07-12T14:16:00Z" w:id="8654"/>
              </w:rPr>
            </w:pPr>
            <w:del w:author="Anthony Radford" w:date="2022-07-12T14:16:00Z" w:id="8655">
              <w:r w:rsidDel="00A069A9">
                <w:delText>902105</w:delText>
              </w:r>
            </w:del>
          </w:p>
        </w:tc>
        <w:tc>
          <w:tcPr>
            <w:tcW w:w="8222" w:type="dxa"/>
            <w:shd w:val="clear" w:color="auto" w:fill="auto"/>
            <w:noWrap/>
            <w:vAlign w:val="bottom"/>
          </w:tcPr>
          <w:p w:rsidRPr="00AC72D7" w:rsidR="00F53484" w:rsidDel="00A069A9" w:rsidP="00E92BA0" w:rsidRDefault="00F53484" w14:paraId="4B240EB2" w14:textId="352484FB">
            <w:pPr>
              <w:rPr>
                <w:del w:author="Anthony Radford" w:date="2022-07-12T14:16:00Z" w:id="8656"/>
              </w:rPr>
            </w:pPr>
            <w:del w:author="Anthony Radford" w:date="2022-07-12T14:16:00Z" w:id="8657">
              <w:r w:rsidRPr="00187729" w:rsidDel="00A069A9">
                <w:delText>Invalid Collection Da</w:delText>
              </w:r>
              <w:r w:rsidDel="00A069A9">
                <w:delText>y</w:delText>
              </w:r>
            </w:del>
          </w:p>
        </w:tc>
      </w:tr>
      <w:tr w:rsidRPr="005732EC" w:rsidR="00F53484" w:rsidDel="00A069A9" w:rsidTr="005017F9" w14:paraId="58F742C8" w14:textId="46D00614">
        <w:trPr>
          <w:trHeight w:val="255"/>
          <w:del w:author="Anthony Radford" w:date="2022-07-12T14:16:00Z" w:id="8658"/>
        </w:trPr>
        <w:tc>
          <w:tcPr>
            <w:tcW w:w="1418" w:type="dxa"/>
            <w:shd w:val="clear" w:color="auto" w:fill="auto"/>
            <w:noWrap/>
            <w:vAlign w:val="bottom"/>
          </w:tcPr>
          <w:p w:rsidRPr="00AC72D7" w:rsidR="00F53484" w:rsidDel="00A069A9" w:rsidP="00E92BA0" w:rsidRDefault="00F53484" w14:paraId="68B6B37F" w14:textId="50699B09">
            <w:pPr>
              <w:rPr>
                <w:del w:author="Anthony Radford" w:date="2022-07-12T14:16:00Z" w:id="8659"/>
              </w:rPr>
            </w:pPr>
            <w:del w:author="Anthony Radford" w:date="2022-07-12T14:16:00Z" w:id="8660">
              <w:r w:rsidRPr="00AC72D7" w:rsidDel="00A069A9">
                <w:delText>902106</w:delText>
              </w:r>
            </w:del>
          </w:p>
        </w:tc>
        <w:tc>
          <w:tcPr>
            <w:tcW w:w="8222" w:type="dxa"/>
            <w:shd w:val="clear" w:color="auto" w:fill="auto"/>
            <w:noWrap/>
            <w:vAlign w:val="bottom"/>
          </w:tcPr>
          <w:p w:rsidRPr="00AC72D7" w:rsidR="00F53484" w:rsidDel="00A069A9" w:rsidP="00E92BA0" w:rsidRDefault="00F53484" w14:paraId="4410F0EB" w14:textId="4AD775D3">
            <w:pPr>
              <w:rPr>
                <w:del w:author="Anthony Radford" w:date="2022-07-12T14:16:00Z" w:id="8661"/>
              </w:rPr>
            </w:pPr>
            <w:del w:author="Anthony Radford" w:date="2022-07-12T14:16:00Z" w:id="8662">
              <w:r w:rsidRPr="00AC72D7" w:rsidDel="00A069A9">
                <w:delText>Creditor Name must equal Creditor Name on mandate</w:delText>
              </w:r>
            </w:del>
          </w:p>
        </w:tc>
      </w:tr>
      <w:tr w:rsidRPr="005732EC" w:rsidR="00F53484" w:rsidDel="00A069A9" w:rsidTr="005017F9" w14:paraId="4AB845EA" w14:textId="5CECDF7F">
        <w:trPr>
          <w:trHeight w:val="255"/>
          <w:del w:author="Anthony Radford" w:date="2022-07-12T14:16:00Z" w:id="8663"/>
        </w:trPr>
        <w:tc>
          <w:tcPr>
            <w:tcW w:w="1418" w:type="dxa"/>
            <w:shd w:val="clear" w:color="auto" w:fill="auto"/>
            <w:noWrap/>
            <w:vAlign w:val="bottom"/>
          </w:tcPr>
          <w:p w:rsidRPr="00AC72D7" w:rsidR="00F53484" w:rsidDel="00A069A9" w:rsidP="00E92BA0" w:rsidRDefault="00F53484" w14:paraId="20C9E393" w14:textId="7388F46F">
            <w:pPr>
              <w:rPr>
                <w:del w:author="Anthony Radford" w:date="2022-07-12T14:16:00Z" w:id="8664"/>
              </w:rPr>
            </w:pPr>
            <w:del w:author="Anthony Radford" w:date="2022-07-12T14:16:00Z" w:id="8665">
              <w:r w:rsidRPr="00AC72D7" w:rsidDel="00A069A9">
                <w:delText>902107</w:delText>
              </w:r>
            </w:del>
          </w:p>
        </w:tc>
        <w:tc>
          <w:tcPr>
            <w:tcW w:w="8222" w:type="dxa"/>
            <w:shd w:val="clear" w:color="auto" w:fill="auto"/>
            <w:noWrap/>
            <w:vAlign w:val="bottom"/>
          </w:tcPr>
          <w:p w:rsidRPr="00AC72D7" w:rsidR="00F53484" w:rsidDel="00A069A9" w:rsidP="00E92BA0" w:rsidRDefault="00F53484" w14:paraId="7C2C4DF9" w14:textId="3BDE5EF0">
            <w:pPr>
              <w:rPr>
                <w:del w:author="Anthony Radford" w:date="2022-07-12T14:16:00Z" w:id="8666"/>
              </w:rPr>
            </w:pPr>
            <w:del w:author="Anthony Radford" w:date="2022-07-12T14:16:00Z" w:id="8667">
              <w:r w:rsidRPr="00AC72D7" w:rsidDel="00A069A9">
                <w:delText>Invalid Creditor Abbreviated Short Name on debit</w:delText>
              </w:r>
            </w:del>
          </w:p>
        </w:tc>
      </w:tr>
      <w:tr w:rsidRPr="005732EC" w:rsidR="00F53484" w:rsidDel="00A069A9" w:rsidTr="005017F9" w14:paraId="30FC73A8" w14:textId="4A7F799B">
        <w:trPr>
          <w:trHeight w:val="255"/>
          <w:del w:author="Anthony Radford" w:date="2022-07-12T14:16:00Z" w:id="8668"/>
        </w:trPr>
        <w:tc>
          <w:tcPr>
            <w:tcW w:w="1418" w:type="dxa"/>
            <w:shd w:val="clear" w:color="auto" w:fill="auto"/>
            <w:noWrap/>
            <w:vAlign w:val="bottom"/>
          </w:tcPr>
          <w:p w:rsidRPr="00AC72D7" w:rsidR="00F53484" w:rsidDel="00A069A9" w:rsidP="00E92BA0" w:rsidRDefault="00F53484" w14:paraId="1A5EF09C" w14:textId="6D1DCAB3">
            <w:pPr>
              <w:rPr>
                <w:del w:author="Anthony Radford" w:date="2022-07-12T14:16:00Z" w:id="8669"/>
              </w:rPr>
            </w:pPr>
            <w:del w:author="Anthony Radford" w:date="2022-07-12T14:16:00Z" w:id="8670">
              <w:r w:rsidRPr="00AC72D7" w:rsidDel="00A069A9">
                <w:delText>902108</w:delText>
              </w:r>
            </w:del>
          </w:p>
        </w:tc>
        <w:tc>
          <w:tcPr>
            <w:tcW w:w="8222" w:type="dxa"/>
            <w:shd w:val="clear" w:color="auto" w:fill="auto"/>
            <w:noWrap/>
            <w:vAlign w:val="bottom"/>
          </w:tcPr>
          <w:p w:rsidRPr="00AC72D7" w:rsidR="00F53484" w:rsidDel="00A069A9" w:rsidP="00E92BA0" w:rsidRDefault="00F53484" w14:paraId="474158E7" w14:textId="4045A2B3">
            <w:pPr>
              <w:rPr>
                <w:del w:author="Anthony Radford" w:date="2022-07-12T14:16:00Z" w:id="8671"/>
              </w:rPr>
            </w:pPr>
            <w:del w:author="Anthony Radford" w:date="2022-07-12T14:16:00Z" w:id="8672">
              <w:r w:rsidRPr="00AC72D7" w:rsidDel="00A069A9">
                <w:delText>Debtor name must equal debtor name on mandate</w:delText>
              </w:r>
            </w:del>
          </w:p>
        </w:tc>
      </w:tr>
      <w:tr w:rsidRPr="005732EC" w:rsidR="00F53484" w:rsidDel="00A069A9" w:rsidTr="005017F9" w14:paraId="62D144EE" w14:textId="76A69616">
        <w:trPr>
          <w:trHeight w:val="255"/>
          <w:del w:author="Anthony Radford" w:date="2022-07-12T14:16:00Z" w:id="8673"/>
        </w:trPr>
        <w:tc>
          <w:tcPr>
            <w:tcW w:w="1418" w:type="dxa"/>
            <w:shd w:val="clear" w:color="auto" w:fill="auto"/>
            <w:noWrap/>
            <w:vAlign w:val="bottom"/>
          </w:tcPr>
          <w:p w:rsidRPr="00AC72D7" w:rsidR="00F53484" w:rsidDel="00A069A9" w:rsidP="00E92BA0" w:rsidRDefault="00F53484" w14:paraId="5FEDB06C" w14:textId="317A2088">
            <w:pPr>
              <w:rPr>
                <w:del w:author="Anthony Radford" w:date="2022-07-12T14:16:00Z" w:id="8674"/>
              </w:rPr>
            </w:pPr>
            <w:del w:author="Anthony Radford" w:date="2022-07-12T14:16:00Z" w:id="8675">
              <w:r w:rsidRPr="00AC72D7" w:rsidDel="00A069A9">
                <w:delText>902109</w:delText>
              </w:r>
            </w:del>
          </w:p>
        </w:tc>
        <w:tc>
          <w:tcPr>
            <w:tcW w:w="8222" w:type="dxa"/>
            <w:shd w:val="clear" w:color="auto" w:fill="auto"/>
            <w:noWrap/>
            <w:vAlign w:val="bottom"/>
          </w:tcPr>
          <w:p w:rsidRPr="00AC72D7" w:rsidR="00F53484" w:rsidDel="00A069A9" w:rsidP="00E92BA0" w:rsidRDefault="00F53484" w14:paraId="3C960882" w14:textId="473FD3A1">
            <w:pPr>
              <w:rPr>
                <w:del w:author="Anthony Radford" w:date="2022-07-12T14:16:00Z" w:id="8676"/>
              </w:rPr>
            </w:pPr>
            <w:del w:author="Anthony Radford" w:date="2022-07-12T14:16:00Z" w:id="8677">
              <w:r w:rsidRPr="00AC72D7" w:rsidDel="00A069A9">
                <w:delText>Debtor account must be equal to debtor account on mandate</w:delText>
              </w:r>
            </w:del>
          </w:p>
        </w:tc>
      </w:tr>
      <w:tr w:rsidRPr="005732EC" w:rsidR="00F53484" w:rsidDel="00A069A9" w:rsidTr="005017F9" w14:paraId="37489A39" w14:textId="118C35B3">
        <w:trPr>
          <w:trHeight w:val="255"/>
          <w:del w:author="Anthony Radford" w:date="2022-07-12T14:16:00Z" w:id="8678"/>
        </w:trPr>
        <w:tc>
          <w:tcPr>
            <w:tcW w:w="1418" w:type="dxa"/>
            <w:shd w:val="clear" w:color="auto" w:fill="auto"/>
            <w:noWrap/>
            <w:vAlign w:val="bottom"/>
          </w:tcPr>
          <w:p w:rsidRPr="00AC72D7" w:rsidR="00F53484" w:rsidDel="00A069A9" w:rsidP="00E92BA0" w:rsidRDefault="00F53484" w14:paraId="114E5946" w14:textId="682E303A">
            <w:pPr>
              <w:rPr>
                <w:del w:author="Anthony Radford" w:date="2022-07-12T14:16:00Z" w:id="8679"/>
              </w:rPr>
            </w:pPr>
            <w:del w:author="Anthony Radford" w:date="2022-07-12T14:16:00Z" w:id="8680">
              <w:r w:rsidRPr="00AC72D7" w:rsidDel="00A069A9">
                <w:delText>902110</w:delText>
              </w:r>
            </w:del>
          </w:p>
        </w:tc>
        <w:tc>
          <w:tcPr>
            <w:tcW w:w="8222" w:type="dxa"/>
            <w:shd w:val="clear" w:color="auto" w:fill="auto"/>
            <w:noWrap/>
            <w:vAlign w:val="bottom"/>
          </w:tcPr>
          <w:p w:rsidRPr="00AC72D7" w:rsidR="00F53484" w:rsidDel="00A069A9" w:rsidP="00E92BA0" w:rsidRDefault="00F53484" w14:paraId="05C37ABF" w14:textId="5B8B7ECC">
            <w:pPr>
              <w:rPr>
                <w:del w:author="Anthony Radford" w:date="2022-07-12T14:16:00Z" w:id="8681"/>
              </w:rPr>
            </w:pPr>
            <w:del w:author="Anthony Radford" w:date="2022-07-12T14:16:00Z" w:id="8682">
              <w:r w:rsidRPr="00AC72D7" w:rsidDel="00A069A9">
                <w:delText>Mandate Id on debit must equal the Mandate Reference Number on mandate</w:delText>
              </w:r>
            </w:del>
          </w:p>
        </w:tc>
      </w:tr>
      <w:tr w:rsidRPr="005732EC" w:rsidR="00F53484" w:rsidDel="00A069A9" w:rsidTr="005017F9" w14:paraId="15379F34" w14:textId="6C65E0B2">
        <w:trPr>
          <w:trHeight w:val="255"/>
          <w:del w:author="Anthony Radford" w:date="2022-07-12T14:16:00Z" w:id="8683"/>
        </w:trPr>
        <w:tc>
          <w:tcPr>
            <w:tcW w:w="1418" w:type="dxa"/>
            <w:shd w:val="clear" w:color="auto" w:fill="auto"/>
            <w:noWrap/>
            <w:vAlign w:val="bottom"/>
          </w:tcPr>
          <w:p w:rsidRPr="00AC72D7" w:rsidR="00F53484" w:rsidDel="00A069A9" w:rsidP="00E92BA0" w:rsidRDefault="00F53484" w14:paraId="77515651" w14:textId="2AD5DA34">
            <w:pPr>
              <w:rPr>
                <w:del w:author="Anthony Radford" w:date="2022-07-12T14:16:00Z" w:id="8684"/>
              </w:rPr>
            </w:pPr>
            <w:del w:author="Anthony Radford" w:date="2022-07-12T14:16:00Z" w:id="8685">
              <w:r w:rsidRPr="00AC72D7" w:rsidDel="00A069A9">
                <w:delText>902111</w:delText>
              </w:r>
            </w:del>
          </w:p>
        </w:tc>
        <w:tc>
          <w:tcPr>
            <w:tcW w:w="8222" w:type="dxa"/>
            <w:shd w:val="clear" w:color="auto" w:fill="auto"/>
            <w:noWrap/>
            <w:vAlign w:val="bottom"/>
          </w:tcPr>
          <w:p w:rsidRPr="00AC72D7" w:rsidR="00F53484" w:rsidDel="00A069A9" w:rsidP="00E92BA0" w:rsidRDefault="00F53484" w14:paraId="06696AEC" w14:textId="5AF7B84A">
            <w:pPr>
              <w:rPr>
                <w:del w:author="Anthony Radford" w:date="2022-07-12T14:16:00Z" w:id="8686"/>
              </w:rPr>
            </w:pPr>
            <w:del w:author="Anthony Radford" w:date="2022-07-12T14:16:00Z" w:id="8687">
              <w:r w:rsidRPr="00AC72D7" w:rsidDel="00A069A9">
                <w:delText>Contract Reference does not match mandate</w:delText>
              </w:r>
            </w:del>
          </w:p>
        </w:tc>
      </w:tr>
      <w:tr w:rsidRPr="005732EC" w:rsidR="00F53484" w:rsidDel="00A069A9" w:rsidTr="005017F9" w14:paraId="18796C1A" w14:textId="6428E6BD">
        <w:trPr>
          <w:trHeight w:val="255"/>
          <w:del w:author="Anthony Radford" w:date="2022-07-12T14:16:00Z" w:id="8688"/>
        </w:trPr>
        <w:tc>
          <w:tcPr>
            <w:tcW w:w="1418" w:type="dxa"/>
            <w:shd w:val="clear" w:color="auto" w:fill="auto"/>
            <w:noWrap/>
            <w:vAlign w:val="bottom"/>
          </w:tcPr>
          <w:p w:rsidRPr="00AC72D7" w:rsidR="00F53484" w:rsidDel="00A069A9" w:rsidP="00E92BA0" w:rsidRDefault="00F53484" w14:paraId="11E33B9A" w14:textId="4DFB184A">
            <w:pPr>
              <w:rPr>
                <w:del w:author="Anthony Radford" w:date="2022-07-12T14:16:00Z" w:id="8689"/>
              </w:rPr>
            </w:pPr>
            <w:del w:author="Anthony Radford" w:date="2022-07-12T14:16:00Z" w:id="8690">
              <w:r w:rsidDel="00A069A9">
                <w:delText>902112</w:delText>
              </w:r>
            </w:del>
          </w:p>
        </w:tc>
        <w:tc>
          <w:tcPr>
            <w:tcW w:w="8222" w:type="dxa"/>
            <w:shd w:val="clear" w:color="auto" w:fill="auto"/>
            <w:noWrap/>
            <w:vAlign w:val="bottom"/>
          </w:tcPr>
          <w:p w:rsidRPr="00AC72D7" w:rsidR="00F53484" w:rsidDel="00A069A9" w:rsidP="00E92BA0" w:rsidRDefault="00F53484" w14:paraId="55722EC7" w14:textId="0469A699">
            <w:pPr>
              <w:rPr>
                <w:del w:author="Anthony Radford" w:date="2022-07-12T14:16:00Z" w:id="8691"/>
              </w:rPr>
            </w:pPr>
            <w:del w:author="Anthony Radford" w:date="2022-07-12T14:16:00Z" w:id="8692">
              <w:r w:rsidDel="00A069A9">
                <w:delText>Mandate Authentication Date is invalid</w:delText>
              </w:r>
            </w:del>
          </w:p>
        </w:tc>
      </w:tr>
      <w:tr w:rsidRPr="005732EC" w:rsidR="00F53484" w:rsidDel="00A069A9" w:rsidTr="005017F9" w14:paraId="55E2613B" w14:textId="0DAB4748">
        <w:trPr>
          <w:trHeight w:val="255"/>
          <w:del w:author="Anthony Radford" w:date="2022-07-12T14:16:00Z" w:id="8693"/>
        </w:trPr>
        <w:tc>
          <w:tcPr>
            <w:tcW w:w="1418" w:type="dxa"/>
            <w:shd w:val="clear" w:color="auto" w:fill="auto"/>
            <w:noWrap/>
            <w:vAlign w:val="bottom"/>
          </w:tcPr>
          <w:p w:rsidRPr="00AC72D7" w:rsidR="00F53484" w:rsidDel="00A069A9" w:rsidP="00E92BA0" w:rsidRDefault="00F53484" w14:paraId="0534D2D4" w14:textId="091F68CB">
            <w:pPr>
              <w:rPr>
                <w:del w:author="Anthony Radford" w:date="2022-07-12T14:16:00Z" w:id="8694"/>
              </w:rPr>
            </w:pPr>
            <w:del w:author="Anthony Radford" w:date="2022-07-12T14:16:00Z" w:id="8695">
              <w:r w:rsidRPr="00AC72D7" w:rsidDel="00A069A9">
                <w:delText>902113</w:delText>
              </w:r>
            </w:del>
          </w:p>
        </w:tc>
        <w:tc>
          <w:tcPr>
            <w:tcW w:w="8222" w:type="dxa"/>
            <w:shd w:val="clear" w:color="auto" w:fill="auto"/>
            <w:noWrap/>
            <w:vAlign w:val="bottom"/>
          </w:tcPr>
          <w:p w:rsidRPr="00AC72D7" w:rsidR="00F53484" w:rsidDel="00A069A9" w:rsidP="00E92BA0" w:rsidRDefault="00F53484" w14:paraId="5688B707" w14:textId="4F9120FC">
            <w:pPr>
              <w:rPr>
                <w:del w:author="Anthony Radford" w:date="2022-07-12T14:16:00Z" w:id="8696"/>
              </w:rPr>
            </w:pPr>
            <w:del w:author="Anthony Radford" w:date="2022-07-12T14:16:00Z" w:id="8697">
              <w:r w:rsidRPr="00AC72D7" w:rsidDel="00A069A9">
                <w:delText>Unable to validate file number, invalid originating bank identifier</w:delText>
              </w:r>
            </w:del>
          </w:p>
        </w:tc>
      </w:tr>
      <w:tr w:rsidRPr="005732EC" w:rsidR="00F53484" w:rsidDel="00A069A9" w:rsidTr="005017F9" w14:paraId="34DB121C" w14:textId="65436732">
        <w:trPr>
          <w:trHeight w:val="255"/>
          <w:del w:author="Anthony Radford" w:date="2022-07-12T14:16:00Z" w:id="8698"/>
        </w:trPr>
        <w:tc>
          <w:tcPr>
            <w:tcW w:w="1418" w:type="dxa"/>
            <w:shd w:val="clear" w:color="auto" w:fill="auto"/>
            <w:noWrap/>
            <w:vAlign w:val="bottom"/>
          </w:tcPr>
          <w:p w:rsidRPr="00AC72D7" w:rsidR="00F53484" w:rsidDel="00A069A9" w:rsidP="00E92BA0" w:rsidRDefault="00F53484" w14:paraId="68B8FE88" w14:textId="15C5702D">
            <w:pPr>
              <w:rPr>
                <w:del w:author="Anthony Radford" w:date="2022-07-12T14:16:00Z" w:id="8699"/>
              </w:rPr>
            </w:pPr>
            <w:del w:author="Anthony Radford" w:date="2022-07-12T14:16:00Z" w:id="8700">
              <w:r w:rsidRPr="00AC72D7" w:rsidDel="00A069A9">
                <w:delText>902114</w:delText>
              </w:r>
            </w:del>
          </w:p>
        </w:tc>
        <w:tc>
          <w:tcPr>
            <w:tcW w:w="8222" w:type="dxa"/>
            <w:shd w:val="clear" w:color="auto" w:fill="auto"/>
            <w:noWrap/>
            <w:vAlign w:val="bottom"/>
          </w:tcPr>
          <w:p w:rsidRPr="00AC72D7" w:rsidR="00F53484" w:rsidDel="00A069A9" w:rsidP="00E92BA0" w:rsidRDefault="00F53484" w14:paraId="1C09890A" w14:textId="3FA62E1A">
            <w:pPr>
              <w:rPr>
                <w:del w:author="Anthony Radford" w:date="2022-07-12T14:16:00Z" w:id="8701"/>
              </w:rPr>
            </w:pPr>
            <w:del w:author="Anthony Radford" w:date="2022-07-12T14:16:00Z" w:id="8702">
              <w:r w:rsidRPr="00AC72D7" w:rsidDel="00A069A9">
                <w:delText>Invalid country code</w:delText>
              </w:r>
            </w:del>
          </w:p>
        </w:tc>
      </w:tr>
      <w:tr w:rsidRPr="005732EC" w:rsidR="00F53484" w:rsidDel="00A069A9" w:rsidTr="005017F9" w14:paraId="37CEAA82" w14:textId="41955D58">
        <w:trPr>
          <w:trHeight w:val="255"/>
          <w:del w:author="Anthony Radford" w:date="2022-07-12T14:16:00Z" w:id="8703"/>
        </w:trPr>
        <w:tc>
          <w:tcPr>
            <w:tcW w:w="1418" w:type="dxa"/>
            <w:shd w:val="clear" w:color="auto" w:fill="auto"/>
            <w:noWrap/>
            <w:vAlign w:val="bottom"/>
          </w:tcPr>
          <w:p w:rsidRPr="00AC72D7" w:rsidR="00F53484" w:rsidDel="00A069A9" w:rsidP="00E92BA0" w:rsidRDefault="00F53484" w14:paraId="53528EF7" w14:textId="1823C4C0">
            <w:pPr>
              <w:rPr>
                <w:del w:author="Anthony Radford" w:date="2022-07-12T14:16:00Z" w:id="8704"/>
              </w:rPr>
            </w:pPr>
            <w:del w:author="Anthony Radford" w:date="2022-07-12T14:16:00Z" w:id="8705">
              <w:r w:rsidRPr="00AC72D7" w:rsidDel="00A069A9">
                <w:delText>902115</w:delText>
              </w:r>
            </w:del>
          </w:p>
        </w:tc>
        <w:tc>
          <w:tcPr>
            <w:tcW w:w="8222" w:type="dxa"/>
            <w:shd w:val="clear" w:color="auto" w:fill="auto"/>
            <w:noWrap/>
            <w:vAlign w:val="bottom"/>
          </w:tcPr>
          <w:p w:rsidRPr="00AC72D7" w:rsidR="00F53484" w:rsidDel="00A069A9" w:rsidP="00E92BA0" w:rsidRDefault="00F53484" w14:paraId="21438EEC" w14:textId="2FA755DA">
            <w:pPr>
              <w:rPr>
                <w:del w:author="Anthony Radford" w:date="2022-07-12T14:16:00Z" w:id="8706"/>
              </w:rPr>
            </w:pPr>
            <w:del w:author="Anthony Radford" w:date="2022-07-12T14:16:00Z" w:id="8707">
              <w:r w:rsidRPr="00AC72D7" w:rsidDel="00A069A9">
                <w:delText xml:space="preserve">Debit Amount exceeds </w:delText>
              </w:r>
              <w:r w:rsidDel="00A069A9">
                <w:delText>Instalment</w:delText>
              </w:r>
              <w:r w:rsidRPr="00AC72D7" w:rsidDel="00A069A9">
                <w:delText xml:space="preserve"> Amount</w:delText>
              </w:r>
              <w:r w:rsidDel="00A069A9">
                <w:delText xml:space="preserve"> on Mandate</w:delText>
              </w:r>
            </w:del>
          </w:p>
        </w:tc>
      </w:tr>
      <w:tr w:rsidRPr="005732EC" w:rsidR="00F53484" w:rsidDel="00A069A9" w:rsidTr="005017F9" w14:paraId="4A787894" w14:textId="5F973D35">
        <w:trPr>
          <w:trHeight w:val="255"/>
          <w:del w:author="Anthony Radford" w:date="2022-07-12T14:16:00Z" w:id="8708"/>
        </w:trPr>
        <w:tc>
          <w:tcPr>
            <w:tcW w:w="1418" w:type="dxa"/>
            <w:shd w:val="clear" w:color="auto" w:fill="auto"/>
            <w:noWrap/>
            <w:vAlign w:val="bottom"/>
          </w:tcPr>
          <w:p w:rsidRPr="00AC72D7" w:rsidR="00F53484" w:rsidDel="00A069A9" w:rsidP="00E92BA0" w:rsidRDefault="00F53484" w14:paraId="0E700E9A" w14:textId="7645539F">
            <w:pPr>
              <w:rPr>
                <w:del w:author="Anthony Radford" w:date="2022-07-12T14:16:00Z" w:id="8709"/>
              </w:rPr>
            </w:pPr>
            <w:del w:author="Anthony Radford" w:date="2022-07-12T14:16:00Z" w:id="8710">
              <w:r w:rsidRPr="00AC72D7" w:rsidDel="00A069A9">
                <w:delText>902116</w:delText>
              </w:r>
            </w:del>
          </w:p>
        </w:tc>
        <w:tc>
          <w:tcPr>
            <w:tcW w:w="8222" w:type="dxa"/>
            <w:shd w:val="clear" w:color="auto" w:fill="auto"/>
            <w:noWrap/>
            <w:vAlign w:val="bottom"/>
          </w:tcPr>
          <w:p w:rsidRPr="00AC72D7" w:rsidR="00F53484" w:rsidDel="00A069A9" w:rsidP="00E92BA0" w:rsidRDefault="00F53484" w14:paraId="7BECE775" w14:textId="2061B631">
            <w:pPr>
              <w:rPr>
                <w:del w:author="Anthony Radford" w:date="2022-07-12T14:16:00Z" w:id="8711"/>
              </w:rPr>
            </w:pPr>
            <w:del w:author="Anthony Radford" w:date="2022-07-12T14:16:00Z" w:id="8712">
              <w:r w:rsidRPr="00AC72D7" w:rsidDel="00A069A9">
                <w:delText>Debit amount may not exceed Maximum Collection Amount on mandate</w:delText>
              </w:r>
            </w:del>
          </w:p>
        </w:tc>
      </w:tr>
      <w:tr w:rsidRPr="005732EC" w:rsidR="00F53484" w:rsidDel="00A069A9" w:rsidTr="005017F9" w14:paraId="157C4351" w14:textId="681F1ACD">
        <w:trPr>
          <w:trHeight w:val="255"/>
          <w:del w:author="Anthony Radford" w:date="2022-07-12T14:16:00Z" w:id="8713"/>
        </w:trPr>
        <w:tc>
          <w:tcPr>
            <w:tcW w:w="1418" w:type="dxa"/>
            <w:shd w:val="clear" w:color="auto" w:fill="auto"/>
            <w:noWrap/>
            <w:vAlign w:val="bottom"/>
          </w:tcPr>
          <w:p w:rsidRPr="002D6E2C" w:rsidR="00F53484" w:rsidDel="00A069A9" w:rsidP="00E92BA0" w:rsidRDefault="00F53484" w14:paraId="0AB69006" w14:textId="41206789">
            <w:pPr>
              <w:rPr>
                <w:del w:author="Anthony Radford" w:date="2022-07-12T14:16:00Z" w:id="8714"/>
              </w:rPr>
            </w:pPr>
            <w:del w:author="Anthony Radford" w:date="2022-07-12T14:16:00Z" w:id="8715">
              <w:r w:rsidRPr="002D6E2C" w:rsidDel="00A069A9">
                <w:delText>902117</w:delText>
              </w:r>
            </w:del>
          </w:p>
        </w:tc>
        <w:tc>
          <w:tcPr>
            <w:tcW w:w="8222" w:type="dxa"/>
            <w:shd w:val="clear" w:color="auto" w:fill="auto"/>
            <w:noWrap/>
            <w:vAlign w:val="bottom"/>
          </w:tcPr>
          <w:p w:rsidRPr="002D6E2C" w:rsidR="00F53484" w:rsidDel="00A069A9" w:rsidP="00E92BA0" w:rsidRDefault="00F53484" w14:paraId="18BFE9E2" w14:textId="5A25684C">
            <w:pPr>
              <w:rPr>
                <w:del w:author="Anthony Radford" w:date="2022-07-12T14:16:00Z" w:id="8716"/>
              </w:rPr>
            </w:pPr>
            <w:del w:author="Anthony Radford" w:date="2022-07-12T14:16:00Z" w:id="8717">
              <w:r w:rsidRPr="002D6E2C" w:rsidDel="00A069A9">
                <w:delText xml:space="preserve">First instalment </w:delText>
              </w:r>
              <w:r w:rsidDel="00A069A9">
                <w:delText xml:space="preserve">is not </w:delText>
              </w:r>
              <w:r w:rsidRPr="002D6E2C" w:rsidDel="00A069A9">
                <w:delText xml:space="preserve">equal </w:delText>
              </w:r>
              <w:r w:rsidDel="00A069A9">
                <w:delText xml:space="preserve">to </w:delText>
              </w:r>
              <w:r w:rsidRPr="002D6E2C" w:rsidDel="00A069A9">
                <w:delText>First Collection Amount on mandate</w:delText>
              </w:r>
            </w:del>
          </w:p>
        </w:tc>
      </w:tr>
      <w:tr w:rsidRPr="005732EC" w:rsidR="00F53484" w:rsidDel="00A069A9" w:rsidTr="005017F9" w14:paraId="68E72EF5" w14:textId="0B16F0CF">
        <w:trPr>
          <w:trHeight w:val="255"/>
          <w:del w:author="Anthony Radford" w:date="2022-07-12T14:16:00Z" w:id="8718"/>
        </w:trPr>
        <w:tc>
          <w:tcPr>
            <w:tcW w:w="1418" w:type="dxa"/>
            <w:shd w:val="clear" w:color="auto" w:fill="auto"/>
            <w:noWrap/>
            <w:vAlign w:val="bottom"/>
          </w:tcPr>
          <w:p w:rsidRPr="00AC72D7" w:rsidR="00F53484" w:rsidDel="00A069A9" w:rsidP="00E92BA0" w:rsidRDefault="00F53484" w14:paraId="5B2F4773" w14:textId="11669E02">
            <w:pPr>
              <w:rPr>
                <w:del w:author="Anthony Radford" w:date="2022-07-12T14:16:00Z" w:id="8719"/>
              </w:rPr>
            </w:pPr>
            <w:del w:author="Anthony Radford" w:date="2022-07-12T14:16:00Z" w:id="8720">
              <w:r w:rsidDel="00A069A9">
                <w:delText>902118</w:delText>
              </w:r>
            </w:del>
          </w:p>
        </w:tc>
        <w:tc>
          <w:tcPr>
            <w:tcW w:w="8222" w:type="dxa"/>
            <w:shd w:val="clear" w:color="auto" w:fill="auto"/>
            <w:noWrap/>
            <w:vAlign w:val="bottom"/>
          </w:tcPr>
          <w:p w:rsidRPr="00AC72D7" w:rsidR="00F53484" w:rsidDel="00A069A9" w:rsidP="00E92BA0" w:rsidRDefault="00F53484" w14:paraId="3FD4FC7D" w14:textId="2DC8CAC0">
            <w:pPr>
              <w:rPr>
                <w:del w:author="Anthony Radford" w:date="2022-07-12T14:16:00Z" w:id="8721"/>
              </w:rPr>
            </w:pPr>
            <w:del w:author="Anthony Radford" w:date="2022-07-12T14:16:00Z" w:id="8722">
              <w:r w:rsidDel="00A069A9">
                <w:delText>Debtor Account is not open and active</w:delText>
              </w:r>
            </w:del>
          </w:p>
        </w:tc>
      </w:tr>
      <w:tr w:rsidRPr="005732EC" w:rsidR="00F53484" w:rsidDel="00A069A9" w:rsidTr="005017F9" w14:paraId="37F836F5" w14:textId="18FAC6C2">
        <w:trPr>
          <w:trHeight w:val="255"/>
          <w:del w:author="Anthony Radford" w:date="2022-07-12T14:16:00Z" w:id="8723"/>
        </w:trPr>
        <w:tc>
          <w:tcPr>
            <w:tcW w:w="1418" w:type="dxa"/>
            <w:shd w:val="clear" w:color="auto" w:fill="auto"/>
            <w:noWrap/>
            <w:vAlign w:val="bottom"/>
          </w:tcPr>
          <w:p w:rsidRPr="00AC72D7" w:rsidR="00F53484" w:rsidDel="00A069A9" w:rsidP="00E92BA0" w:rsidRDefault="00F53484" w14:paraId="08016E42" w14:textId="2C1D9FED">
            <w:pPr>
              <w:rPr>
                <w:del w:author="Anthony Radford" w:date="2022-07-12T14:16:00Z" w:id="8724"/>
              </w:rPr>
            </w:pPr>
            <w:del w:author="Anthony Radford" w:date="2022-07-12T14:16:00Z" w:id="8725">
              <w:r w:rsidDel="00A069A9">
                <w:delText>902119</w:delText>
              </w:r>
            </w:del>
          </w:p>
        </w:tc>
        <w:tc>
          <w:tcPr>
            <w:tcW w:w="8222" w:type="dxa"/>
            <w:shd w:val="clear" w:color="auto" w:fill="auto"/>
            <w:noWrap/>
            <w:vAlign w:val="bottom"/>
          </w:tcPr>
          <w:p w:rsidRPr="00AC72D7" w:rsidR="00F53484" w:rsidDel="00A069A9" w:rsidP="00E92BA0" w:rsidRDefault="00F53484" w14:paraId="39EF9A1E" w14:textId="4963E952">
            <w:pPr>
              <w:rPr>
                <w:del w:author="Anthony Radford" w:date="2022-07-12T14:16:00Z" w:id="8726"/>
              </w:rPr>
            </w:pPr>
            <w:del w:author="Anthony Radford" w:date="2022-07-12T14:16:00Z" w:id="8727">
              <w:r w:rsidDel="00A069A9">
                <w:delText>Unable to reach debtor for authentication</w:delText>
              </w:r>
            </w:del>
          </w:p>
        </w:tc>
      </w:tr>
      <w:tr w:rsidRPr="005732EC" w:rsidR="00F53484" w:rsidDel="00A069A9" w:rsidTr="005017F9" w14:paraId="777EA3C2" w14:textId="61F1AC1B">
        <w:trPr>
          <w:trHeight w:val="255"/>
          <w:del w:author="Anthony Radford" w:date="2022-07-12T14:16:00Z" w:id="8728"/>
        </w:trPr>
        <w:tc>
          <w:tcPr>
            <w:tcW w:w="1418" w:type="dxa"/>
            <w:shd w:val="clear" w:color="auto" w:fill="auto"/>
            <w:noWrap/>
            <w:vAlign w:val="bottom"/>
          </w:tcPr>
          <w:p w:rsidR="00F53484" w:rsidDel="00A069A9" w:rsidP="00E92BA0" w:rsidRDefault="00F53484" w14:paraId="48612879" w14:textId="29199905">
            <w:pPr>
              <w:rPr>
                <w:del w:author="Anthony Radford" w:date="2022-07-12T14:16:00Z" w:id="8729"/>
              </w:rPr>
            </w:pPr>
            <w:del w:author="Anthony Radford" w:date="2022-07-12T14:16:00Z" w:id="8730">
              <w:r w:rsidDel="00A069A9">
                <w:delText>902120</w:delText>
              </w:r>
            </w:del>
          </w:p>
        </w:tc>
        <w:tc>
          <w:tcPr>
            <w:tcW w:w="8222" w:type="dxa"/>
            <w:shd w:val="clear" w:color="auto" w:fill="auto"/>
            <w:noWrap/>
            <w:vAlign w:val="bottom"/>
          </w:tcPr>
          <w:p w:rsidR="00F53484" w:rsidDel="00A069A9" w:rsidP="00E92BA0" w:rsidRDefault="00F53484" w14:paraId="525A9122" w14:textId="554F6565">
            <w:pPr>
              <w:rPr>
                <w:del w:author="Anthony Radford" w:date="2022-07-12T14:16:00Z" w:id="8731"/>
              </w:rPr>
            </w:pPr>
            <w:del w:author="Anthony Radford" w:date="2022-07-12T14:16:00Z" w:id="8732">
              <w:r w:rsidDel="00A069A9">
                <w:delText>Duplicate acceptance message identifier</w:delText>
              </w:r>
            </w:del>
          </w:p>
        </w:tc>
      </w:tr>
      <w:tr w:rsidRPr="005732EC" w:rsidR="00F53484" w:rsidDel="00A069A9" w:rsidTr="005017F9" w14:paraId="62999BCB" w14:textId="206284B1">
        <w:trPr>
          <w:trHeight w:val="255"/>
          <w:del w:author="Anthony Radford" w:date="2022-07-12T14:16:00Z" w:id="8733"/>
        </w:trPr>
        <w:tc>
          <w:tcPr>
            <w:tcW w:w="1418" w:type="dxa"/>
            <w:shd w:val="clear" w:color="auto" w:fill="auto"/>
            <w:noWrap/>
            <w:vAlign w:val="bottom"/>
          </w:tcPr>
          <w:p w:rsidR="00F53484" w:rsidDel="00A069A9" w:rsidP="00E92BA0" w:rsidRDefault="00F53484" w14:paraId="505D4495" w14:textId="1AF158BC">
            <w:pPr>
              <w:rPr>
                <w:del w:author="Anthony Radford" w:date="2022-07-12T14:16:00Z" w:id="8734"/>
              </w:rPr>
            </w:pPr>
            <w:del w:author="Anthony Radford" w:date="2022-07-12T14:16:00Z" w:id="8735">
              <w:r w:rsidDel="00A069A9">
                <w:delText>902121</w:delText>
              </w:r>
            </w:del>
          </w:p>
        </w:tc>
        <w:tc>
          <w:tcPr>
            <w:tcW w:w="8222" w:type="dxa"/>
            <w:shd w:val="clear" w:color="auto" w:fill="auto"/>
            <w:noWrap/>
            <w:vAlign w:val="bottom"/>
          </w:tcPr>
          <w:p w:rsidR="00F53484" w:rsidDel="00A069A9" w:rsidP="00E92BA0" w:rsidRDefault="00F53484" w14:paraId="251CF2C1" w14:textId="0A84B6B9">
            <w:pPr>
              <w:rPr>
                <w:del w:author="Anthony Radford" w:date="2022-07-12T14:16:00Z" w:id="8736"/>
              </w:rPr>
            </w:pPr>
            <w:del w:author="Anthony Radford" w:date="2022-07-12T14:16:00Z" w:id="8737">
              <w:r w:rsidDel="00A069A9">
                <w:delText>Invalid file structure</w:delText>
              </w:r>
            </w:del>
          </w:p>
        </w:tc>
      </w:tr>
      <w:tr w:rsidRPr="005732EC" w:rsidR="00F53484" w:rsidDel="00A069A9" w:rsidTr="005017F9" w14:paraId="539004D2" w14:textId="36B53E57">
        <w:trPr>
          <w:trHeight w:val="255"/>
          <w:del w:author="Anthony Radford" w:date="2022-07-12T14:16:00Z" w:id="8738"/>
        </w:trPr>
        <w:tc>
          <w:tcPr>
            <w:tcW w:w="1418" w:type="dxa"/>
            <w:shd w:val="clear" w:color="auto" w:fill="auto"/>
            <w:noWrap/>
            <w:vAlign w:val="bottom"/>
          </w:tcPr>
          <w:p w:rsidR="00F53484" w:rsidDel="00A069A9" w:rsidP="00E92BA0" w:rsidRDefault="00F53484" w14:paraId="39FAB81A" w14:textId="71268C05">
            <w:pPr>
              <w:rPr>
                <w:del w:author="Anthony Radford" w:date="2022-07-12T14:16:00Z" w:id="8739"/>
              </w:rPr>
            </w:pPr>
            <w:del w:author="Anthony Radford" w:date="2022-07-12T14:16:00Z" w:id="8740">
              <w:r w:rsidDel="00A069A9">
                <w:delText>902122</w:delText>
              </w:r>
            </w:del>
          </w:p>
        </w:tc>
        <w:tc>
          <w:tcPr>
            <w:tcW w:w="8222" w:type="dxa"/>
            <w:shd w:val="clear" w:color="auto" w:fill="auto"/>
            <w:noWrap/>
            <w:vAlign w:val="bottom"/>
          </w:tcPr>
          <w:p w:rsidR="00F53484" w:rsidDel="00A069A9" w:rsidP="00E92BA0" w:rsidRDefault="00F53484" w14:paraId="627592DD" w14:textId="39B382FF">
            <w:pPr>
              <w:rPr>
                <w:del w:author="Anthony Radford" w:date="2022-07-12T14:16:00Z" w:id="8741"/>
              </w:rPr>
            </w:pPr>
            <w:del w:author="Anthony Radford" w:date="2022-07-12T14:16:00Z" w:id="8742">
              <w:r w:rsidDel="00A069A9">
                <w:delText>Amendment cannot be processed while previous amendment not accepted</w:delText>
              </w:r>
            </w:del>
          </w:p>
        </w:tc>
      </w:tr>
      <w:tr w:rsidRPr="005732EC" w:rsidR="00F53484" w:rsidDel="00A069A9" w:rsidTr="005017F9" w14:paraId="30C18D87" w14:textId="6E19291B">
        <w:trPr>
          <w:trHeight w:val="255"/>
          <w:del w:author="Anthony Radford" w:date="2022-07-12T14:16:00Z" w:id="8743"/>
        </w:trPr>
        <w:tc>
          <w:tcPr>
            <w:tcW w:w="1418" w:type="dxa"/>
            <w:shd w:val="clear" w:color="auto" w:fill="auto"/>
            <w:noWrap/>
            <w:vAlign w:val="bottom"/>
          </w:tcPr>
          <w:p w:rsidR="00F53484" w:rsidDel="00A069A9" w:rsidP="00E92BA0" w:rsidRDefault="00F53484" w14:paraId="5715D2A4" w14:textId="4C9F1660">
            <w:pPr>
              <w:rPr>
                <w:del w:author="Anthony Radford" w:date="2022-07-12T14:16:00Z" w:id="8744"/>
              </w:rPr>
            </w:pPr>
            <w:del w:author="Anthony Radford" w:date="2022-07-12T14:16:00Z" w:id="8745">
              <w:r w:rsidDel="00A069A9">
                <w:delText>902123</w:delText>
              </w:r>
            </w:del>
          </w:p>
        </w:tc>
        <w:tc>
          <w:tcPr>
            <w:tcW w:w="8222" w:type="dxa"/>
            <w:shd w:val="clear" w:color="auto" w:fill="auto"/>
            <w:noWrap/>
            <w:vAlign w:val="bottom"/>
          </w:tcPr>
          <w:p w:rsidR="00F53484" w:rsidDel="00A069A9" w:rsidP="00E92BA0" w:rsidRDefault="00F53484" w14:paraId="7B3EBC0F" w14:textId="05C4E887">
            <w:pPr>
              <w:rPr>
                <w:del w:author="Anthony Radford" w:date="2022-07-12T14:16:00Z" w:id="8746"/>
              </w:rPr>
            </w:pPr>
            <w:del w:author="Anthony Radford" w:date="2022-07-12T14:16:00Z" w:id="8747">
              <w:r w:rsidDel="00A069A9">
                <w:delText>Invalid Debtor name of mandate information request</w:delText>
              </w:r>
            </w:del>
          </w:p>
        </w:tc>
      </w:tr>
      <w:tr w:rsidRPr="005732EC" w:rsidR="00F53484" w:rsidDel="00A069A9" w:rsidTr="005017F9" w14:paraId="402842EE" w14:textId="2ECCE6F5">
        <w:trPr>
          <w:trHeight w:val="255"/>
          <w:del w:author="Anthony Radford" w:date="2022-07-12T14:16:00Z" w:id="8748"/>
        </w:trPr>
        <w:tc>
          <w:tcPr>
            <w:tcW w:w="1418" w:type="dxa"/>
            <w:shd w:val="clear" w:color="auto" w:fill="auto"/>
            <w:noWrap/>
            <w:vAlign w:val="bottom"/>
          </w:tcPr>
          <w:p w:rsidR="00F53484" w:rsidDel="00A069A9" w:rsidP="00E92BA0" w:rsidRDefault="00F53484" w14:paraId="0C5F341C" w14:textId="0FDF81F3">
            <w:pPr>
              <w:rPr>
                <w:del w:author="Anthony Radford" w:date="2022-07-12T14:16:00Z" w:id="8749"/>
              </w:rPr>
            </w:pPr>
            <w:del w:author="Anthony Radford" w:date="2022-07-12T14:16:00Z" w:id="8750">
              <w:r w:rsidDel="00A069A9">
                <w:delText>902124</w:delText>
              </w:r>
            </w:del>
          </w:p>
        </w:tc>
        <w:tc>
          <w:tcPr>
            <w:tcW w:w="8222" w:type="dxa"/>
            <w:shd w:val="clear" w:color="auto" w:fill="auto"/>
            <w:noWrap/>
            <w:vAlign w:val="bottom"/>
          </w:tcPr>
          <w:p w:rsidR="00F53484" w:rsidDel="00A069A9" w:rsidP="00E92BA0" w:rsidRDefault="00F53484" w14:paraId="3B5ED543" w14:textId="05EEA216">
            <w:pPr>
              <w:rPr>
                <w:del w:author="Anthony Radford" w:date="2022-07-12T14:16:00Z" w:id="8751"/>
              </w:rPr>
            </w:pPr>
            <w:del w:author="Anthony Radford" w:date="2022-07-12T14:16:00Z" w:id="8752">
              <w:r w:rsidDel="00A069A9">
                <w:delText>Bank Identifier on file name must be the same as Instructing Agent Bank Identifier</w:delText>
              </w:r>
            </w:del>
          </w:p>
        </w:tc>
      </w:tr>
      <w:tr w:rsidRPr="005732EC" w:rsidR="00F53484" w:rsidDel="00A069A9" w:rsidTr="005017F9" w14:paraId="56FB1F6A" w14:textId="502C7455">
        <w:trPr>
          <w:trHeight w:val="255"/>
          <w:del w:author="Anthony Radford" w:date="2022-07-12T14:16:00Z" w:id="8753"/>
        </w:trPr>
        <w:tc>
          <w:tcPr>
            <w:tcW w:w="1418" w:type="dxa"/>
            <w:shd w:val="clear" w:color="auto" w:fill="auto"/>
            <w:noWrap/>
            <w:vAlign w:val="bottom"/>
          </w:tcPr>
          <w:p w:rsidR="00F53484" w:rsidDel="00A069A9" w:rsidP="00E92BA0" w:rsidRDefault="00F53484" w14:paraId="639C8B43" w14:textId="73435869">
            <w:pPr>
              <w:rPr>
                <w:del w:author="Anthony Radford" w:date="2022-07-12T14:16:00Z" w:id="8754"/>
              </w:rPr>
            </w:pPr>
            <w:del w:author="Anthony Radford" w:date="2022-07-12T14:16:00Z" w:id="8755">
              <w:r w:rsidDel="00A069A9">
                <w:delText>902125</w:delText>
              </w:r>
            </w:del>
          </w:p>
        </w:tc>
        <w:tc>
          <w:tcPr>
            <w:tcW w:w="8222" w:type="dxa"/>
            <w:shd w:val="clear" w:color="auto" w:fill="auto"/>
            <w:noWrap/>
            <w:vAlign w:val="bottom"/>
          </w:tcPr>
          <w:p w:rsidR="00F53484" w:rsidDel="00A069A9" w:rsidP="00E92BA0" w:rsidRDefault="00F53484" w14:paraId="07976B46" w14:textId="15289017">
            <w:pPr>
              <w:rPr>
                <w:del w:author="Anthony Radford" w:date="2022-07-12T14:16:00Z" w:id="8756"/>
              </w:rPr>
            </w:pPr>
            <w:del w:author="Anthony Radford" w:date="2022-07-12T14:16:00Z" w:id="8757">
              <w:r w:rsidDel="00A069A9">
                <w:delText>Instructing Agent and Instructed Agent cannot have the same Bank Identifier</w:delText>
              </w:r>
            </w:del>
          </w:p>
        </w:tc>
      </w:tr>
      <w:tr w:rsidRPr="005732EC" w:rsidR="00F53484" w:rsidDel="00A069A9" w:rsidTr="005017F9" w14:paraId="546EA51A" w14:textId="40D63D24">
        <w:trPr>
          <w:trHeight w:val="255"/>
          <w:del w:author="Anthony Radford" w:date="2022-07-12T14:16:00Z" w:id="8758"/>
        </w:trPr>
        <w:tc>
          <w:tcPr>
            <w:tcW w:w="1418" w:type="dxa"/>
            <w:shd w:val="clear" w:color="auto" w:fill="auto"/>
            <w:noWrap/>
            <w:vAlign w:val="bottom"/>
          </w:tcPr>
          <w:p w:rsidR="00F53484" w:rsidDel="00A069A9" w:rsidP="00E92BA0" w:rsidRDefault="00F53484" w14:paraId="7AF10E2E" w14:textId="11260C4D">
            <w:pPr>
              <w:rPr>
                <w:del w:author="Anthony Radford" w:date="2022-07-12T14:16:00Z" w:id="8759"/>
              </w:rPr>
            </w:pPr>
            <w:del w:author="Anthony Radford" w:date="2022-07-12T14:16:00Z" w:id="8760">
              <w:r w:rsidDel="00A069A9">
                <w:delText>902126</w:delText>
              </w:r>
            </w:del>
          </w:p>
        </w:tc>
        <w:tc>
          <w:tcPr>
            <w:tcW w:w="8222" w:type="dxa"/>
            <w:shd w:val="clear" w:color="auto" w:fill="auto"/>
            <w:noWrap/>
            <w:vAlign w:val="bottom"/>
          </w:tcPr>
          <w:p w:rsidR="00F53484" w:rsidDel="00A069A9" w:rsidP="00E92BA0" w:rsidRDefault="00F53484" w14:paraId="0CB9F167" w14:textId="10986137">
            <w:pPr>
              <w:rPr>
                <w:del w:author="Anthony Radford" w:date="2022-07-12T14:16:00Z" w:id="8761"/>
              </w:rPr>
            </w:pPr>
            <w:del w:author="Anthony Radford" w:date="2022-07-12T14:16:00Z" w:id="8762">
              <w:r w:rsidDel="00A069A9">
                <w:delText>Mandate is not in a status to be cancelled</w:delText>
              </w:r>
            </w:del>
          </w:p>
        </w:tc>
      </w:tr>
      <w:tr w:rsidRPr="005732EC" w:rsidR="00F53484" w:rsidDel="00A069A9" w:rsidTr="005017F9" w14:paraId="509375E0" w14:textId="52DA86E0">
        <w:trPr>
          <w:trHeight w:val="255"/>
          <w:del w:author="Anthony Radford" w:date="2022-07-12T14:16:00Z" w:id="8763"/>
        </w:trPr>
        <w:tc>
          <w:tcPr>
            <w:tcW w:w="1418" w:type="dxa"/>
            <w:shd w:val="clear" w:color="auto" w:fill="auto"/>
            <w:noWrap/>
            <w:vAlign w:val="bottom"/>
          </w:tcPr>
          <w:p w:rsidR="00F53484" w:rsidDel="00A069A9" w:rsidP="00E92BA0" w:rsidRDefault="00F53484" w14:paraId="33C0C87D" w14:textId="3E7F7A4F">
            <w:pPr>
              <w:rPr>
                <w:del w:author="Anthony Radford" w:date="2022-07-12T14:16:00Z" w:id="8764"/>
              </w:rPr>
            </w:pPr>
            <w:del w:author="Anthony Radford" w:date="2022-07-12T14:16:00Z" w:id="8765">
              <w:r w:rsidDel="00A069A9">
                <w:delText>902127</w:delText>
              </w:r>
            </w:del>
          </w:p>
        </w:tc>
        <w:tc>
          <w:tcPr>
            <w:tcW w:w="8222" w:type="dxa"/>
            <w:shd w:val="clear" w:color="auto" w:fill="auto"/>
            <w:noWrap/>
            <w:vAlign w:val="bottom"/>
          </w:tcPr>
          <w:p w:rsidR="00F53484" w:rsidDel="00A069A9" w:rsidP="00E92BA0" w:rsidRDefault="00F53484" w14:paraId="05D8286C" w14:textId="50291369">
            <w:pPr>
              <w:rPr>
                <w:del w:author="Anthony Radford" w:date="2022-07-12T14:16:00Z" w:id="8766"/>
              </w:rPr>
            </w:pPr>
            <w:del w:author="Anthony Radford" w:date="2022-07-12T14:16:00Z" w:id="8767">
              <w:r w:rsidDel="00A069A9">
                <w:delText>Invalid Mandate Download Request Type</w:delText>
              </w:r>
            </w:del>
          </w:p>
        </w:tc>
      </w:tr>
      <w:tr w:rsidRPr="005732EC" w:rsidR="00F53484" w:rsidDel="00A069A9" w:rsidTr="005017F9" w14:paraId="7BD92F5D" w14:textId="496D39F4">
        <w:trPr>
          <w:trHeight w:val="255"/>
          <w:del w:author="Anthony Radford" w:date="2022-07-12T14:16:00Z" w:id="8768"/>
        </w:trPr>
        <w:tc>
          <w:tcPr>
            <w:tcW w:w="1418" w:type="dxa"/>
            <w:shd w:val="clear" w:color="auto" w:fill="auto"/>
            <w:noWrap/>
          </w:tcPr>
          <w:p w:rsidR="00F53484" w:rsidDel="00A069A9" w:rsidP="00E92BA0" w:rsidRDefault="00F53484" w14:paraId="441DE685" w14:textId="39F9544D">
            <w:pPr>
              <w:rPr>
                <w:del w:author="Anthony Radford" w:date="2022-07-12T14:16:00Z" w:id="8769"/>
              </w:rPr>
            </w:pPr>
            <w:del w:author="Anthony Radford" w:date="2022-07-12T14:16:00Z" w:id="8770">
              <w:r w:rsidRPr="005A4D61" w:rsidDel="00A069A9">
                <w:delText>902134</w:delText>
              </w:r>
            </w:del>
          </w:p>
        </w:tc>
        <w:tc>
          <w:tcPr>
            <w:tcW w:w="8222" w:type="dxa"/>
            <w:shd w:val="clear" w:color="auto" w:fill="auto"/>
            <w:noWrap/>
            <w:vAlign w:val="bottom"/>
          </w:tcPr>
          <w:p w:rsidR="00F53484" w:rsidDel="00A069A9" w:rsidP="00E92BA0" w:rsidRDefault="00F53484" w14:paraId="4A21557B" w14:textId="556CC923">
            <w:pPr>
              <w:rPr>
                <w:del w:author="Anthony Radford" w:date="2022-07-12T14:16:00Z" w:id="8771"/>
                <w:rFonts w:cs="Arial"/>
              </w:rPr>
            </w:pPr>
            <w:del w:author="Anthony Radford" w:date="2022-07-12T14:16:00Z" w:id="8772">
              <w:r w:rsidDel="00A069A9">
                <w:delText>Message Id Structure Incorrect</w:delText>
              </w:r>
            </w:del>
          </w:p>
        </w:tc>
      </w:tr>
      <w:tr w:rsidRPr="005732EC" w:rsidR="00F53484" w:rsidDel="00A069A9" w:rsidTr="005017F9" w14:paraId="6C8E2B08" w14:textId="4CFDA702">
        <w:trPr>
          <w:trHeight w:val="255"/>
          <w:del w:author="Anthony Radford" w:date="2022-07-12T14:16:00Z" w:id="8773"/>
        </w:trPr>
        <w:tc>
          <w:tcPr>
            <w:tcW w:w="1418" w:type="dxa"/>
            <w:shd w:val="clear" w:color="auto" w:fill="auto"/>
            <w:noWrap/>
          </w:tcPr>
          <w:p w:rsidR="00F53484" w:rsidDel="00A069A9" w:rsidP="00E92BA0" w:rsidRDefault="00F53484" w14:paraId="55FB0143" w14:textId="20835BEE">
            <w:pPr>
              <w:rPr>
                <w:del w:author="Anthony Radford" w:date="2022-07-12T14:16:00Z" w:id="8774"/>
              </w:rPr>
            </w:pPr>
            <w:del w:author="Anthony Radford" w:date="2022-07-12T14:16:00Z" w:id="8775">
              <w:r w:rsidDel="00A069A9">
                <w:delText>902135</w:delText>
              </w:r>
            </w:del>
          </w:p>
        </w:tc>
        <w:tc>
          <w:tcPr>
            <w:tcW w:w="8222" w:type="dxa"/>
            <w:shd w:val="clear" w:color="auto" w:fill="auto"/>
            <w:noWrap/>
            <w:vAlign w:val="bottom"/>
          </w:tcPr>
          <w:p w:rsidR="00F53484" w:rsidDel="00A069A9" w:rsidP="00E92BA0" w:rsidRDefault="00F53484" w14:paraId="196C588F" w14:textId="122C6A7B">
            <w:pPr>
              <w:rPr>
                <w:del w:author="Anthony Radford" w:date="2022-07-12T14:16:00Z" w:id="8776"/>
                <w:rFonts w:cs="Arial"/>
              </w:rPr>
            </w:pPr>
            <w:del w:author="Anthony Radford" w:date="2022-07-12T14:16:00Z" w:id="8777">
              <w:r w:rsidDel="00A069A9">
                <w:rPr>
                  <w:rFonts w:cs="Arial"/>
                </w:rPr>
                <w:delText>Invalid Personal Identification type</w:delText>
              </w:r>
            </w:del>
          </w:p>
        </w:tc>
      </w:tr>
      <w:tr w:rsidRPr="005732EC" w:rsidR="00F53484" w:rsidDel="00A069A9" w:rsidTr="005017F9" w14:paraId="10B86241" w14:textId="24C6F969">
        <w:trPr>
          <w:trHeight w:val="255"/>
          <w:del w:author="Anthony Radford" w:date="2022-07-12T14:16:00Z" w:id="8778"/>
        </w:trPr>
        <w:tc>
          <w:tcPr>
            <w:tcW w:w="1418" w:type="dxa"/>
            <w:shd w:val="clear" w:color="auto" w:fill="auto"/>
            <w:noWrap/>
            <w:vAlign w:val="bottom"/>
          </w:tcPr>
          <w:p w:rsidR="00F53484" w:rsidDel="00A069A9" w:rsidP="00E92BA0" w:rsidRDefault="00F53484" w14:paraId="2515BDE1" w14:textId="31376DE9">
            <w:pPr>
              <w:rPr>
                <w:del w:author="Anthony Radford" w:date="2022-07-12T14:16:00Z" w:id="8779"/>
              </w:rPr>
            </w:pPr>
            <w:del w:author="Anthony Radford" w:date="2022-07-12T14:16:00Z" w:id="8780">
              <w:r w:rsidRPr="005A4D61" w:rsidDel="00A069A9">
                <w:delText>902136</w:delText>
              </w:r>
            </w:del>
          </w:p>
        </w:tc>
        <w:tc>
          <w:tcPr>
            <w:tcW w:w="8222" w:type="dxa"/>
            <w:shd w:val="clear" w:color="auto" w:fill="auto"/>
            <w:noWrap/>
            <w:vAlign w:val="bottom"/>
          </w:tcPr>
          <w:p w:rsidR="00F53484" w:rsidDel="00A069A9" w:rsidP="00E92BA0" w:rsidRDefault="00F53484" w14:paraId="4E2230D6" w14:textId="75F3CB30">
            <w:pPr>
              <w:rPr>
                <w:del w:author="Anthony Radford" w:date="2022-07-12T14:16:00Z" w:id="8781"/>
              </w:rPr>
            </w:pPr>
            <w:del w:author="Anthony Radford" w:date="2022-07-12T14:16:00Z" w:id="8782">
              <w:r w:rsidDel="00A069A9">
                <w:rPr>
                  <w:rFonts w:cs="Arial"/>
                </w:rPr>
                <w:delText>Mandates not allowed against this account</w:delText>
              </w:r>
            </w:del>
          </w:p>
        </w:tc>
      </w:tr>
      <w:tr w:rsidRPr="005732EC" w:rsidR="00F53484" w:rsidDel="00A069A9" w:rsidTr="005017F9" w14:paraId="4EAA4F8E" w14:textId="4E9DA80F">
        <w:trPr>
          <w:trHeight w:val="255"/>
          <w:del w:author="Anthony Radford" w:date="2022-07-12T14:16:00Z" w:id="8783"/>
        </w:trPr>
        <w:tc>
          <w:tcPr>
            <w:tcW w:w="1418" w:type="dxa"/>
            <w:shd w:val="clear" w:color="auto" w:fill="auto"/>
            <w:noWrap/>
            <w:vAlign w:val="bottom"/>
          </w:tcPr>
          <w:p w:rsidR="00F53484" w:rsidDel="00A069A9" w:rsidP="00E92BA0" w:rsidRDefault="00F53484" w14:paraId="0C9E094B" w14:textId="3A3AF6D9">
            <w:pPr>
              <w:rPr>
                <w:del w:author="Anthony Radford" w:date="2022-07-12T14:16:00Z" w:id="8784"/>
              </w:rPr>
            </w:pPr>
            <w:del w:author="Anthony Radford" w:date="2022-07-12T14:16:00Z" w:id="8785">
              <w:r w:rsidDel="00A069A9">
                <w:delText>902139</w:delText>
              </w:r>
            </w:del>
          </w:p>
        </w:tc>
        <w:tc>
          <w:tcPr>
            <w:tcW w:w="8222" w:type="dxa"/>
            <w:shd w:val="clear" w:color="auto" w:fill="auto"/>
            <w:noWrap/>
            <w:vAlign w:val="bottom"/>
          </w:tcPr>
          <w:p w:rsidRPr="002D6E2C" w:rsidR="00F53484" w:rsidDel="00A069A9" w:rsidP="00E92BA0" w:rsidRDefault="00F53484" w14:paraId="25D74622" w14:textId="7F933D25">
            <w:pPr>
              <w:rPr>
                <w:del w:author="Anthony Radford" w:date="2022-07-12T14:16:00Z" w:id="8786"/>
              </w:rPr>
            </w:pPr>
            <w:del w:author="Anthony Radford" w:date="2022-07-12T14:16:00Z" w:id="8787">
              <w:r w:rsidDel="00A069A9">
                <w:delText>Collection Amount is greater than Instalment Amount</w:delText>
              </w:r>
            </w:del>
          </w:p>
        </w:tc>
      </w:tr>
      <w:tr w:rsidRPr="005732EC" w:rsidR="00F53484" w:rsidDel="00A069A9" w:rsidTr="005017F9" w14:paraId="32DCD79E" w14:textId="12F1BBC3">
        <w:trPr>
          <w:trHeight w:val="255"/>
          <w:del w:author="Anthony Radford" w:date="2022-07-12T14:16:00Z" w:id="8788"/>
        </w:trPr>
        <w:tc>
          <w:tcPr>
            <w:tcW w:w="1418" w:type="dxa"/>
            <w:shd w:val="clear" w:color="auto" w:fill="auto"/>
            <w:noWrap/>
            <w:vAlign w:val="bottom"/>
          </w:tcPr>
          <w:p w:rsidR="00F53484" w:rsidDel="00A069A9" w:rsidP="00E92BA0" w:rsidRDefault="00F53484" w14:paraId="76BAE62E" w14:textId="235D2E18">
            <w:pPr>
              <w:rPr>
                <w:del w:author="Anthony Radford" w:date="2022-07-12T14:16:00Z" w:id="8789"/>
              </w:rPr>
            </w:pPr>
            <w:del w:author="Anthony Radford" w:date="2022-07-12T14:16:00Z" w:id="8790">
              <w:r w:rsidDel="00A069A9">
                <w:delText>902140</w:delText>
              </w:r>
            </w:del>
          </w:p>
        </w:tc>
        <w:tc>
          <w:tcPr>
            <w:tcW w:w="8222" w:type="dxa"/>
            <w:shd w:val="clear" w:color="auto" w:fill="auto"/>
            <w:noWrap/>
            <w:vAlign w:val="bottom"/>
          </w:tcPr>
          <w:p w:rsidR="00F53484" w:rsidDel="00A069A9" w:rsidP="00E92BA0" w:rsidRDefault="00F53484" w14:paraId="7B1D6C9E" w14:textId="3CDA04AA">
            <w:pPr>
              <w:rPr>
                <w:del w:author="Anthony Radford" w:date="2022-07-12T14:16:00Z" w:id="8791"/>
              </w:rPr>
            </w:pPr>
            <w:del w:author="Anthony Radford" w:date="2022-07-12T14:16:00Z" w:id="8792">
              <w:r w:rsidDel="00A069A9">
                <w:delText>Tracking Period not equal to mandate</w:delText>
              </w:r>
            </w:del>
          </w:p>
        </w:tc>
      </w:tr>
      <w:tr w:rsidRPr="005732EC" w:rsidR="00F53484" w:rsidDel="00A069A9" w:rsidTr="005017F9" w14:paraId="03A754D7" w14:textId="49A6CE6E">
        <w:trPr>
          <w:trHeight w:val="255"/>
          <w:del w:author="Anthony Radford" w:date="2022-07-12T14:16:00Z" w:id="8793"/>
        </w:trPr>
        <w:tc>
          <w:tcPr>
            <w:tcW w:w="1418" w:type="dxa"/>
            <w:shd w:val="clear" w:color="auto" w:fill="auto"/>
            <w:noWrap/>
            <w:vAlign w:val="bottom"/>
          </w:tcPr>
          <w:p w:rsidR="00F53484" w:rsidDel="00A069A9" w:rsidP="00E92BA0" w:rsidRDefault="00F53484" w14:paraId="5D48A9BB" w14:textId="0EB7DE48">
            <w:pPr>
              <w:rPr>
                <w:del w:author="Anthony Radford" w:date="2022-07-12T14:16:00Z" w:id="8794"/>
              </w:rPr>
            </w:pPr>
            <w:del w:author="Anthony Radford" w:date="2022-07-12T14:16:00Z" w:id="8795">
              <w:r w:rsidDel="00A069A9">
                <w:delText>902141</w:delText>
              </w:r>
            </w:del>
          </w:p>
        </w:tc>
        <w:tc>
          <w:tcPr>
            <w:tcW w:w="8222" w:type="dxa"/>
            <w:shd w:val="clear" w:color="auto" w:fill="auto"/>
            <w:noWrap/>
            <w:vAlign w:val="bottom"/>
          </w:tcPr>
          <w:p w:rsidR="00F53484" w:rsidDel="00A069A9" w:rsidP="00E92BA0" w:rsidRDefault="00F53484" w14:paraId="47A442E6" w14:textId="5F61E54E">
            <w:pPr>
              <w:rPr>
                <w:del w:author="Anthony Radford" w:date="2022-07-12T14:16:00Z" w:id="8796"/>
              </w:rPr>
            </w:pPr>
            <w:del w:author="Anthony Radford" w:date="2022-07-12T14:16:00Z" w:id="8797">
              <w:r w:rsidDel="00A069A9">
                <w:delText>Mandate Request Identifier structure error</w:delText>
              </w:r>
            </w:del>
          </w:p>
        </w:tc>
      </w:tr>
      <w:tr w:rsidRPr="005732EC" w:rsidR="00F53484" w:rsidDel="00A069A9" w:rsidTr="005017F9" w14:paraId="1B271620" w14:textId="526E547D">
        <w:trPr>
          <w:trHeight w:val="255"/>
          <w:del w:author="Anthony Radford" w:date="2022-07-12T14:16:00Z" w:id="8798"/>
        </w:trPr>
        <w:tc>
          <w:tcPr>
            <w:tcW w:w="1418" w:type="dxa"/>
            <w:shd w:val="clear" w:color="auto" w:fill="auto"/>
            <w:noWrap/>
            <w:vAlign w:val="bottom"/>
          </w:tcPr>
          <w:p w:rsidR="00F53484" w:rsidDel="00A069A9" w:rsidP="00E92BA0" w:rsidRDefault="00F53484" w14:paraId="456E6311" w14:textId="7E310A1A">
            <w:pPr>
              <w:rPr>
                <w:del w:author="Anthony Radford" w:date="2022-07-12T14:16:00Z" w:id="8799"/>
              </w:rPr>
            </w:pPr>
            <w:del w:author="Anthony Radford" w:date="2022-07-12T14:16:00Z" w:id="8800">
              <w:r w:rsidDel="00A069A9">
                <w:delText>902142</w:delText>
              </w:r>
            </w:del>
          </w:p>
        </w:tc>
        <w:tc>
          <w:tcPr>
            <w:tcW w:w="8222" w:type="dxa"/>
            <w:shd w:val="clear" w:color="auto" w:fill="auto"/>
            <w:noWrap/>
            <w:vAlign w:val="bottom"/>
          </w:tcPr>
          <w:p w:rsidR="00F53484" w:rsidDel="00A069A9" w:rsidP="00E92BA0" w:rsidRDefault="00F53484" w14:paraId="36DB6E66" w14:textId="325A6F58">
            <w:pPr>
              <w:rPr>
                <w:del w:author="Anthony Radford" w:date="2022-07-12T14:16:00Z" w:id="8801"/>
              </w:rPr>
            </w:pPr>
            <w:del w:author="Anthony Radford" w:date="2022-07-12T14:16:00Z" w:id="8802">
              <w:r w:rsidDel="00A069A9">
                <w:delText xml:space="preserve">Cellphone number is invalid </w:delText>
              </w:r>
            </w:del>
          </w:p>
        </w:tc>
      </w:tr>
      <w:tr w:rsidRPr="005732EC" w:rsidR="00F53484" w:rsidDel="00A069A9" w:rsidTr="005017F9" w14:paraId="301B0892" w14:textId="5597CCE2">
        <w:trPr>
          <w:trHeight w:val="255"/>
          <w:del w:author="Anthony Radford" w:date="2022-07-12T14:16:00Z" w:id="8803"/>
        </w:trPr>
        <w:tc>
          <w:tcPr>
            <w:tcW w:w="1418" w:type="dxa"/>
            <w:shd w:val="clear" w:color="auto" w:fill="auto"/>
            <w:noWrap/>
            <w:vAlign w:val="bottom"/>
          </w:tcPr>
          <w:p w:rsidR="00F53484" w:rsidDel="00A069A9" w:rsidP="00E92BA0" w:rsidRDefault="00F53484" w14:paraId="45887FA6" w14:textId="01E9548B">
            <w:pPr>
              <w:rPr>
                <w:del w:author="Anthony Radford" w:date="2022-07-12T14:16:00Z" w:id="8804"/>
              </w:rPr>
            </w:pPr>
            <w:del w:author="Anthony Radford" w:date="2022-07-12T14:16:00Z" w:id="8805">
              <w:r w:rsidDel="00A069A9">
                <w:delText>902143</w:delText>
              </w:r>
            </w:del>
          </w:p>
        </w:tc>
        <w:tc>
          <w:tcPr>
            <w:tcW w:w="8222" w:type="dxa"/>
            <w:shd w:val="clear" w:color="auto" w:fill="auto"/>
            <w:noWrap/>
            <w:vAlign w:val="bottom"/>
          </w:tcPr>
          <w:p w:rsidR="00F53484" w:rsidDel="00A069A9" w:rsidP="005B6D2E" w:rsidRDefault="00EC6A5D" w14:paraId="2095DBB9" w14:textId="5D6DBA7A">
            <w:pPr>
              <w:rPr>
                <w:del w:author="Anthony Radford" w:date="2022-07-12T14:16:00Z" w:id="8806"/>
              </w:rPr>
            </w:pPr>
            <w:del w:author="Anthony Radford" w:date="2022-07-12T14:16:00Z" w:id="8807">
              <w:r w:rsidRPr="00E6087D" w:rsidDel="00A069A9">
                <w:rPr>
                  <w:rFonts w:cs="Tahoma"/>
                  <w:color w:val="000000"/>
                  <w:shd w:val="clear" w:color="auto" w:fill="FFFFFF"/>
                </w:rPr>
                <w:delText>An Amend to the field Requires a new Mandate</w:delText>
              </w:r>
            </w:del>
          </w:p>
        </w:tc>
      </w:tr>
      <w:tr w:rsidRPr="005732EC" w:rsidR="00F53484" w:rsidDel="00A069A9" w:rsidTr="005017F9" w14:paraId="37D7C0E5" w14:textId="4376E37E">
        <w:trPr>
          <w:trHeight w:val="255"/>
          <w:del w:author="Anthony Radford" w:date="2022-07-12T14:16:00Z" w:id="8808"/>
        </w:trPr>
        <w:tc>
          <w:tcPr>
            <w:tcW w:w="1418" w:type="dxa"/>
            <w:shd w:val="clear" w:color="auto" w:fill="auto"/>
            <w:noWrap/>
          </w:tcPr>
          <w:p w:rsidRPr="002D6E2C" w:rsidR="00F53484" w:rsidDel="00A069A9" w:rsidP="00E92BA0" w:rsidRDefault="00F53484" w14:paraId="1824A401" w14:textId="684EC5FB">
            <w:pPr>
              <w:rPr>
                <w:del w:author="Anthony Radford" w:date="2022-07-12T14:16:00Z" w:id="8809"/>
              </w:rPr>
            </w:pPr>
            <w:del w:author="Anthony Radford" w:date="2022-07-12T14:16:00Z" w:id="8810">
              <w:r w:rsidDel="00A069A9">
                <w:delText>902144</w:delText>
              </w:r>
            </w:del>
          </w:p>
        </w:tc>
        <w:tc>
          <w:tcPr>
            <w:tcW w:w="8222" w:type="dxa"/>
            <w:shd w:val="clear" w:color="auto" w:fill="auto"/>
            <w:noWrap/>
            <w:vAlign w:val="bottom"/>
          </w:tcPr>
          <w:p w:rsidRPr="002D6E2C" w:rsidR="00F53484" w:rsidDel="00A069A9" w:rsidP="00E92BA0" w:rsidRDefault="00F53484" w14:paraId="50B48178" w14:textId="17AF8465">
            <w:pPr>
              <w:rPr>
                <w:del w:author="Anthony Radford" w:date="2022-07-12T14:16:00Z" w:id="8811"/>
              </w:rPr>
            </w:pPr>
            <w:del w:author="Anthony Radford" w:date="2022-07-12T14:16:00Z" w:id="8812">
              <w:r w:rsidDel="00A069A9">
                <w:delText>Once off</w:delText>
              </w:r>
              <w:r w:rsidRPr="002D6E2C" w:rsidDel="00A069A9">
                <w:delText xml:space="preserve"> instalment </w:delText>
              </w:r>
              <w:r w:rsidDel="00A069A9">
                <w:delText xml:space="preserve">is not equal to </w:delText>
              </w:r>
              <w:r w:rsidRPr="002D6E2C" w:rsidDel="00A069A9">
                <w:delText>First Collection Amount on mandate</w:delText>
              </w:r>
            </w:del>
          </w:p>
        </w:tc>
      </w:tr>
      <w:tr w:rsidRPr="005732EC" w:rsidR="00F53484" w:rsidDel="00A069A9" w:rsidTr="005017F9" w14:paraId="32CFE70E" w14:textId="7A0B0943">
        <w:trPr>
          <w:trHeight w:val="255"/>
          <w:del w:author="Anthony Radford" w:date="2022-07-12T14:16:00Z" w:id="8813"/>
        </w:trPr>
        <w:tc>
          <w:tcPr>
            <w:tcW w:w="1418" w:type="dxa"/>
            <w:shd w:val="clear" w:color="auto" w:fill="auto"/>
            <w:noWrap/>
          </w:tcPr>
          <w:p w:rsidRPr="002D6E2C" w:rsidR="00F53484" w:rsidDel="00A069A9" w:rsidP="00E92BA0" w:rsidRDefault="00F53484" w14:paraId="6B0FE509" w14:textId="4767D6AE">
            <w:pPr>
              <w:rPr>
                <w:del w:author="Anthony Radford" w:date="2022-07-12T14:16:00Z" w:id="8814"/>
              </w:rPr>
            </w:pPr>
            <w:del w:author="Anthony Radford" w:date="2022-07-12T14:16:00Z" w:id="8815">
              <w:r w:rsidDel="00A069A9">
                <w:delText>902145</w:delText>
              </w:r>
            </w:del>
          </w:p>
        </w:tc>
        <w:tc>
          <w:tcPr>
            <w:tcW w:w="8222" w:type="dxa"/>
            <w:shd w:val="clear" w:color="auto" w:fill="auto"/>
            <w:noWrap/>
            <w:vAlign w:val="bottom"/>
          </w:tcPr>
          <w:p w:rsidRPr="002D6E2C" w:rsidR="00F53484" w:rsidDel="00A069A9" w:rsidP="00E92BA0" w:rsidRDefault="00F53484" w14:paraId="5BD26DEC" w14:textId="22E30387">
            <w:pPr>
              <w:rPr>
                <w:del w:author="Anthony Radford" w:date="2022-07-12T14:16:00Z" w:id="8816"/>
              </w:rPr>
            </w:pPr>
            <w:del w:author="Anthony Radford" w:date="2022-07-12T14:16:00Z" w:id="8817">
              <w:r w:rsidDel="00A069A9">
                <w:delText>Mandate has expired</w:delText>
              </w:r>
            </w:del>
          </w:p>
        </w:tc>
      </w:tr>
      <w:tr w:rsidRPr="005732EC" w:rsidR="00F53484" w:rsidDel="00A069A9" w:rsidTr="005017F9" w14:paraId="59C62360" w14:textId="1AFCCE75">
        <w:trPr>
          <w:trHeight w:val="255"/>
          <w:del w:author="Anthony Radford" w:date="2022-07-12T14:16:00Z" w:id="8818"/>
        </w:trPr>
        <w:tc>
          <w:tcPr>
            <w:tcW w:w="1418" w:type="dxa"/>
            <w:shd w:val="clear" w:color="auto" w:fill="auto"/>
            <w:noWrap/>
          </w:tcPr>
          <w:p w:rsidRPr="002D6E2C" w:rsidR="00F53484" w:rsidDel="00A069A9" w:rsidP="00E92BA0" w:rsidRDefault="00F53484" w14:paraId="6CDFC246" w14:textId="0C8AC1D6">
            <w:pPr>
              <w:rPr>
                <w:del w:author="Anthony Radford" w:date="2022-07-12T14:16:00Z" w:id="8819"/>
              </w:rPr>
            </w:pPr>
            <w:del w:author="Anthony Radford" w:date="2022-07-12T14:16:00Z" w:id="8820">
              <w:r w:rsidDel="00A069A9">
                <w:delText>902146</w:delText>
              </w:r>
            </w:del>
          </w:p>
        </w:tc>
        <w:tc>
          <w:tcPr>
            <w:tcW w:w="8222" w:type="dxa"/>
            <w:shd w:val="clear" w:color="auto" w:fill="auto"/>
            <w:noWrap/>
            <w:vAlign w:val="bottom"/>
          </w:tcPr>
          <w:p w:rsidRPr="00CA37FE" w:rsidR="00F53484" w:rsidDel="00A069A9" w:rsidP="00E92BA0" w:rsidRDefault="00F53484" w14:paraId="5F2CEE7D" w14:textId="691663BA">
            <w:pPr>
              <w:rPr>
                <w:del w:author="Anthony Radford" w:date="2022-07-12T14:16:00Z" w:id="8821"/>
                <w:rFonts w:cs="Arial" w:asciiTheme="minorHAnsi" w:hAnsiTheme="minorHAnsi"/>
              </w:rPr>
            </w:pPr>
            <w:del w:author="Anthony Radford" w:date="2022-07-12T14:16:00Z" w:id="8822">
              <w:r w:rsidDel="00A069A9">
                <w:delText>Mandate initiation request has expired</w:delText>
              </w:r>
            </w:del>
          </w:p>
        </w:tc>
      </w:tr>
      <w:tr w:rsidRPr="005732EC" w:rsidR="00F53484" w:rsidDel="00A069A9" w:rsidTr="005017F9" w14:paraId="3B925524" w14:textId="3FF4E359">
        <w:trPr>
          <w:trHeight w:val="255"/>
          <w:del w:author="Anthony Radford" w:date="2022-07-12T14:16:00Z" w:id="8823"/>
        </w:trPr>
        <w:tc>
          <w:tcPr>
            <w:tcW w:w="1418" w:type="dxa"/>
            <w:shd w:val="clear" w:color="auto" w:fill="auto"/>
            <w:noWrap/>
          </w:tcPr>
          <w:p w:rsidR="00F53484" w:rsidDel="00A069A9" w:rsidP="00E92BA0" w:rsidRDefault="00F53484" w14:paraId="2147FE48" w14:textId="7C1B7278">
            <w:pPr>
              <w:rPr>
                <w:del w:author="Anthony Radford" w:date="2022-07-12T14:16:00Z" w:id="8824"/>
              </w:rPr>
            </w:pPr>
            <w:del w:author="Anthony Radford" w:date="2022-07-12T14:16:00Z" w:id="8825">
              <w:r w:rsidDel="00A069A9">
                <w:delText>902147</w:delText>
              </w:r>
            </w:del>
          </w:p>
        </w:tc>
        <w:tc>
          <w:tcPr>
            <w:tcW w:w="8222" w:type="dxa"/>
            <w:shd w:val="clear" w:color="auto" w:fill="auto"/>
            <w:noWrap/>
            <w:vAlign w:val="bottom"/>
          </w:tcPr>
          <w:p w:rsidR="00F53484" w:rsidDel="00A069A9" w:rsidP="00E92BA0" w:rsidRDefault="00F53484" w14:paraId="61F2D2EA" w14:textId="4F31AE34">
            <w:pPr>
              <w:rPr>
                <w:del w:author="Anthony Radford" w:date="2022-07-12T14:16:00Z" w:id="8826"/>
              </w:rPr>
            </w:pPr>
            <w:del w:author="Anthony Radford" w:date="2022-07-12T14:16:00Z" w:id="8827">
              <w:r w:rsidRPr="004D141F" w:rsidDel="00A069A9">
                <w:delText>Original message identification is not matched</w:delText>
              </w:r>
            </w:del>
          </w:p>
        </w:tc>
      </w:tr>
      <w:tr w:rsidRPr="005732EC" w:rsidR="00F53484" w:rsidDel="00A069A9" w:rsidTr="005017F9" w14:paraId="01A7D33C" w14:textId="0FB5D65F">
        <w:trPr>
          <w:trHeight w:val="255"/>
          <w:del w:author="Anthony Radford" w:date="2022-07-12T14:16:00Z" w:id="8828"/>
        </w:trPr>
        <w:tc>
          <w:tcPr>
            <w:tcW w:w="1418" w:type="dxa"/>
            <w:shd w:val="clear" w:color="auto" w:fill="auto"/>
            <w:noWrap/>
          </w:tcPr>
          <w:p w:rsidR="00F53484" w:rsidDel="00A069A9" w:rsidP="00E92BA0" w:rsidRDefault="00F53484" w14:paraId="77D922C3" w14:textId="34B6EA20">
            <w:pPr>
              <w:rPr>
                <w:del w:author="Anthony Radford" w:date="2022-07-12T14:16:00Z" w:id="8829"/>
              </w:rPr>
            </w:pPr>
            <w:del w:author="Anthony Radford" w:date="2022-07-12T14:16:00Z" w:id="8830">
              <w:r w:rsidDel="00A069A9">
                <w:delText>902148</w:delText>
              </w:r>
            </w:del>
          </w:p>
        </w:tc>
        <w:tc>
          <w:tcPr>
            <w:tcW w:w="8222" w:type="dxa"/>
            <w:shd w:val="clear" w:color="auto" w:fill="auto"/>
            <w:noWrap/>
            <w:vAlign w:val="bottom"/>
          </w:tcPr>
          <w:p w:rsidRPr="004D141F" w:rsidR="00F53484" w:rsidDel="00A069A9" w:rsidP="00E92BA0" w:rsidRDefault="00F53484" w14:paraId="60178720" w14:textId="125CDDCE">
            <w:pPr>
              <w:rPr>
                <w:del w:author="Anthony Radford" w:date="2022-07-12T14:16:00Z" w:id="8831"/>
              </w:rPr>
            </w:pPr>
            <w:del w:author="Anthony Radford" w:date="2022-07-12T14:16:00Z" w:id="8832">
              <w:r w:rsidDel="00A069A9">
                <w:delText>Authentication status is invalid</w:delText>
              </w:r>
            </w:del>
          </w:p>
        </w:tc>
      </w:tr>
      <w:tr w:rsidRPr="005732EC" w:rsidR="00F53484" w:rsidDel="00A069A9" w:rsidTr="005017F9" w14:paraId="60B70F82" w14:textId="2BC97E3E">
        <w:trPr>
          <w:trHeight w:val="255"/>
          <w:del w:author="Anthony Radford" w:date="2022-07-12T14:16:00Z" w:id="8833"/>
        </w:trPr>
        <w:tc>
          <w:tcPr>
            <w:tcW w:w="1418" w:type="dxa"/>
            <w:shd w:val="clear" w:color="auto" w:fill="auto"/>
            <w:noWrap/>
          </w:tcPr>
          <w:p w:rsidR="00F53484" w:rsidDel="00A069A9" w:rsidP="00E92BA0" w:rsidRDefault="00F53484" w14:paraId="1E5F5AE6" w14:textId="311081E7">
            <w:pPr>
              <w:rPr>
                <w:del w:author="Anthony Radford" w:date="2022-07-12T14:16:00Z" w:id="8834"/>
              </w:rPr>
            </w:pPr>
            <w:del w:author="Anthony Radford" w:date="2022-07-12T14:16:00Z" w:id="8835">
              <w:r w:rsidDel="00A069A9">
                <w:delText>902149</w:delText>
              </w:r>
            </w:del>
          </w:p>
        </w:tc>
        <w:tc>
          <w:tcPr>
            <w:tcW w:w="8222" w:type="dxa"/>
            <w:shd w:val="clear" w:color="auto" w:fill="auto"/>
            <w:noWrap/>
            <w:vAlign w:val="bottom"/>
          </w:tcPr>
          <w:p w:rsidR="00F53484" w:rsidDel="00A069A9" w:rsidP="00E92BA0" w:rsidRDefault="00F53484" w14:paraId="4B2EE293" w14:textId="7B9204A7">
            <w:pPr>
              <w:rPr>
                <w:del w:author="Anthony Radford" w:date="2022-07-12T14:16:00Z" w:id="8836"/>
              </w:rPr>
            </w:pPr>
            <w:del w:author="Anthony Radford" w:date="2022-07-12T14:16:00Z" w:id="8837">
              <w:r w:rsidDel="00A069A9">
                <w:delText>Mandate in Suspended state</w:delText>
              </w:r>
            </w:del>
          </w:p>
        </w:tc>
      </w:tr>
      <w:tr w:rsidRPr="005732EC" w:rsidR="004144F1" w:rsidDel="00A069A9" w:rsidTr="005017F9" w14:paraId="2F221DB7" w14:textId="596E9F61">
        <w:trPr>
          <w:trHeight w:val="255"/>
          <w:del w:author="Anthony Radford" w:date="2022-07-12T14:16:00Z" w:id="8838"/>
        </w:trPr>
        <w:tc>
          <w:tcPr>
            <w:tcW w:w="1418" w:type="dxa"/>
            <w:shd w:val="clear" w:color="auto" w:fill="auto"/>
            <w:noWrap/>
          </w:tcPr>
          <w:p w:rsidRPr="00A400C9" w:rsidR="004144F1" w:rsidDel="00A069A9" w:rsidP="00E92BA0" w:rsidRDefault="004144F1" w14:paraId="69DAD82C" w14:textId="607E460B">
            <w:pPr>
              <w:rPr>
                <w:del w:author="Anthony Radford" w:date="2022-07-12T14:16:00Z" w:id="8839"/>
              </w:rPr>
            </w:pPr>
            <w:del w:author="Anthony Radford" w:date="2022-07-12T14:16:00Z" w:id="8840">
              <w:r w:rsidDel="00A069A9">
                <w:delText>902151</w:delText>
              </w:r>
            </w:del>
          </w:p>
        </w:tc>
        <w:tc>
          <w:tcPr>
            <w:tcW w:w="8222" w:type="dxa"/>
            <w:shd w:val="clear" w:color="auto" w:fill="auto"/>
            <w:noWrap/>
            <w:vAlign w:val="bottom"/>
          </w:tcPr>
          <w:p w:rsidRPr="00A400C9" w:rsidR="004144F1" w:rsidDel="00A069A9" w:rsidP="00E92BA0" w:rsidRDefault="004144F1" w14:paraId="0BA40A0C" w14:textId="16371007">
            <w:pPr>
              <w:rPr>
                <w:del w:author="Anthony Radford" w:date="2022-07-12T14:16:00Z" w:id="8841"/>
              </w:rPr>
            </w:pPr>
            <w:del w:author="Anthony Radford" w:date="2022-07-12T14:16:00Z" w:id="8842">
              <w:r w:rsidRPr="005B54F3" w:rsidDel="00A069A9">
                <w:delText xml:space="preserve">Request Transmission Number </w:delText>
              </w:r>
              <w:r w:rsidDel="00A069A9">
                <w:delText>must be 1,2,3, or 4</w:delText>
              </w:r>
            </w:del>
          </w:p>
        </w:tc>
      </w:tr>
      <w:tr w:rsidRPr="005732EC" w:rsidR="004144F1" w:rsidDel="00A069A9" w:rsidTr="005017F9" w14:paraId="2243D9A1" w14:textId="7CC48973">
        <w:trPr>
          <w:trHeight w:val="255"/>
          <w:del w:author="Anthony Radford" w:date="2022-07-12T14:16:00Z" w:id="8843"/>
        </w:trPr>
        <w:tc>
          <w:tcPr>
            <w:tcW w:w="1418" w:type="dxa"/>
            <w:shd w:val="clear" w:color="auto" w:fill="auto"/>
            <w:noWrap/>
          </w:tcPr>
          <w:p w:rsidRPr="00A400C9" w:rsidR="004144F1" w:rsidDel="00A069A9" w:rsidP="00E92BA0" w:rsidRDefault="004144F1" w14:paraId="4ADAC787" w14:textId="09151D64">
            <w:pPr>
              <w:rPr>
                <w:del w:author="Anthony Radford" w:date="2022-07-12T14:16:00Z" w:id="8844"/>
              </w:rPr>
            </w:pPr>
            <w:del w:author="Anthony Radford" w:date="2022-07-12T14:16:00Z" w:id="8845">
              <w:r w:rsidDel="00A069A9">
                <w:delText>902152</w:delText>
              </w:r>
            </w:del>
          </w:p>
        </w:tc>
        <w:tc>
          <w:tcPr>
            <w:tcW w:w="8222" w:type="dxa"/>
            <w:shd w:val="clear" w:color="auto" w:fill="auto"/>
            <w:noWrap/>
            <w:vAlign w:val="bottom"/>
          </w:tcPr>
          <w:p w:rsidRPr="00A400C9" w:rsidR="004144F1" w:rsidDel="00A069A9" w:rsidP="00E92BA0" w:rsidRDefault="004144F1" w14:paraId="46255BE9" w14:textId="69765C6C">
            <w:pPr>
              <w:rPr>
                <w:del w:author="Anthony Radford" w:date="2022-07-12T14:16:00Z" w:id="8846"/>
              </w:rPr>
            </w:pPr>
            <w:del w:author="Anthony Radford" w:date="2022-07-12T14:16:00Z" w:id="8847">
              <w:r w:rsidRPr="005B54F3" w:rsidDel="00A069A9">
                <w:delText>Request Transaction Identifier must be unique</w:delText>
              </w:r>
            </w:del>
          </w:p>
        </w:tc>
      </w:tr>
      <w:tr w:rsidRPr="005732EC" w:rsidR="004144F1" w:rsidDel="00A069A9" w:rsidTr="005017F9" w14:paraId="2C5EEDA6" w14:textId="444EBFDA">
        <w:trPr>
          <w:trHeight w:val="255"/>
          <w:del w:author="Anthony Radford" w:date="2022-07-12T14:16:00Z" w:id="8848"/>
        </w:trPr>
        <w:tc>
          <w:tcPr>
            <w:tcW w:w="1418" w:type="dxa"/>
            <w:shd w:val="clear" w:color="auto" w:fill="auto"/>
            <w:noWrap/>
          </w:tcPr>
          <w:p w:rsidRPr="00A400C9" w:rsidR="004144F1" w:rsidDel="00A069A9" w:rsidP="00E92BA0" w:rsidRDefault="004144F1" w14:paraId="2000C31E" w14:textId="39810234">
            <w:pPr>
              <w:rPr>
                <w:del w:author="Anthony Radford" w:date="2022-07-12T14:16:00Z" w:id="8849"/>
              </w:rPr>
            </w:pPr>
            <w:del w:author="Anthony Radford" w:date="2022-07-12T14:16:00Z" w:id="8850">
              <w:r w:rsidDel="00A069A9">
                <w:delText>902153</w:delText>
              </w:r>
            </w:del>
          </w:p>
        </w:tc>
        <w:tc>
          <w:tcPr>
            <w:tcW w:w="8222" w:type="dxa"/>
            <w:shd w:val="clear" w:color="auto" w:fill="auto"/>
            <w:noWrap/>
            <w:vAlign w:val="bottom"/>
          </w:tcPr>
          <w:p w:rsidRPr="00A400C9" w:rsidR="004144F1" w:rsidDel="00A069A9" w:rsidP="00E92BA0" w:rsidRDefault="004144F1" w14:paraId="584A1044" w14:textId="7E60028C">
            <w:pPr>
              <w:rPr>
                <w:del w:author="Anthony Radford" w:date="2022-07-12T14:16:00Z" w:id="8851"/>
              </w:rPr>
            </w:pPr>
            <w:del w:author="Anthony Radford" w:date="2022-07-12T14:16:00Z" w:id="8852">
              <w:r w:rsidRPr="005D53DE" w:rsidDel="00A069A9">
                <w:delText xml:space="preserve">Reason Code </w:delText>
              </w:r>
              <w:r w:rsidDel="00A069A9">
                <w:delText>must be supplied</w:delText>
              </w:r>
            </w:del>
          </w:p>
        </w:tc>
      </w:tr>
      <w:tr w:rsidRPr="005732EC" w:rsidR="004144F1" w:rsidDel="00A069A9" w:rsidTr="005017F9" w14:paraId="3C58FC05" w14:textId="4837E5CB">
        <w:trPr>
          <w:trHeight w:val="255"/>
          <w:del w:author="Anthony Radford" w:date="2022-07-12T14:16:00Z" w:id="8853"/>
        </w:trPr>
        <w:tc>
          <w:tcPr>
            <w:tcW w:w="1418" w:type="dxa"/>
            <w:shd w:val="clear" w:color="auto" w:fill="auto"/>
            <w:noWrap/>
          </w:tcPr>
          <w:p w:rsidRPr="00A400C9" w:rsidR="004144F1" w:rsidDel="00A069A9" w:rsidP="00E92BA0" w:rsidRDefault="0026370B" w14:paraId="50CFD730" w14:textId="01DBF691">
            <w:pPr>
              <w:rPr>
                <w:del w:author="Anthony Radford" w:date="2022-07-12T14:16:00Z" w:id="8854"/>
              </w:rPr>
            </w:pPr>
            <w:del w:author="Anthony Radford" w:date="2022-07-12T14:16:00Z" w:id="8855">
              <w:r w:rsidDel="00A069A9">
                <w:delText>902154</w:delText>
              </w:r>
            </w:del>
          </w:p>
        </w:tc>
        <w:tc>
          <w:tcPr>
            <w:tcW w:w="8222" w:type="dxa"/>
            <w:shd w:val="clear" w:color="auto" w:fill="auto"/>
            <w:noWrap/>
            <w:vAlign w:val="bottom"/>
          </w:tcPr>
          <w:p w:rsidRPr="00A400C9" w:rsidR="004144F1" w:rsidDel="00A069A9" w:rsidP="00E92BA0" w:rsidRDefault="0026370B" w14:paraId="507F3D21" w14:textId="77350619">
            <w:pPr>
              <w:rPr>
                <w:del w:author="Anthony Radford" w:date="2022-07-12T14:16:00Z" w:id="8856"/>
              </w:rPr>
            </w:pPr>
            <w:del w:author="Anthony Radford" w:date="2022-07-12T14:16:00Z" w:id="8857">
              <w:r w:rsidDel="00A069A9">
                <w:delText>Invalid Amendment - Account &amp; ID number in same Amendment request – New Mandate required</w:delText>
              </w:r>
            </w:del>
          </w:p>
        </w:tc>
      </w:tr>
      <w:tr w:rsidRPr="005732EC" w:rsidR="004144F1" w:rsidDel="00A069A9" w:rsidTr="005017F9" w14:paraId="7A89B734" w14:textId="5AB0F24F">
        <w:trPr>
          <w:trHeight w:val="255"/>
          <w:del w:author="Anthony Radford" w:date="2022-07-12T14:16:00Z" w:id="8858"/>
        </w:trPr>
        <w:tc>
          <w:tcPr>
            <w:tcW w:w="1418" w:type="dxa"/>
            <w:shd w:val="clear" w:color="auto" w:fill="auto"/>
            <w:noWrap/>
          </w:tcPr>
          <w:p w:rsidR="004144F1" w:rsidDel="00A069A9" w:rsidP="00E92BA0" w:rsidRDefault="004144F1" w14:paraId="3CC92E46" w14:textId="36E542FF">
            <w:pPr>
              <w:rPr>
                <w:del w:author="Anthony Radford" w:date="2022-07-12T14:16:00Z" w:id="8859"/>
              </w:rPr>
            </w:pPr>
            <w:del w:author="Anthony Radford" w:date="2022-07-12T14:16:00Z" w:id="8860">
              <w:r w:rsidDel="00A069A9">
                <w:delText>902200</w:delText>
              </w:r>
            </w:del>
          </w:p>
        </w:tc>
        <w:tc>
          <w:tcPr>
            <w:tcW w:w="8222" w:type="dxa"/>
            <w:shd w:val="clear" w:color="auto" w:fill="auto"/>
            <w:noWrap/>
            <w:vAlign w:val="bottom"/>
          </w:tcPr>
          <w:p w:rsidR="004144F1" w:rsidDel="00A069A9" w:rsidP="00E92BA0" w:rsidRDefault="004144F1" w14:paraId="0D0100D6" w14:textId="288D959A">
            <w:pPr>
              <w:rPr>
                <w:del w:author="Anthony Radford" w:date="2022-07-12T14:16:00Z" w:id="8861"/>
                <w:rFonts w:cs="Arial"/>
              </w:rPr>
            </w:pPr>
            <w:del w:author="Anthony Radford" w:date="2022-07-12T14:16:00Z" w:id="8862">
              <w:r w:rsidDel="00A069A9">
                <w:rPr>
                  <w:rFonts w:cs="Arial"/>
                </w:rPr>
                <w:delText>Duplicate Request. Account Invalid</w:delText>
              </w:r>
            </w:del>
          </w:p>
        </w:tc>
      </w:tr>
      <w:tr w:rsidRPr="005732EC" w:rsidR="004144F1" w:rsidDel="00A069A9" w:rsidTr="005017F9" w14:paraId="215E1FA6" w14:textId="0AC08F2F">
        <w:trPr>
          <w:trHeight w:val="255"/>
          <w:del w:author="Anthony Radford" w:date="2022-07-12T14:16:00Z" w:id="8863"/>
        </w:trPr>
        <w:tc>
          <w:tcPr>
            <w:tcW w:w="1418" w:type="dxa"/>
            <w:shd w:val="clear" w:color="auto" w:fill="auto"/>
            <w:noWrap/>
          </w:tcPr>
          <w:p w:rsidR="004144F1" w:rsidDel="00A069A9" w:rsidP="00E92BA0" w:rsidRDefault="004144F1" w14:paraId="10463F34" w14:textId="07355F3E">
            <w:pPr>
              <w:rPr>
                <w:del w:author="Anthony Radford" w:date="2022-07-12T14:16:00Z" w:id="8864"/>
              </w:rPr>
            </w:pPr>
            <w:del w:author="Anthony Radford" w:date="2022-07-12T14:16:00Z" w:id="8865">
              <w:r w:rsidDel="00A069A9">
                <w:delText>902201</w:delText>
              </w:r>
            </w:del>
          </w:p>
        </w:tc>
        <w:tc>
          <w:tcPr>
            <w:tcW w:w="8222" w:type="dxa"/>
            <w:shd w:val="clear" w:color="auto" w:fill="auto"/>
            <w:noWrap/>
            <w:vAlign w:val="bottom"/>
          </w:tcPr>
          <w:p w:rsidR="004144F1" w:rsidDel="00A069A9" w:rsidP="00E92BA0" w:rsidRDefault="004144F1" w14:paraId="71F3645C" w14:textId="77F4F0A3">
            <w:pPr>
              <w:rPr>
                <w:del w:author="Anthony Radford" w:date="2022-07-12T14:16:00Z" w:id="8866"/>
                <w:rFonts w:cs="Arial"/>
              </w:rPr>
            </w:pPr>
            <w:del w:author="Anthony Radford" w:date="2022-07-12T14:16:00Z" w:id="8867">
              <w:r w:rsidDel="00A069A9">
                <w:rPr>
                  <w:rFonts w:cs="Arial"/>
                </w:rPr>
                <w:delText xml:space="preserve">Duplicate Request. </w:delText>
              </w:r>
              <w:r w:rsidDel="00A069A9">
                <w:delText>Duplicate request, response from debtor still pending.</w:delText>
              </w:r>
            </w:del>
          </w:p>
        </w:tc>
      </w:tr>
      <w:tr w:rsidRPr="005732EC" w:rsidR="004144F1" w:rsidDel="00A069A9" w:rsidTr="005017F9" w14:paraId="24A218FC" w14:textId="39BD7436">
        <w:trPr>
          <w:trHeight w:val="255"/>
          <w:del w:author="Anthony Radford" w:date="2022-07-12T14:16:00Z" w:id="8868"/>
        </w:trPr>
        <w:tc>
          <w:tcPr>
            <w:tcW w:w="1418" w:type="dxa"/>
            <w:shd w:val="clear" w:color="auto" w:fill="auto"/>
            <w:noWrap/>
          </w:tcPr>
          <w:p w:rsidR="004144F1" w:rsidDel="00A069A9" w:rsidP="00E92BA0" w:rsidRDefault="004144F1" w14:paraId="32F0F175" w14:textId="2CDD6D88">
            <w:pPr>
              <w:rPr>
                <w:del w:author="Anthony Radford" w:date="2022-07-12T14:16:00Z" w:id="8869"/>
              </w:rPr>
            </w:pPr>
            <w:del w:author="Anthony Radford" w:date="2022-07-12T14:16:00Z" w:id="8870">
              <w:r w:rsidDel="00A069A9">
                <w:delText>902202</w:delText>
              </w:r>
            </w:del>
          </w:p>
        </w:tc>
        <w:tc>
          <w:tcPr>
            <w:tcW w:w="8222" w:type="dxa"/>
            <w:shd w:val="clear" w:color="auto" w:fill="auto"/>
            <w:noWrap/>
            <w:vAlign w:val="bottom"/>
          </w:tcPr>
          <w:p w:rsidR="004144F1" w:rsidDel="00A069A9" w:rsidP="00E92BA0" w:rsidRDefault="004144F1" w14:paraId="606BDA49" w14:textId="69B75825">
            <w:pPr>
              <w:rPr>
                <w:del w:author="Anthony Radford" w:date="2022-07-12T14:16:00Z" w:id="8871"/>
                <w:rFonts w:cs="Arial"/>
              </w:rPr>
            </w:pPr>
            <w:del w:author="Anthony Radford" w:date="2022-07-12T14:16:00Z" w:id="8872">
              <w:r w:rsidDel="00A069A9">
                <w:rPr>
                  <w:rFonts w:cs="Arial"/>
                </w:rPr>
                <w:delText>Duplicate Request. Previously Authorised</w:delText>
              </w:r>
            </w:del>
          </w:p>
        </w:tc>
      </w:tr>
      <w:tr w:rsidRPr="005732EC" w:rsidR="004144F1" w:rsidDel="00A069A9" w:rsidTr="005017F9" w14:paraId="5632B6ED" w14:textId="6AFEBEC8">
        <w:trPr>
          <w:trHeight w:val="255"/>
          <w:del w:author="Anthony Radford" w:date="2022-07-12T14:16:00Z" w:id="8873"/>
        </w:trPr>
        <w:tc>
          <w:tcPr>
            <w:tcW w:w="1418" w:type="dxa"/>
            <w:shd w:val="clear" w:color="auto" w:fill="auto"/>
            <w:noWrap/>
          </w:tcPr>
          <w:p w:rsidR="004144F1" w:rsidDel="00A069A9" w:rsidP="00E92BA0" w:rsidRDefault="004144F1" w14:paraId="79A535B0" w14:textId="4A4384F3">
            <w:pPr>
              <w:rPr>
                <w:del w:author="Anthony Radford" w:date="2022-07-12T14:16:00Z" w:id="8874"/>
              </w:rPr>
            </w:pPr>
            <w:del w:author="Anthony Radford" w:date="2022-07-12T14:16:00Z" w:id="8875">
              <w:r w:rsidDel="00A069A9">
                <w:delText>902203</w:delText>
              </w:r>
            </w:del>
          </w:p>
        </w:tc>
        <w:tc>
          <w:tcPr>
            <w:tcW w:w="8222" w:type="dxa"/>
            <w:shd w:val="clear" w:color="auto" w:fill="auto"/>
            <w:noWrap/>
            <w:vAlign w:val="bottom"/>
          </w:tcPr>
          <w:p w:rsidR="004144F1" w:rsidDel="00A069A9" w:rsidP="00E92BA0" w:rsidRDefault="004144F1" w14:paraId="52099F57" w14:textId="2051538B">
            <w:pPr>
              <w:rPr>
                <w:del w:author="Anthony Radford" w:date="2022-07-12T14:16:00Z" w:id="8876"/>
                <w:rFonts w:cs="Arial"/>
              </w:rPr>
            </w:pPr>
            <w:del w:author="Anthony Radford" w:date="2022-07-12T14:16:00Z" w:id="8877">
              <w:r w:rsidDel="00A069A9">
                <w:rPr>
                  <w:rFonts w:cs="Arial"/>
                </w:rPr>
                <w:delText xml:space="preserve">File rejected. All transactions invalid. </w:delText>
              </w:r>
              <w:r w:rsidRPr="00F52C6B" w:rsidDel="00A069A9">
                <w:rPr>
                  <w:rFonts w:cs="Arial"/>
                </w:rPr>
                <w:delText>See reasons for rejection on transaction information</w:delText>
              </w:r>
              <w:r w:rsidDel="00A069A9">
                <w:rPr>
                  <w:rFonts w:cs="Arial"/>
                </w:rPr>
                <w:delText>.</w:delText>
              </w:r>
            </w:del>
          </w:p>
        </w:tc>
      </w:tr>
      <w:tr w:rsidRPr="005732EC" w:rsidR="004144F1" w:rsidDel="00A069A9" w:rsidTr="005017F9" w14:paraId="74BE7882" w14:textId="497642FD">
        <w:trPr>
          <w:trHeight w:val="255"/>
          <w:del w:author="Anthony Radford" w:date="2022-07-12T14:16:00Z" w:id="8878"/>
        </w:trPr>
        <w:tc>
          <w:tcPr>
            <w:tcW w:w="1418" w:type="dxa"/>
            <w:shd w:val="clear" w:color="auto" w:fill="auto"/>
            <w:noWrap/>
          </w:tcPr>
          <w:p w:rsidR="004144F1" w:rsidDel="00A069A9" w:rsidP="00E92BA0" w:rsidRDefault="004144F1" w14:paraId="72A098A2" w14:textId="2BCA0A62">
            <w:pPr>
              <w:tabs>
                <w:tab w:val="left" w:pos="1440"/>
              </w:tabs>
              <w:rPr>
                <w:del w:author="Anthony Radford" w:date="2022-07-12T14:16:00Z" w:id="8879"/>
              </w:rPr>
            </w:pPr>
            <w:del w:author="Anthony Radford" w:date="2022-07-12T14:16:00Z" w:id="8880">
              <w:r w:rsidDel="00A069A9">
                <w:delText>902204</w:delText>
              </w:r>
              <w:r w:rsidDel="00A069A9">
                <w:tab/>
              </w:r>
            </w:del>
          </w:p>
        </w:tc>
        <w:tc>
          <w:tcPr>
            <w:tcW w:w="8222" w:type="dxa"/>
            <w:shd w:val="clear" w:color="auto" w:fill="auto"/>
            <w:noWrap/>
            <w:vAlign w:val="bottom"/>
          </w:tcPr>
          <w:p w:rsidR="004144F1" w:rsidDel="00A069A9" w:rsidP="00E92BA0" w:rsidRDefault="004144F1" w14:paraId="160C6655" w14:textId="0B1F43BC">
            <w:pPr>
              <w:rPr>
                <w:del w:author="Anthony Radford" w:date="2022-07-12T14:16:00Z" w:id="8881"/>
                <w:rFonts w:cs="Arial"/>
              </w:rPr>
            </w:pPr>
            <w:del w:author="Anthony Radford" w:date="2022-07-12T14:16:00Z" w:id="8882">
              <w:r w:rsidDel="00A069A9">
                <w:rPr>
                  <w:rFonts w:cs="Arial"/>
                </w:rPr>
                <w:delText>Duplicate Request. Mandate already exists</w:delText>
              </w:r>
            </w:del>
          </w:p>
        </w:tc>
      </w:tr>
      <w:tr w:rsidRPr="005732EC" w:rsidR="004144F1" w:rsidDel="00A069A9" w:rsidTr="005017F9" w14:paraId="585D5B8F" w14:textId="04CDF74E">
        <w:trPr>
          <w:trHeight w:val="255"/>
          <w:del w:author="Anthony Radford" w:date="2022-07-12T14:16:00Z" w:id="8883"/>
        </w:trPr>
        <w:tc>
          <w:tcPr>
            <w:tcW w:w="1418" w:type="dxa"/>
            <w:shd w:val="clear" w:color="auto" w:fill="auto"/>
            <w:noWrap/>
          </w:tcPr>
          <w:p w:rsidR="004144F1" w:rsidDel="00A069A9" w:rsidP="00E92BA0" w:rsidRDefault="004144F1" w14:paraId="4A2204D1" w14:textId="3E5E64B3">
            <w:pPr>
              <w:tabs>
                <w:tab w:val="left" w:pos="1440"/>
              </w:tabs>
              <w:rPr>
                <w:del w:author="Anthony Radford" w:date="2022-07-12T14:16:00Z" w:id="8884"/>
              </w:rPr>
            </w:pPr>
            <w:del w:author="Anthony Radford" w:date="2022-07-12T14:16:00Z" w:id="8885">
              <w:r w:rsidDel="00A069A9">
                <w:delText>902205</w:delText>
              </w:r>
            </w:del>
          </w:p>
        </w:tc>
        <w:tc>
          <w:tcPr>
            <w:tcW w:w="8222" w:type="dxa"/>
            <w:shd w:val="clear" w:color="auto" w:fill="auto"/>
            <w:noWrap/>
            <w:vAlign w:val="bottom"/>
          </w:tcPr>
          <w:p w:rsidR="004144F1" w:rsidDel="00A069A9" w:rsidP="00E92BA0" w:rsidRDefault="004144F1" w14:paraId="161FADDB" w14:textId="1F6F1D91">
            <w:pPr>
              <w:rPr>
                <w:del w:author="Anthony Radford" w:date="2022-07-12T14:16:00Z" w:id="8886"/>
                <w:rFonts w:cs="Arial"/>
              </w:rPr>
            </w:pPr>
            <w:del w:author="Anthony Radford" w:date="2022-07-12T14:16:00Z" w:id="8887">
              <w:r w:rsidDel="00A069A9">
                <w:rPr>
                  <w:rFonts w:cs="Arial"/>
                </w:rPr>
                <w:delText>Duplicate Message. Message rejected</w:delText>
              </w:r>
            </w:del>
          </w:p>
        </w:tc>
      </w:tr>
      <w:tr w:rsidRPr="005732EC" w:rsidR="004144F1" w:rsidDel="00A069A9" w:rsidTr="005017F9" w14:paraId="020BC317" w14:textId="7178AB90">
        <w:trPr>
          <w:trHeight w:val="255"/>
          <w:del w:author="Anthony Radford" w:date="2022-07-12T14:16:00Z" w:id="8888"/>
        </w:trPr>
        <w:tc>
          <w:tcPr>
            <w:tcW w:w="1418" w:type="dxa"/>
            <w:shd w:val="clear" w:color="auto" w:fill="auto"/>
            <w:noWrap/>
          </w:tcPr>
          <w:p w:rsidR="004144F1" w:rsidDel="00A069A9" w:rsidP="00E92BA0" w:rsidRDefault="004144F1" w14:paraId="108E7536" w14:textId="30A93947">
            <w:pPr>
              <w:tabs>
                <w:tab w:val="left" w:pos="1440"/>
              </w:tabs>
              <w:rPr>
                <w:del w:author="Anthony Radford" w:date="2022-07-12T14:16:00Z" w:id="8889"/>
              </w:rPr>
            </w:pPr>
            <w:del w:author="Anthony Radford" w:date="2022-07-12T14:16:00Z" w:id="8890">
              <w:r w:rsidDel="00A069A9">
                <w:delText>902206</w:delText>
              </w:r>
            </w:del>
          </w:p>
        </w:tc>
        <w:tc>
          <w:tcPr>
            <w:tcW w:w="8222" w:type="dxa"/>
            <w:shd w:val="clear" w:color="auto" w:fill="auto"/>
            <w:noWrap/>
            <w:vAlign w:val="bottom"/>
          </w:tcPr>
          <w:p w:rsidR="004144F1" w:rsidDel="00A069A9" w:rsidP="00E92BA0" w:rsidRDefault="004144F1" w14:paraId="4433608C" w14:textId="741F57D0">
            <w:pPr>
              <w:rPr>
                <w:del w:author="Anthony Radford" w:date="2022-07-12T14:16:00Z" w:id="8891"/>
                <w:rFonts w:cs="Arial"/>
              </w:rPr>
            </w:pPr>
            <w:del w:author="Anthony Radford" w:date="2022-07-12T14:16:00Z" w:id="8892">
              <w:r w:rsidDel="00A069A9">
                <w:rPr>
                  <w:rFonts w:cs="Arial"/>
                </w:rPr>
                <w:delText>File exceed maximum specified number of records</w:delText>
              </w:r>
            </w:del>
          </w:p>
        </w:tc>
      </w:tr>
      <w:tr w:rsidRPr="005732EC" w:rsidR="004144F1" w:rsidDel="00A069A9" w:rsidTr="005017F9" w14:paraId="5258D908" w14:textId="53A7599F">
        <w:trPr>
          <w:trHeight w:val="255"/>
          <w:del w:author="Anthony Radford" w:date="2022-07-12T14:16:00Z" w:id="8893"/>
        </w:trPr>
        <w:tc>
          <w:tcPr>
            <w:tcW w:w="1418" w:type="dxa"/>
            <w:shd w:val="clear" w:color="auto" w:fill="auto"/>
            <w:noWrap/>
          </w:tcPr>
          <w:p w:rsidR="004144F1" w:rsidDel="00A069A9" w:rsidP="00E92BA0" w:rsidRDefault="004144F1" w14:paraId="1847EFDF" w14:textId="5ACB2A87">
            <w:pPr>
              <w:tabs>
                <w:tab w:val="left" w:pos="1440"/>
              </w:tabs>
              <w:rPr>
                <w:del w:author="Anthony Radford" w:date="2022-07-12T14:16:00Z" w:id="8894"/>
              </w:rPr>
            </w:pPr>
            <w:del w:author="Anthony Radford" w:date="2022-07-12T14:16:00Z" w:id="8895">
              <w:r w:rsidDel="00A069A9">
                <w:delText>902207</w:delText>
              </w:r>
            </w:del>
          </w:p>
        </w:tc>
        <w:tc>
          <w:tcPr>
            <w:tcW w:w="8222" w:type="dxa"/>
            <w:shd w:val="clear" w:color="auto" w:fill="auto"/>
            <w:noWrap/>
            <w:vAlign w:val="bottom"/>
          </w:tcPr>
          <w:p w:rsidR="004144F1" w:rsidDel="00A069A9" w:rsidP="00E92BA0" w:rsidRDefault="004144F1" w14:paraId="1AC9FF6E" w14:textId="7E9C77A8">
            <w:pPr>
              <w:rPr>
                <w:del w:author="Anthony Radford" w:date="2022-07-12T14:16:00Z" w:id="8896"/>
                <w:rFonts w:cs="Arial"/>
              </w:rPr>
            </w:pPr>
            <w:del w:author="Anthony Radford" w:date="2022-07-12T14:16:00Z" w:id="8897">
              <w:r w:rsidDel="00A069A9">
                <w:rPr>
                  <w:rFonts w:cs="Arial"/>
                </w:rPr>
                <w:delText>Mandate reply already processed</w:delText>
              </w:r>
            </w:del>
          </w:p>
        </w:tc>
      </w:tr>
      <w:tr w:rsidRPr="005732EC" w:rsidR="004144F1" w:rsidDel="00A069A9" w:rsidTr="005017F9" w14:paraId="2ADC69A2" w14:textId="2EC68DCC">
        <w:trPr>
          <w:trHeight w:val="255"/>
          <w:del w:author="Anthony Radford" w:date="2022-07-12T14:16:00Z" w:id="8898"/>
        </w:trPr>
        <w:tc>
          <w:tcPr>
            <w:tcW w:w="1418" w:type="dxa"/>
            <w:shd w:val="clear" w:color="auto" w:fill="auto"/>
            <w:noWrap/>
          </w:tcPr>
          <w:p w:rsidR="004144F1" w:rsidDel="00A069A9" w:rsidP="00E92BA0" w:rsidRDefault="004144F1" w14:paraId="358AD8FB" w14:textId="0D5B074F">
            <w:pPr>
              <w:tabs>
                <w:tab w:val="left" w:pos="1440"/>
              </w:tabs>
              <w:rPr>
                <w:del w:author="Anthony Radford" w:date="2022-07-12T14:16:00Z" w:id="8899"/>
              </w:rPr>
            </w:pPr>
            <w:del w:author="Anthony Radford" w:date="2022-07-12T14:16:00Z" w:id="8900">
              <w:r w:rsidDel="00A069A9">
                <w:delText>902208</w:delText>
              </w:r>
            </w:del>
          </w:p>
        </w:tc>
        <w:tc>
          <w:tcPr>
            <w:tcW w:w="8222" w:type="dxa"/>
            <w:shd w:val="clear" w:color="auto" w:fill="auto"/>
            <w:noWrap/>
            <w:vAlign w:val="bottom"/>
          </w:tcPr>
          <w:p w:rsidR="004144F1" w:rsidDel="00A069A9" w:rsidP="00E92BA0" w:rsidRDefault="004144F1" w14:paraId="2AB2DD31" w14:textId="7FEC7EB9">
            <w:pPr>
              <w:rPr>
                <w:del w:author="Anthony Radford" w:date="2022-07-12T14:16:00Z" w:id="8901"/>
                <w:rFonts w:cs="Arial"/>
              </w:rPr>
            </w:pPr>
            <w:del w:author="Anthony Radford" w:date="2022-07-12T14:16:00Z" w:id="8902">
              <w:r w:rsidDel="00A069A9">
                <w:rPr>
                  <w:rFonts w:cs="Arial"/>
                </w:rPr>
                <w:delText>Duplicate response for mandate request</w:delText>
              </w:r>
            </w:del>
          </w:p>
        </w:tc>
      </w:tr>
      <w:tr w:rsidRPr="005732EC" w:rsidR="004144F1" w:rsidDel="00A069A9" w:rsidTr="005017F9" w14:paraId="44CCA2C6" w14:textId="0664EA7E">
        <w:trPr>
          <w:trHeight w:val="255"/>
          <w:del w:author="Anthony Radford" w:date="2022-07-12T14:16:00Z" w:id="8903"/>
        </w:trPr>
        <w:tc>
          <w:tcPr>
            <w:tcW w:w="1418" w:type="dxa"/>
            <w:shd w:val="clear" w:color="auto" w:fill="auto"/>
            <w:noWrap/>
          </w:tcPr>
          <w:p w:rsidR="004144F1" w:rsidDel="00A069A9" w:rsidP="00E92BA0" w:rsidRDefault="004144F1" w14:paraId="64CD349B" w14:textId="6CE86631">
            <w:pPr>
              <w:tabs>
                <w:tab w:val="left" w:pos="1440"/>
              </w:tabs>
              <w:rPr>
                <w:del w:author="Anthony Radford" w:date="2022-07-12T14:16:00Z" w:id="8904"/>
              </w:rPr>
            </w:pPr>
            <w:del w:author="Anthony Radford" w:date="2022-07-12T14:16:00Z" w:id="8905">
              <w:r w:rsidDel="00A069A9">
                <w:delText>902232</w:delText>
              </w:r>
            </w:del>
          </w:p>
        </w:tc>
        <w:tc>
          <w:tcPr>
            <w:tcW w:w="8222" w:type="dxa"/>
            <w:shd w:val="clear" w:color="auto" w:fill="auto"/>
            <w:noWrap/>
            <w:vAlign w:val="bottom"/>
          </w:tcPr>
          <w:p w:rsidR="004144F1" w:rsidDel="00A069A9" w:rsidP="00E92BA0" w:rsidRDefault="004144F1" w14:paraId="2F680676" w14:textId="2333698C">
            <w:pPr>
              <w:rPr>
                <w:del w:author="Anthony Radford" w:date="2022-07-12T14:16:00Z" w:id="8906"/>
                <w:rFonts w:cs="Arial"/>
              </w:rPr>
            </w:pPr>
            <w:del w:author="Anthony Radford" w:date="2022-07-12T14:16:00Z" w:id="8907">
              <w:r w:rsidDel="00A069A9">
                <w:rPr>
                  <w:rFonts w:cs="Tahoma"/>
                  <w:color w:val="000000"/>
                  <w:shd w:val="clear" w:color="auto" w:fill="FFFFFF"/>
                </w:rPr>
                <w:delText xml:space="preserve">Mandate Cancelled due to early settlement </w:delText>
              </w:r>
            </w:del>
          </w:p>
        </w:tc>
      </w:tr>
      <w:tr w:rsidRPr="005732EC" w:rsidR="004144F1" w:rsidDel="00A069A9" w:rsidTr="005017F9" w14:paraId="42CDDF46" w14:textId="31C985B7">
        <w:trPr>
          <w:trHeight w:val="255"/>
          <w:del w:author="Anthony Radford" w:date="2022-07-12T14:16:00Z" w:id="8908"/>
        </w:trPr>
        <w:tc>
          <w:tcPr>
            <w:tcW w:w="1418" w:type="dxa"/>
            <w:shd w:val="clear" w:color="auto" w:fill="auto"/>
            <w:noWrap/>
          </w:tcPr>
          <w:p w:rsidR="004144F1" w:rsidDel="00A069A9" w:rsidP="00E92BA0" w:rsidRDefault="004144F1" w14:paraId="798D71D3" w14:textId="412CC99D">
            <w:pPr>
              <w:tabs>
                <w:tab w:val="left" w:pos="1440"/>
              </w:tabs>
              <w:rPr>
                <w:del w:author="Anthony Radford" w:date="2022-07-12T14:16:00Z" w:id="8909"/>
              </w:rPr>
            </w:pPr>
            <w:del w:author="Anthony Radford" w:date="2022-07-12T14:16:00Z" w:id="8910">
              <w:r w:rsidDel="00A069A9">
                <w:delText>902233</w:delText>
              </w:r>
            </w:del>
          </w:p>
        </w:tc>
        <w:tc>
          <w:tcPr>
            <w:tcW w:w="8222" w:type="dxa"/>
            <w:shd w:val="clear" w:color="auto" w:fill="auto"/>
            <w:noWrap/>
            <w:vAlign w:val="bottom"/>
          </w:tcPr>
          <w:p w:rsidR="004144F1" w:rsidDel="00A069A9" w:rsidP="00E92BA0" w:rsidRDefault="004144F1" w14:paraId="42549B12" w14:textId="0F9066EF">
            <w:pPr>
              <w:rPr>
                <w:del w:author="Anthony Radford" w:date="2022-07-12T14:16:00Z" w:id="8911"/>
                <w:rFonts w:cs="Arial"/>
              </w:rPr>
            </w:pPr>
            <w:del w:author="Anthony Radford" w:date="2022-07-12T14:16:00Z" w:id="8912">
              <w:r w:rsidDel="00A069A9">
                <w:rPr>
                  <w:rFonts w:cs="Tahoma"/>
                  <w:color w:val="000000"/>
                  <w:shd w:val="clear" w:color="auto" w:fill="FFFFFF"/>
                </w:rPr>
                <w:delText>Contract Expired</w:delText>
              </w:r>
            </w:del>
          </w:p>
        </w:tc>
      </w:tr>
      <w:tr w:rsidRPr="005732EC" w:rsidR="004144F1" w:rsidDel="00A069A9" w:rsidTr="005017F9" w14:paraId="0009971E" w14:textId="76A30A01">
        <w:trPr>
          <w:trHeight w:val="255"/>
          <w:del w:author="Anthony Radford" w:date="2022-07-12T14:16:00Z" w:id="8913"/>
        </w:trPr>
        <w:tc>
          <w:tcPr>
            <w:tcW w:w="1418" w:type="dxa"/>
            <w:shd w:val="clear" w:color="auto" w:fill="auto"/>
            <w:noWrap/>
          </w:tcPr>
          <w:p w:rsidR="004144F1" w:rsidDel="00A069A9" w:rsidP="00E92BA0" w:rsidRDefault="004144F1" w14:paraId="6EFB632F" w14:textId="0858C6B4">
            <w:pPr>
              <w:tabs>
                <w:tab w:val="left" w:pos="1440"/>
              </w:tabs>
              <w:rPr>
                <w:del w:author="Anthony Radford" w:date="2022-07-12T14:16:00Z" w:id="8914"/>
              </w:rPr>
            </w:pPr>
            <w:del w:author="Anthony Radford" w:date="2022-07-12T14:16:00Z" w:id="8915">
              <w:r w:rsidDel="00A069A9">
                <w:delText>902234</w:delText>
              </w:r>
            </w:del>
          </w:p>
        </w:tc>
        <w:tc>
          <w:tcPr>
            <w:tcW w:w="8222" w:type="dxa"/>
            <w:shd w:val="clear" w:color="auto" w:fill="auto"/>
            <w:noWrap/>
            <w:vAlign w:val="bottom"/>
          </w:tcPr>
          <w:p w:rsidR="004144F1" w:rsidDel="00A069A9" w:rsidP="00E92BA0" w:rsidRDefault="004144F1" w14:paraId="3D18EB59" w14:textId="2E546492">
            <w:pPr>
              <w:rPr>
                <w:del w:author="Anthony Radford" w:date="2022-07-12T14:16:00Z" w:id="8916"/>
                <w:rFonts w:cs="Arial"/>
              </w:rPr>
            </w:pPr>
            <w:del w:author="Anthony Radford" w:date="2022-07-12T14:16:00Z" w:id="8917">
              <w:r w:rsidDel="00A069A9">
                <w:rPr>
                  <w:rFonts w:cs="Tahoma"/>
                  <w:color w:val="000000"/>
                  <w:shd w:val="clear" w:color="auto" w:fill="FFFFFF"/>
                </w:rPr>
                <w:delText>Mandate Cancellation due to Fraud</w:delText>
              </w:r>
            </w:del>
          </w:p>
        </w:tc>
      </w:tr>
      <w:tr w:rsidRPr="005732EC" w:rsidR="004144F1" w:rsidDel="00A069A9" w:rsidTr="005017F9" w14:paraId="3D14AA9C" w14:textId="50814A97">
        <w:trPr>
          <w:trHeight w:val="255"/>
          <w:del w:author="Anthony Radford" w:date="2022-07-12T14:16:00Z" w:id="8918"/>
        </w:trPr>
        <w:tc>
          <w:tcPr>
            <w:tcW w:w="1418" w:type="dxa"/>
            <w:shd w:val="clear" w:color="auto" w:fill="auto"/>
            <w:noWrap/>
          </w:tcPr>
          <w:p w:rsidR="004144F1" w:rsidDel="00A069A9" w:rsidP="00E92BA0" w:rsidRDefault="004144F1" w14:paraId="0AF70EF4" w14:textId="5CD575B7">
            <w:pPr>
              <w:tabs>
                <w:tab w:val="left" w:pos="1440"/>
              </w:tabs>
              <w:rPr>
                <w:del w:author="Anthony Radford" w:date="2022-07-12T14:16:00Z" w:id="8919"/>
              </w:rPr>
            </w:pPr>
            <w:del w:author="Anthony Radford" w:date="2022-07-12T14:16:00Z" w:id="8920">
              <w:r w:rsidDel="00A069A9">
                <w:delText>902235</w:delText>
              </w:r>
            </w:del>
          </w:p>
        </w:tc>
        <w:tc>
          <w:tcPr>
            <w:tcW w:w="8222" w:type="dxa"/>
            <w:shd w:val="clear" w:color="auto" w:fill="auto"/>
            <w:noWrap/>
            <w:vAlign w:val="bottom"/>
          </w:tcPr>
          <w:p w:rsidR="004144F1" w:rsidDel="00A069A9" w:rsidP="00E92BA0" w:rsidRDefault="004144F1" w14:paraId="43054AD5" w14:textId="3A7FB64C">
            <w:pPr>
              <w:rPr>
                <w:del w:author="Anthony Radford" w:date="2022-07-12T14:16:00Z" w:id="8921"/>
                <w:rFonts w:cs="Tahoma"/>
                <w:color w:val="000000"/>
                <w:shd w:val="clear" w:color="auto" w:fill="FFFFFF"/>
              </w:rPr>
            </w:pPr>
            <w:del w:author="Anthony Radford" w:date="2022-07-12T14:16:00Z" w:id="8922">
              <w:r w:rsidDel="00A069A9">
                <w:rPr>
                  <w:shd w:val="clear" w:color="auto" w:fill="FFFFFF"/>
                </w:rPr>
                <w:delText>Mandate Instalment Amount exceeds industry limit</w:delText>
              </w:r>
            </w:del>
          </w:p>
        </w:tc>
      </w:tr>
      <w:tr w:rsidRPr="005732EC" w:rsidR="004144F1" w:rsidDel="00A069A9" w:rsidTr="005017F9" w14:paraId="370BD266" w14:textId="1D8F4486">
        <w:trPr>
          <w:trHeight w:val="255"/>
          <w:del w:author="Anthony Radford" w:date="2022-07-12T14:16:00Z" w:id="8923"/>
        </w:trPr>
        <w:tc>
          <w:tcPr>
            <w:tcW w:w="1418" w:type="dxa"/>
            <w:shd w:val="clear" w:color="auto" w:fill="auto"/>
            <w:noWrap/>
          </w:tcPr>
          <w:p w:rsidR="004144F1" w:rsidDel="00A069A9" w:rsidP="00E92BA0" w:rsidRDefault="004144F1" w14:paraId="5CE1F325" w14:textId="19D32FC5">
            <w:pPr>
              <w:tabs>
                <w:tab w:val="left" w:pos="1440"/>
              </w:tabs>
              <w:rPr>
                <w:del w:author="Anthony Radford" w:date="2022-07-12T14:16:00Z" w:id="8924"/>
              </w:rPr>
            </w:pPr>
            <w:del w:author="Anthony Radford" w:date="2022-07-12T14:16:00Z" w:id="8925">
              <w:r w:rsidDel="00A069A9">
                <w:delText>902236</w:delText>
              </w:r>
            </w:del>
          </w:p>
        </w:tc>
        <w:tc>
          <w:tcPr>
            <w:tcW w:w="8222" w:type="dxa"/>
            <w:shd w:val="clear" w:color="auto" w:fill="auto"/>
            <w:noWrap/>
            <w:vAlign w:val="bottom"/>
          </w:tcPr>
          <w:p w:rsidR="004144F1" w:rsidDel="00A069A9" w:rsidP="00E92BA0" w:rsidRDefault="004144F1" w14:paraId="6339AF6D" w14:textId="023DF291">
            <w:pPr>
              <w:rPr>
                <w:del w:author="Anthony Radford" w:date="2022-07-12T14:16:00Z" w:id="8926"/>
                <w:rFonts w:cs="Tahoma"/>
                <w:color w:val="000000"/>
                <w:shd w:val="clear" w:color="auto" w:fill="FFFFFF"/>
              </w:rPr>
            </w:pPr>
            <w:del w:author="Anthony Radford" w:date="2022-07-12T14:16:00Z" w:id="8927">
              <w:r w:rsidDel="00A069A9">
                <w:rPr>
                  <w:shd w:val="clear" w:color="auto" w:fill="FFFFFF"/>
                </w:rPr>
                <w:delText>Adjustment Amount required for amendments to Adjustment Category</w:delText>
              </w:r>
            </w:del>
          </w:p>
        </w:tc>
      </w:tr>
      <w:tr w:rsidRPr="005732EC" w:rsidR="004144F1" w:rsidDel="00A069A9" w:rsidTr="005017F9" w14:paraId="5A1E42FA" w14:textId="2D2AE9E0">
        <w:trPr>
          <w:trHeight w:val="255"/>
          <w:del w:author="Anthony Radford" w:date="2022-07-12T14:16:00Z" w:id="8928"/>
        </w:trPr>
        <w:tc>
          <w:tcPr>
            <w:tcW w:w="1418" w:type="dxa"/>
            <w:shd w:val="clear" w:color="auto" w:fill="auto"/>
            <w:noWrap/>
          </w:tcPr>
          <w:p w:rsidR="004144F1" w:rsidDel="00A069A9" w:rsidP="00E92BA0" w:rsidRDefault="004144F1" w14:paraId="5B9358D0" w14:textId="0B7E4626">
            <w:pPr>
              <w:tabs>
                <w:tab w:val="left" w:pos="1440"/>
              </w:tabs>
              <w:rPr>
                <w:del w:author="Anthony Radford" w:date="2022-07-12T14:16:00Z" w:id="8929"/>
              </w:rPr>
            </w:pPr>
            <w:del w:author="Anthony Radford" w:date="2022-07-12T14:16:00Z" w:id="8930">
              <w:r w:rsidDel="00A069A9">
                <w:delText>902237</w:delText>
              </w:r>
            </w:del>
          </w:p>
        </w:tc>
        <w:tc>
          <w:tcPr>
            <w:tcW w:w="8222" w:type="dxa"/>
            <w:shd w:val="clear" w:color="auto" w:fill="auto"/>
            <w:noWrap/>
            <w:vAlign w:val="bottom"/>
          </w:tcPr>
          <w:p w:rsidR="004144F1" w:rsidDel="00A069A9" w:rsidP="00E92BA0" w:rsidRDefault="004144F1" w14:paraId="3EC30186" w14:textId="2507894C">
            <w:pPr>
              <w:rPr>
                <w:del w:author="Anthony Radford" w:date="2022-07-12T14:16:00Z" w:id="8931"/>
                <w:rFonts w:cs="Tahoma"/>
                <w:color w:val="000000"/>
                <w:shd w:val="clear" w:color="auto" w:fill="FFFFFF"/>
              </w:rPr>
            </w:pPr>
            <w:del w:author="Anthony Radford" w:date="2022-07-12T14:16:00Z" w:id="8932">
              <w:r w:rsidDel="00A069A9">
                <w:rPr>
                  <w:shd w:val="clear" w:color="auto" w:fill="FFFFFF"/>
                </w:rPr>
                <w:delText>Collection received from creditor under investigation for DOA</w:delText>
              </w:r>
            </w:del>
          </w:p>
        </w:tc>
      </w:tr>
      <w:tr w:rsidRPr="005732EC" w:rsidR="004144F1" w:rsidDel="00A069A9" w:rsidTr="005017F9" w14:paraId="4667E615" w14:textId="3E2C8E51">
        <w:trPr>
          <w:trHeight w:val="255"/>
          <w:del w:author="Anthony Radford" w:date="2022-07-12T14:16:00Z" w:id="8933"/>
        </w:trPr>
        <w:tc>
          <w:tcPr>
            <w:tcW w:w="1418" w:type="dxa"/>
            <w:shd w:val="clear" w:color="auto" w:fill="auto"/>
            <w:noWrap/>
          </w:tcPr>
          <w:p w:rsidR="004144F1" w:rsidDel="00A069A9" w:rsidP="00E92BA0" w:rsidRDefault="004144F1" w14:paraId="55FC4DBB" w14:textId="55FDB407">
            <w:pPr>
              <w:tabs>
                <w:tab w:val="left" w:pos="1440"/>
              </w:tabs>
              <w:rPr>
                <w:del w:author="Anthony Radford" w:date="2022-07-12T14:16:00Z" w:id="8934"/>
              </w:rPr>
            </w:pPr>
            <w:del w:author="Anthony Radford" w:date="2022-07-12T14:16:00Z" w:id="8935">
              <w:r w:rsidDel="00A069A9">
                <w:delText>902317</w:delText>
              </w:r>
            </w:del>
          </w:p>
        </w:tc>
        <w:tc>
          <w:tcPr>
            <w:tcW w:w="8222" w:type="dxa"/>
            <w:shd w:val="clear" w:color="auto" w:fill="auto"/>
            <w:noWrap/>
            <w:vAlign w:val="bottom"/>
          </w:tcPr>
          <w:p w:rsidR="004144F1" w:rsidDel="00A069A9" w:rsidP="00E92BA0" w:rsidRDefault="004144F1" w14:paraId="4B3EE1C3" w14:textId="5E1DF428">
            <w:pPr>
              <w:rPr>
                <w:del w:author="Anthony Radford" w:date="2022-07-12T14:16:00Z" w:id="8936"/>
                <w:rFonts w:cs="Arial"/>
              </w:rPr>
            </w:pPr>
            <w:del w:author="Anthony Radford" w:date="2022-07-12T14:16:00Z" w:id="8937">
              <w:r w:rsidRPr="00443E5A" w:rsidDel="00A069A9">
                <w:rPr>
                  <w:rFonts w:cs="Tahoma"/>
                  <w:color w:val="000000"/>
                  <w:shd w:val="clear" w:color="auto" w:fill="FFFFFF"/>
                </w:rPr>
                <w:delText>Debit Sequence Type not equal Instalment Occurrence on mandate</w:delText>
              </w:r>
            </w:del>
          </w:p>
        </w:tc>
      </w:tr>
      <w:tr w:rsidRPr="005732EC" w:rsidR="004144F1" w:rsidDel="00A069A9" w:rsidTr="005017F9" w14:paraId="7EFFE69F" w14:textId="7E6EE0BA">
        <w:trPr>
          <w:trHeight w:val="255"/>
          <w:del w:author="Anthony Radford" w:date="2022-07-12T14:16:00Z" w:id="8938"/>
        </w:trPr>
        <w:tc>
          <w:tcPr>
            <w:tcW w:w="1418" w:type="dxa"/>
            <w:shd w:val="clear" w:color="auto" w:fill="auto"/>
            <w:noWrap/>
          </w:tcPr>
          <w:p w:rsidR="004144F1" w:rsidDel="00A069A9" w:rsidP="00E92BA0" w:rsidRDefault="004144F1" w14:paraId="1AF29138" w14:textId="4F56D736">
            <w:pPr>
              <w:tabs>
                <w:tab w:val="left" w:pos="1440"/>
              </w:tabs>
              <w:rPr>
                <w:del w:author="Anthony Radford" w:date="2022-07-12T14:16:00Z" w:id="8939"/>
              </w:rPr>
            </w:pPr>
            <w:del w:author="Anthony Radford" w:date="2022-07-12T14:16:00Z" w:id="8940">
              <w:r w:rsidDel="00A069A9">
                <w:delText>902318</w:delText>
              </w:r>
            </w:del>
          </w:p>
        </w:tc>
        <w:tc>
          <w:tcPr>
            <w:tcW w:w="8222" w:type="dxa"/>
            <w:shd w:val="clear" w:color="auto" w:fill="auto"/>
            <w:noWrap/>
            <w:vAlign w:val="bottom"/>
          </w:tcPr>
          <w:p w:rsidR="004144F1" w:rsidDel="00A069A9" w:rsidP="00E92BA0" w:rsidRDefault="004144F1" w14:paraId="66B9BFCC" w14:textId="612FB63B">
            <w:pPr>
              <w:rPr>
                <w:del w:author="Anthony Radford" w:date="2022-07-12T14:16:00Z" w:id="8941"/>
                <w:rFonts w:cs="Arial"/>
              </w:rPr>
            </w:pPr>
            <w:del w:author="Anthony Radford" w:date="2022-07-12T14:16:00Z" w:id="8942">
              <w:r w:rsidRPr="00443E5A" w:rsidDel="00A069A9">
                <w:rPr>
                  <w:rFonts w:cs="Tahoma"/>
                  <w:color w:val="000000"/>
                  <w:shd w:val="clear" w:color="auto" w:fill="FFFFFF"/>
                </w:rPr>
                <w:delText>Debit Sequence Type not valid for Instalment Occurrence on mandate</w:delText>
              </w:r>
            </w:del>
          </w:p>
        </w:tc>
      </w:tr>
      <w:tr w:rsidRPr="005732EC" w:rsidR="004144F1" w:rsidDel="00A069A9" w:rsidTr="005017F9" w14:paraId="335BDE2A" w14:textId="4862E041">
        <w:trPr>
          <w:trHeight w:val="255"/>
          <w:del w:author="Anthony Radford" w:date="2022-07-12T14:16:00Z" w:id="8943"/>
        </w:trPr>
        <w:tc>
          <w:tcPr>
            <w:tcW w:w="1418" w:type="dxa"/>
            <w:shd w:val="clear" w:color="auto" w:fill="auto"/>
            <w:noWrap/>
          </w:tcPr>
          <w:p w:rsidR="004144F1" w:rsidDel="00A069A9" w:rsidP="00E92BA0" w:rsidRDefault="004144F1" w14:paraId="3A3F6915" w14:textId="4B2C596F">
            <w:pPr>
              <w:tabs>
                <w:tab w:val="left" w:pos="1440"/>
              </w:tabs>
              <w:rPr>
                <w:del w:author="Anthony Radford" w:date="2022-07-12T14:16:00Z" w:id="8944"/>
              </w:rPr>
            </w:pPr>
            <w:del w:author="Anthony Radford" w:date="2022-07-12T14:16:00Z" w:id="8945">
              <w:r w:rsidDel="00A069A9">
                <w:delText>902319</w:delText>
              </w:r>
            </w:del>
          </w:p>
        </w:tc>
        <w:tc>
          <w:tcPr>
            <w:tcW w:w="8222" w:type="dxa"/>
            <w:shd w:val="clear" w:color="auto" w:fill="auto"/>
            <w:noWrap/>
            <w:vAlign w:val="bottom"/>
          </w:tcPr>
          <w:p w:rsidRPr="00443E5A" w:rsidR="004144F1" w:rsidDel="00A069A9" w:rsidP="00E92BA0" w:rsidRDefault="004144F1" w14:paraId="2DAF2645" w14:textId="009DFF96">
            <w:pPr>
              <w:rPr>
                <w:del w:author="Anthony Radford" w:date="2022-07-12T14:16:00Z" w:id="8946"/>
                <w:rFonts w:cs="Tahoma"/>
                <w:color w:val="000000"/>
                <w:shd w:val="clear" w:color="auto" w:fill="FFFFFF"/>
              </w:rPr>
            </w:pPr>
            <w:del w:author="Anthony Radford" w:date="2022-07-12T14:16:00Z" w:id="8947">
              <w:r w:rsidRPr="005B54F3" w:rsidDel="00A069A9">
                <w:rPr>
                  <w:rFonts w:cs="Tahoma"/>
                  <w:color w:val="000000"/>
                  <w:shd w:val="clear" w:color="auto" w:fill="FFFFFF"/>
                </w:rPr>
                <w:delText>Mandate cancelled, collection removed from tracking</w:delText>
              </w:r>
            </w:del>
          </w:p>
        </w:tc>
      </w:tr>
      <w:tr w:rsidR="004144F1" w:rsidDel="00A069A9" w:rsidTr="005017F9" w14:paraId="0E118D87" w14:textId="42C4C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PrEx>
        <w:trPr>
          <w:trHeight w:val="255"/>
          <w:del w:author="Anthony Radford" w:date="2022-07-12T14:16:00Z" w:id="8948"/>
        </w:trPr>
        <w:tc>
          <w:tcPr>
            <w:tcW w:w="1418" w:type="dxa"/>
            <w:tcBorders>
              <w:top w:val="single" w:color="auto" w:sz="8" w:space="0"/>
              <w:left w:val="single" w:color="auto" w:sz="8" w:space="0"/>
              <w:bottom w:val="single" w:color="auto" w:sz="8" w:space="0"/>
              <w:right w:val="single" w:color="auto" w:sz="8" w:space="0"/>
            </w:tcBorders>
            <w:noWrap/>
            <w:tcMar>
              <w:top w:w="0" w:type="dxa"/>
              <w:left w:w="108" w:type="dxa"/>
              <w:bottom w:w="0" w:type="dxa"/>
              <w:right w:w="108" w:type="dxa"/>
            </w:tcMar>
            <w:hideMark/>
          </w:tcPr>
          <w:p w:rsidRPr="00CE1FB6" w:rsidR="004144F1" w:rsidDel="00A069A9" w:rsidP="00E92BA0" w:rsidRDefault="004144F1" w14:paraId="6666B477" w14:textId="40D624C1">
            <w:pPr>
              <w:tabs>
                <w:tab w:val="left" w:pos="1440"/>
              </w:tabs>
              <w:rPr>
                <w:del w:author="Anthony Radford" w:date="2022-07-12T14:16:00Z" w:id="8949"/>
              </w:rPr>
            </w:pPr>
            <w:del w:author="Anthony Radford" w:date="2022-07-12T14:16:00Z" w:id="8950">
              <w:r w:rsidDel="00A069A9">
                <w:delText>902400</w:delText>
              </w:r>
            </w:del>
          </w:p>
        </w:tc>
        <w:tc>
          <w:tcPr>
            <w:tcW w:w="8222" w:type="dxa"/>
            <w:tcBorders>
              <w:top w:val="single" w:color="auto" w:sz="8" w:space="0"/>
              <w:left w:val="nil"/>
              <w:bottom w:val="single" w:color="auto" w:sz="8" w:space="0"/>
              <w:right w:val="single" w:color="auto" w:sz="8" w:space="0"/>
            </w:tcBorders>
            <w:noWrap/>
            <w:tcMar>
              <w:top w:w="0" w:type="dxa"/>
              <w:left w:w="108" w:type="dxa"/>
              <w:bottom w:w="0" w:type="dxa"/>
              <w:right w:w="108" w:type="dxa"/>
            </w:tcMar>
            <w:vAlign w:val="bottom"/>
            <w:hideMark/>
          </w:tcPr>
          <w:p w:rsidRPr="00CE1FB6" w:rsidR="004144F1" w:rsidDel="00A069A9" w:rsidP="00E92BA0" w:rsidRDefault="004144F1" w14:paraId="0D2636D0" w14:textId="1CF6CA8A">
            <w:pPr>
              <w:rPr>
                <w:del w:author="Anthony Radford" w:date="2022-07-12T14:16:00Z" w:id="8951"/>
                <w:rFonts w:cs="Tahoma"/>
                <w:color w:val="000000"/>
                <w:shd w:val="clear" w:color="auto" w:fill="FFFFFF"/>
              </w:rPr>
            </w:pPr>
            <w:del w:author="Anthony Radford" w:date="2022-07-12T14:16:00Z" w:id="8952">
              <w:r w:rsidRPr="00366AF5" w:rsidDel="00A069A9">
                <w:rPr>
                  <w:lang w:val="en-US"/>
                </w:rPr>
                <w:delText>Relationship between Message Identification, Authentication Type and Debtor Authentication Required is incorrect</w:delText>
              </w:r>
            </w:del>
          </w:p>
        </w:tc>
      </w:tr>
      <w:tr w:rsidR="00475967" w:rsidDel="00A069A9" w:rsidTr="005017F9" w14:paraId="37297573" w14:textId="2995D0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PrEx>
        <w:trPr>
          <w:trHeight w:val="255"/>
          <w:del w:author="Anthony Radford" w:date="2022-07-12T14:16:00Z" w:id="8953"/>
        </w:trPr>
        <w:tc>
          <w:tcPr>
            <w:tcW w:w="1418" w:type="dxa"/>
            <w:tcBorders>
              <w:top w:val="single" w:color="auto" w:sz="8" w:space="0"/>
              <w:left w:val="single" w:color="auto" w:sz="8" w:space="0"/>
              <w:bottom w:val="single" w:color="auto" w:sz="8" w:space="0"/>
              <w:right w:val="single" w:color="auto" w:sz="8" w:space="0"/>
            </w:tcBorders>
            <w:noWrap/>
            <w:tcMar>
              <w:top w:w="0" w:type="dxa"/>
              <w:left w:w="108" w:type="dxa"/>
              <w:bottom w:w="0" w:type="dxa"/>
              <w:right w:w="108" w:type="dxa"/>
            </w:tcMar>
          </w:tcPr>
          <w:p w:rsidR="00475967" w:rsidDel="00A069A9" w:rsidP="00475967" w:rsidRDefault="00475967" w14:paraId="6CE9D22E" w14:textId="7C2766C7">
            <w:pPr>
              <w:rPr>
                <w:del w:author="Anthony Radford" w:date="2022-07-12T14:16:00Z" w:id="8954"/>
              </w:rPr>
            </w:pPr>
            <w:del w:author="Anthony Radford" w:date="2022-07-12T14:16:00Z" w:id="8955">
              <w:r w:rsidRPr="00475967" w:rsidDel="00A069A9">
                <w:rPr>
                  <w:b/>
                </w:rPr>
                <w:delText>902401</w:delText>
              </w:r>
            </w:del>
          </w:p>
        </w:tc>
        <w:tc>
          <w:tcPr>
            <w:tcW w:w="8222" w:type="dxa"/>
            <w:tcBorders>
              <w:top w:val="single" w:color="auto" w:sz="8" w:space="0"/>
              <w:left w:val="nil"/>
              <w:bottom w:val="single" w:color="auto" w:sz="8" w:space="0"/>
              <w:right w:val="single" w:color="auto" w:sz="8" w:space="0"/>
            </w:tcBorders>
            <w:noWrap/>
            <w:tcMar>
              <w:top w:w="0" w:type="dxa"/>
              <w:left w:w="108" w:type="dxa"/>
              <w:bottom w:w="0" w:type="dxa"/>
              <w:right w:w="108" w:type="dxa"/>
            </w:tcMar>
            <w:vAlign w:val="bottom"/>
          </w:tcPr>
          <w:p w:rsidRPr="00366AF5" w:rsidR="00475967" w:rsidDel="00A069A9" w:rsidP="00E92BA0" w:rsidRDefault="00475967" w14:paraId="613130C9" w14:textId="0136ACF4">
            <w:pPr>
              <w:rPr>
                <w:del w:author="Anthony Radford" w:date="2022-07-12T14:16:00Z" w:id="8956"/>
                <w:lang w:val="en-US"/>
              </w:rPr>
            </w:pPr>
            <w:del w:author="Anthony Radford" w:date="2022-07-12T14:16:00Z" w:id="8957">
              <w:r w:rsidDel="00A069A9">
                <w:rPr>
                  <w:lang w:val="en-US"/>
                </w:rPr>
                <w:delText>Invalid amend. Collection already processed.</w:delText>
              </w:r>
            </w:del>
          </w:p>
        </w:tc>
      </w:tr>
      <w:tr w:rsidRPr="005732EC" w:rsidR="004144F1" w:rsidDel="00A069A9" w:rsidTr="005017F9" w14:paraId="23076968" w14:textId="38ED44C7">
        <w:trPr>
          <w:trHeight w:val="255"/>
          <w:del w:author="Anthony Radford" w:date="2022-07-12T14:16:00Z" w:id="8958"/>
        </w:trPr>
        <w:tc>
          <w:tcPr>
            <w:tcW w:w="1418" w:type="dxa"/>
            <w:shd w:val="clear" w:color="auto" w:fill="auto"/>
            <w:noWrap/>
          </w:tcPr>
          <w:p w:rsidR="004144F1" w:rsidDel="00A069A9" w:rsidP="00E92BA0" w:rsidRDefault="004144F1" w14:paraId="526F1DDA" w14:textId="736D943F">
            <w:pPr>
              <w:tabs>
                <w:tab w:val="left" w:pos="1440"/>
              </w:tabs>
              <w:rPr>
                <w:del w:author="Anthony Radford" w:date="2022-07-12T14:16:00Z" w:id="8959"/>
              </w:rPr>
            </w:pPr>
          </w:p>
        </w:tc>
        <w:tc>
          <w:tcPr>
            <w:tcW w:w="8222" w:type="dxa"/>
            <w:shd w:val="clear" w:color="auto" w:fill="auto"/>
            <w:noWrap/>
            <w:vAlign w:val="bottom"/>
          </w:tcPr>
          <w:p w:rsidRPr="00443E5A" w:rsidR="004144F1" w:rsidDel="00A069A9" w:rsidP="00E92BA0" w:rsidRDefault="004144F1" w14:paraId="0BD91BAD" w14:textId="4DDD2BFC">
            <w:pPr>
              <w:rPr>
                <w:del w:author="Anthony Radford" w:date="2022-07-12T14:16:00Z" w:id="8960"/>
                <w:rFonts w:cs="Tahoma"/>
                <w:color w:val="000000"/>
                <w:shd w:val="clear" w:color="auto" w:fill="FFFFFF"/>
              </w:rPr>
            </w:pPr>
          </w:p>
        </w:tc>
      </w:tr>
      <w:tr w:rsidRPr="005732EC" w:rsidR="004144F1" w:rsidDel="00A069A9" w:rsidTr="005017F9" w14:paraId="7527805A" w14:textId="798CB54F">
        <w:trPr>
          <w:trHeight w:val="255"/>
          <w:del w:author="Anthony Radford" w:date="2022-07-12T14:16:00Z" w:id="8961"/>
        </w:trPr>
        <w:tc>
          <w:tcPr>
            <w:tcW w:w="1418" w:type="dxa"/>
            <w:shd w:val="clear" w:color="auto" w:fill="auto"/>
            <w:noWrap/>
          </w:tcPr>
          <w:p w:rsidR="004144F1" w:rsidDel="00A069A9" w:rsidP="00E92BA0" w:rsidRDefault="004144F1" w14:paraId="6E637F0A" w14:textId="01746528">
            <w:pPr>
              <w:tabs>
                <w:tab w:val="left" w:pos="1440"/>
              </w:tabs>
              <w:rPr>
                <w:del w:author="Anthony Radford" w:date="2022-07-12T14:16:00Z" w:id="8962"/>
              </w:rPr>
            </w:pPr>
          </w:p>
        </w:tc>
        <w:tc>
          <w:tcPr>
            <w:tcW w:w="8222" w:type="dxa"/>
            <w:shd w:val="clear" w:color="auto" w:fill="auto"/>
            <w:noWrap/>
            <w:vAlign w:val="bottom"/>
          </w:tcPr>
          <w:p w:rsidRPr="00AC4ADF" w:rsidR="004144F1" w:rsidDel="00A069A9" w:rsidP="00E92BA0" w:rsidRDefault="004144F1" w14:paraId="7A0D8EAD" w14:textId="24F8D83F">
            <w:pPr>
              <w:rPr>
                <w:del w:author="Anthony Radford" w:date="2022-07-12T14:16:00Z" w:id="8963"/>
                <w:b/>
                <w:color w:val="000000"/>
                <w:shd w:val="clear" w:color="auto" w:fill="FFFFFF"/>
              </w:rPr>
            </w:pPr>
            <w:del w:author="Anthony Radford" w:date="2022-07-12T14:16:00Z" w:id="8964">
              <w:r w:rsidDel="00A069A9">
                <w:rPr>
                  <w:rFonts w:cs="Tahoma"/>
                  <w:b/>
                  <w:color w:val="000000"/>
                  <w:shd w:val="clear" w:color="auto" w:fill="FFFFFF"/>
                </w:rPr>
                <w:delText>Error Codes to be used by Debtor bank when rejecting a mandate initiation on account number validation</w:delText>
              </w:r>
            </w:del>
          </w:p>
        </w:tc>
      </w:tr>
      <w:tr w:rsidRPr="005732EC" w:rsidR="004144F1" w:rsidDel="00A069A9" w:rsidTr="005017F9" w14:paraId="1599F552" w14:textId="3BE466A7">
        <w:trPr>
          <w:trHeight w:val="255"/>
          <w:del w:author="Anthony Radford" w:date="2022-07-12T14:16:00Z" w:id="8965"/>
        </w:trPr>
        <w:tc>
          <w:tcPr>
            <w:tcW w:w="1418" w:type="dxa"/>
            <w:shd w:val="clear" w:color="auto" w:fill="auto"/>
            <w:noWrap/>
          </w:tcPr>
          <w:p w:rsidR="004144F1" w:rsidDel="00A069A9" w:rsidP="00E92BA0" w:rsidRDefault="004144F1" w14:paraId="0773E021" w14:textId="00A6B890">
            <w:pPr>
              <w:rPr>
                <w:del w:author="Anthony Radford" w:date="2022-07-12T14:16:00Z" w:id="8966"/>
              </w:rPr>
            </w:pPr>
            <w:del w:author="Anthony Radford" w:date="2022-07-12T14:16:00Z" w:id="8967">
              <w:r w:rsidDel="00A069A9">
                <w:delText>910001</w:delText>
              </w:r>
            </w:del>
          </w:p>
        </w:tc>
        <w:tc>
          <w:tcPr>
            <w:tcW w:w="8222" w:type="dxa"/>
            <w:shd w:val="clear" w:color="auto" w:fill="auto"/>
            <w:noWrap/>
            <w:vAlign w:val="bottom"/>
          </w:tcPr>
          <w:p w:rsidR="004144F1" w:rsidDel="00A069A9" w:rsidP="00E92BA0" w:rsidRDefault="004144F1" w14:paraId="036A06F7" w14:textId="6EA7F163">
            <w:pPr>
              <w:rPr>
                <w:del w:author="Anthony Radford" w:date="2022-07-12T14:16:00Z" w:id="8968"/>
                <w:rFonts w:cs="Arial"/>
              </w:rPr>
            </w:pPr>
            <w:del w:author="Anthony Radford" w:date="2022-07-12T14:16:00Z" w:id="8969">
              <w:r w:rsidDel="00A069A9">
                <w:rPr>
                  <w:rFonts w:cs="Arial"/>
                </w:rPr>
                <w:delText>Account Number is invalid</w:delText>
              </w:r>
            </w:del>
          </w:p>
        </w:tc>
      </w:tr>
      <w:tr w:rsidRPr="005732EC" w:rsidR="004144F1" w:rsidDel="00A069A9" w:rsidTr="005017F9" w14:paraId="2906793B" w14:textId="04BCEAA7">
        <w:trPr>
          <w:trHeight w:val="255"/>
          <w:del w:author="Anthony Radford" w:date="2022-07-12T14:16:00Z" w:id="8970"/>
        </w:trPr>
        <w:tc>
          <w:tcPr>
            <w:tcW w:w="1418" w:type="dxa"/>
            <w:shd w:val="clear" w:color="auto" w:fill="auto"/>
            <w:noWrap/>
          </w:tcPr>
          <w:p w:rsidR="004144F1" w:rsidDel="00A069A9" w:rsidP="00E92BA0" w:rsidRDefault="004144F1" w14:paraId="4E64F81F" w14:textId="553DD47C">
            <w:pPr>
              <w:rPr>
                <w:del w:author="Anthony Radford" w:date="2022-07-12T14:16:00Z" w:id="8971"/>
              </w:rPr>
            </w:pPr>
            <w:del w:author="Anthony Radford" w:date="2022-07-12T14:16:00Z" w:id="8972">
              <w:r w:rsidDel="00A069A9">
                <w:delText>910002</w:delText>
              </w:r>
            </w:del>
          </w:p>
        </w:tc>
        <w:tc>
          <w:tcPr>
            <w:tcW w:w="8222" w:type="dxa"/>
            <w:shd w:val="clear" w:color="auto" w:fill="auto"/>
            <w:noWrap/>
            <w:vAlign w:val="bottom"/>
          </w:tcPr>
          <w:p w:rsidR="004144F1" w:rsidDel="00A069A9" w:rsidP="00E92BA0" w:rsidRDefault="004144F1" w14:paraId="128F92FC" w14:textId="626CD890">
            <w:pPr>
              <w:rPr>
                <w:del w:author="Anthony Radford" w:date="2022-07-12T14:16:00Z" w:id="8973"/>
                <w:rFonts w:cs="Arial"/>
              </w:rPr>
            </w:pPr>
            <w:del w:author="Anthony Radford" w:date="2022-07-12T14:16:00Z" w:id="8974">
              <w:r w:rsidDel="00A069A9">
                <w:rPr>
                  <w:rFonts w:cs="Arial"/>
                </w:rPr>
                <w:delText>Account is not matched to ID number</w:delText>
              </w:r>
            </w:del>
          </w:p>
        </w:tc>
      </w:tr>
      <w:tr w:rsidRPr="005732EC" w:rsidR="004144F1" w:rsidDel="00A069A9" w:rsidTr="005017F9" w14:paraId="010BDBB5" w14:textId="46BB597F">
        <w:trPr>
          <w:trHeight w:val="255"/>
          <w:del w:author="Anthony Radford" w:date="2022-07-12T14:16:00Z" w:id="8975"/>
        </w:trPr>
        <w:tc>
          <w:tcPr>
            <w:tcW w:w="1418" w:type="dxa"/>
            <w:shd w:val="clear" w:color="auto" w:fill="auto"/>
            <w:noWrap/>
          </w:tcPr>
          <w:p w:rsidR="004144F1" w:rsidDel="00A069A9" w:rsidP="00E92BA0" w:rsidRDefault="004144F1" w14:paraId="7865A24C" w14:textId="56A9DDEF">
            <w:pPr>
              <w:rPr>
                <w:del w:author="Anthony Radford" w:date="2022-07-12T14:16:00Z" w:id="8976"/>
              </w:rPr>
            </w:pPr>
            <w:del w:author="Anthony Radford" w:date="2022-07-12T14:16:00Z" w:id="8977">
              <w:r w:rsidDel="00A069A9">
                <w:delText>910003</w:delText>
              </w:r>
            </w:del>
          </w:p>
        </w:tc>
        <w:tc>
          <w:tcPr>
            <w:tcW w:w="8222" w:type="dxa"/>
            <w:shd w:val="clear" w:color="auto" w:fill="auto"/>
            <w:noWrap/>
            <w:vAlign w:val="bottom"/>
          </w:tcPr>
          <w:p w:rsidR="004144F1" w:rsidDel="00A069A9" w:rsidP="00E92BA0" w:rsidRDefault="004144F1" w14:paraId="6E1043F4" w14:textId="0D385FAE">
            <w:pPr>
              <w:rPr>
                <w:del w:author="Anthony Radford" w:date="2022-07-12T14:16:00Z" w:id="8978"/>
                <w:rFonts w:cs="Arial"/>
              </w:rPr>
            </w:pPr>
            <w:del w:author="Anthony Radford" w:date="2022-07-12T14:16:00Z" w:id="8979">
              <w:r w:rsidDel="00A069A9">
                <w:rPr>
                  <w:rFonts w:cs="Arial"/>
                </w:rPr>
                <w:delText>Account Number not linked to client’s profile</w:delText>
              </w:r>
            </w:del>
          </w:p>
        </w:tc>
      </w:tr>
      <w:tr w:rsidRPr="005732EC" w:rsidR="004144F1" w:rsidDel="00A069A9" w:rsidTr="005017F9" w14:paraId="378D3754" w14:textId="54C87212">
        <w:trPr>
          <w:trHeight w:val="255"/>
          <w:del w:author="Anthony Radford" w:date="2022-07-12T14:16:00Z" w:id="8980"/>
        </w:trPr>
        <w:tc>
          <w:tcPr>
            <w:tcW w:w="1418" w:type="dxa"/>
            <w:shd w:val="clear" w:color="auto" w:fill="auto"/>
            <w:noWrap/>
          </w:tcPr>
          <w:p w:rsidR="004144F1" w:rsidDel="00A069A9" w:rsidP="00E92BA0" w:rsidRDefault="004144F1" w14:paraId="3EF8702B" w14:textId="72A19EFD">
            <w:pPr>
              <w:rPr>
                <w:del w:author="Anthony Radford" w:date="2022-07-12T14:16:00Z" w:id="8981"/>
              </w:rPr>
            </w:pPr>
            <w:del w:author="Anthony Radford" w:date="2022-07-12T14:16:00Z" w:id="8982">
              <w:r w:rsidDel="00A069A9">
                <w:delText>910004</w:delText>
              </w:r>
            </w:del>
          </w:p>
        </w:tc>
        <w:tc>
          <w:tcPr>
            <w:tcW w:w="8222" w:type="dxa"/>
            <w:shd w:val="clear" w:color="auto" w:fill="auto"/>
            <w:noWrap/>
            <w:vAlign w:val="bottom"/>
          </w:tcPr>
          <w:p w:rsidR="004144F1" w:rsidDel="00A069A9" w:rsidP="00E92BA0" w:rsidRDefault="004144F1" w14:paraId="5BF3EB0D" w14:textId="3E72CA52">
            <w:pPr>
              <w:rPr>
                <w:del w:author="Anthony Radford" w:date="2022-07-12T14:16:00Z" w:id="8983"/>
                <w:rFonts w:cs="Arial"/>
              </w:rPr>
            </w:pPr>
            <w:del w:author="Anthony Radford" w:date="2022-07-12T14:16:00Z" w:id="8984">
              <w:r w:rsidDel="00A069A9">
                <w:rPr>
                  <w:rFonts w:cs="Arial"/>
                </w:rPr>
                <w:delText>Account open and active, incorrect contact details (0229)</w:delText>
              </w:r>
            </w:del>
          </w:p>
        </w:tc>
      </w:tr>
      <w:tr w:rsidRPr="005732EC" w:rsidR="004144F1" w:rsidDel="00A069A9" w:rsidTr="005017F9" w14:paraId="6374C53F" w14:textId="014DB0A1">
        <w:trPr>
          <w:trHeight w:val="255"/>
          <w:del w:author="Anthony Radford" w:date="2022-07-12T14:16:00Z" w:id="8985"/>
        </w:trPr>
        <w:tc>
          <w:tcPr>
            <w:tcW w:w="1418" w:type="dxa"/>
            <w:shd w:val="clear" w:color="auto" w:fill="auto"/>
            <w:noWrap/>
          </w:tcPr>
          <w:p w:rsidR="004144F1" w:rsidDel="00A069A9" w:rsidP="00E92BA0" w:rsidRDefault="004144F1" w14:paraId="3F9050AE" w14:textId="5C425FD2">
            <w:pPr>
              <w:rPr>
                <w:del w:author="Anthony Radford" w:date="2022-07-12T14:16:00Z" w:id="8986"/>
              </w:rPr>
            </w:pPr>
            <w:del w:author="Anthony Radford" w:date="2022-07-12T14:16:00Z" w:id="8987">
              <w:r w:rsidDel="00A069A9">
                <w:delText>910005</w:delText>
              </w:r>
            </w:del>
          </w:p>
        </w:tc>
        <w:tc>
          <w:tcPr>
            <w:tcW w:w="8222" w:type="dxa"/>
            <w:shd w:val="clear" w:color="auto" w:fill="auto"/>
            <w:noWrap/>
            <w:vAlign w:val="bottom"/>
          </w:tcPr>
          <w:p w:rsidR="004144F1" w:rsidDel="00A069A9" w:rsidP="00E92BA0" w:rsidRDefault="004144F1" w14:paraId="1E7401C6" w14:textId="60719AD4">
            <w:pPr>
              <w:rPr>
                <w:del w:author="Anthony Radford" w:date="2022-07-12T14:16:00Z" w:id="8988"/>
                <w:rFonts w:cs="Arial"/>
              </w:rPr>
            </w:pPr>
            <w:del w:author="Anthony Radford" w:date="2022-07-12T14:16:00Z" w:id="8989">
              <w:r w:rsidDel="00A069A9">
                <w:rPr>
                  <w:rFonts w:cs="Arial"/>
                </w:rPr>
                <w:delText xml:space="preserve">Account open and active, no contact details </w:delText>
              </w:r>
            </w:del>
          </w:p>
        </w:tc>
      </w:tr>
      <w:tr w:rsidRPr="005732EC" w:rsidR="004144F1" w:rsidDel="00A069A9" w:rsidTr="005017F9" w14:paraId="298B218F" w14:textId="2C7F7649">
        <w:trPr>
          <w:trHeight w:val="255"/>
          <w:del w:author="Anthony Radford" w:date="2022-07-12T14:16:00Z" w:id="8990"/>
        </w:trPr>
        <w:tc>
          <w:tcPr>
            <w:tcW w:w="1418" w:type="dxa"/>
            <w:shd w:val="clear" w:color="auto" w:fill="auto"/>
            <w:noWrap/>
          </w:tcPr>
          <w:p w:rsidR="004144F1" w:rsidDel="00A069A9" w:rsidP="00E92BA0" w:rsidRDefault="004144F1" w14:paraId="11BFE432" w14:textId="1EB15978">
            <w:pPr>
              <w:rPr>
                <w:del w:author="Anthony Radford" w:date="2022-07-12T14:16:00Z" w:id="8991"/>
              </w:rPr>
            </w:pPr>
            <w:del w:author="Anthony Radford" w:date="2022-07-12T14:16:00Z" w:id="8992">
              <w:r w:rsidDel="00A069A9">
                <w:delText>910006</w:delText>
              </w:r>
            </w:del>
          </w:p>
        </w:tc>
        <w:tc>
          <w:tcPr>
            <w:tcW w:w="8222" w:type="dxa"/>
            <w:shd w:val="clear" w:color="auto" w:fill="auto"/>
            <w:noWrap/>
            <w:vAlign w:val="bottom"/>
          </w:tcPr>
          <w:p w:rsidR="004144F1" w:rsidDel="00A069A9" w:rsidP="00E92BA0" w:rsidRDefault="004144F1" w14:paraId="09A211A2" w14:textId="20FD324D">
            <w:pPr>
              <w:rPr>
                <w:del w:author="Anthony Radford" w:date="2022-07-12T14:16:00Z" w:id="8993"/>
                <w:rFonts w:cs="Arial"/>
              </w:rPr>
            </w:pPr>
            <w:del w:author="Anthony Radford" w:date="2022-07-12T14:16:00Z" w:id="8994">
              <w:r w:rsidDel="00A069A9">
                <w:delText>Multiple signatories not allowed on account</w:delText>
              </w:r>
            </w:del>
          </w:p>
        </w:tc>
      </w:tr>
      <w:tr w:rsidRPr="005732EC" w:rsidR="004144F1" w:rsidDel="00A069A9" w:rsidTr="005017F9" w14:paraId="38E680A1" w14:textId="724B20FE">
        <w:trPr>
          <w:trHeight w:val="255"/>
          <w:del w:author="Anthony Radford" w:date="2022-07-12T14:16:00Z" w:id="8995"/>
        </w:trPr>
        <w:tc>
          <w:tcPr>
            <w:tcW w:w="1418" w:type="dxa"/>
            <w:shd w:val="clear" w:color="auto" w:fill="auto"/>
            <w:noWrap/>
          </w:tcPr>
          <w:p w:rsidR="004144F1" w:rsidDel="00A069A9" w:rsidP="00E92BA0" w:rsidRDefault="004144F1" w14:paraId="59933D25" w14:textId="30E99ED8">
            <w:pPr>
              <w:rPr>
                <w:del w:author="Anthony Radford" w:date="2022-07-12T14:16:00Z" w:id="8996"/>
              </w:rPr>
            </w:pPr>
          </w:p>
        </w:tc>
        <w:tc>
          <w:tcPr>
            <w:tcW w:w="8222" w:type="dxa"/>
            <w:shd w:val="clear" w:color="auto" w:fill="auto"/>
            <w:noWrap/>
            <w:vAlign w:val="bottom"/>
          </w:tcPr>
          <w:p w:rsidR="004144F1" w:rsidDel="00A069A9" w:rsidP="00E92BA0" w:rsidRDefault="004144F1" w14:paraId="009D9840" w14:textId="0D7F9386">
            <w:pPr>
              <w:rPr>
                <w:del w:author="Anthony Radford" w:date="2022-07-12T14:16:00Z" w:id="8997"/>
              </w:rPr>
            </w:pPr>
          </w:p>
        </w:tc>
      </w:tr>
      <w:tr w:rsidRPr="005732EC" w:rsidR="004144F1" w:rsidDel="00A069A9" w:rsidTr="005017F9" w14:paraId="257C1FEC" w14:textId="72364F80">
        <w:trPr>
          <w:trHeight w:val="255"/>
          <w:del w:author="Anthony Radford" w:date="2022-07-12T14:16:00Z" w:id="8998"/>
        </w:trPr>
        <w:tc>
          <w:tcPr>
            <w:tcW w:w="1418" w:type="dxa"/>
            <w:shd w:val="clear" w:color="auto" w:fill="auto"/>
            <w:noWrap/>
          </w:tcPr>
          <w:p w:rsidR="004144F1" w:rsidDel="00A069A9" w:rsidP="00E92BA0" w:rsidRDefault="004144F1" w14:paraId="7DE16EDC" w14:textId="473D9BA5">
            <w:pPr>
              <w:rPr>
                <w:del w:author="Anthony Radford" w:date="2022-07-12T14:16:00Z" w:id="8999"/>
              </w:rPr>
            </w:pPr>
          </w:p>
        </w:tc>
        <w:tc>
          <w:tcPr>
            <w:tcW w:w="8222" w:type="dxa"/>
            <w:shd w:val="clear" w:color="auto" w:fill="auto"/>
            <w:noWrap/>
            <w:vAlign w:val="bottom"/>
          </w:tcPr>
          <w:p w:rsidRPr="00AC4ADF" w:rsidR="004144F1" w:rsidDel="00A069A9" w:rsidP="00E92BA0" w:rsidRDefault="004144F1" w14:paraId="4C66F970" w14:textId="1D2010EF">
            <w:pPr>
              <w:rPr>
                <w:del w:author="Anthony Radford" w:date="2022-07-12T14:16:00Z" w:id="9000"/>
                <w:b/>
              </w:rPr>
            </w:pPr>
            <w:del w:author="Anthony Radford" w:date="2022-07-12T14:16:00Z" w:id="9001">
              <w:r w:rsidDel="00A069A9">
                <w:rPr>
                  <w:b/>
                </w:rPr>
                <w:delText>Generic error messages when a mandatory element is not populated</w:delText>
              </w:r>
            </w:del>
          </w:p>
        </w:tc>
      </w:tr>
      <w:tr w:rsidRPr="005732EC" w:rsidR="004144F1" w:rsidDel="00A069A9" w:rsidTr="005017F9" w14:paraId="2DA33FF3" w14:textId="45F4326D">
        <w:trPr>
          <w:trHeight w:val="255"/>
          <w:del w:author="Anthony Radford" w:date="2022-07-12T14:16:00Z" w:id="9002"/>
        </w:trPr>
        <w:tc>
          <w:tcPr>
            <w:tcW w:w="1418" w:type="dxa"/>
            <w:shd w:val="clear" w:color="auto" w:fill="auto"/>
            <w:noWrap/>
          </w:tcPr>
          <w:p w:rsidR="004144F1" w:rsidDel="00A069A9" w:rsidP="00E92BA0" w:rsidRDefault="004144F1" w14:paraId="25E1593B" w14:textId="73921D7A">
            <w:pPr>
              <w:rPr>
                <w:del w:author="Anthony Radford" w:date="2022-07-12T14:16:00Z" w:id="9003"/>
              </w:rPr>
            </w:pPr>
            <w:del w:author="Anthony Radford" w:date="2022-07-12T14:16:00Z" w:id="9004">
              <w:r w:rsidDel="00A069A9">
                <w:delText>910099</w:delText>
              </w:r>
            </w:del>
          </w:p>
        </w:tc>
        <w:tc>
          <w:tcPr>
            <w:tcW w:w="8222" w:type="dxa"/>
            <w:shd w:val="clear" w:color="auto" w:fill="auto"/>
            <w:noWrap/>
            <w:vAlign w:val="bottom"/>
          </w:tcPr>
          <w:p w:rsidR="004144F1" w:rsidDel="00A069A9" w:rsidP="00E92BA0" w:rsidRDefault="004144F1" w14:paraId="512904A0" w14:textId="571118E0">
            <w:pPr>
              <w:rPr>
                <w:del w:author="Anthony Radford" w:date="2022-07-12T14:16:00Z" w:id="9005"/>
              </w:rPr>
            </w:pPr>
            <w:del w:author="Anthony Radford" w:date="2022-07-12T14:16:00Z" w:id="9006">
              <w:r w:rsidDel="00A069A9">
                <w:delText xml:space="preserve">Message Element &lt;Message Element Name&gt; must not be zero or spaces </w:delText>
              </w:r>
            </w:del>
          </w:p>
        </w:tc>
      </w:tr>
      <w:tr w:rsidRPr="005732EC" w:rsidR="004144F1" w:rsidDel="00A069A9" w:rsidTr="005017F9" w14:paraId="4E4615E1" w14:textId="274D7CD6">
        <w:trPr>
          <w:trHeight w:val="255"/>
          <w:del w:author="Anthony Radford" w:date="2022-07-12T14:16:00Z" w:id="9007"/>
        </w:trPr>
        <w:tc>
          <w:tcPr>
            <w:tcW w:w="1418" w:type="dxa"/>
            <w:shd w:val="clear" w:color="auto" w:fill="auto"/>
            <w:noWrap/>
          </w:tcPr>
          <w:p w:rsidR="004144F1" w:rsidDel="00A069A9" w:rsidP="00E92BA0" w:rsidRDefault="004144F1" w14:paraId="6AD90E3D" w14:textId="443F4C66">
            <w:pPr>
              <w:rPr>
                <w:del w:author="Anthony Radford" w:date="2022-07-12T14:16:00Z" w:id="9008"/>
              </w:rPr>
            </w:pPr>
          </w:p>
        </w:tc>
        <w:tc>
          <w:tcPr>
            <w:tcW w:w="8222" w:type="dxa"/>
            <w:shd w:val="clear" w:color="auto" w:fill="auto"/>
            <w:noWrap/>
            <w:vAlign w:val="bottom"/>
          </w:tcPr>
          <w:p w:rsidR="004144F1" w:rsidDel="00A069A9" w:rsidP="00E92BA0" w:rsidRDefault="004144F1" w14:paraId="24042682" w14:textId="4B62C5DD">
            <w:pPr>
              <w:rPr>
                <w:del w:author="Anthony Radford" w:date="2022-07-12T14:16:00Z" w:id="9009"/>
              </w:rPr>
            </w:pPr>
          </w:p>
        </w:tc>
      </w:tr>
      <w:tr w:rsidRPr="005732EC" w:rsidR="004144F1" w:rsidDel="00A069A9" w:rsidTr="005017F9" w14:paraId="177D0F53" w14:textId="23148AFA">
        <w:trPr>
          <w:trHeight w:val="255"/>
          <w:del w:author="Anthony Radford" w:date="2022-07-12T14:16:00Z" w:id="9010"/>
        </w:trPr>
        <w:tc>
          <w:tcPr>
            <w:tcW w:w="1418" w:type="dxa"/>
            <w:shd w:val="clear" w:color="auto" w:fill="auto"/>
            <w:noWrap/>
          </w:tcPr>
          <w:p w:rsidR="004144F1" w:rsidDel="00A069A9" w:rsidP="00E92BA0" w:rsidRDefault="004144F1" w14:paraId="71C22B9B" w14:textId="62BAF781">
            <w:pPr>
              <w:rPr>
                <w:del w:author="Anthony Radford" w:date="2022-07-12T14:16:00Z" w:id="9011"/>
              </w:rPr>
            </w:pPr>
          </w:p>
        </w:tc>
        <w:tc>
          <w:tcPr>
            <w:tcW w:w="8222" w:type="dxa"/>
            <w:shd w:val="clear" w:color="auto" w:fill="auto"/>
            <w:noWrap/>
            <w:vAlign w:val="bottom"/>
          </w:tcPr>
          <w:p w:rsidRPr="00AC4ADF" w:rsidR="004144F1" w:rsidDel="00A069A9" w:rsidP="00E92BA0" w:rsidRDefault="004144F1" w14:paraId="410FD577" w14:textId="5DC3294E">
            <w:pPr>
              <w:rPr>
                <w:del w:author="Anthony Radford" w:date="2022-07-12T14:16:00Z" w:id="9012"/>
                <w:b/>
              </w:rPr>
            </w:pPr>
            <w:del w:author="Anthony Radford" w:date="2022-07-12T14:16:00Z" w:id="9013">
              <w:r w:rsidDel="00A069A9">
                <w:rPr>
                  <w:b/>
                </w:rPr>
                <w:delText>ACH real time error messages when bank is not available (only for Interface Specification)</w:delText>
              </w:r>
            </w:del>
          </w:p>
        </w:tc>
      </w:tr>
      <w:tr w:rsidRPr="005732EC" w:rsidR="004144F1" w:rsidDel="00A069A9" w:rsidTr="005017F9" w14:paraId="760779EC" w14:textId="42B4E3F5">
        <w:trPr>
          <w:trHeight w:val="255"/>
          <w:del w:author="Anthony Radford" w:date="2022-07-12T14:16:00Z" w:id="9014"/>
        </w:trPr>
        <w:tc>
          <w:tcPr>
            <w:tcW w:w="1418" w:type="dxa"/>
            <w:shd w:val="clear" w:color="auto" w:fill="auto"/>
            <w:noWrap/>
          </w:tcPr>
          <w:p w:rsidR="004144F1" w:rsidDel="00A069A9" w:rsidP="00E92BA0" w:rsidRDefault="004144F1" w14:paraId="33C19581" w14:textId="1A9285A5">
            <w:pPr>
              <w:rPr>
                <w:del w:author="Anthony Radford" w:date="2022-07-12T14:16:00Z" w:id="9015"/>
              </w:rPr>
            </w:pPr>
            <w:del w:author="Anthony Radford" w:date="2022-07-12T14:16:00Z" w:id="9016">
              <w:r w:rsidRPr="00A400C9" w:rsidDel="00A069A9">
                <w:delText>999901</w:delText>
              </w:r>
            </w:del>
          </w:p>
        </w:tc>
        <w:tc>
          <w:tcPr>
            <w:tcW w:w="8222" w:type="dxa"/>
            <w:shd w:val="clear" w:color="auto" w:fill="auto"/>
            <w:noWrap/>
            <w:vAlign w:val="bottom"/>
          </w:tcPr>
          <w:p w:rsidR="004144F1" w:rsidDel="00A069A9" w:rsidP="00E92BA0" w:rsidRDefault="004144F1" w14:paraId="2491521A" w14:textId="4BF64B55">
            <w:pPr>
              <w:rPr>
                <w:del w:author="Anthony Radford" w:date="2022-07-12T14:16:00Z" w:id="9017"/>
                <w:rFonts w:cs="Arial"/>
              </w:rPr>
            </w:pPr>
            <w:del w:author="Anthony Radford" w:date="2022-07-12T14:16:00Z" w:id="9018">
              <w:r w:rsidRPr="00A400C9" w:rsidDel="00A069A9">
                <w:rPr>
                  <w:rFonts w:cs="Arial"/>
                </w:rPr>
                <w:delText>Bank not available</w:delText>
              </w:r>
            </w:del>
          </w:p>
        </w:tc>
      </w:tr>
      <w:tr w:rsidRPr="005732EC" w:rsidR="004144F1" w:rsidDel="00A069A9" w:rsidTr="005017F9" w14:paraId="76A59854" w14:textId="1590DEDB">
        <w:trPr>
          <w:trHeight w:val="255"/>
          <w:del w:author="Anthony Radford" w:date="2022-07-12T14:16:00Z" w:id="9019"/>
        </w:trPr>
        <w:tc>
          <w:tcPr>
            <w:tcW w:w="1418" w:type="dxa"/>
            <w:shd w:val="clear" w:color="auto" w:fill="auto"/>
            <w:noWrap/>
          </w:tcPr>
          <w:p w:rsidR="004144F1" w:rsidDel="00A069A9" w:rsidP="00E92BA0" w:rsidRDefault="004144F1" w14:paraId="17DD41B5" w14:textId="1F9641DE">
            <w:pPr>
              <w:rPr>
                <w:del w:author="Anthony Radford" w:date="2022-07-12T14:16:00Z" w:id="9020"/>
              </w:rPr>
            </w:pPr>
            <w:del w:author="Anthony Radford" w:date="2022-07-12T14:16:00Z" w:id="9021">
              <w:r w:rsidDel="00A069A9">
                <w:delText>999999</w:delText>
              </w:r>
            </w:del>
          </w:p>
        </w:tc>
        <w:tc>
          <w:tcPr>
            <w:tcW w:w="8222" w:type="dxa"/>
            <w:shd w:val="clear" w:color="auto" w:fill="auto"/>
            <w:noWrap/>
            <w:vAlign w:val="bottom"/>
          </w:tcPr>
          <w:p w:rsidR="004144F1" w:rsidDel="00A069A9" w:rsidP="00E92BA0" w:rsidRDefault="004144F1" w14:paraId="1E2E70AE" w14:textId="0AD7D847">
            <w:pPr>
              <w:rPr>
                <w:del w:author="Anthony Radford" w:date="2022-07-12T14:16:00Z" w:id="9022"/>
                <w:rFonts w:cs="Arial"/>
              </w:rPr>
            </w:pPr>
            <w:del w:author="Anthony Radford" w:date="2022-07-12T14:16:00Z" w:id="9023">
              <w:r w:rsidDel="00A069A9">
                <w:rPr>
                  <w:rFonts w:cs="Arial"/>
                </w:rPr>
                <w:delText>Message timed out</w:delText>
              </w:r>
            </w:del>
          </w:p>
        </w:tc>
      </w:tr>
    </w:tbl>
    <w:p w:rsidR="0098376E" w:rsidP="00E92BA0" w:rsidRDefault="0098376E" w14:paraId="49D1B58B" w14:textId="14AC5A34">
      <w:pPr>
        <w:rPr>
          <w:ins w:author="Anthony Radford" w:date="2022-07-12T14:16:00Z" w:id="9024"/>
          <w:b/>
          <w:color w:val="4F81BD"/>
        </w:rPr>
      </w:pPr>
      <w:bookmarkStart w:name="_Toc435584434" w:id="9025"/>
    </w:p>
    <w:p w:rsidR="00A069A9" w:rsidP="00E92BA0" w:rsidRDefault="00A069A9" w14:paraId="330D4127" w14:textId="78AD8322">
      <w:pPr>
        <w:rPr>
          <w:ins w:author="Anthony Radford" w:date="2022-07-12T14:16:00Z" w:id="9026"/>
          <w:b/>
          <w:color w:val="4F81BD"/>
        </w:rPr>
      </w:pPr>
    </w:p>
    <w:p w:rsidR="00AF43EE" w:rsidP="00E92BA0" w:rsidRDefault="00AF43EE" w14:paraId="18F21F5B" w14:textId="20315839">
      <w:pPr>
        <w:rPr>
          <w:ins w:author="Anthony Radford" w:date="2022-07-12T14:21:00Z" w:id="9027"/>
          <w:b/>
          <w:color w:val="4F81BD"/>
        </w:rPr>
      </w:pPr>
      <w:ins w:author="Anthony Radford" w:date="2022-07-12T14:21:00Z" w:id="9028">
        <w:r>
          <w:rPr>
            <w:b/>
            <w:color w:val="4F81BD"/>
          </w:rPr>
          <w:t>For error code list please refer</w:t>
        </w:r>
      </w:ins>
      <w:ins w:author="Anthony Radford" w:date="2022-07-12T14:22:00Z" w:id="9029">
        <w:r>
          <w:rPr>
            <w:b/>
            <w:color w:val="4F81BD"/>
          </w:rPr>
          <w:t xml:space="preserve"> </w:t>
        </w:r>
      </w:ins>
      <w:ins w:author="Anthony Radford" w:date="2022-07-22T10:31:00Z" w:id="9030">
        <w:r w:rsidR="006876E3">
          <w:rPr>
            <w:b/>
            <w:color w:val="4F81BD"/>
          </w:rPr>
          <w:t>the Authenticated Collection Error Codes excel spread sheet</w:t>
        </w:r>
      </w:ins>
      <w:ins w:author="Anthony Radford" w:date="2022-07-22T10:30:00Z" w:id="9031">
        <w:r w:rsidR="0093579D">
          <w:rPr>
            <w:b/>
            <w:color w:val="4F81BD"/>
          </w:rPr>
          <w:t xml:space="preserve"> in MyStandards.</w:t>
        </w:r>
      </w:ins>
    </w:p>
    <w:p w:rsidR="00990907" w:rsidP="00E92BA0" w:rsidRDefault="00990907" w14:paraId="017BB16D" w14:textId="77777777">
      <w:pPr>
        <w:rPr>
          <w:ins w:author="Anthony Radford" w:date="2022-07-13T12:13:00Z" w:id="9032"/>
          <w:b/>
          <w:color w:val="4F81BD"/>
        </w:rPr>
      </w:pPr>
    </w:p>
    <w:p w:rsidR="00A069A9" w:rsidP="00E92BA0" w:rsidRDefault="00CD3F84" w14:paraId="338CACA2" w14:textId="3A481977">
      <w:pPr>
        <w:rPr>
          <w:b/>
          <w:color w:val="4F81BD"/>
        </w:rPr>
      </w:pPr>
      <w:del w:author="Anthony Radford" w:date="2022-07-22T10:40:00Z" w:id="9033">
        <w:r w:rsidDel="00C30388">
          <w:rPr>
            <w:b/>
            <w:color w:val="4F81BD"/>
          </w:rPr>
          <w:fldChar w:fldCharType="begin"/>
        </w:r>
        <w:r w:rsidDel="00C30388">
          <w:rPr>
            <w:b/>
            <w:color w:val="4F81BD"/>
          </w:rPr>
          <w:fldChar w:fldCharType="separate"/>
        </w:r>
        <w:r w:rsidDel="00C30388">
          <w:rPr>
            <w:b/>
            <w:color w:val="4F81BD"/>
          </w:rPr>
          <w:fldChar w:fldCharType="end"/>
        </w:r>
      </w:del>
      <w:commentRangeStart w:id="9034"/>
      <w:del w:author="Anthony Radford" w:date="2022-07-13T12:13:00Z" w:id="9035">
        <w:r w:rsidDel="00990907" w:rsidR="00A069A9">
          <w:rPr>
            <w:b/>
            <w:color w:val="4F81BD"/>
          </w:rPr>
          <w:fldChar w:fldCharType="begin"/>
        </w:r>
        <w:r w:rsidR="001F2A9E">
          <w:rPr>
            <w:b/>
            <w:color w:val="4F81BD"/>
          </w:rPr>
          <w:fldChar w:fldCharType="separate"/>
        </w:r>
        <w:r w:rsidDel="00990907" w:rsidR="00A069A9">
          <w:rPr>
            <w:b/>
            <w:color w:val="4F81BD"/>
          </w:rPr>
          <w:fldChar w:fldCharType="end"/>
        </w:r>
      </w:del>
      <w:commentRangeEnd w:id="9034"/>
      <w:r w:rsidR="00A069A9">
        <w:rPr>
          <w:rStyle w:val="CommentReference"/>
        </w:rPr>
        <w:commentReference w:id="9034"/>
      </w:r>
    </w:p>
    <w:p w:rsidR="00B4735C" w:rsidP="00E92BA0" w:rsidRDefault="00B4735C" w14:paraId="0D2E660C" w14:textId="77777777">
      <w:pPr>
        <w:rPr>
          <w:b/>
          <w:color w:val="4F81BD"/>
        </w:rPr>
      </w:pPr>
    </w:p>
    <w:p w:rsidRPr="002D6E2C" w:rsidR="00D521C9" w:rsidP="002C2973" w:rsidRDefault="00D521C9" w14:paraId="480D97F3"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81" w:id="9036"/>
      <w:bookmarkStart w:name="Debit_Sequence_Types" w:id="9037"/>
      <w:r w:rsidRPr="002D6E2C">
        <w:rPr>
          <w:rFonts w:ascii="Calibri" w:hAnsi="Calibri"/>
          <w:color w:val="4F81BD"/>
          <w:sz w:val="22"/>
          <w:szCs w:val="22"/>
          <w:lang w:val="en-ZA"/>
        </w:rPr>
        <w:t>Debit Sequence Types</w:t>
      </w:r>
      <w:bookmarkEnd w:id="7472"/>
      <w:bookmarkEnd w:id="9025"/>
      <w:bookmarkEnd w:id="9036"/>
    </w:p>
    <w:bookmarkEnd w:id="9037"/>
    <w:p w:rsidRPr="002D6E2C" w:rsidR="00D521C9" w:rsidP="00E92BA0" w:rsidRDefault="00D521C9" w14:paraId="4C8B2AF4" w14:textId="77777777"/>
    <w:p w:rsidRPr="002D6E2C" w:rsidR="00D521C9" w:rsidP="00E92BA0" w:rsidRDefault="00D521C9" w14:paraId="11FBBF24" w14:textId="77777777">
      <w:r w:rsidRPr="002D6E2C">
        <w:t xml:space="preserve">This table contains codes to identify debit sequence types. </w:t>
      </w:r>
    </w:p>
    <w:p w:rsidRPr="002D6E2C" w:rsidR="00D521C9" w:rsidP="00E92BA0" w:rsidRDefault="00D521C9" w14:paraId="01E07C28" w14:textId="77777777"/>
    <w:tbl>
      <w:tblPr>
        <w:tblW w:w="9073"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560"/>
        <w:gridCol w:w="1843"/>
        <w:gridCol w:w="5670"/>
      </w:tblGrid>
      <w:tr w:rsidRPr="004C134C" w:rsidR="00D521C9" w:rsidTr="005017F9" w14:paraId="3B8882F4" w14:textId="77777777">
        <w:trPr>
          <w:cantSplit/>
          <w:trHeight w:val="70"/>
          <w:tblHeader/>
        </w:trPr>
        <w:tc>
          <w:tcPr>
            <w:tcW w:w="1560" w:type="dxa"/>
            <w:shd w:val="clear" w:color="auto" w:fill="D9D9D9"/>
          </w:tcPr>
          <w:p w:rsidRPr="002D6E2C" w:rsidR="00D521C9" w:rsidP="00E92BA0" w:rsidRDefault="00D521C9" w14:paraId="1C07C73A" w14:textId="77777777">
            <w:pPr>
              <w:rPr>
                <w:rFonts w:eastAsia="Times New Roman"/>
                <w:b/>
                <w:bCs/>
              </w:rPr>
            </w:pPr>
            <w:r w:rsidRPr="002D6E2C">
              <w:rPr>
                <w:rFonts w:eastAsia="Times New Roman"/>
                <w:b/>
                <w:bCs/>
              </w:rPr>
              <w:t>Code</w:t>
            </w:r>
          </w:p>
        </w:tc>
        <w:tc>
          <w:tcPr>
            <w:tcW w:w="1843" w:type="dxa"/>
            <w:shd w:val="clear" w:color="auto" w:fill="D9D9D9"/>
          </w:tcPr>
          <w:p w:rsidRPr="002D6E2C" w:rsidR="00D521C9" w:rsidP="00E92BA0" w:rsidRDefault="00D521C9" w14:paraId="7172B47E" w14:textId="77777777">
            <w:pPr>
              <w:rPr>
                <w:rFonts w:eastAsia="Times New Roman"/>
                <w:b/>
                <w:bCs/>
              </w:rPr>
            </w:pPr>
            <w:r w:rsidRPr="002D6E2C">
              <w:rPr>
                <w:rFonts w:eastAsia="Times New Roman"/>
                <w:b/>
                <w:bCs/>
              </w:rPr>
              <w:t>Name</w:t>
            </w:r>
          </w:p>
        </w:tc>
        <w:tc>
          <w:tcPr>
            <w:tcW w:w="5670" w:type="dxa"/>
            <w:shd w:val="clear" w:color="auto" w:fill="D9D9D9"/>
          </w:tcPr>
          <w:p w:rsidRPr="002D6E2C" w:rsidR="00D521C9" w:rsidP="00E92BA0" w:rsidRDefault="00D521C9" w14:paraId="58832DFF" w14:textId="77777777">
            <w:pPr>
              <w:rPr>
                <w:rFonts w:eastAsia="Times New Roman"/>
                <w:b/>
                <w:bCs/>
              </w:rPr>
            </w:pPr>
            <w:r w:rsidRPr="002D6E2C">
              <w:rPr>
                <w:rFonts w:eastAsia="Times New Roman"/>
                <w:b/>
                <w:bCs/>
              </w:rPr>
              <w:t>Definition</w:t>
            </w:r>
          </w:p>
        </w:tc>
      </w:tr>
      <w:tr w:rsidRPr="004C134C" w:rsidR="00D521C9" w:rsidTr="005017F9" w14:paraId="691E7907" w14:textId="77777777">
        <w:tc>
          <w:tcPr>
            <w:tcW w:w="1560" w:type="dxa"/>
          </w:tcPr>
          <w:p w:rsidRPr="002D6E2C" w:rsidR="00D521C9" w:rsidP="00E92BA0" w:rsidRDefault="00D521C9" w14:paraId="7F149305" w14:textId="77777777">
            <w:r w:rsidRPr="002D6E2C">
              <w:t xml:space="preserve">FRST </w:t>
            </w:r>
          </w:p>
          <w:p w:rsidRPr="002D6E2C" w:rsidR="00D521C9" w:rsidP="00E92BA0" w:rsidRDefault="00D521C9" w14:paraId="5359127D" w14:textId="77777777"/>
        </w:tc>
        <w:tc>
          <w:tcPr>
            <w:tcW w:w="1843" w:type="dxa"/>
          </w:tcPr>
          <w:p w:rsidRPr="002D6E2C" w:rsidR="00D521C9" w:rsidP="00E92BA0" w:rsidRDefault="00D521C9" w14:paraId="1B272000" w14:textId="77777777">
            <w:r w:rsidRPr="002D6E2C">
              <w:t>First</w:t>
            </w:r>
          </w:p>
        </w:tc>
        <w:tc>
          <w:tcPr>
            <w:tcW w:w="5670" w:type="dxa"/>
          </w:tcPr>
          <w:p w:rsidRPr="002D6E2C" w:rsidR="00D521C9" w:rsidP="00E92BA0" w:rsidRDefault="00D521C9" w14:paraId="47036AA1" w14:textId="77777777">
            <w:r w:rsidRPr="002D6E2C">
              <w:t>First collection of a series of direct debit instructions.</w:t>
            </w:r>
          </w:p>
        </w:tc>
      </w:tr>
      <w:tr w:rsidRPr="004C134C" w:rsidR="00D521C9" w:rsidTr="005017F9" w14:paraId="14E465A8" w14:textId="77777777">
        <w:tc>
          <w:tcPr>
            <w:tcW w:w="1560" w:type="dxa"/>
          </w:tcPr>
          <w:p w:rsidRPr="002D6E2C" w:rsidR="00D521C9" w:rsidP="00E92BA0" w:rsidRDefault="00D521C9" w14:paraId="5115F9E1" w14:textId="77777777">
            <w:r w:rsidRPr="002D6E2C">
              <w:t xml:space="preserve">OOFF </w:t>
            </w:r>
          </w:p>
          <w:p w:rsidRPr="002D6E2C" w:rsidR="00D521C9" w:rsidP="00E92BA0" w:rsidRDefault="00D521C9" w14:paraId="531FFBA3" w14:textId="77777777"/>
        </w:tc>
        <w:tc>
          <w:tcPr>
            <w:tcW w:w="1843" w:type="dxa"/>
          </w:tcPr>
          <w:p w:rsidRPr="002D6E2C" w:rsidR="00D521C9" w:rsidP="00E92BA0" w:rsidRDefault="00D521C9" w14:paraId="0D058053" w14:textId="77777777">
            <w:r w:rsidRPr="002D6E2C">
              <w:t>On</w:t>
            </w:r>
            <w:r>
              <w:t>c</w:t>
            </w:r>
            <w:r w:rsidRPr="002D6E2C">
              <w:t xml:space="preserve">e-Off </w:t>
            </w:r>
          </w:p>
          <w:p w:rsidRPr="002D6E2C" w:rsidR="00D521C9" w:rsidP="00E92BA0" w:rsidRDefault="00D521C9" w14:paraId="2718970B" w14:textId="77777777"/>
        </w:tc>
        <w:tc>
          <w:tcPr>
            <w:tcW w:w="5670" w:type="dxa"/>
          </w:tcPr>
          <w:p w:rsidRPr="002D6E2C" w:rsidR="00D521C9" w:rsidP="00E92BA0" w:rsidRDefault="00D521C9" w14:paraId="75673EE2" w14:textId="77777777">
            <w:r w:rsidRPr="002D6E2C">
              <w:t>Direct debit instruction where the debtor's authorisation is used to initiate one single direct debit transaction.</w:t>
            </w:r>
          </w:p>
        </w:tc>
      </w:tr>
      <w:tr w:rsidRPr="004C134C" w:rsidR="00D521C9" w:rsidTr="005017F9" w14:paraId="074E84C6" w14:textId="77777777">
        <w:tc>
          <w:tcPr>
            <w:tcW w:w="1560" w:type="dxa"/>
          </w:tcPr>
          <w:p w:rsidRPr="002D6E2C" w:rsidR="00D521C9" w:rsidP="00E92BA0" w:rsidRDefault="00D521C9" w14:paraId="191C93C2" w14:textId="77777777">
            <w:r w:rsidRPr="002D6E2C">
              <w:t>RCUR</w:t>
            </w:r>
          </w:p>
        </w:tc>
        <w:tc>
          <w:tcPr>
            <w:tcW w:w="1843" w:type="dxa"/>
          </w:tcPr>
          <w:p w:rsidRPr="002D6E2C" w:rsidR="00D521C9" w:rsidP="00E92BA0" w:rsidRDefault="00D521C9" w14:paraId="785D3604" w14:textId="77777777">
            <w:r w:rsidRPr="002D6E2C">
              <w:t>Recurring</w:t>
            </w:r>
          </w:p>
          <w:p w:rsidRPr="002D6E2C" w:rsidR="00D521C9" w:rsidP="00E92BA0" w:rsidRDefault="00D521C9" w14:paraId="2AEE2EAA" w14:textId="77777777"/>
        </w:tc>
        <w:tc>
          <w:tcPr>
            <w:tcW w:w="5670" w:type="dxa"/>
          </w:tcPr>
          <w:p w:rsidRPr="002D6E2C" w:rsidR="00D521C9" w:rsidP="00E92BA0" w:rsidRDefault="00D521C9" w14:paraId="0E81094D" w14:textId="77777777">
            <w:r w:rsidRPr="002D6E2C">
              <w:t>Direct debit instruction where the debtor's authorisation is used for regular direct debit transactions initiated by the creditor.</w:t>
            </w:r>
          </w:p>
        </w:tc>
      </w:tr>
      <w:tr w:rsidRPr="004C134C" w:rsidR="00D521C9" w:rsidTr="005017F9" w14:paraId="4B432819" w14:textId="77777777">
        <w:tc>
          <w:tcPr>
            <w:tcW w:w="1560" w:type="dxa"/>
          </w:tcPr>
          <w:p w:rsidRPr="002D6E2C" w:rsidR="00D521C9" w:rsidP="00E92BA0" w:rsidRDefault="00D521C9" w14:paraId="6A486370" w14:textId="77777777">
            <w:r w:rsidRPr="002D6E2C">
              <w:t>RPRE</w:t>
            </w:r>
          </w:p>
        </w:tc>
        <w:tc>
          <w:tcPr>
            <w:tcW w:w="1843" w:type="dxa"/>
          </w:tcPr>
          <w:p w:rsidRPr="002D6E2C" w:rsidR="00D521C9" w:rsidP="00E92BA0" w:rsidRDefault="00D521C9" w14:paraId="761BB2C6" w14:textId="77777777">
            <w:r w:rsidRPr="002D6E2C">
              <w:t>Represented</w:t>
            </w:r>
          </w:p>
        </w:tc>
        <w:tc>
          <w:tcPr>
            <w:tcW w:w="5670" w:type="dxa"/>
          </w:tcPr>
          <w:p w:rsidRPr="002D6E2C" w:rsidR="00D521C9" w:rsidP="00E92BA0" w:rsidRDefault="00D521C9" w14:paraId="1FA65622" w14:textId="77777777">
            <w:r w:rsidRPr="002D6E2C">
              <w:t>Collection used to re-present previously reversed or returned direct debit transactions.</w:t>
            </w:r>
          </w:p>
        </w:tc>
      </w:tr>
      <w:tr w:rsidRPr="004C134C" w:rsidR="00D521C9" w:rsidTr="005017F9" w14:paraId="45415C38" w14:textId="77777777">
        <w:tc>
          <w:tcPr>
            <w:tcW w:w="1560" w:type="dxa"/>
          </w:tcPr>
          <w:p w:rsidRPr="00AD2445" w:rsidR="00D521C9" w:rsidP="00E92BA0" w:rsidRDefault="00D521C9" w14:paraId="6A662770" w14:textId="77777777">
            <w:pPr>
              <w:autoSpaceDE w:val="0"/>
              <w:autoSpaceDN w:val="0"/>
              <w:adjustRightInd w:val="0"/>
              <w:rPr>
                <w:lang w:eastAsia="en-ZA"/>
              </w:rPr>
            </w:pPr>
            <w:r w:rsidRPr="00AD2445">
              <w:rPr>
                <w:lang w:eastAsia="en-ZA"/>
              </w:rPr>
              <w:t xml:space="preserve">FNAL </w:t>
            </w:r>
          </w:p>
          <w:p w:rsidRPr="002D6E2C" w:rsidR="00D521C9" w:rsidP="00E92BA0" w:rsidRDefault="00D521C9" w14:paraId="6C03E427" w14:textId="77777777"/>
        </w:tc>
        <w:tc>
          <w:tcPr>
            <w:tcW w:w="1843" w:type="dxa"/>
          </w:tcPr>
          <w:p w:rsidRPr="00AD2445" w:rsidR="00D521C9" w:rsidP="00E92BA0" w:rsidRDefault="00D521C9" w14:paraId="6C549EA8" w14:textId="77777777">
            <w:pPr>
              <w:rPr>
                <w:lang w:eastAsia="en-ZA"/>
              </w:rPr>
            </w:pPr>
            <w:r w:rsidRPr="00AD2445">
              <w:t>Final</w:t>
            </w:r>
            <w:r w:rsidRPr="00AD2445">
              <w:rPr>
                <w:lang w:eastAsia="en-ZA"/>
              </w:rPr>
              <w:t xml:space="preserve"> </w:t>
            </w:r>
          </w:p>
          <w:p w:rsidRPr="002D6E2C" w:rsidR="00D521C9" w:rsidP="00E92BA0" w:rsidRDefault="00D521C9" w14:paraId="055781DB" w14:textId="77777777"/>
        </w:tc>
        <w:tc>
          <w:tcPr>
            <w:tcW w:w="5670" w:type="dxa"/>
          </w:tcPr>
          <w:p w:rsidRPr="002D6E2C" w:rsidR="00D521C9" w:rsidP="00E92BA0" w:rsidRDefault="00D521C9" w14:paraId="091D548D" w14:textId="77777777">
            <w:r w:rsidRPr="00AD2445">
              <w:t>Final collection of a series of direct debit instructions.</w:t>
            </w:r>
          </w:p>
        </w:tc>
      </w:tr>
    </w:tbl>
    <w:p w:rsidR="00A2211E" w:rsidP="00E92BA0" w:rsidRDefault="00A2211E" w14:paraId="777BB69E" w14:textId="77777777">
      <w:pPr>
        <w:rPr>
          <w:b/>
          <w:color w:val="4F81BD"/>
        </w:rPr>
      </w:pPr>
      <w:bookmarkStart w:name="_Toc435584435" w:id="9038"/>
      <w:bookmarkStart w:name="Account_Type_table" w:id="9039"/>
    </w:p>
    <w:p w:rsidRPr="002D6E2C" w:rsidR="00D521C9" w:rsidP="002C2973" w:rsidRDefault="00D521C9" w14:paraId="6019C947"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82" w:id="9040"/>
      <w:r w:rsidRPr="002D6E2C">
        <w:rPr>
          <w:rFonts w:ascii="Calibri" w:hAnsi="Calibri"/>
          <w:color w:val="4F81BD"/>
          <w:sz w:val="22"/>
          <w:szCs w:val="22"/>
          <w:lang w:val="en-ZA"/>
        </w:rPr>
        <w:t>Account Types</w:t>
      </w:r>
      <w:bookmarkEnd w:id="9038"/>
      <w:bookmarkEnd w:id="9040"/>
    </w:p>
    <w:bookmarkEnd w:id="9039"/>
    <w:p w:rsidRPr="002D6E2C" w:rsidR="00D521C9" w:rsidP="00E92BA0" w:rsidRDefault="00D521C9" w14:paraId="584B88A0" w14:textId="77777777"/>
    <w:p w:rsidRPr="002D6E2C" w:rsidR="00D521C9" w:rsidP="00E92BA0" w:rsidRDefault="00D521C9" w14:paraId="64C5482D" w14:textId="77777777">
      <w:r w:rsidRPr="002D6E2C">
        <w:t xml:space="preserve">This table contains codes to identify </w:t>
      </w:r>
      <w:r w:rsidR="00516A81">
        <w:t>account</w:t>
      </w:r>
      <w:r w:rsidRPr="002D6E2C">
        <w:t xml:space="preserve"> types. </w:t>
      </w:r>
    </w:p>
    <w:p w:rsidRPr="002D6E2C" w:rsidR="00D521C9" w:rsidP="00E92BA0" w:rsidRDefault="00D521C9" w14:paraId="7F6ECF52" w14:textId="77777777"/>
    <w:tbl>
      <w:tblPr>
        <w:tblW w:w="615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044"/>
        <w:gridCol w:w="4110"/>
      </w:tblGrid>
      <w:tr w:rsidRPr="004C134C" w:rsidR="00E820B5" w:rsidTr="004951CA" w14:paraId="1B43C580" w14:textId="77777777">
        <w:trPr>
          <w:cantSplit/>
          <w:trHeight w:val="70"/>
          <w:tblHeader/>
        </w:trPr>
        <w:tc>
          <w:tcPr>
            <w:tcW w:w="2044" w:type="dxa"/>
            <w:shd w:val="clear" w:color="auto" w:fill="D9D9D9"/>
          </w:tcPr>
          <w:p w:rsidRPr="002D6E2C" w:rsidR="00D521C9" w:rsidP="00E92BA0" w:rsidRDefault="00D521C9" w14:paraId="591468FC" w14:textId="77777777">
            <w:pPr>
              <w:rPr>
                <w:rFonts w:eastAsia="Times New Roman"/>
                <w:b/>
                <w:bCs/>
              </w:rPr>
            </w:pPr>
            <w:r w:rsidRPr="002D6E2C">
              <w:rPr>
                <w:rFonts w:eastAsia="Times New Roman"/>
                <w:b/>
                <w:bCs/>
              </w:rPr>
              <w:t>Account Type Code</w:t>
            </w:r>
          </w:p>
        </w:tc>
        <w:tc>
          <w:tcPr>
            <w:tcW w:w="4110" w:type="dxa"/>
            <w:shd w:val="clear" w:color="auto" w:fill="D9D9D9"/>
          </w:tcPr>
          <w:p w:rsidRPr="002D6E2C" w:rsidR="00D521C9" w:rsidP="00E92BA0" w:rsidRDefault="00D521C9" w14:paraId="7F0C7079" w14:textId="77777777">
            <w:pPr>
              <w:rPr>
                <w:rFonts w:eastAsia="Times New Roman"/>
                <w:b/>
                <w:bCs/>
              </w:rPr>
            </w:pPr>
            <w:r w:rsidRPr="002D6E2C">
              <w:rPr>
                <w:rFonts w:eastAsia="Times New Roman"/>
                <w:b/>
                <w:bCs/>
              </w:rPr>
              <w:t>Definition</w:t>
            </w:r>
          </w:p>
        </w:tc>
      </w:tr>
      <w:tr w:rsidRPr="004C134C" w:rsidR="00D521C9" w:rsidTr="004951CA" w14:paraId="2DA73FEB" w14:textId="77777777">
        <w:trPr>
          <w:trHeight w:val="173"/>
        </w:trPr>
        <w:tc>
          <w:tcPr>
            <w:tcW w:w="2044" w:type="dxa"/>
          </w:tcPr>
          <w:p w:rsidRPr="002D6E2C" w:rsidR="00D521C9" w:rsidP="00E92BA0" w:rsidRDefault="00005EE9" w14:paraId="11FC7693" w14:textId="77777777">
            <w:pPr>
              <w:autoSpaceDE w:val="0"/>
              <w:autoSpaceDN w:val="0"/>
              <w:adjustRightInd w:val="0"/>
            </w:pPr>
            <w:r w:rsidRPr="002D6E2C">
              <w:rPr>
                <w:lang w:eastAsia="en-ZA"/>
              </w:rPr>
              <w:t>C</w:t>
            </w:r>
            <w:r>
              <w:rPr>
                <w:lang w:eastAsia="en-ZA"/>
              </w:rPr>
              <w:t>ACC</w:t>
            </w:r>
          </w:p>
        </w:tc>
        <w:tc>
          <w:tcPr>
            <w:tcW w:w="4110" w:type="dxa"/>
          </w:tcPr>
          <w:p w:rsidRPr="002D6E2C" w:rsidR="00D521C9" w:rsidP="00E92BA0" w:rsidRDefault="00D521C9" w14:paraId="1D5DAC49" w14:textId="77777777">
            <w:r w:rsidRPr="002D6E2C">
              <w:t>Current Account</w:t>
            </w:r>
          </w:p>
        </w:tc>
      </w:tr>
      <w:tr w:rsidRPr="004C134C" w:rsidR="00D521C9" w:rsidTr="009876ED" w14:paraId="1B9A89F6" w14:textId="77777777">
        <w:tc>
          <w:tcPr>
            <w:tcW w:w="2044" w:type="dxa"/>
          </w:tcPr>
          <w:p w:rsidRPr="002D6E2C" w:rsidR="00D521C9" w:rsidP="00E92BA0" w:rsidRDefault="00D521C9" w14:paraId="044BD438" w14:textId="77777777">
            <w:r w:rsidRPr="002D6E2C">
              <w:t>SVG</w:t>
            </w:r>
            <w:r w:rsidR="00470B13">
              <w:t>S</w:t>
            </w:r>
          </w:p>
        </w:tc>
        <w:tc>
          <w:tcPr>
            <w:tcW w:w="4110" w:type="dxa"/>
          </w:tcPr>
          <w:p w:rsidRPr="002D6E2C" w:rsidR="00D521C9" w:rsidP="00E92BA0" w:rsidRDefault="00D521C9" w14:paraId="6C192482" w14:textId="77777777">
            <w:r w:rsidRPr="002D6E2C">
              <w:t>Saving Account</w:t>
            </w:r>
          </w:p>
        </w:tc>
      </w:tr>
      <w:tr w:rsidRPr="004C134C" w:rsidR="00D521C9" w:rsidTr="004951CA" w14:paraId="6BB3EDBA" w14:textId="77777777">
        <w:tc>
          <w:tcPr>
            <w:tcW w:w="2044" w:type="dxa"/>
          </w:tcPr>
          <w:p w:rsidRPr="002D6E2C" w:rsidR="00D521C9" w:rsidP="00E92BA0" w:rsidRDefault="00D521C9" w14:paraId="12AB6A3A" w14:textId="77777777">
            <w:r w:rsidRPr="002D6E2C">
              <w:t>TRAN</w:t>
            </w:r>
          </w:p>
        </w:tc>
        <w:tc>
          <w:tcPr>
            <w:tcW w:w="4110" w:type="dxa"/>
          </w:tcPr>
          <w:p w:rsidRPr="002D6E2C" w:rsidR="00D521C9" w:rsidP="00E92BA0" w:rsidRDefault="00D521C9" w14:paraId="5516EDF7" w14:textId="77777777">
            <w:r w:rsidRPr="002D6E2C">
              <w:t>Transmission Account</w:t>
            </w:r>
          </w:p>
        </w:tc>
      </w:tr>
    </w:tbl>
    <w:p w:rsidRPr="002D6E2C" w:rsidR="00967671" w:rsidP="00E92BA0" w:rsidRDefault="00967671" w14:paraId="70B3DFF8" w14:textId="77777777">
      <w:pPr>
        <w:rPr>
          <w:rFonts w:eastAsia="Times New Roman"/>
          <w:b/>
          <w:bCs/>
        </w:rPr>
      </w:pPr>
    </w:p>
    <w:p w:rsidR="00966913" w:rsidP="00E92BA0" w:rsidRDefault="00966913" w14:paraId="3FA42069" w14:textId="77777777">
      <w:pPr>
        <w:rPr>
          <w:b/>
          <w:color w:val="4F81BD"/>
        </w:rPr>
      </w:pPr>
      <w:bookmarkStart w:name="_Toc435584437" w:id="9041"/>
      <w:bookmarkStart w:name="Mandate_reject_reason_table" w:id="9042"/>
    </w:p>
    <w:p w:rsidRPr="002D6E2C" w:rsidR="00D521C9" w:rsidP="002C2973" w:rsidRDefault="00D521C9" w14:paraId="167C249A"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83" w:id="9043"/>
      <w:r w:rsidRPr="002D6E2C">
        <w:rPr>
          <w:rFonts w:ascii="Calibri" w:hAnsi="Calibri"/>
          <w:color w:val="4F81BD"/>
          <w:sz w:val="22"/>
          <w:szCs w:val="22"/>
          <w:lang w:val="en-ZA"/>
        </w:rPr>
        <w:t>Mandate Reject Reason Codes</w:t>
      </w:r>
      <w:bookmarkEnd w:id="9041"/>
      <w:bookmarkEnd w:id="9043"/>
    </w:p>
    <w:bookmarkEnd w:id="9042"/>
    <w:p w:rsidRPr="002D6E2C" w:rsidR="00D521C9" w:rsidP="00E92BA0" w:rsidRDefault="00D521C9" w14:paraId="3394F439" w14:textId="77777777"/>
    <w:p w:rsidRPr="002D6E2C" w:rsidR="00D521C9" w:rsidP="00E92BA0" w:rsidRDefault="00D521C9" w14:paraId="746A0519" w14:textId="77777777">
      <w:r w:rsidRPr="002D6E2C">
        <w:t>This table is the list of reject reason codes that used in the event that a mandate download request cannot be completed</w:t>
      </w:r>
      <w:r w:rsidR="00B97AE3">
        <w:t xml:space="preserve"> – used in mdte.002.</w:t>
      </w:r>
    </w:p>
    <w:p w:rsidRPr="002D6E2C" w:rsidR="00D521C9" w:rsidP="00E92BA0" w:rsidRDefault="00D521C9" w14:paraId="22527A7B" w14:textId="77777777"/>
    <w:tbl>
      <w:tblPr>
        <w:tblW w:w="927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977"/>
        <w:gridCol w:w="6293"/>
      </w:tblGrid>
      <w:tr w:rsidRPr="004C134C" w:rsidR="00A42B65" w:rsidTr="009876ED" w14:paraId="1AEEEA06" w14:textId="77777777">
        <w:trPr>
          <w:cantSplit/>
          <w:tblHeader/>
        </w:trPr>
        <w:tc>
          <w:tcPr>
            <w:tcW w:w="2977" w:type="dxa"/>
            <w:shd w:val="clear" w:color="auto" w:fill="D9D9D9"/>
          </w:tcPr>
          <w:p w:rsidRPr="002D6E2C" w:rsidR="00D521C9" w:rsidP="00E92BA0" w:rsidRDefault="00D521C9" w14:paraId="513197D3" w14:textId="77777777">
            <w:pPr>
              <w:rPr>
                <w:rFonts w:eastAsia="Times New Roman"/>
                <w:b/>
                <w:bCs/>
              </w:rPr>
            </w:pPr>
            <w:r w:rsidRPr="002D6E2C">
              <w:rPr>
                <w:rFonts w:eastAsia="Times New Roman"/>
                <w:b/>
                <w:bCs/>
              </w:rPr>
              <w:t>Mandate Reject Reason Code</w:t>
            </w:r>
          </w:p>
        </w:tc>
        <w:tc>
          <w:tcPr>
            <w:tcW w:w="6293" w:type="dxa"/>
            <w:shd w:val="clear" w:color="auto" w:fill="D9D9D9"/>
          </w:tcPr>
          <w:p w:rsidRPr="002D6E2C" w:rsidR="00D521C9" w:rsidP="00E92BA0" w:rsidRDefault="00D521C9" w14:paraId="769A5D01" w14:textId="77777777">
            <w:pPr>
              <w:rPr>
                <w:rFonts w:eastAsia="Times New Roman"/>
                <w:b/>
                <w:bCs/>
              </w:rPr>
            </w:pPr>
            <w:r w:rsidRPr="002D6E2C">
              <w:rPr>
                <w:rFonts w:eastAsia="Times New Roman"/>
                <w:b/>
                <w:bCs/>
              </w:rPr>
              <w:t>Reject Reason Description</w:t>
            </w:r>
          </w:p>
        </w:tc>
      </w:tr>
      <w:tr w:rsidRPr="004C134C" w:rsidR="00D521C9" w:rsidTr="009876ED" w14:paraId="42BB6C51" w14:textId="77777777">
        <w:tc>
          <w:tcPr>
            <w:tcW w:w="2977" w:type="dxa"/>
          </w:tcPr>
          <w:p w:rsidRPr="002D6E2C" w:rsidR="00D521C9" w:rsidP="00E92BA0" w:rsidRDefault="00CC5849" w14:paraId="5A94A8FE" w14:textId="77777777">
            <w:pPr>
              <w:autoSpaceDE w:val="0"/>
              <w:autoSpaceDN w:val="0"/>
              <w:adjustRightInd w:val="0"/>
              <w:rPr>
                <w:lang w:eastAsia="en-ZA"/>
              </w:rPr>
            </w:pPr>
            <w:r w:rsidRPr="00717B48">
              <w:rPr>
                <w:rFonts w:cs="Arial"/>
                <w:szCs w:val="20"/>
                <w:lang w:eastAsia="en-ZA"/>
              </w:rPr>
              <w:t>MD</w:t>
            </w:r>
            <w:r>
              <w:rPr>
                <w:rFonts w:cs="Arial"/>
                <w:szCs w:val="20"/>
                <w:lang w:eastAsia="en-ZA"/>
              </w:rPr>
              <w:t>NF</w:t>
            </w:r>
          </w:p>
        </w:tc>
        <w:tc>
          <w:tcPr>
            <w:tcW w:w="6293" w:type="dxa"/>
          </w:tcPr>
          <w:p w:rsidRPr="002D6E2C" w:rsidR="00D521C9" w:rsidP="00E92BA0" w:rsidRDefault="00D521C9" w14:paraId="1423F6B0" w14:textId="77777777">
            <w:pPr>
              <w:rPr>
                <w:rFonts w:eastAsia="Times New Roman"/>
                <w:lang w:eastAsia="en-ZA"/>
              </w:rPr>
            </w:pPr>
            <w:r w:rsidRPr="00717B48">
              <w:rPr>
                <w:rFonts w:eastAsia="Times New Roman" w:cs="Arial"/>
                <w:szCs w:val="20"/>
                <w:lang w:eastAsia="en-ZA"/>
              </w:rPr>
              <w:t>Unique Mandate Not Found</w:t>
            </w:r>
          </w:p>
        </w:tc>
      </w:tr>
      <w:tr w:rsidRPr="004C134C" w:rsidR="00FD6B28" w:rsidTr="009876ED" w14:paraId="2689F4E2" w14:textId="77777777">
        <w:tc>
          <w:tcPr>
            <w:tcW w:w="2977" w:type="dxa"/>
          </w:tcPr>
          <w:p w:rsidRPr="00717B48" w:rsidR="00FD6B28" w:rsidP="00E92BA0" w:rsidRDefault="00FD6B28" w14:paraId="2B3749FA" w14:textId="77777777">
            <w:pPr>
              <w:autoSpaceDE w:val="0"/>
              <w:autoSpaceDN w:val="0"/>
              <w:adjustRightInd w:val="0"/>
              <w:rPr>
                <w:rFonts w:cs="Arial"/>
                <w:szCs w:val="20"/>
                <w:lang w:eastAsia="en-ZA"/>
              </w:rPr>
            </w:pPr>
            <w:r>
              <w:rPr>
                <w:rFonts w:cs="Arial"/>
                <w:szCs w:val="20"/>
                <w:lang w:eastAsia="en-ZA"/>
              </w:rPr>
              <w:t>NMTC</w:t>
            </w:r>
          </w:p>
        </w:tc>
        <w:tc>
          <w:tcPr>
            <w:tcW w:w="6293" w:type="dxa"/>
          </w:tcPr>
          <w:p w:rsidRPr="00717B48" w:rsidR="00FD6B28" w:rsidP="00E92BA0" w:rsidRDefault="00FD6B28" w14:paraId="031DBA8A" w14:textId="77777777">
            <w:pPr>
              <w:rPr>
                <w:rFonts w:eastAsia="Times New Roman" w:cs="Arial"/>
                <w:szCs w:val="20"/>
                <w:lang w:eastAsia="en-ZA"/>
              </w:rPr>
            </w:pPr>
            <w:r>
              <w:rPr>
                <w:rFonts w:eastAsia="Times New Roman" w:cs="Arial"/>
                <w:szCs w:val="20"/>
                <w:lang w:eastAsia="en-ZA"/>
              </w:rPr>
              <w:t>Short name on Mandate Request cannot be matched</w:t>
            </w:r>
          </w:p>
        </w:tc>
      </w:tr>
    </w:tbl>
    <w:p w:rsidR="00D521C9" w:rsidP="00E92BA0" w:rsidRDefault="00D521C9" w14:paraId="15845727" w14:textId="77777777"/>
    <w:p w:rsidR="00D521C9" w:rsidP="00E92BA0" w:rsidRDefault="00D521C9" w14:paraId="11101D81" w14:textId="77777777"/>
    <w:p w:rsidRPr="002D6E2C" w:rsidR="00AE0AE9" w:rsidP="002C2973" w:rsidRDefault="00AE0AE9" w14:paraId="3248A964"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84" w:id="9044"/>
      <w:bookmarkStart w:name="Mandate_status_reason_table" w:id="9045"/>
      <w:bookmarkStart w:name="_Toc429390288" w:id="9046"/>
      <w:bookmarkStart w:name="_Toc435584438" w:id="9047"/>
      <w:r w:rsidRPr="002D6E2C">
        <w:rPr>
          <w:rFonts w:ascii="Calibri" w:hAnsi="Calibri"/>
          <w:color w:val="4F81BD"/>
          <w:sz w:val="22"/>
          <w:szCs w:val="22"/>
          <w:lang w:val="en-ZA"/>
        </w:rPr>
        <w:t xml:space="preserve">Mandate </w:t>
      </w:r>
      <w:r>
        <w:rPr>
          <w:rFonts w:ascii="Calibri" w:hAnsi="Calibri"/>
          <w:color w:val="4F81BD"/>
          <w:sz w:val="22"/>
          <w:szCs w:val="22"/>
          <w:lang w:val="en-ZA"/>
        </w:rPr>
        <w:t>Status</w:t>
      </w:r>
      <w:r w:rsidRPr="002D6E2C">
        <w:rPr>
          <w:rFonts w:ascii="Calibri" w:hAnsi="Calibri"/>
          <w:color w:val="4F81BD"/>
          <w:sz w:val="22"/>
          <w:szCs w:val="22"/>
          <w:lang w:val="en-ZA"/>
        </w:rPr>
        <w:t xml:space="preserve"> Reason Codes</w:t>
      </w:r>
      <w:bookmarkEnd w:id="9044"/>
    </w:p>
    <w:bookmarkEnd w:id="9045"/>
    <w:p w:rsidRPr="002D6E2C" w:rsidR="00AE0AE9" w:rsidP="00E92BA0" w:rsidRDefault="00AE0AE9" w14:paraId="28973EC4" w14:textId="77777777"/>
    <w:p w:rsidRPr="002D6E2C" w:rsidR="00AE0AE9" w:rsidP="00E92BA0" w:rsidRDefault="00AE0AE9" w14:paraId="4D4FAC16" w14:textId="77777777">
      <w:r w:rsidRPr="002D6E2C">
        <w:t xml:space="preserve">This table is the list of </w:t>
      </w:r>
      <w:r>
        <w:t>mandate status</w:t>
      </w:r>
      <w:r w:rsidRPr="002D6E2C">
        <w:t xml:space="preserve"> codes </w:t>
      </w:r>
    </w:p>
    <w:p w:rsidRPr="002D6E2C" w:rsidR="00AE0AE9" w:rsidP="00E92BA0" w:rsidRDefault="00AE0AE9" w14:paraId="04899B64" w14:textId="77777777"/>
    <w:tbl>
      <w:tblPr>
        <w:tblW w:w="927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268"/>
        <w:gridCol w:w="7002"/>
      </w:tblGrid>
      <w:tr w:rsidRPr="004C134C" w:rsidR="00A42B65" w:rsidTr="009876ED" w14:paraId="3637DB53" w14:textId="77777777">
        <w:trPr>
          <w:cantSplit/>
          <w:tblHeader/>
        </w:trPr>
        <w:tc>
          <w:tcPr>
            <w:tcW w:w="2268" w:type="dxa"/>
            <w:shd w:val="clear" w:color="auto" w:fill="D9D9D9"/>
          </w:tcPr>
          <w:p w:rsidRPr="002D6E2C" w:rsidR="00AE0AE9" w:rsidP="00E92BA0" w:rsidRDefault="00AE0AE9" w14:paraId="2E1B052D" w14:textId="77777777">
            <w:pPr>
              <w:rPr>
                <w:rFonts w:eastAsia="Times New Roman"/>
                <w:b/>
                <w:bCs/>
              </w:rPr>
            </w:pPr>
            <w:r w:rsidRPr="002D6E2C">
              <w:rPr>
                <w:rFonts w:eastAsia="Times New Roman"/>
                <w:b/>
                <w:bCs/>
              </w:rPr>
              <w:t xml:space="preserve">Mandate </w:t>
            </w:r>
            <w:r>
              <w:rPr>
                <w:rFonts w:eastAsia="Times New Roman"/>
                <w:b/>
                <w:bCs/>
              </w:rPr>
              <w:t>Status</w:t>
            </w:r>
          </w:p>
        </w:tc>
        <w:tc>
          <w:tcPr>
            <w:tcW w:w="7002" w:type="dxa"/>
            <w:shd w:val="clear" w:color="auto" w:fill="D9D9D9"/>
          </w:tcPr>
          <w:p w:rsidRPr="002D6E2C" w:rsidR="00AE0AE9" w:rsidP="00E92BA0" w:rsidRDefault="00AE0AE9" w14:paraId="5DA24B83" w14:textId="77777777">
            <w:pPr>
              <w:rPr>
                <w:rFonts w:eastAsia="Times New Roman"/>
                <w:b/>
                <w:bCs/>
              </w:rPr>
            </w:pPr>
            <w:r>
              <w:rPr>
                <w:rFonts w:eastAsia="Times New Roman"/>
                <w:b/>
                <w:bCs/>
              </w:rPr>
              <w:t>Status</w:t>
            </w:r>
            <w:r w:rsidRPr="002D6E2C">
              <w:rPr>
                <w:rFonts w:eastAsia="Times New Roman"/>
                <w:b/>
                <w:bCs/>
              </w:rPr>
              <w:t xml:space="preserve"> Description</w:t>
            </w:r>
          </w:p>
        </w:tc>
      </w:tr>
      <w:tr w:rsidRPr="004C134C" w:rsidR="00AE0AE9" w:rsidTr="009876ED" w14:paraId="677158C3" w14:textId="77777777">
        <w:tc>
          <w:tcPr>
            <w:tcW w:w="2268" w:type="dxa"/>
          </w:tcPr>
          <w:p w:rsidRPr="002D6E2C" w:rsidR="00AE0AE9" w:rsidP="00E92BA0" w:rsidRDefault="00AE0AE9" w14:paraId="17E5C6DD" w14:textId="77777777">
            <w:pPr>
              <w:autoSpaceDE w:val="0"/>
              <w:autoSpaceDN w:val="0"/>
              <w:adjustRightInd w:val="0"/>
              <w:rPr>
                <w:lang w:eastAsia="en-ZA"/>
              </w:rPr>
            </w:pPr>
            <w:r>
              <w:t>ACTV</w:t>
            </w:r>
          </w:p>
        </w:tc>
        <w:tc>
          <w:tcPr>
            <w:tcW w:w="7002" w:type="dxa"/>
          </w:tcPr>
          <w:p w:rsidRPr="002D6E2C" w:rsidR="00AE0AE9" w:rsidP="00E92BA0" w:rsidRDefault="00AE0AE9" w14:paraId="650AB93D" w14:textId="77777777">
            <w:pPr>
              <w:rPr>
                <w:rFonts w:eastAsia="Times New Roman"/>
                <w:lang w:eastAsia="en-ZA"/>
              </w:rPr>
            </w:pPr>
            <w:r>
              <w:t>Active</w:t>
            </w:r>
          </w:p>
        </w:tc>
      </w:tr>
      <w:tr w:rsidRPr="004C134C" w:rsidR="00AE0AE9" w:rsidTr="009876ED" w14:paraId="527920CC" w14:textId="77777777">
        <w:tc>
          <w:tcPr>
            <w:tcW w:w="2268" w:type="dxa"/>
          </w:tcPr>
          <w:p w:rsidRPr="00717B48" w:rsidR="00AE0AE9" w:rsidP="00E92BA0" w:rsidRDefault="00AE0AE9" w14:paraId="0267177F" w14:textId="77777777">
            <w:pPr>
              <w:autoSpaceDE w:val="0"/>
              <w:autoSpaceDN w:val="0"/>
              <w:adjustRightInd w:val="0"/>
              <w:rPr>
                <w:rFonts w:cs="Arial"/>
                <w:szCs w:val="20"/>
                <w:lang w:eastAsia="en-ZA"/>
              </w:rPr>
            </w:pPr>
            <w:r>
              <w:t>SUSP</w:t>
            </w:r>
          </w:p>
        </w:tc>
        <w:tc>
          <w:tcPr>
            <w:tcW w:w="7002" w:type="dxa"/>
          </w:tcPr>
          <w:p w:rsidRPr="00717B48" w:rsidR="00AE0AE9" w:rsidP="00E92BA0" w:rsidRDefault="00AE0AE9" w14:paraId="47FD10C5" w14:textId="77777777">
            <w:pPr>
              <w:rPr>
                <w:rFonts w:eastAsia="Times New Roman" w:cs="Arial"/>
                <w:szCs w:val="20"/>
                <w:lang w:eastAsia="en-ZA"/>
              </w:rPr>
            </w:pPr>
            <w:r>
              <w:t>Suspended</w:t>
            </w:r>
          </w:p>
        </w:tc>
      </w:tr>
      <w:tr w:rsidRPr="004C134C" w:rsidR="00AE0AE9" w:rsidTr="009876ED" w14:paraId="4D9C4D86" w14:textId="77777777">
        <w:tc>
          <w:tcPr>
            <w:tcW w:w="2268" w:type="dxa"/>
          </w:tcPr>
          <w:p w:rsidRPr="00717B48" w:rsidR="00AE0AE9" w:rsidP="00E92BA0" w:rsidRDefault="00AE0AE9" w14:paraId="0BEC0AAE" w14:textId="77777777">
            <w:pPr>
              <w:autoSpaceDE w:val="0"/>
              <w:autoSpaceDN w:val="0"/>
              <w:adjustRightInd w:val="0"/>
              <w:rPr>
                <w:rFonts w:cs="Arial"/>
                <w:szCs w:val="20"/>
                <w:lang w:eastAsia="en-ZA"/>
              </w:rPr>
            </w:pPr>
            <w:r>
              <w:t>CNCL</w:t>
            </w:r>
          </w:p>
        </w:tc>
        <w:tc>
          <w:tcPr>
            <w:tcW w:w="7002" w:type="dxa"/>
          </w:tcPr>
          <w:p w:rsidRPr="00717B48" w:rsidR="00AE0AE9" w:rsidP="00E92BA0" w:rsidRDefault="00AE0AE9" w14:paraId="79625D25" w14:textId="77777777">
            <w:pPr>
              <w:rPr>
                <w:rFonts w:eastAsia="Times New Roman" w:cs="Arial"/>
                <w:szCs w:val="20"/>
                <w:lang w:eastAsia="en-ZA"/>
              </w:rPr>
            </w:pPr>
            <w:r>
              <w:t>Cancelled</w:t>
            </w:r>
          </w:p>
        </w:tc>
      </w:tr>
    </w:tbl>
    <w:p w:rsidR="00AE0AE9" w:rsidP="00E92BA0" w:rsidRDefault="00AE0AE9" w14:paraId="0056FBE7" w14:textId="77777777"/>
    <w:p w:rsidRPr="00616C33" w:rsidR="00E76F27" w:rsidP="002C2973" w:rsidRDefault="00E76F27" w14:paraId="240A87D0"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85" w:id="9048"/>
      <w:bookmarkStart w:name="Network_Response_Codes" w:id="9049"/>
      <w:r>
        <w:rPr>
          <w:rFonts w:ascii="Calibri" w:hAnsi="Calibri"/>
          <w:color w:val="4F81BD"/>
          <w:sz w:val="22"/>
          <w:szCs w:val="22"/>
          <w:lang w:val="en-ZA"/>
        </w:rPr>
        <w:t>Network Response Codes</w:t>
      </w:r>
      <w:bookmarkEnd w:id="9048"/>
    </w:p>
    <w:bookmarkEnd w:id="9049"/>
    <w:p w:rsidR="00E76F27" w:rsidP="00E92BA0" w:rsidRDefault="00E76F27" w14:paraId="43090790" w14:textId="77777777"/>
    <w:tbl>
      <w:tblPr>
        <w:tblW w:w="92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552"/>
        <w:gridCol w:w="7662"/>
      </w:tblGrid>
      <w:tr w:rsidRPr="00AD2445" w:rsidR="00E76F27" w:rsidTr="001C3B04" w14:paraId="42B278B1" w14:textId="77777777">
        <w:trPr>
          <w:cantSplit/>
          <w:trHeight w:val="259"/>
          <w:tblHeader/>
        </w:trPr>
        <w:tc>
          <w:tcPr>
            <w:tcW w:w="1552" w:type="dxa"/>
            <w:shd w:val="clear" w:color="auto" w:fill="D9D9D9"/>
          </w:tcPr>
          <w:p w:rsidRPr="00AD2445" w:rsidR="00E76F27" w:rsidP="00E92BA0" w:rsidRDefault="00E76F27" w14:paraId="4C73EEBC" w14:textId="77777777">
            <w:pPr>
              <w:rPr>
                <w:rFonts w:eastAsia="Times New Roman"/>
                <w:b/>
                <w:bCs/>
              </w:rPr>
            </w:pPr>
            <w:r>
              <w:rPr>
                <w:rFonts w:eastAsia="Times New Roman"/>
                <w:b/>
                <w:bCs/>
              </w:rPr>
              <w:t>Response Code</w:t>
            </w:r>
          </w:p>
        </w:tc>
        <w:tc>
          <w:tcPr>
            <w:tcW w:w="7662" w:type="dxa"/>
            <w:shd w:val="clear" w:color="auto" w:fill="D9D9D9"/>
          </w:tcPr>
          <w:p w:rsidRPr="00AD2445" w:rsidR="00E76F27" w:rsidP="00E92BA0" w:rsidRDefault="00E76F27" w14:paraId="169A90D2" w14:textId="77777777">
            <w:pPr>
              <w:rPr>
                <w:rFonts w:eastAsia="Times New Roman"/>
                <w:b/>
                <w:bCs/>
              </w:rPr>
            </w:pPr>
            <w:r>
              <w:rPr>
                <w:rFonts w:eastAsia="Times New Roman"/>
                <w:b/>
                <w:bCs/>
              </w:rPr>
              <w:t>Response Description</w:t>
            </w:r>
          </w:p>
        </w:tc>
      </w:tr>
      <w:tr w:rsidRPr="00AD2445" w:rsidR="00E76F27" w:rsidTr="001C3B04" w14:paraId="3FADEE1D" w14:textId="77777777">
        <w:trPr>
          <w:trHeight w:val="259"/>
        </w:trPr>
        <w:tc>
          <w:tcPr>
            <w:tcW w:w="1552" w:type="dxa"/>
          </w:tcPr>
          <w:p w:rsidRPr="009352D6" w:rsidR="00E76F27" w:rsidP="00E92BA0" w:rsidRDefault="00E76F27" w14:paraId="53CD052D" w14:textId="77777777">
            <w:pPr>
              <w:jc w:val="center"/>
              <w:rPr>
                <w:szCs w:val="20"/>
              </w:rPr>
            </w:pPr>
            <w:r w:rsidRPr="009352D6">
              <w:rPr>
                <w:szCs w:val="20"/>
              </w:rPr>
              <w:t>00</w:t>
            </w:r>
          </w:p>
        </w:tc>
        <w:tc>
          <w:tcPr>
            <w:tcW w:w="7662" w:type="dxa"/>
          </w:tcPr>
          <w:p w:rsidRPr="009352D6" w:rsidR="00E76F27" w:rsidP="00E92BA0" w:rsidRDefault="00E76F27" w14:paraId="7B4C783E" w14:textId="77777777">
            <w:pPr>
              <w:rPr>
                <w:szCs w:val="20"/>
              </w:rPr>
            </w:pPr>
            <w:r w:rsidRPr="009352D6">
              <w:rPr>
                <w:szCs w:val="20"/>
              </w:rPr>
              <w:t>Approved or Completed Successfully</w:t>
            </w:r>
          </w:p>
        </w:tc>
      </w:tr>
      <w:tr w:rsidRPr="00AD2445" w:rsidR="00E76F27" w:rsidTr="001C3B04" w14:paraId="689801F1" w14:textId="77777777">
        <w:trPr>
          <w:trHeight w:val="259"/>
        </w:trPr>
        <w:tc>
          <w:tcPr>
            <w:tcW w:w="1552" w:type="dxa"/>
          </w:tcPr>
          <w:p w:rsidRPr="009352D6" w:rsidR="00E76F27" w:rsidP="00E92BA0" w:rsidRDefault="00E76F27" w14:paraId="0E94B7AA" w14:textId="77777777">
            <w:pPr>
              <w:jc w:val="center"/>
              <w:rPr>
                <w:szCs w:val="20"/>
              </w:rPr>
            </w:pPr>
            <w:r>
              <w:rPr>
                <w:szCs w:val="20"/>
              </w:rPr>
              <w:t>90</w:t>
            </w:r>
          </w:p>
        </w:tc>
        <w:tc>
          <w:tcPr>
            <w:tcW w:w="7662" w:type="dxa"/>
          </w:tcPr>
          <w:p w:rsidRPr="009352D6" w:rsidR="00E76F27" w:rsidP="00E92BA0" w:rsidRDefault="00E76F27" w14:paraId="7A56A229" w14:textId="77777777">
            <w:pPr>
              <w:rPr>
                <w:szCs w:val="20"/>
              </w:rPr>
            </w:pPr>
            <w:r>
              <w:rPr>
                <w:szCs w:val="20"/>
              </w:rPr>
              <w:t>Cut-Over is in progress</w:t>
            </w:r>
          </w:p>
        </w:tc>
      </w:tr>
      <w:tr w:rsidRPr="00AD2445" w:rsidR="00E76F27" w:rsidTr="001C3B04" w14:paraId="79A610AE" w14:textId="77777777">
        <w:trPr>
          <w:trHeight w:val="259"/>
        </w:trPr>
        <w:tc>
          <w:tcPr>
            <w:tcW w:w="1552" w:type="dxa"/>
          </w:tcPr>
          <w:p w:rsidR="00E76F27" w:rsidP="00E92BA0" w:rsidRDefault="00E76F27" w14:paraId="2A8F6EEB" w14:textId="77777777">
            <w:pPr>
              <w:jc w:val="center"/>
              <w:rPr>
                <w:szCs w:val="20"/>
              </w:rPr>
            </w:pPr>
            <w:r w:rsidRPr="009352D6">
              <w:rPr>
                <w:szCs w:val="20"/>
              </w:rPr>
              <w:t>92</w:t>
            </w:r>
          </w:p>
        </w:tc>
        <w:tc>
          <w:tcPr>
            <w:tcW w:w="7662" w:type="dxa"/>
          </w:tcPr>
          <w:p w:rsidR="00E76F27" w:rsidP="00E92BA0" w:rsidRDefault="00E76F27" w14:paraId="5B9EE438" w14:textId="77777777">
            <w:pPr>
              <w:rPr>
                <w:szCs w:val="20"/>
              </w:rPr>
            </w:pPr>
            <w:r>
              <w:rPr>
                <w:szCs w:val="20"/>
              </w:rPr>
              <w:t>Member bank is not found for r</w:t>
            </w:r>
            <w:r w:rsidRPr="009352D6">
              <w:rPr>
                <w:szCs w:val="20"/>
              </w:rPr>
              <w:t>outing</w:t>
            </w:r>
          </w:p>
        </w:tc>
      </w:tr>
      <w:tr w:rsidRPr="00AD2445" w:rsidR="00E76F27" w:rsidTr="001C3B04" w14:paraId="636CCA47" w14:textId="77777777">
        <w:trPr>
          <w:trHeight w:val="259"/>
        </w:trPr>
        <w:tc>
          <w:tcPr>
            <w:tcW w:w="1552" w:type="dxa"/>
          </w:tcPr>
          <w:p w:rsidR="00E76F27" w:rsidP="00E92BA0" w:rsidRDefault="00E76F27" w14:paraId="72DAE954" w14:textId="77777777">
            <w:pPr>
              <w:jc w:val="center"/>
              <w:rPr>
                <w:szCs w:val="20"/>
              </w:rPr>
            </w:pPr>
            <w:r w:rsidRPr="009352D6">
              <w:rPr>
                <w:szCs w:val="20"/>
              </w:rPr>
              <w:t>94</w:t>
            </w:r>
          </w:p>
        </w:tc>
        <w:tc>
          <w:tcPr>
            <w:tcW w:w="7662" w:type="dxa"/>
          </w:tcPr>
          <w:p w:rsidR="00E76F27" w:rsidP="00E92BA0" w:rsidRDefault="00E76F27" w14:paraId="5336411D" w14:textId="77777777">
            <w:pPr>
              <w:rPr>
                <w:szCs w:val="20"/>
              </w:rPr>
            </w:pPr>
            <w:r w:rsidRPr="009352D6">
              <w:rPr>
                <w:szCs w:val="20"/>
              </w:rPr>
              <w:t>Duplicate Transmission</w:t>
            </w:r>
          </w:p>
        </w:tc>
      </w:tr>
    </w:tbl>
    <w:p w:rsidR="00E76F27" w:rsidP="00E92BA0" w:rsidRDefault="00E76F27" w14:paraId="5F98F057" w14:textId="77777777"/>
    <w:p w:rsidR="00E76F27" w:rsidP="00E92BA0" w:rsidRDefault="00E76F27" w14:paraId="09491EB0" w14:textId="77777777">
      <w:pPr>
        <w:rPr>
          <w:b/>
          <w:color w:val="4F81BD"/>
        </w:rPr>
      </w:pPr>
    </w:p>
    <w:p w:rsidR="007F15B8" w:rsidP="00E92BA0" w:rsidRDefault="007F15B8" w14:paraId="552AFAB0" w14:textId="77777777">
      <w:pPr>
        <w:rPr>
          <w:rFonts w:asciiTheme="minorHAnsi" w:hAnsiTheme="minorHAnsi"/>
          <w:b/>
          <w:color w:val="4F81BD"/>
        </w:rPr>
      </w:pPr>
      <w:bookmarkStart w:name="Return_Response_Codes" w:id="9050"/>
      <w:r>
        <w:rPr>
          <w:rFonts w:asciiTheme="minorHAnsi" w:hAnsiTheme="minorHAnsi"/>
          <w:color w:val="4F81BD"/>
        </w:rPr>
        <w:br w:type="page"/>
      </w:r>
    </w:p>
    <w:p w:rsidRPr="009876ED" w:rsidR="0037024F" w:rsidP="002C2973" w:rsidRDefault="0037024F" w14:paraId="6CE006FB" w14:textId="77777777">
      <w:pPr>
        <w:pStyle w:val="Heading2"/>
        <w:numPr>
          <w:ilvl w:val="1"/>
          <w:numId w:val="56"/>
        </w:numPr>
        <w:spacing w:before="0" w:after="0" w:line="240" w:lineRule="auto"/>
        <w:ind w:left="0" w:firstLine="0"/>
        <w:outlineLvl w:val="1"/>
        <w:rPr>
          <w:rFonts w:asciiTheme="minorHAnsi" w:hAnsiTheme="minorHAnsi"/>
          <w:color w:val="4F81BD"/>
          <w:sz w:val="22"/>
          <w:szCs w:val="22"/>
        </w:rPr>
      </w:pPr>
      <w:bookmarkStart w:name="_Toc536096886" w:id="9051"/>
      <w:r w:rsidRPr="009876ED">
        <w:rPr>
          <w:rFonts w:asciiTheme="minorHAnsi" w:hAnsiTheme="minorHAnsi"/>
          <w:color w:val="4F81BD"/>
          <w:sz w:val="22"/>
          <w:szCs w:val="22"/>
          <w:lang w:val="en-ZA"/>
        </w:rPr>
        <w:t>Return Reason Codes</w:t>
      </w:r>
      <w:bookmarkEnd w:id="9050"/>
      <w:bookmarkEnd w:id="9051"/>
    </w:p>
    <w:p w:rsidR="00B97AE3" w:rsidP="00E92BA0" w:rsidRDefault="00B97AE3" w14:paraId="6978AB3D" w14:textId="77777777"/>
    <w:p w:rsidR="00B97AE3" w:rsidP="00E92BA0" w:rsidRDefault="00B97AE3" w14:paraId="554E3E44" w14:textId="77777777">
      <w:r w:rsidRPr="00BF0645">
        <w:t>These are used in the pa</w:t>
      </w:r>
      <w:r>
        <w:t>cs.004 payment return</w:t>
      </w:r>
      <w:r w:rsidRPr="00BF0645">
        <w:t xml:space="preserve"> message</w:t>
      </w:r>
    </w:p>
    <w:p w:rsidR="00B97AE3" w:rsidP="00E92BA0" w:rsidRDefault="00B97AE3" w14:paraId="35B7A141" w14:textId="77777777"/>
    <w:tbl>
      <w:tblPr>
        <w:tblStyle w:val="TableGrid"/>
        <w:tblW w:w="6887" w:type="dxa"/>
        <w:tblInd w:w="108" w:type="dxa"/>
        <w:tblLook w:val="04A0" w:firstRow="1" w:lastRow="0" w:firstColumn="1" w:lastColumn="0" w:noHBand="0" w:noVBand="1"/>
      </w:tblPr>
      <w:tblGrid>
        <w:gridCol w:w="1042"/>
        <w:gridCol w:w="5845"/>
      </w:tblGrid>
      <w:tr w:rsidR="00857EA9" w:rsidTr="005017F9" w14:paraId="51BA8388" w14:textId="77777777">
        <w:trPr>
          <w:trHeight w:val="255"/>
          <w:tblHeader/>
        </w:trPr>
        <w:tc>
          <w:tcPr>
            <w:tcW w:w="1042" w:type="dxa"/>
            <w:shd w:val="clear" w:color="auto" w:fill="BFBFBF" w:themeFill="background1" w:themeFillShade="BF"/>
            <w:noWrap/>
            <w:hideMark/>
          </w:tcPr>
          <w:p w:rsidRPr="001C3B04" w:rsidR="00857EA9" w:rsidP="00E92BA0" w:rsidRDefault="00857EA9" w14:paraId="60B1F954" w14:textId="77777777">
            <w:pPr>
              <w:rPr>
                <w:rFonts w:eastAsia="Times New Roman" w:cs="Arial"/>
                <w:b/>
                <w:bCs/>
              </w:rPr>
            </w:pPr>
            <w:r w:rsidRPr="001C3B04">
              <w:rPr>
                <w:rFonts w:eastAsia="Times New Roman" w:cs="Arial"/>
                <w:b/>
                <w:bCs/>
              </w:rPr>
              <w:t>Code</w:t>
            </w:r>
          </w:p>
        </w:tc>
        <w:tc>
          <w:tcPr>
            <w:tcW w:w="5845" w:type="dxa"/>
            <w:shd w:val="clear" w:color="auto" w:fill="BFBFBF" w:themeFill="background1" w:themeFillShade="BF"/>
            <w:noWrap/>
            <w:hideMark/>
          </w:tcPr>
          <w:p w:rsidRPr="001C3B04" w:rsidR="00857EA9" w:rsidP="00E92BA0" w:rsidRDefault="00857EA9" w14:paraId="26B6E6A1" w14:textId="77777777">
            <w:pPr>
              <w:rPr>
                <w:rFonts w:eastAsia="Times New Roman" w:cs="Arial"/>
                <w:b/>
                <w:bCs/>
              </w:rPr>
            </w:pPr>
            <w:r w:rsidRPr="001C3B04">
              <w:rPr>
                <w:rFonts w:eastAsia="Times New Roman" w:cs="Arial"/>
                <w:b/>
                <w:bCs/>
              </w:rPr>
              <w:t>Description</w:t>
            </w:r>
          </w:p>
        </w:tc>
      </w:tr>
      <w:tr w:rsidR="00857EA9" w:rsidTr="005017F9" w14:paraId="237B7857" w14:textId="77777777">
        <w:trPr>
          <w:trHeight w:val="255"/>
        </w:trPr>
        <w:tc>
          <w:tcPr>
            <w:tcW w:w="1042" w:type="dxa"/>
            <w:noWrap/>
          </w:tcPr>
          <w:p w:rsidR="00857EA9" w:rsidP="00E92BA0" w:rsidRDefault="00857EA9" w14:paraId="7B54D876" w14:textId="77777777">
            <w:pPr>
              <w:spacing w:line="276" w:lineRule="auto"/>
            </w:pPr>
            <w:r>
              <w:t>AM02</w:t>
            </w:r>
          </w:p>
        </w:tc>
        <w:tc>
          <w:tcPr>
            <w:tcW w:w="5845" w:type="dxa"/>
            <w:noWrap/>
          </w:tcPr>
          <w:p w:rsidR="00857EA9" w:rsidP="00E92BA0" w:rsidRDefault="00857EA9" w14:paraId="010121D4" w14:textId="77777777">
            <w:pPr>
              <w:spacing w:line="276" w:lineRule="auto"/>
            </w:pPr>
            <w:r>
              <w:t>Not allowed amount</w:t>
            </w:r>
          </w:p>
        </w:tc>
      </w:tr>
      <w:tr w:rsidR="00857EA9" w:rsidTr="005017F9" w14:paraId="39481AF4" w14:textId="77777777">
        <w:trPr>
          <w:trHeight w:val="255"/>
        </w:trPr>
        <w:tc>
          <w:tcPr>
            <w:tcW w:w="1042" w:type="dxa"/>
            <w:noWrap/>
          </w:tcPr>
          <w:p w:rsidR="00857EA9" w:rsidP="00E92BA0" w:rsidRDefault="00857EA9" w14:paraId="52C46F88" w14:textId="77777777">
            <w:pPr>
              <w:spacing w:line="276" w:lineRule="auto"/>
            </w:pPr>
            <w:r>
              <w:t>DT01</w:t>
            </w:r>
          </w:p>
        </w:tc>
        <w:tc>
          <w:tcPr>
            <w:tcW w:w="5845" w:type="dxa"/>
            <w:noWrap/>
          </w:tcPr>
          <w:p w:rsidR="00857EA9" w:rsidP="00E92BA0" w:rsidRDefault="00857EA9" w14:paraId="54F79626" w14:textId="77777777">
            <w:pPr>
              <w:spacing w:line="276" w:lineRule="auto"/>
              <w:rPr>
                <w:lang w:val="en-GB"/>
              </w:rPr>
            </w:pPr>
            <w:r>
              <w:t>Invalid date</w:t>
            </w:r>
          </w:p>
        </w:tc>
      </w:tr>
    </w:tbl>
    <w:p w:rsidR="00857EA9" w:rsidP="00E92BA0" w:rsidRDefault="00857EA9" w14:paraId="1E3ED2BE" w14:textId="77777777"/>
    <w:p w:rsidR="00857EA9" w:rsidP="00E92BA0" w:rsidRDefault="00857EA9" w14:paraId="6B277D2A" w14:textId="77777777">
      <w:r w:rsidRPr="00BF0645">
        <w:t>These are used in the pa</w:t>
      </w:r>
      <w:r>
        <w:t>cs.004 payment return</w:t>
      </w:r>
      <w:r w:rsidRPr="00BF0645">
        <w:t xml:space="preserve"> message</w:t>
      </w:r>
      <w:r>
        <w:t xml:space="preserve"> for Bank Error only</w:t>
      </w:r>
    </w:p>
    <w:p w:rsidR="00857EA9" w:rsidP="00E92BA0" w:rsidRDefault="00857EA9" w14:paraId="64F9B2A9" w14:textId="77777777"/>
    <w:tbl>
      <w:tblPr>
        <w:tblStyle w:val="TableGrid"/>
        <w:tblW w:w="6887" w:type="dxa"/>
        <w:tblInd w:w="108" w:type="dxa"/>
        <w:tblLook w:val="04A0" w:firstRow="1" w:lastRow="0" w:firstColumn="1" w:lastColumn="0" w:noHBand="0" w:noVBand="1"/>
      </w:tblPr>
      <w:tblGrid>
        <w:gridCol w:w="1042"/>
        <w:gridCol w:w="5845"/>
      </w:tblGrid>
      <w:tr w:rsidRPr="001C3B04" w:rsidR="00857EA9" w:rsidTr="00F425D5" w14:paraId="486AD6EE" w14:textId="77777777">
        <w:trPr>
          <w:trHeight w:val="255"/>
        </w:trPr>
        <w:tc>
          <w:tcPr>
            <w:tcW w:w="1042" w:type="dxa"/>
            <w:shd w:val="clear" w:color="auto" w:fill="BFBFBF" w:themeFill="background1" w:themeFillShade="BF"/>
            <w:noWrap/>
            <w:hideMark/>
          </w:tcPr>
          <w:p w:rsidRPr="001C3B04" w:rsidR="00857EA9" w:rsidP="00E92BA0" w:rsidRDefault="00857EA9" w14:paraId="5A47E7B7" w14:textId="77777777">
            <w:pPr>
              <w:rPr>
                <w:rFonts w:eastAsia="Times New Roman" w:cs="Arial"/>
                <w:b/>
                <w:bCs/>
              </w:rPr>
            </w:pPr>
            <w:r w:rsidRPr="001C3B04">
              <w:rPr>
                <w:rFonts w:eastAsia="Times New Roman" w:cs="Arial"/>
                <w:b/>
                <w:bCs/>
              </w:rPr>
              <w:t>Code</w:t>
            </w:r>
          </w:p>
        </w:tc>
        <w:tc>
          <w:tcPr>
            <w:tcW w:w="5845" w:type="dxa"/>
            <w:shd w:val="clear" w:color="auto" w:fill="BFBFBF" w:themeFill="background1" w:themeFillShade="BF"/>
            <w:noWrap/>
            <w:hideMark/>
          </w:tcPr>
          <w:p w:rsidRPr="001C3B04" w:rsidR="00857EA9" w:rsidP="00E92BA0" w:rsidRDefault="00857EA9" w14:paraId="13914E05" w14:textId="77777777">
            <w:pPr>
              <w:rPr>
                <w:rFonts w:eastAsia="Times New Roman" w:cs="Arial"/>
                <w:b/>
                <w:bCs/>
              </w:rPr>
            </w:pPr>
            <w:r w:rsidRPr="001C3B04">
              <w:rPr>
                <w:rFonts w:eastAsia="Times New Roman" w:cs="Arial"/>
                <w:b/>
                <w:bCs/>
              </w:rPr>
              <w:t>Description</w:t>
            </w:r>
          </w:p>
        </w:tc>
      </w:tr>
      <w:tr w:rsidR="00857EA9" w:rsidTr="00F425D5" w14:paraId="7297C6F7" w14:textId="77777777">
        <w:trPr>
          <w:trHeight w:val="255"/>
        </w:trPr>
        <w:tc>
          <w:tcPr>
            <w:tcW w:w="1042" w:type="dxa"/>
            <w:noWrap/>
            <w:hideMark/>
          </w:tcPr>
          <w:p w:rsidR="00857EA9" w:rsidP="00E92BA0" w:rsidRDefault="00857EA9" w14:paraId="45C43C61" w14:textId="77777777">
            <w:pPr>
              <w:spacing w:line="276" w:lineRule="auto"/>
              <w:rPr>
                <w:rFonts w:eastAsiaTheme="minorHAnsi"/>
              </w:rPr>
            </w:pPr>
            <w:r>
              <w:t>BE08</w:t>
            </w:r>
          </w:p>
        </w:tc>
        <w:tc>
          <w:tcPr>
            <w:tcW w:w="5845" w:type="dxa"/>
            <w:noWrap/>
            <w:hideMark/>
          </w:tcPr>
          <w:p w:rsidR="00857EA9" w:rsidP="00E92BA0" w:rsidRDefault="00857EA9" w14:paraId="144D3FDD" w14:textId="77777777">
            <w:pPr>
              <w:spacing w:line="276" w:lineRule="auto"/>
              <w:rPr>
                <w:rFonts w:eastAsiaTheme="minorHAnsi"/>
              </w:rPr>
            </w:pPr>
            <w:r>
              <w:t>Bank error</w:t>
            </w:r>
          </w:p>
        </w:tc>
      </w:tr>
    </w:tbl>
    <w:p w:rsidR="00857EA9" w:rsidP="00E92BA0" w:rsidRDefault="00857EA9" w14:paraId="43B8EF16" w14:textId="77777777"/>
    <w:p w:rsidR="00966913" w:rsidP="00E92BA0" w:rsidRDefault="00966913" w14:paraId="28B8F47D" w14:textId="77777777">
      <w:pPr>
        <w:rPr>
          <w:b/>
          <w:color w:val="4F81BD"/>
        </w:rPr>
      </w:pPr>
      <w:bookmarkStart w:name="_Toc457887974" w:id="9052"/>
      <w:bookmarkStart w:name="_Toc457913343" w:id="9053"/>
      <w:bookmarkStart w:name="_Toc458068832" w:id="9054"/>
      <w:bookmarkStart w:name="_Toc458069426" w:id="9055"/>
      <w:bookmarkStart w:name="_Toc458070043" w:id="9056"/>
      <w:bookmarkStart w:name="Message_Element_Name" w:id="9057"/>
      <w:bookmarkEnd w:id="9052"/>
      <w:bookmarkEnd w:id="9053"/>
      <w:bookmarkEnd w:id="9054"/>
      <w:bookmarkEnd w:id="9055"/>
      <w:bookmarkEnd w:id="9056"/>
    </w:p>
    <w:p w:rsidRPr="00616C33" w:rsidR="00D521C9" w:rsidP="002C2973" w:rsidRDefault="00D521C9" w14:paraId="5A881C8D" w14:textId="77777777">
      <w:pPr>
        <w:pStyle w:val="Heading2"/>
        <w:numPr>
          <w:ilvl w:val="1"/>
          <w:numId w:val="56"/>
        </w:numPr>
        <w:spacing w:before="0" w:after="0" w:line="240" w:lineRule="auto"/>
        <w:ind w:left="0" w:firstLine="0"/>
        <w:outlineLvl w:val="1"/>
        <w:rPr>
          <w:rFonts w:ascii="Calibri" w:hAnsi="Calibri"/>
          <w:color w:val="4F81BD"/>
          <w:sz w:val="22"/>
          <w:szCs w:val="22"/>
          <w:lang w:val="en-ZA"/>
        </w:rPr>
      </w:pPr>
      <w:bookmarkStart w:name="_Toc536096887" w:id="9058"/>
      <w:r w:rsidRPr="00616C33">
        <w:rPr>
          <w:rFonts w:ascii="Calibri" w:hAnsi="Calibri"/>
          <w:color w:val="4F81BD"/>
          <w:sz w:val="22"/>
          <w:szCs w:val="22"/>
          <w:lang w:val="en-ZA"/>
        </w:rPr>
        <w:t>Message Element Name table</w:t>
      </w:r>
      <w:bookmarkEnd w:id="9046"/>
      <w:bookmarkEnd w:id="9047"/>
      <w:bookmarkEnd w:id="9058"/>
      <w:r w:rsidRPr="00616C33">
        <w:rPr>
          <w:rFonts w:ascii="Calibri" w:hAnsi="Calibri"/>
          <w:color w:val="4F81BD"/>
          <w:sz w:val="22"/>
          <w:szCs w:val="22"/>
          <w:lang w:val="en-ZA"/>
        </w:rPr>
        <w:t xml:space="preserve"> </w:t>
      </w:r>
    </w:p>
    <w:bookmarkEnd w:id="9057"/>
    <w:p w:rsidR="00D521C9" w:rsidP="00E92BA0" w:rsidRDefault="00D521C9" w14:paraId="32BC2F74" w14:textId="77777777">
      <w:pPr>
        <w:rPr>
          <w:rFonts w:cs="Arial"/>
        </w:rPr>
      </w:pPr>
    </w:p>
    <w:p w:rsidRPr="00616C33" w:rsidR="00D521C9" w:rsidP="00E92BA0" w:rsidRDefault="00D521C9" w14:paraId="787553FF" w14:textId="77777777">
      <w:r w:rsidRPr="00616C33">
        <w:t>This table provides the abbreviated element names to be returned in the fields Message Element Name in status reports. These are the selected options:</w:t>
      </w:r>
    </w:p>
    <w:p w:rsidRPr="008A1534" w:rsidR="00D521C9" w:rsidP="00E92BA0" w:rsidRDefault="00D521C9" w14:paraId="48245C31" w14:textId="77777777">
      <w:pPr>
        <w:rPr>
          <w:rFonts w:cs="Arial"/>
          <w:lang w:eastAsia="en-ZA"/>
        </w:rPr>
      </w:pPr>
    </w:p>
    <w:tbl>
      <w:tblPr>
        <w:tblW w:w="8789" w:type="dxa"/>
        <w:tblInd w:w="108" w:type="dxa"/>
        <w:tblBorders>
          <w:top w:val="single" w:color="78C0D4" w:sz="8" w:space="0"/>
          <w:left w:val="single" w:color="78C0D4" w:sz="8" w:space="0"/>
          <w:bottom w:val="single" w:color="78C0D4" w:sz="8" w:space="0"/>
          <w:right w:val="single" w:color="78C0D4" w:sz="8" w:space="0"/>
          <w:insideH w:val="single" w:color="78C0D4" w:sz="8" w:space="0"/>
        </w:tblBorders>
        <w:tblLook w:val="0620" w:firstRow="1" w:lastRow="0" w:firstColumn="0" w:lastColumn="0" w:noHBand="1" w:noVBand="1"/>
      </w:tblPr>
      <w:tblGrid>
        <w:gridCol w:w="2366"/>
        <w:gridCol w:w="6423"/>
      </w:tblGrid>
      <w:tr w:rsidRPr="008A1534" w:rsidR="00D521C9" w:rsidTr="004951CA" w14:paraId="3A1F8E3B" w14:textId="77777777">
        <w:trPr>
          <w:trHeight w:val="344"/>
          <w:tblHeader/>
        </w:trPr>
        <w:tc>
          <w:tcPr>
            <w:tcW w:w="2366" w:type="dxa"/>
            <w:tcBorders>
              <w:top w:val="single" w:color="000000" w:sz="8" w:space="0"/>
              <w:left w:val="single" w:color="000000" w:sz="8" w:space="0"/>
              <w:bottom w:val="single" w:color="auto" w:sz="8" w:space="0"/>
              <w:right w:val="single" w:color="000000" w:sz="8" w:space="0"/>
            </w:tcBorders>
            <w:shd w:val="clear" w:color="auto" w:fill="BFBFBF"/>
          </w:tcPr>
          <w:p w:rsidRPr="008A1534" w:rsidR="00D521C9" w:rsidP="00E92BA0" w:rsidRDefault="00D521C9" w14:paraId="35F195B3" w14:textId="77777777">
            <w:pPr>
              <w:rPr>
                <w:rFonts w:eastAsia="Times New Roman" w:cs="Arial"/>
                <w:b/>
                <w:bCs/>
              </w:rPr>
            </w:pPr>
            <w:r>
              <w:rPr>
                <w:rFonts w:eastAsia="Times New Roman" w:cs="Arial"/>
                <w:b/>
                <w:bCs/>
              </w:rPr>
              <w:t>Message Element</w:t>
            </w:r>
          </w:p>
        </w:tc>
        <w:tc>
          <w:tcPr>
            <w:tcW w:w="6423" w:type="dxa"/>
            <w:tcBorders>
              <w:top w:val="single" w:color="000000" w:sz="8" w:space="0"/>
              <w:left w:val="single" w:color="000000" w:sz="8" w:space="0"/>
              <w:bottom w:val="single" w:color="auto" w:sz="8" w:space="0"/>
              <w:right w:val="single" w:color="000000" w:sz="8" w:space="0"/>
            </w:tcBorders>
            <w:shd w:val="clear" w:color="auto" w:fill="BFBFBF"/>
          </w:tcPr>
          <w:p w:rsidRPr="008A1534" w:rsidR="00D521C9" w:rsidP="00E92BA0" w:rsidRDefault="00D521C9" w14:paraId="1008BBF6" w14:textId="77777777">
            <w:pPr>
              <w:rPr>
                <w:rFonts w:eastAsia="Times New Roman" w:cs="Arial"/>
                <w:b/>
                <w:bCs/>
              </w:rPr>
            </w:pPr>
            <w:r>
              <w:rPr>
                <w:rFonts w:eastAsia="Times New Roman" w:cs="Arial"/>
                <w:b/>
                <w:bCs/>
              </w:rPr>
              <w:t>Message Element Name</w:t>
            </w:r>
          </w:p>
        </w:tc>
      </w:tr>
      <w:tr w:rsidRPr="008A1534" w:rsidR="00ED7697" w:rsidTr="004951CA" w14:paraId="0CEFA1C1"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EC1224" w:rsidR="00ED7697" w:rsidP="00E92BA0" w:rsidRDefault="00ED7697" w14:paraId="67A03A4F" w14:textId="77777777">
            <w:pPr>
              <w:rPr>
                <w:rFonts w:cs="Arial"/>
                <w:b/>
                <w:sz w:val="20"/>
                <w:szCs w:val="20"/>
              </w:rPr>
            </w:pPr>
            <w:r>
              <w:rPr>
                <w:rFonts w:cs="Arial"/>
                <w:b/>
                <w:sz w:val="20"/>
                <w:szCs w:val="20"/>
              </w:rPr>
              <w:t>&lt;AdjstCtgy&gt;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08E9D07B" w14:textId="77777777">
            <w:pPr>
              <w:rPr>
                <w:rFonts w:eastAsia="Times New Roman" w:cs="Arial"/>
              </w:rPr>
            </w:pPr>
            <w:r>
              <w:rPr>
                <w:rFonts w:eastAsia="Times New Roman" w:cs="Arial"/>
              </w:rPr>
              <w:t>Adjustment Category</w:t>
            </w:r>
          </w:p>
        </w:tc>
      </w:tr>
      <w:tr w:rsidRPr="008A1534" w:rsidR="00ED7697" w:rsidTr="004951CA" w14:paraId="4B8E21FF"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601D1CE3" w14:textId="77777777">
            <w:pPr>
              <w:rPr>
                <w:rFonts w:cs="Arial"/>
                <w:b/>
                <w:sz w:val="20"/>
                <w:szCs w:val="20"/>
              </w:rPr>
            </w:pPr>
            <w:r w:rsidRPr="00EC1224">
              <w:rPr>
                <w:rFonts w:cs="Arial"/>
                <w:b/>
                <w:sz w:val="20"/>
                <w:szCs w:val="20"/>
              </w:rPr>
              <w:t>&lt;Assgne&gt;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57EA1E02" w14:textId="77777777">
            <w:pPr>
              <w:rPr>
                <w:rFonts w:eastAsia="Times New Roman" w:cs="Arial"/>
              </w:rPr>
            </w:pPr>
            <w:r>
              <w:rPr>
                <w:rFonts w:eastAsia="Times New Roman" w:cs="Arial"/>
              </w:rPr>
              <w:t>Assignee</w:t>
            </w:r>
          </w:p>
        </w:tc>
      </w:tr>
      <w:tr w:rsidRPr="008A1534" w:rsidR="00ED7697" w:rsidTr="004951CA" w14:paraId="20895C6D"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EC1224" w:rsidR="00ED7697" w:rsidP="00E92BA0" w:rsidRDefault="00ED7697" w14:paraId="26BB035D" w14:textId="77777777">
            <w:pPr>
              <w:rPr>
                <w:rFonts w:cs="Arial"/>
                <w:b/>
                <w:sz w:val="20"/>
                <w:szCs w:val="20"/>
              </w:rPr>
            </w:pPr>
            <w:r>
              <w:rPr>
                <w:rFonts w:cs="Arial"/>
                <w:b/>
                <w:sz w:val="20"/>
                <w:szCs w:val="20"/>
              </w:rPr>
              <w:t xml:space="preserve"> </w:t>
            </w:r>
            <w:r w:rsidRPr="001A2189">
              <w:rPr>
                <w:rFonts w:cs="Arial"/>
                <w:b/>
                <w:sz w:val="20"/>
                <w:szCs w:val="20"/>
              </w:rPr>
              <w:t>&lt;Assgnr&gt;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6F7CC473" w14:textId="77777777">
            <w:pPr>
              <w:rPr>
                <w:rFonts w:eastAsia="Times New Roman" w:cs="Arial"/>
              </w:rPr>
            </w:pPr>
            <w:r>
              <w:rPr>
                <w:rFonts w:eastAsia="Times New Roman" w:cs="Arial"/>
              </w:rPr>
              <w:t>Assigner</w:t>
            </w:r>
          </w:p>
        </w:tc>
      </w:tr>
      <w:tr w:rsidRPr="008A1534" w:rsidR="00ED7697" w:rsidTr="004951CA" w14:paraId="67F8925C"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00ED7697" w:rsidP="00E92BA0" w:rsidRDefault="00ED7697" w14:paraId="50AB83C2" w14:textId="77777777">
            <w:pPr>
              <w:rPr>
                <w:rFonts w:cs="Arial"/>
                <w:b/>
                <w:sz w:val="20"/>
                <w:szCs w:val="20"/>
              </w:rPr>
            </w:pPr>
            <w:r>
              <w:rPr>
                <w:rFonts w:cs="Arial"/>
                <w:b/>
                <w:sz w:val="20"/>
                <w:szCs w:val="20"/>
              </w:rPr>
              <w:t>&lt;AthnctnTp&gt;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5EEA923A" w14:textId="77777777">
            <w:pPr>
              <w:rPr>
                <w:rFonts w:eastAsia="Times New Roman" w:cs="Arial"/>
              </w:rPr>
            </w:pPr>
            <w:r>
              <w:rPr>
                <w:rFonts w:eastAsia="Times New Roman" w:cs="Arial"/>
              </w:rPr>
              <w:t>Authentication Type</w:t>
            </w:r>
          </w:p>
        </w:tc>
      </w:tr>
      <w:tr w:rsidRPr="008A1534" w:rsidR="00ED7697" w:rsidTr="004951CA" w14:paraId="4A468542"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00ED7697" w:rsidP="00E92BA0" w:rsidRDefault="00ED7697" w14:paraId="4613C4B7" w14:textId="77777777">
            <w:pPr>
              <w:rPr>
                <w:rFonts w:cs="Arial"/>
                <w:b/>
                <w:sz w:val="20"/>
                <w:szCs w:val="20"/>
              </w:rPr>
            </w:pPr>
            <w:r>
              <w:rPr>
                <w:rFonts w:cs="Arial"/>
                <w:b/>
                <w:sz w:val="20"/>
                <w:szCs w:val="20"/>
              </w:rPr>
              <w:t>&lt;Authstn&gt;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7F6E6C87" w14:textId="77777777">
            <w:pPr>
              <w:rPr>
                <w:rFonts w:eastAsia="Times New Roman" w:cs="Arial"/>
              </w:rPr>
            </w:pPr>
            <w:r>
              <w:rPr>
                <w:rFonts w:eastAsia="Times New Roman" w:cs="Arial"/>
              </w:rPr>
              <w:t>Authorisation (MAC)</w:t>
            </w:r>
          </w:p>
        </w:tc>
      </w:tr>
      <w:tr w:rsidRPr="008A1534" w:rsidR="00ED7697" w:rsidTr="004951CA" w14:paraId="58EF3187"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0E730587" w14:textId="77777777">
            <w:pPr>
              <w:rPr>
                <w:rFonts w:eastAsia="Times New Roman" w:cs="Arial"/>
              </w:rPr>
            </w:pPr>
            <w:r w:rsidRPr="00854868">
              <w:rPr>
                <w:rFonts w:cs="Arial"/>
                <w:b/>
                <w:sz w:val="20"/>
                <w:szCs w:val="20"/>
              </w:rPr>
              <w:t>&lt;Cdtr&gt;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6DA7C9A2" w14:textId="77777777">
            <w:pPr>
              <w:rPr>
                <w:rFonts w:eastAsia="Times New Roman" w:cs="Arial"/>
              </w:rPr>
            </w:pPr>
            <w:r>
              <w:rPr>
                <w:rFonts w:eastAsia="Times New Roman" w:cs="Arial"/>
              </w:rPr>
              <w:t>Creditor</w:t>
            </w:r>
          </w:p>
        </w:tc>
      </w:tr>
      <w:tr w:rsidRPr="008A1534" w:rsidR="00ED7697" w:rsidTr="004951CA" w14:paraId="3C8E29FC"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6B4BF49D" w14:textId="77777777">
            <w:pPr>
              <w:rPr>
                <w:rFonts w:eastAsia="Times New Roman" w:cs="Arial"/>
              </w:rPr>
            </w:pPr>
            <w:r w:rsidRPr="00854868">
              <w:rPr>
                <w:rFonts w:cs="Arial"/>
                <w:b/>
                <w:sz w:val="20"/>
                <w:szCs w:val="20"/>
              </w:rPr>
              <w:t>&lt;CdtrAcct&gt;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5BF40C71" w14:textId="77777777">
            <w:pPr>
              <w:rPr>
                <w:rFonts w:eastAsia="Times New Roman" w:cs="Arial"/>
              </w:rPr>
            </w:pPr>
            <w:r>
              <w:rPr>
                <w:rFonts w:eastAsia="Times New Roman" w:cs="Arial"/>
              </w:rPr>
              <w:t>Creditor Account</w:t>
            </w:r>
          </w:p>
        </w:tc>
      </w:tr>
      <w:tr w:rsidRPr="008A1534" w:rsidR="00ED7697" w:rsidTr="004951CA" w14:paraId="09F761D8"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34ED87B5" w14:textId="77777777">
            <w:pPr>
              <w:rPr>
                <w:rFonts w:eastAsia="Times New Roman" w:cs="Arial"/>
              </w:rPr>
            </w:pPr>
            <w:r w:rsidRPr="00854868">
              <w:rPr>
                <w:rFonts w:cs="Arial"/>
                <w:b/>
                <w:sz w:val="20"/>
                <w:szCs w:val="20"/>
              </w:rPr>
              <w:t>&lt;CdtrAgt&gt;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177BF875" w14:textId="77777777">
            <w:pPr>
              <w:rPr>
                <w:rFonts w:eastAsia="Times New Roman" w:cs="Arial"/>
              </w:rPr>
            </w:pPr>
            <w:r>
              <w:rPr>
                <w:rFonts w:eastAsia="Times New Roman" w:cs="Arial"/>
              </w:rPr>
              <w:t>Creditor Agent</w:t>
            </w:r>
          </w:p>
        </w:tc>
      </w:tr>
      <w:tr w:rsidRPr="008A1534" w:rsidR="00ED7697" w:rsidTr="004951CA" w14:paraId="1FA4ED2B"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72715DED" w14:textId="77777777">
            <w:pPr>
              <w:rPr>
                <w:rFonts w:cs="Arial"/>
                <w:b/>
                <w:sz w:val="20"/>
                <w:szCs w:val="20"/>
              </w:rPr>
            </w:pPr>
            <w:r>
              <w:rPr>
                <w:rFonts w:cs="Arial"/>
                <w:b/>
                <w:sz w:val="20"/>
                <w:szCs w:val="20"/>
              </w:rPr>
              <w:t>&lt;Chnnl&gt;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022D51BA" w14:textId="77777777">
            <w:pPr>
              <w:rPr>
                <w:rFonts w:eastAsia="Times New Roman" w:cs="Arial"/>
              </w:rPr>
            </w:pPr>
            <w:r>
              <w:rPr>
                <w:rFonts w:eastAsia="Times New Roman" w:cs="Arial"/>
              </w:rPr>
              <w:t>Authentication Channel</w:t>
            </w:r>
          </w:p>
        </w:tc>
      </w:tr>
      <w:tr w:rsidRPr="008A1534" w:rsidR="00ED7697" w:rsidTr="004951CA" w14:paraId="3AA72109"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152B3EA0" w14:textId="77777777">
            <w:pPr>
              <w:rPr>
                <w:rFonts w:eastAsia="Times New Roman" w:cs="Arial"/>
              </w:rPr>
            </w:pPr>
            <w:r w:rsidRPr="00854868">
              <w:rPr>
                <w:rFonts w:cs="Arial"/>
                <w:b/>
                <w:sz w:val="20"/>
                <w:szCs w:val="20"/>
              </w:rPr>
              <w:t>&lt;ChrgBr&gt;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370E4CDA" w14:textId="77777777">
            <w:pPr>
              <w:rPr>
                <w:rFonts w:eastAsia="Times New Roman" w:cs="Arial"/>
              </w:rPr>
            </w:pPr>
            <w:r>
              <w:rPr>
                <w:rFonts w:eastAsia="Times New Roman" w:cs="Arial"/>
              </w:rPr>
              <w:t>Charge bearer</w:t>
            </w:r>
          </w:p>
        </w:tc>
      </w:tr>
      <w:tr w:rsidRPr="008A1534" w:rsidR="00ED7697" w:rsidTr="004951CA" w14:paraId="33AAE8C7"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38AB27F1" w14:textId="77777777">
            <w:pPr>
              <w:rPr>
                <w:rFonts w:cs="Arial"/>
                <w:b/>
                <w:sz w:val="20"/>
                <w:szCs w:val="20"/>
              </w:rPr>
            </w:pPr>
            <w:r>
              <w:rPr>
                <w:rFonts w:cs="Arial"/>
                <w:b/>
                <w:sz w:val="20"/>
                <w:szCs w:val="20"/>
              </w:rPr>
              <w:t>&lt;CllctnDy&gt;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192821F1" w14:textId="77777777">
            <w:pPr>
              <w:rPr>
                <w:rFonts w:eastAsia="Times New Roman" w:cs="Arial"/>
              </w:rPr>
            </w:pPr>
            <w:r>
              <w:rPr>
                <w:rFonts w:eastAsia="Times New Roman" w:cs="Arial"/>
              </w:rPr>
              <w:t>Collection Day</w:t>
            </w:r>
          </w:p>
        </w:tc>
      </w:tr>
      <w:tr w:rsidRPr="008A1534" w:rsidR="00ED7697" w:rsidTr="004951CA" w14:paraId="06A99221"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3EB0E60C" w14:textId="77777777">
            <w:pPr>
              <w:rPr>
                <w:rFonts w:eastAsia="Times New Roman" w:cs="Arial"/>
              </w:rPr>
            </w:pPr>
            <w:r w:rsidRPr="00854868">
              <w:rPr>
                <w:rFonts w:cs="Arial"/>
                <w:b/>
                <w:sz w:val="20"/>
                <w:szCs w:val="20"/>
              </w:rPr>
              <w:t>&lt;ClrSys&gt;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23762657" w14:textId="77777777">
            <w:pPr>
              <w:rPr>
                <w:rFonts w:eastAsia="Times New Roman" w:cs="Arial"/>
              </w:rPr>
            </w:pPr>
            <w:r>
              <w:rPr>
                <w:rFonts w:eastAsia="Times New Roman" w:cs="Arial"/>
              </w:rPr>
              <w:t>Clearing System identifier</w:t>
            </w:r>
          </w:p>
        </w:tc>
      </w:tr>
      <w:tr w:rsidRPr="008A1534" w:rsidR="00ED7697" w:rsidTr="004951CA" w14:paraId="4079CE12"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3257AA25" w14:textId="77777777">
            <w:pPr>
              <w:rPr>
                <w:rFonts w:cs="Arial"/>
                <w:b/>
                <w:sz w:val="20"/>
                <w:szCs w:val="20"/>
              </w:rPr>
            </w:pPr>
            <w:r>
              <w:rPr>
                <w:rFonts w:cs="Arial"/>
                <w:b/>
                <w:sz w:val="20"/>
                <w:szCs w:val="20"/>
              </w:rPr>
              <w:t>&lt;ColltnAmt&gt;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68272315" w14:textId="77777777">
            <w:pPr>
              <w:rPr>
                <w:rFonts w:eastAsia="Times New Roman" w:cs="Arial"/>
              </w:rPr>
            </w:pPr>
            <w:r>
              <w:rPr>
                <w:rFonts w:eastAsia="Times New Roman" w:cs="Arial"/>
              </w:rPr>
              <w:t>Collection Amount</w:t>
            </w:r>
          </w:p>
        </w:tc>
      </w:tr>
      <w:tr w:rsidRPr="008A1534" w:rsidR="00ED7697" w:rsidTr="004951CA" w14:paraId="42EA3BD1"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1BE36288" w14:textId="77777777">
            <w:pPr>
              <w:rPr>
                <w:rFonts w:cs="Arial"/>
                <w:b/>
                <w:sz w:val="20"/>
                <w:szCs w:val="20"/>
              </w:rPr>
            </w:pPr>
            <w:r w:rsidRPr="001A2189">
              <w:rPr>
                <w:rFonts w:cs="Arial"/>
                <w:b/>
                <w:sz w:val="20"/>
                <w:szCs w:val="20"/>
              </w:rPr>
              <w:t>&lt;Conf&gt;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7D47B4A6" w14:textId="77777777">
            <w:pPr>
              <w:rPr>
                <w:rFonts w:eastAsia="Times New Roman" w:cs="Arial"/>
              </w:rPr>
            </w:pPr>
            <w:r>
              <w:rPr>
                <w:rFonts w:eastAsia="Times New Roman" w:cs="Arial"/>
              </w:rPr>
              <w:t>Status of Investigation</w:t>
            </w:r>
          </w:p>
        </w:tc>
      </w:tr>
      <w:tr w:rsidRPr="008A1534" w:rsidR="00ED7697" w:rsidTr="004951CA" w14:paraId="291E3483"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2F058FFA" w14:textId="77777777">
            <w:pPr>
              <w:rPr>
                <w:rFonts w:eastAsia="Times New Roman" w:cs="Arial"/>
              </w:rPr>
            </w:pPr>
            <w:r w:rsidRPr="00854868">
              <w:rPr>
                <w:rFonts w:cs="Arial"/>
                <w:b/>
                <w:sz w:val="20"/>
                <w:szCs w:val="20"/>
              </w:rPr>
              <w:t>&lt;CreDtTm&gt;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03713580" w14:textId="77777777">
            <w:pPr>
              <w:rPr>
                <w:rFonts w:eastAsia="Times New Roman" w:cs="Arial"/>
              </w:rPr>
            </w:pPr>
            <w:r>
              <w:rPr>
                <w:rFonts w:eastAsia="Times New Roman" w:cs="Arial"/>
              </w:rPr>
              <w:t>Creation date and time</w:t>
            </w:r>
          </w:p>
        </w:tc>
      </w:tr>
      <w:tr w:rsidRPr="008A1534" w:rsidR="00ED7697" w:rsidTr="004951CA" w14:paraId="3EE689EE"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06D1443C" w14:textId="77777777">
            <w:pPr>
              <w:rPr>
                <w:rFonts w:eastAsia="Times New Roman" w:cs="Arial"/>
              </w:rPr>
            </w:pPr>
            <w:r w:rsidRPr="00854868">
              <w:rPr>
                <w:rFonts w:cs="Arial"/>
                <w:b/>
                <w:sz w:val="20"/>
                <w:szCs w:val="20"/>
              </w:rPr>
              <w:t>&lt;CtctDtls&gt;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25335F94" w14:textId="77777777">
            <w:pPr>
              <w:rPr>
                <w:rFonts w:eastAsia="Times New Roman" w:cs="Arial"/>
              </w:rPr>
            </w:pPr>
            <w:r>
              <w:rPr>
                <w:rFonts w:eastAsia="Times New Roman" w:cs="Arial"/>
              </w:rPr>
              <w:t>Creditor Details</w:t>
            </w:r>
          </w:p>
        </w:tc>
      </w:tr>
      <w:tr w:rsidRPr="008A1534" w:rsidR="00ED7697" w:rsidTr="004951CA" w14:paraId="110936CE"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00ED7697" w:rsidP="00E92BA0" w:rsidRDefault="00ED7697" w14:paraId="2D464F25" w14:textId="77777777">
            <w:r>
              <w:rPr>
                <w:rFonts w:cs="Arial"/>
                <w:b/>
                <w:sz w:val="20"/>
                <w:szCs w:val="20"/>
              </w:rPr>
              <w:t>&lt;</w:t>
            </w:r>
            <w:r w:rsidRPr="00161A04">
              <w:rPr>
                <w:rFonts w:cs="Arial"/>
                <w:b/>
                <w:sz w:val="20"/>
                <w:szCs w:val="20"/>
              </w:rPr>
              <w:t>CtgyPurp&gt;</w:t>
            </w:r>
          </w:p>
        </w:tc>
        <w:tc>
          <w:tcPr>
            <w:tcW w:w="6423" w:type="dxa"/>
            <w:tcBorders>
              <w:top w:val="single" w:color="auto" w:sz="8" w:space="0"/>
              <w:left w:val="single" w:color="auto" w:sz="8" w:space="0"/>
              <w:bottom w:val="single" w:color="auto" w:sz="8" w:space="0"/>
              <w:right w:val="single" w:color="auto" w:sz="8" w:space="0"/>
            </w:tcBorders>
          </w:tcPr>
          <w:p w:rsidRPr="00043442" w:rsidR="00ED7697" w:rsidP="00E92BA0" w:rsidRDefault="00ED7697" w14:paraId="7D57168E" w14:textId="77777777">
            <w:r>
              <w:rPr>
                <w:rFonts w:cs="Arial"/>
                <w:sz w:val="20"/>
                <w:szCs w:val="20"/>
              </w:rPr>
              <w:t>Category Purpose</w:t>
            </w:r>
          </w:p>
        </w:tc>
      </w:tr>
      <w:tr w:rsidRPr="008A1534" w:rsidR="00ED7697" w:rsidTr="004951CA" w14:paraId="420729E2"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298841FF" w14:textId="77777777">
            <w:pPr>
              <w:rPr>
                <w:rFonts w:eastAsia="Times New Roman" w:cs="Arial"/>
              </w:rPr>
            </w:pPr>
            <w:r w:rsidRPr="00854868">
              <w:rPr>
                <w:rFonts w:cs="Arial"/>
                <w:b/>
                <w:sz w:val="20"/>
                <w:szCs w:val="20"/>
              </w:rPr>
              <w:t xml:space="preserve"> &lt;CtrlSum&gt;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6B58A036" w14:textId="77777777">
            <w:pPr>
              <w:rPr>
                <w:rFonts w:eastAsia="Times New Roman" w:cs="Arial"/>
              </w:rPr>
            </w:pPr>
            <w:r>
              <w:rPr>
                <w:rFonts w:eastAsia="Times New Roman" w:cs="Arial"/>
              </w:rPr>
              <w:t>Control Sum</w:t>
            </w:r>
          </w:p>
        </w:tc>
      </w:tr>
      <w:tr w:rsidRPr="008A1534" w:rsidR="00ED7697" w:rsidTr="004951CA" w14:paraId="26D786E1"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1A2189" w:rsidR="00ED7697" w:rsidP="00E92BA0" w:rsidRDefault="00ED7697" w14:paraId="27DE9D18" w14:textId="77777777">
            <w:pPr>
              <w:rPr>
                <w:rFonts w:cs="Arial"/>
                <w:b/>
                <w:sz w:val="20"/>
                <w:szCs w:val="20"/>
              </w:rPr>
            </w:pPr>
            <w:r>
              <w:rPr>
                <w:rFonts w:cs="Arial"/>
                <w:b/>
                <w:sz w:val="20"/>
                <w:szCs w:val="20"/>
              </w:rPr>
              <w:t>&lt;CxlId&gt;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223D5AF7" w14:textId="77777777">
            <w:pPr>
              <w:rPr>
                <w:rFonts w:eastAsia="Times New Roman" w:cs="Arial"/>
              </w:rPr>
            </w:pPr>
            <w:r>
              <w:rPr>
                <w:rFonts w:eastAsia="Times New Roman" w:cs="Arial"/>
              </w:rPr>
              <w:t>Cancellation Identifier</w:t>
            </w:r>
            <w:r w:rsidR="009C7172">
              <w:rPr>
                <w:rFonts w:eastAsia="Times New Roman" w:cs="Arial"/>
              </w:rPr>
              <w:t xml:space="preserve"> (</w:t>
            </w:r>
            <w:r w:rsidRPr="00F0135A" w:rsidR="009C7172">
              <w:rPr>
                <w:sz w:val="20"/>
                <w:szCs w:val="20"/>
              </w:rPr>
              <w:t>Mandate Suspension Identifier)</w:t>
            </w:r>
          </w:p>
        </w:tc>
      </w:tr>
      <w:tr w:rsidRPr="008A1534" w:rsidR="00ED7697" w:rsidTr="004951CA" w14:paraId="2F4EC1EF"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355E34B7" w14:textId="77777777">
            <w:pPr>
              <w:rPr>
                <w:rFonts w:cs="Arial"/>
                <w:b/>
                <w:sz w:val="20"/>
                <w:szCs w:val="20"/>
              </w:rPr>
            </w:pPr>
            <w:r w:rsidRPr="00EC1224">
              <w:rPr>
                <w:rFonts w:cs="Arial"/>
                <w:b/>
                <w:sz w:val="20"/>
                <w:szCs w:val="20"/>
              </w:rPr>
              <w:t>&lt;CxlRsnInf&gt;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7A191530" w14:textId="77777777">
            <w:pPr>
              <w:rPr>
                <w:rFonts w:eastAsia="Times New Roman" w:cs="Arial"/>
              </w:rPr>
            </w:pPr>
            <w:r>
              <w:rPr>
                <w:rFonts w:eastAsia="Times New Roman" w:cs="Arial"/>
              </w:rPr>
              <w:t>Cancellation Reason Code</w:t>
            </w:r>
          </w:p>
        </w:tc>
      </w:tr>
      <w:tr w:rsidRPr="008A1534" w:rsidR="00ED7697" w:rsidTr="004951CA" w14:paraId="44F99BBC"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EC1224" w:rsidR="00ED7697" w:rsidP="00E92BA0" w:rsidRDefault="00ED7697" w14:paraId="7B72AC16" w14:textId="77777777">
            <w:pPr>
              <w:rPr>
                <w:rFonts w:cs="Arial"/>
                <w:b/>
                <w:sz w:val="20"/>
                <w:szCs w:val="20"/>
              </w:rPr>
            </w:pPr>
            <w:r>
              <w:rPr>
                <w:rFonts w:cs="Arial"/>
                <w:b/>
                <w:sz w:val="20"/>
                <w:szCs w:val="20"/>
              </w:rPr>
              <w:t>&lt;CxlRsnInf&gt;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7940C605" w14:textId="77777777">
            <w:pPr>
              <w:rPr>
                <w:rFonts w:eastAsia="Times New Roman" w:cs="Arial"/>
              </w:rPr>
            </w:pPr>
            <w:r>
              <w:rPr>
                <w:rFonts w:eastAsia="Times New Roman" w:cs="Arial"/>
              </w:rPr>
              <w:t>Cancellation Reason Information</w:t>
            </w:r>
          </w:p>
        </w:tc>
      </w:tr>
      <w:tr w:rsidRPr="008A1534" w:rsidR="00ED7697" w:rsidTr="004951CA" w14:paraId="32AA821D"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EC1224" w:rsidR="00ED7697" w:rsidP="00E92BA0" w:rsidRDefault="00ED7697" w14:paraId="36D8671F" w14:textId="77777777">
            <w:pPr>
              <w:rPr>
                <w:rFonts w:cs="Arial"/>
                <w:b/>
                <w:sz w:val="20"/>
                <w:szCs w:val="20"/>
              </w:rPr>
            </w:pPr>
            <w:r w:rsidRPr="00EC1224">
              <w:rPr>
                <w:rFonts w:cs="Arial"/>
                <w:b/>
                <w:sz w:val="20"/>
                <w:szCs w:val="20"/>
              </w:rPr>
              <w:t>&lt;Cxl</w:t>
            </w:r>
            <w:r>
              <w:rPr>
                <w:rFonts w:cs="Arial"/>
                <w:b/>
                <w:sz w:val="20"/>
                <w:szCs w:val="20"/>
              </w:rPr>
              <w:t>Sts</w:t>
            </w:r>
            <w:r w:rsidRPr="00EC1224">
              <w:rPr>
                <w:rFonts w:cs="Arial"/>
                <w:b/>
                <w:sz w:val="20"/>
                <w:szCs w:val="20"/>
              </w:rPr>
              <w:t>RsnInf&gt;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26F8D25A" w14:textId="77777777">
            <w:pPr>
              <w:rPr>
                <w:rFonts w:eastAsia="Times New Roman" w:cs="Arial"/>
              </w:rPr>
            </w:pPr>
            <w:r>
              <w:rPr>
                <w:rFonts w:eastAsia="Times New Roman" w:cs="Arial"/>
              </w:rPr>
              <w:t>Cancellation Status Reason Code</w:t>
            </w:r>
          </w:p>
        </w:tc>
      </w:tr>
      <w:tr w:rsidRPr="008A1534" w:rsidR="00ED7697" w:rsidTr="004951CA" w14:paraId="22D133F4"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524E6DF2" w14:textId="77777777">
            <w:pPr>
              <w:rPr>
                <w:rFonts w:eastAsia="Times New Roman" w:cs="Arial"/>
              </w:rPr>
            </w:pPr>
            <w:r w:rsidRPr="00854868">
              <w:rPr>
                <w:rFonts w:cs="Arial"/>
                <w:b/>
                <w:sz w:val="20"/>
                <w:szCs w:val="20"/>
              </w:rPr>
              <w:t>&lt;Dbtr&gt;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25DCCDD5" w14:textId="77777777">
            <w:pPr>
              <w:rPr>
                <w:rFonts w:eastAsia="Times New Roman" w:cs="Arial"/>
              </w:rPr>
            </w:pPr>
            <w:r>
              <w:rPr>
                <w:rFonts w:eastAsia="Times New Roman" w:cs="Arial"/>
              </w:rPr>
              <w:t xml:space="preserve">Debtor </w:t>
            </w:r>
          </w:p>
        </w:tc>
      </w:tr>
      <w:tr w:rsidRPr="008A1534" w:rsidR="00ED7697" w:rsidTr="004951CA" w14:paraId="213046EB"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4EC2EDBC" w14:textId="77777777">
            <w:pPr>
              <w:rPr>
                <w:rFonts w:eastAsia="Times New Roman" w:cs="Arial"/>
              </w:rPr>
            </w:pPr>
            <w:r w:rsidRPr="00854868">
              <w:rPr>
                <w:rFonts w:cs="Arial"/>
                <w:b/>
                <w:sz w:val="20"/>
                <w:szCs w:val="20"/>
              </w:rPr>
              <w:t>&lt;DbtrAcct&gt;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272713D3" w14:textId="77777777">
            <w:pPr>
              <w:rPr>
                <w:rFonts w:eastAsia="Times New Roman" w:cs="Arial"/>
              </w:rPr>
            </w:pPr>
            <w:r>
              <w:rPr>
                <w:rFonts w:eastAsia="Times New Roman" w:cs="Arial"/>
              </w:rPr>
              <w:t>Debtor Account</w:t>
            </w:r>
          </w:p>
        </w:tc>
      </w:tr>
      <w:tr w:rsidRPr="008A1534" w:rsidR="00ED7697" w:rsidTr="004951CA" w14:paraId="29CCC68E"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541D60DD" w14:textId="77777777">
            <w:pPr>
              <w:rPr>
                <w:rFonts w:cs="Arial"/>
                <w:b/>
                <w:sz w:val="20"/>
                <w:szCs w:val="20"/>
              </w:rPr>
            </w:pPr>
            <w:r>
              <w:rPr>
                <w:rFonts w:cs="Arial"/>
                <w:b/>
                <w:sz w:val="20"/>
                <w:szCs w:val="20"/>
              </w:rPr>
              <w:t>&lt;DbtrAgt&gt;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0619E0AB" w14:textId="77777777">
            <w:pPr>
              <w:rPr>
                <w:rFonts w:eastAsia="Times New Roman" w:cs="Arial"/>
              </w:rPr>
            </w:pPr>
            <w:r>
              <w:rPr>
                <w:rFonts w:eastAsia="Times New Roman" w:cs="Arial"/>
              </w:rPr>
              <w:t>Debtor Agent</w:t>
            </w:r>
          </w:p>
        </w:tc>
      </w:tr>
      <w:tr w:rsidRPr="008A1534" w:rsidR="00ED7697" w:rsidTr="004951CA" w14:paraId="090288E4"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00ED7697" w:rsidP="00E92BA0" w:rsidRDefault="00ED7697" w14:paraId="2FEA0589" w14:textId="77777777">
            <w:pPr>
              <w:rPr>
                <w:rFonts w:cs="Arial"/>
                <w:b/>
                <w:sz w:val="20"/>
                <w:szCs w:val="20"/>
              </w:rPr>
            </w:pPr>
            <w:r>
              <w:rPr>
                <w:rFonts w:cs="Arial"/>
                <w:b/>
                <w:sz w:val="20"/>
                <w:szCs w:val="20"/>
              </w:rPr>
              <w:t>&lt;DbVlTp&gt;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3FE32B57" w14:textId="77777777">
            <w:pPr>
              <w:rPr>
                <w:rFonts w:eastAsia="Times New Roman" w:cs="Arial"/>
              </w:rPr>
            </w:pPr>
            <w:r>
              <w:rPr>
                <w:rFonts w:eastAsia="Times New Roman" w:cs="Arial"/>
              </w:rPr>
              <w:t>Debit Value Type</w:t>
            </w:r>
          </w:p>
        </w:tc>
      </w:tr>
      <w:tr w:rsidRPr="008A1534" w:rsidR="00ED7697" w:rsidTr="004951CA" w14:paraId="70BBC943"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00ED7697" w:rsidP="00E92BA0" w:rsidRDefault="00ED7697" w14:paraId="414A55F7" w14:textId="77777777">
            <w:pPr>
              <w:rPr>
                <w:rFonts w:cs="Arial"/>
                <w:b/>
                <w:sz w:val="20"/>
                <w:szCs w:val="20"/>
              </w:rPr>
            </w:pPr>
            <w:r>
              <w:rPr>
                <w:rFonts w:cs="Arial"/>
                <w:b/>
                <w:sz w:val="20"/>
                <w:szCs w:val="20"/>
              </w:rPr>
              <w:t>&lt;DtAdjRl&gt;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5BD0B4FA" w14:textId="77777777">
            <w:pPr>
              <w:rPr>
                <w:rFonts w:eastAsia="Times New Roman" w:cs="Arial"/>
              </w:rPr>
            </w:pPr>
            <w:r>
              <w:rPr>
                <w:rFonts w:eastAsia="Times New Roman" w:cs="Arial"/>
              </w:rPr>
              <w:t>Date Adjustment Rule</w:t>
            </w:r>
          </w:p>
        </w:tc>
      </w:tr>
      <w:tr w:rsidRPr="008A1534" w:rsidR="00ED7697" w:rsidTr="004951CA" w14:paraId="0D43D29C"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6F250580" w14:textId="77777777">
            <w:pPr>
              <w:rPr>
                <w:rFonts w:eastAsia="Times New Roman" w:cs="Arial"/>
              </w:rPr>
            </w:pPr>
            <w:r w:rsidRPr="00854868">
              <w:rPr>
                <w:rFonts w:cs="Arial"/>
                <w:b/>
                <w:sz w:val="20"/>
                <w:szCs w:val="20"/>
              </w:rPr>
              <w:t xml:space="preserve">&lt;EndToEndId&gt;     </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7A50EA92" w14:textId="77777777">
            <w:pPr>
              <w:rPr>
                <w:rFonts w:eastAsia="Times New Roman" w:cs="Arial"/>
              </w:rPr>
            </w:pPr>
            <w:r>
              <w:rPr>
                <w:rFonts w:eastAsia="Times New Roman" w:cs="Arial"/>
              </w:rPr>
              <w:t>End to End transaction Identifier</w:t>
            </w:r>
          </w:p>
        </w:tc>
      </w:tr>
      <w:tr w:rsidRPr="008A1534" w:rsidR="00ED7697" w:rsidTr="004951CA" w14:paraId="683BF8AF"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7DF36FFA" w14:textId="77777777">
            <w:pPr>
              <w:rPr>
                <w:rFonts w:cs="Arial"/>
                <w:b/>
                <w:sz w:val="20"/>
                <w:szCs w:val="20"/>
              </w:rPr>
            </w:pPr>
            <w:r>
              <w:rPr>
                <w:rFonts w:cs="Arial"/>
                <w:b/>
                <w:sz w:val="20"/>
                <w:szCs w:val="20"/>
              </w:rPr>
              <w:t>&lt;FrDt&gt;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7F1BCAB2" w14:textId="77777777">
            <w:pPr>
              <w:rPr>
                <w:rFonts w:eastAsia="Times New Roman" w:cs="Arial"/>
              </w:rPr>
            </w:pPr>
            <w:r>
              <w:rPr>
                <w:rFonts w:eastAsia="Times New Roman" w:cs="Arial"/>
              </w:rPr>
              <w:t>From Date</w:t>
            </w:r>
          </w:p>
        </w:tc>
      </w:tr>
      <w:tr w:rsidRPr="008A1534" w:rsidR="00ED7697" w:rsidTr="004951CA" w14:paraId="11FAA3D0"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5FC052AD" w14:textId="77777777">
            <w:pPr>
              <w:rPr>
                <w:rFonts w:cs="Arial"/>
                <w:b/>
                <w:sz w:val="20"/>
                <w:szCs w:val="20"/>
              </w:rPr>
            </w:pPr>
            <w:r>
              <w:rPr>
                <w:rFonts w:cs="Arial"/>
                <w:b/>
                <w:sz w:val="20"/>
                <w:szCs w:val="20"/>
              </w:rPr>
              <w:t>&lt;Frqcy&gt;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70308F69" w14:textId="77777777">
            <w:pPr>
              <w:rPr>
                <w:rFonts w:eastAsia="Times New Roman" w:cs="Arial"/>
              </w:rPr>
            </w:pPr>
            <w:r>
              <w:rPr>
                <w:rFonts w:eastAsia="Times New Roman" w:cs="Arial"/>
              </w:rPr>
              <w:t>Frequency</w:t>
            </w:r>
          </w:p>
        </w:tc>
      </w:tr>
      <w:tr w:rsidRPr="008A1534" w:rsidR="00ED7697" w:rsidTr="004951CA" w14:paraId="2DC95B01"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576B0EFE" w14:textId="77777777">
            <w:pPr>
              <w:rPr>
                <w:rFonts w:cs="Arial"/>
                <w:b/>
                <w:sz w:val="20"/>
                <w:szCs w:val="20"/>
              </w:rPr>
            </w:pPr>
            <w:r>
              <w:rPr>
                <w:rFonts w:cs="Arial"/>
                <w:b/>
                <w:sz w:val="20"/>
                <w:szCs w:val="20"/>
              </w:rPr>
              <w:t>&lt;FrstColltnDt&gt;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412B1B76" w14:textId="77777777">
            <w:pPr>
              <w:rPr>
                <w:rFonts w:eastAsia="Times New Roman" w:cs="Arial"/>
              </w:rPr>
            </w:pPr>
            <w:r>
              <w:rPr>
                <w:rFonts w:eastAsia="Times New Roman" w:cs="Arial"/>
              </w:rPr>
              <w:t>First Collection Date</w:t>
            </w:r>
          </w:p>
        </w:tc>
      </w:tr>
      <w:tr w:rsidRPr="008A1534" w:rsidR="00ED7697" w:rsidTr="004951CA" w14:paraId="5EEE230E"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20B506BD" w14:textId="77777777">
            <w:pPr>
              <w:rPr>
                <w:rFonts w:cs="Arial"/>
                <w:b/>
                <w:sz w:val="20"/>
                <w:szCs w:val="20"/>
              </w:rPr>
            </w:pPr>
            <w:r>
              <w:rPr>
                <w:rFonts w:cs="Arial"/>
                <w:b/>
                <w:sz w:val="20"/>
                <w:szCs w:val="20"/>
              </w:rPr>
              <w:t>&lt;GrpSts&gt;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5BD03E2D" w14:textId="77777777">
            <w:pPr>
              <w:rPr>
                <w:rFonts w:eastAsia="Times New Roman" w:cs="Arial"/>
              </w:rPr>
            </w:pPr>
            <w:r>
              <w:rPr>
                <w:rFonts w:eastAsia="Times New Roman" w:cs="Arial"/>
              </w:rPr>
              <w:t>Group Status</w:t>
            </w:r>
          </w:p>
        </w:tc>
      </w:tr>
      <w:tr w:rsidRPr="008A1534" w:rsidR="00ED7697" w:rsidTr="004951CA" w14:paraId="3059AFDE"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70C3C0B3" w14:textId="77777777">
            <w:pPr>
              <w:rPr>
                <w:rFonts w:cs="Arial"/>
                <w:b/>
                <w:sz w:val="20"/>
                <w:szCs w:val="20"/>
              </w:rPr>
            </w:pPr>
            <w:r>
              <w:rPr>
                <w:rFonts w:cs="Arial"/>
                <w:b/>
                <w:sz w:val="20"/>
                <w:szCs w:val="20"/>
              </w:rPr>
              <w:t>&lt;InitgPty&gt;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20C49375" w14:textId="77777777">
            <w:pPr>
              <w:rPr>
                <w:rFonts w:eastAsia="Times New Roman" w:cs="Arial"/>
              </w:rPr>
            </w:pPr>
            <w:r>
              <w:rPr>
                <w:rFonts w:eastAsia="Times New Roman" w:cs="Arial"/>
              </w:rPr>
              <w:t>Initiating Party</w:t>
            </w:r>
          </w:p>
        </w:tc>
      </w:tr>
      <w:tr w:rsidRPr="008A1534" w:rsidR="00ED7697" w:rsidTr="004951CA" w14:paraId="1F686575"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7BBCB29C" w14:textId="77777777">
            <w:pPr>
              <w:rPr>
                <w:rFonts w:eastAsia="Times New Roman" w:cs="Arial"/>
              </w:rPr>
            </w:pPr>
            <w:r>
              <w:rPr>
                <w:rFonts w:cs="Arial"/>
                <w:b/>
                <w:sz w:val="20"/>
                <w:szCs w:val="20"/>
              </w:rPr>
              <w:t>&lt;Instd</w:t>
            </w:r>
            <w:r w:rsidRPr="00854868">
              <w:rPr>
                <w:rFonts w:cs="Arial"/>
                <w:b/>
                <w:sz w:val="20"/>
                <w:szCs w:val="20"/>
              </w:rPr>
              <w:t>Agt&gt;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111CF825" w14:textId="77777777">
            <w:pPr>
              <w:rPr>
                <w:rFonts w:eastAsia="Times New Roman" w:cs="Arial"/>
              </w:rPr>
            </w:pPr>
            <w:r>
              <w:rPr>
                <w:rFonts w:eastAsia="Times New Roman" w:cs="Arial"/>
              </w:rPr>
              <w:t>Instructing agent</w:t>
            </w:r>
          </w:p>
        </w:tc>
      </w:tr>
      <w:tr w:rsidRPr="008A1534" w:rsidR="00ED7697" w:rsidTr="004951CA" w14:paraId="1EA44D88"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0308EDF5" w14:textId="77777777">
            <w:pPr>
              <w:rPr>
                <w:rFonts w:eastAsia="Times New Roman" w:cs="Arial"/>
              </w:rPr>
            </w:pPr>
            <w:r w:rsidRPr="00854868">
              <w:rPr>
                <w:rFonts w:cs="Arial"/>
                <w:b/>
                <w:sz w:val="20"/>
                <w:szCs w:val="20"/>
              </w:rPr>
              <w:t>&lt;InstgAgt&gt;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089D892E" w14:textId="77777777">
            <w:pPr>
              <w:rPr>
                <w:rFonts w:eastAsia="Times New Roman" w:cs="Arial"/>
              </w:rPr>
            </w:pPr>
            <w:r>
              <w:rPr>
                <w:rFonts w:eastAsia="Times New Roman" w:cs="Arial"/>
              </w:rPr>
              <w:t>Instructing agent</w:t>
            </w:r>
          </w:p>
        </w:tc>
      </w:tr>
      <w:tr w:rsidRPr="008A1534" w:rsidR="00ED7697" w:rsidTr="004951CA" w14:paraId="661B9E57"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203F1E22" w14:textId="77777777">
            <w:pPr>
              <w:rPr>
                <w:rFonts w:eastAsia="Times New Roman" w:cs="Arial"/>
              </w:rPr>
            </w:pPr>
            <w:r w:rsidRPr="00854868">
              <w:rPr>
                <w:rFonts w:cs="Arial"/>
                <w:b/>
                <w:sz w:val="20"/>
                <w:szCs w:val="20"/>
              </w:rPr>
              <w:t>&lt;IntrBkSttlmAmt&gt;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3073D0BD" w14:textId="77777777">
            <w:pPr>
              <w:rPr>
                <w:rFonts w:eastAsia="Times New Roman" w:cs="Arial"/>
              </w:rPr>
            </w:pPr>
            <w:r>
              <w:rPr>
                <w:rFonts w:eastAsia="Times New Roman" w:cs="Arial"/>
              </w:rPr>
              <w:t>Interbank Settlement Amount</w:t>
            </w:r>
          </w:p>
        </w:tc>
      </w:tr>
      <w:tr w:rsidRPr="008A1534" w:rsidR="00ED7697" w:rsidTr="004951CA" w14:paraId="6DFE608D"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4C96503A" w14:textId="77777777">
            <w:pPr>
              <w:rPr>
                <w:rFonts w:cs="Arial"/>
                <w:b/>
                <w:sz w:val="20"/>
                <w:szCs w:val="20"/>
              </w:rPr>
            </w:pPr>
            <w:r>
              <w:rPr>
                <w:rFonts w:cs="Arial"/>
                <w:b/>
                <w:sz w:val="20"/>
                <w:szCs w:val="20"/>
              </w:rPr>
              <w:t xml:space="preserve"> </w:t>
            </w:r>
            <w:r w:rsidRPr="00F1377B">
              <w:rPr>
                <w:rFonts w:cs="Arial"/>
                <w:b/>
                <w:sz w:val="20"/>
                <w:szCs w:val="20"/>
              </w:rPr>
              <w:t>&lt;IntrBkSttlmDt&gt;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3D909058" w14:textId="77777777">
            <w:pPr>
              <w:rPr>
                <w:rFonts w:eastAsia="Times New Roman" w:cs="Arial"/>
              </w:rPr>
            </w:pPr>
            <w:r>
              <w:rPr>
                <w:rFonts w:eastAsia="Times New Roman" w:cs="Arial"/>
              </w:rPr>
              <w:t>Interbank Settlement Date</w:t>
            </w:r>
          </w:p>
        </w:tc>
      </w:tr>
      <w:tr w:rsidRPr="008A1534" w:rsidR="00ED7697" w:rsidTr="004951CA" w14:paraId="14BFE6E5"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52CAE03B" w14:textId="77777777">
            <w:pPr>
              <w:rPr>
                <w:rFonts w:eastAsia="Times New Roman" w:cs="Arial"/>
              </w:rPr>
            </w:pPr>
            <w:r w:rsidRPr="00854868">
              <w:rPr>
                <w:rFonts w:cs="Arial"/>
                <w:b/>
                <w:sz w:val="20"/>
                <w:szCs w:val="20"/>
                <w:lang w:eastAsia="en-ZA"/>
              </w:rPr>
              <w:t>&lt;LclInstrm&gt;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4C091D8F" w14:textId="77777777">
            <w:pPr>
              <w:rPr>
                <w:rFonts w:eastAsia="Times New Roman" w:cs="Arial"/>
              </w:rPr>
            </w:pPr>
            <w:r>
              <w:rPr>
                <w:rFonts w:eastAsia="Times New Roman" w:cs="Arial"/>
              </w:rPr>
              <w:t>Local Instrument</w:t>
            </w:r>
          </w:p>
        </w:tc>
      </w:tr>
      <w:tr w:rsidRPr="008A1534" w:rsidR="00ED7697" w:rsidTr="004951CA" w14:paraId="74788B5C"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2109A0E8" w14:textId="77777777">
            <w:pPr>
              <w:rPr>
                <w:rFonts w:cs="Arial"/>
                <w:b/>
                <w:sz w:val="20"/>
                <w:szCs w:val="20"/>
                <w:lang w:eastAsia="en-ZA"/>
              </w:rPr>
            </w:pPr>
            <w:r>
              <w:rPr>
                <w:rFonts w:cs="Arial"/>
                <w:b/>
                <w:sz w:val="20"/>
                <w:szCs w:val="20"/>
                <w:lang w:eastAsia="en-ZA"/>
              </w:rPr>
              <w:t>&lt;MaxAmt&gt;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096EA33A" w14:textId="77777777">
            <w:pPr>
              <w:rPr>
                <w:rFonts w:eastAsia="Times New Roman" w:cs="Arial"/>
              </w:rPr>
            </w:pPr>
            <w:r>
              <w:rPr>
                <w:rFonts w:eastAsia="Times New Roman" w:cs="Arial"/>
              </w:rPr>
              <w:t>Maximum Collection Amount</w:t>
            </w:r>
          </w:p>
        </w:tc>
      </w:tr>
      <w:tr w:rsidRPr="008A1534" w:rsidR="00ED7697" w:rsidTr="004951CA" w14:paraId="5213B947"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4F873777" w14:textId="77777777">
            <w:pPr>
              <w:rPr>
                <w:rFonts w:eastAsia="Times New Roman" w:cs="Arial"/>
              </w:rPr>
            </w:pPr>
            <w:r w:rsidRPr="00854868">
              <w:rPr>
                <w:rFonts w:cs="Arial"/>
                <w:b/>
                <w:sz w:val="20"/>
                <w:szCs w:val="20"/>
              </w:rPr>
              <w:t>&lt;MndtId&gt;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1167B191" w14:textId="77777777">
            <w:pPr>
              <w:rPr>
                <w:rFonts w:eastAsia="Times New Roman" w:cs="Arial"/>
              </w:rPr>
            </w:pPr>
            <w:r>
              <w:rPr>
                <w:rFonts w:eastAsia="Times New Roman" w:cs="Arial"/>
              </w:rPr>
              <w:t>Mandate Identifier</w:t>
            </w:r>
          </w:p>
        </w:tc>
      </w:tr>
      <w:tr w:rsidRPr="008A1534" w:rsidR="00ED7697" w:rsidTr="004951CA" w14:paraId="1D77864C"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59B7BC12" w14:textId="77777777">
            <w:pPr>
              <w:rPr>
                <w:rFonts w:cs="Arial"/>
                <w:b/>
                <w:sz w:val="20"/>
                <w:szCs w:val="20"/>
              </w:rPr>
            </w:pPr>
            <w:r>
              <w:rPr>
                <w:rFonts w:cs="Arial"/>
                <w:b/>
                <w:sz w:val="20"/>
                <w:szCs w:val="20"/>
              </w:rPr>
              <w:t>&lt;MndtInfRqstId&gt;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78B6F23A" w14:textId="77777777">
            <w:pPr>
              <w:rPr>
                <w:rFonts w:eastAsia="Times New Roman" w:cs="Arial"/>
              </w:rPr>
            </w:pPr>
            <w:r>
              <w:rPr>
                <w:rFonts w:eastAsia="Times New Roman" w:cs="Arial"/>
              </w:rPr>
              <w:t>Mandate Information Request Identifier</w:t>
            </w:r>
          </w:p>
        </w:tc>
      </w:tr>
      <w:tr w:rsidRPr="008A1534" w:rsidR="00ED7697" w:rsidTr="004951CA" w14:paraId="7052A515"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EC1224" w:rsidR="00ED7697" w:rsidP="00E92BA0" w:rsidRDefault="00ED7697" w14:paraId="0D67C264" w14:textId="77777777">
            <w:pPr>
              <w:rPr>
                <w:rFonts w:cs="Arial"/>
                <w:b/>
                <w:sz w:val="20"/>
                <w:szCs w:val="20"/>
              </w:rPr>
            </w:pPr>
            <w:r w:rsidRPr="00EC1224">
              <w:rPr>
                <w:rFonts w:cs="Arial"/>
                <w:b/>
                <w:sz w:val="20"/>
                <w:szCs w:val="20"/>
              </w:rPr>
              <w:t>&lt;Mndt</w:t>
            </w:r>
            <w:r>
              <w:rPr>
                <w:rFonts w:cs="Arial"/>
                <w:b/>
                <w:sz w:val="20"/>
                <w:szCs w:val="20"/>
              </w:rPr>
              <w:t>Req</w:t>
            </w:r>
            <w:r w:rsidRPr="00EC1224">
              <w:rPr>
                <w:rFonts w:cs="Arial"/>
                <w:b/>
                <w:sz w:val="20"/>
                <w:szCs w:val="20"/>
              </w:rPr>
              <w:t>Id&gt;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60993351" w14:textId="77777777">
            <w:pPr>
              <w:rPr>
                <w:rFonts w:eastAsia="Times New Roman" w:cs="Arial"/>
              </w:rPr>
            </w:pPr>
            <w:r>
              <w:rPr>
                <w:rFonts w:eastAsia="Times New Roman" w:cs="Arial"/>
              </w:rPr>
              <w:t>Mandate Required Identifier (Contract Reference)</w:t>
            </w:r>
          </w:p>
        </w:tc>
      </w:tr>
      <w:tr w:rsidRPr="008A1534" w:rsidR="00ED7697" w:rsidTr="004951CA" w14:paraId="57BC29BD"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EC1224" w:rsidR="00ED7697" w:rsidP="00E92BA0" w:rsidRDefault="00ED7697" w14:paraId="2D93FDBB" w14:textId="77777777">
            <w:pPr>
              <w:rPr>
                <w:rFonts w:cs="Arial"/>
                <w:b/>
                <w:sz w:val="20"/>
                <w:szCs w:val="20"/>
              </w:rPr>
            </w:pPr>
            <w:r>
              <w:rPr>
                <w:rFonts w:cs="Arial"/>
                <w:b/>
                <w:sz w:val="20"/>
                <w:szCs w:val="20"/>
              </w:rPr>
              <w:t>&lt;MndtRfNbr&gt;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2179C661" w14:textId="77777777">
            <w:pPr>
              <w:rPr>
                <w:rFonts w:eastAsia="Times New Roman" w:cs="Arial"/>
              </w:rPr>
            </w:pPr>
            <w:r>
              <w:rPr>
                <w:rFonts w:eastAsia="Times New Roman" w:cs="Arial"/>
              </w:rPr>
              <w:t xml:space="preserve">Mandate </w:t>
            </w:r>
            <w:r w:rsidR="00516A81">
              <w:rPr>
                <w:rFonts w:eastAsia="Times New Roman" w:cs="Arial"/>
              </w:rPr>
              <w:t>Reference</w:t>
            </w:r>
            <w:r>
              <w:rPr>
                <w:rFonts w:eastAsia="Times New Roman" w:cs="Arial"/>
              </w:rPr>
              <w:t xml:space="preserve"> Number</w:t>
            </w:r>
          </w:p>
        </w:tc>
      </w:tr>
      <w:tr w:rsidRPr="008A1534" w:rsidR="00ED7697" w:rsidTr="004951CA" w14:paraId="2C2DF68A"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689A21D5" w14:textId="77777777">
            <w:pPr>
              <w:rPr>
                <w:rFonts w:eastAsia="Times New Roman" w:cs="Arial"/>
              </w:rPr>
            </w:pPr>
            <w:r w:rsidRPr="00854868">
              <w:rPr>
                <w:rFonts w:cs="Arial"/>
                <w:b/>
                <w:sz w:val="20"/>
                <w:szCs w:val="20"/>
              </w:rPr>
              <w:t xml:space="preserve"> &lt;MsgId&gt;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7C10D0FA" w14:textId="77777777">
            <w:pPr>
              <w:rPr>
                <w:rFonts w:eastAsia="Times New Roman" w:cs="Arial"/>
              </w:rPr>
            </w:pPr>
            <w:r>
              <w:rPr>
                <w:rFonts w:eastAsia="Times New Roman" w:cs="Arial"/>
              </w:rPr>
              <w:t>Message Identifier</w:t>
            </w:r>
          </w:p>
        </w:tc>
      </w:tr>
      <w:tr w:rsidRPr="008A1534" w:rsidR="00ED7697" w:rsidTr="004951CA" w14:paraId="53338C26"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7A57DF60" w14:textId="77777777">
            <w:pPr>
              <w:rPr>
                <w:rFonts w:cs="Arial"/>
                <w:b/>
                <w:sz w:val="20"/>
                <w:szCs w:val="20"/>
              </w:rPr>
            </w:pPr>
            <w:r w:rsidRPr="00854868">
              <w:rPr>
                <w:rFonts w:cs="Arial"/>
                <w:b/>
                <w:sz w:val="20"/>
                <w:szCs w:val="20"/>
              </w:rPr>
              <w:t>&lt;NbOfTxs&gt;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18215E83" w14:textId="77777777">
            <w:pPr>
              <w:rPr>
                <w:rFonts w:eastAsia="Times New Roman" w:cs="Arial"/>
              </w:rPr>
            </w:pPr>
            <w:r>
              <w:rPr>
                <w:rFonts w:eastAsia="Times New Roman" w:cs="Arial"/>
              </w:rPr>
              <w:t>Number of transactions</w:t>
            </w:r>
          </w:p>
        </w:tc>
      </w:tr>
      <w:tr w:rsidRPr="008A1534" w:rsidR="00ED7697" w:rsidTr="004951CA" w14:paraId="594E593D"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7B946F5C" w14:textId="77777777">
            <w:pPr>
              <w:rPr>
                <w:rFonts w:cs="Arial"/>
                <w:b/>
                <w:sz w:val="20"/>
                <w:szCs w:val="20"/>
              </w:rPr>
            </w:pPr>
            <w:r>
              <w:rPr>
                <w:rFonts w:cs="Arial"/>
                <w:b/>
                <w:sz w:val="20"/>
                <w:szCs w:val="20"/>
              </w:rPr>
              <w:t>&lt;Nm&gt;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0881094C" w14:textId="77777777">
            <w:pPr>
              <w:rPr>
                <w:rFonts w:eastAsia="Times New Roman" w:cs="Arial"/>
              </w:rPr>
            </w:pPr>
            <w:r>
              <w:rPr>
                <w:rFonts w:eastAsia="Times New Roman" w:cs="Arial"/>
              </w:rPr>
              <w:t>Name</w:t>
            </w:r>
          </w:p>
        </w:tc>
      </w:tr>
      <w:tr w:rsidRPr="008A1534" w:rsidR="00ED7697" w:rsidTr="004951CA" w14:paraId="3D745053"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ED7697" w:rsidP="00E92BA0" w:rsidRDefault="00ED7697" w14:paraId="2DC24E94" w14:textId="77777777">
            <w:pPr>
              <w:rPr>
                <w:rFonts w:cs="Arial"/>
                <w:b/>
                <w:sz w:val="20"/>
                <w:szCs w:val="20"/>
              </w:rPr>
            </w:pPr>
            <w:r>
              <w:rPr>
                <w:rFonts w:cs="Arial"/>
                <w:b/>
                <w:sz w:val="20"/>
                <w:szCs w:val="20"/>
              </w:rPr>
              <w:t>&lt;Ocrncs&gt;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516A81" w14:paraId="124D604E" w14:textId="77777777">
            <w:pPr>
              <w:rPr>
                <w:rFonts w:eastAsia="Times New Roman" w:cs="Arial"/>
              </w:rPr>
            </w:pPr>
            <w:r>
              <w:rPr>
                <w:rFonts w:eastAsia="Times New Roman" w:cs="Arial"/>
              </w:rPr>
              <w:t>Occurrences</w:t>
            </w:r>
            <w:r w:rsidR="00ED7697">
              <w:rPr>
                <w:rFonts w:eastAsia="Times New Roman" w:cs="Arial"/>
              </w:rPr>
              <w:t xml:space="preserve"> (Sequence Type/ Instalment </w:t>
            </w:r>
            <w:r>
              <w:rPr>
                <w:rFonts w:eastAsia="Times New Roman" w:cs="Arial"/>
              </w:rPr>
              <w:t>Occurrences</w:t>
            </w:r>
            <w:r w:rsidR="00ED7697">
              <w:rPr>
                <w:rFonts w:eastAsia="Times New Roman" w:cs="Arial"/>
              </w:rPr>
              <w:t>)</w:t>
            </w:r>
          </w:p>
        </w:tc>
      </w:tr>
      <w:tr w:rsidRPr="008A1534" w:rsidR="00ED7697" w:rsidTr="004951CA" w14:paraId="29A56087"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1A2189" w:rsidR="00ED7697" w:rsidP="00E92BA0" w:rsidRDefault="00ED7697" w14:paraId="323A5EA3" w14:textId="77777777">
            <w:pPr>
              <w:rPr>
                <w:rFonts w:cs="Arial"/>
                <w:b/>
                <w:sz w:val="20"/>
                <w:szCs w:val="20"/>
              </w:rPr>
            </w:pPr>
            <w:r w:rsidRPr="001A2189">
              <w:rPr>
                <w:rFonts w:cs="Arial"/>
                <w:b/>
                <w:sz w:val="20"/>
                <w:szCs w:val="20"/>
              </w:rPr>
              <w:t>&lt;OrgnCreDtTm&gt;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044D6EEE" w14:textId="77777777">
            <w:pPr>
              <w:rPr>
                <w:rFonts w:eastAsia="Times New Roman" w:cs="Arial"/>
              </w:rPr>
            </w:pPr>
            <w:r>
              <w:rPr>
                <w:rFonts w:eastAsia="Times New Roman" w:cs="Arial"/>
              </w:rPr>
              <w:t>Original Creation Date and Time</w:t>
            </w:r>
          </w:p>
        </w:tc>
      </w:tr>
      <w:tr w:rsidRPr="008A1534" w:rsidR="00ED7697" w:rsidTr="004951CA" w14:paraId="68E0015A"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4874DA22" w14:textId="77777777">
            <w:pPr>
              <w:rPr>
                <w:rFonts w:eastAsia="Times New Roman" w:cs="Arial"/>
              </w:rPr>
            </w:pPr>
            <w:r w:rsidRPr="00EC1224">
              <w:rPr>
                <w:rFonts w:cs="Arial"/>
                <w:b/>
                <w:sz w:val="20"/>
                <w:szCs w:val="20"/>
              </w:rPr>
              <w:t xml:space="preserve">&lt;OrgnlEndToEndId&gt;     </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45E121F1" w14:textId="77777777">
            <w:pPr>
              <w:rPr>
                <w:rFonts w:eastAsia="Times New Roman" w:cs="Arial"/>
              </w:rPr>
            </w:pPr>
            <w:r>
              <w:rPr>
                <w:rFonts w:eastAsia="Times New Roman" w:cs="Arial"/>
              </w:rPr>
              <w:t>Original End to End Identifier</w:t>
            </w:r>
          </w:p>
        </w:tc>
      </w:tr>
      <w:tr w:rsidRPr="008A1534" w:rsidR="00ED7697" w:rsidTr="004951CA" w14:paraId="327954C8"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00ED7697" w:rsidP="00E92BA0" w:rsidRDefault="00ED7697" w14:paraId="74A0BBA0" w14:textId="77777777">
            <w:pPr>
              <w:rPr>
                <w:rFonts w:cs="Arial"/>
                <w:b/>
                <w:sz w:val="20"/>
                <w:szCs w:val="20"/>
              </w:rPr>
            </w:pPr>
            <w:r>
              <w:rPr>
                <w:rFonts w:cs="Arial"/>
                <w:b/>
                <w:sz w:val="20"/>
                <w:szCs w:val="20"/>
              </w:rPr>
              <w:t>&lt;OrgnlInfstdAmt&gt;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554AD279" w14:textId="77777777">
            <w:pPr>
              <w:rPr>
                <w:rFonts w:eastAsia="Times New Roman" w:cs="Arial"/>
              </w:rPr>
            </w:pPr>
            <w:r>
              <w:rPr>
                <w:rFonts w:eastAsia="Times New Roman" w:cs="Arial"/>
              </w:rPr>
              <w:t>Original Instructed Amount</w:t>
            </w:r>
          </w:p>
        </w:tc>
      </w:tr>
      <w:tr w:rsidRPr="008A1534" w:rsidR="00ED7697" w:rsidTr="004951CA" w14:paraId="3BD5A137"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73B65AEA" w14:textId="77777777">
            <w:pPr>
              <w:rPr>
                <w:rFonts w:eastAsia="Times New Roman" w:cs="Arial"/>
              </w:rPr>
            </w:pPr>
            <w:r>
              <w:rPr>
                <w:rFonts w:cs="Arial"/>
                <w:b/>
                <w:sz w:val="20"/>
                <w:szCs w:val="20"/>
              </w:rPr>
              <w:t>&lt;</w:t>
            </w:r>
            <w:r w:rsidRPr="00EC1224">
              <w:rPr>
                <w:rFonts w:cs="Arial"/>
                <w:b/>
                <w:sz w:val="20"/>
                <w:szCs w:val="20"/>
              </w:rPr>
              <w:t>OrgnlIntrBkSttlmAmt&gt;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35CAB02E" w14:textId="77777777">
            <w:pPr>
              <w:rPr>
                <w:rFonts w:eastAsia="Times New Roman" w:cs="Arial"/>
              </w:rPr>
            </w:pPr>
            <w:r>
              <w:rPr>
                <w:rFonts w:eastAsia="Times New Roman" w:cs="Arial"/>
              </w:rPr>
              <w:t>Original Interbank Settlement Amount</w:t>
            </w:r>
          </w:p>
        </w:tc>
      </w:tr>
      <w:tr w:rsidRPr="008A1534" w:rsidR="00ED7697" w:rsidTr="004951CA" w14:paraId="20DF0844"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0D967FEB" w14:textId="77777777">
            <w:pPr>
              <w:rPr>
                <w:rFonts w:eastAsia="Times New Roman" w:cs="Arial"/>
              </w:rPr>
            </w:pPr>
            <w:r w:rsidRPr="00EC1224">
              <w:rPr>
                <w:rFonts w:cs="Arial"/>
                <w:b/>
                <w:sz w:val="20"/>
                <w:szCs w:val="20"/>
              </w:rPr>
              <w:t>&lt;OrgnlIntrBkSttlmDt&gt;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61B6120B" w14:textId="77777777">
            <w:pPr>
              <w:rPr>
                <w:rFonts w:eastAsia="Times New Roman" w:cs="Arial"/>
              </w:rPr>
            </w:pPr>
            <w:r>
              <w:rPr>
                <w:rFonts w:eastAsia="Times New Roman" w:cs="Arial"/>
              </w:rPr>
              <w:t>Original Interbank Settlement Date</w:t>
            </w:r>
          </w:p>
        </w:tc>
      </w:tr>
      <w:tr w:rsidRPr="008A1534" w:rsidR="00ED7697" w:rsidTr="004951CA" w14:paraId="18570886"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1A2189" w:rsidR="00ED7697" w:rsidP="00E92BA0" w:rsidRDefault="00ED7697" w14:paraId="274CCB22" w14:textId="77777777">
            <w:pPr>
              <w:rPr>
                <w:rFonts w:cs="Arial"/>
                <w:b/>
                <w:sz w:val="20"/>
                <w:szCs w:val="20"/>
              </w:rPr>
            </w:pPr>
            <w:r w:rsidRPr="001A2189">
              <w:rPr>
                <w:rFonts w:cs="Arial"/>
                <w:b/>
                <w:sz w:val="20"/>
                <w:szCs w:val="20"/>
              </w:rPr>
              <w:t>&lt;OrgnlMsgId&gt;</w:t>
            </w:r>
          </w:p>
        </w:tc>
        <w:tc>
          <w:tcPr>
            <w:tcW w:w="6423" w:type="dxa"/>
            <w:tcBorders>
              <w:top w:val="single" w:color="auto" w:sz="8" w:space="0"/>
              <w:left w:val="single" w:color="auto" w:sz="8" w:space="0"/>
              <w:bottom w:val="single" w:color="auto" w:sz="8" w:space="0"/>
              <w:right w:val="single" w:color="auto" w:sz="8" w:space="0"/>
            </w:tcBorders>
          </w:tcPr>
          <w:p w:rsidR="00ED7697" w:rsidP="00E92BA0" w:rsidRDefault="00ED7697" w14:paraId="48199431" w14:textId="77777777">
            <w:pPr>
              <w:rPr>
                <w:rFonts w:eastAsia="Times New Roman" w:cs="Arial"/>
              </w:rPr>
            </w:pPr>
            <w:r>
              <w:rPr>
                <w:rFonts w:eastAsia="Times New Roman" w:cs="Arial"/>
              </w:rPr>
              <w:t>Original Message Identifier</w:t>
            </w:r>
          </w:p>
        </w:tc>
      </w:tr>
      <w:tr w:rsidRPr="008A1534" w:rsidR="00034E5C" w:rsidTr="004951CA" w14:paraId="25131AE7"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1A2189" w:rsidR="00034E5C" w:rsidP="00E92BA0" w:rsidRDefault="00034E5C" w14:paraId="5DEEC5A9" w14:textId="77777777">
            <w:pPr>
              <w:rPr>
                <w:rFonts w:cs="Arial"/>
                <w:b/>
                <w:sz w:val="20"/>
                <w:szCs w:val="20"/>
              </w:rPr>
            </w:pPr>
            <w:r w:rsidRPr="00034E5C">
              <w:rPr>
                <w:rFonts w:cs="Arial"/>
                <w:b/>
                <w:sz w:val="20"/>
                <w:szCs w:val="20"/>
              </w:rPr>
              <w:t>&lt;OrgnlMsgNmId&gt;</w:t>
            </w:r>
          </w:p>
        </w:tc>
        <w:tc>
          <w:tcPr>
            <w:tcW w:w="6423" w:type="dxa"/>
            <w:tcBorders>
              <w:top w:val="single" w:color="auto" w:sz="8" w:space="0"/>
              <w:left w:val="single" w:color="auto" w:sz="8" w:space="0"/>
              <w:bottom w:val="single" w:color="auto" w:sz="8" w:space="0"/>
              <w:right w:val="single" w:color="auto" w:sz="8" w:space="0"/>
            </w:tcBorders>
          </w:tcPr>
          <w:p w:rsidR="00034E5C" w:rsidP="00E92BA0" w:rsidRDefault="00034E5C" w14:paraId="2C21BB17" w14:textId="77777777">
            <w:pPr>
              <w:rPr>
                <w:rFonts w:eastAsia="Times New Roman" w:cs="Arial"/>
              </w:rPr>
            </w:pPr>
            <w:r w:rsidRPr="00034E5C">
              <w:rPr>
                <w:rFonts w:eastAsia="Times New Roman" w:cs="Arial"/>
              </w:rPr>
              <w:t>Original Message Name Identifier</w:t>
            </w:r>
          </w:p>
        </w:tc>
      </w:tr>
      <w:tr w:rsidRPr="008A1534" w:rsidR="00034E5C" w:rsidTr="004951CA" w14:paraId="2A876C30"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1A2189" w:rsidR="00034E5C" w:rsidP="00E92BA0" w:rsidRDefault="00034E5C" w14:paraId="68FBD693" w14:textId="77777777">
            <w:pPr>
              <w:rPr>
                <w:rFonts w:cs="Arial"/>
                <w:b/>
                <w:sz w:val="20"/>
                <w:szCs w:val="20"/>
              </w:rPr>
            </w:pPr>
            <w:r w:rsidRPr="00034E5C">
              <w:rPr>
                <w:rFonts w:cs="Arial"/>
                <w:b/>
                <w:sz w:val="20"/>
                <w:szCs w:val="20"/>
              </w:rPr>
              <w:t>&lt;OrgnlTxId&gt;</w:t>
            </w:r>
          </w:p>
        </w:tc>
        <w:tc>
          <w:tcPr>
            <w:tcW w:w="6423" w:type="dxa"/>
            <w:tcBorders>
              <w:top w:val="single" w:color="auto" w:sz="8" w:space="0"/>
              <w:left w:val="single" w:color="auto" w:sz="8" w:space="0"/>
              <w:bottom w:val="single" w:color="auto" w:sz="8" w:space="0"/>
              <w:right w:val="single" w:color="auto" w:sz="8" w:space="0"/>
            </w:tcBorders>
          </w:tcPr>
          <w:p w:rsidR="00034E5C" w:rsidP="00E92BA0" w:rsidRDefault="00034E5C" w14:paraId="2063AA42" w14:textId="77777777">
            <w:pPr>
              <w:rPr>
                <w:rFonts w:eastAsia="Times New Roman" w:cs="Arial"/>
              </w:rPr>
            </w:pPr>
            <w:r w:rsidRPr="00034E5C">
              <w:rPr>
                <w:rFonts w:eastAsia="Times New Roman" w:cs="Arial"/>
              </w:rPr>
              <w:t>Original Transaction Identifier</w:t>
            </w:r>
          </w:p>
        </w:tc>
      </w:tr>
      <w:tr w:rsidRPr="008A1534" w:rsidR="00ED7697" w:rsidTr="004951CA" w14:paraId="4BD6ED8F"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284E287C" w14:textId="77777777">
            <w:pPr>
              <w:rPr>
                <w:rFonts w:eastAsia="Times New Roman" w:cs="Arial"/>
              </w:rPr>
            </w:pPr>
            <w:r w:rsidRPr="00854868">
              <w:rPr>
                <w:rFonts w:cs="Arial"/>
                <w:b/>
                <w:sz w:val="20"/>
                <w:szCs w:val="20"/>
              </w:rPr>
              <w:t>&lt;ReqdColltnDt&gt;</w:t>
            </w:r>
          </w:p>
        </w:tc>
        <w:tc>
          <w:tcPr>
            <w:tcW w:w="6423" w:type="dxa"/>
            <w:tcBorders>
              <w:top w:val="single" w:color="auto" w:sz="8" w:space="0"/>
              <w:left w:val="single" w:color="auto" w:sz="8" w:space="0"/>
              <w:bottom w:val="single" w:color="auto" w:sz="8" w:space="0"/>
              <w:right w:val="single" w:color="auto" w:sz="8" w:space="0"/>
            </w:tcBorders>
          </w:tcPr>
          <w:p w:rsidRPr="008A1534" w:rsidR="00ED7697" w:rsidP="00E92BA0" w:rsidRDefault="00ED7697" w14:paraId="5973D59E" w14:textId="77777777">
            <w:pPr>
              <w:rPr>
                <w:rFonts w:eastAsia="Times New Roman" w:cs="Arial"/>
              </w:rPr>
            </w:pPr>
            <w:r>
              <w:rPr>
                <w:rFonts w:eastAsia="Times New Roman" w:cs="Arial"/>
              </w:rPr>
              <w:t>Requested collection date</w:t>
            </w:r>
          </w:p>
        </w:tc>
      </w:tr>
      <w:tr w:rsidRPr="008A1534" w:rsidR="007E7362" w:rsidTr="004951CA" w14:paraId="6740AB30"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CA7DAD" w:rsidR="007E7362" w:rsidP="00E92BA0" w:rsidRDefault="007E7362" w14:paraId="0F6454A7" w14:textId="77777777">
            <w:pPr>
              <w:rPr>
                <w:rFonts w:cs="Arial"/>
                <w:b/>
                <w:sz w:val="20"/>
                <w:szCs w:val="20"/>
              </w:rPr>
            </w:pPr>
            <w:r>
              <w:rPr>
                <w:rFonts w:cs="Arial"/>
                <w:b/>
                <w:sz w:val="20"/>
                <w:szCs w:val="20"/>
              </w:rPr>
              <w:t>&lt;RmtInf&gt;</w:t>
            </w:r>
          </w:p>
        </w:tc>
        <w:tc>
          <w:tcPr>
            <w:tcW w:w="6423" w:type="dxa"/>
            <w:tcBorders>
              <w:top w:val="single" w:color="auto" w:sz="8" w:space="0"/>
              <w:left w:val="single" w:color="auto" w:sz="8" w:space="0"/>
              <w:bottom w:val="single" w:color="auto" w:sz="8" w:space="0"/>
              <w:right w:val="single" w:color="auto" w:sz="8" w:space="0"/>
            </w:tcBorders>
          </w:tcPr>
          <w:p w:rsidR="007E7362" w:rsidP="00E92BA0" w:rsidRDefault="007E7362" w14:paraId="17104C02" w14:textId="77777777">
            <w:pPr>
              <w:rPr>
                <w:rFonts w:eastAsia="Times New Roman" w:cs="Arial"/>
              </w:rPr>
            </w:pPr>
            <w:r>
              <w:rPr>
                <w:rFonts w:eastAsia="Times New Roman" w:cs="Arial"/>
              </w:rPr>
              <w:t>Remittance Information</w:t>
            </w:r>
          </w:p>
        </w:tc>
      </w:tr>
      <w:tr w:rsidRPr="008A1534" w:rsidR="007E7362" w:rsidTr="004951CA" w14:paraId="16F3912C"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CA7DAD" w:rsidR="007E7362" w:rsidP="00E92BA0" w:rsidRDefault="007E7362" w14:paraId="36F42EB3" w14:textId="77777777">
            <w:pPr>
              <w:rPr>
                <w:rFonts w:eastAsia="Times New Roman" w:cs="Arial"/>
                <w:b/>
              </w:rPr>
            </w:pPr>
            <w:r w:rsidRPr="00CA7DAD">
              <w:rPr>
                <w:rFonts w:cs="Arial"/>
                <w:b/>
                <w:sz w:val="20"/>
                <w:szCs w:val="20"/>
              </w:rPr>
              <w:t>&lt;Rsn&gt;</w:t>
            </w:r>
          </w:p>
        </w:tc>
        <w:tc>
          <w:tcPr>
            <w:tcW w:w="6423" w:type="dxa"/>
            <w:tcBorders>
              <w:top w:val="single" w:color="auto" w:sz="8" w:space="0"/>
              <w:left w:val="single" w:color="auto" w:sz="8" w:space="0"/>
              <w:bottom w:val="single" w:color="auto" w:sz="8" w:space="0"/>
              <w:right w:val="single" w:color="auto" w:sz="8" w:space="0"/>
            </w:tcBorders>
          </w:tcPr>
          <w:p w:rsidRPr="008A1534" w:rsidR="007E7362" w:rsidP="00E92BA0" w:rsidRDefault="007E7362" w14:paraId="50B04FD5" w14:textId="77777777">
            <w:pPr>
              <w:rPr>
                <w:rFonts w:eastAsia="Times New Roman" w:cs="Arial"/>
              </w:rPr>
            </w:pPr>
            <w:r>
              <w:rPr>
                <w:rFonts w:eastAsia="Times New Roman" w:cs="Arial"/>
              </w:rPr>
              <w:t>Reason Code</w:t>
            </w:r>
          </w:p>
        </w:tc>
      </w:tr>
      <w:tr w:rsidRPr="008A1534" w:rsidR="007E7362" w:rsidTr="004951CA" w14:paraId="7F46A836"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CA7DAD" w:rsidR="007E7362" w:rsidP="00E92BA0" w:rsidRDefault="007E7362" w14:paraId="191502F4" w14:textId="77777777">
            <w:pPr>
              <w:rPr>
                <w:rFonts w:cs="Arial"/>
                <w:b/>
                <w:sz w:val="20"/>
                <w:szCs w:val="20"/>
              </w:rPr>
            </w:pPr>
            <w:r w:rsidRPr="00854868">
              <w:rPr>
                <w:rFonts w:cs="Arial"/>
                <w:b/>
                <w:sz w:val="20"/>
                <w:szCs w:val="20"/>
              </w:rPr>
              <w:t>&lt;</w:t>
            </w:r>
            <w:r>
              <w:rPr>
                <w:rFonts w:cs="Arial"/>
                <w:b/>
                <w:sz w:val="20"/>
                <w:szCs w:val="20"/>
              </w:rPr>
              <w:t>Rtrd</w:t>
            </w:r>
            <w:r w:rsidRPr="00854868">
              <w:rPr>
                <w:rFonts w:cs="Arial"/>
                <w:b/>
                <w:sz w:val="20"/>
                <w:szCs w:val="20"/>
              </w:rPr>
              <w:t>IntrBkSttlmAmt&gt;</w:t>
            </w:r>
          </w:p>
        </w:tc>
        <w:tc>
          <w:tcPr>
            <w:tcW w:w="6423" w:type="dxa"/>
            <w:tcBorders>
              <w:top w:val="single" w:color="auto" w:sz="8" w:space="0"/>
              <w:left w:val="single" w:color="auto" w:sz="8" w:space="0"/>
              <w:bottom w:val="single" w:color="auto" w:sz="8" w:space="0"/>
              <w:right w:val="single" w:color="auto" w:sz="8" w:space="0"/>
            </w:tcBorders>
          </w:tcPr>
          <w:p w:rsidR="007E7362" w:rsidP="00E92BA0" w:rsidRDefault="007E7362" w14:paraId="561F066F" w14:textId="77777777">
            <w:pPr>
              <w:rPr>
                <w:rFonts w:eastAsia="Times New Roman" w:cs="Arial"/>
              </w:rPr>
            </w:pPr>
            <w:r>
              <w:rPr>
                <w:rFonts w:eastAsia="Times New Roman" w:cs="Arial"/>
              </w:rPr>
              <w:t>Returned Interbank Settlement Amount</w:t>
            </w:r>
          </w:p>
        </w:tc>
      </w:tr>
      <w:tr w:rsidRPr="008A1534" w:rsidR="007E7362" w:rsidTr="004951CA" w14:paraId="6A5D3925"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7E7362" w:rsidP="00E92BA0" w:rsidRDefault="007E7362" w14:paraId="54B0224B" w14:textId="77777777">
            <w:pPr>
              <w:rPr>
                <w:rFonts w:eastAsia="Times New Roman" w:cs="Arial"/>
              </w:rPr>
            </w:pPr>
            <w:r w:rsidRPr="00854868">
              <w:rPr>
                <w:rFonts w:cs="Arial"/>
                <w:b/>
                <w:bCs/>
                <w:sz w:val="20"/>
                <w:szCs w:val="20"/>
                <w:lang w:eastAsia="en-ZA"/>
              </w:rPr>
              <w:t>&lt;SeqTp&gt;</w:t>
            </w:r>
          </w:p>
        </w:tc>
        <w:tc>
          <w:tcPr>
            <w:tcW w:w="6423" w:type="dxa"/>
            <w:tcBorders>
              <w:top w:val="single" w:color="auto" w:sz="8" w:space="0"/>
              <w:left w:val="single" w:color="auto" w:sz="8" w:space="0"/>
              <w:bottom w:val="single" w:color="auto" w:sz="8" w:space="0"/>
              <w:right w:val="single" w:color="auto" w:sz="8" w:space="0"/>
            </w:tcBorders>
          </w:tcPr>
          <w:p w:rsidRPr="008A1534" w:rsidR="007E7362" w:rsidP="00E92BA0" w:rsidRDefault="007E7362" w14:paraId="042068B2" w14:textId="77777777">
            <w:pPr>
              <w:rPr>
                <w:rFonts w:eastAsia="Times New Roman" w:cs="Arial"/>
              </w:rPr>
            </w:pPr>
            <w:r>
              <w:rPr>
                <w:rFonts w:eastAsia="Times New Roman" w:cs="Arial"/>
              </w:rPr>
              <w:t>Debit Sequence Type</w:t>
            </w:r>
          </w:p>
        </w:tc>
      </w:tr>
      <w:tr w:rsidRPr="008A1534" w:rsidR="007E7362" w:rsidTr="004951CA" w14:paraId="63B24254"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7E7362" w:rsidP="00E92BA0" w:rsidRDefault="007E7362" w14:paraId="15664165" w14:textId="77777777">
            <w:pPr>
              <w:rPr>
                <w:rFonts w:cs="Arial"/>
                <w:b/>
                <w:bCs/>
                <w:sz w:val="20"/>
                <w:szCs w:val="20"/>
                <w:lang w:eastAsia="en-ZA"/>
              </w:rPr>
            </w:pPr>
            <w:r>
              <w:rPr>
                <w:rFonts w:cs="Arial"/>
                <w:b/>
                <w:bCs/>
                <w:sz w:val="20"/>
                <w:szCs w:val="20"/>
                <w:lang w:eastAsia="en-ZA"/>
              </w:rPr>
              <w:t>&lt;Sts&gt;</w:t>
            </w:r>
          </w:p>
        </w:tc>
        <w:tc>
          <w:tcPr>
            <w:tcW w:w="6423" w:type="dxa"/>
            <w:tcBorders>
              <w:top w:val="single" w:color="auto" w:sz="8" w:space="0"/>
              <w:left w:val="single" w:color="auto" w:sz="8" w:space="0"/>
              <w:bottom w:val="single" w:color="auto" w:sz="8" w:space="0"/>
              <w:right w:val="single" w:color="auto" w:sz="8" w:space="0"/>
            </w:tcBorders>
          </w:tcPr>
          <w:p w:rsidR="007E7362" w:rsidP="00E92BA0" w:rsidRDefault="007E7362" w14:paraId="0EE78A53" w14:textId="77777777">
            <w:pPr>
              <w:rPr>
                <w:rFonts w:eastAsia="Times New Roman" w:cs="Arial"/>
              </w:rPr>
            </w:pPr>
            <w:r>
              <w:rPr>
                <w:rFonts w:eastAsia="Times New Roman" w:cs="Arial"/>
              </w:rPr>
              <w:t>Status of Investigation</w:t>
            </w:r>
          </w:p>
        </w:tc>
      </w:tr>
      <w:tr w:rsidRPr="008A1534" w:rsidR="007E7362" w:rsidTr="004951CA" w14:paraId="6DA396D2"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7E7362" w:rsidP="00E92BA0" w:rsidRDefault="007E7362" w14:paraId="48A788DA" w14:textId="77777777">
            <w:pPr>
              <w:rPr>
                <w:rFonts w:cs="Arial"/>
                <w:b/>
                <w:bCs/>
                <w:sz w:val="20"/>
                <w:szCs w:val="20"/>
                <w:lang w:eastAsia="en-ZA"/>
              </w:rPr>
            </w:pPr>
            <w:r>
              <w:rPr>
                <w:rFonts w:cs="Arial"/>
                <w:b/>
                <w:bCs/>
                <w:sz w:val="20"/>
                <w:szCs w:val="20"/>
                <w:lang w:eastAsia="en-ZA"/>
              </w:rPr>
              <w:t>&lt;StsRnInf&gt;</w:t>
            </w:r>
          </w:p>
        </w:tc>
        <w:tc>
          <w:tcPr>
            <w:tcW w:w="6423" w:type="dxa"/>
            <w:tcBorders>
              <w:top w:val="single" w:color="auto" w:sz="8" w:space="0"/>
              <w:left w:val="single" w:color="auto" w:sz="8" w:space="0"/>
              <w:bottom w:val="single" w:color="auto" w:sz="8" w:space="0"/>
              <w:right w:val="single" w:color="auto" w:sz="8" w:space="0"/>
            </w:tcBorders>
          </w:tcPr>
          <w:p w:rsidR="007E7362" w:rsidP="00E92BA0" w:rsidRDefault="007E7362" w14:paraId="5E39E218" w14:textId="77777777">
            <w:pPr>
              <w:rPr>
                <w:rFonts w:eastAsia="Times New Roman" w:cs="Arial"/>
              </w:rPr>
            </w:pPr>
            <w:r>
              <w:rPr>
                <w:rFonts w:eastAsia="Times New Roman" w:cs="Arial"/>
              </w:rPr>
              <w:t>Status Reason Information</w:t>
            </w:r>
          </w:p>
        </w:tc>
      </w:tr>
      <w:tr w:rsidRPr="008A1534" w:rsidR="007E7362" w:rsidTr="004951CA" w14:paraId="11E57E0C"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7E7362" w:rsidP="00E92BA0" w:rsidRDefault="007E7362" w14:paraId="37DDE9E7" w14:textId="77777777">
            <w:pPr>
              <w:rPr>
                <w:rFonts w:eastAsia="Times New Roman" w:cs="Arial"/>
              </w:rPr>
            </w:pPr>
            <w:r w:rsidRPr="00854868">
              <w:rPr>
                <w:rFonts w:cs="Arial"/>
                <w:b/>
                <w:sz w:val="20"/>
                <w:szCs w:val="20"/>
              </w:rPr>
              <w:t>&lt;SttlmMtd&gt;</w:t>
            </w:r>
          </w:p>
        </w:tc>
        <w:tc>
          <w:tcPr>
            <w:tcW w:w="6423" w:type="dxa"/>
            <w:tcBorders>
              <w:top w:val="single" w:color="auto" w:sz="8" w:space="0"/>
              <w:left w:val="single" w:color="auto" w:sz="8" w:space="0"/>
              <w:bottom w:val="single" w:color="auto" w:sz="8" w:space="0"/>
              <w:right w:val="single" w:color="auto" w:sz="8" w:space="0"/>
            </w:tcBorders>
          </w:tcPr>
          <w:p w:rsidRPr="008A1534" w:rsidR="007E7362" w:rsidP="00E92BA0" w:rsidRDefault="007E7362" w14:paraId="5763273F" w14:textId="77777777">
            <w:pPr>
              <w:rPr>
                <w:rFonts w:eastAsia="Times New Roman" w:cs="Arial"/>
              </w:rPr>
            </w:pPr>
            <w:r>
              <w:rPr>
                <w:rFonts w:eastAsia="Times New Roman" w:cs="Arial"/>
              </w:rPr>
              <w:t>Settlement method</w:t>
            </w:r>
          </w:p>
        </w:tc>
      </w:tr>
      <w:tr w:rsidRPr="008A1534" w:rsidR="007E7362" w:rsidTr="004951CA" w14:paraId="22069EBE"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7E7362" w:rsidP="00E92BA0" w:rsidRDefault="007E7362" w14:paraId="2C2143E3" w14:textId="77777777">
            <w:pPr>
              <w:rPr>
                <w:rFonts w:eastAsia="Times New Roman" w:cs="Arial"/>
              </w:rPr>
            </w:pPr>
            <w:r w:rsidRPr="00854868">
              <w:rPr>
                <w:rFonts w:cs="Arial"/>
                <w:b/>
                <w:sz w:val="20"/>
                <w:szCs w:val="20"/>
              </w:rPr>
              <w:t>&lt;Tp&gt;</w:t>
            </w:r>
          </w:p>
        </w:tc>
        <w:tc>
          <w:tcPr>
            <w:tcW w:w="6423" w:type="dxa"/>
            <w:tcBorders>
              <w:top w:val="single" w:color="auto" w:sz="8" w:space="0"/>
              <w:left w:val="single" w:color="auto" w:sz="8" w:space="0"/>
              <w:bottom w:val="single" w:color="auto" w:sz="8" w:space="0"/>
              <w:right w:val="single" w:color="auto" w:sz="8" w:space="0"/>
            </w:tcBorders>
          </w:tcPr>
          <w:p w:rsidRPr="008A1534" w:rsidR="007E7362" w:rsidP="00E92BA0" w:rsidRDefault="007E7362" w14:paraId="133637C8" w14:textId="77777777">
            <w:pPr>
              <w:rPr>
                <w:rFonts w:eastAsia="Times New Roman" w:cs="Arial"/>
              </w:rPr>
            </w:pPr>
            <w:r>
              <w:rPr>
                <w:rFonts w:eastAsia="Times New Roman" w:cs="Arial"/>
              </w:rPr>
              <w:t>Account type</w:t>
            </w:r>
          </w:p>
        </w:tc>
      </w:tr>
      <w:tr w:rsidRPr="008A1534" w:rsidR="007E7362" w:rsidTr="004951CA" w14:paraId="1A83F8A2"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7E7362" w:rsidP="00E92BA0" w:rsidRDefault="007E7362" w14:paraId="7304A381" w14:textId="77777777">
            <w:pPr>
              <w:rPr>
                <w:rFonts w:eastAsia="Times New Roman" w:cs="Arial"/>
              </w:rPr>
            </w:pPr>
            <w:r w:rsidRPr="00854868">
              <w:rPr>
                <w:rFonts w:cs="Arial"/>
                <w:b/>
                <w:sz w:val="20"/>
                <w:szCs w:val="20"/>
              </w:rPr>
              <w:t>&lt;TtlIntrBkSttlmAmt&gt;</w:t>
            </w:r>
          </w:p>
        </w:tc>
        <w:tc>
          <w:tcPr>
            <w:tcW w:w="6423" w:type="dxa"/>
            <w:tcBorders>
              <w:top w:val="single" w:color="auto" w:sz="8" w:space="0"/>
              <w:left w:val="single" w:color="auto" w:sz="8" w:space="0"/>
              <w:bottom w:val="single" w:color="auto" w:sz="8" w:space="0"/>
              <w:right w:val="single" w:color="auto" w:sz="8" w:space="0"/>
            </w:tcBorders>
          </w:tcPr>
          <w:p w:rsidRPr="008A1534" w:rsidR="007E7362" w:rsidP="00E92BA0" w:rsidRDefault="007E7362" w14:paraId="14018CD1" w14:textId="77777777">
            <w:pPr>
              <w:rPr>
                <w:rFonts w:eastAsia="Times New Roman" w:cs="Arial"/>
              </w:rPr>
            </w:pPr>
            <w:r>
              <w:rPr>
                <w:rFonts w:eastAsia="Times New Roman" w:cs="Arial"/>
              </w:rPr>
              <w:t>Total Interbank Settlement Amount</w:t>
            </w:r>
          </w:p>
        </w:tc>
      </w:tr>
      <w:tr w:rsidRPr="008A1534" w:rsidR="00034E5C" w:rsidTr="004951CA" w14:paraId="7D273977"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034E5C" w:rsidP="00E92BA0" w:rsidRDefault="00034E5C" w14:paraId="53E615FF" w14:textId="77777777">
            <w:pPr>
              <w:rPr>
                <w:rFonts w:cs="Arial"/>
                <w:b/>
                <w:sz w:val="20"/>
                <w:szCs w:val="20"/>
              </w:rPr>
            </w:pPr>
            <w:r w:rsidRPr="00034E5C">
              <w:rPr>
                <w:rFonts w:cs="Arial"/>
                <w:b/>
                <w:sz w:val="20"/>
                <w:szCs w:val="20"/>
              </w:rPr>
              <w:t>&lt;TtlRtrdIntrBkSttlmAmt&gt;</w:t>
            </w:r>
          </w:p>
        </w:tc>
        <w:tc>
          <w:tcPr>
            <w:tcW w:w="6423" w:type="dxa"/>
            <w:tcBorders>
              <w:top w:val="single" w:color="auto" w:sz="8" w:space="0"/>
              <w:left w:val="single" w:color="auto" w:sz="8" w:space="0"/>
              <w:bottom w:val="single" w:color="auto" w:sz="8" w:space="0"/>
              <w:right w:val="single" w:color="auto" w:sz="8" w:space="0"/>
            </w:tcBorders>
          </w:tcPr>
          <w:p w:rsidR="00034E5C" w:rsidP="00E92BA0" w:rsidRDefault="00034E5C" w14:paraId="3CE6CBDA" w14:textId="77777777">
            <w:pPr>
              <w:rPr>
                <w:rFonts w:eastAsia="Times New Roman" w:cs="Arial"/>
              </w:rPr>
            </w:pPr>
            <w:r w:rsidRPr="00034E5C">
              <w:rPr>
                <w:rFonts w:eastAsia="Times New Roman" w:cs="Arial"/>
              </w:rPr>
              <w:t>Total Returned Interbank Settlement Amount</w:t>
            </w:r>
          </w:p>
        </w:tc>
      </w:tr>
      <w:tr w:rsidRPr="008A1534" w:rsidR="007E7362" w:rsidTr="004951CA" w14:paraId="237E4B0F"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A1534" w:rsidR="007E7362" w:rsidP="00E92BA0" w:rsidRDefault="007E7362" w14:paraId="64D4912D" w14:textId="77777777">
            <w:pPr>
              <w:rPr>
                <w:rFonts w:eastAsia="Times New Roman" w:cs="Arial"/>
              </w:rPr>
            </w:pPr>
            <w:r w:rsidRPr="00854868">
              <w:rPr>
                <w:rFonts w:cs="Arial"/>
                <w:b/>
                <w:sz w:val="20"/>
                <w:szCs w:val="20"/>
              </w:rPr>
              <w:t xml:space="preserve">&lt;TxId&gt;     </w:t>
            </w:r>
          </w:p>
        </w:tc>
        <w:tc>
          <w:tcPr>
            <w:tcW w:w="6423" w:type="dxa"/>
            <w:tcBorders>
              <w:top w:val="single" w:color="auto" w:sz="8" w:space="0"/>
              <w:left w:val="single" w:color="auto" w:sz="8" w:space="0"/>
              <w:bottom w:val="single" w:color="auto" w:sz="8" w:space="0"/>
              <w:right w:val="single" w:color="auto" w:sz="8" w:space="0"/>
            </w:tcBorders>
          </w:tcPr>
          <w:p w:rsidRPr="008A1534" w:rsidR="007E7362" w:rsidP="00E92BA0" w:rsidRDefault="007E7362" w14:paraId="49D24A6E" w14:textId="77777777">
            <w:pPr>
              <w:rPr>
                <w:rFonts w:eastAsia="Times New Roman" w:cs="Arial"/>
              </w:rPr>
            </w:pPr>
            <w:r>
              <w:rPr>
                <w:rFonts w:eastAsia="Times New Roman" w:cs="Arial"/>
              </w:rPr>
              <w:t>Transaction Identifier</w:t>
            </w:r>
          </w:p>
        </w:tc>
      </w:tr>
      <w:tr w:rsidRPr="008A1534" w:rsidR="007E7362" w:rsidTr="004951CA" w14:paraId="0CCFFEB8"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7E7362" w:rsidP="00E92BA0" w:rsidRDefault="007E7362" w14:paraId="3F1243E8" w14:textId="77777777">
            <w:pPr>
              <w:rPr>
                <w:rFonts w:cs="Arial"/>
                <w:b/>
                <w:sz w:val="20"/>
                <w:szCs w:val="20"/>
              </w:rPr>
            </w:pPr>
            <w:r w:rsidRPr="00854868">
              <w:rPr>
                <w:rFonts w:cs="Arial"/>
                <w:b/>
                <w:sz w:val="20"/>
                <w:szCs w:val="20"/>
              </w:rPr>
              <w:t>&lt;Tx</w:t>
            </w:r>
            <w:r>
              <w:rPr>
                <w:rFonts w:cs="Arial"/>
                <w:b/>
                <w:sz w:val="20"/>
                <w:szCs w:val="20"/>
              </w:rPr>
              <w:t>Sts</w:t>
            </w:r>
            <w:r w:rsidRPr="00854868">
              <w:rPr>
                <w:rFonts w:cs="Arial"/>
                <w:b/>
                <w:sz w:val="20"/>
                <w:szCs w:val="20"/>
              </w:rPr>
              <w:t xml:space="preserve">&gt;     </w:t>
            </w:r>
          </w:p>
        </w:tc>
        <w:tc>
          <w:tcPr>
            <w:tcW w:w="6423" w:type="dxa"/>
            <w:tcBorders>
              <w:top w:val="single" w:color="auto" w:sz="8" w:space="0"/>
              <w:left w:val="single" w:color="auto" w:sz="8" w:space="0"/>
              <w:bottom w:val="single" w:color="auto" w:sz="8" w:space="0"/>
              <w:right w:val="single" w:color="auto" w:sz="8" w:space="0"/>
            </w:tcBorders>
          </w:tcPr>
          <w:p w:rsidR="007E7362" w:rsidP="00E92BA0" w:rsidRDefault="007E7362" w14:paraId="3AC403BB" w14:textId="77777777">
            <w:pPr>
              <w:rPr>
                <w:rFonts w:eastAsia="Times New Roman" w:cs="Arial"/>
              </w:rPr>
            </w:pPr>
            <w:r>
              <w:rPr>
                <w:rFonts w:eastAsia="Times New Roman" w:cs="Arial"/>
              </w:rPr>
              <w:t>Transaction Status</w:t>
            </w:r>
          </w:p>
        </w:tc>
      </w:tr>
      <w:tr w:rsidRPr="008A1534" w:rsidR="007E7362" w:rsidTr="004951CA" w14:paraId="19D2F2F7"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7E7362" w:rsidP="00E92BA0" w:rsidRDefault="007E7362" w14:paraId="226B8DE5" w14:textId="77777777">
            <w:pPr>
              <w:rPr>
                <w:rFonts w:cs="Arial"/>
                <w:b/>
                <w:sz w:val="20"/>
                <w:szCs w:val="20"/>
              </w:rPr>
            </w:pPr>
            <w:r>
              <w:rPr>
                <w:rFonts w:cs="Arial"/>
                <w:b/>
                <w:sz w:val="20"/>
                <w:szCs w:val="20"/>
              </w:rPr>
              <w:t>&lt;UltmCdtr&gt;</w:t>
            </w:r>
          </w:p>
        </w:tc>
        <w:tc>
          <w:tcPr>
            <w:tcW w:w="6423" w:type="dxa"/>
            <w:tcBorders>
              <w:top w:val="single" w:color="auto" w:sz="8" w:space="0"/>
              <w:left w:val="single" w:color="auto" w:sz="8" w:space="0"/>
              <w:bottom w:val="single" w:color="auto" w:sz="8" w:space="0"/>
              <w:right w:val="single" w:color="auto" w:sz="8" w:space="0"/>
            </w:tcBorders>
          </w:tcPr>
          <w:p w:rsidR="007E7362" w:rsidP="00E92BA0" w:rsidRDefault="007E7362" w14:paraId="132F54C0" w14:textId="77777777">
            <w:pPr>
              <w:rPr>
                <w:rFonts w:eastAsia="Times New Roman" w:cs="Arial"/>
              </w:rPr>
            </w:pPr>
            <w:r>
              <w:rPr>
                <w:rFonts w:eastAsia="Times New Roman" w:cs="Arial"/>
              </w:rPr>
              <w:t>Ultimate Creditor</w:t>
            </w:r>
          </w:p>
        </w:tc>
      </w:tr>
      <w:tr w:rsidRPr="008A1534" w:rsidR="007E7362" w:rsidTr="004951CA" w14:paraId="581891F4" w14:textId="77777777">
        <w:trPr>
          <w:trHeight w:val="344"/>
        </w:trPr>
        <w:tc>
          <w:tcPr>
            <w:tcW w:w="2366" w:type="dxa"/>
            <w:tcBorders>
              <w:top w:val="single" w:color="auto" w:sz="8" w:space="0"/>
              <w:left w:val="single" w:color="auto" w:sz="8" w:space="0"/>
              <w:bottom w:val="single" w:color="auto" w:sz="8" w:space="0"/>
              <w:right w:val="single" w:color="auto" w:sz="8" w:space="0"/>
            </w:tcBorders>
          </w:tcPr>
          <w:p w:rsidRPr="00854868" w:rsidR="007E7362" w:rsidP="00E92BA0" w:rsidRDefault="007E7362" w14:paraId="4CBF9D76" w14:textId="77777777">
            <w:pPr>
              <w:rPr>
                <w:rFonts w:cs="Arial"/>
                <w:b/>
                <w:sz w:val="20"/>
                <w:szCs w:val="20"/>
              </w:rPr>
            </w:pPr>
            <w:r>
              <w:rPr>
                <w:rFonts w:cs="Arial"/>
                <w:b/>
                <w:sz w:val="20"/>
                <w:szCs w:val="20"/>
              </w:rPr>
              <w:t>&lt;UltmDbtr&gt;</w:t>
            </w:r>
          </w:p>
        </w:tc>
        <w:tc>
          <w:tcPr>
            <w:tcW w:w="6423" w:type="dxa"/>
            <w:tcBorders>
              <w:top w:val="single" w:color="auto" w:sz="8" w:space="0"/>
              <w:left w:val="single" w:color="auto" w:sz="8" w:space="0"/>
              <w:bottom w:val="single" w:color="auto" w:sz="8" w:space="0"/>
              <w:right w:val="single" w:color="auto" w:sz="8" w:space="0"/>
            </w:tcBorders>
          </w:tcPr>
          <w:p w:rsidR="007E7362" w:rsidP="00E92BA0" w:rsidRDefault="007E7362" w14:paraId="6E088664" w14:textId="77777777">
            <w:pPr>
              <w:rPr>
                <w:rFonts w:eastAsia="Times New Roman" w:cs="Arial"/>
              </w:rPr>
            </w:pPr>
            <w:r>
              <w:rPr>
                <w:rFonts w:eastAsia="Times New Roman" w:cs="Arial"/>
              </w:rPr>
              <w:t>Ultimate Debtor</w:t>
            </w:r>
          </w:p>
        </w:tc>
      </w:tr>
    </w:tbl>
    <w:p w:rsidR="001F5171" w:rsidP="00E92BA0" w:rsidRDefault="001F5171" w14:paraId="41A41F92" w14:textId="77777777">
      <w:pPr>
        <w:rPr>
          <w:rFonts w:ascii="Cambria" w:hAnsi="Cambria" w:eastAsia="Times New Roman"/>
          <w:b/>
          <w:bCs/>
          <w:color w:val="365F91"/>
          <w:sz w:val="28"/>
          <w:szCs w:val="28"/>
        </w:rPr>
      </w:pPr>
      <w:r>
        <w:br w:type="page"/>
      </w:r>
    </w:p>
    <w:p w:rsidRPr="002D6E2C" w:rsidR="00D521C9" w:rsidP="00E92BA0" w:rsidRDefault="0067485F" w14:paraId="505C0D63" w14:textId="77777777">
      <w:pPr>
        <w:pStyle w:val="Heading10"/>
        <w:spacing w:before="0"/>
        <w:rPr>
          <w:rFonts w:ascii="Calibri" w:hAnsi="Calibri"/>
          <w:sz w:val="26"/>
          <w:szCs w:val="26"/>
        </w:rPr>
      </w:pPr>
      <w:bookmarkStart w:name="_Toc435584439" w:id="9059"/>
      <w:bookmarkStart w:name="_Toc536096888" w:id="9060"/>
      <w:r w:rsidRPr="002D6E2C">
        <w:rPr>
          <w:rFonts w:ascii="Calibri" w:hAnsi="Calibri"/>
          <w:sz w:val="26"/>
          <w:szCs w:val="26"/>
        </w:rPr>
        <w:t>Appendix A – Glossary</w:t>
      </w:r>
      <w:bookmarkEnd w:id="9059"/>
      <w:bookmarkEnd w:id="9060"/>
    </w:p>
    <w:tbl>
      <w:tblPr>
        <w:tblW w:w="91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2518"/>
        <w:gridCol w:w="6663"/>
      </w:tblGrid>
      <w:tr w:rsidRPr="004C134C" w:rsidR="00D521C9" w:rsidTr="00F0135A" w14:paraId="5F423FC5" w14:textId="77777777">
        <w:trPr>
          <w:trHeight w:val="558"/>
          <w:tblHeader/>
        </w:trPr>
        <w:tc>
          <w:tcPr>
            <w:tcW w:w="2518" w:type="dxa"/>
            <w:tcBorders>
              <w:top w:val="single" w:color="auto" w:sz="4" w:space="0"/>
              <w:left w:val="single" w:color="auto" w:sz="4" w:space="0"/>
              <w:bottom w:val="single" w:color="auto" w:sz="4" w:space="0"/>
              <w:right w:val="single" w:color="auto" w:sz="4" w:space="0"/>
            </w:tcBorders>
            <w:shd w:val="clear" w:color="auto" w:fill="365F91"/>
            <w:vAlign w:val="bottom"/>
          </w:tcPr>
          <w:p w:rsidRPr="002D6E2C" w:rsidR="00D521C9" w:rsidP="00F0135A" w:rsidRDefault="000D6E45" w14:paraId="767A77A3" w14:textId="77777777">
            <w:pPr>
              <w:spacing w:line="360" w:lineRule="auto"/>
              <w:rPr>
                <w:rFonts w:ascii="Arial" w:hAnsi="Arial" w:eastAsia="Times New Roman" w:cs="Arial"/>
                <w:b/>
                <w:color w:val="FFFFFF"/>
                <w:lang w:val="en-GB"/>
              </w:rPr>
            </w:pPr>
            <w:r>
              <w:rPr>
                <w:rFonts w:cs="Arial"/>
                <w:b/>
                <w:color w:val="FFFFFF"/>
              </w:rPr>
              <w:t>A</w:t>
            </w:r>
            <w:r w:rsidRPr="002D6E2C" w:rsidR="00D521C9">
              <w:rPr>
                <w:rFonts w:cs="Arial"/>
                <w:b/>
                <w:color w:val="FFFFFF"/>
              </w:rPr>
              <w:t>BBREVIATION</w:t>
            </w:r>
          </w:p>
        </w:tc>
        <w:tc>
          <w:tcPr>
            <w:tcW w:w="6663" w:type="dxa"/>
            <w:tcBorders>
              <w:top w:val="single" w:color="auto" w:sz="4" w:space="0"/>
              <w:left w:val="single" w:color="auto" w:sz="4" w:space="0"/>
              <w:bottom w:val="single" w:color="auto" w:sz="4" w:space="0"/>
              <w:right w:val="single" w:color="auto" w:sz="4" w:space="0"/>
            </w:tcBorders>
            <w:shd w:val="clear" w:color="auto" w:fill="365F91"/>
          </w:tcPr>
          <w:p w:rsidRPr="002D6E2C" w:rsidR="00D521C9" w:rsidP="00E92BA0" w:rsidRDefault="00D521C9" w14:paraId="534C9EE7" w14:textId="77777777">
            <w:pPr>
              <w:spacing w:line="360" w:lineRule="auto"/>
              <w:jc w:val="both"/>
              <w:rPr>
                <w:rFonts w:cs="Arial"/>
                <w:b/>
                <w:color w:val="FFFFFF"/>
              </w:rPr>
            </w:pPr>
          </w:p>
          <w:p w:rsidRPr="002D6E2C" w:rsidR="00D521C9" w:rsidP="00E92BA0" w:rsidRDefault="00D521C9" w14:paraId="3D78D2F8" w14:textId="77777777">
            <w:pPr>
              <w:spacing w:line="360" w:lineRule="auto"/>
              <w:jc w:val="both"/>
              <w:rPr>
                <w:rFonts w:cs="Arial"/>
                <w:b/>
                <w:color w:val="FFFFFF"/>
              </w:rPr>
            </w:pPr>
            <w:r w:rsidRPr="002D6E2C">
              <w:rPr>
                <w:rFonts w:cs="Arial"/>
                <w:b/>
                <w:color w:val="FFFFFF"/>
              </w:rPr>
              <w:t>CLARIFICATION</w:t>
            </w:r>
          </w:p>
        </w:tc>
      </w:tr>
      <w:tr w:rsidRPr="004C134C" w:rsidR="00D521C9" w:rsidTr="004951CA" w14:paraId="000142F3"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B9553F1" w14:textId="77777777">
            <w:pPr>
              <w:spacing w:line="360" w:lineRule="auto"/>
              <w:jc w:val="both"/>
              <w:rPr>
                <w:rFonts w:cs="Arial"/>
                <w:b/>
              </w:rPr>
            </w:pPr>
            <w:r w:rsidRPr="002D6E2C">
              <w:rPr>
                <w:rFonts w:cs="Arial"/>
                <w:b/>
              </w:rPr>
              <w:t>AC</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AC20330" w14:textId="77777777">
            <w:pPr>
              <w:spacing w:line="360" w:lineRule="auto"/>
              <w:jc w:val="both"/>
              <w:rPr>
                <w:rFonts w:cs="Arial"/>
              </w:rPr>
            </w:pPr>
            <w:r w:rsidRPr="002D6E2C">
              <w:rPr>
                <w:rFonts w:cs="Arial"/>
              </w:rPr>
              <w:t>Authenticated Collections</w:t>
            </w:r>
          </w:p>
        </w:tc>
      </w:tr>
      <w:tr w:rsidRPr="004C134C" w:rsidR="00D521C9" w:rsidTr="004951CA" w14:paraId="59BE6F25"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B721727" w14:textId="77777777">
            <w:pPr>
              <w:spacing w:line="360" w:lineRule="auto"/>
              <w:jc w:val="both"/>
              <w:rPr>
                <w:rFonts w:cs="Arial"/>
                <w:b/>
              </w:rPr>
            </w:pPr>
            <w:r w:rsidRPr="002D6E2C">
              <w:rPr>
                <w:rFonts w:cs="Arial"/>
                <w:b/>
              </w:rPr>
              <w:t>ACT</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2EF19D1" w14:textId="77777777">
            <w:pPr>
              <w:spacing w:line="360" w:lineRule="auto"/>
              <w:jc w:val="both"/>
              <w:rPr>
                <w:rFonts w:cs="Arial"/>
              </w:rPr>
            </w:pPr>
            <w:r w:rsidRPr="002D6E2C">
              <w:rPr>
                <w:rFonts w:cs="Arial"/>
              </w:rPr>
              <w:t>Authenticated Collections Transaction (as per AC terminology)</w:t>
            </w:r>
          </w:p>
        </w:tc>
      </w:tr>
      <w:tr w:rsidRPr="004C134C" w:rsidR="00D521C9" w:rsidTr="004951CA" w14:paraId="211C60E0"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9BAC0F8" w14:textId="77777777">
            <w:pPr>
              <w:spacing w:line="360" w:lineRule="auto"/>
              <w:jc w:val="both"/>
              <w:rPr>
                <w:rFonts w:cs="Arial"/>
                <w:b/>
              </w:rPr>
            </w:pPr>
            <w:r w:rsidRPr="002D6E2C">
              <w:rPr>
                <w:rFonts w:cs="Arial"/>
                <w:b/>
              </w:rPr>
              <w:t>AEDO</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C89E4D4" w14:textId="77777777">
            <w:pPr>
              <w:spacing w:line="360" w:lineRule="auto"/>
              <w:jc w:val="both"/>
              <w:rPr>
                <w:rFonts w:cs="Arial"/>
              </w:rPr>
            </w:pPr>
            <w:r w:rsidRPr="002D6E2C">
              <w:rPr>
                <w:rFonts w:cs="Arial"/>
              </w:rPr>
              <w:t>Authenticated Early Debit Order</w:t>
            </w:r>
          </w:p>
        </w:tc>
      </w:tr>
      <w:tr w:rsidRPr="004C134C" w:rsidR="00D521C9" w:rsidTr="004951CA" w14:paraId="0C6C6138"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8BD2C44" w14:textId="77777777">
            <w:pPr>
              <w:spacing w:line="360" w:lineRule="auto"/>
              <w:jc w:val="both"/>
              <w:rPr>
                <w:rFonts w:cs="Arial"/>
                <w:b/>
              </w:rPr>
            </w:pPr>
            <w:r>
              <w:rPr>
                <w:rFonts w:cs="Arial"/>
                <w:b/>
              </w:rPr>
              <w:t>BACS</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C582410" w14:textId="77777777">
            <w:pPr>
              <w:spacing w:line="360" w:lineRule="auto"/>
              <w:jc w:val="both"/>
              <w:rPr>
                <w:rFonts w:cs="Arial"/>
              </w:rPr>
            </w:pPr>
            <w:r>
              <w:rPr>
                <w:rFonts w:cs="Arial"/>
              </w:rPr>
              <w:t>Batch Authenticated Collection System</w:t>
            </w:r>
          </w:p>
        </w:tc>
      </w:tr>
      <w:tr w:rsidRPr="004C134C" w:rsidR="00D521C9" w:rsidTr="004951CA" w14:paraId="513F0A90"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4DA47EF" w14:textId="77777777">
            <w:pPr>
              <w:spacing w:line="360" w:lineRule="auto"/>
              <w:jc w:val="both"/>
              <w:rPr>
                <w:rFonts w:cs="Arial"/>
                <w:b/>
              </w:rPr>
            </w:pPr>
            <w:r>
              <w:rPr>
                <w:rFonts w:cs="Arial"/>
                <w:b/>
              </w:rPr>
              <w:t>BMS</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5066435" w14:textId="77777777">
            <w:pPr>
              <w:spacing w:line="360" w:lineRule="auto"/>
              <w:jc w:val="both"/>
              <w:rPr>
                <w:rFonts w:cs="Arial"/>
              </w:rPr>
            </w:pPr>
            <w:r>
              <w:rPr>
                <w:rFonts w:cs="Arial"/>
              </w:rPr>
              <w:t>Batch Mandate System</w:t>
            </w:r>
          </w:p>
        </w:tc>
      </w:tr>
      <w:tr w:rsidRPr="004C134C" w:rsidR="00D521C9" w:rsidTr="004951CA" w14:paraId="75CDBF95"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A8510D3" w14:textId="77777777">
            <w:pPr>
              <w:spacing w:line="360" w:lineRule="auto"/>
              <w:jc w:val="both"/>
              <w:rPr>
                <w:rFonts w:cs="Arial"/>
                <w:b/>
              </w:rPr>
            </w:pPr>
            <w:r w:rsidRPr="002D6E2C">
              <w:rPr>
                <w:rFonts w:cs="Arial"/>
                <w:b/>
              </w:rPr>
              <w:t>BRD</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DE358AD" w14:textId="77777777">
            <w:pPr>
              <w:spacing w:line="360" w:lineRule="auto"/>
              <w:jc w:val="both"/>
              <w:rPr>
                <w:rFonts w:cs="Arial"/>
              </w:rPr>
            </w:pPr>
            <w:r w:rsidRPr="002D6E2C">
              <w:rPr>
                <w:rFonts w:cs="Arial"/>
              </w:rPr>
              <w:t>Business Requirement Document</w:t>
            </w:r>
          </w:p>
        </w:tc>
      </w:tr>
      <w:tr w:rsidRPr="004C134C" w:rsidR="00D521C9" w:rsidTr="004951CA" w14:paraId="72D4F749"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13BB60E" w14:textId="77777777">
            <w:pPr>
              <w:spacing w:line="360" w:lineRule="auto"/>
              <w:jc w:val="both"/>
              <w:rPr>
                <w:rFonts w:cs="Arial"/>
                <w:b/>
              </w:rPr>
            </w:pPr>
            <w:r w:rsidRPr="002D6E2C">
              <w:rPr>
                <w:rFonts w:cs="Arial"/>
                <w:b/>
              </w:rPr>
              <w:t>CR</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AC42BE7" w14:textId="77777777">
            <w:pPr>
              <w:spacing w:line="360" w:lineRule="auto"/>
              <w:jc w:val="both"/>
              <w:rPr>
                <w:rFonts w:cs="Arial"/>
              </w:rPr>
            </w:pPr>
            <w:r w:rsidRPr="002D6E2C">
              <w:rPr>
                <w:rFonts w:cs="Arial"/>
              </w:rPr>
              <w:t>Credit</w:t>
            </w:r>
          </w:p>
        </w:tc>
      </w:tr>
      <w:tr w:rsidRPr="004C134C" w:rsidR="00D521C9" w:rsidTr="004951CA" w14:paraId="7ED6680A"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F1F9876" w14:textId="77777777">
            <w:pPr>
              <w:spacing w:line="360" w:lineRule="auto"/>
              <w:jc w:val="both"/>
              <w:rPr>
                <w:rFonts w:cs="Arial"/>
                <w:b/>
              </w:rPr>
            </w:pPr>
            <w:r w:rsidRPr="002D6E2C">
              <w:rPr>
                <w:rFonts w:cs="Arial"/>
                <w:b/>
              </w:rPr>
              <w:t>DOA</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A28EB44" w14:textId="77777777">
            <w:pPr>
              <w:spacing w:line="360" w:lineRule="auto"/>
              <w:jc w:val="both"/>
              <w:rPr>
                <w:rFonts w:cs="Arial"/>
              </w:rPr>
            </w:pPr>
            <w:r w:rsidRPr="002D6E2C">
              <w:rPr>
                <w:rFonts w:cs="Arial"/>
              </w:rPr>
              <w:t>Debit Order Abuse</w:t>
            </w:r>
          </w:p>
        </w:tc>
      </w:tr>
      <w:tr w:rsidRPr="004C134C" w:rsidR="00D521C9" w:rsidTr="004951CA" w14:paraId="12725F02"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2624DC2" w14:textId="77777777">
            <w:pPr>
              <w:spacing w:line="360" w:lineRule="auto"/>
              <w:jc w:val="both"/>
              <w:rPr>
                <w:rFonts w:cs="Arial"/>
                <w:b/>
              </w:rPr>
            </w:pPr>
            <w:r w:rsidRPr="002D6E2C">
              <w:rPr>
                <w:rFonts w:cs="Arial"/>
                <w:b/>
              </w:rPr>
              <w:t>DR</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04DC45A" w14:textId="77777777">
            <w:pPr>
              <w:spacing w:line="360" w:lineRule="auto"/>
              <w:jc w:val="both"/>
              <w:rPr>
                <w:rFonts w:cs="Arial"/>
              </w:rPr>
            </w:pPr>
            <w:r w:rsidRPr="002D6E2C">
              <w:rPr>
                <w:rFonts w:cs="Arial"/>
              </w:rPr>
              <w:t>Debit</w:t>
            </w:r>
          </w:p>
        </w:tc>
      </w:tr>
      <w:tr w:rsidRPr="004C134C" w:rsidR="00D521C9" w:rsidTr="004951CA" w14:paraId="0BCEEEE8"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8B37D95" w14:textId="77777777">
            <w:pPr>
              <w:spacing w:line="360" w:lineRule="auto"/>
              <w:jc w:val="both"/>
              <w:rPr>
                <w:rFonts w:cs="Arial"/>
                <w:b/>
              </w:rPr>
            </w:pPr>
            <w:r w:rsidRPr="002D6E2C">
              <w:rPr>
                <w:rFonts w:cs="Arial"/>
                <w:b/>
              </w:rPr>
              <w:t>EDO</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8E59D43" w14:textId="77777777">
            <w:pPr>
              <w:spacing w:line="360" w:lineRule="auto"/>
              <w:jc w:val="both"/>
              <w:rPr>
                <w:rFonts w:cs="Arial"/>
              </w:rPr>
            </w:pPr>
            <w:r w:rsidRPr="002D6E2C">
              <w:rPr>
                <w:rFonts w:cs="Arial"/>
              </w:rPr>
              <w:t>Early Debit Order</w:t>
            </w:r>
          </w:p>
        </w:tc>
      </w:tr>
      <w:tr w:rsidRPr="004C134C" w:rsidR="00D521C9" w:rsidTr="004951CA" w14:paraId="2B49022A"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CAFEC69" w14:textId="77777777">
            <w:pPr>
              <w:spacing w:line="360" w:lineRule="auto"/>
              <w:jc w:val="both"/>
              <w:rPr>
                <w:rFonts w:cs="Arial"/>
                <w:b/>
              </w:rPr>
            </w:pPr>
            <w:r w:rsidRPr="002D6E2C">
              <w:rPr>
                <w:rFonts w:cs="Arial"/>
                <w:b/>
              </w:rPr>
              <w:t>EFT</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40D3F7A" w14:textId="77777777">
            <w:pPr>
              <w:spacing w:line="360" w:lineRule="auto"/>
              <w:jc w:val="both"/>
              <w:rPr>
                <w:rFonts w:cs="Arial"/>
              </w:rPr>
            </w:pPr>
            <w:r w:rsidRPr="002D6E2C">
              <w:rPr>
                <w:rFonts w:cs="Arial"/>
              </w:rPr>
              <w:t>Electronic Funds Transfer</w:t>
            </w:r>
          </w:p>
        </w:tc>
      </w:tr>
      <w:tr w:rsidRPr="004C134C" w:rsidR="00D521C9" w:rsidTr="004951CA" w14:paraId="6380D54A"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AE4CCBE" w14:textId="77777777">
            <w:pPr>
              <w:spacing w:line="360" w:lineRule="auto"/>
              <w:jc w:val="both"/>
              <w:rPr>
                <w:rFonts w:cs="Arial"/>
                <w:b/>
              </w:rPr>
            </w:pPr>
            <w:r w:rsidRPr="002D6E2C">
              <w:rPr>
                <w:rFonts w:cs="Arial"/>
                <w:b/>
              </w:rPr>
              <w:t>EFT CR</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68F5371" w14:textId="77777777">
            <w:pPr>
              <w:spacing w:line="360" w:lineRule="auto"/>
              <w:jc w:val="both"/>
              <w:rPr>
                <w:rFonts w:cs="Arial"/>
              </w:rPr>
            </w:pPr>
            <w:r w:rsidRPr="002D6E2C">
              <w:rPr>
                <w:rFonts w:cs="Arial"/>
              </w:rPr>
              <w:t>EFT Credits</w:t>
            </w:r>
          </w:p>
        </w:tc>
      </w:tr>
      <w:tr w:rsidRPr="004C134C" w:rsidR="00D521C9" w:rsidTr="004951CA" w14:paraId="5934D312"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0835D69" w14:textId="77777777">
            <w:pPr>
              <w:spacing w:line="360" w:lineRule="auto"/>
              <w:jc w:val="both"/>
              <w:rPr>
                <w:rFonts w:cs="Arial"/>
                <w:b/>
              </w:rPr>
            </w:pPr>
            <w:r w:rsidRPr="002D6E2C">
              <w:rPr>
                <w:rFonts w:cs="Arial"/>
                <w:b/>
              </w:rPr>
              <w:t>EFT DR</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AA363B5" w14:textId="77777777">
            <w:pPr>
              <w:spacing w:line="360" w:lineRule="auto"/>
              <w:jc w:val="both"/>
              <w:rPr>
                <w:rFonts w:cs="Arial"/>
              </w:rPr>
            </w:pPr>
            <w:r w:rsidRPr="002D6E2C">
              <w:rPr>
                <w:rFonts w:cs="Arial"/>
              </w:rPr>
              <w:t>EFT Debits</w:t>
            </w:r>
          </w:p>
        </w:tc>
      </w:tr>
      <w:tr w:rsidRPr="004C134C" w:rsidR="00D521C9" w:rsidTr="004951CA" w14:paraId="4A013EAE"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A923BD8" w14:textId="77777777">
            <w:pPr>
              <w:spacing w:line="360" w:lineRule="auto"/>
              <w:jc w:val="both"/>
              <w:rPr>
                <w:rFonts w:cs="Arial"/>
                <w:b/>
              </w:rPr>
            </w:pPr>
            <w:r w:rsidRPr="002D6E2C">
              <w:rPr>
                <w:rFonts w:cs="Arial"/>
                <w:b/>
              </w:rPr>
              <w:t>EMV</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70EB34C" w14:textId="77777777">
            <w:pPr>
              <w:spacing w:line="360" w:lineRule="auto"/>
              <w:jc w:val="both"/>
              <w:rPr>
                <w:rFonts w:cs="Arial"/>
              </w:rPr>
            </w:pPr>
            <w:r w:rsidRPr="002D6E2C">
              <w:rPr>
                <w:rFonts w:cs="Arial"/>
              </w:rPr>
              <w:t>Europay/MasterCard/Visa (standards)</w:t>
            </w:r>
          </w:p>
        </w:tc>
      </w:tr>
      <w:tr w:rsidRPr="004C134C" w:rsidR="00D521C9" w:rsidTr="004951CA" w14:paraId="16824A3C"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CCE6B69" w14:textId="77777777">
            <w:pPr>
              <w:spacing w:line="360" w:lineRule="auto"/>
              <w:jc w:val="both"/>
              <w:rPr>
                <w:rFonts w:cs="Arial"/>
                <w:b/>
              </w:rPr>
            </w:pPr>
            <w:r w:rsidRPr="002D6E2C">
              <w:rPr>
                <w:rFonts w:cs="Arial"/>
                <w:b/>
              </w:rPr>
              <w:t>ISO</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5FB5897" w14:textId="77777777">
            <w:pPr>
              <w:spacing w:line="360" w:lineRule="auto"/>
              <w:jc w:val="both"/>
              <w:rPr>
                <w:rFonts w:cs="Arial"/>
              </w:rPr>
            </w:pPr>
            <w:r w:rsidRPr="002D6E2C">
              <w:rPr>
                <w:rFonts w:cs="Arial"/>
              </w:rPr>
              <w:t>International Standards Organisation</w:t>
            </w:r>
          </w:p>
        </w:tc>
      </w:tr>
      <w:tr w:rsidRPr="004C134C" w:rsidR="00D521C9" w:rsidTr="004951CA" w14:paraId="1C115B96"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F66AE2D" w14:textId="77777777">
            <w:pPr>
              <w:spacing w:line="360" w:lineRule="auto"/>
              <w:jc w:val="both"/>
              <w:rPr>
                <w:rFonts w:cs="Arial"/>
                <w:b/>
              </w:rPr>
            </w:pPr>
            <w:r w:rsidRPr="002D6E2C">
              <w:rPr>
                <w:rFonts w:cs="Arial"/>
                <w:b/>
              </w:rPr>
              <w:t>MAC</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134A7AC" w14:textId="77777777">
            <w:pPr>
              <w:spacing w:line="360" w:lineRule="auto"/>
              <w:jc w:val="both"/>
              <w:rPr>
                <w:rFonts w:cs="Arial"/>
              </w:rPr>
            </w:pPr>
            <w:r w:rsidRPr="002D6E2C">
              <w:rPr>
                <w:rFonts w:cs="Arial"/>
              </w:rPr>
              <w:t>Message Authentication Code</w:t>
            </w:r>
          </w:p>
        </w:tc>
      </w:tr>
      <w:tr w:rsidRPr="004C134C" w:rsidR="00D521C9" w:rsidTr="004951CA" w14:paraId="2A758839"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0F344C2" w14:textId="77777777">
            <w:pPr>
              <w:spacing w:line="360" w:lineRule="auto"/>
              <w:jc w:val="both"/>
              <w:rPr>
                <w:rFonts w:cs="Arial"/>
                <w:b/>
              </w:rPr>
            </w:pPr>
            <w:r w:rsidRPr="002D6E2C">
              <w:rPr>
                <w:rFonts w:cs="Arial"/>
                <w:b/>
              </w:rPr>
              <w:t>mPOS</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FA1BA50" w14:textId="77777777">
            <w:pPr>
              <w:spacing w:line="360" w:lineRule="auto"/>
              <w:jc w:val="both"/>
              <w:rPr>
                <w:rFonts w:cs="Arial"/>
              </w:rPr>
            </w:pPr>
            <w:r w:rsidRPr="002D6E2C">
              <w:rPr>
                <w:rFonts w:cs="Arial"/>
              </w:rPr>
              <w:t>mobile Point Of Sale</w:t>
            </w:r>
          </w:p>
        </w:tc>
      </w:tr>
      <w:tr w:rsidRPr="004C134C" w:rsidR="00D521C9" w:rsidTr="004951CA" w14:paraId="7FB31EC1"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9F7C19A" w14:textId="77777777">
            <w:pPr>
              <w:spacing w:line="360" w:lineRule="auto"/>
              <w:jc w:val="both"/>
              <w:rPr>
                <w:rFonts w:cs="Arial"/>
                <w:b/>
              </w:rPr>
            </w:pPr>
            <w:r w:rsidRPr="002D6E2C">
              <w:rPr>
                <w:rFonts w:cs="Arial"/>
                <w:b/>
              </w:rPr>
              <w:t>NAEDO</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0CB3B6A" w14:textId="77777777">
            <w:pPr>
              <w:spacing w:line="360" w:lineRule="auto"/>
              <w:jc w:val="both"/>
              <w:rPr>
                <w:rFonts w:cs="Arial"/>
              </w:rPr>
            </w:pPr>
            <w:r w:rsidRPr="002D6E2C">
              <w:rPr>
                <w:rFonts w:cs="Arial"/>
              </w:rPr>
              <w:t>Non Authenticated Early Debit Order</w:t>
            </w:r>
          </w:p>
        </w:tc>
      </w:tr>
      <w:tr w:rsidRPr="004C134C" w:rsidR="00D521C9" w:rsidTr="004951CA" w14:paraId="0AD6BA05"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5AFDCBC" w14:textId="77777777">
            <w:pPr>
              <w:spacing w:line="360" w:lineRule="auto"/>
              <w:jc w:val="both"/>
              <w:rPr>
                <w:rFonts w:cs="Arial"/>
                <w:b/>
              </w:rPr>
            </w:pPr>
            <w:r w:rsidRPr="002D6E2C">
              <w:rPr>
                <w:rFonts w:cs="Arial"/>
                <w:b/>
              </w:rPr>
              <w:t>NPS</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6B3CD46" w14:textId="77777777">
            <w:pPr>
              <w:spacing w:line="360" w:lineRule="auto"/>
              <w:jc w:val="both"/>
              <w:rPr>
                <w:rFonts w:cs="Arial"/>
              </w:rPr>
            </w:pPr>
            <w:r w:rsidRPr="002D6E2C">
              <w:rPr>
                <w:rFonts w:cs="Arial"/>
              </w:rPr>
              <w:t>National Payment System</w:t>
            </w:r>
          </w:p>
        </w:tc>
      </w:tr>
      <w:tr w:rsidRPr="004C134C" w:rsidR="00D521C9" w:rsidTr="004951CA" w14:paraId="706B28B9"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AAAFF25" w14:textId="77777777">
            <w:pPr>
              <w:spacing w:line="360" w:lineRule="auto"/>
              <w:jc w:val="both"/>
              <w:rPr>
                <w:rFonts w:cs="Arial"/>
                <w:b/>
              </w:rPr>
            </w:pPr>
            <w:r w:rsidRPr="002D6E2C">
              <w:rPr>
                <w:rFonts w:cs="Arial"/>
                <w:b/>
              </w:rPr>
              <w:t>NPSD</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D0B2A86" w14:textId="77777777">
            <w:pPr>
              <w:spacing w:line="360" w:lineRule="auto"/>
              <w:jc w:val="both"/>
              <w:rPr>
                <w:rFonts w:cs="Arial"/>
              </w:rPr>
            </w:pPr>
            <w:r w:rsidRPr="002D6E2C">
              <w:rPr>
                <w:rFonts w:cs="Arial"/>
              </w:rPr>
              <w:t>National Payment Systems Department</w:t>
            </w:r>
          </w:p>
        </w:tc>
      </w:tr>
      <w:tr w:rsidRPr="004C134C" w:rsidR="00D521C9" w:rsidTr="004951CA" w14:paraId="28D140DA"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A063D70" w14:textId="77777777">
            <w:pPr>
              <w:spacing w:line="360" w:lineRule="auto"/>
              <w:jc w:val="both"/>
              <w:rPr>
                <w:rFonts w:cs="Arial"/>
                <w:b/>
              </w:rPr>
            </w:pPr>
            <w:r w:rsidRPr="002D6E2C">
              <w:rPr>
                <w:rFonts w:cs="Arial"/>
                <w:b/>
              </w:rPr>
              <w:t>OTA</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C6FD1D2" w14:textId="77777777">
            <w:pPr>
              <w:spacing w:line="360" w:lineRule="auto"/>
              <w:jc w:val="both"/>
              <w:rPr>
                <w:rFonts w:cs="Arial"/>
              </w:rPr>
            </w:pPr>
            <w:r w:rsidRPr="002D6E2C">
              <w:rPr>
                <w:rFonts w:cs="Arial"/>
              </w:rPr>
              <w:t>Over The Air</w:t>
            </w:r>
          </w:p>
        </w:tc>
      </w:tr>
      <w:tr w:rsidRPr="004C134C" w:rsidR="00D521C9" w:rsidTr="004951CA" w14:paraId="7BA373E8"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EB1C3AF" w14:textId="77777777">
            <w:pPr>
              <w:spacing w:line="360" w:lineRule="auto"/>
              <w:jc w:val="both"/>
              <w:rPr>
                <w:rFonts w:cs="Arial"/>
                <w:b/>
              </w:rPr>
            </w:pPr>
            <w:r w:rsidRPr="002D6E2C">
              <w:rPr>
                <w:rFonts w:cs="Arial"/>
                <w:b/>
              </w:rPr>
              <w:t>OTP</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4ACFE46" w14:textId="77777777">
            <w:pPr>
              <w:spacing w:line="360" w:lineRule="auto"/>
              <w:jc w:val="both"/>
              <w:rPr>
                <w:rFonts w:cs="Arial"/>
              </w:rPr>
            </w:pPr>
            <w:r w:rsidRPr="002D6E2C">
              <w:rPr>
                <w:rFonts w:cs="Arial"/>
              </w:rPr>
              <w:t>One Time Password</w:t>
            </w:r>
          </w:p>
        </w:tc>
      </w:tr>
      <w:tr w:rsidRPr="004C134C" w:rsidR="00D521C9" w:rsidTr="004951CA" w14:paraId="529505C3"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8A27920" w14:textId="77777777">
            <w:pPr>
              <w:spacing w:line="360" w:lineRule="auto"/>
              <w:jc w:val="both"/>
              <w:rPr>
                <w:rFonts w:cs="Arial"/>
                <w:b/>
              </w:rPr>
            </w:pPr>
            <w:r w:rsidRPr="002D6E2C">
              <w:rPr>
                <w:rFonts w:cs="Arial"/>
                <w:b/>
              </w:rPr>
              <w:t xml:space="preserve">PASA </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C0DA58E" w14:textId="77777777">
            <w:pPr>
              <w:spacing w:line="360" w:lineRule="auto"/>
              <w:jc w:val="both"/>
              <w:rPr>
                <w:rFonts w:cs="Arial"/>
              </w:rPr>
            </w:pPr>
            <w:r w:rsidRPr="002D6E2C">
              <w:rPr>
                <w:rFonts w:cs="Arial"/>
              </w:rPr>
              <w:t>Payments Association of South Africa</w:t>
            </w:r>
          </w:p>
        </w:tc>
      </w:tr>
      <w:tr w:rsidRPr="004C134C" w:rsidR="00D521C9" w:rsidTr="004951CA" w14:paraId="07F1CD77"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A0AE720" w14:textId="77777777">
            <w:pPr>
              <w:spacing w:line="360" w:lineRule="auto"/>
              <w:jc w:val="both"/>
              <w:rPr>
                <w:rFonts w:cs="Arial"/>
                <w:b/>
              </w:rPr>
            </w:pPr>
            <w:r w:rsidRPr="002D6E2C">
              <w:rPr>
                <w:rFonts w:cs="Arial"/>
                <w:b/>
              </w:rPr>
              <w:t>PASA EXO</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F5195EF" w14:textId="77777777">
            <w:pPr>
              <w:spacing w:line="360" w:lineRule="auto"/>
              <w:jc w:val="both"/>
              <w:rPr>
                <w:rFonts w:cs="Arial"/>
              </w:rPr>
            </w:pPr>
            <w:r w:rsidRPr="002D6E2C">
              <w:rPr>
                <w:rFonts w:cs="Arial"/>
              </w:rPr>
              <w:t>Payments Association of South Africa Executive Office</w:t>
            </w:r>
          </w:p>
        </w:tc>
      </w:tr>
      <w:tr w:rsidRPr="004C134C" w:rsidR="00D521C9" w:rsidTr="004951CA" w14:paraId="09488ACA"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2640753" w14:textId="77777777">
            <w:pPr>
              <w:spacing w:line="360" w:lineRule="auto"/>
              <w:jc w:val="both"/>
              <w:rPr>
                <w:rFonts w:cs="Arial"/>
                <w:b/>
              </w:rPr>
            </w:pPr>
            <w:r w:rsidRPr="002D6E2C">
              <w:rPr>
                <w:rFonts w:cs="Arial"/>
                <w:b/>
              </w:rPr>
              <w:t>PCH</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279E4BA" w14:textId="77777777">
            <w:pPr>
              <w:spacing w:line="360" w:lineRule="auto"/>
              <w:jc w:val="both"/>
              <w:rPr>
                <w:rFonts w:cs="Arial"/>
              </w:rPr>
            </w:pPr>
            <w:r w:rsidRPr="002D6E2C">
              <w:rPr>
                <w:rFonts w:cs="Arial"/>
              </w:rPr>
              <w:t>Payment Clearing House</w:t>
            </w:r>
          </w:p>
        </w:tc>
      </w:tr>
      <w:tr w:rsidRPr="004C134C" w:rsidR="00D521C9" w:rsidTr="004951CA" w14:paraId="392E0F8E"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F012B58" w14:textId="77777777">
            <w:pPr>
              <w:spacing w:line="360" w:lineRule="auto"/>
              <w:jc w:val="both"/>
              <w:rPr>
                <w:rFonts w:cs="Arial"/>
                <w:b/>
              </w:rPr>
            </w:pPr>
            <w:r w:rsidRPr="002D6E2C">
              <w:rPr>
                <w:rFonts w:cs="Arial"/>
                <w:b/>
              </w:rPr>
              <w:t>PCH PG</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AE89F25" w14:textId="77777777">
            <w:pPr>
              <w:spacing w:line="360" w:lineRule="auto"/>
              <w:jc w:val="both"/>
              <w:rPr>
                <w:rFonts w:cs="Arial"/>
              </w:rPr>
            </w:pPr>
            <w:r w:rsidRPr="002D6E2C">
              <w:rPr>
                <w:rFonts w:cs="Arial"/>
              </w:rPr>
              <w:t>Payment Clearing House Participant Group</w:t>
            </w:r>
          </w:p>
        </w:tc>
      </w:tr>
      <w:tr w:rsidRPr="004C134C" w:rsidR="00D521C9" w:rsidTr="004951CA" w14:paraId="5684E218"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7178E82" w14:textId="77777777">
            <w:pPr>
              <w:spacing w:line="360" w:lineRule="auto"/>
              <w:jc w:val="both"/>
              <w:rPr>
                <w:rFonts w:cs="Arial"/>
                <w:b/>
              </w:rPr>
            </w:pPr>
            <w:r w:rsidRPr="002D6E2C">
              <w:rPr>
                <w:rFonts w:cs="Arial"/>
                <w:b/>
              </w:rPr>
              <w:t>PCI DSS</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DC2D57D" w14:textId="77777777">
            <w:pPr>
              <w:spacing w:line="360" w:lineRule="auto"/>
              <w:jc w:val="both"/>
              <w:rPr>
                <w:rFonts w:cs="Arial"/>
              </w:rPr>
            </w:pPr>
            <w:r w:rsidRPr="002D6E2C">
              <w:rPr>
                <w:rFonts w:cs="Arial"/>
              </w:rPr>
              <w:t>Payment Card Industry Data Security Standard</w:t>
            </w:r>
          </w:p>
        </w:tc>
      </w:tr>
      <w:tr w:rsidRPr="004C134C" w:rsidR="00D521C9" w:rsidTr="004951CA" w14:paraId="66B7C44E"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2E289B6" w14:textId="77777777">
            <w:pPr>
              <w:spacing w:line="360" w:lineRule="auto"/>
              <w:jc w:val="both"/>
              <w:rPr>
                <w:rFonts w:cs="Arial"/>
                <w:b/>
              </w:rPr>
            </w:pPr>
            <w:r w:rsidRPr="002D6E2C">
              <w:rPr>
                <w:rFonts w:cs="Arial"/>
                <w:b/>
              </w:rPr>
              <w:t>PCI PTS</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7C9E08A" w14:textId="77777777">
            <w:pPr>
              <w:spacing w:line="360" w:lineRule="auto"/>
              <w:jc w:val="both"/>
              <w:rPr>
                <w:rFonts w:cs="Arial"/>
              </w:rPr>
            </w:pPr>
            <w:r w:rsidRPr="002D6E2C">
              <w:rPr>
                <w:rFonts w:cs="Arial"/>
              </w:rPr>
              <w:t>Payment Card Industry PIN Transaction Security</w:t>
            </w:r>
          </w:p>
        </w:tc>
      </w:tr>
      <w:tr w:rsidRPr="004C134C" w:rsidR="00D521C9" w:rsidTr="004951CA" w14:paraId="41552AF2"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2F2CAB0" w14:textId="77777777">
            <w:pPr>
              <w:spacing w:line="360" w:lineRule="auto"/>
              <w:jc w:val="both"/>
              <w:rPr>
                <w:rFonts w:cs="Arial"/>
                <w:b/>
              </w:rPr>
            </w:pPr>
            <w:r w:rsidRPr="002D6E2C">
              <w:rPr>
                <w:rFonts w:cs="Arial"/>
                <w:b/>
              </w:rPr>
              <w:t>PIN</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756A06D" w14:textId="77777777">
            <w:pPr>
              <w:spacing w:line="360" w:lineRule="auto"/>
              <w:jc w:val="both"/>
              <w:rPr>
                <w:rFonts w:cs="Arial"/>
              </w:rPr>
            </w:pPr>
            <w:r w:rsidRPr="002D6E2C">
              <w:rPr>
                <w:rFonts w:cs="Arial"/>
              </w:rPr>
              <w:t>Personal Identification Number</w:t>
            </w:r>
          </w:p>
        </w:tc>
      </w:tr>
      <w:tr w:rsidRPr="004C134C" w:rsidR="00D521C9" w:rsidTr="004951CA" w14:paraId="360AB631"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B5D6C56" w14:textId="77777777">
            <w:pPr>
              <w:spacing w:line="360" w:lineRule="auto"/>
              <w:jc w:val="both"/>
              <w:rPr>
                <w:rFonts w:cs="Arial"/>
                <w:b/>
              </w:rPr>
            </w:pPr>
            <w:r w:rsidRPr="002D6E2C">
              <w:rPr>
                <w:rFonts w:cs="Arial"/>
                <w:b/>
              </w:rPr>
              <w:t>POS</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A122B0F" w14:textId="77777777">
            <w:pPr>
              <w:spacing w:line="360" w:lineRule="auto"/>
              <w:jc w:val="both"/>
              <w:rPr>
                <w:rFonts w:cs="Arial"/>
              </w:rPr>
            </w:pPr>
            <w:r w:rsidRPr="002D6E2C">
              <w:rPr>
                <w:rFonts w:cs="Arial"/>
              </w:rPr>
              <w:t>Point of Sale</w:t>
            </w:r>
          </w:p>
        </w:tc>
      </w:tr>
      <w:tr w:rsidRPr="004C134C" w:rsidR="00D521C9" w:rsidTr="004951CA" w14:paraId="4501DF5E"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3FC442D" w14:textId="77777777">
            <w:pPr>
              <w:spacing w:line="360" w:lineRule="auto"/>
              <w:jc w:val="both"/>
              <w:rPr>
                <w:rFonts w:cs="Arial"/>
                <w:b/>
              </w:rPr>
            </w:pPr>
            <w:r w:rsidRPr="002D6E2C">
              <w:rPr>
                <w:rFonts w:cs="Arial"/>
                <w:b/>
              </w:rPr>
              <w:t>PRF</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FD04C0A" w14:textId="77777777">
            <w:pPr>
              <w:spacing w:line="360" w:lineRule="auto"/>
              <w:jc w:val="both"/>
              <w:rPr>
                <w:rFonts w:cs="Arial"/>
              </w:rPr>
            </w:pPr>
            <w:r w:rsidRPr="002D6E2C">
              <w:rPr>
                <w:rFonts w:cs="Arial"/>
              </w:rPr>
              <w:t>PASA Regulatory Framework</w:t>
            </w:r>
          </w:p>
        </w:tc>
      </w:tr>
      <w:tr w:rsidRPr="004C134C" w:rsidR="00D521C9" w:rsidTr="004951CA" w14:paraId="68C8234C"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3E2FAC7" w14:textId="77777777">
            <w:pPr>
              <w:spacing w:line="360" w:lineRule="auto"/>
              <w:jc w:val="both"/>
              <w:rPr>
                <w:rFonts w:cs="Arial"/>
                <w:b/>
              </w:rPr>
            </w:pPr>
            <w:r w:rsidRPr="002D6E2C">
              <w:rPr>
                <w:rFonts w:cs="Arial"/>
                <w:b/>
              </w:rPr>
              <w:t>PSO</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5BB9821" w14:textId="77777777">
            <w:pPr>
              <w:spacing w:line="360" w:lineRule="auto"/>
              <w:jc w:val="both"/>
              <w:rPr>
                <w:rFonts w:cs="Arial"/>
              </w:rPr>
            </w:pPr>
            <w:r w:rsidRPr="002D6E2C">
              <w:rPr>
                <w:rFonts w:cs="Arial"/>
              </w:rPr>
              <w:t>PCH System Operator</w:t>
            </w:r>
          </w:p>
        </w:tc>
      </w:tr>
      <w:tr w:rsidRPr="004C134C" w:rsidR="00D521C9" w:rsidTr="004951CA" w14:paraId="260283E8"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0FEF75E" w14:textId="77777777">
            <w:pPr>
              <w:spacing w:line="360" w:lineRule="auto"/>
              <w:jc w:val="both"/>
              <w:rPr>
                <w:rFonts w:cs="Arial"/>
                <w:b/>
              </w:rPr>
            </w:pPr>
            <w:r w:rsidRPr="002D6E2C">
              <w:rPr>
                <w:rFonts w:cs="Arial"/>
                <w:b/>
              </w:rPr>
              <w:t>PSSF</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064CC68" w14:textId="77777777">
            <w:pPr>
              <w:spacing w:line="360" w:lineRule="auto"/>
              <w:jc w:val="both"/>
              <w:rPr>
                <w:rFonts w:cs="Arial"/>
              </w:rPr>
            </w:pPr>
            <w:r w:rsidRPr="002D6E2C">
              <w:rPr>
                <w:rFonts w:cs="Arial"/>
              </w:rPr>
              <w:t>Payment System Stakeholder Forum</w:t>
            </w:r>
          </w:p>
        </w:tc>
      </w:tr>
      <w:tr w:rsidRPr="004C134C" w:rsidR="00D521C9" w:rsidTr="004951CA" w14:paraId="45A6E8D2"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98B11C1" w14:textId="77777777">
            <w:pPr>
              <w:spacing w:line="360" w:lineRule="auto"/>
              <w:jc w:val="both"/>
              <w:rPr>
                <w:rFonts w:cs="Arial"/>
                <w:b/>
              </w:rPr>
            </w:pPr>
            <w:r w:rsidRPr="002D6E2C">
              <w:rPr>
                <w:rFonts w:cs="Arial"/>
                <w:b/>
              </w:rPr>
              <w:t>RAEDO</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734F4F9" w14:textId="77777777">
            <w:pPr>
              <w:spacing w:line="360" w:lineRule="auto"/>
              <w:jc w:val="both"/>
              <w:rPr>
                <w:rFonts w:cs="Arial"/>
              </w:rPr>
            </w:pPr>
            <w:r w:rsidRPr="002D6E2C">
              <w:rPr>
                <w:rFonts w:cs="Arial"/>
              </w:rPr>
              <w:t>Remote Authenticated Early Debit Order</w:t>
            </w:r>
          </w:p>
        </w:tc>
      </w:tr>
      <w:tr w:rsidRPr="004C134C" w:rsidR="00D521C9" w:rsidTr="004951CA" w14:paraId="1A0BF4C2"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F3E9D93" w14:textId="77777777">
            <w:pPr>
              <w:spacing w:line="360" w:lineRule="auto"/>
              <w:jc w:val="both"/>
              <w:rPr>
                <w:rFonts w:cs="Arial"/>
                <w:b/>
              </w:rPr>
            </w:pPr>
            <w:r w:rsidRPr="002D6E2C">
              <w:rPr>
                <w:rFonts w:cs="Arial"/>
                <w:b/>
              </w:rPr>
              <w:t>SAMOS</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02FEFB7" w14:textId="77777777">
            <w:pPr>
              <w:spacing w:line="360" w:lineRule="auto"/>
              <w:jc w:val="both"/>
              <w:rPr>
                <w:rFonts w:cs="Arial"/>
              </w:rPr>
            </w:pPr>
            <w:r w:rsidRPr="002D6E2C">
              <w:rPr>
                <w:rFonts w:cs="Arial"/>
              </w:rPr>
              <w:t>South African Multiple Option Settlement System</w:t>
            </w:r>
          </w:p>
        </w:tc>
      </w:tr>
      <w:tr w:rsidRPr="004C134C" w:rsidR="00D521C9" w:rsidTr="004951CA" w14:paraId="394EE741"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7B96F92" w14:textId="77777777">
            <w:pPr>
              <w:spacing w:line="360" w:lineRule="auto"/>
              <w:jc w:val="both"/>
              <w:rPr>
                <w:rFonts w:cs="Arial"/>
                <w:b/>
              </w:rPr>
            </w:pPr>
            <w:r w:rsidRPr="002D6E2C">
              <w:rPr>
                <w:rFonts w:cs="Arial"/>
                <w:b/>
              </w:rPr>
              <w:t>SARB</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FFA1D9C" w14:textId="77777777">
            <w:pPr>
              <w:spacing w:line="360" w:lineRule="auto"/>
              <w:jc w:val="both"/>
              <w:rPr>
                <w:rFonts w:cs="Arial"/>
              </w:rPr>
            </w:pPr>
            <w:r w:rsidRPr="002D6E2C">
              <w:rPr>
                <w:rFonts w:cs="Arial"/>
              </w:rPr>
              <w:t>South African Reserve Bank</w:t>
            </w:r>
          </w:p>
        </w:tc>
      </w:tr>
      <w:tr w:rsidRPr="004C134C" w:rsidR="00D521C9" w:rsidTr="004951CA" w14:paraId="6B9FD5E0"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30A6C93" w14:textId="77777777">
            <w:pPr>
              <w:spacing w:line="360" w:lineRule="auto"/>
              <w:jc w:val="both"/>
              <w:rPr>
                <w:rFonts w:cs="Arial"/>
                <w:b/>
              </w:rPr>
            </w:pPr>
            <w:r w:rsidRPr="002D6E2C">
              <w:rPr>
                <w:rFonts w:cs="Arial"/>
                <w:b/>
              </w:rPr>
              <w:t>SID</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1F41393" w14:textId="77777777">
            <w:pPr>
              <w:spacing w:line="360" w:lineRule="auto"/>
              <w:jc w:val="both"/>
              <w:rPr>
                <w:rFonts w:cs="Arial"/>
              </w:rPr>
            </w:pPr>
            <w:r w:rsidRPr="002D6E2C">
              <w:rPr>
                <w:rFonts w:cs="Arial"/>
              </w:rPr>
              <w:t>SteerCo Interpretation Document</w:t>
            </w:r>
          </w:p>
        </w:tc>
      </w:tr>
      <w:tr w:rsidRPr="004C134C" w:rsidR="00D521C9" w:rsidTr="004951CA" w14:paraId="101799CB"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DDCECA8" w14:textId="77777777">
            <w:pPr>
              <w:spacing w:line="360" w:lineRule="auto"/>
              <w:jc w:val="both"/>
              <w:rPr>
                <w:rFonts w:cs="Arial"/>
                <w:b/>
              </w:rPr>
            </w:pPr>
            <w:r w:rsidRPr="002D6E2C">
              <w:rPr>
                <w:rFonts w:cs="Arial"/>
                <w:b/>
              </w:rPr>
              <w:t>SO</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F6FD3A7" w14:textId="77777777">
            <w:pPr>
              <w:spacing w:line="360" w:lineRule="auto"/>
              <w:jc w:val="both"/>
              <w:rPr>
                <w:rFonts w:cs="Arial"/>
              </w:rPr>
            </w:pPr>
            <w:r w:rsidRPr="002D6E2C">
              <w:rPr>
                <w:rFonts w:cs="Arial"/>
              </w:rPr>
              <w:t>System Operator</w:t>
            </w:r>
          </w:p>
        </w:tc>
      </w:tr>
      <w:tr w:rsidRPr="004C134C" w:rsidR="00D521C9" w:rsidTr="004951CA" w14:paraId="7562E2B0"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473B857" w14:textId="77777777">
            <w:pPr>
              <w:spacing w:line="360" w:lineRule="auto"/>
              <w:jc w:val="both"/>
              <w:rPr>
                <w:rFonts w:cs="Arial"/>
                <w:b/>
              </w:rPr>
            </w:pPr>
            <w:r w:rsidRPr="002D6E2C">
              <w:rPr>
                <w:rFonts w:cs="Arial"/>
                <w:b/>
              </w:rPr>
              <w:t>SteerCo</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673D945" w14:textId="77777777">
            <w:pPr>
              <w:spacing w:line="360" w:lineRule="auto"/>
              <w:jc w:val="both"/>
              <w:rPr>
                <w:rFonts w:cs="Arial"/>
              </w:rPr>
            </w:pPr>
            <w:r w:rsidRPr="002D6E2C">
              <w:rPr>
                <w:rFonts w:cs="Arial"/>
              </w:rPr>
              <w:t>Steering Committee</w:t>
            </w:r>
          </w:p>
        </w:tc>
      </w:tr>
      <w:tr w:rsidRPr="004C134C" w:rsidR="00D521C9" w:rsidTr="004951CA" w14:paraId="2DD659E8"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D9F63BC" w14:textId="77777777">
            <w:pPr>
              <w:spacing w:line="360" w:lineRule="auto"/>
              <w:jc w:val="both"/>
              <w:rPr>
                <w:rFonts w:cs="Arial"/>
                <w:b/>
              </w:rPr>
            </w:pPr>
            <w:r w:rsidRPr="002D6E2C">
              <w:rPr>
                <w:rFonts w:cs="Arial"/>
                <w:b/>
              </w:rPr>
              <w:t>TOR</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6C20F6C" w14:textId="77777777">
            <w:pPr>
              <w:spacing w:line="360" w:lineRule="auto"/>
              <w:jc w:val="both"/>
              <w:rPr>
                <w:rFonts w:cs="Arial"/>
              </w:rPr>
            </w:pPr>
            <w:r w:rsidRPr="002D6E2C">
              <w:rPr>
                <w:rFonts w:cs="Arial"/>
              </w:rPr>
              <w:t>Terms of Reference</w:t>
            </w:r>
          </w:p>
        </w:tc>
      </w:tr>
      <w:tr w:rsidRPr="004C134C" w:rsidR="00D521C9" w:rsidTr="004951CA" w14:paraId="1406A383"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343F18D" w14:textId="77777777">
            <w:pPr>
              <w:spacing w:line="360" w:lineRule="auto"/>
              <w:jc w:val="both"/>
              <w:rPr>
                <w:rFonts w:cs="Arial"/>
                <w:b/>
              </w:rPr>
            </w:pPr>
            <w:r w:rsidRPr="002D6E2C">
              <w:rPr>
                <w:rFonts w:cs="Arial"/>
                <w:b/>
              </w:rPr>
              <w:t>TPPP</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09660A7" w14:textId="77777777">
            <w:pPr>
              <w:spacing w:line="360" w:lineRule="auto"/>
              <w:jc w:val="both"/>
              <w:rPr>
                <w:rFonts w:cs="Arial"/>
              </w:rPr>
            </w:pPr>
            <w:r w:rsidRPr="002D6E2C">
              <w:rPr>
                <w:rFonts w:cs="Arial"/>
              </w:rPr>
              <w:t>Third Party Payment Provider</w:t>
            </w:r>
          </w:p>
        </w:tc>
      </w:tr>
      <w:tr w:rsidRPr="004C134C" w:rsidR="00D521C9" w:rsidTr="004951CA" w14:paraId="477D4FAB"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DBB9EF2" w14:textId="77777777">
            <w:pPr>
              <w:spacing w:line="360" w:lineRule="auto"/>
              <w:jc w:val="both"/>
              <w:rPr>
                <w:rFonts w:cs="Arial"/>
                <w:b/>
              </w:rPr>
            </w:pPr>
            <w:r w:rsidRPr="002D6E2C">
              <w:rPr>
                <w:rFonts w:cs="Arial"/>
                <w:b/>
              </w:rPr>
              <w:t>TRS</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1CD9943" w14:textId="77777777">
            <w:pPr>
              <w:spacing w:line="360" w:lineRule="auto"/>
              <w:jc w:val="both"/>
              <w:rPr>
                <w:rFonts w:cs="Arial"/>
              </w:rPr>
            </w:pPr>
            <w:r w:rsidRPr="002D6E2C">
              <w:rPr>
                <w:rFonts w:cs="Arial"/>
              </w:rPr>
              <w:t>Technical Requirements Specification</w:t>
            </w:r>
          </w:p>
        </w:tc>
      </w:tr>
      <w:tr w:rsidRPr="004C134C" w:rsidR="00D521C9" w:rsidTr="004951CA" w14:paraId="2B837177"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D663308" w14:textId="77777777">
            <w:pPr>
              <w:spacing w:line="360" w:lineRule="auto"/>
              <w:jc w:val="both"/>
              <w:rPr>
                <w:rFonts w:cs="Arial"/>
                <w:b/>
              </w:rPr>
            </w:pPr>
            <w:r w:rsidRPr="002D6E2C">
              <w:rPr>
                <w:rFonts w:cs="Arial"/>
                <w:b/>
              </w:rPr>
              <w:t>TT</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4C09791" w14:textId="77777777">
            <w:pPr>
              <w:spacing w:line="360" w:lineRule="auto"/>
              <w:jc w:val="both"/>
              <w:rPr>
                <w:rFonts w:cs="Arial"/>
              </w:rPr>
            </w:pPr>
            <w:r w:rsidRPr="002D6E2C">
              <w:rPr>
                <w:rFonts w:cs="Arial"/>
              </w:rPr>
              <w:t>Transaction Type</w:t>
            </w:r>
          </w:p>
        </w:tc>
      </w:tr>
      <w:tr w:rsidRPr="004C134C" w:rsidR="00D521C9" w:rsidTr="004951CA" w14:paraId="4E69AE86"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CA4A943" w14:textId="77777777">
            <w:pPr>
              <w:spacing w:line="360" w:lineRule="auto"/>
              <w:jc w:val="both"/>
              <w:rPr>
                <w:rFonts w:cs="Arial"/>
                <w:b/>
              </w:rPr>
            </w:pPr>
            <w:r>
              <w:rPr>
                <w:rFonts w:cs="Arial"/>
                <w:b/>
              </w:rPr>
              <w:t>USSD</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3FE50AD" w14:textId="77777777">
            <w:pPr>
              <w:spacing w:line="360" w:lineRule="auto"/>
              <w:jc w:val="both"/>
              <w:rPr>
                <w:rFonts w:cs="Arial"/>
              </w:rPr>
            </w:pPr>
            <w:r w:rsidRPr="00F4715C">
              <w:rPr>
                <w:rFonts w:cs="Arial"/>
              </w:rPr>
              <w:t>Unstructured Supplementary Service Data</w:t>
            </w:r>
          </w:p>
        </w:tc>
      </w:tr>
      <w:tr w:rsidRPr="004C134C" w:rsidR="00D521C9" w:rsidTr="004951CA" w14:paraId="5940005B" w14:textId="77777777">
        <w:trPr>
          <w:trHeight w:val="227"/>
        </w:trPr>
        <w:tc>
          <w:tcPr>
            <w:tcW w:w="251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75934EE" w14:textId="77777777">
            <w:pPr>
              <w:spacing w:line="360" w:lineRule="auto"/>
              <w:jc w:val="both"/>
              <w:rPr>
                <w:rFonts w:cs="Arial"/>
                <w:b/>
              </w:rPr>
            </w:pPr>
            <w:r w:rsidRPr="002D6E2C">
              <w:rPr>
                <w:rFonts w:cs="Arial"/>
                <w:b/>
              </w:rPr>
              <w:t>WG</w:t>
            </w:r>
          </w:p>
        </w:tc>
        <w:tc>
          <w:tcPr>
            <w:tcW w:w="666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45057AA" w14:textId="77777777">
            <w:pPr>
              <w:spacing w:line="360" w:lineRule="auto"/>
              <w:jc w:val="both"/>
              <w:rPr>
                <w:rFonts w:cs="Arial"/>
              </w:rPr>
            </w:pPr>
            <w:r w:rsidRPr="002D6E2C">
              <w:rPr>
                <w:rFonts w:cs="Arial"/>
              </w:rPr>
              <w:t>Work Group</w:t>
            </w:r>
          </w:p>
        </w:tc>
      </w:tr>
    </w:tbl>
    <w:p w:rsidRPr="002D6E2C" w:rsidR="00D521C9" w:rsidP="00E92BA0" w:rsidRDefault="00D521C9" w14:paraId="075A769C" w14:textId="77777777"/>
    <w:p w:rsidR="00765DD5" w:rsidP="00E92BA0" w:rsidRDefault="00765DD5" w14:paraId="3484E017" w14:textId="77777777">
      <w:r>
        <w:br w:type="page"/>
      </w:r>
    </w:p>
    <w:p w:rsidRPr="002D6E2C" w:rsidR="00D521C9" w:rsidP="00E92BA0" w:rsidRDefault="00D521C9" w14:paraId="6895ACA4" w14:textId="77777777"/>
    <w:tbl>
      <w:tblPr>
        <w:tblW w:w="91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2943"/>
        <w:gridCol w:w="6238"/>
      </w:tblGrid>
      <w:tr w:rsidRPr="004C134C" w:rsidR="00D521C9" w:rsidTr="004951CA" w14:paraId="08C8687A" w14:textId="77777777">
        <w:trPr>
          <w:trHeight w:val="558"/>
          <w:tblHeader/>
        </w:trPr>
        <w:tc>
          <w:tcPr>
            <w:tcW w:w="2943" w:type="dxa"/>
            <w:tcBorders>
              <w:top w:val="single" w:color="auto" w:sz="4" w:space="0"/>
              <w:left w:val="single" w:color="auto" w:sz="4" w:space="0"/>
              <w:bottom w:val="single" w:color="auto" w:sz="4" w:space="0"/>
              <w:right w:val="single" w:color="auto" w:sz="4" w:space="0"/>
            </w:tcBorders>
            <w:shd w:val="clear" w:color="auto" w:fill="365F91"/>
          </w:tcPr>
          <w:p w:rsidRPr="002D6E2C" w:rsidR="00D521C9" w:rsidP="00E92BA0" w:rsidRDefault="00D521C9" w14:paraId="510D0B0F" w14:textId="77777777">
            <w:pPr>
              <w:spacing w:line="360" w:lineRule="auto"/>
              <w:rPr>
                <w:rFonts w:cs="Arial"/>
                <w:b/>
                <w:color w:val="FFFFFF"/>
                <w:sz w:val="16"/>
                <w:szCs w:val="16"/>
                <w:lang w:val="en-GB"/>
              </w:rPr>
            </w:pPr>
          </w:p>
          <w:p w:rsidRPr="002D6E2C" w:rsidR="00D521C9" w:rsidP="00E92BA0" w:rsidRDefault="00D521C9" w14:paraId="7C6E2579" w14:textId="77777777">
            <w:pPr>
              <w:spacing w:line="360" w:lineRule="auto"/>
              <w:rPr>
                <w:rFonts w:cs="Arial"/>
                <w:b/>
                <w:color w:val="FFFFFF"/>
                <w:lang w:val="en-GB"/>
              </w:rPr>
            </w:pPr>
            <w:r w:rsidRPr="002D6E2C">
              <w:rPr>
                <w:rFonts w:cs="Arial"/>
                <w:b/>
                <w:color w:val="FFFFFF"/>
                <w:lang w:val="en-GB"/>
              </w:rPr>
              <w:t>TERM</w:t>
            </w:r>
          </w:p>
        </w:tc>
        <w:tc>
          <w:tcPr>
            <w:tcW w:w="6238" w:type="dxa"/>
            <w:tcBorders>
              <w:top w:val="single" w:color="auto" w:sz="4" w:space="0"/>
              <w:left w:val="single" w:color="auto" w:sz="4" w:space="0"/>
              <w:bottom w:val="single" w:color="auto" w:sz="4" w:space="0"/>
              <w:right w:val="single" w:color="auto" w:sz="4" w:space="0"/>
            </w:tcBorders>
            <w:shd w:val="clear" w:color="auto" w:fill="365F91"/>
          </w:tcPr>
          <w:p w:rsidRPr="002D6E2C" w:rsidR="00D521C9" w:rsidP="00E92BA0" w:rsidRDefault="00D521C9" w14:paraId="28A089CC" w14:textId="77777777">
            <w:pPr>
              <w:spacing w:line="360" w:lineRule="auto"/>
              <w:rPr>
                <w:rFonts w:cs="Arial"/>
                <w:b/>
                <w:color w:val="FFFFFF"/>
                <w:sz w:val="16"/>
                <w:szCs w:val="16"/>
                <w:lang w:val="en-GB"/>
              </w:rPr>
            </w:pPr>
          </w:p>
          <w:p w:rsidRPr="002D6E2C" w:rsidR="00D521C9" w:rsidP="00E92BA0" w:rsidRDefault="00D521C9" w14:paraId="31D30DE2" w14:textId="77777777">
            <w:pPr>
              <w:spacing w:line="360" w:lineRule="auto"/>
              <w:rPr>
                <w:rFonts w:cs="Arial"/>
                <w:b/>
                <w:color w:val="FFFFFF"/>
                <w:lang w:val="en-GB"/>
              </w:rPr>
            </w:pPr>
            <w:r w:rsidRPr="002D6E2C">
              <w:rPr>
                <w:rFonts w:cs="Arial"/>
                <w:b/>
                <w:color w:val="FFFFFF"/>
                <w:lang w:val="en-GB"/>
              </w:rPr>
              <w:t>DEFINITION</w:t>
            </w:r>
          </w:p>
        </w:tc>
      </w:tr>
      <w:tr w:rsidRPr="004C134C" w:rsidR="00D521C9" w:rsidTr="004951CA" w14:paraId="08475166"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B5CCDD7" w14:textId="77777777">
            <w:pPr>
              <w:spacing w:line="360" w:lineRule="auto"/>
              <w:jc w:val="both"/>
              <w:rPr>
                <w:rFonts w:eastAsia="Arial Unicode MS" w:cs="Arial"/>
                <w:b/>
                <w:color w:val="000000"/>
                <w:u w:color="000000"/>
                <w:bdr w:val="nil"/>
                <w:lang w:val="en-US" w:eastAsia="en-ZA"/>
              </w:rPr>
            </w:pPr>
            <w:r w:rsidRPr="002D6E2C">
              <w:rPr>
                <w:b/>
                <w:lang w:val="en-GB"/>
              </w:rPr>
              <w:t>Abbreviated Name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2516975" w14:textId="77777777">
            <w:pPr>
              <w:spacing w:line="360" w:lineRule="auto"/>
              <w:jc w:val="both"/>
              <w:rPr>
                <w:rFonts w:eastAsia="Arial Unicode MS" w:cs="Arial"/>
                <w:color w:val="000000"/>
                <w:u w:color="000000"/>
                <w:bdr w:val="nil"/>
                <w:lang w:val="en-US" w:eastAsia="en-ZA"/>
              </w:rPr>
            </w:pPr>
            <w:r w:rsidRPr="002D6E2C">
              <w:rPr>
                <w:rFonts w:cs="Arial"/>
                <w:lang w:val="en-GB"/>
              </w:rPr>
              <w:t>means a mandatory field within the reference field reflecting the User trading name and not exceeding the first 10 characters in that field</w:t>
            </w:r>
            <w:r>
              <w:rPr>
                <w:rFonts w:cs="Arial"/>
                <w:lang w:val="en-GB"/>
              </w:rPr>
              <w:t>.</w:t>
            </w:r>
          </w:p>
        </w:tc>
      </w:tr>
      <w:tr w:rsidRPr="004C134C" w:rsidR="00D521C9" w:rsidTr="004951CA" w14:paraId="4BA82AA6"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30A69C2" w14:textId="77777777">
            <w:pPr>
              <w:spacing w:line="360" w:lineRule="auto"/>
              <w:jc w:val="both"/>
              <w:rPr>
                <w:rFonts w:eastAsia="Arial Unicode MS" w:cs="Arial"/>
                <w:b/>
                <w:color w:val="000000"/>
                <w:u w:color="000000"/>
                <w:bdr w:val="nil"/>
                <w:lang w:val="en-US" w:eastAsia="en-ZA"/>
              </w:rPr>
            </w:pPr>
            <w:r w:rsidRPr="002D6E2C">
              <w:rPr>
                <w:b/>
                <w:lang w:val="en-GB"/>
              </w:rPr>
              <w:t>Action Date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1880EAF" w14:textId="77777777">
            <w:pPr>
              <w:spacing w:line="360" w:lineRule="auto"/>
              <w:jc w:val="both"/>
              <w:rPr>
                <w:rFonts w:cs="Arial"/>
                <w:lang w:val="en-GB"/>
              </w:rPr>
            </w:pPr>
            <w:r w:rsidRPr="002D6E2C">
              <w:rPr>
                <w:rFonts w:cs="Arial"/>
                <w:lang w:val="en-GB"/>
              </w:rPr>
              <w:t>date provided by the User for Collection</w:t>
            </w:r>
            <w:r>
              <w:rPr>
                <w:rFonts w:cs="Arial"/>
                <w:lang w:val="en-GB"/>
              </w:rPr>
              <w:t>.</w:t>
            </w:r>
          </w:p>
        </w:tc>
      </w:tr>
      <w:tr w:rsidRPr="004C134C" w:rsidR="00D521C9" w:rsidTr="004951CA" w14:paraId="419B75F4"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D79070D" w14:textId="77777777">
            <w:pPr>
              <w:spacing w:line="360" w:lineRule="auto"/>
              <w:jc w:val="both"/>
              <w:rPr>
                <w:rFonts w:eastAsia="Arial Unicode MS" w:cs="Arial"/>
                <w:color w:val="000000"/>
                <w:u w:color="000000"/>
                <w:bdr w:val="nil"/>
                <w:lang w:val="en-US" w:eastAsia="en-ZA"/>
              </w:rPr>
            </w:pPr>
            <w:r w:rsidRPr="00AF1024">
              <w:rPr>
                <w:rFonts w:eastAsia="Arial Unicode MS" w:cs="Arial"/>
                <w:b/>
                <w:color w:val="000000"/>
                <w:u w:color="000000"/>
                <w:bdr w:val="nil"/>
                <w:lang w:val="en-US" w:eastAsia="en-ZA"/>
              </w:rPr>
              <w:t>Agreement</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7102655" w14:textId="77777777">
            <w:pPr>
              <w:spacing w:line="360" w:lineRule="auto"/>
              <w:jc w:val="both"/>
              <w:rPr>
                <w:rFonts w:eastAsia="Arial Unicode MS" w:cs="Arial"/>
                <w:color w:val="000000"/>
                <w:u w:color="000000"/>
                <w:bdr w:val="nil"/>
                <w:lang w:val="en-US" w:eastAsia="en-ZA"/>
              </w:rPr>
            </w:pPr>
            <w:r w:rsidRPr="00AF1024">
              <w:rPr>
                <w:rFonts w:eastAsia="Arial Unicode MS" w:cs="Arial"/>
                <w:color w:val="000000"/>
                <w:u w:color="000000"/>
                <w:bdr w:val="nil"/>
                <w:lang w:val="en-US" w:eastAsia="en-ZA"/>
              </w:rPr>
              <w:t xml:space="preserve">the contractual arrangement, including a loan agreement or a sales agreement, between an </w:t>
            </w:r>
            <w:r>
              <w:rPr>
                <w:rFonts w:eastAsia="Arial Unicode MS" w:cs="Arial"/>
                <w:color w:val="000000"/>
                <w:u w:color="000000"/>
                <w:bdr w:val="nil"/>
                <w:lang w:val="en-US" w:eastAsia="en-ZA"/>
              </w:rPr>
              <w:t>Accountholder</w:t>
            </w:r>
            <w:r w:rsidRPr="00AF1024">
              <w:rPr>
                <w:rFonts w:eastAsia="Arial Unicode MS" w:cs="Arial"/>
                <w:color w:val="000000"/>
                <w:u w:color="000000"/>
                <w:bdr w:val="nil"/>
                <w:lang w:val="en-US" w:eastAsia="en-ZA"/>
              </w:rPr>
              <w:t xml:space="preserve"> and a User</w:t>
            </w:r>
          </w:p>
        </w:tc>
      </w:tr>
      <w:tr w:rsidRPr="004C134C" w:rsidR="00D521C9" w:rsidTr="004951CA" w14:paraId="0D646BB9"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408DAD9" w14:textId="77777777">
            <w:pPr>
              <w:spacing w:line="360" w:lineRule="auto"/>
              <w:jc w:val="both"/>
              <w:rPr>
                <w:rFonts w:eastAsia="Arial Unicode MS" w:cs="Arial"/>
                <w:b/>
                <w:color w:val="000000"/>
                <w:u w:color="000000"/>
                <w:bdr w:val="nil"/>
                <w:lang w:val="en-US" w:eastAsia="en-ZA"/>
              </w:rPr>
            </w:pPr>
            <w:r w:rsidRPr="00EB5C7A">
              <w:rPr>
                <w:rFonts w:eastAsia="Arial Unicode MS" w:cs="Arial"/>
                <w:b/>
                <w:color w:val="000000"/>
                <w:u w:color="000000"/>
                <w:bdr w:val="nil"/>
                <w:lang w:val="en-US" w:eastAsia="en-ZA"/>
              </w:rPr>
              <w:t>Alleged Fraud</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2C07C10" w14:textId="77777777">
            <w:pPr>
              <w:spacing w:line="360" w:lineRule="auto"/>
              <w:jc w:val="both"/>
              <w:rPr>
                <w:rFonts w:eastAsia="Arial Unicode MS" w:cs="Arial"/>
                <w:color w:val="000000"/>
                <w:u w:color="000000"/>
                <w:bdr w:val="nil"/>
                <w:lang w:val="en-US" w:eastAsia="en-ZA"/>
              </w:rPr>
            </w:pPr>
            <w:r w:rsidRPr="00EB5C7A">
              <w:rPr>
                <w:rFonts w:eastAsia="Arial Unicode MS" w:cs="Arial"/>
                <w:color w:val="000000"/>
                <w:u w:color="000000"/>
                <w:bdr w:val="nil"/>
                <w:lang w:val="en-US" w:eastAsia="en-ZA"/>
              </w:rPr>
              <w:t xml:space="preserve">any </w:t>
            </w:r>
            <w:r>
              <w:rPr>
                <w:rFonts w:eastAsia="Arial Unicode MS" w:cs="Arial"/>
                <w:color w:val="000000"/>
                <w:u w:color="000000"/>
                <w:bdr w:val="nil"/>
                <w:lang w:val="en-US" w:eastAsia="en-ZA"/>
              </w:rPr>
              <w:t xml:space="preserve">claim made with regards to a </w:t>
            </w:r>
            <w:r w:rsidRPr="00EB5C7A">
              <w:rPr>
                <w:rFonts w:eastAsia="Arial Unicode MS" w:cs="Arial"/>
                <w:color w:val="000000"/>
                <w:u w:color="000000"/>
                <w:bdr w:val="nil"/>
                <w:lang w:val="en-US" w:eastAsia="en-ZA"/>
              </w:rPr>
              <w:t xml:space="preserve">transaction </w:t>
            </w:r>
            <w:r>
              <w:rPr>
                <w:rFonts w:eastAsia="Arial Unicode MS" w:cs="Arial"/>
                <w:color w:val="000000"/>
                <w:u w:color="000000"/>
                <w:bdr w:val="nil"/>
                <w:lang w:val="en-US" w:eastAsia="en-ZA"/>
              </w:rPr>
              <w:t xml:space="preserve">or potential transaction allegedly </w:t>
            </w:r>
            <w:r w:rsidRPr="00EB5C7A">
              <w:rPr>
                <w:rFonts w:eastAsia="Arial Unicode MS" w:cs="Arial"/>
                <w:color w:val="000000"/>
                <w:u w:color="000000"/>
                <w:bdr w:val="nil"/>
                <w:lang w:val="en-US" w:eastAsia="en-ZA"/>
              </w:rPr>
              <w:t xml:space="preserve">intended to defraud or deceit the Banks, User or </w:t>
            </w:r>
            <w:r>
              <w:rPr>
                <w:rFonts w:eastAsia="Arial Unicode MS" w:cs="Arial"/>
                <w:color w:val="000000"/>
                <w:u w:color="000000"/>
                <w:bdr w:val="nil"/>
                <w:lang w:val="en-US" w:eastAsia="en-ZA"/>
              </w:rPr>
              <w:t>Accountholder</w:t>
            </w:r>
            <w:r w:rsidRPr="00EB5C7A">
              <w:rPr>
                <w:rFonts w:eastAsia="Arial Unicode MS" w:cs="Arial"/>
                <w:color w:val="000000"/>
                <w:u w:color="000000"/>
                <w:bdr w:val="nil"/>
                <w:lang w:val="en-US" w:eastAsia="en-ZA"/>
              </w:rPr>
              <w:t>s</w:t>
            </w:r>
            <w:r>
              <w:rPr>
                <w:rFonts w:eastAsia="Arial Unicode MS" w:cs="Arial"/>
                <w:color w:val="000000"/>
                <w:u w:color="000000"/>
                <w:bdr w:val="nil"/>
                <w:lang w:val="en-US" w:eastAsia="en-ZA"/>
              </w:rPr>
              <w:t>.</w:t>
            </w:r>
          </w:p>
        </w:tc>
      </w:tr>
      <w:tr w:rsidRPr="00C37B75" w:rsidR="00D521C9" w:rsidTr="004951CA" w14:paraId="267844A6"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C37B75" w:rsidR="00D521C9" w:rsidP="00E92BA0" w:rsidRDefault="00D521C9" w14:paraId="60855FFD" w14:textId="77777777">
            <w:pPr>
              <w:spacing w:line="360" w:lineRule="auto"/>
              <w:jc w:val="both"/>
              <w:rPr>
                <w:rFonts w:eastAsia="Arial Unicode MS" w:cs="Arial"/>
                <w:b/>
                <w:color w:val="000000"/>
                <w:u w:color="000000"/>
                <w:bdr w:val="nil"/>
                <w:lang w:val="en-US" w:eastAsia="en-ZA"/>
              </w:rPr>
            </w:pPr>
            <w:r>
              <w:rPr>
                <w:rFonts w:eastAsia="Arial Unicode MS" w:cs="Arial"/>
                <w:b/>
                <w:color w:val="000000"/>
                <w:u w:color="000000"/>
                <w:bdr w:val="nil"/>
                <w:lang w:val="en-US" w:eastAsia="en-ZA"/>
              </w:rPr>
              <w:t>Authenticated Collections</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00D521C9" w:rsidP="00E92BA0" w:rsidRDefault="00D521C9" w14:paraId="77C04732"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a</w:t>
            </w:r>
            <w:r w:rsidRPr="0056477D">
              <w:rPr>
                <w:rFonts w:eastAsia="Arial Unicode MS" w:cs="Arial"/>
                <w:color w:val="000000"/>
                <w:u w:color="000000"/>
                <w:bdr w:val="nil"/>
                <w:lang w:val="en-US" w:eastAsia="en-ZA"/>
              </w:rPr>
              <w:t xml:space="preserve"> verified authorisation given by the Payer through their Paying Bank to allow the User to collect against his account at the Paying Bank in the early morning window.</w:t>
            </w:r>
          </w:p>
        </w:tc>
      </w:tr>
      <w:tr w:rsidRPr="004C134C" w:rsidR="00D521C9" w:rsidTr="004951CA" w14:paraId="208A5DD0"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EEE54F7" w14:textId="77777777">
            <w:pPr>
              <w:spacing w:line="360" w:lineRule="auto"/>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Authentication</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83E7E91"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 xml:space="preserve">the process of </w:t>
            </w:r>
            <w:r w:rsidRPr="002D6E2C">
              <w:rPr>
                <w:rFonts w:eastAsia="Arial Unicode MS" w:cs="Arial"/>
                <w:color w:val="000000"/>
                <w:u w:color="000000"/>
                <w:bdr w:val="nil"/>
                <w:lang w:eastAsia="en-ZA"/>
              </w:rPr>
              <w:t>authorising</w:t>
            </w:r>
            <w:r w:rsidRPr="002D6E2C">
              <w:rPr>
                <w:rFonts w:eastAsia="Arial Unicode MS" w:cs="Arial"/>
                <w:color w:val="000000"/>
                <w:u w:color="000000"/>
                <w:bdr w:val="nil"/>
                <w:lang w:val="en-US" w:eastAsia="en-ZA"/>
              </w:rPr>
              <w:t xml:space="preserve"> a debit order mandate by the Payer using an authentication method that has been endorsed by the Paying Bank. </w:t>
            </w:r>
          </w:p>
        </w:tc>
      </w:tr>
      <w:tr w:rsidRPr="004C134C" w:rsidR="00D521C9" w:rsidTr="004951CA" w14:paraId="6B81E92C"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73DC5EE"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Authentication Key</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7DF45B5"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represents a means by which the Paying Bank validates/verifies that the message received has been legitimately endorsed by their Payer. (e.g. Accountholder access password, Personal Identification Number (PIN), One Time Password (OTP))</w:t>
            </w:r>
            <w:r>
              <w:rPr>
                <w:rFonts w:eastAsia="Arial Unicode MS" w:cs="Arial"/>
                <w:color w:val="000000"/>
                <w:u w:color="000000"/>
                <w:bdr w:val="nil"/>
                <w:lang w:val="en-US" w:eastAsia="en-ZA"/>
              </w:rPr>
              <w:t>.</w:t>
            </w:r>
          </w:p>
        </w:tc>
      </w:tr>
      <w:tr w:rsidRPr="004C134C" w:rsidR="00D521C9" w:rsidTr="004951CA" w14:paraId="24527636"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1DB3491"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Authentication Request</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17C9AFC" w14:textId="77777777">
            <w:pPr>
              <w:spacing w:line="360" w:lineRule="auto"/>
              <w:jc w:val="both"/>
              <w:rPr>
                <w:rFonts w:cs="Arial"/>
                <w:lang w:val="en-GB"/>
              </w:rPr>
            </w:pPr>
            <w:r w:rsidRPr="002D6E2C">
              <w:rPr>
                <w:rFonts w:cs="Arial"/>
                <w:lang w:val="en-GB"/>
              </w:rPr>
              <w:t xml:space="preserve">the message whereby the Sponsoring Bank, via the PSO, requests the authorisation/approval from the Payer for the debit order, using one of the recognised </w:t>
            </w:r>
            <w:r w:rsidRPr="002D6E2C">
              <w:rPr>
                <w:rFonts w:eastAsia="Arial Unicode MS" w:cs="Arial"/>
                <w:color w:val="000000"/>
                <w:u w:color="000000"/>
                <w:bdr w:val="nil"/>
                <w:lang w:val="en-US" w:eastAsia="en-ZA"/>
              </w:rPr>
              <w:t>authentication methods</w:t>
            </w:r>
            <w:r>
              <w:rPr>
                <w:rFonts w:eastAsia="Arial Unicode MS" w:cs="Arial"/>
                <w:color w:val="000000"/>
                <w:u w:color="000000"/>
                <w:bdr w:val="nil"/>
                <w:lang w:val="en-US" w:eastAsia="en-ZA"/>
              </w:rPr>
              <w:t>.</w:t>
            </w:r>
          </w:p>
        </w:tc>
      </w:tr>
      <w:tr w:rsidRPr="004C134C" w:rsidR="00D521C9" w:rsidTr="004951CA" w14:paraId="0BF8588E"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A8DC618"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Authentication Response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BF548D7" w14:textId="77777777">
            <w:pPr>
              <w:spacing w:line="360" w:lineRule="auto"/>
              <w:jc w:val="both"/>
              <w:rPr>
                <w:rFonts w:cs="Arial"/>
                <w:lang w:val="en-GB"/>
              </w:rPr>
            </w:pPr>
            <w:r w:rsidRPr="002D6E2C">
              <w:rPr>
                <w:rFonts w:cs="Arial"/>
                <w:lang w:val="en-GB"/>
              </w:rPr>
              <w:t>a message whereby the Paying Bank, via the PSO, provides the Sponsoring Bank with the outcome of authorisation</w:t>
            </w:r>
            <w:r>
              <w:rPr>
                <w:rFonts w:cs="Arial"/>
                <w:lang w:val="en-GB"/>
              </w:rPr>
              <w:t>.</w:t>
            </w:r>
          </w:p>
        </w:tc>
      </w:tr>
      <w:tr w:rsidRPr="004C134C" w:rsidR="00D521C9" w:rsidTr="004951CA" w14:paraId="542A9D1A"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16A05CB" w14:textId="77777777">
            <w:pPr>
              <w:spacing w:line="360" w:lineRule="auto"/>
              <w:jc w:val="both"/>
              <w:rPr>
                <w:rFonts w:eastAsia="Arial Unicode MS" w:cs="Arial"/>
                <w:b/>
                <w:color w:val="000000"/>
                <w:u w:color="000000"/>
                <w:bdr w:val="nil"/>
                <w:lang w:val="en-US" w:eastAsia="en-ZA"/>
              </w:rPr>
            </w:pPr>
            <w:r w:rsidRPr="00C37B75">
              <w:rPr>
                <w:rFonts w:eastAsia="Arial Unicode MS" w:cs="Arial"/>
                <w:b/>
                <w:color w:val="000000"/>
                <w:u w:color="000000"/>
                <w:bdr w:val="nil"/>
                <w:lang w:eastAsia="en-ZA"/>
              </w:rPr>
              <w:t>Authorise</w:t>
            </w:r>
            <w:r w:rsidRPr="00C37B75">
              <w:rPr>
                <w:rFonts w:eastAsia="Arial Unicode MS" w:cs="Arial"/>
                <w:b/>
                <w:color w:val="000000"/>
                <w:u w:color="000000"/>
                <w:bdr w:val="nil"/>
                <w:lang w:val="en-US" w:eastAsia="en-ZA"/>
              </w:rPr>
              <w:t xml:space="preserve"> or </w:t>
            </w:r>
            <w:r w:rsidRPr="00C37B75">
              <w:rPr>
                <w:rFonts w:eastAsia="Arial Unicode MS" w:cs="Arial"/>
                <w:b/>
                <w:color w:val="000000"/>
                <w:u w:color="000000"/>
                <w:bdr w:val="nil"/>
                <w:lang w:eastAsia="en-ZA"/>
              </w:rPr>
              <w:t>Authorised</w:t>
            </w:r>
            <w:r w:rsidRPr="00C37B75">
              <w:rPr>
                <w:rFonts w:eastAsia="Arial Unicode MS" w:cs="Arial"/>
                <w:b/>
                <w:color w:val="000000"/>
                <w:u w:color="000000"/>
                <w:bdr w:val="nil"/>
                <w:lang w:val="en-US" w:eastAsia="en-ZA"/>
              </w:rPr>
              <w:t xml:space="preserve"> </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B6D1E27" w14:textId="77777777">
            <w:pPr>
              <w:spacing w:line="360" w:lineRule="auto"/>
              <w:jc w:val="both"/>
              <w:rPr>
                <w:rFonts w:cs="Arial"/>
                <w:lang w:val="en-GB"/>
              </w:rPr>
            </w:pPr>
            <w:r w:rsidRPr="00C37B75">
              <w:rPr>
                <w:rFonts w:cs="Arial"/>
              </w:rPr>
              <w:t xml:space="preserve">a </w:t>
            </w:r>
            <w:r>
              <w:t xml:space="preserve">positive acknowledgement received by the Paying Bank from the Payer against </w:t>
            </w:r>
            <w:r w:rsidRPr="00C37B75">
              <w:rPr>
                <w:rFonts w:cs="Arial"/>
              </w:rPr>
              <w:t>an Authentication Request</w:t>
            </w:r>
            <w:r>
              <w:rPr>
                <w:rFonts w:cs="Arial"/>
              </w:rPr>
              <w:t>.</w:t>
            </w:r>
          </w:p>
        </w:tc>
      </w:tr>
      <w:tr w:rsidRPr="004C134C" w:rsidR="00D521C9" w:rsidTr="004951CA" w14:paraId="71F57B51"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1D9CDAF"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Automated Teller Machine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BB460E2"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being an unattended Device or machine through which a Payer may issue PIN verified electronic Debit Payment Instructions for the purpose of, inter alia, drawing cash, making payments to third parties and obtaining account information</w:t>
            </w:r>
            <w:r>
              <w:rPr>
                <w:rFonts w:eastAsia="Arial Unicode MS" w:cs="Arial"/>
                <w:color w:val="000000"/>
                <w:u w:color="000000"/>
                <w:bdr w:val="nil"/>
                <w:lang w:val="en-US" w:eastAsia="en-ZA"/>
              </w:rPr>
              <w:t>.</w:t>
            </w:r>
          </w:p>
        </w:tc>
      </w:tr>
      <w:tr w:rsidRPr="004C134C" w:rsidR="00D521C9" w:rsidTr="004951CA" w14:paraId="48E4AA3B"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188D2A0"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Bank</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9053C3D" w14:textId="77777777">
            <w:pPr>
              <w:spacing w:line="360" w:lineRule="auto"/>
              <w:jc w:val="both"/>
              <w:rPr>
                <w:rFonts w:eastAsia="Arial Unicode MS" w:cs="Arial"/>
                <w:i/>
                <w:color w:val="000000"/>
                <w:u w:color="000000"/>
                <w:bdr w:val="nil"/>
                <w:lang w:val="en-US" w:eastAsia="en-ZA"/>
              </w:rPr>
            </w:pPr>
            <w:r w:rsidRPr="002D6E2C">
              <w:rPr>
                <w:rFonts w:eastAsia="Arial Unicode MS" w:cs="Arial"/>
                <w:color w:val="000000"/>
                <w:u w:color="000000"/>
                <w:bdr w:val="nil"/>
                <w:lang w:val="en-US" w:eastAsia="en-ZA"/>
              </w:rPr>
              <w:t>a financial institution actively providing products and services commensurate with that of a ‘Bank’ as defined in the Banks Act, 1990. The term ‘Bank’ will also include any ‘Designated Clearing System Banks’ as defined by the NPS Act, 1998</w:t>
            </w:r>
            <w:r>
              <w:rPr>
                <w:rFonts w:eastAsia="Arial Unicode MS" w:cs="Arial"/>
                <w:color w:val="000000"/>
                <w:u w:color="000000"/>
                <w:bdr w:val="nil"/>
                <w:lang w:val="en-US" w:eastAsia="en-ZA"/>
              </w:rPr>
              <w:t>.</w:t>
            </w:r>
            <w:r w:rsidRPr="002D6E2C">
              <w:rPr>
                <w:rFonts w:eastAsia="Arial Unicode MS" w:cs="Arial"/>
                <w:color w:val="000000"/>
                <w:u w:color="000000"/>
                <w:bdr w:val="nil"/>
                <w:lang w:val="en-US" w:eastAsia="en-ZA"/>
              </w:rPr>
              <w:t xml:space="preserve"> </w:t>
            </w:r>
          </w:p>
        </w:tc>
      </w:tr>
      <w:tr w:rsidRPr="004C134C" w:rsidR="00D521C9" w:rsidTr="004951CA" w14:paraId="081057A2"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7636A83" w14:textId="77777777">
            <w:pPr>
              <w:spacing w:line="360" w:lineRule="auto"/>
              <w:jc w:val="both"/>
              <w:rPr>
                <w:rFonts w:eastAsia="Arial Unicode MS" w:cs="Arial"/>
                <w:b/>
                <w:color w:val="000000"/>
                <w:u w:color="000000"/>
                <w:bdr w:val="nil"/>
                <w:lang w:val="en-US" w:eastAsia="en-ZA"/>
              </w:rPr>
            </w:pPr>
            <w:r w:rsidRPr="002D6E2C">
              <w:rPr>
                <w:rFonts w:cs="Arial"/>
                <w:b/>
                <w:bCs/>
                <w:lang w:val="en-GB"/>
              </w:rPr>
              <w:t>Business days</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BF9C53C" w14:textId="77777777">
            <w:pPr>
              <w:spacing w:line="360" w:lineRule="auto"/>
              <w:jc w:val="both"/>
              <w:rPr>
                <w:rFonts w:eastAsia="Arial Unicode MS" w:cs="Arial"/>
                <w:color w:val="000000"/>
                <w:u w:color="000000"/>
                <w:bdr w:val="nil"/>
                <w:lang w:val="en-US" w:eastAsia="en-ZA"/>
              </w:rPr>
            </w:pPr>
            <w:r w:rsidRPr="002D6E2C">
              <w:rPr>
                <w:rFonts w:cs="Arial"/>
                <w:lang w:val="en-GB"/>
              </w:rPr>
              <w:t>means Monday to Saturday (excluding public holidays)</w:t>
            </w:r>
            <w:r>
              <w:rPr>
                <w:rFonts w:cs="Arial"/>
                <w:lang w:val="en-GB"/>
              </w:rPr>
              <w:t>.</w:t>
            </w:r>
            <w:r w:rsidRPr="002D6E2C">
              <w:rPr>
                <w:rFonts w:cs="Arial"/>
                <w:lang w:val="en-GB"/>
              </w:rPr>
              <w:t xml:space="preserve"> </w:t>
            </w:r>
          </w:p>
        </w:tc>
      </w:tr>
      <w:tr w:rsidRPr="004C134C" w:rsidR="00D521C9" w:rsidTr="004951CA" w14:paraId="45EC80E8"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5FE843E" w14:textId="77777777">
            <w:pPr>
              <w:spacing w:line="360" w:lineRule="auto"/>
              <w:jc w:val="both"/>
              <w:rPr>
                <w:rFonts w:eastAsia="Arial Unicode MS" w:cs="Arial"/>
                <w:b/>
                <w:color w:val="000000"/>
                <w:u w:color="000000"/>
                <w:bdr w:val="nil"/>
                <w:lang w:val="en-US" w:eastAsia="en-ZA"/>
              </w:rPr>
            </w:pPr>
            <w:r w:rsidRPr="002D6E2C">
              <w:rPr>
                <w:rFonts w:cs="Arial"/>
                <w:b/>
                <w:bCs/>
                <w:lang w:val="en-GB"/>
              </w:rPr>
              <w:t>Calendar days</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02426AD" w14:textId="77777777">
            <w:pPr>
              <w:spacing w:line="360" w:lineRule="auto"/>
              <w:jc w:val="both"/>
              <w:rPr>
                <w:rFonts w:eastAsia="Arial Unicode MS" w:cs="Arial"/>
                <w:color w:val="000000"/>
                <w:u w:color="000000"/>
                <w:bdr w:val="nil"/>
                <w:lang w:val="en-US" w:eastAsia="en-ZA"/>
              </w:rPr>
            </w:pPr>
            <w:r w:rsidRPr="002D6E2C">
              <w:rPr>
                <w:rFonts w:cs="Arial"/>
                <w:lang w:val="en-GB"/>
              </w:rPr>
              <w:t>means a period counting all days – Monday to Sunday, including Public Holidays</w:t>
            </w:r>
            <w:r>
              <w:rPr>
                <w:rFonts w:cs="Arial"/>
                <w:lang w:val="en-GB"/>
              </w:rPr>
              <w:t>.</w:t>
            </w:r>
          </w:p>
        </w:tc>
      </w:tr>
      <w:tr w:rsidRPr="004C134C" w:rsidR="00D521C9" w:rsidTr="004951CA" w14:paraId="6E52ED81"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D1A17C1"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Card</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D0E07EE"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 xml:space="preserve">a payment instrument </w:t>
            </w:r>
            <w:r w:rsidRPr="00B66F0E">
              <w:rPr>
                <w:rFonts w:eastAsia="Arial Unicode MS" w:cs="Arial"/>
                <w:color w:val="000000"/>
                <w:u w:color="000000"/>
                <w:bdr w:val="nil"/>
                <w:lang w:val="en-US" w:eastAsia="en-ZA"/>
              </w:rPr>
              <w:t>linked to a primary deposit access</w:t>
            </w:r>
            <w:r>
              <w:rPr>
                <w:rFonts w:eastAsia="Arial Unicode MS" w:cs="Arial"/>
                <w:color w:val="000000"/>
                <w:u w:color="000000"/>
                <w:bdr w:val="nil"/>
                <w:lang w:val="en-US" w:eastAsia="en-ZA"/>
              </w:rPr>
              <w:t xml:space="preserve"> </w:t>
            </w:r>
            <w:r w:rsidRPr="00B66F0E">
              <w:rPr>
                <w:rFonts w:eastAsia="Arial Unicode MS" w:cs="Arial"/>
                <w:color w:val="000000"/>
                <w:u w:color="000000"/>
                <w:bdr w:val="nil"/>
                <w:lang w:val="en-US" w:eastAsia="en-ZA"/>
              </w:rPr>
              <w:t>bank account</w:t>
            </w:r>
            <w:r w:rsidRPr="00C37B75">
              <w:rPr>
                <w:rFonts w:eastAsia="Arial Unicode MS" w:cs="Arial"/>
                <w:color w:val="000000"/>
                <w:u w:color="000000"/>
                <w:bdr w:val="nil"/>
                <w:lang w:val="en-US" w:eastAsia="en-ZA"/>
              </w:rPr>
              <w:t xml:space="preserve"> that complies with EMV</w:t>
            </w:r>
            <w:r>
              <w:rPr>
                <w:rFonts w:eastAsia="Arial Unicode MS" w:cs="Arial"/>
                <w:color w:val="000000"/>
                <w:u w:color="000000"/>
                <w:bdr w:val="nil"/>
                <w:lang w:val="en-US" w:eastAsia="en-ZA"/>
              </w:rPr>
              <w:t xml:space="preserve"> and</w:t>
            </w:r>
            <w:r w:rsidRPr="00C37B75">
              <w:rPr>
                <w:rFonts w:eastAsia="Arial Unicode MS" w:cs="Arial"/>
                <w:color w:val="000000"/>
                <w:u w:color="000000"/>
                <w:bdr w:val="nil"/>
                <w:lang w:val="en-US" w:eastAsia="en-ZA"/>
              </w:rPr>
              <w:t xml:space="preserve"> ISO standards</w:t>
            </w:r>
            <w:r>
              <w:rPr>
                <w:rFonts w:eastAsia="Arial Unicode MS" w:cs="Arial"/>
                <w:color w:val="000000"/>
                <w:u w:color="000000"/>
                <w:bdr w:val="nil"/>
                <w:lang w:val="en-US" w:eastAsia="en-ZA"/>
              </w:rPr>
              <w:t>,</w:t>
            </w:r>
            <w:r w:rsidRPr="00C37B75">
              <w:rPr>
                <w:rFonts w:eastAsia="Arial Unicode MS" w:cs="Arial"/>
                <w:color w:val="000000"/>
                <w:u w:color="000000"/>
                <w:bdr w:val="nil"/>
                <w:lang w:val="en-US" w:eastAsia="en-ZA"/>
              </w:rPr>
              <w:t xml:space="preserve"> and which enables a Cardholder to initiate a card Payment Instruction</w:t>
            </w:r>
            <w:r>
              <w:rPr>
                <w:rFonts w:eastAsia="Arial Unicode MS" w:cs="Arial"/>
                <w:color w:val="000000"/>
                <w:u w:color="000000"/>
                <w:bdr w:val="nil"/>
                <w:lang w:val="en-US" w:eastAsia="en-ZA"/>
              </w:rPr>
              <w:t xml:space="preserve"> (m</w:t>
            </w:r>
            <w:r>
              <w:t>agstripe and PIN or Chip and PIN).</w:t>
            </w:r>
          </w:p>
        </w:tc>
      </w:tr>
      <w:tr w:rsidRPr="004C134C" w:rsidR="00D521C9" w:rsidTr="004951CA" w14:paraId="4AC9449A"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E6E68F8"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Cardholder</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CBDDCB7"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means the person to whom a card has been issued by the Paying Bank</w:t>
            </w:r>
            <w:r>
              <w:rPr>
                <w:rFonts w:eastAsia="Arial Unicode MS" w:cs="Arial"/>
                <w:color w:val="000000"/>
                <w:u w:color="000000"/>
                <w:bdr w:val="nil"/>
                <w:lang w:val="en-US" w:eastAsia="en-ZA"/>
              </w:rPr>
              <w:t>.</w:t>
            </w:r>
          </w:p>
        </w:tc>
      </w:tr>
      <w:tr w:rsidRPr="004C134C" w:rsidR="00D521C9" w:rsidTr="004951CA" w14:paraId="60042291"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659A5FB"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Clearing</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8416673"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 xml:space="preserve">the exchange of Payment Instructions between the Payer's Bank and the </w:t>
            </w:r>
            <w:r w:rsidRPr="002D6E2C" w:rsidR="00515011">
              <w:rPr>
                <w:rFonts w:eastAsia="Arial Unicode MS" w:cs="Arial"/>
                <w:color w:val="000000"/>
                <w:u w:color="000000"/>
                <w:bdr w:val="nil"/>
                <w:lang w:val="en-US" w:eastAsia="en-ZA"/>
              </w:rPr>
              <w:t>Sponsoring Bank</w:t>
            </w:r>
            <w:r w:rsidRPr="002D6E2C">
              <w:rPr>
                <w:rFonts w:eastAsia="Arial Unicode MS" w:cs="Arial"/>
                <w:color w:val="000000"/>
                <w:u w:color="000000"/>
                <w:bdr w:val="nil"/>
                <w:lang w:val="en-US" w:eastAsia="en-ZA"/>
              </w:rPr>
              <w:t xml:space="preserve"> – as per the NPS Act</w:t>
            </w:r>
            <w:r>
              <w:rPr>
                <w:rFonts w:eastAsia="Arial Unicode MS" w:cs="Arial"/>
                <w:color w:val="000000"/>
                <w:u w:color="000000"/>
                <w:bdr w:val="nil"/>
                <w:lang w:val="en-US" w:eastAsia="en-ZA"/>
              </w:rPr>
              <w:t>.</w:t>
            </w:r>
          </w:p>
        </w:tc>
      </w:tr>
      <w:tr w:rsidRPr="004C134C" w:rsidR="00D521C9" w:rsidTr="004951CA" w14:paraId="0722FADA"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9AEF7E2" w14:textId="77777777">
            <w:pPr>
              <w:spacing w:line="360" w:lineRule="auto"/>
              <w:jc w:val="both"/>
              <w:rPr>
                <w:rFonts w:eastAsia="Arial Unicode MS" w:cs="Arial"/>
                <w:b/>
                <w:color w:val="000000"/>
                <w:u w:color="000000"/>
                <w:bdr w:val="nil"/>
                <w:lang w:val="en-US" w:eastAsia="en-ZA"/>
              </w:rPr>
            </w:pPr>
            <w:r w:rsidRPr="002D6E2C">
              <w:rPr>
                <w:rFonts w:cs="Arial"/>
                <w:b/>
                <w:bCs/>
                <w:lang w:val="en-GB"/>
              </w:rPr>
              <w:t>Client confidentiality</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8685F75" w14:textId="77777777">
            <w:pPr>
              <w:spacing w:line="360" w:lineRule="auto"/>
              <w:jc w:val="both"/>
              <w:rPr>
                <w:rFonts w:eastAsia="Arial Unicode MS" w:cs="Arial"/>
                <w:color w:val="000000"/>
                <w:u w:color="000000"/>
                <w:bdr w:val="nil"/>
                <w:lang w:val="en-US" w:eastAsia="en-ZA"/>
              </w:rPr>
            </w:pPr>
            <w:r w:rsidRPr="002D6E2C">
              <w:rPr>
                <w:rFonts w:cs="Arial"/>
                <w:lang w:val="en-GB"/>
              </w:rPr>
              <w:t>is the principle that an institution or individual should not reveal information about their Accountholders to a third party without the consent of the Accountholder or a clear legal reason as dictated by any applicable law/s</w:t>
            </w:r>
            <w:r>
              <w:rPr>
                <w:rFonts w:cs="Arial"/>
                <w:lang w:val="en-GB"/>
              </w:rPr>
              <w:t>.</w:t>
            </w:r>
          </w:p>
        </w:tc>
      </w:tr>
      <w:tr w:rsidRPr="004C134C" w:rsidR="00D521C9" w:rsidTr="004951CA" w14:paraId="171E6084"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3FE2D86" w14:textId="77777777">
            <w:pPr>
              <w:spacing w:line="360" w:lineRule="auto"/>
              <w:jc w:val="both"/>
              <w:rPr>
                <w:rFonts w:cs="Arial"/>
                <w:b/>
                <w:bCs/>
                <w:lang w:val="en-GB"/>
              </w:rPr>
            </w:pPr>
            <w:r w:rsidRPr="002D6E2C">
              <w:rPr>
                <w:rFonts w:cs="Arial"/>
                <w:b/>
                <w:bCs/>
                <w:lang w:val="en-GB"/>
              </w:rPr>
              <w:t>Collection Day</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9254D97" w14:textId="77777777">
            <w:pPr>
              <w:spacing w:line="360" w:lineRule="auto"/>
              <w:jc w:val="both"/>
              <w:rPr>
                <w:rFonts w:cs="Arial"/>
                <w:lang w:val="en-GB"/>
              </w:rPr>
            </w:pPr>
            <w:r>
              <w:rPr>
                <w:rFonts w:cs="Arial"/>
              </w:rPr>
              <w:t xml:space="preserve">is the day included in the mandate and authorised by the Payer that the User can submit Payment Instructions for </w:t>
            </w:r>
            <w:r w:rsidRPr="006C3B62">
              <w:rPr>
                <w:rFonts w:cs="Arial"/>
              </w:rPr>
              <w:t>process</w:t>
            </w:r>
            <w:r>
              <w:rPr>
                <w:rFonts w:cs="Arial"/>
              </w:rPr>
              <w:t xml:space="preserve">ing </w:t>
            </w:r>
            <w:r w:rsidRPr="006C3B62">
              <w:rPr>
                <w:rFonts w:cs="Arial"/>
              </w:rPr>
              <w:t xml:space="preserve">to the </w:t>
            </w:r>
            <w:r>
              <w:rPr>
                <w:rFonts w:cs="Arial"/>
              </w:rPr>
              <w:t xml:space="preserve">Payers </w:t>
            </w:r>
            <w:r w:rsidRPr="006C3B62">
              <w:rPr>
                <w:rFonts w:cs="Arial"/>
              </w:rPr>
              <w:t>account</w:t>
            </w:r>
            <w:r>
              <w:rPr>
                <w:rFonts w:cs="Arial"/>
              </w:rPr>
              <w:t>.</w:t>
            </w:r>
          </w:p>
        </w:tc>
      </w:tr>
      <w:tr w:rsidRPr="004C134C" w:rsidR="00D521C9" w:rsidTr="004951CA" w14:paraId="7B8E5A2A" w14:textId="77777777">
        <w:trPr>
          <w:trHeight w:val="1602"/>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3696673" w14:textId="77777777">
            <w:pPr>
              <w:spacing w:line="360" w:lineRule="auto"/>
              <w:jc w:val="both"/>
              <w:rPr>
                <w:rFonts w:eastAsia="Arial Unicode MS" w:cs="Arial"/>
                <w:b/>
                <w:color w:val="000000"/>
                <w:u w:color="000000"/>
                <w:bdr w:val="nil"/>
                <w:lang w:val="en-US" w:eastAsia="en-ZA"/>
              </w:rPr>
            </w:pPr>
            <w:r w:rsidRPr="002D6E2C">
              <w:rPr>
                <w:rFonts w:cs="Arial"/>
                <w:b/>
                <w:lang w:val="en-GB"/>
              </w:rPr>
              <w:t>Credit Tracking</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A07E5A" w:rsidR="00D521C9" w:rsidP="00E92BA0" w:rsidRDefault="00D521C9" w14:paraId="7D8BE99E" w14:textId="77777777">
            <w:pPr>
              <w:spacing w:line="360" w:lineRule="auto"/>
              <w:jc w:val="both"/>
              <w:rPr>
                <w:rFonts w:cs="Arial"/>
                <w:lang w:val="en-GB"/>
              </w:rPr>
            </w:pPr>
            <w:r w:rsidRPr="002D6E2C">
              <w:rPr>
                <w:rFonts w:cs="Arial"/>
                <w:lang w:val="en-GB"/>
              </w:rPr>
              <w:t xml:space="preserve">means a process where Payment </w:t>
            </w:r>
            <w:r w:rsidRPr="002D6E2C" w:rsidR="00515011">
              <w:rPr>
                <w:rFonts w:cs="Arial"/>
                <w:lang w:val="en-GB"/>
              </w:rPr>
              <w:t>Instructions that</w:t>
            </w:r>
            <w:r w:rsidRPr="002D6E2C">
              <w:rPr>
                <w:rFonts w:cs="Arial"/>
                <w:lang w:val="en-GB"/>
              </w:rPr>
              <w:t xml:space="preserve"> were not paid upon initial presentment are held over for re-presentment, if indicated by the User</w:t>
            </w:r>
            <w:r>
              <w:rPr>
                <w:rFonts w:cs="Arial"/>
                <w:lang w:val="en-GB"/>
              </w:rPr>
              <w:t xml:space="preserve">. </w:t>
            </w:r>
            <w:r w:rsidRPr="00456F28">
              <w:rPr>
                <w:rFonts w:eastAsia="Arial Unicode MS" w:cs="Arial"/>
                <w:color w:val="000000"/>
                <w:u w:color="000000"/>
                <w:bdr w:val="nil"/>
                <w:lang w:val="en-US" w:eastAsia="en-ZA"/>
              </w:rPr>
              <w:t>Tracking may follow minimum</w:t>
            </w:r>
            <w:r>
              <w:rPr>
                <w:rFonts w:eastAsia="Arial Unicode MS" w:cs="Arial"/>
                <w:color w:val="000000"/>
                <w:u w:color="000000"/>
                <w:bdr w:val="nil"/>
                <w:lang w:val="en-US" w:eastAsia="en-ZA"/>
              </w:rPr>
              <w:t xml:space="preserve"> or full credit tracking rights.</w:t>
            </w:r>
          </w:p>
        </w:tc>
      </w:tr>
      <w:tr w:rsidRPr="004C134C" w:rsidR="00D521C9" w:rsidTr="004951CA" w14:paraId="0A89ACF6"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F26028F" w14:textId="77777777">
            <w:pPr>
              <w:spacing w:line="360" w:lineRule="auto"/>
              <w:jc w:val="both"/>
              <w:rPr>
                <w:rFonts w:cs="Arial"/>
                <w:b/>
                <w:lang w:val="en-GB"/>
              </w:rPr>
            </w:pPr>
            <w:r w:rsidRPr="002D6E2C">
              <w:rPr>
                <w:rFonts w:cs="Arial"/>
                <w:b/>
                <w:lang w:val="en-GB"/>
              </w:rPr>
              <w:t>Cycle Date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03CE0D3" w14:textId="77777777">
            <w:pPr>
              <w:spacing w:line="360" w:lineRule="auto"/>
              <w:jc w:val="both"/>
              <w:rPr>
                <w:rFonts w:cs="Arial"/>
                <w:lang w:val="en-GB"/>
              </w:rPr>
            </w:pPr>
            <w:r w:rsidRPr="002D6E2C">
              <w:rPr>
                <w:rFonts w:cs="Arial"/>
                <w:lang w:val="en-GB"/>
              </w:rPr>
              <w:t xml:space="preserve">means the date for which the payment was or is intended for collection. </w:t>
            </w:r>
          </w:p>
        </w:tc>
      </w:tr>
      <w:tr w:rsidRPr="004C134C" w:rsidR="00D521C9" w:rsidTr="004951CA" w14:paraId="17A8E042"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EBD1695" w14:textId="77777777">
            <w:pPr>
              <w:spacing w:line="360" w:lineRule="auto"/>
              <w:jc w:val="both"/>
              <w:rPr>
                <w:rFonts w:cs="Arial"/>
                <w:b/>
                <w:lang w:val="en-GB"/>
              </w:rPr>
            </w:pPr>
            <w:r w:rsidRPr="002D6E2C">
              <w:rPr>
                <w:rFonts w:cs="Arial"/>
                <w:b/>
                <w:lang w:val="en-GB"/>
              </w:rPr>
              <w:t>Cycle Period</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7183B55" w14:textId="77777777">
            <w:pPr>
              <w:spacing w:line="360" w:lineRule="auto"/>
              <w:jc w:val="both"/>
              <w:rPr>
                <w:rFonts w:cs="Arial"/>
                <w:lang w:val="en-GB"/>
              </w:rPr>
            </w:pPr>
            <w:r w:rsidRPr="002D6E2C">
              <w:rPr>
                <w:rFonts w:cs="Arial"/>
                <w:lang w:val="en-GB"/>
              </w:rPr>
              <w:t xml:space="preserve">is the period of the </w:t>
            </w:r>
            <w:r w:rsidRPr="002D6E2C" w:rsidR="00515011">
              <w:rPr>
                <w:rFonts w:cs="Arial"/>
                <w:lang w:val="en-GB"/>
              </w:rPr>
              <w:t>Frequency.</w:t>
            </w:r>
          </w:p>
        </w:tc>
      </w:tr>
      <w:tr w:rsidRPr="004C134C" w:rsidR="00D521C9" w:rsidTr="004951CA" w14:paraId="3E8D72D0"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4AFF62E" w14:textId="77777777">
            <w:pPr>
              <w:spacing w:line="360" w:lineRule="auto"/>
              <w:rPr>
                <w:rFonts w:cs="Arial"/>
                <w:b/>
                <w:lang w:val="en-GB"/>
              </w:rPr>
            </w:pPr>
            <w:r w:rsidRPr="002D6E2C">
              <w:rPr>
                <w:rFonts w:cs="Arial"/>
                <w:b/>
                <w:lang w:val="en-GB"/>
              </w:rPr>
              <w:t>Debit Order Abuse (DOA) List</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D841103" w14:textId="77777777">
            <w:pPr>
              <w:spacing w:line="360" w:lineRule="auto"/>
              <w:jc w:val="both"/>
              <w:rPr>
                <w:rFonts w:cs="Arial"/>
                <w:lang w:val="en-GB"/>
              </w:rPr>
            </w:pPr>
            <w:r w:rsidRPr="002D6E2C">
              <w:rPr>
                <w:rFonts w:cs="Arial"/>
                <w:lang w:val="en-GB"/>
              </w:rPr>
              <w:t>a list of Users that have been identified as non-compliance as per the debit order abuse process</w:t>
            </w:r>
            <w:r>
              <w:rPr>
                <w:rFonts w:cs="Arial"/>
                <w:lang w:val="en-GB"/>
              </w:rPr>
              <w:t>.</w:t>
            </w:r>
          </w:p>
        </w:tc>
      </w:tr>
      <w:tr w:rsidRPr="004C134C" w:rsidR="00D521C9" w:rsidTr="004951CA" w14:paraId="040AC9FD"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37A5D6B"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Debit Pull</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85EB321"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p</w:t>
            </w:r>
            <w:r w:rsidRPr="002D6E2C">
              <w:rPr>
                <w:rFonts w:eastAsia="Arial Unicode MS" w:cs="Arial"/>
                <w:color w:val="000000"/>
                <w:u w:color="000000"/>
                <w:bdr w:val="nil"/>
                <w:lang w:val="en-US" w:eastAsia="en-ZA"/>
              </w:rPr>
              <w:t>ayment Instructions that require the recipient (or its bank) to collect funds from the Payer, effectively causing the Sponsoring Bank/collecting bank to 'pull' the funds through the payment system.</w:t>
            </w:r>
          </w:p>
        </w:tc>
      </w:tr>
      <w:tr w:rsidRPr="004C134C" w:rsidR="00D521C9" w:rsidTr="004951CA" w14:paraId="0EA801D1"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CF3AFF3"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 xml:space="preserve">Disputes </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BB1CA3B"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 xml:space="preserve"> translates into either a Dispute request or a Dispute action.</w:t>
            </w:r>
          </w:p>
        </w:tc>
      </w:tr>
      <w:tr w:rsidRPr="00C37B75" w:rsidR="00D521C9" w:rsidTr="004951CA" w14:paraId="18C14CBA"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C37B75" w:rsidR="00D521C9" w:rsidP="00E92BA0" w:rsidRDefault="00D521C9" w14:paraId="5E5A743C" w14:textId="77777777">
            <w:pPr>
              <w:spacing w:line="360" w:lineRule="auto"/>
              <w:jc w:val="both"/>
              <w:rPr>
                <w:rFonts w:eastAsia="Arial Unicode MS" w:cs="Arial"/>
                <w:b/>
                <w:color w:val="000000"/>
                <w:u w:color="000000"/>
                <w:bdr w:val="nil"/>
                <w:lang w:val="en-US" w:eastAsia="en-ZA"/>
              </w:rPr>
            </w:pPr>
            <w:r>
              <w:rPr>
                <w:rFonts w:eastAsia="Arial Unicode MS" w:cs="Arial"/>
                <w:b/>
                <w:color w:val="000000"/>
                <w:u w:color="000000"/>
                <w:bdr w:val="nil"/>
                <w:lang w:val="en-US" w:eastAsia="en-ZA"/>
              </w:rPr>
              <w:t>Dispute Request</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C37B75" w:rsidR="00D521C9" w:rsidP="00E92BA0" w:rsidRDefault="00D521C9" w14:paraId="4F29FC4F"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m</w:t>
            </w:r>
            <w:r w:rsidRPr="00640C3B">
              <w:rPr>
                <w:rFonts w:eastAsia="Arial Unicode MS" w:cs="Arial"/>
                <w:color w:val="000000"/>
                <w:u w:color="000000"/>
                <w:bdr w:val="nil"/>
                <w:lang w:val="en-US" w:eastAsia="en-ZA"/>
              </w:rPr>
              <w:t>eans the action/enquiry by the payer to challenge the validity of a (successful) collection against their account</w:t>
            </w:r>
            <w:r>
              <w:rPr>
                <w:rFonts w:eastAsia="Arial Unicode MS" w:cs="Arial"/>
                <w:color w:val="000000"/>
                <w:u w:color="000000"/>
                <w:bdr w:val="nil"/>
                <w:lang w:val="en-US" w:eastAsia="en-ZA"/>
              </w:rPr>
              <w:t>.</w:t>
            </w:r>
          </w:p>
        </w:tc>
      </w:tr>
      <w:tr w:rsidRPr="00C37B75" w:rsidR="00D521C9" w:rsidTr="004951CA" w14:paraId="6F60E617"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C37B75" w:rsidR="00D521C9" w:rsidP="00E92BA0" w:rsidRDefault="00D521C9" w14:paraId="4AA92FDF" w14:textId="77777777">
            <w:pPr>
              <w:spacing w:line="360" w:lineRule="auto"/>
              <w:jc w:val="both"/>
              <w:rPr>
                <w:rFonts w:eastAsia="Arial Unicode MS" w:cs="Arial"/>
                <w:b/>
                <w:color w:val="000000"/>
                <w:u w:color="000000"/>
                <w:bdr w:val="nil"/>
                <w:lang w:val="en-US" w:eastAsia="en-ZA"/>
              </w:rPr>
            </w:pPr>
            <w:r>
              <w:rPr>
                <w:rFonts w:eastAsia="Arial Unicode MS" w:cs="Arial"/>
                <w:b/>
                <w:color w:val="000000"/>
                <w:u w:color="000000"/>
                <w:bdr w:val="nil"/>
                <w:lang w:val="en-US" w:eastAsia="en-ZA"/>
              </w:rPr>
              <w:t>Dispute Action</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C37B75" w:rsidR="00D521C9" w:rsidP="00E92BA0" w:rsidRDefault="00D521C9" w14:paraId="579E4F9C"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s</w:t>
            </w:r>
            <w:r w:rsidRPr="00640C3B">
              <w:rPr>
                <w:rFonts w:eastAsia="Arial Unicode MS" w:cs="Arial"/>
                <w:color w:val="000000"/>
                <w:u w:color="000000"/>
                <w:bdr w:val="nil"/>
                <w:lang w:val="en-US" w:eastAsia="en-ZA"/>
              </w:rPr>
              <w:t>uccessful dispute request that results in a reversal of funds to the Payer</w:t>
            </w:r>
            <w:r>
              <w:rPr>
                <w:rFonts w:eastAsia="Arial Unicode MS" w:cs="Arial"/>
                <w:color w:val="000000"/>
                <w:u w:color="000000"/>
                <w:bdr w:val="nil"/>
                <w:lang w:val="en-US" w:eastAsia="en-ZA"/>
              </w:rPr>
              <w:t>.</w:t>
            </w:r>
          </w:p>
        </w:tc>
      </w:tr>
      <w:tr w:rsidRPr="00C37B75" w:rsidR="00D521C9" w:rsidTr="004951CA" w14:paraId="5D191307"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C37B75" w:rsidR="00D521C9" w:rsidP="00E92BA0" w:rsidRDefault="00D521C9" w14:paraId="7367F910" w14:textId="77777777">
            <w:pPr>
              <w:spacing w:line="360" w:lineRule="auto"/>
              <w:jc w:val="both"/>
              <w:rPr>
                <w:rFonts w:eastAsia="Arial Unicode MS" w:cs="Arial"/>
                <w:b/>
                <w:color w:val="000000"/>
                <w:u w:color="000000"/>
                <w:bdr w:val="nil"/>
                <w:lang w:val="en-US" w:eastAsia="en-ZA"/>
              </w:rPr>
            </w:pPr>
            <w:r>
              <w:rPr>
                <w:rFonts w:eastAsia="Arial Unicode MS" w:cs="Arial"/>
                <w:b/>
                <w:color w:val="000000"/>
                <w:u w:color="000000"/>
                <w:bdr w:val="nil"/>
                <w:lang w:val="en-US" w:eastAsia="en-ZA"/>
              </w:rPr>
              <w:t>Early Collections</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C37B75" w:rsidR="00D521C9" w:rsidP="00E92BA0" w:rsidRDefault="00D521C9" w14:paraId="76CACCA0" w14:textId="77777777">
            <w:pPr>
              <w:spacing w:line="360" w:lineRule="auto"/>
              <w:jc w:val="both"/>
              <w:rPr>
                <w:rFonts w:eastAsia="Arial Unicode MS" w:cs="Arial"/>
                <w:color w:val="000000"/>
                <w:u w:color="000000"/>
                <w:bdr w:val="nil"/>
                <w:lang w:val="en-US" w:eastAsia="en-ZA"/>
              </w:rPr>
            </w:pPr>
            <w:r w:rsidRPr="0056477D">
              <w:rPr>
                <w:rFonts w:eastAsia="Arial Unicode MS" w:cs="Arial"/>
                <w:color w:val="000000"/>
                <w:u w:color="000000"/>
                <w:bdr w:val="nil"/>
                <w:lang w:val="en-US" w:eastAsia="en-ZA"/>
              </w:rPr>
              <w:t>collections processed in the early morning window after salary credits have been processed.</w:t>
            </w:r>
          </w:p>
        </w:tc>
      </w:tr>
      <w:tr w:rsidRPr="004C134C" w:rsidR="00D521C9" w:rsidTr="004951CA" w14:paraId="7580EC35"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5FBEBF4"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Europay/MasterCard/Visa standards</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C97C582" w14:textId="77777777">
            <w:pPr>
              <w:spacing w:line="360" w:lineRule="auto"/>
              <w:jc w:val="both"/>
              <w:rPr>
                <w:rFonts w:eastAsia="Arial Unicode MS" w:cs="Arial"/>
                <w:i/>
                <w:color w:val="000000"/>
                <w:u w:color="000000"/>
                <w:bdr w:val="nil"/>
                <w:lang w:val="en-US" w:eastAsia="en-ZA"/>
              </w:rPr>
            </w:pPr>
            <w:r w:rsidRPr="002D6E2C">
              <w:rPr>
                <w:rFonts w:eastAsia="Arial Unicode MS" w:cs="Arial"/>
                <w:color w:val="000000"/>
                <w:u w:color="000000"/>
                <w:bdr w:val="nil"/>
                <w:lang w:val="en-US" w:eastAsia="en-ZA"/>
              </w:rPr>
              <w:t>Europay, MasterCard and Visa Chip Card standards as specified in the relevant EMV Specifications that define the interactions between Chip Cards and Chip capable Devices to ensure international interoperability</w:t>
            </w:r>
            <w:r>
              <w:rPr>
                <w:rFonts w:eastAsia="Arial Unicode MS" w:cs="Arial"/>
                <w:color w:val="000000"/>
                <w:u w:color="000000"/>
                <w:bdr w:val="nil"/>
                <w:lang w:val="en-US" w:eastAsia="en-ZA"/>
              </w:rPr>
              <w:t>.</w:t>
            </w:r>
          </w:p>
        </w:tc>
      </w:tr>
      <w:tr w:rsidRPr="00EB5C7A" w:rsidR="00D521C9" w:rsidTr="004951CA" w14:paraId="4FE3B2A2"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00D521C9" w:rsidP="00E92BA0" w:rsidRDefault="00D521C9" w14:paraId="6DF2A13E" w14:textId="77777777">
            <w:pPr>
              <w:spacing w:line="360" w:lineRule="auto"/>
              <w:jc w:val="both"/>
              <w:rPr>
                <w:rFonts w:eastAsia="Arial Unicode MS" w:cs="Arial"/>
                <w:b/>
                <w:color w:val="000000"/>
                <w:u w:color="000000"/>
                <w:bdr w:val="nil"/>
                <w:lang w:val="en-US" w:eastAsia="en-ZA"/>
              </w:rPr>
            </w:pPr>
            <w:r>
              <w:rPr>
                <w:rFonts w:eastAsia="Arial Unicode MS" w:cs="Arial"/>
                <w:b/>
                <w:color w:val="000000"/>
                <w:u w:color="000000"/>
                <w:bdr w:val="nil"/>
                <w:lang w:val="en-US" w:eastAsia="en-ZA"/>
              </w:rPr>
              <w:t>Fate Message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00D521C9" w:rsidP="00E92BA0" w:rsidRDefault="00D521C9" w14:paraId="1020A842" w14:textId="77777777">
            <w:pPr>
              <w:spacing w:line="360" w:lineRule="auto"/>
              <w:jc w:val="both"/>
              <w:rPr>
                <w:rFonts w:eastAsia="Arial Unicode MS" w:cs="Arial"/>
                <w:color w:val="000000"/>
                <w:u w:color="000000"/>
                <w:bdr w:val="nil"/>
                <w:lang w:val="en-US" w:eastAsia="en-ZA"/>
              </w:rPr>
            </w:pPr>
            <w:r w:rsidRPr="00522FC9">
              <w:rPr>
                <w:rFonts w:eastAsia="Arial Unicode MS" w:cs="Arial"/>
                <w:color w:val="000000"/>
                <w:u w:color="000000"/>
                <w:bdr w:val="nil"/>
                <w:lang w:val="en-US" w:eastAsia="en-ZA"/>
              </w:rPr>
              <w:t xml:space="preserve">refers to </w:t>
            </w:r>
            <w:r w:rsidRPr="00522FC9" w:rsidR="00515011">
              <w:rPr>
                <w:rFonts w:eastAsia="Arial Unicode MS" w:cs="Arial"/>
                <w:color w:val="000000"/>
                <w:u w:color="000000"/>
                <w:bdr w:val="nil"/>
                <w:lang w:val="en-US" w:eastAsia="en-ZA"/>
              </w:rPr>
              <w:t>the response</w:t>
            </w:r>
            <w:r w:rsidRPr="00522FC9">
              <w:rPr>
                <w:rFonts w:eastAsia="Arial Unicode MS" w:cs="Arial"/>
                <w:color w:val="000000"/>
                <w:u w:color="000000"/>
                <w:bdr w:val="nil"/>
                <w:lang w:val="en-US" w:eastAsia="en-ZA"/>
              </w:rPr>
              <w:t xml:space="preserve"> to the Sponsoring Bank regarding the outcome of the presented Payment Instruction.</w:t>
            </w:r>
          </w:p>
        </w:tc>
      </w:tr>
      <w:tr w:rsidRPr="00EB5C7A" w:rsidR="00D521C9" w:rsidTr="004951CA" w14:paraId="631E2CD9"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00D521C9" w:rsidP="00E92BA0" w:rsidRDefault="00D521C9" w14:paraId="6D48D5B4" w14:textId="77777777">
            <w:pPr>
              <w:spacing w:line="360" w:lineRule="auto"/>
              <w:jc w:val="both"/>
              <w:rPr>
                <w:rFonts w:eastAsia="Arial Unicode MS" w:cs="Arial"/>
                <w:b/>
                <w:color w:val="000000"/>
                <w:u w:color="000000"/>
                <w:bdr w:val="nil"/>
                <w:lang w:val="en-US" w:eastAsia="en-ZA"/>
              </w:rPr>
            </w:pPr>
            <w:r>
              <w:rPr>
                <w:rFonts w:eastAsia="Arial Unicode MS" w:cs="Arial"/>
                <w:b/>
                <w:color w:val="000000"/>
                <w:u w:color="000000"/>
                <w:bdr w:val="nil"/>
                <w:lang w:val="en-US" w:eastAsia="en-ZA"/>
              </w:rPr>
              <w:t>First Collection</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00D521C9" w:rsidP="00E92BA0" w:rsidRDefault="00D521C9" w14:paraId="1E3B46F7"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u</w:t>
            </w:r>
            <w:r w:rsidRPr="00325DD7">
              <w:rPr>
                <w:rFonts w:eastAsia="Arial Unicode MS" w:cs="Arial"/>
                <w:color w:val="000000"/>
                <w:u w:color="000000"/>
                <w:bdr w:val="nil"/>
                <w:lang w:val="en-US" w:eastAsia="en-ZA"/>
              </w:rPr>
              <w:t>sed for agreements where the first instalment or premium differs (are irregular) to the rest of the normal instalments or premiums for instance with insurance agreements or where deposits are required to be made.</w:t>
            </w:r>
          </w:p>
        </w:tc>
      </w:tr>
      <w:tr w:rsidRPr="004C134C" w:rsidR="00D521C9" w:rsidTr="004951CA" w14:paraId="49EC5251"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7AB66BD" w14:textId="77777777">
            <w:pPr>
              <w:spacing w:line="360" w:lineRule="auto"/>
              <w:jc w:val="both"/>
              <w:rPr>
                <w:rFonts w:eastAsia="Arial Unicode MS" w:cs="Arial"/>
                <w:b/>
                <w:color w:val="000000"/>
                <w:u w:color="000000"/>
                <w:bdr w:val="nil"/>
                <w:lang w:val="en-US" w:eastAsia="en-ZA"/>
              </w:rPr>
            </w:pPr>
            <w:r>
              <w:rPr>
                <w:rFonts w:eastAsia="Arial Unicode MS" w:cs="Arial"/>
                <w:b/>
                <w:color w:val="000000"/>
                <w:u w:color="000000"/>
                <w:bdr w:val="nil"/>
                <w:lang w:val="en-US" w:eastAsia="en-ZA"/>
              </w:rPr>
              <w:t>Fixed Mandate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5911556"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 xml:space="preserve">used </w:t>
            </w:r>
            <w:r w:rsidRPr="002F2941">
              <w:rPr>
                <w:rFonts w:eastAsia="Arial Unicode MS" w:cs="Arial"/>
                <w:color w:val="000000"/>
                <w:u w:color="000000"/>
                <w:bdr w:val="nil"/>
                <w:lang w:val="en-US" w:eastAsia="en-ZA"/>
              </w:rPr>
              <w:t xml:space="preserve">for contracts </w:t>
            </w:r>
            <w:r>
              <w:rPr>
                <w:rFonts w:eastAsia="Arial Unicode MS" w:cs="Arial"/>
                <w:color w:val="000000"/>
                <w:u w:color="000000"/>
                <w:bdr w:val="nil"/>
                <w:lang w:val="en-US" w:eastAsia="en-ZA"/>
              </w:rPr>
              <w:t>where an</w:t>
            </w:r>
            <w:r w:rsidRPr="00F425A3">
              <w:rPr>
                <w:rFonts w:eastAsia="Arial Unicode MS" w:cs="Arial"/>
                <w:color w:val="000000"/>
                <w:u w:color="000000"/>
                <w:bdr w:val="nil"/>
                <w:lang w:val="en-US" w:eastAsia="en-ZA"/>
              </w:rPr>
              <w:t xml:space="preserve"> upfront calculated </w:t>
            </w:r>
            <w:r>
              <w:rPr>
                <w:rFonts w:eastAsia="Arial Unicode MS" w:cs="Arial"/>
                <w:color w:val="000000"/>
                <w:u w:color="000000"/>
                <w:bdr w:val="nil"/>
                <w:lang w:val="en-US" w:eastAsia="en-ZA"/>
              </w:rPr>
              <w:t>I</w:t>
            </w:r>
            <w:r w:rsidRPr="00F425A3">
              <w:rPr>
                <w:rFonts w:eastAsia="Arial Unicode MS" w:cs="Arial"/>
                <w:color w:val="000000"/>
                <w:u w:color="000000"/>
                <w:bdr w:val="nil"/>
                <w:lang w:val="en-US" w:eastAsia="en-ZA"/>
              </w:rPr>
              <w:t>nstalment</w:t>
            </w:r>
            <w:r>
              <w:rPr>
                <w:rFonts w:eastAsia="Arial Unicode MS" w:cs="Arial"/>
                <w:color w:val="000000"/>
                <w:u w:color="000000"/>
                <w:bdr w:val="nil"/>
                <w:lang w:val="en-US" w:eastAsia="en-ZA"/>
              </w:rPr>
              <w:t xml:space="preserve"> A</w:t>
            </w:r>
            <w:r w:rsidRPr="002F2941">
              <w:rPr>
                <w:rFonts w:eastAsia="Arial Unicode MS" w:cs="Arial"/>
                <w:color w:val="000000"/>
                <w:u w:color="000000"/>
                <w:bdr w:val="nil"/>
                <w:lang w:val="en-US" w:eastAsia="en-ZA"/>
              </w:rPr>
              <w:t xml:space="preserve">mount </w:t>
            </w:r>
            <w:r>
              <w:rPr>
                <w:rFonts w:eastAsia="Arial Unicode MS" w:cs="Arial"/>
                <w:color w:val="000000"/>
                <w:u w:color="000000"/>
                <w:bdr w:val="nil"/>
                <w:lang w:val="en-US" w:eastAsia="en-ZA"/>
              </w:rPr>
              <w:t xml:space="preserve">is </w:t>
            </w:r>
            <w:r w:rsidRPr="00F425A3">
              <w:rPr>
                <w:rFonts w:eastAsia="Arial Unicode MS" w:cs="Arial"/>
                <w:color w:val="000000"/>
                <w:u w:color="000000"/>
                <w:bdr w:val="nil"/>
                <w:lang w:val="en-US" w:eastAsia="en-ZA"/>
              </w:rPr>
              <w:t>the basis for normal</w:t>
            </w:r>
            <w:r>
              <w:rPr>
                <w:rFonts w:eastAsia="Arial Unicode MS" w:cs="Arial"/>
                <w:color w:val="000000"/>
                <w:u w:color="000000"/>
                <w:bdr w:val="nil"/>
                <w:lang w:val="en-US" w:eastAsia="en-ZA"/>
              </w:rPr>
              <w:t xml:space="preserve"> </w:t>
            </w:r>
            <w:r w:rsidRPr="002F2941">
              <w:rPr>
                <w:rFonts w:eastAsia="Arial Unicode MS" w:cs="Arial"/>
                <w:color w:val="000000"/>
                <w:u w:color="000000"/>
                <w:bdr w:val="nil"/>
                <w:lang w:val="en-US" w:eastAsia="en-ZA"/>
              </w:rPr>
              <w:t xml:space="preserve">collection. </w:t>
            </w:r>
            <w:r w:rsidRPr="00F425A3">
              <w:rPr>
                <w:rFonts w:eastAsia="Arial Unicode MS" w:cs="Arial"/>
                <w:color w:val="000000"/>
                <w:u w:color="000000"/>
                <w:bdr w:val="nil"/>
                <w:lang w:val="en-US" w:eastAsia="en-ZA"/>
              </w:rPr>
              <w:t>Includes Maximum Instalment</w:t>
            </w:r>
            <w:r>
              <w:rPr>
                <w:rFonts w:eastAsia="Arial Unicode MS" w:cs="Arial"/>
                <w:color w:val="000000"/>
                <w:u w:color="000000"/>
                <w:bdr w:val="nil"/>
                <w:lang w:val="en-US" w:eastAsia="en-ZA"/>
              </w:rPr>
              <w:t>/Collection</w:t>
            </w:r>
            <w:r w:rsidRPr="00F425A3">
              <w:rPr>
                <w:rFonts w:eastAsia="Arial Unicode MS" w:cs="Arial"/>
                <w:color w:val="000000"/>
                <w:u w:color="000000"/>
                <w:bdr w:val="nil"/>
                <w:lang w:val="en-US" w:eastAsia="en-ZA"/>
              </w:rPr>
              <w:t xml:space="preserve"> Amount used during representment to cater for late payment</w:t>
            </w:r>
            <w:r>
              <w:rPr>
                <w:rFonts w:eastAsia="Arial Unicode MS" w:cs="Arial"/>
                <w:color w:val="000000"/>
                <w:u w:color="000000"/>
                <w:bdr w:val="nil"/>
                <w:lang w:val="en-US" w:eastAsia="en-ZA"/>
              </w:rPr>
              <w:t>/</w:t>
            </w:r>
            <w:r w:rsidRPr="00F425A3">
              <w:rPr>
                <w:rFonts w:eastAsia="Arial Unicode MS" w:cs="Arial"/>
                <w:color w:val="000000"/>
                <w:u w:color="000000"/>
                <w:bdr w:val="nil"/>
                <w:lang w:val="en-US" w:eastAsia="en-ZA"/>
              </w:rPr>
              <w:t>arrear interest calculations.</w:t>
            </w:r>
            <w:r>
              <w:rPr>
                <w:rFonts w:eastAsia="Arial Unicode MS" w:cs="Arial"/>
                <w:color w:val="000000"/>
                <w:u w:color="000000"/>
                <w:bdr w:val="nil"/>
                <w:lang w:val="en-US" w:eastAsia="en-ZA"/>
              </w:rPr>
              <w:t xml:space="preserve"> </w:t>
            </w:r>
            <w:r w:rsidRPr="002F2941">
              <w:rPr>
                <w:rFonts w:eastAsia="Arial Unicode MS" w:cs="Arial"/>
                <w:color w:val="000000"/>
                <w:u w:color="000000"/>
                <w:bdr w:val="nil"/>
                <w:lang w:val="en-US" w:eastAsia="en-ZA"/>
              </w:rPr>
              <w:t xml:space="preserve">This </w:t>
            </w:r>
            <w:r>
              <w:rPr>
                <w:rFonts w:eastAsia="Arial Unicode MS" w:cs="Arial"/>
                <w:color w:val="000000"/>
                <w:u w:color="000000"/>
                <w:bdr w:val="nil"/>
                <w:lang w:val="en-US" w:eastAsia="en-ZA"/>
              </w:rPr>
              <w:t xml:space="preserve">calculated Instalment Amount </w:t>
            </w:r>
            <w:r w:rsidRPr="002F2941">
              <w:rPr>
                <w:rFonts w:eastAsia="Arial Unicode MS" w:cs="Arial"/>
                <w:color w:val="000000"/>
                <w:u w:color="000000"/>
                <w:bdr w:val="nil"/>
                <w:lang w:val="en-US" w:eastAsia="en-ZA"/>
              </w:rPr>
              <w:t xml:space="preserve">due </w:t>
            </w:r>
            <w:r w:rsidRPr="00F425A3">
              <w:rPr>
                <w:rFonts w:eastAsia="Arial Unicode MS" w:cs="Arial"/>
                <w:color w:val="000000"/>
                <w:u w:color="000000"/>
                <w:bdr w:val="nil"/>
                <w:lang w:val="en-US" w:eastAsia="en-ZA"/>
              </w:rPr>
              <w:t>and Maximum Instalment</w:t>
            </w:r>
            <w:r>
              <w:rPr>
                <w:rFonts w:eastAsia="Arial Unicode MS" w:cs="Arial"/>
                <w:color w:val="000000"/>
                <w:u w:color="000000"/>
                <w:bdr w:val="nil"/>
                <w:lang w:val="en-US" w:eastAsia="en-ZA"/>
              </w:rPr>
              <w:t>/Collection</w:t>
            </w:r>
            <w:r w:rsidRPr="00F425A3">
              <w:rPr>
                <w:rFonts w:eastAsia="Arial Unicode MS" w:cs="Arial"/>
                <w:color w:val="000000"/>
                <w:u w:color="000000"/>
                <w:bdr w:val="nil"/>
                <w:lang w:val="en-US" w:eastAsia="en-ZA"/>
              </w:rPr>
              <w:t xml:space="preserve"> Amount </w:t>
            </w:r>
            <w:r w:rsidRPr="002F2941">
              <w:rPr>
                <w:rFonts w:eastAsia="Arial Unicode MS" w:cs="Arial"/>
                <w:color w:val="000000"/>
                <w:u w:color="000000"/>
                <w:bdr w:val="nil"/>
                <w:lang w:val="en-US" w:eastAsia="en-ZA"/>
              </w:rPr>
              <w:t>is known a</w:t>
            </w:r>
            <w:r>
              <w:rPr>
                <w:rFonts w:eastAsia="Arial Unicode MS" w:cs="Arial"/>
                <w:color w:val="000000"/>
                <w:u w:color="000000"/>
                <w:bdr w:val="nil"/>
                <w:lang w:val="en-US" w:eastAsia="en-ZA"/>
              </w:rPr>
              <w:t xml:space="preserve">nd authenticated by the Payer. </w:t>
            </w:r>
          </w:p>
        </w:tc>
      </w:tr>
      <w:tr w:rsidRPr="004C134C" w:rsidR="00D521C9" w:rsidTr="004951CA" w14:paraId="72CD4A2C"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A1ED19C"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 xml:space="preserve">Fraud </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B5BFB87"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means t</w:t>
            </w:r>
            <w:r w:rsidRPr="00325DD7">
              <w:rPr>
                <w:rFonts w:eastAsia="Arial Unicode MS" w:cs="Arial"/>
                <w:color w:val="000000"/>
                <w:u w:color="000000"/>
                <w:bdr w:val="nil"/>
                <w:lang w:val="en-US" w:eastAsia="en-ZA"/>
              </w:rPr>
              <w:t>he outcome after an investigation into alleged fraud indicating deliberate deception to unlawfully gain access or potential access to money in an account of a Bank, User or Account Holder.</w:t>
            </w:r>
          </w:p>
        </w:tc>
      </w:tr>
      <w:tr w:rsidRPr="004C134C" w:rsidR="00D521C9" w:rsidTr="004951CA" w14:paraId="371EEB99"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8A37BE9"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Frequency</w:t>
            </w:r>
          </w:p>
          <w:p w:rsidRPr="002D6E2C" w:rsidR="00D521C9" w:rsidP="00E92BA0" w:rsidRDefault="00D521C9" w14:paraId="42D57249"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118E2FCB"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16CC26FC"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310059C7"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75810506"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71AAC04C"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3EA00D09"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1D20DBA0"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10965C4C"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735F9AE9"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35C6CB8A"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267B4061"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61619B82"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7897B4FF"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6F07949E"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10DD6684"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18B285D6"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13C518D8"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0B56CF7E"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1C62D105" w14:textId="77777777">
            <w:pPr>
              <w:spacing w:line="360" w:lineRule="auto"/>
              <w:jc w:val="both"/>
              <w:rPr>
                <w:rFonts w:eastAsia="Arial Unicode MS" w:cs="Arial"/>
                <w:b/>
                <w:color w:val="000000"/>
                <w:u w:color="000000"/>
                <w:bdr w:val="nil"/>
                <w:lang w:val="en-US" w:eastAsia="en-ZA"/>
              </w:rPr>
            </w:pPr>
          </w:p>
          <w:p w:rsidRPr="002D6E2C" w:rsidR="00D521C9" w:rsidP="00E92BA0" w:rsidRDefault="00D521C9" w14:paraId="15F961CB" w14:textId="77777777">
            <w:pPr>
              <w:spacing w:line="360" w:lineRule="auto"/>
              <w:jc w:val="both"/>
              <w:rPr>
                <w:rFonts w:eastAsia="Arial Unicode MS" w:cs="Arial"/>
                <w:b/>
                <w:color w:val="000000"/>
                <w:u w:color="000000"/>
                <w:bdr w:val="nil"/>
                <w:lang w:val="en-US" w:eastAsia="en-ZA"/>
              </w:rPr>
            </w:pP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B296C56"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used to indicate the regularity of the collection, namely: w</w:t>
            </w:r>
            <w:r w:rsidRPr="002D6E2C">
              <w:rPr>
                <w:rFonts w:eastAsia="Arial Unicode MS" w:cs="Arial"/>
                <w:color w:val="000000"/>
                <w:u w:color="000000"/>
                <w:bdr w:val="nil"/>
                <w:lang w:val="en-US" w:eastAsia="en-ZA"/>
              </w:rPr>
              <w:t xml:space="preserve">eekly, fortnightly, monthly, quarterly, annually, bi-annually, monthly by rule. In all cases, the frequency is based on a calendar. </w:t>
            </w:r>
          </w:p>
          <w:p w:rsidRPr="002D6E2C" w:rsidR="00D521C9" w:rsidP="00E92BA0" w:rsidRDefault="00D521C9" w14:paraId="1F2DCC93"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Weekly – Monday to Sunday</w:t>
            </w:r>
            <w:r>
              <w:rPr>
                <w:rFonts w:eastAsia="Arial Unicode MS" w:cs="Arial"/>
                <w:color w:val="000000"/>
                <w:u w:color="000000"/>
                <w:bdr w:val="nil"/>
                <w:lang w:val="en-US" w:eastAsia="en-ZA"/>
              </w:rPr>
              <w:t xml:space="preserve"> </w:t>
            </w:r>
          </w:p>
          <w:p w:rsidR="00034E5C" w:rsidP="00E92BA0" w:rsidRDefault="00D521C9" w14:paraId="3B0DF91F"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Fortnightly – Monday to Sunday over 2 weeks</w:t>
            </w:r>
          </w:p>
          <w:p w:rsidRPr="002D6E2C" w:rsidR="00D521C9" w:rsidP="00E92BA0" w:rsidRDefault="00D521C9" w14:paraId="221AEC4F"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Monthly – first to last day of Calendar Month</w:t>
            </w:r>
          </w:p>
          <w:p w:rsidR="00034E5C" w:rsidP="00E92BA0" w:rsidRDefault="00D521C9" w14:paraId="7DE86890"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 xml:space="preserve">Quarterly – </w:t>
            </w:r>
            <w:r w:rsidR="005E0996">
              <w:rPr>
                <w:rFonts w:eastAsia="Arial Unicode MS" w:cs="Arial"/>
                <w:color w:val="000000"/>
                <w:u w:color="000000"/>
                <w:bdr w:val="nil"/>
                <w:lang w:val="en-US" w:eastAsia="en-ZA"/>
              </w:rPr>
              <w:t xml:space="preserve">every </w:t>
            </w:r>
            <w:r w:rsidRPr="002D6E2C">
              <w:rPr>
                <w:rFonts w:eastAsia="Arial Unicode MS" w:cs="Arial"/>
                <w:color w:val="000000"/>
                <w:u w:color="000000"/>
                <w:bdr w:val="nil"/>
                <w:lang w:val="en-US" w:eastAsia="en-ZA"/>
              </w:rPr>
              <w:t xml:space="preserve">3 months </w:t>
            </w:r>
          </w:p>
          <w:p w:rsidRPr="002D6E2C" w:rsidR="00D521C9" w:rsidP="00E92BA0" w:rsidRDefault="00D521C9" w14:paraId="580062A8"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 xml:space="preserve">Bi-annually – </w:t>
            </w:r>
            <w:r w:rsidR="005E0996">
              <w:rPr>
                <w:rFonts w:eastAsia="Arial Unicode MS" w:cs="Arial"/>
                <w:color w:val="000000"/>
                <w:u w:color="000000"/>
                <w:bdr w:val="nil"/>
                <w:lang w:val="en-US" w:eastAsia="en-ZA"/>
              </w:rPr>
              <w:t xml:space="preserve">every </w:t>
            </w:r>
            <w:r w:rsidRPr="002D6E2C">
              <w:rPr>
                <w:rFonts w:eastAsia="Arial Unicode MS" w:cs="Arial"/>
                <w:color w:val="000000"/>
                <w:u w:color="000000"/>
                <w:bdr w:val="nil"/>
                <w:lang w:val="en-US" w:eastAsia="en-ZA"/>
              </w:rPr>
              <w:t xml:space="preserve">6 months Annually – starts </w:t>
            </w:r>
            <w:r w:rsidR="005E0996">
              <w:rPr>
                <w:rFonts w:eastAsia="Arial Unicode MS" w:cs="Arial"/>
                <w:color w:val="000000"/>
                <w:u w:color="000000"/>
                <w:bdr w:val="nil"/>
                <w:lang w:val="en-US" w:eastAsia="en-ZA"/>
              </w:rPr>
              <w:t>on any</w:t>
            </w:r>
            <w:r w:rsidRPr="002D6E2C">
              <w:rPr>
                <w:rFonts w:eastAsia="Arial Unicode MS" w:cs="Arial"/>
                <w:color w:val="000000"/>
                <w:u w:color="000000"/>
                <w:bdr w:val="nil"/>
                <w:lang w:val="en-US" w:eastAsia="en-ZA"/>
              </w:rPr>
              <w:t xml:space="preserve"> day of the Calendar Year for </w:t>
            </w:r>
            <w:r w:rsidR="005E0996">
              <w:rPr>
                <w:rFonts w:eastAsia="Arial Unicode MS" w:cs="Arial"/>
                <w:color w:val="000000"/>
                <w:u w:color="000000"/>
                <w:bdr w:val="nil"/>
                <w:lang w:val="en-US" w:eastAsia="en-ZA"/>
              </w:rPr>
              <w:t xml:space="preserve">the next </w:t>
            </w:r>
            <w:r w:rsidRPr="002D6E2C">
              <w:rPr>
                <w:rFonts w:eastAsia="Arial Unicode MS" w:cs="Arial"/>
                <w:color w:val="000000"/>
                <w:u w:color="000000"/>
                <w:bdr w:val="nil"/>
                <w:lang w:val="en-US" w:eastAsia="en-ZA"/>
              </w:rPr>
              <w:t>12 Calendar Months</w:t>
            </w:r>
          </w:p>
          <w:p w:rsidRPr="002D6E2C" w:rsidR="00D521C9" w:rsidP="00E92BA0" w:rsidRDefault="00D521C9" w14:paraId="21D5BB19"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Monthly By Rule:</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3003"/>
              <w:gridCol w:w="3004"/>
            </w:tblGrid>
            <w:tr w:rsidRPr="004C134C" w:rsidR="00D521C9" w:rsidTr="004951CA" w14:paraId="732A3EEC" w14:textId="77777777">
              <w:tc>
                <w:tcPr>
                  <w:tcW w:w="3003" w:type="dxa"/>
                  <w:shd w:val="clear" w:color="auto" w:fill="auto"/>
                </w:tcPr>
                <w:p w:rsidRPr="002D6E2C" w:rsidR="00D521C9" w:rsidP="00E92BA0" w:rsidRDefault="00D521C9" w14:paraId="1F776F6C"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01 - Last Monday</w:t>
                  </w:r>
                </w:p>
              </w:tc>
              <w:tc>
                <w:tcPr>
                  <w:tcW w:w="3004" w:type="dxa"/>
                  <w:shd w:val="clear" w:color="auto" w:fill="auto"/>
                </w:tcPr>
                <w:p w:rsidRPr="002D6E2C" w:rsidR="00D521C9" w:rsidP="00E92BA0" w:rsidRDefault="00D521C9" w14:paraId="43FA44B2"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02 - Last Tuesday</w:t>
                  </w:r>
                </w:p>
              </w:tc>
            </w:tr>
            <w:tr w:rsidRPr="004C134C" w:rsidR="00D521C9" w:rsidTr="004951CA" w14:paraId="1AA183F5" w14:textId="77777777">
              <w:tc>
                <w:tcPr>
                  <w:tcW w:w="3003" w:type="dxa"/>
                  <w:shd w:val="clear" w:color="auto" w:fill="auto"/>
                </w:tcPr>
                <w:p w:rsidRPr="002D6E2C" w:rsidR="00D521C9" w:rsidP="00E92BA0" w:rsidRDefault="00D521C9" w14:paraId="36BCD0E8"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03 - Last Wednesday</w:t>
                  </w:r>
                </w:p>
              </w:tc>
              <w:tc>
                <w:tcPr>
                  <w:tcW w:w="3004" w:type="dxa"/>
                  <w:shd w:val="clear" w:color="auto" w:fill="auto"/>
                </w:tcPr>
                <w:p w:rsidRPr="002D6E2C" w:rsidR="00D521C9" w:rsidP="00E92BA0" w:rsidRDefault="00D521C9" w14:paraId="04A720C9"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04 – Last Thursday</w:t>
                  </w:r>
                </w:p>
              </w:tc>
            </w:tr>
            <w:tr w:rsidRPr="004C134C" w:rsidR="00D521C9" w:rsidTr="004951CA" w14:paraId="4FE9AF53" w14:textId="77777777">
              <w:tc>
                <w:tcPr>
                  <w:tcW w:w="3003" w:type="dxa"/>
                  <w:shd w:val="clear" w:color="auto" w:fill="auto"/>
                </w:tcPr>
                <w:p w:rsidRPr="002D6E2C" w:rsidR="00D521C9" w:rsidP="00E92BA0" w:rsidRDefault="00D521C9" w14:paraId="415005AD"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05 - Last Friday</w:t>
                  </w:r>
                </w:p>
              </w:tc>
              <w:tc>
                <w:tcPr>
                  <w:tcW w:w="3004" w:type="dxa"/>
                  <w:shd w:val="clear" w:color="auto" w:fill="auto"/>
                </w:tcPr>
                <w:p w:rsidRPr="002D6E2C" w:rsidR="00D521C9" w:rsidP="00E92BA0" w:rsidRDefault="00D521C9" w14:paraId="35F6961D"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06 - Last Saturday</w:t>
                  </w:r>
                </w:p>
              </w:tc>
            </w:tr>
            <w:tr w:rsidRPr="004C134C" w:rsidR="00D521C9" w:rsidTr="004951CA" w14:paraId="287C4AA3" w14:textId="77777777">
              <w:tc>
                <w:tcPr>
                  <w:tcW w:w="3003" w:type="dxa"/>
                  <w:shd w:val="clear" w:color="auto" w:fill="auto"/>
                </w:tcPr>
                <w:p w:rsidRPr="002D6E2C" w:rsidR="00D521C9" w:rsidP="00E92BA0" w:rsidRDefault="00D521C9" w14:paraId="52F7E65B"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07 - First Monday</w:t>
                  </w:r>
                </w:p>
              </w:tc>
              <w:tc>
                <w:tcPr>
                  <w:tcW w:w="3004" w:type="dxa"/>
                  <w:shd w:val="clear" w:color="auto" w:fill="auto"/>
                </w:tcPr>
                <w:p w:rsidRPr="002D6E2C" w:rsidR="00D521C9" w:rsidP="00E92BA0" w:rsidRDefault="00D521C9" w14:paraId="0B4D1DC8"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08 - First Tuesday</w:t>
                  </w:r>
                </w:p>
              </w:tc>
            </w:tr>
            <w:tr w:rsidRPr="004C134C" w:rsidR="00D521C9" w:rsidTr="004951CA" w14:paraId="3FB0BF75" w14:textId="77777777">
              <w:tc>
                <w:tcPr>
                  <w:tcW w:w="3003" w:type="dxa"/>
                  <w:shd w:val="clear" w:color="auto" w:fill="auto"/>
                </w:tcPr>
                <w:p w:rsidRPr="002D6E2C" w:rsidR="00D521C9" w:rsidP="00E92BA0" w:rsidRDefault="00D521C9" w14:paraId="434825E8"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09 - First Wednesday</w:t>
                  </w:r>
                </w:p>
              </w:tc>
              <w:tc>
                <w:tcPr>
                  <w:tcW w:w="3004" w:type="dxa"/>
                  <w:shd w:val="clear" w:color="auto" w:fill="auto"/>
                </w:tcPr>
                <w:p w:rsidRPr="002D6E2C" w:rsidR="00D521C9" w:rsidP="00E92BA0" w:rsidRDefault="00D521C9" w14:paraId="41E31531"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10 – First Thursday</w:t>
                  </w:r>
                </w:p>
              </w:tc>
            </w:tr>
            <w:tr w:rsidRPr="004C134C" w:rsidR="00D521C9" w:rsidTr="004951CA" w14:paraId="3A0D44F8" w14:textId="77777777">
              <w:tc>
                <w:tcPr>
                  <w:tcW w:w="3003" w:type="dxa"/>
                  <w:shd w:val="clear" w:color="auto" w:fill="auto"/>
                </w:tcPr>
                <w:p w:rsidRPr="002D6E2C" w:rsidR="00D521C9" w:rsidP="00E92BA0" w:rsidRDefault="00D521C9" w14:paraId="7AADD05B"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11 - First Friday</w:t>
                  </w:r>
                </w:p>
              </w:tc>
              <w:tc>
                <w:tcPr>
                  <w:tcW w:w="3004" w:type="dxa"/>
                  <w:shd w:val="clear" w:color="auto" w:fill="auto"/>
                </w:tcPr>
                <w:p w:rsidRPr="002D6E2C" w:rsidR="00D521C9" w:rsidP="00E92BA0" w:rsidRDefault="00D521C9" w14:paraId="791F1FA0"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12 - First Saturday</w:t>
                  </w:r>
                </w:p>
              </w:tc>
            </w:tr>
            <w:tr w:rsidRPr="004C134C" w:rsidR="00D521C9" w:rsidTr="004951CA" w14:paraId="0B436CD1" w14:textId="77777777">
              <w:tc>
                <w:tcPr>
                  <w:tcW w:w="3003" w:type="dxa"/>
                  <w:shd w:val="clear" w:color="auto" w:fill="auto"/>
                </w:tcPr>
                <w:p w:rsidRPr="002D6E2C" w:rsidR="00D521C9" w:rsidP="00E92BA0" w:rsidRDefault="00D521C9" w14:paraId="2A1BC413"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13 - Last Day</w:t>
                  </w:r>
                </w:p>
              </w:tc>
              <w:tc>
                <w:tcPr>
                  <w:tcW w:w="3004" w:type="dxa"/>
                  <w:shd w:val="clear" w:color="auto" w:fill="auto"/>
                </w:tcPr>
                <w:p w:rsidRPr="002D6E2C" w:rsidR="00D521C9" w:rsidP="00E92BA0" w:rsidRDefault="00D521C9" w14:paraId="063DC88D"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14 - 2nd Last Day</w:t>
                  </w:r>
                </w:p>
              </w:tc>
            </w:tr>
          </w:tbl>
          <w:p w:rsidRPr="002D6E2C" w:rsidR="00D521C9" w:rsidP="00E92BA0" w:rsidRDefault="00D521C9" w14:paraId="34B24C1E" w14:textId="77777777">
            <w:pPr>
              <w:spacing w:line="360" w:lineRule="auto"/>
              <w:jc w:val="both"/>
              <w:rPr>
                <w:rFonts w:eastAsia="Arial Unicode MS" w:cs="Arial"/>
                <w:color w:val="000000"/>
                <w:u w:color="000000"/>
                <w:bdr w:val="nil"/>
                <w:lang w:val="en-US" w:eastAsia="en-ZA"/>
              </w:rPr>
            </w:pPr>
          </w:p>
        </w:tc>
      </w:tr>
      <w:tr w:rsidRPr="004C134C" w:rsidR="00D521C9" w:rsidTr="004951CA" w14:paraId="1A64728F"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841181C" w14:textId="77777777">
            <w:pPr>
              <w:spacing w:line="360" w:lineRule="auto"/>
              <w:jc w:val="both"/>
              <w:rPr>
                <w:rFonts w:cs="Arial"/>
                <w:b/>
                <w:lang w:val="en-GB"/>
              </w:rPr>
            </w:pPr>
            <w:r w:rsidRPr="00EB5C7A">
              <w:rPr>
                <w:b/>
              </w:rPr>
              <w:t>Full Credit Tracking</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446C79C" w14:textId="77777777">
            <w:pPr>
              <w:spacing w:line="360" w:lineRule="auto"/>
              <w:jc w:val="both"/>
              <w:rPr>
                <w:rFonts w:cs="Arial"/>
                <w:strike/>
                <w:lang w:val="en-GB"/>
              </w:rPr>
            </w:pPr>
            <w:r>
              <w:rPr>
                <w:rFonts w:cs="Arial"/>
              </w:rPr>
              <w:t>r</w:t>
            </w:r>
            <w:r w:rsidRPr="00EB5C7A">
              <w:rPr>
                <w:rFonts w:cs="Arial"/>
              </w:rPr>
              <w:t xml:space="preserve">efers to  the re-presentment of </w:t>
            </w:r>
            <w:r>
              <w:rPr>
                <w:rFonts w:cs="Arial"/>
              </w:rPr>
              <w:t xml:space="preserve">a </w:t>
            </w:r>
            <w:r w:rsidRPr="00EB5C7A">
              <w:rPr>
                <w:rFonts w:cs="Arial"/>
              </w:rPr>
              <w:t xml:space="preserve">previously unsuccessful </w:t>
            </w:r>
            <w:r>
              <w:rPr>
                <w:rFonts w:cs="Arial"/>
              </w:rPr>
              <w:t>P</w:t>
            </w:r>
            <w:r w:rsidRPr="00EB5C7A">
              <w:rPr>
                <w:rFonts w:cs="Arial"/>
              </w:rPr>
              <w:t xml:space="preserve">ayment </w:t>
            </w:r>
            <w:r>
              <w:rPr>
                <w:rFonts w:cs="Arial"/>
              </w:rPr>
              <w:t>I</w:t>
            </w:r>
            <w:r w:rsidRPr="00EB5C7A">
              <w:rPr>
                <w:rFonts w:cs="Arial"/>
              </w:rPr>
              <w:t xml:space="preserve">nstruction due to insufficient funds which is triggered each time a </w:t>
            </w:r>
            <w:r w:rsidRPr="00224632">
              <w:rPr>
                <w:rFonts w:cs="Arial"/>
              </w:rPr>
              <w:t xml:space="preserve">Credit is processed </w:t>
            </w:r>
            <w:r w:rsidRPr="00224632">
              <w:rPr>
                <w:rFonts w:cs="Arial"/>
                <w:bCs/>
              </w:rPr>
              <w:t>to</w:t>
            </w:r>
            <w:r w:rsidRPr="00224632">
              <w:rPr>
                <w:rFonts w:cs="Arial"/>
              </w:rPr>
              <w:t xml:space="preserve"> the account and the first attempt occurs immediat</w:t>
            </w:r>
            <w:r w:rsidRPr="00207445">
              <w:rPr>
                <w:rFonts w:cs="Arial"/>
              </w:rPr>
              <w:t xml:space="preserve">ely after the processing of bulk credit, and the remaining attempt </w:t>
            </w:r>
            <w:r>
              <w:rPr>
                <w:rFonts w:cs="Arial"/>
              </w:rPr>
              <w:t xml:space="preserve">each time a Credit is processed to the applicable account </w:t>
            </w:r>
            <w:r w:rsidRPr="00207445">
              <w:rPr>
                <w:rFonts w:cs="Arial"/>
              </w:rPr>
              <w:t>during the course of the day</w:t>
            </w:r>
            <w:r>
              <w:rPr>
                <w:rFonts w:cs="Arial"/>
              </w:rPr>
              <w:t>.</w:t>
            </w:r>
          </w:p>
        </w:tc>
      </w:tr>
      <w:tr w:rsidRPr="004C134C" w:rsidR="00D521C9" w:rsidTr="004951CA" w14:paraId="4EFFEBDC"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A8B84FC" w14:textId="77777777">
            <w:pPr>
              <w:spacing w:line="360" w:lineRule="auto"/>
              <w:jc w:val="both"/>
              <w:rPr>
                <w:rFonts w:eastAsia="Arial Unicode MS" w:cs="Arial"/>
                <w:b/>
                <w:color w:val="000000"/>
                <w:u w:color="000000"/>
                <w:bdr w:val="nil"/>
                <w:lang w:val="en-US" w:eastAsia="en-ZA"/>
              </w:rPr>
            </w:pPr>
            <w:r w:rsidRPr="002D6E2C">
              <w:rPr>
                <w:rFonts w:cs="Arial"/>
                <w:b/>
                <w:bCs/>
                <w:lang w:val="en-GB"/>
              </w:rPr>
              <w:t>Item limit</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5797163" w14:textId="77777777">
            <w:pPr>
              <w:spacing w:line="360" w:lineRule="auto"/>
              <w:jc w:val="both"/>
              <w:rPr>
                <w:rFonts w:cs="Arial"/>
                <w:lang w:val="en-GB"/>
              </w:rPr>
            </w:pPr>
            <w:r w:rsidRPr="002D6E2C">
              <w:rPr>
                <w:rFonts w:cs="Arial"/>
                <w:lang w:val="en-GB"/>
              </w:rPr>
              <w:t>means the maximum monetary value of a transaction that may be submitted by a User as governed by the PCH Rules</w:t>
            </w:r>
            <w:r>
              <w:rPr>
                <w:rFonts w:cs="Arial"/>
                <w:lang w:val="en-GB"/>
              </w:rPr>
              <w:t>.</w:t>
            </w:r>
          </w:p>
        </w:tc>
      </w:tr>
      <w:tr w:rsidRPr="00C37B75" w:rsidR="00D521C9" w:rsidTr="004951CA" w14:paraId="77F204D9"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CA6D77" w:rsidR="00D521C9" w:rsidP="00E92BA0" w:rsidRDefault="00D521C9" w14:paraId="4B082B5E" w14:textId="77777777">
            <w:pPr>
              <w:spacing w:line="360" w:lineRule="auto"/>
              <w:jc w:val="both"/>
              <w:rPr>
                <w:rFonts w:cs="Arial"/>
                <w:b/>
                <w:bCs/>
                <w:lang w:val="en-GB"/>
              </w:rPr>
            </w:pPr>
            <w:r w:rsidRPr="00CA6D77">
              <w:rPr>
                <w:rFonts w:cs="Arial"/>
                <w:b/>
                <w:bCs/>
                <w:lang w:val="en-GB"/>
              </w:rPr>
              <w:t>Initiation of mandate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CA6D77" w:rsidR="00D521C9" w:rsidP="00E92BA0" w:rsidRDefault="00D521C9" w14:paraId="137483D4" w14:textId="77777777">
            <w:pPr>
              <w:spacing w:line="360" w:lineRule="auto"/>
              <w:jc w:val="both"/>
              <w:rPr>
                <w:rFonts w:cs="Arial"/>
                <w:lang w:val="en-GB"/>
              </w:rPr>
            </w:pPr>
            <w:r w:rsidRPr="00CA6D77">
              <w:rPr>
                <w:rFonts w:cs="Arial"/>
                <w:lang w:val="en-GB"/>
              </w:rPr>
              <w:t>the start of the identification and authorisation process when the compulsory components required per mandate type is presented to the Payer for authentication.</w:t>
            </w:r>
          </w:p>
        </w:tc>
      </w:tr>
      <w:tr w:rsidRPr="00C37B75" w:rsidR="00D521C9" w:rsidTr="004951CA" w14:paraId="22877C45"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B568FE" w:rsidR="00D521C9" w:rsidP="00E92BA0" w:rsidRDefault="00D521C9" w14:paraId="1AB0F8D0" w14:textId="77777777">
            <w:pPr>
              <w:spacing w:line="360" w:lineRule="auto"/>
              <w:jc w:val="both"/>
              <w:rPr>
                <w:rFonts w:cs="Arial"/>
                <w:b/>
                <w:bCs/>
                <w:lang w:val="en-GB"/>
              </w:rPr>
            </w:pPr>
            <w:r w:rsidRPr="00B568FE">
              <w:rPr>
                <w:rFonts w:cs="Arial"/>
                <w:b/>
                <w:bCs/>
                <w:lang w:val="en-GB"/>
              </w:rPr>
              <w:t>Instalment amount</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B568FE" w:rsidR="00D521C9" w:rsidP="00E92BA0" w:rsidRDefault="00D521C9" w14:paraId="12460055" w14:textId="77777777">
            <w:pPr>
              <w:spacing w:line="360" w:lineRule="auto"/>
              <w:jc w:val="both"/>
              <w:rPr>
                <w:rFonts w:cs="Arial"/>
                <w:lang w:val="en-GB"/>
              </w:rPr>
            </w:pPr>
            <w:r w:rsidRPr="00B568FE">
              <w:rPr>
                <w:rFonts w:cs="Arial"/>
                <w:lang w:val="en-GB"/>
              </w:rPr>
              <w:t>used for Fixed and Variable Mandate contracts where an upfront calculated repayment amount is the basis for normal collection. Usage Based - where optionally an upfront calculated repayment amount can be the basis for normal collection.</w:t>
            </w:r>
          </w:p>
        </w:tc>
      </w:tr>
      <w:tr w:rsidRPr="004C134C" w:rsidR="00D521C9" w:rsidTr="004951CA" w14:paraId="2DE169AA"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EB5C7A" w:rsidR="00D521C9" w:rsidP="00E92BA0" w:rsidRDefault="00D521C9" w14:paraId="42B7302B" w14:textId="77777777">
            <w:pPr>
              <w:spacing w:line="360" w:lineRule="auto"/>
              <w:jc w:val="both"/>
              <w:rPr>
                <w:rFonts w:eastAsia="Arial Unicode MS" w:cs="Arial"/>
                <w:b/>
                <w:color w:val="000000"/>
                <w:u w:color="000000"/>
                <w:bdr w:val="nil"/>
                <w:lang w:val="en-US" w:eastAsia="en-ZA"/>
              </w:rPr>
            </w:pPr>
            <w:r>
              <w:rPr>
                <w:rFonts w:eastAsia="Arial Unicode MS" w:cs="Arial"/>
                <w:b/>
                <w:color w:val="000000"/>
                <w:u w:color="000000"/>
                <w:bdr w:val="nil"/>
                <w:lang w:val="en-US" w:eastAsia="en-ZA"/>
              </w:rPr>
              <w:t>Last/Final Instalment Amount</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00D521C9" w:rsidP="00E92BA0" w:rsidRDefault="00D521C9" w14:paraId="08BFB7F1" w14:textId="77777777">
            <w:pPr>
              <w:spacing w:line="360" w:lineRule="auto"/>
              <w:jc w:val="both"/>
              <w:rPr>
                <w:rFonts w:cs="Arial"/>
              </w:rPr>
            </w:pPr>
            <w:r>
              <w:rPr>
                <w:rFonts w:cs="Arial"/>
              </w:rPr>
              <w:t xml:space="preserve">required for Fixed and Variable mandate types. Means the last or final collection for a mandate subject to a re-presentment if last/final presentment was not collected on. </w:t>
            </w:r>
          </w:p>
          <w:p w:rsidRPr="00EB5C7A" w:rsidR="00D521C9" w:rsidP="00E92BA0" w:rsidRDefault="00D521C9" w14:paraId="3E00559E" w14:textId="77777777">
            <w:pPr>
              <w:spacing w:line="360" w:lineRule="auto"/>
              <w:jc w:val="both"/>
              <w:rPr>
                <w:rFonts w:cs="Arial"/>
              </w:rPr>
            </w:pPr>
            <w:r>
              <w:rPr>
                <w:rFonts w:cs="Arial"/>
              </w:rPr>
              <w:t>The value can be greater than or less than the Instalment Amount mandated by the Payer.</w:t>
            </w:r>
          </w:p>
        </w:tc>
      </w:tr>
      <w:tr w:rsidRPr="004C134C" w:rsidR="00D521C9" w:rsidTr="004951CA" w14:paraId="59F4E0A5"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B9F5B60" w14:textId="77777777">
            <w:pPr>
              <w:spacing w:line="360" w:lineRule="auto"/>
              <w:jc w:val="both"/>
              <w:rPr>
                <w:rFonts w:eastAsia="Arial Unicode MS" w:cs="Arial"/>
                <w:b/>
                <w:color w:val="000000"/>
                <w:u w:color="000000"/>
                <w:bdr w:val="nil"/>
                <w:lang w:val="en-US" w:eastAsia="en-ZA"/>
              </w:rPr>
            </w:pPr>
            <w:r w:rsidRPr="00EB5C7A">
              <w:rPr>
                <w:rFonts w:eastAsia="Arial Unicode MS" w:cs="Arial"/>
                <w:b/>
                <w:color w:val="000000"/>
                <w:u w:color="000000"/>
                <w:bdr w:val="nil"/>
                <w:lang w:val="en-US" w:eastAsia="en-ZA"/>
              </w:rPr>
              <w:t>Mandate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B8149B0" w14:textId="77777777">
            <w:pPr>
              <w:spacing w:line="360" w:lineRule="auto"/>
              <w:jc w:val="both"/>
              <w:rPr>
                <w:rFonts w:cs="Arial"/>
                <w:lang w:val="en-GB"/>
              </w:rPr>
            </w:pPr>
            <w:r w:rsidRPr="00EB5C7A">
              <w:rPr>
                <w:rFonts w:cs="Arial"/>
              </w:rPr>
              <w:t xml:space="preserve">means the /authorisation given by the Payer </w:t>
            </w:r>
            <w:r>
              <w:rPr>
                <w:rFonts w:cs="Arial"/>
              </w:rPr>
              <w:t xml:space="preserve">to the User </w:t>
            </w:r>
            <w:r w:rsidRPr="00EB5C7A">
              <w:rPr>
                <w:rFonts w:cs="Arial"/>
              </w:rPr>
              <w:t xml:space="preserve">allowing </w:t>
            </w:r>
            <w:r>
              <w:rPr>
                <w:rFonts w:cs="Arial"/>
              </w:rPr>
              <w:t>the</w:t>
            </w:r>
            <w:r w:rsidRPr="00EB5C7A">
              <w:rPr>
                <w:rFonts w:cs="Arial"/>
              </w:rPr>
              <w:t xml:space="preserve"> </w:t>
            </w:r>
            <w:r w:rsidRPr="00EB5C7A" w:rsidR="00515011">
              <w:rPr>
                <w:rFonts w:cs="Arial"/>
              </w:rPr>
              <w:t>User to</w:t>
            </w:r>
            <w:r w:rsidRPr="00EB5C7A">
              <w:rPr>
                <w:rFonts w:cs="Arial"/>
              </w:rPr>
              <w:t xml:space="preserve"> initiate a </w:t>
            </w:r>
            <w:r>
              <w:rPr>
                <w:rFonts w:cs="Arial"/>
              </w:rPr>
              <w:t xml:space="preserve">Payment </w:t>
            </w:r>
            <w:r w:rsidRPr="00EB5C7A">
              <w:rPr>
                <w:rFonts w:cs="Arial"/>
              </w:rPr>
              <w:t xml:space="preserve">against </w:t>
            </w:r>
            <w:r w:rsidRPr="00B321A5">
              <w:rPr>
                <w:rFonts w:cs="Arial"/>
              </w:rPr>
              <w:t xml:space="preserve">the </w:t>
            </w:r>
            <w:r>
              <w:rPr>
                <w:rFonts w:cs="Arial"/>
              </w:rPr>
              <w:t>Payer’s account.</w:t>
            </w:r>
          </w:p>
        </w:tc>
      </w:tr>
      <w:tr w:rsidRPr="004C134C" w:rsidR="00D521C9" w:rsidTr="004951CA" w14:paraId="20097308"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25AEF96" w14:textId="77777777">
            <w:pPr>
              <w:spacing w:line="360" w:lineRule="auto"/>
              <w:rPr>
                <w:rFonts w:cs="Arial"/>
                <w:b/>
                <w:bCs/>
                <w:lang w:val="en-GB"/>
              </w:rPr>
            </w:pPr>
            <w:r w:rsidRPr="002D6E2C">
              <w:rPr>
                <w:rFonts w:cs="Arial"/>
                <w:b/>
                <w:bCs/>
                <w:lang w:val="en-GB"/>
              </w:rPr>
              <w:t>Mandate Database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5A61893" w14:textId="77777777">
            <w:pPr>
              <w:spacing w:line="360" w:lineRule="auto"/>
              <w:jc w:val="both"/>
              <w:rPr>
                <w:rFonts w:cs="Arial"/>
                <w:lang w:val="en-GB"/>
              </w:rPr>
            </w:pPr>
            <w:r>
              <w:rPr>
                <w:rFonts w:cs="Arial"/>
                <w:lang w:val="en-GB"/>
              </w:rPr>
              <w:t>c</w:t>
            </w:r>
            <w:r w:rsidRPr="002D6E2C">
              <w:rPr>
                <w:rFonts w:cs="Arial"/>
                <w:lang w:val="en-GB"/>
              </w:rPr>
              <w:t xml:space="preserve">ontains data elements maintained by the User (or their appointed </w:t>
            </w:r>
            <w:r w:rsidRPr="002D6E2C">
              <w:rPr>
                <w:rFonts w:cs="Arial"/>
              </w:rPr>
              <w:t>System Operators or Third Party Payment Providers) on behalf of their clients (as intermediaries) in order to generate and submit Payment Instructions. The current AEDO system provides such a mandate database</w:t>
            </w:r>
            <w:r>
              <w:rPr>
                <w:rFonts w:cs="Arial"/>
              </w:rPr>
              <w:t>.</w:t>
            </w:r>
          </w:p>
        </w:tc>
      </w:tr>
      <w:tr w:rsidRPr="004C134C" w:rsidR="00D521C9" w:rsidTr="004951CA" w14:paraId="1A27E267"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58EB327" w14:textId="77777777">
            <w:pPr>
              <w:spacing w:line="360" w:lineRule="auto"/>
              <w:rPr>
                <w:rFonts w:cs="Arial"/>
                <w:b/>
                <w:bCs/>
                <w:lang w:val="en-GB"/>
              </w:rPr>
            </w:pPr>
            <w:r w:rsidRPr="002D6E2C">
              <w:rPr>
                <w:rFonts w:cs="Arial"/>
                <w:b/>
                <w:bCs/>
                <w:lang w:val="en-GB"/>
              </w:rPr>
              <w:t>Mandate Register</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E7BB050" w14:textId="77777777">
            <w:pPr>
              <w:spacing w:line="360" w:lineRule="auto"/>
              <w:jc w:val="both"/>
              <w:rPr>
                <w:rFonts w:cs="Arial"/>
                <w:lang w:val="en-GB"/>
              </w:rPr>
            </w:pPr>
            <w:r>
              <w:rPr>
                <w:rFonts w:cs="Arial"/>
                <w:lang w:val="en-GB"/>
              </w:rPr>
              <w:t>c</w:t>
            </w:r>
            <w:r w:rsidRPr="002D6E2C">
              <w:rPr>
                <w:rFonts w:cs="Arial"/>
                <w:lang w:val="en-GB"/>
              </w:rPr>
              <w:t xml:space="preserve">ontains, as a minimum, the essential data elements required for the mandate authentication and payment validation processes. </w:t>
            </w:r>
          </w:p>
        </w:tc>
      </w:tr>
      <w:tr w:rsidRPr="00C37B75" w:rsidR="00D521C9" w:rsidTr="004951CA" w14:paraId="7A1E5642"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C37B75" w:rsidR="00D521C9" w:rsidP="00E92BA0" w:rsidRDefault="00D521C9" w14:paraId="07254E48" w14:textId="77777777">
            <w:pPr>
              <w:spacing w:line="360" w:lineRule="auto"/>
              <w:jc w:val="both"/>
              <w:rPr>
                <w:rFonts w:cs="Arial"/>
                <w:b/>
                <w:bCs/>
              </w:rPr>
            </w:pPr>
            <w:r w:rsidRPr="00FA30F0">
              <w:rPr>
                <w:rFonts w:cs="Arial"/>
                <w:b/>
                <w:bCs/>
              </w:rPr>
              <w:t>Maximum Collection Amount</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FA30F0" w:rsidR="00D521C9" w:rsidP="00E92BA0" w:rsidRDefault="00D521C9" w14:paraId="3D38D0DC" w14:textId="77777777">
            <w:pPr>
              <w:spacing w:line="360" w:lineRule="auto"/>
              <w:jc w:val="both"/>
              <w:rPr>
                <w:rFonts w:cs="Arial"/>
              </w:rPr>
            </w:pPr>
            <w:r>
              <w:rPr>
                <w:rFonts w:cs="Arial"/>
              </w:rPr>
              <w:t>u</w:t>
            </w:r>
            <w:r w:rsidRPr="00FA30F0">
              <w:rPr>
                <w:rFonts w:cs="Arial"/>
              </w:rPr>
              <w:t>sed for Fixed and Variable mandates to accommodate arrear interest during representment; where the Maximum Instalment Amount cannot exceed 1</w:t>
            </w:r>
            <w:r>
              <w:rPr>
                <w:rFonts w:cs="Arial"/>
              </w:rPr>
              <w:t>.</w:t>
            </w:r>
            <w:r w:rsidRPr="00FA30F0">
              <w:rPr>
                <w:rFonts w:cs="Arial"/>
              </w:rPr>
              <w:t>5 times the Instalment Amount</w:t>
            </w:r>
            <w:r w:rsidR="00E5759B">
              <w:rPr>
                <w:rFonts w:cs="Arial"/>
              </w:rPr>
              <w:t xml:space="preserve"> </w:t>
            </w:r>
            <w:r>
              <w:rPr>
                <w:rFonts w:cs="Arial"/>
              </w:rPr>
              <w:t>(</w:t>
            </w:r>
            <w:r w:rsidRPr="006960E5">
              <w:rPr>
                <w:rFonts w:cs="Arial"/>
              </w:rPr>
              <w:t>Usage based mandates are not subject to this rule, even when the optional “instalment amount” field is provided in the mandate</w:t>
            </w:r>
            <w:r>
              <w:rPr>
                <w:rFonts w:cs="Arial"/>
              </w:rPr>
              <w:t>)</w:t>
            </w:r>
            <w:r w:rsidRPr="00FA30F0">
              <w:rPr>
                <w:rFonts w:cs="Arial"/>
              </w:rPr>
              <w:t xml:space="preserve">. </w:t>
            </w:r>
          </w:p>
          <w:p w:rsidRPr="00FA30F0" w:rsidR="00D521C9" w:rsidP="00E92BA0" w:rsidRDefault="00D521C9" w14:paraId="47B1644F" w14:textId="77777777">
            <w:pPr>
              <w:spacing w:line="360" w:lineRule="auto"/>
              <w:jc w:val="both"/>
              <w:rPr>
                <w:rFonts w:cs="Arial"/>
              </w:rPr>
            </w:pPr>
            <w:r w:rsidRPr="00FA30F0">
              <w:rPr>
                <w:rFonts w:cs="Arial"/>
              </w:rPr>
              <w:t xml:space="preserve">Used for Usage Based mandates and constitutes the agreed Maximum Instalment Amount that may be collected under an agreement between User and Payer.  </w:t>
            </w:r>
          </w:p>
          <w:p w:rsidRPr="00EB5C7A" w:rsidR="00D521C9" w:rsidP="00E92BA0" w:rsidRDefault="00D521C9" w14:paraId="7B62031C" w14:textId="77777777">
            <w:pPr>
              <w:spacing w:line="360" w:lineRule="auto"/>
              <w:jc w:val="both"/>
              <w:rPr>
                <w:rFonts w:cs="Arial"/>
              </w:rPr>
            </w:pPr>
            <w:r w:rsidRPr="00FA30F0">
              <w:rPr>
                <w:rFonts w:cs="Arial"/>
              </w:rPr>
              <w:t>The Maximum Collection Amount in any mandate type is known and authenticated by the Payer upfront.</w:t>
            </w:r>
          </w:p>
        </w:tc>
      </w:tr>
      <w:tr w:rsidRPr="00C37B75" w:rsidR="0095574A" w:rsidTr="004951CA" w14:paraId="01C6D731"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5C14BE" w:rsidR="0095574A" w:rsidP="00E92BA0" w:rsidRDefault="0095574A" w14:paraId="78E02360" w14:textId="77777777">
            <w:pPr>
              <w:spacing w:line="360" w:lineRule="auto"/>
              <w:jc w:val="both"/>
              <w:rPr>
                <w:b/>
              </w:rPr>
            </w:pPr>
            <w:r w:rsidRPr="00EB5C7A">
              <w:rPr>
                <w:rFonts w:cs="Arial"/>
                <w:b/>
                <w:bCs/>
              </w:rPr>
              <w:t>Minimal Credit Tracking</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0095574A" w:rsidP="00E92BA0" w:rsidRDefault="0095574A" w14:paraId="49BA0E63" w14:textId="77777777">
            <w:pPr>
              <w:spacing w:line="360" w:lineRule="auto"/>
              <w:jc w:val="both"/>
            </w:pPr>
            <w:r w:rsidRPr="00EB5C7A">
              <w:rPr>
                <w:rFonts w:cs="Arial"/>
              </w:rPr>
              <w:t xml:space="preserve">refers to a credit tracking process used by the paying participant in terms of which </w:t>
            </w:r>
            <w:r>
              <w:rPr>
                <w:rFonts w:cs="Arial"/>
              </w:rPr>
              <w:t xml:space="preserve">the first presentment plus one re-presentment and/or </w:t>
            </w:r>
            <w:r w:rsidRPr="00EB5C7A">
              <w:rPr>
                <w:rFonts w:cs="Arial"/>
              </w:rPr>
              <w:t xml:space="preserve">two re-presentments are attempted per day and of which the first attempt </w:t>
            </w:r>
            <w:r>
              <w:rPr>
                <w:rFonts w:cs="Arial"/>
              </w:rPr>
              <w:t xml:space="preserve">on the day </w:t>
            </w:r>
            <w:r w:rsidRPr="00EB5C7A">
              <w:rPr>
                <w:rFonts w:cs="Arial"/>
              </w:rPr>
              <w:t>must occur immediately after the processing of bulk credit and the remaining attempt during the course of the day</w:t>
            </w:r>
            <w:r>
              <w:rPr>
                <w:rFonts w:cs="Arial"/>
              </w:rPr>
              <w:t>.</w:t>
            </w:r>
          </w:p>
        </w:tc>
      </w:tr>
      <w:tr w:rsidRPr="00C37B75" w:rsidR="00B52FF8" w:rsidTr="004951CA" w14:paraId="578ACEAB"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5C14BE" w:rsidR="00B52FF8" w:rsidP="00E92BA0" w:rsidRDefault="00B52FF8" w14:paraId="443A2381" w14:textId="77777777">
            <w:pPr>
              <w:spacing w:line="360" w:lineRule="auto"/>
              <w:jc w:val="both"/>
              <w:rPr>
                <w:b/>
              </w:rPr>
            </w:pPr>
            <w:r>
              <w:rPr>
                <w:b/>
              </w:rPr>
              <w:t>Notification</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00B52FF8" w:rsidP="00E92BA0" w:rsidRDefault="00B52FF8" w14:paraId="0570E842" w14:textId="77777777">
            <w:pPr>
              <w:spacing w:line="360" w:lineRule="auto"/>
              <w:jc w:val="both"/>
            </w:pPr>
            <w:r w:rsidRPr="000605B5">
              <w:rPr>
                <w:rFonts w:cs="Arial"/>
              </w:rPr>
              <w:t>means an electronic notification by the Paying Bank to the Payer by any channel of the requested amendment</w:t>
            </w:r>
          </w:p>
        </w:tc>
      </w:tr>
      <w:tr w:rsidRPr="00C37B75" w:rsidR="00B52FF8" w:rsidTr="004951CA" w14:paraId="444C0B73"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5C14BE" w:rsidR="00B52FF8" w:rsidP="00E92BA0" w:rsidRDefault="00B52FF8" w14:paraId="032753C9" w14:textId="77777777">
            <w:pPr>
              <w:spacing w:line="360" w:lineRule="auto"/>
              <w:jc w:val="both"/>
              <w:rPr>
                <w:rFonts w:cs="Arial"/>
                <w:b/>
                <w:bCs/>
              </w:rPr>
            </w:pPr>
            <w:r w:rsidRPr="005C14BE">
              <w:rPr>
                <w:b/>
              </w:rPr>
              <w:t>Once Off collection</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C02FA4" w:rsidR="00B52FF8" w:rsidP="00E92BA0" w:rsidRDefault="00B52FF8" w14:paraId="16C5FB72" w14:textId="77777777">
            <w:pPr>
              <w:spacing w:line="360" w:lineRule="auto"/>
              <w:jc w:val="both"/>
              <w:rPr>
                <w:rFonts w:cs="Arial"/>
              </w:rPr>
            </w:pPr>
            <w:r>
              <w:t>u</w:t>
            </w:r>
            <w:r w:rsidRPr="00F925E4">
              <w:rPr>
                <w:rFonts w:eastAsia="Arial Unicode MS" w:cs="Arial"/>
                <w:color w:val="000000"/>
                <w:u w:color="000000"/>
                <w:bdr w:val="nil"/>
                <w:lang w:val="en-US" w:eastAsia="en-ZA"/>
              </w:rPr>
              <w:t>sed for a single collection OR an irregular collection for an underlying contract for settlement of a contract or where an arrear amount exceeds the Maximum Collection Amount. It will be used within the boundaries of a Fixed mandate type</w:t>
            </w:r>
            <w:r>
              <w:rPr>
                <w:rFonts w:eastAsia="Arial Unicode MS" w:cs="Arial"/>
                <w:color w:val="000000"/>
                <w:u w:color="000000"/>
                <w:bdr w:val="nil"/>
                <w:lang w:val="en-US" w:eastAsia="en-ZA"/>
              </w:rPr>
              <w:t>.</w:t>
            </w:r>
          </w:p>
        </w:tc>
      </w:tr>
      <w:tr w:rsidRPr="004C134C" w:rsidR="00B52FF8" w:rsidTr="004951CA" w14:paraId="217DF469"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34600CC0" w14:textId="77777777">
            <w:pPr>
              <w:spacing w:line="360" w:lineRule="auto"/>
              <w:rPr>
                <w:rFonts w:eastAsia="Arial Unicode MS" w:cs="Arial"/>
                <w:b/>
                <w:color w:val="000000"/>
                <w:u w:color="000000"/>
                <w:bdr w:val="nil"/>
                <w:lang w:val="en-US" w:eastAsia="en-ZA"/>
              </w:rPr>
            </w:pPr>
            <w:r w:rsidRPr="00EB5C7A">
              <w:rPr>
                <w:rFonts w:eastAsia="Arial Unicode MS" w:cs="Arial"/>
                <w:b/>
                <w:color w:val="000000"/>
                <w:u w:color="000000"/>
                <w:bdr w:val="nil"/>
                <w:lang w:val="en-US" w:eastAsia="en-ZA"/>
              </w:rPr>
              <w:t xml:space="preserve">Payer (i.e. </w:t>
            </w:r>
            <w:r>
              <w:rPr>
                <w:rFonts w:eastAsia="Arial Unicode MS" w:cs="Arial"/>
                <w:b/>
                <w:color w:val="000000"/>
                <w:u w:color="000000"/>
                <w:bdr w:val="nil"/>
                <w:lang w:val="en-US" w:eastAsia="en-ZA"/>
              </w:rPr>
              <w:t>Accountholder</w:t>
            </w:r>
            <w:r w:rsidRPr="00EB5C7A">
              <w:rPr>
                <w:rFonts w:eastAsia="Arial Unicode MS" w:cs="Arial"/>
                <w:b/>
                <w:color w:val="000000"/>
                <w:u w:color="000000"/>
                <w:bdr w:val="nil"/>
                <w:lang w:val="en-US" w:eastAsia="en-ZA"/>
              </w:rPr>
              <w:t>)</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63D5F0A6" w14:textId="77777777">
            <w:pPr>
              <w:spacing w:line="360" w:lineRule="auto"/>
              <w:jc w:val="both"/>
              <w:rPr>
                <w:rFonts w:eastAsia="Arial Unicode MS" w:cs="Arial"/>
                <w:color w:val="000000"/>
                <w:u w:color="000000"/>
                <w:bdr w:val="nil"/>
                <w:lang w:val="en-US" w:eastAsia="en-ZA"/>
              </w:rPr>
            </w:pPr>
            <w:r w:rsidRPr="00EB5C7A">
              <w:rPr>
                <w:rFonts w:eastAsia="Arial Unicode MS" w:cs="Arial"/>
                <w:color w:val="000000"/>
                <w:u w:color="000000"/>
                <w:bdr w:val="nil"/>
                <w:lang w:val="en-US" w:eastAsia="en-ZA"/>
              </w:rPr>
              <w:t xml:space="preserve">the holder of the account at the Paying Bank on which debits will be </w:t>
            </w:r>
            <w:r>
              <w:rPr>
                <w:rFonts w:eastAsia="Arial Unicode MS" w:cs="Arial"/>
                <w:color w:val="000000"/>
                <w:u w:color="000000"/>
                <w:bdr w:val="nil"/>
                <w:lang w:val="en-US" w:eastAsia="en-ZA"/>
              </w:rPr>
              <w:t>debited upon payment of a Payment Instruction which i</w:t>
            </w:r>
            <w:r w:rsidRPr="00F925E4">
              <w:rPr>
                <w:rFonts w:eastAsia="Arial Unicode MS" w:cs="Arial"/>
                <w:color w:val="000000"/>
                <w:u w:color="000000"/>
                <w:bdr w:val="nil"/>
                <w:lang w:val="en-US" w:eastAsia="en-ZA"/>
              </w:rPr>
              <w:t>ncludes natural persons and incorporated entities using an official identification number.</w:t>
            </w:r>
          </w:p>
        </w:tc>
      </w:tr>
      <w:tr w:rsidRPr="004C134C" w:rsidR="00B52FF8" w:rsidTr="004951CA" w14:paraId="58E5A240"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78162D64"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Paying Bank</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05D85FF3"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means the party (i.e. the Accountholder’s Bank) making the payment, on behalf of the Payer, pursuant to the receipt of a Payment Instruction</w:t>
            </w:r>
            <w:r>
              <w:rPr>
                <w:rFonts w:eastAsia="Arial Unicode MS" w:cs="Arial"/>
                <w:color w:val="000000"/>
                <w:u w:color="000000"/>
                <w:bdr w:val="nil"/>
                <w:lang w:val="en-US" w:eastAsia="en-ZA"/>
              </w:rPr>
              <w:t>.</w:t>
            </w:r>
          </w:p>
        </w:tc>
      </w:tr>
      <w:tr w:rsidRPr="004C134C" w:rsidR="00B52FF8" w:rsidTr="004951CA" w14:paraId="45496B80"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7C8E5B32"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Payment Clearing House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7C4D8738"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any formal arrangement between banks whereby banks exchange Payment Instructions</w:t>
            </w:r>
            <w:r>
              <w:rPr>
                <w:rFonts w:eastAsia="Arial Unicode MS" w:cs="Arial"/>
                <w:color w:val="000000"/>
                <w:u w:color="000000"/>
                <w:bdr w:val="nil"/>
                <w:lang w:val="en-US" w:eastAsia="en-ZA"/>
              </w:rPr>
              <w:t>.</w:t>
            </w:r>
          </w:p>
        </w:tc>
      </w:tr>
      <w:tr w:rsidRPr="004C134C" w:rsidR="00B52FF8" w:rsidTr="004951CA" w14:paraId="4C534846"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2CADE697"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Payment Instruction</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26740793"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an instruction to a Bank to transfer funds or make a payment</w:t>
            </w:r>
            <w:r>
              <w:rPr>
                <w:rFonts w:eastAsia="Arial Unicode MS" w:cs="Arial"/>
                <w:color w:val="000000"/>
                <w:u w:color="000000"/>
                <w:bdr w:val="nil"/>
                <w:lang w:val="en-US" w:eastAsia="en-ZA"/>
              </w:rPr>
              <w:t>.</w:t>
            </w:r>
          </w:p>
        </w:tc>
      </w:tr>
      <w:tr w:rsidRPr="004C134C" w:rsidR="00B52FF8" w:rsidTr="004951CA" w14:paraId="7062677B"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32089646" w14:textId="77777777">
            <w:pPr>
              <w:spacing w:line="360" w:lineRule="auto"/>
              <w:jc w:val="both"/>
              <w:rPr>
                <w:rFonts w:eastAsia="Arial Unicode MS" w:cs="Arial"/>
                <w:color w:val="000000"/>
                <w:u w:color="000000"/>
                <w:bdr w:val="nil"/>
                <w:lang w:val="en-US" w:eastAsia="en-ZA"/>
              </w:rPr>
            </w:pPr>
            <w:r w:rsidRPr="002D6E2C">
              <w:rPr>
                <w:rFonts w:eastAsia="Arial Unicode MS" w:cs="Arial"/>
                <w:b/>
                <w:color w:val="000000"/>
                <w:u w:color="000000"/>
                <w:bdr w:val="nil"/>
                <w:lang w:val="en-US" w:eastAsia="en-ZA"/>
              </w:rPr>
              <w:t>Payment System</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0E79C40A"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a system that enables payments to be effected or facilitates the circulation of money and includes any instruments and procedures that relate to the system</w:t>
            </w:r>
            <w:r>
              <w:rPr>
                <w:rFonts w:eastAsia="Arial Unicode MS" w:cs="Arial"/>
                <w:color w:val="000000"/>
                <w:u w:color="000000"/>
                <w:bdr w:val="nil"/>
                <w:lang w:val="en-US" w:eastAsia="en-ZA"/>
              </w:rPr>
              <w:t>.</w:t>
            </w:r>
          </w:p>
        </w:tc>
      </w:tr>
      <w:tr w:rsidRPr="004C134C" w:rsidR="00B52FF8" w:rsidTr="004951CA" w14:paraId="453B9008"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0A28CE33"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Payment Cycle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5A7B3F63"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 xml:space="preserve">a </w:t>
            </w:r>
            <w:r w:rsidRPr="002D6E2C">
              <w:rPr>
                <w:rFonts w:eastAsia="Arial Unicode MS" w:cs="Arial"/>
                <w:color w:val="000000"/>
                <w:u w:color="000000"/>
                <w:bdr w:val="nil"/>
                <w:lang w:val="en-US" w:eastAsia="en-ZA"/>
              </w:rPr>
              <w:t xml:space="preserve">time period relating to the start and end of the frequency of the Payment Instruction. </w:t>
            </w:r>
          </w:p>
        </w:tc>
      </w:tr>
      <w:tr w:rsidRPr="004C134C" w:rsidR="00B52FF8" w:rsidTr="004951CA" w14:paraId="68CA721E"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19115F4C"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 xml:space="preserve">PCH System Operator </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4A8198A9"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 xml:space="preserve">a person or persons appointed by each party to provide payment clearing processing services on behalf of such parties and other Banks in the PCH, which appointment is subject to the </w:t>
            </w:r>
            <w:r w:rsidRPr="002D6E2C">
              <w:rPr>
                <w:rFonts w:eastAsia="Arial Unicode MS" w:cs="Arial"/>
                <w:color w:val="000000"/>
                <w:u w:color="000000"/>
                <w:bdr w:val="nil"/>
                <w:lang w:val="en-GB" w:eastAsia="en-ZA"/>
              </w:rPr>
              <w:t>authorisation</w:t>
            </w:r>
            <w:r w:rsidRPr="002D6E2C">
              <w:rPr>
                <w:rFonts w:eastAsia="Arial Unicode MS" w:cs="Arial"/>
                <w:color w:val="000000"/>
                <w:u w:color="000000"/>
                <w:bdr w:val="nil"/>
                <w:lang w:val="en-US" w:eastAsia="en-ZA"/>
              </w:rPr>
              <w:t xml:space="preserve"> of PASA as contemplated in clause 13 of the PCH Agreement</w:t>
            </w:r>
            <w:r>
              <w:rPr>
                <w:rFonts w:eastAsia="Arial Unicode MS" w:cs="Arial"/>
                <w:color w:val="000000"/>
                <w:u w:color="000000"/>
                <w:bdr w:val="nil"/>
                <w:lang w:val="en-US" w:eastAsia="en-ZA"/>
              </w:rPr>
              <w:t>.</w:t>
            </w:r>
          </w:p>
        </w:tc>
      </w:tr>
      <w:tr w:rsidRPr="004C134C" w:rsidR="00B52FF8" w:rsidTr="004951CA" w14:paraId="78F1F8A5"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3988EA3A" w14:textId="77777777">
            <w:pPr>
              <w:spacing w:line="360" w:lineRule="auto"/>
              <w:jc w:val="both"/>
              <w:rPr>
                <w:rFonts w:eastAsia="Arial Unicode MS" w:cs="Arial"/>
                <w:b/>
                <w:color w:val="000000"/>
                <w:u w:color="000000"/>
                <w:bdr w:val="nil"/>
                <w:lang w:val="en-US" w:eastAsia="en-ZA"/>
              </w:rPr>
            </w:pPr>
            <w:r>
              <w:rPr>
                <w:rFonts w:eastAsia="Arial Unicode MS" w:cs="Arial"/>
                <w:b/>
                <w:color w:val="000000"/>
                <w:u w:color="000000"/>
                <w:bdr w:val="nil"/>
                <w:lang w:val="en-US" w:eastAsia="en-ZA"/>
              </w:rPr>
              <w:t>PIN OTA</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548E7A2D" w14:textId="77777777">
            <w:pPr>
              <w:spacing w:line="360" w:lineRule="auto"/>
              <w:jc w:val="both"/>
              <w:rPr>
                <w:rFonts w:eastAsia="Arial Unicode MS" w:cs="Arial"/>
                <w:color w:val="000000"/>
                <w:u w:color="000000"/>
                <w:bdr w:val="nil"/>
                <w:lang w:val="en-US" w:eastAsia="en-ZA"/>
              </w:rPr>
            </w:pPr>
            <w:r w:rsidRPr="006A453B">
              <w:rPr>
                <w:rFonts w:eastAsia="Arial Unicode MS" w:cs="Arial"/>
                <w:color w:val="000000"/>
                <w:u w:color="000000"/>
                <w:bdr w:val="nil"/>
                <w:lang w:val="en-US" w:eastAsia="en-ZA"/>
              </w:rPr>
              <w:t>is the terminology used in the Card environment to communicate with, download applications and manage a PIN without being connected physically to the Card.</w:t>
            </w:r>
          </w:p>
        </w:tc>
      </w:tr>
      <w:tr w:rsidRPr="004C134C" w:rsidR="00B52FF8" w:rsidTr="004951CA" w14:paraId="73F7A59D"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75DCCC26"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Point Of Sale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3290B189"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a Point Of Sale terminal (POS terminal) is an electronic Device used to process Card type payments at Merchant locations</w:t>
            </w:r>
            <w:r>
              <w:rPr>
                <w:rFonts w:eastAsia="Arial Unicode MS" w:cs="Arial"/>
                <w:color w:val="000000"/>
                <w:u w:color="000000"/>
                <w:bdr w:val="nil"/>
                <w:lang w:val="en-US" w:eastAsia="en-ZA"/>
              </w:rPr>
              <w:t>.</w:t>
            </w:r>
          </w:p>
        </w:tc>
      </w:tr>
      <w:tr w:rsidRPr="004C134C" w:rsidR="00B52FF8" w:rsidTr="004951CA" w14:paraId="4941AC22"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7E9977DC"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Processing Days</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60982EA0"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m</w:t>
            </w:r>
            <w:r w:rsidRPr="002D6E2C">
              <w:rPr>
                <w:rFonts w:eastAsia="Arial Unicode MS" w:cs="Arial"/>
                <w:color w:val="000000"/>
                <w:u w:color="000000"/>
                <w:bdr w:val="nil"/>
                <w:lang w:val="en-US" w:eastAsia="en-ZA"/>
              </w:rPr>
              <w:t xml:space="preserve">eans Monday to Saturday for </w:t>
            </w:r>
            <w:r w:rsidRPr="002D6E2C">
              <w:rPr>
                <w:rFonts w:cs="Arial"/>
                <w:lang w:val="en-GB"/>
              </w:rPr>
              <w:t>6 day processing Members, (excluding public holidays) or Monday to Sunday for 7 day processing Members (including public holidays)</w:t>
            </w:r>
            <w:r>
              <w:rPr>
                <w:rFonts w:cs="Arial"/>
                <w:lang w:val="en-GB"/>
              </w:rPr>
              <w:t>.</w:t>
            </w:r>
          </w:p>
        </w:tc>
      </w:tr>
      <w:tr w:rsidRPr="004C134C" w:rsidR="00B52FF8" w:rsidTr="004951CA" w14:paraId="22C1C1F6"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77755F6D" w14:textId="77777777">
            <w:pPr>
              <w:spacing w:line="360" w:lineRule="auto"/>
              <w:jc w:val="both"/>
              <w:rPr>
                <w:rFonts w:cs="Arial"/>
                <w:b/>
                <w:bCs/>
                <w:lang w:val="en-GB"/>
              </w:rPr>
            </w:pPr>
            <w:r w:rsidRPr="002D6E2C">
              <w:rPr>
                <w:rFonts w:cs="Arial"/>
                <w:b/>
                <w:bCs/>
                <w:lang w:val="en-GB"/>
              </w:rPr>
              <w:t>Public Holidays</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6CDAD8F3" w14:textId="77777777">
            <w:pPr>
              <w:spacing w:line="360" w:lineRule="auto"/>
              <w:jc w:val="both"/>
              <w:rPr>
                <w:rFonts w:cs="Arial"/>
                <w:lang w:val="en-GB"/>
              </w:rPr>
            </w:pPr>
            <w:r>
              <w:rPr>
                <w:rFonts w:cs="Arial"/>
                <w:lang w:val="en-GB"/>
              </w:rPr>
              <w:t>m</w:t>
            </w:r>
            <w:r w:rsidRPr="002D6E2C">
              <w:rPr>
                <w:rFonts w:cs="Arial"/>
                <w:lang w:val="en-GB"/>
              </w:rPr>
              <w:t xml:space="preserve">eans non-business days as declared by the South African Government under the Public Holidays Act. </w:t>
            </w:r>
          </w:p>
        </w:tc>
      </w:tr>
      <w:tr w:rsidRPr="004C134C" w:rsidR="00B52FF8" w:rsidTr="004951CA" w14:paraId="432E31E5"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7E3AD28E" w14:textId="77777777">
            <w:pPr>
              <w:spacing w:line="360" w:lineRule="auto"/>
              <w:jc w:val="both"/>
              <w:rPr>
                <w:rFonts w:cs="Arial"/>
                <w:b/>
                <w:lang w:val="en-GB"/>
              </w:rPr>
            </w:pPr>
            <w:r w:rsidRPr="002D6E2C">
              <w:rPr>
                <w:rFonts w:cs="Arial"/>
                <w:b/>
                <w:lang w:val="en-GB"/>
              </w:rPr>
              <w:t>Randomisation</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31AC89C6" w14:textId="77777777">
            <w:pPr>
              <w:spacing w:line="360" w:lineRule="auto"/>
              <w:jc w:val="both"/>
              <w:rPr>
                <w:rFonts w:cs="Arial"/>
                <w:lang w:val="en-GB"/>
              </w:rPr>
            </w:pPr>
            <w:r w:rsidRPr="002D6E2C">
              <w:rPr>
                <w:rFonts w:cs="Arial"/>
                <w:lang w:val="en-GB"/>
              </w:rPr>
              <w:t xml:space="preserve">means the process </w:t>
            </w:r>
            <w:r w:rsidR="00101F5F">
              <w:rPr>
                <w:rFonts w:cs="Arial"/>
                <w:lang w:val="en-GB"/>
              </w:rPr>
              <w:t xml:space="preserve">by the Paying Bank </w:t>
            </w:r>
            <w:r w:rsidRPr="002D6E2C">
              <w:rPr>
                <w:rFonts w:cs="Arial"/>
                <w:lang w:val="en-GB"/>
              </w:rPr>
              <w:t>of combining all Payment Instructions</w:t>
            </w:r>
            <w:r w:rsidR="00101F5F">
              <w:rPr>
                <w:rFonts w:cs="Arial"/>
                <w:lang w:val="en-GB"/>
              </w:rPr>
              <w:t xml:space="preserve"> </w:t>
            </w:r>
            <w:r w:rsidR="00101F5F">
              <w:rPr>
                <w:rFonts w:cs="Arial"/>
              </w:rPr>
              <w:t xml:space="preserve">(AC, Aedo and Naedo) </w:t>
            </w:r>
            <w:r w:rsidRPr="002D6E2C">
              <w:rPr>
                <w:rFonts w:cs="Arial"/>
                <w:lang w:val="en-GB"/>
              </w:rPr>
              <w:t xml:space="preserve"> at account level, with no pre-determined outcome, including on-us and off-us transactions</w:t>
            </w:r>
            <w:r>
              <w:rPr>
                <w:rFonts w:cs="Arial"/>
                <w:lang w:val="en-GB"/>
              </w:rPr>
              <w:t>.</w:t>
            </w:r>
            <w:r w:rsidRPr="002D6E2C">
              <w:rPr>
                <w:rFonts w:cs="Arial"/>
                <w:lang w:val="en-GB"/>
              </w:rPr>
              <w:t xml:space="preserve">  </w:t>
            </w:r>
          </w:p>
        </w:tc>
      </w:tr>
      <w:tr w:rsidRPr="00C37B75" w:rsidR="00B52FF8" w:rsidTr="004951CA" w14:paraId="65E59621"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F874E2" w:rsidR="00B52FF8" w:rsidP="00E92BA0" w:rsidRDefault="00B52FF8" w14:paraId="5E3CE42C" w14:textId="77777777">
            <w:pPr>
              <w:spacing w:line="360" w:lineRule="auto"/>
              <w:jc w:val="both"/>
              <w:rPr>
                <w:rFonts w:cs="Arial"/>
                <w:b/>
                <w:lang w:val="en-GB"/>
              </w:rPr>
            </w:pPr>
            <w:r w:rsidRPr="00F874E2">
              <w:rPr>
                <w:rFonts w:cs="Arial"/>
                <w:b/>
                <w:lang w:val="en-GB"/>
              </w:rPr>
              <w:t>Real Time Authentication</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F874E2" w:rsidR="00B52FF8" w:rsidP="00F0135A" w:rsidRDefault="00B52FF8" w14:paraId="610A5ED9" w14:textId="77777777">
            <w:pPr>
              <w:spacing w:line="360" w:lineRule="auto"/>
              <w:jc w:val="both"/>
              <w:rPr>
                <w:rFonts w:ascii="Arial" w:hAnsi="Arial" w:eastAsia="Times New Roman" w:cs="Arial"/>
                <w:lang w:val="en-GB"/>
              </w:rPr>
            </w:pPr>
            <w:r w:rsidRPr="00F874E2">
              <w:rPr>
                <w:rFonts w:cs="Arial"/>
                <w:lang w:val="en-GB"/>
              </w:rPr>
              <w:t>60</w:t>
            </w:r>
            <w:r>
              <w:rPr>
                <w:rFonts w:cs="Arial"/>
                <w:lang w:val="en-GB"/>
              </w:rPr>
              <w:t xml:space="preserve"> </w:t>
            </w:r>
            <w:r w:rsidRPr="00F874E2">
              <w:rPr>
                <w:rFonts w:cs="Arial"/>
                <w:lang w:val="en-GB"/>
              </w:rPr>
              <w:t>seconds from transaction origination (request message) totransaction completion (response message)</w:t>
            </w:r>
            <w:r>
              <w:rPr>
                <w:rFonts w:cs="Arial"/>
                <w:lang w:val="en-GB"/>
              </w:rPr>
              <w:t>.</w:t>
            </w:r>
          </w:p>
        </w:tc>
      </w:tr>
      <w:tr w:rsidRPr="00C37B75" w:rsidR="00B52FF8" w:rsidTr="004951CA" w14:paraId="0D883235"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F874E2" w:rsidR="00B52FF8" w:rsidP="00E92BA0" w:rsidRDefault="00B52FF8" w14:paraId="33BD4E06" w14:textId="77777777">
            <w:pPr>
              <w:spacing w:line="360" w:lineRule="auto"/>
              <w:jc w:val="both"/>
              <w:rPr>
                <w:rFonts w:cs="Arial"/>
                <w:b/>
                <w:lang w:val="en-GB"/>
              </w:rPr>
            </w:pPr>
            <w:r w:rsidRPr="00F874E2">
              <w:rPr>
                <w:rFonts w:cs="Arial"/>
                <w:b/>
                <w:lang w:val="en-GB"/>
              </w:rPr>
              <w:t>Recurring collections</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F874E2" w:rsidR="00B52FF8" w:rsidP="00E92BA0" w:rsidRDefault="00B52FF8" w14:paraId="00671473" w14:textId="77777777">
            <w:pPr>
              <w:spacing w:line="360" w:lineRule="auto"/>
              <w:jc w:val="both"/>
              <w:rPr>
                <w:rFonts w:cs="Arial"/>
                <w:lang w:val="en-GB"/>
              </w:rPr>
            </w:pPr>
            <w:r w:rsidRPr="00F874E2">
              <w:rPr>
                <w:rFonts w:cs="Arial"/>
                <w:lang w:val="en-GB"/>
              </w:rPr>
              <w:t>a collection within a reoccurring</w:t>
            </w:r>
            <w:r>
              <w:rPr>
                <w:rFonts w:cs="Arial"/>
                <w:lang w:val="en-GB"/>
              </w:rPr>
              <w:t>/repetitive</w:t>
            </w:r>
            <w:r w:rsidRPr="00F874E2">
              <w:rPr>
                <w:rFonts w:cs="Arial"/>
                <w:lang w:val="en-GB"/>
              </w:rPr>
              <w:t xml:space="preserve"> frequency as agreed between Payer and User</w:t>
            </w:r>
            <w:r>
              <w:rPr>
                <w:rFonts w:cs="Arial"/>
                <w:lang w:val="en-GB"/>
              </w:rPr>
              <w:t>.</w:t>
            </w:r>
          </w:p>
        </w:tc>
      </w:tr>
      <w:tr w:rsidRPr="00C37B75" w:rsidR="00B52FF8" w:rsidTr="004951CA" w14:paraId="206ED041"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F874E2" w:rsidR="00B52FF8" w:rsidP="00E92BA0" w:rsidRDefault="00B52FF8" w14:paraId="3CFAD819" w14:textId="77777777">
            <w:pPr>
              <w:spacing w:line="360" w:lineRule="auto"/>
              <w:jc w:val="both"/>
              <w:rPr>
                <w:rFonts w:cs="Arial"/>
                <w:b/>
                <w:lang w:val="en-GB"/>
              </w:rPr>
            </w:pPr>
            <w:r w:rsidRPr="00F874E2">
              <w:rPr>
                <w:rFonts w:cs="Arial"/>
                <w:b/>
                <w:lang w:val="en-GB"/>
              </w:rPr>
              <w:t>Represented collections</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F874E2" w:rsidR="00B52FF8" w:rsidP="00E92BA0" w:rsidRDefault="00B52FF8" w14:paraId="7E410BCE" w14:textId="77777777">
            <w:pPr>
              <w:spacing w:line="360" w:lineRule="auto"/>
              <w:jc w:val="both"/>
              <w:rPr>
                <w:rFonts w:cs="Arial"/>
                <w:lang w:val="en-GB"/>
              </w:rPr>
            </w:pPr>
            <w:r w:rsidRPr="00F874E2">
              <w:rPr>
                <w:rFonts w:cs="Arial"/>
                <w:lang w:val="en-GB"/>
              </w:rPr>
              <w:t>a submission of a collection by a User for a previously unsuccessful collection</w:t>
            </w:r>
            <w:r>
              <w:rPr>
                <w:rFonts w:cs="Arial"/>
                <w:lang w:val="en-GB"/>
              </w:rPr>
              <w:t>.</w:t>
            </w:r>
          </w:p>
        </w:tc>
      </w:tr>
      <w:tr w:rsidRPr="004C134C" w:rsidR="00B52FF8" w:rsidTr="004951CA" w14:paraId="1F7A2661"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56380F2D"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Settlement</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3FAB08B7"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 xml:space="preserve">refers to the final and irrevocable discharge of an obligation of one bank in </w:t>
            </w:r>
            <w:r w:rsidRPr="002D6E2C">
              <w:rPr>
                <w:rFonts w:eastAsia="Arial Unicode MS" w:cs="Arial"/>
                <w:color w:val="000000"/>
                <w:u w:color="000000"/>
                <w:bdr w:val="nil"/>
                <w:lang w:val="en-GB" w:eastAsia="en-ZA"/>
              </w:rPr>
              <w:t>favour</w:t>
            </w:r>
            <w:r w:rsidRPr="002D6E2C">
              <w:rPr>
                <w:rFonts w:eastAsia="Arial Unicode MS" w:cs="Arial"/>
                <w:color w:val="000000"/>
                <w:u w:color="000000"/>
                <w:bdr w:val="nil"/>
                <w:lang w:val="en-US" w:eastAsia="en-ZA"/>
              </w:rPr>
              <w:t xml:space="preserve"> of another bank, in central bank money.</w:t>
            </w:r>
          </w:p>
        </w:tc>
      </w:tr>
      <w:tr w:rsidRPr="004C134C" w:rsidR="00B52FF8" w:rsidTr="004951CA" w14:paraId="0FBCFDB6"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2C1F1F2C" w14:textId="77777777">
            <w:pPr>
              <w:spacing w:line="360" w:lineRule="auto"/>
              <w:jc w:val="both"/>
              <w:rPr>
                <w:rFonts w:eastAsia="Arial Unicode MS" w:cs="Arial"/>
                <w:color w:val="000000"/>
                <w:u w:color="000000"/>
                <w:bdr w:val="nil"/>
                <w:lang w:val="en-US" w:eastAsia="en-ZA"/>
              </w:rPr>
            </w:pPr>
            <w:r w:rsidRPr="002D6E2C">
              <w:rPr>
                <w:rFonts w:eastAsia="Arial Unicode MS" w:cs="Arial"/>
                <w:b/>
                <w:color w:val="000000"/>
                <w:u w:color="000000"/>
                <w:bdr w:val="nil"/>
                <w:lang w:val="en-US" w:eastAsia="en-ZA"/>
              </w:rPr>
              <w:t xml:space="preserve">Sponsoring Bank </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40FB9CD9"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 xml:space="preserve">the Participant bank with which the User entered into a User agreement. The Sponsoring Bank may itself be a User. </w:t>
            </w:r>
            <w:r w:rsidRPr="002D6E2C" w:rsidDel="00B00723">
              <w:rPr>
                <w:rFonts w:eastAsia="Arial Unicode MS" w:cs="Arial"/>
                <w:color w:val="000000"/>
                <w:u w:color="000000"/>
                <w:bdr w:val="nil"/>
                <w:lang w:val="en-US" w:eastAsia="en-ZA"/>
              </w:rPr>
              <w:t xml:space="preserve"> </w:t>
            </w:r>
          </w:p>
        </w:tc>
      </w:tr>
      <w:tr w:rsidRPr="004C134C" w:rsidR="00B52FF8" w:rsidTr="004951CA" w14:paraId="76669DE1"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605DF087" w14:textId="77777777">
            <w:pPr>
              <w:spacing w:line="360" w:lineRule="auto"/>
              <w:jc w:val="both"/>
              <w:rPr>
                <w:rFonts w:eastAsia="Arial Unicode MS" w:cs="Arial"/>
                <w:b/>
                <w:color w:val="000000"/>
                <w:u w:color="000000"/>
                <w:bdr w:val="nil"/>
                <w:lang w:val="en-US" w:eastAsia="en-ZA"/>
              </w:rPr>
            </w:pPr>
            <w:r>
              <w:rPr>
                <w:rFonts w:eastAsia="Arial Unicode MS" w:cs="Arial"/>
                <w:b/>
                <w:color w:val="000000"/>
                <w:u w:color="000000"/>
                <w:bdr w:val="nil"/>
                <w:lang w:val="en-US" w:eastAsia="en-ZA"/>
              </w:rPr>
              <w:t xml:space="preserve">Mandate Suspension (previously </w:t>
            </w:r>
            <w:r w:rsidRPr="002D6E2C">
              <w:rPr>
                <w:rFonts w:eastAsia="Arial Unicode MS" w:cs="Arial"/>
                <w:b/>
                <w:color w:val="000000"/>
                <w:u w:color="000000"/>
                <w:bdr w:val="nil"/>
                <w:lang w:val="en-US" w:eastAsia="en-ZA"/>
              </w:rPr>
              <w:t>Stop Payments</w:t>
            </w:r>
            <w:r>
              <w:rPr>
                <w:rFonts w:eastAsia="Arial Unicode MS" w:cs="Arial"/>
                <w:b/>
                <w:color w:val="000000"/>
                <w:u w:color="000000"/>
                <w:bdr w:val="nil"/>
                <w:lang w:val="en-US" w:eastAsia="en-ZA"/>
              </w:rPr>
              <w:t>)</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0EE15AD7"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w</w:t>
            </w:r>
            <w:r w:rsidRPr="00EB5C7A">
              <w:rPr>
                <w:rFonts w:eastAsia="Arial Unicode MS" w:cs="Arial"/>
                <w:color w:val="000000"/>
                <w:u w:color="000000"/>
                <w:bdr w:val="nil"/>
                <w:lang w:val="en-US" w:eastAsia="en-ZA"/>
              </w:rPr>
              <w:t xml:space="preserve">hereby a Payer requests </w:t>
            </w:r>
            <w:r>
              <w:rPr>
                <w:rFonts w:eastAsia="Arial Unicode MS" w:cs="Arial"/>
                <w:color w:val="000000"/>
                <w:u w:color="000000"/>
                <w:bdr w:val="nil"/>
                <w:lang w:val="en-US" w:eastAsia="en-ZA"/>
              </w:rPr>
              <w:t xml:space="preserve">the </w:t>
            </w:r>
            <w:r w:rsidRPr="00EB5C7A">
              <w:rPr>
                <w:rFonts w:eastAsia="Arial Unicode MS" w:cs="Arial"/>
                <w:color w:val="000000"/>
                <w:u w:color="000000"/>
                <w:bdr w:val="nil"/>
                <w:lang w:val="en-US" w:eastAsia="en-ZA"/>
              </w:rPr>
              <w:t xml:space="preserve">Paying Bank to stop all future </w:t>
            </w:r>
            <w:r>
              <w:rPr>
                <w:rFonts w:eastAsia="Arial Unicode MS" w:cs="Arial"/>
                <w:color w:val="000000"/>
                <w:u w:color="000000"/>
                <w:bdr w:val="nil"/>
                <w:lang w:val="en-US" w:eastAsia="en-ZA"/>
              </w:rPr>
              <w:t xml:space="preserve">AC </w:t>
            </w:r>
            <w:r w:rsidRPr="00EB5C7A">
              <w:rPr>
                <w:rFonts w:eastAsia="Arial Unicode MS" w:cs="Arial"/>
                <w:color w:val="000000"/>
                <w:u w:color="000000"/>
                <w:bdr w:val="nil"/>
                <w:lang w:val="en-US" w:eastAsia="en-ZA"/>
              </w:rPr>
              <w:t>Debit Payment Instructions</w:t>
            </w:r>
            <w:r>
              <w:rPr>
                <w:rFonts w:eastAsia="Arial Unicode MS" w:cs="Arial"/>
                <w:color w:val="000000"/>
                <w:u w:color="000000"/>
                <w:bdr w:val="nil"/>
                <w:lang w:val="en-US" w:eastAsia="en-ZA"/>
              </w:rPr>
              <w:t xml:space="preserve"> related to a specific AC mandate</w:t>
            </w:r>
            <w:r w:rsidRPr="00EB5C7A">
              <w:rPr>
                <w:rFonts w:eastAsia="Arial Unicode MS" w:cs="Arial"/>
                <w:color w:val="000000"/>
                <w:u w:color="000000"/>
                <w:bdr w:val="nil"/>
                <w:lang w:val="en-US" w:eastAsia="en-ZA"/>
              </w:rPr>
              <w:t xml:space="preserve"> on their account.</w:t>
            </w:r>
          </w:p>
        </w:tc>
      </w:tr>
      <w:tr w:rsidRPr="004C134C" w:rsidR="00B52FF8" w:rsidTr="004951CA" w14:paraId="7FB21999"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59C3AE48"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System Operator /</w:t>
            </w:r>
          </w:p>
          <w:p w:rsidRPr="002D6E2C" w:rsidR="00B52FF8" w:rsidP="00E92BA0" w:rsidRDefault="00B52FF8" w14:paraId="4301EF93"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Service Provider</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3C50B810"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 xml:space="preserve">means a person appointed as agent by the collecting Bank to provide a service to a collecting Bank, which appointment is subject to the </w:t>
            </w:r>
            <w:r w:rsidRPr="002D6E2C">
              <w:rPr>
                <w:rFonts w:eastAsia="Arial Unicode MS" w:cs="Arial"/>
                <w:color w:val="000000"/>
                <w:u w:color="000000"/>
                <w:bdr w:val="nil"/>
                <w:lang w:val="en-GB" w:eastAsia="en-ZA"/>
              </w:rPr>
              <w:t>authorisation</w:t>
            </w:r>
            <w:r w:rsidRPr="002D6E2C">
              <w:rPr>
                <w:rFonts w:eastAsia="Arial Unicode MS" w:cs="Arial"/>
                <w:color w:val="000000"/>
                <w:u w:color="000000"/>
                <w:bdr w:val="nil"/>
                <w:lang w:val="en-US" w:eastAsia="en-ZA"/>
              </w:rPr>
              <w:t xml:space="preserve"> of PASA as contemplated in Clause 13 and 14 of the PCH Agreement and “Service Provider” shall have the same meaning</w:t>
            </w:r>
            <w:r>
              <w:rPr>
                <w:rFonts w:eastAsia="Arial Unicode MS" w:cs="Arial"/>
                <w:color w:val="000000"/>
                <w:u w:color="000000"/>
                <w:bdr w:val="nil"/>
                <w:lang w:val="en-US" w:eastAsia="en-ZA"/>
              </w:rPr>
              <w:t>.</w:t>
            </w:r>
          </w:p>
        </w:tc>
      </w:tr>
      <w:tr w:rsidRPr="004C134C" w:rsidR="00B52FF8" w:rsidTr="004951CA" w14:paraId="1F874F36"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6E8CEFFA"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TPPP - Third Party Payment Providers</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2FDF2B27" w14:textId="77777777">
            <w:pPr>
              <w:spacing w:line="360" w:lineRule="auto"/>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 xml:space="preserve">there are two types of TPPP viz. Beneficiary Service Provider (BSP) and Payer Service Provider (PSP). A PSP or BSP, in terms of </w:t>
            </w:r>
            <w:hyperlink w:tgtFrame="_blank" w:history="1" r:id="rId171">
              <w:r w:rsidRPr="002D6E2C">
                <w:rPr>
                  <w:rFonts w:eastAsia="Arial Unicode MS" w:cs="Arial"/>
                  <w:color w:val="000000"/>
                  <w:u w:color="000000"/>
                  <w:bdr w:val="nil"/>
                  <w:lang w:val="en-US" w:eastAsia="en-ZA"/>
                </w:rPr>
                <w:t>SARB Directive 1 of 2007</w:t>
              </w:r>
            </w:hyperlink>
            <w:r w:rsidRPr="002D6E2C">
              <w:rPr>
                <w:rFonts w:eastAsia="Arial Unicode MS" w:cs="Arial"/>
                <w:color w:val="000000"/>
                <w:u w:color="000000"/>
                <w:bdr w:val="nil"/>
                <w:lang w:val="en-US" w:eastAsia="en-ZA"/>
              </w:rPr>
              <w:t xml:space="preserve">, accepts money or the proceeds of Payment Instructions from two or more Payers. A TPPP </w:t>
            </w:r>
            <w:r>
              <w:rPr>
                <w:rFonts w:eastAsia="Arial Unicode MS" w:cs="Arial"/>
                <w:color w:val="000000"/>
                <w:u w:color="000000"/>
                <w:bdr w:val="nil"/>
                <w:lang w:val="en-US" w:eastAsia="en-ZA"/>
              </w:rPr>
              <w:t>acting as a BSP</w:t>
            </w:r>
            <w:r w:rsidRPr="002D6E2C">
              <w:rPr>
                <w:rFonts w:eastAsia="Arial Unicode MS" w:cs="Arial"/>
                <w:color w:val="000000"/>
                <w:u w:color="000000"/>
                <w:bdr w:val="nil"/>
                <w:lang w:val="en-US" w:eastAsia="en-ZA"/>
              </w:rPr>
              <w:t xml:space="preserve"> is typically enabled by a SO, who provides the technology but does not accept the funds into their own account for on payment to another party.</w:t>
            </w:r>
            <w:r w:rsidRPr="002D6E2C">
              <w:rPr>
                <w:rFonts w:eastAsia="Arial Unicode MS" w:cs="Arial"/>
                <w:color w:val="000000"/>
                <w:u w:color="000000"/>
                <w:bdr w:val="nil"/>
                <w:lang w:val="en-US" w:eastAsia="en-ZA"/>
              </w:rPr>
              <w:br/>
            </w:r>
            <w:r w:rsidRPr="002D6E2C">
              <w:rPr>
                <w:rFonts w:eastAsia="Arial Unicode MS" w:cs="Arial"/>
                <w:color w:val="000000"/>
                <w:u w:color="000000"/>
                <w:bdr w:val="nil"/>
                <w:lang w:val="en-US" w:eastAsia="en-ZA"/>
              </w:rPr>
              <w:t>All TPPPs need to be registered by a Sponsoring clearing Bank with PASA.</w:t>
            </w:r>
          </w:p>
        </w:tc>
      </w:tr>
      <w:tr w:rsidRPr="004C134C" w:rsidR="00B52FF8" w:rsidTr="004951CA" w14:paraId="3899DBC6"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24F68E81" w14:textId="77777777">
            <w:pPr>
              <w:spacing w:line="360" w:lineRule="auto"/>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Tracking</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21C5B412"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 xml:space="preserve">refers to </w:t>
            </w:r>
            <w:r>
              <w:rPr>
                <w:rFonts w:eastAsia="Arial Unicode MS" w:cs="Arial"/>
                <w:color w:val="000000"/>
                <w:u w:color="000000"/>
                <w:bdr w:val="nil"/>
                <w:lang w:val="en-US" w:eastAsia="en-ZA"/>
              </w:rPr>
              <w:t xml:space="preserve">the </w:t>
            </w:r>
            <w:r w:rsidRPr="002D6E2C">
              <w:rPr>
                <w:rFonts w:eastAsia="Arial Unicode MS" w:cs="Arial"/>
                <w:color w:val="000000"/>
                <w:u w:color="000000"/>
                <w:bdr w:val="nil"/>
                <w:lang w:val="en-US" w:eastAsia="en-ZA"/>
              </w:rPr>
              <w:t>re-presentment of previously unsuccessful Payment Instructions due to insufficient funds</w:t>
            </w:r>
            <w:r>
              <w:rPr>
                <w:rFonts w:eastAsia="Arial Unicode MS" w:cs="Arial"/>
                <w:color w:val="000000"/>
                <w:u w:color="000000"/>
                <w:bdr w:val="nil"/>
                <w:lang w:val="en-US" w:eastAsia="en-ZA"/>
              </w:rPr>
              <w:t xml:space="preserve"> in the Payer’s account</w:t>
            </w:r>
            <w:r w:rsidRPr="002D6E2C">
              <w:rPr>
                <w:rFonts w:eastAsia="Arial Unicode MS" w:cs="Arial"/>
                <w:color w:val="000000"/>
                <w:u w:color="000000"/>
                <w:bdr w:val="nil"/>
                <w:lang w:val="en-US" w:eastAsia="en-ZA"/>
              </w:rPr>
              <w:t xml:space="preserve">. </w:t>
            </w:r>
            <w:r>
              <w:rPr>
                <w:rFonts w:eastAsia="Arial Unicode MS" w:cs="Arial"/>
                <w:color w:val="000000"/>
                <w:u w:color="000000"/>
                <w:bdr w:val="nil"/>
                <w:lang w:val="en-US" w:eastAsia="en-ZA"/>
              </w:rPr>
              <w:t>Authorisation from Payer allows the User the ability to use the Credit Tracking.</w:t>
            </w:r>
          </w:p>
        </w:tc>
      </w:tr>
      <w:tr w:rsidRPr="00EB5C7A" w:rsidR="00B52FF8" w:rsidTr="004951CA" w14:paraId="55F38DBC"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00B52FF8" w:rsidP="00E92BA0" w:rsidRDefault="00B52FF8" w14:paraId="01910E7B" w14:textId="77777777">
            <w:pPr>
              <w:spacing w:line="360" w:lineRule="auto"/>
              <w:rPr>
                <w:rFonts w:eastAsia="Arial Unicode MS" w:cs="Arial"/>
                <w:b/>
                <w:color w:val="000000"/>
                <w:u w:color="000000"/>
                <w:bdr w:val="nil"/>
                <w:lang w:val="en-US" w:eastAsia="en-ZA"/>
              </w:rPr>
            </w:pPr>
            <w:r>
              <w:rPr>
                <w:rFonts w:eastAsia="Arial Unicode MS" w:cs="Arial"/>
                <w:b/>
                <w:color w:val="000000"/>
                <w:u w:color="000000"/>
                <w:bdr w:val="nil"/>
                <w:lang w:val="en-US" w:eastAsia="en-ZA"/>
              </w:rPr>
              <w:t>Tracking Period</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00B52FF8" w:rsidP="00E92BA0" w:rsidRDefault="00B52FF8" w14:paraId="34E5261A"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commences from Action date of Collection until a max of 10 days thereafter.</w:t>
            </w:r>
          </w:p>
        </w:tc>
      </w:tr>
      <w:tr w:rsidRPr="00EB5C7A" w:rsidR="00F1581F" w:rsidTr="004951CA" w14:paraId="5C7BF5AC"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00F1581F" w:rsidP="00E92BA0" w:rsidRDefault="00F1581F" w14:paraId="7B9145EA" w14:textId="77777777">
            <w:pPr>
              <w:spacing w:line="360" w:lineRule="auto"/>
              <w:rPr>
                <w:rFonts w:eastAsia="Arial Unicode MS" w:cs="Arial"/>
                <w:b/>
                <w:color w:val="000000"/>
                <w:u w:color="000000"/>
                <w:bdr w:val="nil"/>
                <w:lang w:val="en-US" w:eastAsia="en-ZA"/>
              </w:rPr>
            </w:pPr>
            <w:r w:rsidRPr="00895EDD">
              <w:rPr>
                <w:rFonts w:eastAsia="Arial Unicode MS" w:cs="Arial"/>
                <w:b/>
                <w:color w:val="000000"/>
                <w:u w:color="000000"/>
                <w:bdr w:val="nil"/>
                <w:lang w:val="en-US" w:eastAsia="en-ZA"/>
              </w:rPr>
              <w:t>Ultimate Creditor</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00F1581F" w:rsidP="00E92BA0" w:rsidRDefault="00F1581F" w14:paraId="0F3417A6" w14:textId="77777777">
            <w:pPr>
              <w:spacing w:line="360" w:lineRule="auto"/>
              <w:jc w:val="both"/>
              <w:rPr>
                <w:rFonts w:eastAsia="Arial Unicode MS" w:cs="Arial"/>
                <w:color w:val="000000"/>
                <w:u w:color="000000"/>
                <w:bdr w:val="nil"/>
                <w:lang w:val="en-US" w:eastAsia="en-ZA"/>
              </w:rPr>
            </w:pPr>
            <w:r w:rsidRPr="00895EDD">
              <w:rPr>
                <w:rFonts w:eastAsia="Arial Unicode MS" w:cs="Arial"/>
                <w:color w:val="000000"/>
                <w:u w:color="000000"/>
                <w:bdr w:val="nil"/>
                <w:lang w:val="en-US" w:eastAsia="en-ZA"/>
              </w:rPr>
              <w:t>the ultimate party to which an amount of money is due</w:t>
            </w:r>
          </w:p>
        </w:tc>
      </w:tr>
      <w:tr w:rsidRPr="00EB5C7A" w:rsidR="00B52FF8" w:rsidTr="004951CA" w14:paraId="5569F829"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00B52FF8" w:rsidP="00E92BA0" w:rsidRDefault="00B52FF8" w14:paraId="1A8CB46F" w14:textId="77777777">
            <w:pPr>
              <w:spacing w:line="360" w:lineRule="auto"/>
              <w:rPr>
                <w:rFonts w:eastAsia="Arial Unicode MS" w:cs="Arial"/>
                <w:b/>
                <w:color w:val="000000"/>
                <w:u w:color="000000"/>
                <w:bdr w:val="nil"/>
                <w:lang w:val="en-US" w:eastAsia="en-ZA"/>
              </w:rPr>
            </w:pPr>
            <w:r>
              <w:rPr>
                <w:rFonts w:eastAsia="Arial Unicode MS" w:cs="Arial"/>
                <w:b/>
                <w:color w:val="000000"/>
                <w:u w:color="000000"/>
                <w:bdr w:val="nil"/>
                <w:lang w:val="en-US" w:eastAsia="en-ZA"/>
              </w:rPr>
              <w:t>Unidentified Debit Order</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00B52FF8" w:rsidP="00E92BA0" w:rsidRDefault="00B52FF8" w14:paraId="22F2BDD9"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means the Debit Order on Accountholder statement not being recognized by the Accountholder.</w:t>
            </w:r>
          </w:p>
        </w:tc>
      </w:tr>
      <w:tr w:rsidRPr="004C134C" w:rsidR="00B52FF8" w:rsidTr="004951CA" w14:paraId="0F4CE7FD"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5D621DED" w14:textId="77777777">
            <w:pPr>
              <w:spacing w:line="360" w:lineRule="auto"/>
              <w:rPr>
                <w:rFonts w:eastAsia="Arial Unicode MS" w:cs="Arial"/>
                <w:b/>
                <w:color w:val="000000"/>
                <w:u w:color="000000"/>
                <w:bdr w:val="nil"/>
                <w:lang w:val="en-US" w:eastAsia="en-ZA"/>
              </w:rPr>
            </w:pPr>
            <w:r>
              <w:rPr>
                <w:rFonts w:eastAsia="Arial Unicode MS" w:cs="Arial"/>
                <w:b/>
                <w:color w:val="000000"/>
                <w:u w:color="000000"/>
                <w:bdr w:val="nil"/>
                <w:lang w:val="en-US" w:eastAsia="en-ZA"/>
              </w:rPr>
              <w:t>Usage based Mandate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1822EF8E"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u</w:t>
            </w:r>
            <w:r w:rsidRPr="0056477D">
              <w:rPr>
                <w:rFonts w:eastAsia="Arial Unicode MS" w:cs="Arial"/>
                <w:color w:val="000000"/>
                <w:u w:color="000000"/>
                <w:bdr w:val="nil"/>
                <w:lang w:val="en-US" w:eastAsia="en-ZA"/>
              </w:rPr>
              <w:t>sed for contracts to be collected on as defined by the usage of a service provided during a payment cycle which has an amount due TO the value of a Maximum Collection Amount. This Maximum Collection Amount is known and authenticated by the Payer upfront. An Instalment Amount to be collected may also be known and authenticated by the Payer upfront.</w:t>
            </w:r>
          </w:p>
        </w:tc>
      </w:tr>
      <w:tr w:rsidRPr="004C134C" w:rsidR="00B52FF8" w:rsidTr="004951CA" w14:paraId="2FFE2812"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146CA0BE" w14:textId="77777777">
            <w:pPr>
              <w:spacing w:line="360" w:lineRule="auto"/>
              <w:jc w:val="both"/>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User / Merchant/ Creditor</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265F459C"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means a person or a body (including a bank) that submits payment related messages directly (in the case of a bank) or indirectly via a SO Bank to the PSO for processing.</w:t>
            </w:r>
          </w:p>
        </w:tc>
      </w:tr>
      <w:tr w:rsidRPr="004C134C" w:rsidR="00B52FF8" w:rsidTr="004951CA" w14:paraId="3A1BDD40"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44540F6F" w14:textId="77777777">
            <w:pPr>
              <w:spacing w:line="360" w:lineRule="auto"/>
              <w:rPr>
                <w:rFonts w:eastAsia="Arial Unicode MS" w:cs="Arial"/>
                <w:b/>
                <w:color w:val="000000"/>
                <w:u w:color="000000"/>
                <w:bdr w:val="nil"/>
                <w:lang w:val="en-US" w:eastAsia="en-ZA"/>
              </w:rPr>
            </w:pPr>
            <w:r w:rsidRPr="002D6E2C">
              <w:rPr>
                <w:rFonts w:eastAsia="Arial Unicode MS" w:cs="Arial"/>
                <w:b/>
                <w:color w:val="000000"/>
                <w:u w:color="000000"/>
                <w:bdr w:val="nil"/>
                <w:lang w:val="en-US" w:eastAsia="en-ZA"/>
              </w:rPr>
              <w:t>User Verification</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67E0E772" w14:textId="77777777">
            <w:pPr>
              <w:spacing w:line="360" w:lineRule="auto"/>
              <w:jc w:val="both"/>
              <w:rPr>
                <w:rFonts w:eastAsia="Arial Unicode MS" w:cs="Arial"/>
                <w:color w:val="000000"/>
                <w:u w:color="000000"/>
                <w:bdr w:val="nil"/>
                <w:lang w:val="en-US" w:eastAsia="en-ZA"/>
              </w:rPr>
            </w:pPr>
            <w:r w:rsidRPr="002D6E2C">
              <w:rPr>
                <w:rFonts w:eastAsia="Arial Unicode MS" w:cs="Arial"/>
                <w:color w:val="000000"/>
                <w:u w:color="000000"/>
                <w:bdr w:val="nil"/>
                <w:lang w:val="en-US" w:eastAsia="en-ZA"/>
              </w:rPr>
              <w:t>means identification of the User or originator/creditor agent by the Sponsoring Bank.</w:t>
            </w:r>
          </w:p>
        </w:tc>
      </w:tr>
      <w:tr w:rsidRPr="004C134C" w:rsidR="00B52FF8" w:rsidTr="004951CA" w14:paraId="2EBACEFB"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5A03BC1C" w14:textId="77777777">
            <w:pPr>
              <w:spacing w:line="360" w:lineRule="auto"/>
              <w:rPr>
                <w:rFonts w:eastAsia="Arial Unicode MS" w:cs="Arial"/>
                <w:b/>
                <w:color w:val="000000"/>
                <w:u w:color="000000"/>
                <w:bdr w:val="nil"/>
                <w:lang w:val="en-US" w:eastAsia="en-ZA"/>
              </w:rPr>
            </w:pPr>
            <w:r>
              <w:rPr>
                <w:rFonts w:eastAsia="Arial Unicode MS" w:cs="Arial"/>
                <w:b/>
                <w:color w:val="000000"/>
                <w:u w:color="000000"/>
                <w:bdr w:val="nil"/>
                <w:lang w:val="en-US" w:eastAsia="en-ZA"/>
              </w:rPr>
              <w:t>Variable Mandate</w:t>
            </w:r>
          </w:p>
        </w:tc>
        <w:tc>
          <w:tcPr>
            <w:tcW w:w="6238" w:type="dxa"/>
            <w:tcBorders>
              <w:top w:val="single" w:color="auto" w:sz="4" w:space="0"/>
              <w:left w:val="single" w:color="auto" w:sz="4" w:space="0"/>
              <w:bottom w:val="single" w:color="auto" w:sz="4" w:space="0"/>
              <w:right w:val="single" w:color="auto" w:sz="4" w:space="0"/>
            </w:tcBorders>
            <w:shd w:val="clear" w:color="auto" w:fill="auto"/>
          </w:tcPr>
          <w:p w:rsidRPr="002D6E2C" w:rsidR="00B52FF8" w:rsidP="00E92BA0" w:rsidRDefault="00B52FF8" w14:paraId="5C547289" w14:textId="77777777">
            <w:pPr>
              <w:spacing w:line="360" w:lineRule="auto"/>
              <w:jc w:val="both"/>
              <w:rPr>
                <w:rFonts w:eastAsia="Arial Unicode MS" w:cs="Arial"/>
                <w:color w:val="000000"/>
                <w:u w:color="000000"/>
                <w:bdr w:val="nil"/>
                <w:lang w:val="en-US" w:eastAsia="en-ZA"/>
              </w:rPr>
            </w:pPr>
            <w:r>
              <w:rPr>
                <w:rFonts w:eastAsia="Arial Unicode MS" w:cs="Arial"/>
                <w:color w:val="000000"/>
                <w:u w:color="000000"/>
                <w:bdr w:val="nil"/>
                <w:lang w:val="en-US" w:eastAsia="en-ZA"/>
              </w:rPr>
              <w:t>u</w:t>
            </w:r>
            <w:r w:rsidRPr="0056477D">
              <w:rPr>
                <w:rFonts w:eastAsia="Arial Unicode MS" w:cs="Arial"/>
                <w:color w:val="000000"/>
                <w:u w:color="000000"/>
                <w:bdr w:val="nil"/>
                <w:lang w:val="en-US" w:eastAsia="en-ZA"/>
              </w:rPr>
              <w:t xml:space="preserve">sed for contracts where an upfront calculated </w:t>
            </w:r>
            <w:r>
              <w:rPr>
                <w:rFonts w:eastAsia="Arial Unicode MS" w:cs="Arial"/>
                <w:color w:val="000000"/>
                <w:u w:color="000000"/>
                <w:bdr w:val="nil"/>
                <w:lang w:val="en-US" w:eastAsia="en-ZA"/>
              </w:rPr>
              <w:t>I</w:t>
            </w:r>
            <w:r w:rsidRPr="0056477D">
              <w:rPr>
                <w:rFonts w:eastAsia="Arial Unicode MS" w:cs="Arial"/>
                <w:color w:val="000000"/>
                <w:u w:color="000000"/>
                <w:bdr w:val="nil"/>
                <w:lang w:val="en-US" w:eastAsia="en-ZA"/>
              </w:rPr>
              <w:t xml:space="preserve">nstalment </w:t>
            </w:r>
            <w:r>
              <w:rPr>
                <w:rFonts w:eastAsia="Arial Unicode MS" w:cs="Arial"/>
                <w:color w:val="000000"/>
                <w:u w:color="000000"/>
                <w:bdr w:val="nil"/>
                <w:lang w:val="en-US" w:eastAsia="en-ZA"/>
              </w:rPr>
              <w:t>A</w:t>
            </w:r>
            <w:r w:rsidRPr="0056477D">
              <w:rPr>
                <w:rFonts w:eastAsia="Arial Unicode MS" w:cs="Arial"/>
                <w:color w:val="000000"/>
                <w:u w:color="000000"/>
                <w:bdr w:val="nil"/>
                <w:lang w:val="en-US" w:eastAsia="en-ZA"/>
              </w:rPr>
              <w:t xml:space="preserve">mount is the basis for normal collections but that can be amended by the User in relation to variables which are known and authenticated by </w:t>
            </w:r>
            <w:r w:rsidRPr="0056477D">
              <w:rPr>
                <w:rFonts w:eastAsia="Arial Unicode MS" w:cs="Arial"/>
                <w:color w:val="000000"/>
                <w:u w:color="000000"/>
                <w:bdr w:val="nil"/>
                <w:lang w:val="en-US" w:eastAsia="en-ZA"/>
              </w:rPr>
              <w:t>the Payer upfront; e.g</w:t>
            </w:r>
            <w:r>
              <w:rPr>
                <w:rFonts w:eastAsia="Arial Unicode MS" w:cs="Arial"/>
                <w:color w:val="000000"/>
                <w:u w:color="000000"/>
                <w:bdr w:val="nil"/>
                <w:lang w:val="en-US" w:eastAsia="en-ZA"/>
              </w:rPr>
              <w:t>.</w:t>
            </w:r>
            <w:r w:rsidRPr="0056477D">
              <w:rPr>
                <w:rFonts w:eastAsia="Arial Unicode MS" w:cs="Arial"/>
                <w:color w:val="000000"/>
                <w:u w:color="000000"/>
                <w:bdr w:val="nil"/>
                <w:lang w:val="en-US" w:eastAsia="en-ZA"/>
              </w:rPr>
              <w:t xml:space="preserve"> annual increases, interest rate linked loans.</w:t>
            </w:r>
            <w:r>
              <w:rPr>
                <w:rFonts w:eastAsia="Arial Unicode MS" w:cs="Arial"/>
                <w:color w:val="000000"/>
                <w:u w:color="000000"/>
                <w:bdr w:val="nil"/>
                <w:lang w:val="en-US" w:eastAsia="en-ZA"/>
              </w:rPr>
              <w:t xml:space="preserve"> </w:t>
            </w:r>
            <w:r w:rsidRPr="00F425A3">
              <w:rPr>
                <w:rFonts w:eastAsia="Arial Unicode MS" w:cs="Arial"/>
                <w:color w:val="000000"/>
                <w:u w:color="000000"/>
                <w:bdr w:val="nil"/>
                <w:lang w:val="en-US" w:eastAsia="en-ZA"/>
              </w:rPr>
              <w:t>Includes Maximum Instalment</w:t>
            </w:r>
            <w:r>
              <w:rPr>
                <w:rFonts w:eastAsia="Arial Unicode MS" w:cs="Arial"/>
                <w:color w:val="000000"/>
                <w:u w:color="000000"/>
                <w:bdr w:val="nil"/>
                <w:lang w:val="en-US" w:eastAsia="en-ZA"/>
              </w:rPr>
              <w:t>/Collection</w:t>
            </w:r>
            <w:r w:rsidRPr="00F425A3">
              <w:rPr>
                <w:rFonts w:eastAsia="Arial Unicode MS" w:cs="Arial"/>
                <w:color w:val="000000"/>
                <w:u w:color="000000"/>
                <w:bdr w:val="nil"/>
                <w:lang w:val="en-US" w:eastAsia="en-ZA"/>
              </w:rPr>
              <w:t xml:space="preserve"> Amount used during representment to cater for late payment</w:t>
            </w:r>
            <w:r>
              <w:rPr>
                <w:rFonts w:eastAsia="Arial Unicode MS" w:cs="Arial"/>
                <w:color w:val="000000"/>
                <w:u w:color="000000"/>
                <w:bdr w:val="nil"/>
                <w:lang w:val="en-US" w:eastAsia="en-ZA"/>
              </w:rPr>
              <w:t>/</w:t>
            </w:r>
            <w:r w:rsidRPr="00F425A3">
              <w:rPr>
                <w:rFonts w:eastAsia="Arial Unicode MS" w:cs="Arial"/>
                <w:color w:val="000000"/>
                <w:u w:color="000000"/>
                <w:bdr w:val="nil"/>
                <w:lang w:val="en-US" w:eastAsia="en-ZA"/>
              </w:rPr>
              <w:t>arrear interest calculations.</w:t>
            </w:r>
            <w:r>
              <w:rPr>
                <w:rFonts w:eastAsia="Arial Unicode MS" w:cs="Arial"/>
                <w:color w:val="000000"/>
                <w:u w:color="000000"/>
                <w:bdr w:val="nil"/>
                <w:lang w:val="en-US" w:eastAsia="en-ZA"/>
              </w:rPr>
              <w:t xml:space="preserve"> </w:t>
            </w:r>
            <w:r w:rsidRPr="002F2941">
              <w:rPr>
                <w:rFonts w:eastAsia="Arial Unicode MS" w:cs="Arial"/>
                <w:color w:val="000000"/>
                <w:u w:color="000000"/>
                <w:bdr w:val="nil"/>
                <w:lang w:val="en-US" w:eastAsia="en-ZA"/>
              </w:rPr>
              <w:t xml:space="preserve">This </w:t>
            </w:r>
            <w:r>
              <w:rPr>
                <w:rFonts w:eastAsia="Arial Unicode MS" w:cs="Arial"/>
                <w:color w:val="000000"/>
                <w:u w:color="000000"/>
                <w:bdr w:val="nil"/>
                <w:lang w:val="en-US" w:eastAsia="en-ZA"/>
              </w:rPr>
              <w:t xml:space="preserve">calculated Instalment Amount </w:t>
            </w:r>
            <w:r w:rsidRPr="002F2941">
              <w:rPr>
                <w:rFonts w:eastAsia="Arial Unicode MS" w:cs="Arial"/>
                <w:color w:val="000000"/>
                <w:u w:color="000000"/>
                <w:bdr w:val="nil"/>
                <w:lang w:val="en-US" w:eastAsia="en-ZA"/>
              </w:rPr>
              <w:t xml:space="preserve">due </w:t>
            </w:r>
            <w:r w:rsidRPr="00F425A3">
              <w:rPr>
                <w:rFonts w:eastAsia="Arial Unicode MS" w:cs="Arial"/>
                <w:color w:val="000000"/>
                <w:u w:color="000000"/>
                <w:bdr w:val="nil"/>
                <w:lang w:val="en-US" w:eastAsia="en-ZA"/>
              </w:rPr>
              <w:t>and Maximum Instalment</w:t>
            </w:r>
            <w:r>
              <w:rPr>
                <w:rFonts w:eastAsia="Arial Unicode MS" w:cs="Arial"/>
                <w:color w:val="000000"/>
                <w:u w:color="000000"/>
                <w:bdr w:val="nil"/>
                <w:lang w:val="en-US" w:eastAsia="en-ZA"/>
              </w:rPr>
              <w:t>/Collection</w:t>
            </w:r>
            <w:r w:rsidRPr="00F425A3">
              <w:rPr>
                <w:rFonts w:eastAsia="Arial Unicode MS" w:cs="Arial"/>
                <w:color w:val="000000"/>
                <w:u w:color="000000"/>
                <w:bdr w:val="nil"/>
                <w:lang w:val="en-US" w:eastAsia="en-ZA"/>
              </w:rPr>
              <w:t xml:space="preserve"> Amount </w:t>
            </w:r>
            <w:r w:rsidRPr="002F2941">
              <w:rPr>
                <w:rFonts w:eastAsia="Arial Unicode MS" w:cs="Arial"/>
                <w:color w:val="000000"/>
                <w:u w:color="000000"/>
                <w:bdr w:val="nil"/>
                <w:lang w:val="en-US" w:eastAsia="en-ZA"/>
              </w:rPr>
              <w:t>is known a</w:t>
            </w:r>
            <w:r>
              <w:rPr>
                <w:rFonts w:eastAsia="Arial Unicode MS" w:cs="Arial"/>
                <w:color w:val="000000"/>
                <w:u w:color="000000"/>
                <w:bdr w:val="nil"/>
                <w:lang w:val="en-US" w:eastAsia="en-ZA"/>
              </w:rPr>
              <w:t>nd authenticated by the Payer.</w:t>
            </w:r>
          </w:p>
        </w:tc>
      </w:tr>
    </w:tbl>
    <w:p w:rsidR="00D521C9" w:rsidP="00E92BA0" w:rsidRDefault="00D521C9" w14:paraId="4FA34B86" w14:textId="77777777"/>
    <w:p w:rsidR="00D521C9" w:rsidP="00E92BA0" w:rsidRDefault="00D521C9" w14:paraId="46953370" w14:textId="77777777">
      <w:pPr>
        <w:rPr>
          <w:rFonts w:eastAsia="Times New Roman"/>
          <w:b/>
          <w:bCs/>
          <w:color w:val="365F91"/>
          <w:sz w:val="26"/>
          <w:szCs w:val="26"/>
        </w:rPr>
      </w:pPr>
    </w:p>
    <w:p w:rsidRPr="002D6E2C" w:rsidR="00D521C9" w:rsidP="00E92BA0" w:rsidRDefault="0067485F" w14:paraId="64E32EC5" w14:textId="77777777">
      <w:pPr>
        <w:pStyle w:val="Heading10"/>
        <w:spacing w:before="0"/>
        <w:rPr>
          <w:rFonts w:ascii="Calibri" w:hAnsi="Calibri"/>
          <w:sz w:val="26"/>
          <w:szCs w:val="26"/>
        </w:rPr>
      </w:pPr>
      <w:bookmarkStart w:name="_Toc536096889" w:id="9061"/>
      <w:bookmarkStart w:name="_Toc435584440" w:id="9062"/>
      <w:r w:rsidRPr="002147EA">
        <w:rPr>
          <w:rFonts w:ascii="Calibri" w:hAnsi="Calibri"/>
          <w:sz w:val="26"/>
          <w:szCs w:val="26"/>
        </w:rPr>
        <w:t>Appendix B – Data Elements To Be Presented To The Payer</w:t>
      </w:r>
      <w:bookmarkEnd w:id="9061"/>
      <w:r w:rsidRPr="002147EA">
        <w:rPr>
          <w:rFonts w:ascii="Calibri" w:hAnsi="Calibri"/>
          <w:sz w:val="26"/>
          <w:szCs w:val="26"/>
        </w:rPr>
        <w:t xml:space="preserve"> </w:t>
      </w:r>
      <w:bookmarkEnd w:id="9062"/>
    </w:p>
    <w:p w:rsidRPr="002D6E2C" w:rsidR="00D521C9" w:rsidP="00E92BA0" w:rsidRDefault="00D521C9" w14:paraId="7A8628A9" w14:textId="77777777"/>
    <w:p w:rsidRPr="002D6E2C" w:rsidR="00D521C9" w:rsidP="00E92BA0" w:rsidRDefault="00D521C9" w14:paraId="07D2C738" w14:textId="77777777">
      <w:pPr>
        <w:rPr>
          <w:rFonts w:eastAsia="Times New Roman"/>
          <w:b/>
          <w:bCs/>
        </w:rPr>
      </w:pPr>
    </w:p>
    <w:tbl>
      <w:tblPr>
        <w:tblW w:w="9005" w:type="dxa"/>
        <w:tblInd w:w="103" w:type="dxa"/>
        <w:tblLook w:val="04A0" w:firstRow="1" w:lastRow="0" w:firstColumn="1" w:lastColumn="0" w:noHBand="0" w:noVBand="1"/>
      </w:tblPr>
      <w:tblGrid>
        <w:gridCol w:w="1640"/>
        <w:gridCol w:w="2595"/>
        <w:gridCol w:w="2970"/>
        <w:gridCol w:w="1800"/>
      </w:tblGrid>
      <w:tr w:rsidRPr="004C134C" w:rsidR="00ED21F0" w:rsidTr="004951CA" w14:paraId="46ADE315" w14:textId="77777777">
        <w:trPr>
          <w:trHeight w:val="300"/>
          <w:tblHeader/>
        </w:trPr>
        <w:tc>
          <w:tcPr>
            <w:tcW w:w="1640" w:type="dxa"/>
            <w:tcBorders>
              <w:top w:val="single" w:color="auto" w:sz="4" w:space="0"/>
              <w:left w:val="single" w:color="auto" w:sz="4" w:space="0"/>
              <w:bottom w:val="single" w:color="auto" w:sz="4" w:space="0"/>
              <w:right w:val="single" w:color="auto" w:sz="4" w:space="0"/>
            </w:tcBorders>
            <w:shd w:val="clear" w:color="000000" w:fill="000099"/>
            <w:noWrap/>
            <w:vAlign w:val="center"/>
            <w:hideMark/>
          </w:tcPr>
          <w:p w:rsidRPr="002D6E2C" w:rsidR="00ED21F0" w:rsidP="00E92BA0" w:rsidRDefault="00ED21F0" w14:paraId="3C317182" w14:textId="77777777">
            <w:pPr>
              <w:rPr>
                <w:rFonts w:eastAsia="Times New Roman"/>
                <w:b/>
                <w:bCs/>
                <w:color w:val="FFC000"/>
                <w:lang w:eastAsia="en-ZA"/>
              </w:rPr>
            </w:pPr>
            <w:r w:rsidRPr="002D6E2C">
              <w:rPr>
                <w:rFonts w:eastAsia="Times New Roman"/>
                <w:b/>
                <w:bCs/>
                <w:color w:val="FFC000"/>
                <w:lang w:eastAsia="en-ZA"/>
              </w:rPr>
              <w:t>Element</w:t>
            </w:r>
          </w:p>
        </w:tc>
        <w:tc>
          <w:tcPr>
            <w:tcW w:w="2595" w:type="dxa"/>
            <w:tcBorders>
              <w:top w:val="single" w:color="auto" w:sz="4" w:space="0"/>
              <w:left w:val="nil"/>
              <w:bottom w:val="single" w:color="auto" w:sz="4" w:space="0"/>
              <w:right w:val="single" w:color="auto" w:sz="4" w:space="0"/>
            </w:tcBorders>
            <w:shd w:val="clear" w:color="000000" w:fill="000099"/>
            <w:vAlign w:val="center"/>
            <w:hideMark/>
          </w:tcPr>
          <w:p w:rsidRPr="002D6E2C" w:rsidR="00ED21F0" w:rsidP="00E92BA0" w:rsidRDefault="00ED21F0" w14:paraId="4FDC4A9D" w14:textId="77777777">
            <w:pPr>
              <w:rPr>
                <w:rFonts w:eastAsia="Times New Roman"/>
                <w:b/>
                <w:bCs/>
                <w:color w:val="FFC000"/>
                <w:lang w:eastAsia="en-ZA"/>
              </w:rPr>
            </w:pPr>
            <w:r w:rsidRPr="002D6E2C">
              <w:rPr>
                <w:rFonts w:eastAsia="Times New Roman"/>
                <w:b/>
                <w:bCs/>
                <w:color w:val="FFC000"/>
                <w:lang w:eastAsia="en-ZA"/>
              </w:rPr>
              <w:t>Description</w:t>
            </w:r>
          </w:p>
        </w:tc>
        <w:tc>
          <w:tcPr>
            <w:tcW w:w="2970" w:type="dxa"/>
            <w:tcBorders>
              <w:top w:val="single" w:color="auto" w:sz="4" w:space="0"/>
              <w:left w:val="nil"/>
              <w:bottom w:val="single" w:color="auto" w:sz="4" w:space="0"/>
              <w:right w:val="single" w:color="auto" w:sz="4" w:space="0"/>
            </w:tcBorders>
            <w:shd w:val="clear" w:color="000000" w:fill="000099"/>
            <w:vAlign w:val="center"/>
            <w:hideMark/>
          </w:tcPr>
          <w:p w:rsidR="00ED21F0" w:rsidP="00E92BA0" w:rsidRDefault="00ED21F0" w14:paraId="51274053" w14:textId="77777777">
            <w:pPr>
              <w:spacing w:line="360" w:lineRule="auto"/>
              <w:rPr>
                <w:rFonts w:eastAsia="Times New Roman"/>
                <w:b/>
                <w:bCs/>
                <w:color w:val="FFC000"/>
                <w:lang w:eastAsia="en-ZA"/>
              </w:rPr>
            </w:pPr>
          </w:p>
          <w:p w:rsidRPr="002D6E2C" w:rsidR="00ED21F0" w:rsidP="00E92BA0" w:rsidRDefault="00ED21F0" w14:paraId="69DBA171" w14:textId="77777777">
            <w:pPr>
              <w:rPr>
                <w:rFonts w:eastAsia="Times New Roman"/>
                <w:b/>
                <w:bCs/>
                <w:color w:val="FFC000"/>
                <w:lang w:eastAsia="en-ZA"/>
              </w:rPr>
            </w:pPr>
            <w:r>
              <w:rPr>
                <w:rFonts w:eastAsia="Times New Roman"/>
                <w:b/>
                <w:bCs/>
                <w:color w:val="FFC000"/>
                <w:lang w:eastAsia="en-ZA"/>
              </w:rPr>
              <w:t>Minimum business requirement</w:t>
            </w:r>
          </w:p>
        </w:tc>
        <w:tc>
          <w:tcPr>
            <w:tcW w:w="1800" w:type="dxa"/>
            <w:tcBorders>
              <w:top w:val="single" w:color="auto" w:sz="4" w:space="0"/>
              <w:left w:val="nil"/>
              <w:bottom w:val="single" w:color="auto" w:sz="4" w:space="0"/>
              <w:right w:val="single" w:color="auto" w:sz="4" w:space="0"/>
            </w:tcBorders>
            <w:shd w:val="clear" w:color="000000" w:fill="000099"/>
          </w:tcPr>
          <w:p w:rsidRPr="002D6E2C" w:rsidR="00ED21F0" w:rsidP="00E92BA0" w:rsidRDefault="00ED21F0" w14:paraId="29CD5E78" w14:textId="77777777">
            <w:pPr>
              <w:spacing w:line="360" w:lineRule="auto"/>
              <w:rPr>
                <w:rFonts w:eastAsia="Times New Roman"/>
                <w:b/>
                <w:bCs/>
                <w:color w:val="FFC000"/>
                <w:lang w:eastAsia="en-ZA"/>
              </w:rPr>
            </w:pPr>
            <w:r w:rsidRPr="008758A1">
              <w:rPr>
                <w:rFonts w:eastAsia="Times New Roman"/>
                <w:b/>
                <w:bCs/>
                <w:color w:val="FFC000"/>
                <w:lang w:eastAsia="en-ZA"/>
              </w:rPr>
              <w:t>Rules for Presentment to the Payer Authorisation</w:t>
            </w:r>
            <w:r w:rsidRPr="00A570CD">
              <w:rPr>
                <w:b/>
                <w:color w:val="FFC000"/>
              </w:rPr>
              <w:t xml:space="preserve">  (final legal requirement)</w:t>
            </w:r>
          </w:p>
        </w:tc>
      </w:tr>
      <w:tr w:rsidRPr="004C134C" w:rsidR="00ED21F0" w:rsidTr="004951CA" w14:paraId="426DD3F6" w14:textId="77777777">
        <w:trPr>
          <w:trHeight w:val="300"/>
        </w:trPr>
        <w:tc>
          <w:tcPr>
            <w:tcW w:w="1640" w:type="dxa"/>
            <w:tcBorders>
              <w:top w:val="nil"/>
              <w:left w:val="single" w:color="auto" w:sz="4" w:space="0"/>
              <w:bottom w:val="single" w:color="auto" w:sz="4" w:space="0"/>
              <w:right w:val="single" w:color="auto" w:sz="4" w:space="0"/>
            </w:tcBorders>
            <w:shd w:val="clear" w:color="auto" w:fill="auto"/>
          </w:tcPr>
          <w:p w:rsidRPr="002D6E2C" w:rsidR="00ED21F0" w:rsidP="00E92BA0" w:rsidRDefault="00ED21F0" w14:paraId="17ED6D08" w14:textId="77777777">
            <w:pPr>
              <w:rPr>
                <w:rFonts w:cs="Arial"/>
              </w:rPr>
            </w:pPr>
            <w:r w:rsidRPr="002D6E2C">
              <w:rPr>
                <w:rFonts w:cs="Arial"/>
              </w:rPr>
              <w:t xml:space="preserve">Debit Value Type = </w:t>
            </w:r>
          </w:p>
          <w:p w:rsidRPr="002D6E2C" w:rsidR="00ED21F0" w:rsidP="00E92BA0" w:rsidRDefault="00ED21F0" w14:paraId="0A7C7B90" w14:textId="77777777">
            <w:pPr>
              <w:rPr>
                <w:rFonts w:eastAsia="Times New Roman"/>
                <w:color w:val="000000"/>
                <w:lang w:eastAsia="en-ZA"/>
              </w:rPr>
            </w:pPr>
            <w:r w:rsidRPr="002D6E2C">
              <w:rPr>
                <w:rFonts w:cs="Arial"/>
              </w:rPr>
              <w:t xml:space="preserve">Fixed, Variable  </w:t>
            </w:r>
            <w:r w:rsidRPr="002D6E2C">
              <w:rPr>
                <w:rFonts w:cs="Arial"/>
                <w:i/>
              </w:rPr>
              <w:t>OR</w:t>
            </w:r>
            <w:r w:rsidRPr="002D6E2C">
              <w:rPr>
                <w:rFonts w:cs="Arial"/>
              </w:rPr>
              <w:t xml:space="preserve"> Usage-based </w:t>
            </w:r>
          </w:p>
        </w:tc>
        <w:tc>
          <w:tcPr>
            <w:tcW w:w="2595" w:type="dxa"/>
            <w:tcBorders>
              <w:top w:val="nil"/>
              <w:left w:val="nil"/>
              <w:bottom w:val="single" w:color="auto" w:sz="4" w:space="0"/>
              <w:right w:val="single" w:color="auto" w:sz="4" w:space="0"/>
            </w:tcBorders>
            <w:shd w:val="clear" w:color="auto" w:fill="auto"/>
          </w:tcPr>
          <w:p w:rsidRPr="002D6E2C" w:rsidR="00ED21F0" w:rsidP="00E92BA0" w:rsidRDefault="00ED21F0" w14:paraId="649D0ADE" w14:textId="77777777">
            <w:pPr>
              <w:rPr>
                <w:rFonts w:eastAsia="Times New Roman"/>
                <w:color w:val="000000"/>
                <w:lang w:eastAsia="en-ZA"/>
              </w:rPr>
            </w:pPr>
            <w:r w:rsidRPr="002D6E2C">
              <w:rPr>
                <w:rFonts w:cs="Arial"/>
              </w:rPr>
              <w:t>Indicator to describe the mandate type.</w:t>
            </w:r>
          </w:p>
        </w:tc>
        <w:tc>
          <w:tcPr>
            <w:tcW w:w="2970" w:type="dxa"/>
            <w:tcBorders>
              <w:top w:val="nil"/>
              <w:left w:val="nil"/>
              <w:bottom w:val="single" w:color="auto" w:sz="4" w:space="0"/>
              <w:right w:val="single" w:color="auto" w:sz="4" w:space="0"/>
            </w:tcBorders>
            <w:shd w:val="clear" w:color="auto" w:fill="auto"/>
          </w:tcPr>
          <w:p w:rsidRPr="002D6E2C" w:rsidR="00ED21F0" w:rsidP="00E92BA0" w:rsidRDefault="00ED21F0" w14:paraId="77B6D264" w14:textId="77777777">
            <w:pPr>
              <w:rPr>
                <w:rFonts w:eastAsia="Times New Roman"/>
                <w:color w:val="000000"/>
                <w:lang w:eastAsia="en-ZA"/>
              </w:rPr>
            </w:pPr>
            <w:r>
              <w:rPr>
                <w:rFonts w:eastAsia="Times New Roman"/>
                <w:color w:val="000000"/>
                <w:lang w:eastAsia="en-ZA"/>
              </w:rPr>
              <w:t>Optional</w:t>
            </w:r>
          </w:p>
        </w:tc>
        <w:tc>
          <w:tcPr>
            <w:tcW w:w="1800" w:type="dxa"/>
            <w:tcBorders>
              <w:top w:val="nil"/>
              <w:left w:val="nil"/>
              <w:bottom w:val="single" w:color="auto" w:sz="4" w:space="0"/>
              <w:right w:val="single" w:color="auto" w:sz="4" w:space="0"/>
            </w:tcBorders>
          </w:tcPr>
          <w:p w:rsidRPr="002D6E2C" w:rsidR="00ED21F0" w:rsidP="00E92BA0" w:rsidRDefault="00ED21F0" w14:paraId="3BB24E2C" w14:textId="77777777">
            <w:pPr>
              <w:jc w:val="center"/>
              <w:rPr>
                <w:rFonts w:eastAsia="Times New Roman"/>
                <w:color w:val="000000"/>
                <w:lang w:eastAsia="en-ZA"/>
              </w:rPr>
            </w:pPr>
            <w:r>
              <w:rPr>
                <w:rFonts w:eastAsia="Times New Roman"/>
                <w:color w:val="000000"/>
                <w:lang w:eastAsia="en-ZA"/>
              </w:rPr>
              <w:t>No</w:t>
            </w:r>
          </w:p>
        </w:tc>
      </w:tr>
      <w:tr w:rsidRPr="004C134C" w:rsidR="00ED21F0" w:rsidTr="004951CA" w14:paraId="30DD3E30" w14:textId="77777777">
        <w:trPr>
          <w:trHeight w:val="3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ED21F0" w:rsidP="00E92BA0" w:rsidRDefault="00ED21F0" w14:paraId="0A696661" w14:textId="77777777">
            <w:pPr>
              <w:rPr>
                <w:rFonts w:eastAsia="Times New Roman"/>
                <w:color w:val="000000"/>
                <w:lang w:eastAsia="en-ZA"/>
              </w:rPr>
            </w:pPr>
            <w:r w:rsidRPr="002D6E2C">
              <w:rPr>
                <w:rFonts w:eastAsia="Times New Roman"/>
                <w:color w:val="000000"/>
                <w:lang w:eastAsia="en-ZA"/>
              </w:rPr>
              <w:t>Initial Amount</w:t>
            </w:r>
          </w:p>
        </w:tc>
        <w:tc>
          <w:tcPr>
            <w:tcW w:w="2595" w:type="dxa"/>
            <w:tcBorders>
              <w:top w:val="nil"/>
              <w:left w:val="nil"/>
              <w:bottom w:val="single" w:color="auto" w:sz="4" w:space="0"/>
              <w:right w:val="single" w:color="auto" w:sz="4" w:space="0"/>
            </w:tcBorders>
            <w:shd w:val="clear" w:color="auto" w:fill="auto"/>
            <w:hideMark/>
          </w:tcPr>
          <w:p w:rsidRPr="002D6E2C" w:rsidR="00ED21F0" w:rsidP="00E92BA0" w:rsidRDefault="00ED21F0" w14:paraId="08893AD5" w14:textId="77777777">
            <w:pPr>
              <w:rPr>
                <w:rFonts w:eastAsia="Times New Roman"/>
                <w:color w:val="000000"/>
                <w:lang w:eastAsia="en-ZA"/>
              </w:rPr>
            </w:pPr>
            <w:r w:rsidRPr="002D6E2C">
              <w:rPr>
                <w:rFonts w:eastAsia="Times New Roman"/>
                <w:color w:val="000000"/>
                <w:lang w:eastAsia="en-ZA"/>
              </w:rPr>
              <w:t xml:space="preserve">The first / initial collection value </w:t>
            </w:r>
          </w:p>
        </w:tc>
        <w:tc>
          <w:tcPr>
            <w:tcW w:w="2970" w:type="dxa"/>
            <w:tcBorders>
              <w:top w:val="nil"/>
              <w:left w:val="nil"/>
              <w:bottom w:val="single" w:color="auto" w:sz="4" w:space="0"/>
              <w:right w:val="single" w:color="auto" w:sz="4" w:space="0"/>
            </w:tcBorders>
            <w:shd w:val="clear" w:color="auto" w:fill="auto"/>
            <w:hideMark/>
          </w:tcPr>
          <w:p w:rsidRPr="002D6E2C" w:rsidR="00ED21F0" w:rsidP="00E92BA0" w:rsidRDefault="00ED21F0" w14:paraId="13A2BB93" w14:textId="77777777">
            <w:pPr>
              <w:rPr>
                <w:rFonts w:eastAsia="Times New Roman"/>
                <w:color w:val="000000"/>
                <w:lang w:eastAsia="en-ZA"/>
              </w:rPr>
            </w:pPr>
            <w:r w:rsidRPr="002D6E2C">
              <w:rPr>
                <w:rFonts w:eastAsia="Times New Roman"/>
                <w:color w:val="000000"/>
                <w:lang w:eastAsia="en-ZA"/>
              </w:rPr>
              <w:t>Optional</w:t>
            </w:r>
          </w:p>
        </w:tc>
        <w:tc>
          <w:tcPr>
            <w:tcW w:w="1800" w:type="dxa"/>
            <w:tcBorders>
              <w:top w:val="nil"/>
              <w:left w:val="nil"/>
              <w:bottom w:val="single" w:color="auto" w:sz="4" w:space="0"/>
              <w:right w:val="single" w:color="auto" w:sz="4" w:space="0"/>
            </w:tcBorders>
          </w:tcPr>
          <w:p w:rsidRPr="002D6E2C" w:rsidR="00ED21F0" w:rsidP="00E92BA0" w:rsidRDefault="00360F21" w14:paraId="6502A0BC" w14:textId="77777777">
            <w:pPr>
              <w:jc w:val="center"/>
              <w:rPr>
                <w:rFonts w:eastAsia="Times New Roman"/>
                <w:color w:val="000000"/>
                <w:lang w:eastAsia="en-ZA"/>
              </w:rPr>
            </w:pPr>
            <w:r>
              <w:rPr>
                <w:rFonts w:eastAsia="Times New Roman"/>
                <w:color w:val="000000"/>
                <w:lang w:eastAsia="en-ZA"/>
              </w:rPr>
              <w:t>No</w:t>
            </w:r>
          </w:p>
        </w:tc>
      </w:tr>
      <w:tr w:rsidRPr="004C134C" w:rsidR="00ED21F0" w:rsidTr="004951CA" w14:paraId="191DDC61" w14:textId="77777777">
        <w:trPr>
          <w:trHeight w:val="9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ED21F0" w:rsidP="00E92BA0" w:rsidRDefault="00ED21F0" w14:paraId="32A794E0" w14:textId="77777777">
            <w:pPr>
              <w:rPr>
                <w:rFonts w:eastAsia="Times New Roman"/>
                <w:color w:val="000000"/>
                <w:lang w:eastAsia="en-ZA"/>
              </w:rPr>
            </w:pPr>
            <w:r w:rsidRPr="002D6E2C">
              <w:rPr>
                <w:rFonts w:eastAsia="Times New Roman"/>
                <w:color w:val="000000"/>
                <w:lang w:eastAsia="en-ZA"/>
              </w:rPr>
              <w:t>First Collection Date</w:t>
            </w:r>
          </w:p>
        </w:tc>
        <w:tc>
          <w:tcPr>
            <w:tcW w:w="2595" w:type="dxa"/>
            <w:tcBorders>
              <w:top w:val="nil"/>
              <w:left w:val="nil"/>
              <w:bottom w:val="single" w:color="auto" w:sz="4" w:space="0"/>
              <w:right w:val="single" w:color="auto" w:sz="4" w:space="0"/>
            </w:tcBorders>
            <w:shd w:val="clear" w:color="auto" w:fill="auto"/>
            <w:hideMark/>
          </w:tcPr>
          <w:p w:rsidRPr="002D6E2C" w:rsidR="00ED21F0" w:rsidP="00E92BA0" w:rsidRDefault="00ED21F0" w14:paraId="62071C41" w14:textId="77777777">
            <w:pPr>
              <w:rPr>
                <w:rFonts w:eastAsia="Times New Roman"/>
                <w:color w:val="000000"/>
                <w:lang w:eastAsia="en-ZA"/>
              </w:rPr>
            </w:pPr>
            <w:r w:rsidRPr="002D6E2C">
              <w:rPr>
                <w:rFonts w:eastAsia="Times New Roman"/>
                <w:color w:val="000000"/>
                <w:lang w:eastAsia="en-ZA"/>
              </w:rPr>
              <w:t xml:space="preserve">Earliest date in which the first collection can occur, also referred as commencement date </w:t>
            </w:r>
          </w:p>
        </w:tc>
        <w:tc>
          <w:tcPr>
            <w:tcW w:w="2970" w:type="dxa"/>
            <w:tcBorders>
              <w:top w:val="nil"/>
              <w:left w:val="nil"/>
              <w:bottom w:val="single" w:color="auto" w:sz="4" w:space="0"/>
              <w:right w:val="single" w:color="auto" w:sz="4" w:space="0"/>
            </w:tcBorders>
            <w:shd w:val="clear" w:color="auto" w:fill="auto"/>
            <w:hideMark/>
          </w:tcPr>
          <w:p w:rsidRPr="002D6E2C" w:rsidR="00ED21F0" w:rsidP="00E92BA0" w:rsidRDefault="00ED21F0" w14:paraId="45D3E35F" w14:textId="77777777">
            <w:pPr>
              <w:rPr>
                <w:rFonts w:eastAsia="Times New Roman"/>
                <w:color w:val="000000"/>
                <w:lang w:eastAsia="en-ZA"/>
              </w:rPr>
            </w:pPr>
            <w:r w:rsidRPr="002D6E2C">
              <w:rPr>
                <w:rFonts w:eastAsia="Times New Roman"/>
                <w:color w:val="000000"/>
                <w:lang w:eastAsia="en-ZA"/>
              </w:rPr>
              <w:t>Optional</w:t>
            </w:r>
          </w:p>
        </w:tc>
        <w:tc>
          <w:tcPr>
            <w:tcW w:w="1800" w:type="dxa"/>
            <w:tcBorders>
              <w:top w:val="nil"/>
              <w:left w:val="nil"/>
              <w:bottom w:val="single" w:color="auto" w:sz="4" w:space="0"/>
              <w:right w:val="single" w:color="auto" w:sz="4" w:space="0"/>
            </w:tcBorders>
          </w:tcPr>
          <w:p w:rsidRPr="00F4715C" w:rsidR="00ED21F0" w:rsidP="00E92BA0" w:rsidRDefault="00360F21" w14:paraId="6CC693B8" w14:textId="77777777">
            <w:pPr>
              <w:jc w:val="center"/>
              <w:rPr>
                <w:color w:val="000000"/>
              </w:rPr>
            </w:pPr>
            <w:r>
              <w:rPr>
                <w:rFonts w:eastAsia="Times New Roman"/>
                <w:color w:val="000000"/>
                <w:lang w:eastAsia="en-ZA"/>
              </w:rPr>
              <w:t>No</w:t>
            </w:r>
          </w:p>
        </w:tc>
      </w:tr>
      <w:tr w:rsidRPr="004C134C" w:rsidR="00ED21F0" w:rsidTr="004951CA" w14:paraId="2A569A89" w14:textId="77777777">
        <w:trPr>
          <w:trHeight w:val="6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ED21F0" w:rsidP="00E92BA0" w:rsidRDefault="00ED21F0" w14:paraId="299C2352" w14:textId="77777777">
            <w:pPr>
              <w:rPr>
                <w:rFonts w:eastAsia="Times New Roman"/>
                <w:color w:val="000000"/>
                <w:lang w:eastAsia="en-ZA"/>
              </w:rPr>
            </w:pPr>
            <w:r w:rsidRPr="002D6E2C">
              <w:rPr>
                <w:rFonts w:eastAsia="Times New Roman"/>
                <w:color w:val="000000"/>
                <w:lang w:eastAsia="en-ZA"/>
              </w:rPr>
              <w:t>Instalment Amount</w:t>
            </w:r>
          </w:p>
        </w:tc>
        <w:tc>
          <w:tcPr>
            <w:tcW w:w="2595" w:type="dxa"/>
            <w:tcBorders>
              <w:top w:val="nil"/>
              <w:left w:val="nil"/>
              <w:bottom w:val="single" w:color="auto" w:sz="4" w:space="0"/>
              <w:right w:val="single" w:color="auto" w:sz="4" w:space="0"/>
            </w:tcBorders>
            <w:shd w:val="clear" w:color="auto" w:fill="auto"/>
            <w:hideMark/>
          </w:tcPr>
          <w:p w:rsidRPr="002D6E2C" w:rsidR="00ED21F0" w:rsidP="00E92BA0" w:rsidRDefault="00ED21F0" w14:paraId="6603CF76" w14:textId="77777777">
            <w:pPr>
              <w:rPr>
                <w:rFonts w:eastAsia="Times New Roman"/>
                <w:color w:val="000000"/>
                <w:lang w:eastAsia="en-ZA"/>
              </w:rPr>
            </w:pPr>
            <w:r w:rsidRPr="002D6E2C">
              <w:rPr>
                <w:rFonts w:eastAsia="Times New Roman"/>
                <w:color w:val="000000"/>
                <w:lang w:eastAsia="en-ZA"/>
              </w:rPr>
              <w:t>The regular collection amount</w:t>
            </w:r>
          </w:p>
        </w:tc>
        <w:tc>
          <w:tcPr>
            <w:tcW w:w="2970" w:type="dxa"/>
            <w:tcBorders>
              <w:top w:val="nil"/>
              <w:left w:val="nil"/>
              <w:bottom w:val="single" w:color="auto" w:sz="4" w:space="0"/>
              <w:right w:val="single" w:color="auto" w:sz="4" w:space="0"/>
            </w:tcBorders>
            <w:shd w:val="clear" w:color="auto" w:fill="auto"/>
            <w:hideMark/>
          </w:tcPr>
          <w:p w:rsidRPr="002D6E2C" w:rsidR="00ED21F0" w:rsidP="00E92BA0" w:rsidRDefault="00ED21F0" w14:paraId="3B3AD76E" w14:textId="77777777">
            <w:pPr>
              <w:rPr>
                <w:rFonts w:eastAsia="Times New Roman"/>
                <w:color w:val="000000"/>
                <w:lang w:eastAsia="en-ZA"/>
              </w:rPr>
            </w:pPr>
            <w:r>
              <w:rPr>
                <w:rFonts w:eastAsia="Times New Roman"/>
                <w:color w:val="000000"/>
                <w:lang w:eastAsia="en-ZA"/>
              </w:rPr>
              <w:t>Mandatory for Variable &amp; Fixed mandate types</w:t>
            </w:r>
          </w:p>
        </w:tc>
        <w:tc>
          <w:tcPr>
            <w:tcW w:w="1800" w:type="dxa"/>
            <w:tcBorders>
              <w:top w:val="nil"/>
              <w:left w:val="nil"/>
              <w:bottom w:val="single" w:color="auto" w:sz="4" w:space="0"/>
              <w:right w:val="single" w:color="auto" w:sz="4" w:space="0"/>
            </w:tcBorders>
          </w:tcPr>
          <w:p w:rsidRPr="00F4715C" w:rsidR="00ED21F0" w:rsidP="00E92BA0" w:rsidRDefault="00ED21F0" w14:paraId="5B677093" w14:textId="77777777">
            <w:pPr>
              <w:jc w:val="center"/>
              <w:rPr>
                <w:color w:val="000000"/>
              </w:rPr>
            </w:pPr>
            <w:r>
              <w:rPr>
                <w:rFonts w:eastAsia="Times New Roman"/>
                <w:color w:val="000000"/>
                <w:lang w:eastAsia="en-ZA"/>
              </w:rPr>
              <w:t>Yes</w:t>
            </w:r>
            <w:r w:rsidR="00360F21">
              <w:rPr>
                <w:rFonts w:eastAsia="Times New Roman"/>
                <w:color w:val="000000"/>
                <w:lang w:eastAsia="en-ZA"/>
              </w:rPr>
              <w:t xml:space="preserve"> - for Variable &amp; Fixed mandate types</w:t>
            </w:r>
          </w:p>
        </w:tc>
      </w:tr>
      <w:tr w:rsidRPr="004C134C" w:rsidR="00ED21F0" w:rsidTr="004951CA" w14:paraId="29D65BCE" w14:textId="77777777">
        <w:trPr>
          <w:trHeight w:val="9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ED21F0" w:rsidP="00E92BA0" w:rsidRDefault="00ED21F0" w14:paraId="57733928" w14:textId="77777777">
            <w:pPr>
              <w:rPr>
                <w:rFonts w:eastAsia="Times New Roman"/>
                <w:color w:val="000000"/>
                <w:lang w:eastAsia="en-ZA"/>
              </w:rPr>
            </w:pPr>
            <w:r w:rsidRPr="002D6E2C">
              <w:rPr>
                <w:rFonts w:eastAsia="Times New Roman"/>
                <w:color w:val="000000"/>
                <w:lang w:eastAsia="en-ZA"/>
              </w:rPr>
              <w:t xml:space="preserve">Maximum Collection Amount </w:t>
            </w:r>
          </w:p>
        </w:tc>
        <w:tc>
          <w:tcPr>
            <w:tcW w:w="2595" w:type="dxa"/>
            <w:tcBorders>
              <w:top w:val="nil"/>
              <w:left w:val="nil"/>
              <w:bottom w:val="single" w:color="auto" w:sz="4" w:space="0"/>
              <w:right w:val="single" w:color="auto" w:sz="4" w:space="0"/>
            </w:tcBorders>
            <w:shd w:val="clear" w:color="auto" w:fill="auto"/>
            <w:hideMark/>
          </w:tcPr>
          <w:p w:rsidRPr="002D6E2C" w:rsidR="00ED21F0" w:rsidP="00E92BA0" w:rsidRDefault="00ED21F0" w14:paraId="7A64A6FE" w14:textId="77777777">
            <w:pPr>
              <w:rPr>
                <w:rFonts w:eastAsia="Times New Roman"/>
                <w:color w:val="000000"/>
                <w:lang w:eastAsia="en-ZA"/>
              </w:rPr>
            </w:pPr>
            <w:r w:rsidRPr="002D6E2C">
              <w:rPr>
                <w:rFonts w:cs="Arial"/>
              </w:rPr>
              <w:t xml:space="preserve">The maximum amount that the User/Creditor is allowed to Collect per Debit Payment Instruction within the Frequency as mandated by the Payer/Debtor. </w:t>
            </w:r>
          </w:p>
        </w:tc>
        <w:tc>
          <w:tcPr>
            <w:tcW w:w="2970" w:type="dxa"/>
            <w:tcBorders>
              <w:top w:val="nil"/>
              <w:left w:val="nil"/>
              <w:bottom w:val="single" w:color="auto" w:sz="4" w:space="0"/>
              <w:right w:val="single" w:color="auto" w:sz="4" w:space="0"/>
            </w:tcBorders>
            <w:shd w:val="clear" w:color="auto" w:fill="auto"/>
            <w:hideMark/>
          </w:tcPr>
          <w:p w:rsidRPr="002D6E2C" w:rsidR="00ED21F0" w:rsidP="00E92BA0" w:rsidRDefault="00ED21F0" w14:paraId="02675AF5" w14:textId="77777777">
            <w:pPr>
              <w:rPr>
                <w:rFonts w:eastAsia="Times New Roman"/>
                <w:color w:val="000000"/>
                <w:lang w:eastAsia="en-ZA"/>
              </w:rPr>
            </w:pPr>
            <w:r w:rsidRPr="005F1FAD">
              <w:rPr>
                <w:rFonts w:eastAsia="Times New Roman"/>
                <w:color w:val="000000"/>
                <w:lang w:eastAsia="en-ZA"/>
              </w:rPr>
              <w:t xml:space="preserve">Mandatory for </w:t>
            </w:r>
            <w:r w:rsidRPr="00A570CD">
              <w:rPr>
                <w:color w:val="000000"/>
              </w:rPr>
              <w:t xml:space="preserve">Usage mandate type </w:t>
            </w:r>
            <w:r>
              <w:rPr>
                <w:color w:val="000000"/>
              </w:rPr>
              <w:t>, optional for Variable and Fixed</w:t>
            </w:r>
          </w:p>
        </w:tc>
        <w:tc>
          <w:tcPr>
            <w:tcW w:w="1800" w:type="dxa"/>
            <w:tcBorders>
              <w:top w:val="nil"/>
              <w:left w:val="nil"/>
              <w:bottom w:val="single" w:color="auto" w:sz="4" w:space="0"/>
              <w:right w:val="single" w:color="auto" w:sz="4" w:space="0"/>
            </w:tcBorders>
          </w:tcPr>
          <w:p w:rsidRPr="00F4715C" w:rsidR="00ED21F0" w:rsidP="00E92BA0" w:rsidRDefault="00ED21F0" w14:paraId="52192612" w14:textId="77777777">
            <w:pPr>
              <w:jc w:val="center"/>
              <w:rPr>
                <w:color w:val="000000"/>
              </w:rPr>
            </w:pPr>
            <w:r>
              <w:rPr>
                <w:rFonts w:eastAsia="Times New Roman"/>
                <w:color w:val="000000"/>
                <w:lang w:eastAsia="en-ZA"/>
              </w:rPr>
              <w:t xml:space="preserve">Yes </w:t>
            </w:r>
            <w:r w:rsidR="00360F21">
              <w:rPr>
                <w:rFonts w:eastAsia="Times New Roman"/>
                <w:color w:val="000000"/>
                <w:lang w:eastAsia="en-ZA"/>
              </w:rPr>
              <w:t xml:space="preserve">- </w:t>
            </w:r>
            <w:r w:rsidRPr="005F1FAD" w:rsidR="00360F21">
              <w:rPr>
                <w:rFonts w:eastAsia="Times New Roman"/>
                <w:color w:val="000000"/>
                <w:lang w:eastAsia="en-ZA"/>
              </w:rPr>
              <w:t xml:space="preserve">for </w:t>
            </w:r>
            <w:r w:rsidRPr="00A570CD" w:rsidR="00360F21">
              <w:rPr>
                <w:color w:val="000000"/>
              </w:rPr>
              <w:t>Usage mandate type</w:t>
            </w:r>
          </w:p>
        </w:tc>
      </w:tr>
      <w:tr w:rsidRPr="004C134C" w:rsidR="00ED21F0" w:rsidTr="004951CA" w14:paraId="6499DA0D" w14:textId="77777777">
        <w:trPr>
          <w:trHeight w:val="615"/>
        </w:trPr>
        <w:tc>
          <w:tcPr>
            <w:tcW w:w="1640" w:type="dxa"/>
            <w:tcBorders>
              <w:top w:val="nil"/>
              <w:left w:val="single" w:color="auto" w:sz="4" w:space="0"/>
              <w:bottom w:val="single" w:color="auto" w:sz="4" w:space="0"/>
              <w:right w:val="single" w:color="auto" w:sz="4" w:space="0"/>
            </w:tcBorders>
            <w:shd w:val="clear" w:color="auto" w:fill="auto"/>
            <w:hideMark/>
          </w:tcPr>
          <w:p w:rsidRPr="002D6E2C" w:rsidR="00ED21F0" w:rsidP="00E92BA0" w:rsidRDefault="00ED21F0" w14:paraId="1F8CC175" w14:textId="77777777">
            <w:pPr>
              <w:rPr>
                <w:rFonts w:eastAsia="Times New Roman"/>
                <w:color w:val="000000"/>
                <w:lang w:eastAsia="en-ZA"/>
              </w:rPr>
            </w:pPr>
            <w:r w:rsidRPr="002D6E2C">
              <w:rPr>
                <w:rFonts w:eastAsia="Times New Roman"/>
                <w:color w:val="000000"/>
                <w:lang w:eastAsia="en-ZA"/>
              </w:rPr>
              <w:t>Adjustment Category</w:t>
            </w:r>
          </w:p>
        </w:tc>
        <w:tc>
          <w:tcPr>
            <w:tcW w:w="2595" w:type="dxa"/>
            <w:tcBorders>
              <w:top w:val="nil"/>
              <w:left w:val="nil"/>
              <w:bottom w:val="single" w:color="auto" w:sz="4" w:space="0"/>
              <w:right w:val="single" w:color="auto" w:sz="4" w:space="0"/>
            </w:tcBorders>
            <w:shd w:val="clear" w:color="auto" w:fill="auto"/>
            <w:hideMark/>
          </w:tcPr>
          <w:p w:rsidRPr="002D6E2C" w:rsidR="00ED21F0" w:rsidP="00E92BA0" w:rsidRDefault="00ED21F0" w14:paraId="75E67440" w14:textId="77777777">
            <w:pPr>
              <w:rPr>
                <w:rFonts w:eastAsia="Times New Roman"/>
                <w:color w:val="000000"/>
                <w:lang w:eastAsia="en-ZA"/>
              </w:rPr>
            </w:pPr>
            <w:r w:rsidRPr="002D6E2C">
              <w:rPr>
                <w:rFonts w:eastAsia="Times New Roman"/>
                <w:color w:val="000000"/>
                <w:lang w:eastAsia="en-ZA"/>
              </w:rPr>
              <w:t xml:space="preserve">Refers to the ability to adjust the Instalment Amount and Maximum </w:t>
            </w:r>
            <w:r w:rsidRPr="002D6E2C">
              <w:rPr>
                <w:rFonts w:eastAsia="Times New Roman"/>
                <w:color w:val="000000"/>
                <w:lang w:eastAsia="en-ZA"/>
              </w:rPr>
              <w:t xml:space="preserve">Collection Amount. </w:t>
            </w:r>
            <w:r w:rsidRPr="007B2640">
              <w:rPr>
                <w:rFonts w:eastAsia="Times New Roman"/>
                <w:color w:val="000000"/>
                <w:lang w:eastAsia="en-ZA"/>
              </w:rPr>
              <w:t>(Never</w:t>
            </w:r>
            <w:r w:rsidRPr="00ED00E4">
              <w:rPr>
                <w:rFonts w:eastAsia="Times New Roman"/>
                <w:color w:val="000000"/>
                <w:lang w:eastAsia="en-ZA"/>
              </w:rPr>
              <w:t>, Quarterly</w:t>
            </w:r>
            <w:r w:rsidRPr="007B2640">
              <w:rPr>
                <w:rFonts w:eastAsia="Times New Roman"/>
                <w:color w:val="000000"/>
                <w:lang w:eastAsia="en-ZA"/>
              </w:rPr>
              <w:t>, Bi-annually, Annually,</w:t>
            </w:r>
            <w:r>
              <w:rPr>
                <w:rFonts w:eastAsia="Times New Roman"/>
                <w:color w:val="000000"/>
                <w:lang w:eastAsia="en-ZA"/>
              </w:rPr>
              <w:t xml:space="preserve"> </w:t>
            </w:r>
            <w:r w:rsidRPr="007B2640">
              <w:rPr>
                <w:rFonts w:eastAsia="Times New Roman"/>
                <w:color w:val="000000"/>
                <w:lang w:eastAsia="en-ZA"/>
              </w:rPr>
              <w:t>Repo)</w:t>
            </w:r>
          </w:p>
        </w:tc>
        <w:tc>
          <w:tcPr>
            <w:tcW w:w="2970" w:type="dxa"/>
            <w:tcBorders>
              <w:top w:val="nil"/>
              <w:left w:val="nil"/>
              <w:bottom w:val="single" w:color="auto" w:sz="4" w:space="0"/>
              <w:right w:val="single" w:color="auto" w:sz="4" w:space="0"/>
            </w:tcBorders>
            <w:shd w:val="clear" w:color="auto" w:fill="auto"/>
            <w:hideMark/>
          </w:tcPr>
          <w:p w:rsidRPr="002D6E2C" w:rsidR="00ED21F0" w:rsidP="00E92BA0" w:rsidRDefault="00ED21F0" w14:paraId="2506B7C8" w14:textId="77777777">
            <w:pPr>
              <w:rPr>
                <w:rFonts w:eastAsia="Times New Roman"/>
                <w:color w:val="000000"/>
                <w:lang w:eastAsia="en-ZA"/>
              </w:rPr>
            </w:pPr>
            <w:r>
              <w:rPr>
                <w:rFonts w:eastAsia="Times New Roman"/>
                <w:color w:val="000000"/>
                <w:lang w:eastAsia="en-ZA"/>
              </w:rPr>
              <w:t>Optional</w:t>
            </w:r>
          </w:p>
        </w:tc>
        <w:tc>
          <w:tcPr>
            <w:tcW w:w="1800" w:type="dxa"/>
            <w:tcBorders>
              <w:top w:val="nil"/>
              <w:left w:val="nil"/>
              <w:bottom w:val="single" w:color="auto" w:sz="4" w:space="0"/>
              <w:right w:val="single" w:color="auto" w:sz="4" w:space="0"/>
            </w:tcBorders>
          </w:tcPr>
          <w:p w:rsidRPr="002D6E2C" w:rsidR="00ED21F0" w:rsidP="00E92BA0" w:rsidRDefault="00ED21F0" w14:paraId="0DC5494D" w14:textId="77777777">
            <w:pPr>
              <w:jc w:val="center"/>
              <w:rPr>
                <w:rFonts w:eastAsia="Times New Roman"/>
                <w:color w:val="000000"/>
                <w:lang w:eastAsia="en-ZA"/>
              </w:rPr>
            </w:pPr>
            <w:r w:rsidRPr="008C3299">
              <w:rPr>
                <w:rFonts w:eastAsia="Times New Roman"/>
                <w:color w:val="000000"/>
                <w:lang w:eastAsia="en-ZA"/>
              </w:rPr>
              <w:t>No</w:t>
            </w:r>
          </w:p>
        </w:tc>
      </w:tr>
      <w:tr w:rsidRPr="004C134C" w:rsidR="00ED21F0" w:rsidTr="00F0135A" w14:paraId="5D7FC0FF" w14:textId="77777777">
        <w:trPr>
          <w:trHeight w:val="12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ED21F0" w:rsidP="00E92BA0" w:rsidRDefault="00ED21F0" w14:paraId="7D4EFEB5" w14:textId="77777777">
            <w:pPr>
              <w:rPr>
                <w:rFonts w:eastAsia="Times New Roman"/>
                <w:color w:val="000000"/>
                <w:lang w:eastAsia="en-ZA"/>
              </w:rPr>
            </w:pPr>
            <w:r w:rsidRPr="002D6E2C">
              <w:rPr>
                <w:rFonts w:eastAsia="Times New Roman"/>
                <w:color w:val="000000"/>
                <w:lang w:eastAsia="en-ZA"/>
              </w:rPr>
              <w:t>Adjustment Amount</w:t>
            </w:r>
          </w:p>
        </w:tc>
        <w:tc>
          <w:tcPr>
            <w:tcW w:w="2595" w:type="dxa"/>
            <w:tcBorders>
              <w:top w:val="nil"/>
              <w:left w:val="nil"/>
              <w:bottom w:val="single" w:color="auto" w:sz="4" w:space="0"/>
              <w:right w:val="single" w:color="auto" w:sz="4" w:space="0"/>
            </w:tcBorders>
            <w:shd w:val="clear" w:color="auto" w:fill="auto"/>
            <w:hideMark/>
          </w:tcPr>
          <w:p w:rsidRPr="002D6E2C" w:rsidR="00ED21F0" w:rsidP="00E92BA0" w:rsidRDefault="00ED21F0" w14:paraId="5A8E6BB9" w14:textId="77777777">
            <w:pPr>
              <w:rPr>
                <w:rFonts w:eastAsia="Times New Roman"/>
                <w:color w:val="000000"/>
                <w:lang w:eastAsia="en-ZA"/>
              </w:rPr>
            </w:pPr>
            <w:r w:rsidRPr="002D6E2C">
              <w:rPr>
                <w:rFonts w:eastAsia="Times New Roman"/>
                <w:color w:val="000000"/>
                <w:lang w:eastAsia="en-ZA"/>
              </w:rPr>
              <w:t>Amount that the Instalment Amount and Maximum Collection Amount can be adjusted based on Adjustment Category. This value can be negative.</w:t>
            </w:r>
          </w:p>
        </w:tc>
        <w:tc>
          <w:tcPr>
            <w:tcW w:w="2970" w:type="dxa"/>
            <w:tcBorders>
              <w:top w:val="nil"/>
              <w:left w:val="nil"/>
              <w:bottom w:val="single" w:color="auto" w:sz="4" w:space="0"/>
              <w:right w:val="single" w:color="auto" w:sz="4" w:space="0"/>
            </w:tcBorders>
            <w:shd w:val="clear" w:color="auto" w:fill="auto"/>
            <w:hideMark/>
          </w:tcPr>
          <w:p w:rsidRPr="002D6E2C" w:rsidR="00ED21F0" w:rsidP="00E92BA0" w:rsidRDefault="00ED21F0" w14:paraId="24C78FB8" w14:textId="77777777">
            <w:pPr>
              <w:rPr>
                <w:rFonts w:eastAsia="Times New Roman"/>
                <w:color w:val="000000"/>
                <w:lang w:eastAsia="en-ZA"/>
              </w:rPr>
            </w:pPr>
            <w:r w:rsidRPr="004B6596">
              <w:rPr>
                <w:rFonts w:eastAsia="Times New Roman"/>
                <w:color w:val="000000"/>
                <w:lang w:eastAsia="en-ZA"/>
              </w:rPr>
              <w:t>Optional</w:t>
            </w:r>
          </w:p>
        </w:tc>
        <w:tc>
          <w:tcPr>
            <w:tcW w:w="1800" w:type="dxa"/>
            <w:tcBorders>
              <w:top w:val="nil"/>
              <w:left w:val="nil"/>
              <w:bottom w:val="single" w:color="auto" w:sz="4" w:space="0"/>
              <w:right w:val="single" w:color="auto" w:sz="4" w:space="0"/>
            </w:tcBorders>
            <w:shd w:val="clear" w:color="auto" w:fill="auto"/>
          </w:tcPr>
          <w:p w:rsidRPr="002D6E2C" w:rsidR="00ED21F0" w:rsidP="00E92BA0" w:rsidRDefault="00ED21F0" w14:paraId="16E154D2" w14:textId="77777777">
            <w:pPr>
              <w:jc w:val="center"/>
              <w:rPr>
                <w:rFonts w:ascii="Arial" w:hAnsi="Arial" w:eastAsia="Times New Roman"/>
                <w:color w:val="000000"/>
                <w:lang w:val="en-GB" w:eastAsia="en-ZA"/>
              </w:rPr>
            </w:pPr>
            <w:r w:rsidRPr="008C3299">
              <w:rPr>
                <w:rFonts w:eastAsia="Times New Roman"/>
                <w:color w:val="000000"/>
                <w:lang w:eastAsia="en-ZA"/>
              </w:rPr>
              <w:t>No</w:t>
            </w:r>
          </w:p>
        </w:tc>
      </w:tr>
      <w:tr w:rsidRPr="004C134C" w:rsidR="00ED21F0" w:rsidTr="00F0135A" w14:paraId="78BDBA03" w14:textId="77777777">
        <w:trPr>
          <w:trHeight w:val="12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ED21F0" w:rsidP="00E92BA0" w:rsidRDefault="00ED21F0" w14:paraId="091BE622" w14:textId="77777777">
            <w:pPr>
              <w:rPr>
                <w:rFonts w:eastAsia="Times New Roman"/>
                <w:color w:val="000000"/>
                <w:lang w:eastAsia="en-ZA"/>
              </w:rPr>
            </w:pPr>
            <w:r w:rsidRPr="002D6E2C">
              <w:rPr>
                <w:rFonts w:eastAsia="Times New Roman"/>
                <w:color w:val="000000"/>
                <w:lang w:eastAsia="en-ZA"/>
              </w:rPr>
              <w:t>Adjustment Rate</w:t>
            </w:r>
          </w:p>
        </w:tc>
        <w:tc>
          <w:tcPr>
            <w:tcW w:w="2595" w:type="dxa"/>
            <w:tcBorders>
              <w:top w:val="nil"/>
              <w:left w:val="nil"/>
              <w:bottom w:val="single" w:color="auto" w:sz="4" w:space="0"/>
              <w:right w:val="single" w:color="auto" w:sz="4" w:space="0"/>
            </w:tcBorders>
            <w:shd w:val="clear" w:color="auto" w:fill="auto"/>
            <w:hideMark/>
          </w:tcPr>
          <w:p w:rsidRPr="002D6E2C" w:rsidR="00ED21F0" w:rsidP="00E92BA0" w:rsidRDefault="00ED21F0" w14:paraId="0E58649F" w14:textId="77777777">
            <w:pPr>
              <w:rPr>
                <w:rFonts w:eastAsia="Times New Roman"/>
                <w:color w:val="000000"/>
                <w:lang w:eastAsia="en-ZA"/>
              </w:rPr>
            </w:pPr>
            <w:r w:rsidRPr="002D6E2C">
              <w:rPr>
                <w:rFonts w:eastAsia="Times New Roman"/>
                <w:color w:val="000000"/>
                <w:lang w:eastAsia="en-ZA"/>
              </w:rPr>
              <w:t>Rate that the Instalment Amount and Maximum Collection Amount can be adjusted based on Adjustment Category. This value can be negative.</w:t>
            </w:r>
          </w:p>
        </w:tc>
        <w:tc>
          <w:tcPr>
            <w:tcW w:w="2970" w:type="dxa"/>
            <w:tcBorders>
              <w:top w:val="nil"/>
              <w:left w:val="nil"/>
              <w:bottom w:val="single" w:color="auto" w:sz="4" w:space="0"/>
              <w:right w:val="single" w:color="auto" w:sz="4" w:space="0"/>
            </w:tcBorders>
            <w:shd w:val="clear" w:color="auto" w:fill="auto"/>
            <w:hideMark/>
          </w:tcPr>
          <w:p w:rsidRPr="002D6E2C" w:rsidR="00ED21F0" w:rsidP="00E92BA0" w:rsidRDefault="00ED21F0" w14:paraId="7018D910" w14:textId="77777777">
            <w:pPr>
              <w:rPr>
                <w:rFonts w:eastAsia="Times New Roman"/>
                <w:color w:val="000000"/>
                <w:lang w:eastAsia="en-ZA"/>
              </w:rPr>
            </w:pPr>
            <w:r w:rsidRPr="009C61F8">
              <w:rPr>
                <w:rFonts w:eastAsia="Times New Roman"/>
                <w:color w:val="000000"/>
                <w:lang w:eastAsia="en-ZA"/>
              </w:rPr>
              <w:t>Optional</w:t>
            </w:r>
          </w:p>
        </w:tc>
        <w:tc>
          <w:tcPr>
            <w:tcW w:w="1800" w:type="dxa"/>
            <w:tcBorders>
              <w:top w:val="nil"/>
              <w:left w:val="nil"/>
              <w:bottom w:val="single" w:color="auto" w:sz="4" w:space="0"/>
              <w:right w:val="single" w:color="auto" w:sz="4" w:space="0"/>
            </w:tcBorders>
            <w:shd w:val="clear" w:color="auto" w:fill="auto"/>
          </w:tcPr>
          <w:p w:rsidRPr="00F0135A" w:rsidR="00ED21F0" w:rsidP="00E92BA0" w:rsidRDefault="00ED21F0" w14:paraId="044C2896" w14:textId="77777777">
            <w:pPr>
              <w:jc w:val="center"/>
              <w:rPr>
                <w:rFonts w:eastAsia="Times New Roman"/>
                <w:color w:val="000000"/>
                <w:lang w:eastAsia="en-ZA"/>
              </w:rPr>
            </w:pPr>
            <w:r w:rsidRPr="008C3299">
              <w:rPr>
                <w:rFonts w:eastAsia="Times New Roman"/>
                <w:color w:val="000000"/>
                <w:lang w:eastAsia="en-ZA"/>
              </w:rPr>
              <w:t>No</w:t>
            </w:r>
          </w:p>
        </w:tc>
      </w:tr>
      <w:tr w:rsidRPr="004C134C" w:rsidR="00D521C9" w:rsidTr="00D97AD8" w14:paraId="62C1A88B" w14:textId="77777777">
        <w:trPr>
          <w:trHeight w:val="1639"/>
        </w:trPr>
        <w:tc>
          <w:tcPr>
            <w:tcW w:w="1640" w:type="dxa"/>
            <w:tcBorders>
              <w:top w:val="nil"/>
              <w:left w:val="single" w:color="auto" w:sz="4" w:space="0"/>
              <w:bottom w:val="single" w:color="auto" w:sz="4" w:space="0"/>
              <w:right w:val="single" w:color="auto" w:sz="4" w:space="0"/>
            </w:tcBorders>
            <w:shd w:val="clear" w:color="auto" w:fill="auto"/>
            <w:hideMark/>
          </w:tcPr>
          <w:p w:rsidRPr="002D6E2C" w:rsidR="00D521C9" w:rsidP="00E92BA0" w:rsidRDefault="00D521C9" w14:paraId="2195F5C9" w14:textId="77777777">
            <w:pPr>
              <w:rPr>
                <w:rFonts w:eastAsia="Times New Roman"/>
                <w:color w:val="000000"/>
                <w:lang w:eastAsia="en-ZA"/>
              </w:rPr>
            </w:pPr>
            <w:r w:rsidRPr="002D6E2C">
              <w:rPr>
                <w:rFonts w:eastAsia="Times New Roman"/>
                <w:color w:val="000000"/>
                <w:lang w:eastAsia="en-ZA"/>
              </w:rPr>
              <w:t>Collection Day</w:t>
            </w:r>
          </w:p>
        </w:tc>
        <w:tc>
          <w:tcPr>
            <w:tcW w:w="2595" w:type="dxa"/>
            <w:tcBorders>
              <w:top w:val="nil"/>
              <w:left w:val="nil"/>
              <w:bottom w:val="single" w:color="auto" w:sz="4" w:space="0"/>
              <w:right w:val="single" w:color="auto" w:sz="4" w:space="0"/>
            </w:tcBorders>
            <w:shd w:val="clear" w:color="auto" w:fill="auto"/>
            <w:hideMark/>
          </w:tcPr>
          <w:p w:rsidRPr="002D6E2C" w:rsidR="00D521C9" w:rsidP="00E92BA0" w:rsidRDefault="00D521C9" w14:paraId="1102DAB1" w14:textId="77777777">
            <w:pPr>
              <w:rPr>
                <w:rFonts w:eastAsia="Times New Roman"/>
                <w:color w:val="000000"/>
                <w:lang w:eastAsia="en-ZA"/>
              </w:rPr>
            </w:pPr>
            <w:r w:rsidRPr="002D6E2C">
              <w:rPr>
                <w:rFonts w:eastAsia="Times New Roman"/>
                <w:color w:val="000000"/>
                <w:lang w:eastAsia="en-ZA"/>
              </w:rPr>
              <w:t xml:space="preserve">Action </w:t>
            </w:r>
            <w:r w:rsidRPr="002D6E2C" w:rsidR="00D16C03">
              <w:rPr>
                <w:rFonts w:eastAsia="Times New Roman"/>
                <w:color w:val="000000"/>
                <w:lang w:eastAsia="en-ZA"/>
              </w:rPr>
              <w:t>da</w:t>
            </w:r>
            <w:r w:rsidR="00D16C03">
              <w:rPr>
                <w:rFonts w:eastAsia="Times New Roman"/>
                <w:color w:val="000000"/>
                <w:lang w:eastAsia="en-ZA"/>
              </w:rPr>
              <w:t>y</w:t>
            </w:r>
            <w:r w:rsidRPr="002D6E2C" w:rsidR="00D16C03">
              <w:rPr>
                <w:rFonts w:eastAsia="Times New Roman"/>
                <w:color w:val="000000"/>
                <w:lang w:eastAsia="en-ZA"/>
              </w:rPr>
              <w:t xml:space="preserve"> </w:t>
            </w:r>
            <w:r w:rsidRPr="002D6E2C">
              <w:rPr>
                <w:rFonts w:eastAsia="Times New Roman"/>
                <w:color w:val="000000"/>
                <w:lang w:eastAsia="en-ZA"/>
              </w:rPr>
              <w:t>– Payer's/Creditor’s preferred recurring day for collection from bank account. Relative to Frequency.</w:t>
            </w:r>
          </w:p>
        </w:tc>
        <w:tc>
          <w:tcPr>
            <w:tcW w:w="2970" w:type="dxa"/>
            <w:tcBorders>
              <w:top w:val="nil"/>
              <w:left w:val="nil"/>
              <w:bottom w:val="single" w:color="auto" w:sz="4" w:space="0"/>
              <w:right w:val="single" w:color="auto" w:sz="4" w:space="0"/>
            </w:tcBorders>
            <w:shd w:val="clear" w:color="auto" w:fill="auto"/>
            <w:hideMark/>
          </w:tcPr>
          <w:p w:rsidRPr="002D6E2C" w:rsidR="00D521C9" w:rsidP="00E92BA0" w:rsidRDefault="00D521C9" w14:paraId="358C7465" w14:textId="77777777">
            <w:pPr>
              <w:rPr>
                <w:rFonts w:eastAsia="Times New Roman"/>
                <w:color w:val="000000"/>
                <w:lang w:eastAsia="en-ZA"/>
              </w:rPr>
            </w:pPr>
            <w:r w:rsidRPr="002D6E2C">
              <w:rPr>
                <w:rFonts w:eastAsia="Times New Roman"/>
                <w:color w:val="000000"/>
                <w:lang w:eastAsia="en-ZA"/>
              </w:rPr>
              <w:t>Mandatory for presentment</w:t>
            </w:r>
          </w:p>
        </w:tc>
        <w:tc>
          <w:tcPr>
            <w:tcW w:w="1800" w:type="dxa"/>
            <w:tcBorders>
              <w:top w:val="nil"/>
              <w:left w:val="nil"/>
              <w:bottom w:val="single" w:color="auto" w:sz="4" w:space="0"/>
              <w:right w:val="single" w:color="auto" w:sz="4" w:space="0"/>
            </w:tcBorders>
          </w:tcPr>
          <w:p w:rsidRPr="00F4715C" w:rsidR="00D521C9" w:rsidP="00E92BA0" w:rsidRDefault="00D521C9" w14:paraId="685A1417" w14:textId="77777777">
            <w:pPr>
              <w:jc w:val="center"/>
              <w:rPr>
                <w:color w:val="000000"/>
              </w:rPr>
            </w:pPr>
            <w:r>
              <w:rPr>
                <w:rFonts w:eastAsia="Times New Roman"/>
                <w:color w:val="000000"/>
                <w:lang w:eastAsia="en-ZA"/>
              </w:rPr>
              <w:t>Yes</w:t>
            </w:r>
          </w:p>
        </w:tc>
      </w:tr>
      <w:tr w:rsidRPr="004C134C" w:rsidR="00D521C9" w:rsidTr="004951CA" w14:paraId="0E421BE4" w14:textId="77777777">
        <w:trPr>
          <w:trHeight w:val="12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D521C9" w:rsidP="00E92BA0" w:rsidRDefault="00D521C9" w14:paraId="3A6BD5CE" w14:textId="77777777">
            <w:pPr>
              <w:rPr>
                <w:rFonts w:eastAsia="Times New Roman"/>
                <w:color w:val="000000"/>
                <w:lang w:eastAsia="en-ZA"/>
              </w:rPr>
            </w:pPr>
            <w:r w:rsidRPr="002D6E2C">
              <w:rPr>
                <w:rFonts w:eastAsia="Times New Roman"/>
                <w:color w:val="000000"/>
                <w:lang w:eastAsia="en-ZA"/>
              </w:rPr>
              <w:t>Frequency</w:t>
            </w:r>
          </w:p>
        </w:tc>
        <w:tc>
          <w:tcPr>
            <w:tcW w:w="2595" w:type="dxa"/>
            <w:tcBorders>
              <w:top w:val="nil"/>
              <w:left w:val="nil"/>
              <w:bottom w:val="single" w:color="auto" w:sz="4" w:space="0"/>
              <w:right w:val="single" w:color="auto" w:sz="4" w:space="0"/>
            </w:tcBorders>
            <w:shd w:val="clear" w:color="auto" w:fill="auto"/>
            <w:hideMark/>
          </w:tcPr>
          <w:p w:rsidRPr="002D6E2C" w:rsidR="00D521C9" w:rsidP="00E92BA0" w:rsidRDefault="00D521C9" w14:paraId="55F61C99" w14:textId="77777777">
            <w:pPr>
              <w:rPr>
                <w:rFonts w:eastAsia="Times New Roman"/>
                <w:color w:val="000000"/>
                <w:lang w:eastAsia="en-ZA"/>
              </w:rPr>
            </w:pPr>
            <w:r w:rsidRPr="002D6E2C">
              <w:rPr>
                <w:rFonts w:eastAsia="Times New Roman"/>
                <w:color w:val="000000"/>
                <w:lang w:eastAsia="en-ZA"/>
              </w:rPr>
              <w:t>Frequency of collections (weekly, monthly, quarterly, annually, bi-annually, fortnightly, monthly by rule). Relative to Collection Day.</w:t>
            </w:r>
          </w:p>
        </w:tc>
        <w:tc>
          <w:tcPr>
            <w:tcW w:w="2970" w:type="dxa"/>
            <w:tcBorders>
              <w:top w:val="nil"/>
              <w:left w:val="nil"/>
              <w:bottom w:val="single" w:color="auto" w:sz="4" w:space="0"/>
              <w:right w:val="single" w:color="auto" w:sz="4" w:space="0"/>
            </w:tcBorders>
            <w:shd w:val="clear" w:color="auto" w:fill="auto"/>
            <w:hideMark/>
          </w:tcPr>
          <w:p w:rsidRPr="002D6E2C" w:rsidR="00D521C9" w:rsidP="00E92BA0" w:rsidRDefault="00D521C9" w14:paraId="5DB3EE79" w14:textId="77777777">
            <w:pPr>
              <w:rPr>
                <w:rFonts w:eastAsia="Times New Roman"/>
                <w:color w:val="000000"/>
                <w:lang w:eastAsia="en-ZA"/>
              </w:rPr>
            </w:pPr>
            <w:r w:rsidRPr="002D6E2C">
              <w:rPr>
                <w:rFonts w:eastAsia="Times New Roman"/>
                <w:color w:val="000000"/>
                <w:lang w:eastAsia="en-ZA"/>
              </w:rPr>
              <w:t>Mandatory for presentment</w:t>
            </w:r>
          </w:p>
        </w:tc>
        <w:tc>
          <w:tcPr>
            <w:tcW w:w="1800" w:type="dxa"/>
            <w:tcBorders>
              <w:top w:val="nil"/>
              <w:left w:val="nil"/>
              <w:bottom w:val="single" w:color="auto" w:sz="4" w:space="0"/>
              <w:right w:val="single" w:color="auto" w:sz="4" w:space="0"/>
            </w:tcBorders>
          </w:tcPr>
          <w:p w:rsidRPr="00D97AD8" w:rsidR="00D521C9" w:rsidP="00E92BA0" w:rsidRDefault="00502880" w14:paraId="5AD09071" w14:textId="77777777">
            <w:pPr>
              <w:jc w:val="center"/>
              <w:rPr>
                <w:rFonts w:eastAsia="Times New Roman"/>
                <w:lang w:eastAsia="en-ZA"/>
              </w:rPr>
            </w:pPr>
            <w:r w:rsidRPr="008C3299">
              <w:rPr>
                <w:rFonts w:eastAsia="Times New Roman"/>
                <w:color w:val="000000"/>
                <w:lang w:eastAsia="en-ZA"/>
              </w:rPr>
              <w:t>No</w:t>
            </w:r>
          </w:p>
        </w:tc>
      </w:tr>
      <w:tr w:rsidRPr="004C134C" w:rsidR="00D521C9" w:rsidTr="004951CA" w14:paraId="39C6E46B" w14:textId="77777777">
        <w:trPr>
          <w:trHeight w:val="615"/>
        </w:trPr>
        <w:tc>
          <w:tcPr>
            <w:tcW w:w="1640" w:type="dxa"/>
            <w:tcBorders>
              <w:top w:val="nil"/>
              <w:left w:val="single" w:color="auto" w:sz="4" w:space="0"/>
              <w:bottom w:val="single" w:color="auto" w:sz="4" w:space="0"/>
              <w:right w:val="single" w:color="auto" w:sz="4" w:space="0"/>
            </w:tcBorders>
            <w:shd w:val="clear" w:color="auto" w:fill="auto"/>
            <w:hideMark/>
          </w:tcPr>
          <w:p w:rsidRPr="002D6E2C" w:rsidR="00D521C9" w:rsidP="00E92BA0" w:rsidRDefault="00D521C9" w14:paraId="1934AF54" w14:textId="77777777">
            <w:pPr>
              <w:rPr>
                <w:rFonts w:eastAsia="Times New Roman"/>
                <w:color w:val="000000"/>
                <w:lang w:eastAsia="en-ZA"/>
              </w:rPr>
            </w:pPr>
            <w:r w:rsidRPr="002D6E2C">
              <w:rPr>
                <w:rFonts w:eastAsia="Times New Roman"/>
                <w:color w:val="000000"/>
                <w:lang w:eastAsia="en-ZA"/>
              </w:rPr>
              <w:t>Date Adjustment Rule Indicator</w:t>
            </w:r>
          </w:p>
        </w:tc>
        <w:tc>
          <w:tcPr>
            <w:tcW w:w="2595" w:type="dxa"/>
            <w:tcBorders>
              <w:top w:val="nil"/>
              <w:left w:val="nil"/>
              <w:bottom w:val="single" w:color="auto" w:sz="4" w:space="0"/>
              <w:right w:val="single" w:color="auto" w:sz="4" w:space="0"/>
            </w:tcBorders>
            <w:shd w:val="clear" w:color="auto" w:fill="auto"/>
            <w:hideMark/>
          </w:tcPr>
          <w:p w:rsidRPr="002D6E2C" w:rsidR="00D521C9" w:rsidP="00E92BA0" w:rsidRDefault="00D521C9" w14:paraId="1536F785" w14:textId="77777777">
            <w:pPr>
              <w:rPr>
                <w:rFonts w:eastAsia="Times New Roman"/>
                <w:color w:val="000000"/>
                <w:lang w:eastAsia="en-ZA"/>
              </w:rPr>
            </w:pPr>
            <w:r w:rsidRPr="002D6E2C">
              <w:rPr>
                <w:rFonts w:eastAsia="Times New Roman"/>
                <w:color w:val="000000"/>
                <w:lang w:eastAsia="en-ZA"/>
              </w:rPr>
              <w:t xml:space="preserve">Used to indicate that collection </w:t>
            </w:r>
            <w:r>
              <w:rPr>
                <w:rFonts w:eastAsia="Times New Roman"/>
                <w:color w:val="000000"/>
                <w:lang w:eastAsia="en-ZA"/>
              </w:rPr>
              <w:t>day</w:t>
            </w:r>
            <w:r w:rsidRPr="002D6E2C">
              <w:rPr>
                <w:rFonts w:eastAsia="Times New Roman"/>
                <w:color w:val="000000"/>
                <w:lang w:eastAsia="en-ZA"/>
              </w:rPr>
              <w:t xml:space="preserve"> could change (yes </w:t>
            </w:r>
            <w:r>
              <w:rPr>
                <w:rFonts w:eastAsia="Times New Roman"/>
                <w:color w:val="000000"/>
                <w:lang w:eastAsia="en-ZA"/>
              </w:rPr>
              <w:t>(Y)</w:t>
            </w:r>
            <w:r w:rsidRPr="002D6E2C">
              <w:rPr>
                <w:rFonts w:eastAsia="Times New Roman"/>
                <w:color w:val="000000"/>
                <w:lang w:eastAsia="en-ZA"/>
              </w:rPr>
              <w:t>/ no</w:t>
            </w:r>
            <w:r>
              <w:rPr>
                <w:rFonts w:eastAsia="Times New Roman"/>
                <w:color w:val="000000"/>
                <w:lang w:eastAsia="en-ZA"/>
              </w:rPr>
              <w:t xml:space="preserve"> (N)</w:t>
            </w:r>
            <w:r w:rsidRPr="002D6E2C">
              <w:rPr>
                <w:rFonts w:eastAsia="Times New Roman"/>
                <w:color w:val="000000"/>
                <w:lang w:eastAsia="en-ZA"/>
              </w:rPr>
              <w:t>)</w:t>
            </w:r>
          </w:p>
        </w:tc>
        <w:tc>
          <w:tcPr>
            <w:tcW w:w="2970" w:type="dxa"/>
            <w:tcBorders>
              <w:top w:val="nil"/>
              <w:left w:val="nil"/>
              <w:bottom w:val="single" w:color="auto" w:sz="4" w:space="0"/>
              <w:right w:val="single" w:color="auto" w:sz="4" w:space="0"/>
            </w:tcBorders>
            <w:shd w:val="clear" w:color="auto" w:fill="auto"/>
            <w:hideMark/>
          </w:tcPr>
          <w:p w:rsidRPr="002D6E2C" w:rsidR="00D521C9" w:rsidP="00E92BA0" w:rsidRDefault="00D521C9" w14:paraId="78C26029" w14:textId="77777777">
            <w:pPr>
              <w:rPr>
                <w:rFonts w:eastAsia="Times New Roman"/>
                <w:color w:val="000000"/>
                <w:lang w:eastAsia="en-ZA"/>
              </w:rPr>
            </w:pPr>
            <w:r w:rsidRPr="002D6E2C">
              <w:rPr>
                <w:rFonts w:eastAsia="Times New Roman"/>
                <w:color w:val="000000"/>
                <w:lang w:eastAsia="en-ZA"/>
              </w:rPr>
              <w:t>Mandatory for presentment</w:t>
            </w:r>
          </w:p>
        </w:tc>
        <w:tc>
          <w:tcPr>
            <w:tcW w:w="1800" w:type="dxa"/>
            <w:tcBorders>
              <w:top w:val="nil"/>
              <w:left w:val="nil"/>
              <w:bottom w:val="single" w:color="auto" w:sz="4" w:space="0"/>
              <w:right w:val="single" w:color="auto" w:sz="4" w:space="0"/>
            </w:tcBorders>
          </w:tcPr>
          <w:p w:rsidRPr="002D6E2C" w:rsidR="00D521C9" w:rsidP="00E92BA0" w:rsidRDefault="00502880" w14:paraId="53F00399" w14:textId="77777777">
            <w:pPr>
              <w:jc w:val="center"/>
              <w:rPr>
                <w:rFonts w:eastAsia="Times New Roman"/>
                <w:color w:val="000000"/>
                <w:lang w:eastAsia="en-ZA"/>
              </w:rPr>
            </w:pPr>
            <w:r w:rsidRPr="008C3299">
              <w:rPr>
                <w:rFonts w:eastAsia="Times New Roman"/>
                <w:color w:val="000000"/>
                <w:lang w:eastAsia="en-ZA"/>
              </w:rPr>
              <w:t>No</w:t>
            </w:r>
          </w:p>
        </w:tc>
      </w:tr>
      <w:tr w:rsidRPr="004C134C" w:rsidR="00D521C9" w:rsidTr="004951CA" w14:paraId="1F2C1782" w14:textId="77777777">
        <w:trPr>
          <w:trHeight w:val="6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D521C9" w:rsidP="00E92BA0" w:rsidRDefault="00D521C9" w14:paraId="1E359C90" w14:textId="77777777">
            <w:pPr>
              <w:rPr>
                <w:rFonts w:eastAsia="Times New Roman"/>
                <w:color w:val="000000"/>
                <w:lang w:eastAsia="en-ZA"/>
              </w:rPr>
            </w:pPr>
            <w:r w:rsidRPr="002D6E2C">
              <w:rPr>
                <w:rFonts w:eastAsia="Times New Roman"/>
                <w:color w:val="000000"/>
                <w:lang w:eastAsia="en-ZA"/>
              </w:rPr>
              <w:t>User/Creditor Name</w:t>
            </w:r>
          </w:p>
        </w:tc>
        <w:tc>
          <w:tcPr>
            <w:tcW w:w="2595" w:type="dxa"/>
            <w:tcBorders>
              <w:top w:val="nil"/>
              <w:left w:val="nil"/>
              <w:bottom w:val="single" w:color="auto" w:sz="4" w:space="0"/>
              <w:right w:val="single" w:color="auto" w:sz="4" w:space="0"/>
            </w:tcBorders>
            <w:shd w:val="clear" w:color="auto" w:fill="auto"/>
            <w:hideMark/>
          </w:tcPr>
          <w:p w:rsidRPr="002D6E2C" w:rsidR="00D521C9" w:rsidP="00E92BA0" w:rsidRDefault="00D521C9" w14:paraId="09C402ED" w14:textId="77777777">
            <w:pPr>
              <w:rPr>
                <w:rFonts w:eastAsia="Times New Roman"/>
                <w:color w:val="000000"/>
                <w:lang w:eastAsia="en-ZA"/>
              </w:rPr>
            </w:pPr>
            <w:r w:rsidRPr="002D6E2C">
              <w:rPr>
                <w:rFonts w:eastAsia="Times New Roman"/>
                <w:color w:val="000000"/>
                <w:lang w:eastAsia="en-ZA"/>
              </w:rPr>
              <w:t>Ultimate creditor name</w:t>
            </w:r>
          </w:p>
        </w:tc>
        <w:tc>
          <w:tcPr>
            <w:tcW w:w="2970" w:type="dxa"/>
            <w:tcBorders>
              <w:top w:val="nil"/>
              <w:left w:val="nil"/>
              <w:bottom w:val="single" w:color="auto" w:sz="4" w:space="0"/>
              <w:right w:val="single" w:color="auto" w:sz="4" w:space="0"/>
            </w:tcBorders>
            <w:shd w:val="clear" w:color="auto" w:fill="auto"/>
            <w:hideMark/>
          </w:tcPr>
          <w:p w:rsidRPr="002D6E2C" w:rsidR="00D521C9" w:rsidP="00E92BA0" w:rsidRDefault="00D521C9" w14:paraId="3FB103EE" w14:textId="77777777">
            <w:pPr>
              <w:rPr>
                <w:rFonts w:eastAsia="Times New Roman"/>
                <w:color w:val="000000"/>
                <w:lang w:eastAsia="en-ZA"/>
              </w:rPr>
            </w:pPr>
            <w:r w:rsidRPr="002D6E2C">
              <w:rPr>
                <w:rFonts w:eastAsia="Times New Roman"/>
                <w:color w:val="000000"/>
                <w:lang w:eastAsia="en-ZA"/>
              </w:rPr>
              <w:t>Mandatory for presentment</w:t>
            </w:r>
          </w:p>
        </w:tc>
        <w:tc>
          <w:tcPr>
            <w:tcW w:w="1800" w:type="dxa"/>
            <w:tcBorders>
              <w:top w:val="nil"/>
              <w:left w:val="nil"/>
              <w:bottom w:val="single" w:color="auto" w:sz="4" w:space="0"/>
              <w:right w:val="single" w:color="auto" w:sz="4" w:space="0"/>
            </w:tcBorders>
          </w:tcPr>
          <w:p w:rsidRPr="002D6E2C" w:rsidR="00D521C9" w:rsidP="00E92BA0" w:rsidRDefault="00502880" w14:paraId="04F0A665" w14:textId="77777777">
            <w:pPr>
              <w:jc w:val="center"/>
              <w:rPr>
                <w:rFonts w:eastAsia="Times New Roman"/>
                <w:color w:val="000000"/>
                <w:lang w:eastAsia="en-ZA"/>
              </w:rPr>
            </w:pPr>
            <w:r w:rsidRPr="008C3299">
              <w:rPr>
                <w:rFonts w:eastAsia="Times New Roman"/>
                <w:color w:val="000000"/>
                <w:lang w:eastAsia="en-ZA"/>
              </w:rPr>
              <w:t>No</w:t>
            </w:r>
          </w:p>
        </w:tc>
      </w:tr>
      <w:tr w:rsidRPr="004C134C" w:rsidR="00D521C9" w:rsidTr="004951CA" w14:paraId="5883B97F" w14:textId="77777777">
        <w:trPr>
          <w:trHeight w:val="9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D521C9" w:rsidP="00E92BA0" w:rsidRDefault="00D521C9" w14:paraId="798E8D25" w14:textId="77777777">
            <w:pPr>
              <w:rPr>
                <w:rFonts w:eastAsia="Times New Roman"/>
                <w:color w:val="000000"/>
                <w:lang w:eastAsia="en-ZA"/>
              </w:rPr>
            </w:pPr>
            <w:r w:rsidRPr="002D6E2C">
              <w:rPr>
                <w:rFonts w:eastAsia="Times New Roman"/>
                <w:color w:val="000000"/>
                <w:lang w:eastAsia="en-ZA"/>
              </w:rPr>
              <w:t>User/Creditor Abbreviated Short Name</w:t>
            </w:r>
          </w:p>
        </w:tc>
        <w:tc>
          <w:tcPr>
            <w:tcW w:w="2595" w:type="dxa"/>
            <w:tcBorders>
              <w:top w:val="nil"/>
              <w:left w:val="nil"/>
              <w:bottom w:val="single" w:color="auto" w:sz="4" w:space="0"/>
              <w:right w:val="single" w:color="auto" w:sz="4" w:space="0"/>
            </w:tcBorders>
            <w:shd w:val="clear" w:color="auto" w:fill="auto"/>
            <w:hideMark/>
          </w:tcPr>
          <w:p w:rsidRPr="002D6E2C" w:rsidR="00D521C9" w:rsidP="00E92BA0" w:rsidRDefault="00D521C9" w14:paraId="6CC9CA1C" w14:textId="77777777">
            <w:pPr>
              <w:rPr>
                <w:rFonts w:eastAsia="Times New Roman"/>
                <w:color w:val="000000"/>
                <w:lang w:eastAsia="en-ZA"/>
              </w:rPr>
            </w:pPr>
            <w:r w:rsidRPr="002D6E2C">
              <w:rPr>
                <w:rFonts w:eastAsia="Times New Roman"/>
                <w:color w:val="000000"/>
                <w:lang w:eastAsia="en-ZA"/>
              </w:rPr>
              <w:t>Ultimate creditor abbreviated short name to be displayed on the bank statement</w:t>
            </w:r>
          </w:p>
        </w:tc>
        <w:tc>
          <w:tcPr>
            <w:tcW w:w="2970" w:type="dxa"/>
            <w:tcBorders>
              <w:top w:val="nil"/>
              <w:left w:val="nil"/>
              <w:bottom w:val="single" w:color="auto" w:sz="4" w:space="0"/>
              <w:right w:val="single" w:color="auto" w:sz="4" w:space="0"/>
            </w:tcBorders>
            <w:shd w:val="clear" w:color="auto" w:fill="auto"/>
            <w:hideMark/>
          </w:tcPr>
          <w:p w:rsidRPr="002D6E2C" w:rsidR="00D521C9" w:rsidP="00E92BA0" w:rsidRDefault="00D521C9" w14:paraId="145B962D" w14:textId="77777777">
            <w:pPr>
              <w:rPr>
                <w:rFonts w:eastAsia="Times New Roman"/>
                <w:color w:val="000000"/>
                <w:lang w:eastAsia="en-ZA"/>
              </w:rPr>
            </w:pPr>
            <w:r w:rsidRPr="002D6E2C">
              <w:rPr>
                <w:rFonts w:eastAsia="Times New Roman"/>
                <w:color w:val="000000"/>
                <w:lang w:eastAsia="en-ZA"/>
              </w:rPr>
              <w:t>Mandatory for presentment</w:t>
            </w:r>
          </w:p>
        </w:tc>
        <w:tc>
          <w:tcPr>
            <w:tcW w:w="1800" w:type="dxa"/>
            <w:tcBorders>
              <w:top w:val="nil"/>
              <w:left w:val="nil"/>
              <w:bottom w:val="single" w:color="auto" w:sz="4" w:space="0"/>
              <w:right w:val="single" w:color="auto" w:sz="4" w:space="0"/>
            </w:tcBorders>
          </w:tcPr>
          <w:p w:rsidRPr="00F4715C" w:rsidR="00D521C9" w:rsidP="00E92BA0" w:rsidRDefault="00D521C9" w14:paraId="189CF585" w14:textId="77777777">
            <w:pPr>
              <w:jc w:val="center"/>
              <w:rPr>
                <w:color w:val="000000"/>
              </w:rPr>
            </w:pPr>
            <w:r>
              <w:rPr>
                <w:rFonts w:eastAsia="Times New Roman"/>
                <w:color w:val="000000"/>
                <w:lang w:eastAsia="en-ZA"/>
              </w:rPr>
              <w:t>Yes</w:t>
            </w:r>
          </w:p>
        </w:tc>
      </w:tr>
      <w:tr w:rsidRPr="004C134C" w:rsidR="00D521C9" w:rsidTr="004951CA" w14:paraId="5CCCCF76" w14:textId="77777777">
        <w:trPr>
          <w:trHeight w:val="9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D521C9" w:rsidP="00E92BA0" w:rsidRDefault="00D521C9" w14:paraId="5070103B" w14:textId="77777777">
            <w:pPr>
              <w:rPr>
                <w:rFonts w:eastAsia="Times New Roman"/>
                <w:color w:val="000000"/>
                <w:lang w:eastAsia="en-ZA"/>
              </w:rPr>
            </w:pPr>
            <w:r w:rsidRPr="002D6E2C">
              <w:rPr>
                <w:rFonts w:eastAsia="Times New Roman"/>
                <w:color w:val="000000"/>
                <w:lang w:eastAsia="en-ZA"/>
              </w:rPr>
              <w:t>Contract Reference Number</w:t>
            </w:r>
          </w:p>
        </w:tc>
        <w:tc>
          <w:tcPr>
            <w:tcW w:w="2595" w:type="dxa"/>
            <w:tcBorders>
              <w:top w:val="nil"/>
              <w:left w:val="nil"/>
              <w:bottom w:val="single" w:color="auto" w:sz="4" w:space="0"/>
              <w:right w:val="single" w:color="auto" w:sz="4" w:space="0"/>
            </w:tcBorders>
            <w:shd w:val="clear" w:color="auto" w:fill="auto"/>
            <w:hideMark/>
          </w:tcPr>
          <w:p w:rsidRPr="002D6E2C" w:rsidR="00D521C9" w:rsidP="00E92BA0" w:rsidRDefault="00D521C9" w14:paraId="762B9221" w14:textId="77777777">
            <w:pPr>
              <w:rPr>
                <w:rFonts w:eastAsia="Times New Roman"/>
                <w:color w:val="000000"/>
                <w:lang w:eastAsia="en-ZA"/>
              </w:rPr>
            </w:pPr>
            <w:r w:rsidRPr="002D6E2C">
              <w:rPr>
                <w:lang w:val="en-US"/>
              </w:rPr>
              <w:t xml:space="preserve">The number issued by the User/Creditor to the Payer/Debtor when a contract is concluded </w:t>
            </w:r>
            <w:r w:rsidRPr="002D6E2C">
              <w:rPr>
                <w:lang w:val="en-US"/>
              </w:rPr>
              <w:t>between both parties.</w:t>
            </w:r>
            <w:r w:rsidRPr="002D6E2C">
              <w:rPr>
                <w:rFonts w:eastAsia="Times New Roman"/>
                <w:color w:val="000000"/>
                <w:lang w:eastAsia="en-ZA"/>
              </w:rPr>
              <w:t xml:space="preserve"> Only one contract reference number per Mandate</w:t>
            </w:r>
          </w:p>
        </w:tc>
        <w:tc>
          <w:tcPr>
            <w:tcW w:w="2970" w:type="dxa"/>
            <w:tcBorders>
              <w:top w:val="nil"/>
              <w:left w:val="nil"/>
              <w:bottom w:val="single" w:color="auto" w:sz="4" w:space="0"/>
              <w:right w:val="single" w:color="auto" w:sz="4" w:space="0"/>
            </w:tcBorders>
            <w:shd w:val="clear" w:color="auto" w:fill="auto"/>
            <w:hideMark/>
          </w:tcPr>
          <w:p w:rsidRPr="002D6E2C" w:rsidR="00D521C9" w:rsidP="00E92BA0" w:rsidRDefault="00D521C9" w14:paraId="0091EF02" w14:textId="77777777">
            <w:pPr>
              <w:rPr>
                <w:rFonts w:eastAsia="Times New Roman"/>
                <w:color w:val="000000"/>
                <w:lang w:eastAsia="en-ZA"/>
              </w:rPr>
            </w:pPr>
            <w:r w:rsidRPr="002D6E2C">
              <w:rPr>
                <w:rFonts w:eastAsia="Times New Roman"/>
                <w:color w:val="000000"/>
                <w:lang w:eastAsia="en-ZA"/>
              </w:rPr>
              <w:t>Mandatory for presentment</w:t>
            </w:r>
          </w:p>
        </w:tc>
        <w:tc>
          <w:tcPr>
            <w:tcW w:w="1800" w:type="dxa"/>
            <w:tcBorders>
              <w:top w:val="nil"/>
              <w:left w:val="nil"/>
              <w:bottom w:val="single" w:color="auto" w:sz="4" w:space="0"/>
              <w:right w:val="single" w:color="auto" w:sz="4" w:space="0"/>
            </w:tcBorders>
          </w:tcPr>
          <w:p w:rsidRPr="00F4715C" w:rsidR="00D521C9" w:rsidP="00E92BA0" w:rsidRDefault="00D521C9" w14:paraId="798ACC4E" w14:textId="77777777">
            <w:pPr>
              <w:jc w:val="center"/>
              <w:rPr>
                <w:color w:val="000000"/>
              </w:rPr>
            </w:pPr>
            <w:r>
              <w:rPr>
                <w:rFonts w:eastAsia="Times New Roman"/>
                <w:color w:val="000000"/>
                <w:lang w:eastAsia="en-ZA"/>
              </w:rPr>
              <w:t>Yes</w:t>
            </w:r>
          </w:p>
        </w:tc>
      </w:tr>
      <w:tr w:rsidRPr="004C134C" w:rsidR="00D521C9" w:rsidTr="004951CA" w14:paraId="414C7471" w14:textId="77777777">
        <w:trPr>
          <w:trHeight w:val="6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D521C9" w:rsidP="00E92BA0" w:rsidRDefault="00D521C9" w14:paraId="383FC24D" w14:textId="77777777">
            <w:pPr>
              <w:rPr>
                <w:rFonts w:eastAsia="Times New Roman"/>
                <w:color w:val="000000"/>
                <w:lang w:eastAsia="en-ZA"/>
              </w:rPr>
            </w:pPr>
            <w:r w:rsidRPr="002D6E2C">
              <w:rPr>
                <w:rFonts w:eastAsia="Times New Roman"/>
                <w:color w:val="000000"/>
                <w:lang w:eastAsia="en-ZA"/>
              </w:rPr>
              <w:t>Payer/Debtor Account Number</w:t>
            </w:r>
          </w:p>
        </w:tc>
        <w:tc>
          <w:tcPr>
            <w:tcW w:w="2595" w:type="dxa"/>
            <w:tcBorders>
              <w:top w:val="nil"/>
              <w:left w:val="nil"/>
              <w:bottom w:val="single" w:color="auto" w:sz="4" w:space="0"/>
              <w:right w:val="single" w:color="auto" w:sz="4" w:space="0"/>
            </w:tcBorders>
            <w:shd w:val="clear" w:color="auto" w:fill="auto"/>
            <w:hideMark/>
          </w:tcPr>
          <w:p w:rsidRPr="002D6E2C" w:rsidR="00D521C9" w:rsidP="00E92BA0" w:rsidRDefault="00D521C9" w14:paraId="010DD50D" w14:textId="77777777">
            <w:pPr>
              <w:rPr>
                <w:rFonts w:eastAsia="Times New Roman"/>
                <w:color w:val="000000"/>
                <w:lang w:eastAsia="en-ZA"/>
              </w:rPr>
            </w:pPr>
            <w:r w:rsidRPr="002D6E2C">
              <w:rPr>
                <w:rFonts w:eastAsia="Times New Roman"/>
                <w:color w:val="000000"/>
                <w:lang w:eastAsia="en-ZA"/>
              </w:rPr>
              <w:t>Account number of Payer/Debtor at Paying/Debtor Bank which will be debited as mandated</w:t>
            </w:r>
          </w:p>
        </w:tc>
        <w:tc>
          <w:tcPr>
            <w:tcW w:w="2970" w:type="dxa"/>
            <w:tcBorders>
              <w:top w:val="nil"/>
              <w:left w:val="nil"/>
              <w:bottom w:val="single" w:color="auto" w:sz="4" w:space="0"/>
              <w:right w:val="single" w:color="auto" w:sz="4" w:space="0"/>
            </w:tcBorders>
            <w:shd w:val="clear" w:color="auto" w:fill="auto"/>
            <w:hideMark/>
          </w:tcPr>
          <w:p w:rsidRPr="002D6E2C" w:rsidR="00D521C9" w:rsidP="00E92BA0" w:rsidRDefault="00D521C9" w14:paraId="0AB2F55E" w14:textId="77777777">
            <w:pPr>
              <w:rPr>
                <w:rFonts w:eastAsia="Times New Roman"/>
                <w:color w:val="000000"/>
                <w:lang w:eastAsia="en-ZA"/>
              </w:rPr>
            </w:pPr>
            <w:r w:rsidRPr="002D6E2C">
              <w:rPr>
                <w:rFonts w:eastAsia="Times New Roman"/>
                <w:color w:val="000000"/>
                <w:lang w:eastAsia="en-ZA"/>
              </w:rPr>
              <w:t>Mandatory for presentment</w:t>
            </w:r>
          </w:p>
        </w:tc>
        <w:tc>
          <w:tcPr>
            <w:tcW w:w="1800" w:type="dxa"/>
            <w:tcBorders>
              <w:top w:val="nil"/>
              <w:left w:val="nil"/>
              <w:bottom w:val="single" w:color="auto" w:sz="4" w:space="0"/>
              <w:right w:val="single" w:color="auto" w:sz="4" w:space="0"/>
            </w:tcBorders>
          </w:tcPr>
          <w:p w:rsidRPr="002D6E2C" w:rsidR="00D521C9" w:rsidP="00E92BA0" w:rsidRDefault="00502880" w14:paraId="0E7BDFFC" w14:textId="77777777">
            <w:pPr>
              <w:jc w:val="center"/>
              <w:rPr>
                <w:rFonts w:eastAsia="Times New Roman"/>
                <w:color w:val="000000"/>
                <w:lang w:eastAsia="en-ZA"/>
              </w:rPr>
            </w:pPr>
            <w:r w:rsidRPr="008C3299">
              <w:rPr>
                <w:rFonts w:eastAsia="Times New Roman"/>
                <w:color w:val="000000"/>
                <w:lang w:eastAsia="en-ZA"/>
              </w:rPr>
              <w:t>No</w:t>
            </w:r>
          </w:p>
        </w:tc>
      </w:tr>
      <w:tr w:rsidRPr="004C134C" w:rsidR="00D521C9" w:rsidTr="004951CA" w14:paraId="1D70B3EF" w14:textId="77777777">
        <w:trPr>
          <w:trHeight w:val="600"/>
        </w:trPr>
        <w:tc>
          <w:tcPr>
            <w:tcW w:w="1640" w:type="dxa"/>
            <w:tcBorders>
              <w:top w:val="nil"/>
              <w:left w:val="single" w:color="auto" w:sz="4" w:space="0"/>
              <w:bottom w:val="single" w:color="auto" w:sz="4" w:space="0"/>
              <w:right w:val="single" w:color="auto" w:sz="4" w:space="0"/>
            </w:tcBorders>
            <w:shd w:val="clear" w:color="auto" w:fill="auto"/>
            <w:hideMark/>
          </w:tcPr>
          <w:p w:rsidRPr="002D6E2C" w:rsidR="00D521C9" w:rsidP="00E92BA0" w:rsidRDefault="00D521C9" w14:paraId="2D1BE37D" w14:textId="77777777">
            <w:pPr>
              <w:rPr>
                <w:rFonts w:eastAsia="Times New Roman"/>
                <w:color w:val="000000"/>
                <w:lang w:eastAsia="en-ZA"/>
              </w:rPr>
            </w:pPr>
            <w:r w:rsidRPr="002D6E2C">
              <w:rPr>
                <w:rFonts w:eastAsia="Times New Roman"/>
                <w:color w:val="000000"/>
                <w:lang w:eastAsia="en-ZA"/>
              </w:rPr>
              <w:t>Tracking Indicator</w:t>
            </w:r>
          </w:p>
        </w:tc>
        <w:tc>
          <w:tcPr>
            <w:tcW w:w="2595" w:type="dxa"/>
            <w:tcBorders>
              <w:top w:val="nil"/>
              <w:left w:val="nil"/>
              <w:bottom w:val="single" w:color="auto" w:sz="4" w:space="0"/>
              <w:right w:val="single" w:color="auto" w:sz="4" w:space="0"/>
            </w:tcBorders>
            <w:shd w:val="clear" w:color="auto" w:fill="auto"/>
            <w:hideMark/>
          </w:tcPr>
          <w:p w:rsidRPr="002D6E2C" w:rsidR="00D521C9" w:rsidP="00E92BA0" w:rsidRDefault="00D521C9" w14:paraId="21F2F8B2" w14:textId="77777777">
            <w:pPr>
              <w:rPr>
                <w:rFonts w:eastAsia="Times New Roman"/>
                <w:color w:val="000000"/>
                <w:lang w:eastAsia="en-ZA"/>
              </w:rPr>
            </w:pPr>
            <w:r w:rsidRPr="002D6E2C">
              <w:rPr>
                <w:rFonts w:eastAsia="Times New Roman"/>
                <w:color w:val="000000"/>
                <w:lang w:eastAsia="en-ZA"/>
              </w:rPr>
              <w:t xml:space="preserve">Specified if tracking may be used for </w:t>
            </w:r>
            <w:r w:rsidRPr="002D6E2C" w:rsidR="00515011">
              <w:rPr>
                <w:rFonts w:eastAsia="Times New Roman"/>
                <w:color w:val="000000"/>
                <w:lang w:eastAsia="en-ZA"/>
              </w:rPr>
              <w:t xml:space="preserve">collections. </w:t>
            </w:r>
          </w:p>
        </w:tc>
        <w:tc>
          <w:tcPr>
            <w:tcW w:w="2970" w:type="dxa"/>
            <w:tcBorders>
              <w:top w:val="nil"/>
              <w:left w:val="nil"/>
              <w:bottom w:val="single" w:color="auto" w:sz="4" w:space="0"/>
              <w:right w:val="single" w:color="auto" w:sz="4" w:space="0"/>
            </w:tcBorders>
            <w:shd w:val="clear" w:color="auto" w:fill="auto"/>
            <w:hideMark/>
          </w:tcPr>
          <w:p w:rsidRPr="002D6E2C" w:rsidR="00D521C9" w:rsidP="00E92BA0" w:rsidRDefault="00D521C9" w14:paraId="013B86AE" w14:textId="77777777">
            <w:pPr>
              <w:rPr>
                <w:rFonts w:eastAsia="Times New Roman"/>
                <w:color w:val="000000"/>
                <w:lang w:eastAsia="en-ZA"/>
              </w:rPr>
            </w:pPr>
            <w:r w:rsidRPr="002D6E2C">
              <w:rPr>
                <w:rFonts w:eastAsia="Times New Roman"/>
                <w:color w:val="000000"/>
                <w:lang w:eastAsia="en-ZA"/>
              </w:rPr>
              <w:t>Mandatory for presentment</w:t>
            </w:r>
          </w:p>
        </w:tc>
        <w:tc>
          <w:tcPr>
            <w:tcW w:w="1800" w:type="dxa"/>
            <w:tcBorders>
              <w:top w:val="nil"/>
              <w:left w:val="nil"/>
              <w:bottom w:val="single" w:color="auto" w:sz="4" w:space="0"/>
              <w:right w:val="single" w:color="auto" w:sz="4" w:space="0"/>
            </w:tcBorders>
          </w:tcPr>
          <w:p w:rsidRPr="002D6E2C" w:rsidR="00D521C9" w:rsidP="00E92BA0" w:rsidRDefault="00360F21" w14:paraId="63AA75A9" w14:textId="77777777">
            <w:pPr>
              <w:jc w:val="center"/>
              <w:rPr>
                <w:rFonts w:ascii="Arial" w:hAnsi="Arial" w:eastAsia="Times New Roman"/>
                <w:color w:val="000000"/>
                <w:lang w:val="en-GB" w:eastAsia="en-ZA"/>
              </w:rPr>
            </w:pPr>
            <w:r>
              <w:rPr>
                <w:rFonts w:eastAsia="Times New Roman"/>
                <w:color w:val="000000"/>
                <w:lang w:eastAsia="en-ZA"/>
              </w:rPr>
              <w:t>No</w:t>
            </w:r>
          </w:p>
        </w:tc>
      </w:tr>
    </w:tbl>
    <w:p w:rsidR="0067485F" w:rsidP="00E92BA0" w:rsidRDefault="0067485F" w14:paraId="07B3871C" w14:textId="77777777">
      <w:pPr>
        <w:rPr>
          <w:rFonts w:eastAsia="Times New Roman"/>
          <w:b/>
          <w:bCs/>
          <w:color w:val="365F91"/>
          <w:sz w:val="26"/>
          <w:szCs w:val="26"/>
        </w:rPr>
      </w:pPr>
      <w:bookmarkStart w:name="_Toc435584441" w:id="9063"/>
    </w:p>
    <w:p w:rsidR="00705DC3" w:rsidP="00E92BA0" w:rsidRDefault="00705DC3" w14:paraId="0D52E1E4" w14:textId="77777777">
      <w:pPr>
        <w:rPr>
          <w:rFonts w:eastAsia="Times New Roman"/>
          <w:b/>
          <w:bCs/>
          <w:color w:val="365F91"/>
          <w:sz w:val="26"/>
          <w:szCs w:val="26"/>
        </w:rPr>
      </w:pPr>
      <w:r>
        <w:rPr>
          <w:sz w:val="26"/>
          <w:szCs w:val="26"/>
        </w:rPr>
        <w:br w:type="page"/>
      </w:r>
    </w:p>
    <w:p w:rsidRPr="002D6E2C" w:rsidR="00D521C9" w:rsidP="00E92BA0" w:rsidRDefault="0067485F" w14:paraId="3FB09B74" w14:textId="77777777">
      <w:pPr>
        <w:pStyle w:val="Heading10"/>
        <w:spacing w:before="0"/>
        <w:rPr>
          <w:rFonts w:ascii="Calibri" w:hAnsi="Calibri"/>
          <w:sz w:val="26"/>
          <w:szCs w:val="26"/>
        </w:rPr>
      </w:pPr>
      <w:bookmarkStart w:name="_Toc536096890" w:id="9064"/>
      <w:r w:rsidRPr="002D6E2C">
        <w:rPr>
          <w:rFonts w:ascii="Calibri" w:hAnsi="Calibri"/>
          <w:sz w:val="26"/>
          <w:szCs w:val="26"/>
        </w:rPr>
        <w:t>Appendix C – Required Business Data Elements Aligned To Mandate Initiation</w:t>
      </w:r>
      <w:bookmarkEnd w:id="9064"/>
      <w:r w:rsidRPr="002D6E2C">
        <w:rPr>
          <w:rFonts w:ascii="Calibri" w:hAnsi="Calibri"/>
          <w:sz w:val="26"/>
          <w:szCs w:val="26"/>
        </w:rPr>
        <w:t xml:space="preserve"> </w:t>
      </w:r>
      <w:bookmarkEnd w:id="9063"/>
    </w:p>
    <w:p w:rsidRPr="002D6E2C" w:rsidR="00D521C9" w:rsidP="00E92BA0" w:rsidRDefault="00D521C9" w14:paraId="754890BF" w14:textId="77777777"/>
    <w:tbl>
      <w:tblPr>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560"/>
        <w:gridCol w:w="3260"/>
        <w:gridCol w:w="2268"/>
        <w:gridCol w:w="1100"/>
        <w:gridCol w:w="1168"/>
      </w:tblGrid>
      <w:tr w:rsidRPr="004C134C" w:rsidR="00D521C9" w:rsidTr="004951CA" w14:paraId="58667E39" w14:textId="77777777">
        <w:trPr>
          <w:tblHeader/>
        </w:trPr>
        <w:tc>
          <w:tcPr>
            <w:tcW w:w="1560" w:type="dxa"/>
            <w:tcBorders>
              <w:bottom w:val="single" w:color="auto" w:sz="4" w:space="0"/>
            </w:tcBorders>
            <w:shd w:val="clear" w:color="auto" w:fill="1F497D"/>
            <w:vAlign w:val="center"/>
          </w:tcPr>
          <w:p w:rsidRPr="002D6E2C" w:rsidR="00D521C9" w:rsidP="00E92BA0" w:rsidRDefault="00D521C9" w14:paraId="7BE5E6E5" w14:textId="77777777">
            <w:pPr>
              <w:spacing w:after="200" w:line="276" w:lineRule="auto"/>
              <w:jc w:val="center"/>
              <w:rPr>
                <w:rFonts w:cs="Arial"/>
                <w:b/>
                <w:color w:val="FFC000"/>
                <w:lang w:val="en-GB"/>
              </w:rPr>
            </w:pPr>
            <w:r w:rsidRPr="002D6E2C">
              <w:rPr>
                <w:rFonts w:cs="Arial"/>
                <w:b/>
                <w:color w:val="FFC000"/>
                <w:lang w:val="en-GB"/>
              </w:rPr>
              <w:t>Minimum Required Business data elements</w:t>
            </w:r>
          </w:p>
        </w:tc>
        <w:tc>
          <w:tcPr>
            <w:tcW w:w="3260" w:type="dxa"/>
            <w:tcBorders>
              <w:bottom w:val="single" w:color="auto" w:sz="4" w:space="0"/>
            </w:tcBorders>
            <w:shd w:val="clear" w:color="auto" w:fill="1F497D"/>
            <w:vAlign w:val="center"/>
          </w:tcPr>
          <w:p w:rsidRPr="002D6E2C" w:rsidR="00D521C9" w:rsidP="00E92BA0" w:rsidRDefault="00D521C9" w14:paraId="3DD7D49B" w14:textId="77777777">
            <w:pPr>
              <w:spacing w:after="200" w:line="276" w:lineRule="auto"/>
              <w:jc w:val="center"/>
              <w:rPr>
                <w:rFonts w:cs="Arial"/>
                <w:b/>
                <w:color w:val="FFC000"/>
                <w:lang w:val="en-GB"/>
              </w:rPr>
            </w:pPr>
            <w:r w:rsidRPr="002D6E2C">
              <w:rPr>
                <w:rFonts w:cs="Arial"/>
                <w:b/>
                <w:color w:val="FFC000"/>
                <w:lang w:val="en-GB"/>
              </w:rPr>
              <w:t>Description</w:t>
            </w:r>
          </w:p>
        </w:tc>
        <w:tc>
          <w:tcPr>
            <w:tcW w:w="2268" w:type="dxa"/>
            <w:tcBorders>
              <w:bottom w:val="single" w:color="auto" w:sz="4" w:space="0"/>
            </w:tcBorders>
            <w:shd w:val="clear" w:color="auto" w:fill="1F497D"/>
            <w:vAlign w:val="center"/>
          </w:tcPr>
          <w:p w:rsidRPr="002D6E2C" w:rsidR="00D521C9" w:rsidP="00E92BA0" w:rsidRDefault="00D521C9" w14:paraId="1C040A10" w14:textId="77777777">
            <w:pPr>
              <w:spacing w:after="200" w:line="276" w:lineRule="auto"/>
              <w:jc w:val="center"/>
              <w:rPr>
                <w:rFonts w:cs="Arial"/>
                <w:b/>
                <w:color w:val="FFC000"/>
                <w:lang w:val="en-GB"/>
              </w:rPr>
            </w:pPr>
            <w:r w:rsidRPr="002D6E2C">
              <w:rPr>
                <w:rFonts w:cs="Arial"/>
                <w:b/>
                <w:color w:val="FFC000"/>
                <w:lang w:val="en-GB"/>
              </w:rPr>
              <w:t xml:space="preserve">Data Elements matched to ISO20022 </w:t>
            </w:r>
          </w:p>
        </w:tc>
        <w:tc>
          <w:tcPr>
            <w:tcW w:w="1100" w:type="dxa"/>
            <w:tcBorders>
              <w:bottom w:val="single" w:color="auto" w:sz="4" w:space="0"/>
            </w:tcBorders>
            <w:shd w:val="clear" w:color="auto" w:fill="1F497D"/>
            <w:vAlign w:val="center"/>
          </w:tcPr>
          <w:p w:rsidRPr="002D6E2C" w:rsidR="00D521C9" w:rsidP="00E92BA0" w:rsidRDefault="00D521C9" w14:paraId="6202D3CA" w14:textId="77777777">
            <w:pPr>
              <w:spacing w:after="200" w:line="276" w:lineRule="auto"/>
              <w:jc w:val="center"/>
              <w:rPr>
                <w:rFonts w:cs="Arial"/>
                <w:b/>
                <w:color w:val="FFC000"/>
                <w:lang w:val="en-GB"/>
              </w:rPr>
            </w:pPr>
            <w:r w:rsidRPr="002D6E2C">
              <w:rPr>
                <w:rFonts w:cs="Arial"/>
                <w:b/>
                <w:color w:val="FFC000"/>
                <w:lang w:val="en-GB"/>
              </w:rPr>
              <w:t>Mandate Request</w:t>
            </w:r>
          </w:p>
        </w:tc>
        <w:tc>
          <w:tcPr>
            <w:tcW w:w="1168" w:type="dxa"/>
            <w:tcBorders>
              <w:bottom w:val="single" w:color="auto" w:sz="4" w:space="0"/>
            </w:tcBorders>
            <w:shd w:val="clear" w:color="auto" w:fill="1F497D"/>
            <w:vAlign w:val="center"/>
          </w:tcPr>
          <w:p w:rsidRPr="002D6E2C" w:rsidR="00D521C9" w:rsidP="00E92BA0" w:rsidRDefault="00D521C9" w14:paraId="2183CD44" w14:textId="77777777">
            <w:pPr>
              <w:spacing w:after="200" w:line="276" w:lineRule="auto"/>
              <w:jc w:val="center"/>
              <w:rPr>
                <w:rFonts w:cs="Arial"/>
                <w:b/>
                <w:color w:val="FFC000"/>
                <w:lang w:val="en-GB"/>
              </w:rPr>
            </w:pPr>
            <w:r w:rsidRPr="002D6E2C">
              <w:rPr>
                <w:rFonts w:cs="Arial"/>
                <w:b/>
                <w:color w:val="FFC000"/>
                <w:lang w:val="en-GB"/>
              </w:rPr>
              <w:t>Mandate Response</w:t>
            </w:r>
          </w:p>
        </w:tc>
      </w:tr>
      <w:tr w:rsidRPr="004C134C" w:rsidR="00D521C9" w:rsidTr="004951CA" w14:paraId="339D15C6" w14:textId="77777777">
        <w:trPr>
          <w:trHeight w:val="321"/>
        </w:trPr>
        <w:tc>
          <w:tcPr>
            <w:tcW w:w="9356" w:type="dxa"/>
            <w:gridSpan w:val="5"/>
            <w:shd w:val="clear" w:color="auto" w:fill="D9D9D9"/>
          </w:tcPr>
          <w:p w:rsidRPr="002D6E2C" w:rsidR="00D521C9" w:rsidP="00E92BA0" w:rsidRDefault="00D521C9" w14:paraId="6F052659" w14:textId="77777777">
            <w:pPr>
              <w:spacing w:after="200" w:line="276" w:lineRule="auto"/>
              <w:rPr>
                <w:rFonts w:cs="Arial"/>
                <w:b/>
                <w:lang w:val="en-GB"/>
              </w:rPr>
            </w:pPr>
            <w:r w:rsidRPr="002D6E2C">
              <w:rPr>
                <w:rFonts w:cs="Arial"/>
                <w:b/>
                <w:lang w:val="en-GB"/>
              </w:rPr>
              <w:t>Instalment Value Detail</w:t>
            </w:r>
          </w:p>
        </w:tc>
      </w:tr>
      <w:tr w:rsidRPr="004C134C" w:rsidR="00D521C9" w:rsidTr="004951CA" w14:paraId="5325DAC5" w14:textId="77777777">
        <w:trPr>
          <w:trHeight w:val="321"/>
        </w:trPr>
        <w:tc>
          <w:tcPr>
            <w:tcW w:w="1560" w:type="dxa"/>
            <w:shd w:val="clear" w:color="auto" w:fill="auto"/>
          </w:tcPr>
          <w:p w:rsidRPr="002D6E2C" w:rsidR="00D521C9" w:rsidP="00E92BA0" w:rsidRDefault="00D521C9" w14:paraId="2C592712" w14:textId="77777777">
            <w:pPr>
              <w:spacing w:after="200" w:line="276" w:lineRule="auto"/>
              <w:rPr>
                <w:rFonts w:cs="Arial"/>
                <w:lang w:val="en-GB"/>
              </w:rPr>
            </w:pPr>
            <w:r w:rsidRPr="002D6E2C">
              <w:rPr>
                <w:rFonts w:cs="Arial"/>
                <w:lang w:val="en-GB"/>
              </w:rPr>
              <w:t>Initial Amount</w:t>
            </w:r>
          </w:p>
        </w:tc>
        <w:tc>
          <w:tcPr>
            <w:tcW w:w="3260" w:type="dxa"/>
            <w:shd w:val="clear" w:color="auto" w:fill="auto"/>
          </w:tcPr>
          <w:p w:rsidRPr="002D6E2C" w:rsidR="00D521C9" w:rsidP="00E92BA0" w:rsidRDefault="00D521C9" w14:paraId="733CA4B8" w14:textId="77777777">
            <w:pPr>
              <w:spacing w:after="200" w:line="276" w:lineRule="auto"/>
              <w:rPr>
                <w:rFonts w:cs="Arial"/>
                <w:lang w:val="en-GB"/>
              </w:rPr>
            </w:pPr>
            <w:r w:rsidRPr="002D6E2C">
              <w:rPr>
                <w:rFonts w:cs="Arial"/>
                <w:lang w:val="en-GB"/>
              </w:rPr>
              <w:t xml:space="preserve">The first / initial collection value </w:t>
            </w:r>
          </w:p>
        </w:tc>
        <w:tc>
          <w:tcPr>
            <w:tcW w:w="2268" w:type="dxa"/>
            <w:shd w:val="clear" w:color="auto" w:fill="auto"/>
          </w:tcPr>
          <w:p w:rsidRPr="002D6E2C" w:rsidR="00D521C9" w:rsidP="00E92BA0" w:rsidRDefault="00D521C9" w14:paraId="7888161C" w14:textId="77777777">
            <w:pPr>
              <w:spacing w:after="200" w:line="276" w:lineRule="auto"/>
              <w:rPr>
                <w:rFonts w:cs="Arial"/>
                <w:lang w:val="en-GB"/>
              </w:rPr>
            </w:pPr>
            <w:r w:rsidRPr="002D6E2C">
              <w:t>&lt;SplmtryData&gt;&lt;Envlp&gt;&lt;Cnts&gt;</w:t>
            </w:r>
            <w:r w:rsidRPr="002D6E2C">
              <w:rPr>
                <w:bCs/>
                <w:lang w:eastAsia="en-ZA"/>
              </w:rPr>
              <w:t>&lt;FrstColltnAmt&gt; (</w:t>
            </w:r>
            <w:r w:rsidRPr="002D6E2C">
              <w:t>Collection Currency + Initial Amount)</w:t>
            </w:r>
          </w:p>
        </w:tc>
        <w:tc>
          <w:tcPr>
            <w:tcW w:w="1100" w:type="dxa"/>
            <w:shd w:val="clear" w:color="auto" w:fill="auto"/>
          </w:tcPr>
          <w:p w:rsidRPr="002D6E2C" w:rsidR="00D521C9" w:rsidP="00E92BA0" w:rsidRDefault="00D521C9" w14:paraId="17C52656"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015C75F5" w14:textId="77777777">
            <w:pPr>
              <w:spacing w:after="200" w:line="276" w:lineRule="auto"/>
              <w:jc w:val="center"/>
              <w:rPr>
                <w:rFonts w:cs="Arial"/>
                <w:highlight w:val="yellow"/>
                <w:lang w:val="en-GB"/>
              </w:rPr>
            </w:pPr>
            <w:r w:rsidRPr="002D6E2C">
              <w:rPr>
                <w:rFonts w:cs="Arial"/>
                <w:lang w:val="en-GB"/>
              </w:rPr>
              <w:t>X</w:t>
            </w:r>
          </w:p>
        </w:tc>
      </w:tr>
      <w:tr w:rsidRPr="004C134C" w:rsidR="00D521C9" w:rsidTr="004951CA" w14:paraId="394EA5B3" w14:textId="77777777">
        <w:trPr>
          <w:trHeight w:val="654"/>
        </w:trPr>
        <w:tc>
          <w:tcPr>
            <w:tcW w:w="1560" w:type="dxa"/>
            <w:shd w:val="clear" w:color="auto" w:fill="auto"/>
          </w:tcPr>
          <w:p w:rsidRPr="002D6E2C" w:rsidR="00D521C9" w:rsidP="00E92BA0" w:rsidRDefault="00D521C9" w14:paraId="6E469C32" w14:textId="77777777">
            <w:pPr>
              <w:spacing w:after="200" w:line="276" w:lineRule="auto"/>
              <w:rPr>
                <w:rFonts w:cs="Arial"/>
                <w:lang w:val="en-GB"/>
              </w:rPr>
            </w:pPr>
            <w:r w:rsidRPr="002D6E2C">
              <w:rPr>
                <w:rFonts w:cs="Arial"/>
                <w:lang w:val="en-GB"/>
              </w:rPr>
              <w:t>Instalment Amount</w:t>
            </w:r>
          </w:p>
        </w:tc>
        <w:tc>
          <w:tcPr>
            <w:tcW w:w="3260" w:type="dxa"/>
            <w:shd w:val="clear" w:color="auto" w:fill="auto"/>
          </w:tcPr>
          <w:p w:rsidRPr="002D6E2C" w:rsidR="00D521C9" w:rsidP="00E92BA0" w:rsidRDefault="00D521C9" w14:paraId="25E30D4C" w14:textId="77777777">
            <w:pPr>
              <w:spacing w:after="200" w:line="276" w:lineRule="auto"/>
              <w:rPr>
                <w:rFonts w:cs="Arial"/>
                <w:lang w:val="en-GB"/>
              </w:rPr>
            </w:pPr>
            <w:r w:rsidRPr="002D6E2C">
              <w:rPr>
                <w:rFonts w:eastAsia="Times New Roman"/>
                <w:color w:val="000000"/>
                <w:lang w:eastAsia="en-ZA"/>
              </w:rPr>
              <w:t>The regular collection amount</w:t>
            </w:r>
          </w:p>
        </w:tc>
        <w:tc>
          <w:tcPr>
            <w:tcW w:w="2268" w:type="dxa"/>
            <w:shd w:val="clear" w:color="auto" w:fill="auto"/>
          </w:tcPr>
          <w:p w:rsidRPr="002D6E2C" w:rsidR="00D521C9" w:rsidP="00E92BA0" w:rsidRDefault="00D521C9" w14:paraId="1281DC14" w14:textId="77777777">
            <w:pPr>
              <w:pStyle w:val="Header"/>
            </w:pPr>
            <w:r w:rsidRPr="002D6E2C">
              <w:rPr>
                <w:bCs/>
                <w:lang w:eastAsia="en-ZA"/>
              </w:rPr>
              <w:t>&lt;ColltnAmt&gt; (</w:t>
            </w:r>
            <w:r w:rsidRPr="002D6E2C">
              <w:t xml:space="preserve">Collection Currency + </w:t>
            </w:r>
            <w:r w:rsidRPr="002D6E2C">
              <w:rPr>
                <w:rFonts w:cs="Arial"/>
              </w:rPr>
              <w:t>Instalment</w:t>
            </w:r>
            <w:r w:rsidRPr="002D6E2C">
              <w:rPr>
                <w:rFonts w:cs="Arial"/>
                <w:color w:val="0070C0"/>
              </w:rPr>
              <w:t xml:space="preserve"> </w:t>
            </w:r>
            <w:r w:rsidRPr="002D6E2C">
              <w:t>Amount)</w:t>
            </w:r>
          </w:p>
          <w:p w:rsidRPr="002D6E2C" w:rsidR="00D521C9" w:rsidP="00E92BA0" w:rsidRDefault="00D521C9" w14:paraId="1AE498F9" w14:textId="77777777">
            <w:pPr>
              <w:pStyle w:val="Header"/>
            </w:pPr>
          </w:p>
        </w:tc>
        <w:tc>
          <w:tcPr>
            <w:tcW w:w="1100" w:type="dxa"/>
            <w:shd w:val="clear" w:color="auto" w:fill="auto"/>
          </w:tcPr>
          <w:p w:rsidRPr="002D6E2C" w:rsidR="00D521C9" w:rsidP="00E92BA0" w:rsidRDefault="00D521C9" w14:paraId="4ECD5AA7"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371B9C79" w14:textId="77777777">
            <w:pPr>
              <w:spacing w:after="200" w:line="276" w:lineRule="auto"/>
              <w:jc w:val="center"/>
              <w:rPr>
                <w:rFonts w:cs="Arial"/>
                <w:lang w:val="en-GB"/>
              </w:rPr>
            </w:pPr>
            <w:r w:rsidRPr="002D6E2C">
              <w:rPr>
                <w:rFonts w:cs="Arial"/>
                <w:lang w:val="en-GB"/>
              </w:rPr>
              <w:t>X</w:t>
            </w:r>
          </w:p>
        </w:tc>
      </w:tr>
      <w:tr w:rsidRPr="004C134C" w:rsidR="00D521C9" w:rsidTr="004951CA" w14:paraId="2F74FB4B" w14:textId="77777777">
        <w:trPr>
          <w:trHeight w:val="441"/>
        </w:trPr>
        <w:tc>
          <w:tcPr>
            <w:tcW w:w="1560" w:type="dxa"/>
            <w:shd w:val="clear" w:color="auto" w:fill="auto"/>
          </w:tcPr>
          <w:p w:rsidRPr="002D6E2C" w:rsidR="00D521C9" w:rsidP="00E92BA0" w:rsidRDefault="00D521C9" w14:paraId="19379268" w14:textId="77777777">
            <w:pPr>
              <w:spacing w:after="200" w:line="276" w:lineRule="auto"/>
              <w:rPr>
                <w:rFonts w:cs="Arial"/>
                <w:lang w:val="en-GB"/>
              </w:rPr>
            </w:pPr>
            <w:r w:rsidRPr="002D6E2C">
              <w:rPr>
                <w:rFonts w:cs="Arial"/>
                <w:lang w:val="en-GB"/>
              </w:rPr>
              <w:t>Maximum Collection Amount</w:t>
            </w:r>
          </w:p>
        </w:tc>
        <w:tc>
          <w:tcPr>
            <w:tcW w:w="3260" w:type="dxa"/>
            <w:shd w:val="clear" w:color="auto" w:fill="auto"/>
          </w:tcPr>
          <w:p w:rsidR="00D521C9" w:rsidP="00E92BA0" w:rsidRDefault="00516A81" w14:paraId="4C42C080" w14:textId="77777777">
            <w:pPr>
              <w:spacing w:after="200" w:line="276" w:lineRule="auto"/>
              <w:rPr>
                <w:rFonts w:cs="Arial"/>
                <w:lang w:val="en-GB"/>
              </w:rPr>
            </w:pPr>
            <w:r w:rsidRPr="002D6E2C">
              <w:rPr>
                <w:rFonts w:cs="Arial"/>
                <w:lang w:val="en-GB"/>
              </w:rPr>
              <w:t>The maximum amount that the User/Creditor is allowed to Collect per Debit Payment Instruction/Collection within the Frequency as mandated by the Payer/Debtor.</w:t>
            </w:r>
          </w:p>
          <w:p w:rsidR="00A37057" w:rsidP="00A37057" w:rsidRDefault="00A37057" w14:paraId="3AFC1A6B" w14:textId="77777777">
            <w:pPr>
              <w:rPr>
                <w:lang w:val="en-US"/>
              </w:rPr>
            </w:pPr>
            <w:r>
              <w:rPr>
                <w:lang w:val="en-US"/>
              </w:rPr>
              <w:t>When calculating the maximum collection amount from the collection amount, the amount must be rounded as follows;</w:t>
            </w:r>
          </w:p>
          <w:p w:rsidR="00A37057" w:rsidP="00A37057" w:rsidRDefault="00A37057" w14:paraId="748E420D" w14:textId="77777777">
            <w:pPr>
              <w:rPr>
                <w:sz w:val="20"/>
                <w:szCs w:val="20"/>
              </w:rPr>
            </w:pPr>
            <w:r>
              <w:rPr>
                <w:sz w:val="20"/>
                <w:szCs w:val="20"/>
              </w:rPr>
              <w:t xml:space="preserve">● If the number you are rounding is followed by 5, 6, 7, 8, or 9, round the number up. </w:t>
            </w:r>
            <w:r>
              <w:rPr>
                <w:sz w:val="20"/>
                <w:szCs w:val="20"/>
              </w:rPr>
              <w:br/>
            </w:r>
            <w:r>
              <w:rPr>
                <w:sz w:val="20"/>
                <w:szCs w:val="20"/>
              </w:rPr>
              <w:t>● If the number you are rounding is followed by 0, 1, 2, 3, or 4, round the number down.</w:t>
            </w:r>
          </w:p>
          <w:p w:rsidRPr="00007A6C" w:rsidR="00A37057" w:rsidP="00A37057" w:rsidRDefault="00A37057" w14:paraId="1088DBFF" w14:textId="77777777">
            <w:pPr>
              <w:rPr>
                <w:rFonts w:cs="Calibri"/>
                <w:sz w:val="20"/>
                <w:szCs w:val="20"/>
              </w:rPr>
            </w:pPr>
            <w:r w:rsidRPr="00007A6C">
              <w:rPr>
                <w:rFonts w:cs="Calibri"/>
                <w:sz w:val="20"/>
                <w:szCs w:val="20"/>
              </w:rPr>
              <w:t xml:space="preserve">Rounding is on the </w:t>
            </w:r>
            <w:r>
              <w:rPr>
                <w:rFonts w:cs="Calibri"/>
                <w:sz w:val="20"/>
                <w:szCs w:val="20"/>
              </w:rPr>
              <w:t>2nd</w:t>
            </w:r>
            <w:r w:rsidRPr="00007A6C">
              <w:rPr>
                <w:rFonts w:cs="Calibri"/>
                <w:sz w:val="20"/>
                <w:szCs w:val="20"/>
              </w:rPr>
              <w:t xml:space="preserve"> decimal based on the</w:t>
            </w:r>
            <w:r>
              <w:rPr>
                <w:rFonts w:cs="Calibri"/>
                <w:sz w:val="20"/>
                <w:szCs w:val="20"/>
              </w:rPr>
              <w:t xml:space="preserve"> 3</w:t>
            </w:r>
            <w:r w:rsidRPr="00167587">
              <w:rPr>
                <w:rFonts w:cs="Calibri"/>
                <w:sz w:val="20"/>
                <w:szCs w:val="20"/>
                <w:vertAlign w:val="superscript"/>
              </w:rPr>
              <w:t>rd</w:t>
            </w:r>
            <w:r>
              <w:rPr>
                <w:rFonts w:cs="Calibri"/>
                <w:sz w:val="20"/>
                <w:szCs w:val="20"/>
              </w:rPr>
              <w:t xml:space="preserve"> </w:t>
            </w:r>
            <w:r w:rsidRPr="00007A6C">
              <w:rPr>
                <w:rFonts w:cs="Calibri"/>
                <w:sz w:val="20"/>
                <w:szCs w:val="20"/>
              </w:rPr>
              <w:t>decimal</w:t>
            </w:r>
          </w:p>
          <w:p w:rsidRPr="002D6E2C" w:rsidR="00A37057" w:rsidP="00E92BA0" w:rsidRDefault="00A37057" w14:paraId="03F8531C" w14:textId="38811D03">
            <w:pPr>
              <w:spacing w:after="200" w:line="276" w:lineRule="auto"/>
              <w:rPr>
                <w:rFonts w:cs="Arial"/>
                <w:lang w:val="en-GB"/>
              </w:rPr>
            </w:pPr>
          </w:p>
        </w:tc>
        <w:tc>
          <w:tcPr>
            <w:tcW w:w="2268" w:type="dxa"/>
            <w:shd w:val="clear" w:color="auto" w:fill="auto"/>
          </w:tcPr>
          <w:p w:rsidRPr="002D6E2C" w:rsidR="00D521C9" w:rsidP="00E92BA0" w:rsidRDefault="00D521C9" w14:paraId="68991CE8" w14:textId="77777777">
            <w:pPr>
              <w:pStyle w:val="ListParagraph"/>
              <w:ind w:left="0"/>
              <w:rPr>
                <w:bCs/>
                <w:lang w:eastAsia="en-ZA"/>
              </w:rPr>
            </w:pPr>
            <w:r w:rsidRPr="002D6E2C">
              <w:rPr>
                <w:bCs/>
                <w:lang w:eastAsia="en-ZA"/>
              </w:rPr>
              <w:t xml:space="preserve">&lt;MaxAmt&gt; </w:t>
            </w:r>
            <w:r w:rsidRPr="002D6E2C">
              <w:t>(Collection Currency + Maximum Collection Amount)</w:t>
            </w:r>
          </w:p>
          <w:p w:rsidRPr="002D6E2C" w:rsidR="00D521C9" w:rsidP="00E92BA0" w:rsidRDefault="00D521C9" w14:paraId="54F6D1E9" w14:textId="77777777">
            <w:pPr>
              <w:spacing w:after="200" w:line="276" w:lineRule="auto"/>
              <w:rPr>
                <w:rFonts w:cs="Arial"/>
                <w:lang w:val="en-GB"/>
              </w:rPr>
            </w:pPr>
          </w:p>
        </w:tc>
        <w:tc>
          <w:tcPr>
            <w:tcW w:w="1100" w:type="dxa"/>
            <w:shd w:val="clear" w:color="auto" w:fill="auto"/>
          </w:tcPr>
          <w:p w:rsidRPr="002D6E2C" w:rsidR="00D521C9" w:rsidP="00E92BA0" w:rsidRDefault="00D521C9" w14:paraId="1BDFCB7C"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738E26D7" w14:textId="77777777">
            <w:pPr>
              <w:spacing w:after="200" w:line="276" w:lineRule="auto"/>
              <w:jc w:val="center"/>
              <w:rPr>
                <w:rFonts w:cs="Arial"/>
                <w:lang w:val="en-GB"/>
              </w:rPr>
            </w:pPr>
            <w:r w:rsidRPr="002D6E2C">
              <w:rPr>
                <w:rFonts w:cs="Arial"/>
                <w:lang w:val="en-GB"/>
              </w:rPr>
              <w:t>X</w:t>
            </w:r>
          </w:p>
        </w:tc>
      </w:tr>
      <w:tr w:rsidRPr="004C134C" w:rsidR="00D521C9" w:rsidTr="004951CA" w14:paraId="5FC7E925" w14:textId="77777777">
        <w:tc>
          <w:tcPr>
            <w:tcW w:w="1560" w:type="dxa"/>
            <w:shd w:val="clear" w:color="auto" w:fill="auto"/>
          </w:tcPr>
          <w:p w:rsidRPr="002D6E2C" w:rsidR="00D521C9" w:rsidP="00E92BA0" w:rsidRDefault="00D521C9" w14:paraId="35D94962" w14:textId="77777777">
            <w:pPr>
              <w:spacing w:after="200" w:line="276" w:lineRule="auto"/>
              <w:rPr>
                <w:rFonts w:cs="Arial"/>
                <w:lang w:val="en-GB"/>
              </w:rPr>
            </w:pPr>
            <w:r w:rsidRPr="002D6E2C">
              <w:rPr>
                <w:rFonts w:cs="Arial"/>
                <w:lang w:val="en-GB"/>
              </w:rPr>
              <w:t xml:space="preserve">Adjustment Category </w:t>
            </w:r>
          </w:p>
        </w:tc>
        <w:tc>
          <w:tcPr>
            <w:tcW w:w="3260" w:type="dxa"/>
            <w:shd w:val="clear" w:color="auto" w:fill="auto"/>
          </w:tcPr>
          <w:p w:rsidRPr="002D6E2C" w:rsidR="00D521C9" w:rsidP="00E92BA0" w:rsidRDefault="00D521C9" w14:paraId="6BE105F9" w14:textId="77777777">
            <w:pPr>
              <w:spacing w:after="200" w:line="276" w:lineRule="auto"/>
              <w:rPr>
                <w:rFonts w:cs="Arial"/>
                <w:lang w:val="en-GB"/>
              </w:rPr>
            </w:pPr>
            <w:r w:rsidRPr="002D6E2C">
              <w:rPr>
                <w:rFonts w:eastAsia="Times New Roman"/>
                <w:color w:val="000000"/>
                <w:lang w:eastAsia="en-ZA"/>
              </w:rPr>
              <w:t xml:space="preserve">Refers to the ability to adjust the Instalment Amount and Maximum Collection Amount. </w:t>
            </w:r>
            <w:r w:rsidRPr="00BF573D">
              <w:rPr>
                <w:rFonts w:eastAsia="Times New Roman"/>
                <w:color w:val="000000"/>
                <w:lang w:eastAsia="en-ZA"/>
              </w:rPr>
              <w:t>(</w:t>
            </w:r>
            <w:r w:rsidRPr="00BF573D" w:rsidR="00516A81">
              <w:rPr>
                <w:rFonts w:eastAsia="Times New Roman"/>
                <w:color w:val="000000"/>
                <w:lang w:eastAsia="en-ZA"/>
              </w:rPr>
              <w:t>Never,</w:t>
            </w:r>
            <w:r w:rsidR="00516A81">
              <w:rPr>
                <w:rFonts w:eastAsia="Times New Roman"/>
                <w:color w:val="000000"/>
                <w:lang w:eastAsia="en-ZA"/>
              </w:rPr>
              <w:t xml:space="preserve"> </w:t>
            </w:r>
            <w:r w:rsidRPr="00BF573D" w:rsidR="00516A81">
              <w:rPr>
                <w:rFonts w:eastAsia="Times New Roman"/>
                <w:color w:val="000000"/>
                <w:lang w:eastAsia="en-ZA"/>
              </w:rPr>
              <w:t>Quarterly</w:t>
            </w:r>
            <w:r w:rsidRPr="00BF573D">
              <w:rPr>
                <w:rFonts w:eastAsia="Times New Roman"/>
                <w:color w:val="000000"/>
                <w:lang w:eastAsia="en-ZA"/>
              </w:rPr>
              <w:t>, Bi-annually, Annually, Repo)</w:t>
            </w:r>
          </w:p>
        </w:tc>
        <w:tc>
          <w:tcPr>
            <w:tcW w:w="2268" w:type="dxa"/>
            <w:shd w:val="clear" w:color="auto" w:fill="auto"/>
          </w:tcPr>
          <w:p w:rsidRPr="002D6E2C" w:rsidR="00D521C9" w:rsidP="00E92BA0" w:rsidRDefault="00D521C9" w14:paraId="32AF0556" w14:textId="77777777">
            <w:pPr>
              <w:spacing w:after="200" w:line="276" w:lineRule="auto"/>
              <w:rPr>
                <w:rFonts w:cs="Arial"/>
                <w:lang w:val="en-GB"/>
              </w:rPr>
            </w:pPr>
            <w:r w:rsidRPr="002D6E2C">
              <w:t>&lt;SplmtryData&gt;&lt;Envlp&gt;&lt;Cnts&gt;&lt;AdjstFrqcy</w:t>
            </w:r>
          </w:p>
        </w:tc>
        <w:tc>
          <w:tcPr>
            <w:tcW w:w="1100" w:type="dxa"/>
            <w:shd w:val="clear" w:color="auto" w:fill="auto"/>
          </w:tcPr>
          <w:p w:rsidRPr="002D6E2C" w:rsidR="00D521C9" w:rsidP="00E92BA0" w:rsidRDefault="00D521C9" w14:paraId="7F6C9306"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035144C5" w14:textId="77777777">
            <w:pPr>
              <w:spacing w:after="200" w:line="276" w:lineRule="auto"/>
              <w:jc w:val="center"/>
              <w:rPr>
                <w:rFonts w:cs="Arial"/>
                <w:lang w:val="en-GB"/>
              </w:rPr>
            </w:pPr>
            <w:r w:rsidRPr="002D6E2C">
              <w:rPr>
                <w:rFonts w:cs="Arial"/>
                <w:lang w:val="en-GB"/>
              </w:rPr>
              <w:t>X</w:t>
            </w:r>
          </w:p>
        </w:tc>
      </w:tr>
      <w:tr w:rsidRPr="004C134C" w:rsidR="00D521C9" w:rsidTr="004951CA" w14:paraId="3F9EE246" w14:textId="77777777">
        <w:tc>
          <w:tcPr>
            <w:tcW w:w="1560" w:type="dxa"/>
            <w:shd w:val="clear" w:color="auto" w:fill="auto"/>
          </w:tcPr>
          <w:p w:rsidRPr="002D6E2C" w:rsidR="00D521C9" w:rsidP="00E92BA0" w:rsidRDefault="00D521C9" w14:paraId="13481766" w14:textId="77777777">
            <w:pPr>
              <w:spacing w:after="200" w:line="276" w:lineRule="auto"/>
              <w:rPr>
                <w:rFonts w:cs="Arial"/>
                <w:lang w:val="en-GB"/>
              </w:rPr>
            </w:pPr>
            <w:r w:rsidRPr="002D6E2C">
              <w:rPr>
                <w:rFonts w:eastAsia="Times New Roman"/>
                <w:color w:val="000000"/>
                <w:lang w:eastAsia="en-ZA"/>
              </w:rPr>
              <w:t>Adjustment Amount</w:t>
            </w:r>
          </w:p>
        </w:tc>
        <w:tc>
          <w:tcPr>
            <w:tcW w:w="3260" w:type="dxa"/>
            <w:shd w:val="clear" w:color="auto" w:fill="auto"/>
          </w:tcPr>
          <w:p w:rsidRPr="002D6E2C" w:rsidR="00D521C9" w:rsidP="00E92BA0" w:rsidRDefault="00D521C9" w14:paraId="4FB65E33" w14:textId="77777777">
            <w:pPr>
              <w:spacing w:after="200" w:line="276" w:lineRule="auto"/>
              <w:rPr>
                <w:rFonts w:cs="Arial"/>
                <w:lang w:val="en-GB"/>
              </w:rPr>
            </w:pPr>
            <w:r w:rsidRPr="002D6E2C">
              <w:rPr>
                <w:rFonts w:eastAsia="Times New Roman"/>
                <w:color w:val="000000"/>
                <w:lang w:eastAsia="en-ZA"/>
              </w:rPr>
              <w:t xml:space="preserve">Amount that the Instalment Amount and Maximum Collection Amount can be adjusted based </w:t>
            </w:r>
            <w:r w:rsidRPr="002D6E2C">
              <w:rPr>
                <w:rFonts w:eastAsia="Times New Roman"/>
                <w:color w:val="000000"/>
                <w:lang w:eastAsia="en-ZA"/>
              </w:rPr>
              <w:t>on Adjustment Category. This value can be negative.</w:t>
            </w:r>
          </w:p>
        </w:tc>
        <w:tc>
          <w:tcPr>
            <w:tcW w:w="2268" w:type="dxa"/>
            <w:shd w:val="clear" w:color="auto" w:fill="auto"/>
          </w:tcPr>
          <w:p w:rsidRPr="002D6E2C" w:rsidR="00D521C9" w:rsidP="00E92BA0" w:rsidRDefault="00D521C9" w14:paraId="2248A292" w14:textId="77777777">
            <w:r w:rsidRPr="002D6E2C">
              <w:t xml:space="preserve">&lt;SplmtryData&gt;&lt;Envlp&gt;&lt;Cnts&gt;&lt;AdjstAmt&gt; </w:t>
            </w:r>
          </w:p>
          <w:p w:rsidRPr="002D6E2C" w:rsidR="00D521C9" w:rsidP="00E92BA0" w:rsidRDefault="00D521C9" w14:paraId="57917EEC" w14:textId="77777777">
            <w:r w:rsidRPr="002D6E2C">
              <w:t xml:space="preserve">(Adjustment Amount Currency + Adjustment </w:t>
            </w:r>
          </w:p>
          <w:p w:rsidRPr="002D6E2C" w:rsidR="00D521C9" w:rsidP="00E92BA0" w:rsidRDefault="00D521C9" w14:paraId="03BF134E" w14:textId="77777777">
            <w:pPr>
              <w:rPr>
                <w:rFonts w:cs="Arial"/>
                <w:lang w:val="en-GB"/>
              </w:rPr>
            </w:pPr>
            <w:r w:rsidRPr="002D6E2C">
              <w:t>Amount)</w:t>
            </w:r>
          </w:p>
        </w:tc>
        <w:tc>
          <w:tcPr>
            <w:tcW w:w="1100" w:type="dxa"/>
            <w:shd w:val="clear" w:color="auto" w:fill="auto"/>
          </w:tcPr>
          <w:p w:rsidRPr="002D6E2C" w:rsidR="00D521C9" w:rsidP="00E92BA0" w:rsidRDefault="00D521C9" w14:paraId="54545C92"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43702096" w14:textId="77777777">
            <w:pPr>
              <w:spacing w:after="200" w:line="276" w:lineRule="auto"/>
              <w:jc w:val="center"/>
              <w:rPr>
                <w:rFonts w:cs="Arial"/>
                <w:lang w:val="en-GB"/>
              </w:rPr>
            </w:pPr>
            <w:r w:rsidRPr="002D6E2C">
              <w:rPr>
                <w:rFonts w:cs="Arial"/>
                <w:lang w:val="en-GB"/>
              </w:rPr>
              <w:t>X</w:t>
            </w:r>
          </w:p>
        </w:tc>
      </w:tr>
      <w:tr w:rsidRPr="004C134C" w:rsidR="00D521C9" w:rsidTr="004951CA" w14:paraId="3D2188DB" w14:textId="77777777">
        <w:tc>
          <w:tcPr>
            <w:tcW w:w="1560" w:type="dxa"/>
            <w:tcBorders>
              <w:bottom w:val="single" w:color="auto" w:sz="4" w:space="0"/>
            </w:tcBorders>
            <w:shd w:val="clear" w:color="auto" w:fill="auto"/>
          </w:tcPr>
          <w:p w:rsidRPr="002D6E2C" w:rsidR="00D521C9" w:rsidP="00E92BA0" w:rsidRDefault="00D521C9" w14:paraId="4D5B71B8" w14:textId="77777777">
            <w:pPr>
              <w:spacing w:after="200" w:line="276" w:lineRule="auto"/>
              <w:rPr>
                <w:rFonts w:cs="Arial"/>
                <w:lang w:val="en-GB"/>
              </w:rPr>
            </w:pPr>
            <w:r w:rsidRPr="002D6E2C">
              <w:rPr>
                <w:rFonts w:eastAsia="Times New Roman"/>
                <w:color w:val="000000"/>
                <w:lang w:eastAsia="en-ZA"/>
              </w:rPr>
              <w:t>Adjustment Rate</w:t>
            </w:r>
          </w:p>
        </w:tc>
        <w:tc>
          <w:tcPr>
            <w:tcW w:w="3260" w:type="dxa"/>
            <w:tcBorders>
              <w:bottom w:val="single" w:color="auto" w:sz="4" w:space="0"/>
            </w:tcBorders>
            <w:shd w:val="clear" w:color="auto" w:fill="auto"/>
          </w:tcPr>
          <w:p w:rsidRPr="002D6E2C" w:rsidR="00D521C9" w:rsidP="00E92BA0" w:rsidRDefault="00D521C9" w14:paraId="482674F6" w14:textId="77777777">
            <w:pPr>
              <w:spacing w:after="200" w:line="276" w:lineRule="auto"/>
              <w:rPr>
                <w:rFonts w:cs="Arial"/>
                <w:lang w:val="en-GB"/>
              </w:rPr>
            </w:pPr>
            <w:r w:rsidRPr="002D6E2C">
              <w:rPr>
                <w:rFonts w:eastAsia="Times New Roman"/>
                <w:color w:val="000000"/>
                <w:lang w:eastAsia="en-ZA"/>
              </w:rPr>
              <w:t>Rate that the Instalment Amount and Maximum Collection Amount can be adjusted based on Adjustment Category. This value can be negative.</w:t>
            </w:r>
          </w:p>
        </w:tc>
        <w:tc>
          <w:tcPr>
            <w:tcW w:w="2268" w:type="dxa"/>
            <w:tcBorders>
              <w:bottom w:val="single" w:color="auto" w:sz="4" w:space="0"/>
            </w:tcBorders>
            <w:shd w:val="clear" w:color="auto" w:fill="auto"/>
          </w:tcPr>
          <w:p w:rsidRPr="002D6E2C" w:rsidR="00D521C9" w:rsidP="00E92BA0" w:rsidRDefault="00D521C9" w14:paraId="0661E866" w14:textId="77777777">
            <w:pPr>
              <w:jc w:val="both"/>
            </w:pPr>
            <w:r w:rsidRPr="002D6E2C">
              <w:t>&lt;SplmtryData&gt;&lt;Envlp&gt;&lt;Cnts&gt;&lt;AdjstRt&gt;</w:t>
            </w:r>
          </w:p>
          <w:p w:rsidRPr="002D6E2C" w:rsidR="00D521C9" w:rsidP="00E92BA0" w:rsidRDefault="00D521C9" w14:paraId="751D3B29" w14:textId="77777777">
            <w:pPr>
              <w:spacing w:after="200" w:line="276" w:lineRule="auto"/>
              <w:rPr>
                <w:rFonts w:cs="Arial"/>
                <w:lang w:val="en-GB"/>
              </w:rPr>
            </w:pPr>
          </w:p>
        </w:tc>
        <w:tc>
          <w:tcPr>
            <w:tcW w:w="1100" w:type="dxa"/>
            <w:tcBorders>
              <w:bottom w:val="single" w:color="auto" w:sz="4" w:space="0"/>
            </w:tcBorders>
            <w:shd w:val="clear" w:color="auto" w:fill="auto"/>
          </w:tcPr>
          <w:p w:rsidRPr="002D6E2C" w:rsidR="00D521C9" w:rsidP="00E92BA0" w:rsidRDefault="00D521C9" w14:paraId="7D73973E" w14:textId="77777777">
            <w:pPr>
              <w:spacing w:after="200" w:line="276" w:lineRule="auto"/>
              <w:jc w:val="center"/>
              <w:rPr>
                <w:rFonts w:cs="Arial"/>
                <w:lang w:val="en-GB"/>
              </w:rPr>
            </w:pPr>
            <w:r w:rsidRPr="002D6E2C">
              <w:rPr>
                <w:rFonts w:cs="Arial"/>
                <w:lang w:val="en-GB"/>
              </w:rPr>
              <w:t>X</w:t>
            </w:r>
          </w:p>
        </w:tc>
        <w:tc>
          <w:tcPr>
            <w:tcW w:w="1168" w:type="dxa"/>
            <w:tcBorders>
              <w:bottom w:val="single" w:color="auto" w:sz="4" w:space="0"/>
            </w:tcBorders>
            <w:shd w:val="clear" w:color="auto" w:fill="auto"/>
          </w:tcPr>
          <w:p w:rsidRPr="002D6E2C" w:rsidR="00D521C9" w:rsidP="00E92BA0" w:rsidRDefault="00D521C9" w14:paraId="567E0F65" w14:textId="77777777">
            <w:pPr>
              <w:spacing w:after="200" w:line="276" w:lineRule="auto"/>
              <w:jc w:val="center"/>
              <w:rPr>
                <w:rFonts w:cs="Arial"/>
                <w:lang w:val="en-GB"/>
              </w:rPr>
            </w:pPr>
            <w:r w:rsidRPr="002D6E2C">
              <w:rPr>
                <w:rFonts w:cs="Arial"/>
                <w:lang w:val="en-GB"/>
              </w:rPr>
              <w:t>X</w:t>
            </w:r>
          </w:p>
        </w:tc>
      </w:tr>
      <w:tr w:rsidRPr="004C134C" w:rsidR="00D521C9" w:rsidTr="004951CA" w14:paraId="5C643C0D" w14:textId="77777777">
        <w:tc>
          <w:tcPr>
            <w:tcW w:w="1560"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A8C1A5E" w14:textId="77777777">
            <w:pPr>
              <w:spacing w:after="200" w:line="276" w:lineRule="auto"/>
              <w:rPr>
                <w:rFonts w:eastAsia="Times New Roman"/>
                <w:color w:val="000000"/>
                <w:lang w:eastAsia="en-ZA"/>
              </w:rPr>
            </w:pPr>
            <w:r w:rsidRPr="002D6E2C">
              <w:rPr>
                <w:rFonts w:eastAsia="Times New Roman"/>
                <w:color w:val="000000"/>
                <w:lang w:eastAsia="en-ZA"/>
              </w:rPr>
              <w:t>Tracking Indicator</w:t>
            </w:r>
          </w:p>
        </w:tc>
        <w:tc>
          <w:tcPr>
            <w:tcW w:w="3260"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BDC55B2" w14:textId="77777777">
            <w:pPr>
              <w:spacing w:after="200" w:line="276" w:lineRule="auto"/>
              <w:rPr>
                <w:rFonts w:eastAsia="Times New Roman"/>
                <w:color w:val="000000"/>
                <w:lang w:eastAsia="en-ZA"/>
              </w:rPr>
            </w:pPr>
            <w:r w:rsidRPr="002D6E2C">
              <w:rPr>
                <w:rFonts w:eastAsia="Times New Roman"/>
                <w:color w:val="000000"/>
                <w:lang w:eastAsia="en-ZA"/>
              </w:rPr>
              <w:t xml:space="preserve">Specified if tracking may be used for collections </w:t>
            </w:r>
          </w:p>
        </w:tc>
        <w:tc>
          <w:tcPr>
            <w:tcW w:w="226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ED08DCA" w14:textId="77777777">
            <w:pPr>
              <w:pStyle w:val="ListParagraph"/>
              <w:ind w:left="0"/>
              <w:jc w:val="both"/>
            </w:pPr>
            <w:r w:rsidRPr="002D6E2C">
              <w:t xml:space="preserve">&lt;Tp&gt;&lt;SvcLvl&gt;&lt;Prtry&gt; </w:t>
            </w:r>
          </w:p>
          <w:p w:rsidRPr="002D6E2C" w:rsidR="00D521C9" w:rsidP="00E92BA0" w:rsidRDefault="00D521C9" w14:paraId="31DC6F9A" w14:textId="77777777">
            <w:pPr>
              <w:spacing w:after="200" w:line="276" w:lineRule="auto"/>
              <w:rPr>
                <w:rFonts w:cs="Arial"/>
                <w:lang w:val="en-GB"/>
              </w:rPr>
            </w:pPr>
          </w:p>
        </w:tc>
        <w:tc>
          <w:tcPr>
            <w:tcW w:w="1100"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0B22C07" w14:textId="77777777">
            <w:pPr>
              <w:spacing w:after="200" w:line="276" w:lineRule="auto"/>
              <w:jc w:val="center"/>
              <w:rPr>
                <w:rFonts w:cs="Arial"/>
                <w:lang w:val="en-GB"/>
              </w:rPr>
            </w:pPr>
            <w:r w:rsidRPr="002D6E2C">
              <w:rPr>
                <w:rFonts w:cs="Arial"/>
                <w:lang w:val="en-GB"/>
              </w:rPr>
              <w:t>X</w:t>
            </w:r>
          </w:p>
        </w:tc>
        <w:tc>
          <w:tcPr>
            <w:tcW w:w="116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E4FF483" w14:textId="77777777">
            <w:pPr>
              <w:spacing w:after="200" w:line="276" w:lineRule="auto"/>
              <w:jc w:val="center"/>
              <w:rPr>
                <w:rFonts w:cs="Arial"/>
                <w:lang w:val="en-GB"/>
              </w:rPr>
            </w:pPr>
            <w:r w:rsidRPr="002D6E2C">
              <w:rPr>
                <w:rFonts w:cs="Arial"/>
                <w:lang w:val="en-GB"/>
              </w:rPr>
              <w:t>X</w:t>
            </w:r>
          </w:p>
        </w:tc>
      </w:tr>
      <w:tr w:rsidRPr="004C134C" w:rsidR="00D521C9" w:rsidTr="004951CA" w14:paraId="71CC5258" w14:textId="77777777">
        <w:tc>
          <w:tcPr>
            <w:tcW w:w="9356" w:type="dxa"/>
            <w:gridSpan w:val="5"/>
            <w:shd w:val="clear" w:color="auto" w:fill="D9D9D9"/>
          </w:tcPr>
          <w:p w:rsidRPr="002D6E2C" w:rsidR="00D521C9" w:rsidP="00E92BA0" w:rsidRDefault="00D521C9" w14:paraId="0C609F4F" w14:textId="77777777">
            <w:pPr>
              <w:spacing w:after="200" w:line="276" w:lineRule="auto"/>
              <w:rPr>
                <w:rFonts w:cs="Arial"/>
                <w:b/>
                <w:lang w:val="en-GB"/>
              </w:rPr>
            </w:pPr>
            <w:r w:rsidRPr="002D6E2C">
              <w:rPr>
                <w:rFonts w:cs="Arial"/>
                <w:b/>
                <w:lang w:val="en-GB"/>
              </w:rPr>
              <w:t>Mandate Date Detail</w:t>
            </w:r>
          </w:p>
        </w:tc>
      </w:tr>
      <w:tr w:rsidRPr="004C134C" w:rsidR="00D521C9" w:rsidTr="004951CA" w14:paraId="0AA343B4" w14:textId="77777777">
        <w:tc>
          <w:tcPr>
            <w:tcW w:w="1560" w:type="dxa"/>
            <w:shd w:val="clear" w:color="auto" w:fill="auto"/>
          </w:tcPr>
          <w:p w:rsidRPr="002D6E2C" w:rsidR="00D521C9" w:rsidP="00E92BA0" w:rsidRDefault="00D521C9" w14:paraId="467FE019" w14:textId="77777777">
            <w:pPr>
              <w:spacing w:after="200" w:line="276" w:lineRule="auto"/>
              <w:rPr>
                <w:rFonts w:cs="Arial"/>
                <w:lang w:val="en-GB"/>
              </w:rPr>
            </w:pPr>
            <w:r w:rsidRPr="002D6E2C">
              <w:rPr>
                <w:rFonts w:cs="Arial"/>
                <w:lang w:val="en-GB"/>
              </w:rPr>
              <w:t>Mandate Initiation Date</w:t>
            </w:r>
          </w:p>
        </w:tc>
        <w:tc>
          <w:tcPr>
            <w:tcW w:w="3260" w:type="dxa"/>
            <w:shd w:val="clear" w:color="auto" w:fill="auto"/>
          </w:tcPr>
          <w:p w:rsidRPr="002D6E2C" w:rsidR="00D521C9" w:rsidP="00E92BA0" w:rsidRDefault="00D521C9" w14:paraId="32C4E8BD" w14:textId="77777777">
            <w:pPr>
              <w:spacing w:after="200" w:line="276" w:lineRule="auto"/>
              <w:rPr>
                <w:rFonts w:cs="Arial"/>
                <w:lang w:val="en-GB"/>
              </w:rPr>
            </w:pPr>
            <w:r w:rsidRPr="002D6E2C">
              <w:rPr>
                <w:rFonts w:cs="Arial"/>
                <w:lang w:val="en-GB"/>
              </w:rPr>
              <w:t>Date on which mandate is first submitted for authentication</w:t>
            </w:r>
          </w:p>
        </w:tc>
        <w:tc>
          <w:tcPr>
            <w:tcW w:w="2268" w:type="dxa"/>
            <w:shd w:val="clear" w:color="auto" w:fill="auto"/>
          </w:tcPr>
          <w:p w:rsidRPr="002D6E2C" w:rsidR="00D521C9" w:rsidP="00E92BA0" w:rsidRDefault="00D521C9" w14:paraId="47216357" w14:textId="77777777">
            <w:pPr>
              <w:pStyle w:val="ListParagraph"/>
              <w:ind w:left="0"/>
              <w:jc w:val="both"/>
            </w:pPr>
            <w:r w:rsidRPr="002D6E2C">
              <w:t xml:space="preserve">&lt;Drtn&gt; (Duration) </w:t>
            </w:r>
          </w:p>
          <w:p w:rsidRPr="002D6E2C" w:rsidR="00D521C9" w:rsidP="00E92BA0" w:rsidRDefault="00D521C9" w14:paraId="66ECE1C9" w14:textId="77777777">
            <w:pPr>
              <w:spacing w:after="200" w:line="276" w:lineRule="auto"/>
              <w:rPr>
                <w:rFonts w:cs="Arial"/>
                <w:lang w:val="en-GB"/>
              </w:rPr>
            </w:pPr>
            <w:r w:rsidRPr="002D6E2C">
              <w:t>&lt;FrDt&gt; (Mandate Initiation Date (From Date))</w:t>
            </w:r>
          </w:p>
        </w:tc>
        <w:tc>
          <w:tcPr>
            <w:tcW w:w="1100" w:type="dxa"/>
            <w:shd w:val="clear" w:color="auto" w:fill="auto"/>
          </w:tcPr>
          <w:p w:rsidRPr="002D6E2C" w:rsidR="00D521C9" w:rsidP="00E92BA0" w:rsidRDefault="00D521C9" w14:paraId="289ECC6A"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6F14C3AA" w14:textId="77777777">
            <w:pPr>
              <w:spacing w:after="200" w:line="276" w:lineRule="auto"/>
              <w:jc w:val="center"/>
              <w:rPr>
                <w:rFonts w:cs="Arial"/>
                <w:lang w:val="en-GB"/>
              </w:rPr>
            </w:pPr>
            <w:r w:rsidRPr="002D6E2C">
              <w:rPr>
                <w:rFonts w:cs="Arial"/>
                <w:lang w:val="en-GB"/>
              </w:rPr>
              <w:t>X</w:t>
            </w:r>
          </w:p>
        </w:tc>
      </w:tr>
      <w:tr w:rsidRPr="004C134C" w:rsidR="00D521C9" w:rsidTr="004951CA" w14:paraId="76CF7ABD" w14:textId="77777777">
        <w:tc>
          <w:tcPr>
            <w:tcW w:w="1560" w:type="dxa"/>
            <w:shd w:val="clear" w:color="auto" w:fill="auto"/>
          </w:tcPr>
          <w:p w:rsidRPr="002D6E2C" w:rsidR="00D521C9" w:rsidP="00E92BA0" w:rsidRDefault="00D521C9" w14:paraId="3468F615" w14:textId="77777777">
            <w:pPr>
              <w:spacing w:after="200" w:line="276" w:lineRule="auto"/>
              <w:rPr>
                <w:rFonts w:cs="Arial"/>
                <w:lang w:val="en-GB"/>
              </w:rPr>
            </w:pPr>
            <w:r w:rsidRPr="002D6E2C">
              <w:rPr>
                <w:rFonts w:cs="Arial"/>
                <w:lang w:val="en-GB"/>
              </w:rPr>
              <w:t>Mandate Authentication Date</w:t>
            </w:r>
          </w:p>
        </w:tc>
        <w:tc>
          <w:tcPr>
            <w:tcW w:w="3260" w:type="dxa"/>
            <w:shd w:val="clear" w:color="auto" w:fill="auto"/>
          </w:tcPr>
          <w:p w:rsidRPr="002D6E2C" w:rsidR="00D521C9" w:rsidP="00E92BA0" w:rsidRDefault="00D521C9" w14:paraId="39B5451E" w14:textId="77777777">
            <w:pPr>
              <w:spacing w:after="200" w:line="276" w:lineRule="auto"/>
              <w:rPr>
                <w:rFonts w:cs="Arial"/>
                <w:lang w:val="en-GB"/>
              </w:rPr>
            </w:pPr>
            <w:r w:rsidRPr="002D6E2C">
              <w:rPr>
                <w:rFonts w:cs="Arial"/>
                <w:lang w:val="en-GB"/>
              </w:rPr>
              <w:t>Date on which the mandate authentication process was completed by Paying/Debtor Bank that will be indicated in the response message. Must be stored for each authentication</w:t>
            </w:r>
          </w:p>
        </w:tc>
        <w:tc>
          <w:tcPr>
            <w:tcW w:w="2268" w:type="dxa"/>
            <w:shd w:val="clear" w:color="auto" w:fill="auto"/>
          </w:tcPr>
          <w:p w:rsidRPr="005463A8" w:rsidR="00D521C9" w:rsidP="00E92BA0" w:rsidRDefault="00D521C9" w14:paraId="7A29604B" w14:textId="77777777">
            <w:pPr>
              <w:spacing w:after="200" w:line="276" w:lineRule="auto"/>
              <w:rPr>
                <w:rFonts w:cs="Arial"/>
                <w:lang w:val="en-GB"/>
              </w:rPr>
            </w:pPr>
            <w:r w:rsidRPr="005463A8">
              <w:t>&lt;MndtAthDt&gt;</w:t>
            </w:r>
          </w:p>
        </w:tc>
        <w:tc>
          <w:tcPr>
            <w:tcW w:w="1100" w:type="dxa"/>
            <w:shd w:val="clear" w:color="auto" w:fill="auto"/>
          </w:tcPr>
          <w:p w:rsidRPr="002D6E2C" w:rsidR="00D521C9" w:rsidP="00E92BA0" w:rsidRDefault="00D521C9" w14:paraId="206019A1" w14:textId="77777777">
            <w:pPr>
              <w:spacing w:after="200" w:line="276" w:lineRule="auto"/>
              <w:jc w:val="center"/>
              <w:rPr>
                <w:rFonts w:cs="Arial"/>
                <w:lang w:val="en-GB"/>
              </w:rPr>
            </w:pPr>
          </w:p>
        </w:tc>
        <w:tc>
          <w:tcPr>
            <w:tcW w:w="1168" w:type="dxa"/>
            <w:shd w:val="clear" w:color="auto" w:fill="auto"/>
          </w:tcPr>
          <w:p w:rsidRPr="002D6E2C" w:rsidR="00D521C9" w:rsidP="00E92BA0" w:rsidRDefault="00D521C9" w14:paraId="21C3FD0C" w14:textId="77777777">
            <w:pPr>
              <w:spacing w:after="200" w:line="276" w:lineRule="auto"/>
              <w:jc w:val="center"/>
              <w:rPr>
                <w:rFonts w:cs="Arial"/>
                <w:lang w:val="en-GB"/>
              </w:rPr>
            </w:pPr>
            <w:r w:rsidRPr="002D6E2C">
              <w:rPr>
                <w:rFonts w:cs="Arial"/>
                <w:lang w:val="en-GB"/>
              </w:rPr>
              <w:t>X</w:t>
            </w:r>
          </w:p>
        </w:tc>
      </w:tr>
      <w:tr w:rsidRPr="004C134C" w:rsidR="00D521C9" w:rsidTr="004951CA" w14:paraId="3970616E" w14:textId="77777777">
        <w:tc>
          <w:tcPr>
            <w:tcW w:w="1560" w:type="dxa"/>
            <w:shd w:val="clear" w:color="auto" w:fill="auto"/>
          </w:tcPr>
          <w:p w:rsidRPr="002D6E2C" w:rsidR="00D521C9" w:rsidP="00E92BA0" w:rsidRDefault="00D521C9" w14:paraId="10A4AC82" w14:textId="77777777">
            <w:pPr>
              <w:spacing w:after="200" w:line="276" w:lineRule="auto"/>
              <w:rPr>
                <w:rFonts w:cs="Arial"/>
                <w:lang w:val="en-GB"/>
              </w:rPr>
            </w:pPr>
            <w:r w:rsidRPr="002D6E2C">
              <w:rPr>
                <w:rFonts w:cs="Arial"/>
                <w:lang w:val="en-GB"/>
              </w:rPr>
              <w:t>First Collection Date</w:t>
            </w:r>
          </w:p>
        </w:tc>
        <w:tc>
          <w:tcPr>
            <w:tcW w:w="3260" w:type="dxa"/>
            <w:shd w:val="clear" w:color="auto" w:fill="auto"/>
          </w:tcPr>
          <w:p w:rsidRPr="002D6E2C" w:rsidR="00D521C9" w:rsidP="00E92BA0" w:rsidRDefault="00D521C9" w14:paraId="187AB6D8" w14:textId="77777777">
            <w:pPr>
              <w:spacing w:after="200" w:line="276" w:lineRule="auto"/>
              <w:rPr>
                <w:rFonts w:cs="Arial"/>
                <w:lang w:val="en-GB"/>
              </w:rPr>
            </w:pPr>
            <w:r w:rsidRPr="002D6E2C">
              <w:rPr>
                <w:rFonts w:cs="Arial"/>
                <w:lang w:val="en-GB"/>
              </w:rPr>
              <w:t xml:space="preserve">The date on which the first collection (initial and/or instalment amount) can occur each time the mandate is authorised. </w:t>
            </w:r>
          </w:p>
        </w:tc>
        <w:tc>
          <w:tcPr>
            <w:tcW w:w="2268" w:type="dxa"/>
            <w:shd w:val="clear" w:color="auto" w:fill="auto"/>
          </w:tcPr>
          <w:p w:rsidRPr="002D6E2C" w:rsidR="00D521C9" w:rsidP="00E92BA0" w:rsidRDefault="00D521C9" w14:paraId="36C5381D" w14:textId="77777777">
            <w:pPr>
              <w:spacing w:after="200" w:line="276" w:lineRule="auto"/>
              <w:rPr>
                <w:rFonts w:cs="Arial"/>
                <w:lang w:val="en-GB"/>
              </w:rPr>
            </w:pPr>
            <w:r w:rsidRPr="002D6E2C">
              <w:rPr>
                <w:bCs/>
                <w:lang w:eastAsia="en-ZA"/>
              </w:rPr>
              <w:t>&lt;FrstColltnDt&gt; (</w:t>
            </w:r>
            <w:r w:rsidRPr="002D6E2C">
              <w:t>First Collection Date)</w:t>
            </w:r>
          </w:p>
        </w:tc>
        <w:tc>
          <w:tcPr>
            <w:tcW w:w="1100" w:type="dxa"/>
            <w:shd w:val="clear" w:color="auto" w:fill="auto"/>
          </w:tcPr>
          <w:p w:rsidRPr="002D6E2C" w:rsidR="00D521C9" w:rsidP="00E92BA0" w:rsidRDefault="00D521C9" w14:paraId="47067A7D"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5E95F1F6" w14:textId="77777777">
            <w:pPr>
              <w:spacing w:after="200" w:line="276" w:lineRule="auto"/>
              <w:jc w:val="center"/>
              <w:rPr>
                <w:rFonts w:cs="Arial"/>
                <w:lang w:val="en-GB"/>
              </w:rPr>
            </w:pPr>
            <w:r w:rsidRPr="002D6E2C">
              <w:rPr>
                <w:rFonts w:cs="Arial"/>
                <w:lang w:val="en-GB"/>
              </w:rPr>
              <w:t>X</w:t>
            </w:r>
          </w:p>
        </w:tc>
      </w:tr>
      <w:tr w:rsidRPr="004C134C" w:rsidR="00D521C9" w:rsidTr="004951CA" w14:paraId="2C5A7DA9" w14:textId="77777777">
        <w:tc>
          <w:tcPr>
            <w:tcW w:w="1560" w:type="dxa"/>
            <w:shd w:val="clear" w:color="auto" w:fill="auto"/>
          </w:tcPr>
          <w:p w:rsidRPr="002D6E2C" w:rsidR="00D521C9" w:rsidP="00E92BA0" w:rsidRDefault="00D521C9" w14:paraId="2756847E" w14:textId="77777777">
            <w:pPr>
              <w:spacing w:after="200" w:line="276" w:lineRule="auto"/>
              <w:rPr>
                <w:rFonts w:cs="Arial"/>
                <w:lang w:val="en-GB"/>
              </w:rPr>
            </w:pPr>
            <w:r w:rsidRPr="002D6E2C">
              <w:rPr>
                <w:rFonts w:cs="Arial"/>
                <w:lang w:val="en-GB"/>
              </w:rPr>
              <w:t>Collection day</w:t>
            </w:r>
          </w:p>
        </w:tc>
        <w:tc>
          <w:tcPr>
            <w:tcW w:w="3260" w:type="dxa"/>
            <w:shd w:val="clear" w:color="auto" w:fill="auto"/>
          </w:tcPr>
          <w:p w:rsidRPr="002D6E2C" w:rsidR="00D521C9" w:rsidP="00E92BA0" w:rsidRDefault="00D521C9" w14:paraId="3D258CD9" w14:textId="77777777">
            <w:pPr>
              <w:spacing w:after="200" w:line="276" w:lineRule="auto"/>
              <w:rPr>
                <w:rFonts w:cs="Arial"/>
                <w:lang w:val="en-GB"/>
              </w:rPr>
            </w:pPr>
            <w:r w:rsidRPr="002D6E2C">
              <w:rPr>
                <w:rFonts w:eastAsia="Times New Roman"/>
                <w:color w:val="000000"/>
                <w:lang w:eastAsia="en-ZA"/>
              </w:rPr>
              <w:t>Action da</w:t>
            </w:r>
            <w:r w:rsidR="00D16C03">
              <w:rPr>
                <w:rFonts w:eastAsia="Times New Roman"/>
                <w:color w:val="000000"/>
                <w:lang w:eastAsia="en-ZA"/>
              </w:rPr>
              <w:t>y</w:t>
            </w:r>
            <w:r w:rsidRPr="002D6E2C">
              <w:rPr>
                <w:rFonts w:eastAsia="Times New Roman"/>
                <w:color w:val="000000"/>
                <w:lang w:eastAsia="en-ZA"/>
              </w:rPr>
              <w:t xml:space="preserve"> – Payer's/Debtor’s preferred recurring day for collection from their bank account. Relative to Frequency.</w:t>
            </w:r>
          </w:p>
        </w:tc>
        <w:tc>
          <w:tcPr>
            <w:tcW w:w="2268" w:type="dxa"/>
            <w:shd w:val="clear" w:color="auto" w:fill="auto"/>
          </w:tcPr>
          <w:p w:rsidRPr="002D6E2C" w:rsidR="00D521C9" w:rsidP="00E92BA0" w:rsidRDefault="00D521C9" w14:paraId="649927B6" w14:textId="77777777">
            <w:pPr>
              <w:spacing w:after="200" w:line="276" w:lineRule="auto"/>
              <w:rPr>
                <w:rFonts w:cs="Arial"/>
                <w:lang w:val="en-GB"/>
              </w:rPr>
            </w:pPr>
            <w:r w:rsidRPr="002D6E2C">
              <w:t xml:space="preserve">&lt;SplmtryData&gt;&lt;Envlp&gt;&lt;Cnts&gt;&lt;CllctnDy&gt;  </w:t>
            </w:r>
          </w:p>
        </w:tc>
        <w:tc>
          <w:tcPr>
            <w:tcW w:w="1100" w:type="dxa"/>
            <w:shd w:val="clear" w:color="auto" w:fill="auto"/>
          </w:tcPr>
          <w:p w:rsidRPr="002D6E2C" w:rsidR="00D521C9" w:rsidP="00E92BA0" w:rsidRDefault="00D521C9" w14:paraId="62956AE0"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1931F396" w14:textId="77777777">
            <w:pPr>
              <w:spacing w:after="200" w:line="276" w:lineRule="auto"/>
              <w:jc w:val="center"/>
              <w:rPr>
                <w:rFonts w:cs="Arial"/>
                <w:lang w:val="en-GB"/>
              </w:rPr>
            </w:pPr>
            <w:r w:rsidRPr="002D6E2C">
              <w:rPr>
                <w:rFonts w:cs="Arial"/>
                <w:lang w:val="en-GB"/>
              </w:rPr>
              <w:t>X</w:t>
            </w:r>
          </w:p>
        </w:tc>
      </w:tr>
      <w:tr w:rsidRPr="004C134C" w:rsidR="00D521C9" w:rsidTr="004951CA" w14:paraId="29F10662" w14:textId="77777777">
        <w:tc>
          <w:tcPr>
            <w:tcW w:w="1560" w:type="dxa"/>
            <w:shd w:val="clear" w:color="auto" w:fill="auto"/>
          </w:tcPr>
          <w:p w:rsidRPr="002D6E2C" w:rsidR="00D521C9" w:rsidP="00E92BA0" w:rsidRDefault="00D521C9" w14:paraId="269390C4" w14:textId="77777777">
            <w:pPr>
              <w:spacing w:after="200" w:line="276" w:lineRule="auto"/>
              <w:rPr>
                <w:rFonts w:cs="Arial"/>
                <w:lang w:val="en-GB"/>
              </w:rPr>
            </w:pPr>
            <w:r w:rsidRPr="002D6E2C">
              <w:rPr>
                <w:rFonts w:cs="Arial"/>
                <w:lang w:val="en-GB"/>
              </w:rPr>
              <w:t xml:space="preserve">Date Adjustment Rule </w:t>
            </w:r>
            <w:r>
              <w:rPr>
                <w:rFonts w:cs="Arial"/>
                <w:lang w:val="en-GB"/>
              </w:rPr>
              <w:t>Indicator</w:t>
            </w:r>
          </w:p>
        </w:tc>
        <w:tc>
          <w:tcPr>
            <w:tcW w:w="3260" w:type="dxa"/>
            <w:shd w:val="clear" w:color="auto" w:fill="auto"/>
          </w:tcPr>
          <w:p w:rsidRPr="002D6E2C" w:rsidR="00D521C9" w:rsidP="00E92BA0" w:rsidRDefault="00D521C9" w14:paraId="062576EA" w14:textId="77777777">
            <w:pPr>
              <w:spacing w:after="200" w:line="276" w:lineRule="auto"/>
              <w:rPr>
                <w:rFonts w:cs="Arial"/>
                <w:lang w:val="en-GB"/>
              </w:rPr>
            </w:pPr>
            <w:r w:rsidRPr="002D6E2C">
              <w:rPr>
                <w:rFonts w:cs="Arial"/>
                <w:lang w:val="en-GB"/>
              </w:rPr>
              <w:t xml:space="preserve">Used to indicated that collection </w:t>
            </w:r>
            <w:r>
              <w:rPr>
                <w:rFonts w:cs="Arial"/>
                <w:lang w:val="en-GB"/>
              </w:rPr>
              <w:t>day</w:t>
            </w:r>
            <w:r w:rsidRPr="002D6E2C">
              <w:rPr>
                <w:rFonts w:cs="Arial"/>
                <w:lang w:val="en-GB"/>
              </w:rPr>
              <w:t xml:space="preserve"> could change (yes</w:t>
            </w:r>
            <w:r>
              <w:rPr>
                <w:rFonts w:cs="Arial"/>
                <w:lang w:val="en-GB"/>
              </w:rPr>
              <w:t xml:space="preserve"> (Y)</w:t>
            </w:r>
            <w:r w:rsidRPr="002D6E2C">
              <w:rPr>
                <w:rFonts w:cs="Arial"/>
                <w:lang w:val="en-GB"/>
              </w:rPr>
              <w:t xml:space="preserve"> / no</w:t>
            </w:r>
            <w:r>
              <w:rPr>
                <w:rFonts w:cs="Arial"/>
                <w:lang w:val="en-GB"/>
              </w:rPr>
              <w:t xml:space="preserve"> (N)</w:t>
            </w:r>
            <w:r w:rsidRPr="002D6E2C">
              <w:rPr>
                <w:rFonts w:cs="Arial"/>
                <w:lang w:val="en-GB"/>
              </w:rPr>
              <w:t>)</w:t>
            </w:r>
          </w:p>
        </w:tc>
        <w:tc>
          <w:tcPr>
            <w:tcW w:w="2268" w:type="dxa"/>
            <w:shd w:val="clear" w:color="auto" w:fill="auto"/>
          </w:tcPr>
          <w:p w:rsidRPr="002D6E2C" w:rsidR="00D521C9" w:rsidP="00E92BA0" w:rsidRDefault="00D521C9" w14:paraId="664F9BF6" w14:textId="77777777">
            <w:pPr>
              <w:spacing w:after="200" w:line="276" w:lineRule="auto"/>
              <w:rPr>
                <w:rFonts w:cs="Arial"/>
                <w:lang w:val="en-GB"/>
              </w:rPr>
            </w:pPr>
            <w:r w:rsidRPr="002D6E2C">
              <w:t xml:space="preserve">&lt;SplmtryData&gt;&lt;Envlp&gt;&lt;Cnts&gt;&lt;DtAdjRl&gt;  </w:t>
            </w:r>
          </w:p>
        </w:tc>
        <w:tc>
          <w:tcPr>
            <w:tcW w:w="1100" w:type="dxa"/>
            <w:shd w:val="clear" w:color="auto" w:fill="auto"/>
          </w:tcPr>
          <w:p w:rsidRPr="002D6E2C" w:rsidR="00D521C9" w:rsidP="00E92BA0" w:rsidRDefault="00D521C9" w14:paraId="171F2BF9"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21E6AFBF" w14:textId="77777777">
            <w:pPr>
              <w:spacing w:after="240" w:line="276" w:lineRule="auto"/>
              <w:jc w:val="center"/>
              <w:rPr>
                <w:color w:val="000000"/>
                <w:lang w:val="en-GB"/>
              </w:rPr>
            </w:pPr>
            <w:r w:rsidRPr="002D6E2C">
              <w:rPr>
                <w:color w:val="000000"/>
                <w:lang w:val="en-GB"/>
              </w:rPr>
              <w:t>X</w:t>
            </w:r>
          </w:p>
        </w:tc>
      </w:tr>
      <w:tr w:rsidRPr="004C134C" w:rsidR="00D521C9" w:rsidTr="004951CA" w14:paraId="35B5642A" w14:textId="77777777">
        <w:trPr>
          <w:trHeight w:val="956"/>
        </w:trPr>
        <w:tc>
          <w:tcPr>
            <w:tcW w:w="1560" w:type="dxa"/>
            <w:shd w:val="clear" w:color="auto" w:fill="auto"/>
          </w:tcPr>
          <w:p w:rsidRPr="002D6E2C" w:rsidR="00D521C9" w:rsidP="00E92BA0" w:rsidRDefault="00D521C9" w14:paraId="1E8EA8D5" w14:textId="77777777">
            <w:pPr>
              <w:spacing w:after="200" w:line="276" w:lineRule="auto"/>
              <w:rPr>
                <w:rFonts w:cs="Arial"/>
                <w:lang w:val="en-GB"/>
              </w:rPr>
            </w:pPr>
            <w:r w:rsidRPr="002D6E2C">
              <w:rPr>
                <w:rFonts w:cs="Arial"/>
                <w:lang w:val="en-GB"/>
              </w:rPr>
              <w:t>Frequency</w:t>
            </w:r>
          </w:p>
        </w:tc>
        <w:tc>
          <w:tcPr>
            <w:tcW w:w="3260" w:type="dxa"/>
            <w:shd w:val="clear" w:color="auto" w:fill="auto"/>
          </w:tcPr>
          <w:p w:rsidRPr="002D6E2C" w:rsidR="00D521C9" w:rsidP="00E92BA0" w:rsidRDefault="00D521C9" w14:paraId="61EFB4F0" w14:textId="77777777">
            <w:pPr>
              <w:spacing w:after="200" w:line="276" w:lineRule="auto"/>
              <w:rPr>
                <w:rFonts w:cs="Arial"/>
                <w:lang w:val="en-GB"/>
              </w:rPr>
            </w:pPr>
            <w:r w:rsidRPr="002D6E2C">
              <w:rPr>
                <w:rFonts w:eastAsia="Times New Roman"/>
                <w:color w:val="000000"/>
                <w:lang w:eastAsia="en-ZA"/>
              </w:rPr>
              <w:t>Frequency of collections (weekly, monthly, quarterly, annually, bi-annually, fortnightly, monthly by rule). Relative to Collection Day.</w:t>
            </w:r>
          </w:p>
        </w:tc>
        <w:tc>
          <w:tcPr>
            <w:tcW w:w="2268" w:type="dxa"/>
            <w:shd w:val="clear" w:color="auto" w:fill="auto"/>
          </w:tcPr>
          <w:p w:rsidRPr="002D6E2C" w:rsidR="00D521C9" w:rsidP="00E92BA0" w:rsidRDefault="00D521C9" w14:paraId="43FD58EB" w14:textId="77777777">
            <w:pPr>
              <w:pStyle w:val="ListParagraph"/>
              <w:ind w:left="0"/>
              <w:jc w:val="both"/>
            </w:pPr>
            <w:r w:rsidRPr="002D6E2C">
              <w:t>&lt;Frqcy&gt; (Frequency)</w:t>
            </w:r>
          </w:p>
          <w:p w:rsidRPr="002D6E2C" w:rsidR="00D521C9" w:rsidP="00E92BA0" w:rsidRDefault="00D521C9" w14:paraId="69490144" w14:textId="77777777">
            <w:pPr>
              <w:spacing w:after="200" w:line="276" w:lineRule="auto"/>
              <w:rPr>
                <w:rFonts w:cs="Arial"/>
                <w:lang w:val="en-GB"/>
              </w:rPr>
            </w:pPr>
          </w:p>
        </w:tc>
        <w:tc>
          <w:tcPr>
            <w:tcW w:w="1100" w:type="dxa"/>
            <w:shd w:val="clear" w:color="auto" w:fill="auto"/>
          </w:tcPr>
          <w:p w:rsidRPr="002D6E2C" w:rsidR="00D521C9" w:rsidP="00E92BA0" w:rsidRDefault="00D521C9" w14:paraId="30C27C00"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301BCDDD" w14:textId="77777777">
            <w:pPr>
              <w:spacing w:after="200" w:line="276" w:lineRule="auto"/>
              <w:jc w:val="center"/>
              <w:rPr>
                <w:rFonts w:cs="Arial"/>
                <w:lang w:val="en-GB"/>
              </w:rPr>
            </w:pPr>
            <w:r w:rsidRPr="002D6E2C">
              <w:rPr>
                <w:rFonts w:cs="Arial"/>
                <w:lang w:val="en-GB"/>
              </w:rPr>
              <w:t>X</w:t>
            </w:r>
          </w:p>
        </w:tc>
      </w:tr>
      <w:tr w:rsidRPr="004C134C" w:rsidR="00D521C9" w:rsidTr="004951CA" w14:paraId="77196FE9" w14:textId="77777777">
        <w:tc>
          <w:tcPr>
            <w:tcW w:w="9356" w:type="dxa"/>
            <w:gridSpan w:val="5"/>
            <w:tcBorders>
              <w:bottom w:val="single" w:color="auto" w:sz="4" w:space="0"/>
            </w:tcBorders>
            <w:shd w:val="clear" w:color="auto" w:fill="D9D9D9"/>
          </w:tcPr>
          <w:p w:rsidRPr="002D6E2C" w:rsidR="00D521C9" w:rsidP="00E92BA0" w:rsidRDefault="00D521C9" w14:paraId="0AD060AC" w14:textId="77777777">
            <w:pPr>
              <w:spacing w:after="200" w:line="276" w:lineRule="auto"/>
              <w:rPr>
                <w:rFonts w:cs="Arial"/>
                <w:b/>
                <w:lang w:val="en-GB"/>
              </w:rPr>
            </w:pPr>
            <w:r w:rsidRPr="002D6E2C">
              <w:rPr>
                <w:rFonts w:cs="Arial"/>
                <w:b/>
                <w:lang w:val="en-GB"/>
              </w:rPr>
              <w:t>User/Creditor Detail</w:t>
            </w:r>
          </w:p>
        </w:tc>
      </w:tr>
      <w:tr w:rsidRPr="004C134C" w:rsidR="00D521C9" w:rsidTr="004951CA" w14:paraId="2A1DFB42" w14:textId="77777777">
        <w:trPr>
          <w:trHeight w:val="1304"/>
        </w:trPr>
        <w:tc>
          <w:tcPr>
            <w:tcW w:w="1560" w:type="dxa"/>
            <w:shd w:val="clear" w:color="auto" w:fill="auto"/>
          </w:tcPr>
          <w:p w:rsidRPr="002D6E2C" w:rsidR="00D521C9" w:rsidP="00E92BA0" w:rsidRDefault="00D521C9" w14:paraId="25E73E26" w14:textId="77777777">
            <w:pPr>
              <w:spacing w:after="200" w:line="276" w:lineRule="auto"/>
              <w:rPr>
                <w:rFonts w:cs="Arial"/>
                <w:lang w:val="en-GB"/>
              </w:rPr>
            </w:pPr>
            <w:r w:rsidRPr="002D6E2C">
              <w:rPr>
                <w:rFonts w:cs="Arial"/>
                <w:lang w:val="en-GB"/>
              </w:rPr>
              <w:t>User/Creditor Name</w:t>
            </w:r>
          </w:p>
        </w:tc>
        <w:tc>
          <w:tcPr>
            <w:tcW w:w="3260" w:type="dxa"/>
            <w:shd w:val="clear" w:color="auto" w:fill="auto"/>
          </w:tcPr>
          <w:p w:rsidRPr="002D6E2C" w:rsidR="00D521C9" w:rsidP="00E92BA0" w:rsidRDefault="00D521C9" w14:paraId="3347FF10" w14:textId="77777777">
            <w:pPr>
              <w:spacing w:after="200" w:line="276" w:lineRule="auto"/>
              <w:rPr>
                <w:rFonts w:cs="Arial"/>
                <w:lang w:val="en-GB"/>
              </w:rPr>
            </w:pPr>
            <w:r w:rsidRPr="002D6E2C">
              <w:rPr>
                <w:rFonts w:cs="Arial"/>
                <w:lang w:val="en-GB"/>
              </w:rPr>
              <w:t>Ultimate Creditor name</w:t>
            </w:r>
          </w:p>
        </w:tc>
        <w:tc>
          <w:tcPr>
            <w:tcW w:w="2268" w:type="dxa"/>
            <w:shd w:val="clear" w:color="auto" w:fill="auto"/>
          </w:tcPr>
          <w:p w:rsidRPr="002D6E2C" w:rsidR="00D521C9" w:rsidP="00E92BA0" w:rsidRDefault="00D521C9" w14:paraId="6C10D8AF" w14:textId="77777777">
            <w:pPr>
              <w:pStyle w:val="ListParagraph"/>
              <w:ind w:left="0"/>
            </w:pPr>
            <w:r w:rsidRPr="002D6E2C">
              <w:t xml:space="preserve">&lt;Cdtr&gt;&lt;Nm&gt; (Creditor Name) </w:t>
            </w:r>
          </w:p>
          <w:p w:rsidRPr="002D6E2C" w:rsidR="00D521C9" w:rsidP="00E92BA0" w:rsidRDefault="00D521C9" w14:paraId="5D55A38A" w14:textId="77777777">
            <w:pPr>
              <w:pStyle w:val="ListParagraph"/>
              <w:ind w:left="0"/>
            </w:pPr>
            <w:r w:rsidRPr="002D6E2C">
              <w:t xml:space="preserve">OR </w:t>
            </w:r>
          </w:p>
          <w:p w:rsidRPr="002D6E2C" w:rsidR="00D521C9" w:rsidP="00E92BA0" w:rsidRDefault="00D521C9" w14:paraId="396FC99D" w14:textId="77777777">
            <w:pPr>
              <w:pStyle w:val="ListParagraph"/>
              <w:ind w:left="0"/>
            </w:pPr>
            <w:r w:rsidRPr="002D6E2C">
              <w:t>&lt;UltmtCdtr&gt;&lt;Nm&gt;</w:t>
            </w:r>
          </w:p>
        </w:tc>
        <w:tc>
          <w:tcPr>
            <w:tcW w:w="1100" w:type="dxa"/>
            <w:shd w:val="clear" w:color="auto" w:fill="auto"/>
          </w:tcPr>
          <w:p w:rsidRPr="002D6E2C" w:rsidR="00D521C9" w:rsidP="00E92BA0" w:rsidRDefault="00D521C9" w14:paraId="109655C5"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72650FD9" w14:textId="77777777">
            <w:pPr>
              <w:spacing w:after="200" w:line="276" w:lineRule="auto"/>
              <w:jc w:val="center"/>
              <w:rPr>
                <w:rFonts w:cs="Arial"/>
                <w:highlight w:val="yellow"/>
                <w:lang w:val="en-GB"/>
              </w:rPr>
            </w:pPr>
            <w:r w:rsidRPr="002D6E2C">
              <w:rPr>
                <w:rFonts w:cs="Arial"/>
                <w:lang w:val="en-GB"/>
              </w:rPr>
              <w:t>X</w:t>
            </w:r>
          </w:p>
        </w:tc>
      </w:tr>
      <w:tr w:rsidRPr="004C134C" w:rsidR="00D521C9" w:rsidTr="004951CA" w14:paraId="153BD94D" w14:textId="77777777">
        <w:tc>
          <w:tcPr>
            <w:tcW w:w="1560" w:type="dxa"/>
            <w:shd w:val="clear" w:color="auto" w:fill="auto"/>
          </w:tcPr>
          <w:p w:rsidRPr="002D6E2C" w:rsidR="00D521C9" w:rsidP="00E92BA0" w:rsidRDefault="00D521C9" w14:paraId="5B3CDD87" w14:textId="77777777">
            <w:pPr>
              <w:spacing w:after="200" w:line="276" w:lineRule="auto"/>
              <w:rPr>
                <w:rFonts w:cs="Arial"/>
                <w:lang w:val="en-GB"/>
              </w:rPr>
            </w:pPr>
            <w:r w:rsidRPr="002D6E2C">
              <w:rPr>
                <w:rFonts w:cs="Arial"/>
                <w:lang w:val="en-GB"/>
              </w:rPr>
              <w:t>User/Creditor Abbreviated Short Name</w:t>
            </w:r>
          </w:p>
        </w:tc>
        <w:tc>
          <w:tcPr>
            <w:tcW w:w="3260" w:type="dxa"/>
            <w:shd w:val="clear" w:color="auto" w:fill="auto"/>
          </w:tcPr>
          <w:p w:rsidRPr="002D6E2C" w:rsidR="00D521C9" w:rsidP="00E92BA0" w:rsidRDefault="00D521C9" w14:paraId="490B79FB" w14:textId="77777777">
            <w:pPr>
              <w:spacing w:after="200" w:line="276" w:lineRule="auto"/>
              <w:rPr>
                <w:rFonts w:cs="Arial"/>
                <w:lang w:val="en-GB"/>
              </w:rPr>
            </w:pPr>
            <w:r w:rsidRPr="002D6E2C">
              <w:rPr>
                <w:rFonts w:cs="Arial"/>
                <w:lang w:val="en-GB"/>
              </w:rPr>
              <w:t>Ultimate Creditor abbreviated short name to be displayed on the bank statement</w:t>
            </w:r>
          </w:p>
        </w:tc>
        <w:tc>
          <w:tcPr>
            <w:tcW w:w="2268" w:type="dxa"/>
            <w:shd w:val="clear" w:color="auto" w:fill="auto"/>
          </w:tcPr>
          <w:p w:rsidRPr="002D6E2C" w:rsidR="00D521C9" w:rsidP="00E92BA0" w:rsidRDefault="00D521C9" w14:paraId="58536846" w14:textId="77777777">
            <w:pPr>
              <w:pStyle w:val="ListParagraph"/>
              <w:ind w:left="0"/>
            </w:pPr>
            <w:r w:rsidRPr="002D6E2C">
              <w:t xml:space="preserve">&lt;UltmtCdtr&gt;&lt;OrgId&gt;&lt;Othr&gt;&lt;Id&gt;  </w:t>
            </w:r>
          </w:p>
          <w:p w:rsidRPr="002D6E2C" w:rsidR="00D521C9" w:rsidP="00E92BA0" w:rsidRDefault="00D521C9" w14:paraId="12D43A52" w14:textId="77777777">
            <w:pPr>
              <w:spacing w:after="200" w:line="276" w:lineRule="auto"/>
              <w:rPr>
                <w:rFonts w:cs="Arial"/>
                <w:lang w:val="en-GB"/>
              </w:rPr>
            </w:pPr>
          </w:p>
        </w:tc>
        <w:tc>
          <w:tcPr>
            <w:tcW w:w="1100" w:type="dxa"/>
            <w:shd w:val="clear" w:color="auto" w:fill="auto"/>
          </w:tcPr>
          <w:p w:rsidRPr="002D6E2C" w:rsidR="00D521C9" w:rsidP="00E92BA0" w:rsidRDefault="00D521C9" w14:paraId="72CE1D0D"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683D5D94" w14:textId="77777777">
            <w:pPr>
              <w:spacing w:after="200" w:line="276" w:lineRule="auto"/>
              <w:jc w:val="center"/>
              <w:rPr>
                <w:rFonts w:cs="Arial"/>
                <w:lang w:val="en-GB"/>
              </w:rPr>
            </w:pPr>
            <w:r w:rsidRPr="002D6E2C">
              <w:rPr>
                <w:rFonts w:cs="Arial"/>
                <w:lang w:val="en-GB"/>
              </w:rPr>
              <w:t>X</w:t>
            </w:r>
          </w:p>
        </w:tc>
      </w:tr>
      <w:tr w:rsidRPr="004C134C" w:rsidR="00D521C9" w:rsidTr="004951CA" w14:paraId="30D839F1" w14:textId="77777777">
        <w:tc>
          <w:tcPr>
            <w:tcW w:w="1560" w:type="dxa"/>
            <w:tcBorders>
              <w:bottom w:val="single" w:color="auto" w:sz="4" w:space="0"/>
            </w:tcBorders>
            <w:shd w:val="clear" w:color="auto" w:fill="auto"/>
          </w:tcPr>
          <w:p w:rsidRPr="002D6E2C" w:rsidR="00D521C9" w:rsidP="00E92BA0" w:rsidRDefault="00D521C9" w14:paraId="340C0CFB" w14:textId="77777777">
            <w:pPr>
              <w:spacing w:after="200" w:line="276" w:lineRule="auto"/>
              <w:rPr>
                <w:rFonts w:cs="Arial"/>
                <w:lang w:val="en-GB"/>
              </w:rPr>
            </w:pPr>
            <w:r w:rsidRPr="002D6E2C">
              <w:rPr>
                <w:rFonts w:cs="Arial"/>
                <w:lang w:val="en-GB"/>
              </w:rPr>
              <w:t>Sponsoring/ Creditor Bank</w:t>
            </w:r>
          </w:p>
        </w:tc>
        <w:tc>
          <w:tcPr>
            <w:tcW w:w="3260" w:type="dxa"/>
            <w:tcBorders>
              <w:bottom w:val="single" w:color="auto" w:sz="4" w:space="0"/>
            </w:tcBorders>
            <w:shd w:val="clear" w:color="auto" w:fill="auto"/>
          </w:tcPr>
          <w:p w:rsidRPr="002D6E2C" w:rsidR="00D521C9" w:rsidP="00E92BA0" w:rsidRDefault="00D521C9" w14:paraId="4D5AC0E4" w14:textId="77777777">
            <w:pPr>
              <w:spacing w:after="200" w:line="276" w:lineRule="auto"/>
              <w:rPr>
                <w:rFonts w:cs="Arial"/>
                <w:lang w:val="en-GB"/>
              </w:rPr>
            </w:pPr>
            <w:r w:rsidRPr="002D6E2C">
              <w:rPr>
                <w:rFonts w:cs="Arial"/>
                <w:lang w:val="en-GB"/>
              </w:rPr>
              <w:t>Identification of Sponsoring/Creditor Bank (member code)</w:t>
            </w:r>
          </w:p>
        </w:tc>
        <w:tc>
          <w:tcPr>
            <w:tcW w:w="2268" w:type="dxa"/>
            <w:tcBorders>
              <w:bottom w:val="single" w:color="auto" w:sz="4" w:space="0"/>
            </w:tcBorders>
            <w:shd w:val="clear" w:color="auto" w:fill="auto"/>
          </w:tcPr>
          <w:p w:rsidRPr="002D6E2C" w:rsidR="00D521C9" w:rsidP="00E92BA0" w:rsidRDefault="00D521C9" w14:paraId="2DA6BE26" w14:textId="77777777">
            <w:pPr>
              <w:pStyle w:val="ListParagraph"/>
              <w:ind w:left="0"/>
              <w:jc w:val="both"/>
            </w:pPr>
            <w:r w:rsidRPr="002D6E2C">
              <w:t>&lt;CdtrAgt&gt;&lt;FinInstnId&gt;&lt;ClrSysMmbId&gt;</w:t>
            </w:r>
            <w:r w:rsidRPr="003A1DE1">
              <w:rPr>
                <w:sz w:val="20"/>
                <w:szCs w:val="20"/>
              </w:rPr>
              <w:t>&lt;MmbId&gt;</w:t>
            </w:r>
            <w:r w:rsidRPr="002D6E2C">
              <w:t xml:space="preserve"> </w:t>
            </w:r>
          </w:p>
          <w:p w:rsidRPr="002D6E2C" w:rsidR="00D521C9" w:rsidP="00E92BA0" w:rsidRDefault="00D521C9" w14:paraId="70D9910B" w14:textId="77777777">
            <w:pPr>
              <w:spacing w:after="200" w:line="276" w:lineRule="auto"/>
              <w:rPr>
                <w:rFonts w:cs="Arial"/>
                <w:lang w:val="en-GB"/>
              </w:rPr>
            </w:pPr>
            <w:r w:rsidRPr="002D6E2C">
              <w:t>(Creditor Branch Number)</w:t>
            </w:r>
          </w:p>
        </w:tc>
        <w:tc>
          <w:tcPr>
            <w:tcW w:w="1100" w:type="dxa"/>
            <w:tcBorders>
              <w:bottom w:val="single" w:color="auto" w:sz="4" w:space="0"/>
            </w:tcBorders>
            <w:shd w:val="clear" w:color="auto" w:fill="auto"/>
          </w:tcPr>
          <w:p w:rsidRPr="002D6E2C" w:rsidR="00D521C9" w:rsidP="00E92BA0" w:rsidRDefault="00D521C9" w14:paraId="659E39A5" w14:textId="77777777">
            <w:pPr>
              <w:spacing w:after="200" w:line="276" w:lineRule="auto"/>
              <w:jc w:val="center"/>
              <w:rPr>
                <w:rFonts w:cs="Arial"/>
                <w:lang w:val="en-GB"/>
              </w:rPr>
            </w:pPr>
            <w:r w:rsidRPr="002D6E2C">
              <w:rPr>
                <w:rFonts w:cs="Arial"/>
                <w:lang w:val="en-GB"/>
              </w:rPr>
              <w:t>X</w:t>
            </w:r>
          </w:p>
        </w:tc>
        <w:tc>
          <w:tcPr>
            <w:tcW w:w="1168" w:type="dxa"/>
            <w:tcBorders>
              <w:bottom w:val="single" w:color="auto" w:sz="4" w:space="0"/>
            </w:tcBorders>
            <w:shd w:val="clear" w:color="auto" w:fill="auto"/>
          </w:tcPr>
          <w:p w:rsidRPr="002D6E2C" w:rsidR="00D521C9" w:rsidP="00E92BA0" w:rsidRDefault="00D521C9" w14:paraId="02166974" w14:textId="77777777">
            <w:pPr>
              <w:spacing w:after="200" w:line="276" w:lineRule="auto"/>
              <w:jc w:val="center"/>
              <w:rPr>
                <w:rFonts w:cs="Arial"/>
                <w:lang w:val="en-GB"/>
              </w:rPr>
            </w:pPr>
            <w:r w:rsidRPr="002D6E2C">
              <w:rPr>
                <w:rFonts w:cs="Arial"/>
                <w:lang w:val="en-GB"/>
              </w:rPr>
              <w:t>X</w:t>
            </w:r>
          </w:p>
        </w:tc>
      </w:tr>
      <w:tr w:rsidRPr="004C134C" w:rsidR="00D521C9" w:rsidTr="004951CA" w14:paraId="687C9D93" w14:textId="77777777">
        <w:tc>
          <w:tcPr>
            <w:tcW w:w="1560" w:type="dxa"/>
            <w:tcBorders>
              <w:bottom w:val="single" w:color="auto" w:sz="4" w:space="0"/>
            </w:tcBorders>
            <w:shd w:val="clear" w:color="auto" w:fill="auto"/>
          </w:tcPr>
          <w:p w:rsidRPr="002D6E2C" w:rsidR="00D521C9" w:rsidP="00E92BA0" w:rsidRDefault="00D521C9" w14:paraId="7233B23C" w14:textId="77777777">
            <w:pPr>
              <w:spacing w:after="200" w:line="276" w:lineRule="auto"/>
              <w:rPr>
                <w:rFonts w:cs="Arial"/>
                <w:lang w:val="en-GB"/>
              </w:rPr>
            </w:pPr>
            <w:r w:rsidRPr="002D6E2C">
              <w:rPr>
                <w:rFonts w:cs="Arial"/>
                <w:lang w:val="en-GB"/>
              </w:rPr>
              <w:t>Contract Reference Number</w:t>
            </w:r>
          </w:p>
        </w:tc>
        <w:tc>
          <w:tcPr>
            <w:tcW w:w="3260" w:type="dxa"/>
            <w:tcBorders>
              <w:bottom w:val="single" w:color="auto" w:sz="4" w:space="0"/>
            </w:tcBorders>
            <w:shd w:val="clear" w:color="auto" w:fill="auto"/>
          </w:tcPr>
          <w:p w:rsidRPr="002D6E2C" w:rsidR="00D521C9" w:rsidP="00E92BA0" w:rsidRDefault="00D521C9" w14:paraId="444996EA" w14:textId="77777777">
            <w:pPr>
              <w:spacing w:after="200" w:line="276" w:lineRule="auto"/>
              <w:rPr>
                <w:rFonts w:cs="Arial"/>
                <w:lang w:val="en-GB"/>
              </w:rPr>
            </w:pPr>
            <w:r w:rsidRPr="002D6E2C">
              <w:rPr>
                <w:lang w:val="en-US"/>
              </w:rPr>
              <w:t>The number issued by the User/Creditor to the Payer/Debtor when a contract is concluded between both parties.</w:t>
            </w:r>
            <w:r w:rsidRPr="002D6E2C">
              <w:rPr>
                <w:rFonts w:eastAsia="Times New Roman"/>
                <w:color w:val="000000"/>
                <w:lang w:eastAsia="en-ZA"/>
              </w:rPr>
              <w:t>Only one contract reference number per Mandate.</w:t>
            </w:r>
          </w:p>
        </w:tc>
        <w:tc>
          <w:tcPr>
            <w:tcW w:w="2268" w:type="dxa"/>
            <w:tcBorders>
              <w:bottom w:val="single" w:color="auto" w:sz="4" w:space="0"/>
            </w:tcBorders>
            <w:shd w:val="clear" w:color="auto" w:fill="auto"/>
          </w:tcPr>
          <w:p w:rsidRPr="002D6E2C" w:rsidR="00D521C9" w:rsidP="00E92BA0" w:rsidRDefault="00D521C9" w14:paraId="562F773B" w14:textId="77777777">
            <w:pPr>
              <w:pStyle w:val="ListParagraph"/>
              <w:ind w:left="0"/>
              <w:jc w:val="both"/>
            </w:pPr>
            <w:r w:rsidRPr="002D6E2C">
              <w:t>&lt;</w:t>
            </w:r>
            <w:r w:rsidR="000D5ECB">
              <w:t>Mndt</w:t>
            </w:r>
            <w:r w:rsidRPr="002D6E2C">
              <w:t>ReqId&gt;</w:t>
            </w:r>
          </w:p>
          <w:p w:rsidRPr="002D6E2C" w:rsidR="00D521C9" w:rsidP="00E92BA0" w:rsidRDefault="00D521C9" w14:paraId="75FE05AC" w14:textId="77777777">
            <w:pPr>
              <w:spacing w:after="200" w:line="276" w:lineRule="auto"/>
              <w:rPr>
                <w:rFonts w:cs="Arial"/>
                <w:lang w:val="en-GB"/>
              </w:rPr>
            </w:pPr>
          </w:p>
        </w:tc>
        <w:tc>
          <w:tcPr>
            <w:tcW w:w="1100" w:type="dxa"/>
            <w:tcBorders>
              <w:bottom w:val="single" w:color="auto" w:sz="4" w:space="0"/>
            </w:tcBorders>
            <w:shd w:val="clear" w:color="auto" w:fill="auto"/>
          </w:tcPr>
          <w:p w:rsidRPr="002D6E2C" w:rsidR="00D521C9" w:rsidP="00E92BA0" w:rsidRDefault="00D521C9" w14:paraId="2D2C7F43" w14:textId="77777777">
            <w:pPr>
              <w:spacing w:after="200" w:line="276" w:lineRule="auto"/>
              <w:jc w:val="center"/>
              <w:rPr>
                <w:rFonts w:cs="Arial"/>
                <w:lang w:val="en-GB"/>
              </w:rPr>
            </w:pPr>
            <w:r w:rsidRPr="002D6E2C">
              <w:rPr>
                <w:rFonts w:cs="Arial"/>
                <w:lang w:val="en-GB"/>
              </w:rPr>
              <w:t>X</w:t>
            </w:r>
          </w:p>
        </w:tc>
        <w:tc>
          <w:tcPr>
            <w:tcW w:w="1168" w:type="dxa"/>
            <w:tcBorders>
              <w:bottom w:val="single" w:color="auto" w:sz="4" w:space="0"/>
            </w:tcBorders>
            <w:shd w:val="clear" w:color="auto" w:fill="auto"/>
          </w:tcPr>
          <w:p w:rsidRPr="002D6E2C" w:rsidR="00D521C9" w:rsidP="00E92BA0" w:rsidRDefault="00D521C9" w14:paraId="1F1AF6D9" w14:textId="77777777">
            <w:pPr>
              <w:spacing w:after="200" w:line="276" w:lineRule="auto"/>
              <w:jc w:val="center"/>
              <w:rPr>
                <w:rFonts w:cs="Arial"/>
                <w:lang w:val="en-GB"/>
              </w:rPr>
            </w:pPr>
            <w:r w:rsidRPr="002D6E2C">
              <w:rPr>
                <w:rFonts w:cs="Arial"/>
                <w:lang w:val="en-GB"/>
              </w:rPr>
              <w:t>X</w:t>
            </w:r>
          </w:p>
        </w:tc>
      </w:tr>
      <w:tr w:rsidRPr="004C134C" w:rsidR="00D521C9" w:rsidTr="004951CA" w14:paraId="533E034B" w14:textId="77777777">
        <w:tc>
          <w:tcPr>
            <w:tcW w:w="9356" w:type="dxa"/>
            <w:gridSpan w:val="5"/>
            <w:shd w:val="clear" w:color="auto" w:fill="D9D9D9"/>
          </w:tcPr>
          <w:p w:rsidRPr="002D6E2C" w:rsidR="00D521C9" w:rsidP="00E92BA0" w:rsidRDefault="00D521C9" w14:paraId="0FB5F9D4" w14:textId="77777777">
            <w:pPr>
              <w:spacing w:after="200" w:line="276" w:lineRule="auto"/>
              <w:rPr>
                <w:rFonts w:cs="Arial"/>
                <w:b/>
                <w:lang w:val="en-GB"/>
              </w:rPr>
            </w:pPr>
            <w:r w:rsidRPr="002D6E2C">
              <w:rPr>
                <w:rFonts w:cs="Arial"/>
                <w:b/>
                <w:lang w:val="en-GB"/>
              </w:rPr>
              <w:t>Payer/Debtor Detail</w:t>
            </w:r>
          </w:p>
        </w:tc>
      </w:tr>
      <w:tr w:rsidRPr="004C134C" w:rsidR="00D521C9" w:rsidTr="004951CA" w14:paraId="3F287063" w14:textId="77777777">
        <w:tc>
          <w:tcPr>
            <w:tcW w:w="1560" w:type="dxa"/>
            <w:shd w:val="clear" w:color="auto" w:fill="auto"/>
          </w:tcPr>
          <w:p w:rsidRPr="002D6E2C" w:rsidR="00D521C9" w:rsidP="00E92BA0" w:rsidRDefault="00D521C9" w14:paraId="0D1146D1" w14:textId="77777777">
            <w:pPr>
              <w:spacing w:after="200" w:line="276" w:lineRule="auto"/>
              <w:rPr>
                <w:rFonts w:cs="Arial"/>
                <w:lang w:val="en-GB"/>
              </w:rPr>
            </w:pPr>
            <w:r w:rsidRPr="002D6E2C">
              <w:rPr>
                <w:rFonts w:cs="Arial"/>
                <w:lang w:val="en-GB"/>
              </w:rPr>
              <w:t>Payer/Debtor Name</w:t>
            </w:r>
          </w:p>
        </w:tc>
        <w:tc>
          <w:tcPr>
            <w:tcW w:w="3260" w:type="dxa"/>
            <w:shd w:val="clear" w:color="auto" w:fill="auto"/>
          </w:tcPr>
          <w:p w:rsidRPr="002D6E2C" w:rsidR="00D521C9" w:rsidP="00E92BA0" w:rsidRDefault="00516A81" w14:paraId="6AD668FC" w14:textId="77777777">
            <w:pPr>
              <w:spacing w:after="200" w:line="276" w:lineRule="auto"/>
              <w:rPr>
                <w:rFonts w:cs="Arial"/>
                <w:lang w:val="en-GB"/>
              </w:rPr>
            </w:pPr>
            <w:r w:rsidRPr="002D6E2C">
              <w:rPr>
                <w:rFonts w:cs="Arial"/>
                <w:lang w:val="en-GB"/>
              </w:rPr>
              <w:t>Individuals</w:t>
            </w:r>
            <w:r w:rsidRPr="002D6E2C" w:rsidR="00D521C9">
              <w:rPr>
                <w:rFonts w:cs="Arial"/>
                <w:lang w:val="en-GB"/>
              </w:rPr>
              <w:t xml:space="preserve"> who is responsible for the mandate authentication and payment for the collection</w:t>
            </w:r>
          </w:p>
        </w:tc>
        <w:tc>
          <w:tcPr>
            <w:tcW w:w="2268" w:type="dxa"/>
            <w:shd w:val="clear" w:color="auto" w:fill="auto"/>
          </w:tcPr>
          <w:p w:rsidRPr="002D6E2C" w:rsidR="00D521C9" w:rsidP="00E92BA0" w:rsidRDefault="00D521C9" w14:paraId="3E867A11" w14:textId="77777777">
            <w:pPr>
              <w:spacing w:after="200" w:line="276" w:lineRule="auto"/>
              <w:rPr>
                <w:rFonts w:cs="Arial"/>
                <w:lang w:val="en-GB"/>
              </w:rPr>
            </w:pPr>
            <w:r w:rsidRPr="002D6E2C">
              <w:t>&lt;Dbtr&gt;&lt;Nm&gt;</w:t>
            </w:r>
          </w:p>
        </w:tc>
        <w:tc>
          <w:tcPr>
            <w:tcW w:w="1100" w:type="dxa"/>
            <w:shd w:val="clear" w:color="auto" w:fill="auto"/>
          </w:tcPr>
          <w:p w:rsidRPr="002D6E2C" w:rsidR="00D521C9" w:rsidP="00E92BA0" w:rsidRDefault="00D521C9" w14:paraId="4805B504"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1DFE484D" w14:textId="77777777">
            <w:pPr>
              <w:spacing w:after="200" w:line="276" w:lineRule="auto"/>
              <w:jc w:val="center"/>
              <w:rPr>
                <w:rFonts w:cs="Arial"/>
                <w:highlight w:val="yellow"/>
                <w:lang w:val="en-GB"/>
              </w:rPr>
            </w:pPr>
            <w:r w:rsidRPr="002D6E2C">
              <w:rPr>
                <w:rFonts w:cs="Arial"/>
                <w:lang w:val="en-GB"/>
              </w:rPr>
              <w:t>X</w:t>
            </w:r>
          </w:p>
        </w:tc>
      </w:tr>
      <w:tr w:rsidRPr="004C134C" w:rsidR="00D521C9" w:rsidTr="004951CA" w14:paraId="72FF9BAF" w14:textId="77777777">
        <w:tc>
          <w:tcPr>
            <w:tcW w:w="1560"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D6C6B92" w14:textId="77777777">
            <w:pPr>
              <w:spacing w:after="200" w:line="276" w:lineRule="auto"/>
              <w:rPr>
                <w:rFonts w:cs="Arial"/>
                <w:lang w:val="en-GB"/>
              </w:rPr>
            </w:pPr>
            <w:r w:rsidRPr="002D6E2C">
              <w:rPr>
                <w:rFonts w:cs="Arial"/>
                <w:lang w:val="en-GB"/>
              </w:rPr>
              <w:t>Payer /Debtor Identification</w:t>
            </w:r>
          </w:p>
        </w:tc>
        <w:tc>
          <w:tcPr>
            <w:tcW w:w="3260"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13677F35" w14:textId="77777777">
            <w:pPr>
              <w:spacing w:after="200" w:line="276" w:lineRule="auto"/>
              <w:rPr>
                <w:rFonts w:cs="Arial"/>
                <w:lang w:val="en-GB"/>
              </w:rPr>
            </w:pPr>
            <w:r w:rsidRPr="002D6E2C">
              <w:rPr>
                <w:rFonts w:cs="Arial"/>
                <w:lang w:val="en-GB"/>
              </w:rPr>
              <w:t xml:space="preserve">Designated Individual’s ID Number/Passport Number </w:t>
            </w:r>
          </w:p>
        </w:tc>
        <w:tc>
          <w:tcPr>
            <w:tcW w:w="226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0487CC74" w14:textId="77777777">
            <w:pPr>
              <w:pStyle w:val="ListParagraph"/>
              <w:ind w:left="0"/>
            </w:pPr>
            <w:r w:rsidRPr="002D6E2C">
              <w:t xml:space="preserve">&lt;Dbtr&gt;&lt;Id&gt; </w:t>
            </w:r>
          </w:p>
          <w:p w:rsidRPr="002D6E2C" w:rsidR="00D521C9" w:rsidP="00E92BA0" w:rsidRDefault="00D521C9" w14:paraId="68BB3A75" w14:textId="77777777">
            <w:pPr>
              <w:spacing w:after="200" w:line="276" w:lineRule="auto"/>
              <w:rPr>
                <w:rFonts w:cs="Arial"/>
                <w:lang w:val="en-GB"/>
              </w:rPr>
            </w:pPr>
          </w:p>
        </w:tc>
        <w:tc>
          <w:tcPr>
            <w:tcW w:w="1100"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71BE7CCF" w14:textId="77777777">
            <w:pPr>
              <w:spacing w:after="200" w:line="276" w:lineRule="auto"/>
              <w:jc w:val="center"/>
              <w:rPr>
                <w:rFonts w:cs="Arial"/>
                <w:lang w:val="en-GB"/>
              </w:rPr>
            </w:pPr>
            <w:r w:rsidRPr="002D6E2C">
              <w:rPr>
                <w:rFonts w:cs="Arial"/>
                <w:lang w:val="en-GB"/>
              </w:rPr>
              <w:t>X</w:t>
            </w:r>
          </w:p>
        </w:tc>
        <w:tc>
          <w:tcPr>
            <w:tcW w:w="116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3C6F707" w14:textId="77777777">
            <w:pPr>
              <w:spacing w:after="200" w:line="276" w:lineRule="auto"/>
              <w:jc w:val="center"/>
              <w:rPr>
                <w:rFonts w:cs="Arial"/>
                <w:lang w:val="en-GB"/>
              </w:rPr>
            </w:pPr>
            <w:r w:rsidRPr="002D6E2C">
              <w:rPr>
                <w:rFonts w:cs="Arial"/>
                <w:lang w:val="en-GB"/>
              </w:rPr>
              <w:t>X</w:t>
            </w:r>
          </w:p>
        </w:tc>
      </w:tr>
      <w:tr w:rsidRPr="004C134C" w:rsidR="00D521C9" w:rsidTr="004951CA" w14:paraId="697BC177" w14:textId="77777777">
        <w:trPr>
          <w:trHeight w:val="395"/>
        </w:trPr>
        <w:tc>
          <w:tcPr>
            <w:tcW w:w="1560" w:type="dxa"/>
            <w:shd w:val="clear" w:color="auto" w:fill="auto"/>
          </w:tcPr>
          <w:p w:rsidRPr="002D6E2C" w:rsidR="00D521C9" w:rsidP="00E92BA0" w:rsidRDefault="00D521C9" w14:paraId="5304881A" w14:textId="77777777">
            <w:pPr>
              <w:spacing w:after="200" w:line="276" w:lineRule="auto"/>
              <w:rPr>
                <w:rFonts w:cs="Arial"/>
                <w:lang w:val="en-GB"/>
              </w:rPr>
            </w:pPr>
            <w:r w:rsidRPr="002D6E2C">
              <w:rPr>
                <w:rFonts w:cs="Arial"/>
                <w:lang w:val="en-GB"/>
              </w:rPr>
              <w:t>Payer/Debtor Account Number</w:t>
            </w:r>
          </w:p>
        </w:tc>
        <w:tc>
          <w:tcPr>
            <w:tcW w:w="3260" w:type="dxa"/>
            <w:shd w:val="clear" w:color="auto" w:fill="auto"/>
          </w:tcPr>
          <w:p w:rsidRPr="002D6E2C" w:rsidR="00D521C9" w:rsidP="00E92BA0" w:rsidRDefault="00D521C9" w14:paraId="6FE62D47" w14:textId="77777777">
            <w:pPr>
              <w:spacing w:after="200" w:line="276" w:lineRule="auto"/>
              <w:rPr>
                <w:rFonts w:cs="Arial"/>
                <w:lang w:val="en-GB"/>
              </w:rPr>
            </w:pPr>
            <w:r w:rsidRPr="002D6E2C">
              <w:rPr>
                <w:rFonts w:cs="Arial"/>
                <w:lang w:val="en-GB"/>
              </w:rPr>
              <w:t>Account number</w:t>
            </w:r>
          </w:p>
        </w:tc>
        <w:tc>
          <w:tcPr>
            <w:tcW w:w="2268" w:type="dxa"/>
            <w:shd w:val="clear" w:color="auto" w:fill="auto"/>
          </w:tcPr>
          <w:p w:rsidRPr="002D6E2C" w:rsidR="00D521C9" w:rsidP="00E92BA0" w:rsidRDefault="00D521C9" w14:paraId="6C63E2D8" w14:textId="77777777">
            <w:pPr>
              <w:spacing w:after="200" w:line="276" w:lineRule="auto"/>
              <w:rPr>
                <w:rFonts w:cs="Arial"/>
                <w:lang w:val="en-GB"/>
              </w:rPr>
            </w:pPr>
            <w:r w:rsidRPr="002D6E2C">
              <w:t>&lt;DbtrAcct&gt;&lt;Id&gt;</w:t>
            </w:r>
          </w:p>
        </w:tc>
        <w:tc>
          <w:tcPr>
            <w:tcW w:w="1100" w:type="dxa"/>
            <w:shd w:val="clear" w:color="auto" w:fill="auto"/>
          </w:tcPr>
          <w:p w:rsidRPr="002D6E2C" w:rsidR="00D521C9" w:rsidP="00E92BA0" w:rsidRDefault="00D521C9" w14:paraId="4F026198"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2966D811" w14:textId="77777777">
            <w:pPr>
              <w:spacing w:after="200" w:line="276" w:lineRule="auto"/>
              <w:jc w:val="center"/>
              <w:rPr>
                <w:rFonts w:cs="Arial"/>
                <w:highlight w:val="yellow"/>
                <w:lang w:val="en-GB"/>
              </w:rPr>
            </w:pPr>
            <w:r w:rsidRPr="002D6E2C">
              <w:rPr>
                <w:rFonts w:cs="Arial"/>
                <w:lang w:val="en-GB"/>
              </w:rPr>
              <w:t>X</w:t>
            </w:r>
          </w:p>
        </w:tc>
      </w:tr>
      <w:tr w:rsidRPr="004C134C" w:rsidR="00D521C9" w:rsidTr="004951CA" w14:paraId="7786BB87" w14:textId="77777777">
        <w:trPr>
          <w:trHeight w:val="395"/>
        </w:trPr>
        <w:tc>
          <w:tcPr>
            <w:tcW w:w="1560"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4BB9E266" w14:textId="77777777">
            <w:pPr>
              <w:spacing w:after="200" w:line="276" w:lineRule="auto"/>
              <w:rPr>
                <w:rFonts w:cs="Arial"/>
                <w:lang w:val="en-GB"/>
              </w:rPr>
            </w:pPr>
            <w:r w:rsidRPr="002D6E2C">
              <w:rPr>
                <w:rFonts w:cs="Arial"/>
                <w:lang w:val="en-GB"/>
              </w:rPr>
              <w:t>Payer/Debtor Account Type</w:t>
            </w:r>
          </w:p>
        </w:tc>
        <w:tc>
          <w:tcPr>
            <w:tcW w:w="3260"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352F39AC" w14:textId="77777777">
            <w:pPr>
              <w:spacing w:after="200" w:line="276" w:lineRule="auto"/>
              <w:rPr>
                <w:rFonts w:cs="Arial"/>
                <w:lang w:val="en-GB"/>
              </w:rPr>
            </w:pPr>
            <w:r w:rsidRPr="002D6E2C">
              <w:rPr>
                <w:rFonts w:cs="Arial"/>
                <w:lang w:val="en-GB"/>
              </w:rPr>
              <w:t>Account type (Cheque/Savings etc.)</w:t>
            </w:r>
          </w:p>
        </w:tc>
        <w:tc>
          <w:tcPr>
            <w:tcW w:w="226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6FC4546C" w14:textId="77777777">
            <w:pPr>
              <w:spacing w:after="200" w:line="276" w:lineRule="auto"/>
              <w:rPr>
                <w:rFonts w:cs="Arial"/>
                <w:lang w:val="en-GB"/>
              </w:rPr>
            </w:pPr>
            <w:r w:rsidRPr="002D6E2C">
              <w:t>&lt;DbtrAcct&gt;&lt;Tp&gt;&lt;Prtry&gt;</w:t>
            </w:r>
          </w:p>
        </w:tc>
        <w:tc>
          <w:tcPr>
            <w:tcW w:w="1100"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59E7A460" w14:textId="77777777">
            <w:pPr>
              <w:spacing w:after="200" w:line="276" w:lineRule="auto"/>
              <w:jc w:val="center"/>
              <w:rPr>
                <w:rFonts w:cs="Arial"/>
                <w:lang w:val="en-GB"/>
              </w:rPr>
            </w:pPr>
            <w:r w:rsidRPr="002D6E2C">
              <w:rPr>
                <w:rFonts w:cs="Arial"/>
                <w:lang w:val="en-GB"/>
              </w:rPr>
              <w:t>X</w:t>
            </w:r>
          </w:p>
        </w:tc>
        <w:tc>
          <w:tcPr>
            <w:tcW w:w="1168" w:type="dxa"/>
            <w:tcBorders>
              <w:top w:val="single" w:color="auto" w:sz="4" w:space="0"/>
              <w:left w:val="single" w:color="auto" w:sz="4" w:space="0"/>
              <w:bottom w:val="single" w:color="auto" w:sz="4" w:space="0"/>
              <w:right w:val="single" w:color="auto" w:sz="4" w:space="0"/>
            </w:tcBorders>
            <w:shd w:val="clear" w:color="auto" w:fill="auto"/>
          </w:tcPr>
          <w:p w:rsidRPr="002D6E2C" w:rsidR="00D521C9" w:rsidP="00E92BA0" w:rsidRDefault="00D521C9" w14:paraId="2699DB81" w14:textId="77777777">
            <w:pPr>
              <w:spacing w:after="200" w:line="276" w:lineRule="auto"/>
              <w:jc w:val="center"/>
              <w:rPr>
                <w:rFonts w:cs="Arial"/>
                <w:lang w:val="en-GB"/>
              </w:rPr>
            </w:pPr>
            <w:r w:rsidRPr="002D6E2C">
              <w:rPr>
                <w:rFonts w:cs="Arial"/>
                <w:lang w:val="en-GB"/>
              </w:rPr>
              <w:t>X</w:t>
            </w:r>
          </w:p>
        </w:tc>
      </w:tr>
      <w:tr w:rsidRPr="004C134C" w:rsidR="00D521C9" w:rsidTr="004951CA" w14:paraId="3227F562" w14:textId="77777777">
        <w:tc>
          <w:tcPr>
            <w:tcW w:w="1560" w:type="dxa"/>
            <w:shd w:val="clear" w:color="auto" w:fill="auto"/>
          </w:tcPr>
          <w:p w:rsidRPr="002D6E2C" w:rsidR="00D521C9" w:rsidP="00E92BA0" w:rsidRDefault="00D521C9" w14:paraId="06D517D1" w14:textId="77777777">
            <w:pPr>
              <w:spacing w:after="200" w:line="276" w:lineRule="auto"/>
              <w:rPr>
                <w:rFonts w:cs="Arial"/>
                <w:lang w:val="en-GB"/>
              </w:rPr>
            </w:pPr>
            <w:r w:rsidRPr="002D6E2C">
              <w:rPr>
                <w:rFonts w:cs="Arial"/>
                <w:lang w:val="en-GB"/>
              </w:rPr>
              <w:t>Paying/Debtor Bank</w:t>
            </w:r>
          </w:p>
        </w:tc>
        <w:tc>
          <w:tcPr>
            <w:tcW w:w="3260" w:type="dxa"/>
            <w:shd w:val="clear" w:color="auto" w:fill="auto"/>
          </w:tcPr>
          <w:p w:rsidRPr="002D6E2C" w:rsidR="00D521C9" w:rsidP="00E92BA0" w:rsidRDefault="00D521C9" w14:paraId="37FF6473" w14:textId="77777777">
            <w:pPr>
              <w:spacing w:after="200" w:line="276" w:lineRule="auto"/>
              <w:rPr>
                <w:rFonts w:cs="Arial"/>
                <w:lang w:val="en-GB"/>
              </w:rPr>
            </w:pPr>
            <w:r w:rsidRPr="002D6E2C">
              <w:rPr>
                <w:rFonts w:cs="Arial"/>
                <w:lang w:val="en-GB"/>
              </w:rPr>
              <w:t>Identification of Paying/Debtor  Bank (member code)</w:t>
            </w:r>
          </w:p>
        </w:tc>
        <w:tc>
          <w:tcPr>
            <w:tcW w:w="2268" w:type="dxa"/>
            <w:shd w:val="clear" w:color="auto" w:fill="auto"/>
          </w:tcPr>
          <w:p w:rsidRPr="002D6E2C" w:rsidR="00D521C9" w:rsidP="00E92BA0" w:rsidRDefault="00D521C9" w14:paraId="5BBD5A1B" w14:textId="77777777">
            <w:pPr>
              <w:pStyle w:val="ListParagraph"/>
              <w:ind w:left="0"/>
              <w:jc w:val="both"/>
            </w:pPr>
            <w:r w:rsidRPr="002D6E2C">
              <w:t>&lt;DbtrAgt&gt;&lt;FinInstnId&gt;&lt;ClrSysMmbId&gt;</w:t>
            </w:r>
            <w:r w:rsidRPr="003A1DE1">
              <w:rPr>
                <w:sz w:val="20"/>
                <w:szCs w:val="20"/>
              </w:rPr>
              <w:t>&lt;MmbId&gt;</w:t>
            </w:r>
            <w:r w:rsidRPr="002D6E2C">
              <w:t xml:space="preserve"> </w:t>
            </w:r>
          </w:p>
          <w:p w:rsidRPr="002D6E2C" w:rsidR="00D521C9" w:rsidP="00E92BA0" w:rsidRDefault="00D521C9" w14:paraId="0A369ED8" w14:textId="77777777">
            <w:pPr>
              <w:spacing w:after="200" w:line="276" w:lineRule="auto"/>
              <w:rPr>
                <w:rFonts w:cs="Arial"/>
                <w:lang w:val="en-GB"/>
              </w:rPr>
            </w:pPr>
            <w:r w:rsidRPr="002D6E2C">
              <w:t>(Debtor Branch Number)</w:t>
            </w:r>
          </w:p>
        </w:tc>
        <w:tc>
          <w:tcPr>
            <w:tcW w:w="1100" w:type="dxa"/>
            <w:shd w:val="clear" w:color="auto" w:fill="auto"/>
          </w:tcPr>
          <w:p w:rsidRPr="002D6E2C" w:rsidR="00D521C9" w:rsidP="00E92BA0" w:rsidRDefault="00D521C9" w14:paraId="6C78808F"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65E8E1B6" w14:textId="77777777">
            <w:pPr>
              <w:spacing w:after="200" w:line="276" w:lineRule="auto"/>
              <w:jc w:val="center"/>
              <w:rPr>
                <w:rFonts w:cs="Arial"/>
                <w:lang w:val="en-GB"/>
              </w:rPr>
            </w:pPr>
            <w:r w:rsidRPr="002D6E2C">
              <w:rPr>
                <w:rFonts w:cs="Arial"/>
                <w:lang w:val="en-GB"/>
              </w:rPr>
              <w:t>X</w:t>
            </w:r>
          </w:p>
        </w:tc>
      </w:tr>
      <w:tr w:rsidRPr="004C134C" w:rsidR="00D521C9" w:rsidTr="004951CA" w14:paraId="36B7C298" w14:textId="77777777">
        <w:trPr>
          <w:trHeight w:val="452"/>
        </w:trPr>
        <w:tc>
          <w:tcPr>
            <w:tcW w:w="9356" w:type="dxa"/>
            <w:gridSpan w:val="5"/>
            <w:shd w:val="clear" w:color="auto" w:fill="D9D9D9"/>
          </w:tcPr>
          <w:p w:rsidRPr="002D6E2C" w:rsidR="00D521C9" w:rsidP="00E92BA0" w:rsidRDefault="00D521C9" w14:paraId="41FD8A84" w14:textId="77777777">
            <w:pPr>
              <w:spacing w:after="200" w:line="276" w:lineRule="auto"/>
              <w:rPr>
                <w:rFonts w:cs="Arial"/>
                <w:lang w:val="en-GB"/>
              </w:rPr>
            </w:pPr>
            <w:r w:rsidRPr="002D6E2C">
              <w:rPr>
                <w:rFonts w:cs="Arial"/>
                <w:b/>
                <w:lang w:val="en-GB"/>
              </w:rPr>
              <w:t>General Attributes</w:t>
            </w:r>
          </w:p>
        </w:tc>
      </w:tr>
      <w:tr w:rsidRPr="004C134C" w:rsidR="00D521C9" w:rsidTr="004951CA" w14:paraId="43F4134A" w14:textId="77777777">
        <w:trPr>
          <w:trHeight w:val="559"/>
        </w:trPr>
        <w:tc>
          <w:tcPr>
            <w:tcW w:w="1560" w:type="dxa"/>
            <w:shd w:val="clear" w:color="auto" w:fill="auto"/>
          </w:tcPr>
          <w:p w:rsidRPr="002D6E2C" w:rsidR="00D521C9" w:rsidP="00E92BA0" w:rsidRDefault="00D521C9" w14:paraId="42B1167D" w14:textId="77777777">
            <w:pPr>
              <w:rPr>
                <w:rFonts w:cs="Arial"/>
              </w:rPr>
            </w:pPr>
            <w:r w:rsidRPr="002D6E2C">
              <w:rPr>
                <w:rFonts w:cs="Arial"/>
              </w:rPr>
              <w:t xml:space="preserve">Debit Value Type = </w:t>
            </w:r>
          </w:p>
          <w:p w:rsidRPr="002D6E2C" w:rsidR="00D521C9" w:rsidP="00E92BA0" w:rsidRDefault="00D521C9" w14:paraId="1EB88803" w14:textId="77777777">
            <w:pPr>
              <w:spacing w:after="200" w:line="276" w:lineRule="auto"/>
              <w:rPr>
                <w:rFonts w:cs="Arial"/>
                <w:lang w:val="en-GB"/>
              </w:rPr>
            </w:pPr>
            <w:r w:rsidRPr="002D6E2C">
              <w:rPr>
                <w:rFonts w:cs="Arial"/>
              </w:rPr>
              <w:t xml:space="preserve">Fixed, Variable  </w:t>
            </w:r>
            <w:r w:rsidRPr="002D6E2C">
              <w:rPr>
                <w:rFonts w:cs="Arial"/>
                <w:i/>
              </w:rPr>
              <w:t>OR</w:t>
            </w:r>
            <w:r w:rsidRPr="002D6E2C">
              <w:rPr>
                <w:rFonts w:cs="Arial"/>
              </w:rPr>
              <w:t xml:space="preserve"> Usage-based</w:t>
            </w:r>
          </w:p>
        </w:tc>
        <w:tc>
          <w:tcPr>
            <w:tcW w:w="3260" w:type="dxa"/>
            <w:shd w:val="clear" w:color="auto" w:fill="auto"/>
          </w:tcPr>
          <w:p w:rsidRPr="002D6E2C" w:rsidR="00D521C9" w:rsidP="00E92BA0" w:rsidRDefault="00D521C9" w14:paraId="2846A353" w14:textId="77777777">
            <w:pPr>
              <w:spacing w:after="200" w:line="276" w:lineRule="auto"/>
              <w:rPr>
                <w:rFonts w:cs="Arial"/>
                <w:lang w:val="en-GB"/>
              </w:rPr>
            </w:pPr>
            <w:r w:rsidRPr="002D6E2C">
              <w:rPr>
                <w:rFonts w:cs="Arial"/>
              </w:rPr>
              <w:t>Indicator to describe the mandate type.</w:t>
            </w:r>
          </w:p>
        </w:tc>
        <w:tc>
          <w:tcPr>
            <w:tcW w:w="2268" w:type="dxa"/>
            <w:shd w:val="clear" w:color="auto" w:fill="auto"/>
          </w:tcPr>
          <w:p w:rsidRPr="0074449D" w:rsidR="00D521C9" w:rsidP="00E92BA0" w:rsidRDefault="00D521C9" w14:paraId="38F45E86" w14:textId="77777777">
            <w:pPr>
              <w:spacing w:after="200" w:line="276" w:lineRule="auto"/>
            </w:pPr>
            <w:r w:rsidRPr="005017F9">
              <w:t>&lt;DbVlTp&gt;</w:t>
            </w:r>
          </w:p>
        </w:tc>
        <w:tc>
          <w:tcPr>
            <w:tcW w:w="1100" w:type="dxa"/>
            <w:shd w:val="clear" w:color="auto" w:fill="auto"/>
          </w:tcPr>
          <w:p w:rsidRPr="002D6E2C" w:rsidR="00D521C9" w:rsidP="00E92BA0" w:rsidRDefault="00D521C9" w14:paraId="11DB1D70"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1E05149A" w14:textId="77777777">
            <w:pPr>
              <w:spacing w:after="200" w:line="276" w:lineRule="auto"/>
              <w:jc w:val="center"/>
              <w:rPr>
                <w:rFonts w:cs="Arial"/>
                <w:lang w:val="en-GB"/>
              </w:rPr>
            </w:pPr>
            <w:r w:rsidRPr="002D6E2C">
              <w:rPr>
                <w:rFonts w:cs="Arial"/>
                <w:lang w:val="en-GB"/>
              </w:rPr>
              <w:t>X</w:t>
            </w:r>
          </w:p>
        </w:tc>
      </w:tr>
      <w:tr w:rsidRPr="004C134C" w:rsidR="00D521C9" w:rsidTr="004951CA" w14:paraId="128EB603" w14:textId="77777777">
        <w:trPr>
          <w:trHeight w:val="559"/>
        </w:trPr>
        <w:tc>
          <w:tcPr>
            <w:tcW w:w="1560" w:type="dxa"/>
            <w:shd w:val="clear" w:color="auto" w:fill="auto"/>
          </w:tcPr>
          <w:p w:rsidRPr="002D6E2C" w:rsidR="00D521C9" w:rsidP="00E92BA0" w:rsidRDefault="00D521C9" w14:paraId="0594D255" w14:textId="77777777">
            <w:pPr>
              <w:spacing w:after="200" w:line="276" w:lineRule="auto"/>
              <w:rPr>
                <w:rFonts w:cs="Arial"/>
                <w:lang w:val="en-GB"/>
              </w:rPr>
            </w:pPr>
            <w:r w:rsidRPr="002D6E2C">
              <w:rPr>
                <w:rFonts w:cs="Arial"/>
                <w:lang w:val="en-GB"/>
              </w:rPr>
              <w:t>Mandate reference</w:t>
            </w:r>
          </w:p>
        </w:tc>
        <w:tc>
          <w:tcPr>
            <w:tcW w:w="3260" w:type="dxa"/>
            <w:shd w:val="clear" w:color="auto" w:fill="auto"/>
          </w:tcPr>
          <w:p w:rsidRPr="002D6E2C" w:rsidR="00D521C9" w:rsidP="00E92BA0" w:rsidRDefault="00D521C9" w14:paraId="3955AF31" w14:textId="77777777">
            <w:pPr>
              <w:spacing w:after="200" w:line="276" w:lineRule="auto"/>
              <w:rPr>
                <w:rFonts w:cs="Arial"/>
                <w:lang w:val="en-GB"/>
              </w:rPr>
            </w:pPr>
            <w:r w:rsidRPr="002D6E2C">
              <w:rPr>
                <w:rFonts w:cs="Arial"/>
                <w:lang w:val="en-GB"/>
              </w:rPr>
              <w:t>Unique industry-wide reference number for the mandate, generated by the mandate initiation process (will be provided by the Paying/Debtor Bank in authorisation request)</w:t>
            </w:r>
          </w:p>
        </w:tc>
        <w:tc>
          <w:tcPr>
            <w:tcW w:w="2268" w:type="dxa"/>
            <w:shd w:val="clear" w:color="auto" w:fill="auto"/>
          </w:tcPr>
          <w:p w:rsidRPr="002D6E2C" w:rsidR="00D521C9" w:rsidP="00E92BA0" w:rsidRDefault="00D521C9" w14:paraId="272EBA00" w14:textId="77777777">
            <w:pPr>
              <w:spacing w:after="200" w:line="276" w:lineRule="auto"/>
              <w:rPr>
                <w:rFonts w:cs="Arial"/>
                <w:color w:val="FF0000"/>
                <w:lang w:val="en-GB"/>
              </w:rPr>
            </w:pPr>
            <w:r w:rsidRPr="002D6E2C">
              <w:t>&lt;SplmtryData&gt;&lt;Envlp&gt;&lt;Cnts&gt;</w:t>
            </w:r>
            <w:r w:rsidRPr="002D6E2C">
              <w:rPr>
                <w:sz w:val="20"/>
                <w:szCs w:val="20"/>
              </w:rPr>
              <w:t>&lt;</w:t>
            </w:r>
            <w:r w:rsidR="000D5ECB">
              <w:rPr>
                <w:sz w:val="20"/>
                <w:szCs w:val="20"/>
              </w:rPr>
              <w:t>Mndt</w:t>
            </w:r>
            <w:r w:rsidRPr="002D6E2C">
              <w:rPr>
                <w:sz w:val="20"/>
                <w:szCs w:val="20"/>
              </w:rPr>
              <w:t>RfNbr&gt;</w:t>
            </w:r>
          </w:p>
        </w:tc>
        <w:tc>
          <w:tcPr>
            <w:tcW w:w="1100" w:type="dxa"/>
            <w:shd w:val="clear" w:color="auto" w:fill="auto"/>
          </w:tcPr>
          <w:p w:rsidRPr="002D6E2C" w:rsidR="00D521C9" w:rsidP="00E92BA0" w:rsidRDefault="00D521C9" w14:paraId="46A26B9D" w14:textId="77777777">
            <w:pPr>
              <w:spacing w:after="200" w:line="276" w:lineRule="auto"/>
              <w:jc w:val="center"/>
              <w:rPr>
                <w:rFonts w:cs="Arial"/>
                <w:lang w:val="en-GB"/>
              </w:rPr>
            </w:pPr>
          </w:p>
        </w:tc>
        <w:tc>
          <w:tcPr>
            <w:tcW w:w="1168" w:type="dxa"/>
            <w:shd w:val="clear" w:color="auto" w:fill="auto"/>
          </w:tcPr>
          <w:p w:rsidRPr="002D6E2C" w:rsidR="00D521C9" w:rsidP="00E92BA0" w:rsidRDefault="00D521C9" w14:paraId="6007492A" w14:textId="77777777">
            <w:pPr>
              <w:spacing w:after="200" w:line="276" w:lineRule="auto"/>
              <w:jc w:val="center"/>
              <w:rPr>
                <w:rFonts w:cs="Arial"/>
                <w:lang w:val="en-GB"/>
              </w:rPr>
            </w:pPr>
            <w:r w:rsidRPr="002D6E2C">
              <w:rPr>
                <w:rFonts w:cs="Arial"/>
                <w:lang w:val="en-GB"/>
              </w:rPr>
              <w:t>X</w:t>
            </w:r>
          </w:p>
        </w:tc>
      </w:tr>
      <w:tr w:rsidRPr="004C134C" w:rsidR="00D521C9" w:rsidTr="004951CA" w14:paraId="12611F1B" w14:textId="77777777">
        <w:tc>
          <w:tcPr>
            <w:tcW w:w="1560" w:type="dxa"/>
            <w:shd w:val="clear" w:color="auto" w:fill="auto"/>
          </w:tcPr>
          <w:p w:rsidRPr="002D6E2C" w:rsidR="00D521C9" w:rsidP="00E92BA0" w:rsidRDefault="00D521C9" w14:paraId="07E95E32" w14:textId="77777777">
            <w:pPr>
              <w:spacing w:after="200" w:line="276" w:lineRule="auto"/>
              <w:rPr>
                <w:rFonts w:cs="Arial"/>
                <w:i/>
                <w:lang w:val="en-GB"/>
              </w:rPr>
            </w:pPr>
            <w:r w:rsidRPr="002D6E2C">
              <w:rPr>
                <w:rFonts w:cs="Arial"/>
                <w:i/>
                <w:lang w:val="en-GB"/>
              </w:rPr>
              <w:t>Message authentication code</w:t>
            </w:r>
          </w:p>
        </w:tc>
        <w:tc>
          <w:tcPr>
            <w:tcW w:w="3260" w:type="dxa"/>
            <w:shd w:val="clear" w:color="auto" w:fill="auto"/>
          </w:tcPr>
          <w:p w:rsidRPr="002D6E2C" w:rsidR="00D521C9" w:rsidP="00E92BA0" w:rsidRDefault="00D521C9" w14:paraId="1ECF541F" w14:textId="77777777">
            <w:pPr>
              <w:spacing w:after="200" w:line="276" w:lineRule="auto"/>
              <w:rPr>
                <w:rFonts w:cs="Arial"/>
                <w:i/>
                <w:lang w:val="en-GB"/>
              </w:rPr>
            </w:pPr>
            <w:r w:rsidRPr="002D6E2C">
              <w:rPr>
                <w:rFonts w:cs="Arial"/>
                <w:i/>
                <w:lang w:val="en-GB"/>
              </w:rPr>
              <w:t xml:space="preserve">MAC or </w:t>
            </w:r>
            <w:r w:rsidRPr="002D6E2C">
              <w:rPr>
                <w:rFonts w:cs="Arial"/>
                <w:lang w:val="en-GB"/>
              </w:rPr>
              <w:t>authenticated key/</w:t>
            </w:r>
            <w:r w:rsidRPr="002D6E2C">
              <w:rPr>
                <w:rFonts w:cs="Arial"/>
                <w:i/>
                <w:lang w:val="en-GB"/>
              </w:rPr>
              <w:t>electronic signature, if generated by authentication mechanism (TT3)</w:t>
            </w:r>
          </w:p>
        </w:tc>
        <w:tc>
          <w:tcPr>
            <w:tcW w:w="2268" w:type="dxa"/>
            <w:shd w:val="clear" w:color="auto" w:fill="auto"/>
          </w:tcPr>
          <w:p w:rsidRPr="002D6E2C" w:rsidR="00D521C9" w:rsidP="00E92BA0" w:rsidRDefault="00D521C9" w14:paraId="12DAE655" w14:textId="77777777">
            <w:pPr>
              <w:pStyle w:val="ListParagraph"/>
              <w:ind w:left="0"/>
              <w:jc w:val="both"/>
            </w:pPr>
            <w:r w:rsidRPr="002D6E2C">
              <w:rPr>
                <w:rFonts w:cs="Arial"/>
                <w:lang w:val="en-GB"/>
              </w:rPr>
              <w:t xml:space="preserve"> </w:t>
            </w:r>
            <w:r w:rsidRPr="002D6E2C">
              <w:t>&lt;RfrdDoc&gt;&lt;Nb&gt;</w:t>
            </w:r>
          </w:p>
          <w:p w:rsidRPr="002D6E2C" w:rsidR="00D521C9" w:rsidP="00E92BA0" w:rsidRDefault="00D521C9" w14:paraId="72C2FFC7" w14:textId="77777777">
            <w:pPr>
              <w:spacing w:after="200" w:line="276" w:lineRule="auto"/>
              <w:rPr>
                <w:rFonts w:cs="Arial"/>
                <w:lang w:val="en-GB"/>
              </w:rPr>
            </w:pPr>
          </w:p>
        </w:tc>
        <w:tc>
          <w:tcPr>
            <w:tcW w:w="1100" w:type="dxa"/>
            <w:shd w:val="clear" w:color="auto" w:fill="auto"/>
          </w:tcPr>
          <w:p w:rsidRPr="002D6E2C" w:rsidR="00D521C9" w:rsidP="00E92BA0" w:rsidRDefault="00D521C9" w14:paraId="3DDB5846"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22D64D53" w14:textId="77777777">
            <w:pPr>
              <w:spacing w:after="200" w:line="276" w:lineRule="auto"/>
              <w:jc w:val="center"/>
              <w:rPr>
                <w:rFonts w:cs="Arial"/>
                <w:lang w:val="en-GB"/>
              </w:rPr>
            </w:pPr>
            <w:r w:rsidRPr="002D6E2C">
              <w:rPr>
                <w:rFonts w:cs="Arial"/>
                <w:lang w:val="en-GB"/>
              </w:rPr>
              <w:t>X</w:t>
            </w:r>
          </w:p>
        </w:tc>
      </w:tr>
      <w:tr w:rsidRPr="004C134C" w:rsidR="00D521C9" w:rsidTr="004951CA" w14:paraId="04383D03" w14:textId="77777777">
        <w:tc>
          <w:tcPr>
            <w:tcW w:w="1560" w:type="dxa"/>
            <w:shd w:val="clear" w:color="auto" w:fill="auto"/>
          </w:tcPr>
          <w:p w:rsidRPr="002D6E2C" w:rsidR="00D521C9" w:rsidP="00E92BA0" w:rsidRDefault="004A70A1" w14:paraId="32F2F9E5" w14:textId="77777777">
            <w:pPr>
              <w:spacing w:after="200" w:line="276" w:lineRule="auto"/>
              <w:rPr>
                <w:rFonts w:cs="Arial"/>
                <w:lang w:val="en-GB"/>
              </w:rPr>
            </w:pPr>
            <w:r>
              <w:rPr>
                <w:rFonts w:cs="Arial"/>
                <w:lang w:val="en-GB"/>
              </w:rPr>
              <w:t>Debtor Authentication Required</w:t>
            </w:r>
          </w:p>
        </w:tc>
        <w:tc>
          <w:tcPr>
            <w:tcW w:w="3260" w:type="dxa"/>
            <w:shd w:val="clear" w:color="auto" w:fill="auto"/>
          </w:tcPr>
          <w:p w:rsidRPr="002D6E2C" w:rsidR="00D521C9" w:rsidP="00E92BA0" w:rsidRDefault="002863D8" w14:paraId="2E698AAD" w14:textId="77777777">
            <w:pPr>
              <w:spacing w:after="200" w:line="276" w:lineRule="auto"/>
              <w:rPr>
                <w:rFonts w:cs="Arial"/>
                <w:lang w:val="en-GB"/>
              </w:rPr>
            </w:pPr>
            <w:r>
              <w:rPr>
                <w:rFonts w:cs="Arial"/>
                <w:lang w:val="en-GB"/>
              </w:rPr>
              <w:t>Code</w:t>
            </w:r>
            <w:r w:rsidRPr="002D6E2C">
              <w:rPr>
                <w:rFonts w:cs="Arial"/>
                <w:lang w:val="en-GB"/>
              </w:rPr>
              <w:t xml:space="preserve"> </w:t>
            </w:r>
            <w:r w:rsidRPr="002D6E2C" w:rsidR="00516A81">
              <w:rPr>
                <w:rFonts w:cs="Arial"/>
                <w:lang w:val="en-GB"/>
              </w:rPr>
              <w:t xml:space="preserve">in User’s/Creditor’s </w:t>
            </w:r>
            <w:r>
              <w:rPr>
                <w:rFonts w:cs="Arial"/>
                <w:lang w:val="en-GB"/>
              </w:rPr>
              <w:t xml:space="preserve">amendment </w:t>
            </w:r>
            <w:r w:rsidRPr="002D6E2C" w:rsidR="00516A81">
              <w:rPr>
                <w:rFonts w:cs="Arial"/>
                <w:lang w:val="en-GB"/>
              </w:rPr>
              <w:t xml:space="preserve">request to advise if Mandate requires authentication from Payer/Debtor, or Mandate does not require authentication from Payer/Debtor. </w:t>
            </w:r>
          </w:p>
        </w:tc>
        <w:tc>
          <w:tcPr>
            <w:tcW w:w="2268" w:type="dxa"/>
            <w:shd w:val="clear" w:color="auto" w:fill="auto"/>
          </w:tcPr>
          <w:p w:rsidRPr="002D6E2C" w:rsidR="00D521C9" w:rsidP="00E92BA0" w:rsidRDefault="00D521C9" w14:paraId="21F9E970" w14:textId="77777777">
            <w:pPr>
              <w:pStyle w:val="ListParagraph"/>
              <w:ind w:left="0"/>
            </w:pPr>
            <w:r w:rsidRPr="002D6E2C">
              <w:rPr>
                <w:lang w:eastAsia="en-ZA"/>
              </w:rPr>
              <w:t>&lt;LclInstrm&gt;</w:t>
            </w:r>
            <w:r>
              <w:rPr>
                <w:lang w:eastAsia="en-ZA"/>
              </w:rPr>
              <w:t>&lt;</w:t>
            </w:r>
            <w:r w:rsidRPr="002D6E2C">
              <w:t xml:space="preserve">Prtry&gt; </w:t>
            </w:r>
            <w:r w:rsidRPr="0074449D">
              <w:t>(</w:t>
            </w:r>
            <w:r w:rsidRPr="005017F9">
              <w:t>Debtor Authentication Required (Local Instrument)</w:t>
            </w:r>
            <w:r w:rsidRPr="0074449D">
              <w:t>)</w:t>
            </w:r>
          </w:p>
          <w:p w:rsidRPr="002D6E2C" w:rsidR="00D521C9" w:rsidP="00E92BA0" w:rsidRDefault="00D521C9" w14:paraId="0B7D3852" w14:textId="77777777">
            <w:pPr>
              <w:pStyle w:val="ListParagraph"/>
              <w:ind w:left="0"/>
              <w:jc w:val="both"/>
            </w:pPr>
          </w:p>
          <w:p w:rsidRPr="002D6E2C" w:rsidR="00D521C9" w:rsidP="00E92BA0" w:rsidRDefault="00D521C9" w14:paraId="5DE651F7" w14:textId="77777777">
            <w:pPr>
              <w:spacing w:after="200" w:line="276" w:lineRule="auto"/>
              <w:rPr>
                <w:rFonts w:cs="Arial"/>
                <w:lang w:val="en-GB"/>
              </w:rPr>
            </w:pPr>
          </w:p>
        </w:tc>
        <w:tc>
          <w:tcPr>
            <w:tcW w:w="1100" w:type="dxa"/>
            <w:shd w:val="clear" w:color="auto" w:fill="auto"/>
          </w:tcPr>
          <w:p w:rsidRPr="002D6E2C" w:rsidR="00D521C9" w:rsidP="00E92BA0" w:rsidRDefault="00D521C9" w14:paraId="67E36910"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1A428014" w14:textId="77777777">
            <w:pPr>
              <w:spacing w:after="200" w:line="276" w:lineRule="auto"/>
              <w:jc w:val="center"/>
              <w:rPr>
                <w:rFonts w:cs="Arial"/>
                <w:lang w:val="en-GB"/>
              </w:rPr>
            </w:pPr>
            <w:r w:rsidRPr="002D6E2C">
              <w:rPr>
                <w:rFonts w:cs="Arial"/>
                <w:lang w:val="en-GB"/>
              </w:rPr>
              <w:t>X</w:t>
            </w:r>
          </w:p>
        </w:tc>
      </w:tr>
      <w:tr w:rsidRPr="004C134C" w:rsidR="00D521C9" w:rsidTr="004951CA" w14:paraId="67F3D25D" w14:textId="77777777">
        <w:tc>
          <w:tcPr>
            <w:tcW w:w="1560" w:type="dxa"/>
            <w:shd w:val="clear" w:color="auto" w:fill="auto"/>
          </w:tcPr>
          <w:p w:rsidRPr="002D6E2C" w:rsidR="00D521C9" w:rsidP="00E92BA0" w:rsidRDefault="00D521C9" w14:paraId="7C8942F9" w14:textId="77777777">
            <w:pPr>
              <w:spacing w:after="200" w:line="276" w:lineRule="auto"/>
              <w:rPr>
                <w:rFonts w:cs="Arial"/>
                <w:lang w:val="en-GB"/>
              </w:rPr>
            </w:pPr>
            <w:r w:rsidRPr="002D6E2C">
              <w:rPr>
                <w:rFonts w:cs="Arial"/>
                <w:lang w:val="en-GB"/>
              </w:rPr>
              <w:t>Authentication channel</w:t>
            </w:r>
          </w:p>
        </w:tc>
        <w:tc>
          <w:tcPr>
            <w:tcW w:w="3260" w:type="dxa"/>
            <w:shd w:val="clear" w:color="auto" w:fill="auto"/>
          </w:tcPr>
          <w:p w:rsidRPr="002D6E2C" w:rsidR="00D521C9" w:rsidP="00E92BA0" w:rsidRDefault="00D521C9" w14:paraId="38DB5513" w14:textId="77777777">
            <w:pPr>
              <w:spacing w:after="200" w:line="276" w:lineRule="auto"/>
              <w:rPr>
                <w:rFonts w:cs="Arial"/>
                <w:lang w:val="en-GB"/>
              </w:rPr>
            </w:pPr>
            <w:r w:rsidRPr="002D6E2C">
              <w:rPr>
                <w:rFonts w:cs="Arial"/>
                <w:lang w:val="en-GB"/>
              </w:rPr>
              <w:t>Identifies the mechanism used by debtor for authentication</w:t>
            </w:r>
          </w:p>
        </w:tc>
        <w:tc>
          <w:tcPr>
            <w:tcW w:w="2268" w:type="dxa"/>
            <w:shd w:val="clear" w:color="auto" w:fill="auto"/>
          </w:tcPr>
          <w:p w:rsidRPr="002D6E2C" w:rsidR="00D521C9" w:rsidP="00E92BA0" w:rsidRDefault="00D521C9" w14:paraId="515B953D" w14:textId="77777777">
            <w:pPr>
              <w:spacing w:after="200" w:line="276" w:lineRule="auto"/>
              <w:rPr>
                <w:rFonts w:cs="Arial"/>
                <w:lang w:val="en-GB"/>
              </w:rPr>
            </w:pPr>
            <w:r w:rsidRPr="002D6E2C">
              <w:t>&lt;SplmtryData&gt;&lt;Envlp&gt;&lt;Cnts&gt;</w:t>
            </w:r>
            <w:r w:rsidRPr="002D6E2C">
              <w:rPr>
                <w:sz w:val="20"/>
                <w:szCs w:val="20"/>
              </w:rPr>
              <w:t>&lt;Chnnl&gt;</w:t>
            </w:r>
            <w:r w:rsidRPr="002D6E2C">
              <w:t xml:space="preserve"> </w:t>
            </w:r>
          </w:p>
        </w:tc>
        <w:tc>
          <w:tcPr>
            <w:tcW w:w="1100" w:type="dxa"/>
            <w:shd w:val="clear" w:color="auto" w:fill="auto"/>
          </w:tcPr>
          <w:p w:rsidRPr="002D6E2C" w:rsidR="00D521C9" w:rsidP="00E92BA0" w:rsidRDefault="00D521C9" w14:paraId="41792F1C" w14:textId="77777777">
            <w:pPr>
              <w:spacing w:after="200" w:line="276" w:lineRule="auto"/>
              <w:jc w:val="center"/>
              <w:rPr>
                <w:rFonts w:cs="Arial"/>
                <w:lang w:val="en-GB"/>
              </w:rPr>
            </w:pPr>
          </w:p>
        </w:tc>
        <w:tc>
          <w:tcPr>
            <w:tcW w:w="1168" w:type="dxa"/>
            <w:shd w:val="clear" w:color="auto" w:fill="auto"/>
          </w:tcPr>
          <w:p w:rsidRPr="002D6E2C" w:rsidR="00D521C9" w:rsidP="00E92BA0" w:rsidRDefault="00D521C9" w14:paraId="611118DD" w14:textId="77777777">
            <w:pPr>
              <w:spacing w:after="200" w:line="276" w:lineRule="auto"/>
              <w:jc w:val="center"/>
              <w:rPr>
                <w:rFonts w:cs="Arial"/>
                <w:lang w:val="en-GB"/>
              </w:rPr>
            </w:pPr>
            <w:r w:rsidRPr="002D6E2C">
              <w:rPr>
                <w:rFonts w:cs="Arial"/>
                <w:lang w:val="en-GB"/>
              </w:rPr>
              <w:t>X</w:t>
            </w:r>
          </w:p>
        </w:tc>
      </w:tr>
      <w:tr w:rsidRPr="004C134C" w:rsidR="00D521C9" w:rsidTr="004951CA" w14:paraId="0A644209" w14:textId="77777777">
        <w:tc>
          <w:tcPr>
            <w:tcW w:w="1560" w:type="dxa"/>
            <w:shd w:val="clear" w:color="auto" w:fill="auto"/>
          </w:tcPr>
          <w:p w:rsidRPr="002D6E2C" w:rsidR="00D521C9" w:rsidP="00E92BA0" w:rsidRDefault="00D521C9" w14:paraId="0FDA3233" w14:textId="77777777">
            <w:pPr>
              <w:spacing w:after="200" w:line="276" w:lineRule="auto"/>
              <w:rPr>
                <w:rFonts w:cs="Arial"/>
                <w:lang w:val="en-GB"/>
              </w:rPr>
            </w:pPr>
            <w:r w:rsidRPr="002D6E2C">
              <w:rPr>
                <w:rFonts w:cs="Arial"/>
              </w:rPr>
              <w:t>Authentication Type</w:t>
            </w:r>
          </w:p>
        </w:tc>
        <w:tc>
          <w:tcPr>
            <w:tcW w:w="3260" w:type="dxa"/>
            <w:shd w:val="clear" w:color="auto" w:fill="auto"/>
          </w:tcPr>
          <w:p w:rsidRPr="002D6E2C" w:rsidR="00D521C9" w:rsidP="00E92BA0" w:rsidRDefault="00D521C9" w14:paraId="40C47E08" w14:textId="77777777">
            <w:pPr>
              <w:spacing w:after="200" w:line="276" w:lineRule="auto"/>
              <w:rPr>
                <w:rFonts w:cs="Arial"/>
                <w:lang w:val="en-GB"/>
              </w:rPr>
            </w:pPr>
            <w:r w:rsidRPr="002D6E2C">
              <w:rPr>
                <w:rFonts w:cs="Arial"/>
              </w:rPr>
              <w:t>Indicates type of transaction; Values - Real Time, Batch or Pre-Auth</w:t>
            </w:r>
          </w:p>
        </w:tc>
        <w:tc>
          <w:tcPr>
            <w:tcW w:w="2268" w:type="dxa"/>
            <w:shd w:val="clear" w:color="auto" w:fill="auto"/>
          </w:tcPr>
          <w:p w:rsidRPr="002D6E2C" w:rsidR="00D521C9" w:rsidP="00E92BA0" w:rsidRDefault="00D521C9" w14:paraId="4D23D8E4" w14:textId="77777777">
            <w:pPr>
              <w:spacing w:after="200" w:line="276" w:lineRule="auto"/>
              <w:rPr>
                <w:rFonts w:cs="Arial"/>
                <w:lang w:val="en-GB"/>
              </w:rPr>
            </w:pPr>
            <w:r w:rsidRPr="002D6E2C">
              <w:t xml:space="preserve">&lt;SplmtryData&gt;&lt;Envlp&gt;&lt;Cnts&gt;&lt;AthntctnTp&gt;  </w:t>
            </w:r>
          </w:p>
        </w:tc>
        <w:tc>
          <w:tcPr>
            <w:tcW w:w="1100" w:type="dxa"/>
            <w:shd w:val="clear" w:color="auto" w:fill="auto"/>
          </w:tcPr>
          <w:p w:rsidRPr="002D6E2C" w:rsidR="00D521C9" w:rsidP="00E92BA0" w:rsidRDefault="00D521C9" w14:paraId="73447073" w14:textId="77777777">
            <w:pPr>
              <w:spacing w:after="200" w:line="276" w:lineRule="auto"/>
              <w:jc w:val="center"/>
              <w:rPr>
                <w:rFonts w:cs="Arial"/>
                <w:lang w:val="en-GB"/>
              </w:rPr>
            </w:pPr>
            <w:r w:rsidRPr="002D6E2C">
              <w:rPr>
                <w:rFonts w:cs="Arial"/>
                <w:lang w:val="en-GB"/>
              </w:rPr>
              <w:t>X</w:t>
            </w:r>
          </w:p>
        </w:tc>
        <w:tc>
          <w:tcPr>
            <w:tcW w:w="1168" w:type="dxa"/>
            <w:shd w:val="clear" w:color="auto" w:fill="auto"/>
          </w:tcPr>
          <w:p w:rsidRPr="002D6E2C" w:rsidR="00D521C9" w:rsidP="00E92BA0" w:rsidRDefault="00D521C9" w14:paraId="239AF2E0" w14:textId="77777777">
            <w:pPr>
              <w:spacing w:after="200" w:line="276" w:lineRule="auto"/>
              <w:jc w:val="center"/>
              <w:rPr>
                <w:rFonts w:cs="Arial"/>
                <w:lang w:val="en-GB"/>
              </w:rPr>
            </w:pPr>
            <w:r w:rsidRPr="002D6E2C">
              <w:rPr>
                <w:rFonts w:cs="Arial"/>
                <w:lang w:val="en-GB"/>
              </w:rPr>
              <w:t>X</w:t>
            </w:r>
          </w:p>
        </w:tc>
      </w:tr>
    </w:tbl>
    <w:p w:rsidR="00C408E6" w:rsidP="00E92BA0" w:rsidRDefault="00C408E6" w14:paraId="70BAA9C3" w14:textId="28A45D97">
      <w:pPr>
        <w:rPr>
          <w:rFonts w:eastAsia="Times New Roman"/>
          <w:b/>
          <w:bCs/>
          <w:color w:val="365F91"/>
          <w:sz w:val="26"/>
          <w:szCs w:val="26"/>
        </w:rPr>
      </w:pPr>
      <w:bookmarkStart w:name="APPENDIX_D" w:id="9065"/>
      <w:bookmarkStart w:name="_Toc435584442" w:id="9066"/>
      <w:bookmarkEnd w:id="9065"/>
    </w:p>
    <w:p w:rsidRPr="002D6E2C" w:rsidR="00D521C9" w:rsidP="00E92BA0" w:rsidRDefault="0067485F" w14:paraId="440FA323" w14:textId="77777777">
      <w:pPr>
        <w:pStyle w:val="Heading10"/>
        <w:spacing w:before="0"/>
        <w:rPr>
          <w:rFonts w:ascii="Calibri" w:hAnsi="Calibri"/>
          <w:sz w:val="26"/>
          <w:szCs w:val="26"/>
        </w:rPr>
      </w:pPr>
      <w:bookmarkStart w:name="_Toc536096891" w:id="9067"/>
      <w:r w:rsidRPr="002D6E2C">
        <w:rPr>
          <w:rFonts w:ascii="Calibri" w:hAnsi="Calibri"/>
          <w:sz w:val="26"/>
          <w:szCs w:val="26"/>
        </w:rPr>
        <w:t>Appendix D – Business Requirements For Data Elements For Storage, Validation On Clearing And Re-Authorisation</w:t>
      </w:r>
      <w:bookmarkEnd w:id="9066"/>
      <w:r w:rsidR="00890358">
        <w:rPr>
          <w:rFonts w:ascii="Calibri" w:hAnsi="Calibri"/>
          <w:sz w:val="26"/>
          <w:szCs w:val="26"/>
        </w:rPr>
        <w:t xml:space="preserve"> (to manage </w:t>
      </w:r>
      <w:r w:rsidR="00AB3E37">
        <w:rPr>
          <w:rFonts w:ascii="Calibri" w:hAnsi="Calibri"/>
          <w:sz w:val="26"/>
          <w:szCs w:val="26"/>
        </w:rPr>
        <w:t xml:space="preserve">the </w:t>
      </w:r>
      <w:r w:rsidR="00890358">
        <w:rPr>
          <w:rFonts w:ascii="Calibri" w:hAnsi="Calibri"/>
          <w:sz w:val="26"/>
          <w:szCs w:val="26"/>
        </w:rPr>
        <w:t xml:space="preserve">state of </w:t>
      </w:r>
      <w:r w:rsidR="00AB3E37">
        <w:rPr>
          <w:rFonts w:ascii="Calibri" w:hAnsi="Calibri"/>
          <w:sz w:val="26"/>
          <w:szCs w:val="26"/>
        </w:rPr>
        <w:t xml:space="preserve">the </w:t>
      </w:r>
      <w:r w:rsidR="00890358">
        <w:rPr>
          <w:rFonts w:ascii="Calibri" w:hAnsi="Calibri"/>
          <w:sz w:val="26"/>
          <w:szCs w:val="26"/>
        </w:rPr>
        <w:t>Mandate)</w:t>
      </w:r>
      <w:bookmarkEnd w:id="9067"/>
    </w:p>
    <w:p w:rsidRPr="002D6E2C" w:rsidR="00D521C9" w:rsidP="00E92BA0" w:rsidRDefault="00D521C9" w14:paraId="26F254F3" w14:textId="77777777"/>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552"/>
        <w:gridCol w:w="2219"/>
        <w:gridCol w:w="1589"/>
        <w:gridCol w:w="1573"/>
        <w:gridCol w:w="2083"/>
      </w:tblGrid>
      <w:tr w:rsidRPr="00A66BED" w:rsidR="006A3F6A" w:rsidTr="006A3F6A" w14:paraId="21C16491" w14:textId="77777777">
        <w:trPr>
          <w:tblHeader/>
        </w:trPr>
        <w:tc>
          <w:tcPr>
            <w:tcW w:w="786" w:type="pct"/>
            <w:tcBorders>
              <w:bottom w:val="single" w:color="auto" w:sz="4" w:space="0"/>
            </w:tcBorders>
            <w:shd w:val="clear" w:color="auto" w:fill="1F497D"/>
            <w:vAlign w:val="center"/>
          </w:tcPr>
          <w:p w:rsidRPr="00A9302B" w:rsidR="006A3F6A" w:rsidP="0081034E" w:rsidRDefault="006A3F6A" w14:paraId="6D27C317" w14:textId="77777777">
            <w:pPr>
              <w:spacing w:line="360" w:lineRule="auto"/>
              <w:jc w:val="both"/>
              <w:rPr>
                <w:rFonts w:cs="Calibri"/>
                <w:b/>
                <w:color w:val="FFC000"/>
                <w:lang w:val="en-GB"/>
              </w:rPr>
            </w:pPr>
            <w:bookmarkStart w:name="_Hlk61257936" w:id="9068"/>
            <w:r w:rsidRPr="00A9302B">
              <w:rPr>
                <w:rFonts w:cs="Calibri"/>
                <w:b/>
                <w:color w:val="FFC000"/>
                <w:lang w:val="en-GB"/>
              </w:rPr>
              <w:t>Data Element to be Stored in Mandate Register</w:t>
            </w:r>
          </w:p>
        </w:tc>
        <w:tc>
          <w:tcPr>
            <w:tcW w:w="1282" w:type="pct"/>
            <w:tcBorders>
              <w:bottom w:val="single" w:color="auto" w:sz="4" w:space="0"/>
            </w:tcBorders>
            <w:shd w:val="clear" w:color="auto" w:fill="1F497D"/>
            <w:vAlign w:val="center"/>
          </w:tcPr>
          <w:p w:rsidRPr="00A9302B" w:rsidR="006A3F6A" w:rsidP="0081034E" w:rsidRDefault="006A3F6A" w14:paraId="29743C39" w14:textId="77777777">
            <w:pPr>
              <w:spacing w:line="360" w:lineRule="auto"/>
              <w:jc w:val="both"/>
              <w:rPr>
                <w:rFonts w:cs="Calibri"/>
                <w:b/>
                <w:color w:val="FFC000"/>
                <w:lang w:val="en-GB"/>
              </w:rPr>
            </w:pPr>
            <w:r w:rsidRPr="00A9302B">
              <w:rPr>
                <w:rFonts w:cs="Calibri"/>
                <w:b/>
                <w:color w:val="FFC000"/>
                <w:lang w:val="en-GB"/>
              </w:rPr>
              <w:t xml:space="preserve">Description </w:t>
            </w:r>
          </w:p>
        </w:tc>
        <w:tc>
          <w:tcPr>
            <w:tcW w:w="801" w:type="pct"/>
            <w:tcBorders>
              <w:bottom w:val="single" w:color="auto" w:sz="4" w:space="0"/>
            </w:tcBorders>
            <w:shd w:val="clear" w:color="auto" w:fill="1F497D"/>
            <w:vAlign w:val="center"/>
          </w:tcPr>
          <w:p w:rsidRPr="00A9302B" w:rsidR="006A3F6A" w:rsidP="0081034E" w:rsidRDefault="006A3F6A" w14:paraId="6B371BB7" w14:textId="77777777">
            <w:pPr>
              <w:spacing w:line="360" w:lineRule="auto"/>
              <w:jc w:val="both"/>
              <w:rPr>
                <w:rFonts w:cs="Calibri"/>
                <w:b/>
                <w:color w:val="FFC000"/>
              </w:rPr>
            </w:pPr>
            <w:r w:rsidRPr="00A9302B">
              <w:rPr>
                <w:rFonts w:cs="Calibri"/>
                <w:b/>
                <w:color w:val="FFC000"/>
                <w:lang w:val="en-GB"/>
              </w:rPr>
              <w:t xml:space="preserve">Notification or Re-Authorise with Payer if Amended (pain.010 where Debtor Authentication Required = 0226) </w:t>
            </w:r>
          </w:p>
        </w:tc>
        <w:tc>
          <w:tcPr>
            <w:tcW w:w="924" w:type="pct"/>
            <w:tcBorders>
              <w:bottom w:val="single" w:color="auto" w:sz="4" w:space="0"/>
            </w:tcBorders>
            <w:shd w:val="clear" w:color="auto" w:fill="1F497D"/>
            <w:vAlign w:val="center"/>
          </w:tcPr>
          <w:p w:rsidRPr="00A9302B" w:rsidR="006A3F6A" w:rsidP="0081034E" w:rsidRDefault="006A3F6A" w14:paraId="3C2F207C" w14:textId="77777777">
            <w:pPr>
              <w:spacing w:line="360" w:lineRule="auto"/>
              <w:jc w:val="both"/>
              <w:rPr>
                <w:rFonts w:cs="Calibri"/>
                <w:b/>
                <w:color w:val="FFC000"/>
              </w:rPr>
            </w:pPr>
            <w:r w:rsidRPr="00A9302B">
              <w:rPr>
                <w:rFonts w:cs="Calibri"/>
                <w:b/>
                <w:color w:val="FFC000"/>
              </w:rPr>
              <w:t>Validate Debit Payment Instruction against Mandate (</w:t>
            </w:r>
            <w:r w:rsidRPr="00A9302B">
              <w:rPr>
                <w:rFonts w:cs="Calibri"/>
                <w:b/>
                <w:color w:val="FFC000"/>
                <w:lang w:val="en-GB"/>
              </w:rPr>
              <w:t>as per pacs.003)</w:t>
            </w:r>
          </w:p>
          <w:p w:rsidRPr="00A9302B" w:rsidR="006A3F6A" w:rsidP="0081034E" w:rsidRDefault="006A3F6A" w14:paraId="76FE0930" w14:textId="77777777">
            <w:pPr>
              <w:spacing w:line="360" w:lineRule="auto"/>
              <w:jc w:val="both"/>
              <w:rPr>
                <w:rFonts w:cs="Calibri"/>
                <w:b/>
                <w:color w:val="FFC000"/>
                <w:lang w:val="en-GB"/>
              </w:rPr>
            </w:pPr>
          </w:p>
        </w:tc>
        <w:tc>
          <w:tcPr>
            <w:tcW w:w="1207" w:type="pct"/>
            <w:tcBorders>
              <w:bottom w:val="single" w:color="auto" w:sz="4" w:space="0"/>
            </w:tcBorders>
            <w:shd w:val="clear" w:color="auto" w:fill="1F497D"/>
            <w:vAlign w:val="center"/>
          </w:tcPr>
          <w:p w:rsidRPr="00A9302B" w:rsidR="006A3F6A" w:rsidP="0081034E" w:rsidRDefault="006A3F6A" w14:paraId="0AB375F8" w14:textId="77777777">
            <w:pPr>
              <w:spacing w:line="360" w:lineRule="auto"/>
              <w:jc w:val="both"/>
              <w:rPr>
                <w:rFonts w:cs="Calibri"/>
                <w:b/>
                <w:color w:val="FFC000"/>
                <w:lang w:val="en-GB"/>
              </w:rPr>
            </w:pPr>
            <w:r w:rsidRPr="00A9302B">
              <w:rPr>
                <w:rFonts w:cs="Calibri"/>
                <w:b/>
                <w:color w:val="FFC000"/>
                <w:lang w:val="en-GB"/>
              </w:rPr>
              <w:t xml:space="preserve">Additional Rules </w:t>
            </w:r>
          </w:p>
        </w:tc>
      </w:tr>
      <w:tr w:rsidRPr="00A66BED" w:rsidR="006A3F6A" w:rsidTr="006A3F6A" w14:paraId="7868AEC2" w14:textId="77777777">
        <w:trPr>
          <w:trHeight w:val="321"/>
        </w:trPr>
        <w:tc>
          <w:tcPr>
            <w:tcW w:w="5000" w:type="pct"/>
            <w:gridSpan w:val="5"/>
            <w:shd w:val="clear" w:color="auto" w:fill="auto"/>
          </w:tcPr>
          <w:p w:rsidRPr="00A9302B" w:rsidR="006A3F6A" w:rsidP="0081034E" w:rsidRDefault="006A3F6A" w14:paraId="133BCE5E" w14:textId="77777777">
            <w:pPr>
              <w:spacing w:line="360" w:lineRule="auto"/>
              <w:jc w:val="both"/>
              <w:rPr>
                <w:rFonts w:cs="Calibri"/>
                <w:lang w:val="en-GB"/>
              </w:rPr>
            </w:pPr>
            <w:r w:rsidRPr="00A9302B">
              <w:rPr>
                <w:rFonts w:cs="Calibri"/>
                <w:lang w:val="en-GB"/>
              </w:rPr>
              <w:t>Instalment Value Detail</w:t>
            </w:r>
          </w:p>
        </w:tc>
      </w:tr>
      <w:tr w:rsidRPr="00A66BED" w:rsidR="006A3F6A" w:rsidTr="006A3F6A" w14:paraId="3004E911" w14:textId="77777777">
        <w:trPr>
          <w:trHeight w:val="321"/>
        </w:trPr>
        <w:tc>
          <w:tcPr>
            <w:tcW w:w="786" w:type="pct"/>
            <w:shd w:val="clear" w:color="auto" w:fill="auto"/>
          </w:tcPr>
          <w:p w:rsidRPr="00A9302B" w:rsidR="006A3F6A" w:rsidP="0081034E" w:rsidRDefault="006A3F6A" w14:paraId="630534AC" w14:textId="77777777">
            <w:pPr>
              <w:spacing w:line="360" w:lineRule="auto"/>
              <w:jc w:val="both"/>
              <w:rPr>
                <w:rFonts w:cs="Calibri"/>
                <w:lang w:val="en-GB"/>
              </w:rPr>
            </w:pPr>
            <w:r w:rsidRPr="00A9302B">
              <w:rPr>
                <w:rFonts w:cs="Calibri"/>
                <w:lang w:val="en-GB"/>
              </w:rPr>
              <w:t xml:space="preserve">Initial Amount </w:t>
            </w:r>
          </w:p>
        </w:tc>
        <w:tc>
          <w:tcPr>
            <w:tcW w:w="1282" w:type="pct"/>
            <w:shd w:val="clear" w:color="auto" w:fill="auto"/>
          </w:tcPr>
          <w:p w:rsidRPr="00A9302B" w:rsidR="006A3F6A" w:rsidP="0081034E" w:rsidRDefault="006A3F6A" w14:paraId="59C28F69" w14:textId="77777777">
            <w:pPr>
              <w:spacing w:line="360" w:lineRule="auto"/>
              <w:jc w:val="both"/>
              <w:rPr>
                <w:rFonts w:cs="Calibri"/>
                <w:lang w:val="en-GB"/>
              </w:rPr>
            </w:pPr>
            <w:r w:rsidRPr="00B60D8F">
              <w:t xml:space="preserve">The </w:t>
            </w:r>
            <w:r w:rsidRPr="00A9302B">
              <w:rPr>
                <w:rFonts w:cs="Calibri"/>
              </w:rPr>
              <w:t xml:space="preserve">value of the </w:t>
            </w:r>
            <w:r w:rsidRPr="00B60D8F">
              <w:t xml:space="preserve">first </w:t>
            </w:r>
            <w:r w:rsidRPr="00A9302B">
              <w:rPr>
                <w:rFonts w:cs="Calibri"/>
              </w:rPr>
              <w:t>Payment Instruction</w:t>
            </w:r>
          </w:p>
        </w:tc>
        <w:tc>
          <w:tcPr>
            <w:tcW w:w="801" w:type="pct"/>
          </w:tcPr>
          <w:p w:rsidRPr="00A9302B" w:rsidR="006A3F6A" w:rsidP="0081034E" w:rsidRDefault="006A3F6A" w14:paraId="1804A2B0" w14:textId="77777777">
            <w:pPr>
              <w:spacing w:line="360" w:lineRule="auto"/>
              <w:jc w:val="both"/>
              <w:rPr>
                <w:rFonts w:cs="Calibri"/>
              </w:rPr>
            </w:pPr>
            <w:r w:rsidRPr="00A9302B">
              <w:rPr>
                <w:rFonts w:cs="Calibri"/>
              </w:rPr>
              <w:t>Re-authenticate</w:t>
            </w:r>
          </w:p>
          <w:p w:rsidRPr="00A9302B" w:rsidR="006A3F6A" w:rsidP="0081034E" w:rsidRDefault="006A3F6A" w14:paraId="04E1F0DD" w14:textId="77777777">
            <w:pPr>
              <w:spacing w:line="360" w:lineRule="auto"/>
              <w:jc w:val="both"/>
              <w:rPr>
                <w:rFonts w:cs="Calibri"/>
              </w:rPr>
            </w:pPr>
          </w:p>
        </w:tc>
        <w:tc>
          <w:tcPr>
            <w:tcW w:w="924" w:type="pct"/>
            <w:shd w:val="clear" w:color="auto" w:fill="auto"/>
          </w:tcPr>
          <w:p w:rsidRPr="00A9302B" w:rsidR="006A3F6A" w:rsidP="0081034E" w:rsidRDefault="006A3F6A" w14:paraId="6AE2073A" w14:textId="77777777">
            <w:pPr>
              <w:spacing w:line="360" w:lineRule="auto"/>
              <w:jc w:val="both"/>
              <w:rPr>
                <w:rFonts w:cs="Calibri"/>
              </w:rPr>
            </w:pPr>
            <w:r w:rsidRPr="00A9302B">
              <w:rPr>
                <w:rFonts w:cs="Calibri"/>
              </w:rPr>
              <w:t>Yes, if provided &amp;  different to Instalment Amount)</w:t>
            </w:r>
          </w:p>
          <w:p w:rsidRPr="00A9302B" w:rsidR="006A3F6A" w:rsidP="0081034E" w:rsidRDefault="006A3F6A" w14:paraId="7C3C3E11" w14:textId="77777777">
            <w:pPr>
              <w:spacing w:line="360" w:lineRule="auto"/>
              <w:jc w:val="both"/>
              <w:rPr>
                <w:rFonts w:cs="Calibri"/>
              </w:rPr>
            </w:pPr>
            <w:r w:rsidRPr="00A9302B">
              <w:rPr>
                <w:rFonts w:cs="Calibri"/>
              </w:rPr>
              <w:t>Debit Value Type against Debit Sequence Type:</w:t>
            </w:r>
          </w:p>
          <w:p w:rsidRPr="00A9302B" w:rsidR="006A3F6A" w:rsidP="0081034E" w:rsidRDefault="006A3F6A" w14:paraId="2E261813" w14:textId="77777777">
            <w:pPr>
              <w:spacing w:line="360" w:lineRule="auto"/>
              <w:jc w:val="both"/>
              <w:rPr>
                <w:rFonts w:cs="Calibri"/>
              </w:rPr>
            </w:pPr>
            <w:r w:rsidRPr="00A9302B">
              <w:rPr>
                <w:rFonts w:cs="Calibri"/>
              </w:rPr>
              <w:t>Fixed (First)</w:t>
            </w:r>
          </w:p>
          <w:p w:rsidRPr="00A9302B" w:rsidR="006A3F6A" w:rsidP="0081034E" w:rsidRDefault="006A3F6A" w14:paraId="06765B29" w14:textId="77777777">
            <w:pPr>
              <w:spacing w:line="360" w:lineRule="auto"/>
              <w:jc w:val="both"/>
              <w:rPr>
                <w:rFonts w:cs="Calibri"/>
              </w:rPr>
            </w:pPr>
            <w:r w:rsidRPr="00A9302B">
              <w:rPr>
                <w:rFonts w:cs="Calibri"/>
              </w:rPr>
              <w:t>Variable (First)</w:t>
            </w:r>
          </w:p>
          <w:p w:rsidRPr="00A9302B" w:rsidR="006A3F6A" w:rsidP="0081034E" w:rsidRDefault="006A3F6A" w14:paraId="0593E799" w14:textId="77777777">
            <w:pPr>
              <w:spacing w:line="360" w:lineRule="auto"/>
              <w:jc w:val="both"/>
              <w:rPr>
                <w:rFonts w:cs="Calibri"/>
                <w:lang w:val="en-GB"/>
              </w:rPr>
            </w:pPr>
            <w:r w:rsidRPr="00A9302B">
              <w:rPr>
                <w:rFonts w:cs="Calibri"/>
              </w:rPr>
              <w:t>Usage (First)</w:t>
            </w:r>
          </w:p>
        </w:tc>
        <w:tc>
          <w:tcPr>
            <w:tcW w:w="1207" w:type="pct"/>
            <w:shd w:val="clear" w:color="auto" w:fill="auto"/>
          </w:tcPr>
          <w:p w:rsidRPr="00A9302B" w:rsidR="006A3F6A" w:rsidP="0081034E" w:rsidRDefault="006A3F6A" w14:paraId="162898CC" w14:textId="77777777">
            <w:pPr>
              <w:spacing w:line="360" w:lineRule="auto"/>
              <w:jc w:val="both"/>
              <w:rPr>
                <w:rFonts w:cs="Calibri"/>
                <w:lang w:val="en-GB"/>
              </w:rPr>
            </w:pPr>
            <w:r w:rsidRPr="00A9302B">
              <w:rPr>
                <w:rFonts w:cs="Calibri"/>
                <w:lang w:val="en-GB"/>
              </w:rPr>
              <w:t>The initial amount may exceed or vary from instalment or Maximum Collection Amount.</w:t>
            </w:r>
          </w:p>
          <w:p w:rsidRPr="00A9302B" w:rsidR="006A3F6A" w:rsidP="0081034E" w:rsidRDefault="006A3F6A" w14:paraId="2E7A9723" w14:textId="77777777">
            <w:pPr>
              <w:spacing w:line="360" w:lineRule="auto"/>
              <w:jc w:val="both"/>
              <w:rPr>
                <w:rFonts w:cs="Calibri"/>
                <w:highlight w:val="yellow"/>
                <w:lang w:val="en-GB"/>
              </w:rPr>
            </w:pPr>
          </w:p>
        </w:tc>
      </w:tr>
      <w:tr w:rsidRPr="00A66BED" w:rsidR="006A3F6A" w:rsidTr="006A3F6A" w14:paraId="73629D6B" w14:textId="77777777">
        <w:trPr>
          <w:trHeight w:val="654"/>
        </w:trPr>
        <w:tc>
          <w:tcPr>
            <w:tcW w:w="786" w:type="pct"/>
            <w:shd w:val="clear" w:color="auto" w:fill="auto"/>
          </w:tcPr>
          <w:p w:rsidRPr="00A9302B" w:rsidR="006A3F6A" w:rsidP="0081034E" w:rsidRDefault="006A3F6A" w14:paraId="476DF25D" w14:textId="77777777">
            <w:pPr>
              <w:spacing w:line="360" w:lineRule="auto"/>
              <w:jc w:val="both"/>
              <w:rPr>
                <w:rFonts w:cs="Calibri"/>
                <w:lang w:val="en-GB"/>
              </w:rPr>
            </w:pPr>
            <w:r w:rsidRPr="00A9302B">
              <w:rPr>
                <w:rFonts w:cs="Calibri"/>
                <w:lang w:val="en-GB"/>
              </w:rPr>
              <w:t xml:space="preserve">Instalment Amount </w:t>
            </w:r>
          </w:p>
        </w:tc>
        <w:tc>
          <w:tcPr>
            <w:tcW w:w="1282" w:type="pct"/>
            <w:shd w:val="clear" w:color="auto" w:fill="auto"/>
          </w:tcPr>
          <w:p w:rsidRPr="00A9302B" w:rsidR="006A3F6A" w:rsidP="0081034E" w:rsidRDefault="006A3F6A" w14:paraId="5FF7B4AC" w14:textId="77777777">
            <w:pPr>
              <w:spacing w:line="360" w:lineRule="auto"/>
              <w:jc w:val="both"/>
              <w:rPr>
                <w:rFonts w:cs="Calibri"/>
                <w:lang w:val="en-GB"/>
              </w:rPr>
            </w:pPr>
            <w:r w:rsidRPr="00B60D8F">
              <w:t>The amount</w:t>
            </w:r>
            <w:r w:rsidRPr="00A9302B">
              <w:rPr>
                <w:rFonts w:cs="Calibri"/>
              </w:rPr>
              <w:t xml:space="preserve"> of the recurring Payment Instruction</w:t>
            </w:r>
          </w:p>
        </w:tc>
        <w:tc>
          <w:tcPr>
            <w:tcW w:w="801" w:type="pct"/>
          </w:tcPr>
          <w:p w:rsidRPr="00A9302B" w:rsidR="006A3F6A" w:rsidP="0081034E" w:rsidRDefault="006A3F6A" w14:paraId="3CDB10FD" w14:textId="77777777">
            <w:pPr>
              <w:spacing w:line="360" w:lineRule="auto"/>
              <w:jc w:val="both"/>
              <w:rPr>
                <w:rFonts w:eastAsia="Times New Roman" w:cs="Calibri"/>
                <w:lang w:val="en-GB"/>
              </w:rPr>
            </w:pPr>
            <w:r w:rsidRPr="00B60D8F">
              <w:t xml:space="preserve">Re-authenticate if outside Adjustment Category, and Adjustment Amount, or </w:t>
            </w:r>
            <w:r w:rsidRPr="00B60D8F">
              <w:t>Adjustment Rate</w:t>
            </w:r>
          </w:p>
        </w:tc>
        <w:tc>
          <w:tcPr>
            <w:tcW w:w="924" w:type="pct"/>
            <w:shd w:val="clear" w:color="auto" w:fill="auto"/>
          </w:tcPr>
          <w:p w:rsidRPr="00A9302B" w:rsidR="006A3F6A" w:rsidP="0081034E" w:rsidRDefault="006A3F6A" w14:paraId="3B277FF8" w14:textId="77777777">
            <w:pPr>
              <w:spacing w:line="360" w:lineRule="auto"/>
              <w:jc w:val="both"/>
              <w:rPr>
                <w:rFonts w:cs="Calibri"/>
              </w:rPr>
            </w:pPr>
            <w:r w:rsidRPr="00A9302B">
              <w:rPr>
                <w:rFonts w:cs="Calibri"/>
              </w:rPr>
              <w:t xml:space="preserve">Yes </w:t>
            </w:r>
          </w:p>
          <w:p w:rsidRPr="00A9302B" w:rsidR="006A3F6A" w:rsidP="0081034E" w:rsidRDefault="006A3F6A" w14:paraId="75652090" w14:textId="77777777">
            <w:pPr>
              <w:spacing w:line="360" w:lineRule="auto"/>
              <w:jc w:val="both"/>
              <w:rPr>
                <w:rFonts w:cs="Calibri"/>
                <w:lang w:val="en-GB"/>
              </w:rPr>
            </w:pPr>
            <w:r w:rsidRPr="00A9302B">
              <w:rPr>
                <w:rFonts w:cs="Calibri"/>
              </w:rPr>
              <w:t xml:space="preserve">Refer Validation Rules </w:t>
            </w:r>
          </w:p>
        </w:tc>
        <w:tc>
          <w:tcPr>
            <w:tcW w:w="1207" w:type="pct"/>
            <w:shd w:val="clear" w:color="auto" w:fill="auto"/>
          </w:tcPr>
          <w:p w:rsidRPr="00A9302B" w:rsidR="006A3F6A" w:rsidP="0081034E" w:rsidRDefault="006A3F6A" w14:paraId="439F1B7D" w14:textId="77777777">
            <w:pPr>
              <w:spacing w:line="360" w:lineRule="auto"/>
              <w:jc w:val="both"/>
              <w:rPr>
                <w:rFonts w:cs="Calibri"/>
                <w:lang w:val="en-GB"/>
              </w:rPr>
            </w:pPr>
            <w:r w:rsidRPr="00A9302B">
              <w:rPr>
                <w:rFonts w:cs="Calibri"/>
                <w:lang w:val="en-GB"/>
              </w:rPr>
              <w:t xml:space="preserve">Instalment Amount cannot exceed Maximum Collection Amount, </w:t>
            </w:r>
            <w:r w:rsidRPr="00A9302B">
              <w:rPr>
                <w:rFonts w:cs="Calibri"/>
              </w:rPr>
              <w:t>if populated</w:t>
            </w:r>
            <w:r w:rsidRPr="00A9302B">
              <w:rPr>
                <w:rFonts w:cs="Calibri"/>
                <w:lang w:val="en-GB"/>
              </w:rPr>
              <w:t>.</w:t>
            </w:r>
          </w:p>
          <w:p w:rsidRPr="00A9302B" w:rsidR="006A3F6A" w:rsidP="0081034E" w:rsidRDefault="006A3F6A" w14:paraId="49EE68E5" w14:textId="77777777">
            <w:pPr>
              <w:spacing w:line="360" w:lineRule="auto"/>
              <w:jc w:val="both"/>
              <w:rPr>
                <w:rFonts w:cs="Calibri"/>
                <w:lang w:val="en-GB"/>
              </w:rPr>
            </w:pPr>
          </w:p>
          <w:p w:rsidRPr="00A9302B" w:rsidR="006A3F6A" w:rsidP="0081034E" w:rsidRDefault="006A3F6A" w14:paraId="5A3AF4E7" w14:textId="77777777">
            <w:pPr>
              <w:spacing w:line="360" w:lineRule="auto"/>
              <w:jc w:val="both"/>
              <w:rPr>
                <w:rFonts w:cs="Calibri"/>
                <w:lang w:val="en-GB"/>
              </w:rPr>
            </w:pPr>
          </w:p>
          <w:p w:rsidRPr="00A9302B" w:rsidR="006A3F6A" w:rsidP="0081034E" w:rsidRDefault="006A3F6A" w14:paraId="22D22859" w14:textId="77777777">
            <w:pPr>
              <w:spacing w:line="360" w:lineRule="auto"/>
              <w:jc w:val="both"/>
              <w:rPr>
                <w:rFonts w:cs="Calibri"/>
                <w:lang w:val="en-GB"/>
              </w:rPr>
            </w:pPr>
          </w:p>
        </w:tc>
      </w:tr>
      <w:tr w:rsidRPr="00A66BED" w:rsidR="006A3F6A" w:rsidTr="006A3F6A" w14:paraId="402188DF" w14:textId="77777777">
        <w:trPr>
          <w:trHeight w:val="441"/>
        </w:trPr>
        <w:tc>
          <w:tcPr>
            <w:tcW w:w="786" w:type="pct"/>
            <w:shd w:val="clear" w:color="auto" w:fill="auto"/>
          </w:tcPr>
          <w:p w:rsidRPr="00A9302B" w:rsidR="006A3F6A" w:rsidP="0081034E" w:rsidRDefault="006A3F6A" w14:paraId="293E0FD4" w14:textId="77777777">
            <w:pPr>
              <w:spacing w:line="360" w:lineRule="auto"/>
              <w:jc w:val="both"/>
              <w:rPr>
                <w:rFonts w:cs="Calibri"/>
                <w:lang w:val="en-GB"/>
              </w:rPr>
            </w:pPr>
            <w:r w:rsidRPr="00A9302B">
              <w:rPr>
                <w:rFonts w:cs="Calibri"/>
                <w:lang w:val="en-GB"/>
              </w:rPr>
              <w:t>Maximum Collection Amount</w:t>
            </w:r>
          </w:p>
          <w:p w:rsidRPr="00A9302B" w:rsidR="006A3F6A" w:rsidP="0081034E" w:rsidRDefault="006A3F6A" w14:paraId="4CF1F887" w14:textId="77777777">
            <w:pPr>
              <w:spacing w:line="360" w:lineRule="auto"/>
              <w:jc w:val="both"/>
              <w:rPr>
                <w:rFonts w:cs="Calibri"/>
                <w:lang w:val="en-GB"/>
              </w:rPr>
            </w:pPr>
          </w:p>
        </w:tc>
        <w:tc>
          <w:tcPr>
            <w:tcW w:w="1282" w:type="pct"/>
            <w:shd w:val="clear" w:color="auto" w:fill="auto"/>
          </w:tcPr>
          <w:p w:rsidRPr="00B60D8F" w:rsidR="006A3F6A" w:rsidP="0081034E" w:rsidRDefault="006A3F6A" w14:paraId="79D83BF0" w14:textId="77777777">
            <w:pPr>
              <w:spacing w:line="360" w:lineRule="auto"/>
            </w:pPr>
            <w:r w:rsidRPr="00B60D8F">
              <w:t xml:space="preserve">The maximum amount </w:t>
            </w:r>
            <w:r w:rsidRPr="00A9302B">
              <w:rPr>
                <w:rFonts w:cs="Calibri"/>
              </w:rPr>
              <w:t xml:space="preserve">per Payment Instruction </w:t>
            </w:r>
            <w:r w:rsidRPr="00B60D8F">
              <w:t xml:space="preserve">that the User is allowed to </w:t>
            </w:r>
            <w:r w:rsidRPr="00A9302B">
              <w:rPr>
                <w:rFonts w:cs="Calibri"/>
              </w:rPr>
              <w:t>collect</w:t>
            </w:r>
            <w:r w:rsidRPr="00B60D8F">
              <w:t xml:space="preserve"> as mandated by the Payer/Debtor</w:t>
            </w:r>
          </w:p>
          <w:p w:rsidRPr="00A9302B" w:rsidR="006A3F6A" w:rsidP="0081034E" w:rsidRDefault="006A3F6A" w14:paraId="778071C7" w14:textId="77777777">
            <w:pPr>
              <w:spacing w:line="360" w:lineRule="auto"/>
              <w:jc w:val="both"/>
              <w:rPr>
                <w:rFonts w:cs="Calibri"/>
                <w:lang w:val="en-GB"/>
              </w:rPr>
            </w:pPr>
          </w:p>
        </w:tc>
        <w:tc>
          <w:tcPr>
            <w:tcW w:w="801" w:type="pct"/>
          </w:tcPr>
          <w:p w:rsidRPr="00B60D8F" w:rsidR="006A3F6A" w:rsidP="0081034E" w:rsidRDefault="006A3F6A" w14:paraId="1599C86C" w14:textId="77777777">
            <w:pPr>
              <w:spacing w:line="360" w:lineRule="auto"/>
            </w:pPr>
            <w:r w:rsidRPr="00B60D8F">
              <w:t>Notification for Fixed, Variable and Usage</w:t>
            </w:r>
          </w:p>
          <w:p w:rsidRPr="00A9302B" w:rsidR="006A3F6A" w:rsidP="0081034E" w:rsidRDefault="006A3F6A" w14:paraId="47AA84B7" w14:textId="77777777">
            <w:pPr>
              <w:spacing w:line="360" w:lineRule="auto"/>
              <w:jc w:val="both"/>
              <w:rPr>
                <w:rFonts w:eastAsia="Times New Roman" w:cs="Calibri"/>
                <w:lang w:val="en-GB"/>
              </w:rPr>
            </w:pPr>
          </w:p>
        </w:tc>
        <w:tc>
          <w:tcPr>
            <w:tcW w:w="924" w:type="pct"/>
            <w:shd w:val="clear" w:color="auto" w:fill="auto"/>
          </w:tcPr>
          <w:p w:rsidRPr="00A9302B" w:rsidR="006A3F6A" w:rsidP="0081034E" w:rsidRDefault="006A3F6A" w14:paraId="73B24422" w14:textId="77777777">
            <w:pPr>
              <w:spacing w:line="360" w:lineRule="auto"/>
              <w:jc w:val="both"/>
              <w:rPr>
                <w:rFonts w:cs="Calibri"/>
              </w:rPr>
            </w:pPr>
            <w:r w:rsidRPr="00A9302B">
              <w:rPr>
                <w:rFonts w:cs="Calibri"/>
              </w:rPr>
              <w:t xml:space="preserve">Yes </w:t>
            </w:r>
          </w:p>
          <w:p w:rsidRPr="00A9302B" w:rsidR="006A3F6A" w:rsidP="0081034E" w:rsidRDefault="006A3F6A" w14:paraId="18ECBC86" w14:textId="77777777">
            <w:pPr>
              <w:spacing w:line="360" w:lineRule="auto"/>
              <w:jc w:val="both"/>
              <w:rPr>
                <w:rFonts w:cs="Calibri"/>
                <w:lang w:val="en-GB"/>
              </w:rPr>
            </w:pPr>
            <w:r w:rsidRPr="00A9302B">
              <w:rPr>
                <w:rFonts w:cs="Calibri"/>
              </w:rPr>
              <w:t xml:space="preserve">Refer Validation Rules </w:t>
            </w:r>
          </w:p>
        </w:tc>
        <w:tc>
          <w:tcPr>
            <w:tcW w:w="1207" w:type="pct"/>
            <w:shd w:val="clear" w:color="auto" w:fill="auto"/>
          </w:tcPr>
          <w:p w:rsidRPr="00A9302B" w:rsidR="006A3F6A" w:rsidP="0081034E" w:rsidRDefault="006A3F6A" w14:paraId="4D091102" w14:textId="77777777">
            <w:pPr>
              <w:spacing w:line="360" w:lineRule="auto"/>
              <w:jc w:val="both"/>
              <w:rPr>
                <w:rFonts w:eastAsia="Times New Roman" w:cs="Calibri"/>
                <w:color w:val="000000"/>
                <w:lang w:eastAsia="en-ZA"/>
              </w:rPr>
            </w:pPr>
            <w:r w:rsidRPr="00A9302B">
              <w:rPr>
                <w:rFonts w:eastAsia="Times New Roman" w:cs="Calibri"/>
                <w:color w:val="000000"/>
                <w:lang w:eastAsia="en-ZA"/>
              </w:rPr>
              <w:t>Maximum Collection Amount can only be 1.5 times greater than the Instalment Amount for Fixed and Variable Mandate Types.</w:t>
            </w:r>
          </w:p>
          <w:p w:rsidRPr="00A9302B" w:rsidR="006A3F6A" w:rsidP="0081034E" w:rsidRDefault="006A3F6A" w14:paraId="6FDE59A2" w14:textId="77777777">
            <w:pPr>
              <w:spacing w:line="360" w:lineRule="auto"/>
              <w:jc w:val="both"/>
              <w:rPr>
                <w:rFonts w:cs="Calibri"/>
                <w:lang w:val="en-GB"/>
              </w:rPr>
            </w:pPr>
            <w:r w:rsidRPr="00A9302B">
              <w:rPr>
                <w:rFonts w:cs="Calibri"/>
                <w:lang w:val="en-GB"/>
              </w:rPr>
              <w:t>If Adjustment Category = Never, Re-authentication is required</w:t>
            </w:r>
          </w:p>
        </w:tc>
      </w:tr>
      <w:tr w:rsidRPr="00A66BED" w:rsidR="006A3F6A" w:rsidTr="006A3F6A" w14:paraId="2F8E7099" w14:textId="77777777">
        <w:tc>
          <w:tcPr>
            <w:tcW w:w="786" w:type="pct"/>
            <w:shd w:val="clear" w:color="auto" w:fill="auto"/>
          </w:tcPr>
          <w:p w:rsidRPr="00A9302B" w:rsidR="006A3F6A" w:rsidP="0081034E" w:rsidRDefault="006A3F6A" w14:paraId="618CB7F0" w14:textId="77777777">
            <w:pPr>
              <w:spacing w:line="360" w:lineRule="auto"/>
              <w:jc w:val="both"/>
              <w:rPr>
                <w:rFonts w:cs="Calibri"/>
                <w:lang w:val="en-GB"/>
              </w:rPr>
            </w:pPr>
            <w:r w:rsidRPr="00A9302B">
              <w:rPr>
                <w:rFonts w:cs="Calibri"/>
                <w:lang w:val="en-GB"/>
              </w:rPr>
              <w:t xml:space="preserve">Adjustment Category </w:t>
            </w:r>
          </w:p>
          <w:p w:rsidRPr="00A9302B" w:rsidR="006A3F6A" w:rsidP="0081034E" w:rsidRDefault="006A3F6A" w14:paraId="6E7965B9" w14:textId="77777777">
            <w:pPr>
              <w:spacing w:line="360" w:lineRule="auto"/>
              <w:jc w:val="both"/>
              <w:rPr>
                <w:rFonts w:cs="Calibri"/>
                <w:lang w:val="en-GB"/>
              </w:rPr>
            </w:pPr>
          </w:p>
        </w:tc>
        <w:tc>
          <w:tcPr>
            <w:tcW w:w="1282" w:type="pct"/>
            <w:shd w:val="clear" w:color="auto" w:fill="auto"/>
          </w:tcPr>
          <w:p w:rsidRPr="00A9302B" w:rsidR="006A3F6A" w:rsidP="0081034E" w:rsidRDefault="006A3F6A" w14:paraId="42406DDB" w14:textId="77777777">
            <w:pPr>
              <w:spacing w:line="360" w:lineRule="auto"/>
              <w:jc w:val="both"/>
              <w:rPr>
                <w:rFonts w:cs="Calibri"/>
                <w:lang w:val="en-GB"/>
              </w:rPr>
            </w:pPr>
            <w:r w:rsidRPr="00B60D8F">
              <w:t xml:space="preserve">Refers to the ability to adjust the category, namely, Never, Quarterly, Biannual, Annual, Repo  </w:t>
            </w:r>
          </w:p>
        </w:tc>
        <w:tc>
          <w:tcPr>
            <w:tcW w:w="801" w:type="pct"/>
          </w:tcPr>
          <w:p w:rsidRPr="00A9302B" w:rsidR="006A3F6A" w:rsidP="0081034E" w:rsidRDefault="006A3F6A" w14:paraId="3CC349F1" w14:textId="77777777">
            <w:pPr>
              <w:spacing w:line="360" w:lineRule="auto"/>
              <w:jc w:val="both"/>
              <w:rPr>
                <w:rFonts w:cs="Calibri"/>
                <w:lang w:val="en-GB"/>
              </w:rPr>
            </w:pPr>
            <w:r w:rsidRPr="00B60D8F">
              <w:t>Re-authenticate</w:t>
            </w:r>
          </w:p>
        </w:tc>
        <w:tc>
          <w:tcPr>
            <w:tcW w:w="924" w:type="pct"/>
            <w:shd w:val="clear" w:color="auto" w:fill="auto"/>
          </w:tcPr>
          <w:p w:rsidRPr="00A9302B" w:rsidR="006A3F6A" w:rsidP="0081034E" w:rsidRDefault="006A3F6A" w14:paraId="2AF88528" w14:textId="77777777">
            <w:pPr>
              <w:spacing w:line="360" w:lineRule="auto"/>
              <w:jc w:val="both"/>
              <w:rPr>
                <w:rFonts w:cs="Calibri"/>
                <w:lang w:val="en-GB"/>
              </w:rPr>
            </w:pPr>
            <w:r w:rsidRPr="00A9302B">
              <w:rPr>
                <w:rFonts w:cs="Calibri"/>
                <w:lang w:val="en-GB"/>
              </w:rPr>
              <w:t>No</w:t>
            </w:r>
          </w:p>
        </w:tc>
        <w:tc>
          <w:tcPr>
            <w:tcW w:w="1207" w:type="pct"/>
            <w:shd w:val="clear" w:color="auto" w:fill="auto"/>
          </w:tcPr>
          <w:p w:rsidRPr="00A9302B" w:rsidR="006A3F6A" w:rsidP="0081034E" w:rsidRDefault="006A3F6A" w14:paraId="1B192ADF" w14:textId="77777777">
            <w:pPr>
              <w:spacing w:line="360" w:lineRule="auto"/>
              <w:jc w:val="both"/>
              <w:rPr>
                <w:rFonts w:cs="Calibri"/>
                <w:lang w:val="en-GB"/>
              </w:rPr>
            </w:pPr>
          </w:p>
        </w:tc>
      </w:tr>
      <w:tr w:rsidRPr="00A66BED" w:rsidR="006A3F6A" w:rsidTr="006A3F6A" w14:paraId="1C78E993" w14:textId="77777777">
        <w:tc>
          <w:tcPr>
            <w:tcW w:w="786" w:type="pct"/>
            <w:shd w:val="clear" w:color="auto" w:fill="auto"/>
          </w:tcPr>
          <w:p w:rsidRPr="00A9302B" w:rsidR="006A3F6A" w:rsidP="0081034E" w:rsidRDefault="006A3F6A" w14:paraId="06827148" w14:textId="77777777">
            <w:pPr>
              <w:spacing w:line="360" w:lineRule="auto"/>
              <w:jc w:val="both"/>
              <w:rPr>
                <w:rFonts w:eastAsia="Times New Roman" w:cs="Calibri"/>
                <w:color w:val="000000"/>
                <w:lang w:eastAsia="en-ZA"/>
              </w:rPr>
            </w:pPr>
            <w:r w:rsidRPr="00A9302B">
              <w:rPr>
                <w:rFonts w:eastAsia="Times New Roman" w:cs="Calibri"/>
                <w:color w:val="000000"/>
                <w:lang w:eastAsia="en-ZA"/>
              </w:rPr>
              <w:t>Adjustment Amount</w:t>
            </w:r>
          </w:p>
          <w:p w:rsidRPr="00A9302B" w:rsidR="006A3F6A" w:rsidP="0081034E" w:rsidRDefault="006A3F6A" w14:paraId="55408683" w14:textId="77777777">
            <w:pPr>
              <w:spacing w:line="360" w:lineRule="auto"/>
              <w:jc w:val="both"/>
              <w:rPr>
                <w:rFonts w:cs="Calibri"/>
                <w:lang w:val="en-GB"/>
              </w:rPr>
            </w:pPr>
          </w:p>
        </w:tc>
        <w:tc>
          <w:tcPr>
            <w:tcW w:w="1282" w:type="pct"/>
            <w:shd w:val="clear" w:color="auto" w:fill="auto"/>
          </w:tcPr>
          <w:p w:rsidRPr="00A9302B" w:rsidR="006A3F6A" w:rsidP="0081034E" w:rsidRDefault="006A3F6A" w14:paraId="277521A3" w14:textId="77777777">
            <w:pPr>
              <w:spacing w:line="360" w:lineRule="auto"/>
              <w:jc w:val="both"/>
              <w:rPr>
                <w:rFonts w:cs="Calibri"/>
                <w:lang w:val="en-GB"/>
              </w:rPr>
            </w:pPr>
            <w:r w:rsidRPr="00A9302B">
              <w:rPr>
                <w:rFonts w:eastAsia="Times New Roman" w:cs="Calibri"/>
                <w:color w:val="000000"/>
                <w:lang w:eastAsia="en-ZA"/>
              </w:rPr>
              <w:t xml:space="preserve">Amount that the Instalment Amount and Maximum Collection Amount can be adjusted based on Adjustment </w:t>
            </w:r>
            <w:r w:rsidRPr="00A9302B">
              <w:rPr>
                <w:rFonts w:eastAsia="Times New Roman" w:cs="Calibri"/>
                <w:color w:val="000000"/>
                <w:lang w:eastAsia="en-ZA"/>
              </w:rPr>
              <w:t>Category. This value can be negative.</w:t>
            </w:r>
          </w:p>
        </w:tc>
        <w:tc>
          <w:tcPr>
            <w:tcW w:w="801" w:type="pct"/>
          </w:tcPr>
          <w:p w:rsidRPr="00B60D8F" w:rsidR="006A3F6A" w:rsidP="0081034E" w:rsidRDefault="006A3F6A" w14:paraId="53984015" w14:textId="77777777">
            <w:pPr>
              <w:spacing w:line="360" w:lineRule="auto"/>
            </w:pPr>
            <w:r w:rsidRPr="00B60D8F">
              <w:t>Re-authenticate.</w:t>
            </w:r>
          </w:p>
          <w:p w:rsidRPr="00A9302B" w:rsidR="006A3F6A" w:rsidP="0081034E" w:rsidRDefault="006A3F6A" w14:paraId="12DF459D" w14:textId="77777777">
            <w:pPr>
              <w:spacing w:line="360" w:lineRule="auto"/>
              <w:jc w:val="both"/>
              <w:rPr>
                <w:rFonts w:cs="Calibri"/>
                <w:lang w:val="en-GB"/>
              </w:rPr>
            </w:pPr>
            <w:r w:rsidRPr="00B60D8F">
              <w:t xml:space="preserve">If Variable Mandate and amount is within what </w:t>
            </w:r>
            <w:r w:rsidRPr="00B60D8F">
              <w:t xml:space="preserve">was </w:t>
            </w:r>
            <w:r w:rsidRPr="00A9302B">
              <w:rPr>
                <w:rFonts w:cs="Calibri"/>
              </w:rPr>
              <w:t>Authorised,</w:t>
            </w:r>
            <w:r w:rsidRPr="00B60D8F">
              <w:t xml:space="preserve"> then Notification</w:t>
            </w:r>
          </w:p>
        </w:tc>
        <w:tc>
          <w:tcPr>
            <w:tcW w:w="924" w:type="pct"/>
            <w:shd w:val="clear" w:color="auto" w:fill="auto"/>
          </w:tcPr>
          <w:p w:rsidRPr="00A9302B" w:rsidR="006A3F6A" w:rsidP="0081034E" w:rsidRDefault="006A3F6A" w14:paraId="1A7E65AA" w14:textId="77777777">
            <w:pPr>
              <w:spacing w:line="360" w:lineRule="auto"/>
              <w:jc w:val="both"/>
              <w:rPr>
                <w:rFonts w:cs="Calibri"/>
                <w:lang w:val="en-GB"/>
              </w:rPr>
            </w:pPr>
            <w:r w:rsidRPr="00A9302B">
              <w:rPr>
                <w:rFonts w:cs="Calibri"/>
                <w:lang w:val="en-GB"/>
              </w:rPr>
              <w:t>No</w:t>
            </w:r>
          </w:p>
        </w:tc>
        <w:tc>
          <w:tcPr>
            <w:tcW w:w="1207" w:type="pct"/>
            <w:shd w:val="clear" w:color="auto" w:fill="auto"/>
          </w:tcPr>
          <w:p w:rsidRPr="00A9302B" w:rsidR="006A3F6A" w:rsidP="0081034E" w:rsidRDefault="006A3F6A" w14:paraId="7E0EE520" w14:textId="77777777">
            <w:pPr>
              <w:spacing w:line="360" w:lineRule="auto"/>
              <w:jc w:val="both"/>
              <w:rPr>
                <w:rFonts w:cs="Calibri"/>
                <w:lang w:val="en-GB"/>
              </w:rPr>
            </w:pPr>
          </w:p>
        </w:tc>
      </w:tr>
      <w:tr w:rsidRPr="00A66BED" w:rsidR="006A3F6A" w:rsidTr="006A3F6A" w14:paraId="1E054D8F" w14:textId="77777777">
        <w:tc>
          <w:tcPr>
            <w:tcW w:w="786" w:type="pct"/>
            <w:tcBorders>
              <w:bottom w:val="single" w:color="auto" w:sz="4" w:space="0"/>
            </w:tcBorders>
            <w:shd w:val="clear" w:color="auto" w:fill="auto"/>
          </w:tcPr>
          <w:p w:rsidRPr="00A9302B" w:rsidR="006A3F6A" w:rsidP="0081034E" w:rsidRDefault="006A3F6A" w14:paraId="65A56412" w14:textId="77777777">
            <w:pPr>
              <w:spacing w:line="360" w:lineRule="auto"/>
              <w:jc w:val="both"/>
              <w:rPr>
                <w:rFonts w:eastAsia="Times New Roman" w:cs="Calibri"/>
                <w:color w:val="000000"/>
                <w:lang w:eastAsia="en-ZA"/>
              </w:rPr>
            </w:pPr>
            <w:r w:rsidRPr="00A9302B">
              <w:rPr>
                <w:rFonts w:eastAsia="Times New Roman" w:cs="Calibri"/>
                <w:color w:val="000000"/>
                <w:lang w:eastAsia="en-ZA"/>
              </w:rPr>
              <w:t>Adjustment Rate</w:t>
            </w:r>
          </w:p>
          <w:p w:rsidRPr="00A9302B" w:rsidR="006A3F6A" w:rsidP="0081034E" w:rsidRDefault="006A3F6A" w14:paraId="14FD052C" w14:textId="77777777">
            <w:pPr>
              <w:spacing w:line="360" w:lineRule="auto"/>
              <w:jc w:val="both"/>
              <w:rPr>
                <w:rFonts w:cs="Calibri"/>
                <w:lang w:val="en-GB"/>
              </w:rPr>
            </w:pPr>
          </w:p>
        </w:tc>
        <w:tc>
          <w:tcPr>
            <w:tcW w:w="1282" w:type="pct"/>
            <w:tcBorders>
              <w:bottom w:val="single" w:color="auto" w:sz="4" w:space="0"/>
            </w:tcBorders>
            <w:shd w:val="clear" w:color="auto" w:fill="auto"/>
          </w:tcPr>
          <w:p w:rsidRPr="00A9302B" w:rsidR="006A3F6A" w:rsidP="0081034E" w:rsidRDefault="006A3F6A" w14:paraId="49BC1B69" w14:textId="77777777">
            <w:pPr>
              <w:spacing w:line="360" w:lineRule="auto"/>
              <w:jc w:val="both"/>
              <w:rPr>
                <w:rFonts w:cs="Calibri"/>
                <w:lang w:val="en-GB"/>
              </w:rPr>
            </w:pPr>
            <w:r w:rsidRPr="00A9302B">
              <w:rPr>
                <w:rFonts w:eastAsia="Times New Roman" w:cs="Calibri"/>
                <w:color w:val="000000"/>
                <w:lang w:eastAsia="en-ZA"/>
              </w:rPr>
              <w:t>Rate that the Instalment Amount and Maximum Collection Amount can be adjusted based on Adjustment Category. This value can be negative.</w:t>
            </w:r>
          </w:p>
        </w:tc>
        <w:tc>
          <w:tcPr>
            <w:tcW w:w="801" w:type="pct"/>
            <w:tcBorders>
              <w:bottom w:val="single" w:color="auto" w:sz="4" w:space="0"/>
            </w:tcBorders>
          </w:tcPr>
          <w:p w:rsidRPr="00B60D8F" w:rsidR="006A3F6A" w:rsidP="0081034E" w:rsidRDefault="006A3F6A" w14:paraId="50746E59" w14:textId="77777777">
            <w:pPr>
              <w:spacing w:line="360" w:lineRule="auto"/>
            </w:pPr>
            <w:r w:rsidRPr="00B60D8F">
              <w:t>Re-authenticate.</w:t>
            </w:r>
          </w:p>
          <w:p w:rsidRPr="00A9302B" w:rsidR="006A3F6A" w:rsidP="0081034E" w:rsidRDefault="006A3F6A" w14:paraId="1DBA390E" w14:textId="77777777">
            <w:pPr>
              <w:spacing w:line="360" w:lineRule="auto"/>
              <w:jc w:val="both"/>
              <w:rPr>
                <w:rFonts w:cs="Calibri"/>
                <w:lang w:val="en-GB"/>
              </w:rPr>
            </w:pPr>
            <w:r w:rsidRPr="00B60D8F">
              <w:t xml:space="preserve">If Variable Mandate and amount is within what was </w:t>
            </w:r>
            <w:r w:rsidRPr="00A9302B">
              <w:rPr>
                <w:rFonts w:cs="Calibri"/>
              </w:rPr>
              <w:t>Authorised,</w:t>
            </w:r>
            <w:r w:rsidRPr="00B60D8F">
              <w:t xml:space="preserve"> then Notification</w:t>
            </w:r>
          </w:p>
        </w:tc>
        <w:tc>
          <w:tcPr>
            <w:tcW w:w="924" w:type="pct"/>
            <w:tcBorders>
              <w:bottom w:val="single" w:color="auto" w:sz="4" w:space="0"/>
            </w:tcBorders>
            <w:shd w:val="clear" w:color="auto" w:fill="auto"/>
          </w:tcPr>
          <w:p w:rsidRPr="00A9302B" w:rsidR="006A3F6A" w:rsidP="0081034E" w:rsidRDefault="006A3F6A" w14:paraId="0C2B9712" w14:textId="77777777">
            <w:pPr>
              <w:spacing w:line="360" w:lineRule="auto"/>
              <w:jc w:val="both"/>
              <w:rPr>
                <w:rFonts w:cs="Calibri"/>
                <w:lang w:val="en-GB"/>
              </w:rPr>
            </w:pPr>
            <w:r w:rsidRPr="00A9302B">
              <w:rPr>
                <w:rFonts w:cs="Calibri"/>
                <w:lang w:val="en-GB"/>
              </w:rPr>
              <w:t>No</w:t>
            </w:r>
          </w:p>
        </w:tc>
        <w:tc>
          <w:tcPr>
            <w:tcW w:w="1207" w:type="pct"/>
            <w:tcBorders>
              <w:bottom w:val="single" w:color="auto" w:sz="4" w:space="0"/>
            </w:tcBorders>
            <w:shd w:val="clear" w:color="auto" w:fill="auto"/>
          </w:tcPr>
          <w:p w:rsidRPr="00A9302B" w:rsidR="006A3F6A" w:rsidP="0081034E" w:rsidRDefault="006A3F6A" w14:paraId="7F4F3DDD" w14:textId="77777777">
            <w:pPr>
              <w:spacing w:line="360" w:lineRule="auto"/>
              <w:jc w:val="both"/>
              <w:rPr>
                <w:rFonts w:cs="Calibri"/>
                <w:lang w:val="en-GB"/>
              </w:rPr>
            </w:pPr>
          </w:p>
        </w:tc>
      </w:tr>
      <w:tr w:rsidRPr="00A66BED" w:rsidR="006A3F6A" w:rsidTr="006A3F6A" w14:paraId="0434C9DC" w14:textId="77777777">
        <w:tc>
          <w:tcPr>
            <w:tcW w:w="786"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4C7D2D9B" w14:textId="77777777">
            <w:pPr>
              <w:spacing w:line="360" w:lineRule="auto"/>
              <w:jc w:val="both"/>
              <w:rPr>
                <w:rFonts w:eastAsia="Times New Roman" w:cs="Calibri"/>
                <w:color w:val="000000"/>
                <w:lang w:eastAsia="en-ZA"/>
              </w:rPr>
            </w:pPr>
            <w:r w:rsidRPr="00A9302B">
              <w:rPr>
                <w:rFonts w:eastAsia="Times New Roman" w:cs="Calibri"/>
                <w:color w:val="000000"/>
                <w:lang w:eastAsia="en-ZA"/>
              </w:rPr>
              <w:t>Tracking Indicator</w:t>
            </w:r>
          </w:p>
        </w:tc>
        <w:tc>
          <w:tcPr>
            <w:tcW w:w="1282"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794B7829" w14:textId="77777777">
            <w:pPr>
              <w:spacing w:line="360" w:lineRule="auto"/>
              <w:jc w:val="both"/>
              <w:rPr>
                <w:rFonts w:eastAsia="Times New Roman" w:cs="Calibri"/>
                <w:color w:val="000000"/>
                <w:lang w:eastAsia="en-ZA"/>
              </w:rPr>
            </w:pPr>
            <w:r w:rsidRPr="00A9302B">
              <w:rPr>
                <w:rFonts w:eastAsia="Times New Roman" w:cs="Calibri"/>
                <w:color w:val="000000"/>
                <w:lang w:eastAsia="en-ZA"/>
              </w:rPr>
              <w:t xml:space="preserve">Specified if Tracking may be used for </w:t>
            </w:r>
            <w:r w:rsidRPr="00A9302B">
              <w:rPr>
                <w:rFonts w:cs="Calibri"/>
              </w:rPr>
              <w:t>Payment Instructions</w:t>
            </w:r>
          </w:p>
        </w:tc>
        <w:tc>
          <w:tcPr>
            <w:tcW w:w="801" w:type="pct"/>
            <w:tcBorders>
              <w:top w:val="single" w:color="auto" w:sz="4" w:space="0"/>
              <w:left w:val="single" w:color="auto" w:sz="4" w:space="0"/>
              <w:bottom w:val="single" w:color="auto" w:sz="4" w:space="0"/>
              <w:right w:val="single" w:color="auto" w:sz="4" w:space="0"/>
            </w:tcBorders>
          </w:tcPr>
          <w:p w:rsidRPr="00A9302B" w:rsidR="006A3F6A" w:rsidP="0081034E" w:rsidRDefault="006A3F6A" w14:paraId="5F4DA977" w14:textId="77777777">
            <w:pPr>
              <w:spacing w:line="360" w:lineRule="auto"/>
              <w:jc w:val="both"/>
              <w:rPr>
                <w:rFonts w:cs="Calibri"/>
              </w:rPr>
            </w:pPr>
            <w:r w:rsidRPr="00A9302B">
              <w:rPr>
                <w:rFonts w:cs="Calibri"/>
              </w:rPr>
              <w:t xml:space="preserve">Notification </w:t>
            </w:r>
          </w:p>
        </w:tc>
        <w:tc>
          <w:tcPr>
            <w:tcW w:w="924"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416B1BB6" w14:textId="77777777">
            <w:pPr>
              <w:spacing w:line="360" w:lineRule="auto"/>
              <w:jc w:val="both"/>
              <w:rPr>
                <w:rFonts w:cs="Calibri"/>
                <w:lang w:val="en-GB"/>
              </w:rPr>
            </w:pPr>
            <w:r w:rsidRPr="00A9302B">
              <w:rPr>
                <w:rFonts w:cs="Calibri"/>
                <w:lang w:val="en-GB"/>
              </w:rPr>
              <w:t>Yes</w:t>
            </w:r>
          </w:p>
        </w:tc>
        <w:tc>
          <w:tcPr>
            <w:tcW w:w="1207"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4512FB05" w14:textId="77777777">
            <w:pPr>
              <w:spacing w:line="360" w:lineRule="auto"/>
              <w:jc w:val="both"/>
              <w:rPr>
                <w:rFonts w:cs="Calibri"/>
                <w:lang w:val="en-GB"/>
              </w:rPr>
            </w:pPr>
          </w:p>
        </w:tc>
      </w:tr>
      <w:tr w:rsidRPr="00A66BED" w:rsidR="006A3F6A" w:rsidTr="006A3F6A" w14:paraId="7D28BF07" w14:textId="77777777">
        <w:tc>
          <w:tcPr>
            <w:tcW w:w="5000" w:type="pct"/>
            <w:gridSpan w:val="5"/>
            <w:shd w:val="clear" w:color="auto" w:fill="auto"/>
          </w:tcPr>
          <w:p w:rsidRPr="00A9302B" w:rsidR="006A3F6A" w:rsidP="0081034E" w:rsidRDefault="006A3F6A" w14:paraId="7830A4A1" w14:textId="77777777">
            <w:pPr>
              <w:spacing w:line="360" w:lineRule="auto"/>
              <w:jc w:val="both"/>
              <w:rPr>
                <w:rFonts w:cs="Calibri"/>
                <w:lang w:val="en-GB"/>
              </w:rPr>
            </w:pPr>
            <w:r w:rsidRPr="00A9302B">
              <w:rPr>
                <w:rFonts w:cs="Calibri"/>
                <w:lang w:val="en-GB"/>
              </w:rPr>
              <w:t>Mandate Date Detail</w:t>
            </w:r>
          </w:p>
        </w:tc>
      </w:tr>
      <w:tr w:rsidRPr="00A66BED" w:rsidR="006A3F6A" w:rsidTr="006A3F6A" w14:paraId="0BC82D20" w14:textId="77777777">
        <w:tc>
          <w:tcPr>
            <w:tcW w:w="786" w:type="pct"/>
            <w:shd w:val="clear" w:color="auto" w:fill="auto"/>
          </w:tcPr>
          <w:p w:rsidRPr="00A9302B" w:rsidR="006A3F6A" w:rsidP="0081034E" w:rsidRDefault="006A3F6A" w14:paraId="1F356A34" w14:textId="77777777">
            <w:pPr>
              <w:spacing w:line="360" w:lineRule="auto"/>
              <w:jc w:val="both"/>
              <w:rPr>
                <w:rFonts w:cs="Calibri"/>
                <w:lang w:val="en-GB"/>
              </w:rPr>
            </w:pPr>
            <w:r w:rsidRPr="00A9302B">
              <w:rPr>
                <w:rFonts w:cs="Calibri"/>
                <w:lang w:val="en-GB"/>
              </w:rPr>
              <w:t>Mandate Initiation Date</w:t>
            </w:r>
          </w:p>
        </w:tc>
        <w:tc>
          <w:tcPr>
            <w:tcW w:w="1282" w:type="pct"/>
            <w:shd w:val="clear" w:color="auto" w:fill="auto"/>
          </w:tcPr>
          <w:p w:rsidRPr="00A9302B" w:rsidR="006A3F6A" w:rsidP="0081034E" w:rsidRDefault="006A3F6A" w14:paraId="5F380DB4" w14:textId="77777777">
            <w:pPr>
              <w:spacing w:line="360" w:lineRule="auto"/>
              <w:jc w:val="both"/>
              <w:rPr>
                <w:rFonts w:cs="Calibri"/>
                <w:lang w:val="en-GB"/>
              </w:rPr>
            </w:pPr>
            <w:r w:rsidRPr="00A9302B">
              <w:rPr>
                <w:rFonts w:cs="Calibri"/>
                <w:lang w:val="en-GB"/>
              </w:rPr>
              <w:t>Date on which mandate is first submitted for Authorisation</w:t>
            </w:r>
          </w:p>
        </w:tc>
        <w:tc>
          <w:tcPr>
            <w:tcW w:w="801" w:type="pct"/>
          </w:tcPr>
          <w:p w:rsidRPr="00A9302B" w:rsidR="006A3F6A" w:rsidP="0081034E" w:rsidRDefault="006A3F6A" w14:paraId="047290CE" w14:textId="77777777">
            <w:pPr>
              <w:spacing w:line="360" w:lineRule="auto"/>
              <w:jc w:val="both"/>
              <w:rPr>
                <w:rFonts w:cs="Calibri"/>
                <w:lang w:val="en-GB"/>
              </w:rPr>
            </w:pPr>
            <w:r w:rsidRPr="00A9302B">
              <w:rPr>
                <w:rFonts w:cs="Calibri"/>
                <w:lang w:val="en-GB"/>
              </w:rPr>
              <w:t>No, not a changeable field</w:t>
            </w:r>
          </w:p>
        </w:tc>
        <w:tc>
          <w:tcPr>
            <w:tcW w:w="924" w:type="pct"/>
            <w:shd w:val="clear" w:color="auto" w:fill="auto"/>
          </w:tcPr>
          <w:p w:rsidRPr="00A9302B" w:rsidR="006A3F6A" w:rsidP="0081034E" w:rsidRDefault="006A3F6A" w14:paraId="3A29DD38" w14:textId="77777777">
            <w:pPr>
              <w:spacing w:line="360" w:lineRule="auto"/>
              <w:jc w:val="both"/>
              <w:rPr>
                <w:rFonts w:cs="Calibri"/>
                <w:lang w:val="en-GB"/>
              </w:rPr>
            </w:pPr>
            <w:r w:rsidRPr="00A9302B">
              <w:rPr>
                <w:rFonts w:cs="Calibri"/>
                <w:lang w:val="en-GB"/>
              </w:rPr>
              <w:t>No</w:t>
            </w:r>
          </w:p>
        </w:tc>
        <w:tc>
          <w:tcPr>
            <w:tcW w:w="1207" w:type="pct"/>
            <w:shd w:val="clear" w:color="auto" w:fill="auto"/>
          </w:tcPr>
          <w:p w:rsidRPr="00A9302B" w:rsidR="006A3F6A" w:rsidP="0081034E" w:rsidRDefault="006A3F6A" w14:paraId="73187187" w14:textId="77777777">
            <w:pPr>
              <w:spacing w:line="360" w:lineRule="auto"/>
              <w:jc w:val="both"/>
              <w:rPr>
                <w:rFonts w:cs="Calibri"/>
                <w:lang w:val="en-GB"/>
              </w:rPr>
            </w:pPr>
          </w:p>
        </w:tc>
      </w:tr>
      <w:tr w:rsidRPr="00A66BED" w:rsidR="006A3F6A" w:rsidTr="006A3F6A" w14:paraId="06DED165" w14:textId="77777777">
        <w:tc>
          <w:tcPr>
            <w:tcW w:w="786" w:type="pct"/>
            <w:shd w:val="clear" w:color="auto" w:fill="auto"/>
          </w:tcPr>
          <w:p w:rsidRPr="00A9302B" w:rsidR="006A3F6A" w:rsidP="0081034E" w:rsidRDefault="006A3F6A" w14:paraId="1977D974" w14:textId="77777777">
            <w:pPr>
              <w:spacing w:line="360" w:lineRule="auto"/>
              <w:jc w:val="both"/>
              <w:rPr>
                <w:rFonts w:cs="Calibri"/>
                <w:lang w:val="en-GB"/>
              </w:rPr>
            </w:pPr>
            <w:r w:rsidRPr="00A9302B">
              <w:rPr>
                <w:rFonts w:cs="Calibri"/>
                <w:lang w:val="en-GB"/>
              </w:rPr>
              <w:t>Mandate Authentication Date</w:t>
            </w:r>
          </w:p>
        </w:tc>
        <w:tc>
          <w:tcPr>
            <w:tcW w:w="1282" w:type="pct"/>
            <w:shd w:val="clear" w:color="auto" w:fill="auto"/>
          </w:tcPr>
          <w:p w:rsidRPr="00A9302B" w:rsidR="006A3F6A" w:rsidP="0081034E" w:rsidRDefault="006A3F6A" w14:paraId="25DDECCB" w14:textId="77777777">
            <w:pPr>
              <w:spacing w:line="360" w:lineRule="auto"/>
              <w:jc w:val="both"/>
              <w:rPr>
                <w:rFonts w:cs="Calibri"/>
                <w:lang w:val="en-GB"/>
              </w:rPr>
            </w:pPr>
            <w:r w:rsidRPr="00A9302B">
              <w:rPr>
                <w:rFonts w:cs="Calibri"/>
                <w:lang w:val="en-GB"/>
              </w:rPr>
              <w:t>Date on which the mandate Authentication process was completed by Paying/Debtor Bank that will be indicated in the response message. Must be stored for each Authentication</w:t>
            </w:r>
          </w:p>
        </w:tc>
        <w:tc>
          <w:tcPr>
            <w:tcW w:w="801" w:type="pct"/>
          </w:tcPr>
          <w:p w:rsidRPr="00A9302B" w:rsidR="006A3F6A" w:rsidP="0081034E" w:rsidRDefault="006A3F6A" w14:paraId="4DD1DD52" w14:textId="77777777">
            <w:pPr>
              <w:spacing w:line="360" w:lineRule="auto"/>
              <w:jc w:val="both"/>
              <w:rPr>
                <w:rFonts w:cs="Calibri"/>
                <w:lang w:val="en-GB"/>
              </w:rPr>
            </w:pPr>
            <w:r w:rsidRPr="00A9302B">
              <w:rPr>
                <w:rFonts w:cs="Calibri"/>
                <w:lang w:val="en-GB"/>
              </w:rPr>
              <w:t>No, not a changeable field</w:t>
            </w:r>
          </w:p>
        </w:tc>
        <w:tc>
          <w:tcPr>
            <w:tcW w:w="924" w:type="pct"/>
            <w:shd w:val="clear" w:color="auto" w:fill="auto"/>
          </w:tcPr>
          <w:p w:rsidRPr="00A9302B" w:rsidR="006A3F6A" w:rsidP="0081034E" w:rsidRDefault="006A3F6A" w14:paraId="072467C3" w14:textId="77777777">
            <w:pPr>
              <w:spacing w:line="360" w:lineRule="auto"/>
              <w:jc w:val="both"/>
              <w:rPr>
                <w:rFonts w:cs="Calibri"/>
                <w:lang w:val="en-GB"/>
              </w:rPr>
            </w:pPr>
            <w:r w:rsidRPr="00A9302B">
              <w:rPr>
                <w:rFonts w:cs="Calibri"/>
                <w:lang w:val="en-GB"/>
              </w:rPr>
              <w:t>No</w:t>
            </w:r>
          </w:p>
        </w:tc>
        <w:tc>
          <w:tcPr>
            <w:tcW w:w="1207" w:type="pct"/>
            <w:shd w:val="clear" w:color="auto" w:fill="auto"/>
          </w:tcPr>
          <w:p w:rsidRPr="00A9302B" w:rsidR="006A3F6A" w:rsidP="0081034E" w:rsidRDefault="006A3F6A" w14:paraId="1AAD5692" w14:textId="77777777">
            <w:pPr>
              <w:spacing w:line="360" w:lineRule="auto"/>
              <w:jc w:val="both"/>
              <w:rPr>
                <w:rFonts w:cs="Calibri"/>
                <w:lang w:val="en-GB"/>
              </w:rPr>
            </w:pPr>
          </w:p>
        </w:tc>
      </w:tr>
      <w:tr w:rsidRPr="00A66BED" w:rsidR="006A3F6A" w:rsidTr="006A3F6A" w14:paraId="1200D434" w14:textId="77777777">
        <w:tc>
          <w:tcPr>
            <w:tcW w:w="786" w:type="pct"/>
            <w:shd w:val="clear" w:color="auto" w:fill="auto"/>
          </w:tcPr>
          <w:p w:rsidRPr="00A9302B" w:rsidR="006A3F6A" w:rsidP="0081034E" w:rsidRDefault="006A3F6A" w14:paraId="2D13C591" w14:textId="77777777">
            <w:pPr>
              <w:spacing w:line="360" w:lineRule="auto"/>
              <w:jc w:val="both"/>
              <w:rPr>
                <w:rFonts w:cs="Calibri"/>
                <w:lang w:val="en-GB"/>
              </w:rPr>
            </w:pPr>
            <w:r w:rsidRPr="00A9302B">
              <w:rPr>
                <w:rFonts w:cs="Calibri"/>
                <w:lang w:val="en-GB"/>
              </w:rPr>
              <w:t>First Collection Date</w:t>
            </w:r>
          </w:p>
          <w:p w:rsidRPr="00A9302B" w:rsidR="006A3F6A" w:rsidP="0081034E" w:rsidRDefault="006A3F6A" w14:paraId="6A8F1627" w14:textId="77777777">
            <w:pPr>
              <w:spacing w:line="360" w:lineRule="auto"/>
              <w:jc w:val="both"/>
              <w:rPr>
                <w:rFonts w:cs="Calibri"/>
                <w:lang w:val="en-GB"/>
              </w:rPr>
            </w:pPr>
          </w:p>
        </w:tc>
        <w:tc>
          <w:tcPr>
            <w:tcW w:w="1282" w:type="pct"/>
            <w:shd w:val="clear" w:color="auto" w:fill="auto"/>
          </w:tcPr>
          <w:p w:rsidRPr="00A9302B" w:rsidR="006A3F6A" w:rsidP="0081034E" w:rsidRDefault="006A3F6A" w14:paraId="0E51C524" w14:textId="77777777">
            <w:pPr>
              <w:spacing w:line="360" w:lineRule="auto"/>
              <w:jc w:val="both"/>
              <w:rPr>
                <w:rFonts w:cs="Calibri"/>
                <w:lang w:val="en-GB"/>
              </w:rPr>
            </w:pPr>
            <w:r w:rsidRPr="00A9302B">
              <w:rPr>
                <w:rFonts w:cs="Calibri"/>
                <w:lang w:val="en-GB"/>
              </w:rPr>
              <w:t xml:space="preserve">The date on which the First Collection (initial and/or Instalment Amount) can occur each time the Mandate Information is Authorised. </w:t>
            </w:r>
          </w:p>
        </w:tc>
        <w:tc>
          <w:tcPr>
            <w:tcW w:w="801" w:type="pct"/>
          </w:tcPr>
          <w:p w:rsidRPr="00A9302B" w:rsidR="006A3F6A" w:rsidP="0081034E" w:rsidRDefault="006A3F6A" w14:paraId="7204A9ED" w14:textId="77777777">
            <w:pPr>
              <w:spacing w:line="360" w:lineRule="auto"/>
              <w:jc w:val="both"/>
              <w:rPr>
                <w:rFonts w:cs="Calibri"/>
              </w:rPr>
            </w:pPr>
            <w:r w:rsidRPr="00A9302B">
              <w:rPr>
                <w:rFonts w:cs="Calibri"/>
              </w:rPr>
              <w:t>Re-authenticate</w:t>
            </w:r>
          </w:p>
          <w:p w:rsidRPr="00A9302B" w:rsidR="006A3F6A" w:rsidP="0081034E" w:rsidRDefault="006A3F6A" w14:paraId="37F7DD9D" w14:textId="77777777">
            <w:pPr>
              <w:spacing w:line="360" w:lineRule="auto"/>
              <w:jc w:val="both"/>
              <w:rPr>
                <w:rFonts w:cs="Calibri"/>
                <w:lang w:val="en-GB"/>
              </w:rPr>
            </w:pPr>
          </w:p>
        </w:tc>
        <w:tc>
          <w:tcPr>
            <w:tcW w:w="924" w:type="pct"/>
            <w:shd w:val="clear" w:color="auto" w:fill="auto"/>
          </w:tcPr>
          <w:p w:rsidRPr="00A9302B" w:rsidR="006A3F6A" w:rsidP="0081034E" w:rsidRDefault="006A3F6A" w14:paraId="3AFD94E5" w14:textId="77777777">
            <w:pPr>
              <w:spacing w:line="360" w:lineRule="auto"/>
              <w:jc w:val="both"/>
              <w:rPr>
                <w:rFonts w:cs="Calibri"/>
                <w:lang w:val="en-GB"/>
              </w:rPr>
            </w:pPr>
            <w:r w:rsidRPr="00A9302B">
              <w:rPr>
                <w:rFonts w:cs="Calibri"/>
                <w:lang w:val="en-GB"/>
              </w:rPr>
              <w:t>Yes</w:t>
            </w:r>
          </w:p>
          <w:p w:rsidRPr="00A9302B" w:rsidR="006A3F6A" w:rsidP="0081034E" w:rsidRDefault="006A3F6A" w14:paraId="2D45EC42" w14:textId="77777777">
            <w:pPr>
              <w:spacing w:line="360" w:lineRule="auto"/>
              <w:jc w:val="both"/>
              <w:rPr>
                <w:rFonts w:cs="Calibri"/>
                <w:lang w:val="en-GB"/>
              </w:rPr>
            </w:pPr>
          </w:p>
        </w:tc>
        <w:tc>
          <w:tcPr>
            <w:tcW w:w="1207" w:type="pct"/>
            <w:shd w:val="clear" w:color="auto" w:fill="auto"/>
          </w:tcPr>
          <w:p w:rsidRPr="00A9302B" w:rsidR="006A3F6A" w:rsidP="0081034E" w:rsidRDefault="006A3F6A" w14:paraId="6E857C5C" w14:textId="77777777">
            <w:pPr>
              <w:spacing w:line="360" w:lineRule="auto"/>
              <w:jc w:val="both"/>
              <w:rPr>
                <w:rFonts w:cs="Calibri"/>
                <w:lang w:val="en-GB"/>
              </w:rPr>
            </w:pPr>
          </w:p>
        </w:tc>
      </w:tr>
      <w:tr w:rsidRPr="00A66BED" w:rsidR="006A3F6A" w:rsidTr="006A3F6A" w14:paraId="4A8B0FF7" w14:textId="77777777">
        <w:tc>
          <w:tcPr>
            <w:tcW w:w="786" w:type="pct"/>
            <w:shd w:val="clear" w:color="auto" w:fill="auto"/>
          </w:tcPr>
          <w:p w:rsidRPr="00A9302B" w:rsidR="006A3F6A" w:rsidP="0081034E" w:rsidRDefault="006A3F6A" w14:paraId="44D98F41" w14:textId="77777777">
            <w:pPr>
              <w:spacing w:line="360" w:lineRule="auto"/>
              <w:jc w:val="both"/>
              <w:rPr>
                <w:rFonts w:cs="Calibri"/>
                <w:lang w:val="en-GB"/>
              </w:rPr>
            </w:pPr>
            <w:r w:rsidRPr="00A9302B">
              <w:rPr>
                <w:rFonts w:cs="Calibri"/>
                <w:lang w:val="en-GB"/>
              </w:rPr>
              <w:t>Collection Day</w:t>
            </w:r>
          </w:p>
          <w:p w:rsidRPr="00A9302B" w:rsidR="006A3F6A" w:rsidP="0081034E" w:rsidRDefault="006A3F6A" w14:paraId="69598B93" w14:textId="77777777">
            <w:pPr>
              <w:spacing w:line="360" w:lineRule="auto"/>
              <w:jc w:val="both"/>
              <w:rPr>
                <w:rFonts w:cs="Calibri"/>
                <w:lang w:val="en-GB"/>
              </w:rPr>
            </w:pPr>
          </w:p>
        </w:tc>
        <w:tc>
          <w:tcPr>
            <w:tcW w:w="1282" w:type="pct"/>
            <w:shd w:val="clear" w:color="auto" w:fill="auto"/>
          </w:tcPr>
          <w:p w:rsidRPr="00A9302B" w:rsidR="006A3F6A" w:rsidP="0081034E" w:rsidRDefault="006A3F6A" w14:paraId="2B4C73E0" w14:textId="77777777">
            <w:pPr>
              <w:spacing w:line="360" w:lineRule="auto"/>
              <w:jc w:val="both"/>
              <w:rPr>
                <w:rFonts w:cs="Calibri"/>
                <w:lang w:val="en-GB"/>
              </w:rPr>
            </w:pPr>
            <w:r w:rsidRPr="00B60D8F">
              <w:t>Payer's</w:t>
            </w:r>
            <w:r w:rsidRPr="00A9302B">
              <w:rPr>
                <w:rFonts w:cs="Calibri"/>
              </w:rPr>
              <w:t xml:space="preserve"> / </w:t>
            </w:r>
            <w:r w:rsidRPr="00B60D8F">
              <w:t xml:space="preserve">Debtor’s preferred recurring day for Collection from their Bank account. </w:t>
            </w:r>
          </w:p>
        </w:tc>
        <w:tc>
          <w:tcPr>
            <w:tcW w:w="801" w:type="pct"/>
          </w:tcPr>
          <w:p w:rsidRPr="00A9302B" w:rsidR="006A3F6A" w:rsidP="0081034E" w:rsidRDefault="006A3F6A" w14:paraId="2F061A50" w14:textId="77777777">
            <w:pPr>
              <w:spacing w:line="360" w:lineRule="auto"/>
              <w:jc w:val="both"/>
              <w:rPr>
                <w:rFonts w:cs="Calibri"/>
              </w:rPr>
            </w:pPr>
            <w:r w:rsidRPr="00A9302B">
              <w:rPr>
                <w:rFonts w:cs="Calibri"/>
              </w:rPr>
              <w:t>Re-authenticate</w:t>
            </w:r>
          </w:p>
          <w:p w:rsidRPr="00A9302B" w:rsidR="006A3F6A" w:rsidP="0081034E" w:rsidRDefault="006A3F6A" w14:paraId="182C42E9" w14:textId="77777777">
            <w:pPr>
              <w:spacing w:line="360" w:lineRule="auto"/>
              <w:jc w:val="both"/>
              <w:rPr>
                <w:rFonts w:cs="Calibri"/>
                <w:lang w:val="en-GB"/>
              </w:rPr>
            </w:pPr>
          </w:p>
        </w:tc>
        <w:tc>
          <w:tcPr>
            <w:tcW w:w="924" w:type="pct"/>
            <w:shd w:val="clear" w:color="auto" w:fill="auto"/>
          </w:tcPr>
          <w:p w:rsidRPr="00A9302B" w:rsidR="006A3F6A" w:rsidP="0081034E" w:rsidRDefault="006A3F6A" w14:paraId="750FA1EF" w14:textId="77777777">
            <w:pPr>
              <w:spacing w:line="360" w:lineRule="auto"/>
              <w:jc w:val="both"/>
              <w:rPr>
                <w:rFonts w:cs="Calibri"/>
                <w:lang w:val="en-GB"/>
              </w:rPr>
            </w:pPr>
            <w:r w:rsidRPr="00A9302B">
              <w:rPr>
                <w:rFonts w:cs="Calibri"/>
                <w:lang w:val="en-GB"/>
              </w:rPr>
              <w:t>Yes</w:t>
            </w:r>
          </w:p>
        </w:tc>
        <w:tc>
          <w:tcPr>
            <w:tcW w:w="1207" w:type="pct"/>
            <w:shd w:val="clear" w:color="auto" w:fill="auto"/>
          </w:tcPr>
          <w:p w:rsidRPr="00A9302B" w:rsidR="006A3F6A" w:rsidP="0081034E" w:rsidRDefault="006A3F6A" w14:paraId="73C43DFD" w14:textId="77777777">
            <w:pPr>
              <w:spacing w:line="360" w:lineRule="auto"/>
              <w:jc w:val="both"/>
              <w:rPr>
                <w:rFonts w:cs="Calibri"/>
                <w:lang w:val="en-GB"/>
              </w:rPr>
            </w:pPr>
            <w:r w:rsidRPr="00A9302B">
              <w:rPr>
                <w:rFonts w:cs="Calibri"/>
                <w:lang w:val="en-GB"/>
              </w:rPr>
              <w:t>Validation can only be done on Weekly and Monthly but not on other Frequencies.</w:t>
            </w:r>
          </w:p>
        </w:tc>
      </w:tr>
      <w:tr w:rsidRPr="00A66BED" w:rsidR="006A3F6A" w:rsidTr="006A3F6A" w14:paraId="2221F27D" w14:textId="77777777">
        <w:tc>
          <w:tcPr>
            <w:tcW w:w="786" w:type="pct"/>
            <w:shd w:val="clear" w:color="auto" w:fill="auto"/>
          </w:tcPr>
          <w:p w:rsidRPr="00A9302B" w:rsidR="006A3F6A" w:rsidP="0081034E" w:rsidRDefault="006A3F6A" w14:paraId="53F056B6" w14:textId="77777777">
            <w:pPr>
              <w:spacing w:line="360" w:lineRule="auto"/>
              <w:jc w:val="both"/>
              <w:rPr>
                <w:rFonts w:cs="Calibri"/>
                <w:lang w:val="en-GB"/>
              </w:rPr>
            </w:pPr>
            <w:r w:rsidRPr="00A9302B">
              <w:rPr>
                <w:rFonts w:cs="Calibri"/>
                <w:lang w:val="en-GB"/>
              </w:rPr>
              <w:t>Date Adjustment Rule Indicator</w:t>
            </w:r>
          </w:p>
          <w:p w:rsidRPr="00A9302B" w:rsidR="006A3F6A" w:rsidP="0081034E" w:rsidRDefault="006A3F6A" w14:paraId="463B781B" w14:textId="77777777">
            <w:pPr>
              <w:spacing w:line="360" w:lineRule="auto"/>
              <w:jc w:val="both"/>
              <w:rPr>
                <w:rFonts w:cs="Calibri"/>
                <w:lang w:val="en-GB"/>
              </w:rPr>
            </w:pPr>
          </w:p>
        </w:tc>
        <w:tc>
          <w:tcPr>
            <w:tcW w:w="1282" w:type="pct"/>
            <w:shd w:val="clear" w:color="auto" w:fill="auto"/>
          </w:tcPr>
          <w:p w:rsidRPr="00A9302B" w:rsidR="006A3F6A" w:rsidP="0081034E" w:rsidRDefault="006A3F6A" w14:paraId="727B848A" w14:textId="77777777">
            <w:pPr>
              <w:spacing w:line="360" w:lineRule="auto"/>
              <w:jc w:val="both"/>
              <w:rPr>
                <w:rFonts w:cs="Calibri"/>
                <w:lang w:val="en-GB"/>
              </w:rPr>
            </w:pPr>
            <w:r w:rsidRPr="00A9302B">
              <w:rPr>
                <w:rFonts w:cs="Calibri"/>
                <w:lang w:val="en-GB"/>
              </w:rPr>
              <w:t>Used to indicate that Collection Day could change (yes / no )</w:t>
            </w:r>
          </w:p>
        </w:tc>
        <w:tc>
          <w:tcPr>
            <w:tcW w:w="801" w:type="pct"/>
          </w:tcPr>
          <w:p w:rsidRPr="00A9302B" w:rsidR="006A3F6A" w:rsidP="0081034E" w:rsidRDefault="006A3F6A" w14:paraId="07988F15" w14:textId="77777777">
            <w:pPr>
              <w:spacing w:line="360" w:lineRule="auto"/>
              <w:jc w:val="both"/>
              <w:rPr>
                <w:rFonts w:cs="Calibri"/>
              </w:rPr>
            </w:pPr>
            <w:r w:rsidRPr="00A9302B">
              <w:rPr>
                <w:rFonts w:cs="Calibri"/>
              </w:rPr>
              <w:t>Re-authenticate</w:t>
            </w:r>
          </w:p>
          <w:p w:rsidRPr="00A9302B" w:rsidR="006A3F6A" w:rsidDel="007F4E37" w:rsidP="0081034E" w:rsidRDefault="006A3F6A" w14:paraId="02B5D04E" w14:textId="77777777">
            <w:pPr>
              <w:spacing w:line="360" w:lineRule="auto"/>
              <w:jc w:val="both"/>
              <w:rPr>
                <w:rFonts w:cs="Calibri"/>
                <w:lang w:val="en-GB"/>
              </w:rPr>
            </w:pPr>
          </w:p>
        </w:tc>
        <w:tc>
          <w:tcPr>
            <w:tcW w:w="924" w:type="pct"/>
            <w:shd w:val="clear" w:color="auto" w:fill="auto"/>
          </w:tcPr>
          <w:p w:rsidRPr="00A9302B" w:rsidR="006A3F6A" w:rsidP="0081034E" w:rsidRDefault="006A3F6A" w14:paraId="1404F23E" w14:textId="77777777">
            <w:pPr>
              <w:spacing w:line="360" w:lineRule="auto"/>
              <w:jc w:val="both"/>
              <w:rPr>
                <w:rFonts w:cs="Calibri"/>
                <w:lang w:val="en-GB"/>
              </w:rPr>
            </w:pPr>
            <w:r w:rsidRPr="00A9302B">
              <w:rPr>
                <w:rFonts w:cs="Calibri"/>
                <w:lang w:val="en-GB"/>
              </w:rPr>
              <w:t>Yes</w:t>
            </w:r>
          </w:p>
        </w:tc>
        <w:tc>
          <w:tcPr>
            <w:tcW w:w="1207" w:type="pct"/>
            <w:shd w:val="clear" w:color="auto" w:fill="auto"/>
          </w:tcPr>
          <w:p w:rsidRPr="00A9302B" w:rsidR="006A3F6A" w:rsidP="0081034E" w:rsidRDefault="006A3F6A" w14:paraId="1CCDE6F4" w14:textId="77777777">
            <w:pPr>
              <w:spacing w:line="360" w:lineRule="auto"/>
              <w:jc w:val="both"/>
              <w:rPr>
                <w:rFonts w:cs="Calibri"/>
                <w:color w:val="000000"/>
                <w:lang w:val="en-GB"/>
              </w:rPr>
            </w:pPr>
            <w:r w:rsidRPr="00A9302B">
              <w:rPr>
                <w:rFonts w:cs="Calibri"/>
                <w:color w:val="000000"/>
                <w:lang w:val="en-GB"/>
              </w:rPr>
              <w:br/>
            </w:r>
          </w:p>
        </w:tc>
      </w:tr>
      <w:tr w:rsidRPr="00A66BED" w:rsidR="006A3F6A" w:rsidTr="006A3F6A" w14:paraId="1E073A64" w14:textId="77777777">
        <w:trPr>
          <w:trHeight w:val="956"/>
        </w:trPr>
        <w:tc>
          <w:tcPr>
            <w:tcW w:w="786" w:type="pct"/>
            <w:shd w:val="clear" w:color="auto" w:fill="auto"/>
          </w:tcPr>
          <w:p w:rsidRPr="00A9302B" w:rsidR="006A3F6A" w:rsidP="0081034E" w:rsidRDefault="006A3F6A" w14:paraId="0B6062B4" w14:textId="77777777">
            <w:pPr>
              <w:spacing w:line="360" w:lineRule="auto"/>
              <w:jc w:val="both"/>
              <w:rPr>
                <w:rFonts w:cs="Calibri"/>
                <w:lang w:val="en-GB"/>
              </w:rPr>
            </w:pPr>
            <w:r w:rsidRPr="00A9302B">
              <w:rPr>
                <w:rFonts w:cs="Calibri"/>
                <w:lang w:val="en-GB"/>
              </w:rPr>
              <w:t>Frequency</w:t>
            </w:r>
          </w:p>
          <w:p w:rsidRPr="00A9302B" w:rsidR="006A3F6A" w:rsidP="0081034E" w:rsidRDefault="006A3F6A" w14:paraId="0BB75D33" w14:textId="77777777">
            <w:pPr>
              <w:spacing w:line="360" w:lineRule="auto"/>
              <w:jc w:val="both"/>
              <w:rPr>
                <w:rFonts w:cs="Calibri"/>
                <w:lang w:val="en-GB"/>
              </w:rPr>
            </w:pPr>
          </w:p>
        </w:tc>
        <w:tc>
          <w:tcPr>
            <w:tcW w:w="1282" w:type="pct"/>
            <w:shd w:val="clear" w:color="auto" w:fill="auto"/>
          </w:tcPr>
          <w:p w:rsidRPr="00A9302B" w:rsidR="006A3F6A" w:rsidP="0081034E" w:rsidRDefault="006A3F6A" w14:paraId="147F1DC9" w14:textId="77777777">
            <w:pPr>
              <w:spacing w:line="360" w:lineRule="auto"/>
              <w:jc w:val="both"/>
              <w:rPr>
                <w:rFonts w:cs="Calibri"/>
                <w:lang w:val="en-GB"/>
              </w:rPr>
            </w:pPr>
            <w:r w:rsidRPr="00B60D8F">
              <w:t xml:space="preserve">Frequency of </w:t>
            </w:r>
            <w:r w:rsidRPr="00A9302B">
              <w:rPr>
                <w:rFonts w:cs="Calibri"/>
              </w:rPr>
              <w:t>Payment Instructions</w:t>
            </w:r>
            <w:r w:rsidRPr="00B60D8F">
              <w:t xml:space="preserve"> (weekly, monthly, quarterly, annually, bi-annually, fortnightly, ad hoc). </w:t>
            </w:r>
          </w:p>
        </w:tc>
        <w:tc>
          <w:tcPr>
            <w:tcW w:w="801" w:type="pct"/>
          </w:tcPr>
          <w:p w:rsidRPr="00A9302B" w:rsidR="006A3F6A" w:rsidP="0081034E" w:rsidRDefault="006A3F6A" w14:paraId="6BA65A98" w14:textId="77777777">
            <w:pPr>
              <w:spacing w:line="360" w:lineRule="auto"/>
              <w:jc w:val="both"/>
              <w:rPr>
                <w:rFonts w:cs="Calibri"/>
                <w:lang w:val="en-GB"/>
              </w:rPr>
            </w:pPr>
            <w:r w:rsidRPr="00A9302B">
              <w:rPr>
                <w:rFonts w:cs="Calibri"/>
              </w:rPr>
              <w:t>New Mandate Required</w:t>
            </w:r>
          </w:p>
        </w:tc>
        <w:tc>
          <w:tcPr>
            <w:tcW w:w="924" w:type="pct"/>
            <w:shd w:val="clear" w:color="auto" w:fill="auto"/>
          </w:tcPr>
          <w:p w:rsidRPr="00A9302B" w:rsidR="006A3F6A" w:rsidP="0081034E" w:rsidRDefault="006A3F6A" w14:paraId="67EE6A5C" w14:textId="77777777">
            <w:pPr>
              <w:spacing w:line="360" w:lineRule="auto"/>
              <w:jc w:val="both"/>
              <w:rPr>
                <w:rFonts w:cs="Calibri"/>
                <w:lang w:val="en-GB"/>
              </w:rPr>
            </w:pPr>
            <w:r w:rsidRPr="00A9302B">
              <w:rPr>
                <w:rFonts w:cs="Calibri"/>
                <w:lang w:val="en-GB"/>
              </w:rPr>
              <w:t>Yes</w:t>
            </w:r>
          </w:p>
        </w:tc>
        <w:tc>
          <w:tcPr>
            <w:tcW w:w="1207" w:type="pct"/>
            <w:shd w:val="clear" w:color="auto" w:fill="auto"/>
          </w:tcPr>
          <w:p w:rsidRPr="00A9302B" w:rsidR="006A3F6A" w:rsidP="0081034E" w:rsidRDefault="006A3F6A" w14:paraId="4073300D" w14:textId="77777777">
            <w:pPr>
              <w:spacing w:line="360" w:lineRule="auto"/>
              <w:jc w:val="both"/>
              <w:rPr>
                <w:rFonts w:cs="Calibri"/>
                <w:lang w:val="en-GB"/>
              </w:rPr>
            </w:pPr>
            <w:r w:rsidRPr="00A9302B">
              <w:rPr>
                <w:rFonts w:cs="Calibri"/>
                <w:lang w:val="en-GB"/>
              </w:rPr>
              <w:t>Paying / Debtor Bank will check for 2 payments per Action Date.</w:t>
            </w:r>
          </w:p>
        </w:tc>
      </w:tr>
      <w:tr w:rsidRPr="00A66BED" w:rsidR="006A3F6A" w:rsidTr="006A3F6A" w14:paraId="42AF6B1B" w14:textId="77777777">
        <w:tc>
          <w:tcPr>
            <w:tcW w:w="5000" w:type="pct"/>
            <w:gridSpan w:val="5"/>
            <w:shd w:val="clear" w:color="auto" w:fill="auto"/>
          </w:tcPr>
          <w:p w:rsidRPr="00A9302B" w:rsidR="006A3F6A" w:rsidP="0081034E" w:rsidRDefault="006A3F6A" w14:paraId="1657D5BD" w14:textId="77777777">
            <w:pPr>
              <w:spacing w:line="360" w:lineRule="auto"/>
              <w:jc w:val="both"/>
              <w:rPr>
                <w:rFonts w:cs="Calibri"/>
                <w:lang w:val="en-GB"/>
              </w:rPr>
            </w:pPr>
            <w:r w:rsidRPr="00A9302B">
              <w:rPr>
                <w:rFonts w:cs="Calibri"/>
                <w:lang w:val="en-GB"/>
              </w:rPr>
              <w:t>User / Creditor Detail</w:t>
            </w:r>
          </w:p>
        </w:tc>
      </w:tr>
      <w:tr w:rsidRPr="00A66BED" w:rsidR="006A3F6A" w:rsidTr="006A3F6A" w14:paraId="273B5E51" w14:textId="77777777">
        <w:tc>
          <w:tcPr>
            <w:tcW w:w="786" w:type="pct"/>
            <w:shd w:val="clear" w:color="auto" w:fill="auto"/>
          </w:tcPr>
          <w:p w:rsidRPr="00A9302B" w:rsidR="006A3F6A" w:rsidP="0081034E" w:rsidRDefault="006A3F6A" w14:paraId="5EACD488" w14:textId="77777777">
            <w:pPr>
              <w:spacing w:line="360" w:lineRule="auto"/>
              <w:jc w:val="both"/>
              <w:rPr>
                <w:rFonts w:cs="Calibri"/>
                <w:lang w:val="en-GB"/>
              </w:rPr>
            </w:pPr>
            <w:r w:rsidRPr="00A9302B">
              <w:rPr>
                <w:rFonts w:cs="Calibri"/>
                <w:lang w:val="en-GB"/>
              </w:rPr>
              <w:t>User/Creditor Name</w:t>
            </w:r>
          </w:p>
        </w:tc>
        <w:tc>
          <w:tcPr>
            <w:tcW w:w="1282" w:type="pct"/>
            <w:shd w:val="clear" w:color="auto" w:fill="auto"/>
          </w:tcPr>
          <w:p w:rsidRPr="00A9302B" w:rsidR="006A3F6A" w:rsidP="0081034E" w:rsidRDefault="006A3F6A" w14:paraId="27624A90" w14:textId="77777777">
            <w:pPr>
              <w:spacing w:line="360" w:lineRule="auto"/>
              <w:jc w:val="both"/>
              <w:rPr>
                <w:rFonts w:cs="Calibri"/>
                <w:lang w:val="en-GB"/>
              </w:rPr>
            </w:pPr>
            <w:r w:rsidRPr="00A9302B">
              <w:rPr>
                <w:rFonts w:cs="Calibri"/>
                <w:lang w:val="en-GB"/>
              </w:rPr>
              <w:t>Ultimate Creditor name</w:t>
            </w:r>
          </w:p>
        </w:tc>
        <w:tc>
          <w:tcPr>
            <w:tcW w:w="801" w:type="pct"/>
          </w:tcPr>
          <w:p w:rsidRPr="00A9302B" w:rsidR="006A3F6A" w:rsidP="0081034E" w:rsidRDefault="006A3F6A" w14:paraId="00D33209" w14:textId="77777777">
            <w:pPr>
              <w:spacing w:line="360" w:lineRule="auto"/>
              <w:jc w:val="both"/>
              <w:rPr>
                <w:rFonts w:cs="Calibri"/>
                <w:lang w:val="en-GB"/>
              </w:rPr>
            </w:pPr>
            <w:r w:rsidRPr="00A9302B">
              <w:rPr>
                <w:rFonts w:cs="Calibri"/>
                <w:lang w:val="en-GB"/>
              </w:rPr>
              <w:t>Mandate Amendment must be sent by User/Creditor and User/Creditor needs to notify Payer/Debtor</w:t>
            </w:r>
          </w:p>
        </w:tc>
        <w:tc>
          <w:tcPr>
            <w:tcW w:w="924" w:type="pct"/>
            <w:shd w:val="clear" w:color="auto" w:fill="auto"/>
          </w:tcPr>
          <w:p w:rsidRPr="00A9302B" w:rsidR="006A3F6A" w:rsidP="0081034E" w:rsidRDefault="006A3F6A" w14:paraId="41332DD4" w14:textId="77777777">
            <w:pPr>
              <w:spacing w:line="360" w:lineRule="auto"/>
              <w:jc w:val="both"/>
              <w:rPr>
                <w:rFonts w:cs="Calibri"/>
                <w:lang w:val="en-GB"/>
              </w:rPr>
            </w:pPr>
            <w:r w:rsidRPr="00A9302B">
              <w:rPr>
                <w:rFonts w:cs="Calibri"/>
                <w:lang w:val="en-GB"/>
              </w:rPr>
              <w:t>No</w:t>
            </w:r>
          </w:p>
        </w:tc>
        <w:tc>
          <w:tcPr>
            <w:tcW w:w="1207" w:type="pct"/>
            <w:shd w:val="clear" w:color="auto" w:fill="auto"/>
          </w:tcPr>
          <w:p w:rsidRPr="00A9302B" w:rsidR="006A3F6A" w:rsidP="0081034E" w:rsidRDefault="006A3F6A" w14:paraId="6371FE73" w14:textId="77777777">
            <w:pPr>
              <w:spacing w:line="360" w:lineRule="auto"/>
              <w:jc w:val="both"/>
              <w:rPr>
                <w:rFonts w:cs="Calibri"/>
                <w:highlight w:val="yellow"/>
                <w:lang w:val="en-GB"/>
              </w:rPr>
            </w:pPr>
          </w:p>
        </w:tc>
      </w:tr>
      <w:tr w:rsidRPr="00A66BED" w:rsidR="006A3F6A" w:rsidTr="006A3F6A" w14:paraId="0E48C49A" w14:textId="77777777">
        <w:tc>
          <w:tcPr>
            <w:tcW w:w="786" w:type="pct"/>
            <w:shd w:val="clear" w:color="auto" w:fill="auto"/>
          </w:tcPr>
          <w:p w:rsidRPr="00A9302B" w:rsidR="006A3F6A" w:rsidP="0081034E" w:rsidRDefault="006A3F6A" w14:paraId="2B9E096B" w14:textId="77777777">
            <w:pPr>
              <w:spacing w:line="360" w:lineRule="auto"/>
              <w:jc w:val="both"/>
              <w:rPr>
                <w:rFonts w:cs="Calibri"/>
                <w:lang w:val="en-GB"/>
              </w:rPr>
            </w:pPr>
            <w:r w:rsidRPr="00A9302B">
              <w:rPr>
                <w:rFonts w:cs="Calibri"/>
                <w:lang w:val="en-GB"/>
              </w:rPr>
              <w:t>User/Creditor ABSN</w:t>
            </w:r>
          </w:p>
          <w:p w:rsidRPr="00A9302B" w:rsidR="006A3F6A" w:rsidP="0081034E" w:rsidRDefault="006A3F6A" w14:paraId="68DC05FD" w14:textId="77777777">
            <w:pPr>
              <w:spacing w:line="360" w:lineRule="auto"/>
              <w:jc w:val="both"/>
              <w:rPr>
                <w:rFonts w:cs="Calibri"/>
                <w:lang w:val="en-GB"/>
              </w:rPr>
            </w:pPr>
          </w:p>
        </w:tc>
        <w:tc>
          <w:tcPr>
            <w:tcW w:w="1282" w:type="pct"/>
            <w:shd w:val="clear" w:color="auto" w:fill="auto"/>
          </w:tcPr>
          <w:p w:rsidRPr="00A9302B" w:rsidR="006A3F6A" w:rsidP="0081034E" w:rsidRDefault="006A3F6A" w14:paraId="5BDEBCFC" w14:textId="77777777">
            <w:pPr>
              <w:spacing w:line="360" w:lineRule="auto"/>
              <w:jc w:val="both"/>
              <w:rPr>
                <w:rFonts w:cs="Calibri"/>
                <w:lang w:val="en-GB"/>
              </w:rPr>
            </w:pPr>
            <w:r w:rsidRPr="00A9302B">
              <w:rPr>
                <w:rFonts w:cs="Calibri"/>
                <w:lang w:val="en-GB"/>
              </w:rPr>
              <w:t>Ultimate Creditor ABSN to be displayed on the Bank statement</w:t>
            </w:r>
          </w:p>
        </w:tc>
        <w:tc>
          <w:tcPr>
            <w:tcW w:w="801" w:type="pct"/>
          </w:tcPr>
          <w:p w:rsidRPr="00A9302B" w:rsidR="006A3F6A" w:rsidP="0081034E" w:rsidRDefault="006A3F6A" w14:paraId="0B04F5FA" w14:textId="77777777">
            <w:pPr>
              <w:spacing w:line="360" w:lineRule="auto"/>
              <w:jc w:val="both"/>
              <w:rPr>
                <w:rFonts w:cs="Calibri"/>
                <w:lang w:val="en-GB"/>
              </w:rPr>
            </w:pPr>
            <w:r w:rsidRPr="00A9302B">
              <w:rPr>
                <w:rFonts w:cs="Calibri"/>
                <w:lang w:val="en-GB"/>
              </w:rPr>
              <w:t xml:space="preserve">Re-authenticate </w:t>
            </w:r>
          </w:p>
        </w:tc>
        <w:tc>
          <w:tcPr>
            <w:tcW w:w="924" w:type="pct"/>
            <w:shd w:val="clear" w:color="auto" w:fill="auto"/>
          </w:tcPr>
          <w:p w:rsidRPr="00A9302B" w:rsidR="006A3F6A" w:rsidP="0081034E" w:rsidRDefault="006A3F6A" w14:paraId="585D36E9" w14:textId="77777777">
            <w:pPr>
              <w:spacing w:line="360" w:lineRule="auto"/>
              <w:jc w:val="both"/>
              <w:rPr>
                <w:rFonts w:cs="Calibri"/>
                <w:lang w:val="en-GB"/>
              </w:rPr>
            </w:pPr>
            <w:r w:rsidRPr="00A9302B">
              <w:rPr>
                <w:rFonts w:cs="Calibri"/>
                <w:lang w:val="en-GB"/>
              </w:rPr>
              <w:t>Yes</w:t>
            </w:r>
          </w:p>
        </w:tc>
        <w:tc>
          <w:tcPr>
            <w:tcW w:w="1207" w:type="pct"/>
            <w:shd w:val="clear" w:color="auto" w:fill="auto"/>
          </w:tcPr>
          <w:p w:rsidRPr="00A9302B" w:rsidR="006A3F6A" w:rsidP="0081034E" w:rsidRDefault="006A3F6A" w14:paraId="0B10603D" w14:textId="77777777">
            <w:pPr>
              <w:spacing w:line="360" w:lineRule="auto"/>
              <w:jc w:val="both"/>
              <w:rPr>
                <w:rFonts w:cs="Calibri"/>
                <w:lang w:val="en-GB"/>
              </w:rPr>
            </w:pPr>
            <w:r w:rsidRPr="00A9302B">
              <w:rPr>
                <w:rFonts w:cs="Calibri"/>
                <w:lang w:val="en-GB"/>
              </w:rPr>
              <w:t>Follow re-assignment process.</w:t>
            </w:r>
          </w:p>
        </w:tc>
      </w:tr>
      <w:tr w:rsidRPr="00A66BED" w:rsidR="006A3F6A" w:rsidTr="006A3F6A" w14:paraId="0D1CABC7" w14:textId="77777777">
        <w:tc>
          <w:tcPr>
            <w:tcW w:w="786" w:type="pct"/>
            <w:tcBorders>
              <w:bottom w:val="single" w:color="auto" w:sz="4" w:space="0"/>
            </w:tcBorders>
            <w:shd w:val="clear" w:color="auto" w:fill="auto"/>
          </w:tcPr>
          <w:p w:rsidRPr="00A9302B" w:rsidR="006A3F6A" w:rsidP="0081034E" w:rsidRDefault="006A3F6A" w14:paraId="18AB0384" w14:textId="77777777">
            <w:pPr>
              <w:spacing w:line="360" w:lineRule="auto"/>
              <w:jc w:val="both"/>
              <w:rPr>
                <w:rFonts w:cs="Calibri"/>
                <w:lang w:val="en-GB"/>
              </w:rPr>
            </w:pPr>
            <w:r w:rsidRPr="00A9302B">
              <w:rPr>
                <w:rFonts w:cs="Calibri"/>
                <w:lang w:val="en-GB"/>
              </w:rPr>
              <w:t>Sponsoring/ Creditor Bank</w:t>
            </w:r>
          </w:p>
        </w:tc>
        <w:tc>
          <w:tcPr>
            <w:tcW w:w="1282" w:type="pct"/>
            <w:tcBorders>
              <w:bottom w:val="single" w:color="auto" w:sz="4" w:space="0"/>
            </w:tcBorders>
            <w:shd w:val="clear" w:color="auto" w:fill="auto"/>
          </w:tcPr>
          <w:p w:rsidRPr="00A9302B" w:rsidR="006A3F6A" w:rsidP="0081034E" w:rsidRDefault="006A3F6A" w14:paraId="73B2A1F0" w14:textId="77777777">
            <w:pPr>
              <w:spacing w:line="360" w:lineRule="auto"/>
              <w:jc w:val="both"/>
              <w:rPr>
                <w:rFonts w:cs="Calibri"/>
                <w:lang w:val="en-GB"/>
              </w:rPr>
            </w:pPr>
            <w:r w:rsidRPr="00B60D8F">
              <w:t>Identification of Sponsoring/Creditor Bank (member code or BIC)</w:t>
            </w:r>
          </w:p>
        </w:tc>
        <w:tc>
          <w:tcPr>
            <w:tcW w:w="801" w:type="pct"/>
            <w:tcBorders>
              <w:bottom w:val="single" w:color="auto" w:sz="4" w:space="0"/>
            </w:tcBorders>
          </w:tcPr>
          <w:p w:rsidRPr="00A9302B" w:rsidR="006A3F6A" w:rsidP="0081034E" w:rsidRDefault="006A3F6A" w14:paraId="26FB5CDD" w14:textId="77777777">
            <w:pPr>
              <w:spacing w:line="360" w:lineRule="auto"/>
              <w:jc w:val="both"/>
              <w:rPr>
                <w:rFonts w:cs="Calibri"/>
                <w:lang w:val="en-GB"/>
              </w:rPr>
            </w:pPr>
            <w:r w:rsidRPr="00B60D8F">
              <w:t xml:space="preserve">No. (Mandate </w:t>
            </w:r>
            <w:r w:rsidRPr="00A9302B">
              <w:rPr>
                <w:rFonts w:cs="Calibri"/>
              </w:rPr>
              <w:t>Amendments</w:t>
            </w:r>
            <w:r w:rsidRPr="00B60D8F">
              <w:t xml:space="preserve"> will be done in bulk by the new Sponsoring Bank/Creditor Bank)</w:t>
            </w:r>
          </w:p>
        </w:tc>
        <w:tc>
          <w:tcPr>
            <w:tcW w:w="924" w:type="pct"/>
            <w:tcBorders>
              <w:bottom w:val="single" w:color="auto" w:sz="4" w:space="0"/>
            </w:tcBorders>
            <w:shd w:val="clear" w:color="auto" w:fill="auto"/>
          </w:tcPr>
          <w:p w:rsidRPr="00A9302B" w:rsidR="006A3F6A" w:rsidP="0081034E" w:rsidRDefault="006A3F6A" w14:paraId="14265AB0" w14:textId="77777777">
            <w:pPr>
              <w:spacing w:line="360" w:lineRule="auto"/>
              <w:jc w:val="both"/>
              <w:rPr>
                <w:rFonts w:cs="Calibri"/>
                <w:lang w:val="en-GB"/>
              </w:rPr>
            </w:pPr>
            <w:r w:rsidRPr="00A9302B">
              <w:rPr>
                <w:rFonts w:cs="Calibri"/>
                <w:lang w:val="en-GB"/>
              </w:rPr>
              <w:t>No</w:t>
            </w:r>
          </w:p>
        </w:tc>
        <w:tc>
          <w:tcPr>
            <w:tcW w:w="1207" w:type="pct"/>
            <w:tcBorders>
              <w:bottom w:val="single" w:color="auto" w:sz="4" w:space="0"/>
            </w:tcBorders>
            <w:shd w:val="clear" w:color="auto" w:fill="auto"/>
          </w:tcPr>
          <w:p w:rsidRPr="00A9302B" w:rsidR="006A3F6A" w:rsidP="0081034E" w:rsidRDefault="006A3F6A" w14:paraId="1E71C198" w14:textId="77777777">
            <w:pPr>
              <w:spacing w:line="360" w:lineRule="auto"/>
              <w:jc w:val="both"/>
              <w:rPr>
                <w:rFonts w:cs="Calibri"/>
                <w:lang w:val="en-GB"/>
              </w:rPr>
            </w:pPr>
          </w:p>
        </w:tc>
      </w:tr>
      <w:tr w:rsidRPr="00A66BED" w:rsidR="006A3F6A" w:rsidTr="006A3F6A" w14:paraId="3011A206" w14:textId="77777777">
        <w:tc>
          <w:tcPr>
            <w:tcW w:w="786" w:type="pct"/>
            <w:tcBorders>
              <w:bottom w:val="single" w:color="auto" w:sz="4" w:space="0"/>
            </w:tcBorders>
            <w:shd w:val="clear" w:color="auto" w:fill="auto"/>
          </w:tcPr>
          <w:p w:rsidRPr="00A9302B" w:rsidR="006A3F6A" w:rsidP="0081034E" w:rsidRDefault="006A3F6A" w14:paraId="1FF6B6AE" w14:textId="77777777">
            <w:pPr>
              <w:spacing w:line="360" w:lineRule="auto"/>
              <w:jc w:val="both"/>
              <w:rPr>
                <w:rFonts w:cs="Calibri"/>
                <w:lang w:val="en-GB"/>
              </w:rPr>
            </w:pPr>
            <w:r w:rsidRPr="00A9302B">
              <w:rPr>
                <w:rFonts w:cs="Calibri"/>
                <w:lang w:val="en-GB"/>
              </w:rPr>
              <w:t>Contract Reference Number</w:t>
            </w:r>
          </w:p>
        </w:tc>
        <w:tc>
          <w:tcPr>
            <w:tcW w:w="1282" w:type="pct"/>
            <w:tcBorders>
              <w:bottom w:val="single" w:color="auto" w:sz="4" w:space="0"/>
            </w:tcBorders>
            <w:shd w:val="clear" w:color="auto" w:fill="auto"/>
          </w:tcPr>
          <w:p w:rsidRPr="00A9302B" w:rsidR="006A3F6A" w:rsidP="0081034E" w:rsidRDefault="006A3F6A" w14:paraId="56CAEC54" w14:textId="77777777">
            <w:pPr>
              <w:spacing w:line="360" w:lineRule="auto"/>
              <w:jc w:val="both"/>
              <w:rPr>
                <w:rFonts w:cs="Calibri"/>
                <w:lang w:val="en-GB"/>
              </w:rPr>
            </w:pPr>
            <w:r w:rsidRPr="00B60D8F">
              <w:t xml:space="preserve">The number issued by the User/Creditor to the Payer/Debtor </w:t>
            </w:r>
            <w:r w:rsidRPr="00A9302B">
              <w:rPr>
                <w:rFonts w:cs="Calibri"/>
              </w:rPr>
              <w:t>to identity the</w:t>
            </w:r>
            <w:r w:rsidRPr="00B60D8F">
              <w:t xml:space="preserve"> contract between </w:t>
            </w:r>
            <w:r w:rsidRPr="00A9302B">
              <w:rPr>
                <w:rFonts w:cs="Calibri"/>
              </w:rPr>
              <w:t>the</w:t>
            </w:r>
            <w:r w:rsidRPr="00B60D8F">
              <w:t xml:space="preserve"> parties. Only one Contract Reference number per Mandate.</w:t>
            </w:r>
          </w:p>
        </w:tc>
        <w:tc>
          <w:tcPr>
            <w:tcW w:w="801" w:type="pct"/>
            <w:tcBorders>
              <w:bottom w:val="single" w:color="auto" w:sz="4" w:space="0"/>
            </w:tcBorders>
          </w:tcPr>
          <w:p w:rsidRPr="00A9302B" w:rsidR="006A3F6A" w:rsidP="0081034E" w:rsidRDefault="006A3F6A" w14:paraId="41D9386B" w14:textId="77777777">
            <w:pPr>
              <w:spacing w:line="360" w:lineRule="auto"/>
              <w:jc w:val="both"/>
              <w:rPr>
                <w:rFonts w:cs="Calibri"/>
                <w:lang w:val="en-GB"/>
              </w:rPr>
            </w:pPr>
            <w:r w:rsidRPr="00A9302B">
              <w:rPr>
                <w:rFonts w:cs="Calibri"/>
              </w:rPr>
              <w:t>A Contract Reference may only be amended by the Ultimate Creditor, if no AC Payment Instruction was presented against the Payer’s account, alternatively on the issuance of a new mandate</w:t>
            </w:r>
          </w:p>
        </w:tc>
        <w:tc>
          <w:tcPr>
            <w:tcW w:w="924" w:type="pct"/>
            <w:tcBorders>
              <w:bottom w:val="single" w:color="auto" w:sz="4" w:space="0"/>
            </w:tcBorders>
            <w:shd w:val="clear" w:color="auto" w:fill="auto"/>
          </w:tcPr>
          <w:p w:rsidRPr="00A9302B" w:rsidR="006A3F6A" w:rsidP="0081034E" w:rsidRDefault="006A3F6A" w14:paraId="45563BE9" w14:textId="77777777">
            <w:pPr>
              <w:spacing w:line="360" w:lineRule="auto"/>
              <w:jc w:val="both"/>
              <w:rPr>
                <w:rFonts w:cs="Calibri"/>
                <w:lang w:val="en-GB"/>
              </w:rPr>
            </w:pPr>
            <w:r w:rsidRPr="00A9302B">
              <w:rPr>
                <w:rFonts w:cs="Calibri"/>
                <w:lang w:val="en-GB"/>
              </w:rPr>
              <w:t>N/A</w:t>
            </w:r>
          </w:p>
        </w:tc>
        <w:tc>
          <w:tcPr>
            <w:tcW w:w="1207" w:type="pct"/>
            <w:tcBorders>
              <w:bottom w:val="single" w:color="auto" w:sz="4" w:space="0"/>
            </w:tcBorders>
            <w:shd w:val="clear" w:color="auto" w:fill="auto"/>
          </w:tcPr>
          <w:p w:rsidRPr="00A9302B" w:rsidR="006A3F6A" w:rsidP="0081034E" w:rsidRDefault="006A3F6A" w14:paraId="184527B9" w14:textId="77777777">
            <w:pPr>
              <w:spacing w:line="360" w:lineRule="auto"/>
              <w:jc w:val="both"/>
              <w:rPr>
                <w:rFonts w:cs="Calibri"/>
                <w:lang w:val="en-GB"/>
              </w:rPr>
            </w:pPr>
          </w:p>
        </w:tc>
      </w:tr>
      <w:tr w:rsidRPr="00A66BED" w:rsidR="006A3F6A" w:rsidTr="006A3F6A" w14:paraId="1926ED31" w14:textId="77777777">
        <w:tc>
          <w:tcPr>
            <w:tcW w:w="5000" w:type="pct"/>
            <w:gridSpan w:val="5"/>
            <w:tcBorders>
              <w:bottom w:val="single" w:color="auto" w:sz="4" w:space="0"/>
            </w:tcBorders>
            <w:shd w:val="clear" w:color="auto" w:fill="auto"/>
          </w:tcPr>
          <w:p w:rsidRPr="00A9302B" w:rsidR="006A3F6A" w:rsidP="0081034E" w:rsidRDefault="006A3F6A" w14:paraId="2F819467" w14:textId="77777777">
            <w:pPr>
              <w:spacing w:line="360" w:lineRule="auto"/>
              <w:jc w:val="both"/>
              <w:rPr>
                <w:rFonts w:cs="Calibri"/>
                <w:highlight w:val="yellow"/>
                <w:lang w:val="en-GB"/>
              </w:rPr>
            </w:pPr>
            <w:r w:rsidRPr="00A9302B">
              <w:rPr>
                <w:rFonts w:cs="Calibri"/>
              </w:rPr>
              <w:t>Payer / Debtor Detail</w:t>
            </w:r>
          </w:p>
        </w:tc>
      </w:tr>
      <w:tr w:rsidRPr="00A66BED" w:rsidR="006A3F6A" w:rsidTr="006A3F6A" w14:paraId="1001B196" w14:textId="77777777">
        <w:tc>
          <w:tcPr>
            <w:tcW w:w="786" w:type="pct"/>
            <w:shd w:val="clear" w:color="auto" w:fill="auto"/>
          </w:tcPr>
          <w:p w:rsidRPr="00A9302B" w:rsidR="006A3F6A" w:rsidP="0081034E" w:rsidRDefault="006A3F6A" w14:paraId="05662601" w14:textId="77777777">
            <w:pPr>
              <w:spacing w:line="360" w:lineRule="auto"/>
              <w:jc w:val="both"/>
              <w:rPr>
                <w:rFonts w:cs="Calibri"/>
                <w:lang w:val="en-GB"/>
              </w:rPr>
            </w:pPr>
            <w:r w:rsidRPr="00A9302B">
              <w:rPr>
                <w:rFonts w:cs="Calibri"/>
                <w:lang w:val="en-GB"/>
              </w:rPr>
              <w:t>Payer/Debtor Name</w:t>
            </w:r>
          </w:p>
        </w:tc>
        <w:tc>
          <w:tcPr>
            <w:tcW w:w="1282" w:type="pct"/>
            <w:shd w:val="clear" w:color="auto" w:fill="auto"/>
          </w:tcPr>
          <w:p w:rsidRPr="00A9302B" w:rsidR="006A3F6A" w:rsidP="0081034E" w:rsidRDefault="006A3F6A" w14:paraId="3ACCA67E" w14:textId="77777777">
            <w:pPr>
              <w:spacing w:line="360" w:lineRule="auto"/>
              <w:jc w:val="both"/>
              <w:rPr>
                <w:rFonts w:cs="Calibri"/>
                <w:lang w:val="en-GB"/>
              </w:rPr>
            </w:pPr>
            <w:r w:rsidRPr="00B60D8F">
              <w:t xml:space="preserve">Individual’s Name who is responsible for </w:t>
            </w:r>
            <w:r w:rsidRPr="00A9302B">
              <w:rPr>
                <w:rFonts w:cs="Calibri"/>
              </w:rPr>
              <w:t>Authorisation</w:t>
            </w:r>
            <w:r w:rsidRPr="00B60D8F">
              <w:t xml:space="preserve"> and payment</w:t>
            </w:r>
            <w:r w:rsidRPr="00A9302B">
              <w:rPr>
                <w:rFonts w:cs="Calibri"/>
              </w:rPr>
              <w:t>.</w:t>
            </w:r>
          </w:p>
        </w:tc>
        <w:tc>
          <w:tcPr>
            <w:tcW w:w="801" w:type="pct"/>
          </w:tcPr>
          <w:p w:rsidRPr="00A9302B" w:rsidR="006A3F6A" w:rsidP="0081034E" w:rsidRDefault="006A3F6A" w14:paraId="581BF71B" w14:textId="77777777">
            <w:pPr>
              <w:spacing w:line="360" w:lineRule="auto"/>
              <w:jc w:val="both"/>
              <w:rPr>
                <w:rFonts w:cs="Calibri"/>
                <w:lang w:val="en-GB"/>
              </w:rPr>
            </w:pPr>
            <w:r w:rsidRPr="00A9302B">
              <w:rPr>
                <w:rFonts w:cs="Calibri"/>
                <w:lang w:val="en-GB"/>
              </w:rPr>
              <w:t>User can send an Amendment request for the Mandate Database and Mandate Register to be in sync.</w:t>
            </w:r>
          </w:p>
        </w:tc>
        <w:tc>
          <w:tcPr>
            <w:tcW w:w="924" w:type="pct"/>
            <w:shd w:val="clear" w:color="auto" w:fill="auto"/>
          </w:tcPr>
          <w:p w:rsidRPr="00A9302B" w:rsidR="006A3F6A" w:rsidP="0081034E" w:rsidRDefault="006A3F6A" w14:paraId="43E39DA7" w14:textId="77777777">
            <w:pPr>
              <w:spacing w:line="360" w:lineRule="auto"/>
              <w:jc w:val="both"/>
              <w:rPr>
                <w:rFonts w:cs="Calibri"/>
                <w:lang w:val="en-GB"/>
              </w:rPr>
            </w:pPr>
            <w:r w:rsidRPr="00A9302B">
              <w:rPr>
                <w:rFonts w:cs="Calibri"/>
                <w:lang w:val="en-GB"/>
              </w:rPr>
              <w:t>No</w:t>
            </w:r>
          </w:p>
        </w:tc>
        <w:tc>
          <w:tcPr>
            <w:tcW w:w="1207" w:type="pct"/>
            <w:shd w:val="clear" w:color="auto" w:fill="auto"/>
          </w:tcPr>
          <w:p w:rsidRPr="00A9302B" w:rsidR="006A3F6A" w:rsidP="0081034E" w:rsidRDefault="006A3F6A" w14:paraId="0E23D727" w14:textId="77777777">
            <w:pPr>
              <w:spacing w:line="360" w:lineRule="auto"/>
              <w:jc w:val="both"/>
              <w:rPr>
                <w:rFonts w:cs="Calibri"/>
                <w:highlight w:val="yellow"/>
                <w:lang w:val="en-GB"/>
              </w:rPr>
            </w:pPr>
          </w:p>
        </w:tc>
      </w:tr>
      <w:tr w:rsidRPr="00A66BED" w:rsidR="006A3F6A" w:rsidTr="006A3F6A" w14:paraId="54F0F4E9" w14:textId="77777777">
        <w:tc>
          <w:tcPr>
            <w:tcW w:w="786"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2C0686BC" w14:textId="77777777">
            <w:pPr>
              <w:spacing w:line="360" w:lineRule="auto"/>
              <w:jc w:val="both"/>
              <w:rPr>
                <w:rFonts w:cs="Calibri"/>
                <w:lang w:val="en-GB"/>
              </w:rPr>
            </w:pPr>
            <w:r w:rsidRPr="00A9302B">
              <w:rPr>
                <w:rFonts w:cs="Calibri"/>
                <w:lang w:val="en-GB"/>
              </w:rPr>
              <w:t>Payer /Debtor Identification</w:t>
            </w:r>
          </w:p>
        </w:tc>
        <w:tc>
          <w:tcPr>
            <w:tcW w:w="1282"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116B9977" w14:textId="77777777">
            <w:pPr>
              <w:spacing w:line="360" w:lineRule="auto"/>
              <w:jc w:val="both"/>
              <w:rPr>
                <w:rFonts w:cs="Calibri"/>
                <w:lang w:val="en-GB"/>
              </w:rPr>
            </w:pPr>
            <w:r w:rsidRPr="00A9302B">
              <w:rPr>
                <w:rFonts w:cs="Calibri"/>
                <w:lang w:val="en-GB"/>
              </w:rPr>
              <w:t xml:space="preserve">Designated Individual’s ID Number/Passport Number </w:t>
            </w:r>
          </w:p>
        </w:tc>
        <w:tc>
          <w:tcPr>
            <w:tcW w:w="801" w:type="pct"/>
            <w:tcBorders>
              <w:top w:val="single" w:color="auto" w:sz="4" w:space="0"/>
              <w:left w:val="single" w:color="auto" w:sz="4" w:space="0"/>
              <w:bottom w:val="single" w:color="auto" w:sz="4" w:space="0"/>
              <w:right w:val="single" w:color="auto" w:sz="4" w:space="0"/>
            </w:tcBorders>
          </w:tcPr>
          <w:p w:rsidRPr="00A9302B" w:rsidR="006A3F6A" w:rsidP="0081034E" w:rsidRDefault="006A3F6A" w14:paraId="67EB226D" w14:textId="77777777">
            <w:pPr>
              <w:spacing w:line="360" w:lineRule="auto"/>
              <w:jc w:val="both"/>
              <w:rPr>
                <w:rFonts w:cs="Calibri"/>
                <w:lang w:val="en-GB"/>
              </w:rPr>
            </w:pPr>
            <w:r w:rsidRPr="00A9302B">
              <w:rPr>
                <w:rFonts w:cs="Calibri"/>
                <w:lang w:val="en-GB"/>
              </w:rPr>
              <w:t>Notification</w:t>
            </w:r>
          </w:p>
        </w:tc>
        <w:tc>
          <w:tcPr>
            <w:tcW w:w="924"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42949247" w14:textId="77777777">
            <w:pPr>
              <w:spacing w:line="360" w:lineRule="auto"/>
              <w:jc w:val="both"/>
              <w:rPr>
                <w:rFonts w:cs="Calibri"/>
                <w:lang w:val="en-GB"/>
              </w:rPr>
            </w:pPr>
            <w:r w:rsidRPr="00A9302B">
              <w:rPr>
                <w:rFonts w:cs="Calibri"/>
                <w:lang w:val="en-GB"/>
              </w:rPr>
              <w:t>No</w:t>
            </w:r>
          </w:p>
        </w:tc>
        <w:tc>
          <w:tcPr>
            <w:tcW w:w="1207"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58BC9019" w14:textId="77777777">
            <w:pPr>
              <w:spacing w:line="360" w:lineRule="auto"/>
              <w:jc w:val="both"/>
              <w:rPr>
                <w:rFonts w:cs="Calibri"/>
                <w:lang w:val="en-GB"/>
              </w:rPr>
            </w:pPr>
          </w:p>
        </w:tc>
      </w:tr>
      <w:tr w:rsidRPr="00A66BED" w:rsidR="006A3F6A" w:rsidTr="006A3F6A" w14:paraId="342DA002" w14:textId="77777777">
        <w:trPr>
          <w:trHeight w:val="395"/>
        </w:trPr>
        <w:tc>
          <w:tcPr>
            <w:tcW w:w="786" w:type="pct"/>
            <w:shd w:val="clear" w:color="auto" w:fill="auto"/>
          </w:tcPr>
          <w:p w:rsidRPr="00A9302B" w:rsidR="006A3F6A" w:rsidP="0081034E" w:rsidRDefault="006A3F6A" w14:paraId="3AF062B7" w14:textId="77777777">
            <w:pPr>
              <w:spacing w:line="360" w:lineRule="auto"/>
              <w:jc w:val="both"/>
              <w:rPr>
                <w:rFonts w:cs="Calibri"/>
                <w:lang w:val="en-GB"/>
              </w:rPr>
            </w:pPr>
            <w:r w:rsidRPr="00A9302B">
              <w:rPr>
                <w:rFonts w:cs="Calibri"/>
                <w:lang w:val="en-GB"/>
              </w:rPr>
              <w:t>Payer/Debtor Account Number</w:t>
            </w:r>
          </w:p>
        </w:tc>
        <w:tc>
          <w:tcPr>
            <w:tcW w:w="1282" w:type="pct"/>
            <w:shd w:val="clear" w:color="auto" w:fill="auto"/>
          </w:tcPr>
          <w:p w:rsidRPr="00A9302B" w:rsidR="006A3F6A" w:rsidP="0081034E" w:rsidRDefault="006A3F6A" w14:paraId="3307D8AE" w14:textId="77777777">
            <w:pPr>
              <w:spacing w:line="360" w:lineRule="auto"/>
              <w:jc w:val="both"/>
              <w:rPr>
                <w:rFonts w:cs="Calibri"/>
                <w:lang w:val="en-GB"/>
              </w:rPr>
            </w:pPr>
            <w:r w:rsidRPr="00A9302B">
              <w:rPr>
                <w:rFonts w:cs="Calibri"/>
                <w:lang w:val="en-GB"/>
              </w:rPr>
              <w:t>Account number</w:t>
            </w:r>
          </w:p>
        </w:tc>
        <w:tc>
          <w:tcPr>
            <w:tcW w:w="801" w:type="pct"/>
          </w:tcPr>
          <w:p w:rsidRPr="00A9302B" w:rsidR="006A3F6A" w:rsidP="0081034E" w:rsidRDefault="006A3F6A" w14:paraId="4F1048A7" w14:textId="77777777">
            <w:pPr>
              <w:spacing w:line="360" w:lineRule="auto"/>
              <w:jc w:val="both"/>
              <w:rPr>
                <w:rFonts w:cs="Calibri"/>
                <w:lang w:val="en-GB"/>
              </w:rPr>
            </w:pPr>
            <w:r w:rsidRPr="00A9302B">
              <w:rPr>
                <w:rFonts w:cs="Calibri"/>
              </w:rPr>
              <w:t>Notification if in same bank else New Mandate Required</w:t>
            </w:r>
          </w:p>
        </w:tc>
        <w:tc>
          <w:tcPr>
            <w:tcW w:w="924" w:type="pct"/>
            <w:shd w:val="clear" w:color="auto" w:fill="auto"/>
          </w:tcPr>
          <w:p w:rsidRPr="00A9302B" w:rsidR="006A3F6A" w:rsidP="0081034E" w:rsidRDefault="006A3F6A" w14:paraId="3EC00669" w14:textId="77777777">
            <w:pPr>
              <w:spacing w:line="360" w:lineRule="auto"/>
              <w:jc w:val="both"/>
              <w:rPr>
                <w:rFonts w:cs="Calibri"/>
                <w:lang w:val="en-GB"/>
              </w:rPr>
            </w:pPr>
            <w:r w:rsidRPr="00A9302B">
              <w:rPr>
                <w:rFonts w:cs="Calibri"/>
                <w:lang w:val="en-GB"/>
              </w:rPr>
              <w:t>Yes</w:t>
            </w:r>
          </w:p>
        </w:tc>
        <w:tc>
          <w:tcPr>
            <w:tcW w:w="1207" w:type="pct"/>
            <w:shd w:val="clear" w:color="auto" w:fill="auto"/>
          </w:tcPr>
          <w:p w:rsidRPr="00A9302B" w:rsidR="006A3F6A" w:rsidP="0081034E" w:rsidRDefault="006A3F6A" w14:paraId="67C2B884" w14:textId="77777777">
            <w:pPr>
              <w:spacing w:line="360" w:lineRule="auto"/>
              <w:jc w:val="both"/>
              <w:rPr>
                <w:rFonts w:cs="Calibri"/>
                <w:highlight w:val="yellow"/>
                <w:lang w:val="en-GB"/>
              </w:rPr>
            </w:pPr>
          </w:p>
        </w:tc>
      </w:tr>
      <w:tr w:rsidRPr="00A66BED" w:rsidR="006A3F6A" w:rsidTr="006A3F6A" w14:paraId="7506ABD7" w14:textId="77777777">
        <w:trPr>
          <w:trHeight w:val="395"/>
        </w:trPr>
        <w:tc>
          <w:tcPr>
            <w:tcW w:w="786"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55603076" w14:textId="77777777">
            <w:pPr>
              <w:spacing w:line="360" w:lineRule="auto"/>
              <w:jc w:val="both"/>
              <w:rPr>
                <w:rFonts w:cs="Calibri"/>
                <w:lang w:val="en-GB"/>
              </w:rPr>
            </w:pPr>
            <w:r w:rsidRPr="00A9302B">
              <w:rPr>
                <w:rFonts w:cs="Calibri"/>
                <w:lang w:val="en-GB"/>
              </w:rPr>
              <w:t>Payer/Debtor Account Type</w:t>
            </w:r>
          </w:p>
        </w:tc>
        <w:tc>
          <w:tcPr>
            <w:tcW w:w="1282"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6630007F" w14:textId="77777777">
            <w:pPr>
              <w:spacing w:line="360" w:lineRule="auto"/>
              <w:jc w:val="both"/>
              <w:rPr>
                <w:rFonts w:cs="Calibri"/>
                <w:lang w:val="en-GB"/>
              </w:rPr>
            </w:pPr>
            <w:r w:rsidRPr="00A9302B">
              <w:rPr>
                <w:rFonts w:cs="Calibri"/>
                <w:lang w:val="en-GB"/>
              </w:rPr>
              <w:t>Account type (Cheque/Savings etc.)</w:t>
            </w:r>
          </w:p>
        </w:tc>
        <w:tc>
          <w:tcPr>
            <w:tcW w:w="801" w:type="pct"/>
            <w:tcBorders>
              <w:top w:val="single" w:color="auto" w:sz="4" w:space="0"/>
              <w:left w:val="single" w:color="auto" w:sz="4" w:space="0"/>
              <w:bottom w:val="single" w:color="auto" w:sz="4" w:space="0"/>
              <w:right w:val="single" w:color="auto" w:sz="4" w:space="0"/>
            </w:tcBorders>
          </w:tcPr>
          <w:p w:rsidRPr="00A9302B" w:rsidR="006A3F6A" w:rsidP="0081034E" w:rsidRDefault="006A3F6A" w14:paraId="5A8FFBF9" w14:textId="77777777">
            <w:pPr>
              <w:spacing w:line="360" w:lineRule="auto"/>
              <w:jc w:val="both"/>
              <w:rPr>
                <w:rFonts w:cs="Calibri"/>
                <w:lang w:val="en-GB"/>
              </w:rPr>
            </w:pPr>
            <w:r w:rsidRPr="00A9302B">
              <w:rPr>
                <w:rFonts w:cs="Calibri"/>
                <w:lang w:val="en-GB"/>
              </w:rPr>
              <w:t>Notification</w:t>
            </w:r>
          </w:p>
        </w:tc>
        <w:tc>
          <w:tcPr>
            <w:tcW w:w="924"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60C2789D" w14:textId="77777777">
            <w:pPr>
              <w:spacing w:line="360" w:lineRule="auto"/>
              <w:jc w:val="both"/>
              <w:rPr>
                <w:rFonts w:cs="Calibri"/>
                <w:lang w:val="en-GB"/>
              </w:rPr>
            </w:pPr>
            <w:r w:rsidRPr="00A9302B">
              <w:rPr>
                <w:rFonts w:cs="Calibri"/>
                <w:lang w:val="en-GB"/>
              </w:rPr>
              <w:t>No</w:t>
            </w:r>
          </w:p>
        </w:tc>
        <w:tc>
          <w:tcPr>
            <w:tcW w:w="1207" w:type="pct"/>
            <w:tcBorders>
              <w:top w:val="single" w:color="auto" w:sz="4" w:space="0"/>
              <w:left w:val="single" w:color="auto" w:sz="4" w:space="0"/>
              <w:bottom w:val="single" w:color="auto" w:sz="4" w:space="0"/>
              <w:right w:val="single" w:color="auto" w:sz="4" w:space="0"/>
            </w:tcBorders>
            <w:shd w:val="clear" w:color="auto" w:fill="auto"/>
          </w:tcPr>
          <w:p w:rsidRPr="00A9302B" w:rsidR="006A3F6A" w:rsidP="0081034E" w:rsidRDefault="006A3F6A" w14:paraId="1F9A143A" w14:textId="77777777">
            <w:pPr>
              <w:spacing w:line="360" w:lineRule="auto"/>
              <w:jc w:val="both"/>
              <w:rPr>
                <w:rFonts w:cs="Calibri"/>
                <w:lang w:val="en-GB"/>
              </w:rPr>
            </w:pPr>
          </w:p>
        </w:tc>
      </w:tr>
      <w:tr w:rsidRPr="00A66BED" w:rsidR="006A3F6A" w:rsidTr="006A3F6A" w14:paraId="57F9F373" w14:textId="77777777">
        <w:tc>
          <w:tcPr>
            <w:tcW w:w="786" w:type="pct"/>
            <w:shd w:val="clear" w:color="auto" w:fill="auto"/>
          </w:tcPr>
          <w:p w:rsidRPr="00A9302B" w:rsidR="006A3F6A" w:rsidP="0081034E" w:rsidRDefault="006A3F6A" w14:paraId="1BFB4ED8" w14:textId="77777777">
            <w:pPr>
              <w:spacing w:line="360" w:lineRule="auto"/>
              <w:jc w:val="both"/>
              <w:rPr>
                <w:rFonts w:cs="Calibri"/>
                <w:lang w:val="en-GB"/>
              </w:rPr>
            </w:pPr>
            <w:r w:rsidRPr="00A9302B">
              <w:rPr>
                <w:rFonts w:cs="Calibri"/>
                <w:lang w:val="en-GB"/>
              </w:rPr>
              <w:t>Paying/Debtor Bank</w:t>
            </w:r>
          </w:p>
        </w:tc>
        <w:tc>
          <w:tcPr>
            <w:tcW w:w="1282" w:type="pct"/>
            <w:shd w:val="clear" w:color="auto" w:fill="auto"/>
          </w:tcPr>
          <w:p w:rsidRPr="00A9302B" w:rsidR="006A3F6A" w:rsidP="0081034E" w:rsidRDefault="006A3F6A" w14:paraId="130C7223" w14:textId="77777777">
            <w:pPr>
              <w:spacing w:line="360" w:lineRule="auto"/>
              <w:jc w:val="both"/>
              <w:rPr>
                <w:rFonts w:cs="Calibri"/>
                <w:lang w:val="en-GB"/>
              </w:rPr>
            </w:pPr>
            <w:r w:rsidRPr="00B60D8F">
              <w:t>Identification of Paying/Debtor Bank (member code or BIC)</w:t>
            </w:r>
          </w:p>
        </w:tc>
        <w:tc>
          <w:tcPr>
            <w:tcW w:w="801" w:type="pct"/>
          </w:tcPr>
          <w:p w:rsidRPr="00A9302B" w:rsidR="006A3F6A" w:rsidP="0081034E" w:rsidRDefault="006A3F6A" w14:paraId="5F836EFF" w14:textId="77777777">
            <w:pPr>
              <w:spacing w:line="360" w:lineRule="auto"/>
              <w:jc w:val="both"/>
              <w:rPr>
                <w:rFonts w:cs="Calibri"/>
                <w:lang w:val="en-GB"/>
              </w:rPr>
            </w:pPr>
            <w:r w:rsidRPr="00A9302B">
              <w:rPr>
                <w:rFonts w:cs="Calibri"/>
                <w:lang w:val="en-GB"/>
              </w:rPr>
              <w:t>New Mandate Required</w:t>
            </w:r>
          </w:p>
        </w:tc>
        <w:tc>
          <w:tcPr>
            <w:tcW w:w="924" w:type="pct"/>
            <w:shd w:val="clear" w:color="auto" w:fill="auto"/>
          </w:tcPr>
          <w:p w:rsidRPr="00A9302B" w:rsidR="006A3F6A" w:rsidP="0081034E" w:rsidRDefault="006A3F6A" w14:paraId="50461503" w14:textId="77777777">
            <w:pPr>
              <w:spacing w:line="360" w:lineRule="auto"/>
              <w:jc w:val="both"/>
              <w:rPr>
                <w:rFonts w:cs="Calibri"/>
                <w:lang w:val="en-GB"/>
              </w:rPr>
            </w:pPr>
            <w:r w:rsidRPr="00A9302B">
              <w:rPr>
                <w:rFonts w:cs="Calibri"/>
                <w:lang w:val="en-GB"/>
              </w:rPr>
              <w:t>Yes</w:t>
            </w:r>
          </w:p>
        </w:tc>
        <w:tc>
          <w:tcPr>
            <w:tcW w:w="1207" w:type="pct"/>
            <w:shd w:val="clear" w:color="auto" w:fill="auto"/>
          </w:tcPr>
          <w:p w:rsidRPr="00A9302B" w:rsidR="006A3F6A" w:rsidP="0081034E" w:rsidRDefault="006A3F6A" w14:paraId="2BA0EEE8" w14:textId="77777777">
            <w:pPr>
              <w:spacing w:line="360" w:lineRule="auto"/>
              <w:jc w:val="both"/>
              <w:rPr>
                <w:rFonts w:cs="Calibri"/>
                <w:lang w:val="en-GB"/>
              </w:rPr>
            </w:pPr>
          </w:p>
        </w:tc>
      </w:tr>
      <w:tr w:rsidRPr="00A66BED" w:rsidR="006A3F6A" w:rsidTr="006A3F6A" w14:paraId="583DE3E2" w14:textId="77777777">
        <w:trPr>
          <w:trHeight w:val="458"/>
        </w:trPr>
        <w:tc>
          <w:tcPr>
            <w:tcW w:w="5000" w:type="pct"/>
            <w:gridSpan w:val="5"/>
            <w:shd w:val="clear" w:color="auto" w:fill="auto"/>
          </w:tcPr>
          <w:p w:rsidRPr="00A9302B" w:rsidR="006A3F6A" w:rsidP="0081034E" w:rsidRDefault="006A3F6A" w14:paraId="2AFD7352" w14:textId="77777777">
            <w:pPr>
              <w:spacing w:line="360" w:lineRule="auto"/>
              <w:jc w:val="both"/>
              <w:rPr>
                <w:rFonts w:cs="Calibri"/>
                <w:lang w:val="en-GB"/>
              </w:rPr>
            </w:pPr>
            <w:r w:rsidRPr="00A9302B">
              <w:rPr>
                <w:rFonts w:cs="Calibri"/>
                <w:lang w:val="en-GB"/>
              </w:rPr>
              <w:t>General Attributes</w:t>
            </w:r>
          </w:p>
        </w:tc>
      </w:tr>
      <w:tr w:rsidRPr="00A66BED" w:rsidR="006A3F6A" w:rsidTr="006A3F6A" w14:paraId="6869509B" w14:textId="77777777">
        <w:trPr>
          <w:trHeight w:val="1145"/>
        </w:trPr>
        <w:tc>
          <w:tcPr>
            <w:tcW w:w="786" w:type="pct"/>
            <w:shd w:val="clear" w:color="auto" w:fill="auto"/>
          </w:tcPr>
          <w:p w:rsidRPr="00A9302B" w:rsidR="006A3F6A" w:rsidP="0081034E" w:rsidRDefault="006A3F6A" w14:paraId="595C3FCC" w14:textId="77777777">
            <w:pPr>
              <w:spacing w:line="360" w:lineRule="auto"/>
              <w:jc w:val="both"/>
              <w:rPr>
                <w:rFonts w:cs="Calibri"/>
              </w:rPr>
            </w:pPr>
            <w:r w:rsidRPr="00A9302B">
              <w:rPr>
                <w:rFonts w:cs="Calibri"/>
              </w:rPr>
              <w:t xml:space="preserve">Debit Value Type = </w:t>
            </w:r>
          </w:p>
          <w:p w:rsidRPr="00A9302B" w:rsidR="006A3F6A" w:rsidP="0081034E" w:rsidRDefault="006A3F6A" w14:paraId="43086820" w14:textId="77777777">
            <w:pPr>
              <w:spacing w:line="360" w:lineRule="auto"/>
              <w:jc w:val="both"/>
              <w:rPr>
                <w:rFonts w:cs="Calibri"/>
              </w:rPr>
            </w:pPr>
            <w:r w:rsidRPr="00A9302B">
              <w:rPr>
                <w:rFonts w:cs="Calibri"/>
              </w:rPr>
              <w:t xml:space="preserve">Fixed, Variable  </w:t>
            </w:r>
            <w:r w:rsidRPr="00A9302B">
              <w:rPr>
                <w:rFonts w:cs="Calibri"/>
                <w:i/>
              </w:rPr>
              <w:t>OR</w:t>
            </w:r>
            <w:r w:rsidRPr="00A9302B">
              <w:rPr>
                <w:rFonts w:cs="Calibri"/>
              </w:rPr>
              <w:t xml:space="preserve"> Usage-based </w:t>
            </w:r>
          </w:p>
        </w:tc>
        <w:tc>
          <w:tcPr>
            <w:tcW w:w="1282" w:type="pct"/>
            <w:shd w:val="clear" w:color="auto" w:fill="auto"/>
          </w:tcPr>
          <w:p w:rsidRPr="00A9302B" w:rsidR="006A3F6A" w:rsidP="0081034E" w:rsidRDefault="006A3F6A" w14:paraId="348F667F" w14:textId="77777777">
            <w:pPr>
              <w:spacing w:line="360" w:lineRule="auto"/>
              <w:jc w:val="both"/>
              <w:rPr>
                <w:rFonts w:cs="Calibri"/>
                <w:lang w:val="en-GB"/>
              </w:rPr>
            </w:pPr>
            <w:r w:rsidRPr="00A9302B">
              <w:rPr>
                <w:rFonts w:cs="Calibri"/>
              </w:rPr>
              <w:t>Indicator to describe the mandate type.</w:t>
            </w:r>
          </w:p>
        </w:tc>
        <w:tc>
          <w:tcPr>
            <w:tcW w:w="801" w:type="pct"/>
          </w:tcPr>
          <w:p w:rsidRPr="00A9302B" w:rsidR="006A3F6A" w:rsidDel="007F4E37" w:rsidP="0081034E" w:rsidRDefault="006A3F6A" w14:paraId="7C5BEBED" w14:textId="77777777">
            <w:pPr>
              <w:spacing w:line="360" w:lineRule="auto"/>
              <w:jc w:val="both"/>
              <w:rPr>
                <w:rFonts w:cs="Calibri"/>
                <w:lang w:val="en-GB"/>
              </w:rPr>
            </w:pPr>
            <w:r w:rsidRPr="00A9302B">
              <w:rPr>
                <w:rFonts w:cs="Calibri"/>
                <w:lang w:val="en-GB"/>
              </w:rPr>
              <w:t>New Mandate Required</w:t>
            </w:r>
          </w:p>
        </w:tc>
        <w:tc>
          <w:tcPr>
            <w:tcW w:w="924" w:type="pct"/>
            <w:shd w:val="clear" w:color="auto" w:fill="auto"/>
          </w:tcPr>
          <w:p w:rsidRPr="00A9302B" w:rsidR="006A3F6A" w:rsidP="0081034E" w:rsidRDefault="006A3F6A" w14:paraId="6D76E279" w14:textId="77777777">
            <w:pPr>
              <w:spacing w:line="360" w:lineRule="auto"/>
              <w:jc w:val="both"/>
              <w:rPr>
                <w:rFonts w:cs="Calibri"/>
                <w:lang w:val="en-GB"/>
              </w:rPr>
            </w:pPr>
            <w:r w:rsidRPr="00A9302B">
              <w:rPr>
                <w:rFonts w:cs="Calibri"/>
                <w:lang w:val="en-GB"/>
              </w:rPr>
              <w:t>No</w:t>
            </w:r>
          </w:p>
        </w:tc>
        <w:tc>
          <w:tcPr>
            <w:tcW w:w="1207" w:type="pct"/>
            <w:shd w:val="clear" w:color="auto" w:fill="auto"/>
          </w:tcPr>
          <w:p w:rsidRPr="00A9302B" w:rsidR="006A3F6A" w:rsidP="0081034E" w:rsidRDefault="006A3F6A" w14:paraId="04DB3412" w14:textId="77777777">
            <w:pPr>
              <w:spacing w:line="360" w:lineRule="auto"/>
              <w:jc w:val="both"/>
              <w:rPr>
                <w:rFonts w:cs="Calibri"/>
                <w:lang w:val="en-GB"/>
              </w:rPr>
            </w:pPr>
          </w:p>
        </w:tc>
      </w:tr>
      <w:tr w:rsidRPr="00A66BED" w:rsidR="006A3F6A" w:rsidTr="006A3F6A" w14:paraId="5D777019" w14:textId="77777777">
        <w:trPr>
          <w:trHeight w:val="1145"/>
        </w:trPr>
        <w:tc>
          <w:tcPr>
            <w:tcW w:w="786" w:type="pct"/>
            <w:shd w:val="clear" w:color="auto" w:fill="auto"/>
          </w:tcPr>
          <w:p w:rsidRPr="00A9302B" w:rsidR="006A3F6A" w:rsidP="0081034E" w:rsidRDefault="006A3F6A" w14:paraId="2B4641BF" w14:textId="77777777">
            <w:pPr>
              <w:spacing w:line="360" w:lineRule="auto"/>
              <w:jc w:val="both"/>
              <w:rPr>
                <w:rFonts w:cs="Calibri"/>
                <w:lang w:val="en-GB"/>
              </w:rPr>
            </w:pPr>
            <w:r w:rsidRPr="00A9302B">
              <w:rPr>
                <w:rFonts w:cs="Calibri"/>
                <w:lang w:val="en-GB"/>
              </w:rPr>
              <w:t>Mandate reference</w:t>
            </w:r>
          </w:p>
        </w:tc>
        <w:tc>
          <w:tcPr>
            <w:tcW w:w="1282" w:type="pct"/>
            <w:shd w:val="clear" w:color="auto" w:fill="auto"/>
          </w:tcPr>
          <w:p w:rsidRPr="00A9302B" w:rsidR="006A3F6A" w:rsidP="0081034E" w:rsidRDefault="006A3F6A" w14:paraId="41550465" w14:textId="77777777">
            <w:pPr>
              <w:spacing w:line="360" w:lineRule="auto"/>
              <w:jc w:val="both"/>
              <w:rPr>
                <w:rFonts w:cs="Calibri"/>
                <w:lang w:val="en-GB"/>
              </w:rPr>
            </w:pPr>
            <w:r w:rsidRPr="00A9302B">
              <w:rPr>
                <w:rFonts w:cs="Calibri"/>
                <w:lang w:val="en-GB"/>
              </w:rPr>
              <w:t>Unique industry-wide reference number for the mandate, generated by the Mandate initiation process (will be provided by the Paying/Debtor Bank in Authorisation request)</w:t>
            </w:r>
          </w:p>
        </w:tc>
        <w:tc>
          <w:tcPr>
            <w:tcW w:w="801" w:type="pct"/>
          </w:tcPr>
          <w:p w:rsidRPr="00A9302B" w:rsidR="006A3F6A" w:rsidP="0081034E" w:rsidRDefault="006A3F6A" w14:paraId="75965F85" w14:textId="77777777">
            <w:pPr>
              <w:spacing w:line="360" w:lineRule="auto"/>
              <w:jc w:val="both"/>
              <w:rPr>
                <w:rFonts w:cs="Calibri"/>
                <w:lang w:val="en-GB"/>
              </w:rPr>
            </w:pPr>
            <w:r w:rsidRPr="00A9302B">
              <w:rPr>
                <w:rFonts w:cs="Calibri"/>
                <w:lang w:val="en-GB"/>
              </w:rPr>
              <w:t>New Mandate Required</w:t>
            </w:r>
          </w:p>
        </w:tc>
        <w:tc>
          <w:tcPr>
            <w:tcW w:w="924" w:type="pct"/>
            <w:shd w:val="clear" w:color="auto" w:fill="auto"/>
          </w:tcPr>
          <w:p w:rsidRPr="00A9302B" w:rsidR="006A3F6A" w:rsidP="0081034E" w:rsidRDefault="006A3F6A" w14:paraId="24DB6070" w14:textId="77777777">
            <w:pPr>
              <w:spacing w:line="360" w:lineRule="auto"/>
              <w:jc w:val="both"/>
              <w:rPr>
                <w:rFonts w:cs="Calibri"/>
                <w:lang w:val="en-GB"/>
              </w:rPr>
            </w:pPr>
            <w:r w:rsidRPr="00A9302B">
              <w:rPr>
                <w:rFonts w:cs="Calibri"/>
                <w:lang w:val="en-GB"/>
              </w:rPr>
              <w:t>Yes</w:t>
            </w:r>
          </w:p>
        </w:tc>
        <w:tc>
          <w:tcPr>
            <w:tcW w:w="1207" w:type="pct"/>
            <w:shd w:val="clear" w:color="auto" w:fill="auto"/>
          </w:tcPr>
          <w:p w:rsidRPr="00A9302B" w:rsidR="006A3F6A" w:rsidP="0081034E" w:rsidRDefault="006A3F6A" w14:paraId="0F0F6A8E" w14:textId="77777777">
            <w:pPr>
              <w:spacing w:line="360" w:lineRule="auto"/>
              <w:jc w:val="both"/>
              <w:rPr>
                <w:rFonts w:cs="Calibri"/>
                <w:lang w:val="en-GB"/>
              </w:rPr>
            </w:pPr>
          </w:p>
        </w:tc>
      </w:tr>
      <w:tr w:rsidRPr="00A66BED" w:rsidR="006A3F6A" w:rsidTr="006A3F6A" w14:paraId="6E656416" w14:textId="77777777">
        <w:tc>
          <w:tcPr>
            <w:tcW w:w="786" w:type="pct"/>
            <w:shd w:val="clear" w:color="auto" w:fill="auto"/>
          </w:tcPr>
          <w:p w:rsidRPr="00A9302B" w:rsidR="006A3F6A" w:rsidP="0081034E" w:rsidRDefault="006A3F6A" w14:paraId="4A1456DC" w14:textId="77777777">
            <w:pPr>
              <w:spacing w:line="360" w:lineRule="auto"/>
              <w:jc w:val="both"/>
              <w:rPr>
                <w:rFonts w:cs="Calibri"/>
                <w:lang w:val="en-GB"/>
              </w:rPr>
            </w:pPr>
            <w:r w:rsidRPr="00A9302B">
              <w:rPr>
                <w:rFonts w:cs="Calibri"/>
                <w:lang w:val="en-GB"/>
              </w:rPr>
              <w:t>Message Authentication Code (MAC)</w:t>
            </w:r>
          </w:p>
        </w:tc>
        <w:tc>
          <w:tcPr>
            <w:tcW w:w="1282" w:type="pct"/>
            <w:shd w:val="clear" w:color="auto" w:fill="auto"/>
          </w:tcPr>
          <w:p w:rsidRPr="00A9302B" w:rsidR="006A3F6A" w:rsidP="0081034E" w:rsidRDefault="006A3F6A" w14:paraId="0954FF5B" w14:textId="77777777">
            <w:pPr>
              <w:spacing w:line="360" w:lineRule="auto"/>
              <w:jc w:val="both"/>
              <w:rPr>
                <w:rFonts w:cs="Calibri"/>
                <w:lang w:val="en-GB"/>
              </w:rPr>
            </w:pPr>
            <w:r w:rsidRPr="00A9302B">
              <w:rPr>
                <w:rFonts w:cs="Calibri"/>
                <w:lang w:val="en-GB"/>
              </w:rPr>
              <w:t>Authenticated key/electronic signature, if generated by authentication mechanism</w:t>
            </w:r>
          </w:p>
        </w:tc>
        <w:tc>
          <w:tcPr>
            <w:tcW w:w="801" w:type="pct"/>
          </w:tcPr>
          <w:p w:rsidRPr="00A9302B" w:rsidR="006A3F6A" w:rsidP="0081034E" w:rsidRDefault="006A3F6A" w14:paraId="1CD4F9D6" w14:textId="77777777">
            <w:pPr>
              <w:spacing w:line="360" w:lineRule="auto"/>
              <w:jc w:val="both"/>
              <w:rPr>
                <w:rFonts w:cs="Calibri"/>
                <w:lang w:val="en-GB"/>
              </w:rPr>
            </w:pPr>
            <w:r w:rsidRPr="00A9302B">
              <w:rPr>
                <w:rFonts w:cs="Calibri"/>
                <w:lang w:val="en-GB"/>
              </w:rPr>
              <w:t>No, not a changeable field</w:t>
            </w:r>
          </w:p>
        </w:tc>
        <w:tc>
          <w:tcPr>
            <w:tcW w:w="924" w:type="pct"/>
            <w:shd w:val="clear" w:color="auto" w:fill="auto"/>
          </w:tcPr>
          <w:p w:rsidRPr="00A9302B" w:rsidR="006A3F6A" w:rsidP="0081034E" w:rsidRDefault="006A3F6A" w14:paraId="31814DED" w14:textId="77777777">
            <w:pPr>
              <w:spacing w:line="360" w:lineRule="auto"/>
              <w:jc w:val="both"/>
              <w:rPr>
                <w:rFonts w:cs="Calibri"/>
                <w:lang w:val="en-GB"/>
              </w:rPr>
            </w:pPr>
            <w:r w:rsidRPr="00A9302B">
              <w:rPr>
                <w:rFonts w:cs="Calibri"/>
                <w:lang w:val="en-GB"/>
              </w:rPr>
              <w:t>No</w:t>
            </w:r>
          </w:p>
        </w:tc>
        <w:tc>
          <w:tcPr>
            <w:tcW w:w="1207" w:type="pct"/>
            <w:shd w:val="clear" w:color="auto" w:fill="auto"/>
          </w:tcPr>
          <w:p w:rsidRPr="00A9302B" w:rsidR="006A3F6A" w:rsidP="0081034E" w:rsidRDefault="006A3F6A" w14:paraId="48974601" w14:textId="77777777">
            <w:pPr>
              <w:spacing w:line="360" w:lineRule="auto"/>
              <w:jc w:val="both"/>
              <w:rPr>
                <w:rFonts w:cs="Calibri"/>
                <w:lang w:val="en-GB"/>
              </w:rPr>
            </w:pPr>
          </w:p>
        </w:tc>
      </w:tr>
      <w:tr w:rsidRPr="00A66BED" w:rsidR="006A3F6A" w:rsidTr="006A3F6A" w14:paraId="098561A0" w14:textId="77777777">
        <w:tc>
          <w:tcPr>
            <w:tcW w:w="786" w:type="pct"/>
            <w:shd w:val="clear" w:color="auto" w:fill="auto"/>
          </w:tcPr>
          <w:p w:rsidRPr="00A9302B" w:rsidR="006A3F6A" w:rsidP="0081034E" w:rsidRDefault="006A3F6A" w14:paraId="42BD8406" w14:textId="77777777">
            <w:pPr>
              <w:spacing w:line="360" w:lineRule="auto"/>
              <w:jc w:val="both"/>
              <w:rPr>
                <w:rFonts w:cs="Calibri"/>
                <w:lang w:val="en-GB"/>
              </w:rPr>
            </w:pPr>
            <w:r w:rsidRPr="00A9302B">
              <w:rPr>
                <w:rFonts w:cs="Calibri"/>
                <w:lang w:val="en-GB"/>
              </w:rPr>
              <w:t>Authentication indicator</w:t>
            </w:r>
          </w:p>
        </w:tc>
        <w:tc>
          <w:tcPr>
            <w:tcW w:w="1282" w:type="pct"/>
            <w:shd w:val="clear" w:color="auto" w:fill="auto"/>
          </w:tcPr>
          <w:p w:rsidRPr="00A9302B" w:rsidR="006A3F6A" w:rsidP="0081034E" w:rsidRDefault="006A3F6A" w14:paraId="7B7EA089" w14:textId="77777777">
            <w:pPr>
              <w:spacing w:line="360" w:lineRule="auto"/>
              <w:jc w:val="both"/>
              <w:rPr>
                <w:rFonts w:cs="Calibri"/>
                <w:lang w:val="en-GB"/>
              </w:rPr>
            </w:pPr>
            <w:r w:rsidRPr="00B60D8F">
              <w:t xml:space="preserve">Indicator in User’s /Creditor’s amendment request to advise if Mandate </w:t>
            </w:r>
            <w:r w:rsidRPr="00B60D8F">
              <w:t xml:space="preserve">requires </w:t>
            </w:r>
            <w:r w:rsidRPr="00A9302B">
              <w:rPr>
                <w:rFonts w:cs="Calibri"/>
              </w:rPr>
              <w:t>Authorisation</w:t>
            </w:r>
            <w:r w:rsidRPr="00B60D8F">
              <w:t xml:space="preserve"> from Payer/Debtor, or Mandate does not require </w:t>
            </w:r>
            <w:r w:rsidRPr="00A9302B">
              <w:rPr>
                <w:rFonts w:cs="Calibri"/>
              </w:rPr>
              <w:t>Authorisation</w:t>
            </w:r>
            <w:r w:rsidRPr="00B60D8F">
              <w:t xml:space="preserve"> from Payer/Debtor. </w:t>
            </w:r>
          </w:p>
        </w:tc>
        <w:tc>
          <w:tcPr>
            <w:tcW w:w="801" w:type="pct"/>
          </w:tcPr>
          <w:p w:rsidRPr="00A9302B" w:rsidR="006A3F6A" w:rsidP="0081034E" w:rsidRDefault="006A3F6A" w14:paraId="43E1971D" w14:textId="77777777">
            <w:pPr>
              <w:spacing w:line="360" w:lineRule="auto"/>
              <w:jc w:val="both"/>
              <w:rPr>
                <w:rFonts w:cs="Calibri"/>
                <w:lang w:val="en-GB"/>
              </w:rPr>
            </w:pPr>
            <w:r w:rsidRPr="00A9302B">
              <w:rPr>
                <w:rFonts w:cs="Calibri"/>
                <w:lang w:val="en-GB"/>
              </w:rPr>
              <w:t>No, not a changeable field</w:t>
            </w:r>
          </w:p>
        </w:tc>
        <w:tc>
          <w:tcPr>
            <w:tcW w:w="924" w:type="pct"/>
            <w:shd w:val="clear" w:color="auto" w:fill="auto"/>
          </w:tcPr>
          <w:p w:rsidRPr="00A9302B" w:rsidR="006A3F6A" w:rsidP="0081034E" w:rsidRDefault="006A3F6A" w14:paraId="406F0A61" w14:textId="77777777">
            <w:pPr>
              <w:spacing w:line="360" w:lineRule="auto"/>
              <w:jc w:val="both"/>
              <w:rPr>
                <w:rFonts w:cs="Calibri"/>
                <w:lang w:val="en-GB"/>
              </w:rPr>
            </w:pPr>
            <w:r w:rsidRPr="00A9302B">
              <w:rPr>
                <w:rFonts w:cs="Calibri"/>
                <w:lang w:val="en-GB"/>
              </w:rPr>
              <w:t>No</w:t>
            </w:r>
          </w:p>
        </w:tc>
        <w:tc>
          <w:tcPr>
            <w:tcW w:w="1207" w:type="pct"/>
            <w:shd w:val="clear" w:color="auto" w:fill="auto"/>
          </w:tcPr>
          <w:p w:rsidRPr="00A9302B" w:rsidR="006A3F6A" w:rsidP="0081034E" w:rsidRDefault="006A3F6A" w14:paraId="7EEDF2B7" w14:textId="77777777">
            <w:pPr>
              <w:spacing w:line="360" w:lineRule="auto"/>
              <w:jc w:val="both"/>
              <w:rPr>
                <w:rFonts w:cs="Calibri"/>
                <w:lang w:val="en-GB"/>
              </w:rPr>
            </w:pPr>
            <w:r w:rsidRPr="00B60D8F">
              <w:t xml:space="preserve">If </w:t>
            </w:r>
            <w:r w:rsidRPr="00A9302B">
              <w:rPr>
                <w:rFonts w:cs="Calibri"/>
              </w:rPr>
              <w:t>Mandate Amendment</w:t>
            </w:r>
            <w:r w:rsidRPr="00B60D8F">
              <w:t xml:space="preserve"> - must identify if </w:t>
            </w:r>
            <w:r w:rsidRPr="00A9302B">
              <w:rPr>
                <w:rFonts w:cs="Calibri"/>
              </w:rPr>
              <w:t>Re-Authorisation</w:t>
            </w:r>
            <w:r w:rsidRPr="00B60D8F">
              <w:t xml:space="preserve"> is </w:t>
            </w:r>
            <w:r w:rsidRPr="00B60D8F">
              <w:t xml:space="preserve">required - if Paying/Debtor Bank needs to </w:t>
            </w:r>
            <w:r w:rsidRPr="00A9302B">
              <w:rPr>
                <w:rFonts w:cs="Calibri"/>
              </w:rPr>
              <w:t>be Re-Authorised</w:t>
            </w:r>
            <w:r w:rsidRPr="00B60D8F">
              <w:t xml:space="preserve"> based on mandatory fields for re-</w:t>
            </w:r>
            <w:r w:rsidRPr="00A9302B">
              <w:rPr>
                <w:rFonts w:cs="Calibri"/>
              </w:rPr>
              <w:t>Authorisation</w:t>
            </w:r>
            <w:r w:rsidRPr="00B60D8F">
              <w:t xml:space="preserve">, but </w:t>
            </w:r>
            <w:r w:rsidRPr="00A9302B">
              <w:rPr>
                <w:rFonts w:cs="Calibri"/>
              </w:rPr>
              <w:t xml:space="preserve">the </w:t>
            </w:r>
            <w:r w:rsidRPr="00B60D8F">
              <w:t>flag is not set, then Paying/Debtor Bank rejects request</w:t>
            </w:r>
          </w:p>
        </w:tc>
      </w:tr>
      <w:tr w:rsidRPr="00A66BED" w:rsidR="006A3F6A" w:rsidTr="006A3F6A" w14:paraId="676D88DE" w14:textId="77777777">
        <w:tc>
          <w:tcPr>
            <w:tcW w:w="786" w:type="pct"/>
            <w:shd w:val="clear" w:color="auto" w:fill="auto"/>
          </w:tcPr>
          <w:p w:rsidRPr="00A9302B" w:rsidR="006A3F6A" w:rsidP="0081034E" w:rsidRDefault="006A3F6A" w14:paraId="5CFEF670" w14:textId="77777777">
            <w:pPr>
              <w:spacing w:line="360" w:lineRule="auto"/>
              <w:jc w:val="both"/>
              <w:rPr>
                <w:rFonts w:cs="Calibri"/>
                <w:lang w:val="en-GB"/>
              </w:rPr>
            </w:pPr>
            <w:r w:rsidRPr="00A9302B">
              <w:rPr>
                <w:rFonts w:cs="Calibri"/>
                <w:lang w:val="en-GB"/>
              </w:rPr>
              <w:t>Authentication channel</w:t>
            </w:r>
          </w:p>
        </w:tc>
        <w:tc>
          <w:tcPr>
            <w:tcW w:w="1282" w:type="pct"/>
            <w:shd w:val="clear" w:color="auto" w:fill="auto"/>
          </w:tcPr>
          <w:p w:rsidRPr="00A9302B" w:rsidR="006A3F6A" w:rsidP="0081034E" w:rsidRDefault="006A3F6A" w14:paraId="3C41132F" w14:textId="77777777">
            <w:pPr>
              <w:spacing w:line="360" w:lineRule="auto"/>
              <w:jc w:val="both"/>
              <w:rPr>
                <w:rFonts w:cs="Calibri"/>
                <w:lang w:val="en-GB"/>
              </w:rPr>
            </w:pPr>
            <w:r w:rsidRPr="00A9302B">
              <w:rPr>
                <w:rFonts w:cs="Calibri"/>
                <w:lang w:val="en-GB"/>
              </w:rPr>
              <w:t>Identifies the mechanism used by Paying/Debtor Bank to Payer/Debtor for Authorisation</w:t>
            </w:r>
          </w:p>
        </w:tc>
        <w:tc>
          <w:tcPr>
            <w:tcW w:w="801" w:type="pct"/>
          </w:tcPr>
          <w:p w:rsidRPr="00A9302B" w:rsidR="006A3F6A" w:rsidP="0081034E" w:rsidRDefault="006A3F6A" w14:paraId="2789CC84" w14:textId="77777777">
            <w:pPr>
              <w:spacing w:line="360" w:lineRule="auto"/>
              <w:jc w:val="both"/>
              <w:rPr>
                <w:rFonts w:cs="Calibri"/>
                <w:lang w:val="en-GB"/>
              </w:rPr>
            </w:pPr>
            <w:r w:rsidRPr="00A9302B">
              <w:rPr>
                <w:rFonts w:cs="Calibri"/>
                <w:lang w:val="en-GB"/>
              </w:rPr>
              <w:t>No, not a changeable field</w:t>
            </w:r>
          </w:p>
        </w:tc>
        <w:tc>
          <w:tcPr>
            <w:tcW w:w="924" w:type="pct"/>
            <w:shd w:val="clear" w:color="auto" w:fill="auto"/>
          </w:tcPr>
          <w:p w:rsidRPr="00A9302B" w:rsidR="006A3F6A" w:rsidP="0081034E" w:rsidRDefault="006A3F6A" w14:paraId="6C77A0A5" w14:textId="77777777">
            <w:pPr>
              <w:spacing w:line="360" w:lineRule="auto"/>
              <w:jc w:val="both"/>
              <w:rPr>
                <w:rFonts w:cs="Calibri"/>
                <w:lang w:val="en-GB"/>
              </w:rPr>
            </w:pPr>
            <w:r w:rsidRPr="00A9302B">
              <w:rPr>
                <w:rFonts w:cs="Calibri"/>
                <w:lang w:val="en-GB"/>
              </w:rPr>
              <w:t>No</w:t>
            </w:r>
          </w:p>
        </w:tc>
        <w:tc>
          <w:tcPr>
            <w:tcW w:w="1207" w:type="pct"/>
            <w:shd w:val="clear" w:color="auto" w:fill="auto"/>
          </w:tcPr>
          <w:p w:rsidRPr="00A9302B" w:rsidR="006A3F6A" w:rsidP="0081034E" w:rsidRDefault="006A3F6A" w14:paraId="445AB8BA" w14:textId="77777777">
            <w:pPr>
              <w:spacing w:line="360" w:lineRule="auto"/>
              <w:jc w:val="both"/>
              <w:rPr>
                <w:rFonts w:cs="Calibri"/>
                <w:lang w:val="en-GB"/>
              </w:rPr>
            </w:pPr>
          </w:p>
        </w:tc>
      </w:tr>
      <w:bookmarkEnd w:id="9068"/>
    </w:tbl>
    <w:p w:rsidRPr="002D6E2C" w:rsidR="00D521C9" w:rsidP="00E92BA0" w:rsidRDefault="00D521C9" w14:paraId="39B1C2F2" w14:textId="77777777"/>
    <w:p w:rsidRPr="002D6E2C" w:rsidR="00D521C9" w:rsidP="00E92BA0" w:rsidRDefault="00D521C9" w14:paraId="5D796F89" w14:textId="77777777"/>
    <w:p w:rsidR="00D2690B" w:rsidP="00E92BA0" w:rsidRDefault="00A95A86" w14:paraId="16B8CD7D" w14:textId="77777777">
      <w:pPr>
        <w:rPr>
          <w:sz w:val="26"/>
          <w:szCs w:val="26"/>
        </w:rPr>
      </w:pPr>
      <w:bookmarkStart w:name="_Toc435584443" w:id="9069"/>
      <w:r w:rsidRPr="00D97AD8">
        <w:rPr>
          <w:b/>
          <w:sz w:val="26"/>
          <w:szCs w:val="26"/>
        </w:rPr>
        <w:t>Note:</w:t>
      </w:r>
      <w:r>
        <w:rPr>
          <w:sz w:val="26"/>
          <w:szCs w:val="26"/>
        </w:rPr>
        <w:t xml:space="preserve"> Notification or Re-authentication will be dependent upon the use of the “</w:t>
      </w:r>
      <w:r w:rsidRPr="00D97AD8">
        <w:rPr>
          <w:sz w:val="26"/>
          <w:szCs w:val="26"/>
        </w:rPr>
        <w:t>Debtor Authentication Required</w:t>
      </w:r>
      <w:r w:rsidRPr="00821ABD">
        <w:rPr>
          <w:sz w:val="26"/>
          <w:szCs w:val="26"/>
        </w:rPr>
        <w:t xml:space="preserve"> </w:t>
      </w:r>
      <w:r>
        <w:rPr>
          <w:sz w:val="26"/>
          <w:szCs w:val="26"/>
        </w:rPr>
        <w:t>“</w:t>
      </w:r>
      <w:r w:rsidR="00AE475E">
        <w:rPr>
          <w:sz w:val="26"/>
          <w:szCs w:val="26"/>
        </w:rPr>
        <w:t xml:space="preserve"> </w:t>
      </w:r>
      <w:r>
        <w:rPr>
          <w:sz w:val="26"/>
          <w:szCs w:val="26"/>
        </w:rPr>
        <w:t xml:space="preserve">field (where </w:t>
      </w:r>
      <w:r w:rsidRPr="00D97AD8">
        <w:rPr>
          <w:sz w:val="26"/>
          <w:szCs w:val="26"/>
        </w:rPr>
        <w:t>0226 = no authorisation is required</w:t>
      </w:r>
      <w:r>
        <w:rPr>
          <w:sz w:val="26"/>
          <w:szCs w:val="26"/>
        </w:rPr>
        <w:t xml:space="preserve"> and </w:t>
      </w:r>
      <w:r w:rsidRPr="00D97AD8">
        <w:rPr>
          <w:sz w:val="26"/>
          <w:szCs w:val="26"/>
        </w:rPr>
        <w:t>0227 = debtor authorisation required</w:t>
      </w:r>
      <w:r>
        <w:rPr>
          <w:sz w:val="26"/>
          <w:szCs w:val="26"/>
        </w:rPr>
        <w:t>) and dependent on the above rules.</w:t>
      </w:r>
    </w:p>
    <w:p w:rsidR="00B45C12" w:rsidP="00E92BA0" w:rsidRDefault="00B45C12" w14:paraId="4AAFEB68" w14:textId="77777777">
      <w:pPr>
        <w:rPr>
          <w:sz w:val="26"/>
          <w:szCs w:val="26"/>
        </w:rPr>
      </w:pPr>
    </w:p>
    <w:p w:rsidR="0087638A" w:rsidP="00E92BA0" w:rsidRDefault="00B45C12" w14:paraId="59E6DB0F" w14:textId="77777777">
      <w:pPr>
        <w:rPr>
          <w:sz w:val="26"/>
          <w:szCs w:val="26"/>
        </w:rPr>
      </w:pPr>
      <w:r>
        <w:rPr>
          <w:sz w:val="26"/>
          <w:szCs w:val="26"/>
        </w:rPr>
        <w:t xml:space="preserve">Mandate stays authenticated if amount and date </w:t>
      </w:r>
      <w:r w:rsidR="003B6B2B">
        <w:rPr>
          <w:sz w:val="26"/>
          <w:szCs w:val="26"/>
        </w:rPr>
        <w:t>elements</w:t>
      </w:r>
      <w:r>
        <w:rPr>
          <w:sz w:val="26"/>
          <w:szCs w:val="26"/>
        </w:rPr>
        <w:t xml:space="preserve"> amendments are re-authenticated</w:t>
      </w:r>
      <w:r w:rsidR="00821ABD">
        <w:rPr>
          <w:sz w:val="26"/>
          <w:szCs w:val="26"/>
        </w:rPr>
        <w:t>.</w:t>
      </w:r>
    </w:p>
    <w:p w:rsidR="0087638A" w:rsidP="00E92BA0" w:rsidRDefault="0087638A" w14:paraId="086EA5F8" w14:textId="77777777">
      <w:pPr>
        <w:rPr>
          <w:sz w:val="26"/>
          <w:szCs w:val="26"/>
        </w:rPr>
      </w:pPr>
    </w:p>
    <w:p w:rsidR="00320288" w:rsidP="00E92BA0" w:rsidRDefault="0087638A" w14:paraId="17E1D491" w14:textId="6B0D1C85">
      <w:pPr>
        <w:rPr>
          <w:sz w:val="26"/>
          <w:szCs w:val="26"/>
        </w:rPr>
      </w:pPr>
      <w:r>
        <w:rPr>
          <w:sz w:val="26"/>
          <w:szCs w:val="26"/>
        </w:rPr>
        <w:t xml:space="preserve">If Mandate Amendment received with No </w:t>
      </w:r>
      <w:r w:rsidR="00A95A86">
        <w:rPr>
          <w:sz w:val="26"/>
          <w:szCs w:val="26"/>
        </w:rPr>
        <w:t>Authorisation</w:t>
      </w:r>
      <w:r>
        <w:rPr>
          <w:sz w:val="26"/>
          <w:szCs w:val="26"/>
        </w:rPr>
        <w:t xml:space="preserve"> Required (0226) and Authorisation is required (0227), then return error code 901199 - “</w:t>
      </w:r>
      <w:r w:rsidRPr="00D97AD8">
        <w:rPr>
          <w:sz w:val="26"/>
          <w:szCs w:val="26"/>
        </w:rPr>
        <w:t>Mandate requires re-authentication</w:t>
      </w:r>
      <w:r w:rsidRPr="0087638A">
        <w:rPr>
          <w:sz w:val="26"/>
          <w:szCs w:val="26"/>
        </w:rPr>
        <w:t xml:space="preserve"> </w:t>
      </w:r>
      <w:r>
        <w:rPr>
          <w:sz w:val="26"/>
          <w:szCs w:val="26"/>
        </w:rPr>
        <w:t>“</w:t>
      </w:r>
    </w:p>
    <w:p w:rsidR="00EC6A5D" w:rsidP="00E92BA0" w:rsidRDefault="00EC6A5D" w14:paraId="5E97AC1F" w14:textId="2F516428">
      <w:pPr>
        <w:rPr>
          <w:sz w:val="26"/>
          <w:szCs w:val="26"/>
        </w:rPr>
      </w:pPr>
    </w:p>
    <w:p w:rsidR="00EC6A5D" w:rsidP="00E92BA0" w:rsidRDefault="00EC6A5D" w14:paraId="607C1C8F" w14:textId="67BC883E">
      <w:pPr>
        <w:rPr>
          <w:sz w:val="26"/>
          <w:szCs w:val="26"/>
        </w:rPr>
      </w:pPr>
      <w:r w:rsidRPr="00E6087D">
        <w:rPr>
          <w:color w:val="000000"/>
          <w:sz w:val="26"/>
          <w:szCs w:val="26"/>
        </w:rPr>
        <w:t>If Mandate Amendment received on a field which requires a new mandate then return error code – “902143: Amendment to the field requires a new mandate</w:t>
      </w:r>
      <w:r>
        <w:rPr>
          <w:color w:val="000000"/>
          <w:sz w:val="26"/>
          <w:szCs w:val="26"/>
        </w:rPr>
        <w:t>.</w:t>
      </w:r>
    </w:p>
    <w:p w:rsidR="00A87FD2" w:rsidP="00E92BA0" w:rsidRDefault="00A87FD2" w14:paraId="4DA47E5D" w14:textId="77777777">
      <w:pPr>
        <w:rPr>
          <w:sz w:val="26"/>
          <w:szCs w:val="26"/>
        </w:rPr>
      </w:pPr>
    </w:p>
    <w:p w:rsidRPr="00F0135A" w:rsidR="00A87FD2" w:rsidP="00E92BA0" w:rsidRDefault="00A87FD2" w14:paraId="3A909EC3" w14:textId="77777777">
      <w:pPr>
        <w:rPr>
          <w:sz w:val="26"/>
          <w:szCs w:val="26"/>
        </w:rPr>
      </w:pPr>
      <w:r w:rsidRPr="00F0135A">
        <w:rPr>
          <w:sz w:val="26"/>
          <w:szCs w:val="26"/>
        </w:rPr>
        <w:t>For all amendments requiring notification, use “0226” (No authorisation is required as the amendment/s will be in line with initial mandate terms.) in the Debtor Authentication Required field, “AAUT” in the Authentication Status Indicator field and “Notification” can be inserted in the Authentication Channel.</w:t>
      </w:r>
    </w:p>
    <w:p w:rsidR="00A87FD2" w:rsidP="00E92BA0" w:rsidRDefault="00A87FD2" w14:paraId="592764AC" w14:textId="77777777">
      <w:pPr>
        <w:rPr>
          <w:sz w:val="26"/>
          <w:szCs w:val="26"/>
        </w:rPr>
      </w:pPr>
    </w:p>
    <w:p w:rsidR="00320288" w:rsidP="00E92BA0" w:rsidRDefault="00320288" w14:paraId="574DFF69" w14:textId="77777777">
      <w:pPr>
        <w:rPr>
          <w:sz w:val="26"/>
          <w:szCs w:val="26"/>
        </w:rPr>
      </w:pPr>
    </w:p>
    <w:p w:rsidR="00016D23" w:rsidP="00E92BA0" w:rsidRDefault="00320288" w14:paraId="664C52AF" w14:textId="77777777">
      <w:pPr>
        <w:rPr>
          <w:sz w:val="26"/>
          <w:szCs w:val="26"/>
        </w:rPr>
      </w:pPr>
      <w:r>
        <w:rPr>
          <w:sz w:val="26"/>
          <w:szCs w:val="26"/>
        </w:rPr>
        <w:t>If the element does not appear in Appendix D, then the element is updated in the Mandate Register only (i.e. it does not require Re-authentication nor Notification)</w:t>
      </w:r>
    </w:p>
    <w:p w:rsidR="00016D23" w:rsidP="00E92BA0" w:rsidRDefault="00016D23" w14:paraId="190CE0DD" w14:textId="77777777">
      <w:pPr>
        <w:rPr>
          <w:sz w:val="26"/>
          <w:szCs w:val="26"/>
        </w:rPr>
      </w:pPr>
    </w:p>
    <w:p w:rsidRPr="00D97AD8" w:rsidR="00D4479A" w:rsidP="00E92BA0" w:rsidRDefault="00016D23" w14:paraId="1E1B373C" w14:textId="77777777">
      <w:pPr>
        <w:rPr>
          <w:rFonts w:eastAsia="Times New Roman"/>
          <w:b/>
          <w:bCs/>
          <w:color w:val="365F91"/>
          <w:sz w:val="26"/>
          <w:szCs w:val="26"/>
        </w:rPr>
      </w:pPr>
      <w:r>
        <w:rPr>
          <w:sz w:val="26"/>
          <w:szCs w:val="26"/>
        </w:rPr>
        <w:t>Appendix D must be read in conjunction with the pain.010 message layout and all relevant rules.</w:t>
      </w:r>
      <w:r w:rsidRPr="00D97AD8" w:rsidR="00D4479A">
        <w:rPr>
          <w:sz w:val="26"/>
          <w:szCs w:val="26"/>
        </w:rPr>
        <w:br w:type="page"/>
      </w:r>
    </w:p>
    <w:p w:rsidRPr="002D6E2C" w:rsidR="00D521C9" w:rsidP="00E92BA0" w:rsidRDefault="0067485F" w14:paraId="1522AE13" w14:textId="77777777">
      <w:pPr>
        <w:pStyle w:val="Heading10"/>
        <w:spacing w:before="0"/>
        <w:rPr>
          <w:rFonts w:ascii="Calibri" w:hAnsi="Calibri"/>
          <w:sz w:val="26"/>
          <w:szCs w:val="26"/>
        </w:rPr>
      </w:pPr>
      <w:bookmarkStart w:name="_Toc536096892" w:id="9070"/>
      <w:r w:rsidRPr="008443EC">
        <w:rPr>
          <w:rFonts w:ascii="Calibri" w:hAnsi="Calibri"/>
          <w:sz w:val="26"/>
          <w:szCs w:val="26"/>
        </w:rPr>
        <w:t xml:space="preserve">Appendix E – Mandate States </w:t>
      </w:r>
      <w:r w:rsidRPr="008443EC" w:rsidR="00FC5351">
        <w:rPr>
          <w:rFonts w:ascii="Calibri" w:hAnsi="Calibri"/>
          <w:sz w:val="26"/>
          <w:szCs w:val="26"/>
        </w:rPr>
        <w:t>on</w:t>
      </w:r>
      <w:r w:rsidRPr="008443EC">
        <w:rPr>
          <w:rFonts w:ascii="Calibri" w:hAnsi="Calibri"/>
          <w:sz w:val="26"/>
          <w:szCs w:val="26"/>
        </w:rPr>
        <w:t xml:space="preserve"> </w:t>
      </w:r>
      <w:r w:rsidRPr="008443EC" w:rsidR="00FC5351">
        <w:rPr>
          <w:rFonts w:ascii="Calibri" w:hAnsi="Calibri"/>
          <w:sz w:val="26"/>
          <w:szCs w:val="26"/>
        </w:rPr>
        <w:t>the</w:t>
      </w:r>
      <w:r w:rsidRPr="008443EC">
        <w:rPr>
          <w:rFonts w:ascii="Calibri" w:hAnsi="Calibri"/>
          <w:sz w:val="26"/>
          <w:szCs w:val="26"/>
        </w:rPr>
        <w:t xml:space="preserve"> Mandate Register</w:t>
      </w:r>
      <w:bookmarkEnd w:id="9069"/>
      <w:bookmarkEnd w:id="9070"/>
    </w:p>
    <w:p w:rsidRPr="006B3988" w:rsidR="00D521C9" w:rsidP="00E92BA0" w:rsidRDefault="00D521C9" w14:paraId="6E7CC7FF" w14:textId="77777777"/>
    <w:p w:rsidR="00D521C9" w:rsidP="00E92BA0" w:rsidRDefault="00D521C9" w14:paraId="44116B36" w14:textId="77777777">
      <w:r w:rsidRPr="002D6E2C">
        <w:t xml:space="preserve">Debtor </w:t>
      </w:r>
      <w:r w:rsidRPr="002D6E2C" w:rsidR="00515011">
        <w:t>Banks</w:t>
      </w:r>
      <w:r w:rsidRPr="002D6E2C">
        <w:t xml:space="preserve"> are required to keep audit trails on all mandates in their Mandate Register. Updates/changes to mandates have to be dated.</w:t>
      </w:r>
    </w:p>
    <w:p w:rsidR="00FD6B28" w:rsidP="00E92BA0" w:rsidRDefault="00FD6B28" w14:paraId="6B4ACDE8" w14:textId="77777777">
      <w:r>
        <w:t>Banks must keep mandates online for 1</w:t>
      </w:r>
      <w:r w:rsidR="00F236D6">
        <w:t>3</w:t>
      </w:r>
      <w:r>
        <w:t xml:space="preserve"> months and keep mandates offline for 7 years.</w:t>
      </w:r>
    </w:p>
    <w:p w:rsidRPr="00EA4633" w:rsidR="00D34740" w:rsidP="00E92BA0" w:rsidRDefault="00D34740" w14:paraId="2FCA2E93" w14:textId="77777777">
      <w:pPr>
        <w:rPr>
          <w:rFonts w:eastAsia="Times New Roman"/>
          <w:szCs w:val="24"/>
        </w:rPr>
      </w:pPr>
      <w:r w:rsidRPr="00EA4633">
        <w:rPr>
          <w:rFonts w:eastAsia="Times New Roman"/>
          <w:szCs w:val="24"/>
        </w:rPr>
        <w:t xml:space="preserve">When the Payment Instruction is returned “Account Closed” the Paying Bank must suspend the mandate and the User must send a mandate cancellation request. </w:t>
      </w:r>
    </w:p>
    <w:p w:rsidR="00D34740" w:rsidP="00E92BA0" w:rsidRDefault="00D34740" w14:paraId="7A698974" w14:textId="77777777"/>
    <w:p w:rsidR="00D521C9" w:rsidP="00E92BA0" w:rsidRDefault="00D521C9" w14:paraId="3DCB0EFE" w14:textId="77777777">
      <w:pPr>
        <w:rPr>
          <w:rFonts w:eastAsia="Times New Roman"/>
          <w:szCs w:val="24"/>
        </w:rPr>
      </w:pPr>
      <w:r w:rsidRPr="002D6E2C">
        <w:rPr>
          <w:rFonts w:eastAsia="Times New Roman"/>
          <w:szCs w:val="24"/>
        </w:rPr>
        <w:t>This table below contains the various states of an AC Mandate with association action items required of the Debtor Bank.</w:t>
      </w:r>
    </w:p>
    <w:p w:rsidRPr="002D6E2C" w:rsidR="00566D81" w:rsidP="00E92BA0" w:rsidRDefault="00FC5351" w14:paraId="320AF6D3" w14:textId="77777777">
      <w:r>
        <w:rPr>
          <w:rFonts w:eastAsia="Times New Roman"/>
          <w:szCs w:val="24"/>
        </w:rPr>
        <w:t>Mandates that are</w:t>
      </w:r>
      <w:r w:rsidR="00566D81">
        <w:rPr>
          <w:rFonts w:eastAsia="Times New Roman"/>
          <w:szCs w:val="24"/>
        </w:rPr>
        <w:t xml:space="preserve"> archived will not be reinstated and will require a new Mandate.</w:t>
      </w:r>
    </w:p>
    <w:p w:rsidRPr="00F4715C" w:rsidR="00D521C9" w:rsidP="00E92BA0" w:rsidRDefault="00D521C9" w14:paraId="69ABBA3E" w14:textId="77777777">
      <w:pPr>
        <w:rPr>
          <w:b/>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82"/>
        <w:gridCol w:w="3267"/>
        <w:gridCol w:w="3267"/>
      </w:tblGrid>
      <w:tr w:rsidRPr="002A1C89" w:rsidR="00A42B65" w:rsidTr="009876ED" w14:paraId="24CDF375" w14:textId="77777777">
        <w:trPr>
          <w:trHeight w:val="420"/>
          <w:tblHeader/>
        </w:trPr>
        <w:tc>
          <w:tcPr>
            <w:tcW w:w="2544" w:type="dxa"/>
            <w:shd w:val="clear" w:color="auto" w:fill="17365D"/>
            <w:noWrap/>
            <w:hideMark/>
          </w:tcPr>
          <w:p w:rsidRPr="002D6E2C" w:rsidR="00D521C9" w:rsidP="00E92BA0" w:rsidRDefault="00D521C9" w14:paraId="7C14C233" w14:textId="77777777">
            <w:pPr>
              <w:spacing w:after="200" w:line="276" w:lineRule="auto"/>
              <w:jc w:val="center"/>
              <w:rPr>
                <w:rFonts w:cs="Arial"/>
                <w:b/>
                <w:bCs/>
                <w:color w:val="FFC000"/>
                <w:lang w:val="en-GB"/>
              </w:rPr>
            </w:pPr>
            <w:r w:rsidRPr="002D6E2C">
              <w:rPr>
                <w:rFonts w:cs="Arial"/>
                <w:b/>
                <w:bCs/>
                <w:color w:val="FFC000"/>
                <w:lang w:val="en-GB"/>
              </w:rPr>
              <w:t>State of AC Mandate:</w:t>
            </w:r>
          </w:p>
        </w:tc>
        <w:tc>
          <w:tcPr>
            <w:tcW w:w="3349" w:type="dxa"/>
            <w:shd w:val="clear" w:color="auto" w:fill="17365D"/>
            <w:noWrap/>
            <w:hideMark/>
          </w:tcPr>
          <w:p w:rsidRPr="002D6E2C" w:rsidR="00D521C9" w:rsidP="00E92BA0" w:rsidRDefault="00D521C9" w14:paraId="436B0B06" w14:textId="77777777">
            <w:pPr>
              <w:spacing w:after="200" w:line="276" w:lineRule="auto"/>
              <w:jc w:val="center"/>
              <w:rPr>
                <w:rFonts w:cs="Arial"/>
                <w:b/>
                <w:bCs/>
                <w:color w:val="FFC000"/>
                <w:lang w:val="en-GB"/>
              </w:rPr>
            </w:pPr>
            <w:r w:rsidRPr="002D6E2C">
              <w:rPr>
                <w:rFonts w:cs="Arial"/>
                <w:b/>
                <w:bCs/>
                <w:color w:val="FFC000"/>
                <w:lang w:val="en-GB"/>
              </w:rPr>
              <w:t>Scenario:</w:t>
            </w:r>
          </w:p>
        </w:tc>
        <w:tc>
          <w:tcPr>
            <w:tcW w:w="3349" w:type="dxa"/>
            <w:shd w:val="clear" w:color="auto" w:fill="17365D"/>
            <w:noWrap/>
            <w:hideMark/>
          </w:tcPr>
          <w:p w:rsidRPr="002D6E2C" w:rsidR="00D521C9" w:rsidP="00E92BA0" w:rsidRDefault="00D521C9" w14:paraId="7C92BF9D" w14:textId="77777777">
            <w:pPr>
              <w:spacing w:after="200" w:line="276" w:lineRule="auto"/>
              <w:jc w:val="center"/>
              <w:rPr>
                <w:rFonts w:cs="Arial"/>
                <w:b/>
                <w:bCs/>
                <w:color w:val="FFC000"/>
                <w:lang w:val="en-GB"/>
              </w:rPr>
            </w:pPr>
            <w:r w:rsidRPr="002D6E2C">
              <w:rPr>
                <w:rFonts w:cs="Arial"/>
                <w:b/>
                <w:bCs/>
                <w:color w:val="FFC000"/>
                <w:lang w:val="en-GB"/>
              </w:rPr>
              <w:t xml:space="preserve">Debtor Bank must: </w:t>
            </w:r>
          </w:p>
        </w:tc>
      </w:tr>
      <w:tr w:rsidRPr="004C134C" w:rsidR="00D521C9" w:rsidTr="006C09F7" w14:paraId="59AF304A" w14:textId="77777777">
        <w:trPr>
          <w:trHeight w:val="900"/>
        </w:trPr>
        <w:tc>
          <w:tcPr>
            <w:tcW w:w="2544" w:type="dxa"/>
            <w:shd w:val="clear" w:color="auto" w:fill="auto"/>
            <w:hideMark/>
          </w:tcPr>
          <w:p w:rsidRPr="002D6E2C" w:rsidR="00D521C9" w:rsidP="00E92BA0" w:rsidRDefault="00D521C9" w14:paraId="0C018814" w14:textId="77777777">
            <w:pPr>
              <w:rPr>
                <w:rFonts w:eastAsia="Times New Roman"/>
                <w:b/>
                <w:bCs/>
              </w:rPr>
            </w:pPr>
            <w:r w:rsidRPr="002D6E2C">
              <w:rPr>
                <w:rFonts w:eastAsia="Times New Roman"/>
                <w:b/>
                <w:bCs/>
              </w:rPr>
              <w:t xml:space="preserve">Pending </w:t>
            </w:r>
          </w:p>
        </w:tc>
        <w:tc>
          <w:tcPr>
            <w:tcW w:w="3349" w:type="dxa"/>
            <w:shd w:val="clear" w:color="auto" w:fill="auto"/>
            <w:hideMark/>
          </w:tcPr>
          <w:p w:rsidRPr="002D6E2C" w:rsidR="00D521C9" w:rsidP="00E92BA0" w:rsidRDefault="00D521C9" w14:paraId="31CE2010" w14:textId="77777777">
            <w:pPr>
              <w:rPr>
                <w:rFonts w:eastAsia="Times New Roman"/>
                <w:bCs/>
              </w:rPr>
            </w:pPr>
            <w:r w:rsidRPr="002D6E2C">
              <w:rPr>
                <w:rFonts w:eastAsia="Times New Roman"/>
                <w:bCs/>
              </w:rPr>
              <w:t xml:space="preserve">Valid mandate request has been </w:t>
            </w:r>
            <w:r w:rsidRPr="002D6E2C" w:rsidR="00515011">
              <w:rPr>
                <w:rFonts w:eastAsia="Times New Roman"/>
                <w:bCs/>
              </w:rPr>
              <w:t>received by</w:t>
            </w:r>
            <w:r w:rsidRPr="002D6E2C">
              <w:rPr>
                <w:rFonts w:eastAsia="Times New Roman"/>
                <w:bCs/>
              </w:rPr>
              <w:t xml:space="preserve"> Debtor Bank (all initial validation passed).</w:t>
            </w:r>
          </w:p>
        </w:tc>
        <w:tc>
          <w:tcPr>
            <w:tcW w:w="3349" w:type="dxa"/>
            <w:shd w:val="clear" w:color="auto" w:fill="auto"/>
            <w:hideMark/>
          </w:tcPr>
          <w:p w:rsidRPr="002D6E2C" w:rsidR="00D521C9" w:rsidP="00E92BA0" w:rsidRDefault="00D521C9" w14:paraId="4BB0D383" w14:textId="77777777">
            <w:pPr>
              <w:rPr>
                <w:rFonts w:eastAsia="Times New Roman"/>
                <w:bCs/>
              </w:rPr>
            </w:pPr>
            <w:r w:rsidRPr="002D6E2C">
              <w:rPr>
                <w:rFonts w:eastAsia="Times New Roman"/>
                <w:bCs/>
              </w:rPr>
              <w:t xml:space="preserve">Send authorisation request to Debtor. </w:t>
            </w:r>
            <w:r w:rsidRPr="002D6E2C">
              <w:rPr>
                <w:rFonts w:eastAsia="Times New Roman"/>
                <w:bCs/>
              </w:rPr>
              <w:br/>
            </w:r>
            <w:r w:rsidRPr="002D6E2C">
              <w:rPr>
                <w:rFonts w:eastAsia="Times New Roman"/>
                <w:bCs/>
              </w:rPr>
              <w:t>Update mandate status to Pending.</w:t>
            </w:r>
          </w:p>
        </w:tc>
      </w:tr>
      <w:tr w:rsidRPr="004C134C" w:rsidR="00D521C9" w:rsidTr="006C09F7" w14:paraId="6E254FC4" w14:textId="77777777">
        <w:trPr>
          <w:trHeight w:val="600"/>
        </w:trPr>
        <w:tc>
          <w:tcPr>
            <w:tcW w:w="2544" w:type="dxa"/>
            <w:shd w:val="clear" w:color="auto" w:fill="auto"/>
            <w:hideMark/>
          </w:tcPr>
          <w:p w:rsidRPr="002D6E2C" w:rsidR="00D521C9" w:rsidP="00E92BA0" w:rsidRDefault="00273A6D" w14:paraId="30DC6FB5" w14:textId="77777777">
            <w:pPr>
              <w:rPr>
                <w:rFonts w:eastAsia="Times New Roman"/>
                <w:b/>
                <w:bCs/>
              </w:rPr>
            </w:pPr>
            <w:r>
              <w:rPr>
                <w:rFonts w:eastAsia="Times New Roman"/>
                <w:b/>
                <w:bCs/>
              </w:rPr>
              <w:t>Rejected</w:t>
            </w:r>
          </w:p>
        </w:tc>
        <w:tc>
          <w:tcPr>
            <w:tcW w:w="3349" w:type="dxa"/>
            <w:shd w:val="clear" w:color="auto" w:fill="auto"/>
            <w:hideMark/>
          </w:tcPr>
          <w:p w:rsidRPr="002D6E2C" w:rsidR="00D521C9" w:rsidP="00E92BA0" w:rsidRDefault="00D521C9" w14:paraId="13B65104" w14:textId="77777777">
            <w:pPr>
              <w:rPr>
                <w:rFonts w:eastAsia="Times New Roman"/>
                <w:bCs/>
              </w:rPr>
            </w:pPr>
            <w:r w:rsidRPr="002D6E2C">
              <w:rPr>
                <w:rFonts w:eastAsia="Times New Roman"/>
                <w:bCs/>
              </w:rPr>
              <w:t xml:space="preserve">Debtor Bank receives mandate request which is invalid. </w:t>
            </w:r>
          </w:p>
        </w:tc>
        <w:tc>
          <w:tcPr>
            <w:tcW w:w="3349" w:type="dxa"/>
            <w:shd w:val="clear" w:color="auto" w:fill="auto"/>
            <w:hideMark/>
          </w:tcPr>
          <w:p w:rsidRPr="002D6E2C" w:rsidR="00D521C9" w:rsidP="00E92BA0" w:rsidRDefault="00D521C9" w14:paraId="544ECD42" w14:textId="77777777">
            <w:pPr>
              <w:rPr>
                <w:rFonts w:eastAsia="Times New Roman"/>
                <w:bCs/>
              </w:rPr>
            </w:pPr>
            <w:r w:rsidRPr="002D6E2C">
              <w:rPr>
                <w:rFonts w:eastAsia="Times New Roman"/>
                <w:bCs/>
              </w:rPr>
              <w:t xml:space="preserve">Send relevant response to Creditor Bank via ACH. </w:t>
            </w:r>
          </w:p>
        </w:tc>
      </w:tr>
      <w:tr w:rsidRPr="004C134C" w:rsidR="00D521C9" w:rsidTr="009876ED" w14:paraId="6DE2B617" w14:textId="77777777">
        <w:trPr>
          <w:trHeight w:val="676"/>
        </w:trPr>
        <w:tc>
          <w:tcPr>
            <w:tcW w:w="2544" w:type="dxa"/>
            <w:shd w:val="clear" w:color="auto" w:fill="auto"/>
            <w:hideMark/>
          </w:tcPr>
          <w:p w:rsidRPr="002D6E2C" w:rsidR="00D521C9" w:rsidP="00E92BA0" w:rsidRDefault="00D521C9" w14:paraId="2871F689" w14:textId="77777777">
            <w:pPr>
              <w:rPr>
                <w:rFonts w:eastAsia="Times New Roman"/>
                <w:b/>
                <w:bCs/>
              </w:rPr>
            </w:pPr>
            <w:r w:rsidRPr="002D6E2C">
              <w:rPr>
                <w:rFonts w:eastAsia="Times New Roman"/>
                <w:b/>
                <w:bCs/>
              </w:rPr>
              <w:t>Active</w:t>
            </w:r>
          </w:p>
        </w:tc>
        <w:tc>
          <w:tcPr>
            <w:tcW w:w="3349" w:type="dxa"/>
            <w:shd w:val="clear" w:color="auto" w:fill="auto"/>
            <w:hideMark/>
          </w:tcPr>
          <w:p w:rsidRPr="002D6E2C" w:rsidR="00D521C9" w:rsidP="00E92BA0" w:rsidRDefault="00D521C9" w14:paraId="370BA1A3" w14:textId="77777777">
            <w:pPr>
              <w:rPr>
                <w:rFonts w:eastAsia="Times New Roman"/>
                <w:bCs/>
              </w:rPr>
            </w:pPr>
            <w:r w:rsidRPr="002D6E2C">
              <w:rPr>
                <w:rFonts w:eastAsia="Times New Roman"/>
                <w:bCs/>
              </w:rPr>
              <w:t xml:space="preserve">Mandate which </w:t>
            </w:r>
            <w:r w:rsidR="00023E51">
              <w:rPr>
                <w:rFonts w:eastAsia="Times New Roman"/>
                <w:bCs/>
              </w:rPr>
              <w:t>has been</w:t>
            </w:r>
            <w:r w:rsidRPr="002D6E2C">
              <w:rPr>
                <w:rFonts w:eastAsia="Times New Roman"/>
                <w:bCs/>
              </w:rPr>
              <w:t xml:space="preserve"> </w:t>
            </w:r>
            <w:r w:rsidRPr="002D6E2C" w:rsidR="00FC5351">
              <w:rPr>
                <w:rFonts w:eastAsia="Times New Roman"/>
                <w:bCs/>
              </w:rPr>
              <w:t>authorised</w:t>
            </w:r>
            <w:r w:rsidRPr="002D6E2C">
              <w:rPr>
                <w:rFonts w:eastAsia="Times New Roman"/>
                <w:bCs/>
              </w:rPr>
              <w:t xml:space="preserve"> by the Debtor.</w:t>
            </w:r>
          </w:p>
        </w:tc>
        <w:tc>
          <w:tcPr>
            <w:tcW w:w="3349" w:type="dxa"/>
            <w:shd w:val="clear" w:color="auto" w:fill="auto"/>
            <w:hideMark/>
          </w:tcPr>
          <w:p w:rsidRPr="002D6E2C" w:rsidR="00D521C9" w:rsidP="00E92BA0" w:rsidRDefault="00D521C9" w14:paraId="5444C913" w14:textId="77777777">
            <w:pPr>
              <w:rPr>
                <w:rFonts w:eastAsia="Times New Roman"/>
                <w:bCs/>
              </w:rPr>
            </w:pPr>
            <w:r w:rsidRPr="002D6E2C">
              <w:rPr>
                <w:rFonts w:eastAsia="Times New Roman"/>
                <w:bCs/>
              </w:rPr>
              <w:t xml:space="preserve">Send response to Creditor Bank via ACH.  </w:t>
            </w:r>
          </w:p>
        </w:tc>
      </w:tr>
      <w:tr w:rsidRPr="004C134C" w:rsidR="00D521C9" w:rsidTr="006C09F7" w14:paraId="234740B3" w14:textId="77777777">
        <w:trPr>
          <w:trHeight w:val="1200"/>
        </w:trPr>
        <w:tc>
          <w:tcPr>
            <w:tcW w:w="2544" w:type="dxa"/>
            <w:shd w:val="clear" w:color="auto" w:fill="auto"/>
            <w:hideMark/>
          </w:tcPr>
          <w:p w:rsidRPr="002D6E2C" w:rsidR="00D521C9" w:rsidP="00E92BA0" w:rsidRDefault="00D521C9" w14:paraId="2D70888B" w14:textId="77777777">
            <w:pPr>
              <w:rPr>
                <w:rFonts w:eastAsia="Times New Roman"/>
                <w:b/>
                <w:bCs/>
              </w:rPr>
            </w:pPr>
            <w:r w:rsidRPr="002D6E2C">
              <w:rPr>
                <w:rFonts w:eastAsia="Times New Roman"/>
                <w:b/>
                <w:bCs/>
              </w:rPr>
              <w:t>Active</w:t>
            </w:r>
          </w:p>
        </w:tc>
        <w:tc>
          <w:tcPr>
            <w:tcW w:w="3349" w:type="dxa"/>
            <w:shd w:val="clear" w:color="auto" w:fill="auto"/>
            <w:hideMark/>
          </w:tcPr>
          <w:p w:rsidRPr="002D6E2C" w:rsidR="00D521C9" w:rsidP="00E92BA0" w:rsidRDefault="00D521C9" w14:paraId="5132FD75" w14:textId="77777777">
            <w:pPr>
              <w:rPr>
                <w:rFonts w:eastAsia="Times New Roman"/>
                <w:bCs/>
              </w:rPr>
            </w:pPr>
            <w:r w:rsidRPr="002D6E2C">
              <w:rPr>
                <w:rFonts w:eastAsia="Times New Roman"/>
                <w:bCs/>
              </w:rPr>
              <w:t xml:space="preserve">Mandate which was previously suspended now has been requested unsuspended by the Creditor and has received </w:t>
            </w:r>
            <w:r w:rsidRPr="00DA1F1A">
              <w:rPr>
                <w:rFonts w:eastAsia="Times New Roman"/>
                <w:bCs/>
              </w:rPr>
              <w:t xml:space="preserve">authorisation by the Debtor. (i.e. </w:t>
            </w:r>
            <w:r w:rsidRPr="004E699C">
              <w:rPr>
                <w:lang w:val="en-GB"/>
              </w:rPr>
              <w:t>A suspended mandate can be amended by Creditor to be become an active mandate; upon a re-authorisation from Debtor)</w:t>
            </w:r>
          </w:p>
        </w:tc>
        <w:tc>
          <w:tcPr>
            <w:tcW w:w="3349" w:type="dxa"/>
            <w:shd w:val="clear" w:color="auto" w:fill="auto"/>
            <w:hideMark/>
          </w:tcPr>
          <w:p w:rsidRPr="002D6E2C" w:rsidR="00D521C9" w:rsidP="00E92BA0" w:rsidRDefault="00D521C9" w14:paraId="2C325DDA" w14:textId="77777777">
            <w:pPr>
              <w:rPr>
                <w:rFonts w:eastAsia="Times New Roman"/>
                <w:bCs/>
              </w:rPr>
            </w:pPr>
            <w:r w:rsidRPr="002D6E2C">
              <w:rPr>
                <w:rFonts w:eastAsia="Times New Roman"/>
                <w:bCs/>
              </w:rPr>
              <w:t>Send response to Creditor Bank via ACH.  Update mandate status and archive previous version/state of mandate.</w:t>
            </w:r>
          </w:p>
        </w:tc>
      </w:tr>
      <w:tr w:rsidRPr="004C134C" w:rsidR="00D521C9" w:rsidTr="006C09F7" w14:paraId="1FBDC33D" w14:textId="77777777">
        <w:trPr>
          <w:trHeight w:val="1200"/>
        </w:trPr>
        <w:tc>
          <w:tcPr>
            <w:tcW w:w="2544" w:type="dxa"/>
            <w:shd w:val="clear" w:color="auto" w:fill="auto"/>
            <w:hideMark/>
          </w:tcPr>
          <w:p w:rsidRPr="002D6E2C" w:rsidR="00D521C9" w:rsidP="00E92BA0" w:rsidRDefault="00D521C9" w14:paraId="7F89D7F5" w14:textId="77777777">
            <w:pPr>
              <w:rPr>
                <w:rFonts w:eastAsia="Times New Roman"/>
                <w:b/>
                <w:bCs/>
              </w:rPr>
            </w:pPr>
            <w:r w:rsidRPr="002D6E2C">
              <w:rPr>
                <w:rFonts w:eastAsia="Times New Roman"/>
                <w:b/>
                <w:bCs/>
              </w:rPr>
              <w:t>Suspended</w:t>
            </w:r>
          </w:p>
        </w:tc>
        <w:tc>
          <w:tcPr>
            <w:tcW w:w="3349" w:type="dxa"/>
            <w:shd w:val="clear" w:color="auto" w:fill="auto"/>
            <w:hideMark/>
          </w:tcPr>
          <w:p w:rsidRPr="002D6E2C" w:rsidR="00D521C9" w:rsidP="00E92BA0" w:rsidRDefault="004530A5" w14:paraId="662ED666" w14:textId="77777777">
            <w:pPr>
              <w:rPr>
                <w:rFonts w:eastAsia="Times New Roman"/>
                <w:bCs/>
              </w:rPr>
            </w:pPr>
            <w:r>
              <w:rPr>
                <w:rFonts w:eastAsia="Times New Roman"/>
                <w:bCs/>
              </w:rPr>
              <w:t>Mandate Suspension</w:t>
            </w:r>
            <w:r w:rsidRPr="002D6E2C" w:rsidR="00D521C9">
              <w:rPr>
                <w:rFonts w:eastAsia="Times New Roman"/>
                <w:bCs/>
              </w:rPr>
              <w:t xml:space="preserve"> has been placed on mandate by Debtor.</w:t>
            </w:r>
          </w:p>
        </w:tc>
        <w:tc>
          <w:tcPr>
            <w:tcW w:w="3349" w:type="dxa"/>
            <w:shd w:val="clear" w:color="auto" w:fill="auto"/>
            <w:hideMark/>
          </w:tcPr>
          <w:p w:rsidRPr="002D6E2C" w:rsidR="00D521C9" w:rsidP="00E92BA0" w:rsidRDefault="00D521C9" w14:paraId="2DE405C3" w14:textId="77777777">
            <w:pPr>
              <w:rPr>
                <w:rFonts w:eastAsia="Times New Roman"/>
                <w:bCs/>
              </w:rPr>
            </w:pPr>
            <w:r w:rsidRPr="002D6E2C">
              <w:rPr>
                <w:rFonts w:eastAsia="Times New Roman"/>
                <w:bCs/>
              </w:rPr>
              <w:t>Send response to Creditor Bank via ACH.  Update mandate status and archive previous version/state of mandate.</w:t>
            </w:r>
          </w:p>
        </w:tc>
      </w:tr>
      <w:tr w:rsidRPr="004C134C" w:rsidR="00D521C9" w:rsidTr="006C09F7" w14:paraId="57A9EAFA" w14:textId="77777777">
        <w:trPr>
          <w:trHeight w:val="1200"/>
        </w:trPr>
        <w:tc>
          <w:tcPr>
            <w:tcW w:w="2544" w:type="dxa"/>
            <w:shd w:val="clear" w:color="auto" w:fill="auto"/>
            <w:hideMark/>
          </w:tcPr>
          <w:p w:rsidRPr="002D6E2C" w:rsidR="00D521C9" w:rsidP="00E92BA0" w:rsidRDefault="00D521C9" w14:paraId="4DF7B3E1" w14:textId="77777777">
            <w:pPr>
              <w:rPr>
                <w:rFonts w:eastAsia="Times New Roman"/>
                <w:b/>
                <w:bCs/>
              </w:rPr>
            </w:pPr>
            <w:r w:rsidRPr="002D6E2C">
              <w:rPr>
                <w:rFonts w:eastAsia="Times New Roman"/>
                <w:b/>
                <w:bCs/>
              </w:rPr>
              <w:t>Suspended</w:t>
            </w:r>
          </w:p>
        </w:tc>
        <w:tc>
          <w:tcPr>
            <w:tcW w:w="3349" w:type="dxa"/>
            <w:shd w:val="clear" w:color="auto" w:fill="auto"/>
            <w:hideMark/>
          </w:tcPr>
          <w:p w:rsidRPr="002D6E2C" w:rsidR="00D521C9" w:rsidP="00E92BA0" w:rsidRDefault="00D521C9" w14:paraId="32BCABD6" w14:textId="77777777">
            <w:pPr>
              <w:rPr>
                <w:rFonts w:eastAsia="Times New Roman"/>
                <w:bCs/>
              </w:rPr>
            </w:pPr>
            <w:r w:rsidRPr="002D6E2C">
              <w:rPr>
                <w:rFonts w:eastAsia="Times New Roman"/>
                <w:bCs/>
              </w:rPr>
              <w:t xml:space="preserve">Mandate need to be placed on suspension due to </w:t>
            </w:r>
            <w:r w:rsidR="00A44A2F">
              <w:rPr>
                <w:rFonts w:eastAsia="Times New Roman"/>
                <w:bCs/>
              </w:rPr>
              <w:t>7</w:t>
            </w:r>
            <w:r w:rsidRPr="002D6E2C" w:rsidR="00A44A2F">
              <w:rPr>
                <w:rFonts w:eastAsia="Times New Roman"/>
                <w:bCs/>
              </w:rPr>
              <w:t xml:space="preserve"> </w:t>
            </w:r>
            <w:r w:rsidRPr="002D6E2C">
              <w:rPr>
                <w:rFonts w:eastAsia="Times New Roman"/>
                <w:bCs/>
              </w:rPr>
              <w:t xml:space="preserve">consecutive </w:t>
            </w:r>
            <w:r w:rsidRPr="002D6E2C" w:rsidR="00515011">
              <w:rPr>
                <w:rFonts w:eastAsia="Times New Roman"/>
                <w:bCs/>
              </w:rPr>
              <w:t>unsuccessful</w:t>
            </w:r>
            <w:r w:rsidRPr="002D6E2C">
              <w:rPr>
                <w:rFonts w:eastAsia="Times New Roman"/>
                <w:bCs/>
              </w:rPr>
              <w:t xml:space="preserve"> collections.</w:t>
            </w:r>
          </w:p>
        </w:tc>
        <w:tc>
          <w:tcPr>
            <w:tcW w:w="3349" w:type="dxa"/>
            <w:shd w:val="clear" w:color="auto" w:fill="auto"/>
            <w:hideMark/>
          </w:tcPr>
          <w:p w:rsidRPr="002D6E2C" w:rsidR="00D521C9" w:rsidP="00E92BA0" w:rsidRDefault="00D521C9" w14:paraId="0B18F634" w14:textId="77777777">
            <w:pPr>
              <w:rPr>
                <w:rFonts w:eastAsia="Times New Roman"/>
                <w:bCs/>
              </w:rPr>
            </w:pPr>
            <w:r w:rsidRPr="002D6E2C">
              <w:rPr>
                <w:rFonts w:eastAsia="Times New Roman"/>
                <w:bCs/>
              </w:rPr>
              <w:t>Send response to Creditor Bank via ACH.  Update mandate status and archive previous version/state of mandate.</w:t>
            </w:r>
          </w:p>
        </w:tc>
      </w:tr>
      <w:tr w:rsidRPr="004C134C" w:rsidR="007D47C2" w:rsidTr="006C09F7" w14:paraId="20EF1665" w14:textId="77777777">
        <w:trPr>
          <w:trHeight w:val="1200"/>
        </w:trPr>
        <w:tc>
          <w:tcPr>
            <w:tcW w:w="2544" w:type="dxa"/>
            <w:shd w:val="clear" w:color="auto" w:fill="auto"/>
          </w:tcPr>
          <w:p w:rsidRPr="002D6E2C" w:rsidR="007D47C2" w:rsidP="00E92BA0" w:rsidRDefault="007D47C2" w14:paraId="2CA85A9A" w14:textId="77777777">
            <w:pPr>
              <w:rPr>
                <w:rFonts w:eastAsia="Times New Roman"/>
                <w:b/>
                <w:bCs/>
              </w:rPr>
            </w:pPr>
            <w:r w:rsidRPr="002D6E2C">
              <w:rPr>
                <w:rFonts w:eastAsia="Times New Roman"/>
                <w:b/>
                <w:bCs/>
              </w:rPr>
              <w:t>Suspended</w:t>
            </w:r>
          </w:p>
        </w:tc>
        <w:tc>
          <w:tcPr>
            <w:tcW w:w="3349" w:type="dxa"/>
            <w:shd w:val="clear" w:color="auto" w:fill="auto"/>
          </w:tcPr>
          <w:p w:rsidRPr="002D6E2C" w:rsidR="007D47C2" w:rsidP="00E92BA0" w:rsidRDefault="007D47C2" w14:paraId="51A8A15B" w14:textId="77777777">
            <w:pPr>
              <w:rPr>
                <w:rFonts w:eastAsia="Times New Roman"/>
                <w:bCs/>
              </w:rPr>
            </w:pPr>
            <w:r w:rsidRPr="002D6E2C">
              <w:rPr>
                <w:rFonts w:eastAsia="Times New Roman"/>
                <w:bCs/>
              </w:rPr>
              <w:t xml:space="preserve">Mandate need to be placed on suspension </w:t>
            </w:r>
            <w:r>
              <w:rPr>
                <w:rFonts w:eastAsia="Times New Roman"/>
                <w:bCs/>
              </w:rPr>
              <w:t>if Final or O</w:t>
            </w:r>
            <w:r w:rsidR="00FF75B7">
              <w:rPr>
                <w:rFonts w:eastAsia="Times New Roman"/>
                <w:bCs/>
              </w:rPr>
              <w:t>nce off collection is succes</w:t>
            </w:r>
            <w:r>
              <w:rPr>
                <w:rFonts w:eastAsia="Times New Roman"/>
                <w:bCs/>
              </w:rPr>
              <w:t>sfully processed</w:t>
            </w:r>
            <w:r w:rsidRPr="002D6E2C">
              <w:rPr>
                <w:rFonts w:eastAsia="Times New Roman"/>
                <w:bCs/>
              </w:rPr>
              <w:t>.</w:t>
            </w:r>
          </w:p>
        </w:tc>
        <w:tc>
          <w:tcPr>
            <w:tcW w:w="3349" w:type="dxa"/>
            <w:shd w:val="clear" w:color="auto" w:fill="auto"/>
          </w:tcPr>
          <w:p w:rsidRPr="002D6E2C" w:rsidR="007D47C2" w:rsidP="00E92BA0" w:rsidRDefault="007D47C2" w14:paraId="4D4310FA" w14:textId="77777777">
            <w:pPr>
              <w:rPr>
                <w:rFonts w:eastAsia="Times New Roman"/>
                <w:bCs/>
              </w:rPr>
            </w:pPr>
            <w:r w:rsidRPr="002D6E2C">
              <w:rPr>
                <w:rFonts w:eastAsia="Times New Roman"/>
                <w:bCs/>
              </w:rPr>
              <w:t>Send response to Creditor Bank via ACH.  Update mandate status and archive previous version/state of mandate.</w:t>
            </w:r>
          </w:p>
        </w:tc>
      </w:tr>
      <w:tr w:rsidRPr="004C134C" w:rsidR="007D47C2" w:rsidTr="006C09F7" w14:paraId="6F3EB61E" w14:textId="77777777">
        <w:trPr>
          <w:trHeight w:val="1200"/>
        </w:trPr>
        <w:tc>
          <w:tcPr>
            <w:tcW w:w="2544" w:type="dxa"/>
            <w:shd w:val="clear" w:color="auto" w:fill="auto"/>
            <w:hideMark/>
          </w:tcPr>
          <w:p w:rsidRPr="002D6E2C" w:rsidR="007D47C2" w:rsidP="00E92BA0" w:rsidRDefault="007D47C2" w14:paraId="0F3AF6CA" w14:textId="77777777">
            <w:pPr>
              <w:rPr>
                <w:rFonts w:eastAsia="Times New Roman"/>
                <w:b/>
                <w:bCs/>
              </w:rPr>
            </w:pPr>
            <w:r w:rsidRPr="002D6E2C">
              <w:rPr>
                <w:rFonts w:eastAsia="Times New Roman"/>
                <w:b/>
                <w:bCs/>
              </w:rPr>
              <w:t>Cancelled</w:t>
            </w:r>
          </w:p>
        </w:tc>
        <w:tc>
          <w:tcPr>
            <w:tcW w:w="3349" w:type="dxa"/>
            <w:shd w:val="clear" w:color="auto" w:fill="auto"/>
            <w:hideMark/>
          </w:tcPr>
          <w:p w:rsidRPr="002D6E2C" w:rsidR="007D47C2" w:rsidP="00E92BA0" w:rsidRDefault="007D47C2" w14:paraId="641A4B8B" w14:textId="77777777">
            <w:pPr>
              <w:rPr>
                <w:rFonts w:eastAsia="Times New Roman"/>
                <w:bCs/>
              </w:rPr>
            </w:pPr>
            <w:r w:rsidRPr="002D6E2C">
              <w:rPr>
                <w:rFonts w:eastAsia="Times New Roman"/>
                <w:bCs/>
              </w:rPr>
              <w:t>Mandate cancellation has been requested by Creditor via Creditor Bank.</w:t>
            </w:r>
          </w:p>
        </w:tc>
        <w:tc>
          <w:tcPr>
            <w:tcW w:w="3349" w:type="dxa"/>
            <w:shd w:val="clear" w:color="auto" w:fill="auto"/>
            <w:hideMark/>
          </w:tcPr>
          <w:p w:rsidRPr="002D6E2C" w:rsidR="007D47C2" w:rsidP="00E92BA0" w:rsidRDefault="007D47C2" w14:paraId="5FD0FB1F" w14:textId="77777777">
            <w:pPr>
              <w:rPr>
                <w:rFonts w:eastAsia="Times New Roman"/>
                <w:bCs/>
              </w:rPr>
            </w:pPr>
            <w:r w:rsidRPr="002D6E2C">
              <w:rPr>
                <w:rFonts w:eastAsia="Times New Roman"/>
                <w:bCs/>
              </w:rPr>
              <w:t>Send response to Creditor Bank via ACH.  Update mandate status and archive previous version/state of mandate.</w:t>
            </w:r>
          </w:p>
        </w:tc>
      </w:tr>
    </w:tbl>
    <w:p w:rsidRPr="002D6E2C" w:rsidR="00D521C9" w:rsidP="00E92BA0" w:rsidRDefault="00D521C9" w14:paraId="53DD7F47" w14:textId="77777777">
      <w:pPr>
        <w:rPr>
          <w:rFonts w:eastAsia="Times New Roman"/>
          <w:b/>
          <w:bCs/>
        </w:rPr>
      </w:pPr>
    </w:p>
    <w:p w:rsidR="00D34740" w:rsidP="00E92BA0" w:rsidRDefault="00D34740" w14:paraId="7368B3A9" w14:textId="77777777">
      <w:pPr>
        <w:rPr>
          <w:rFonts w:eastAsia="Times New Roman"/>
          <w:b/>
          <w:bCs/>
        </w:rPr>
      </w:pPr>
    </w:p>
    <w:p w:rsidR="00D521C9" w:rsidP="00E92BA0" w:rsidRDefault="00D521C9" w14:paraId="12C157AD" w14:textId="77777777">
      <w:pPr>
        <w:rPr>
          <w:rFonts w:eastAsia="Times New Roman"/>
          <w:b/>
          <w:bCs/>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82"/>
        <w:gridCol w:w="3267"/>
        <w:gridCol w:w="3267"/>
      </w:tblGrid>
      <w:tr w:rsidRPr="002D6E2C" w:rsidR="001D1135" w:rsidTr="009651C0" w14:paraId="30C20538" w14:textId="77777777">
        <w:trPr>
          <w:trHeight w:val="420"/>
          <w:tblHeader/>
        </w:trPr>
        <w:tc>
          <w:tcPr>
            <w:tcW w:w="2544" w:type="dxa"/>
            <w:shd w:val="clear" w:color="auto" w:fill="17365D"/>
            <w:noWrap/>
            <w:hideMark/>
          </w:tcPr>
          <w:p w:rsidRPr="002D6E2C" w:rsidR="001D1135" w:rsidP="00E92BA0" w:rsidRDefault="001D1135" w14:paraId="1E4D564D" w14:textId="77777777">
            <w:pPr>
              <w:spacing w:after="200" w:line="276" w:lineRule="auto"/>
              <w:jc w:val="center"/>
              <w:rPr>
                <w:rFonts w:cs="Arial"/>
                <w:b/>
                <w:bCs/>
                <w:color w:val="FFC000"/>
                <w:lang w:val="en-GB"/>
              </w:rPr>
            </w:pPr>
            <w:r w:rsidRPr="002D6E2C">
              <w:rPr>
                <w:rFonts w:cs="Arial"/>
                <w:b/>
                <w:bCs/>
                <w:color w:val="FFC000"/>
                <w:lang w:val="en-GB"/>
              </w:rPr>
              <w:t>State of AC Mandate:</w:t>
            </w:r>
          </w:p>
        </w:tc>
        <w:tc>
          <w:tcPr>
            <w:tcW w:w="3349" w:type="dxa"/>
            <w:shd w:val="clear" w:color="auto" w:fill="17365D"/>
            <w:noWrap/>
            <w:hideMark/>
          </w:tcPr>
          <w:p w:rsidRPr="002D6E2C" w:rsidR="001D1135" w:rsidP="00E92BA0" w:rsidRDefault="001D1135" w14:paraId="17F48245" w14:textId="77777777">
            <w:pPr>
              <w:spacing w:after="200" w:line="276" w:lineRule="auto"/>
              <w:jc w:val="center"/>
              <w:rPr>
                <w:rFonts w:cs="Arial"/>
                <w:b/>
                <w:bCs/>
                <w:color w:val="FFC000"/>
                <w:lang w:val="en-GB"/>
              </w:rPr>
            </w:pPr>
            <w:r>
              <w:rPr>
                <w:rFonts w:cs="Arial"/>
                <w:b/>
                <w:bCs/>
                <w:color w:val="FFC000"/>
                <w:lang w:val="en-GB"/>
              </w:rPr>
              <w:t>Condition to activate:</w:t>
            </w:r>
          </w:p>
        </w:tc>
        <w:tc>
          <w:tcPr>
            <w:tcW w:w="3349" w:type="dxa"/>
            <w:shd w:val="clear" w:color="auto" w:fill="17365D"/>
            <w:noWrap/>
            <w:hideMark/>
          </w:tcPr>
          <w:p w:rsidRPr="002D6E2C" w:rsidR="001D1135" w:rsidP="00E92BA0" w:rsidRDefault="001D1135" w14:paraId="1A3650AF" w14:textId="77777777">
            <w:pPr>
              <w:spacing w:after="200" w:line="276" w:lineRule="auto"/>
              <w:jc w:val="center"/>
              <w:rPr>
                <w:rFonts w:cs="Arial"/>
                <w:b/>
                <w:bCs/>
                <w:color w:val="FFC000"/>
                <w:lang w:val="en-GB"/>
              </w:rPr>
            </w:pPr>
            <w:r>
              <w:rPr>
                <w:rFonts w:cs="Arial"/>
                <w:b/>
                <w:bCs/>
                <w:color w:val="FFC000"/>
                <w:lang w:val="en-GB"/>
              </w:rPr>
              <w:t xml:space="preserve">Period after which mandate is archived </w:t>
            </w:r>
            <w:r w:rsidRPr="002D6E2C">
              <w:rPr>
                <w:rFonts w:cs="Arial"/>
                <w:b/>
                <w:bCs/>
                <w:color w:val="FFC000"/>
                <w:lang w:val="en-GB"/>
              </w:rPr>
              <w:t xml:space="preserve">: </w:t>
            </w:r>
          </w:p>
        </w:tc>
      </w:tr>
      <w:tr w:rsidRPr="002D6E2C" w:rsidR="001D1135" w:rsidTr="009876ED" w14:paraId="2E1FD488" w14:textId="77777777">
        <w:trPr>
          <w:trHeight w:val="505"/>
        </w:trPr>
        <w:tc>
          <w:tcPr>
            <w:tcW w:w="2544" w:type="dxa"/>
            <w:shd w:val="clear" w:color="auto" w:fill="auto"/>
            <w:hideMark/>
          </w:tcPr>
          <w:p w:rsidRPr="002D6E2C" w:rsidR="001D1135" w:rsidP="00E92BA0" w:rsidRDefault="001D1135" w14:paraId="1E4EFF4D" w14:textId="77777777">
            <w:pPr>
              <w:rPr>
                <w:rFonts w:eastAsia="Times New Roman"/>
                <w:b/>
                <w:bCs/>
              </w:rPr>
            </w:pPr>
            <w:r>
              <w:rPr>
                <w:rFonts w:eastAsia="Times New Roman"/>
                <w:b/>
                <w:bCs/>
              </w:rPr>
              <w:t>Suspended</w:t>
            </w:r>
          </w:p>
        </w:tc>
        <w:tc>
          <w:tcPr>
            <w:tcW w:w="3349" w:type="dxa"/>
            <w:shd w:val="clear" w:color="auto" w:fill="auto"/>
            <w:hideMark/>
          </w:tcPr>
          <w:p w:rsidRPr="002D6E2C" w:rsidR="001D1135" w:rsidP="00E92BA0" w:rsidRDefault="001D1135" w14:paraId="57A4EB29" w14:textId="77777777">
            <w:pPr>
              <w:rPr>
                <w:rFonts w:eastAsia="Times New Roman"/>
                <w:bCs/>
              </w:rPr>
            </w:pPr>
            <w:r>
              <w:rPr>
                <w:rFonts w:eastAsia="Times New Roman"/>
                <w:bCs/>
              </w:rPr>
              <w:t>Mandate update</w:t>
            </w:r>
          </w:p>
        </w:tc>
        <w:tc>
          <w:tcPr>
            <w:tcW w:w="3349" w:type="dxa"/>
            <w:shd w:val="clear" w:color="auto" w:fill="auto"/>
            <w:hideMark/>
          </w:tcPr>
          <w:p w:rsidRPr="002D6E2C" w:rsidR="001D1135" w:rsidP="00E92BA0" w:rsidRDefault="001D1135" w14:paraId="6CDE7AF4" w14:textId="77777777">
            <w:pPr>
              <w:rPr>
                <w:rFonts w:eastAsia="Times New Roman"/>
                <w:bCs/>
              </w:rPr>
            </w:pPr>
            <w:r>
              <w:rPr>
                <w:rFonts w:eastAsia="Times New Roman"/>
                <w:bCs/>
              </w:rPr>
              <w:t>13 months</w:t>
            </w:r>
          </w:p>
        </w:tc>
      </w:tr>
      <w:tr w:rsidRPr="002D6E2C" w:rsidR="00273A6D" w:rsidTr="001D1135" w14:paraId="31A0B991" w14:textId="77777777">
        <w:trPr>
          <w:trHeight w:val="505"/>
        </w:trPr>
        <w:tc>
          <w:tcPr>
            <w:tcW w:w="2544" w:type="dxa"/>
            <w:shd w:val="clear" w:color="auto" w:fill="auto"/>
          </w:tcPr>
          <w:p w:rsidR="00273A6D" w:rsidP="00E92BA0" w:rsidRDefault="00273A6D" w14:paraId="162942D8" w14:textId="77777777">
            <w:pPr>
              <w:rPr>
                <w:rFonts w:eastAsia="Times New Roman"/>
                <w:b/>
                <w:bCs/>
              </w:rPr>
            </w:pPr>
            <w:r>
              <w:rPr>
                <w:rFonts w:eastAsia="Times New Roman"/>
                <w:b/>
                <w:bCs/>
              </w:rPr>
              <w:t>Cancelled</w:t>
            </w:r>
          </w:p>
        </w:tc>
        <w:tc>
          <w:tcPr>
            <w:tcW w:w="3349" w:type="dxa"/>
            <w:shd w:val="clear" w:color="auto" w:fill="auto"/>
          </w:tcPr>
          <w:p w:rsidRPr="003E585F" w:rsidR="00273A6D" w:rsidP="00E92BA0" w:rsidRDefault="00273A6D" w14:paraId="47F61F5A" w14:textId="77777777">
            <w:pPr>
              <w:rPr>
                <w:rFonts w:eastAsia="Times New Roman"/>
                <w:bCs/>
              </w:rPr>
            </w:pPr>
            <w:r>
              <w:rPr>
                <w:rFonts w:eastAsia="Times New Roman"/>
                <w:bCs/>
              </w:rPr>
              <w:t>Mandate cancellation</w:t>
            </w:r>
          </w:p>
        </w:tc>
        <w:tc>
          <w:tcPr>
            <w:tcW w:w="3349" w:type="dxa"/>
            <w:shd w:val="clear" w:color="auto" w:fill="auto"/>
          </w:tcPr>
          <w:p w:rsidRPr="00CC3047" w:rsidR="00273A6D" w:rsidP="00E92BA0" w:rsidRDefault="007C22E7" w14:paraId="481D9317" w14:textId="77777777">
            <w:pPr>
              <w:rPr>
                <w:rFonts w:eastAsia="Times New Roman"/>
                <w:bCs/>
              </w:rPr>
            </w:pPr>
            <w:r>
              <w:rPr>
                <w:rFonts w:eastAsia="Times New Roman"/>
                <w:bCs/>
              </w:rPr>
              <w:t>7 days</w:t>
            </w:r>
          </w:p>
        </w:tc>
      </w:tr>
      <w:tr w:rsidRPr="002D6E2C" w:rsidR="00273A6D" w:rsidTr="001D1135" w14:paraId="2F4CFAA0" w14:textId="77777777">
        <w:trPr>
          <w:trHeight w:val="505"/>
        </w:trPr>
        <w:tc>
          <w:tcPr>
            <w:tcW w:w="2544" w:type="dxa"/>
            <w:shd w:val="clear" w:color="auto" w:fill="auto"/>
          </w:tcPr>
          <w:p w:rsidR="00273A6D" w:rsidP="00E92BA0" w:rsidRDefault="00273A6D" w14:paraId="7DFBABD7" w14:textId="77777777">
            <w:pPr>
              <w:rPr>
                <w:rFonts w:eastAsia="Times New Roman"/>
                <w:b/>
                <w:bCs/>
              </w:rPr>
            </w:pPr>
            <w:r>
              <w:rPr>
                <w:rFonts w:eastAsia="Times New Roman"/>
                <w:b/>
                <w:bCs/>
              </w:rPr>
              <w:t>Pending</w:t>
            </w:r>
          </w:p>
        </w:tc>
        <w:tc>
          <w:tcPr>
            <w:tcW w:w="3349" w:type="dxa"/>
            <w:shd w:val="clear" w:color="auto" w:fill="auto"/>
          </w:tcPr>
          <w:p w:rsidRPr="003E585F" w:rsidR="00273A6D" w:rsidP="00E92BA0" w:rsidRDefault="00273A6D" w14:paraId="3AFC51D7" w14:textId="77777777">
            <w:pPr>
              <w:rPr>
                <w:rFonts w:eastAsia="Times New Roman"/>
                <w:bCs/>
              </w:rPr>
            </w:pPr>
            <w:r>
              <w:rPr>
                <w:rFonts w:eastAsia="Times New Roman"/>
                <w:bCs/>
              </w:rPr>
              <w:t>Debtor to authorise</w:t>
            </w:r>
          </w:p>
        </w:tc>
        <w:tc>
          <w:tcPr>
            <w:tcW w:w="3349" w:type="dxa"/>
            <w:shd w:val="clear" w:color="auto" w:fill="auto"/>
          </w:tcPr>
          <w:p w:rsidRPr="00CC3047" w:rsidR="00273A6D" w:rsidP="00E92BA0" w:rsidRDefault="00273A6D" w14:paraId="7CDC6CF5" w14:textId="77777777">
            <w:pPr>
              <w:rPr>
                <w:rFonts w:eastAsia="Times New Roman"/>
                <w:bCs/>
              </w:rPr>
            </w:pPr>
            <w:r>
              <w:rPr>
                <w:rFonts w:eastAsia="Times New Roman"/>
                <w:bCs/>
              </w:rPr>
              <w:t>36 Hours</w:t>
            </w:r>
          </w:p>
        </w:tc>
      </w:tr>
    </w:tbl>
    <w:p w:rsidRPr="002D6E2C" w:rsidR="001D1135" w:rsidP="00E92BA0" w:rsidRDefault="001D1135" w14:paraId="37379D46" w14:textId="77777777">
      <w:pPr>
        <w:rPr>
          <w:rFonts w:eastAsia="Times New Roman"/>
          <w:b/>
          <w:bCs/>
        </w:rPr>
      </w:pPr>
    </w:p>
    <w:p w:rsidRPr="002D6E2C" w:rsidR="00D521C9" w:rsidP="00E92BA0" w:rsidRDefault="00D521C9" w14:paraId="6B995567" w14:textId="77777777">
      <w:pPr>
        <w:rPr>
          <w:rFonts w:eastAsia="Times New Roman"/>
          <w:b/>
          <w:bCs/>
        </w:rPr>
      </w:pPr>
    </w:p>
    <w:p w:rsidR="00166119" w:rsidP="00E92BA0" w:rsidRDefault="00166119" w14:paraId="746E3B7D" w14:textId="77777777">
      <w:pPr>
        <w:rPr>
          <w:sz w:val="26"/>
          <w:szCs w:val="26"/>
        </w:rPr>
      </w:pPr>
    </w:p>
    <w:p w:rsidR="00166119" w:rsidP="00E92BA0" w:rsidRDefault="00166119" w14:paraId="43ED19FA" w14:textId="77777777">
      <w:pPr>
        <w:rPr>
          <w:sz w:val="26"/>
          <w:szCs w:val="26"/>
        </w:rPr>
      </w:pPr>
    </w:p>
    <w:p w:rsidRPr="00AB047E" w:rsidR="00D521C9" w:rsidP="00B84E8A" w:rsidRDefault="00166119" w14:paraId="7E96F749" w14:textId="7C12042B">
      <w:pPr>
        <w:pStyle w:val="Heading10"/>
        <w:spacing w:before="0"/>
        <w:rPr>
          <w:rFonts w:ascii="Calibri" w:hAnsi="Calibri"/>
          <w:sz w:val="26"/>
          <w:szCs w:val="26"/>
        </w:rPr>
      </w:pPr>
      <w:r>
        <w:rPr>
          <w:sz w:val="26"/>
          <w:szCs w:val="26"/>
        </w:rPr>
        <w:br w:type="page"/>
      </w:r>
      <w:bookmarkStart w:name="APPENDIX_F" w:id="9071"/>
      <w:bookmarkStart w:name="_Toc435584444" w:id="9072"/>
      <w:bookmarkStart w:name="_Toc536096893" w:id="9073"/>
      <w:bookmarkStart w:name="OLE_LINK1" w:id="9074"/>
      <w:bookmarkStart w:name="OLE_LINK2" w:id="9075"/>
      <w:bookmarkEnd w:id="9071"/>
      <w:r w:rsidRPr="002D6E2C" w:rsidR="0067485F">
        <w:rPr>
          <w:rFonts w:ascii="Calibri" w:hAnsi="Calibri"/>
          <w:sz w:val="26"/>
          <w:szCs w:val="26"/>
        </w:rPr>
        <w:t>Appendix F –</w:t>
      </w:r>
      <w:r w:rsidRPr="00AB047E" w:rsidR="0067485F">
        <w:rPr>
          <w:rFonts w:ascii="Calibri" w:hAnsi="Calibri"/>
          <w:sz w:val="26"/>
          <w:szCs w:val="26"/>
        </w:rPr>
        <w:t xml:space="preserve"> Disputes Rules</w:t>
      </w:r>
      <w:bookmarkEnd w:id="9072"/>
      <w:bookmarkEnd w:id="9073"/>
    </w:p>
    <w:bookmarkEnd w:id="9074"/>
    <w:bookmarkEnd w:id="9075"/>
    <w:p w:rsidR="00D521C9" w:rsidP="00E92BA0" w:rsidRDefault="00D521C9" w14:paraId="0099958C" w14:textId="5A36E3A6"/>
    <w:p w:rsidRPr="00C549B1" w:rsidR="00C549B1" w:rsidP="00C549B1" w:rsidRDefault="00C549B1" w14:paraId="5AF90962" w14:textId="77777777">
      <w:r w:rsidRPr="00C549B1">
        <w:t>A Dispute Request in relation to a successful Payment Instruction will qualify as a Dispute Action if:</w:t>
      </w:r>
    </w:p>
    <w:p w:rsidRPr="00C549B1" w:rsidR="00C549B1" w:rsidP="002C2973" w:rsidRDefault="00C549B1" w14:paraId="1EE9DF87" w14:textId="77777777">
      <w:pPr>
        <w:numPr>
          <w:ilvl w:val="0"/>
          <w:numId w:val="78"/>
        </w:numPr>
        <w:spacing w:after="200" w:line="276" w:lineRule="auto"/>
      </w:pPr>
      <w:r w:rsidRPr="00C549B1">
        <w:t>the Dispute Request, for the full amount of the Payment Instruction, is made within 12 (twelve) months from the date the Payment Instruction was successful.</w:t>
      </w:r>
    </w:p>
    <w:p w:rsidRPr="00C549B1" w:rsidR="00C549B1" w:rsidP="00C549B1" w:rsidRDefault="00C549B1" w14:paraId="0D30F93D" w14:textId="77777777">
      <w:r w:rsidRPr="00C549B1">
        <w:t xml:space="preserve">Note: </w:t>
      </w:r>
    </w:p>
    <w:p w:rsidRPr="00C549B1" w:rsidR="00C549B1" w:rsidP="002C2973" w:rsidRDefault="00C549B1" w14:paraId="2AD65FAB" w14:textId="77777777">
      <w:pPr>
        <w:numPr>
          <w:ilvl w:val="0"/>
          <w:numId w:val="78"/>
        </w:numPr>
        <w:spacing w:after="200" w:line="276" w:lineRule="auto"/>
      </w:pPr>
      <w:r w:rsidRPr="00C549B1">
        <w:t>12 Months are calculated from when the collection request was successful collected. So in the event where a collection request goes into tracking and is successfully collected at a later date this date is to be used.</w:t>
      </w:r>
    </w:p>
    <w:p w:rsidRPr="00C549B1" w:rsidR="00C549B1" w:rsidP="002C2973" w:rsidRDefault="00C549B1" w14:paraId="06C8453A" w14:textId="79DBEDA4">
      <w:pPr>
        <w:pStyle w:val="ListParagraph"/>
        <w:numPr>
          <w:ilvl w:val="0"/>
          <w:numId w:val="78"/>
        </w:numPr>
      </w:pPr>
      <w:r w:rsidRPr="00C549B1">
        <w:t>12 Months are calculated backwards 1 calendar year from today’s date. i.e. if today is the 01/02/2021 then dispute are only allowed to be lodged for successful collections with collection dates going as far back as 01/02/2020.</w:t>
      </w:r>
    </w:p>
    <w:p w:rsidR="00C549B1" w:rsidP="00E92BA0" w:rsidRDefault="00C549B1" w14:paraId="550BC7CB" w14:textId="4B3D365E"/>
    <w:p w:rsidRPr="00675524" w:rsidR="00675524" w:rsidP="00E92BA0" w:rsidRDefault="00675524" w14:paraId="065B95B5" w14:textId="51D16274">
      <w:r w:rsidRPr="00675524">
        <w:rPr>
          <w:rFonts w:cs="Calibri"/>
          <w:lang w:val="en-US"/>
        </w:rPr>
        <w:t>A Dispute Request in relation to a successful Payment Instruction will qualify as a Dispute Action if the Payment Instruction is a representment</w:t>
      </w:r>
    </w:p>
    <w:p w:rsidR="00675524" w:rsidP="00E92BA0" w:rsidRDefault="00675524" w14:paraId="2AA26C42" w14:textId="340C3060"/>
    <w:p w:rsidRPr="00B84E8A" w:rsidR="00B84E8A" w:rsidP="00E92BA0" w:rsidRDefault="00B84E8A" w14:paraId="52A8993B" w14:textId="60556308">
      <w:pPr>
        <w:rPr>
          <w:b/>
          <w:bCs/>
        </w:rPr>
      </w:pPr>
      <w:r w:rsidRPr="00B84E8A">
        <w:rPr>
          <w:b/>
          <w:bCs/>
        </w:rPr>
        <w:t>The Dispute Action Determination Calculation:</w:t>
      </w:r>
    </w:p>
    <w:p w:rsidR="00B84E8A" w:rsidP="00E92BA0" w:rsidRDefault="00B84E8A" w14:paraId="6DEC97AD" w14:textId="5A1BEBCA"/>
    <w:p w:rsidR="00B84E8A" w:rsidP="00E92BA0" w:rsidRDefault="00B84E8A" w14:paraId="7C3199DE" w14:textId="7EA5F115">
      <w:r>
        <w:t xml:space="preserve">The following method shall be used </w:t>
      </w:r>
      <w:r w:rsidR="009C7358">
        <w:t xml:space="preserve">to </w:t>
      </w:r>
      <w:r w:rsidR="009C7358">
        <w:rPr>
          <w:lang w:val="en-US"/>
        </w:rPr>
        <w:t>determine the exact date on which the collection cycle starts and therefore whether a dispute action should be allowed or not.</w:t>
      </w:r>
    </w:p>
    <w:p w:rsidR="00B84E8A" w:rsidP="00E92BA0" w:rsidRDefault="00B84E8A" w14:paraId="13CDD2C8" w14:textId="77777777"/>
    <w:p w:rsidR="00B84E8A" w:rsidP="00B84E8A" w:rsidRDefault="00B84E8A" w14:paraId="57837058" w14:textId="77777777">
      <w:pPr>
        <w:pStyle w:val="ListParagraph"/>
        <w:ind w:left="0"/>
        <w:rPr>
          <w:lang w:val="en-US"/>
        </w:rPr>
      </w:pPr>
      <w:r>
        <w:rPr>
          <w:lang w:val="en-US"/>
        </w:rPr>
        <w:t>In the case of the following AC mandate collection frequencies:</w:t>
      </w:r>
    </w:p>
    <w:p w:rsidR="00B84E8A" w:rsidP="002C2973" w:rsidRDefault="00B84E8A" w14:paraId="6879D41B" w14:textId="77777777">
      <w:pPr>
        <w:pStyle w:val="ListParagraph"/>
        <w:numPr>
          <w:ilvl w:val="0"/>
          <w:numId w:val="79"/>
        </w:numPr>
        <w:spacing w:line="276" w:lineRule="auto"/>
        <w:rPr>
          <w:lang w:val="en-US"/>
        </w:rPr>
      </w:pPr>
      <w:r>
        <w:rPr>
          <w:lang w:eastAsia="en-ZA"/>
        </w:rPr>
        <w:t>Fortnightly</w:t>
      </w:r>
    </w:p>
    <w:p w:rsidR="00B84E8A" w:rsidP="002C2973" w:rsidRDefault="00B84E8A" w14:paraId="24CAFE7B" w14:textId="77777777">
      <w:pPr>
        <w:pStyle w:val="ListParagraph"/>
        <w:numPr>
          <w:ilvl w:val="0"/>
          <w:numId w:val="79"/>
        </w:numPr>
        <w:spacing w:line="276" w:lineRule="auto"/>
        <w:rPr>
          <w:lang w:val="en-US"/>
        </w:rPr>
      </w:pPr>
      <w:r>
        <w:rPr>
          <w:lang w:eastAsia="en-ZA"/>
        </w:rPr>
        <w:t>Quarterly</w:t>
      </w:r>
    </w:p>
    <w:p w:rsidR="00B84E8A" w:rsidP="002C2973" w:rsidRDefault="00B84E8A" w14:paraId="1A917307" w14:textId="77777777">
      <w:pPr>
        <w:pStyle w:val="ListParagraph"/>
        <w:numPr>
          <w:ilvl w:val="0"/>
          <w:numId w:val="79"/>
        </w:numPr>
        <w:spacing w:line="276" w:lineRule="auto"/>
        <w:rPr>
          <w:lang w:val="en-US"/>
        </w:rPr>
      </w:pPr>
      <w:r>
        <w:rPr>
          <w:lang w:eastAsia="en-ZA"/>
        </w:rPr>
        <w:t>Bi Annual</w:t>
      </w:r>
    </w:p>
    <w:p w:rsidR="00B84E8A" w:rsidP="002C2973" w:rsidRDefault="00B84E8A" w14:paraId="58F68BD0" w14:textId="77777777">
      <w:pPr>
        <w:pStyle w:val="ListParagraph"/>
        <w:numPr>
          <w:ilvl w:val="0"/>
          <w:numId w:val="79"/>
        </w:numPr>
        <w:spacing w:line="276" w:lineRule="auto"/>
        <w:rPr>
          <w:lang w:val="en-US"/>
        </w:rPr>
      </w:pPr>
      <w:r>
        <w:rPr>
          <w:lang w:eastAsia="en-ZA"/>
        </w:rPr>
        <w:t>Annual</w:t>
      </w:r>
    </w:p>
    <w:p w:rsidR="00B84E8A" w:rsidP="00B84E8A" w:rsidRDefault="00B84E8A" w14:paraId="055E9437" w14:textId="77777777"/>
    <w:p w:rsidR="00B84E8A" w:rsidP="00B84E8A" w:rsidRDefault="00B84E8A" w14:paraId="1868B9CE" w14:textId="77777777">
      <w:r>
        <w:t>and when the date adjustment indicator is set to yes then for:</w:t>
      </w:r>
    </w:p>
    <w:p w:rsidR="00B84E8A" w:rsidP="00B84E8A" w:rsidRDefault="00B84E8A" w14:paraId="04ACD3AE" w14:textId="77777777">
      <w:r>
        <w:t>A newly registered AC Mandates the following rules must apply:</w:t>
      </w:r>
    </w:p>
    <w:p w:rsidR="00B84E8A" w:rsidP="002C2973" w:rsidRDefault="00B84E8A" w14:paraId="75416465" w14:textId="77777777">
      <w:pPr>
        <w:numPr>
          <w:ilvl w:val="0"/>
          <w:numId w:val="80"/>
        </w:numPr>
        <w:spacing w:after="200" w:line="276" w:lineRule="auto"/>
      </w:pPr>
      <w:r>
        <w:t>The collection cycle start date is determined by the action date of the first reoccurring collection that falls on the collection day of the mandate.</w:t>
      </w:r>
    </w:p>
    <w:p w:rsidR="00B84E8A" w:rsidP="002C2973" w:rsidRDefault="00B84E8A" w14:paraId="68B55AA5" w14:textId="77777777">
      <w:pPr>
        <w:numPr>
          <w:ilvl w:val="0"/>
          <w:numId w:val="80"/>
        </w:numPr>
        <w:spacing w:after="200" w:line="276" w:lineRule="auto"/>
      </w:pPr>
      <w:r>
        <w:t>Subsequent collection cycle dates are then calculated based on the collection frequency of the mandate.</w:t>
      </w:r>
    </w:p>
    <w:p w:rsidR="00B84E8A" w:rsidP="002C2973" w:rsidRDefault="00B84E8A" w14:paraId="106351C6" w14:textId="77777777">
      <w:pPr>
        <w:numPr>
          <w:ilvl w:val="0"/>
          <w:numId w:val="80"/>
        </w:numPr>
        <w:spacing w:after="200" w:line="276" w:lineRule="auto"/>
      </w:pPr>
      <w:r>
        <w:t>The first reoccurring collection to fall on the correct collection day and subsequent reoccurring collections that fall on the subsequently calculated collection cycle dates will not be subject to a dispute action.</w:t>
      </w:r>
    </w:p>
    <w:p w:rsidR="00B84E8A" w:rsidP="00B84E8A" w:rsidRDefault="00B84E8A" w14:paraId="4D44C6A3" w14:textId="77777777">
      <w:r>
        <w:t>For an amended AC mandates the following rules apply:</w:t>
      </w:r>
    </w:p>
    <w:p w:rsidR="00B84E8A" w:rsidP="002C2973" w:rsidRDefault="00B84E8A" w14:paraId="62852D69" w14:textId="77777777">
      <w:pPr>
        <w:numPr>
          <w:ilvl w:val="0"/>
          <w:numId w:val="80"/>
        </w:numPr>
        <w:spacing w:after="200" w:line="276" w:lineRule="auto"/>
      </w:pPr>
      <w:r>
        <w:t>For any amendment to a mandate the existing collection cycle start date of the mandate shall be re-set to null.</w:t>
      </w:r>
    </w:p>
    <w:p w:rsidR="00B84E8A" w:rsidP="002C2973" w:rsidRDefault="00B84E8A" w14:paraId="2A2BF8F3" w14:textId="77777777">
      <w:pPr>
        <w:numPr>
          <w:ilvl w:val="0"/>
          <w:numId w:val="80"/>
        </w:numPr>
        <w:spacing w:after="200" w:line="276" w:lineRule="auto"/>
      </w:pPr>
      <w:r>
        <w:t>The new collection cycle start date is determined by the action date of the first reoccurring collection, after the mandate amendment date, that falls on the collection day of the mandate.</w:t>
      </w:r>
    </w:p>
    <w:p w:rsidR="00B84E8A" w:rsidP="002C2973" w:rsidRDefault="00B84E8A" w14:paraId="73FA5A04" w14:textId="77777777">
      <w:pPr>
        <w:numPr>
          <w:ilvl w:val="0"/>
          <w:numId w:val="80"/>
        </w:numPr>
        <w:spacing w:after="200" w:line="276" w:lineRule="auto"/>
      </w:pPr>
      <w:r>
        <w:t>Subsequent collection cycle dates are then calculated based on the collection frequency of the mandate.</w:t>
      </w:r>
    </w:p>
    <w:p w:rsidR="00B84E8A" w:rsidP="002C2973" w:rsidRDefault="00B84E8A" w14:paraId="665C4030" w14:textId="77777777">
      <w:pPr>
        <w:numPr>
          <w:ilvl w:val="0"/>
          <w:numId w:val="80"/>
        </w:numPr>
        <w:spacing w:after="200" w:line="276" w:lineRule="auto"/>
      </w:pPr>
      <w:r>
        <w:t>The first reoccurring collection to fall on the correct collection day and subsequent reoccurring collections that fall on the subsequently calculated collection cycle dates will not be subject to a dispute action.</w:t>
      </w:r>
    </w:p>
    <w:p w:rsidR="00B84E8A" w:rsidP="00B84E8A" w:rsidRDefault="00B84E8A" w14:paraId="7C1771A3" w14:textId="77777777">
      <w:r>
        <w:t>The calculation of the subsequent collection cycle dates must be done as follows for the following mandate frequencies:</w:t>
      </w:r>
    </w:p>
    <w:p w:rsidR="00B84E8A" w:rsidP="00B84E8A" w:rsidRDefault="00B84E8A" w14:paraId="2A6F7240" w14:textId="77777777">
      <w:pPr>
        <w:pStyle w:val="ListParagraph"/>
        <w:ind w:left="0"/>
        <w:rPr>
          <w:lang w:eastAsia="en-ZA"/>
        </w:rPr>
      </w:pPr>
      <w:r>
        <w:rPr>
          <w:lang w:eastAsia="en-ZA"/>
        </w:rPr>
        <w:t>Fortnightly:</w:t>
      </w:r>
    </w:p>
    <w:p w:rsidR="00B84E8A" w:rsidP="00B84E8A" w:rsidRDefault="00B84E8A" w14:paraId="107EDACB" w14:textId="77777777">
      <w:pPr>
        <w:pStyle w:val="ListParagraph"/>
        <w:ind w:left="0"/>
        <w:rPr>
          <w:lang w:val="en-US"/>
        </w:rPr>
      </w:pPr>
      <w:r>
        <w:rPr>
          <w:lang w:val="en-US"/>
        </w:rPr>
        <w:t>The subsequent collection cycle dates must be calculated by adding 14 days to the collection cycle start date. For example, if the collection cycle start date is the 1/02/2021 then the next collection cycle date is the 15/02/2021.</w:t>
      </w:r>
    </w:p>
    <w:p w:rsidR="00B84E8A" w:rsidP="00B84E8A" w:rsidRDefault="00B84E8A" w14:paraId="6D9C538B" w14:textId="77777777">
      <w:pPr>
        <w:pStyle w:val="ListParagraph"/>
        <w:ind w:left="0"/>
        <w:rPr>
          <w:lang w:val="en-US"/>
        </w:rPr>
      </w:pPr>
    </w:p>
    <w:p w:rsidR="00B84E8A" w:rsidP="00B84E8A" w:rsidRDefault="00B84E8A" w14:paraId="213DE55F" w14:textId="77777777">
      <w:pPr>
        <w:pStyle w:val="ListParagraph"/>
        <w:ind w:left="0"/>
        <w:rPr>
          <w:lang w:eastAsia="en-ZA"/>
        </w:rPr>
      </w:pPr>
      <w:r>
        <w:rPr>
          <w:lang w:eastAsia="en-ZA"/>
        </w:rPr>
        <w:t>Quarterly</w:t>
      </w:r>
    </w:p>
    <w:p w:rsidR="00B84E8A" w:rsidP="00B84E8A" w:rsidRDefault="00B84E8A" w14:paraId="5E953A50" w14:textId="77777777">
      <w:pPr>
        <w:pStyle w:val="ListParagraph"/>
        <w:ind w:left="0"/>
        <w:rPr>
          <w:lang w:val="en-US"/>
        </w:rPr>
      </w:pPr>
      <w:r>
        <w:rPr>
          <w:lang w:val="en-US"/>
        </w:rPr>
        <w:t>The subsequent collection cycle dates must be calculated by adding 3 calendar months to the collection cycle start date. For example, if the collection cycle start date is the 20/02/2021 then the next collection cycle date is the 20/05/2021.</w:t>
      </w:r>
    </w:p>
    <w:p w:rsidR="00B84E8A" w:rsidP="00B84E8A" w:rsidRDefault="00B84E8A" w14:paraId="1DEAEFDF" w14:textId="77777777">
      <w:pPr>
        <w:pStyle w:val="ListParagraph"/>
        <w:ind w:left="0"/>
      </w:pPr>
    </w:p>
    <w:p w:rsidR="00B84E8A" w:rsidP="00B84E8A" w:rsidRDefault="00B84E8A" w14:paraId="59010B90" w14:textId="77777777">
      <w:pPr>
        <w:pStyle w:val="ListParagraph"/>
        <w:ind w:left="0"/>
        <w:rPr>
          <w:lang w:val="en-US"/>
        </w:rPr>
      </w:pPr>
    </w:p>
    <w:p w:rsidR="00B84E8A" w:rsidP="00B84E8A" w:rsidRDefault="00B84E8A" w14:paraId="18256D14" w14:textId="77777777">
      <w:pPr>
        <w:pStyle w:val="ListParagraph"/>
        <w:ind w:left="0"/>
        <w:rPr>
          <w:lang w:eastAsia="en-ZA"/>
        </w:rPr>
      </w:pPr>
      <w:r>
        <w:rPr>
          <w:lang w:eastAsia="en-ZA"/>
        </w:rPr>
        <w:t>Bi Annual</w:t>
      </w:r>
    </w:p>
    <w:p w:rsidR="00B84E8A" w:rsidP="00B84E8A" w:rsidRDefault="00B84E8A" w14:paraId="6ED662F7" w14:textId="77777777">
      <w:pPr>
        <w:pStyle w:val="ListParagraph"/>
        <w:ind w:left="0"/>
        <w:rPr>
          <w:lang w:val="en-US"/>
        </w:rPr>
      </w:pPr>
      <w:r>
        <w:rPr>
          <w:lang w:val="en-US"/>
        </w:rPr>
        <w:t>The subsequent collection cycle dates shall be calculated by adding 6 calendar months to the collection cycle start date. For example, if the collection cycle start date is the 20/02/2021 then the next collection cycle date is the 20/08/2021.</w:t>
      </w:r>
    </w:p>
    <w:p w:rsidR="00B84E8A" w:rsidP="00B84E8A" w:rsidRDefault="00B84E8A" w14:paraId="319FA19B" w14:textId="77777777">
      <w:pPr>
        <w:pStyle w:val="ListParagraph"/>
        <w:ind w:left="0"/>
        <w:rPr>
          <w:lang w:val="en-US"/>
        </w:rPr>
      </w:pPr>
    </w:p>
    <w:p w:rsidR="00B84E8A" w:rsidP="00B84E8A" w:rsidRDefault="00B84E8A" w14:paraId="54078528" w14:textId="77777777">
      <w:pPr>
        <w:pStyle w:val="ListParagraph"/>
        <w:ind w:left="0"/>
        <w:rPr>
          <w:lang w:val="en-US"/>
        </w:rPr>
      </w:pPr>
      <w:r>
        <w:rPr>
          <w:lang w:eastAsia="en-ZA"/>
        </w:rPr>
        <w:t>Annual</w:t>
      </w:r>
    </w:p>
    <w:p w:rsidR="00B84E8A" w:rsidP="00B84E8A" w:rsidRDefault="00B84E8A" w14:paraId="3F8C452B" w14:textId="77777777">
      <w:pPr>
        <w:pStyle w:val="ListParagraph"/>
        <w:ind w:left="0"/>
        <w:rPr>
          <w:lang w:val="en-US"/>
        </w:rPr>
      </w:pPr>
      <w:r>
        <w:rPr>
          <w:lang w:val="en-US"/>
        </w:rPr>
        <w:t>The subsequent collection cycle dates shall be calculated by adding 1 calendar year to the collection cycle start date. For example, if the collection cycle start date is the 20/02/2021 then the next collection cycle date is the 20/02/2022.</w:t>
      </w:r>
    </w:p>
    <w:p w:rsidR="00B84E8A" w:rsidP="00B84E8A" w:rsidRDefault="00B84E8A" w14:paraId="03466335" w14:textId="77777777"/>
    <w:p w:rsidR="00B84E8A" w:rsidP="00B84E8A" w:rsidRDefault="00B84E8A" w14:paraId="3E58A0E6" w14:textId="77777777">
      <w:r>
        <w:rPr>
          <w:b/>
          <w:bCs/>
        </w:rPr>
        <w:t xml:space="preserve">Note: </w:t>
      </w:r>
      <w:r>
        <w:t>For the other frequencies Monthly, Weekly and Adhoc the rules are logical and are therefore not included in this document.</w:t>
      </w:r>
    </w:p>
    <w:p w:rsidR="00B84E8A" w:rsidP="00B84E8A" w:rsidRDefault="00B84E8A" w14:paraId="69217DAF" w14:textId="77777777">
      <w:r>
        <w:t xml:space="preserve">The following example illustrates the requirements list above. </w:t>
      </w:r>
    </w:p>
    <w:p w:rsidR="00B84E8A" w:rsidP="00B84E8A" w:rsidRDefault="00B84E8A" w14:paraId="44DF8328" w14:textId="77777777">
      <w:r>
        <w:t>For a newly created AC mandate with the following details:</w:t>
      </w:r>
    </w:p>
    <w:p w:rsidR="00B84E8A" w:rsidP="00B84E8A" w:rsidRDefault="00B84E8A" w14:paraId="4DB7748A" w14:textId="77777777">
      <w:r>
        <w:t>Frequency: FRTN (Fortnightly)</w:t>
      </w:r>
    </w:p>
    <w:p w:rsidR="00B84E8A" w:rsidP="00B84E8A" w:rsidRDefault="00B84E8A" w14:paraId="11FEB843" w14:textId="77777777">
      <w:r>
        <w:t>Date Adjustment Indicator: Yes</w:t>
      </w:r>
    </w:p>
    <w:p w:rsidR="00B84E8A" w:rsidP="00B84E8A" w:rsidRDefault="00B84E8A" w14:paraId="73EFABEB" w14:textId="77777777">
      <w:r>
        <w:t>Collection Day: 8 Monday</w:t>
      </w:r>
    </w:p>
    <w:p w:rsidR="00B84E8A" w:rsidP="00B84E8A" w:rsidRDefault="00B84E8A" w14:paraId="4CA33E72" w14:textId="77777777">
      <w:r>
        <w:t>First RCUR collection action date occurs on Tuesday the 02/02/2021</w:t>
      </w:r>
    </w:p>
    <w:p w:rsidR="00B84E8A" w:rsidP="002C2973" w:rsidRDefault="00B84E8A" w14:paraId="2D9F80CB" w14:textId="77777777">
      <w:pPr>
        <w:numPr>
          <w:ilvl w:val="0"/>
          <w:numId w:val="81"/>
        </w:numPr>
        <w:spacing w:after="200" w:line="276" w:lineRule="auto"/>
      </w:pPr>
      <w:r>
        <w:t>The RCUR collection action date is a Tuesday and does not match to the collection day on the mandate which is Monday (8) and therefore the collection cycle start date is no updated to the action date of the collection.</w:t>
      </w:r>
    </w:p>
    <w:p w:rsidR="00B84E8A" w:rsidP="002C2973" w:rsidRDefault="00B84E8A" w14:paraId="5B1CBC5E" w14:textId="77777777">
      <w:pPr>
        <w:numPr>
          <w:ilvl w:val="0"/>
          <w:numId w:val="81"/>
        </w:numPr>
        <w:spacing w:after="200" w:line="276" w:lineRule="auto"/>
      </w:pPr>
      <w:r>
        <w:t>A dispute action against this collection is allowed.</w:t>
      </w:r>
    </w:p>
    <w:p w:rsidR="00B84E8A" w:rsidP="00B84E8A" w:rsidRDefault="00B84E8A" w14:paraId="78734D11" w14:textId="77777777">
      <w:r>
        <w:t>Second RCUR collection action date occurs on Monday the 15/02/2021.</w:t>
      </w:r>
    </w:p>
    <w:p w:rsidR="00B84E8A" w:rsidP="002C2973" w:rsidRDefault="00B84E8A" w14:paraId="7A608D18" w14:textId="77777777">
      <w:pPr>
        <w:numPr>
          <w:ilvl w:val="0"/>
          <w:numId w:val="81"/>
        </w:numPr>
        <w:spacing w:after="200" w:line="276" w:lineRule="auto"/>
      </w:pPr>
      <w:r>
        <w:t>The RCUR collection action date is a Monday and does match to the collection day on the mandate which is Monday (8) and therefore the collection cycle start date is updated to the action date of the collection.</w:t>
      </w:r>
    </w:p>
    <w:p w:rsidR="00B84E8A" w:rsidP="002C2973" w:rsidRDefault="00B84E8A" w14:paraId="6511BEBD" w14:textId="77777777">
      <w:pPr>
        <w:numPr>
          <w:ilvl w:val="0"/>
          <w:numId w:val="81"/>
        </w:numPr>
        <w:spacing w:after="200" w:line="276" w:lineRule="auto"/>
      </w:pPr>
      <w:r>
        <w:t>A dispute action against this collection is not allowed.</w:t>
      </w:r>
    </w:p>
    <w:p w:rsidR="00B84E8A" w:rsidP="002C2973" w:rsidRDefault="00B84E8A" w14:paraId="74CF3D96" w14:textId="77777777">
      <w:pPr>
        <w:numPr>
          <w:ilvl w:val="0"/>
          <w:numId w:val="81"/>
        </w:numPr>
        <w:spacing w:after="200" w:line="276" w:lineRule="auto"/>
      </w:pPr>
      <w:r>
        <w:t>Subsequent collection cycle dates which would not allow for a dispute action of the collection are then calculated based on the fortnightly frequency to be 01/03/2021, 15/03/2021 etc.</w:t>
      </w:r>
    </w:p>
    <w:p w:rsidR="00B84E8A" w:rsidP="00B84E8A" w:rsidRDefault="00B84E8A" w14:paraId="4D7A9708" w14:textId="77777777">
      <w:r>
        <w:t>An amendment to the mandate is then received on 17/02/2021 and the collection cycle start date is re-set to null.</w:t>
      </w:r>
    </w:p>
    <w:p w:rsidR="00B84E8A" w:rsidP="00B84E8A" w:rsidRDefault="00B84E8A" w14:paraId="7300EB57" w14:textId="77777777"/>
    <w:p w:rsidR="00B84E8A" w:rsidP="00B84E8A" w:rsidRDefault="00B84E8A" w14:paraId="055155DB" w14:textId="77777777">
      <w:r>
        <w:t>The next RCUR collection action date occurs on Monday the 22/02/2021.</w:t>
      </w:r>
    </w:p>
    <w:p w:rsidR="00B84E8A" w:rsidP="002C2973" w:rsidRDefault="00B84E8A" w14:paraId="1C575FBE" w14:textId="77777777">
      <w:pPr>
        <w:numPr>
          <w:ilvl w:val="0"/>
          <w:numId w:val="81"/>
        </w:numPr>
        <w:spacing w:after="200" w:line="276" w:lineRule="auto"/>
      </w:pPr>
      <w:r>
        <w:t>The RCUR collection action date is a Monday and does match to the collection day on the mandate which is Monday (8) and therefore the collection cycle start date is updated to the action date of the collection.</w:t>
      </w:r>
    </w:p>
    <w:p w:rsidR="00B84E8A" w:rsidP="002C2973" w:rsidRDefault="00B84E8A" w14:paraId="5F00C3CE" w14:textId="77777777">
      <w:pPr>
        <w:numPr>
          <w:ilvl w:val="0"/>
          <w:numId w:val="81"/>
        </w:numPr>
        <w:spacing w:after="200" w:line="276" w:lineRule="auto"/>
      </w:pPr>
      <w:r>
        <w:t>A dispute action against this collection is not allowed.</w:t>
      </w:r>
    </w:p>
    <w:p w:rsidR="00B84E8A" w:rsidP="002C2973" w:rsidRDefault="00B84E8A" w14:paraId="3B649020" w14:textId="77777777">
      <w:pPr>
        <w:numPr>
          <w:ilvl w:val="0"/>
          <w:numId w:val="81"/>
        </w:numPr>
        <w:spacing w:after="200" w:line="276" w:lineRule="auto"/>
      </w:pPr>
      <w:r>
        <w:t>Subsequent collection dates which would not allow for a dispute action of the collection are then calculated based on the fortnightly frequency to be 08/03/2021, 22/03/2021 etc.</w:t>
      </w:r>
    </w:p>
    <w:p w:rsidR="00B84E8A" w:rsidP="00E92BA0" w:rsidRDefault="00B84E8A" w14:paraId="467C71BC" w14:textId="77777777"/>
    <w:p w:rsidR="00B84E8A" w:rsidP="00E92BA0" w:rsidRDefault="00B84E8A" w14:paraId="588C3529" w14:textId="77777777"/>
    <w:p w:rsidRPr="00D97AD8" w:rsidR="00892EF9" w:rsidP="00E92BA0" w:rsidRDefault="00892EF9" w14:paraId="1F0AD03D" w14:textId="77777777">
      <w:pPr>
        <w:rPr>
          <w:b/>
        </w:rPr>
      </w:pPr>
      <w:r w:rsidRPr="00D97AD8">
        <w:rPr>
          <w:b/>
        </w:rPr>
        <w:t>Note: Any condition not represented in the Dispute Rules (Decision Tree) is reversible.</w:t>
      </w:r>
    </w:p>
    <w:p w:rsidR="006F61C6" w:rsidP="00E92BA0" w:rsidRDefault="006F61C6" w14:paraId="3ADAD796" w14:textId="73CF596C"/>
    <w:p w:rsidR="002B3942" w:rsidP="00E92BA0" w:rsidRDefault="002B3942" w14:paraId="788D76F9" w14:textId="501CEACE"/>
    <w:p w:rsidRPr="002D6E2C" w:rsidR="003B17D9" w:rsidP="00E92BA0" w:rsidRDefault="003B17D9" w14:paraId="0068CD09" w14:textId="586C6411">
      <w:r w:rsidRPr="00E2559F">
        <w:rPr>
          <w:noProof/>
          <w:lang w:val="en-US"/>
        </w:rPr>
        <w:drawing>
          <wp:inline distT="0" distB="0" distL="0" distR="0" wp14:anchorId="3588CF16" wp14:editId="09F6B437">
            <wp:extent cx="4031615" cy="2711450"/>
            <wp:effectExtent l="0" t="0" r="698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31615" cy="2711450"/>
                    </a:xfrm>
                    <a:prstGeom prst="rect">
                      <a:avLst/>
                    </a:prstGeom>
                    <a:noFill/>
                    <a:ln>
                      <a:noFill/>
                    </a:ln>
                  </pic:spPr>
                </pic:pic>
              </a:graphicData>
            </a:graphic>
          </wp:inline>
        </w:drawing>
      </w:r>
    </w:p>
    <w:p w:rsidRPr="002D6E2C" w:rsidR="00D521C9" w:rsidP="00E92BA0" w:rsidRDefault="00BF6206" w14:paraId="661A145C" w14:textId="77777777">
      <w:r>
        <w:rPr>
          <w:noProof/>
          <w:lang w:val="en-US"/>
        </w:rPr>
        <w:drawing>
          <wp:inline distT="0" distB="0" distL="0" distR="0" wp14:anchorId="57A6B8D1" wp14:editId="320D075D">
            <wp:extent cx="5686425" cy="341114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94621" cy="3416065"/>
                    </a:xfrm>
                    <a:prstGeom prst="rect">
                      <a:avLst/>
                    </a:prstGeom>
                    <a:noFill/>
                  </pic:spPr>
                </pic:pic>
              </a:graphicData>
            </a:graphic>
          </wp:inline>
        </w:drawing>
      </w:r>
    </w:p>
    <w:p w:rsidRPr="002D6E2C" w:rsidR="00D521C9" w:rsidP="00E92BA0" w:rsidRDefault="00D521C9" w14:paraId="118BE877" w14:textId="77777777"/>
    <w:p w:rsidRPr="002D6E2C" w:rsidR="00D521C9" w:rsidP="00E92BA0" w:rsidRDefault="00D521C9" w14:paraId="3F61C4F1" w14:textId="77777777"/>
    <w:p w:rsidRPr="002D6E2C" w:rsidR="00D521C9" w:rsidP="00E92BA0" w:rsidRDefault="00D521C9" w14:paraId="24CD35BB" w14:textId="77777777"/>
    <w:p w:rsidRPr="002D6E2C" w:rsidR="00D521C9" w:rsidP="00E92BA0" w:rsidRDefault="00D521C9" w14:paraId="6F931B27" w14:textId="77777777"/>
    <w:p w:rsidR="00D521C9" w:rsidP="00E92BA0" w:rsidRDefault="00D521C9" w14:paraId="7985874C" w14:textId="77777777"/>
    <w:p w:rsidR="00E456AD" w:rsidP="00E92BA0" w:rsidRDefault="00E456AD" w14:paraId="12A4709D" w14:textId="77777777">
      <w:pPr>
        <w:rPr>
          <w:rFonts w:eastAsia="Times New Roman"/>
          <w:b/>
          <w:bCs/>
          <w:color w:val="365F91"/>
          <w:sz w:val="26"/>
          <w:szCs w:val="26"/>
        </w:rPr>
      </w:pPr>
      <w:bookmarkStart w:name="APPENDIX_G_Additional_Rules" w:id="9076"/>
      <w:bookmarkStart w:name="_Toc435584445" w:id="9077"/>
      <w:bookmarkEnd w:id="9076"/>
    </w:p>
    <w:p w:rsidRPr="00AB047E" w:rsidR="00D521C9" w:rsidP="00E92BA0" w:rsidRDefault="0067485F" w14:paraId="4980F035" w14:textId="77777777">
      <w:pPr>
        <w:pStyle w:val="Heading10"/>
        <w:spacing w:before="0"/>
        <w:rPr>
          <w:rFonts w:ascii="Calibri" w:hAnsi="Calibri"/>
          <w:sz w:val="26"/>
          <w:szCs w:val="26"/>
        </w:rPr>
      </w:pPr>
      <w:bookmarkStart w:name="_Toc536096894" w:id="9078"/>
      <w:r w:rsidRPr="002D6E2C">
        <w:rPr>
          <w:rFonts w:ascii="Calibri" w:hAnsi="Calibri"/>
          <w:sz w:val="26"/>
          <w:szCs w:val="26"/>
        </w:rPr>
        <w:t xml:space="preserve">Appendix G – </w:t>
      </w:r>
      <w:r w:rsidRPr="0067485F">
        <w:rPr>
          <w:rFonts w:ascii="Calibri" w:hAnsi="Calibri"/>
          <w:sz w:val="26"/>
          <w:szCs w:val="26"/>
        </w:rPr>
        <w:t>Addit</w:t>
      </w:r>
      <w:r w:rsidR="006A5763">
        <w:rPr>
          <w:rFonts w:ascii="Calibri" w:hAnsi="Calibri"/>
          <w:sz w:val="26"/>
          <w:szCs w:val="26"/>
        </w:rPr>
        <w:t>i</w:t>
      </w:r>
      <w:r w:rsidRPr="0067485F">
        <w:rPr>
          <w:rFonts w:ascii="Calibri" w:hAnsi="Calibri"/>
          <w:sz w:val="26"/>
          <w:szCs w:val="26"/>
        </w:rPr>
        <w:t>onal Rules</w:t>
      </w:r>
      <w:bookmarkEnd w:id="9077"/>
      <w:bookmarkEnd w:id="9078"/>
    </w:p>
    <w:p w:rsidR="00D521C9" w:rsidP="00E92BA0" w:rsidRDefault="00D521C9" w14:paraId="728BEB6E" w14:textId="77777777">
      <w:pPr>
        <w:pStyle w:val="ListParagraph"/>
        <w:ind w:left="0"/>
      </w:pPr>
    </w:p>
    <w:p w:rsidR="00D521C9" w:rsidP="00E92BA0" w:rsidRDefault="00BF6206" w14:paraId="7CD3D46B" w14:textId="77777777">
      <w:pPr>
        <w:pStyle w:val="ListParagraph"/>
        <w:ind w:left="0"/>
        <w:rPr>
          <w:rFonts w:eastAsia="Times New Roman"/>
          <w:b/>
          <w:bCs/>
          <w:u w:val="single"/>
        </w:rPr>
      </w:pPr>
      <w:bookmarkStart w:name="Decision_Tree_Validation_Rules" w:id="9079"/>
      <w:bookmarkStart w:name="_MON_1530420901" w:id="9080"/>
      <w:bookmarkEnd w:id="9079"/>
      <w:bookmarkEnd w:id="9080"/>
      <w:r w:rsidRPr="00F0135A">
        <w:rPr>
          <w:rFonts w:eastAsia="Times New Roman"/>
          <w:b/>
          <w:bCs/>
          <w:noProof/>
          <w:u w:val="single"/>
          <w:lang w:val="en-US"/>
        </w:rPr>
        <w:drawing>
          <wp:inline distT="0" distB="0" distL="0" distR="0" wp14:anchorId="38E041AB" wp14:editId="0E441085">
            <wp:extent cx="5648325" cy="2989209"/>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45246" cy="2987579"/>
                    </a:xfrm>
                    <a:prstGeom prst="rect">
                      <a:avLst/>
                    </a:prstGeom>
                    <a:noFill/>
                  </pic:spPr>
                </pic:pic>
              </a:graphicData>
            </a:graphic>
          </wp:inline>
        </w:drawing>
      </w:r>
    </w:p>
    <w:p w:rsidR="00BF6206" w:rsidP="00E92BA0" w:rsidRDefault="00BF6206" w14:paraId="6588F7A4" w14:textId="77777777">
      <w:pPr>
        <w:pStyle w:val="ListParagraph"/>
        <w:ind w:left="0"/>
        <w:rPr>
          <w:rFonts w:eastAsia="Times New Roman"/>
          <w:b/>
          <w:bCs/>
          <w:u w:val="single"/>
        </w:rPr>
      </w:pPr>
    </w:p>
    <w:p w:rsidR="00BF6206" w:rsidP="00E92BA0" w:rsidRDefault="00BF6206" w14:paraId="529148A3" w14:textId="77777777">
      <w:pPr>
        <w:pStyle w:val="ListParagraph"/>
        <w:ind w:left="0"/>
        <w:rPr>
          <w:rFonts w:eastAsia="Times New Roman"/>
          <w:b/>
          <w:bCs/>
          <w:u w:val="single"/>
        </w:rPr>
      </w:pPr>
      <w:r w:rsidRPr="00F0135A">
        <w:rPr>
          <w:rFonts w:eastAsia="Times New Roman"/>
          <w:b/>
          <w:bCs/>
          <w:noProof/>
          <w:u w:val="single"/>
          <w:lang w:val="en-US"/>
        </w:rPr>
        <w:drawing>
          <wp:inline distT="0" distB="0" distL="0" distR="0" wp14:anchorId="643A7829" wp14:editId="32209F6D">
            <wp:extent cx="5648325" cy="4170519"/>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44483" cy="4167682"/>
                    </a:xfrm>
                    <a:prstGeom prst="rect">
                      <a:avLst/>
                    </a:prstGeom>
                    <a:noFill/>
                  </pic:spPr>
                </pic:pic>
              </a:graphicData>
            </a:graphic>
          </wp:inline>
        </w:drawing>
      </w:r>
    </w:p>
    <w:p w:rsidR="00BF6206" w:rsidP="00E92BA0" w:rsidRDefault="00BF6206" w14:paraId="2A9C6AEF" w14:textId="77777777">
      <w:pPr>
        <w:pStyle w:val="ListParagraph"/>
        <w:ind w:left="0"/>
        <w:rPr>
          <w:rFonts w:eastAsia="Times New Roman"/>
          <w:b/>
          <w:bCs/>
          <w:u w:val="single"/>
        </w:rPr>
      </w:pPr>
    </w:p>
    <w:p w:rsidR="00BF6206" w:rsidP="00E92BA0" w:rsidRDefault="00BF6206" w14:paraId="4DBF24DF" w14:textId="77777777">
      <w:pPr>
        <w:pStyle w:val="ListParagraph"/>
        <w:ind w:left="0"/>
        <w:rPr>
          <w:rFonts w:eastAsia="Times New Roman"/>
          <w:b/>
          <w:bCs/>
          <w:u w:val="single"/>
        </w:rPr>
      </w:pPr>
    </w:p>
    <w:p w:rsidR="00BF6206" w:rsidP="00E92BA0" w:rsidRDefault="00BF6206" w14:paraId="38F654E1" w14:textId="77777777">
      <w:pPr>
        <w:pStyle w:val="ListParagraph"/>
        <w:ind w:left="0"/>
        <w:rPr>
          <w:rFonts w:eastAsia="Times New Roman"/>
          <w:b/>
          <w:bCs/>
          <w:u w:val="single"/>
        </w:rPr>
      </w:pPr>
      <w:r w:rsidRPr="00F0135A">
        <w:rPr>
          <w:rFonts w:eastAsia="Times New Roman"/>
          <w:b/>
          <w:bCs/>
          <w:noProof/>
          <w:u w:val="single"/>
          <w:lang w:val="en-US"/>
        </w:rPr>
        <w:drawing>
          <wp:inline distT="0" distB="0" distL="0" distR="0" wp14:anchorId="2890ECF8" wp14:editId="5ADFADCC">
            <wp:extent cx="5705475" cy="41157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04655" cy="4115120"/>
                    </a:xfrm>
                    <a:prstGeom prst="rect">
                      <a:avLst/>
                    </a:prstGeom>
                    <a:noFill/>
                  </pic:spPr>
                </pic:pic>
              </a:graphicData>
            </a:graphic>
          </wp:inline>
        </w:drawing>
      </w:r>
    </w:p>
    <w:p w:rsidR="00BF6206" w:rsidP="00E92BA0" w:rsidRDefault="00BF6206" w14:paraId="5D231BB8" w14:textId="77777777">
      <w:pPr>
        <w:pStyle w:val="ListParagraph"/>
        <w:ind w:left="0"/>
        <w:rPr>
          <w:rFonts w:eastAsia="Times New Roman"/>
          <w:b/>
          <w:bCs/>
          <w:u w:val="single"/>
        </w:rPr>
      </w:pPr>
    </w:p>
    <w:p w:rsidR="00BF6206" w:rsidP="00E92BA0" w:rsidRDefault="00BF6206" w14:paraId="26EB55D6" w14:textId="77777777">
      <w:pPr>
        <w:pStyle w:val="ListParagraph"/>
        <w:ind w:left="0"/>
        <w:rPr>
          <w:rFonts w:eastAsia="Times New Roman"/>
          <w:b/>
          <w:bCs/>
          <w:u w:val="single"/>
        </w:rPr>
      </w:pPr>
    </w:p>
    <w:p w:rsidR="00BF6206" w:rsidP="00E92BA0" w:rsidRDefault="00BB7356" w14:paraId="2D48AD1D" w14:textId="77777777">
      <w:pPr>
        <w:pStyle w:val="ListParagraph"/>
        <w:ind w:left="0"/>
        <w:rPr>
          <w:rFonts w:eastAsia="Times New Roman"/>
          <w:b/>
          <w:bCs/>
          <w:u w:val="single"/>
        </w:rPr>
      </w:pPr>
      <w:r>
        <w:rPr>
          <w:rFonts w:eastAsia="Times New Roman"/>
          <w:b/>
          <w:bCs/>
          <w:u w:val="single"/>
        </w:rPr>
        <w:t>The above Rules are represented in the Tables below:</w:t>
      </w:r>
    </w:p>
    <w:p w:rsidR="00BF6206" w:rsidP="00E92BA0" w:rsidRDefault="00BF6206" w14:paraId="5825F81E" w14:textId="77777777">
      <w:pPr>
        <w:pStyle w:val="ListParagraph"/>
        <w:ind w:left="0"/>
        <w:rPr>
          <w:rFonts w:eastAsia="Times New Roman"/>
          <w:b/>
          <w:bCs/>
          <w:u w:val="single"/>
        </w:rPr>
      </w:pPr>
    </w:p>
    <w:tbl>
      <w:tblPr>
        <w:tblW w:w="97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070"/>
        <w:gridCol w:w="1290"/>
        <w:gridCol w:w="6387"/>
      </w:tblGrid>
      <w:tr w:rsidRPr="008A5C61" w:rsidR="00BF6206" w:rsidTr="002001D8" w14:paraId="5A7F023D" w14:textId="77777777">
        <w:trPr>
          <w:tblHeader/>
        </w:trPr>
        <w:tc>
          <w:tcPr>
            <w:tcW w:w="2093" w:type="dxa"/>
            <w:shd w:val="clear" w:color="auto" w:fill="4F81BD"/>
          </w:tcPr>
          <w:p w:rsidRPr="008A5C61" w:rsidR="00BF6206" w:rsidP="00E92BA0" w:rsidRDefault="00BF6206" w14:paraId="43AC74C9" w14:textId="77777777">
            <w:pPr>
              <w:spacing w:after="200" w:line="276" w:lineRule="auto"/>
              <w:rPr>
                <w:b/>
                <w:bCs/>
                <w:lang w:val="en-GB"/>
              </w:rPr>
            </w:pPr>
          </w:p>
        </w:tc>
        <w:tc>
          <w:tcPr>
            <w:tcW w:w="1134" w:type="dxa"/>
            <w:shd w:val="clear" w:color="auto" w:fill="4F81BD"/>
          </w:tcPr>
          <w:p w:rsidRPr="00F0135A" w:rsidR="00BF6206" w:rsidP="00E92BA0" w:rsidRDefault="00BF6206" w14:paraId="4A090D59" w14:textId="77777777">
            <w:pPr>
              <w:spacing w:after="200" w:line="276" w:lineRule="auto"/>
              <w:rPr>
                <w:b/>
                <w:bCs/>
                <w:color w:val="FFFFFF" w:themeColor="background1"/>
                <w:lang w:val="en-GB"/>
              </w:rPr>
            </w:pPr>
            <w:r w:rsidRPr="00F0135A">
              <w:rPr>
                <w:b/>
                <w:bCs/>
                <w:color w:val="FFFFFF" w:themeColor="background1"/>
                <w:lang w:val="en-GB"/>
              </w:rPr>
              <w:t>Date Adjustment</w:t>
            </w:r>
          </w:p>
        </w:tc>
        <w:tc>
          <w:tcPr>
            <w:tcW w:w="6520" w:type="dxa"/>
            <w:shd w:val="clear" w:color="auto" w:fill="4F81BD"/>
          </w:tcPr>
          <w:p w:rsidRPr="00F0135A" w:rsidR="00BF6206" w:rsidP="00E92BA0" w:rsidRDefault="00BF6206" w14:paraId="5851F05D" w14:textId="77777777">
            <w:pPr>
              <w:spacing w:after="200" w:line="276" w:lineRule="auto"/>
              <w:rPr>
                <w:b/>
                <w:bCs/>
                <w:color w:val="FFFFFF" w:themeColor="background1"/>
                <w:lang w:val="en-GB"/>
              </w:rPr>
            </w:pPr>
            <w:r w:rsidRPr="00F0135A">
              <w:rPr>
                <w:b/>
                <w:bCs/>
                <w:color w:val="FFFFFF" w:themeColor="background1"/>
                <w:lang w:val="en-GB"/>
              </w:rPr>
              <w:t>Rule</w:t>
            </w:r>
          </w:p>
        </w:tc>
      </w:tr>
      <w:tr w:rsidRPr="008A5C61" w:rsidR="00BF6206" w:rsidTr="002001D8" w14:paraId="34EA9C5F" w14:textId="77777777">
        <w:tc>
          <w:tcPr>
            <w:tcW w:w="2093" w:type="dxa"/>
            <w:vMerge w:val="restart"/>
            <w:shd w:val="clear" w:color="auto" w:fill="auto"/>
            <w:vAlign w:val="center"/>
          </w:tcPr>
          <w:p w:rsidRPr="008A5C61" w:rsidR="00BF6206" w:rsidP="00E92BA0" w:rsidRDefault="00BF6206" w14:paraId="5585D1EC" w14:textId="77777777">
            <w:pPr>
              <w:spacing w:after="200" w:line="276" w:lineRule="auto"/>
              <w:rPr>
                <w:b/>
                <w:bCs/>
                <w:lang w:val="en-GB"/>
              </w:rPr>
            </w:pPr>
            <w:r w:rsidRPr="00995678">
              <w:rPr>
                <w:b/>
                <w:sz w:val="20"/>
                <w:szCs w:val="20"/>
              </w:rPr>
              <w:t>Date Adjustment Rule</w:t>
            </w:r>
            <w:r w:rsidRPr="00995678">
              <w:rPr>
                <w:sz w:val="20"/>
                <w:szCs w:val="20"/>
              </w:rPr>
              <w:t xml:space="preserve"> </w:t>
            </w:r>
            <w:r w:rsidRPr="00995678">
              <w:rPr>
                <w:b/>
                <w:sz w:val="20"/>
                <w:szCs w:val="20"/>
              </w:rPr>
              <w:t>Indicator</w:t>
            </w:r>
          </w:p>
        </w:tc>
        <w:tc>
          <w:tcPr>
            <w:tcW w:w="1134" w:type="dxa"/>
            <w:shd w:val="clear" w:color="auto" w:fill="auto"/>
            <w:vAlign w:val="center"/>
          </w:tcPr>
          <w:p w:rsidRPr="008A5C61" w:rsidR="00BF6206" w:rsidP="00E92BA0" w:rsidRDefault="00BF6206" w14:paraId="09D33CEE" w14:textId="77777777">
            <w:pPr>
              <w:spacing w:after="200" w:line="276" w:lineRule="auto"/>
              <w:rPr>
                <w:lang w:val="en-GB"/>
              </w:rPr>
            </w:pPr>
            <w:r>
              <w:rPr>
                <w:lang w:val="en-GB"/>
              </w:rPr>
              <w:t>Yes “Y”</w:t>
            </w:r>
          </w:p>
        </w:tc>
        <w:tc>
          <w:tcPr>
            <w:tcW w:w="6520" w:type="dxa"/>
            <w:shd w:val="clear" w:color="auto" w:fill="auto"/>
          </w:tcPr>
          <w:p w:rsidRPr="00F0135A" w:rsidR="00BF6206" w:rsidP="00E92BA0" w:rsidRDefault="00BF6206" w14:paraId="07D5230C" w14:textId="77777777">
            <w:pPr>
              <w:jc w:val="both"/>
              <w:rPr>
                <w:bCs/>
              </w:rPr>
            </w:pPr>
            <w:r w:rsidRPr="00F0135A">
              <w:rPr>
                <w:bCs/>
              </w:rPr>
              <w:t xml:space="preserve">Allow all transactions for processing irrespective of the </w:t>
            </w:r>
            <w:r w:rsidRPr="00F0135A" w:rsidR="001747CA">
              <w:rPr>
                <w:bCs/>
              </w:rPr>
              <w:t>Collection</w:t>
            </w:r>
            <w:r w:rsidRPr="00F0135A">
              <w:rPr>
                <w:bCs/>
              </w:rPr>
              <w:t xml:space="preserve"> Date</w:t>
            </w:r>
          </w:p>
          <w:p w:rsidRPr="008A5C61" w:rsidR="00BF6206" w:rsidP="00E92BA0" w:rsidRDefault="00BF6206" w14:paraId="16AE39C3" w14:textId="77777777">
            <w:pPr>
              <w:rPr>
                <w:i/>
                <w:lang w:val="en-GB"/>
              </w:rPr>
            </w:pPr>
            <w:r w:rsidRPr="008A5C61">
              <w:rPr>
                <w:lang w:val="en-GB"/>
              </w:rPr>
              <w:t xml:space="preserve"> </w:t>
            </w:r>
            <w:r>
              <w:rPr>
                <w:i/>
                <w:lang w:val="en-GB"/>
              </w:rPr>
              <w:t>No Validation on Collection Day</w:t>
            </w:r>
          </w:p>
        </w:tc>
      </w:tr>
      <w:tr w:rsidRPr="008A5C61" w:rsidR="00BF6206" w:rsidTr="002001D8" w14:paraId="34BB892B" w14:textId="77777777">
        <w:tc>
          <w:tcPr>
            <w:tcW w:w="2093" w:type="dxa"/>
            <w:vMerge/>
            <w:shd w:val="clear" w:color="auto" w:fill="auto"/>
            <w:vAlign w:val="center"/>
          </w:tcPr>
          <w:p w:rsidRPr="008A5C61" w:rsidR="00BF6206" w:rsidP="00E92BA0" w:rsidRDefault="00BF6206" w14:paraId="277DBAA3" w14:textId="77777777">
            <w:pPr>
              <w:spacing w:after="200" w:line="276" w:lineRule="auto"/>
              <w:rPr>
                <w:b/>
                <w:bCs/>
                <w:lang w:val="en-GB"/>
              </w:rPr>
            </w:pPr>
          </w:p>
        </w:tc>
        <w:tc>
          <w:tcPr>
            <w:tcW w:w="1134" w:type="dxa"/>
            <w:shd w:val="clear" w:color="auto" w:fill="auto"/>
            <w:vAlign w:val="center"/>
          </w:tcPr>
          <w:p w:rsidRPr="008A5C61" w:rsidR="00BF6206" w:rsidP="00E92BA0" w:rsidRDefault="00BF6206" w14:paraId="1D6DB5B1" w14:textId="77777777">
            <w:pPr>
              <w:spacing w:after="200" w:line="276" w:lineRule="auto"/>
              <w:rPr>
                <w:lang w:val="en-GB"/>
              </w:rPr>
            </w:pPr>
            <w:r>
              <w:rPr>
                <w:lang w:val="en-GB"/>
              </w:rPr>
              <w:t>No “N”</w:t>
            </w:r>
          </w:p>
        </w:tc>
        <w:tc>
          <w:tcPr>
            <w:tcW w:w="6520" w:type="dxa"/>
            <w:shd w:val="clear" w:color="auto" w:fill="auto"/>
          </w:tcPr>
          <w:p w:rsidRPr="00995678" w:rsidR="00BF6206" w:rsidP="00E92BA0" w:rsidRDefault="00BF6206" w14:paraId="14DFFCCD" w14:textId="77777777">
            <w:pPr>
              <w:spacing w:after="200" w:line="276" w:lineRule="auto"/>
            </w:pPr>
            <w:r w:rsidRPr="00995678">
              <w:rPr>
                <w:bCs/>
              </w:rPr>
              <w:t>Allow transaction if Action Date = Collection Day or next processing day</w:t>
            </w:r>
          </w:p>
          <w:p w:rsidRPr="008A5C61" w:rsidR="00BF6206" w:rsidP="00E92BA0" w:rsidRDefault="00BF6206" w14:paraId="6FF21278" w14:textId="77777777">
            <w:pPr>
              <w:rPr>
                <w:i/>
                <w:lang w:val="en-GB"/>
              </w:rPr>
            </w:pPr>
            <w:r w:rsidRPr="00995678">
              <w:rPr>
                <w:rFonts w:asciiTheme="minorHAnsi" w:hAnsiTheme="minorHAnsi" w:eastAsiaTheme="minorHAnsi" w:cstheme="minorBidi"/>
                <w:i/>
                <w:lang w:val="en-GB"/>
              </w:rPr>
              <w:t>Upfront Rejection if Action Date ≠  Collection Day or next Processing Day</w:t>
            </w:r>
          </w:p>
        </w:tc>
      </w:tr>
    </w:tbl>
    <w:p w:rsidR="00DA02ED" w:rsidP="00E92BA0" w:rsidRDefault="00DA02ED" w14:paraId="198A0EF7" w14:textId="77777777">
      <w:pPr>
        <w:pStyle w:val="ListParagraph"/>
        <w:ind w:left="0"/>
        <w:rPr>
          <w:rFonts w:eastAsia="Times New Roman"/>
          <w:b/>
          <w:bCs/>
          <w:u w:val="single"/>
        </w:rPr>
      </w:pPr>
    </w:p>
    <w:p w:rsidR="00D521C9" w:rsidP="00E92BA0" w:rsidRDefault="00D521C9" w14:paraId="606CD320" w14:textId="77777777">
      <w:pPr>
        <w:pStyle w:val="ListParagraph"/>
        <w:ind w:left="0"/>
        <w:rPr>
          <w:rFonts w:eastAsia="Times New Roman"/>
          <w:b/>
          <w:bCs/>
          <w:u w:val="single"/>
        </w:rPr>
      </w:pPr>
    </w:p>
    <w:p w:rsidR="00BF6206" w:rsidP="00E92BA0" w:rsidRDefault="00BF6206" w14:paraId="49EC51B5" w14:textId="77777777">
      <w:r>
        <w:br w:type="page"/>
      </w:r>
    </w:p>
    <w:tbl>
      <w:tblPr>
        <w:tblW w:w="97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093"/>
        <w:gridCol w:w="1134"/>
        <w:gridCol w:w="6520"/>
      </w:tblGrid>
      <w:tr w:rsidR="00A42B65" w:rsidTr="009876ED" w14:paraId="4F5D80AE" w14:textId="77777777">
        <w:trPr>
          <w:tblHeader/>
        </w:trPr>
        <w:tc>
          <w:tcPr>
            <w:tcW w:w="2093" w:type="dxa"/>
            <w:shd w:val="clear" w:color="auto" w:fill="4F81BD"/>
          </w:tcPr>
          <w:p w:rsidRPr="004E6096" w:rsidR="00D521C9" w:rsidP="00F0135A" w:rsidRDefault="00AA4836" w14:paraId="0A0779DA" w14:textId="77777777">
            <w:pPr>
              <w:pStyle w:val="IndentL4"/>
              <w:tabs>
                <w:tab w:val="clear" w:pos="1654"/>
              </w:tabs>
              <w:spacing w:after="0" w:line="360" w:lineRule="auto"/>
              <w:ind w:left="0" w:firstLine="0"/>
              <w:jc w:val="left"/>
              <w:rPr>
                <w:rFonts w:ascii="Calibri" w:hAnsi="Calibri" w:eastAsia="Times New Roman"/>
                <w:b/>
                <w:bCs/>
                <w:color w:val="FFFFFF"/>
              </w:rPr>
            </w:pPr>
            <w:r>
              <w:rPr>
                <w:rFonts w:ascii="Calibri" w:hAnsi="Calibri"/>
                <w:b/>
                <w:bCs/>
                <w:color w:val="FFFFFF"/>
              </w:rPr>
              <w:t>Debit Sequence</w:t>
            </w:r>
            <w:r w:rsidRPr="004E6096" w:rsidR="00D521C9">
              <w:rPr>
                <w:rFonts w:ascii="Calibri" w:hAnsi="Calibri"/>
                <w:b/>
                <w:bCs/>
                <w:color w:val="FFFFFF"/>
              </w:rPr>
              <w:t xml:space="preserve"> Type</w:t>
            </w:r>
          </w:p>
        </w:tc>
        <w:tc>
          <w:tcPr>
            <w:tcW w:w="1134" w:type="dxa"/>
            <w:shd w:val="clear" w:color="auto" w:fill="4F81BD"/>
          </w:tcPr>
          <w:p w:rsidRPr="004E6096" w:rsidR="00D521C9" w:rsidP="00E92BA0" w:rsidRDefault="00D521C9" w14:paraId="5BDA65A7" w14:textId="77777777">
            <w:pPr>
              <w:pStyle w:val="IndentL4"/>
              <w:tabs>
                <w:tab w:val="clear" w:pos="1654"/>
              </w:tabs>
              <w:spacing w:after="0" w:line="360" w:lineRule="auto"/>
              <w:ind w:left="0" w:firstLine="0"/>
              <w:rPr>
                <w:rFonts w:ascii="Calibri" w:hAnsi="Calibri"/>
                <w:b/>
                <w:bCs/>
                <w:color w:val="FFFFFF"/>
              </w:rPr>
            </w:pPr>
            <w:r w:rsidRPr="004E6096">
              <w:rPr>
                <w:rFonts w:ascii="Calibri" w:hAnsi="Calibri"/>
                <w:b/>
                <w:bCs/>
                <w:color w:val="FFFFFF"/>
              </w:rPr>
              <w:t>Mandate Type</w:t>
            </w:r>
          </w:p>
        </w:tc>
        <w:tc>
          <w:tcPr>
            <w:tcW w:w="6520" w:type="dxa"/>
            <w:shd w:val="clear" w:color="auto" w:fill="4F81BD"/>
          </w:tcPr>
          <w:p w:rsidRPr="004E6096" w:rsidR="00D521C9" w:rsidP="00E92BA0" w:rsidRDefault="00D521C9" w14:paraId="647AA01E" w14:textId="77777777">
            <w:pPr>
              <w:pStyle w:val="IndentL4"/>
              <w:tabs>
                <w:tab w:val="clear" w:pos="1654"/>
              </w:tabs>
              <w:spacing w:after="0" w:line="360" w:lineRule="auto"/>
              <w:ind w:left="0" w:firstLine="0"/>
              <w:rPr>
                <w:rFonts w:ascii="Calibri" w:hAnsi="Calibri"/>
                <w:b/>
                <w:bCs/>
                <w:color w:val="FFFFFF"/>
              </w:rPr>
            </w:pPr>
            <w:r w:rsidRPr="004E6096">
              <w:rPr>
                <w:rFonts w:ascii="Calibri" w:hAnsi="Calibri"/>
                <w:b/>
                <w:bCs/>
                <w:color w:val="FFFFFF"/>
              </w:rPr>
              <w:t>Rule</w:t>
            </w:r>
          </w:p>
        </w:tc>
      </w:tr>
      <w:tr w:rsidR="00D521C9" w:rsidTr="009876ED" w14:paraId="035D3C10" w14:textId="77777777">
        <w:tc>
          <w:tcPr>
            <w:tcW w:w="2093" w:type="dxa"/>
            <w:vMerge w:val="restart"/>
            <w:shd w:val="clear" w:color="auto" w:fill="auto"/>
            <w:vAlign w:val="center"/>
          </w:tcPr>
          <w:p w:rsidRPr="00912A1E" w:rsidR="00D521C9" w:rsidP="00E92BA0" w:rsidRDefault="00D521C9" w14:paraId="511E6E9F" w14:textId="77777777">
            <w:pPr>
              <w:pStyle w:val="IndentL4"/>
              <w:tabs>
                <w:tab w:val="clear" w:pos="1654"/>
              </w:tabs>
              <w:spacing w:after="0" w:line="360" w:lineRule="auto"/>
              <w:ind w:left="0" w:firstLine="0"/>
              <w:jc w:val="left"/>
              <w:rPr>
                <w:rFonts w:ascii="Calibri" w:hAnsi="Calibri"/>
                <w:b/>
                <w:bCs/>
              </w:rPr>
            </w:pPr>
            <w:r w:rsidRPr="00912A1E">
              <w:rPr>
                <w:rFonts w:ascii="Calibri" w:hAnsi="Calibri"/>
                <w:b/>
                <w:bCs/>
              </w:rPr>
              <w:t>Recurring Collection</w:t>
            </w:r>
          </w:p>
        </w:tc>
        <w:tc>
          <w:tcPr>
            <w:tcW w:w="1134" w:type="dxa"/>
            <w:shd w:val="clear" w:color="auto" w:fill="auto"/>
            <w:vAlign w:val="center"/>
          </w:tcPr>
          <w:p w:rsidRPr="00912A1E" w:rsidR="00D521C9" w:rsidP="00E92BA0" w:rsidRDefault="00D521C9" w14:paraId="1786BAAE" w14:textId="77777777">
            <w:pPr>
              <w:pStyle w:val="IndentL4"/>
              <w:tabs>
                <w:tab w:val="clear" w:pos="1654"/>
              </w:tabs>
              <w:spacing w:after="0" w:line="360" w:lineRule="auto"/>
              <w:ind w:left="0" w:firstLine="0"/>
              <w:jc w:val="left"/>
              <w:rPr>
                <w:rFonts w:ascii="Calibri" w:hAnsi="Calibri"/>
              </w:rPr>
            </w:pPr>
            <w:r w:rsidRPr="00912A1E">
              <w:rPr>
                <w:rFonts w:ascii="Calibri" w:hAnsi="Calibri"/>
              </w:rPr>
              <w:t>Fixed</w:t>
            </w:r>
          </w:p>
        </w:tc>
        <w:tc>
          <w:tcPr>
            <w:tcW w:w="6520" w:type="dxa"/>
            <w:shd w:val="clear" w:color="auto" w:fill="auto"/>
          </w:tcPr>
          <w:p w:rsidRPr="00912A1E" w:rsidR="00D521C9" w:rsidP="00E92BA0" w:rsidRDefault="00D521C9" w14:paraId="26B474C9" w14:textId="77777777">
            <w:pPr>
              <w:pStyle w:val="IndentL4"/>
              <w:tabs>
                <w:tab w:val="clear" w:pos="1654"/>
              </w:tabs>
              <w:spacing w:after="0" w:line="360" w:lineRule="auto"/>
              <w:ind w:left="0" w:firstLine="0"/>
              <w:jc w:val="left"/>
              <w:rPr>
                <w:rFonts w:ascii="Calibri" w:hAnsi="Calibri"/>
              </w:rPr>
            </w:pPr>
            <w:r w:rsidRPr="00912A1E">
              <w:rPr>
                <w:rFonts w:ascii="Calibri" w:hAnsi="Calibri"/>
              </w:rPr>
              <w:t xml:space="preserve">Allow transaction for processing if Collection Amount ≤ Instalment Amount. </w:t>
            </w:r>
          </w:p>
          <w:p w:rsidRPr="00495080" w:rsidR="00D521C9" w:rsidP="00E92BA0" w:rsidRDefault="00D521C9" w14:paraId="73F1191C" w14:textId="77777777">
            <w:pPr>
              <w:pStyle w:val="IndentL4"/>
              <w:tabs>
                <w:tab w:val="clear" w:pos="1654"/>
              </w:tabs>
              <w:spacing w:after="0" w:line="360" w:lineRule="auto"/>
              <w:ind w:left="0" w:firstLine="0"/>
              <w:jc w:val="left"/>
              <w:rPr>
                <w:rFonts w:ascii="Calibri" w:hAnsi="Calibri"/>
                <w:i/>
              </w:rPr>
            </w:pPr>
            <w:r w:rsidRPr="00912A1E">
              <w:rPr>
                <w:rFonts w:ascii="Calibri" w:hAnsi="Calibri"/>
              </w:rPr>
              <w:t xml:space="preserve"> </w:t>
            </w:r>
            <w:r w:rsidRPr="00495080">
              <w:rPr>
                <w:rFonts w:ascii="Calibri" w:hAnsi="Calibri"/>
                <w:i/>
              </w:rPr>
              <w:t>Upfront Rejection if Collection Amount &gt; Instalment Amount</w:t>
            </w:r>
          </w:p>
        </w:tc>
      </w:tr>
      <w:tr w:rsidR="00D521C9" w:rsidTr="009876ED" w14:paraId="2A12F1E1" w14:textId="77777777">
        <w:tc>
          <w:tcPr>
            <w:tcW w:w="2093" w:type="dxa"/>
            <w:vMerge/>
            <w:shd w:val="clear" w:color="auto" w:fill="auto"/>
            <w:vAlign w:val="center"/>
          </w:tcPr>
          <w:p w:rsidRPr="00912A1E" w:rsidR="00D521C9" w:rsidP="00E92BA0" w:rsidRDefault="00D521C9" w14:paraId="2AD5F314" w14:textId="77777777">
            <w:pPr>
              <w:pStyle w:val="IndentL4"/>
              <w:tabs>
                <w:tab w:val="clear" w:pos="1654"/>
              </w:tabs>
              <w:spacing w:after="0" w:line="360" w:lineRule="auto"/>
              <w:ind w:left="0" w:firstLine="0"/>
              <w:jc w:val="left"/>
              <w:rPr>
                <w:rFonts w:ascii="Calibri" w:hAnsi="Calibri"/>
                <w:b/>
                <w:bCs/>
              </w:rPr>
            </w:pPr>
          </w:p>
        </w:tc>
        <w:tc>
          <w:tcPr>
            <w:tcW w:w="1134" w:type="dxa"/>
            <w:shd w:val="clear" w:color="auto" w:fill="auto"/>
            <w:vAlign w:val="center"/>
          </w:tcPr>
          <w:p w:rsidRPr="00912A1E" w:rsidR="00D521C9" w:rsidP="00E92BA0" w:rsidRDefault="00D521C9" w14:paraId="6CDB01C2" w14:textId="77777777">
            <w:pPr>
              <w:pStyle w:val="IndentL4"/>
              <w:tabs>
                <w:tab w:val="clear" w:pos="1654"/>
              </w:tabs>
              <w:spacing w:after="0" w:line="360" w:lineRule="auto"/>
              <w:ind w:left="0" w:firstLine="0"/>
              <w:jc w:val="left"/>
              <w:rPr>
                <w:rFonts w:ascii="Calibri" w:hAnsi="Calibri"/>
              </w:rPr>
            </w:pPr>
            <w:r w:rsidRPr="00912A1E">
              <w:rPr>
                <w:rFonts w:ascii="Calibri" w:hAnsi="Calibri"/>
              </w:rPr>
              <w:t>Variable</w:t>
            </w:r>
          </w:p>
        </w:tc>
        <w:tc>
          <w:tcPr>
            <w:tcW w:w="6520" w:type="dxa"/>
            <w:shd w:val="clear" w:color="auto" w:fill="auto"/>
          </w:tcPr>
          <w:p w:rsidRPr="00912A1E" w:rsidR="00D521C9" w:rsidP="00E92BA0" w:rsidRDefault="00D521C9" w14:paraId="28DF51DC" w14:textId="77777777">
            <w:pPr>
              <w:pStyle w:val="IndentL4"/>
              <w:tabs>
                <w:tab w:val="clear" w:pos="1654"/>
              </w:tabs>
              <w:spacing w:after="0" w:line="360" w:lineRule="auto"/>
              <w:ind w:left="0" w:firstLine="0"/>
              <w:jc w:val="left"/>
              <w:rPr>
                <w:rFonts w:ascii="Calibri" w:hAnsi="Calibri"/>
              </w:rPr>
            </w:pPr>
            <w:r w:rsidRPr="00912A1E">
              <w:rPr>
                <w:rFonts w:ascii="Calibri" w:hAnsi="Calibri"/>
              </w:rPr>
              <w:t>Allow transaction for processing if Collection Amount ≤ Instalment Amount.</w:t>
            </w:r>
          </w:p>
          <w:p w:rsidRPr="00495080" w:rsidR="00D521C9" w:rsidP="00E92BA0" w:rsidRDefault="00D521C9" w14:paraId="1A542B6F" w14:textId="77777777">
            <w:pPr>
              <w:pStyle w:val="IndentL4"/>
              <w:tabs>
                <w:tab w:val="clear" w:pos="1654"/>
              </w:tabs>
              <w:spacing w:after="0" w:line="360" w:lineRule="auto"/>
              <w:ind w:left="0" w:firstLine="0"/>
              <w:jc w:val="left"/>
              <w:rPr>
                <w:rFonts w:ascii="Calibri" w:hAnsi="Calibri"/>
                <w:i/>
              </w:rPr>
            </w:pPr>
            <w:r w:rsidRPr="00495080">
              <w:rPr>
                <w:rFonts w:ascii="Calibri" w:hAnsi="Calibri"/>
                <w:i/>
              </w:rPr>
              <w:t xml:space="preserve"> Upfront Rejection if Collection Amount &gt; Instalment Amount</w:t>
            </w:r>
          </w:p>
        </w:tc>
      </w:tr>
      <w:tr w:rsidR="00D521C9" w:rsidTr="009876ED" w14:paraId="2570F171" w14:textId="77777777">
        <w:tc>
          <w:tcPr>
            <w:tcW w:w="2093" w:type="dxa"/>
            <w:vMerge/>
            <w:shd w:val="clear" w:color="auto" w:fill="auto"/>
            <w:vAlign w:val="center"/>
          </w:tcPr>
          <w:p w:rsidRPr="00912A1E" w:rsidR="00D521C9" w:rsidP="00E92BA0" w:rsidRDefault="00D521C9" w14:paraId="33D61330" w14:textId="77777777">
            <w:pPr>
              <w:pStyle w:val="IndentL4"/>
              <w:tabs>
                <w:tab w:val="clear" w:pos="1654"/>
              </w:tabs>
              <w:spacing w:after="0" w:line="360" w:lineRule="auto"/>
              <w:ind w:left="0" w:firstLine="0"/>
              <w:jc w:val="left"/>
              <w:rPr>
                <w:rFonts w:ascii="Calibri" w:hAnsi="Calibri"/>
                <w:b/>
                <w:bCs/>
              </w:rPr>
            </w:pPr>
          </w:p>
        </w:tc>
        <w:tc>
          <w:tcPr>
            <w:tcW w:w="1134" w:type="dxa"/>
            <w:shd w:val="clear" w:color="auto" w:fill="auto"/>
            <w:vAlign w:val="center"/>
          </w:tcPr>
          <w:p w:rsidRPr="00912A1E" w:rsidR="00D521C9" w:rsidP="00E92BA0" w:rsidRDefault="00D521C9" w14:paraId="36AAF919" w14:textId="77777777">
            <w:pPr>
              <w:pStyle w:val="IndentL4"/>
              <w:tabs>
                <w:tab w:val="clear" w:pos="1654"/>
              </w:tabs>
              <w:spacing w:after="0" w:line="360" w:lineRule="auto"/>
              <w:ind w:left="0" w:firstLine="0"/>
              <w:jc w:val="left"/>
              <w:rPr>
                <w:rFonts w:ascii="Calibri" w:hAnsi="Calibri"/>
              </w:rPr>
            </w:pPr>
            <w:r w:rsidRPr="00912A1E">
              <w:rPr>
                <w:rFonts w:ascii="Calibri" w:hAnsi="Calibri"/>
              </w:rPr>
              <w:t>Usage-based</w:t>
            </w:r>
          </w:p>
        </w:tc>
        <w:tc>
          <w:tcPr>
            <w:tcW w:w="6520" w:type="dxa"/>
            <w:shd w:val="clear" w:color="auto" w:fill="auto"/>
          </w:tcPr>
          <w:p w:rsidR="00D521C9" w:rsidP="00E92BA0" w:rsidRDefault="00D521C9" w14:paraId="5822F3B2" w14:textId="77777777">
            <w:pPr>
              <w:pStyle w:val="IndentL4"/>
              <w:tabs>
                <w:tab w:val="clear" w:pos="1654"/>
              </w:tabs>
              <w:spacing w:after="0" w:line="360" w:lineRule="auto"/>
              <w:ind w:left="0" w:firstLine="0"/>
              <w:jc w:val="left"/>
              <w:rPr>
                <w:rFonts w:ascii="Calibri" w:hAnsi="Calibri"/>
              </w:rPr>
            </w:pPr>
            <w:r w:rsidRPr="00912A1E">
              <w:rPr>
                <w:rFonts w:ascii="Calibri" w:hAnsi="Calibri"/>
              </w:rPr>
              <w:t xml:space="preserve">Allow transaction for processing if Collection Amount ≤ Maximum Collection Amount. </w:t>
            </w:r>
          </w:p>
          <w:p w:rsidRPr="00912A1E" w:rsidR="00D521C9" w:rsidP="00E92BA0" w:rsidRDefault="00D521C9" w14:paraId="4FEBD5AB" w14:textId="77777777">
            <w:pPr>
              <w:pStyle w:val="IndentL4"/>
              <w:tabs>
                <w:tab w:val="clear" w:pos="1654"/>
              </w:tabs>
              <w:spacing w:after="0" w:line="360" w:lineRule="auto"/>
              <w:ind w:left="0" w:firstLine="0"/>
              <w:jc w:val="left"/>
              <w:rPr>
                <w:lang w:val="en-ZA"/>
              </w:rPr>
            </w:pPr>
            <w:r w:rsidRPr="00495080">
              <w:rPr>
                <w:rFonts w:ascii="Calibri" w:hAnsi="Calibri"/>
                <w:i/>
              </w:rPr>
              <w:t>Upfront Rejection if Collection Amount</w:t>
            </w:r>
            <w:r w:rsidRPr="00495080">
              <w:rPr>
                <w:b/>
                <w:bCs/>
                <w:i/>
                <w:lang w:val="en-ZA"/>
              </w:rPr>
              <w:t xml:space="preserve"> </w:t>
            </w:r>
            <w:r w:rsidRPr="00495080">
              <w:rPr>
                <w:rFonts w:ascii="Calibri" w:hAnsi="Calibri"/>
                <w:i/>
              </w:rPr>
              <w:t>&gt; Maximum Collection Amount</w:t>
            </w:r>
          </w:p>
        </w:tc>
      </w:tr>
      <w:tr w:rsidR="00D521C9" w:rsidTr="009876ED" w14:paraId="76F70470" w14:textId="77777777">
        <w:tc>
          <w:tcPr>
            <w:tcW w:w="2093" w:type="dxa"/>
            <w:shd w:val="clear" w:color="auto" w:fill="auto"/>
            <w:vAlign w:val="center"/>
          </w:tcPr>
          <w:p w:rsidRPr="00912A1E" w:rsidR="00D521C9" w:rsidP="00E92BA0" w:rsidRDefault="00D521C9" w14:paraId="78EB3A3D" w14:textId="77777777">
            <w:pPr>
              <w:pStyle w:val="IndentL4"/>
              <w:tabs>
                <w:tab w:val="clear" w:pos="1654"/>
              </w:tabs>
              <w:spacing w:after="0" w:line="360" w:lineRule="auto"/>
              <w:ind w:left="0" w:firstLine="0"/>
              <w:jc w:val="left"/>
              <w:rPr>
                <w:rFonts w:ascii="Calibri" w:hAnsi="Calibri"/>
                <w:b/>
                <w:bCs/>
              </w:rPr>
            </w:pPr>
            <w:r w:rsidRPr="00912A1E">
              <w:rPr>
                <w:rFonts w:ascii="Calibri" w:hAnsi="Calibri"/>
                <w:b/>
                <w:bCs/>
              </w:rPr>
              <w:t>Represented Collection</w:t>
            </w:r>
            <w:r>
              <w:rPr>
                <w:rFonts w:ascii="Calibri" w:hAnsi="Calibri"/>
                <w:b/>
                <w:bCs/>
              </w:rPr>
              <w:t xml:space="preserve"> </w:t>
            </w:r>
          </w:p>
        </w:tc>
        <w:tc>
          <w:tcPr>
            <w:tcW w:w="1134" w:type="dxa"/>
            <w:shd w:val="clear" w:color="auto" w:fill="auto"/>
            <w:vAlign w:val="center"/>
          </w:tcPr>
          <w:p w:rsidRPr="00912A1E" w:rsidR="00D521C9" w:rsidP="00E92BA0" w:rsidRDefault="00D521C9" w14:paraId="73262D38" w14:textId="77777777">
            <w:pPr>
              <w:pStyle w:val="IndentL4"/>
              <w:tabs>
                <w:tab w:val="clear" w:pos="1654"/>
              </w:tabs>
              <w:spacing w:after="0" w:line="360" w:lineRule="auto"/>
              <w:ind w:left="0" w:firstLine="0"/>
              <w:jc w:val="left"/>
              <w:rPr>
                <w:rFonts w:ascii="Calibri" w:hAnsi="Calibri"/>
              </w:rPr>
            </w:pPr>
            <w:r w:rsidRPr="00912A1E">
              <w:rPr>
                <w:rFonts w:ascii="Calibri" w:hAnsi="Calibri"/>
              </w:rPr>
              <w:t>ALL</w:t>
            </w:r>
          </w:p>
        </w:tc>
        <w:tc>
          <w:tcPr>
            <w:tcW w:w="6520" w:type="dxa"/>
            <w:shd w:val="clear" w:color="auto" w:fill="auto"/>
          </w:tcPr>
          <w:p w:rsidRPr="00912A1E" w:rsidR="00D521C9" w:rsidP="00E92BA0" w:rsidRDefault="00D521C9" w14:paraId="1AA1AF50" w14:textId="77777777">
            <w:pPr>
              <w:pStyle w:val="IndentL4"/>
              <w:tabs>
                <w:tab w:val="clear" w:pos="1654"/>
              </w:tabs>
              <w:spacing w:after="0" w:line="360" w:lineRule="auto"/>
              <w:ind w:left="0" w:firstLine="0"/>
              <w:jc w:val="left"/>
              <w:rPr>
                <w:rFonts w:ascii="Calibri" w:hAnsi="Calibri"/>
              </w:rPr>
            </w:pPr>
            <w:r w:rsidRPr="00912A1E">
              <w:rPr>
                <w:rFonts w:ascii="Calibri" w:hAnsi="Calibri"/>
              </w:rPr>
              <w:t>Allow transaction for processing if Collection Amount ≤ Maximum Collection Amount</w:t>
            </w:r>
          </w:p>
          <w:p w:rsidRPr="00495080" w:rsidR="00D521C9" w:rsidP="00E92BA0" w:rsidRDefault="00D521C9" w14:paraId="47CF4E2E" w14:textId="77777777">
            <w:pPr>
              <w:pStyle w:val="IndentL4"/>
              <w:tabs>
                <w:tab w:val="clear" w:pos="1654"/>
              </w:tabs>
              <w:spacing w:after="0" w:line="360" w:lineRule="auto"/>
              <w:ind w:left="0" w:firstLine="0"/>
              <w:jc w:val="left"/>
              <w:rPr>
                <w:rFonts w:ascii="Calibri" w:hAnsi="Calibri"/>
                <w:i/>
              </w:rPr>
            </w:pPr>
            <w:r w:rsidRPr="00495080">
              <w:rPr>
                <w:rFonts w:ascii="Calibri" w:hAnsi="Calibri"/>
                <w:i/>
              </w:rPr>
              <w:t>Upfront Rejection if Collection Amount &gt; Maximum Collection Amount</w:t>
            </w:r>
          </w:p>
        </w:tc>
      </w:tr>
      <w:tr w:rsidR="00D521C9" w:rsidTr="009876ED" w14:paraId="5BB810E6" w14:textId="77777777">
        <w:tc>
          <w:tcPr>
            <w:tcW w:w="2093" w:type="dxa"/>
            <w:shd w:val="clear" w:color="auto" w:fill="auto"/>
            <w:vAlign w:val="center"/>
          </w:tcPr>
          <w:p w:rsidRPr="00912A1E" w:rsidR="00D521C9" w:rsidP="00E92BA0" w:rsidRDefault="00D521C9" w14:paraId="7D7232B2" w14:textId="77777777">
            <w:pPr>
              <w:pStyle w:val="IndentL4"/>
              <w:tabs>
                <w:tab w:val="clear" w:pos="1654"/>
              </w:tabs>
              <w:spacing w:after="0" w:line="360" w:lineRule="auto"/>
              <w:ind w:left="0" w:firstLine="0"/>
              <w:jc w:val="left"/>
              <w:rPr>
                <w:rFonts w:ascii="Calibri" w:hAnsi="Calibri"/>
                <w:b/>
                <w:bCs/>
              </w:rPr>
            </w:pPr>
            <w:r w:rsidRPr="00912A1E">
              <w:rPr>
                <w:rFonts w:ascii="Calibri" w:hAnsi="Calibri"/>
                <w:b/>
                <w:bCs/>
              </w:rPr>
              <w:t>First Collection</w:t>
            </w:r>
          </w:p>
        </w:tc>
        <w:tc>
          <w:tcPr>
            <w:tcW w:w="1134" w:type="dxa"/>
            <w:shd w:val="clear" w:color="auto" w:fill="auto"/>
            <w:vAlign w:val="center"/>
          </w:tcPr>
          <w:p w:rsidRPr="00912A1E" w:rsidR="00D521C9" w:rsidP="00E92BA0" w:rsidRDefault="00D521C9" w14:paraId="210FDA2A" w14:textId="77777777">
            <w:pPr>
              <w:pStyle w:val="IndentL4"/>
              <w:tabs>
                <w:tab w:val="clear" w:pos="1654"/>
              </w:tabs>
              <w:spacing w:after="0" w:line="360" w:lineRule="auto"/>
              <w:ind w:left="0" w:firstLine="0"/>
              <w:jc w:val="left"/>
              <w:rPr>
                <w:rFonts w:ascii="Calibri" w:hAnsi="Calibri"/>
              </w:rPr>
            </w:pPr>
            <w:r w:rsidRPr="00912A1E">
              <w:rPr>
                <w:rFonts w:ascii="Calibri" w:hAnsi="Calibri"/>
              </w:rPr>
              <w:t>ALL</w:t>
            </w:r>
          </w:p>
        </w:tc>
        <w:tc>
          <w:tcPr>
            <w:tcW w:w="6520" w:type="dxa"/>
            <w:shd w:val="clear" w:color="auto" w:fill="auto"/>
          </w:tcPr>
          <w:p w:rsidRPr="00912A1E" w:rsidR="00D521C9" w:rsidP="00E92BA0" w:rsidRDefault="00D521C9" w14:paraId="78314EB4" w14:textId="77777777">
            <w:pPr>
              <w:pStyle w:val="IndentL4"/>
              <w:tabs>
                <w:tab w:val="clear" w:pos="1654"/>
              </w:tabs>
              <w:spacing w:after="0" w:line="360" w:lineRule="auto"/>
              <w:ind w:left="0" w:firstLine="0"/>
              <w:jc w:val="left"/>
              <w:rPr>
                <w:rFonts w:ascii="Calibri" w:hAnsi="Calibri"/>
              </w:rPr>
            </w:pPr>
            <w:r w:rsidRPr="00912A1E">
              <w:rPr>
                <w:rFonts w:ascii="Calibri" w:hAnsi="Calibri"/>
              </w:rPr>
              <w:t xml:space="preserve">Allow transaction for processing if Collection Amount </w:t>
            </w:r>
            <w:r>
              <w:rPr>
                <w:rFonts w:ascii="Calibri" w:hAnsi="Calibri"/>
              </w:rPr>
              <w:t xml:space="preserve">= </w:t>
            </w:r>
            <w:r w:rsidRPr="00912A1E">
              <w:rPr>
                <w:rFonts w:ascii="Calibri" w:hAnsi="Calibri"/>
              </w:rPr>
              <w:t xml:space="preserve"> Initial</w:t>
            </w:r>
            <w:r>
              <w:rPr>
                <w:rFonts w:ascii="Calibri" w:hAnsi="Calibri"/>
              </w:rPr>
              <w:t>/First Collection</w:t>
            </w:r>
            <w:r w:rsidRPr="00912A1E">
              <w:rPr>
                <w:rFonts w:ascii="Calibri" w:hAnsi="Calibri"/>
              </w:rPr>
              <w:t xml:space="preserve"> Amount </w:t>
            </w:r>
          </w:p>
          <w:p w:rsidRPr="00495080" w:rsidR="00D521C9" w:rsidP="00E92BA0" w:rsidRDefault="00D521C9" w14:paraId="16A53A3E" w14:textId="77777777">
            <w:pPr>
              <w:pStyle w:val="IndentL4"/>
              <w:tabs>
                <w:tab w:val="clear" w:pos="1654"/>
              </w:tabs>
              <w:spacing w:after="0" w:line="360" w:lineRule="auto"/>
              <w:ind w:left="0" w:firstLine="0"/>
              <w:jc w:val="left"/>
              <w:rPr>
                <w:rFonts w:ascii="Calibri" w:hAnsi="Calibri"/>
                <w:i/>
              </w:rPr>
            </w:pPr>
            <w:r w:rsidRPr="00495080">
              <w:rPr>
                <w:rFonts w:ascii="Calibri" w:hAnsi="Calibri"/>
                <w:i/>
              </w:rPr>
              <w:t xml:space="preserve">Upfront Rejection if Collection Amount </w:t>
            </w:r>
            <w:r>
              <w:rPr>
                <w:rFonts w:ascii="Calibri" w:hAnsi="Calibri"/>
                <w:i/>
              </w:rPr>
              <w:t xml:space="preserve">≠ </w:t>
            </w:r>
            <w:r w:rsidRPr="00495080">
              <w:rPr>
                <w:rFonts w:ascii="Calibri" w:hAnsi="Calibri"/>
                <w:i/>
              </w:rPr>
              <w:t xml:space="preserve">Initial </w:t>
            </w:r>
            <w:r>
              <w:rPr>
                <w:rFonts w:ascii="Calibri" w:hAnsi="Calibri"/>
                <w:i/>
              </w:rPr>
              <w:t xml:space="preserve">/First Collection </w:t>
            </w:r>
            <w:r w:rsidRPr="00495080">
              <w:rPr>
                <w:rFonts w:ascii="Calibri" w:hAnsi="Calibri"/>
                <w:i/>
              </w:rPr>
              <w:t>Amount</w:t>
            </w:r>
          </w:p>
        </w:tc>
      </w:tr>
      <w:tr w:rsidR="00D521C9" w:rsidTr="009876ED" w14:paraId="374DE7E2" w14:textId="77777777">
        <w:tc>
          <w:tcPr>
            <w:tcW w:w="2093" w:type="dxa"/>
            <w:shd w:val="clear" w:color="auto" w:fill="auto"/>
            <w:vAlign w:val="center"/>
          </w:tcPr>
          <w:p w:rsidRPr="00912A1E" w:rsidR="00D521C9" w:rsidP="00E92BA0" w:rsidRDefault="00D521C9" w14:paraId="3F6D201F" w14:textId="77777777">
            <w:pPr>
              <w:pStyle w:val="IndentL4"/>
              <w:tabs>
                <w:tab w:val="clear" w:pos="1654"/>
              </w:tabs>
              <w:spacing w:after="0" w:line="360" w:lineRule="auto"/>
              <w:ind w:left="0" w:firstLine="0"/>
              <w:jc w:val="left"/>
              <w:rPr>
                <w:rFonts w:ascii="Calibri" w:hAnsi="Calibri"/>
                <w:b/>
                <w:bCs/>
              </w:rPr>
            </w:pPr>
            <w:r>
              <w:rPr>
                <w:rFonts w:ascii="Calibri" w:hAnsi="Calibri"/>
                <w:b/>
                <w:bCs/>
              </w:rPr>
              <w:t>Last/Final Collection</w:t>
            </w:r>
          </w:p>
        </w:tc>
        <w:tc>
          <w:tcPr>
            <w:tcW w:w="1134" w:type="dxa"/>
            <w:shd w:val="clear" w:color="auto" w:fill="auto"/>
            <w:vAlign w:val="center"/>
          </w:tcPr>
          <w:p w:rsidR="00D521C9" w:rsidP="00E92BA0" w:rsidRDefault="00D521C9" w14:paraId="58761390" w14:textId="77777777">
            <w:pPr>
              <w:pStyle w:val="IndentL4"/>
              <w:tabs>
                <w:tab w:val="clear" w:pos="1654"/>
              </w:tabs>
              <w:spacing w:after="0" w:line="360" w:lineRule="auto"/>
              <w:ind w:left="0" w:firstLine="0"/>
              <w:jc w:val="left"/>
              <w:rPr>
                <w:rFonts w:ascii="Calibri" w:hAnsi="Calibri"/>
              </w:rPr>
            </w:pPr>
            <w:r>
              <w:rPr>
                <w:rFonts w:ascii="Calibri" w:hAnsi="Calibri"/>
              </w:rPr>
              <w:t>ALL</w:t>
            </w:r>
          </w:p>
        </w:tc>
        <w:tc>
          <w:tcPr>
            <w:tcW w:w="6520" w:type="dxa"/>
            <w:shd w:val="clear" w:color="auto" w:fill="auto"/>
          </w:tcPr>
          <w:p w:rsidRPr="00912A1E" w:rsidR="00D521C9" w:rsidP="00E92BA0" w:rsidRDefault="00D521C9" w14:paraId="44D94E09" w14:textId="77777777">
            <w:pPr>
              <w:pStyle w:val="IndentL4"/>
              <w:tabs>
                <w:tab w:val="clear" w:pos="1654"/>
              </w:tabs>
              <w:spacing w:after="0" w:line="360" w:lineRule="auto"/>
              <w:ind w:left="0" w:firstLine="0"/>
              <w:jc w:val="left"/>
              <w:rPr>
                <w:rFonts w:ascii="Calibri" w:hAnsi="Calibri"/>
              </w:rPr>
            </w:pPr>
            <w:r w:rsidRPr="00912A1E">
              <w:rPr>
                <w:rFonts w:ascii="Calibri" w:hAnsi="Calibri"/>
              </w:rPr>
              <w:t>Allow transaction for processing if Collection Amount ≤ Maximum Collection Amount</w:t>
            </w:r>
          </w:p>
          <w:p w:rsidRPr="00912A1E" w:rsidR="00D521C9" w:rsidP="00E92BA0" w:rsidRDefault="00D521C9" w14:paraId="5F937720" w14:textId="77777777">
            <w:pPr>
              <w:pStyle w:val="IndentL4"/>
              <w:tabs>
                <w:tab w:val="clear" w:pos="1654"/>
              </w:tabs>
              <w:spacing w:after="0" w:line="360" w:lineRule="auto"/>
              <w:ind w:left="0" w:firstLine="0"/>
              <w:jc w:val="left"/>
              <w:rPr>
                <w:rFonts w:ascii="Calibri" w:hAnsi="Calibri"/>
              </w:rPr>
            </w:pPr>
            <w:r w:rsidRPr="00495080">
              <w:rPr>
                <w:rFonts w:ascii="Calibri" w:hAnsi="Calibri"/>
                <w:i/>
              </w:rPr>
              <w:t>Upfront Rejection if Collection Amount &gt; Maximum Collection Amount</w:t>
            </w:r>
          </w:p>
        </w:tc>
      </w:tr>
      <w:tr w:rsidR="00D521C9" w:rsidTr="009876ED" w14:paraId="08BA06EA" w14:textId="77777777">
        <w:tc>
          <w:tcPr>
            <w:tcW w:w="2093" w:type="dxa"/>
            <w:shd w:val="clear" w:color="auto" w:fill="auto"/>
            <w:vAlign w:val="center"/>
          </w:tcPr>
          <w:p w:rsidRPr="00912A1E" w:rsidR="00D521C9" w:rsidP="00E92BA0" w:rsidRDefault="00D521C9" w14:paraId="42C59A19" w14:textId="77777777">
            <w:pPr>
              <w:pStyle w:val="IndentL4"/>
              <w:tabs>
                <w:tab w:val="clear" w:pos="1654"/>
              </w:tabs>
              <w:spacing w:after="0" w:line="360" w:lineRule="auto"/>
              <w:ind w:left="0" w:firstLine="0"/>
              <w:jc w:val="left"/>
              <w:rPr>
                <w:rFonts w:ascii="Calibri" w:hAnsi="Calibri"/>
                <w:b/>
                <w:bCs/>
              </w:rPr>
            </w:pPr>
            <w:r w:rsidRPr="00912A1E">
              <w:rPr>
                <w:rFonts w:ascii="Calibri" w:hAnsi="Calibri"/>
                <w:b/>
                <w:bCs/>
              </w:rPr>
              <w:t>Once-off</w:t>
            </w:r>
          </w:p>
        </w:tc>
        <w:tc>
          <w:tcPr>
            <w:tcW w:w="1134" w:type="dxa"/>
            <w:shd w:val="clear" w:color="auto" w:fill="auto"/>
            <w:vAlign w:val="center"/>
          </w:tcPr>
          <w:p w:rsidRPr="00912A1E" w:rsidR="00D521C9" w:rsidP="00E92BA0" w:rsidRDefault="00D521C9" w14:paraId="31B5987C" w14:textId="77777777">
            <w:pPr>
              <w:pStyle w:val="IndentL4"/>
              <w:tabs>
                <w:tab w:val="clear" w:pos="1654"/>
              </w:tabs>
              <w:spacing w:after="0" w:line="360" w:lineRule="auto"/>
              <w:ind w:left="0" w:firstLine="0"/>
              <w:jc w:val="left"/>
              <w:rPr>
                <w:rFonts w:ascii="Calibri" w:hAnsi="Calibri"/>
              </w:rPr>
            </w:pPr>
            <w:r>
              <w:rPr>
                <w:rFonts w:ascii="Calibri" w:hAnsi="Calibri"/>
              </w:rPr>
              <w:t>ALL</w:t>
            </w:r>
          </w:p>
        </w:tc>
        <w:tc>
          <w:tcPr>
            <w:tcW w:w="6520" w:type="dxa"/>
            <w:shd w:val="clear" w:color="auto" w:fill="auto"/>
          </w:tcPr>
          <w:p w:rsidR="00D521C9" w:rsidP="00E92BA0" w:rsidRDefault="00D521C9" w14:paraId="1EA79A00" w14:textId="77777777">
            <w:pPr>
              <w:pStyle w:val="IndentL4"/>
              <w:tabs>
                <w:tab w:val="clear" w:pos="1654"/>
              </w:tabs>
              <w:spacing w:after="0" w:line="360" w:lineRule="auto"/>
              <w:ind w:left="0" w:firstLine="0"/>
              <w:jc w:val="left"/>
              <w:rPr>
                <w:rFonts w:ascii="Calibri" w:hAnsi="Calibri"/>
              </w:rPr>
            </w:pPr>
            <w:r w:rsidRPr="00912A1E">
              <w:rPr>
                <w:rFonts w:ascii="Calibri" w:hAnsi="Calibri"/>
              </w:rPr>
              <w:t xml:space="preserve">Allow transaction for processing if Collection Amount </w:t>
            </w:r>
            <w:r>
              <w:rPr>
                <w:rFonts w:ascii="Calibri" w:hAnsi="Calibri"/>
              </w:rPr>
              <w:t>=</w:t>
            </w:r>
            <w:r w:rsidRPr="00912A1E">
              <w:rPr>
                <w:rFonts w:ascii="Calibri" w:hAnsi="Calibri"/>
              </w:rPr>
              <w:t xml:space="preserve"> Instalment Amount </w:t>
            </w:r>
          </w:p>
          <w:p w:rsidRPr="00495080" w:rsidR="00D521C9" w:rsidP="00E92BA0" w:rsidRDefault="00D521C9" w14:paraId="1ECBBA62" w14:textId="77777777">
            <w:pPr>
              <w:pStyle w:val="IndentL4"/>
              <w:tabs>
                <w:tab w:val="clear" w:pos="1654"/>
              </w:tabs>
              <w:spacing w:after="0" w:line="360" w:lineRule="auto"/>
              <w:ind w:left="0" w:firstLine="0"/>
              <w:jc w:val="left"/>
              <w:rPr>
                <w:rFonts w:ascii="Calibri" w:hAnsi="Calibri"/>
                <w:i/>
              </w:rPr>
            </w:pPr>
            <w:r w:rsidRPr="00495080">
              <w:rPr>
                <w:rFonts w:ascii="Calibri" w:hAnsi="Calibri"/>
                <w:i/>
              </w:rPr>
              <w:t xml:space="preserve">Upfront Rejection if Collection Amount </w:t>
            </w:r>
            <w:r>
              <w:rPr>
                <w:rFonts w:ascii="Calibri" w:hAnsi="Calibri"/>
                <w:i/>
              </w:rPr>
              <w:t xml:space="preserve">≠ </w:t>
            </w:r>
            <w:r w:rsidRPr="00495080">
              <w:rPr>
                <w:rFonts w:ascii="Calibri" w:hAnsi="Calibri"/>
                <w:i/>
              </w:rPr>
              <w:t xml:space="preserve"> Instalment Amount</w:t>
            </w:r>
          </w:p>
        </w:tc>
      </w:tr>
    </w:tbl>
    <w:p w:rsidR="00D521C9" w:rsidP="00E92BA0" w:rsidRDefault="00D521C9" w14:paraId="63A7F328" w14:textId="77777777">
      <w:pPr>
        <w:rPr>
          <w:rFonts w:eastAsia="Times New Roman"/>
          <w:b/>
          <w:bCs/>
          <w:u w:val="single"/>
        </w:rPr>
      </w:pPr>
    </w:p>
    <w:p w:rsidR="00D521C9" w:rsidP="00E92BA0" w:rsidRDefault="00D521C9" w14:paraId="3D282F8E" w14:textId="77777777">
      <w:pPr>
        <w:rPr>
          <w:rFonts w:eastAsia="Times New Roman"/>
          <w:b/>
          <w:bCs/>
          <w:u w:val="single"/>
        </w:rPr>
      </w:pPr>
    </w:p>
    <w:p w:rsidR="00170182" w:rsidP="00E92BA0" w:rsidRDefault="00170182" w14:paraId="49B53540" w14:textId="77777777">
      <w:pPr>
        <w:rPr>
          <w:rFonts w:eastAsia="Times New Roman"/>
          <w:b/>
          <w:bCs/>
          <w:u w:val="single"/>
        </w:rPr>
      </w:pPr>
      <w:r>
        <w:rPr>
          <w:rFonts w:eastAsia="Times New Roman"/>
          <w:b/>
          <w:bCs/>
          <w:u w:val="single"/>
        </w:rPr>
        <w:br w:type="page"/>
      </w:r>
    </w:p>
    <w:p w:rsidRPr="002D6E2C" w:rsidR="00D521C9" w:rsidP="00E92BA0" w:rsidRDefault="00D521C9" w14:paraId="47C8A9D9" w14:textId="77777777">
      <w:pPr>
        <w:rPr>
          <w:rFonts w:eastAsia="Times New Roman"/>
          <w:b/>
          <w:bCs/>
          <w:u w:val="single"/>
        </w:rPr>
      </w:pPr>
      <w:r w:rsidRPr="002D6E2C">
        <w:rPr>
          <w:rFonts w:eastAsia="Times New Roman"/>
          <w:b/>
          <w:bCs/>
          <w:u w:val="single"/>
        </w:rPr>
        <w:t>Adjustment Amount Rules</w:t>
      </w:r>
      <w:r w:rsidR="002B3942">
        <w:rPr>
          <w:rFonts w:eastAsia="Times New Roman"/>
          <w:b/>
          <w:bCs/>
          <w:u w:val="single"/>
        </w:rPr>
        <w:t xml:space="preserve"> </w:t>
      </w:r>
      <w:r w:rsidR="00661454">
        <w:rPr>
          <w:rFonts w:eastAsia="Times New Roman"/>
          <w:b/>
          <w:bCs/>
          <w:u w:val="single"/>
        </w:rPr>
        <w:t>:</w:t>
      </w:r>
    </w:p>
    <w:p w:rsidRPr="002D6E2C" w:rsidR="00D521C9" w:rsidP="00E92BA0" w:rsidRDefault="00D521C9" w14:paraId="7828BC40" w14:textId="77777777">
      <w:pPr>
        <w:rPr>
          <w:rFonts w:eastAsia="Times New Roman"/>
          <w:b/>
          <w:bCs/>
          <w:u w:val="single"/>
        </w:rPr>
      </w:pPr>
    </w:p>
    <w:p w:rsidRPr="002D6E2C" w:rsidR="00D521C9" w:rsidP="00E92BA0" w:rsidRDefault="00D521C9" w14:paraId="4DCADBF5" w14:textId="77777777">
      <w:pPr>
        <w:pStyle w:val="IndentL4"/>
        <w:tabs>
          <w:tab w:val="clear" w:pos="1654"/>
          <w:tab w:val="left" w:pos="1418"/>
        </w:tabs>
        <w:spacing w:after="0" w:line="360" w:lineRule="auto"/>
        <w:ind w:left="0" w:firstLine="0"/>
        <w:rPr>
          <w:rFonts w:ascii="Calibri" w:hAnsi="Calibri"/>
        </w:rPr>
      </w:pPr>
      <w:r w:rsidRPr="002D6E2C">
        <w:rPr>
          <w:rFonts w:ascii="Calibri" w:hAnsi="Calibri"/>
          <w:b/>
          <w:sz w:val="20"/>
        </w:rPr>
        <w:t>Adjustment Rules Applied to Instalment Amount and Maximum Collection Amount</w:t>
      </w:r>
      <w:r w:rsidR="002B3942">
        <w:rPr>
          <w:rFonts w:ascii="Calibri" w:hAnsi="Calibri"/>
          <w:b/>
          <w:sz w:val="20"/>
        </w:rPr>
        <w:t xml:space="preserve"> </w:t>
      </w:r>
    </w:p>
    <w:tbl>
      <w:tblPr>
        <w:tblW w:w="9110" w:type="dxa"/>
        <w:tblInd w:w="93" w:type="dxa"/>
        <w:tblLook w:val="04A0" w:firstRow="1" w:lastRow="0" w:firstColumn="1" w:lastColumn="0" w:noHBand="0" w:noVBand="1"/>
      </w:tblPr>
      <w:tblGrid>
        <w:gridCol w:w="1290"/>
        <w:gridCol w:w="1290"/>
        <w:gridCol w:w="1290"/>
        <w:gridCol w:w="5240"/>
      </w:tblGrid>
      <w:tr w:rsidRPr="004C134C" w:rsidR="00D521C9" w:rsidTr="00CE1FB6" w14:paraId="094D3FE8" w14:textId="77777777">
        <w:trPr>
          <w:trHeight w:val="600"/>
        </w:trPr>
        <w:tc>
          <w:tcPr>
            <w:tcW w:w="1290" w:type="dxa"/>
            <w:tcBorders>
              <w:top w:val="single" w:color="auto" w:sz="4" w:space="0"/>
              <w:left w:val="single" w:color="auto" w:sz="4" w:space="0"/>
              <w:bottom w:val="nil"/>
              <w:right w:val="nil"/>
            </w:tcBorders>
            <w:shd w:val="clear" w:color="auto" w:fill="4F81BD" w:themeFill="accent1"/>
            <w:vAlign w:val="bottom"/>
            <w:hideMark/>
          </w:tcPr>
          <w:p w:rsidRPr="00CE1FB6" w:rsidR="00D521C9" w:rsidP="00E92BA0" w:rsidRDefault="00D521C9" w14:paraId="7A6537D1" w14:textId="77777777">
            <w:pPr>
              <w:rPr>
                <w:rFonts w:eastAsia="Times New Roman" w:cs="Calibri"/>
                <w:b/>
                <w:bCs/>
                <w:color w:val="FFFFFF" w:themeColor="background1"/>
                <w:lang w:eastAsia="en-GB"/>
              </w:rPr>
            </w:pPr>
            <w:r w:rsidRPr="00CE1FB6">
              <w:rPr>
                <w:rFonts w:eastAsia="Times New Roman" w:cs="Calibri"/>
                <w:b/>
                <w:bCs/>
                <w:color w:val="FFFFFF" w:themeColor="background1"/>
                <w:lang w:eastAsia="en-GB"/>
              </w:rPr>
              <w:t>Adjustment Category</w:t>
            </w:r>
          </w:p>
        </w:tc>
        <w:tc>
          <w:tcPr>
            <w:tcW w:w="1290" w:type="dxa"/>
            <w:tcBorders>
              <w:top w:val="single" w:color="auto" w:sz="4" w:space="0"/>
              <w:left w:val="single" w:color="auto" w:sz="4" w:space="0"/>
              <w:bottom w:val="nil"/>
              <w:right w:val="nil"/>
            </w:tcBorders>
            <w:shd w:val="clear" w:color="auto" w:fill="4F81BD" w:themeFill="accent1"/>
            <w:vAlign w:val="bottom"/>
            <w:hideMark/>
          </w:tcPr>
          <w:p w:rsidRPr="00CE1FB6" w:rsidR="00D521C9" w:rsidP="00E92BA0" w:rsidRDefault="00D521C9" w14:paraId="181B49C2" w14:textId="77777777">
            <w:pPr>
              <w:rPr>
                <w:rFonts w:eastAsia="Times New Roman" w:cs="Calibri"/>
                <w:b/>
                <w:bCs/>
                <w:color w:val="FFFFFF" w:themeColor="background1"/>
                <w:lang w:eastAsia="en-GB"/>
              </w:rPr>
            </w:pPr>
            <w:r w:rsidRPr="00CE1FB6">
              <w:rPr>
                <w:rFonts w:eastAsia="Times New Roman" w:cs="Calibri"/>
                <w:b/>
                <w:bCs/>
                <w:color w:val="FFFFFF" w:themeColor="background1"/>
                <w:lang w:eastAsia="en-GB"/>
              </w:rPr>
              <w:t>Adjustment Amount</w:t>
            </w:r>
          </w:p>
        </w:tc>
        <w:tc>
          <w:tcPr>
            <w:tcW w:w="1290" w:type="dxa"/>
            <w:tcBorders>
              <w:top w:val="single" w:color="auto" w:sz="4" w:space="0"/>
              <w:left w:val="single" w:color="auto" w:sz="4" w:space="0"/>
              <w:bottom w:val="nil"/>
              <w:right w:val="nil"/>
            </w:tcBorders>
            <w:shd w:val="clear" w:color="auto" w:fill="4F81BD" w:themeFill="accent1"/>
            <w:vAlign w:val="bottom"/>
            <w:hideMark/>
          </w:tcPr>
          <w:p w:rsidRPr="00CE1FB6" w:rsidR="00D521C9" w:rsidP="00E92BA0" w:rsidRDefault="00D521C9" w14:paraId="69E962A1" w14:textId="77777777">
            <w:pPr>
              <w:rPr>
                <w:rFonts w:eastAsia="Times New Roman" w:cs="Calibri"/>
                <w:b/>
                <w:bCs/>
                <w:color w:val="FFFFFF" w:themeColor="background1"/>
                <w:lang w:eastAsia="en-GB"/>
              </w:rPr>
            </w:pPr>
            <w:r w:rsidRPr="00CE1FB6">
              <w:rPr>
                <w:rFonts w:eastAsia="Times New Roman" w:cs="Calibri"/>
                <w:b/>
                <w:bCs/>
                <w:color w:val="FFFFFF" w:themeColor="background1"/>
                <w:lang w:eastAsia="en-GB"/>
              </w:rPr>
              <w:t>Adjustment Rate</w:t>
            </w:r>
          </w:p>
        </w:tc>
        <w:tc>
          <w:tcPr>
            <w:tcW w:w="5240" w:type="dxa"/>
            <w:tcBorders>
              <w:top w:val="single" w:color="auto" w:sz="4" w:space="0"/>
              <w:left w:val="single" w:color="auto" w:sz="4" w:space="0"/>
              <w:bottom w:val="nil"/>
              <w:right w:val="single" w:color="auto" w:sz="4" w:space="0"/>
            </w:tcBorders>
            <w:shd w:val="clear" w:color="auto" w:fill="4F81BD" w:themeFill="accent1"/>
            <w:hideMark/>
          </w:tcPr>
          <w:p w:rsidRPr="00CE1FB6" w:rsidR="00D521C9" w:rsidP="00E92BA0" w:rsidRDefault="00D521C9" w14:paraId="39799B72" w14:textId="77777777">
            <w:pPr>
              <w:rPr>
                <w:rFonts w:eastAsia="Times New Roman" w:cs="Calibri"/>
                <w:b/>
                <w:bCs/>
                <w:color w:val="FFFFFF" w:themeColor="background1"/>
                <w:lang w:eastAsia="en-GB"/>
              </w:rPr>
            </w:pPr>
            <w:r w:rsidRPr="00CE1FB6">
              <w:rPr>
                <w:rFonts w:eastAsia="Times New Roman" w:cs="Calibri"/>
                <w:b/>
                <w:bCs/>
                <w:color w:val="FFFFFF" w:themeColor="background1"/>
                <w:lang w:eastAsia="en-GB"/>
              </w:rPr>
              <w:t>Adjustment Rules</w:t>
            </w:r>
          </w:p>
        </w:tc>
      </w:tr>
      <w:tr w:rsidRPr="004C134C" w:rsidR="00D521C9" w:rsidTr="004951CA" w14:paraId="2BD47D04" w14:textId="77777777">
        <w:trPr>
          <w:trHeight w:val="300"/>
        </w:trPr>
        <w:tc>
          <w:tcPr>
            <w:tcW w:w="1290" w:type="dxa"/>
            <w:tcBorders>
              <w:top w:val="single" w:color="auto" w:sz="4" w:space="0"/>
              <w:left w:val="single" w:color="auto" w:sz="4" w:space="0"/>
              <w:bottom w:val="nil"/>
              <w:right w:val="nil"/>
            </w:tcBorders>
            <w:shd w:val="clear" w:color="D9D9D9" w:fill="D9D9D9"/>
            <w:noWrap/>
            <w:hideMark/>
          </w:tcPr>
          <w:p w:rsidRPr="002D6E2C" w:rsidR="00D521C9" w:rsidP="00E92BA0" w:rsidRDefault="00D521C9" w14:paraId="73995270" w14:textId="77777777">
            <w:pPr>
              <w:rPr>
                <w:rFonts w:eastAsia="Times New Roman" w:cs="Calibri"/>
                <w:color w:val="000000"/>
                <w:lang w:eastAsia="en-GB"/>
              </w:rPr>
            </w:pPr>
            <w:r w:rsidRPr="002D6E2C">
              <w:rPr>
                <w:rFonts w:eastAsia="Times New Roman" w:cs="Calibri"/>
                <w:color w:val="000000"/>
                <w:lang w:eastAsia="en-GB"/>
              </w:rPr>
              <w:t>Never</w:t>
            </w:r>
          </w:p>
        </w:tc>
        <w:tc>
          <w:tcPr>
            <w:tcW w:w="1290" w:type="dxa"/>
            <w:tcBorders>
              <w:top w:val="single" w:color="auto" w:sz="4" w:space="0"/>
              <w:left w:val="single" w:color="auto" w:sz="4" w:space="0"/>
              <w:bottom w:val="nil"/>
              <w:right w:val="nil"/>
            </w:tcBorders>
            <w:shd w:val="clear" w:color="D9D9D9" w:fill="D9D9D9"/>
            <w:noWrap/>
            <w:vAlign w:val="center"/>
            <w:hideMark/>
          </w:tcPr>
          <w:p w:rsidRPr="002D6E2C" w:rsidR="00D521C9" w:rsidP="00E92BA0" w:rsidRDefault="00D521C9" w14:paraId="5BFC8481" w14:textId="77777777">
            <w:pPr>
              <w:jc w:val="center"/>
              <w:rPr>
                <w:rFonts w:eastAsia="Times New Roman" w:cs="Calibri"/>
                <w:color w:val="000000"/>
                <w:lang w:eastAsia="en-GB"/>
              </w:rPr>
            </w:pPr>
            <w:r w:rsidRPr="002D6E2C">
              <w:rPr>
                <w:rFonts w:eastAsia="Times New Roman" w:cs="Calibri"/>
                <w:color w:val="000000"/>
                <w:lang w:eastAsia="en-GB"/>
              </w:rPr>
              <w:t>&lt;not set&gt;</w:t>
            </w:r>
          </w:p>
        </w:tc>
        <w:tc>
          <w:tcPr>
            <w:tcW w:w="1290" w:type="dxa"/>
            <w:tcBorders>
              <w:top w:val="single" w:color="auto" w:sz="4" w:space="0"/>
              <w:left w:val="single" w:color="auto" w:sz="4" w:space="0"/>
              <w:bottom w:val="nil"/>
              <w:right w:val="nil"/>
            </w:tcBorders>
            <w:shd w:val="clear" w:color="D9D9D9" w:fill="D9D9D9"/>
            <w:noWrap/>
            <w:vAlign w:val="center"/>
            <w:hideMark/>
          </w:tcPr>
          <w:p w:rsidRPr="002D6E2C" w:rsidR="00D521C9" w:rsidP="00E92BA0" w:rsidRDefault="00D521C9" w14:paraId="01741F69" w14:textId="77777777">
            <w:pPr>
              <w:jc w:val="center"/>
              <w:rPr>
                <w:rFonts w:eastAsia="Times New Roman" w:cs="Calibri"/>
                <w:color w:val="000000"/>
                <w:lang w:eastAsia="en-GB"/>
              </w:rPr>
            </w:pPr>
            <w:r w:rsidRPr="002D6E2C">
              <w:rPr>
                <w:rFonts w:eastAsia="Times New Roman" w:cs="Calibri"/>
                <w:color w:val="000000"/>
                <w:lang w:eastAsia="en-GB"/>
              </w:rPr>
              <w:t>&lt;not set&gt;</w:t>
            </w:r>
          </w:p>
        </w:tc>
        <w:tc>
          <w:tcPr>
            <w:tcW w:w="5240" w:type="dxa"/>
            <w:tcBorders>
              <w:top w:val="single" w:color="auto" w:sz="4" w:space="0"/>
              <w:left w:val="single" w:color="auto" w:sz="4" w:space="0"/>
              <w:bottom w:val="nil"/>
              <w:right w:val="single" w:color="auto" w:sz="4" w:space="0"/>
            </w:tcBorders>
            <w:shd w:val="clear" w:color="D9D9D9" w:fill="D9D9D9"/>
            <w:noWrap/>
            <w:vAlign w:val="bottom"/>
            <w:hideMark/>
          </w:tcPr>
          <w:p w:rsidRPr="002D6E2C" w:rsidR="00D521C9" w:rsidP="00E92BA0" w:rsidRDefault="00D521C9" w14:paraId="5EE5AAC0" w14:textId="77777777">
            <w:pPr>
              <w:rPr>
                <w:rFonts w:eastAsia="Times New Roman" w:cs="Calibri"/>
                <w:color w:val="000000"/>
                <w:lang w:eastAsia="en-GB"/>
              </w:rPr>
            </w:pPr>
            <w:r w:rsidRPr="002D6E2C">
              <w:rPr>
                <w:rFonts w:eastAsia="Times New Roman" w:cs="Calibri"/>
                <w:color w:val="000000"/>
                <w:lang w:eastAsia="en-GB"/>
              </w:rPr>
              <w:t>All changes require authentication</w:t>
            </w:r>
          </w:p>
        </w:tc>
      </w:tr>
      <w:tr w:rsidRPr="004C134C" w:rsidR="00873928" w:rsidTr="004951CA" w14:paraId="0C9E70E3" w14:textId="77777777">
        <w:trPr>
          <w:trHeight w:val="1200"/>
        </w:trPr>
        <w:tc>
          <w:tcPr>
            <w:tcW w:w="1290" w:type="dxa"/>
            <w:tcBorders>
              <w:top w:val="single" w:color="auto" w:sz="4" w:space="0"/>
              <w:left w:val="single" w:color="auto" w:sz="4" w:space="0"/>
              <w:bottom w:val="nil"/>
              <w:right w:val="nil"/>
            </w:tcBorders>
            <w:shd w:val="clear" w:color="auto" w:fill="auto"/>
            <w:noWrap/>
            <w:vAlign w:val="center"/>
          </w:tcPr>
          <w:p w:rsidRPr="002D6E2C" w:rsidR="00873928" w:rsidP="00E92BA0" w:rsidRDefault="00873928" w14:paraId="11CCCBA9" w14:textId="77777777">
            <w:pPr>
              <w:rPr>
                <w:rFonts w:eastAsia="Times New Roman" w:cs="Calibri"/>
                <w:color w:val="000000"/>
                <w:lang w:eastAsia="en-GB"/>
              </w:rPr>
            </w:pPr>
            <w:r>
              <w:rPr>
                <w:rFonts w:eastAsia="Times New Roman" w:cs="Calibri"/>
                <w:color w:val="000000"/>
                <w:lang w:eastAsia="en-GB"/>
              </w:rPr>
              <w:t>Quarterly</w:t>
            </w:r>
          </w:p>
        </w:tc>
        <w:tc>
          <w:tcPr>
            <w:tcW w:w="1290" w:type="dxa"/>
            <w:tcBorders>
              <w:top w:val="single" w:color="auto" w:sz="4" w:space="0"/>
              <w:left w:val="single" w:color="auto" w:sz="4" w:space="0"/>
              <w:bottom w:val="nil"/>
              <w:right w:val="nil"/>
            </w:tcBorders>
            <w:shd w:val="clear" w:color="auto" w:fill="auto"/>
            <w:noWrap/>
            <w:vAlign w:val="center"/>
          </w:tcPr>
          <w:p w:rsidRPr="002D6E2C" w:rsidR="00873928" w:rsidP="00E92BA0" w:rsidRDefault="00873928" w14:paraId="78ADD7A0" w14:textId="77777777">
            <w:pPr>
              <w:jc w:val="center"/>
              <w:rPr>
                <w:rFonts w:eastAsia="Times New Roman" w:cs="Calibri"/>
                <w:color w:val="000000"/>
                <w:lang w:eastAsia="en-GB"/>
              </w:rPr>
            </w:pPr>
            <w:r w:rsidRPr="002D6E2C">
              <w:rPr>
                <w:rFonts w:eastAsia="Times New Roman" w:cs="Calibri"/>
                <w:color w:val="000000"/>
                <w:lang w:eastAsia="en-GB"/>
              </w:rPr>
              <w:t>X</w:t>
            </w:r>
          </w:p>
        </w:tc>
        <w:tc>
          <w:tcPr>
            <w:tcW w:w="1290" w:type="dxa"/>
            <w:tcBorders>
              <w:top w:val="single" w:color="auto" w:sz="4" w:space="0"/>
              <w:left w:val="single" w:color="auto" w:sz="4" w:space="0"/>
              <w:bottom w:val="nil"/>
              <w:right w:val="nil"/>
            </w:tcBorders>
            <w:shd w:val="clear" w:color="auto" w:fill="auto"/>
            <w:noWrap/>
            <w:vAlign w:val="center"/>
          </w:tcPr>
          <w:p w:rsidRPr="002D6E2C" w:rsidR="00873928" w:rsidP="00E92BA0" w:rsidRDefault="00873928" w14:paraId="40360F09" w14:textId="77777777">
            <w:pPr>
              <w:jc w:val="center"/>
              <w:rPr>
                <w:rFonts w:eastAsia="Times New Roman" w:cs="Calibri"/>
                <w:color w:val="000000"/>
                <w:lang w:eastAsia="en-GB"/>
              </w:rPr>
            </w:pPr>
            <w:r w:rsidRPr="002D6E2C">
              <w:rPr>
                <w:rFonts w:eastAsia="Times New Roman" w:cs="Calibri"/>
                <w:color w:val="000000"/>
                <w:lang w:eastAsia="en-GB"/>
              </w:rPr>
              <w:t>&lt;not set&gt;</w:t>
            </w:r>
          </w:p>
        </w:tc>
        <w:tc>
          <w:tcPr>
            <w:tcW w:w="5240" w:type="dxa"/>
            <w:tcBorders>
              <w:top w:val="single" w:color="auto" w:sz="4" w:space="0"/>
              <w:left w:val="single" w:color="auto" w:sz="4" w:space="0"/>
              <w:bottom w:val="nil"/>
              <w:right w:val="single" w:color="auto" w:sz="4" w:space="0"/>
            </w:tcBorders>
            <w:shd w:val="clear" w:color="auto" w:fill="auto"/>
            <w:vAlign w:val="center"/>
          </w:tcPr>
          <w:p w:rsidRPr="002D6E2C" w:rsidR="00873928" w:rsidP="00E92BA0" w:rsidRDefault="00873928" w14:paraId="74EB941F" w14:textId="77777777">
            <w:pPr>
              <w:rPr>
                <w:rFonts w:eastAsia="Times New Roman" w:cs="Calibri"/>
                <w:color w:val="000000"/>
                <w:lang w:eastAsia="en-GB"/>
              </w:rPr>
            </w:pPr>
            <w:r w:rsidRPr="002D6E2C">
              <w:rPr>
                <w:rFonts w:eastAsia="Times New Roman" w:cs="Calibri"/>
                <w:color w:val="000000"/>
                <w:lang w:eastAsia="en-GB"/>
              </w:rPr>
              <w:t>The rand value of the increase must be less than or equal to the Adjustment Amount.</w:t>
            </w:r>
            <w:r w:rsidRPr="002D6E2C">
              <w:rPr>
                <w:rFonts w:eastAsia="Times New Roman" w:cs="Calibri"/>
                <w:color w:val="000000"/>
                <w:lang w:eastAsia="en-GB"/>
              </w:rPr>
              <w:br/>
            </w:r>
            <w:r w:rsidRPr="002D6E2C">
              <w:rPr>
                <w:rFonts w:eastAsia="Times New Roman" w:cs="Calibri"/>
                <w:color w:val="000000"/>
                <w:lang w:eastAsia="en-GB"/>
              </w:rPr>
              <w:t xml:space="preserve">The date of the last non-authenticated adjustment to either amount must be at least </w:t>
            </w:r>
            <w:r w:rsidR="00D7188A">
              <w:rPr>
                <w:rFonts w:eastAsia="Times New Roman" w:cs="Calibri"/>
                <w:color w:val="000000"/>
                <w:lang w:eastAsia="en-GB"/>
              </w:rPr>
              <w:t>three</w:t>
            </w:r>
            <w:r w:rsidRPr="002D6E2C" w:rsidR="00D7188A">
              <w:rPr>
                <w:rFonts w:eastAsia="Times New Roman" w:cs="Calibri"/>
                <w:color w:val="000000"/>
                <w:lang w:eastAsia="en-GB"/>
              </w:rPr>
              <w:t xml:space="preserve"> </w:t>
            </w:r>
            <w:r w:rsidRPr="002D6E2C">
              <w:rPr>
                <w:rFonts w:eastAsia="Times New Roman" w:cs="Calibri"/>
                <w:color w:val="000000"/>
                <w:lang w:eastAsia="en-GB"/>
              </w:rPr>
              <w:t>months ago.</w:t>
            </w:r>
          </w:p>
        </w:tc>
      </w:tr>
      <w:tr w:rsidRPr="004C134C" w:rsidR="00873928" w:rsidTr="00CE1FB6" w14:paraId="54268AA6" w14:textId="77777777">
        <w:trPr>
          <w:trHeight w:val="1200"/>
        </w:trPr>
        <w:tc>
          <w:tcPr>
            <w:tcW w:w="1290" w:type="dxa"/>
            <w:tcBorders>
              <w:top w:val="single" w:color="auto" w:sz="4" w:space="0"/>
              <w:left w:val="single" w:color="auto" w:sz="4" w:space="0"/>
              <w:bottom w:val="nil"/>
              <w:right w:val="nil"/>
            </w:tcBorders>
            <w:shd w:val="clear" w:color="auto" w:fill="D9D9D9" w:themeFill="background1" w:themeFillShade="D9"/>
            <w:noWrap/>
            <w:vAlign w:val="center"/>
          </w:tcPr>
          <w:p w:rsidRPr="002D6E2C" w:rsidR="00873928" w:rsidP="00E92BA0" w:rsidRDefault="00873928" w14:paraId="355D5F40" w14:textId="77777777">
            <w:pPr>
              <w:rPr>
                <w:rFonts w:eastAsia="Times New Roman" w:cs="Calibri"/>
                <w:color w:val="000000"/>
                <w:lang w:eastAsia="en-GB"/>
              </w:rPr>
            </w:pPr>
            <w:r>
              <w:rPr>
                <w:rFonts w:eastAsia="Times New Roman" w:cs="Calibri"/>
                <w:color w:val="000000"/>
                <w:lang w:eastAsia="en-GB"/>
              </w:rPr>
              <w:t>Quarterly</w:t>
            </w:r>
          </w:p>
        </w:tc>
        <w:tc>
          <w:tcPr>
            <w:tcW w:w="1290" w:type="dxa"/>
            <w:tcBorders>
              <w:top w:val="single" w:color="auto" w:sz="4" w:space="0"/>
              <w:left w:val="single" w:color="auto" w:sz="4" w:space="0"/>
              <w:bottom w:val="nil"/>
              <w:right w:val="nil"/>
            </w:tcBorders>
            <w:shd w:val="clear" w:color="auto" w:fill="D9D9D9" w:themeFill="background1" w:themeFillShade="D9"/>
            <w:noWrap/>
            <w:vAlign w:val="center"/>
          </w:tcPr>
          <w:p w:rsidRPr="002D6E2C" w:rsidR="00873928" w:rsidP="00E92BA0" w:rsidRDefault="00873928" w14:paraId="5A1BE939" w14:textId="77777777">
            <w:pPr>
              <w:jc w:val="center"/>
              <w:rPr>
                <w:rFonts w:eastAsia="Times New Roman" w:cs="Calibri"/>
                <w:color w:val="000000"/>
                <w:lang w:eastAsia="en-GB"/>
              </w:rPr>
            </w:pPr>
            <w:r w:rsidRPr="002D6E2C">
              <w:rPr>
                <w:rFonts w:eastAsia="Times New Roman" w:cs="Calibri"/>
                <w:color w:val="000000"/>
                <w:lang w:eastAsia="en-GB"/>
              </w:rPr>
              <w:t>&lt;not set&gt;</w:t>
            </w:r>
          </w:p>
        </w:tc>
        <w:tc>
          <w:tcPr>
            <w:tcW w:w="1290" w:type="dxa"/>
            <w:tcBorders>
              <w:top w:val="single" w:color="auto" w:sz="4" w:space="0"/>
              <w:left w:val="single" w:color="auto" w:sz="4" w:space="0"/>
              <w:bottom w:val="nil"/>
              <w:right w:val="nil"/>
            </w:tcBorders>
            <w:shd w:val="clear" w:color="auto" w:fill="D9D9D9" w:themeFill="background1" w:themeFillShade="D9"/>
            <w:noWrap/>
            <w:vAlign w:val="center"/>
          </w:tcPr>
          <w:p w:rsidRPr="002D6E2C" w:rsidR="00873928" w:rsidP="00E92BA0" w:rsidRDefault="00873928" w14:paraId="7BCF1AC7" w14:textId="77777777">
            <w:pPr>
              <w:jc w:val="center"/>
              <w:rPr>
                <w:rFonts w:eastAsia="Times New Roman" w:cs="Calibri"/>
                <w:color w:val="000000"/>
                <w:lang w:eastAsia="en-GB"/>
              </w:rPr>
            </w:pPr>
            <w:r w:rsidRPr="002D6E2C">
              <w:rPr>
                <w:rFonts w:eastAsia="Times New Roman" w:cs="Calibri"/>
                <w:color w:val="000000"/>
                <w:lang w:eastAsia="en-GB"/>
              </w:rPr>
              <w:t>x%</w:t>
            </w:r>
          </w:p>
        </w:tc>
        <w:tc>
          <w:tcPr>
            <w:tcW w:w="5240" w:type="dxa"/>
            <w:tcBorders>
              <w:top w:val="single" w:color="auto" w:sz="4" w:space="0"/>
              <w:left w:val="single" w:color="auto" w:sz="4" w:space="0"/>
              <w:bottom w:val="nil"/>
              <w:right w:val="single" w:color="auto" w:sz="4" w:space="0"/>
            </w:tcBorders>
            <w:shd w:val="clear" w:color="auto" w:fill="D9D9D9" w:themeFill="background1" w:themeFillShade="D9"/>
            <w:vAlign w:val="center"/>
          </w:tcPr>
          <w:p w:rsidRPr="002D6E2C" w:rsidR="00873928" w:rsidP="00E92BA0" w:rsidRDefault="00873928" w14:paraId="534333C9" w14:textId="77777777">
            <w:pPr>
              <w:rPr>
                <w:rFonts w:eastAsia="Times New Roman" w:cs="Calibri"/>
                <w:color w:val="000000"/>
                <w:lang w:eastAsia="en-GB"/>
              </w:rPr>
            </w:pPr>
            <w:r w:rsidRPr="002D6E2C">
              <w:rPr>
                <w:rFonts w:eastAsia="Times New Roman" w:cs="Calibri"/>
                <w:color w:val="000000"/>
                <w:lang w:eastAsia="en-GB"/>
              </w:rPr>
              <w:t>The percentage increase must be less than or equal to the Adjustment Rate.</w:t>
            </w:r>
            <w:r w:rsidRPr="002D6E2C">
              <w:rPr>
                <w:rFonts w:eastAsia="Times New Roman" w:cs="Calibri"/>
                <w:color w:val="000000"/>
                <w:lang w:eastAsia="en-GB"/>
              </w:rPr>
              <w:br/>
            </w:r>
            <w:r w:rsidRPr="002D6E2C">
              <w:rPr>
                <w:rFonts w:eastAsia="Times New Roman" w:cs="Calibri"/>
                <w:color w:val="000000"/>
                <w:lang w:eastAsia="en-GB"/>
              </w:rPr>
              <w:t xml:space="preserve">The date of the last non-authenticated adjustment to either amount must be at least </w:t>
            </w:r>
            <w:r w:rsidR="00D7188A">
              <w:rPr>
                <w:rFonts w:eastAsia="Times New Roman" w:cs="Calibri"/>
                <w:color w:val="000000"/>
                <w:lang w:eastAsia="en-GB"/>
              </w:rPr>
              <w:t xml:space="preserve">three </w:t>
            </w:r>
            <w:r w:rsidRPr="002D6E2C">
              <w:rPr>
                <w:rFonts w:eastAsia="Times New Roman" w:cs="Calibri"/>
                <w:color w:val="000000"/>
                <w:lang w:eastAsia="en-GB"/>
              </w:rPr>
              <w:t>months ago.</w:t>
            </w:r>
          </w:p>
        </w:tc>
      </w:tr>
      <w:tr w:rsidRPr="004C134C" w:rsidR="00873928" w:rsidTr="004951CA" w14:paraId="07F38635" w14:textId="77777777">
        <w:trPr>
          <w:trHeight w:val="1200"/>
        </w:trPr>
        <w:tc>
          <w:tcPr>
            <w:tcW w:w="1290" w:type="dxa"/>
            <w:tcBorders>
              <w:top w:val="single" w:color="auto" w:sz="4" w:space="0"/>
              <w:left w:val="single" w:color="auto" w:sz="4" w:space="0"/>
              <w:bottom w:val="nil"/>
              <w:right w:val="nil"/>
            </w:tcBorders>
            <w:shd w:val="clear" w:color="auto" w:fill="auto"/>
            <w:noWrap/>
            <w:vAlign w:val="center"/>
            <w:hideMark/>
          </w:tcPr>
          <w:p w:rsidRPr="002D6E2C" w:rsidR="00873928" w:rsidP="00E92BA0" w:rsidRDefault="00873928" w14:paraId="65A1D9F8" w14:textId="77777777">
            <w:pPr>
              <w:rPr>
                <w:rFonts w:eastAsia="Times New Roman" w:cs="Calibri"/>
                <w:color w:val="000000"/>
                <w:lang w:eastAsia="en-GB"/>
              </w:rPr>
            </w:pPr>
            <w:r w:rsidRPr="002D6E2C">
              <w:rPr>
                <w:rFonts w:eastAsia="Times New Roman" w:cs="Calibri"/>
                <w:color w:val="000000"/>
                <w:lang w:eastAsia="en-GB"/>
              </w:rPr>
              <w:t>Biannual</w:t>
            </w:r>
          </w:p>
        </w:tc>
        <w:tc>
          <w:tcPr>
            <w:tcW w:w="1290" w:type="dxa"/>
            <w:tcBorders>
              <w:top w:val="single" w:color="auto" w:sz="4" w:space="0"/>
              <w:left w:val="single" w:color="auto" w:sz="4" w:space="0"/>
              <w:bottom w:val="nil"/>
              <w:right w:val="nil"/>
            </w:tcBorders>
            <w:shd w:val="clear" w:color="auto" w:fill="auto"/>
            <w:noWrap/>
            <w:vAlign w:val="center"/>
            <w:hideMark/>
          </w:tcPr>
          <w:p w:rsidRPr="002D6E2C" w:rsidR="00873928" w:rsidP="00E92BA0" w:rsidRDefault="00873928" w14:paraId="0D33ECDE" w14:textId="77777777">
            <w:pPr>
              <w:jc w:val="center"/>
              <w:rPr>
                <w:rFonts w:eastAsia="Times New Roman" w:cs="Calibri"/>
                <w:color w:val="000000"/>
                <w:lang w:eastAsia="en-GB"/>
              </w:rPr>
            </w:pPr>
            <w:r w:rsidRPr="002D6E2C">
              <w:rPr>
                <w:rFonts w:eastAsia="Times New Roman" w:cs="Calibri"/>
                <w:color w:val="000000"/>
                <w:lang w:eastAsia="en-GB"/>
              </w:rPr>
              <w:t>X</w:t>
            </w:r>
          </w:p>
        </w:tc>
        <w:tc>
          <w:tcPr>
            <w:tcW w:w="1290" w:type="dxa"/>
            <w:tcBorders>
              <w:top w:val="single" w:color="auto" w:sz="4" w:space="0"/>
              <w:left w:val="single" w:color="auto" w:sz="4" w:space="0"/>
              <w:bottom w:val="nil"/>
              <w:right w:val="nil"/>
            </w:tcBorders>
            <w:shd w:val="clear" w:color="auto" w:fill="auto"/>
            <w:noWrap/>
            <w:vAlign w:val="center"/>
            <w:hideMark/>
          </w:tcPr>
          <w:p w:rsidRPr="002D6E2C" w:rsidR="00873928" w:rsidP="00E92BA0" w:rsidRDefault="00873928" w14:paraId="1C12B819" w14:textId="77777777">
            <w:pPr>
              <w:jc w:val="center"/>
              <w:rPr>
                <w:rFonts w:eastAsia="Times New Roman" w:cs="Calibri"/>
                <w:color w:val="000000"/>
                <w:lang w:eastAsia="en-GB"/>
              </w:rPr>
            </w:pPr>
            <w:r w:rsidRPr="002D6E2C">
              <w:rPr>
                <w:rFonts w:eastAsia="Times New Roman" w:cs="Calibri"/>
                <w:color w:val="000000"/>
                <w:lang w:eastAsia="en-GB"/>
              </w:rPr>
              <w:t>&lt;not set&gt;</w:t>
            </w:r>
          </w:p>
        </w:tc>
        <w:tc>
          <w:tcPr>
            <w:tcW w:w="5240" w:type="dxa"/>
            <w:tcBorders>
              <w:top w:val="single" w:color="auto" w:sz="4" w:space="0"/>
              <w:left w:val="single" w:color="auto" w:sz="4" w:space="0"/>
              <w:bottom w:val="nil"/>
              <w:right w:val="single" w:color="auto" w:sz="4" w:space="0"/>
            </w:tcBorders>
            <w:shd w:val="clear" w:color="auto" w:fill="auto"/>
            <w:vAlign w:val="center"/>
            <w:hideMark/>
          </w:tcPr>
          <w:p w:rsidRPr="002D6E2C" w:rsidR="00873928" w:rsidP="00E92BA0" w:rsidRDefault="00873928" w14:paraId="152D5A72" w14:textId="77777777">
            <w:pPr>
              <w:rPr>
                <w:rFonts w:eastAsia="Times New Roman" w:cs="Calibri"/>
                <w:color w:val="000000"/>
                <w:lang w:eastAsia="en-GB"/>
              </w:rPr>
            </w:pPr>
            <w:r w:rsidRPr="002D6E2C">
              <w:rPr>
                <w:rFonts w:eastAsia="Times New Roman" w:cs="Calibri"/>
                <w:color w:val="000000"/>
                <w:lang w:eastAsia="en-GB"/>
              </w:rPr>
              <w:t>The rand value of the increase must be less than or equal to the Adjustment Amount.</w:t>
            </w:r>
            <w:r w:rsidRPr="002D6E2C">
              <w:rPr>
                <w:rFonts w:eastAsia="Times New Roman" w:cs="Calibri"/>
                <w:color w:val="000000"/>
                <w:lang w:eastAsia="en-GB"/>
              </w:rPr>
              <w:br/>
            </w:r>
            <w:r w:rsidRPr="002D6E2C">
              <w:rPr>
                <w:rFonts w:eastAsia="Times New Roman" w:cs="Calibri"/>
                <w:color w:val="000000"/>
                <w:lang w:eastAsia="en-GB"/>
              </w:rPr>
              <w:t>The date of the last non-authenticated adjustment to either amount must be at least six months ago.</w:t>
            </w:r>
          </w:p>
        </w:tc>
      </w:tr>
      <w:tr w:rsidRPr="004C134C" w:rsidR="00873928" w:rsidTr="004951CA" w14:paraId="274DA0F5" w14:textId="77777777">
        <w:trPr>
          <w:trHeight w:val="1200"/>
        </w:trPr>
        <w:tc>
          <w:tcPr>
            <w:tcW w:w="1290" w:type="dxa"/>
            <w:tcBorders>
              <w:top w:val="single" w:color="auto" w:sz="4" w:space="0"/>
              <w:left w:val="single" w:color="auto" w:sz="4" w:space="0"/>
              <w:bottom w:val="nil"/>
              <w:right w:val="nil"/>
            </w:tcBorders>
            <w:shd w:val="clear" w:color="D9D9D9" w:fill="D9D9D9"/>
            <w:noWrap/>
            <w:vAlign w:val="center"/>
            <w:hideMark/>
          </w:tcPr>
          <w:p w:rsidRPr="002D6E2C" w:rsidR="00873928" w:rsidP="00E92BA0" w:rsidRDefault="00873928" w14:paraId="24705AF9" w14:textId="77777777">
            <w:pPr>
              <w:rPr>
                <w:rFonts w:eastAsia="Times New Roman" w:cs="Calibri"/>
                <w:color w:val="000000"/>
                <w:lang w:eastAsia="en-GB"/>
              </w:rPr>
            </w:pPr>
            <w:r w:rsidRPr="002D6E2C">
              <w:rPr>
                <w:rFonts w:eastAsia="Times New Roman" w:cs="Calibri"/>
                <w:color w:val="000000"/>
                <w:lang w:eastAsia="en-GB"/>
              </w:rPr>
              <w:t>Biannual</w:t>
            </w:r>
          </w:p>
        </w:tc>
        <w:tc>
          <w:tcPr>
            <w:tcW w:w="1290" w:type="dxa"/>
            <w:tcBorders>
              <w:top w:val="single" w:color="auto" w:sz="4" w:space="0"/>
              <w:left w:val="single" w:color="auto" w:sz="4" w:space="0"/>
              <w:bottom w:val="nil"/>
              <w:right w:val="nil"/>
            </w:tcBorders>
            <w:shd w:val="clear" w:color="D9D9D9" w:fill="D9D9D9"/>
            <w:noWrap/>
            <w:vAlign w:val="center"/>
            <w:hideMark/>
          </w:tcPr>
          <w:p w:rsidRPr="002D6E2C" w:rsidR="00873928" w:rsidP="00E92BA0" w:rsidRDefault="00873928" w14:paraId="055ED362" w14:textId="77777777">
            <w:pPr>
              <w:jc w:val="center"/>
              <w:rPr>
                <w:rFonts w:eastAsia="Times New Roman" w:cs="Calibri"/>
                <w:color w:val="000000"/>
                <w:lang w:eastAsia="en-GB"/>
              </w:rPr>
            </w:pPr>
            <w:r w:rsidRPr="002D6E2C">
              <w:rPr>
                <w:rFonts w:eastAsia="Times New Roman" w:cs="Calibri"/>
                <w:color w:val="000000"/>
                <w:lang w:eastAsia="en-GB"/>
              </w:rPr>
              <w:t>&lt;not set&gt;</w:t>
            </w:r>
          </w:p>
        </w:tc>
        <w:tc>
          <w:tcPr>
            <w:tcW w:w="1290" w:type="dxa"/>
            <w:tcBorders>
              <w:top w:val="single" w:color="auto" w:sz="4" w:space="0"/>
              <w:left w:val="single" w:color="auto" w:sz="4" w:space="0"/>
              <w:bottom w:val="nil"/>
              <w:right w:val="nil"/>
            </w:tcBorders>
            <w:shd w:val="clear" w:color="D9D9D9" w:fill="D9D9D9"/>
            <w:noWrap/>
            <w:vAlign w:val="center"/>
            <w:hideMark/>
          </w:tcPr>
          <w:p w:rsidRPr="002D6E2C" w:rsidR="00873928" w:rsidP="00E92BA0" w:rsidRDefault="00873928" w14:paraId="21E010AC" w14:textId="77777777">
            <w:pPr>
              <w:jc w:val="center"/>
              <w:rPr>
                <w:rFonts w:eastAsia="Times New Roman" w:cs="Calibri"/>
                <w:color w:val="000000"/>
                <w:lang w:eastAsia="en-GB"/>
              </w:rPr>
            </w:pPr>
            <w:r w:rsidRPr="002D6E2C">
              <w:rPr>
                <w:rFonts w:eastAsia="Times New Roman" w:cs="Calibri"/>
                <w:color w:val="000000"/>
                <w:lang w:eastAsia="en-GB"/>
              </w:rPr>
              <w:t>x%</w:t>
            </w:r>
          </w:p>
        </w:tc>
        <w:tc>
          <w:tcPr>
            <w:tcW w:w="5240" w:type="dxa"/>
            <w:tcBorders>
              <w:top w:val="single" w:color="auto" w:sz="4" w:space="0"/>
              <w:left w:val="single" w:color="auto" w:sz="4" w:space="0"/>
              <w:bottom w:val="nil"/>
              <w:right w:val="single" w:color="auto" w:sz="4" w:space="0"/>
            </w:tcBorders>
            <w:shd w:val="clear" w:color="D9D9D9" w:fill="D9D9D9"/>
            <w:vAlign w:val="center"/>
            <w:hideMark/>
          </w:tcPr>
          <w:p w:rsidRPr="002D6E2C" w:rsidR="00873928" w:rsidP="00E92BA0" w:rsidRDefault="00873928" w14:paraId="2BEC678F" w14:textId="77777777">
            <w:pPr>
              <w:rPr>
                <w:rFonts w:eastAsia="Times New Roman" w:cs="Calibri"/>
                <w:color w:val="000000"/>
                <w:lang w:eastAsia="en-GB"/>
              </w:rPr>
            </w:pPr>
            <w:r w:rsidRPr="002D6E2C">
              <w:rPr>
                <w:rFonts w:eastAsia="Times New Roman" w:cs="Calibri"/>
                <w:color w:val="000000"/>
                <w:lang w:eastAsia="en-GB"/>
              </w:rPr>
              <w:t>The percentage increase must be less than or equal to the Adjustment Rate.</w:t>
            </w:r>
            <w:r w:rsidRPr="002D6E2C">
              <w:rPr>
                <w:rFonts w:eastAsia="Times New Roman" w:cs="Calibri"/>
                <w:color w:val="000000"/>
                <w:lang w:eastAsia="en-GB"/>
              </w:rPr>
              <w:br/>
            </w:r>
            <w:r w:rsidRPr="002D6E2C">
              <w:rPr>
                <w:rFonts w:eastAsia="Times New Roman" w:cs="Calibri"/>
                <w:color w:val="000000"/>
                <w:lang w:eastAsia="en-GB"/>
              </w:rPr>
              <w:t>The date of the last non-authenticated adjustment to either amount must be at least six months ago.</w:t>
            </w:r>
          </w:p>
        </w:tc>
      </w:tr>
      <w:tr w:rsidRPr="004C134C" w:rsidR="00873928" w:rsidTr="004951CA" w14:paraId="4FD09E47" w14:textId="77777777">
        <w:trPr>
          <w:trHeight w:val="1200"/>
        </w:trPr>
        <w:tc>
          <w:tcPr>
            <w:tcW w:w="1290" w:type="dxa"/>
            <w:tcBorders>
              <w:top w:val="single" w:color="auto" w:sz="4" w:space="0"/>
              <w:left w:val="single" w:color="auto" w:sz="4" w:space="0"/>
              <w:bottom w:val="nil"/>
              <w:right w:val="nil"/>
            </w:tcBorders>
            <w:shd w:val="clear" w:color="auto" w:fill="auto"/>
            <w:noWrap/>
            <w:vAlign w:val="center"/>
            <w:hideMark/>
          </w:tcPr>
          <w:p w:rsidRPr="002D6E2C" w:rsidR="00873928" w:rsidP="00E92BA0" w:rsidRDefault="00873928" w14:paraId="68249FD5" w14:textId="77777777">
            <w:pPr>
              <w:rPr>
                <w:rFonts w:eastAsia="Times New Roman" w:cs="Calibri"/>
                <w:color w:val="000000"/>
                <w:lang w:eastAsia="en-GB"/>
              </w:rPr>
            </w:pPr>
            <w:r w:rsidRPr="002D6E2C">
              <w:rPr>
                <w:rFonts w:eastAsia="Times New Roman" w:cs="Calibri"/>
                <w:color w:val="000000"/>
                <w:lang w:eastAsia="en-GB"/>
              </w:rPr>
              <w:t>Annual</w:t>
            </w:r>
          </w:p>
        </w:tc>
        <w:tc>
          <w:tcPr>
            <w:tcW w:w="1290" w:type="dxa"/>
            <w:tcBorders>
              <w:top w:val="single" w:color="auto" w:sz="4" w:space="0"/>
              <w:left w:val="single" w:color="auto" w:sz="4" w:space="0"/>
              <w:bottom w:val="nil"/>
              <w:right w:val="nil"/>
            </w:tcBorders>
            <w:shd w:val="clear" w:color="auto" w:fill="auto"/>
            <w:noWrap/>
            <w:vAlign w:val="center"/>
            <w:hideMark/>
          </w:tcPr>
          <w:p w:rsidRPr="002D6E2C" w:rsidR="00873928" w:rsidP="00E92BA0" w:rsidRDefault="00873928" w14:paraId="60149D7F" w14:textId="77777777">
            <w:pPr>
              <w:jc w:val="center"/>
              <w:rPr>
                <w:rFonts w:eastAsia="Times New Roman" w:cs="Calibri"/>
                <w:color w:val="000000"/>
                <w:lang w:eastAsia="en-GB"/>
              </w:rPr>
            </w:pPr>
            <w:r w:rsidRPr="002D6E2C">
              <w:rPr>
                <w:rFonts w:eastAsia="Times New Roman" w:cs="Calibri"/>
                <w:color w:val="000000"/>
                <w:lang w:eastAsia="en-GB"/>
              </w:rPr>
              <w:t>Y</w:t>
            </w:r>
          </w:p>
        </w:tc>
        <w:tc>
          <w:tcPr>
            <w:tcW w:w="1290" w:type="dxa"/>
            <w:tcBorders>
              <w:top w:val="single" w:color="auto" w:sz="4" w:space="0"/>
              <w:left w:val="single" w:color="auto" w:sz="4" w:space="0"/>
              <w:bottom w:val="nil"/>
              <w:right w:val="nil"/>
            </w:tcBorders>
            <w:shd w:val="clear" w:color="auto" w:fill="auto"/>
            <w:noWrap/>
            <w:vAlign w:val="center"/>
            <w:hideMark/>
          </w:tcPr>
          <w:p w:rsidRPr="002D6E2C" w:rsidR="00873928" w:rsidP="00E92BA0" w:rsidRDefault="00873928" w14:paraId="11EAF94A" w14:textId="77777777">
            <w:pPr>
              <w:jc w:val="center"/>
              <w:rPr>
                <w:rFonts w:eastAsia="Times New Roman" w:cs="Calibri"/>
                <w:color w:val="000000"/>
                <w:lang w:eastAsia="en-GB"/>
              </w:rPr>
            </w:pPr>
            <w:r w:rsidRPr="002D6E2C">
              <w:rPr>
                <w:rFonts w:eastAsia="Times New Roman" w:cs="Calibri"/>
                <w:color w:val="000000"/>
                <w:lang w:eastAsia="en-GB"/>
              </w:rPr>
              <w:t>&lt;not set&gt;</w:t>
            </w:r>
          </w:p>
        </w:tc>
        <w:tc>
          <w:tcPr>
            <w:tcW w:w="5240" w:type="dxa"/>
            <w:tcBorders>
              <w:top w:val="single" w:color="auto" w:sz="4" w:space="0"/>
              <w:left w:val="single" w:color="auto" w:sz="4" w:space="0"/>
              <w:bottom w:val="nil"/>
              <w:right w:val="single" w:color="auto" w:sz="4" w:space="0"/>
            </w:tcBorders>
            <w:shd w:val="clear" w:color="auto" w:fill="auto"/>
            <w:vAlign w:val="center"/>
            <w:hideMark/>
          </w:tcPr>
          <w:p w:rsidRPr="002D6E2C" w:rsidR="00873928" w:rsidP="00E92BA0" w:rsidRDefault="00873928" w14:paraId="7E6A51CA" w14:textId="77777777">
            <w:pPr>
              <w:rPr>
                <w:rFonts w:eastAsia="Times New Roman" w:cs="Calibri"/>
                <w:color w:val="000000"/>
                <w:lang w:eastAsia="en-GB"/>
              </w:rPr>
            </w:pPr>
            <w:r w:rsidRPr="002D6E2C">
              <w:rPr>
                <w:rFonts w:eastAsia="Times New Roman" w:cs="Calibri"/>
                <w:color w:val="000000"/>
                <w:lang w:eastAsia="en-GB"/>
              </w:rPr>
              <w:t>The rand value of the increase must be less than or equal to the Adjustment Amount.</w:t>
            </w:r>
            <w:r w:rsidRPr="002D6E2C">
              <w:rPr>
                <w:rFonts w:eastAsia="Times New Roman" w:cs="Calibri"/>
                <w:color w:val="000000"/>
                <w:lang w:eastAsia="en-GB"/>
              </w:rPr>
              <w:br/>
            </w:r>
            <w:r w:rsidRPr="002D6E2C">
              <w:rPr>
                <w:rFonts w:eastAsia="Times New Roman" w:cs="Calibri"/>
                <w:color w:val="000000"/>
                <w:lang w:eastAsia="en-GB"/>
              </w:rPr>
              <w:t>The date of the last non-authenticated adjustment to either amount must be at least one year ago.</w:t>
            </w:r>
          </w:p>
        </w:tc>
      </w:tr>
      <w:tr w:rsidRPr="004C134C" w:rsidR="00873928" w:rsidTr="004951CA" w14:paraId="586A9E3A" w14:textId="77777777">
        <w:trPr>
          <w:trHeight w:val="902"/>
        </w:trPr>
        <w:tc>
          <w:tcPr>
            <w:tcW w:w="1290" w:type="dxa"/>
            <w:tcBorders>
              <w:top w:val="single" w:color="auto" w:sz="4" w:space="0"/>
              <w:left w:val="single" w:color="auto" w:sz="4" w:space="0"/>
              <w:bottom w:val="nil"/>
              <w:right w:val="nil"/>
            </w:tcBorders>
            <w:shd w:val="clear" w:color="D9D9D9" w:fill="D9D9D9"/>
            <w:noWrap/>
            <w:vAlign w:val="center"/>
            <w:hideMark/>
          </w:tcPr>
          <w:p w:rsidRPr="002D6E2C" w:rsidR="00873928" w:rsidP="00E92BA0" w:rsidRDefault="00873928" w14:paraId="1154F937" w14:textId="77777777">
            <w:pPr>
              <w:rPr>
                <w:rFonts w:eastAsia="Times New Roman" w:cs="Calibri"/>
                <w:color w:val="000000"/>
                <w:lang w:eastAsia="en-GB"/>
              </w:rPr>
            </w:pPr>
            <w:r w:rsidRPr="002D6E2C">
              <w:rPr>
                <w:rFonts w:eastAsia="Times New Roman" w:cs="Calibri"/>
                <w:color w:val="000000"/>
                <w:lang w:eastAsia="en-GB"/>
              </w:rPr>
              <w:t>Annual</w:t>
            </w:r>
          </w:p>
        </w:tc>
        <w:tc>
          <w:tcPr>
            <w:tcW w:w="1290" w:type="dxa"/>
            <w:tcBorders>
              <w:top w:val="single" w:color="auto" w:sz="4" w:space="0"/>
              <w:left w:val="single" w:color="auto" w:sz="4" w:space="0"/>
              <w:bottom w:val="nil"/>
              <w:right w:val="nil"/>
            </w:tcBorders>
            <w:shd w:val="clear" w:color="D9D9D9" w:fill="D9D9D9"/>
            <w:noWrap/>
            <w:vAlign w:val="center"/>
            <w:hideMark/>
          </w:tcPr>
          <w:p w:rsidRPr="002D6E2C" w:rsidR="00873928" w:rsidP="00E92BA0" w:rsidRDefault="00873928" w14:paraId="03E96A48" w14:textId="77777777">
            <w:pPr>
              <w:jc w:val="center"/>
              <w:rPr>
                <w:rFonts w:eastAsia="Times New Roman" w:cs="Calibri"/>
                <w:color w:val="000000"/>
                <w:lang w:eastAsia="en-GB"/>
              </w:rPr>
            </w:pPr>
            <w:r w:rsidRPr="002D6E2C">
              <w:rPr>
                <w:rFonts w:eastAsia="Times New Roman" w:cs="Calibri"/>
                <w:color w:val="000000"/>
                <w:lang w:eastAsia="en-GB"/>
              </w:rPr>
              <w:t>&lt;not set&gt;</w:t>
            </w:r>
          </w:p>
        </w:tc>
        <w:tc>
          <w:tcPr>
            <w:tcW w:w="1290" w:type="dxa"/>
            <w:tcBorders>
              <w:top w:val="single" w:color="auto" w:sz="4" w:space="0"/>
              <w:left w:val="single" w:color="auto" w:sz="4" w:space="0"/>
              <w:bottom w:val="nil"/>
              <w:right w:val="nil"/>
            </w:tcBorders>
            <w:shd w:val="clear" w:color="D9D9D9" w:fill="D9D9D9"/>
            <w:noWrap/>
            <w:vAlign w:val="center"/>
            <w:hideMark/>
          </w:tcPr>
          <w:p w:rsidRPr="002D6E2C" w:rsidR="00873928" w:rsidP="00E92BA0" w:rsidRDefault="00873928" w14:paraId="2C9F0195" w14:textId="77777777">
            <w:pPr>
              <w:jc w:val="center"/>
              <w:rPr>
                <w:rFonts w:eastAsia="Times New Roman" w:cs="Calibri"/>
                <w:color w:val="000000"/>
                <w:lang w:eastAsia="en-GB"/>
              </w:rPr>
            </w:pPr>
            <w:r w:rsidRPr="002D6E2C">
              <w:rPr>
                <w:rFonts w:eastAsia="Times New Roman" w:cs="Calibri"/>
                <w:color w:val="000000"/>
                <w:lang w:eastAsia="en-GB"/>
              </w:rPr>
              <w:t>y%</w:t>
            </w:r>
          </w:p>
        </w:tc>
        <w:tc>
          <w:tcPr>
            <w:tcW w:w="5240" w:type="dxa"/>
            <w:tcBorders>
              <w:top w:val="single" w:color="auto" w:sz="4" w:space="0"/>
              <w:left w:val="single" w:color="auto" w:sz="4" w:space="0"/>
              <w:bottom w:val="nil"/>
              <w:right w:val="single" w:color="auto" w:sz="4" w:space="0"/>
            </w:tcBorders>
            <w:shd w:val="clear" w:color="D9D9D9" w:fill="D9D9D9"/>
            <w:vAlign w:val="center"/>
            <w:hideMark/>
          </w:tcPr>
          <w:p w:rsidRPr="002D6E2C" w:rsidR="00873928" w:rsidP="00E92BA0" w:rsidRDefault="00873928" w14:paraId="6B0C7829" w14:textId="77777777">
            <w:pPr>
              <w:rPr>
                <w:rFonts w:eastAsia="Times New Roman" w:cs="Calibri"/>
                <w:color w:val="000000"/>
                <w:lang w:eastAsia="en-GB"/>
              </w:rPr>
            </w:pPr>
            <w:r w:rsidRPr="002D6E2C">
              <w:rPr>
                <w:rFonts w:eastAsia="Times New Roman" w:cs="Calibri"/>
                <w:color w:val="000000"/>
                <w:lang w:eastAsia="en-GB"/>
              </w:rPr>
              <w:t>The percentage increase must be less than or equal to the Adjustment Rate.</w:t>
            </w:r>
            <w:r w:rsidRPr="002D6E2C">
              <w:rPr>
                <w:rFonts w:eastAsia="Times New Roman" w:cs="Calibri"/>
                <w:color w:val="000000"/>
                <w:lang w:eastAsia="en-GB"/>
              </w:rPr>
              <w:br/>
            </w:r>
            <w:r w:rsidRPr="002D6E2C">
              <w:rPr>
                <w:rFonts w:eastAsia="Times New Roman" w:cs="Calibri"/>
                <w:color w:val="000000"/>
                <w:lang w:eastAsia="en-GB"/>
              </w:rPr>
              <w:t xml:space="preserve">The date of the last non-authenticated adjustment to either amount must be at </w:t>
            </w:r>
            <w:r w:rsidRPr="002D6E2C" w:rsidR="00515011">
              <w:rPr>
                <w:rFonts w:eastAsia="Times New Roman" w:cs="Calibri"/>
                <w:color w:val="000000"/>
                <w:lang w:eastAsia="en-GB"/>
              </w:rPr>
              <w:t>least one</w:t>
            </w:r>
            <w:r w:rsidRPr="002D6E2C">
              <w:rPr>
                <w:rFonts w:eastAsia="Times New Roman" w:cs="Calibri"/>
                <w:color w:val="000000"/>
                <w:lang w:eastAsia="en-GB"/>
              </w:rPr>
              <w:t xml:space="preserve"> year ago.</w:t>
            </w:r>
          </w:p>
        </w:tc>
      </w:tr>
      <w:tr w:rsidRPr="004C134C" w:rsidR="00873928" w:rsidTr="004951CA" w14:paraId="7D168B10" w14:textId="77777777">
        <w:trPr>
          <w:trHeight w:val="1500"/>
        </w:trPr>
        <w:tc>
          <w:tcPr>
            <w:tcW w:w="1290" w:type="dxa"/>
            <w:tcBorders>
              <w:top w:val="single" w:color="auto" w:sz="4" w:space="0"/>
              <w:left w:val="single" w:color="auto" w:sz="4" w:space="0"/>
              <w:bottom w:val="single" w:color="auto" w:sz="4" w:space="0"/>
              <w:right w:val="nil"/>
            </w:tcBorders>
            <w:shd w:val="clear" w:color="auto" w:fill="auto"/>
            <w:noWrap/>
            <w:vAlign w:val="center"/>
            <w:hideMark/>
          </w:tcPr>
          <w:p w:rsidRPr="002D6E2C" w:rsidR="00873928" w:rsidP="00E92BA0" w:rsidRDefault="00873928" w14:paraId="0D44EF1D" w14:textId="77777777">
            <w:pPr>
              <w:rPr>
                <w:rFonts w:eastAsia="Times New Roman" w:cs="Calibri"/>
                <w:color w:val="000000"/>
                <w:lang w:eastAsia="en-GB"/>
              </w:rPr>
            </w:pPr>
            <w:r w:rsidRPr="002D6E2C">
              <w:rPr>
                <w:rFonts w:eastAsia="Times New Roman" w:cs="Calibri"/>
                <w:color w:val="000000"/>
                <w:lang w:eastAsia="en-GB"/>
              </w:rPr>
              <w:t>Repo</w:t>
            </w:r>
          </w:p>
        </w:tc>
        <w:tc>
          <w:tcPr>
            <w:tcW w:w="1290" w:type="dxa"/>
            <w:tcBorders>
              <w:top w:val="single" w:color="auto" w:sz="4" w:space="0"/>
              <w:left w:val="single" w:color="auto" w:sz="4" w:space="0"/>
              <w:bottom w:val="single" w:color="auto" w:sz="4" w:space="0"/>
              <w:right w:val="nil"/>
            </w:tcBorders>
            <w:shd w:val="clear" w:color="auto" w:fill="auto"/>
            <w:noWrap/>
            <w:vAlign w:val="center"/>
            <w:hideMark/>
          </w:tcPr>
          <w:p w:rsidRPr="002D6E2C" w:rsidR="00873928" w:rsidP="00E92BA0" w:rsidRDefault="00873928" w14:paraId="2895EF6C" w14:textId="77777777">
            <w:pPr>
              <w:jc w:val="center"/>
              <w:rPr>
                <w:rFonts w:eastAsia="Times New Roman" w:cs="Calibri"/>
                <w:color w:val="000000"/>
                <w:lang w:eastAsia="en-GB"/>
              </w:rPr>
            </w:pPr>
            <w:r w:rsidRPr="002D6E2C">
              <w:rPr>
                <w:rFonts w:eastAsia="Times New Roman" w:cs="Calibri"/>
                <w:color w:val="000000"/>
                <w:lang w:eastAsia="en-GB"/>
              </w:rPr>
              <w:t>&lt;not set&gt;</w:t>
            </w:r>
          </w:p>
        </w:tc>
        <w:tc>
          <w:tcPr>
            <w:tcW w:w="1290" w:type="dxa"/>
            <w:tcBorders>
              <w:top w:val="single" w:color="auto" w:sz="4" w:space="0"/>
              <w:left w:val="single" w:color="auto" w:sz="4" w:space="0"/>
              <w:bottom w:val="single" w:color="auto" w:sz="4" w:space="0"/>
              <w:right w:val="nil"/>
            </w:tcBorders>
            <w:shd w:val="clear" w:color="auto" w:fill="auto"/>
            <w:noWrap/>
            <w:vAlign w:val="center"/>
            <w:hideMark/>
          </w:tcPr>
          <w:p w:rsidRPr="002D6E2C" w:rsidR="00873928" w:rsidP="00E92BA0" w:rsidRDefault="00873928" w14:paraId="1B0ECB71" w14:textId="77777777">
            <w:pPr>
              <w:jc w:val="center"/>
              <w:rPr>
                <w:rFonts w:eastAsia="Times New Roman" w:cs="Calibri"/>
                <w:color w:val="000000"/>
                <w:lang w:eastAsia="en-GB"/>
              </w:rPr>
            </w:pPr>
            <w:r w:rsidRPr="002D6E2C">
              <w:rPr>
                <w:rFonts w:eastAsia="Times New Roman" w:cs="Calibri"/>
                <w:color w:val="000000"/>
                <w:lang w:eastAsia="en-GB"/>
              </w:rPr>
              <w:t>&lt;not set&gt;</w:t>
            </w:r>
          </w:p>
        </w:tc>
        <w:tc>
          <w:tcPr>
            <w:tcW w:w="5240"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2D6E2C" w:rsidR="00873928" w:rsidP="00E92BA0" w:rsidRDefault="00873928" w14:paraId="219F7349" w14:textId="77777777">
            <w:pPr>
              <w:rPr>
                <w:rFonts w:eastAsia="Times New Roman" w:cs="Calibri"/>
                <w:color w:val="000000"/>
                <w:lang w:eastAsia="en-GB"/>
              </w:rPr>
            </w:pPr>
            <w:r w:rsidRPr="002D6E2C">
              <w:rPr>
                <w:rFonts w:eastAsia="Times New Roman" w:cs="Calibri"/>
                <w:color w:val="000000"/>
                <w:lang w:eastAsia="en-GB"/>
              </w:rPr>
              <w:t xml:space="preserve">The date of the adjustment must be within </w:t>
            </w:r>
            <w:r w:rsidR="00D229C4">
              <w:rPr>
                <w:rFonts w:eastAsia="Times New Roman" w:cs="Calibri"/>
                <w:color w:val="000000"/>
                <w:lang w:eastAsia="en-GB"/>
              </w:rPr>
              <w:t>9</w:t>
            </w:r>
            <w:r>
              <w:rPr>
                <w:rFonts w:eastAsia="Times New Roman" w:cs="Calibri"/>
                <w:color w:val="000000"/>
                <w:lang w:eastAsia="en-GB"/>
              </w:rPr>
              <w:t>0</w:t>
            </w:r>
            <w:r w:rsidRPr="002D6E2C">
              <w:rPr>
                <w:rFonts w:eastAsia="Times New Roman" w:cs="Calibri"/>
                <w:color w:val="000000"/>
                <w:lang w:eastAsia="en-GB"/>
              </w:rPr>
              <w:t xml:space="preserve"> days of the last rate change published by SARB.</w:t>
            </w:r>
          </w:p>
        </w:tc>
      </w:tr>
    </w:tbl>
    <w:p w:rsidRPr="002D6E2C" w:rsidR="00D521C9" w:rsidP="00E92BA0" w:rsidRDefault="00D521C9" w14:paraId="64E1D2F5" w14:textId="77777777">
      <w:pPr>
        <w:rPr>
          <w:rFonts w:eastAsia="Times New Roman"/>
          <w:b/>
          <w:bCs/>
          <w:u w:val="single"/>
        </w:rPr>
      </w:pPr>
    </w:p>
    <w:p w:rsidR="00D521C9" w:rsidP="00E92BA0" w:rsidRDefault="00D521C9" w14:paraId="4666DB71" w14:textId="77777777">
      <w:pPr>
        <w:rPr>
          <w:rFonts w:eastAsia="Times New Roman"/>
          <w:b/>
          <w:bCs/>
          <w:u w:val="single"/>
        </w:rPr>
      </w:pPr>
    </w:p>
    <w:p w:rsidR="00873928" w:rsidP="00E92BA0" w:rsidRDefault="00FA124E" w14:paraId="72FD611A" w14:textId="77777777">
      <w:pPr>
        <w:rPr>
          <w:rFonts w:eastAsia="Times New Roman"/>
          <w:b/>
          <w:bCs/>
          <w:u w:val="single"/>
        </w:rPr>
      </w:pPr>
      <w:r>
        <w:rPr>
          <w:rFonts w:eastAsia="Times New Roman"/>
          <w:b/>
          <w:bCs/>
          <w:u w:val="single"/>
        </w:rPr>
        <w:t>The Repo Rate table has been removed as per simplification requirement 8/9/2016</w:t>
      </w:r>
      <w:r w:rsidR="00873928">
        <w:rPr>
          <w:rFonts w:eastAsia="Times New Roman"/>
          <w:b/>
          <w:bCs/>
          <w:u w:val="single"/>
        </w:rPr>
        <w:br w:type="page"/>
      </w:r>
    </w:p>
    <w:p w:rsidR="008542EE" w:rsidP="00E92BA0" w:rsidRDefault="008542EE" w14:paraId="7D832797" w14:textId="77777777"/>
    <w:p w:rsidRPr="002336CC" w:rsidR="008542EE" w:rsidP="00E92BA0" w:rsidRDefault="000A7F84" w14:paraId="2B92C384" w14:textId="77777777">
      <w:pPr>
        <w:pStyle w:val="Heading10"/>
        <w:spacing w:before="0"/>
        <w:rPr>
          <w:rFonts w:ascii="Calibri" w:hAnsi="Calibri"/>
          <w:sz w:val="26"/>
          <w:szCs w:val="26"/>
        </w:rPr>
      </w:pPr>
      <w:bookmarkStart w:name="_Toc536096895" w:id="9081"/>
      <w:r>
        <w:rPr>
          <w:rFonts w:ascii="Calibri" w:hAnsi="Calibri"/>
          <w:sz w:val="26"/>
          <w:szCs w:val="26"/>
        </w:rPr>
        <w:t>Appendix</w:t>
      </w:r>
      <w:r w:rsidR="008542EE">
        <w:rPr>
          <w:rFonts w:ascii="Calibri" w:hAnsi="Calibri"/>
          <w:sz w:val="26"/>
          <w:szCs w:val="26"/>
        </w:rPr>
        <w:t xml:space="preserve"> H </w:t>
      </w:r>
      <w:r w:rsidR="00B27503">
        <w:rPr>
          <w:rFonts w:ascii="Calibri" w:hAnsi="Calibri"/>
          <w:sz w:val="26"/>
          <w:szCs w:val="26"/>
        </w:rPr>
        <w:t xml:space="preserve">– </w:t>
      </w:r>
      <w:r w:rsidR="008542EE">
        <w:rPr>
          <w:rFonts w:ascii="Calibri" w:hAnsi="Calibri"/>
          <w:sz w:val="26"/>
          <w:szCs w:val="26"/>
        </w:rPr>
        <w:t xml:space="preserve">Real Time </w:t>
      </w:r>
      <w:r w:rsidR="00B27503">
        <w:rPr>
          <w:rFonts w:ascii="Calibri" w:hAnsi="Calibri"/>
          <w:sz w:val="26"/>
          <w:szCs w:val="26"/>
        </w:rPr>
        <w:t xml:space="preserve">and </w:t>
      </w:r>
      <w:r w:rsidR="008542EE">
        <w:rPr>
          <w:rFonts w:ascii="Calibri" w:hAnsi="Calibri"/>
          <w:sz w:val="26"/>
          <w:szCs w:val="26"/>
        </w:rPr>
        <w:t>Batch Element Combinations</w:t>
      </w:r>
      <w:bookmarkEnd w:id="9081"/>
    </w:p>
    <w:p w:rsidR="008542EE" w:rsidP="00E92BA0" w:rsidRDefault="008542EE" w14:paraId="38637BF1" w14:textId="77777777"/>
    <w:tbl>
      <w:tblPr>
        <w:tblW w:w="9500" w:type="dxa"/>
        <w:tblCellMar>
          <w:left w:w="0" w:type="dxa"/>
          <w:right w:w="0" w:type="dxa"/>
        </w:tblCellMar>
        <w:tblLook w:val="04A0" w:firstRow="1" w:lastRow="0" w:firstColumn="1" w:lastColumn="0" w:noHBand="0" w:noVBand="1"/>
      </w:tblPr>
      <w:tblGrid>
        <w:gridCol w:w="1020"/>
        <w:gridCol w:w="1020"/>
        <w:gridCol w:w="1660"/>
        <w:gridCol w:w="1960"/>
        <w:gridCol w:w="3840"/>
      </w:tblGrid>
      <w:tr w:rsidRPr="008542EE" w:rsidR="008542EE" w:rsidTr="00CE1FB6" w14:paraId="368D4A8F" w14:textId="77777777">
        <w:trPr>
          <w:trHeight w:val="576"/>
        </w:trPr>
        <w:tc>
          <w:tcPr>
            <w:tcW w:w="1020" w:type="dxa"/>
            <w:tcBorders>
              <w:top w:val="single" w:color="92CDDC" w:sz="4" w:space="0"/>
              <w:left w:val="single" w:color="92CDDC" w:sz="4" w:space="0"/>
              <w:bottom w:val="single" w:color="auto" w:sz="4" w:space="0"/>
              <w:right w:val="nil"/>
            </w:tcBorders>
            <w:shd w:val="clear" w:color="auto" w:fill="4F81BD" w:themeFill="accent1"/>
            <w:tcMar>
              <w:top w:w="15" w:type="dxa"/>
              <w:left w:w="15" w:type="dxa"/>
              <w:bottom w:w="0" w:type="dxa"/>
              <w:right w:w="15" w:type="dxa"/>
            </w:tcMar>
            <w:vAlign w:val="bottom"/>
            <w:hideMark/>
          </w:tcPr>
          <w:p w:rsidRPr="00CE1FB6" w:rsidR="008542EE" w:rsidP="00E92BA0" w:rsidRDefault="008542EE" w14:paraId="5B968FFC" w14:textId="77777777">
            <w:pPr>
              <w:jc w:val="center"/>
              <w:rPr>
                <w:rFonts w:eastAsia="Times New Roman" w:cs="Arial"/>
                <w:b/>
                <w:bCs/>
                <w:color w:val="FFFFFF"/>
                <w:lang w:eastAsia="en-GB"/>
              </w:rPr>
            </w:pPr>
            <w:r w:rsidRPr="00CE1FB6">
              <w:rPr>
                <w:rFonts w:eastAsia="Times New Roman" w:cs="Arial"/>
                <w:b/>
                <w:bCs/>
                <w:color w:val="FFFFFF"/>
                <w:lang w:eastAsia="en-GB"/>
              </w:rPr>
              <w:t>Delivery</w:t>
            </w:r>
          </w:p>
        </w:tc>
        <w:tc>
          <w:tcPr>
            <w:tcW w:w="1020" w:type="dxa"/>
            <w:tcBorders>
              <w:top w:val="single" w:color="92CDDC" w:sz="4" w:space="0"/>
              <w:left w:val="nil"/>
              <w:bottom w:val="single" w:color="auto" w:sz="4" w:space="0"/>
              <w:right w:val="nil"/>
            </w:tcBorders>
            <w:shd w:val="clear" w:color="auto" w:fill="4F81BD" w:themeFill="accent1"/>
            <w:tcMar>
              <w:top w:w="15" w:type="dxa"/>
              <w:left w:w="15" w:type="dxa"/>
              <w:bottom w:w="0" w:type="dxa"/>
              <w:right w:w="15" w:type="dxa"/>
            </w:tcMar>
            <w:vAlign w:val="bottom"/>
            <w:hideMark/>
          </w:tcPr>
          <w:p w:rsidRPr="00CE1FB6" w:rsidR="008542EE" w:rsidP="00E92BA0" w:rsidRDefault="008542EE" w14:paraId="3A1EA2AB" w14:textId="77777777">
            <w:pPr>
              <w:jc w:val="center"/>
              <w:rPr>
                <w:rFonts w:eastAsia="Times New Roman" w:cs="Arial"/>
                <w:b/>
                <w:bCs/>
                <w:color w:val="FFFFFF"/>
                <w:lang w:eastAsia="en-GB"/>
              </w:rPr>
            </w:pPr>
            <w:r w:rsidRPr="00CE1FB6">
              <w:rPr>
                <w:rFonts w:eastAsia="Times New Roman" w:cs="Arial"/>
                <w:b/>
                <w:bCs/>
                <w:color w:val="FFFFFF"/>
                <w:lang w:eastAsia="en-GB"/>
              </w:rPr>
              <w:t>Message Type</w:t>
            </w:r>
          </w:p>
        </w:tc>
        <w:tc>
          <w:tcPr>
            <w:tcW w:w="1660" w:type="dxa"/>
            <w:tcBorders>
              <w:top w:val="single" w:color="92CDDC" w:sz="4" w:space="0"/>
              <w:left w:val="nil"/>
              <w:bottom w:val="single" w:color="auto" w:sz="4" w:space="0"/>
              <w:right w:val="nil"/>
            </w:tcBorders>
            <w:shd w:val="clear" w:color="auto" w:fill="4F81BD" w:themeFill="accent1"/>
            <w:tcMar>
              <w:top w:w="15" w:type="dxa"/>
              <w:left w:w="15" w:type="dxa"/>
              <w:bottom w:w="0" w:type="dxa"/>
              <w:right w:w="15" w:type="dxa"/>
            </w:tcMar>
            <w:vAlign w:val="bottom"/>
            <w:hideMark/>
          </w:tcPr>
          <w:p w:rsidRPr="00CE1FB6" w:rsidR="008542EE" w:rsidP="00E92BA0" w:rsidRDefault="008542EE" w14:paraId="44535815" w14:textId="77777777">
            <w:pPr>
              <w:jc w:val="center"/>
              <w:rPr>
                <w:rFonts w:eastAsia="Times New Roman" w:cs="Arial"/>
                <w:b/>
                <w:bCs/>
                <w:color w:val="FFFFFF"/>
                <w:lang w:eastAsia="en-GB"/>
              </w:rPr>
            </w:pPr>
            <w:r w:rsidRPr="00CE1FB6">
              <w:rPr>
                <w:rFonts w:eastAsia="Times New Roman" w:cs="Arial"/>
                <w:b/>
                <w:bCs/>
                <w:color w:val="FFFFFF"/>
                <w:lang w:eastAsia="en-GB"/>
              </w:rPr>
              <w:t xml:space="preserve">Message Identification  </w:t>
            </w:r>
          </w:p>
        </w:tc>
        <w:tc>
          <w:tcPr>
            <w:tcW w:w="1960" w:type="dxa"/>
            <w:tcBorders>
              <w:top w:val="single" w:color="92CDDC" w:sz="4" w:space="0"/>
              <w:left w:val="nil"/>
              <w:bottom w:val="single" w:color="auto" w:sz="4" w:space="0"/>
              <w:right w:val="nil"/>
            </w:tcBorders>
            <w:shd w:val="clear" w:color="auto" w:fill="4F81BD" w:themeFill="accent1"/>
            <w:tcMar>
              <w:top w:w="15" w:type="dxa"/>
              <w:left w:w="15" w:type="dxa"/>
              <w:bottom w:w="0" w:type="dxa"/>
              <w:right w:w="15" w:type="dxa"/>
            </w:tcMar>
            <w:vAlign w:val="bottom"/>
            <w:hideMark/>
          </w:tcPr>
          <w:p w:rsidRPr="00CE1FB6" w:rsidR="008542EE" w:rsidP="00E92BA0" w:rsidRDefault="008542EE" w14:paraId="4C66EEED" w14:textId="77777777">
            <w:pPr>
              <w:jc w:val="center"/>
              <w:rPr>
                <w:rFonts w:eastAsia="Times New Roman" w:cs="Arial"/>
                <w:b/>
                <w:bCs/>
                <w:color w:val="FFFFFF"/>
                <w:lang w:eastAsia="en-GB"/>
              </w:rPr>
            </w:pPr>
            <w:r w:rsidRPr="00CE1FB6">
              <w:rPr>
                <w:rFonts w:eastAsia="Times New Roman" w:cs="Arial"/>
                <w:b/>
                <w:bCs/>
                <w:color w:val="FFFFFF"/>
                <w:lang w:eastAsia="en-GB"/>
              </w:rPr>
              <w:t xml:space="preserve">Authentication </w:t>
            </w:r>
            <w:r w:rsidR="00783106">
              <w:rPr>
                <w:rFonts w:eastAsia="Times New Roman" w:cs="Arial"/>
                <w:b/>
                <w:bCs/>
                <w:color w:val="FFFFFF"/>
                <w:lang w:eastAsia="en-GB"/>
              </w:rPr>
              <w:t>Type</w:t>
            </w:r>
          </w:p>
        </w:tc>
        <w:tc>
          <w:tcPr>
            <w:tcW w:w="3840" w:type="dxa"/>
            <w:tcBorders>
              <w:top w:val="single" w:color="92CDDC" w:sz="4" w:space="0"/>
              <w:left w:val="nil"/>
              <w:bottom w:val="single" w:color="auto" w:sz="4" w:space="0"/>
              <w:right w:val="single" w:color="92CDDC" w:sz="4" w:space="0"/>
            </w:tcBorders>
            <w:shd w:val="clear" w:color="auto" w:fill="4F81BD" w:themeFill="accent1"/>
            <w:tcMar>
              <w:top w:w="15" w:type="dxa"/>
              <w:left w:w="15" w:type="dxa"/>
              <w:bottom w:w="0" w:type="dxa"/>
              <w:right w:w="15" w:type="dxa"/>
            </w:tcMar>
            <w:vAlign w:val="bottom"/>
            <w:hideMark/>
          </w:tcPr>
          <w:p w:rsidRPr="00CE1FB6" w:rsidR="008542EE" w:rsidP="00E92BA0" w:rsidRDefault="008542EE" w14:paraId="23E8D703" w14:textId="77777777">
            <w:pPr>
              <w:jc w:val="center"/>
              <w:rPr>
                <w:rFonts w:eastAsia="Times New Roman" w:cs="Arial"/>
                <w:b/>
                <w:bCs/>
                <w:color w:val="FFFFFF"/>
                <w:lang w:eastAsia="en-GB"/>
              </w:rPr>
            </w:pPr>
            <w:r w:rsidRPr="00CE1FB6">
              <w:rPr>
                <w:rFonts w:eastAsia="Times New Roman" w:cs="Arial"/>
                <w:b/>
                <w:bCs/>
                <w:color w:val="FFFFFF"/>
                <w:lang w:eastAsia="en-GB"/>
              </w:rPr>
              <w:t>Debtor Authentication Required</w:t>
            </w:r>
          </w:p>
        </w:tc>
      </w:tr>
      <w:tr w:rsidRPr="008542EE" w:rsidR="008542EE" w:rsidTr="00CE1FB6" w14:paraId="12F351F2" w14:textId="77777777">
        <w:trPr>
          <w:trHeight w:val="576"/>
        </w:trPr>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657219D4" w14:textId="77777777">
            <w:pPr>
              <w:rPr>
                <w:rFonts w:asciiTheme="minorHAnsi" w:hAnsiTheme="minorHAnsi"/>
                <w:color w:val="000000"/>
              </w:rPr>
            </w:pPr>
            <w:r w:rsidRPr="00CE1FB6">
              <w:rPr>
                <w:rFonts w:asciiTheme="minorHAnsi" w:hAnsiTheme="minorHAnsi"/>
                <w:color w:val="000000"/>
              </w:rPr>
              <w:t>Real Time</w:t>
            </w:r>
          </w:p>
        </w:tc>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6555B799" w14:textId="77777777">
            <w:pPr>
              <w:rPr>
                <w:rFonts w:asciiTheme="minorHAnsi" w:hAnsiTheme="minorHAnsi"/>
                <w:color w:val="000000"/>
              </w:rPr>
            </w:pPr>
            <w:r w:rsidRPr="00CE1FB6">
              <w:rPr>
                <w:rFonts w:asciiTheme="minorHAnsi" w:hAnsiTheme="minorHAnsi"/>
                <w:color w:val="000000"/>
              </w:rPr>
              <w:t>TT1</w:t>
            </w:r>
          </w:p>
        </w:tc>
        <w:tc>
          <w:tcPr>
            <w:tcW w:w="16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247163C4" w14:textId="77777777">
            <w:pPr>
              <w:rPr>
                <w:rFonts w:asciiTheme="minorHAnsi" w:hAnsiTheme="minorHAnsi"/>
                <w:color w:val="000000"/>
              </w:rPr>
            </w:pPr>
            <w:r w:rsidRPr="00CE1FB6">
              <w:rPr>
                <w:rFonts w:asciiTheme="minorHAnsi" w:hAnsiTheme="minorHAnsi"/>
                <w:color w:val="000000"/>
              </w:rPr>
              <w:t>“100” ACH ID for REAL TIME</w:t>
            </w:r>
          </w:p>
        </w:tc>
        <w:tc>
          <w:tcPr>
            <w:tcW w:w="19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2D0D215C" w14:textId="77777777">
            <w:pPr>
              <w:rPr>
                <w:rFonts w:asciiTheme="minorHAnsi" w:hAnsiTheme="minorHAnsi"/>
                <w:color w:val="000000"/>
              </w:rPr>
            </w:pPr>
            <w:r w:rsidRPr="00CE1FB6">
              <w:rPr>
                <w:rFonts w:asciiTheme="minorHAnsi" w:hAnsiTheme="minorHAnsi"/>
                <w:color w:val="000000"/>
              </w:rPr>
              <w:t xml:space="preserve">“REAL TIME” </w:t>
            </w:r>
          </w:p>
        </w:tc>
        <w:tc>
          <w:tcPr>
            <w:tcW w:w="384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6BC58103" w14:textId="77777777">
            <w:pPr>
              <w:rPr>
                <w:rFonts w:asciiTheme="minorHAnsi" w:hAnsiTheme="minorHAnsi"/>
                <w:color w:val="000000"/>
              </w:rPr>
            </w:pPr>
            <w:r w:rsidRPr="00CE1FB6">
              <w:rPr>
                <w:rFonts w:asciiTheme="minorHAnsi" w:hAnsiTheme="minorHAnsi"/>
                <w:color w:val="000000"/>
              </w:rPr>
              <w:t>0226 = no authorisation is required</w:t>
            </w:r>
          </w:p>
        </w:tc>
      </w:tr>
      <w:tr w:rsidRPr="008542EE" w:rsidR="008542EE" w:rsidTr="00CE1FB6" w14:paraId="0DF895E1" w14:textId="77777777">
        <w:trPr>
          <w:trHeight w:val="288"/>
        </w:trPr>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1B9B5C26" w14:textId="77777777">
            <w:pPr>
              <w:rPr>
                <w:rFonts w:asciiTheme="minorHAnsi" w:hAnsiTheme="minorHAnsi"/>
                <w:color w:val="000000"/>
              </w:rPr>
            </w:pPr>
          </w:p>
        </w:tc>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322AF03A" w14:textId="77777777">
            <w:pPr>
              <w:rPr>
                <w:rFonts w:asciiTheme="minorHAnsi" w:hAnsiTheme="minorHAnsi"/>
                <w:color w:val="000000"/>
              </w:rPr>
            </w:pPr>
          </w:p>
        </w:tc>
        <w:tc>
          <w:tcPr>
            <w:tcW w:w="16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344EB36B" w14:textId="77777777">
            <w:pPr>
              <w:rPr>
                <w:rFonts w:asciiTheme="minorHAnsi" w:hAnsiTheme="minorHAnsi"/>
                <w:color w:val="000000"/>
              </w:rPr>
            </w:pPr>
          </w:p>
        </w:tc>
        <w:tc>
          <w:tcPr>
            <w:tcW w:w="19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4A45DB40" w14:textId="77777777">
            <w:pPr>
              <w:rPr>
                <w:rFonts w:asciiTheme="minorHAnsi" w:hAnsiTheme="minorHAnsi"/>
                <w:color w:val="000000"/>
              </w:rPr>
            </w:pPr>
          </w:p>
        </w:tc>
        <w:tc>
          <w:tcPr>
            <w:tcW w:w="384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74F8F5BF" w14:textId="77777777">
            <w:pPr>
              <w:rPr>
                <w:rFonts w:asciiTheme="minorHAnsi" w:hAnsiTheme="minorHAnsi"/>
                <w:color w:val="000000"/>
              </w:rPr>
            </w:pPr>
            <w:r w:rsidRPr="00CE1FB6">
              <w:rPr>
                <w:rFonts w:asciiTheme="minorHAnsi" w:hAnsiTheme="minorHAnsi"/>
                <w:color w:val="000000"/>
              </w:rPr>
              <w:t>0227 = debtor authorisation is required</w:t>
            </w:r>
          </w:p>
        </w:tc>
      </w:tr>
      <w:tr w:rsidRPr="008542EE" w:rsidR="008542EE" w:rsidTr="00CE1FB6" w14:paraId="0D7110E8" w14:textId="77777777">
        <w:trPr>
          <w:trHeight w:val="576"/>
        </w:trPr>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149A8506" w14:textId="77777777">
            <w:pPr>
              <w:rPr>
                <w:rFonts w:asciiTheme="minorHAnsi" w:hAnsiTheme="minorHAnsi"/>
                <w:color w:val="000000"/>
              </w:rPr>
            </w:pPr>
          </w:p>
        </w:tc>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06EDF812" w14:textId="77777777">
            <w:pPr>
              <w:rPr>
                <w:rFonts w:asciiTheme="minorHAnsi" w:hAnsiTheme="minorHAnsi"/>
                <w:color w:val="000000"/>
              </w:rPr>
            </w:pPr>
          </w:p>
        </w:tc>
        <w:tc>
          <w:tcPr>
            <w:tcW w:w="16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7252898D" w14:textId="77777777">
            <w:pPr>
              <w:rPr>
                <w:rFonts w:asciiTheme="minorHAnsi" w:hAnsiTheme="minorHAnsi"/>
                <w:color w:val="000000"/>
              </w:rPr>
            </w:pPr>
          </w:p>
        </w:tc>
        <w:tc>
          <w:tcPr>
            <w:tcW w:w="19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6373DD35" w14:textId="77777777">
            <w:pPr>
              <w:rPr>
                <w:rFonts w:asciiTheme="minorHAnsi" w:hAnsiTheme="minorHAnsi"/>
                <w:color w:val="000000"/>
              </w:rPr>
            </w:pPr>
          </w:p>
        </w:tc>
        <w:tc>
          <w:tcPr>
            <w:tcW w:w="384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6EFA252D" w14:textId="77777777">
            <w:pPr>
              <w:rPr>
                <w:rFonts w:asciiTheme="minorHAnsi" w:hAnsiTheme="minorHAnsi"/>
                <w:color w:val="000000"/>
              </w:rPr>
            </w:pPr>
            <w:r w:rsidRPr="00CE1FB6">
              <w:rPr>
                <w:rFonts w:asciiTheme="minorHAnsi" w:hAnsiTheme="minorHAnsi"/>
                <w:color w:val="000000"/>
              </w:rPr>
              <w:t>0229 = authorisation is required in Real Time and cell number is required</w:t>
            </w:r>
          </w:p>
        </w:tc>
      </w:tr>
      <w:tr w:rsidRPr="008542EE" w:rsidR="008542EE" w:rsidTr="00CE1FB6" w14:paraId="71246FBC" w14:textId="77777777">
        <w:trPr>
          <w:trHeight w:val="864"/>
        </w:trPr>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45A25AF0" w14:textId="77777777">
            <w:pPr>
              <w:rPr>
                <w:rFonts w:asciiTheme="minorHAnsi" w:hAnsiTheme="minorHAnsi"/>
                <w:color w:val="000000"/>
              </w:rPr>
            </w:pPr>
          </w:p>
        </w:tc>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00878E0C" w14:textId="77777777">
            <w:pPr>
              <w:rPr>
                <w:rFonts w:asciiTheme="minorHAnsi" w:hAnsiTheme="minorHAnsi"/>
                <w:color w:val="000000"/>
              </w:rPr>
            </w:pPr>
          </w:p>
        </w:tc>
        <w:tc>
          <w:tcPr>
            <w:tcW w:w="16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6B610234" w14:textId="77777777">
            <w:pPr>
              <w:rPr>
                <w:rFonts w:asciiTheme="minorHAnsi" w:hAnsiTheme="minorHAnsi"/>
                <w:color w:val="000000"/>
              </w:rPr>
            </w:pPr>
          </w:p>
        </w:tc>
        <w:tc>
          <w:tcPr>
            <w:tcW w:w="19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039E664D" w14:textId="77777777">
            <w:pPr>
              <w:rPr>
                <w:rFonts w:asciiTheme="minorHAnsi" w:hAnsiTheme="minorHAnsi"/>
                <w:color w:val="000000"/>
              </w:rPr>
            </w:pPr>
          </w:p>
        </w:tc>
        <w:tc>
          <w:tcPr>
            <w:tcW w:w="384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6EC75C14" w14:textId="77777777">
            <w:pPr>
              <w:rPr>
                <w:rFonts w:asciiTheme="minorHAnsi" w:hAnsiTheme="minorHAnsi"/>
                <w:color w:val="000000"/>
              </w:rPr>
            </w:pPr>
            <w:r w:rsidRPr="00CE1FB6">
              <w:rPr>
                <w:rFonts w:asciiTheme="minorHAnsi" w:hAnsiTheme="minorHAnsi"/>
                <w:color w:val="000000"/>
              </w:rPr>
              <w:t>0230 = authorisation is required in Real Time and is processed using cell number registered at bank</w:t>
            </w:r>
          </w:p>
        </w:tc>
      </w:tr>
      <w:tr w:rsidRPr="008542EE" w:rsidR="0029495D" w:rsidTr="00DA1245" w14:paraId="22FA19F0" w14:textId="77777777">
        <w:trPr>
          <w:trHeight w:val="288"/>
        </w:trPr>
        <w:tc>
          <w:tcPr>
            <w:tcW w:w="9500" w:type="dxa"/>
            <w:gridSpan w:val="5"/>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29495D" w:rsidP="00E92BA0" w:rsidRDefault="0029495D" w14:paraId="1DDF84E5" w14:textId="77777777">
            <w:pPr>
              <w:rPr>
                <w:rFonts w:asciiTheme="minorHAnsi" w:hAnsiTheme="minorHAnsi"/>
                <w:color w:val="000000"/>
              </w:rPr>
            </w:pPr>
          </w:p>
        </w:tc>
      </w:tr>
      <w:tr w:rsidRPr="008542EE" w:rsidR="008542EE" w:rsidTr="00CE1FB6" w14:paraId="0EAE4B1F" w14:textId="77777777">
        <w:trPr>
          <w:trHeight w:val="576"/>
        </w:trPr>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6FC1D05F" w14:textId="77777777">
            <w:pPr>
              <w:rPr>
                <w:rFonts w:asciiTheme="minorHAnsi" w:hAnsiTheme="minorHAnsi"/>
                <w:color w:val="000000"/>
              </w:rPr>
            </w:pPr>
            <w:r w:rsidRPr="00CE1FB6">
              <w:rPr>
                <w:rFonts w:asciiTheme="minorHAnsi" w:hAnsiTheme="minorHAnsi"/>
                <w:color w:val="000000"/>
              </w:rPr>
              <w:t>Real Time</w:t>
            </w:r>
          </w:p>
        </w:tc>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7963B196" w14:textId="77777777">
            <w:pPr>
              <w:rPr>
                <w:rFonts w:asciiTheme="minorHAnsi" w:hAnsiTheme="minorHAnsi"/>
                <w:color w:val="000000"/>
              </w:rPr>
            </w:pPr>
            <w:r w:rsidRPr="00CE1FB6">
              <w:rPr>
                <w:rFonts w:asciiTheme="minorHAnsi" w:hAnsiTheme="minorHAnsi"/>
                <w:color w:val="000000"/>
              </w:rPr>
              <w:t>TT3</w:t>
            </w:r>
          </w:p>
        </w:tc>
        <w:tc>
          <w:tcPr>
            <w:tcW w:w="16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00A0C90C" w14:textId="77777777">
            <w:pPr>
              <w:rPr>
                <w:rFonts w:asciiTheme="minorHAnsi" w:hAnsiTheme="minorHAnsi"/>
                <w:color w:val="000000"/>
              </w:rPr>
            </w:pPr>
            <w:r w:rsidRPr="00CE1FB6">
              <w:rPr>
                <w:rFonts w:asciiTheme="minorHAnsi" w:hAnsiTheme="minorHAnsi"/>
                <w:color w:val="000000"/>
              </w:rPr>
              <w:t>“100” ACH ID for REAL TIME</w:t>
            </w:r>
          </w:p>
        </w:tc>
        <w:tc>
          <w:tcPr>
            <w:tcW w:w="19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334D8716" w14:textId="77777777">
            <w:pPr>
              <w:rPr>
                <w:rFonts w:asciiTheme="minorHAnsi" w:hAnsiTheme="minorHAnsi"/>
                <w:color w:val="000000"/>
              </w:rPr>
            </w:pPr>
            <w:r w:rsidRPr="00CE1FB6">
              <w:rPr>
                <w:rFonts w:asciiTheme="minorHAnsi" w:hAnsiTheme="minorHAnsi"/>
                <w:color w:val="000000"/>
              </w:rPr>
              <w:t>“PREAUTH”</w:t>
            </w:r>
          </w:p>
        </w:tc>
        <w:tc>
          <w:tcPr>
            <w:tcW w:w="384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40441389" w14:textId="77777777">
            <w:pPr>
              <w:rPr>
                <w:rFonts w:asciiTheme="minorHAnsi" w:hAnsiTheme="minorHAnsi"/>
                <w:color w:val="000000"/>
              </w:rPr>
            </w:pPr>
            <w:r w:rsidRPr="00CE1FB6">
              <w:rPr>
                <w:rFonts w:asciiTheme="minorHAnsi" w:hAnsiTheme="minorHAnsi"/>
                <w:color w:val="000000"/>
              </w:rPr>
              <w:t>0228 = authorisation has been done</w:t>
            </w:r>
          </w:p>
        </w:tc>
      </w:tr>
      <w:tr w:rsidRPr="008542EE" w:rsidR="0029495D" w:rsidTr="00DA1245" w14:paraId="2EE306A2" w14:textId="77777777">
        <w:trPr>
          <w:trHeight w:val="288"/>
        </w:trPr>
        <w:tc>
          <w:tcPr>
            <w:tcW w:w="9500" w:type="dxa"/>
            <w:gridSpan w:val="5"/>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29495D" w:rsidP="00E92BA0" w:rsidRDefault="0029495D" w14:paraId="4F84A60C" w14:textId="77777777">
            <w:pPr>
              <w:rPr>
                <w:rFonts w:asciiTheme="minorHAnsi" w:hAnsiTheme="minorHAnsi"/>
                <w:color w:val="000000"/>
              </w:rPr>
            </w:pPr>
          </w:p>
        </w:tc>
      </w:tr>
      <w:tr w:rsidRPr="008542EE" w:rsidR="008542EE" w:rsidTr="00CE1FB6" w14:paraId="6ED5F738" w14:textId="77777777">
        <w:trPr>
          <w:trHeight w:val="576"/>
        </w:trPr>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56823A62" w14:textId="77777777">
            <w:pPr>
              <w:rPr>
                <w:rFonts w:asciiTheme="minorHAnsi" w:hAnsiTheme="minorHAnsi"/>
                <w:color w:val="000000"/>
              </w:rPr>
            </w:pPr>
            <w:r w:rsidRPr="00CE1FB6">
              <w:rPr>
                <w:rFonts w:asciiTheme="minorHAnsi" w:hAnsiTheme="minorHAnsi"/>
                <w:color w:val="000000"/>
              </w:rPr>
              <w:t>Batch</w:t>
            </w:r>
          </w:p>
        </w:tc>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5D06B105" w14:textId="77777777">
            <w:pPr>
              <w:rPr>
                <w:rFonts w:asciiTheme="minorHAnsi" w:hAnsiTheme="minorHAnsi"/>
                <w:color w:val="000000"/>
              </w:rPr>
            </w:pPr>
            <w:r w:rsidRPr="00CE1FB6">
              <w:rPr>
                <w:rFonts w:asciiTheme="minorHAnsi" w:hAnsiTheme="minorHAnsi"/>
                <w:color w:val="000000"/>
              </w:rPr>
              <w:t>TT2</w:t>
            </w:r>
          </w:p>
        </w:tc>
        <w:tc>
          <w:tcPr>
            <w:tcW w:w="16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64C1EA7A" w14:textId="77777777">
            <w:pPr>
              <w:rPr>
                <w:rFonts w:asciiTheme="minorHAnsi" w:hAnsiTheme="minorHAnsi"/>
                <w:color w:val="000000"/>
              </w:rPr>
            </w:pPr>
            <w:r w:rsidRPr="00CE1FB6">
              <w:rPr>
                <w:rFonts w:asciiTheme="minorHAnsi" w:hAnsiTheme="minorHAnsi"/>
                <w:color w:val="000000"/>
              </w:rPr>
              <w:t>“021” ACH ID for BATCH</w:t>
            </w:r>
          </w:p>
        </w:tc>
        <w:tc>
          <w:tcPr>
            <w:tcW w:w="19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7E4D261B" w14:textId="77777777">
            <w:pPr>
              <w:rPr>
                <w:rFonts w:asciiTheme="minorHAnsi" w:hAnsiTheme="minorHAnsi"/>
                <w:color w:val="000000"/>
              </w:rPr>
            </w:pPr>
            <w:r w:rsidRPr="00CE1FB6">
              <w:rPr>
                <w:rFonts w:asciiTheme="minorHAnsi" w:hAnsiTheme="minorHAnsi"/>
                <w:color w:val="000000"/>
              </w:rPr>
              <w:t xml:space="preserve">“BATCH” </w:t>
            </w:r>
          </w:p>
        </w:tc>
        <w:tc>
          <w:tcPr>
            <w:tcW w:w="384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70BBC734" w14:textId="77777777">
            <w:pPr>
              <w:rPr>
                <w:rFonts w:asciiTheme="minorHAnsi" w:hAnsiTheme="minorHAnsi"/>
                <w:color w:val="000000"/>
              </w:rPr>
            </w:pPr>
            <w:r w:rsidRPr="00CE1FB6">
              <w:rPr>
                <w:rFonts w:asciiTheme="minorHAnsi" w:hAnsiTheme="minorHAnsi"/>
                <w:color w:val="000000"/>
              </w:rPr>
              <w:t>0226 = no authorisation is required</w:t>
            </w:r>
          </w:p>
        </w:tc>
      </w:tr>
      <w:tr w:rsidRPr="008542EE" w:rsidR="008542EE" w:rsidTr="00CE1FB6" w14:paraId="44C88B3A" w14:textId="77777777">
        <w:trPr>
          <w:trHeight w:val="288"/>
        </w:trPr>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217A1DC0" w14:textId="77777777">
            <w:pPr>
              <w:rPr>
                <w:rFonts w:asciiTheme="minorHAnsi" w:hAnsiTheme="minorHAnsi"/>
                <w:color w:val="000000"/>
              </w:rPr>
            </w:pPr>
          </w:p>
        </w:tc>
        <w:tc>
          <w:tcPr>
            <w:tcW w:w="102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64D412B5" w14:textId="77777777">
            <w:pPr>
              <w:rPr>
                <w:rFonts w:asciiTheme="minorHAnsi" w:hAnsiTheme="minorHAnsi"/>
                <w:color w:val="000000"/>
              </w:rPr>
            </w:pPr>
          </w:p>
        </w:tc>
        <w:tc>
          <w:tcPr>
            <w:tcW w:w="16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36DEA04B" w14:textId="77777777">
            <w:pPr>
              <w:rPr>
                <w:rFonts w:asciiTheme="minorHAnsi" w:hAnsiTheme="minorHAnsi"/>
                <w:color w:val="000000"/>
              </w:rPr>
            </w:pPr>
          </w:p>
        </w:tc>
        <w:tc>
          <w:tcPr>
            <w:tcW w:w="196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15B81E5D" w14:textId="77777777">
            <w:pPr>
              <w:rPr>
                <w:rFonts w:asciiTheme="minorHAnsi" w:hAnsiTheme="minorHAnsi"/>
                <w:color w:val="000000"/>
              </w:rPr>
            </w:pPr>
          </w:p>
        </w:tc>
        <w:tc>
          <w:tcPr>
            <w:tcW w:w="3840" w:type="dxa"/>
            <w:tcBorders>
              <w:top w:val="single" w:color="auto" w:sz="4" w:space="0"/>
              <w:left w:val="single" w:color="auto" w:sz="4" w:space="0"/>
              <w:bottom w:val="single" w:color="auto" w:sz="4" w:space="0"/>
              <w:right w:val="single" w:color="auto" w:sz="4" w:space="0"/>
            </w:tcBorders>
            <w:shd w:val="clear" w:color="auto" w:fill="FFFFFF" w:themeFill="background1"/>
            <w:tcMar>
              <w:top w:w="15" w:type="dxa"/>
              <w:left w:w="15" w:type="dxa"/>
              <w:bottom w:w="0" w:type="dxa"/>
              <w:right w:w="15" w:type="dxa"/>
            </w:tcMar>
            <w:vAlign w:val="bottom"/>
            <w:hideMark/>
          </w:tcPr>
          <w:p w:rsidRPr="00CE1FB6" w:rsidR="008542EE" w:rsidP="00E92BA0" w:rsidRDefault="008542EE" w14:paraId="53718357" w14:textId="77777777">
            <w:pPr>
              <w:rPr>
                <w:rFonts w:asciiTheme="minorHAnsi" w:hAnsiTheme="minorHAnsi"/>
                <w:color w:val="000000"/>
              </w:rPr>
            </w:pPr>
            <w:r w:rsidRPr="00CE1FB6">
              <w:rPr>
                <w:rFonts w:asciiTheme="minorHAnsi" w:hAnsiTheme="minorHAnsi"/>
                <w:color w:val="000000"/>
              </w:rPr>
              <w:t>0227 = debtor authorisation is required</w:t>
            </w:r>
          </w:p>
        </w:tc>
      </w:tr>
    </w:tbl>
    <w:p w:rsidR="001A69EA" w:rsidP="00E92BA0" w:rsidRDefault="008542EE" w14:paraId="5C921C1E" w14:textId="77777777">
      <w:r>
        <w:t xml:space="preserve"> </w:t>
      </w:r>
    </w:p>
    <w:p w:rsidR="001A69EA" w:rsidP="00E92BA0" w:rsidRDefault="001A69EA" w14:paraId="6C4D81E3" w14:textId="77777777"/>
    <w:p w:rsidR="0029495D" w:rsidP="00E92BA0" w:rsidRDefault="0029495D" w14:paraId="747CDD3E" w14:textId="77777777">
      <w:pPr>
        <w:rPr>
          <w:rFonts w:eastAsia="Times New Roman"/>
          <w:b/>
          <w:bCs/>
          <w:color w:val="365F91"/>
          <w:sz w:val="26"/>
          <w:szCs w:val="26"/>
        </w:rPr>
      </w:pPr>
      <w:r>
        <w:rPr>
          <w:sz w:val="26"/>
          <w:szCs w:val="26"/>
        </w:rPr>
        <w:br w:type="page"/>
      </w:r>
    </w:p>
    <w:p w:rsidRPr="002336CC" w:rsidR="001A69EA" w:rsidP="00E92BA0" w:rsidRDefault="00B27503" w14:paraId="7540966C" w14:textId="77777777">
      <w:pPr>
        <w:pStyle w:val="Heading10"/>
        <w:spacing w:before="0"/>
        <w:rPr>
          <w:rFonts w:ascii="Calibri" w:hAnsi="Calibri"/>
          <w:sz w:val="26"/>
          <w:szCs w:val="26"/>
        </w:rPr>
      </w:pPr>
      <w:bookmarkStart w:name="_Toc536096896" w:id="9082"/>
      <w:r>
        <w:rPr>
          <w:rFonts w:ascii="Calibri" w:hAnsi="Calibri"/>
          <w:sz w:val="26"/>
          <w:szCs w:val="26"/>
        </w:rPr>
        <w:t>Appendix</w:t>
      </w:r>
      <w:r w:rsidR="001A69EA">
        <w:rPr>
          <w:rFonts w:ascii="Calibri" w:hAnsi="Calibri"/>
          <w:sz w:val="26"/>
          <w:szCs w:val="26"/>
        </w:rPr>
        <w:t xml:space="preserve"> I – Participating Banks</w:t>
      </w:r>
      <w:bookmarkEnd w:id="9082"/>
    </w:p>
    <w:p w:rsidR="001A69EA" w:rsidP="00E92BA0" w:rsidRDefault="001A69EA" w14:paraId="49D793A9" w14:textId="77777777"/>
    <w:tbl>
      <w:tblPr>
        <w:tblStyle w:val="MediumShading1-Accent5"/>
        <w:tblW w:w="9614" w:type="dxa"/>
        <w:tblLook w:val="04A0" w:firstRow="1" w:lastRow="0" w:firstColumn="1" w:lastColumn="0" w:noHBand="0" w:noVBand="1"/>
      </w:tblPr>
      <w:tblGrid>
        <w:gridCol w:w="2848"/>
        <w:gridCol w:w="2488"/>
        <w:gridCol w:w="1928"/>
        <w:gridCol w:w="74"/>
        <w:gridCol w:w="2268"/>
        <w:gridCol w:w="8"/>
      </w:tblGrid>
      <w:tr w:rsidR="001A69EA" w:rsidTr="00F0135A" w14:paraId="094C68FA" w14:textId="77777777">
        <w:trPr>
          <w:gridAfter w:val="1"/>
          <w:cnfStyle w:val="100000000000" w:firstRow="1" w:lastRow="0" w:firstColumn="0" w:lastColumn="0" w:oddVBand="0" w:evenVBand="0" w:oddHBand="0"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848" w:type="dxa"/>
            <w:hideMark/>
          </w:tcPr>
          <w:p w:rsidRPr="00DA1245" w:rsidR="001A69EA" w:rsidP="00E92BA0" w:rsidRDefault="001A69EA" w14:paraId="6E489FEB" w14:textId="77777777">
            <w:pPr>
              <w:jc w:val="center"/>
              <w:rPr>
                <w:lang w:val="en-US"/>
              </w:rPr>
            </w:pPr>
            <w:r w:rsidRPr="0029495D">
              <w:t>BANK NAME</w:t>
            </w:r>
          </w:p>
        </w:tc>
        <w:tc>
          <w:tcPr>
            <w:tcW w:w="2488" w:type="dxa"/>
            <w:hideMark/>
          </w:tcPr>
          <w:p w:rsidRPr="00DA1245" w:rsidR="001A69EA" w:rsidP="00E92BA0" w:rsidRDefault="001A69EA" w14:paraId="732BFF4B" w14:textId="77777777">
            <w:pPr>
              <w:jc w:val="center"/>
              <w:cnfStyle w:val="100000000000" w:firstRow="1" w:lastRow="0" w:firstColumn="0" w:lastColumn="0" w:oddVBand="0" w:evenVBand="0" w:oddHBand="0" w:evenHBand="0" w:firstRowFirstColumn="0" w:firstRowLastColumn="0" w:lastRowFirstColumn="0" w:lastRowLastColumn="0"/>
              <w:rPr>
                <w:lang w:val="en-US"/>
              </w:rPr>
            </w:pPr>
            <w:r w:rsidRPr="0029495D">
              <w:t>INSTITUTION IDENTIFIER</w:t>
            </w:r>
          </w:p>
        </w:tc>
        <w:tc>
          <w:tcPr>
            <w:tcW w:w="1928" w:type="dxa"/>
            <w:hideMark/>
          </w:tcPr>
          <w:p w:rsidRPr="00DA1245" w:rsidR="001A69EA" w:rsidP="00E92BA0" w:rsidRDefault="001A69EA" w14:paraId="79EDC313" w14:textId="77777777">
            <w:pPr>
              <w:jc w:val="center"/>
              <w:cnfStyle w:val="100000000000" w:firstRow="1" w:lastRow="0" w:firstColumn="0" w:lastColumn="0" w:oddVBand="0" w:evenVBand="0" w:oddHBand="0" w:evenHBand="0" w:firstRowFirstColumn="0" w:firstRowLastColumn="0" w:lastRowFirstColumn="0" w:lastRowLastColumn="0"/>
              <w:rPr>
                <w:lang w:val="en-US"/>
              </w:rPr>
            </w:pPr>
            <w:r w:rsidRPr="0029495D">
              <w:t>DEBTOR BANK / ISSUER</w:t>
            </w:r>
          </w:p>
        </w:tc>
        <w:tc>
          <w:tcPr>
            <w:tcW w:w="2342" w:type="dxa"/>
            <w:gridSpan w:val="2"/>
            <w:hideMark/>
          </w:tcPr>
          <w:p w:rsidRPr="00DA1245" w:rsidR="001A69EA" w:rsidP="00E92BA0" w:rsidRDefault="001A69EA" w14:paraId="3161A039" w14:textId="77777777">
            <w:pPr>
              <w:jc w:val="center"/>
              <w:cnfStyle w:val="100000000000" w:firstRow="1" w:lastRow="0" w:firstColumn="0" w:lastColumn="0" w:oddVBand="0" w:evenVBand="0" w:oddHBand="0" w:evenHBand="0" w:firstRowFirstColumn="0" w:firstRowLastColumn="0" w:lastRowFirstColumn="0" w:lastRowLastColumn="0"/>
              <w:rPr>
                <w:lang w:val="en-US"/>
              </w:rPr>
            </w:pPr>
            <w:r w:rsidRPr="0029495D">
              <w:t>CREDITOR BANK / ACQUIRER</w:t>
            </w:r>
          </w:p>
        </w:tc>
      </w:tr>
      <w:tr w:rsidR="001A69EA" w:rsidTr="00F0135A" w14:paraId="3AB14D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hideMark/>
          </w:tcPr>
          <w:p w:rsidRPr="00CE1FB6" w:rsidR="001A69EA" w:rsidP="00E92BA0" w:rsidRDefault="001A69EA" w14:paraId="5363F01F" w14:textId="77777777">
            <w:pPr>
              <w:rPr>
                <w:sz w:val="24"/>
                <w:szCs w:val="24"/>
                <w:lang w:val="en-US"/>
              </w:rPr>
            </w:pPr>
            <w:r w:rsidRPr="00CE1FB6">
              <w:rPr>
                <w:sz w:val="24"/>
                <w:szCs w:val="24"/>
              </w:rPr>
              <w:t>Standard Bank of S.A. LTD</w:t>
            </w:r>
          </w:p>
        </w:tc>
        <w:tc>
          <w:tcPr>
            <w:tcW w:w="2488" w:type="dxa"/>
            <w:hideMark/>
          </w:tcPr>
          <w:p w:rsidRPr="00CE1FB6" w:rsidR="001A69EA" w:rsidP="00E92BA0" w:rsidRDefault="001A69EA" w14:paraId="3BFFC308"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210001</w:t>
            </w:r>
          </w:p>
        </w:tc>
        <w:tc>
          <w:tcPr>
            <w:tcW w:w="2002" w:type="dxa"/>
            <w:gridSpan w:val="2"/>
            <w:hideMark/>
          </w:tcPr>
          <w:p w:rsidRPr="00CE1FB6" w:rsidR="001A69EA" w:rsidP="00E92BA0" w:rsidRDefault="001A69EA" w14:paraId="5DE9E7B7"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Yes</w:t>
            </w:r>
          </w:p>
        </w:tc>
        <w:tc>
          <w:tcPr>
            <w:tcW w:w="2276" w:type="dxa"/>
            <w:gridSpan w:val="2"/>
            <w:hideMark/>
          </w:tcPr>
          <w:p w:rsidRPr="00CE1FB6" w:rsidR="001A69EA" w:rsidP="00E92BA0" w:rsidRDefault="001A69EA" w14:paraId="716B4134"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Yes</w:t>
            </w:r>
          </w:p>
        </w:tc>
      </w:tr>
      <w:tr w:rsidR="001A69EA" w:rsidTr="00F0135A" w14:paraId="496848BC"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hideMark/>
          </w:tcPr>
          <w:p w:rsidRPr="00CE1FB6" w:rsidR="001A69EA" w:rsidP="00E92BA0" w:rsidRDefault="001A69EA" w14:paraId="3EE5813A" w14:textId="77777777">
            <w:pPr>
              <w:rPr>
                <w:sz w:val="24"/>
                <w:szCs w:val="24"/>
                <w:lang w:val="en-US"/>
              </w:rPr>
            </w:pPr>
            <w:r w:rsidRPr="00CE1FB6">
              <w:rPr>
                <w:sz w:val="24"/>
                <w:szCs w:val="24"/>
              </w:rPr>
              <w:t xml:space="preserve">Nedbank </w:t>
            </w:r>
          </w:p>
        </w:tc>
        <w:tc>
          <w:tcPr>
            <w:tcW w:w="2488" w:type="dxa"/>
            <w:hideMark/>
          </w:tcPr>
          <w:p w:rsidRPr="00CE1FB6" w:rsidR="001A69EA" w:rsidP="00E92BA0" w:rsidRDefault="001A69EA" w14:paraId="059B6CEF"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CE1FB6">
              <w:rPr>
                <w:sz w:val="24"/>
                <w:szCs w:val="24"/>
              </w:rPr>
              <w:t>210002</w:t>
            </w:r>
          </w:p>
        </w:tc>
        <w:tc>
          <w:tcPr>
            <w:tcW w:w="2002" w:type="dxa"/>
            <w:gridSpan w:val="2"/>
            <w:hideMark/>
          </w:tcPr>
          <w:p w:rsidRPr="00CE1FB6" w:rsidR="001A69EA" w:rsidP="00E92BA0" w:rsidRDefault="001A69EA" w14:paraId="36AEBEA7"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CE1FB6">
              <w:rPr>
                <w:sz w:val="24"/>
                <w:szCs w:val="24"/>
              </w:rPr>
              <w:t>Yes</w:t>
            </w:r>
          </w:p>
        </w:tc>
        <w:tc>
          <w:tcPr>
            <w:tcW w:w="2276" w:type="dxa"/>
            <w:gridSpan w:val="2"/>
            <w:hideMark/>
          </w:tcPr>
          <w:p w:rsidRPr="00CE1FB6" w:rsidR="001A69EA" w:rsidP="00E92BA0" w:rsidRDefault="001A69EA" w14:paraId="68D4DE7D"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CE1FB6">
              <w:rPr>
                <w:sz w:val="24"/>
                <w:szCs w:val="24"/>
              </w:rPr>
              <w:t>Yes</w:t>
            </w:r>
          </w:p>
        </w:tc>
      </w:tr>
      <w:tr w:rsidR="001A69EA" w:rsidTr="00F0135A" w14:paraId="4BC4DA6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hideMark/>
          </w:tcPr>
          <w:p w:rsidRPr="00CE1FB6" w:rsidR="001A69EA" w:rsidP="00E92BA0" w:rsidRDefault="001A69EA" w14:paraId="40BB40A5" w14:textId="77777777">
            <w:pPr>
              <w:rPr>
                <w:sz w:val="24"/>
                <w:szCs w:val="24"/>
                <w:lang w:val="en-US"/>
              </w:rPr>
            </w:pPr>
            <w:r w:rsidRPr="00CE1FB6">
              <w:rPr>
                <w:sz w:val="24"/>
                <w:szCs w:val="24"/>
              </w:rPr>
              <w:t>First Rand Bank</w:t>
            </w:r>
          </w:p>
        </w:tc>
        <w:tc>
          <w:tcPr>
            <w:tcW w:w="2488" w:type="dxa"/>
            <w:hideMark/>
          </w:tcPr>
          <w:p w:rsidRPr="00CE1FB6" w:rsidR="001A69EA" w:rsidP="00E92BA0" w:rsidRDefault="001A69EA" w14:paraId="6AABC671"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210003</w:t>
            </w:r>
          </w:p>
        </w:tc>
        <w:tc>
          <w:tcPr>
            <w:tcW w:w="2002" w:type="dxa"/>
            <w:gridSpan w:val="2"/>
            <w:hideMark/>
          </w:tcPr>
          <w:p w:rsidRPr="00CE1FB6" w:rsidR="001A69EA" w:rsidP="00E92BA0" w:rsidRDefault="001A69EA" w14:paraId="5AE8C859"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Yes</w:t>
            </w:r>
          </w:p>
        </w:tc>
        <w:tc>
          <w:tcPr>
            <w:tcW w:w="2276" w:type="dxa"/>
            <w:gridSpan w:val="2"/>
            <w:hideMark/>
          </w:tcPr>
          <w:p w:rsidRPr="00CE1FB6" w:rsidR="001A69EA" w:rsidP="00E92BA0" w:rsidRDefault="001A69EA" w14:paraId="2F5ADC5E"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Yes</w:t>
            </w:r>
          </w:p>
        </w:tc>
      </w:tr>
      <w:tr w:rsidR="001A69EA" w:rsidTr="00F0135A" w14:paraId="66BBED31"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hideMark/>
          </w:tcPr>
          <w:p w:rsidRPr="00CE1FB6" w:rsidR="001A69EA" w:rsidP="00E92BA0" w:rsidRDefault="001A69EA" w14:paraId="59FBED4C" w14:textId="77777777">
            <w:pPr>
              <w:rPr>
                <w:sz w:val="24"/>
                <w:szCs w:val="24"/>
                <w:lang w:val="en-US"/>
              </w:rPr>
            </w:pPr>
            <w:r w:rsidRPr="00CE1FB6">
              <w:rPr>
                <w:sz w:val="24"/>
                <w:szCs w:val="24"/>
              </w:rPr>
              <w:t>S.A. Bank of Athens LTD</w:t>
            </w:r>
          </w:p>
        </w:tc>
        <w:tc>
          <w:tcPr>
            <w:tcW w:w="2488" w:type="dxa"/>
            <w:hideMark/>
          </w:tcPr>
          <w:p w:rsidRPr="00CE1FB6" w:rsidR="001A69EA" w:rsidP="00E92BA0" w:rsidRDefault="001A69EA" w14:paraId="30CB5FD1"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CE1FB6">
              <w:rPr>
                <w:sz w:val="24"/>
                <w:szCs w:val="24"/>
              </w:rPr>
              <w:t>210006</w:t>
            </w:r>
          </w:p>
        </w:tc>
        <w:tc>
          <w:tcPr>
            <w:tcW w:w="2002" w:type="dxa"/>
            <w:gridSpan w:val="2"/>
            <w:hideMark/>
          </w:tcPr>
          <w:p w:rsidRPr="00CE1FB6" w:rsidR="001A69EA" w:rsidP="00E92BA0" w:rsidRDefault="001A69EA" w14:paraId="05279B4A"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CE1FB6">
              <w:rPr>
                <w:sz w:val="24"/>
                <w:szCs w:val="24"/>
              </w:rPr>
              <w:t>Yes</w:t>
            </w:r>
          </w:p>
        </w:tc>
        <w:tc>
          <w:tcPr>
            <w:tcW w:w="2276" w:type="dxa"/>
            <w:gridSpan w:val="2"/>
            <w:hideMark/>
          </w:tcPr>
          <w:p w:rsidRPr="00CE1FB6" w:rsidR="001A69EA" w:rsidP="00E92BA0" w:rsidRDefault="001A69EA" w14:paraId="5B7D0880"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CE1FB6">
              <w:rPr>
                <w:sz w:val="24"/>
                <w:szCs w:val="24"/>
              </w:rPr>
              <w:t>Yes</w:t>
            </w:r>
          </w:p>
        </w:tc>
      </w:tr>
      <w:tr w:rsidR="001A69EA" w:rsidTr="00F0135A" w14:paraId="0F345F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hideMark/>
          </w:tcPr>
          <w:p w:rsidRPr="00CE1FB6" w:rsidR="001A69EA" w:rsidP="00E92BA0" w:rsidRDefault="001A69EA" w14:paraId="528750B5" w14:textId="77777777">
            <w:pPr>
              <w:rPr>
                <w:sz w:val="24"/>
                <w:szCs w:val="24"/>
                <w:lang w:val="en-US"/>
              </w:rPr>
            </w:pPr>
            <w:r w:rsidRPr="00CE1FB6">
              <w:rPr>
                <w:sz w:val="24"/>
                <w:szCs w:val="24"/>
              </w:rPr>
              <w:t>African Bank</w:t>
            </w:r>
          </w:p>
        </w:tc>
        <w:tc>
          <w:tcPr>
            <w:tcW w:w="2488" w:type="dxa"/>
            <w:hideMark/>
          </w:tcPr>
          <w:p w:rsidRPr="00CE1FB6" w:rsidR="001A69EA" w:rsidP="00E92BA0" w:rsidRDefault="001A69EA" w14:paraId="2C301CC7"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210007</w:t>
            </w:r>
          </w:p>
        </w:tc>
        <w:tc>
          <w:tcPr>
            <w:tcW w:w="2002" w:type="dxa"/>
            <w:gridSpan w:val="2"/>
            <w:hideMark/>
          </w:tcPr>
          <w:p w:rsidRPr="00F0135A" w:rsidR="001A69EA" w:rsidP="00E92BA0" w:rsidRDefault="00EB66A8" w14:paraId="4CCCBCC8"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98478F">
              <w:rPr>
                <w:sz w:val="24"/>
                <w:szCs w:val="24"/>
              </w:rPr>
              <w:t>No</w:t>
            </w:r>
          </w:p>
        </w:tc>
        <w:tc>
          <w:tcPr>
            <w:tcW w:w="2276" w:type="dxa"/>
            <w:gridSpan w:val="2"/>
            <w:hideMark/>
          </w:tcPr>
          <w:p w:rsidRPr="0098478F" w:rsidR="001A69EA" w:rsidP="00E92BA0" w:rsidRDefault="001A69EA" w14:paraId="6573313A"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98478F">
              <w:rPr>
                <w:sz w:val="24"/>
                <w:szCs w:val="24"/>
              </w:rPr>
              <w:t>Yes</w:t>
            </w:r>
          </w:p>
        </w:tc>
      </w:tr>
      <w:tr w:rsidR="001A69EA" w:rsidTr="00F0135A" w14:paraId="5B16D943"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hideMark/>
          </w:tcPr>
          <w:p w:rsidRPr="00CE1FB6" w:rsidR="001A69EA" w:rsidP="00E92BA0" w:rsidRDefault="001A69EA" w14:paraId="673FAA41" w14:textId="77777777">
            <w:pPr>
              <w:rPr>
                <w:sz w:val="24"/>
                <w:szCs w:val="24"/>
                <w:lang w:val="en-US"/>
              </w:rPr>
            </w:pPr>
            <w:r w:rsidRPr="00CE1FB6">
              <w:rPr>
                <w:sz w:val="24"/>
                <w:szCs w:val="24"/>
              </w:rPr>
              <w:t>Mercantile Bank</w:t>
            </w:r>
          </w:p>
        </w:tc>
        <w:tc>
          <w:tcPr>
            <w:tcW w:w="2488" w:type="dxa"/>
            <w:hideMark/>
          </w:tcPr>
          <w:p w:rsidRPr="00CE1FB6" w:rsidR="001A69EA" w:rsidP="00E92BA0" w:rsidRDefault="001A69EA" w14:paraId="10735EC7"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CE1FB6">
              <w:rPr>
                <w:sz w:val="24"/>
                <w:szCs w:val="24"/>
              </w:rPr>
              <w:t>210009</w:t>
            </w:r>
          </w:p>
        </w:tc>
        <w:tc>
          <w:tcPr>
            <w:tcW w:w="2002" w:type="dxa"/>
            <w:gridSpan w:val="2"/>
            <w:hideMark/>
          </w:tcPr>
          <w:p w:rsidRPr="00F0135A" w:rsidR="001A69EA" w:rsidP="00E92BA0" w:rsidRDefault="00C377F9" w14:paraId="35079FA2"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98478F">
              <w:rPr>
                <w:sz w:val="24"/>
                <w:szCs w:val="24"/>
              </w:rPr>
              <w:t>No</w:t>
            </w:r>
          </w:p>
        </w:tc>
        <w:tc>
          <w:tcPr>
            <w:tcW w:w="2276" w:type="dxa"/>
            <w:gridSpan w:val="2"/>
            <w:hideMark/>
          </w:tcPr>
          <w:p w:rsidRPr="0098478F" w:rsidR="001A69EA" w:rsidP="00E92BA0" w:rsidRDefault="001A69EA" w14:paraId="0083CB31"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98478F">
              <w:rPr>
                <w:sz w:val="24"/>
                <w:szCs w:val="24"/>
              </w:rPr>
              <w:t>Yes</w:t>
            </w:r>
          </w:p>
        </w:tc>
      </w:tr>
      <w:tr w:rsidR="001A69EA" w:rsidTr="00F0135A" w14:paraId="79C391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hideMark/>
          </w:tcPr>
          <w:p w:rsidRPr="00CE1FB6" w:rsidR="001A69EA" w:rsidP="00E92BA0" w:rsidRDefault="001A69EA" w14:paraId="1699BD9B" w14:textId="77777777">
            <w:pPr>
              <w:rPr>
                <w:sz w:val="24"/>
                <w:szCs w:val="24"/>
                <w:lang w:val="en-US"/>
              </w:rPr>
            </w:pPr>
            <w:r w:rsidRPr="00CE1FB6">
              <w:rPr>
                <w:sz w:val="24"/>
                <w:szCs w:val="24"/>
              </w:rPr>
              <w:t>Capitec Bank Limited</w:t>
            </w:r>
          </w:p>
        </w:tc>
        <w:tc>
          <w:tcPr>
            <w:tcW w:w="2488" w:type="dxa"/>
            <w:hideMark/>
          </w:tcPr>
          <w:p w:rsidRPr="00CE1FB6" w:rsidR="001A69EA" w:rsidP="00E92BA0" w:rsidRDefault="001A69EA" w14:paraId="230B8F38"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210010</w:t>
            </w:r>
          </w:p>
        </w:tc>
        <w:tc>
          <w:tcPr>
            <w:tcW w:w="2002" w:type="dxa"/>
            <w:gridSpan w:val="2"/>
            <w:hideMark/>
          </w:tcPr>
          <w:p w:rsidRPr="0098478F" w:rsidR="001A69EA" w:rsidP="00E92BA0" w:rsidRDefault="001A69EA" w14:paraId="0D821BC2"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98478F">
              <w:rPr>
                <w:sz w:val="24"/>
                <w:szCs w:val="24"/>
              </w:rPr>
              <w:t>Yes</w:t>
            </w:r>
          </w:p>
        </w:tc>
        <w:tc>
          <w:tcPr>
            <w:tcW w:w="2276" w:type="dxa"/>
            <w:gridSpan w:val="2"/>
            <w:hideMark/>
          </w:tcPr>
          <w:p w:rsidRPr="0098478F" w:rsidR="001A69EA" w:rsidP="00E92BA0" w:rsidRDefault="001A69EA" w14:paraId="536F8EBB"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98478F">
              <w:rPr>
                <w:sz w:val="24"/>
                <w:szCs w:val="24"/>
              </w:rPr>
              <w:t>Yes</w:t>
            </w:r>
          </w:p>
        </w:tc>
      </w:tr>
      <w:tr w:rsidR="001A69EA" w:rsidTr="00F0135A" w14:paraId="6C6127BB"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hideMark/>
          </w:tcPr>
          <w:p w:rsidRPr="00CE1FB6" w:rsidR="001A69EA" w:rsidP="00E92BA0" w:rsidRDefault="001A69EA" w14:paraId="5EA04F86" w14:textId="77777777">
            <w:pPr>
              <w:rPr>
                <w:sz w:val="24"/>
                <w:szCs w:val="24"/>
                <w:lang w:val="en-US"/>
              </w:rPr>
            </w:pPr>
            <w:r w:rsidRPr="00CE1FB6">
              <w:rPr>
                <w:sz w:val="24"/>
                <w:szCs w:val="24"/>
              </w:rPr>
              <w:t>ABSA</w:t>
            </w:r>
          </w:p>
        </w:tc>
        <w:tc>
          <w:tcPr>
            <w:tcW w:w="2488" w:type="dxa"/>
            <w:hideMark/>
          </w:tcPr>
          <w:p w:rsidRPr="00CE1FB6" w:rsidR="001A69EA" w:rsidP="00E92BA0" w:rsidRDefault="001A69EA" w14:paraId="4717C3B0"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CE1FB6">
              <w:rPr>
                <w:sz w:val="24"/>
                <w:szCs w:val="24"/>
              </w:rPr>
              <w:t>210016</w:t>
            </w:r>
          </w:p>
        </w:tc>
        <w:tc>
          <w:tcPr>
            <w:tcW w:w="2002" w:type="dxa"/>
            <w:gridSpan w:val="2"/>
            <w:hideMark/>
          </w:tcPr>
          <w:p w:rsidRPr="0098478F" w:rsidR="001A69EA" w:rsidP="00E92BA0" w:rsidRDefault="001A69EA" w14:paraId="75BB0203"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98478F">
              <w:rPr>
                <w:sz w:val="24"/>
                <w:szCs w:val="24"/>
              </w:rPr>
              <w:t>Yes</w:t>
            </w:r>
          </w:p>
        </w:tc>
        <w:tc>
          <w:tcPr>
            <w:tcW w:w="2276" w:type="dxa"/>
            <w:gridSpan w:val="2"/>
            <w:hideMark/>
          </w:tcPr>
          <w:p w:rsidRPr="0098478F" w:rsidR="001A69EA" w:rsidP="00E92BA0" w:rsidRDefault="001A69EA" w14:paraId="22492D72" w14:textId="77777777">
            <w:pPr>
              <w:jc w:val="center"/>
              <w:cnfStyle w:val="000000010000" w:firstRow="0" w:lastRow="0" w:firstColumn="0" w:lastColumn="0" w:oddVBand="0" w:evenVBand="0" w:oddHBand="0" w:evenHBand="1" w:firstRowFirstColumn="0" w:firstRowLastColumn="0" w:lastRowFirstColumn="0" w:lastRowLastColumn="0"/>
              <w:rPr>
                <w:sz w:val="24"/>
                <w:szCs w:val="24"/>
                <w:lang w:val="en-US"/>
              </w:rPr>
            </w:pPr>
            <w:r w:rsidRPr="0098478F">
              <w:rPr>
                <w:sz w:val="24"/>
                <w:szCs w:val="24"/>
              </w:rPr>
              <w:t>Yes</w:t>
            </w:r>
          </w:p>
        </w:tc>
      </w:tr>
      <w:tr w:rsidR="001A69EA" w:rsidTr="00F0135A" w14:paraId="0451E7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hideMark/>
          </w:tcPr>
          <w:p w:rsidRPr="00CE1FB6" w:rsidR="001A69EA" w:rsidP="00E92BA0" w:rsidRDefault="001A69EA" w14:paraId="663E2F69" w14:textId="77777777">
            <w:pPr>
              <w:rPr>
                <w:sz w:val="24"/>
                <w:szCs w:val="24"/>
                <w:lang w:val="en-US"/>
              </w:rPr>
            </w:pPr>
            <w:r w:rsidRPr="00CE1FB6">
              <w:rPr>
                <w:sz w:val="24"/>
                <w:szCs w:val="24"/>
              </w:rPr>
              <w:t>Ubank LTD</w:t>
            </w:r>
          </w:p>
        </w:tc>
        <w:tc>
          <w:tcPr>
            <w:tcW w:w="2488" w:type="dxa"/>
            <w:hideMark/>
          </w:tcPr>
          <w:p w:rsidRPr="00CE1FB6" w:rsidR="001A69EA" w:rsidP="00E92BA0" w:rsidRDefault="001A69EA" w14:paraId="7AADC05C"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210019</w:t>
            </w:r>
          </w:p>
        </w:tc>
        <w:tc>
          <w:tcPr>
            <w:tcW w:w="2002" w:type="dxa"/>
            <w:gridSpan w:val="2"/>
            <w:hideMark/>
          </w:tcPr>
          <w:p w:rsidRPr="0098478F" w:rsidR="001A69EA" w:rsidP="00E92BA0" w:rsidRDefault="001A69EA" w14:paraId="76B974DE"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98478F">
              <w:rPr>
                <w:sz w:val="24"/>
                <w:szCs w:val="24"/>
              </w:rPr>
              <w:t>Yes</w:t>
            </w:r>
          </w:p>
        </w:tc>
        <w:tc>
          <w:tcPr>
            <w:tcW w:w="2276" w:type="dxa"/>
            <w:gridSpan w:val="2"/>
            <w:hideMark/>
          </w:tcPr>
          <w:p w:rsidRPr="0098478F" w:rsidR="001A69EA" w:rsidP="00E92BA0" w:rsidRDefault="001A69EA" w14:paraId="43C554C5"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98478F">
              <w:rPr>
                <w:sz w:val="24"/>
                <w:szCs w:val="24"/>
              </w:rPr>
              <w:t>Yes</w:t>
            </w:r>
          </w:p>
        </w:tc>
      </w:tr>
      <w:tr w:rsidR="00B7162B" w:rsidTr="00B7162B" w14:paraId="4F3A8AA9"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tcPr>
          <w:p w:rsidRPr="00CE1FB6" w:rsidR="00B7162B" w:rsidP="00E92BA0" w:rsidRDefault="00B7162B" w14:paraId="552ED736" w14:textId="77777777">
            <w:pPr>
              <w:rPr>
                <w:sz w:val="24"/>
                <w:szCs w:val="24"/>
              </w:rPr>
            </w:pPr>
            <w:r w:rsidRPr="00CE1FB6">
              <w:rPr>
                <w:sz w:val="24"/>
                <w:szCs w:val="24"/>
              </w:rPr>
              <w:t>Bidvest Bank LTD</w:t>
            </w:r>
          </w:p>
        </w:tc>
        <w:tc>
          <w:tcPr>
            <w:tcW w:w="2488" w:type="dxa"/>
          </w:tcPr>
          <w:p w:rsidRPr="00CE1FB6" w:rsidR="00B7162B" w:rsidP="00E92BA0" w:rsidRDefault="00B7162B" w14:paraId="01030B69" w14:textId="77777777">
            <w:pPr>
              <w:jc w:val="center"/>
              <w:cnfStyle w:val="000000010000" w:firstRow="0" w:lastRow="0" w:firstColumn="0" w:lastColumn="0" w:oddVBand="0" w:evenVBand="0" w:oddHBand="0" w:evenHBand="1" w:firstRowFirstColumn="0" w:firstRowLastColumn="0" w:lastRowFirstColumn="0" w:lastRowLastColumn="0"/>
              <w:rPr>
                <w:sz w:val="24"/>
                <w:szCs w:val="24"/>
              </w:rPr>
            </w:pPr>
            <w:r w:rsidRPr="00CE1FB6">
              <w:rPr>
                <w:sz w:val="24"/>
                <w:szCs w:val="24"/>
              </w:rPr>
              <w:t>210044</w:t>
            </w:r>
          </w:p>
        </w:tc>
        <w:tc>
          <w:tcPr>
            <w:tcW w:w="2002" w:type="dxa"/>
            <w:gridSpan w:val="2"/>
          </w:tcPr>
          <w:p w:rsidRPr="0098478F" w:rsidR="00B7162B" w:rsidP="00E92BA0" w:rsidRDefault="00B7162B" w14:paraId="6CD977FC" w14:textId="77777777">
            <w:pPr>
              <w:jc w:val="center"/>
              <w:cnfStyle w:val="000000010000" w:firstRow="0" w:lastRow="0" w:firstColumn="0" w:lastColumn="0" w:oddVBand="0" w:evenVBand="0" w:oddHBand="0" w:evenHBand="1" w:firstRowFirstColumn="0" w:firstRowLastColumn="0" w:lastRowFirstColumn="0" w:lastRowLastColumn="0"/>
              <w:rPr>
                <w:sz w:val="24"/>
                <w:szCs w:val="24"/>
              </w:rPr>
            </w:pPr>
            <w:r w:rsidRPr="0098478F">
              <w:rPr>
                <w:sz w:val="24"/>
                <w:szCs w:val="24"/>
              </w:rPr>
              <w:t>Yes</w:t>
            </w:r>
          </w:p>
        </w:tc>
        <w:tc>
          <w:tcPr>
            <w:tcW w:w="2276" w:type="dxa"/>
            <w:gridSpan w:val="2"/>
          </w:tcPr>
          <w:p w:rsidRPr="0098478F" w:rsidR="00B7162B" w:rsidP="00E92BA0" w:rsidRDefault="00B7162B" w14:paraId="6DDCEB44" w14:textId="77777777">
            <w:pPr>
              <w:jc w:val="center"/>
              <w:cnfStyle w:val="000000010000" w:firstRow="0" w:lastRow="0" w:firstColumn="0" w:lastColumn="0" w:oddVBand="0" w:evenVBand="0" w:oddHBand="0" w:evenHBand="1" w:firstRowFirstColumn="0" w:firstRowLastColumn="0" w:lastRowFirstColumn="0" w:lastRowLastColumn="0"/>
              <w:rPr>
                <w:sz w:val="24"/>
                <w:szCs w:val="24"/>
              </w:rPr>
            </w:pPr>
            <w:r w:rsidRPr="0098478F">
              <w:rPr>
                <w:sz w:val="24"/>
                <w:szCs w:val="24"/>
              </w:rPr>
              <w:t>No</w:t>
            </w:r>
          </w:p>
        </w:tc>
      </w:tr>
      <w:tr w:rsidR="00B7162B" w:rsidTr="00F0135A" w14:paraId="2A9C1AB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8" w:type="dxa"/>
            <w:hideMark/>
          </w:tcPr>
          <w:p w:rsidRPr="00CE1FB6" w:rsidR="00B7162B" w:rsidP="00E92BA0" w:rsidRDefault="00B7162B" w14:paraId="13E65215" w14:textId="77777777">
            <w:pPr>
              <w:rPr>
                <w:sz w:val="24"/>
                <w:szCs w:val="24"/>
                <w:lang w:val="en-US"/>
              </w:rPr>
            </w:pPr>
            <w:r w:rsidRPr="00CE1FB6">
              <w:rPr>
                <w:sz w:val="24"/>
                <w:szCs w:val="24"/>
              </w:rPr>
              <w:t>Finbond Mutual Bank</w:t>
            </w:r>
          </w:p>
        </w:tc>
        <w:tc>
          <w:tcPr>
            <w:tcW w:w="2488" w:type="dxa"/>
            <w:hideMark/>
          </w:tcPr>
          <w:p w:rsidRPr="00CE1FB6" w:rsidR="00B7162B" w:rsidP="00E92BA0" w:rsidRDefault="00B7162B" w14:paraId="05E7BD8F"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210055</w:t>
            </w:r>
          </w:p>
        </w:tc>
        <w:tc>
          <w:tcPr>
            <w:tcW w:w="2002" w:type="dxa"/>
            <w:gridSpan w:val="2"/>
            <w:hideMark/>
          </w:tcPr>
          <w:p w:rsidRPr="00CE1FB6" w:rsidR="00B7162B" w:rsidP="00E92BA0" w:rsidRDefault="00B7162B" w14:paraId="265FC6D5"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Yes</w:t>
            </w:r>
          </w:p>
        </w:tc>
        <w:tc>
          <w:tcPr>
            <w:tcW w:w="2276" w:type="dxa"/>
            <w:gridSpan w:val="2"/>
            <w:hideMark/>
          </w:tcPr>
          <w:p w:rsidRPr="00CE1FB6" w:rsidR="00B7162B" w:rsidP="00E92BA0" w:rsidRDefault="00B7162B" w14:paraId="435B8F7A" w14:textId="77777777">
            <w:pPr>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E1FB6">
              <w:rPr>
                <w:sz w:val="24"/>
                <w:szCs w:val="24"/>
              </w:rPr>
              <w:t>Yes</w:t>
            </w:r>
          </w:p>
        </w:tc>
      </w:tr>
    </w:tbl>
    <w:p w:rsidR="00765DD5" w:rsidP="00E92BA0" w:rsidRDefault="00765DD5" w14:paraId="41B94DFF" w14:textId="77777777">
      <w:r>
        <w:br w:type="page"/>
      </w:r>
    </w:p>
    <w:p w:rsidRPr="002336CC" w:rsidR="00A166DA" w:rsidP="00E92BA0" w:rsidRDefault="00B27503" w14:paraId="7CF20AF9" w14:textId="77777777">
      <w:pPr>
        <w:pStyle w:val="Heading10"/>
        <w:spacing w:before="0"/>
        <w:rPr>
          <w:rFonts w:ascii="Calibri" w:hAnsi="Calibri"/>
          <w:sz w:val="26"/>
          <w:szCs w:val="26"/>
        </w:rPr>
      </w:pPr>
      <w:bookmarkStart w:name="_Toc536096897" w:id="9083"/>
      <w:r>
        <w:rPr>
          <w:rFonts w:ascii="Calibri" w:hAnsi="Calibri"/>
          <w:sz w:val="26"/>
          <w:szCs w:val="26"/>
        </w:rPr>
        <w:t>Appendix</w:t>
      </w:r>
      <w:r w:rsidR="00A166DA">
        <w:rPr>
          <w:rFonts w:ascii="Calibri" w:hAnsi="Calibri"/>
          <w:sz w:val="26"/>
          <w:szCs w:val="26"/>
        </w:rPr>
        <w:t xml:space="preserve"> J – </w:t>
      </w:r>
      <w:r w:rsidRPr="00A166DA" w:rsidR="00A166DA">
        <w:rPr>
          <w:rFonts w:ascii="Calibri" w:hAnsi="Calibri"/>
          <w:sz w:val="26"/>
          <w:szCs w:val="26"/>
        </w:rPr>
        <w:t>Generating a Message Authentication Code</w:t>
      </w:r>
      <w:r w:rsidR="00A166DA">
        <w:rPr>
          <w:rFonts w:ascii="Calibri" w:hAnsi="Calibri"/>
          <w:sz w:val="26"/>
          <w:szCs w:val="26"/>
        </w:rPr>
        <w:t xml:space="preserve"> (MAC)</w:t>
      </w:r>
      <w:bookmarkEnd w:id="9083"/>
    </w:p>
    <w:p w:rsidR="00F3525C" w:rsidP="00E92BA0" w:rsidRDefault="00F3525C" w14:paraId="6C9BDC67" w14:textId="77777777"/>
    <w:p w:rsidRPr="00003887" w:rsidR="00003887" w:rsidP="00E92BA0" w:rsidRDefault="00003887" w14:paraId="326355A1" w14:textId="77777777">
      <w:r w:rsidRPr="00003887">
        <w:rPr>
          <w:b/>
          <w:bCs/>
          <w:lang w:val="en-US"/>
        </w:rPr>
        <w:t>Actions required of the sender of a Transmission Message</w:t>
      </w:r>
    </w:p>
    <w:p w:rsidRPr="00003887" w:rsidR="00003887" w:rsidP="00E92BA0" w:rsidRDefault="00003887" w14:paraId="27D8BEDB" w14:textId="77777777">
      <w:r w:rsidRPr="00003887">
        <w:rPr>
          <w:lang w:val="en-US"/>
        </w:rPr>
        <w:t> </w:t>
      </w:r>
    </w:p>
    <w:p w:rsidRPr="00003887" w:rsidR="00352920" w:rsidP="002C2973" w:rsidRDefault="00352920" w14:paraId="411EA855" w14:textId="77777777">
      <w:pPr>
        <w:numPr>
          <w:ilvl w:val="0"/>
          <w:numId w:val="44"/>
        </w:numPr>
        <w:ind w:left="0" w:firstLine="0"/>
      </w:pPr>
      <w:r w:rsidRPr="00003887">
        <w:rPr>
          <w:lang w:val="en-US"/>
        </w:rPr>
        <w:t>When transmitting a message, the following algorithm must be used to generate and include a message authentication code (MAC)</w:t>
      </w:r>
    </w:p>
    <w:p w:rsidRPr="00003887" w:rsidR="00352920" w:rsidP="002C2973" w:rsidRDefault="00352920" w14:paraId="502C9760" w14:textId="77777777">
      <w:pPr>
        <w:numPr>
          <w:ilvl w:val="0"/>
          <w:numId w:val="44"/>
        </w:numPr>
        <w:ind w:left="0" w:firstLine="0"/>
      </w:pPr>
      <w:r w:rsidRPr="00003887">
        <w:rPr>
          <w:lang w:val="en-US"/>
        </w:rPr>
        <w:t xml:space="preserve">For pacs.003 messages, obtain the sum of the debtor account numbers and amounts </w:t>
      </w:r>
      <w:r w:rsidR="00F60892">
        <w:rPr>
          <w:lang w:val="en-US"/>
        </w:rPr>
        <w:t xml:space="preserve">(must be in cents) </w:t>
      </w:r>
      <w:r w:rsidRPr="00003887">
        <w:rPr>
          <w:lang w:val="en-US"/>
        </w:rPr>
        <w:t>in the message.</w:t>
      </w:r>
    </w:p>
    <w:p w:rsidRPr="00003887" w:rsidR="00352920" w:rsidP="002C2973" w:rsidRDefault="00352920" w14:paraId="59B81730" w14:textId="77777777">
      <w:pPr>
        <w:numPr>
          <w:ilvl w:val="0"/>
          <w:numId w:val="44"/>
        </w:numPr>
        <w:ind w:left="0" w:firstLine="0"/>
      </w:pPr>
      <w:r w:rsidRPr="00003887">
        <w:rPr>
          <w:lang w:val="en-US"/>
        </w:rPr>
        <w:t>For pacs.004 messages, sum the amounts in the message. The amounts must be in</w:t>
      </w:r>
      <w:r w:rsidR="00C153AC">
        <w:rPr>
          <w:lang w:val="en-US"/>
        </w:rPr>
        <w:t xml:space="preserve"> </w:t>
      </w:r>
      <w:r w:rsidRPr="00003887">
        <w:rPr>
          <w:lang w:val="en-US"/>
        </w:rPr>
        <w:t xml:space="preserve">cents. Truncate the sum to the least significant 18 digits. </w:t>
      </w:r>
    </w:p>
    <w:p w:rsidRPr="00003887" w:rsidR="00352920" w:rsidP="002C2973" w:rsidRDefault="00352920" w14:paraId="065E7A10" w14:textId="77777777">
      <w:pPr>
        <w:numPr>
          <w:ilvl w:val="0"/>
          <w:numId w:val="44"/>
        </w:numPr>
        <w:ind w:left="0" w:firstLine="0"/>
      </w:pPr>
      <w:r w:rsidRPr="00003887">
        <w:rPr>
          <w:lang w:val="en-US"/>
        </w:rPr>
        <w:t xml:space="preserve">Populate the </w:t>
      </w:r>
      <w:r w:rsidRPr="00003887">
        <w:rPr>
          <w:b/>
          <w:bCs/>
          <w:i/>
          <w:iCs/>
          <w:lang w:val="en-US"/>
        </w:rPr>
        <w:t xml:space="preserve">&lt;CtrlSum&gt; </w:t>
      </w:r>
      <w:r w:rsidRPr="00003887">
        <w:rPr>
          <w:lang w:val="en-US"/>
        </w:rPr>
        <w:t>in Group Headers of messages with the total of the sum obtained above.</w:t>
      </w:r>
    </w:p>
    <w:p w:rsidRPr="00003887" w:rsidR="00352920" w:rsidP="002C2973" w:rsidRDefault="00352920" w14:paraId="717D6152" w14:textId="77777777">
      <w:pPr>
        <w:numPr>
          <w:ilvl w:val="0"/>
          <w:numId w:val="44"/>
        </w:numPr>
        <w:ind w:left="0" w:firstLine="0"/>
      </w:pPr>
      <w:r w:rsidRPr="00003887">
        <w:rPr>
          <w:lang w:val="en-US"/>
        </w:rPr>
        <w:t xml:space="preserve">Generate a random </w:t>
      </w:r>
      <w:r w:rsidRPr="00003887">
        <w:rPr>
          <w:b/>
          <w:bCs/>
          <w:lang w:val="en-US"/>
        </w:rPr>
        <w:t xml:space="preserve">working key </w:t>
      </w:r>
      <w:r w:rsidRPr="00003887">
        <w:rPr>
          <w:lang w:val="en-US"/>
        </w:rPr>
        <w:t>of 16 digits under the sender’s Local Master Key (</w:t>
      </w:r>
      <w:r w:rsidRPr="00003887">
        <w:rPr>
          <w:b/>
          <w:bCs/>
          <w:lang w:val="en-US"/>
        </w:rPr>
        <w:t>LMK</w:t>
      </w:r>
      <w:r w:rsidRPr="00003887">
        <w:rPr>
          <w:lang w:val="en-US"/>
        </w:rPr>
        <w:t>)</w:t>
      </w:r>
      <w:r w:rsidRPr="00003887">
        <w:rPr>
          <w:b/>
          <w:bCs/>
          <w:lang w:val="en-US"/>
        </w:rPr>
        <w:t>.</w:t>
      </w:r>
    </w:p>
    <w:p w:rsidRPr="000839E3" w:rsidR="00E76174" w:rsidP="002C2973" w:rsidRDefault="00E76174" w14:paraId="720B78C1" w14:textId="77777777">
      <w:pPr>
        <w:numPr>
          <w:ilvl w:val="0"/>
          <w:numId w:val="44"/>
        </w:numPr>
        <w:ind w:left="0" w:firstLine="0"/>
      </w:pPr>
      <w:r>
        <w:t xml:space="preserve">If the control sum </w:t>
      </w:r>
      <w:r w:rsidRPr="00003887">
        <w:rPr>
          <w:b/>
          <w:bCs/>
          <w:i/>
          <w:iCs/>
          <w:lang w:val="en-US"/>
        </w:rPr>
        <w:t xml:space="preserve">&lt;CtrlSum&gt; </w:t>
      </w:r>
      <w:r>
        <w:t xml:space="preserve"> is less than 18 digits, pad the control sum with zeroes to the left to make up an 18 digit sum total for the MAC calculation. This padded number is not to be included in the &lt;</w:t>
      </w:r>
      <w:r w:rsidRPr="00003887">
        <w:rPr>
          <w:b/>
          <w:bCs/>
          <w:i/>
          <w:iCs/>
          <w:lang w:val="en-US"/>
        </w:rPr>
        <w:t xml:space="preserve">CtrlSum&gt; </w:t>
      </w:r>
      <w:r>
        <w:t>on the XML.</w:t>
      </w:r>
    </w:p>
    <w:p w:rsidRPr="00003887" w:rsidR="00352920" w:rsidP="002C2973" w:rsidRDefault="00352920" w14:paraId="3D246898" w14:textId="77777777">
      <w:pPr>
        <w:numPr>
          <w:ilvl w:val="0"/>
          <w:numId w:val="44"/>
        </w:numPr>
        <w:ind w:left="0" w:firstLine="0"/>
      </w:pPr>
      <w:r w:rsidRPr="00003887">
        <w:rPr>
          <w:lang w:val="en-US"/>
        </w:rPr>
        <w:t xml:space="preserve">Generate a </w:t>
      </w:r>
      <w:r w:rsidRPr="00003887">
        <w:rPr>
          <w:b/>
          <w:bCs/>
          <w:lang w:val="en-US"/>
        </w:rPr>
        <w:t>MAC</w:t>
      </w:r>
      <w:r w:rsidRPr="00003887">
        <w:rPr>
          <w:lang w:val="en-US"/>
        </w:rPr>
        <w:t xml:space="preserve"> (8 digits) using the </w:t>
      </w:r>
      <w:r w:rsidRPr="00003887">
        <w:rPr>
          <w:b/>
          <w:bCs/>
          <w:lang w:val="en-US"/>
        </w:rPr>
        <w:t xml:space="preserve">working key </w:t>
      </w:r>
      <w:r w:rsidRPr="00003887">
        <w:rPr>
          <w:lang w:val="en-US"/>
        </w:rPr>
        <w:t>and the total sum obtained above using ANSI X9.9 MAC process.</w:t>
      </w:r>
    </w:p>
    <w:p w:rsidRPr="00003887" w:rsidR="00352920" w:rsidP="002C2973" w:rsidRDefault="00352920" w14:paraId="38CD5906" w14:textId="77777777">
      <w:pPr>
        <w:numPr>
          <w:ilvl w:val="0"/>
          <w:numId w:val="44"/>
        </w:numPr>
        <w:ind w:left="0" w:firstLine="0"/>
      </w:pPr>
      <w:r w:rsidRPr="00003887">
        <w:rPr>
          <w:lang w:val="en-US"/>
        </w:rPr>
        <w:t xml:space="preserve">Encrypt the </w:t>
      </w:r>
      <w:r w:rsidRPr="00003887">
        <w:rPr>
          <w:b/>
          <w:bCs/>
          <w:lang w:val="en-US"/>
        </w:rPr>
        <w:t xml:space="preserve">working key </w:t>
      </w:r>
      <w:r w:rsidRPr="00003887">
        <w:rPr>
          <w:lang w:val="en-US"/>
        </w:rPr>
        <w:t xml:space="preserve">from the sender’s </w:t>
      </w:r>
      <w:r w:rsidRPr="00003887">
        <w:rPr>
          <w:b/>
          <w:bCs/>
          <w:lang w:val="en-US"/>
        </w:rPr>
        <w:t>LMK</w:t>
      </w:r>
      <w:r w:rsidRPr="00003887">
        <w:rPr>
          <w:lang w:val="en-US"/>
        </w:rPr>
        <w:t xml:space="preserve"> using the Zone Control Maser Key </w:t>
      </w:r>
      <w:r w:rsidRPr="00003887">
        <w:rPr>
          <w:b/>
          <w:bCs/>
          <w:lang w:val="en-US"/>
        </w:rPr>
        <w:t xml:space="preserve">ZMK </w:t>
      </w:r>
      <w:r w:rsidRPr="00003887">
        <w:rPr>
          <w:lang w:val="en-US"/>
        </w:rPr>
        <w:t>key (exchanged key).</w:t>
      </w:r>
    </w:p>
    <w:p w:rsidRPr="00AB047E" w:rsidR="00352920" w:rsidP="002C2973" w:rsidRDefault="00352920" w14:paraId="38DD11CC" w14:textId="77777777">
      <w:pPr>
        <w:numPr>
          <w:ilvl w:val="0"/>
          <w:numId w:val="44"/>
        </w:numPr>
        <w:ind w:left="0" w:firstLine="0"/>
      </w:pPr>
      <w:r w:rsidRPr="00003887">
        <w:rPr>
          <w:lang w:val="en-US"/>
        </w:rPr>
        <w:t xml:space="preserve">Insert the encrypted </w:t>
      </w:r>
      <w:r w:rsidRPr="00003887">
        <w:rPr>
          <w:b/>
          <w:bCs/>
          <w:lang w:val="en-US"/>
        </w:rPr>
        <w:t>working key</w:t>
      </w:r>
      <w:r w:rsidRPr="00003887">
        <w:rPr>
          <w:lang w:val="en-US"/>
        </w:rPr>
        <w:t xml:space="preserve"> (16 digits) and the </w:t>
      </w:r>
      <w:r w:rsidRPr="00003887">
        <w:rPr>
          <w:b/>
          <w:bCs/>
          <w:lang w:val="en-US"/>
        </w:rPr>
        <w:t xml:space="preserve">MAC </w:t>
      </w:r>
      <w:r w:rsidRPr="00003887">
        <w:rPr>
          <w:lang w:val="en-US"/>
        </w:rPr>
        <w:t>(8 digit MAC) into &lt;Authstn&gt;&lt;Prtry&gt; element (24 digits).</w:t>
      </w:r>
    </w:p>
    <w:p w:rsidR="00003887" w:rsidP="00E92BA0" w:rsidRDefault="00003887" w14:paraId="1400980D" w14:textId="77777777">
      <w:pPr>
        <w:rPr>
          <w:lang w:val="en-US"/>
        </w:rPr>
      </w:pPr>
    </w:p>
    <w:p w:rsidRPr="00003887" w:rsidR="00003887" w:rsidP="00E92BA0" w:rsidRDefault="00003887" w14:paraId="75D5F580" w14:textId="77777777">
      <w:r w:rsidRPr="00003887">
        <w:rPr>
          <w:b/>
          <w:bCs/>
          <w:lang w:val="en-US"/>
        </w:rPr>
        <w:t>Actions performed by the receiver of a Transmission Message</w:t>
      </w:r>
    </w:p>
    <w:p w:rsidRPr="00003887" w:rsidR="00003887" w:rsidP="00E92BA0" w:rsidRDefault="00003887" w14:paraId="2C3813FB" w14:textId="77777777">
      <w:r w:rsidRPr="00003887">
        <w:rPr>
          <w:lang w:val="en-US"/>
        </w:rPr>
        <w:t> </w:t>
      </w:r>
    </w:p>
    <w:p w:rsidRPr="00003887" w:rsidR="00352920" w:rsidP="002C2973" w:rsidRDefault="00352920" w14:paraId="7E634DFC" w14:textId="77777777">
      <w:pPr>
        <w:numPr>
          <w:ilvl w:val="0"/>
          <w:numId w:val="45"/>
        </w:numPr>
        <w:ind w:left="0" w:firstLine="0"/>
      </w:pPr>
      <w:r w:rsidRPr="00003887">
        <w:rPr>
          <w:lang w:val="en-US"/>
        </w:rPr>
        <w:t>From the Message identifier, obtain the originator of the message. Use this to obtain the sender’s Zone Control Master key (ZMK).</w:t>
      </w:r>
    </w:p>
    <w:p w:rsidRPr="00003887" w:rsidR="00352920" w:rsidP="002C2973" w:rsidRDefault="00352920" w14:paraId="42B3B987" w14:textId="77777777">
      <w:pPr>
        <w:numPr>
          <w:ilvl w:val="0"/>
          <w:numId w:val="45"/>
        </w:numPr>
        <w:ind w:left="0" w:firstLine="0"/>
      </w:pPr>
      <w:r w:rsidRPr="00003887">
        <w:rPr>
          <w:lang w:val="en-US"/>
        </w:rPr>
        <w:t xml:space="preserve">Extract the encrypted </w:t>
      </w:r>
      <w:r w:rsidRPr="00003887">
        <w:rPr>
          <w:b/>
          <w:bCs/>
          <w:lang w:val="en-US"/>
        </w:rPr>
        <w:t>working key</w:t>
      </w:r>
      <w:r w:rsidRPr="00003887">
        <w:rPr>
          <w:lang w:val="en-US"/>
        </w:rPr>
        <w:t xml:space="preserve"> from the </w:t>
      </w:r>
      <w:r w:rsidRPr="00003887">
        <w:rPr>
          <w:b/>
          <w:bCs/>
          <w:i/>
          <w:iCs/>
          <w:lang w:val="en-US"/>
        </w:rPr>
        <w:t>&lt;CtrlSum&gt;</w:t>
      </w:r>
      <w:r w:rsidRPr="00003887">
        <w:rPr>
          <w:lang w:val="en-US"/>
        </w:rPr>
        <w:t xml:space="preserve">  and decrypt the </w:t>
      </w:r>
      <w:r w:rsidRPr="00003887">
        <w:rPr>
          <w:b/>
          <w:bCs/>
          <w:lang w:val="en-US"/>
        </w:rPr>
        <w:t>working key</w:t>
      </w:r>
      <w:r w:rsidRPr="00003887">
        <w:rPr>
          <w:lang w:val="en-US"/>
        </w:rPr>
        <w:t xml:space="preserve"> using the sender’s ZMK</w:t>
      </w:r>
    </w:p>
    <w:p w:rsidRPr="00003887" w:rsidR="00352920" w:rsidP="002C2973" w:rsidRDefault="00352920" w14:paraId="03E148FD" w14:textId="77777777">
      <w:pPr>
        <w:numPr>
          <w:ilvl w:val="0"/>
          <w:numId w:val="45"/>
        </w:numPr>
        <w:ind w:left="0" w:firstLine="0"/>
      </w:pPr>
      <w:r w:rsidRPr="00003887">
        <w:rPr>
          <w:lang w:val="en-US"/>
        </w:rPr>
        <w:t xml:space="preserve">For pacs.003 messages, obtain the sum of the debtor account numbers and amounts in the message. For pacs.004 messages, sum the amounts in the message. The amounts must be in cents (i.e. ignore the decimal point). Truncate the sum to the least significant 18 digits. </w:t>
      </w:r>
    </w:p>
    <w:p w:rsidR="00E76174" w:rsidP="002C2973" w:rsidRDefault="00E76174" w14:paraId="74B9B653" w14:textId="77777777">
      <w:pPr>
        <w:numPr>
          <w:ilvl w:val="0"/>
          <w:numId w:val="45"/>
        </w:numPr>
        <w:ind w:left="0" w:firstLine="0"/>
      </w:pPr>
      <w:r>
        <w:t>If the sum is less than 18 digits, pad the sum with zeroes to the left to make up an 18 digit sum total for the MAC calculation.</w:t>
      </w:r>
    </w:p>
    <w:p w:rsidRPr="00003887" w:rsidR="00352920" w:rsidP="002C2973" w:rsidRDefault="00352920" w14:paraId="139472A2" w14:textId="77777777">
      <w:pPr>
        <w:numPr>
          <w:ilvl w:val="0"/>
          <w:numId w:val="45"/>
        </w:numPr>
        <w:ind w:left="0" w:firstLine="0"/>
      </w:pPr>
      <w:r w:rsidRPr="00003887">
        <w:rPr>
          <w:lang w:val="en-US"/>
        </w:rPr>
        <w:t xml:space="preserve">Verify the MAC in the messages to a </w:t>
      </w:r>
      <w:r w:rsidRPr="00003887">
        <w:rPr>
          <w:b/>
          <w:bCs/>
          <w:lang w:val="en-US"/>
        </w:rPr>
        <w:t>MAC</w:t>
      </w:r>
      <w:r w:rsidRPr="00003887">
        <w:rPr>
          <w:lang w:val="en-US"/>
        </w:rPr>
        <w:t xml:space="preserve"> (8 digits) generated using the decrypted </w:t>
      </w:r>
      <w:r w:rsidRPr="00003887">
        <w:rPr>
          <w:b/>
          <w:bCs/>
          <w:lang w:val="en-US"/>
        </w:rPr>
        <w:t xml:space="preserve">working key </w:t>
      </w:r>
      <w:r w:rsidRPr="00003887">
        <w:rPr>
          <w:lang w:val="en-US"/>
        </w:rPr>
        <w:t>and the total sum obtained above using ANSI X9.9 MAC process.</w:t>
      </w:r>
    </w:p>
    <w:p w:rsidR="00003887" w:rsidP="00E92BA0" w:rsidRDefault="00003887" w14:paraId="40FE7AA8" w14:textId="77777777"/>
    <w:p w:rsidR="00003887" w:rsidP="00E92BA0" w:rsidRDefault="00003887" w14:paraId="7DB455A5" w14:textId="77777777">
      <w:pPr>
        <w:rPr>
          <w:b/>
          <w:bCs/>
        </w:rPr>
      </w:pPr>
    </w:p>
    <w:p w:rsidRPr="00003887" w:rsidR="00003887" w:rsidP="00E92BA0" w:rsidRDefault="00003887" w14:paraId="0A469A40" w14:textId="77777777">
      <w:r w:rsidRPr="00003887">
        <w:rPr>
          <w:b/>
          <w:bCs/>
        </w:rPr>
        <w:t>Example</w:t>
      </w:r>
    </w:p>
    <w:p w:rsidRPr="00003887" w:rsidR="00003887" w:rsidP="00E92BA0" w:rsidRDefault="00003887" w14:paraId="51982DBD" w14:textId="77777777">
      <w:r w:rsidRPr="00003887">
        <w:rPr>
          <w:lang w:val="en-US"/>
        </w:rPr>
        <w:t> </w:t>
      </w:r>
    </w:p>
    <w:p w:rsidRPr="00003887" w:rsidR="00003887" w:rsidP="00E92BA0" w:rsidRDefault="00003887" w14:paraId="561F971B" w14:textId="77777777">
      <w:r w:rsidRPr="00003887">
        <w:rPr>
          <w:b/>
          <w:bCs/>
          <w:u w:val="single"/>
        </w:rPr>
        <w:t>Step 1</w:t>
      </w:r>
    </w:p>
    <w:p w:rsidRPr="00003887" w:rsidR="00003887" w:rsidP="00E92BA0" w:rsidRDefault="00003887" w14:paraId="14F4D2C9" w14:textId="77777777">
      <w:r w:rsidRPr="00003887">
        <w:t>Add account numbers with their associated amounts, taken in cents, and place this sum accumulator field</w:t>
      </w:r>
    </w:p>
    <w:p w:rsidRPr="00003887" w:rsidR="00003887" w:rsidP="00E92BA0" w:rsidRDefault="00003887" w14:paraId="0F4712AF" w14:textId="77777777">
      <w:r w:rsidRPr="00003887">
        <w:t> </w:t>
      </w:r>
    </w:p>
    <w:p w:rsidRPr="00003887" w:rsidR="00003887" w:rsidP="00E92BA0" w:rsidRDefault="00003887" w14:paraId="34A476C0" w14:textId="77777777">
      <w:r w:rsidRPr="00003887">
        <w:rPr>
          <w:b/>
          <w:bCs/>
        </w:rPr>
        <w:t>Account Numbers            Amounts               Accumulator</w:t>
      </w:r>
    </w:p>
    <w:p w:rsidRPr="00003887" w:rsidR="00003887" w:rsidP="00E92BA0" w:rsidRDefault="00003887" w14:paraId="246C7FEA" w14:textId="77777777">
      <w:r w:rsidRPr="00003887">
        <w:rPr>
          <w:b/>
          <w:bCs/>
        </w:rPr>
        <w:t>1234567890123456789</w:t>
      </w:r>
      <w:r w:rsidRPr="00003887">
        <w:t xml:space="preserve">                          </w:t>
      </w:r>
      <w:r w:rsidRPr="00003887">
        <w:rPr>
          <w:b/>
          <w:bCs/>
        </w:rPr>
        <w:t xml:space="preserve">1234         1234567890123458023  </w:t>
      </w:r>
    </w:p>
    <w:p w:rsidRPr="00003887" w:rsidR="00003887" w:rsidP="00E92BA0" w:rsidRDefault="00003887" w14:paraId="7173F784" w14:textId="77777777">
      <w:r w:rsidRPr="00003887">
        <w:rPr>
          <w:b/>
          <w:bCs/>
        </w:rPr>
        <w:t xml:space="preserve">   </w:t>
      </w:r>
      <w:r>
        <w:rPr>
          <w:b/>
          <w:bCs/>
        </w:rPr>
        <w:t xml:space="preserve"> </w:t>
      </w:r>
      <w:r w:rsidRPr="00003887">
        <w:rPr>
          <w:b/>
          <w:bCs/>
        </w:rPr>
        <w:t xml:space="preserve">   1234567890123456                        12345               1234567890135801</w:t>
      </w:r>
    </w:p>
    <w:p w:rsidRPr="00003887" w:rsidR="00003887" w:rsidP="00E92BA0" w:rsidRDefault="00003887" w14:paraId="08EB760C" w14:textId="77777777">
      <w:r w:rsidRPr="00003887">
        <w:rPr>
          <w:b/>
          <w:bCs/>
        </w:rPr>
        <w:t>1234567890123456789</w:t>
      </w:r>
      <w:r w:rsidRPr="00003887">
        <w:t xml:space="preserve">      </w:t>
      </w:r>
      <w:r w:rsidRPr="00003887">
        <w:rPr>
          <w:b/>
          <w:bCs/>
        </w:rPr>
        <w:t>12345678901.23         1234569124691346912</w:t>
      </w:r>
    </w:p>
    <w:p w:rsidRPr="00003887" w:rsidR="00003887" w:rsidP="00E92BA0" w:rsidRDefault="00003887" w14:paraId="4C1C5DD6" w14:textId="77777777">
      <w:r w:rsidRPr="00003887">
        <w:rPr>
          <w:b/>
          <w:bCs/>
        </w:rPr>
        <w:t xml:space="preserve">                                                 </w:t>
      </w:r>
    </w:p>
    <w:p w:rsidRPr="00003887" w:rsidR="00003887" w:rsidP="00E92BA0" w:rsidRDefault="00003887" w14:paraId="7748AC69" w14:textId="77777777">
      <w:r w:rsidRPr="00003887">
        <w:t> </w:t>
      </w:r>
    </w:p>
    <w:p w:rsidR="0067485F" w:rsidP="00E92BA0" w:rsidRDefault="0067485F" w14:paraId="3A0B37E6" w14:textId="77777777">
      <w:pPr>
        <w:rPr>
          <w:b/>
          <w:bCs/>
          <w:u w:val="single"/>
        </w:rPr>
      </w:pPr>
      <w:r>
        <w:rPr>
          <w:b/>
          <w:bCs/>
          <w:u w:val="single"/>
        </w:rPr>
        <w:br w:type="page"/>
      </w:r>
    </w:p>
    <w:p w:rsidRPr="00003887" w:rsidR="00003887" w:rsidP="00E92BA0" w:rsidRDefault="00003887" w14:paraId="5B6C40DA" w14:textId="77777777">
      <w:r w:rsidRPr="00003887">
        <w:rPr>
          <w:b/>
          <w:bCs/>
          <w:u w:val="single"/>
        </w:rPr>
        <w:t>Step 2</w:t>
      </w:r>
    </w:p>
    <w:p w:rsidRPr="00003887" w:rsidR="00003887" w:rsidP="00E92BA0" w:rsidRDefault="00003887" w14:paraId="6300E447" w14:textId="77777777">
      <w:r w:rsidRPr="00003887">
        <w:t xml:space="preserve">Add all accumulated amounts together and place the sum in the Control Sum </w:t>
      </w:r>
      <w:r w:rsidRPr="00003887">
        <w:rPr>
          <w:b/>
          <w:bCs/>
        </w:rPr>
        <w:t>&lt;CtrlSum&gt;</w:t>
      </w:r>
    </w:p>
    <w:p w:rsidRPr="00003887" w:rsidR="00003887" w:rsidP="00E92BA0" w:rsidRDefault="00003887" w14:paraId="34426603" w14:textId="77777777">
      <w:r w:rsidRPr="00003887">
        <w:t> </w:t>
      </w:r>
    </w:p>
    <w:p w:rsidRPr="00003887" w:rsidR="00003887" w:rsidP="00E92BA0" w:rsidRDefault="00003887" w14:paraId="72506258" w14:textId="77777777">
      <w:r w:rsidRPr="00003887">
        <w:rPr>
          <w:b/>
          <w:bCs/>
        </w:rPr>
        <w:t xml:space="preserve">                                                 </w:t>
      </w:r>
    </w:p>
    <w:p w:rsidRPr="00003887" w:rsidR="00003887" w:rsidP="00E92BA0" w:rsidRDefault="00003887" w14:paraId="10D9C155" w14:textId="77777777">
      <w:r w:rsidRPr="00003887">
        <w:rPr>
          <w:b/>
          <w:bCs/>
        </w:rPr>
        <w:t xml:space="preserve">                                                1234567890123458023    </w:t>
      </w:r>
    </w:p>
    <w:p w:rsidRPr="00003887" w:rsidR="00003887" w:rsidP="00E92BA0" w:rsidRDefault="00003887" w14:paraId="0CDA9AFF" w14:textId="77777777">
      <w:r w:rsidRPr="00003887">
        <w:rPr>
          <w:b/>
          <w:bCs/>
        </w:rPr>
        <w:t>                                                       1234567890135801</w:t>
      </w:r>
    </w:p>
    <w:p w:rsidRPr="00003887" w:rsidR="00003887" w:rsidP="00E92BA0" w:rsidRDefault="00003887" w14:paraId="3978D632" w14:textId="77777777">
      <w:r w:rsidRPr="00003887">
        <w:rPr>
          <w:b/>
          <w:bCs/>
        </w:rPr>
        <w:t xml:space="preserve">                                                 </w:t>
      </w:r>
      <w:r w:rsidRPr="00003887">
        <w:rPr>
          <w:b/>
          <w:bCs/>
          <w:u w:val="single"/>
        </w:rPr>
        <w:t>1234569124691346912</w:t>
      </w:r>
    </w:p>
    <w:p w:rsidRPr="00003887" w:rsidR="00003887" w:rsidP="00E92BA0" w:rsidRDefault="00003887" w14:paraId="6BBE006C" w14:textId="77777777">
      <w:r w:rsidRPr="00003887">
        <w:rPr>
          <w:b/>
          <w:bCs/>
        </w:rPr>
        <w:t>                                                 2470371582704940736</w:t>
      </w:r>
    </w:p>
    <w:p w:rsidRPr="00003887" w:rsidR="00003887" w:rsidP="00E92BA0" w:rsidRDefault="00003887" w14:paraId="73231B47" w14:textId="77777777">
      <w:r w:rsidRPr="00003887">
        <w:t> </w:t>
      </w:r>
    </w:p>
    <w:p w:rsidRPr="00003887" w:rsidR="00003887" w:rsidP="00E92BA0" w:rsidRDefault="00003887" w14:paraId="24DA704D" w14:textId="77777777">
      <w:r w:rsidRPr="00003887">
        <w:t>Separate the least significant 18 digits for later use in an ANSI X9.9 MAC process</w:t>
      </w:r>
    </w:p>
    <w:p w:rsidRPr="00003887" w:rsidR="00003887" w:rsidP="00E92BA0" w:rsidRDefault="00003887" w14:paraId="6B12F709" w14:textId="77777777">
      <w:r w:rsidRPr="00003887">
        <w:rPr>
          <w:b/>
          <w:bCs/>
        </w:rPr>
        <w:t>2470371582704940736</w:t>
      </w:r>
    </w:p>
    <w:p w:rsidRPr="00003887" w:rsidR="00003887" w:rsidP="00E92BA0" w:rsidRDefault="00003887" w14:paraId="519C15E5" w14:textId="77777777"/>
    <w:p w:rsidRPr="00003887" w:rsidR="00003887" w:rsidP="00E92BA0" w:rsidRDefault="00003887" w14:paraId="6C00D552" w14:textId="77777777">
      <w:r w:rsidRPr="00003887" w:rsidDel="00003887">
        <w:rPr>
          <w:lang w:val="en-US"/>
        </w:rPr>
        <w:t xml:space="preserve"> </w:t>
      </w:r>
      <w:r w:rsidRPr="00003887">
        <w:rPr>
          <w:b/>
          <w:bCs/>
          <w:u w:val="single"/>
        </w:rPr>
        <w:t>Step 3</w:t>
      </w:r>
    </w:p>
    <w:p w:rsidRPr="00003887" w:rsidR="00003887" w:rsidP="00E92BA0" w:rsidRDefault="00003887" w14:paraId="7704908A" w14:textId="77777777">
      <w:r w:rsidRPr="00003887">
        <w:t>Generate a Single Length DES TAK key (random working key) under your local TMK (Terminal Master Key)</w:t>
      </w:r>
    </w:p>
    <w:p w:rsidRPr="00003887" w:rsidR="00003887" w:rsidP="00E92BA0" w:rsidRDefault="00003887" w14:paraId="0529F1C0" w14:textId="77777777">
      <w:r w:rsidRPr="00003887">
        <w:t xml:space="preserve">Call Host Security Module with test </w:t>
      </w:r>
      <w:r w:rsidRPr="00003887" w:rsidR="00FC5351">
        <w:t>key (e.g.</w:t>
      </w:r>
      <w:r w:rsidRPr="00003887">
        <w:t xml:space="preserve">: 2323232323232323) </w:t>
      </w:r>
    </w:p>
    <w:p w:rsidRPr="00003887" w:rsidR="00003887" w:rsidP="00E92BA0" w:rsidRDefault="00003887" w14:paraId="352C10B7" w14:textId="77777777">
      <w:r w:rsidRPr="00003887">
        <w:rPr>
          <w:b/>
          <w:bCs/>
        </w:rPr>
        <w:t>  </w:t>
      </w:r>
    </w:p>
    <w:p w:rsidRPr="00003887" w:rsidR="00003887" w:rsidP="00E92BA0" w:rsidRDefault="00003887" w14:paraId="768A1EA2" w14:textId="77777777">
      <w:r w:rsidRPr="00003887">
        <w:rPr>
          <w:b/>
          <w:bCs/>
          <w:u w:val="single"/>
        </w:rPr>
        <w:t>Step 4</w:t>
      </w:r>
    </w:p>
    <w:p w:rsidRPr="00003887" w:rsidR="00003887" w:rsidP="00E92BA0" w:rsidRDefault="00003887" w14:paraId="2BC62B1B" w14:textId="77777777">
      <w:r w:rsidRPr="00003887">
        <w:t xml:space="preserve">Encrypt the working key from the sender’s </w:t>
      </w:r>
      <w:r w:rsidRPr="00003887">
        <w:rPr>
          <w:b/>
          <w:bCs/>
        </w:rPr>
        <w:t xml:space="preserve">LMK </w:t>
      </w:r>
      <w:r w:rsidRPr="00003887">
        <w:t xml:space="preserve">using the exchanged </w:t>
      </w:r>
      <w:r w:rsidRPr="00003887">
        <w:rPr>
          <w:b/>
          <w:bCs/>
        </w:rPr>
        <w:t>ZMK.</w:t>
      </w:r>
    </w:p>
    <w:p w:rsidRPr="00003887" w:rsidR="00003887" w:rsidP="00E92BA0" w:rsidRDefault="00003887" w14:paraId="6C708731" w14:textId="77777777">
      <w:r w:rsidRPr="00003887">
        <w:t> </w:t>
      </w:r>
      <w:r w:rsidRPr="00003887">
        <w:rPr>
          <w:b/>
          <w:bCs/>
        </w:rPr>
        <w:t xml:space="preserve">   </w:t>
      </w:r>
    </w:p>
    <w:p w:rsidRPr="00003887" w:rsidR="00003887" w:rsidP="00E92BA0" w:rsidRDefault="00003887" w14:paraId="33FF6195" w14:textId="77777777">
      <w:r w:rsidRPr="00003887">
        <w:rPr>
          <w:b/>
          <w:bCs/>
          <w:u w:val="single"/>
        </w:rPr>
        <w:t>Step 5</w:t>
      </w:r>
    </w:p>
    <w:p w:rsidRPr="00003887" w:rsidR="00003887" w:rsidP="00E92BA0" w:rsidRDefault="00003887" w14:paraId="674F517E" w14:textId="77777777">
      <w:r w:rsidRPr="00003887">
        <w:t xml:space="preserve">Generate a </w:t>
      </w:r>
      <w:r w:rsidRPr="00003887">
        <w:rPr>
          <w:b/>
          <w:bCs/>
        </w:rPr>
        <w:t xml:space="preserve">MAC </w:t>
      </w:r>
      <w:r w:rsidRPr="00003887">
        <w:t>(triple DES encryption) of the least significant 18 digits  </w:t>
      </w:r>
      <w:r w:rsidRPr="00003887">
        <w:rPr>
          <w:b/>
          <w:bCs/>
        </w:rPr>
        <w:t xml:space="preserve">2470171582704940736, </w:t>
      </w:r>
      <w:r w:rsidRPr="00003887">
        <w:t xml:space="preserve">using the random key 2323232323232323 </w:t>
      </w:r>
    </w:p>
    <w:p w:rsidRPr="00003887" w:rsidR="00003887" w:rsidP="00E92BA0" w:rsidRDefault="00003887" w14:paraId="68F629BC" w14:textId="77777777">
      <w:r w:rsidRPr="00003887">
        <w:t> </w:t>
      </w:r>
    </w:p>
    <w:p w:rsidRPr="00003887" w:rsidR="00003887" w:rsidP="00E92BA0" w:rsidRDefault="00003887" w14:paraId="46ABFEC4" w14:textId="77777777">
      <w:r w:rsidRPr="00003887">
        <w:t xml:space="preserve">Resultant MAC =  </w:t>
      </w:r>
      <w:r w:rsidRPr="00003887">
        <w:rPr>
          <w:b/>
          <w:bCs/>
        </w:rPr>
        <w:t xml:space="preserve">00000000AA556E65 </w:t>
      </w:r>
    </w:p>
    <w:p w:rsidRPr="00003887" w:rsidR="00003887" w:rsidP="00E92BA0" w:rsidRDefault="00003887" w14:paraId="4F598D81" w14:textId="77777777">
      <w:r w:rsidRPr="00003887">
        <w:t xml:space="preserve">Select the 8 lest significant digits =  </w:t>
      </w:r>
      <w:r w:rsidRPr="00003887">
        <w:rPr>
          <w:b/>
          <w:bCs/>
        </w:rPr>
        <w:t xml:space="preserve">AA556E65 </w:t>
      </w:r>
    </w:p>
    <w:p w:rsidR="00003887" w:rsidP="00E92BA0" w:rsidRDefault="00003887" w14:paraId="399661B5" w14:textId="77777777">
      <w:pPr>
        <w:rPr>
          <w:lang w:val="en-US"/>
        </w:rPr>
      </w:pPr>
      <w:r w:rsidRPr="00003887" w:rsidDel="00003887">
        <w:rPr>
          <w:lang w:val="en-US"/>
        </w:rPr>
        <w:t xml:space="preserve"> </w:t>
      </w:r>
    </w:p>
    <w:p w:rsidRPr="00003887" w:rsidR="00003887" w:rsidP="00E92BA0" w:rsidRDefault="00003887" w14:paraId="592F4068" w14:textId="77777777">
      <w:r w:rsidRPr="00003887">
        <w:rPr>
          <w:b/>
          <w:bCs/>
          <w:u w:val="single"/>
        </w:rPr>
        <w:t>Step 6</w:t>
      </w:r>
    </w:p>
    <w:p w:rsidRPr="00003887" w:rsidR="00003887" w:rsidP="00E92BA0" w:rsidRDefault="00003887" w14:paraId="04C6C5F4" w14:textId="77777777">
      <w:r w:rsidRPr="00003887">
        <w:t xml:space="preserve">Insert the encrypted working key from step 4 (16-digits) and the encrypted MAC (8-digits) into the Message Authentication Code </w:t>
      </w:r>
      <w:r w:rsidRPr="00003887">
        <w:rPr>
          <w:b/>
          <w:bCs/>
        </w:rPr>
        <w:t>&lt;Authstn&gt;&lt;Prtry&gt;</w:t>
      </w:r>
      <w:r w:rsidRPr="00003887">
        <w:t xml:space="preserve"> in the pacs.003 or pacs.004 message.</w:t>
      </w:r>
    </w:p>
    <w:p w:rsidR="00003887" w:rsidP="00E92BA0" w:rsidRDefault="00003887" w14:paraId="58A4D1E5" w14:textId="77777777">
      <w:pPr>
        <w:rPr>
          <w:lang w:val="en-US"/>
        </w:rPr>
      </w:pPr>
      <w:r w:rsidRPr="00003887" w:rsidDel="00003887">
        <w:rPr>
          <w:lang w:val="en-US"/>
        </w:rPr>
        <w:t xml:space="preserve"> </w:t>
      </w:r>
    </w:p>
    <w:tbl>
      <w:tblPr>
        <w:tblW w:w="10408" w:type="dxa"/>
        <w:tblCellMar>
          <w:left w:w="0" w:type="dxa"/>
          <w:right w:w="0" w:type="dxa"/>
        </w:tblCellMar>
        <w:tblLook w:val="01E0" w:firstRow="1" w:lastRow="1" w:firstColumn="1" w:lastColumn="1" w:noHBand="0" w:noVBand="0"/>
      </w:tblPr>
      <w:tblGrid>
        <w:gridCol w:w="1523"/>
        <w:gridCol w:w="3121"/>
        <w:gridCol w:w="709"/>
        <w:gridCol w:w="567"/>
        <w:gridCol w:w="425"/>
        <w:gridCol w:w="709"/>
        <w:gridCol w:w="2693"/>
        <w:gridCol w:w="661"/>
      </w:tblGrid>
      <w:tr w:rsidRPr="00003887" w:rsidR="00003887" w:rsidTr="00AB047E" w14:paraId="7C02DBE1" w14:textId="77777777">
        <w:trPr>
          <w:trHeight w:val="531"/>
        </w:trPr>
        <w:tc>
          <w:tcPr>
            <w:tcW w:w="1523" w:type="dxa"/>
            <w:tcBorders>
              <w:top w:val="double" w:color="000000" w:sz="4" w:space="0"/>
              <w:left w:val="double" w:color="000000" w:sz="4"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46151722" w14:textId="77777777">
            <w:r w:rsidRPr="00003887">
              <w:rPr>
                <w:b/>
                <w:bCs/>
                <w:lang w:val="en-US"/>
              </w:rPr>
              <w:t>&lt;Authstn&gt;</w:t>
            </w:r>
          </w:p>
        </w:tc>
        <w:tc>
          <w:tcPr>
            <w:tcW w:w="3121" w:type="dxa"/>
            <w:tcBorders>
              <w:top w:val="double" w:color="000000" w:sz="4"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32253E22" w14:textId="77777777">
            <w:r w:rsidRPr="00003887">
              <w:rPr>
                <w:lang w:val="en-US"/>
              </w:rPr>
              <w:t> </w:t>
            </w:r>
          </w:p>
        </w:tc>
        <w:tc>
          <w:tcPr>
            <w:tcW w:w="709" w:type="dxa"/>
            <w:tcBorders>
              <w:top w:val="double" w:color="000000" w:sz="4"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59CD5C77" w14:textId="77777777">
            <w:r w:rsidRPr="00003887">
              <w:rPr>
                <w:lang w:val="en-US"/>
              </w:rPr>
              <w:t> </w:t>
            </w:r>
          </w:p>
        </w:tc>
        <w:tc>
          <w:tcPr>
            <w:tcW w:w="567" w:type="dxa"/>
            <w:tcBorders>
              <w:top w:val="double" w:color="000000" w:sz="4"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36613153" w14:textId="77777777">
            <w:r w:rsidRPr="00003887">
              <w:rPr>
                <w:lang w:val="en-US"/>
              </w:rPr>
              <w:t> </w:t>
            </w:r>
          </w:p>
        </w:tc>
        <w:tc>
          <w:tcPr>
            <w:tcW w:w="425" w:type="dxa"/>
            <w:tcBorders>
              <w:top w:val="double" w:color="000000" w:sz="4"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49AE0CCD" w14:textId="77777777">
            <w:r w:rsidRPr="00003887">
              <w:t> </w:t>
            </w:r>
          </w:p>
        </w:tc>
        <w:tc>
          <w:tcPr>
            <w:tcW w:w="709" w:type="dxa"/>
            <w:tcBorders>
              <w:top w:val="double" w:color="000000" w:sz="4"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352DF189" w14:textId="77777777">
            <w:r w:rsidRPr="00003887">
              <w:rPr>
                <w:lang w:val="en-US"/>
              </w:rPr>
              <w:t> </w:t>
            </w:r>
          </w:p>
        </w:tc>
        <w:tc>
          <w:tcPr>
            <w:tcW w:w="2693" w:type="dxa"/>
            <w:tcBorders>
              <w:top w:val="double" w:color="000000" w:sz="4"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3E97DF2C" w14:textId="77777777">
            <w:r w:rsidRPr="00003887">
              <w:rPr>
                <w:lang w:val="en-US"/>
              </w:rPr>
              <w:t> </w:t>
            </w:r>
          </w:p>
        </w:tc>
        <w:tc>
          <w:tcPr>
            <w:tcW w:w="661" w:type="dxa"/>
            <w:tcBorders>
              <w:top w:val="double" w:color="000000" w:sz="4" w:space="0"/>
              <w:left w:val="single" w:color="000000" w:sz="8" w:space="0"/>
              <w:bottom w:val="single" w:color="000000" w:sz="8" w:space="0"/>
              <w:right w:val="double" w:color="000000" w:sz="4" w:space="0"/>
            </w:tcBorders>
            <w:shd w:val="clear" w:color="auto" w:fill="auto"/>
            <w:tcMar>
              <w:top w:w="15" w:type="dxa"/>
              <w:left w:w="108" w:type="dxa"/>
              <w:bottom w:w="0" w:type="dxa"/>
              <w:right w:w="108" w:type="dxa"/>
            </w:tcMar>
            <w:hideMark/>
          </w:tcPr>
          <w:p w:rsidRPr="00003887" w:rsidR="00352920" w:rsidP="00E92BA0" w:rsidRDefault="00003887" w14:paraId="635982FC" w14:textId="77777777">
            <w:r w:rsidRPr="00003887">
              <w:rPr>
                <w:lang w:val="en-US"/>
              </w:rPr>
              <w:t> </w:t>
            </w:r>
          </w:p>
        </w:tc>
      </w:tr>
      <w:tr w:rsidRPr="00003887" w:rsidR="00003887" w:rsidTr="00AB047E" w14:paraId="462965C1" w14:textId="77777777">
        <w:trPr>
          <w:trHeight w:val="2855"/>
        </w:trPr>
        <w:tc>
          <w:tcPr>
            <w:tcW w:w="1523" w:type="dxa"/>
            <w:tcBorders>
              <w:top w:val="single" w:color="000000" w:sz="8" w:space="0"/>
              <w:left w:val="double" w:color="000000" w:sz="4"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14BA3AE1" w14:textId="77777777">
            <w:r w:rsidRPr="00003887">
              <w:rPr>
                <w:b/>
                <w:bCs/>
                <w:lang w:val="en-US"/>
              </w:rPr>
              <w:t xml:space="preserve">     &lt;Prtry&gt;</w:t>
            </w:r>
          </w:p>
        </w:tc>
        <w:tc>
          <w:tcPr>
            <w:tcW w:w="312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47719232" w14:textId="77777777">
            <w:r w:rsidRPr="00003887">
              <w:rPr>
                <w:b/>
                <w:bCs/>
              </w:rPr>
              <w:t>Message Authentication Code</w:t>
            </w:r>
            <w:r w:rsidRPr="00003887">
              <w:t xml:space="preserve">: </w:t>
            </w:r>
          </w:p>
        </w:tc>
        <w:tc>
          <w:tcPr>
            <w:tcW w:w="70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6B025470" w14:textId="77777777">
            <w:r w:rsidRPr="00003887">
              <w:rPr>
                <w:lang w:val="en-US"/>
              </w:rPr>
              <w:t>Text</w:t>
            </w:r>
          </w:p>
        </w:tc>
        <w:tc>
          <w:tcPr>
            <w:tcW w:w="56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536E4971" w14:textId="77777777">
            <w:r w:rsidRPr="00003887">
              <w:rPr>
                <w:lang w:val="en-US"/>
              </w:rPr>
              <w:t>128</w:t>
            </w:r>
          </w:p>
        </w:tc>
        <w:tc>
          <w:tcPr>
            <w:tcW w:w="42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49045E86" w14:textId="77777777">
            <w:r w:rsidRPr="00003887">
              <w:t>M</w:t>
            </w:r>
          </w:p>
        </w:tc>
        <w:tc>
          <w:tcPr>
            <w:tcW w:w="70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47AB18CA" w14:textId="77777777">
            <w:r w:rsidRPr="00003887">
              <w:rPr>
                <w:lang w:val="en-US"/>
              </w:rPr>
              <w:t>24AN</w:t>
            </w:r>
          </w:p>
        </w:tc>
        <w:tc>
          <w:tcPr>
            <w:tcW w:w="269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09E2DC9F" w14:textId="77777777">
            <w:r w:rsidRPr="00003887">
              <w:t xml:space="preserve">The first 16 digits will contain the encrypted working key and the last 8 digits of the MAC of the </w:t>
            </w:r>
            <w:r w:rsidR="00FB4E65">
              <w:t>sum</w:t>
            </w:r>
            <w:r w:rsidRPr="00003887">
              <w:t xml:space="preserve"> total of destination account numbers and amounts</w:t>
            </w:r>
          </w:p>
        </w:tc>
        <w:tc>
          <w:tcPr>
            <w:tcW w:w="661" w:type="dxa"/>
            <w:tcBorders>
              <w:top w:val="single" w:color="000000" w:sz="8" w:space="0"/>
              <w:left w:val="single" w:color="000000" w:sz="8" w:space="0"/>
              <w:bottom w:val="single" w:color="000000" w:sz="8" w:space="0"/>
              <w:right w:val="double" w:color="000000" w:sz="4" w:space="0"/>
            </w:tcBorders>
            <w:shd w:val="clear" w:color="auto" w:fill="auto"/>
            <w:tcMar>
              <w:top w:w="15" w:type="dxa"/>
              <w:left w:w="108" w:type="dxa"/>
              <w:bottom w:w="0" w:type="dxa"/>
              <w:right w:w="108" w:type="dxa"/>
            </w:tcMar>
            <w:hideMark/>
          </w:tcPr>
          <w:p w:rsidRPr="00003887" w:rsidR="00352920" w:rsidP="00E92BA0" w:rsidRDefault="00003887" w14:paraId="5F366E11" w14:textId="77777777">
            <w:r w:rsidRPr="00003887">
              <w:rPr>
                <w:lang w:val="en-US"/>
              </w:rPr>
              <w:t> </w:t>
            </w:r>
          </w:p>
        </w:tc>
      </w:tr>
      <w:tr w:rsidRPr="00003887" w:rsidR="00003887" w:rsidTr="00AB047E" w14:paraId="0FBC7870" w14:textId="77777777">
        <w:trPr>
          <w:trHeight w:val="531"/>
        </w:trPr>
        <w:tc>
          <w:tcPr>
            <w:tcW w:w="1523" w:type="dxa"/>
            <w:tcBorders>
              <w:top w:val="single" w:color="000000" w:sz="8" w:space="0"/>
              <w:left w:val="double" w:color="000000" w:sz="4"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3D318650" w14:textId="77777777">
            <w:r w:rsidRPr="00003887">
              <w:rPr>
                <w:lang w:val="en-US"/>
              </w:rPr>
              <w:t xml:space="preserve">     &lt;/Prtry&gt;</w:t>
            </w:r>
          </w:p>
        </w:tc>
        <w:tc>
          <w:tcPr>
            <w:tcW w:w="3121"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2FFA85CD" w14:textId="77777777">
            <w:r w:rsidRPr="00003887">
              <w:rPr>
                <w:lang w:val="en-US"/>
              </w:rPr>
              <w:t> </w:t>
            </w:r>
          </w:p>
        </w:tc>
        <w:tc>
          <w:tcPr>
            <w:tcW w:w="70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38EBE20A" w14:textId="77777777">
            <w:r w:rsidRPr="00003887">
              <w:rPr>
                <w:lang w:val="en-US"/>
              </w:rPr>
              <w:t> </w:t>
            </w:r>
          </w:p>
        </w:tc>
        <w:tc>
          <w:tcPr>
            <w:tcW w:w="567"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4C4B67EF" w14:textId="77777777">
            <w:r w:rsidRPr="00003887">
              <w:rPr>
                <w:lang w:val="en-US"/>
              </w:rPr>
              <w:t> </w:t>
            </w:r>
          </w:p>
        </w:tc>
        <w:tc>
          <w:tcPr>
            <w:tcW w:w="425"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03DF0E8D" w14:textId="77777777">
            <w:r w:rsidRPr="00003887">
              <w:t> </w:t>
            </w:r>
          </w:p>
        </w:tc>
        <w:tc>
          <w:tcPr>
            <w:tcW w:w="709"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1F3DD8B8" w14:textId="77777777">
            <w:r w:rsidRPr="00003887">
              <w:rPr>
                <w:lang w:val="en-US"/>
              </w:rPr>
              <w:t> </w:t>
            </w:r>
          </w:p>
        </w:tc>
        <w:tc>
          <w:tcPr>
            <w:tcW w:w="2693" w:type="dxa"/>
            <w:tcBorders>
              <w:top w:val="single" w:color="000000" w:sz="8" w:space="0"/>
              <w:left w:val="single" w:color="000000" w:sz="8" w:space="0"/>
              <w:bottom w:val="single" w:color="000000" w:sz="8"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22AFC5BD" w14:textId="77777777">
            <w:r w:rsidRPr="00003887">
              <w:rPr>
                <w:lang w:val="en-US"/>
              </w:rPr>
              <w:t> </w:t>
            </w:r>
          </w:p>
        </w:tc>
        <w:tc>
          <w:tcPr>
            <w:tcW w:w="661" w:type="dxa"/>
            <w:tcBorders>
              <w:top w:val="single" w:color="000000" w:sz="8" w:space="0"/>
              <w:left w:val="single" w:color="000000" w:sz="8" w:space="0"/>
              <w:bottom w:val="single" w:color="000000" w:sz="8" w:space="0"/>
              <w:right w:val="double" w:color="000000" w:sz="4" w:space="0"/>
            </w:tcBorders>
            <w:shd w:val="clear" w:color="auto" w:fill="auto"/>
            <w:tcMar>
              <w:top w:w="15" w:type="dxa"/>
              <w:left w:w="108" w:type="dxa"/>
              <w:bottom w:w="0" w:type="dxa"/>
              <w:right w:w="108" w:type="dxa"/>
            </w:tcMar>
            <w:hideMark/>
          </w:tcPr>
          <w:p w:rsidRPr="00003887" w:rsidR="00352920" w:rsidP="00E92BA0" w:rsidRDefault="00003887" w14:paraId="4C41B4A8" w14:textId="77777777">
            <w:r w:rsidRPr="00003887">
              <w:rPr>
                <w:lang w:val="en-US"/>
              </w:rPr>
              <w:t> </w:t>
            </w:r>
          </w:p>
        </w:tc>
      </w:tr>
      <w:tr w:rsidRPr="00003887" w:rsidR="00003887" w:rsidTr="00AB047E" w14:paraId="7CCF7D9C" w14:textId="77777777">
        <w:trPr>
          <w:trHeight w:val="531"/>
        </w:trPr>
        <w:tc>
          <w:tcPr>
            <w:tcW w:w="1523" w:type="dxa"/>
            <w:tcBorders>
              <w:top w:val="single" w:color="000000" w:sz="8" w:space="0"/>
              <w:left w:val="double" w:color="000000" w:sz="4" w:space="0"/>
              <w:bottom w:val="double" w:color="000000" w:sz="4"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4C650746" w14:textId="77777777">
            <w:r w:rsidRPr="00003887">
              <w:rPr>
                <w:lang w:val="en-US"/>
              </w:rPr>
              <w:t>&lt;/Authstn&gt;</w:t>
            </w:r>
          </w:p>
        </w:tc>
        <w:tc>
          <w:tcPr>
            <w:tcW w:w="3121" w:type="dxa"/>
            <w:tcBorders>
              <w:top w:val="single" w:color="000000" w:sz="8" w:space="0"/>
              <w:left w:val="single" w:color="000000" w:sz="8" w:space="0"/>
              <w:bottom w:val="double" w:color="000000" w:sz="4"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5AD4F72C" w14:textId="77777777">
            <w:r w:rsidRPr="00003887">
              <w:rPr>
                <w:lang w:val="en-US"/>
              </w:rPr>
              <w:t> </w:t>
            </w:r>
          </w:p>
        </w:tc>
        <w:tc>
          <w:tcPr>
            <w:tcW w:w="709" w:type="dxa"/>
            <w:tcBorders>
              <w:top w:val="single" w:color="000000" w:sz="8" w:space="0"/>
              <w:left w:val="single" w:color="000000" w:sz="8" w:space="0"/>
              <w:bottom w:val="double" w:color="000000" w:sz="4"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371B3EA8" w14:textId="77777777">
            <w:r w:rsidRPr="00003887">
              <w:rPr>
                <w:lang w:val="en-US"/>
              </w:rPr>
              <w:t> </w:t>
            </w:r>
          </w:p>
        </w:tc>
        <w:tc>
          <w:tcPr>
            <w:tcW w:w="567" w:type="dxa"/>
            <w:tcBorders>
              <w:top w:val="single" w:color="000000" w:sz="8" w:space="0"/>
              <w:left w:val="single" w:color="000000" w:sz="8" w:space="0"/>
              <w:bottom w:val="double" w:color="000000" w:sz="4"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2B3F8D8C" w14:textId="77777777">
            <w:r w:rsidRPr="00003887">
              <w:rPr>
                <w:lang w:val="en-US"/>
              </w:rPr>
              <w:t> </w:t>
            </w:r>
          </w:p>
        </w:tc>
        <w:tc>
          <w:tcPr>
            <w:tcW w:w="425" w:type="dxa"/>
            <w:tcBorders>
              <w:top w:val="single" w:color="000000" w:sz="8" w:space="0"/>
              <w:left w:val="single" w:color="000000" w:sz="8" w:space="0"/>
              <w:bottom w:val="double" w:color="000000" w:sz="4"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4025F785" w14:textId="77777777">
            <w:r w:rsidRPr="00003887">
              <w:t> </w:t>
            </w:r>
          </w:p>
        </w:tc>
        <w:tc>
          <w:tcPr>
            <w:tcW w:w="709" w:type="dxa"/>
            <w:tcBorders>
              <w:top w:val="single" w:color="000000" w:sz="8" w:space="0"/>
              <w:left w:val="single" w:color="000000" w:sz="8" w:space="0"/>
              <w:bottom w:val="double" w:color="000000" w:sz="4"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0B9583FC" w14:textId="77777777">
            <w:r w:rsidRPr="00003887">
              <w:rPr>
                <w:lang w:val="en-US"/>
              </w:rPr>
              <w:t> </w:t>
            </w:r>
          </w:p>
        </w:tc>
        <w:tc>
          <w:tcPr>
            <w:tcW w:w="2693" w:type="dxa"/>
            <w:tcBorders>
              <w:top w:val="single" w:color="000000" w:sz="8" w:space="0"/>
              <w:left w:val="single" w:color="000000" w:sz="8" w:space="0"/>
              <w:bottom w:val="double" w:color="000000" w:sz="4" w:space="0"/>
              <w:right w:val="single" w:color="000000" w:sz="8" w:space="0"/>
            </w:tcBorders>
            <w:shd w:val="clear" w:color="auto" w:fill="auto"/>
            <w:tcMar>
              <w:top w:w="15" w:type="dxa"/>
              <w:left w:w="108" w:type="dxa"/>
              <w:bottom w:w="0" w:type="dxa"/>
              <w:right w:w="108" w:type="dxa"/>
            </w:tcMar>
            <w:hideMark/>
          </w:tcPr>
          <w:p w:rsidRPr="00003887" w:rsidR="00352920" w:rsidP="00E92BA0" w:rsidRDefault="00003887" w14:paraId="01F505C9" w14:textId="77777777">
            <w:r w:rsidRPr="00003887">
              <w:rPr>
                <w:lang w:val="en-US"/>
              </w:rPr>
              <w:t> </w:t>
            </w:r>
          </w:p>
        </w:tc>
        <w:tc>
          <w:tcPr>
            <w:tcW w:w="661" w:type="dxa"/>
            <w:tcBorders>
              <w:top w:val="single" w:color="000000" w:sz="8" w:space="0"/>
              <w:left w:val="single" w:color="000000" w:sz="8" w:space="0"/>
              <w:bottom w:val="double" w:color="000000" w:sz="4" w:space="0"/>
              <w:right w:val="double" w:color="000000" w:sz="4" w:space="0"/>
            </w:tcBorders>
            <w:shd w:val="clear" w:color="auto" w:fill="auto"/>
            <w:tcMar>
              <w:top w:w="15" w:type="dxa"/>
              <w:left w:w="108" w:type="dxa"/>
              <w:bottom w:w="0" w:type="dxa"/>
              <w:right w:w="108" w:type="dxa"/>
            </w:tcMar>
            <w:hideMark/>
          </w:tcPr>
          <w:p w:rsidRPr="00003887" w:rsidR="00352920" w:rsidP="00E92BA0" w:rsidRDefault="00003887" w14:paraId="2FEB9C14" w14:textId="77777777">
            <w:r w:rsidRPr="00003887">
              <w:rPr>
                <w:lang w:val="en-US"/>
              </w:rPr>
              <w:t> </w:t>
            </w:r>
          </w:p>
        </w:tc>
      </w:tr>
    </w:tbl>
    <w:p w:rsidR="0029495D" w:rsidP="00E92BA0" w:rsidRDefault="00003887" w14:paraId="3F12D26B" w14:textId="77777777">
      <w:pPr>
        <w:rPr>
          <w:rFonts w:eastAsia="Times New Roman"/>
          <w:b/>
          <w:bCs/>
          <w:color w:val="365F91"/>
          <w:sz w:val="26"/>
          <w:szCs w:val="26"/>
        </w:rPr>
      </w:pPr>
      <w:r w:rsidRPr="00003887" w:rsidDel="00003887">
        <w:rPr>
          <w:lang w:val="en-US"/>
        </w:rPr>
        <w:t xml:space="preserve"> </w:t>
      </w:r>
    </w:p>
    <w:p w:rsidR="00095DB7" w:rsidP="00E92BA0" w:rsidRDefault="00B27503" w14:paraId="501F1961" w14:textId="77777777">
      <w:pPr>
        <w:pStyle w:val="Heading10"/>
        <w:spacing w:before="0"/>
        <w:rPr>
          <w:rFonts w:ascii="Calibri" w:hAnsi="Calibri"/>
          <w:sz w:val="26"/>
          <w:szCs w:val="26"/>
        </w:rPr>
      </w:pPr>
      <w:bookmarkStart w:name="_Toc536096898" w:id="9084"/>
      <w:r>
        <w:rPr>
          <w:rFonts w:ascii="Calibri" w:hAnsi="Calibri"/>
          <w:sz w:val="26"/>
          <w:szCs w:val="26"/>
        </w:rPr>
        <w:t>Appendix</w:t>
      </w:r>
      <w:r w:rsidR="00095DB7">
        <w:rPr>
          <w:rFonts w:ascii="Calibri" w:hAnsi="Calibri"/>
          <w:sz w:val="26"/>
          <w:szCs w:val="26"/>
        </w:rPr>
        <w:t xml:space="preserve"> K – Permitted Character Set</w:t>
      </w:r>
      <w:bookmarkEnd w:id="9084"/>
    </w:p>
    <w:p w:rsidR="00095DB7" w:rsidP="00E92BA0" w:rsidRDefault="00095DB7" w14:paraId="541D7527" w14:textId="77777777"/>
    <w:p w:rsidRPr="00A85BDA" w:rsidR="00095DB7" w:rsidP="00E92BA0" w:rsidRDefault="00095DB7" w14:paraId="09244DFC" w14:textId="77777777">
      <w:pPr>
        <w:rPr>
          <w:rFonts w:cs="Arial"/>
        </w:rPr>
      </w:pPr>
      <w:r w:rsidRPr="00A85BDA">
        <w:rPr>
          <w:rFonts w:cs="Arial"/>
        </w:rPr>
        <w:t xml:space="preserve">The character set for </w:t>
      </w:r>
      <w:r>
        <w:rPr>
          <w:rFonts w:cs="Arial"/>
        </w:rPr>
        <w:t xml:space="preserve">Authenticated Collections caters for both </w:t>
      </w:r>
      <w:r w:rsidRPr="00A85BDA">
        <w:rPr>
          <w:rFonts w:cs="Arial"/>
        </w:rPr>
        <w:t>upper</w:t>
      </w:r>
      <w:r>
        <w:rPr>
          <w:rFonts w:cs="Arial"/>
        </w:rPr>
        <w:t>- and lower-</w:t>
      </w:r>
      <w:r w:rsidRPr="00A85BDA">
        <w:rPr>
          <w:rFonts w:cs="Arial"/>
        </w:rPr>
        <w:t xml:space="preserve">case </w:t>
      </w:r>
      <w:r>
        <w:rPr>
          <w:rFonts w:cs="Arial"/>
        </w:rPr>
        <w:t>alphabetic characters</w:t>
      </w:r>
      <w:r w:rsidRPr="00A85BDA">
        <w:rPr>
          <w:rFonts w:cs="Arial"/>
        </w:rPr>
        <w:t>.</w:t>
      </w:r>
    </w:p>
    <w:p w:rsidRPr="00A85BDA" w:rsidR="00095DB7" w:rsidP="00E92BA0" w:rsidRDefault="00095DB7" w14:paraId="50D076D7" w14:textId="77777777">
      <w:pPr>
        <w:rPr>
          <w:rFonts w:cs="Arial"/>
        </w:rPr>
      </w:pPr>
    </w:p>
    <w:p w:rsidR="00095DB7" w:rsidP="00E92BA0" w:rsidRDefault="00095DB7" w14:paraId="686BFC15" w14:textId="77777777">
      <w:pPr>
        <w:rPr>
          <w:rFonts w:cs="Arial"/>
        </w:rPr>
      </w:pPr>
      <w:r w:rsidRPr="00A85BDA">
        <w:rPr>
          <w:rFonts w:cs="Arial"/>
        </w:rPr>
        <w:t xml:space="preserve">The allowable </w:t>
      </w:r>
      <w:r w:rsidRPr="00E13850">
        <w:rPr>
          <w:rFonts w:cs="Arial"/>
        </w:rPr>
        <w:t>character set</w:t>
      </w:r>
      <w:r w:rsidRPr="00A85BDA">
        <w:rPr>
          <w:rFonts w:cs="Arial"/>
        </w:rPr>
        <w:t xml:space="preserve"> is defined as follows:</w:t>
      </w:r>
    </w:p>
    <w:tbl>
      <w:tblPr>
        <w:tblStyle w:val="Tableorange"/>
        <w:tblW w:w="0" w:type="auto"/>
        <w:tblInd w:w="108" w:type="dxa"/>
        <w:tblLook w:val="04A0" w:firstRow="1" w:lastRow="0" w:firstColumn="1" w:lastColumn="0" w:noHBand="0" w:noVBand="1"/>
      </w:tblPr>
      <w:tblGrid>
        <w:gridCol w:w="939"/>
        <w:gridCol w:w="2691"/>
        <w:gridCol w:w="811"/>
        <w:gridCol w:w="4477"/>
      </w:tblGrid>
      <w:tr w:rsidR="00095DB7" w:rsidTr="00085E4F" w14:paraId="17A1A964" w14:textId="77777777">
        <w:tc>
          <w:tcPr>
            <w:tcW w:w="993" w:type="dxa"/>
          </w:tcPr>
          <w:p w:rsidR="00095DB7" w:rsidP="00E92BA0" w:rsidRDefault="00095DB7" w14:paraId="11B293A3" w14:textId="77777777">
            <w:pPr>
              <w:rPr>
                <w:spacing w:val="-8"/>
              </w:rPr>
            </w:pPr>
            <w:r w:rsidRPr="00704BE3">
              <w:rPr>
                <w:spacing w:val="-8"/>
              </w:rPr>
              <w:t xml:space="preserve">A </w:t>
            </w:r>
            <w:r>
              <w:rPr>
                <w:spacing w:val="-8"/>
              </w:rPr>
              <w:t>–</w:t>
            </w:r>
            <w:r w:rsidRPr="00704BE3">
              <w:rPr>
                <w:spacing w:val="-8"/>
              </w:rPr>
              <w:t xml:space="preserve"> Z</w:t>
            </w:r>
          </w:p>
          <w:p w:rsidR="00487A42" w:rsidP="00E92BA0" w:rsidRDefault="00487A42" w14:paraId="0AD69E2C" w14:textId="77777777">
            <w:pPr>
              <w:rPr>
                <w:spacing w:val="-8"/>
              </w:rPr>
            </w:pPr>
            <w:r>
              <w:rPr>
                <w:spacing w:val="-8"/>
              </w:rPr>
              <w:t xml:space="preserve">a – z </w:t>
            </w:r>
          </w:p>
          <w:p w:rsidR="00095DB7" w:rsidP="00E92BA0" w:rsidRDefault="00095DB7" w14:paraId="667EBC2C" w14:textId="77777777">
            <w:pPr>
              <w:rPr>
                <w:spacing w:val="-8"/>
              </w:rPr>
            </w:pPr>
            <w:r w:rsidRPr="00704BE3">
              <w:rPr>
                <w:spacing w:val="-8"/>
              </w:rPr>
              <w:t xml:space="preserve">0 </w:t>
            </w:r>
            <w:r>
              <w:rPr>
                <w:spacing w:val="-8"/>
              </w:rPr>
              <w:t>–</w:t>
            </w:r>
            <w:r w:rsidRPr="00704BE3">
              <w:rPr>
                <w:spacing w:val="-8"/>
              </w:rPr>
              <w:t xml:space="preserve"> 9</w:t>
            </w:r>
          </w:p>
          <w:p w:rsidR="00095DB7" w:rsidP="00E92BA0" w:rsidRDefault="00095DB7" w14:paraId="2705DB0C" w14:textId="77777777">
            <w:pPr>
              <w:rPr>
                <w:spacing w:val="-8"/>
              </w:rPr>
            </w:pPr>
            <w:r>
              <w:rPr>
                <w:spacing w:val="-8"/>
              </w:rPr>
              <w:t>.</w:t>
            </w:r>
          </w:p>
          <w:p w:rsidR="00095DB7" w:rsidP="00E92BA0" w:rsidRDefault="00095DB7" w14:paraId="26B126E4" w14:textId="77777777">
            <w:pPr>
              <w:rPr>
                <w:spacing w:val="-8"/>
              </w:rPr>
            </w:pPr>
            <w:r>
              <w:rPr>
                <w:spacing w:val="-8"/>
              </w:rPr>
              <w:t>-</w:t>
            </w:r>
          </w:p>
          <w:p w:rsidR="00095DB7" w:rsidP="00E92BA0" w:rsidRDefault="00095DB7" w14:paraId="752DAFE6" w14:textId="77777777">
            <w:pPr>
              <w:rPr>
                <w:spacing w:val="-8"/>
              </w:rPr>
            </w:pPr>
            <w:r>
              <w:rPr>
                <w:spacing w:val="-8"/>
              </w:rPr>
              <w:t>*</w:t>
            </w:r>
          </w:p>
          <w:p w:rsidR="00095DB7" w:rsidP="00E92BA0" w:rsidRDefault="00095DB7" w14:paraId="74C1F7CC" w14:textId="77777777">
            <w:pPr>
              <w:rPr>
                <w:spacing w:val="-8"/>
              </w:rPr>
            </w:pPr>
            <w:r>
              <w:rPr>
                <w:spacing w:val="-8"/>
              </w:rPr>
              <w:t>,</w:t>
            </w:r>
          </w:p>
          <w:p w:rsidR="00095DB7" w:rsidP="00E92BA0" w:rsidRDefault="00095DB7" w14:paraId="504C4704" w14:textId="77777777">
            <w:pPr>
              <w:rPr>
                <w:spacing w:val="-8"/>
              </w:rPr>
            </w:pPr>
            <w:r>
              <w:rPr>
                <w:spacing w:val="-8"/>
              </w:rPr>
              <w:t>(</w:t>
            </w:r>
          </w:p>
          <w:p w:rsidR="00095DB7" w:rsidP="00E92BA0" w:rsidRDefault="00095DB7" w14:paraId="194D52AD" w14:textId="77777777">
            <w:pPr>
              <w:rPr>
                <w:spacing w:val="-8"/>
              </w:rPr>
            </w:pPr>
            <w:r>
              <w:rPr>
                <w:spacing w:val="-8"/>
              </w:rPr>
              <w:t>)</w:t>
            </w:r>
          </w:p>
          <w:p w:rsidR="00095DB7" w:rsidP="00E92BA0" w:rsidRDefault="00095DB7" w14:paraId="466971BE" w14:textId="77777777">
            <w:pPr>
              <w:rPr>
                <w:spacing w:val="-8"/>
              </w:rPr>
            </w:pPr>
          </w:p>
          <w:p w:rsidR="00095DB7" w:rsidP="00E92BA0" w:rsidRDefault="00095DB7" w14:paraId="2EEC73F3" w14:textId="77777777">
            <w:pPr>
              <w:rPr>
                <w:spacing w:val="-8"/>
              </w:rPr>
            </w:pPr>
            <w:r>
              <w:rPr>
                <w:spacing w:val="-8"/>
              </w:rPr>
              <w:t>%</w:t>
            </w:r>
          </w:p>
          <w:p w:rsidRPr="00E13850" w:rsidR="00440D66" w:rsidP="00E92BA0" w:rsidRDefault="00440D66" w14:paraId="563D5705" w14:textId="402901C0">
            <w:pPr>
              <w:rPr>
                <w:rFonts w:cs="Arial"/>
                <w:b/>
              </w:rPr>
            </w:pPr>
            <w:r>
              <w:rPr>
                <w:b/>
                <w:spacing w:val="-8"/>
              </w:rPr>
              <w:t>-</w:t>
            </w:r>
          </w:p>
        </w:tc>
        <w:tc>
          <w:tcPr>
            <w:tcW w:w="2835" w:type="dxa"/>
          </w:tcPr>
          <w:p w:rsidR="00095DB7" w:rsidP="00E92BA0" w:rsidRDefault="00487A42" w14:paraId="0A404239" w14:textId="77777777">
            <w:pPr>
              <w:tabs>
                <w:tab w:val="left" w:pos="567"/>
                <w:tab w:val="left" w:pos="2268"/>
                <w:tab w:val="left" w:pos="2835"/>
                <w:tab w:val="left" w:pos="5670"/>
                <w:tab w:val="left" w:pos="6237"/>
                <w:tab w:val="right" w:pos="9639"/>
              </w:tabs>
              <w:jc w:val="both"/>
              <w:rPr>
                <w:spacing w:val="-8"/>
              </w:rPr>
            </w:pPr>
            <w:r w:rsidRPr="00704BE3">
              <w:rPr>
                <w:spacing w:val="-8"/>
              </w:rPr>
              <w:t xml:space="preserve">alphabetic </w:t>
            </w:r>
            <w:r>
              <w:rPr>
                <w:spacing w:val="-8"/>
              </w:rPr>
              <w:t>(upper case)</w:t>
            </w:r>
          </w:p>
          <w:p w:rsidR="00487A42" w:rsidP="00E92BA0" w:rsidRDefault="00487A42" w14:paraId="5E392B4B" w14:textId="77777777">
            <w:pPr>
              <w:tabs>
                <w:tab w:val="left" w:pos="567"/>
                <w:tab w:val="left" w:pos="2268"/>
                <w:tab w:val="left" w:pos="2835"/>
                <w:tab w:val="left" w:pos="5670"/>
                <w:tab w:val="left" w:pos="6237"/>
                <w:tab w:val="right" w:pos="9639"/>
              </w:tabs>
              <w:jc w:val="both"/>
              <w:rPr>
                <w:spacing w:val="-8"/>
              </w:rPr>
            </w:pPr>
            <w:r>
              <w:rPr>
                <w:spacing w:val="-8"/>
              </w:rPr>
              <w:t>alphabetic (lower case)</w:t>
            </w:r>
          </w:p>
          <w:p w:rsidRPr="00704BE3" w:rsidR="00095DB7" w:rsidP="00E92BA0" w:rsidRDefault="00487A42" w14:paraId="523ECAFD" w14:textId="77777777">
            <w:pPr>
              <w:tabs>
                <w:tab w:val="left" w:pos="567"/>
                <w:tab w:val="left" w:pos="2268"/>
                <w:tab w:val="left" w:pos="2835"/>
                <w:tab w:val="left" w:pos="5670"/>
                <w:tab w:val="left" w:pos="6237"/>
                <w:tab w:val="right" w:pos="9639"/>
              </w:tabs>
              <w:jc w:val="both"/>
              <w:rPr>
                <w:spacing w:val="-8"/>
              </w:rPr>
            </w:pPr>
            <w:r w:rsidRPr="00704BE3">
              <w:rPr>
                <w:spacing w:val="-8"/>
              </w:rPr>
              <w:t>numeric</w:t>
            </w:r>
          </w:p>
          <w:p w:rsidR="00095DB7" w:rsidP="00E92BA0" w:rsidRDefault="00487A42" w14:paraId="4DFE3795" w14:textId="77777777">
            <w:pPr>
              <w:tabs>
                <w:tab w:val="left" w:pos="567"/>
                <w:tab w:val="left" w:pos="2268"/>
                <w:tab w:val="left" w:pos="2835"/>
                <w:tab w:val="left" w:pos="5670"/>
                <w:tab w:val="left" w:pos="6237"/>
                <w:tab w:val="right" w:pos="9639"/>
              </w:tabs>
              <w:jc w:val="both"/>
              <w:rPr>
                <w:spacing w:val="-8"/>
              </w:rPr>
            </w:pPr>
            <w:r>
              <w:rPr>
                <w:spacing w:val="-8"/>
              </w:rPr>
              <w:t>period</w:t>
            </w:r>
          </w:p>
          <w:p w:rsidR="00095DB7" w:rsidP="00E92BA0" w:rsidRDefault="00487A42" w14:paraId="2CA729A5" w14:textId="77777777">
            <w:pPr>
              <w:tabs>
                <w:tab w:val="left" w:pos="567"/>
                <w:tab w:val="left" w:pos="2268"/>
                <w:tab w:val="left" w:pos="2835"/>
                <w:tab w:val="left" w:pos="5670"/>
                <w:tab w:val="left" w:pos="6237"/>
                <w:tab w:val="right" w:pos="9639"/>
              </w:tabs>
              <w:jc w:val="both"/>
              <w:rPr>
                <w:spacing w:val="-8"/>
              </w:rPr>
            </w:pPr>
            <w:r>
              <w:rPr>
                <w:spacing w:val="-8"/>
              </w:rPr>
              <w:t>hyphen</w:t>
            </w:r>
          </w:p>
          <w:p w:rsidR="00095DB7" w:rsidP="00E92BA0" w:rsidRDefault="00487A42" w14:paraId="23F5629B" w14:textId="77777777">
            <w:pPr>
              <w:tabs>
                <w:tab w:val="left" w:pos="567"/>
                <w:tab w:val="left" w:pos="2268"/>
                <w:tab w:val="left" w:pos="2835"/>
                <w:tab w:val="left" w:pos="5670"/>
                <w:tab w:val="left" w:pos="6237"/>
                <w:tab w:val="right" w:pos="9639"/>
              </w:tabs>
              <w:jc w:val="both"/>
              <w:rPr>
                <w:spacing w:val="-8"/>
              </w:rPr>
            </w:pPr>
            <w:r w:rsidRPr="00704BE3">
              <w:rPr>
                <w:spacing w:val="-8"/>
              </w:rPr>
              <w:t>asterisk</w:t>
            </w:r>
          </w:p>
          <w:p w:rsidR="00095DB7" w:rsidP="00E92BA0" w:rsidRDefault="00487A42" w14:paraId="17D4889C" w14:textId="77777777">
            <w:pPr>
              <w:tabs>
                <w:tab w:val="left" w:pos="567"/>
                <w:tab w:val="left" w:pos="2268"/>
                <w:tab w:val="left" w:pos="2835"/>
                <w:tab w:val="left" w:pos="5670"/>
                <w:tab w:val="left" w:pos="6237"/>
                <w:tab w:val="right" w:pos="9639"/>
              </w:tabs>
              <w:jc w:val="both"/>
              <w:rPr>
                <w:spacing w:val="-8"/>
              </w:rPr>
            </w:pPr>
            <w:r>
              <w:rPr>
                <w:spacing w:val="-8"/>
              </w:rPr>
              <w:t>comma</w:t>
            </w:r>
          </w:p>
          <w:p w:rsidR="00095DB7" w:rsidP="00E92BA0" w:rsidRDefault="00487A42" w14:paraId="4F899A45" w14:textId="77777777">
            <w:pPr>
              <w:tabs>
                <w:tab w:val="left" w:pos="567"/>
                <w:tab w:val="left" w:pos="2268"/>
                <w:tab w:val="left" w:pos="2835"/>
                <w:tab w:val="left" w:pos="5670"/>
                <w:tab w:val="left" w:pos="6237"/>
                <w:tab w:val="right" w:pos="9639"/>
              </w:tabs>
              <w:jc w:val="both"/>
              <w:rPr>
                <w:spacing w:val="-8"/>
              </w:rPr>
            </w:pPr>
            <w:r w:rsidRPr="00704BE3">
              <w:rPr>
                <w:spacing w:val="-8"/>
              </w:rPr>
              <w:t>left parenthesis</w:t>
            </w:r>
          </w:p>
          <w:p w:rsidR="00095DB7" w:rsidP="00E92BA0" w:rsidRDefault="00487A42" w14:paraId="6CF01B7C" w14:textId="77777777">
            <w:pPr>
              <w:tabs>
                <w:tab w:val="left" w:pos="567"/>
                <w:tab w:val="left" w:pos="2268"/>
                <w:tab w:val="left" w:pos="2835"/>
                <w:tab w:val="left" w:pos="5670"/>
                <w:tab w:val="left" w:pos="6237"/>
                <w:tab w:val="right" w:pos="9639"/>
              </w:tabs>
              <w:jc w:val="both"/>
              <w:rPr>
                <w:spacing w:val="-8"/>
              </w:rPr>
            </w:pPr>
            <w:r w:rsidRPr="00704BE3">
              <w:rPr>
                <w:spacing w:val="-8"/>
              </w:rPr>
              <w:t>right parenthesis</w:t>
            </w:r>
          </w:p>
          <w:p w:rsidR="00095DB7" w:rsidP="00E92BA0" w:rsidRDefault="00487A42" w14:paraId="525B5CC1" w14:textId="77777777">
            <w:pPr>
              <w:tabs>
                <w:tab w:val="left" w:pos="567"/>
                <w:tab w:val="left" w:pos="2268"/>
                <w:tab w:val="left" w:pos="2835"/>
                <w:tab w:val="left" w:pos="5670"/>
                <w:tab w:val="left" w:pos="6237"/>
                <w:tab w:val="right" w:pos="9639"/>
              </w:tabs>
              <w:jc w:val="both"/>
              <w:rPr>
                <w:spacing w:val="-8"/>
              </w:rPr>
            </w:pPr>
            <w:r w:rsidRPr="00704BE3">
              <w:rPr>
                <w:spacing w:val="-8"/>
              </w:rPr>
              <w:t>space</w:t>
            </w:r>
          </w:p>
          <w:p w:rsidR="00095DB7" w:rsidP="00E92BA0" w:rsidRDefault="00487A42" w14:paraId="0C43B919" w14:textId="77777777">
            <w:pPr>
              <w:tabs>
                <w:tab w:val="left" w:pos="-1985"/>
                <w:tab w:val="left" w:pos="426"/>
                <w:tab w:val="left" w:pos="2268"/>
                <w:tab w:val="left" w:pos="2835"/>
                <w:tab w:val="left" w:pos="5670"/>
                <w:tab w:val="left" w:pos="6237"/>
                <w:tab w:val="right" w:pos="9639"/>
              </w:tabs>
              <w:jc w:val="both"/>
              <w:rPr>
                <w:spacing w:val="-8"/>
              </w:rPr>
            </w:pPr>
            <w:r>
              <w:rPr>
                <w:spacing w:val="-8"/>
              </w:rPr>
              <w:t>percentage</w:t>
            </w:r>
          </w:p>
          <w:p w:rsidRPr="00E13850" w:rsidR="00440D66" w:rsidP="00E92BA0" w:rsidRDefault="00440D66" w14:paraId="160249EF" w14:textId="34B053A9">
            <w:pPr>
              <w:tabs>
                <w:tab w:val="left" w:pos="-1985"/>
                <w:tab w:val="left" w:pos="426"/>
                <w:tab w:val="left" w:pos="2268"/>
                <w:tab w:val="left" w:pos="2835"/>
                <w:tab w:val="left" w:pos="5670"/>
                <w:tab w:val="left" w:pos="6237"/>
                <w:tab w:val="right" w:pos="9639"/>
              </w:tabs>
              <w:jc w:val="both"/>
              <w:rPr>
                <w:spacing w:val="-8"/>
              </w:rPr>
            </w:pPr>
            <w:r>
              <w:rPr>
                <w:spacing w:val="-8"/>
              </w:rPr>
              <w:t>minus</w:t>
            </w:r>
          </w:p>
        </w:tc>
        <w:tc>
          <w:tcPr>
            <w:tcW w:w="850" w:type="dxa"/>
          </w:tcPr>
          <w:p w:rsidR="00095DB7" w:rsidP="00E92BA0" w:rsidRDefault="00095DB7" w14:paraId="70DB05ED" w14:textId="77777777">
            <w:pPr>
              <w:rPr>
                <w:rFonts w:cs="Arial"/>
              </w:rPr>
            </w:pPr>
            <w:r>
              <w:rPr>
                <w:rFonts w:cs="Arial"/>
              </w:rPr>
              <w:t>+</w:t>
            </w:r>
          </w:p>
          <w:p w:rsidR="00095DB7" w:rsidP="00E92BA0" w:rsidRDefault="00095DB7" w14:paraId="1D7F4677" w14:textId="77777777">
            <w:pPr>
              <w:rPr>
                <w:rFonts w:cs="Arial"/>
              </w:rPr>
            </w:pPr>
            <w:r>
              <w:rPr>
                <w:rFonts w:cs="Arial"/>
              </w:rPr>
              <w:t>$</w:t>
            </w:r>
          </w:p>
          <w:p w:rsidR="00095DB7" w:rsidP="00E92BA0" w:rsidRDefault="00095DB7" w14:paraId="36BF1654" w14:textId="77777777">
            <w:pPr>
              <w:rPr>
                <w:rFonts w:cs="Arial"/>
              </w:rPr>
            </w:pPr>
            <w:r>
              <w:rPr>
                <w:rFonts w:cs="Arial"/>
              </w:rPr>
              <w:t>;</w:t>
            </w:r>
          </w:p>
          <w:p w:rsidRPr="00560E7D" w:rsidR="00095DB7" w:rsidP="00E92BA0" w:rsidRDefault="00095DB7" w14:paraId="5BC858D9" w14:textId="77777777">
            <w:pPr>
              <w:rPr>
                <w:rFonts w:cs="Arial"/>
              </w:rPr>
            </w:pPr>
            <w:r>
              <w:rPr>
                <w:rFonts w:cs="Arial"/>
              </w:rPr>
              <w:t>=</w:t>
            </w:r>
          </w:p>
          <w:p w:rsidR="00095DB7" w:rsidP="00E92BA0" w:rsidRDefault="00095DB7" w14:paraId="30056FD9" w14:textId="77777777">
            <w:pPr>
              <w:rPr>
                <w:spacing w:val="-8"/>
              </w:rPr>
            </w:pPr>
            <w:r>
              <w:rPr>
                <w:spacing w:val="-8"/>
              </w:rPr>
              <w:t>@</w:t>
            </w:r>
          </w:p>
          <w:p w:rsidR="00095DB7" w:rsidP="00E92BA0" w:rsidRDefault="00095DB7" w14:paraId="5BA0AAB4" w14:textId="77777777">
            <w:pPr>
              <w:rPr>
                <w:spacing w:val="-8"/>
              </w:rPr>
            </w:pPr>
            <w:r>
              <w:rPr>
                <w:spacing w:val="-8"/>
              </w:rPr>
              <w:t>?</w:t>
            </w:r>
          </w:p>
          <w:p w:rsidR="00095DB7" w:rsidP="00E92BA0" w:rsidRDefault="00095DB7" w14:paraId="3DC1912F" w14:textId="77777777">
            <w:pPr>
              <w:rPr>
                <w:spacing w:val="-8"/>
              </w:rPr>
            </w:pPr>
            <w:r>
              <w:rPr>
                <w:spacing w:val="-8"/>
              </w:rPr>
              <w:t>:</w:t>
            </w:r>
          </w:p>
          <w:p w:rsidR="00095DB7" w:rsidP="00E92BA0" w:rsidRDefault="00095DB7" w14:paraId="45EB9117" w14:textId="77777777">
            <w:pPr>
              <w:rPr>
                <w:rFonts w:cs="Arial"/>
              </w:rPr>
            </w:pPr>
            <w:r>
              <w:rPr>
                <w:rFonts w:cs="Arial"/>
              </w:rPr>
              <w:t>~</w:t>
            </w:r>
          </w:p>
          <w:p w:rsidR="00095DB7" w:rsidP="00E92BA0" w:rsidRDefault="001472AE" w14:paraId="7929F119" w14:textId="77777777">
            <w:pPr>
              <w:rPr>
                <w:rFonts w:cs="Arial"/>
              </w:rPr>
            </w:pPr>
            <w:r>
              <w:rPr>
                <w:rFonts w:cs="Arial"/>
              </w:rPr>
              <w:t>/</w:t>
            </w:r>
          </w:p>
          <w:p w:rsidR="002E6CDD" w:rsidP="00E92BA0" w:rsidRDefault="002E6CDD" w14:paraId="75082434" w14:textId="77777777">
            <w:pPr>
              <w:rPr>
                <w:rFonts w:cs="Arial"/>
              </w:rPr>
            </w:pPr>
            <w:r>
              <w:rPr>
                <w:rFonts w:cs="Arial"/>
              </w:rPr>
              <w:t>_</w:t>
            </w:r>
          </w:p>
          <w:p w:rsidR="00440D66" w:rsidP="00E92BA0" w:rsidRDefault="00440D66" w14:paraId="3C4F5318" w14:textId="77777777">
            <w:pPr>
              <w:rPr>
                <w:rFonts w:cs="Arial"/>
              </w:rPr>
            </w:pPr>
            <w:r>
              <w:rPr>
                <w:rFonts w:cs="Arial"/>
              </w:rPr>
              <w:t>&amp;</w:t>
            </w:r>
          </w:p>
          <w:p w:rsidR="00440D66" w:rsidP="00E92BA0" w:rsidRDefault="00440D66" w14:paraId="591352CD" w14:textId="1B346207">
            <w:pPr>
              <w:rPr>
                <w:rFonts w:cs="Arial"/>
              </w:rPr>
            </w:pPr>
            <w:r>
              <w:rPr>
                <w:rFonts w:cs="Arial"/>
              </w:rPr>
              <w:t>‘</w:t>
            </w:r>
          </w:p>
        </w:tc>
        <w:tc>
          <w:tcPr>
            <w:tcW w:w="4785" w:type="dxa"/>
          </w:tcPr>
          <w:p w:rsidR="00095DB7" w:rsidP="00E92BA0" w:rsidRDefault="00487A42" w14:paraId="555C7317" w14:textId="77777777">
            <w:pPr>
              <w:rPr>
                <w:spacing w:val="-8"/>
              </w:rPr>
            </w:pPr>
            <w:r w:rsidRPr="00704BE3">
              <w:rPr>
                <w:spacing w:val="-8"/>
              </w:rPr>
              <w:t>plus</w:t>
            </w:r>
          </w:p>
          <w:p w:rsidR="00095DB7" w:rsidP="00E92BA0" w:rsidRDefault="00487A42" w14:paraId="56B8136B" w14:textId="77777777">
            <w:pPr>
              <w:rPr>
                <w:spacing w:val="-8"/>
              </w:rPr>
            </w:pPr>
            <w:r w:rsidRPr="00704BE3">
              <w:rPr>
                <w:spacing w:val="-8"/>
              </w:rPr>
              <w:t>dollar</w:t>
            </w:r>
          </w:p>
          <w:p w:rsidR="00095DB7" w:rsidP="00E92BA0" w:rsidRDefault="00487A42" w14:paraId="6ECDD672" w14:textId="77777777">
            <w:pPr>
              <w:tabs>
                <w:tab w:val="left" w:pos="-2127"/>
                <w:tab w:val="left" w:pos="567"/>
                <w:tab w:val="left" w:pos="2268"/>
                <w:tab w:val="left" w:pos="2835"/>
                <w:tab w:val="left" w:pos="5670"/>
                <w:tab w:val="left" w:pos="6237"/>
                <w:tab w:val="right" w:pos="9639"/>
              </w:tabs>
              <w:jc w:val="both"/>
              <w:rPr>
                <w:spacing w:val="-8"/>
              </w:rPr>
            </w:pPr>
            <w:r w:rsidRPr="00704BE3">
              <w:rPr>
                <w:spacing w:val="-8"/>
              </w:rPr>
              <w:t>semi-colon</w:t>
            </w:r>
          </w:p>
          <w:p w:rsidR="00095DB7" w:rsidP="00E92BA0" w:rsidRDefault="00487A42" w14:paraId="69A8C6CD" w14:textId="77777777">
            <w:pPr>
              <w:tabs>
                <w:tab w:val="left" w:pos="-2127"/>
                <w:tab w:val="left" w:pos="567"/>
                <w:tab w:val="left" w:pos="2268"/>
                <w:tab w:val="left" w:pos="2835"/>
                <w:tab w:val="left" w:pos="5670"/>
                <w:tab w:val="left" w:pos="6237"/>
                <w:tab w:val="right" w:pos="9639"/>
              </w:tabs>
              <w:jc w:val="both"/>
              <w:rPr>
                <w:spacing w:val="-8"/>
              </w:rPr>
            </w:pPr>
            <w:r>
              <w:rPr>
                <w:spacing w:val="-8"/>
              </w:rPr>
              <w:t>equal</w:t>
            </w:r>
          </w:p>
          <w:p w:rsidR="00095DB7" w:rsidP="00E92BA0" w:rsidRDefault="00487A42" w14:paraId="0ADF9C30" w14:textId="77777777">
            <w:pPr>
              <w:tabs>
                <w:tab w:val="left" w:pos="-2127"/>
                <w:tab w:val="left" w:pos="567"/>
                <w:tab w:val="left" w:pos="2268"/>
                <w:tab w:val="left" w:pos="2835"/>
                <w:tab w:val="left" w:pos="5670"/>
                <w:tab w:val="left" w:pos="6237"/>
                <w:tab w:val="right" w:pos="9639"/>
              </w:tabs>
              <w:jc w:val="both"/>
              <w:rPr>
                <w:spacing w:val="-8"/>
              </w:rPr>
            </w:pPr>
            <w:r>
              <w:rPr>
                <w:spacing w:val="-8"/>
              </w:rPr>
              <w:t>at</w:t>
            </w:r>
          </w:p>
          <w:p w:rsidR="00095DB7" w:rsidP="00E92BA0" w:rsidRDefault="00487A42" w14:paraId="3F779EA0" w14:textId="77777777">
            <w:pPr>
              <w:tabs>
                <w:tab w:val="left" w:pos="-2127"/>
                <w:tab w:val="left" w:pos="567"/>
                <w:tab w:val="left" w:pos="2268"/>
                <w:tab w:val="left" w:pos="2835"/>
                <w:tab w:val="left" w:pos="5670"/>
                <w:tab w:val="left" w:pos="6237"/>
                <w:tab w:val="right" w:pos="9639"/>
              </w:tabs>
              <w:jc w:val="both"/>
              <w:rPr>
                <w:spacing w:val="-8"/>
              </w:rPr>
            </w:pPr>
            <w:r>
              <w:rPr>
                <w:spacing w:val="-8"/>
              </w:rPr>
              <w:t>question mark</w:t>
            </w:r>
          </w:p>
          <w:p w:rsidRPr="00704BE3" w:rsidR="00095DB7" w:rsidP="00E92BA0" w:rsidRDefault="00487A42" w14:paraId="6B0D3B03" w14:textId="77777777">
            <w:pPr>
              <w:tabs>
                <w:tab w:val="left" w:pos="-2127"/>
                <w:tab w:val="left" w:pos="567"/>
                <w:tab w:val="left" w:pos="2268"/>
                <w:tab w:val="left" w:pos="2835"/>
                <w:tab w:val="left" w:pos="5670"/>
                <w:tab w:val="left" w:pos="6237"/>
                <w:tab w:val="right" w:pos="9639"/>
              </w:tabs>
              <w:jc w:val="both"/>
              <w:rPr>
                <w:spacing w:val="-8"/>
              </w:rPr>
            </w:pPr>
            <w:r>
              <w:rPr>
                <w:spacing w:val="-8"/>
              </w:rPr>
              <w:t>colon</w:t>
            </w:r>
          </w:p>
          <w:p w:rsidR="00095DB7" w:rsidP="00E92BA0" w:rsidRDefault="00FC5351" w14:paraId="759DC897" w14:textId="77777777">
            <w:pPr>
              <w:rPr>
                <w:rFonts w:cs="Arial"/>
              </w:rPr>
            </w:pPr>
            <w:r>
              <w:rPr>
                <w:rFonts w:cs="Arial"/>
              </w:rPr>
              <w:t>tilde</w:t>
            </w:r>
          </w:p>
          <w:p w:rsidR="00487A42" w:rsidP="00E92BA0" w:rsidRDefault="001472AE" w14:paraId="41253547" w14:textId="77777777">
            <w:pPr>
              <w:rPr>
                <w:rFonts w:cs="Arial"/>
              </w:rPr>
            </w:pPr>
            <w:r>
              <w:rPr>
                <w:rFonts w:cs="Arial"/>
              </w:rPr>
              <w:t>forward slash</w:t>
            </w:r>
          </w:p>
          <w:p w:rsidR="00440D66" w:rsidP="00E92BA0" w:rsidRDefault="002E6CDD" w14:paraId="14538CC1" w14:textId="77777777">
            <w:pPr>
              <w:rPr>
                <w:rFonts w:cs="Arial"/>
              </w:rPr>
            </w:pPr>
            <w:r>
              <w:rPr>
                <w:rFonts w:cs="Arial"/>
              </w:rPr>
              <w:t>underscore</w:t>
            </w:r>
          </w:p>
          <w:p w:rsidR="00440D66" w:rsidP="00E92BA0" w:rsidRDefault="00440D66" w14:paraId="23967A7E" w14:textId="77777777">
            <w:pPr>
              <w:rPr>
                <w:rFonts w:cs="Arial"/>
              </w:rPr>
            </w:pPr>
            <w:r>
              <w:rPr>
                <w:rFonts w:cs="Arial"/>
              </w:rPr>
              <w:t>ampersan (XML Notation &amp;amp)</w:t>
            </w:r>
          </w:p>
          <w:p w:rsidR="00440D66" w:rsidP="00E92BA0" w:rsidRDefault="00440D66" w14:paraId="4B79B856" w14:textId="14C28F39">
            <w:pPr>
              <w:rPr>
                <w:rFonts w:cs="Arial"/>
              </w:rPr>
            </w:pPr>
            <w:r>
              <w:rPr>
                <w:rFonts w:cs="Arial"/>
              </w:rPr>
              <w:t>apostrophy (XML Notation &amp;apos)</w:t>
            </w:r>
          </w:p>
        </w:tc>
      </w:tr>
      <w:tr w:rsidR="00440D66" w:rsidTr="00085E4F" w14:paraId="1E23E198" w14:textId="77777777">
        <w:tc>
          <w:tcPr>
            <w:tcW w:w="993" w:type="dxa"/>
          </w:tcPr>
          <w:p w:rsidRPr="00704BE3" w:rsidR="00440D66" w:rsidP="00E92BA0" w:rsidRDefault="00440D66" w14:paraId="3975BD43" w14:textId="77777777">
            <w:pPr>
              <w:rPr>
                <w:spacing w:val="-8"/>
              </w:rPr>
            </w:pPr>
          </w:p>
        </w:tc>
        <w:tc>
          <w:tcPr>
            <w:tcW w:w="2835" w:type="dxa"/>
          </w:tcPr>
          <w:p w:rsidRPr="00704BE3" w:rsidR="00440D66" w:rsidP="00E92BA0" w:rsidRDefault="00440D66" w14:paraId="74EA82E9" w14:textId="77777777">
            <w:pPr>
              <w:tabs>
                <w:tab w:val="left" w:pos="567"/>
                <w:tab w:val="left" w:pos="2268"/>
                <w:tab w:val="left" w:pos="2835"/>
                <w:tab w:val="left" w:pos="5670"/>
                <w:tab w:val="left" w:pos="6237"/>
                <w:tab w:val="right" w:pos="9639"/>
              </w:tabs>
              <w:jc w:val="both"/>
              <w:rPr>
                <w:spacing w:val="-8"/>
              </w:rPr>
            </w:pPr>
          </w:p>
        </w:tc>
        <w:tc>
          <w:tcPr>
            <w:tcW w:w="850" w:type="dxa"/>
          </w:tcPr>
          <w:p w:rsidR="00440D66" w:rsidP="00E92BA0" w:rsidRDefault="00440D66" w14:paraId="63AD2119" w14:textId="77777777">
            <w:pPr>
              <w:rPr>
                <w:rFonts w:cs="Arial"/>
              </w:rPr>
            </w:pPr>
          </w:p>
        </w:tc>
        <w:tc>
          <w:tcPr>
            <w:tcW w:w="4785" w:type="dxa"/>
          </w:tcPr>
          <w:p w:rsidRPr="00704BE3" w:rsidR="00440D66" w:rsidP="00E92BA0" w:rsidRDefault="00440D66" w14:paraId="03DBB10D" w14:textId="77777777">
            <w:pPr>
              <w:rPr>
                <w:spacing w:val="-8"/>
              </w:rPr>
            </w:pPr>
          </w:p>
        </w:tc>
      </w:tr>
    </w:tbl>
    <w:p w:rsidRPr="00A85BDA" w:rsidR="00095DB7" w:rsidP="00E92BA0" w:rsidRDefault="00095DB7" w14:paraId="2FEC1541" w14:textId="77777777">
      <w:pPr>
        <w:rPr>
          <w:rFonts w:cs="Arial"/>
        </w:rPr>
      </w:pPr>
    </w:p>
    <w:p w:rsidR="00095DB7" w:rsidP="00E92BA0" w:rsidRDefault="00095DB7" w14:paraId="0EF833BC" w14:textId="77777777">
      <w:pPr>
        <w:rPr>
          <w:rFonts w:ascii="Arial Bold" w:hAnsi="Arial Bold" w:cs="Arial"/>
          <w:b/>
          <w:sz w:val="32"/>
          <w:szCs w:val="28"/>
        </w:rPr>
      </w:pPr>
      <w:r w:rsidRPr="00A85BDA">
        <w:rPr>
          <w:b/>
          <w:spacing w:val="-8"/>
        </w:rPr>
        <w:t xml:space="preserve"> </w:t>
      </w:r>
      <w:r w:rsidRPr="00A85BDA">
        <w:rPr>
          <w:rFonts w:cs="Arial"/>
        </w:rPr>
        <w:t xml:space="preserve">All originators of </w:t>
      </w:r>
      <w:r>
        <w:rPr>
          <w:rFonts w:cs="Arial"/>
        </w:rPr>
        <w:t>AC messages</w:t>
      </w:r>
      <w:r w:rsidRPr="00A85BDA">
        <w:rPr>
          <w:rFonts w:cs="Arial"/>
        </w:rPr>
        <w:t xml:space="preserve"> must comply with the characters set above. </w:t>
      </w:r>
    </w:p>
    <w:p w:rsidRPr="00CE1FB6" w:rsidR="00095DB7" w:rsidP="00E92BA0" w:rsidRDefault="00095DB7" w14:paraId="62E573F5" w14:textId="77777777"/>
    <w:p w:rsidR="00BB3063" w:rsidP="00E92BA0" w:rsidRDefault="00BB3063" w14:paraId="179E74D8" w14:textId="77777777">
      <w:pPr>
        <w:rPr>
          <w:color w:val="FF0000"/>
        </w:rPr>
      </w:pPr>
      <w:r w:rsidRPr="00F0135A">
        <w:rPr>
          <w:rFonts w:cs="Arial"/>
          <w:b/>
          <w:u w:val="single"/>
        </w:rPr>
        <w:t>Note:-</w:t>
      </w:r>
      <w:r w:rsidRPr="00F0135A">
        <w:rPr>
          <w:rFonts w:cs="Arial"/>
        </w:rPr>
        <w:t xml:space="preserve"> </w:t>
      </w:r>
      <w:r>
        <w:rPr>
          <w:rFonts w:cs="Arial"/>
        </w:rPr>
        <w:t>The I</w:t>
      </w:r>
      <w:r w:rsidRPr="00F0135A">
        <w:rPr>
          <w:rFonts w:cs="Arial"/>
        </w:rPr>
        <w:t>nternational Standard mobile or landline numbers consists of a "+" followed by the country code (from 1 to 3 characters) then a "-" and finally, any combination of numbers, "(", ")", "+" and "-" (up to 30 characters). Pattern \+[0-9]{1,3}-[0-9()+\-]{1,30}</w:t>
      </w:r>
    </w:p>
    <w:p w:rsidR="00C01933" w:rsidP="00E92BA0" w:rsidRDefault="00C01933" w14:paraId="34F53918" w14:textId="77777777">
      <w:pPr>
        <w:rPr>
          <w:sz w:val="26"/>
          <w:szCs w:val="26"/>
        </w:rPr>
      </w:pPr>
      <w:r>
        <w:rPr>
          <w:sz w:val="26"/>
          <w:szCs w:val="26"/>
        </w:rPr>
        <w:br w:type="page"/>
      </w:r>
    </w:p>
    <w:p w:rsidR="00C01933" w:rsidP="00E92BA0" w:rsidRDefault="00C01933" w14:paraId="3E9C1128" w14:textId="77777777">
      <w:pPr>
        <w:pStyle w:val="Heading10"/>
        <w:spacing w:before="0"/>
        <w:rPr>
          <w:rFonts w:ascii="Calibri" w:hAnsi="Calibri"/>
          <w:sz w:val="26"/>
          <w:szCs w:val="26"/>
        </w:rPr>
      </w:pPr>
      <w:bookmarkStart w:name="_Toc536096899" w:id="9085"/>
      <w:r>
        <w:rPr>
          <w:rFonts w:ascii="Calibri" w:hAnsi="Calibri"/>
          <w:sz w:val="26"/>
          <w:szCs w:val="26"/>
        </w:rPr>
        <w:t>Appendix L – gzip</w:t>
      </w:r>
      <w:bookmarkEnd w:id="9085"/>
    </w:p>
    <w:p w:rsidR="00C01933" w:rsidP="00E92BA0" w:rsidRDefault="00C01933" w14:paraId="044AF14B" w14:textId="77777777"/>
    <w:p w:rsidR="00C01933" w:rsidP="00E92BA0" w:rsidRDefault="00C01933" w14:paraId="4A1781D8" w14:textId="77777777">
      <w:pPr>
        <w:rPr>
          <w:rFonts w:cs="Arial"/>
        </w:rPr>
      </w:pPr>
      <w:r w:rsidRPr="00AB047E">
        <w:rPr>
          <w:rFonts w:cs="Arial"/>
        </w:rPr>
        <w:t xml:space="preserve">Gzip is to be used to compress and decompress </w:t>
      </w:r>
      <w:r w:rsidR="00A8535C">
        <w:rPr>
          <w:rFonts w:cs="Arial"/>
        </w:rPr>
        <w:t>batch</w:t>
      </w:r>
      <w:r w:rsidRPr="00AB047E">
        <w:rPr>
          <w:rFonts w:cs="Arial"/>
        </w:rPr>
        <w:t xml:space="preserve"> file</w:t>
      </w:r>
      <w:r w:rsidR="00A8535C">
        <w:rPr>
          <w:rFonts w:cs="Arial"/>
        </w:rPr>
        <w:t>s</w:t>
      </w:r>
      <w:r w:rsidRPr="00AB047E">
        <w:rPr>
          <w:rFonts w:cs="Arial"/>
        </w:rPr>
        <w:t xml:space="preserve"> in order to reduce network bandwidth.</w:t>
      </w:r>
    </w:p>
    <w:p w:rsidR="00C01933" w:rsidP="00E92BA0" w:rsidRDefault="00C01933" w14:paraId="02DD0CC5" w14:textId="77777777">
      <w:pPr>
        <w:rPr>
          <w:rFonts w:cs="Arial"/>
        </w:rPr>
      </w:pPr>
    </w:p>
    <w:p w:rsidR="00C01933" w:rsidP="00E92BA0" w:rsidRDefault="00C01933" w14:paraId="753F981C" w14:textId="77777777">
      <w:pPr>
        <w:rPr>
          <w:rFonts w:cs="Arial"/>
        </w:rPr>
      </w:pPr>
      <w:r w:rsidRPr="00AB047E">
        <w:rPr>
          <w:rFonts w:cs="Arial"/>
        </w:rPr>
        <w:t>The</w:t>
      </w:r>
      <w:r w:rsidRPr="00AB047E">
        <w:t> </w:t>
      </w:r>
      <w:r w:rsidRPr="00AB047E">
        <w:rPr>
          <w:rFonts w:cs="Arial"/>
        </w:rPr>
        <w:t>gzip</w:t>
      </w:r>
      <w:r w:rsidRPr="00AB047E">
        <w:t> </w:t>
      </w:r>
      <w:r w:rsidRPr="00AB047E">
        <w:rPr>
          <w:rFonts w:cs="Arial"/>
        </w:rPr>
        <w:t>utility uses Lempel-Ziv (LZ77) compression techniques to reduce the size of the specified files. For each</w:t>
      </w:r>
      <w:r w:rsidRPr="00AB047E">
        <w:t> </w:t>
      </w:r>
      <w:r w:rsidRPr="00AB047E">
        <w:rPr>
          <w:rFonts w:cs="Arial"/>
        </w:rPr>
        <w:t>file</w:t>
      </w:r>
      <w:r w:rsidRPr="00AB047E">
        <w:t> </w:t>
      </w:r>
      <w:r w:rsidRPr="00AB047E">
        <w:rPr>
          <w:rFonts w:cs="Arial"/>
        </w:rPr>
        <w:t>specified, the original file is deleted and replaced with the compressed version which has the same file name as original with the file extension</w:t>
      </w:r>
      <w:r w:rsidRPr="00AB047E">
        <w:t> </w:t>
      </w:r>
      <w:r w:rsidRPr="00AB047E">
        <w:rPr>
          <w:rFonts w:cs="Arial"/>
        </w:rPr>
        <w:t>.gz</w:t>
      </w:r>
      <w:r w:rsidRPr="00AB047E">
        <w:t> </w:t>
      </w:r>
      <w:r w:rsidRPr="00AB047E">
        <w:rPr>
          <w:rFonts w:cs="Arial"/>
        </w:rPr>
        <w:t>appended. The compressed file has the same ownership modes, access time, and modification time as the original. When you do not specify any files to be compressed or specify</w:t>
      </w:r>
      <w:r w:rsidRPr="00AB047E">
        <w:t> </w:t>
      </w:r>
      <w:r w:rsidRPr="00AB047E">
        <w:rPr>
          <w:rFonts w:cs="Arial"/>
        </w:rPr>
        <w:t>-</w:t>
      </w:r>
      <w:r w:rsidRPr="00AB047E">
        <w:t> </w:t>
      </w:r>
      <w:r w:rsidRPr="00AB047E">
        <w:rPr>
          <w:rFonts w:cs="Arial"/>
        </w:rPr>
        <w:t>as a file name,</w:t>
      </w:r>
      <w:r w:rsidRPr="00AB047E">
        <w:t> </w:t>
      </w:r>
      <w:r w:rsidRPr="00AB047E">
        <w:rPr>
          <w:rFonts w:cs="Arial"/>
        </w:rPr>
        <w:t>gzip</w:t>
      </w:r>
      <w:r w:rsidRPr="00AB047E">
        <w:t> </w:t>
      </w:r>
      <w:r w:rsidRPr="00AB047E">
        <w:rPr>
          <w:rFonts w:cs="Arial"/>
        </w:rPr>
        <w:t>reads from the standard input, compresses what is read, and writes the result out to the standard output.</w:t>
      </w:r>
      <w:r>
        <w:rPr>
          <w:rFonts w:cs="Arial"/>
        </w:rPr>
        <w:t xml:space="preserve"> (</w:t>
      </w:r>
      <w:hyperlink w:history="1" r:id="rId177">
        <w:r w:rsidRPr="00C8694B">
          <w:rPr>
            <w:rStyle w:val="Hyperlink"/>
            <w:rFonts w:cs="Arial"/>
          </w:rPr>
          <w:t>www.mkssoftware.com/docs/man1/gzip.1.asp</w:t>
        </w:r>
      </w:hyperlink>
      <w:r>
        <w:rPr>
          <w:rFonts w:cs="Arial"/>
        </w:rPr>
        <w:t xml:space="preserve">) </w:t>
      </w:r>
    </w:p>
    <w:p w:rsidR="00C01933" w:rsidP="00E92BA0" w:rsidRDefault="00C01933" w14:paraId="23BB735F" w14:textId="77777777">
      <w:pPr>
        <w:rPr>
          <w:rFonts w:cs="Arial"/>
        </w:rPr>
      </w:pPr>
    </w:p>
    <w:p w:rsidRPr="00AB047E" w:rsidR="00C01933" w:rsidP="00E92BA0" w:rsidRDefault="00C01933" w14:paraId="6945BE07" w14:textId="77777777">
      <w:pPr>
        <w:rPr>
          <w:rFonts w:cs="Arial"/>
          <w:b/>
        </w:rPr>
      </w:pPr>
      <w:r w:rsidRPr="00AB047E">
        <w:rPr>
          <w:rFonts w:cs="Arial"/>
          <w:b/>
        </w:rPr>
        <w:t>Useful Commands:</w:t>
      </w:r>
    </w:p>
    <w:p w:rsidRPr="00AB047E" w:rsidR="00C01933" w:rsidP="002C2973" w:rsidRDefault="00C01933" w14:paraId="33980D6D" w14:textId="77777777">
      <w:pPr>
        <w:pStyle w:val="ListParagraph"/>
        <w:numPr>
          <w:ilvl w:val="0"/>
          <w:numId w:val="47"/>
        </w:numPr>
        <w:ind w:left="0" w:firstLine="0"/>
        <w:rPr>
          <w:sz w:val="26"/>
          <w:szCs w:val="26"/>
        </w:rPr>
      </w:pPr>
      <w:r>
        <w:rPr>
          <w:rFonts w:cs="Arial"/>
        </w:rPr>
        <w:t>“</w:t>
      </w:r>
      <w:r w:rsidRPr="00AB047E">
        <w:rPr>
          <w:rFonts w:cs="Arial"/>
        </w:rPr>
        <w:t xml:space="preserve">Gzip file.text </w:t>
      </w:r>
      <w:r>
        <w:rPr>
          <w:rFonts w:cs="Arial"/>
        </w:rPr>
        <w:t xml:space="preserve">“ </w:t>
      </w:r>
      <w:r w:rsidRPr="00AB047E">
        <w:rPr>
          <w:rFonts w:cs="Arial"/>
        </w:rPr>
        <w:t xml:space="preserve">will compress file.txt and create </w:t>
      </w:r>
      <w:r>
        <w:rPr>
          <w:rFonts w:cs="Arial"/>
        </w:rPr>
        <w:t xml:space="preserve">a new </w:t>
      </w:r>
      <w:r w:rsidRPr="00AB047E">
        <w:rPr>
          <w:rFonts w:cs="Arial"/>
        </w:rPr>
        <w:t>file.txt.gz, remov</w:t>
      </w:r>
      <w:r>
        <w:rPr>
          <w:rFonts w:cs="Arial"/>
        </w:rPr>
        <w:t>ing</w:t>
      </w:r>
      <w:r w:rsidRPr="00AB047E">
        <w:rPr>
          <w:rFonts w:cs="Arial"/>
        </w:rPr>
        <w:t xml:space="preserve"> the original file.txt file</w:t>
      </w:r>
    </w:p>
    <w:p w:rsidR="00C01933" w:rsidP="002C2973" w:rsidRDefault="00C01933" w14:paraId="6B47E43D" w14:textId="77777777">
      <w:pPr>
        <w:pStyle w:val="ListParagraph"/>
        <w:numPr>
          <w:ilvl w:val="0"/>
          <w:numId w:val="47"/>
        </w:numPr>
        <w:ind w:left="0" w:firstLine="0"/>
        <w:rPr>
          <w:sz w:val="26"/>
          <w:szCs w:val="26"/>
        </w:rPr>
      </w:pPr>
      <w:r>
        <w:rPr>
          <w:rFonts w:cs="Arial"/>
        </w:rPr>
        <w:t>“</w:t>
      </w:r>
      <w:r w:rsidRPr="00236487">
        <w:rPr>
          <w:rFonts w:cs="Arial"/>
        </w:rPr>
        <w:t>Gzip</w:t>
      </w:r>
      <w:r>
        <w:rPr>
          <w:rFonts w:cs="Arial"/>
        </w:rPr>
        <w:t xml:space="preserve"> -d</w:t>
      </w:r>
      <w:r w:rsidRPr="00236487">
        <w:rPr>
          <w:rFonts w:cs="Arial"/>
        </w:rPr>
        <w:t xml:space="preserve"> file.text</w:t>
      </w:r>
      <w:r>
        <w:rPr>
          <w:rFonts w:cs="Arial"/>
        </w:rPr>
        <w:t>.gz</w:t>
      </w:r>
      <w:r w:rsidRPr="00236487">
        <w:rPr>
          <w:rFonts w:cs="Arial"/>
        </w:rPr>
        <w:t xml:space="preserve"> </w:t>
      </w:r>
      <w:r>
        <w:rPr>
          <w:rFonts w:cs="Arial"/>
        </w:rPr>
        <w:t xml:space="preserve">“ </w:t>
      </w:r>
      <w:r w:rsidRPr="00236487">
        <w:rPr>
          <w:rFonts w:cs="Arial"/>
        </w:rPr>
        <w:t xml:space="preserve">will </w:t>
      </w:r>
      <w:r w:rsidRPr="00AB047E">
        <w:rPr>
          <w:rFonts w:cs="Arial"/>
        </w:rPr>
        <w:t>reverse the compression process and get the original file back that you have compressed</w:t>
      </w:r>
      <w:r w:rsidRPr="006840CD">
        <w:rPr>
          <w:sz w:val="26"/>
          <w:szCs w:val="26"/>
        </w:rPr>
        <w:t xml:space="preserve"> </w:t>
      </w:r>
    </w:p>
    <w:p w:rsidR="00C01933" w:rsidP="00E92BA0" w:rsidRDefault="00C01933" w14:paraId="400BE99A" w14:textId="77777777">
      <w:pPr>
        <w:rPr>
          <w:sz w:val="26"/>
          <w:szCs w:val="26"/>
        </w:rPr>
      </w:pPr>
    </w:p>
    <w:p w:rsidR="00402276" w:rsidP="00E92BA0" w:rsidRDefault="00C01933" w14:paraId="240D9316" w14:textId="77777777">
      <w:r w:rsidRPr="00AB047E">
        <w:t xml:space="preserve">Files sent between parties in the Authenticated Collection Interbank space </w:t>
      </w:r>
      <w:r w:rsidR="006840CD">
        <w:t>must default t</w:t>
      </w:r>
      <w:r w:rsidRPr="00AB047E">
        <w:t>o be compressed</w:t>
      </w:r>
      <w:r>
        <w:t xml:space="preserve"> by the submitter and decompressed by the receiver. </w:t>
      </w:r>
      <w:r w:rsidRPr="00AB047E">
        <w:t xml:space="preserve"> </w:t>
      </w:r>
      <w:r>
        <w:t>This should be an automated process, with automatic failover to be able to process files ev</w:t>
      </w:r>
      <w:r w:rsidR="00E63831">
        <w:t>e</w:t>
      </w:r>
      <w:r>
        <w:t>n if they are not compressed.</w:t>
      </w:r>
    </w:p>
    <w:p w:rsidR="00A8535C" w:rsidP="00E92BA0" w:rsidRDefault="00A8535C" w14:paraId="37D07A2D" w14:textId="77777777"/>
    <w:p w:rsidRPr="006840CD" w:rsidR="00A8535C" w:rsidP="00E92BA0" w:rsidRDefault="00A8535C" w14:paraId="53EBD941" w14:textId="77777777"/>
    <w:p w:rsidRPr="00A8535C" w:rsidR="00C01933" w:rsidP="00E92BA0" w:rsidRDefault="00A8535C" w14:paraId="19FA6257" w14:textId="77777777">
      <w:r w:rsidRPr="004E699C">
        <w:t>Please refer to the Interface Specification for further clarification</w:t>
      </w:r>
    </w:p>
    <w:p w:rsidR="00C01933" w:rsidP="00E92BA0" w:rsidRDefault="00C01933" w14:paraId="359B6146" w14:textId="77777777">
      <w:pPr>
        <w:rPr>
          <w:rFonts w:eastAsia="Times New Roman"/>
          <w:b/>
          <w:bCs/>
          <w:color w:val="365F91"/>
          <w:sz w:val="26"/>
          <w:szCs w:val="26"/>
        </w:rPr>
      </w:pPr>
      <w:r>
        <w:rPr>
          <w:sz w:val="26"/>
          <w:szCs w:val="26"/>
        </w:rPr>
        <w:br w:type="page"/>
      </w:r>
    </w:p>
    <w:p w:rsidRPr="00AB047E" w:rsidR="00402276" w:rsidP="00E92BA0" w:rsidRDefault="00B27503" w14:paraId="24EF80B7" w14:textId="77777777">
      <w:pPr>
        <w:pStyle w:val="Heading10"/>
        <w:spacing w:before="0"/>
        <w:rPr>
          <w:rFonts w:ascii="Calibri" w:hAnsi="Calibri"/>
          <w:sz w:val="26"/>
          <w:szCs w:val="26"/>
        </w:rPr>
      </w:pPr>
      <w:bookmarkStart w:name="_Toc536096900" w:id="9086"/>
      <w:r>
        <w:rPr>
          <w:rFonts w:ascii="Calibri" w:hAnsi="Calibri"/>
          <w:sz w:val="26"/>
          <w:szCs w:val="26"/>
        </w:rPr>
        <w:t>Appendix</w:t>
      </w:r>
      <w:r w:rsidR="00402276">
        <w:rPr>
          <w:rFonts w:ascii="Calibri" w:hAnsi="Calibri"/>
          <w:sz w:val="26"/>
          <w:szCs w:val="26"/>
        </w:rPr>
        <w:t xml:space="preserve"> </w:t>
      </w:r>
      <w:r w:rsidR="00C01933">
        <w:rPr>
          <w:rFonts w:ascii="Calibri" w:hAnsi="Calibri"/>
          <w:sz w:val="26"/>
          <w:szCs w:val="26"/>
        </w:rPr>
        <w:t>M</w:t>
      </w:r>
      <w:r w:rsidR="00402276">
        <w:rPr>
          <w:rFonts w:ascii="Calibri" w:hAnsi="Calibri"/>
          <w:sz w:val="26"/>
          <w:szCs w:val="26"/>
        </w:rPr>
        <w:t xml:space="preserve"> – </w:t>
      </w:r>
      <w:r>
        <w:rPr>
          <w:rFonts w:ascii="Calibri" w:hAnsi="Calibri"/>
          <w:sz w:val="26"/>
          <w:szCs w:val="26"/>
        </w:rPr>
        <w:t xml:space="preserve">6 and 7 Day </w:t>
      </w:r>
      <w:r w:rsidR="00077249">
        <w:rPr>
          <w:rFonts w:ascii="Calibri" w:hAnsi="Calibri"/>
          <w:sz w:val="26"/>
          <w:szCs w:val="26"/>
        </w:rPr>
        <w:t xml:space="preserve">Collections </w:t>
      </w:r>
      <w:r w:rsidRPr="00AB047E" w:rsidR="00402276">
        <w:rPr>
          <w:rFonts w:ascii="Calibri" w:hAnsi="Calibri"/>
          <w:sz w:val="26"/>
          <w:szCs w:val="26"/>
        </w:rPr>
        <w:t>Processing</w:t>
      </w:r>
      <w:bookmarkEnd w:id="9086"/>
    </w:p>
    <w:p w:rsidR="00402276" w:rsidP="00E92BA0" w:rsidRDefault="00402276" w14:paraId="1329AE7F" w14:textId="77777777"/>
    <w:tbl>
      <w:tblPr>
        <w:tblW w:w="99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2943"/>
        <w:gridCol w:w="7030"/>
      </w:tblGrid>
      <w:tr w:rsidRPr="002D6E2C" w:rsidR="00402276" w:rsidTr="002152CE" w14:paraId="0DB88ABA"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2D6E2C" w:rsidR="00402276" w:rsidP="00E92BA0" w:rsidRDefault="00402276" w14:paraId="4117F296" w14:textId="77777777">
            <w:pPr>
              <w:spacing w:line="360" w:lineRule="auto"/>
              <w:jc w:val="both"/>
              <w:rPr>
                <w:rFonts w:eastAsia="Arial Unicode MS" w:cs="Arial"/>
                <w:b/>
                <w:color w:val="000000"/>
                <w:u w:color="000000"/>
                <w:bdr w:val="nil"/>
                <w:lang w:val="en-US" w:eastAsia="en-ZA"/>
              </w:rPr>
            </w:pPr>
            <w:r w:rsidRPr="002D6E2C">
              <w:rPr>
                <w:rFonts w:cs="Arial"/>
                <w:b/>
                <w:bCs/>
                <w:lang w:val="en-GB"/>
              </w:rPr>
              <w:t>Business days</w:t>
            </w:r>
          </w:p>
        </w:tc>
        <w:tc>
          <w:tcPr>
            <w:tcW w:w="7030" w:type="dxa"/>
            <w:tcBorders>
              <w:top w:val="single" w:color="auto" w:sz="4" w:space="0"/>
              <w:left w:val="single" w:color="auto" w:sz="4" w:space="0"/>
              <w:bottom w:val="single" w:color="auto" w:sz="4" w:space="0"/>
              <w:right w:val="single" w:color="auto" w:sz="4" w:space="0"/>
            </w:tcBorders>
            <w:shd w:val="clear" w:color="auto" w:fill="auto"/>
          </w:tcPr>
          <w:p w:rsidRPr="002D6E2C" w:rsidR="00402276" w:rsidP="00E92BA0" w:rsidRDefault="00402276" w14:paraId="4EC24406" w14:textId="77777777">
            <w:pPr>
              <w:spacing w:line="360" w:lineRule="auto"/>
              <w:jc w:val="both"/>
              <w:rPr>
                <w:rFonts w:eastAsia="Arial Unicode MS" w:cs="Arial"/>
                <w:color w:val="000000"/>
                <w:u w:color="000000"/>
                <w:bdr w:val="nil"/>
                <w:lang w:val="en-US" w:eastAsia="en-ZA"/>
              </w:rPr>
            </w:pPr>
            <w:r w:rsidRPr="002D6E2C">
              <w:rPr>
                <w:rFonts w:cs="Arial"/>
                <w:lang w:val="en-GB"/>
              </w:rPr>
              <w:t>Monday to Saturday (excluding public holidays)</w:t>
            </w:r>
            <w:r>
              <w:rPr>
                <w:rFonts w:cs="Arial"/>
                <w:lang w:val="en-GB"/>
              </w:rPr>
              <w:t>.</w:t>
            </w:r>
            <w:r w:rsidRPr="002D6E2C">
              <w:rPr>
                <w:rFonts w:cs="Arial"/>
                <w:lang w:val="en-GB"/>
              </w:rPr>
              <w:t xml:space="preserve"> </w:t>
            </w:r>
          </w:p>
        </w:tc>
      </w:tr>
      <w:tr w:rsidRPr="002D6E2C" w:rsidR="00402276" w:rsidTr="002152CE" w14:paraId="78DD5522" w14:textId="77777777">
        <w:trPr>
          <w:trHeight w:val="227"/>
        </w:trPr>
        <w:tc>
          <w:tcPr>
            <w:tcW w:w="2943" w:type="dxa"/>
            <w:tcBorders>
              <w:top w:val="single" w:color="auto" w:sz="4" w:space="0"/>
              <w:left w:val="single" w:color="auto" w:sz="4" w:space="0"/>
              <w:bottom w:val="single" w:color="auto" w:sz="4" w:space="0"/>
              <w:right w:val="single" w:color="auto" w:sz="4" w:space="0"/>
            </w:tcBorders>
            <w:shd w:val="clear" w:color="auto" w:fill="auto"/>
          </w:tcPr>
          <w:p w:rsidRPr="007D42E7" w:rsidR="00402276" w:rsidP="00E92BA0" w:rsidRDefault="00402276" w14:paraId="7BAEAE4D" w14:textId="77777777">
            <w:pPr>
              <w:spacing w:line="360" w:lineRule="auto"/>
              <w:jc w:val="both"/>
              <w:rPr>
                <w:rFonts w:cs="Arial" w:eastAsiaTheme="minorHAnsi"/>
                <w:b/>
                <w:bCs/>
                <w:lang w:val="en-GB"/>
              </w:rPr>
            </w:pPr>
            <w:r w:rsidRPr="007D42E7">
              <w:rPr>
                <w:rFonts w:cs="Arial" w:eastAsiaTheme="minorHAnsi"/>
                <w:b/>
                <w:bCs/>
                <w:lang w:val="en-GB"/>
              </w:rPr>
              <w:t>Processing Days</w:t>
            </w:r>
          </w:p>
        </w:tc>
        <w:tc>
          <w:tcPr>
            <w:tcW w:w="7030" w:type="dxa"/>
            <w:tcBorders>
              <w:top w:val="single" w:color="auto" w:sz="4" w:space="0"/>
              <w:left w:val="single" w:color="auto" w:sz="4" w:space="0"/>
              <w:bottom w:val="single" w:color="auto" w:sz="4" w:space="0"/>
              <w:right w:val="single" w:color="auto" w:sz="4" w:space="0"/>
            </w:tcBorders>
            <w:shd w:val="clear" w:color="auto" w:fill="auto"/>
          </w:tcPr>
          <w:p w:rsidRPr="007D42E7" w:rsidR="00402276" w:rsidP="00E92BA0" w:rsidRDefault="00402276" w14:paraId="7761AAAB" w14:textId="77777777">
            <w:pPr>
              <w:spacing w:line="360" w:lineRule="auto"/>
              <w:jc w:val="both"/>
              <w:rPr>
                <w:rFonts w:cs="Arial" w:eastAsiaTheme="minorHAnsi"/>
                <w:lang w:val="en-GB"/>
              </w:rPr>
            </w:pPr>
            <w:r w:rsidRPr="007D42E7">
              <w:rPr>
                <w:rFonts w:cs="Arial" w:eastAsiaTheme="minorHAnsi"/>
                <w:lang w:val="en-GB"/>
              </w:rPr>
              <w:t xml:space="preserve">Monday to Saturday for </w:t>
            </w:r>
            <w:r w:rsidRPr="002D6E2C">
              <w:rPr>
                <w:rFonts w:cs="Arial"/>
                <w:lang w:val="en-GB"/>
              </w:rPr>
              <w:t>6 day processing Members, (excluding public holidays) or Monday to Sunday for 7 day processing Members (including public holidays)</w:t>
            </w:r>
            <w:r>
              <w:rPr>
                <w:rFonts w:cs="Arial"/>
                <w:lang w:val="en-GB"/>
              </w:rPr>
              <w:t>.</w:t>
            </w:r>
          </w:p>
        </w:tc>
      </w:tr>
    </w:tbl>
    <w:p w:rsidR="00402276" w:rsidP="00E92BA0" w:rsidRDefault="00402276" w14:paraId="5E17F2A9" w14:textId="77777777">
      <w:pPr>
        <w:rPr>
          <w:b/>
        </w:rPr>
      </w:pPr>
    </w:p>
    <w:p w:rsidRPr="007D42E7" w:rsidR="00402276" w:rsidP="00E92BA0" w:rsidRDefault="00402276" w14:paraId="57C51A3B" w14:textId="77777777">
      <w:pPr>
        <w:rPr>
          <w:b/>
        </w:rPr>
      </w:pPr>
      <w:r w:rsidRPr="007D42E7">
        <w:rPr>
          <w:b/>
        </w:rPr>
        <w:t>Notes:</w:t>
      </w:r>
    </w:p>
    <w:p w:rsidR="00077249" w:rsidP="002C2973" w:rsidRDefault="00077249" w14:paraId="3F8C254C" w14:textId="77777777">
      <w:pPr>
        <w:pStyle w:val="ListParagraph"/>
        <w:numPr>
          <w:ilvl w:val="0"/>
          <w:numId w:val="58"/>
        </w:numPr>
        <w:ind w:left="0" w:firstLine="0"/>
        <w:rPr>
          <w:rFonts w:eastAsia="Times New Roman"/>
          <w:color w:val="000000"/>
          <w:lang w:eastAsia="en-ZA"/>
        </w:rPr>
      </w:pPr>
      <w:r>
        <w:rPr>
          <w:rFonts w:eastAsia="Times New Roman"/>
          <w:color w:val="000000"/>
          <w:lang w:eastAsia="en-ZA"/>
        </w:rPr>
        <w:t>Mandate</w:t>
      </w:r>
      <w:r w:rsidR="00783AF5">
        <w:rPr>
          <w:rFonts w:eastAsia="Times New Roman"/>
          <w:color w:val="000000"/>
          <w:lang w:eastAsia="en-ZA"/>
        </w:rPr>
        <w:t>s is</w:t>
      </w:r>
      <w:r>
        <w:rPr>
          <w:rFonts w:eastAsia="Times New Roman"/>
          <w:color w:val="000000"/>
          <w:lang w:eastAsia="en-ZA"/>
        </w:rPr>
        <w:t xml:space="preserve"> a 7 day processing service</w:t>
      </w:r>
    </w:p>
    <w:p w:rsidR="00783AF5" w:rsidP="002C2973" w:rsidRDefault="00783AF5" w14:paraId="7E7FA29B" w14:textId="77777777">
      <w:pPr>
        <w:pStyle w:val="ListParagraph"/>
        <w:numPr>
          <w:ilvl w:val="0"/>
          <w:numId w:val="58"/>
        </w:numPr>
        <w:ind w:left="0" w:firstLine="0"/>
        <w:rPr>
          <w:rFonts w:eastAsia="Times New Roman"/>
          <w:color w:val="000000"/>
          <w:lang w:eastAsia="en-ZA"/>
        </w:rPr>
      </w:pPr>
      <w:r>
        <w:rPr>
          <w:rFonts w:eastAsia="Times New Roman"/>
          <w:color w:val="000000"/>
          <w:lang w:eastAsia="en-ZA"/>
        </w:rPr>
        <w:t>Collections is a 6 or 7 day processing service, as determined by the bank</w:t>
      </w:r>
    </w:p>
    <w:p w:rsidRPr="009876ED" w:rsidR="00504C52" w:rsidP="002C2973" w:rsidRDefault="00504C52" w14:paraId="018E17E3" w14:textId="77777777">
      <w:pPr>
        <w:pStyle w:val="ListParagraph"/>
        <w:numPr>
          <w:ilvl w:val="0"/>
          <w:numId w:val="58"/>
        </w:numPr>
        <w:ind w:left="0" w:firstLine="0"/>
        <w:rPr>
          <w:rFonts w:eastAsia="Times New Roman"/>
          <w:color w:val="000000"/>
          <w:lang w:eastAsia="en-ZA"/>
        </w:rPr>
      </w:pPr>
      <w:r w:rsidRPr="009876ED">
        <w:rPr>
          <w:rFonts w:eastAsia="Times New Roman"/>
          <w:color w:val="000000"/>
          <w:lang w:eastAsia="en-ZA"/>
        </w:rPr>
        <w:t>The CIM900 contains fields that identify 6 or 7 day processing banks</w:t>
      </w:r>
      <w:r w:rsidR="00077249">
        <w:rPr>
          <w:rFonts w:eastAsia="Times New Roman"/>
          <w:color w:val="000000"/>
          <w:lang w:eastAsia="en-ZA"/>
        </w:rPr>
        <w:t xml:space="preserve"> for Collections</w:t>
      </w:r>
    </w:p>
    <w:p w:rsidRPr="009876ED" w:rsidR="00402276" w:rsidP="002C2973" w:rsidRDefault="00402276" w14:paraId="43371171" w14:textId="77777777">
      <w:pPr>
        <w:pStyle w:val="ListParagraph"/>
        <w:numPr>
          <w:ilvl w:val="0"/>
          <w:numId w:val="58"/>
        </w:numPr>
        <w:ind w:left="0" w:firstLine="0"/>
        <w:rPr>
          <w:rFonts w:eastAsia="Times New Roman"/>
          <w:color w:val="000000"/>
          <w:lang w:eastAsia="en-ZA"/>
        </w:rPr>
      </w:pPr>
      <w:r w:rsidRPr="009876ED">
        <w:rPr>
          <w:rFonts w:eastAsia="Times New Roman"/>
          <w:color w:val="000000"/>
          <w:lang w:eastAsia="en-ZA"/>
        </w:rPr>
        <w:t>The Submitting bank must send the</w:t>
      </w:r>
      <w:r w:rsidR="00077249">
        <w:rPr>
          <w:rFonts w:eastAsia="Times New Roman"/>
          <w:color w:val="000000"/>
          <w:lang w:eastAsia="en-ZA"/>
        </w:rPr>
        <w:t xml:space="preserve"> Debit Request </w:t>
      </w:r>
      <w:r w:rsidRPr="009876ED">
        <w:rPr>
          <w:rFonts w:eastAsia="Times New Roman"/>
          <w:color w:val="000000"/>
          <w:lang w:eastAsia="en-ZA"/>
        </w:rPr>
        <w:t xml:space="preserve"> file to the ACH </w:t>
      </w:r>
      <w:r w:rsidRPr="009876ED" w:rsidR="00093DA3">
        <w:rPr>
          <w:rFonts w:eastAsia="Times New Roman"/>
          <w:color w:val="000000"/>
          <w:lang w:eastAsia="en-ZA"/>
        </w:rPr>
        <w:t>as per 6 / 7 day processing rules</w:t>
      </w:r>
      <w:r w:rsidRPr="009876ED" w:rsidR="00337980">
        <w:rPr>
          <w:rFonts w:eastAsia="Times New Roman"/>
          <w:color w:val="000000"/>
          <w:lang w:eastAsia="en-ZA"/>
        </w:rPr>
        <w:t xml:space="preserve"> (examples below)</w:t>
      </w:r>
    </w:p>
    <w:p w:rsidRPr="009876ED" w:rsidR="00402276" w:rsidP="002C2973" w:rsidRDefault="00402276" w14:paraId="32A4FBD0" w14:textId="77777777">
      <w:pPr>
        <w:pStyle w:val="ListParagraph"/>
        <w:numPr>
          <w:ilvl w:val="0"/>
          <w:numId w:val="58"/>
        </w:numPr>
        <w:ind w:left="0" w:firstLine="0"/>
        <w:rPr>
          <w:rFonts w:eastAsia="Times New Roman"/>
          <w:color w:val="000000"/>
          <w:lang w:eastAsia="en-ZA"/>
        </w:rPr>
      </w:pPr>
      <w:r w:rsidRPr="009876ED">
        <w:rPr>
          <w:rFonts w:eastAsia="Times New Roman"/>
          <w:color w:val="000000"/>
          <w:lang w:eastAsia="en-ZA"/>
        </w:rPr>
        <w:t xml:space="preserve">The </w:t>
      </w:r>
      <w:r w:rsidRPr="009876ED" w:rsidR="007A3281">
        <w:rPr>
          <w:rFonts w:eastAsia="Times New Roman"/>
          <w:color w:val="000000"/>
          <w:lang w:eastAsia="en-ZA"/>
        </w:rPr>
        <w:t>R</w:t>
      </w:r>
      <w:r w:rsidRPr="009876ED">
        <w:rPr>
          <w:rFonts w:eastAsia="Times New Roman"/>
          <w:color w:val="000000"/>
          <w:lang w:eastAsia="en-ZA"/>
        </w:rPr>
        <w:t xml:space="preserve">eceiving bank will receive the </w:t>
      </w:r>
      <w:r w:rsidR="00077249">
        <w:rPr>
          <w:rFonts w:eastAsia="Times New Roman"/>
          <w:color w:val="000000"/>
          <w:lang w:eastAsia="en-ZA"/>
        </w:rPr>
        <w:t>Debit Request</w:t>
      </w:r>
      <w:r w:rsidR="00966913">
        <w:rPr>
          <w:rFonts w:eastAsia="Times New Roman"/>
          <w:color w:val="000000"/>
          <w:lang w:eastAsia="en-ZA"/>
        </w:rPr>
        <w:t xml:space="preserve"> </w:t>
      </w:r>
      <w:r w:rsidRPr="00561594" w:rsidR="00077249">
        <w:rPr>
          <w:rFonts w:eastAsia="Times New Roman"/>
          <w:color w:val="000000"/>
          <w:lang w:eastAsia="en-ZA"/>
        </w:rPr>
        <w:t xml:space="preserve"> </w:t>
      </w:r>
      <w:r w:rsidRPr="009876ED">
        <w:rPr>
          <w:rFonts w:eastAsia="Times New Roman"/>
          <w:color w:val="000000"/>
          <w:lang w:eastAsia="en-ZA"/>
        </w:rPr>
        <w:t>file 1 day prior to the processing date from the ACH</w:t>
      </w:r>
    </w:p>
    <w:p w:rsidR="00165700" w:rsidP="002C2973" w:rsidRDefault="003922F2" w14:paraId="7E5D1EBE" w14:textId="77777777">
      <w:pPr>
        <w:pStyle w:val="ListParagraph"/>
        <w:numPr>
          <w:ilvl w:val="0"/>
          <w:numId w:val="58"/>
        </w:numPr>
        <w:ind w:left="0" w:firstLine="0"/>
        <w:rPr>
          <w:rFonts w:eastAsia="Times New Roman"/>
          <w:color w:val="000000"/>
          <w:lang w:eastAsia="en-ZA"/>
        </w:rPr>
      </w:pPr>
      <w:r>
        <w:rPr>
          <w:rFonts w:eastAsia="Times New Roman"/>
          <w:color w:val="000000"/>
          <w:lang w:eastAsia="en-ZA"/>
        </w:rPr>
        <w:t xml:space="preserve">As </w:t>
      </w:r>
      <w:r w:rsidR="00165700">
        <w:rPr>
          <w:rFonts w:eastAsia="Times New Roman"/>
          <w:color w:val="000000"/>
          <w:lang w:eastAsia="en-ZA"/>
        </w:rPr>
        <w:t>the date rollover occurs  during the previous day, the Request files will be sent out the physical day prior to action date</w:t>
      </w:r>
    </w:p>
    <w:p w:rsidRPr="00F0135A" w:rsidR="00A76082" w:rsidP="002C2973" w:rsidRDefault="00A76082" w14:paraId="55716A77" w14:textId="77777777">
      <w:pPr>
        <w:pStyle w:val="Standard"/>
        <w:numPr>
          <w:ilvl w:val="0"/>
          <w:numId w:val="58"/>
        </w:numPr>
        <w:ind w:left="0" w:firstLine="0"/>
        <w:jc w:val="both"/>
        <w:rPr>
          <w:rFonts w:cs="Arial" w:asciiTheme="minorHAnsi" w:hAnsiTheme="minorHAnsi"/>
          <w:sz w:val="22"/>
          <w:szCs w:val="22"/>
          <w:lang w:val="en-ZA"/>
        </w:rPr>
      </w:pPr>
      <w:r w:rsidRPr="00F0135A">
        <w:rPr>
          <w:rFonts w:cs="Arial" w:asciiTheme="minorHAnsi" w:hAnsiTheme="minorHAnsi"/>
          <w:sz w:val="22"/>
          <w:szCs w:val="22"/>
          <w:lang w:val="en-ZA"/>
        </w:rPr>
        <w:t>BankservAfrica will reject:</w:t>
      </w:r>
    </w:p>
    <w:p w:rsidRPr="00F0135A" w:rsidR="00A76082" w:rsidP="002C2973" w:rsidRDefault="00A76082" w14:paraId="7B0E326A" w14:textId="77777777">
      <w:pPr>
        <w:pStyle w:val="Standard"/>
        <w:numPr>
          <w:ilvl w:val="1"/>
          <w:numId w:val="58"/>
        </w:numPr>
        <w:ind w:left="0" w:firstLine="0"/>
        <w:jc w:val="both"/>
        <w:rPr>
          <w:rFonts w:cs="Arial" w:asciiTheme="minorHAnsi" w:hAnsiTheme="minorHAnsi"/>
          <w:sz w:val="22"/>
          <w:szCs w:val="22"/>
          <w:lang w:val="en-ZA"/>
        </w:rPr>
      </w:pPr>
      <w:r w:rsidRPr="00F0135A">
        <w:rPr>
          <w:rFonts w:cs="Arial" w:asciiTheme="minorHAnsi" w:hAnsiTheme="minorHAnsi"/>
          <w:sz w:val="22"/>
          <w:szCs w:val="22"/>
          <w:lang w:val="en-ZA"/>
        </w:rPr>
        <w:t>Any file for a 6 Day Processing Bank with Action Date not a 6 Day processing Action Date (i.e. If action date is not a processing date for the receiving bank)</w:t>
      </w:r>
    </w:p>
    <w:p w:rsidR="00A76082" w:rsidP="002C2973" w:rsidRDefault="00A76082" w14:paraId="6AB10EE1" w14:textId="7910136C">
      <w:pPr>
        <w:pStyle w:val="Standard"/>
        <w:numPr>
          <w:ilvl w:val="1"/>
          <w:numId w:val="58"/>
        </w:numPr>
        <w:ind w:left="0" w:firstLine="0"/>
        <w:jc w:val="both"/>
        <w:rPr>
          <w:rFonts w:cs="Arial" w:asciiTheme="minorHAnsi" w:hAnsiTheme="minorHAnsi"/>
          <w:sz w:val="22"/>
          <w:szCs w:val="22"/>
          <w:lang w:val="en-ZA"/>
        </w:rPr>
      </w:pPr>
      <w:r w:rsidRPr="00F0135A">
        <w:rPr>
          <w:rFonts w:cs="Arial" w:asciiTheme="minorHAnsi" w:hAnsiTheme="minorHAnsi"/>
          <w:sz w:val="22"/>
          <w:szCs w:val="22"/>
          <w:lang w:val="en-ZA"/>
        </w:rPr>
        <w:t>Any file with Action Date greater than the next processing Action Date (i.e. future dated beyond next processing date)</w:t>
      </w:r>
    </w:p>
    <w:p w:rsidRPr="0068536E" w:rsidR="00EA6EEF" w:rsidP="002C2973" w:rsidRDefault="00EA6EEF" w14:paraId="01DEE72F" w14:textId="77777777">
      <w:pPr>
        <w:pStyle w:val="ListParagraph"/>
        <w:numPr>
          <w:ilvl w:val="0"/>
          <w:numId w:val="58"/>
        </w:numPr>
        <w:spacing w:line="276" w:lineRule="auto"/>
        <w:jc w:val="both"/>
        <w:rPr>
          <w:rFonts w:eastAsia="Times New Roman" w:cs="Arial"/>
          <w:lang w:val="en-US"/>
        </w:rPr>
      </w:pPr>
      <w:r w:rsidRPr="0068536E">
        <w:rPr>
          <w:rFonts w:eastAsia="Times New Roman" w:cs="Arial"/>
          <w:lang w:val="en-US"/>
        </w:rPr>
        <w:t xml:space="preserve">Reponses – All banks must be able to receive 7 days a week.   </w:t>
      </w:r>
    </w:p>
    <w:p w:rsidRPr="0068536E" w:rsidR="00EA6EEF" w:rsidP="002C2973" w:rsidRDefault="00EA6EEF" w14:paraId="5F57B8C2" w14:textId="77777777">
      <w:pPr>
        <w:pStyle w:val="ListParagraph"/>
        <w:numPr>
          <w:ilvl w:val="0"/>
          <w:numId w:val="58"/>
        </w:numPr>
        <w:spacing w:line="276" w:lineRule="auto"/>
        <w:jc w:val="both"/>
        <w:rPr>
          <w:rFonts w:eastAsia="Times New Roman" w:cs="Arial"/>
          <w:lang w:val="en-US"/>
        </w:rPr>
      </w:pPr>
      <w:r w:rsidRPr="0068536E">
        <w:rPr>
          <w:rFonts w:eastAsia="Times New Roman" w:cs="Arial"/>
          <w:lang w:val="en-US"/>
        </w:rPr>
        <w:t xml:space="preserve">6 day processing bank will warehouse the responses till next business (processing) day. </w:t>
      </w:r>
    </w:p>
    <w:p w:rsidRPr="00F0135A" w:rsidR="00EA6EEF" w:rsidP="002C2973" w:rsidRDefault="00EA6EEF" w14:paraId="78C60E0B" w14:textId="77777777">
      <w:pPr>
        <w:pStyle w:val="Standard"/>
        <w:numPr>
          <w:ilvl w:val="1"/>
          <w:numId w:val="58"/>
        </w:numPr>
        <w:ind w:left="0" w:firstLine="0"/>
        <w:jc w:val="both"/>
        <w:rPr>
          <w:rFonts w:cs="Arial" w:asciiTheme="minorHAnsi" w:hAnsiTheme="minorHAnsi"/>
          <w:sz w:val="22"/>
          <w:szCs w:val="22"/>
          <w:lang w:val="en-ZA"/>
        </w:rPr>
      </w:pPr>
    </w:p>
    <w:p w:rsidR="00705DC3" w:rsidP="00E92BA0" w:rsidRDefault="00705DC3" w14:paraId="2594D00A" w14:textId="77777777">
      <w:pPr>
        <w:rPr>
          <w:rFonts w:eastAsia="Times New Roman"/>
          <w:b/>
          <w:color w:val="000000"/>
          <w:lang w:eastAsia="en-ZA"/>
        </w:rPr>
      </w:pPr>
    </w:p>
    <w:p w:rsidR="00705DC3" w:rsidP="00E92BA0" w:rsidRDefault="00705DC3" w14:paraId="58FDE49A" w14:textId="77777777">
      <w:pPr>
        <w:rPr>
          <w:rFonts w:eastAsia="Times New Roman"/>
          <w:b/>
          <w:color w:val="000000"/>
          <w:lang w:eastAsia="en-ZA"/>
        </w:rPr>
      </w:pPr>
      <w:r>
        <w:rPr>
          <w:rFonts w:eastAsia="Times New Roman"/>
          <w:b/>
          <w:color w:val="000000"/>
          <w:lang w:eastAsia="en-ZA"/>
        </w:rPr>
        <w:t>Additional Rules:</w:t>
      </w:r>
    </w:p>
    <w:p w:rsidR="004C202D" w:rsidP="00E92BA0" w:rsidRDefault="004C202D" w14:paraId="1F37C10A" w14:textId="77777777">
      <w:r>
        <w:rPr>
          <w:b/>
        </w:rPr>
        <w:t xml:space="preserve">Rule: </w:t>
      </w:r>
      <w:r>
        <w:t>All banks must be able to receive debit requests on days D-1 and D-n.</w:t>
      </w:r>
    </w:p>
    <w:p w:rsidR="004C202D" w:rsidP="00E92BA0" w:rsidRDefault="004C202D" w14:paraId="38F54EFC" w14:textId="77777777">
      <w:r>
        <w:rPr>
          <w:b/>
        </w:rPr>
        <w:t xml:space="preserve">Rule: </w:t>
      </w:r>
      <w:r>
        <w:t>BankservAfrica always outputs on day of receipt. Debtor banks must perform warehousing of predated debit requests.</w:t>
      </w:r>
    </w:p>
    <w:p w:rsidRPr="00B14036" w:rsidR="004C202D" w:rsidP="00E92BA0" w:rsidRDefault="004C202D" w14:paraId="35E3F5C9" w14:textId="77777777">
      <w:r>
        <w:rPr>
          <w:b/>
        </w:rPr>
        <w:t xml:space="preserve">Rule: </w:t>
      </w:r>
      <w:r>
        <w:t>BankservAfrica must allow input on D-n for 6 day processing banks, provided the days between submission date and action date are Sundays and public holidays.</w:t>
      </w:r>
    </w:p>
    <w:p w:rsidRPr="00B14036" w:rsidR="004C202D" w:rsidP="00E92BA0" w:rsidRDefault="004C202D" w14:paraId="0558EA81" w14:textId="77777777">
      <w:r>
        <w:rPr>
          <w:b/>
        </w:rPr>
        <w:t xml:space="preserve">Rule: </w:t>
      </w:r>
      <w:r>
        <w:t>BankservAfrica must check for transactions submitted for 6 day processing banks, and reject any transactions which do not align with the 6 day processing allowed.</w:t>
      </w:r>
    </w:p>
    <w:p w:rsidR="004C202D" w:rsidP="00E92BA0" w:rsidRDefault="004C202D" w14:paraId="3F28F91B" w14:textId="77777777"/>
    <w:p w:rsidR="004C202D" w:rsidP="00E92BA0" w:rsidRDefault="004C202D" w14:paraId="21E95B06" w14:textId="77777777">
      <w:pPr>
        <w:rPr>
          <w:b/>
        </w:rPr>
      </w:pPr>
      <w:r>
        <w:rPr>
          <w:b/>
        </w:rPr>
        <w:t>6-day to 6-day processing banks</w:t>
      </w:r>
    </w:p>
    <w:p w:rsidR="004C202D" w:rsidP="002C2973" w:rsidRDefault="004C202D" w14:paraId="1055C355" w14:textId="77777777">
      <w:pPr>
        <w:pStyle w:val="ListParagraph"/>
        <w:numPr>
          <w:ilvl w:val="0"/>
          <w:numId w:val="59"/>
        </w:numPr>
        <w:ind w:left="0" w:firstLine="0"/>
      </w:pPr>
      <w:r>
        <w:t>Some 6-day processing banks  will submit debit requests on D-1, even on a holiday or Sunday (e.g. Sunday for Monday)</w:t>
      </w:r>
      <w:r w:rsidR="002D27C6">
        <w:t>.</w:t>
      </w:r>
    </w:p>
    <w:p w:rsidR="004C202D" w:rsidP="002C2973" w:rsidRDefault="004C202D" w14:paraId="453358AA" w14:textId="77777777">
      <w:pPr>
        <w:pStyle w:val="ListParagraph"/>
        <w:numPr>
          <w:ilvl w:val="0"/>
          <w:numId w:val="59"/>
        </w:numPr>
        <w:ind w:left="0" w:firstLine="0"/>
      </w:pPr>
      <w:r>
        <w:t>Other 6-day processor banks  are unable to submit on Sunday and public holidays. They will submit on the previous business/processing day (they will submit on D-n, where n = number of non-processing days).</w:t>
      </w:r>
    </w:p>
    <w:p w:rsidR="004C202D" w:rsidP="00E92BA0" w:rsidRDefault="004C202D" w14:paraId="5DDD41DB" w14:textId="77777777"/>
    <w:p w:rsidR="004C202D" w:rsidP="00E92BA0" w:rsidRDefault="004C202D" w14:paraId="0C344F12" w14:textId="77777777">
      <w:pPr>
        <w:rPr>
          <w:b/>
        </w:rPr>
      </w:pPr>
      <w:r>
        <w:rPr>
          <w:b/>
        </w:rPr>
        <w:t>6-day to 7-day processing banks</w:t>
      </w:r>
    </w:p>
    <w:p w:rsidR="004C202D" w:rsidP="002C2973" w:rsidRDefault="004C202D" w14:paraId="4DCA1737" w14:textId="77777777">
      <w:pPr>
        <w:pStyle w:val="ListParagraph"/>
        <w:numPr>
          <w:ilvl w:val="0"/>
          <w:numId w:val="59"/>
        </w:numPr>
        <w:ind w:left="0" w:firstLine="0"/>
      </w:pPr>
      <w:r>
        <w:t>6-day processing banks can submit for multiple action days (if Sundays and public holidays) provided that they are in separate files by action date.</w:t>
      </w:r>
    </w:p>
    <w:p w:rsidR="002D27C6" w:rsidP="002C2973" w:rsidRDefault="002D27C6" w14:paraId="5CE9833A" w14:textId="77777777">
      <w:pPr>
        <w:pStyle w:val="ListParagraph"/>
        <w:numPr>
          <w:ilvl w:val="0"/>
          <w:numId w:val="59"/>
        </w:numPr>
        <w:ind w:left="0" w:firstLine="0"/>
      </w:pPr>
      <w:r>
        <w:t>6-day processing banks can also submit D-1 if preferred.</w:t>
      </w:r>
    </w:p>
    <w:p w:rsidR="004C202D" w:rsidP="00E92BA0" w:rsidRDefault="004C202D" w14:paraId="055C37A4" w14:textId="77777777"/>
    <w:p w:rsidR="004C202D" w:rsidP="00E92BA0" w:rsidRDefault="004C202D" w14:paraId="3DCF53D0" w14:textId="77777777">
      <w:pPr>
        <w:rPr>
          <w:b/>
        </w:rPr>
      </w:pPr>
      <w:r>
        <w:rPr>
          <w:b/>
        </w:rPr>
        <w:t>7-day to 6-day processing banks</w:t>
      </w:r>
    </w:p>
    <w:p w:rsidR="004C202D" w:rsidP="002C2973" w:rsidRDefault="004C202D" w14:paraId="55CF261B" w14:textId="77777777">
      <w:pPr>
        <w:pStyle w:val="ListParagraph"/>
        <w:numPr>
          <w:ilvl w:val="0"/>
          <w:numId w:val="59"/>
        </w:numPr>
        <w:ind w:left="0" w:firstLine="0"/>
      </w:pPr>
      <w:r>
        <w:t>7-day processing banks can submit on D-1 for a 6-day processing bank for future processing days.</w:t>
      </w:r>
    </w:p>
    <w:p w:rsidRPr="00B14036" w:rsidR="004C202D" w:rsidP="002C2973" w:rsidRDefault="004C202D" w14:paraId="06F5C7F5" w14:textId="77777777">
      <w:pPr>
        <w:pStyle w:val="ListParagraph"/>
        <w:numPr>
          <w:ilvl w:val="0"/>
          <w:numId w:val="59"/>
        </w:numPr>
        <w:ind w:left="0" w:firstLine="0"/>
      </w:pPr>
      <w:r>
        <w:t>7-day processing banks must not submit for non-processing days to 6-day processing banks.</w:t>
      </w:r>
    </w:p>
    <w:p w:rsidR="004C202D" w:rsidP="00E92BA0" w:rsidRDefault="004C202D" w14:paraId="1E04B5EE" w14:textId="77777777">
      <w:pPr>
        <w:rPr>
          <w:b/>
        </w:rPr>
      </w:pPr>
    </w:p>
    <w:p w:rsidR="004C202D" w:rsidP="00E92BA0" w:rsidRDefault="004C202D" w14:paraId="35C44095" w14:textId="77777777">
      <w:pPr>
        <w:rPr>
          <w:b/>
        </w:rPr>
      </w:pPr>
      <w:r>
        <w:rPr>
          <w:b/>
        </w:rPr>
        <w:t>Settlement</w:t>
      </w:r>
    </w:p>
    <w:p w:rsidR="004C202D" w:rsidP="002C2973" w:rsidRDefault="004C202D" w14:paraId="44EE54CB" w14:textId="77777777">
      <w:pPr>
        <w:pStyle w:val="ListParagraph"/>
        <w:numPr>
          <w:ilvl w:val="0"/>
          <w:numId w:val="59"/>
        </w:numPr>
        <w:ind w:left="0" w:firstLine="0"/>
      </w:pPr>
      <w:r w:rsidRPr="005D7825">
        <w:t>Settlement is calculated on the Settlement cycle to be included in the next processing cycle for Sundays &amp; Public Holidays.</w:t>
      </w:r>
    </w:p>
    <w:p w:rsidR="00622205" w:rsidP="00E92BA0" w:rsidRDefault="00622205" w14:paraId="0637C039" w14:textId="77777777">
      <w:r>
        <w:br w:type="page"/>
      </w:r>
    </w:p>
    <w:p w:rsidRPr="00AB047E" w:rsidR="00622205" w:rsidP="00E92BA0" w:rsidRDefault="00622205" w14:paraId="23D60155" w14:textId="77777777">
      <w:pPr>
        <w:pStyle w:val="Heading10"/>
        <w:spacing w:before="0"/>
        <w:rPr>
          <w:rFonts w:ascii="Calibri" w:hAnsi="Calibri"/>
          <w:sz w:val="26"/>
          <w:szCs w:val="26"/>
        </w:rPr>
      </w:pPr>
      <w:bookmarkStart w:name="_Toc536096901" w:id="9087"/>
      <w:r>
        <w:rPr>
          <w:rFonts w:ascii="Calibri" w:hAnsi="Calibri"/>
          <w:sz w:val="26"/>
          <w:szCs w:val="26"/>
        </w:rPr>
        <w:t>Appendix N – BankservAfrica file delivery validation</w:t>
      </w:r>
      <w:bookmarkEnd w:id="9087"/>
    </w:p>
    <w:p w:rsidR="00622205" w:rsidP="00E92BA0" w:rsidRDefault="00622205" w14:paraId="63FDDD50" w14:textId="77777777"/>
    <w:p w:rsidR="00622205" w:rsidP="00E92BA0" w:rsidRDefault="00622205" w14:paraId="1D203230" w14:textId="77777777">
      <w:r>
        <w:t>BankservAfrica’s delivery system will fail an Authenticated Collections input file and send a negative acknowledgement file, NAK to the originator under the following conditions:</w:t>
      </w:r>
    </w:p>
    <w:p w:rsidRPr="0058710F" w:rsidR="00622205" w:rsidP="002C2973" w:rsidRDefault="00622205" w14:paraId="77321308" w14:textId="77777777">
      <w:pPr>
        <w:pStyle w:val="ListParagraph"/>
        <w:numPr>
          <w:ilvl w:val="0"/>
          <w:numId w:val="60"/>
        </w:numPr>
        <w:ind w:left="0" w:firstLine="0"/>
        <w:contextualSpacing w:val="0"/>
      </w:pPr>
      <w:r w:rsidRPr="0058710F">
        <w:t>Delivery performs message structure checks using the XSDs. Files failing unmarshalling processes are NAKed.</w:t>
      </w:r>
    </w:p>
    <w:p w:rsidRPr="0058710F" w:rsidR="00622205" w:rsidP="002C2973" w:rsidRDefault="00622205" w14:paraId="57111191" w14:textId="77777777">
      <w:pPr>
        <w:pStyle w:val="ListParagraph"/>
        <w:numPr>
          <w:ilvl w:val="0"/>
          <w:numId w:val="60"/>
        </w:numPr>
        <w:ind w:left="0" w:firstLine="0"/>
        <w:contextualSpacing w:val="0"/>
      </w:pPr>
      <w:r w:rsidRPr="0058710F">
        <w:t>Delivery checks the system identifier in file names. Files with invalid system identifiers are NAKed.</w:t>
      </w:r>
    </w:p>
    <w:p w:rsidRPr="0058710F" w:rsidR="00622205" w:rsidP="002C2973" w:rsidRDefault="00622205" w14:paraId="44DBC4A9" w14:textId="77777777">
      <w:pPr>
        <w:pStyle w:val="ListParagraph"/>
        <w:numPr>
          <w:ilvl w:val="0"/>
          <w:numId w:val="60"/>
        </w:numPr>
        <w:ind w:left="0" w:firstLine="0"/>
        <w:contextualSpacing w:val="0"/>
      </w:pPr>
      <w:r w:rsidRPr="0058710F">
        <w:t>Delivery uses the control sum and the working key to generate a MAC for files. If the generated MAC does not match the MAC  in the header of the file, the file is NAKed.</w:t>
      </w:r>
    </w:p>
    <w:p w:rsidRPr="0058710F" w:rsidR="00622205" w:rsidP="002C2973" w:rsidRDefault="00622205" w14:paraId="3E147132" w14:textId="77777777">
      <w:pPr>
        <w:pStyle w:val="ListParagraph"/>
        <w:numPr>
          <w:ilvl w:val="0"/>
          <w:numId w:val="60"/>
        </w:numPr>
        <w:ind w:left="0" w:firstLine="0"/>
        <w:contextualSpacing w:val="0"/>
      </w:pPr>
      <w:r w:rsidRPr="0058710F">
        <w:t xml:space="preserve">Delivery checks the service name in file names. Files with invalid service names are NAKed. </w:t>
      </w:r>
    </w:p>
    <w:p w:rsidRPr="0058710F" w:rsidR="00622205" w:rsidP="002C2973" w:rsidRDefault="00622205" w14:paraId="314750EC" w14:textId="77777777">
      <w:pPr>
        <w:pStyle w:val="ListParagraph"/>
        <w:numPr>
          <w:ilvl w:val="0"/>
          <w:numId w:val="60"/>
        </w:numPr>
        <w:ind w:left="0" w:firstLine="0"/>
        <w:contextualSpacing w:val="0"/>
      </w:pPr>
      <w:r w:rsidRPr="0058710F">
        <w:t>Delivery check if the sending bank of the file is configured for the requested service. File input by banks not configured for the requested service are NAKed.</w:t>
      </w:r>
    </w:p>
    <w:p w:rsidRPr="0058710F" w:rsidR="00622205" w:rsidP="002C2973" w:rsidRDefault="00622205" w14:paraId="17F84BB2" w14:textId="77777777">
      <w:pPr>
        <w:pStyle w:val="ListParagraph"/>
        <w:numPr>
          <w:ilvl w:val="0"/>
          <w:numId w:val="60"/>
        </w:numPr>
        <w:ind w:left="0" w:firstLine="0"/>
        <w:contextualSpacing w:val="0"/>
      </w:pPr>
      <w:r w:rsidRPr="0058710F">
        <w:t>Delivery checks the Test/Live indicator. Files with incorrect values in Test/Live indicators are NAKed.</w:t>
      </w:r>
    </w:p>
    <w:p w:rsidRPr="0058710F" w:rsidR="00622205" w:rsidP="002C2973" w:rsidRDefault="00622205" w14:paraId="2B7CBCF6" w14:textId="77777777">
      <w:pPr>
        <w:pStyle w:val="ListParagraph"/>
        <w:numPr>
          <w:ilvl w:val="0"/>
          <w:numId w:val="60"/>
        </w:numPr>
        <w:ind w:left="0" w:firstLine="0"/>
        <w:contextualSpacing w:val="0"/>
      </w:pPr>
      <w:r w:rsidRPr="0058710F">
        <w:t>Delivery checks the file type. Files with invalid file types are NAKed.</w:t>
      </w:r>
    </w:p>
    <w:p w:rsidRPr="0058710F" w:rsidR="00622205" w:rsidP="002C2973" w:rsidRDefault="00622205" w14:paraId="6B6A0647" w14:textId="77777777">
      <w:pPr>
        <w:pStyle w:val="ListParagraph"/>
        <w:numPr>
          <w:ilvl w:val="0"/>
          <w:numId w:val="60"/>
        </w:numPr>
        <w:ind w:left="0" w:firstLine="0"/>
        <w:contextualSpacing w:val="0"/>
      </w:pPr>
      <w:r w:rsidRPr="0058710F">
        <w:t>Delivery checks the creation date in the file names of file. Files that are not for the system’s processing date are NAKed.</w:t>
      </w:r>
    </w:p>
    <w:p w:rsidRPr="0058710F" w:rsidR="00622205" w:rsidP="002C2973" w:rsidRDefault="00622205" w14:paraId="5D7FB49F" w14:textId="77777777">
      <w:pPr>
        <w:pStyle w:val="ListParagraph"/>
        <w:numPr>
          <w:ilvl w:val="0"/>
          <w:numId w:val="60"/>
        </w:numPr>
        <w:ind w:left="0" w:firstLine="0"/>
        <w:contextualSpacing w:val="0"/>
      </w:pPr>
      <w:r w:rsidRPr="0058710F">
        <w:t>Delivery validates the file number. If it is a data file and has “000000”  as file number, delivery NAKs the file.</w:t>
      </w:r>
    </w:p>
    <w:p w:rsidR="00622205" w:rsidP="002C2973" w:rsidRDefault="00622205" w14:paraId="07412815" w14:textId="77777777">
      <w:pPr>
        <w:pStyle w:val="ListParagraph"/>
        <w:numPr>
          <w:ilvl w:val="0"/>
          <w:numId w:val="60"/>
        </w:numPr>
        <w:ind w:left="0" w:firstLine="0"/>
        <w:contextualSpacing w:val="0"/>
      </w:pPr>
      <w:r w:rsidRPr="0058710F">
        <w:t>SOT and EOT must have file numbers “000000”. If not, SOT or EOT files are NAKed.</w:t>
      </w:r>
    </w:p>
    <w:p w:rsidR="00622A47" w:rsidP="00F45AC0" w:rsidRDefault="00622A47" w14:paraId="69AB6BD1" w14:textId="77777777"/>
    <w:p w:rsidR="00622A47" w:rsidP="00F45AC0" w:rsidRDefault="00622A47" w14:paraId="705427FC" w14:textId="77777777"/>
    <w:p w:rsidR="00622A47" w:rsidP="00F45AC0" w:rsidRDefault="00622A47" w14:paraId="678EE070" w14:textId="77777777">
      <w:pPr>
        <w:jc w:val="center"/>
        <w:rPr>
          <w:b/>
        </w:rPr>
      </w:pPr>
      <w:r w:rsidRPr="00F0135A">
        <w:rPr>
          <w:b/>
          <w:color w:val="FF0000"/>
        </w:rPr>
        <w:t>*** SCR 1</w:t>
      </w:r>
      <w:r>
        <w:rPr>
          <w:b/>
          <w:color w:val="FF0000"/>
        </w:rPr>
        <w:t>63 / Industry Ack &amp; Naks</w:t>
      </w:r>
      <w:r w:rsidRPr="00F0135A">
        <w:rPr>
          <w:b/>
          <w:color w:val="FF0000"/>
        </w:rPr>
        <w:t xml:space="preserve"> – implementation date February 2018 ***</w:t>
      </w:r>
    </w:p>
    <w:p w:rsidRPr="0058710F" w:rsidR="00622A47" w:rsidP="00F45AC0" w:rsidRDefault="00622A47" w14:paraId="6F45061F" w14:textId="77777777"/>
    <w:p w:rsidR="00622205" w:rsidP="00E92BA0" w:rsidRDefault="00622205" w14:paraId="4608C082" w14:textId="77777777"/>
    <w:p w:rsidR="004741F0" w:rsidP="00E92BA0" w:rsidRDefault="004741F0" w14:paraId="58CE0EC5" w14:textId="77777777"/>
    <w:p w:rsidR="004741F0" w:rsidP="00E92BA0" w:rsidRDefault="004741F0" w14:paraId="741989B5" w14:textId="77777777">
      <w:r>
        <w:br w:type="page"/>
      </w:r>
    </w:p>
    <w:p w:rsidRPr="00AB047E" w:rsidR="004741F0" w:rsidP="00E92BA0" w:rsidRDefault="004741F0" w14:paraId="12C4E569" w14:textId="77777777">
      <w:pPr>
        <w:pStyle w:val="Heading10"/>
        <w:spacing w:before="0"/>
        <w:rPr>
          <w:rFonts w:ascii="Calibri" w:hAnsi="Calibri"/>
          <w:sz w:val="26"/>
          <w:szCs w:val="26"/>
        </w:rPr>
      </w:pPr>
      <w:bookmarkStart w:name="_Toc536096902" w:id="9088"/>
      <w:r>
        <w:rPr>
          <w:rFonts w:ascii="Calibri" w:hAnsi="Calibri"/>
          <w:sz w:val="26"/>
          <w:szCs w:val="26"/>
        </w:rPr>
        <w:t>Appendix O – Dispute Reason Codes for MIS</w:t>
      </w:r>
      <w:r w:rsidR="007C0E3C">
        <w:rPr>
          <w:rFonts w:ascii="Calibri" w:hAnsi="Calibri"/>
          <w:sz w:val="26"/>
          <w:szCs w:val="26"/>
        </w:rPr>
        <w:t xml:space="preserve"> (internal use only)</w:t>
      </w:r>
      <w:bookmarkEnd w:id="9088"/>
    </w:p>
    <w:p w:rsidR="004741F0" w:rsidP="00E92BA0" w:rsidRDefault="004741F0" w14:paraId="26A19BFA" w14:textId="77777777"/>
    <w:p w:rsidR="004741F0" w:rsidP="00E92BA0" w:rsidRDefault="004741F0" w14:paraId="20E98D74" w14:textId="77777777">
      <w:r w:rsidRPr="00BF0645">
        <w:t>The</w:t>
      </w:r>
      <w:r>
        <w:t xml:space="preserve"> following Dispute Reason Codes </w:t>
      </w:r>
      <w:r w:rsidR="007C0E3C">
        <w:t>can be</w:t>
      </w:r>
      <w:r w:rsidRPr="00BF0645">
        <w:t xml:space="preserve"> used in</w:t>
      </w:r>
      <w:r>
        <w:t>ternally for MIS purposes only</w:t>
      </w:r>
    </w:p>
    <w:p w:rsidR="004741F0" w:rsidP="00E92BA0" w:rsidRDefault="004741F0" w14:paraId="3AE4677E" w14:textId="77777777"/>
    <w:p w:rsidR="004741F0" w:rsidP="00E92BA0" w:rsidRDefault="004741F0" w14:paraId="67632A22" w14:textId="77777777"/>
    <w:tbl>
      <w:tblPr>
        <w:tblStyle w:val="TableGrid"/>
        <w:tblW w:w="6887" w:type="dxa"/>
        <w:tblInd w:w="108" w:type="dxa"/>
        <w:tblLook w:val="04A0" w:firstRow="1" w:lastRow="0" w:firstColumn="1" w:lastColumn="0" w:noHBand="0" w:noVBand="1"/>
      </w:tblPr>
      <w:tblGrid>
        <w:gridCol w:w="1042"/>
        <w:gridCol w:w="5845"/>
      </w:tblGrid>
      <w:tr w:rsidRPr="001C3B04" w:rsidR="004741F0" w:rsidTr="007C0E3C" w14:paraId="1BB15E33" w14:textId="77777777">
        <w:trPr>
          <w:trHeight w:val="255"/>
          <w:tblHeader/>
        </w:trPr>
        <w:tc>
          <w:tcPr>
            <w:tcW w:w="1042" w:type="dxa"/>
            <w:shd w:val="clear" w:color="auto" w:fill="BFBFBF" w:themeFill="background1" w:themeFillShade="BF"/>
            <w:noWrap/>
            <w:hideMark/>
          </w:tcPr>
          <w:p w:rsidRPr="001C3B04" w:rsidR="004741F0" w:rsidP="00E92BA0" w:rsidRDefault="004741F0" w14:paraId="625440A0" w14:textId="77777777">
            <w:pPr>
              <w:rPr>
                <w:rFonts w:eastAsia="Times New Roman" w:cs="Arial"/>
                <w:b/>
                <w:bCs/>
              </w:rPr>
            </w:pPr>
            <w:r w:rsidRPr="001C3B04">
              <w:rPr>
                <w:rFonts w:eastAsia="Times New Roman" w:cs="Arial"/>
                <w:b/>
                <w:bCs/>
              </w:rPr>
              <w:t>Code</w:t>
            </w:r>
          </w:p>
        </w:tc>
        <w:tc>
          <w:tcPr>
            <w:tcW w:w="5845" w:type="dxa"/>
            <w:shd w:val="clear" w:color="auto" w:fill="BFBFBF" w:themeFill="background1" w:themeFillShade="BF"/>
            <w:noWrap/>
            <w:hideMark/>
          </w:tcPr>
          <w:p w:rsidRPr="001C3B04" w:rsidR="004741F0" w:rsidP="00E92BA0" w:rsidRDefault="004741F0" w14:paraId="55403801" w14:textId="77777777">
            <w:pPr>
              <w:rPr>
                <w:rFonts w:eastAsia="Times New Roman" w:cs="Arial"/>
                <w:b/>
                <w:bCs/>
              </w:rPr>
            </w:pPr>
            <w:r w:rsidRPr="001C3B04">
              <w:rPr>
                <w:rFonts w:eastAsia="Times New Roman" w:cs="Arial"/>
                <w:b/>
                <w:bCs/>
              </w:rPr>
              <w:t>Description</w:t>
            </w:r>
          </w:p>
        </w:tc>
      </w:tr>
      <w:tr w:rsidR="004741F0" w:rsidTr="007C0E3C" w14:paraId="1841A4EA" w14:textId="77777777">
        <w:trPr>
          <w:trHeight w:val="255"/>
        </w:trPr>
        <w:tc>
          <w:tcPr>
            <w:tcW w:w="1042" w:type="dxa"/>
            <w:noWrap/>
            <w:hideMark/>
          </w:tcPr>
          <w:p w:rsidR="004741F0" w:rsidP="00E92BA0" w:rsidRDefault="004741F0" w14:paraId="7E778A37" w14:textId="77777777">
            <w:pPr>
              <w:spacing w:line="276" w:lineRule="auto"/>
              <w:rPr>
                <w:rFonts w:eastAsiaTheme="minorHAnsi"/>
              </w:rPr>
            </w:pPr>
            <w:r>
              <w:t>MD30</w:t>
            </w:r>
          </w:p>
        </w:tc>
        <w:tc>
          <w:tcPr>
            <w:tcW w:w="5845" w:type="dxa"/>
            <w:noWrap/>
            <w:hideMark/>
          </w:tcPr>
          <w:p w:rsidR="004741F0" w:rsidP="00E92BA0" w:rsidRDefault="004741F0" w14:paraId="4AFE48F4" w14:textId="77777777">
            <w:pPr>
              <w:spacing w:line="276" w:lineRule="auto"/>
              <w:rPr>
                <w:rFonts w:eastAsiaTheme="minorHAnsi"/>
              </w:rPr>
            </w:pPr>
            <w:r>
              <w:t xml:space="preserve">No authority to debit </w:t>
            </w:r>
          </w:p>
        </w:tc>
      </w:tr>
      <w:tr w:rsidR="004741F0" w:rsidTr="007C0E3C" w14:paraId="349B41E2" w14:textId="77777777">
        <w:trPr>
          <w:trHeight w:val="255"/>
        </w:trPr>
        <w:tc>
          <w:tcPr>
            <w:tcW w:w="1042" w:type="dxa"/>
            <w:noWrap/>
            <w:hideMark/>
          </w:tcPr>
          <w:p w:rsidR="004741F0" w:rsidP="00E92BA0" w:rsidRDefault="004741F0" w14:paraId="29606A8B" w14:textId="77777777">
            <w:pPr>
              <w:spacing w:line="276" w:lineRule="auto"/>
              <w:rPr>
                <w:rFonts w:eastAsiaTheme="minorHAnsi"/>
              </w:rPr>
            </w:pPr>
            <w:r>
              <w:t>MD32</w:t>
            </w:r>
          </w:p>
        </w:tc>
        <w:tc>
          <w:tcPr>
            <w:tcW w:w="5845" w:type="dxa"/>
            <w:noWrap/>
            <w:hideMark/>
          </w:tcPr>
          <w:p w:rsidR="004741F0" w:rsidP="00E92BA0" w:rsidRDefault="004741F0" w14:paraId="72E41F8C" w14:textId="77777777">
            <w:pPr>
              <w:spacing w:line="276" w:lineRule="auto"/>
              <w:rPr>
                <w:rFonts w:eastAsiaTheme="minorHAnsi"/>
              </w:rPr>
            </w:pPr>
            <w:r>
              <w:t xml:space="preserve">Debit in contravention of payer's authority </w:t>
            </w:r>
          </w:p>
        </w:tc>
      </w:tr>
      <w:tr w:rsidR="004741F0" w:rsidTr="007C0E3C" w14:paraId="11A2C00A" w14:textId="77777777">
        <w:trPr>
          <w:trHeight w:val="255"/>
        </w:trPr>
        <w:tc>
          <w:tcPr>
            <w:tcW w:w="1042" w:type="dxa"/>
            <w:noWrap/>
            <w:hideMark/>
          </w:tcPr>
          <w:p w:rsidR="004741F0" w:rsidP="00E92BA0" w:rsidRDefault="004741F0" w14:paraId="433B570A" w14:textId="77777777">
            <w:pPr>
              <w:spacing w:line="276" w:lineRule="auto"/>
              <w:rPr>
                <w:rFonts w:eastAsiaTheme="minorHAnsi"/>
              </w:rPr>
            </w:pPr>
            <w:r>
              <w:t xml:space="preserve">MD34 </w:t>
            </w:r>
          </w:p>
        </w:tc>
        <w:tc>
          <w:tcPr>
            <w:tcW w:w="5845" w:type="dxa"/>
            <w:noWrap/>
            <w:hideMark/>
          </w:tcPr>
          <w:p w:rsidR="004741F0" w:rsidP="00E92BA0" w:rsidRDefault="004741F0" w14:paraId="5686EF9A" w14:textId="77777777">
            <w:pPr>
              <w:spacing w:line="276" w:lineRule="auto"/>
              <w:rPr>
                <w:rFonts w:eastAsiaTheme="minorHAnsi"/>
              </w:rPr>
            </w:pPr>
            <w:r>
              <w:t xml:space="preserve">Authorisation cancelled. </w:t>
            </w:r>
          </w:p>
        </w:tc>
      </w:tr>
      <w:tr w:rsidR="004741F0" w:rsidTr="007C0E3C" w14:paraId="05A7E581" w14:textId="77777777">
        <w:trPr>
          <w:trHeight w:val="255"/>
        </w:trPr>
        <w:tc>
          <w:tcPr>
            <w:tcW w:w="1042" w:type="dxa"/>
            <w:noWrap/>
            <w:hideMark/>
          </w:tcPr>
          <w:p w:rsidR="004741F0" w:rsidP="00E92BA0" w:rsidRDefault="004741F0" w14:paraId="2BADF1FC" w14:textId="77777777">
            <w:pPr>
              <w:spacing w:line="276" w:lineRule="auto"/>
              <w:rPr>
                <w:rFonts w:eastAsiaTheme="minorHAnsi"/>
              </w:rPr>
            </w:pPr>
            <w:r>
              <w:t xml:space="preserve">MD36 </w:t>
            </w:r>
          </w:p>
        </w:tc>
        <w:tc>
          <w:tcPr>
            <w:tcW w:w="5845" w:type="dxa"/>
            <w:noWrap/>
            <w:hideMark/>
          </w:tcPr>
          <w:p w:rsidR="004741F0" w:rsidP="00E92BA0" w:rsidRDefault="004741F0" w14:paraId="4B292CC9" w14:textId="77777777">
            <w:pPr>
              <w:spacing w:line="276" w:lineRule="auto"/>
              <w:rPr>
                <w:rFonts w:eastAsiaTheme="minorHAnsi"/>
              </w:rPr>
            </w:pPr>
            <w:r>
              <w:t xml:space="preserve">Previously stopped via Mandate Suspension advice </w:t>
            </w:r>
          </w:p>
        </w:tc>
      </w:tr>
      <w:tr w:rsidR="004741F0" w:rsidTr="007C0E3C" w14:paraId="26F8AA55" w14:textId="77777777">
        <w:trPr>
          <w:trHeight w:val="255"/>
        </w:trPr>
        <w:tc>
          <w:tcPr>
            <w:tcW w:w="1042" w:type="dxa"/>
            <w:noWrap/>
            <w:hideMark/>
          </w:tcPr>
          <w:p w:rsidR="004741F0" w:rsidP="00E92BA0" w:rsidRDefault="004741F0" w14:paraId="151C281C" w14:textId="77777777">
            <w:pPr>
              <w:spacing w:line="276" w:lineRule="auto"/>
              <w:rPr>
                <w:rFonts w:eastAsiaTheme="minorHAnsi"/>
              </w:rPr>
            </w:pPr>
            <w:r>
              <w:t>FR01</w:t>
            </w:r>
          </w:p>
        </w:tc>
        <w:tc>
          <w:tcPr>
            <w:tcW w:w="5845" w:type="dxa"/>
            <w:noWrap/>
            <w:hideMark/>
          </w:tcPr>
          <w:p w:rsidR="004741F0" w:rsidP="00E92BA0" w:rsidRDefault="004741F0" w14:paraId="743B6E05" w14:textId="77777777">
            <w:pPr>
              <w:spacing w:line="276" w:lineRule="auto"/>
              <w:rPr>
                <w:rFonts w:eastAsiaTheme="minorHAnsi"/>
              </w:rPr>
            </w:pPr>
            <w:r>
              <w:t>Fraud</w:t>
            </w:r>
          </w:p>
        </w:tc>
      </w:tr>
      <w:tr w:rsidR="004741F0" w:rsidTr="007C0E3C" w14:paraId="15213BF6" w14:textId="77777777">
        <w:trPr>
          <w:trHeight w:val="255"/>
        </w:trPr>
        <w:tc>
          <w:tcPr>
            <w:tcW w:w="1042" w:type="dxa"/>
            <w:noWrap/>
          </w:tcPr>
          <w:p w:rsidR="004741F0" w:rsidP="00E92BA0" w:rsidRDefault="004741F0" w14:paraId="2CAB43BD" w14:textId="77777777">
            <w:pPr>
              <w:spacing w:line="276" w:lineRule="auto"/>
            </w:pPr>
            <w:r>
              <w:t>AM01</w:t>
            </w:r>
          </w:p>
        </w:tc>
        <w:tc>
          <w:tcPr>
            <w:tcW w:w="5845" w:type="dxa"/>
            <w:noWrap/>
          </w:tcPr>
          <w:p w:rsidR="004741F0" w:rsidP="00E92BA0" w:rsidRDefault="004741F0" w14:paraId="415280BA" w14:textId="77777777">
            <w:pPr>
              <w:spacing w:line="276" w:lineRule="auto"/>
            </w:pPr>
            <w:r>
              <w:t>Zero Amount</w:t>
            </w:r>
          </w:p>
        </w:tc>
      </w:tr>
    </w:tbl>
    <w:p w:rsidR="004741F0" w:rsidP="00E92BA0" w:rsidRDefault="004741F0" w14:paraId="3705FE6C" w14:textId="77777777"/>
    <w:p w:rsidR="000808E7" w:rsidP="00E92BA0" w:rsidRDefault="000808E7" w14:paraId="7BFE3598" w14:textId="77777777">
      <w:r>
        <w:br w:type="page"/>
      </w:r>
    </w:p>
    <w:p w:rsidR="000808E7" w:rsidP="00F0135A" w:rsidRDefault="000808E7" w14:paraId="625B098B" w14:textId="77777777">
      <w:pPr>
        <w:pStyle w:val="Heading10"/>
      </w:pPr>
      <w:bookmarkStart w:name="_Toc536096903" w:id="9089"/>
      <w:r>
        <w:rPr>
          <w:rFonts w:ascii="Calibri" w:hAnsi="Calibri"/>
        </w:rPr>
        <w:t xml:space="preserve">Appendix </w:t>
      </w:r>
      <w:r>
        <w:t>P</w:t>
      </w:r>
      <w:r>
        <w:rPr>
          <w:rFonts w:ascii="Calibri" w:hAnsi="Calibri"/>
        </w:rPr>
        <w:t xml:space="preserve"> – </w:t>
      </w:r>
      <w:r>
        <w:t>Cancellations of inflight and registered Mandates</w:t>
      </w:r>
      <w:bookmarkEnd w:id="9089"/>
    </w:p>
    <w:p w:rsidR="000808E7" w:rsidP="00F0135A" w:rsidRDefault="000808E7" w14:paraId="598A071D" w14:textId="77777777">
      <w:pPr>
        <w:pStyle w:val="Heading30"/>
        <w:tabs>
          <w:tab w:val="left" w:pos="900"/>
        </w:tabs>
        <w:ind w:left="0" w:firstLine="0"/>
      </w:pPr>
      <w:r>
        <w:t>In flight cancellations:</w:t>
      </w:r>
    </w:p>
    <w:p w:rsidR="000808E7" w:rsidP="00E92BA0" w:rsidRDefault="000808E7" w14:paraId="1F3FD9C6" w14:textId="77777777">
      <w:r>
        <w:t xml:space="preserve">A pain.011 </w:t>
      </w:r>
      <w:r w:rsidRPr="002D6E2C">
        <w:rPr>
          <w:b/>
          <w:sz w:val="20"/>
          <w:szCs w:val="20"/>
        </w:rPr>
        <w:t>Cancellation Reason</w:t>
      </w:r>
      <w:r>
        <w:rPr>
          <w:b/>
          <w:sz w:val="20"/>
          <w:szCs w:val="20"/>
        </w:rPr>
        <w:t xml:space="preserve"> must equal (MICN) </w:t>
      </w:r>
      <w:r>
        <w:t>to cancel an i</w:t>
      </w:r>
      <w:r w:rsidR="00CB53B0">
        <w:t>nitiation message (pain.009) or</w:t>
      </w:r>
    </w:p>
    <w:p w:rsidR="000808E7" w:rsidP="00E92BA0" w:rsidRDefault="000808E7" w14:paraId="6F924C88" w14:textId="77777777">
      <w:r w:rsidRPr="00F0135A">
        <w:rPr>
          <w:noProof/>
          <w:lang w:val="en-US"/>
        </w:rPr>
        <mc:AlternateContent>
          <mc:Choice Requires="wps">
            <w:drawing>
              <wp:anchor distT="0" distB="0" distL="114300" distR="114300" simplePos="0" relativeHeight="251660288" behindDoc="0" locked="0" layoutInCell="1" allowOverlap="1" wp14:anchorId="521B64CB" wp14:editId="7FF698FB">
                <wp:simplePos x="0" y="0"/>
                <wp:positionH relativeFrom="column">
                  <wp:posOffset>5006340</wp:posOffset>
                </wp:positionH>
                <wp:positionV relativeFrom="paragraph">
                  <wp:posOffset>156210</wp:posOffset>
                </wp:positionV>
                <wp:extent cx="1234440" cy="723900"/>
                <wp:effectExtent l="2819400" t="0" r="22860" b="209550"/>
                <wp:wrapNone/>
                <wp:docPr id="267" name="Rounded Rectangular Callout 267"/>
                <wp:cNvGraphicFramePr/>
                <a:graphic xmlns:a="http://schemas.openxmlformats.org/drawingml/2006/main">
                  <a:graphicData uri="http://schemas.microsoft.com/office/word/2010/wordprocessingShape">
                    <wps:wsp>
                      <wps:cNvSpPr/>
                      <wps:spPr>
                        <a:xfrm>
                          <a:off x="0" y="0"/>
                          <a:ext cx="1234440" cy="723900"/>
                        </a:xfrm>
                        <a:prstGeom prst="wedgeRoundRectCallout">
                          <a:avLst>
                            <a:gd name="adj1" fmla="val -276639"/>
                            <a:gd name="adj2" fmla="val 7404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0D3395" w:rsidR="00BF12FC" w:rsidP="000808E7" w:rsidRDefault="00BF12FC" w14:paraId="3418F55F" w14:textId="77777777">
                            <w:pPr>
                              <w:jc w:val="center"/>
                              <w:rPr>
                                <w:sz w:val="16"/>
                                <w:szCs w:val="16"/>
                              </w:rPr>
                            </w:pPr>
                            <w:r w:rsidRPr="000D3395">
                              <w:rPr>
                                <w:sz w:val="16"/>
                                <w:szCs w:val="16"/>
                              </w:rPr>
                              <w:t xml:space="preserve">Must be MICN for pain.009 </w:t>
                            </w:r>
                            <w:r>
                              <w:rPr>
                                <w:sz w:val="16"/>
                                <w:szCs w:val="16"/>
                              </w:rPr>
                              <w:t xml:space="preserve">cancellation </w:t>
                            </w:r>
                            <w:r w:rsidRPr="000D3395">
                              <w:rPr>
                                <w:sz w:val="16"/>
                                <w:szCs w:val="16"/>
                              </w:rPr>
                              <w:t>or MACN for pain.010 cancellation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B988E6">
              <v:shapetype id="_x0000_t62" coordsize="21600,21600" o:spt="62" adj="1350,25920" path="m3600,qx,3600l0@8@12@24,0@9,,18000qy3600,21600l@6,21600@15@27@7,21600,18000,21600qx21600,18000l21600@9@18@30,21600@8,21600,3600qy18000,l@7,0@21@33@6,xe" w14:anchorId="521B64CB">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Rounded Rectangular Callout 267" style="position:absolute;margin-left:394.2pt;margin-top:12.3pt;width:97.2pt;height: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f81bd [3204]" strokecolor="#243f60 [1604]" strokeweight="2pt" type="#_x0000_t62" adj="-48954,26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">
                <v:textbox>
                  <w:txbxContent>
                    <w:p w:rsidRPr="000D3395" w:rsidR="00BF12FC" w:rsidP="000808E7" w:rsidRDefault="00BF12FC" w14:paraId="7AC62E59" w14:textId="77777777">
                      <w:pPr>
                        <w:jc w:val="center"/>
                        <w:rPr>
                          <w:sz w:val="16"/>
                          <w:szCs w:val="16"/>
                        </w:rPr>
                      </w:pPr>
                      <w:r w:rsidRPr="000D3395">
                        <w:rPr>
                          <w:sz w:val="16"/>
                          <w:szCs w:val="16"/>
                        </w:rPr>
                        <w:t xml:space="preserve">Must be MICN for pain.009 </w:t>
                      </w:r>
                      <w:r>
                        <w:rPr>
                          <w:sz w:val="16"/>
                          <w:szCs w:val="16"/>
                        </w:rPr>
                        <w:t xml:space="preserve">cancellation </w:t>
                      </w:r>
                      <w:r w:rsidRPr="000D3395">
                        <w:rPr>
                          <w:sz w:val="16"/>
                          <w:szCs w:val="16"/>
                        </w:rPr>
                        <w:t>or MACN for pain.010 cancellation</w:t>
                      </w:r>
                    </w:p>
                  </w:txbxContent>
                </v:textbox>
              </v:shape>
            </w:pict>
          </mc:Fallback>
        </mc:AlternateContent>
      </w:r>
      <w:r>
        <w:t xml:space="preserve">a pain.011 </w:t>
      </w:r>
      <w:r w:rsidRPr="002D6E2C">
        <w:rPr>
          <w:b/>
          <w:sz w:val="20"/>
          <w:szCs w:val="20"/>
        </w:rPr>
        <w:t>Cancellation Reason</w:t>
      </w:r>
      <w:r>
        <w:rPr>
          <w:b/>
          <w:sz w:val="20"/>
          <w:szCs w:val="20"/>
        </w:rPr>
        <w:t xml:space="preserve"> must equal</w:t>
      </w:r>
      <w:r>
        <w:t xml:space="preserve"> (</w:t>
      </w:r>
      <w:r w:rsidRPr="002A4C4A">
        <w:rPr>
          <w:b/>
        </w:rPr>
        <w:t>MACN</w:t>
      </w:r>
      <w:r>
        <w:t xml:space="preserve">) to cancel an amendment (pain.010).  </w:t>
      </w:r>
    </w:p>
    <w:p w:rsidR="000808E7" w:rsidP="00E92BA0" w:rsidRDefault="000808E7" w14:paraId="5A8EE1CF" w14:textId="77777777"/>
    <w:p w:rsidR="000808E7" w:rsidP="00E92BA0" w:rsidRDefault="000808E7" w14:paraId="3679AB53" w14:textId="77777777"/>
    <w:p w:rsidR="000808E7" w:rsidP="00E92BA0" w:rsidRDefault="000808E7" w14:paraId="74AE62EB" w14:textId="77777777"/>
    <w:p w:rsidR="000808E7" w:rsidP="00E92BA0" w:rsidRDefault="000808E7" w14:paraId="6115D46B" w14:textId="77777777">
      <w:r w:rsidRPr="00F0135A">
        <w:rPr>
          <w:noProof/>
          <w:lang w:val="en-US"/>
        </w:rPr>
        <w:drawing>
          <wp:inline distT="0" distB="0" distL="0" distR="0" wp14:anchorId="3257E233" wp14:editId="708D92AB">
            <wp:extent cx="6196965" cy="99951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96965" cy="999510"/>
                    </a:xfrm>
                    <a:prstGeom prst="rect">
                      <a:avLst/>
                    </a:prstGeom>
                    <a:noFill/>
                    <a:ln>
                      <a:noFill/>
                    </a:ln>
                  </pic:spPr>
                </pic:pic>
              </a:graphicData>
            </a:graphic>
          </wp:inline>
        </w:drawing>
      </w:r>
    </w:p>
    <w:p w:rsidR="000808E7" w:rsidP="00E92BA0" w:rsidRDefault="000808E7" w14:paraId="1D83013D" w14:textId="77777777">
      <w:r>
        <w:t xml:space="preserve">Then the &lt;MndtRfNbr&gt; must </w:t>
      </w:r>
      <w:r>
        <w:rPr>
          <w:b/>
        </w:rPr>
        <w:t>be blank</w:t>
      </w:r>
    </w:p>
    <w:p w:rsidR="000808E7" w:rsidP="00E92BA0" w:rsidRDefault="000808E7" w14:paraId="45D33802" w14:textId="77777777">
      <w:r w:rsidRPr="00F0135A">
        <w:rPr>
          <w:noProof/>
          <w:lang w:val="en-US"/>
        </w:rPr>
        <mc:AlternateContent>
          <mc:Choice Requires="wps">
            <w:drawing>
              <wp:anchor distT="0" distB="0" distL="114300" distR="114300" simplePos="0" relativeHeight="251661312" behindDoc="0" locked="0" layoutInCell="1" allowOverlap="1" wp14:anchorId="0240A9A7" wp14:editId="05B92524">
                <wp:simplePos x="0" y="0"/>
                <wp:positionH relativeFrom="column">
                  <wp:posOffset>1325880</wp:posOffset>
                </wp:positionH>
                <wp:positionV relativeFrom="paragraph">
                  <wp:posOffset>637540</wp:posOffset>
                </wp:positionV>
                <wp:extent cx="1440180" cy="1249680"/>
                <wp:effectExtent l="0" t="0" r="1684020" b="26670"/>
                <wp:wrapNone/>
                <wp:docPr id="268" name="Rectangular Callout 268"/>
                <wp:cNvGraphicFramePr/>
                <a:graphic xmlns:a="http://schemas.openxmlformats.org/drawingml/2006/main">
                  <a:graphicData uri="http://schemas.microsoft.com/office/word/2010/wordprocessingShape">
                    <wps:wsp>
                      <wps:cNvSpPr/>
                      <wps:spPr>
                        <a:xfrm>
                          <a:off x="0" y="0"/>
                          <a:ext cx="1440180" cy="1249680"/>
                        </a:xfrm>
                        <a:prstGeom prst="wedgeRectCallout">
                          <a:avLst>
                            <a:gd name="adj1" fmla="val 164352"/>
                            <a:gd name="adj2" fmla="val 888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C4716C" w:rsidR="00BF12FC" w:rsidP="000808E7" w:rsidRDefault="00BF12FC" w14:paraId="15BAAB62" w14:textId="77777777">
                            <w:pPr>
                              <w:jc w:val="center"/>
                              <w:rPr>
                                <w:sz w:val="16"/>
                                <w:szCs w:val="16"/>
                              </w:rPr>
                            </w:pPr>
                            <w:r w:rsidRPr="00C4716C">
                              <w:rPr>
                                <w:sz w:val="16"/>
                                <w:szCs w:val="16"/>
                              </w:rPr>
                              <w:t>The condition is that it may be blank if the sender wishes to cancel a mandate initiation request that may be in-flight or has timed out. I</w:t>
                            </w:r>
                            <w:r>
                              <w:rPr>
                                <w:sz w:val="16"/>
                                <w:szCs w:val="16"/>
                              </w:rPr>
                              <w:t>f i</w:t>
                            </w:r>
                            <w:r w:rsidRPr="00C4716C">
                              <w:rPr>
                                <w:sz w:val="16"/>
                                <w:szCs w:val="16"/>
                              </w:rPr>
                              <w:t>t is not populated, existing mandates on the mandate register may not be cancelled.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06DD3CE">
              <v:shapetype id="_x0000_t61" coordsize="21600,21600" o:spt="61" adj="1350,25920" path="m,l0@8@12@24,0@9,,21600@6,21600@15@27@7,21600,21600,21600,21600@9@18@30,21600@8,21600,0@7,0@21@33@6,xe" w14:anchorId="0240A9A7">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68" style="position:absolute;margin-left:104.4pt;margin-top:50.2pt;width:113.4pt;height:98.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7" fillcolor="#4f81bd [3204]" strokecolor="#243f60 [1604]" strokeweight="2pt" type="#_x0000_t61" adj="46300,1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">
                <v:textbox>
                  <w:txbxContent>
                    <w:p w:rsidRPr="00C4716C" w:rsidR="00BF12FC" w:rsidP="000808E7" w:rsidRDefault="00BF12FC" w14:paraId="557AB5BD" w14:textId="77777777">
                      <w:pPr>
                        <w:jc w:val="center"/>
                        <w:rPr>
                          <w:sz w:val="16"/>
                          <w:szCs w:val="16"/>
                        </w:rPr>
                      </w:pPr>
                      <w:r w:rsidRPr="00C4716C">
                        <w:rPr>
                          <w:sz w:val="16"/>
                          <w:szCs w:val="16"/>
                        </w:rPr>
                        <w:t>The condition is that it may be blank if the sender wishes to cancel a mandate initiation request that may be in-flight or has timed out. I</w:t>
                      </w:r>
                      <w:r>
                        <w:rPr>
                          <w:sz w:val="16"/>
                          <w:szCs w:val="16"/>
                        </w:rPr>
                        <w:t>f i</w:t>
                      </w:r>
                      <w:r w:rsidRPr="00C4716C">
                        <w:rPr>
                          <w:sz w:val="16"/>
                          <w:szCs w:val="16"/>
                        </w:rPr>
                        <w:t>t is not populated, existing mandates on the mandate register may not be cancelled.</w:t>
                      </w:r>
                    </w:p>
                  </w:txbxContent>
                </v:textbox>
              </v:shape>
            </w:pict>
          </mc:Fallback>
        </mc:AlternateContent>
      </w:r>
      <w:r w:rsidRPr="00F0135A">
        <w:rPr>
          <w:noProof/>
          <w:lang w:val="en-US"/>
        </w:rPr>
        <w:drawing>
          <wp:inline distT="0" distB="0" distL="0" distR="0" wp14:anchorId="2AD295C5" wp14:editId="6BC8802B">
            <wp:extent cx="6196965" cy="227388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96965" cy="2273886"/>
                    </a:xfrm>
                    <a:prstGeom prst="rect">
                      <a:avLst/>
                    </a:prstGeom>
                    <a:noFill/>
                    <a:ln>
                      <a:noFill/>
                    </a:ln>
                  </pic:spPr>
                </pic:pic>
              </a:graphicData>
            </a:graphic>
          </wp:inline>
        </w:drawing>
      </w:r>
    </w:p>
    <w:p w:rsidR="000808E7" w:rsidP="00E92BA0" w:rsidRDefault="000808E7" w14:paraId="53187D11" w14:textId="77777777"/>
    <w:p w:rsidR="000808E7" w:rsidP="00E92BA0" w:rsidRDefault="000808E7" w14:paraId="6D82D4EF" w14:textId="10D6B9CE">
      <w:r>
        <w:t>The Mandate Request Transaction Identifier (MRTI) must be the same between the:</w:t>
      </w:r>
    </w:p>
    <w:p w:rsidR="000808E7" w:rsidP="002C2973" w:rsidRDefault="000808E7" w14:paraId="4F2FB3E8" w14:textId="690F5E23">
      <w:pPr>
        <w:pStyle w:val="ListParagraph"/>
        <w:numPr>
          <w:ilvl w:val="0"/>
          <w:numId w:val="64"/>
        </w:numPr>
        <w:spacing w:line="288" w:lineRule="auto"/>
        <w:ind w:left="0" w:firstLine="0"/>
      </w:pPr>
      <w:r>
        <w:t xml:space="preserve">pain.011 and the pain.009 – &lt;Mndt&gt; MRTI  </w:t>
      </w:r>
    </w:p>
    <w:p w:rsidR="000808E7" w:rsidP="002C2973" w:rsidRDefault="000808E7" w14:paraId="7415B873" w14:textId="77777777">
      <w:pPr>
        <w:pStyle w:val="ListParagraph"/>
        <w:numPr>
          <w:ilvl w:val="0"/>
          <w:numId w:val="64"/>
        </w:numPr>
        <w:spacing w:line="288" w:lineRule="auto"/>
        <w:ind w:left="0" w:firstLine="0"/>
      </w:pPr>
      <w:r>
        <w:t>the pain.011 and the pain.010 – &lt;Mndt&gt; MRTI</w:t>
      </w:r>
    </w:p>
    <w:p w:rsidR="000808E7" w:rsidP="00E92BA0" w:rsidRDefault="000808E7" w14:paraId="00520692" w14:textId="4BB290EB"/>
    <w:p w:rsidR="000808E7" w:rsidP="00E92BA0" w:rsidRDefault="000808E7" w14:paraId="65D2CD01" w14:textId="18A2CA50">
      <w:pPr>
        <w:rPr>
          <w:rFonts w:ascii="Arial" w:hAnsi="Arial" w:cs="Arial"/>
          <w:b/>
          <w:color w:val="7F7F7F"/>
          <w:sz w:val="26"/>
        </w:rPr>
      </w:pPr>
      <w:r>
        <w:br w:type="page"/>
      </w:r>
      <w:r w:rsidRPr="00F0135A" w:rsidR="00CA79FB">
        <w:rPr>
          <w:noProof/>
          <w:lang w:val="en-US"/>
        </w:rPr>
        <mc:AlternateContent>
          <mc:Choice Requires="wps">
            <w:drawing>
              <wp:anchor distT="0" distB="0" distL="114300" distR="114300" simplePos="0" relativeHeight="251659264" behindDoc="0" locked="0" layoutInCell="1" allowOverlap="1" wp14:anchorId="05E9EBDF" wp14:editId="11D9F15F">
                <wp:simplePos x="0" y="0"/>
                <wp:positionH relativeFrom="column">
                  <wp:posOffset>4293446</wp:posOffset>
                </wp:positionH>
                <wp:positionV relativeFrom="paragraph">
                  <wp:posOffset>-719878</wp:posOffset>
                </wp:positionV>
                <wp:extent cx="1127760" cy="612140"/>
                <wp:effectExtent l="2533650" t="0" r="15240" b="397510"/>
                <wp:wrapNone/>
                <wp:docPr id="269" name="Rounded Rectangular Callout 269"/>
                <wp:cNvGraphicFramePr/>
                <a:graphic xmlns:a="http://schemas.openxmlformats.org/drawingml/2006/main">
                  <a:graphicData uri="http://schemas.microsoft.com/office/word/2010/wordprocessingShape">
                    <wps:wsp>
                      <wps:cNvSpPr/>
                      <wps:spPr>
                        <a:xfrm>
                          <a:off x="0" y="0"/>
                          <a:ext cx="1127760" cy="612140"/>
                        </a:xfrm>
                        <a:prstGeom prst="wedgeRoundRectCallout">
                          <a:avLst>
                            <a:gd name="adj1" fmla="val -274279"/>
                            <a:gd name="adj2" fmla="val 11229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1F75DD" w:rsidR="00BF12FC" w:rsidP="000808E7" w:rsidRDefault="00BF12FC" w14:paraId="7AE59B07" w14:textId="77777777">
                            <w:pPr>
                              <w:jc w:val="center"/>
                              <w:rPr>
                                <w:sz w:val="16"/>
                                <w:szCs w:val="16"/>
                              </w:rPr>
                            </w:pPr>
                            <w:r w:rsidRPr="001F75DD">
                              <w:rPr>
                                <w:sz w:val="16"/>
                                <w:szCs w:val="16"/>
                              </w:rPr>
                              <w:t>Must be same as message to be cancelled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00A61D09">
              <v:shape id="Rounded Rectangular Callout 269" style="position:absolute;margin-left:338.05pt;margin-top:-56.7pt;width:88.8pt;height:48.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8" fillcolor="#4f81bd [3204]" strokecolor="#243f60 [1604]" strokeweight="2pt" type="#_x0000_t62" adj="-48444,3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" w14:anchorId="05E9EBDF">
                <v:textbox>
                  <w:txbxContent>
                    <w:p w:rsidRPr="001F75DD" w:rsidR="00BF12FC" w:rsidP="000808E7" w:rsidRDefault="00BF12FC" w14:paraId="57F3015F" w14:textId="77777777">
                      <w:pPr>
                        <w:jc w:val="center"/>
                        <w:rPr>
                          <w:sz w:val="16"/>
                          <w:szCs w:val="16"/>
                        </w:rPr>
                      </w:pPr>
                      <w:r w:rsidRPr="001F75DD">
                        <w:rPr>
                          <w:sz w:val="16"/>
                          <w:szCs w:val="16"/>
                        </w:rPr>
                        <w:t>Must be same as message to be cancelled</w:t>
                      </w:r>
                    </w:p>
                  </w:txbxContent>
                </v:textbox>
              </v:shape>
            </w:pict>
          </mc:Fallback>
        </mc:AlternateContent>
      </w:r>
      <w:r w:rsidR="00CA79FB">
        <w:rPr>
          <w:noProof/>
          <w:lang w:val="en-US"/>
        </w:rPr>
        <w:drawing>
          <wp:inline distT="0" distB="0" distL="0" distR="0" wp14:anchorId="4EB2ADAC" wp14:editId="431D586B">
            <wp:extent cx="5731510" cy="11626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162685"/>
                    </a:xfrm>
                    <a:prstGeom prst="rect">
                      <a:avLst/>
                    </a:prstGeom>
                  </pic:spPr>
                </pic:pic>
              </a:graphicData>
            </a:graphic>
          </wp:inline>
        </w:drawing>
      </w:r>
    </w:p>
    <w:p w:rsidR="000808E7" w:rsidP="00F0135A" w:rsidRDefault="000808E7" w14:paraId="630F8185" w14:textId="77777777">
      <w:pPr>
        <w:pStyle w:val="Heading30"/>
        <w:tabs>
          <w:tab w:val="left" w:pos="900"/>
        </w:tabs>
        <w:ind w:left="0" w:firstLine="0"/>
      </w:pPr>
      <w:r>
        <w:t>Registered Mandate cancellations:</w:t>
      </w:r>
    </w:p>
    <w:p w:rsidR="000808E7" w:rsidP="00E92BA0" w:rsidRDefault="000808E7" w14:paraId="64E8B197" w14:textId="77777777">
      <w:r>
        <w:t xml:space="preserve">When a pain.011 is cancelling a registered mandate a new MRTI must be issued, </w:t>
      </w:r>
    </w:p>
    <w:p w:rsidR="000808E7" w:rsidP="00E92BA0" w:rsidRDefault="000808E7" w14:paraId="4DF1EBBC" w14:textId="6D019974"/>
    <w:p w:rsidR="000808E7" w:rsidP="00E92BA0" w:rsidRDefault="0094700C" w14:paraId="54ED6B21" w14:textId="0B8083E3">
      <w:r w:rsidRPr="00F0135A">
        <w:rPr>
          <w:noProof/>
          <w:lang w:val="en-US"/>
        </w:rPr>
        <mc:AlternateContent>
          <mc:Choice Requires="wps">
            <w:drawing>
              <wp:anchor distT="0" distB="0" distL="114300" distR="114300" simplePos="0" relativeHeight="251663360" behindDoc="0" locked="0" layoutInCell="1" allowOverlap="1" wp14:anchorId="3331E74D" wp14:editId="3C2E5E2B">
                <wp:simplePos x="0" y="0"/>
                <wp:positionH relativeFrom="column">
                  <wp:posOffset>1081193</wp:posOffset>
                </wp:positionH>
                <wp:positionV relativeFrom="paragraph">
                  <wp:posOffset>328295</wp:posOffset>
                </wp:positionV>
                <wp:extent cx="1280160" cy="518160"/>
                <wp:effectExtent l="0" t="57150" r="1767840" b="15240"/>
                <wp:wrapNone/>
                <wp:docPr id="270" name="Rounded Rectangular Callout 270"/>
                <wp:cNvGraphicFramePr/>
                <a:graphic xmlns:a="http://schemas.openxmlformats.org/drawingml/2006/main">
                  <a:graphicData uri="http://schemas.microsoft.com/office/word/2010/wordprocessingShape">
                    <wps:wsp>
                      <wps:cNvSpPr/>
                      <wps:spPr>
                        <a:xfrm>
                          <a:off x="0" y="0"/>
                          <a:ext cx="1280160" cy="518160"/>
                        </a:xfrm>
                        <a:prstGeom prst="wedgeRoundRectCallout">
                          <a:avLst>
                            <a:gd name="adj1" fmla="val 186770"/>
                            <a:gd name="adj2" fmla="val -58697"/>
                            <a:gd name="adj3" fmla="val 16667"/>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Pr="00C4716C" w:rsidR="00BF12FC" w:rsidP="000808E7" w:rsidRDefault="00BF12FC" w14:paraId="2A76EEEF" w14:textId="77777777">
                            <w:pPr>
                              <w:jc w:val="center"/>
                              <w:rPr>
                                <w:sz w:val="16"/>
                                <w:szCs w:val="16"/>
                              </w:rPr>
                            </w:pPr>
                            <w:r>
                              <w:rPr>
                                <w:sz w:val="16"/>
                                <w:szCs w:val="16"/>
                              </w:rPr>
                              <w:t>New MRTI to be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E3BD0D">
              <v:shape id="Rounded Rectangular Callout 270" style="position:absolute;margin-left:85.15pt;margin-top:25.85pt;width:100.8pt;height:4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c0504d [3205]" strokecolor="#622423 [1605]" strokeweight="2pt" type="#_x0000_t62" adj="51142,-1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" w14:anchorId="3331E74D">
                <v:textbox>
                  <w:txbxContent>
                    <w:p w:rsidRPr="00C4716C" w:rsidR="00BF12FC" w:rsidP="000808E7" w:rsidRDefault="00BF12FC" w14:paraId="20F06DE4" w14:textId="77777777">
                      <w:pPr>
                        <w:jc w:val="center"/>
                        <w:rPr>
                          <w:sz w:val="16"/>
                          <w:szCs w:val="16"/>
                        </w:rPr>
                      </w:pPr>
                      <w:r>
                        <w:rPr>
                          <w:sz w:val="16"/>
                          <w:szCs w:val="16"/>
                        </w:rPr>
                        <w:t>New MRTI to be created</w:t>
                      </w:r>
                    </w:p>
                  </w:txbxContent>
                </v:textbox>
              </v:shape>
            </w:pict>
          </mc:Fallback>
        </mc:AlternateContent>
      </w:r>
      <w:r>
        <w:rPr>
          <w:noProof/>
          <w:lang w:val="en-US"/>
        </w:rPr>
        <w:drawing>
          <wp:inline distT="0" distB="0" distL="0" distR="0" wp14:anchorId="7B4CFF40" wp14:editId="1E69733A">
            <wp:extent cx="5731510" cy="11626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162685"/>
                    </a:xfrm>
                    <a:prstGeom prst="rect">
                      <a:avLst/>
                    </a:prstGeom>
                  </pic:spPr>
                </pic:pic>
              </a:graphicData>
            </a:graphic>
          </wp:inline>
        </w:drawing>
      </w:r>
    </w:p>
    <w:p w:rsidR="000808E7" w:rsidP="00E92BA0" w:rsidRDefault="000808E7" w14:paraId="3333B70B" w14:textId="77777777">
      <w:r>
        <w:t>The Mandate Reference Number (MRN) is mandatory.</w:t>
      </w:r>
    </w:p>
    <w:p w:rsidR="000808E7" w:rsidP="00E92BA0" w:rsidRDefault="000808E7" w14:paraId="6201E39B" w14:textId="77777777"/>
    <w:p w:rsidR="000808E7" w:rsidP="00E92BA0" w:rsidRDefault="000808E7" w14:paraId="7D859D80" w14:textId="77777777">
      <w:r w:rsidRPr="00F0135A">
        <w:rPr>
          <w:noProof/>
          <w:lang w:val="en-US"/>
        </w:rPr>
        <mc:AlternateContent>
          <mc:Choice Requires="wps">
            <w:drawing>
              <wp:anchor distT="0" distB="0" distL="114300" distR="114300" simplePos="0" relativeHeight="251662336" behindDoc="0" locked="0" layoutInCell="1" allowOverlap="1" wp14:anchorId="04E03308" wp14:editId="281266CA">
                <wp:simplePos x="0" y="0"/>
                <wp:positionH relativeFrom="column">
                  <wp:posOffset>1318260</wp:posOffset>
                </wp:positionH>
                <wp:positionV relativeFrom="paragraph">
                  <wp:posOffset>672465</wp:posOffset>
                </wp:positionV>
                <wp:extent cx="1280160" cy="861060"/>
                <wp:effectExtent l="0" t="76200" r="1767840" b="15240"/>
                <wp:wrapNone/>
                <wp:docPr id="271" name="Rounded Rectangular Callout 271"/>
                <wp:cNvGraphicFramePr/>
                <a:graphic xmlns:a="http://schemas.openxmlformats.org/drawingml/2006/main">
                  <a:graphicData uri="http://schemas.microsoft.com/office/word/2010/wordprocessingShape">
                    <wps:wsp>
                      <wps:cNvSpPr/>
                      <wps:spPr>
                        <a:xfrm>
                          <a:off x="0" y="0"/>
                          <a:ext cx="1280160" cy="861060"/>
                        </a:xfrm>
                        <a:prstGeom prst="wedgeRoundRectCallout">
                          <a:avLst>
                            <a:gd name="adj1" fmla="val 186770"/>
                            <a:gd name="adj2" fmla="val -58697"/>
                            <a:gd name="adj3" fmla="val 16667"/>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Pr="00C4716C" w:rsidR="00BF12FC" w:rsidP="000808E7" w:rsidRDefault="00BF12FC" w14:paraId="685E3703" w14:textId="77777777">
                            <w:pPr>
                              <w:jc w:val="center"/>
                              <w:rPr>
                                <w:sz w:val="16"/>
                                <w:szCs w:val="16"/>
                              </w:rPr>
                            </w:pPr>
                            <w:r w:rsidRPr="00C4716C">
                              <w:rPr>
                                <w:sz w:val="16"/>
                                <w:szCs w:val="16"/>
                              </w:rPr>
                              <w:t>Original Reference Number for the Mandate to be cancelled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FCB766">
              <v:shape id="Rounded Rectangular Callout 271" style="position:absolute;margin-left:103.8pt;margin-top:52.95pt;width:100.8pt;height:67.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c0504d [3205]" strokecolor="#622423 [1605]" strokeweight="2pt" type="#_x0000_t62" adj="51142,-1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" w14:anchorId="04E03308">
                <v:textbox>
                  <w:txbxContent>
                    <w:p w:rsidRPr="00C4716C" w:rsidR="00BF12FC" w:rsidP="000808E7" w:rsidRDefault="00BF12FC" w14:paraId="299FFCED" w14:textId="77777777">
                      <w:pPr>
                        <w:jc w:val="center"/>
                        <w:rPr>
                          <w:sz w:val="16"/>
                          <w:szCs w:val="16"/>
                        </w:rPr>
                      </w:pPr>
                      <w:r w:rsidRPr="00C4716C">
                        <w:rPr>
                          <w:sz w:val="16"/>
                          <w:szCs w:val="16"/>
                        </w:rPr>
                        <w:t>Original Reference Number for the Mandate to be cancelled</w:t>
                      </w:r>
                    </w:p>
                  </w:txbxContent>
                </v:textbox>
              </v:shape>
            </w:pict>
          </mc:Fallback>
        </mc:AlternateContent>
      </w:r>
      <w:r w:rsidRPr="00F0135A">
        <w:rPr>
          <w:noProof/>
          <w:lang w:val="en-US"/>
        </w:rPr>
        <w:drawing>
          <wp:inline distT="0" distB="0" distL="0" distR="0" wp14:anchorId="64FE25A7" wp14:editId="04F76272">
            <wp:extent cx="6196965" cy="22733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196965" cy="2273300"/>
                    </a:xfrm>
                    <a:prstGeom prst="rect">
                      <a:avLst/>
                    </a:prstGeom>
                    <a:noFill/>
                    <a:ln>
                      <a:noFill/>
                    </a:ln>
                  </pic:spPr>
                </pic:pic>
              </a:graphicData>
            </a:graphic>
          </wp:inline>
        </w:drawing>
      </w:r>
    </w:p>
    <w:p w:rsidR="00CB53B0" w:rsidP="00F0135A" w:rsidRDefault="00CB53B0" w14:paraId="09F842CC" w14:textId="77777777">
      <w:pPr>
        <w:pStyle w:val="Heading30"/>
        <w:tabs>
          <w:tab w:val="left" w:pos="900"/>
        </w:tabs>
        <w:ind w:left="0" w:firstLine="0"/>
      </w:pPr>
      <w:r>
        <w:t>MRTI Rules:</w:t>
      </w:r>
    </w:p>
    <w:p w:rsidRPr="009F623A" w:rsidR="00CB53B0" w:rsidP="002C2973" w:rsidRDefault="00CB53B0" w14:paraId="14273300" w14:textId="77777777">
      <w:pPr>
        <w:pStyle w:val="ListParagraph"/>
        <w:numPr>
          <w:ilvl w:val="0"/>
          <w:numId w:val="66"/>
        </w:numPr>
        <w:ind w:left="0" w:firstLine="0"/>
      </w:pPr>
      <w:r w:rsidRPr="00F0135A">
        <w:rPr>
          <w:b/>
          <w:bCs/>
        </w:rPr>
        <w:t>T</w:t>
      </w:r>
      <w:r w:rsidRPr="00F0135A">
        <w:t xml:space="preserve">he MRTI in the PAIN.011 must be that same as that in the PAIN.009 or PAIN.010 when </w:t>
      </w:r>
      <w:r w:rsidRPr="00F0135A">
        <w:rPr>
          <w:b/>
          <w:bCs/>
        </w:rPr>
        <w:t>cancelling an in-flight mandate</w:t>
      </w:r>
      <w:r w:rsidRPr="00F0135A">
        <w:t xml:space="preserve"> </w:t>
      </w:r>
    </w:p>
    <w:p w:rsidRPr="009F623A" w:rsidR="00CB53B0" w:rsidP="002C2973" w:rsidRDefault="00CB53B0" w14:paraId="3EDC44E4" w14:textId="77777777">
      <w:pPr>
        <w:pStyle w:val="ListParagraph"/>
        <w:numPr>
          <w:ilvl w:val="0"/>
          <w:numId w:val="66"/>
        </w:numPr>
        <w:ind w:left="0" w:firstLine="0"/>
      </w:pPr>
      <w:r w:rsidRPr="00F0135A">
        <w:rPr>
          <w:b/>
          <w:bCs/>
        </w:rPr>
        <w:t xml:space="preserve">A new MRTI must be issued </w:t>
      </w:r>
      <w:r w:rsidRPr="00F0135A">
        <w:t xml:space="preserve">when cancelling an existing mandate </w:t>
      </w:r>
    </w:p>
    <w:p w:rsidR="00171DB4" w:rsidP="00F0135A" w:rsidRDefault="000808E7" w14:paraId="234BBA05" w14:textId="77777777">
      <w:pPr>
        <w:pStyle w:val="Heading30"/>
        <w:tabs>
          <w:tab w:val="left" w:pos="900"/>
        </w:tabs>
        <w:ind w:left="0" w:firstLine="0"/>
      </w:pPr>
      <w:r>
        <w:t>Return pain.012</w:t>
      </w:r>
      <w:r w:rsidR="00171DB4">
        <w:t xml:space="preserve"> for a pain.009 </w:t>
      </w:r>
    </w:p>
    <w:p w:rsidR="000808E7" w:rsidP="002C2973" w:rsidRDefault="000808E7" w14:paraId="2B2C0777" w14:textId="77777777">
      <w:pPr>
        <w:pStyle w:val="ListParagraph"/>
        <w:numPr>
          <w:ilvl w:val="0"/>
          <w:numId w:val="63"/>
        </w:numPr>
        <w:spacing w:line="288" w:lineRule="auto"/>
        <w:ind w:left="0" w:firstLine="0"/>
      </w:pPr>
      <w:r>
        <w:t xml:space="preserve">Pain.012 where MRN is not completed and “normal” </w:t>
      </w:r>
      <w:r w:rsidRPr="002D6E2C">
        <w:rPr>
          <w:b/>
          <w:sz w:val="20"/>
          <w:szCs w:val="20"/>
        </w:rPr>
        <w:t>Rejected Reason Code</w:t>
      </w:r>
      <w:r>
        <w:rPr>
          <w:b/>
          <w:sz w:val="20"/>
          <w:szCs w:val="20"/>
        </w:rPr>
        <w:t xml:space="preserve"> (e.g. </w:t>
      </w:r>
      <w:r w:rsidRPr="006E2B93">
        <w:rPr>
          <w:b/>
        </w:rPr>
        <w:t>MD17</w:t>
      </w:r>
      <w:r>
        <w:rPr>
          <w:b/>
        </w:rPr>
        <w:t>)</w:t>
      </w:r>
    </w:p>
    <w:p w:rsidR="000808E7" w:rsidP="002C2973" w:rsidRDefault="000808E7" w14:paraId="53273C2B" w14:textId="77777777">
      <w:pPr>
        <w:pStyle w:val="ListParagraph"/>
        <w:numPr>
          <w:ilvl w:val="1"/>
          <w:numId w:val="63"/>
        </w:numPr>
        <w:spacing w:line="288" w:lineRule="auto"/>
        <w:ind w:left="0" w:firstLine="0"/>
      </w:pPr>
      <w:r>
        <w:t xml:space="preserve">Match the MRTI to pain.011 </w:t>
      </w:r>
    </w:p>
    <w:p w:rsidR="000808E7" w:rsidP="00E92BA0" w:rsidRDefault="000808E7" w14:paraId="233C1298" w14:textId="77777777">
      <w:r>
        <w:t xml:space="preserve">and if </w:t>
      </w:r>
      <w:r w:rsidRPr="00FE078E">
        <w:rPr>
          <w:b/>
          <w:sz w:val="20"/>
          <w:szCs w:val="20"/>
        </w:rPr>
        <w:t xml:space="preserve">Cancellation Reason </w:t>
      </w:r>
      <w:r>
        <w:rPr>
          <w:b/>
          <w:sz w:val="20"/>
          <w:szCs w:val="20"/>
        </w:rPr>
        <w:t xml:space="preserve">= </w:t>
      </w:r>
      <w:r w:rsidRPr="00FE078E">
        <w:rPr>
          <w:b/>
          <w:sz w:val="20"/>
          <w:szCs w:val="20"/>
        </w:rPr>
        <w:t xml:space="preserve"> MICN</w:t>
      </w:r>
      <w:r>
        <w:rPr>
          <w:b/>
          <w:sz w:val="20"/>
          <w:szCs w:val="20"/>
        </w:rPr>
        <w:t xml:space="preserve"> – i.e. “in flight cancellation”</w:t>
      </w:r>
    </w:p>
    <w:p w:rsidR="000808E7" w:rsidP="002C2973" w:rsidRDefault="000808E7" w14:paraId="52A203F2" w14:textId="77777777">
      <w:pPr>
        <w:pStyle w:val="ListParagraph"/>
        <w:numPr>
          <w:ilvl w:val="1"/>
          <w:numId w:val="63"/>
        </w:numPr>
        <w:spacing w:line="288" w:lineRule="auto"/>
        <w:ind w:left="0" w:firstLine="0"/>
      </w:pPr>
      <w:r>
        <w:t>Also match the MRTI to pain.009</w:t>
      </w:r>
    </w:p>
    <w:p w:rsidR="00D222DE" w:rsidP="002C2973" w:rsidRDefault="00D222DE" w14:paraId="2C7E33A1" w14:textId="77777777">
      <w:pPr>
        <w:pStyle w:val="ListParagraph"/>
        <w:numPr>
          <w:ilvl w:val="0"/>
          <w:numId w:val="63"/>
        </w:numPr>
        <w:spacing w:line="288" w:lineRule="auto"/>
        <w:ind w:left="0" w:firstLine="0"/>
      </w:pPr>
      <w:r>
        <w:t>Authenticated Status to be “NRSP” or “NAUT”</w:t>
      </w:r>
    </w:p>
    <w:p w:rsidR="00171DB4" w:rsidP="00E92BA0" w:rsidRDefault="00171DB4" w14:paraId="008F83BB" w14:textId="77777777">
      <w:pPr>
        <w:pStyle w:val="Heading30"/>
        <w:tabs>
          <w:tab w:val="left" w:pos="900"/>
        </w:tabs>
        <w:ind w:left="0" w:firstLine="0"/>
      </w:pPr>
      <w:r>
        <w:t xml:space="preserve">Return pain.012 for a pain.010 </w:t>
      </w:r>
    </w:p>
    <w:p w:rsidR="000808E7" w:rsidP="002C2973" w:rsidRDefault="000808E7" w14:paraId="1CBD410D" w14:textId="77777777">
      <w:pPr>
        <w:pStyle w:val="ListParagraph"/>
        <w:numPr>
          <w:ilvl w:val="0"/>
          <w:numId w:val="63"/>
        </w:numPr>
        <w:spacing w:line="288" w:lineRule="auto"/>
        <w:ind w:left="0" w:firstLine="0"/>
      </w:pPr>
      <w:r>
        <w:t xml:space="preserve">Pain.012 where MRN is not completed and “normal” </w:t>
      </w:r>
      <w:r w:rsidRPr="002D6E2C">
        <w:rPr>
          <w:b/>
          <w:sz w:val="20"/>
          <w:szCs w:val="20"/>
        </w:rPr>
        <w:t>Rejected Reason Code</w:t>
      </w:r>
      <w:r>
        <w:rPr>
          <w:b/>
          <w:sz w:val="20"/>
          <w:szCs w:val="20"/>
        </w:rPr>
        <w:t xml:space="preserve"> (e.g. </w:t>
      </w:r>
      <w:r w:rsidRPr="006E2B93">
        <w:rPr>
          <w:b/>
        </w:rPr>
        <w:t>MD17</w:t>
      </w:r>
      <w:r>
        <w:rPr>
          <w:b/>
        </w:rPr>
        <w:t>)</w:t>
      </w:r>
    </w:p>
    <w:p w:rsidR="000808E7" w:rsidP="002C2973" w:rsidRDefault="000808E7" w14:paraId="23755855" w14:textId="77777777">
      <w:pPr>
        <w:pStyle w:val="ListParagraph"/>
        <w:numPr>
          <w:ilvl w:val="1"/>
          <w:numId w:val="63"/>
        </w:numPr>
        <w:spacing w:line="288" w:lineRule="auto"/>
        <w:ind w:left="0" w:firstLine="0"/>
      </w:pPr>
      <w:r>
        <w:t xml:space="preserve">Match the MRTI to pain.011 </w:t>
      </w:r>
    </w:p>
    <w:p w:rsidR="000808E7" w:rsidP="00E92BA0" w:rsidRDefault="000808E7" w14:paraId="67CA743B" w14:textId="77777777">
      <w:r>
        <w:t xml:space="preserve">and if </w:t>
      </w:r>
      <w:r w:rsidRPr="00FE078E">
        <w:rPr>
          <w:b/>
          <w:sz w:val="20"/>
          <w:szCs w:val="20"/>
        </w:rPr>
        <w:t xml:space="preserve">Cancellation Reason </w:t>
      </w:r>
      <w:r>
        <w:rPr>
          <w:b/>
          <w:sz w:val="20"/>
          <w:szCs w:val="20"/>
        </w:rPr>
        <w:t xml:space="preserve">= </w:t>
      </w:r>
      <w:r w:rsidRPr="00FE078E">
        <w:rPr>
          <w:b/>
          <w:sz w:val="20"/>
          <w:szCs w:val="20"/>
        </w:rPr>
        <w:t>MACN</w:t>
      </w:r>
      <w:r>
        <w:rPr>
          <w:b/>
          <w:sz w:val="20"/>
          <w:szCs w:val="20"/>
        </w:rPr>
        <w:t xml:space="preserve"> – i.e. “in flight cancellation”</w:t>
      </w:r>
    </w:p>
    <w:p w:rsidR="000808E7" w:rsidP="002C2973" w:rsidRDefault="000808E7" w14:paraId="5CD9D83B" w14:textId="4DB4E9DC">
      <w:pPr>
        <w:pStyle w:val="ListParagraph"/>
        <w:numPr>
          <w:ilvl w:val="1"/>
          <w:numId w:val="63"/>
        </w:numPr>
        <w:spacing w:line="288" w:lineRule="auto"/>
        <w:ind w:left="0" w:firstLine="0"/>
      </w:pPr>
      <w:r>
        <w:t>Also match the MRTI to pain.010</w:t>
      </w:r>
      <w:r w:rsidR="00263994">
        <w:t xml:space="preserve"> </w:t>
      </w:r>
    </w:p>
    <w:p w:rsidR="00AC0A08" w:rsidRDefault="00AC0A08" w14:paraId="307C7111" w14:textId="1CD17140">
      <w:r>
        <w:br w:type="page"/>
      </w:r>
    </w:p>
    <w:p w:rsidR="00AC0A08" w:rsidP="00AC0A08" w:rsidRDefault="00AC0A08" w14:paraId="32684E82" w14:textId="34883CE1">
      <w:pPr>
        <w:pStyle w:val="Heading10"/>
      </w:pPr>
      <w:r>
        <w:rPr>
          <w:rFonts w:ascii="Calibri" w:hAnsi="Calibri"/>
        </w:rPr>
        <w:t xml:space="preserve">Appendix </w:t>
      </w:r>
      <w:r>
        <w:t>Q</w:t>
      </w:r>
      <w:r>
        <w:rPr>
          <w:rFonts w:ascii="Calibri" w:hAnsi="Calibri"/>
        </w:rPr>
        <w:t xml:space="preserve"> – </w:t>
      </w:r>
      <w:r>
        <w:t>USSD Message Content by Mandate Type</w:t>
      </w:r>
    </w:p>
    <w:p w:rsidR="00AC0A08" w:rsidP="00AC0A08" w:rsidRDefault="00AC0A08" w14:paraId="5BE319F9" w14:textId="111643DC">
      <w:pPr>
        <w:spacing w:line="288" w:lineRule="auto"/>
      </w:pPr>
      <w:r>
        <w:t>The USSD message contact must adhere to the following.</w:t>
      </w:r>
    </w:p>
    <w:p w:rsidR="00AC0A08" w:rsidP="002C2973" w:rsidRDefault="00AC0A08" w14:paraId="2C4D4614" w14:textId="77777777">
      <w:pPr>
        <w:numPr>
          <w:ilvl w:val="0"/>
          <w:numId w:val="77"/>
        </w:numPr>
        <w:spacing w:after="200" w:line="276" w:lineRule="auto"/>
        <w:rPr>
          <w:b/>
        </w:rPr>
      </w:pPr>
      <w:r>
        <w:rPr>
          <w:b/>
          <w:u w:val="single"/>
          <w:lang w:val="en-US"/>
        </w:rPr>
        <w:t>Usage Base Mandate</w:t>
      </w:r>
    </w:p>
    <w:p w:rsidR="00AC0A08" w:rsidP="00AC0A08" w:rsidRDefault="00AC0A08" w14:paraId="2B863653" w14:textId="77777777">
      <w:pPr>
        <w:rPr>
          <w:b/>
        </w:rPr>
      </w:pPr>
      <w:r>
        <w:rPr>
          <w:b/>
          <w:lang w:val="en-US"/>
        </w:rPr>
        <w:t>Required USSD Message Content:</w:t>
      </w:r>
    </w:p>
    <w:tbl>
      <w:tblPr>
        <w:tblW w:w="5000" w:type="pct"/>
        <w:tblLook w:val="04A0" w:firstRow="1" w:lastRow="0" w:firstColumn="1" w:lastColumn="0" w:noHBand="0" w:noVBand="1"/>
      </w:tblPr>
      <w:tblGrid>
        <w:gridCol w:w="1608"/>
        <w:gridCol w:w="4485"/>
        <w:gridCol w:w="1732"/>
        <w:gridCol w:w="1191"/>
      </w:tblGrid>
      <w:tr w:rsidR="00AC0A08" w:rsidTr="00AC0A08" w14:paraId="1AC311F6" w14:textId="77777777">
        <w:trPr>
          <w:trHeight w:val="288"/>
        </w:trPr>
        <w:tc>
          <w:tcPr>
            <w:tcW w:w="996" w:type="pct"/>
            <w:tcBorders>
              <w:top w:val="single" w:color="000000" w:sz="4" w:space="0"/>
              <w:left w:val="single" w:color="000000" w:sz="4" w:space="0"/>
              <w:bottom w:val="nil"/>
              <w:right w:val="nil"/>
            </w:tcBorders>
            <w:shd w:val="clear" w:color="auto" w:fill="000000"/>
            <w:vAlign w:val="center"/>
            <w:hideMark/>
          </w:tcPr>
          <w:p w:rsidR="00AC0A08" w:rsidRDefault="00AC0A08" w14:paraId="56DEC573" w14:textId="77777777">
            <w:pPr>
              <w:rPr>
                <w:rFonts w:eastAsia="Times New Roman" w:cs="Calibri"/>
                <w:b/>
                <w:bCs/>
                <w:color w:val="FFFFFF"/>
                <w:lang w:val="en-GB" w:eastAsia="en-GB"/>
              </w:rPr>
            </w:pPr>
            <w:r>
              <w:rPr>
                <w:rFonts w:eastAsia="Times New Roman" w:cs="Calibri"/>
                <w:b/>
                <w:bCs/>
                <w:color w:val="FFFFFF"/>
                <w:lang w:val="en-GB" w:eastAsia="en-GB"/>
              </w:rPr>
              <w:t>Field</w:t>
            </w:r>
          </w:p>
        </w:tc>
        <w:tc>
          <w:tcPr>
            <w:tcW w:w="2591" w:type="pct"/>
            <w:tcBorders>
              <w:top w:val="single" w:color="000000" w:sz="4" w:space="0"/>
              <w:left w:val="nil"/>
              <w:bottom w:val="nil"/>
              <w:right w:val="nil"/>
            </w:tcBorders>
            <w:shd w:val="clear" w:color="auto" w:fill="000000"/>
            <w:vAlign w:val="center"/>
            <w:hideMark/>
          </w:tcPr>
          <w:p w:rsidR="00AC0A08" w:rsidRDefault="00AC0A08" w14:paraId="3B49A891" w14:textId="77777777">
            <w:pPr>
              <w:rPr>
                <w:rFonts w:eastAsia="Times New Roman" w:cs="Calibri"/>
                <w:b/>
                <w:bCs/>
                <w:color w:val="FFFFFF"/>
                <w:lang w:val="en-GB" w:eastAsia="en-GB"/>
              </w:rPr>
            </w:pPr>
            <w:r>
              <w:rPr>
                <w:rFonts w:eastAsia="Times New Roman" w:cs="Calibri"/>
                <w:b/>
                <w:bCs/>
                <w:color w:val="FFFFFF"/>
                <w:lang w:val="en-GB" w:eastAsia="en-GB"/>
              </w:rPr>
              <w:t>Rules</w:t>
            </w:r>
          </w:p>
        </w:tc>
        <w:tc>
          <w:tcPr>
            <w:tcW w:w="837" w:type="pct"/>
            <w:tcBorders>
              <w:top w:val="single" w:color="000000" w:sz="4" w:space="0"/>
              <w:left w:val="nil"/>
              <w:bottom w:val="nil"/>
              <w:right w:val="nil"/>
            </w:tcBorders>
            <w:shd w:val="clear" w:color="auto" w:fill="000000"/>
            <w:vAlign w:val="center"/>
            <w:hideMark/>
          </w:tcPr>
          <w:p w:rsidR="00AC0A08" w:rsidRDefault="00AC0A08" w14:paraId="13D489B6" w14:textId="77777777">
            <w:pPr>
              <w:rPr>
                <w:rFonts w:eastAsia="Times New Roman" w:cs="Calibri"/>
                <w:b/>
                <w:bCs/>
                <w:color w:val="FFFFFF"/>
                <w:lang w:val="en-GB" w:eastAsia="en-GB"/>
              </w:rPr>
            </w:pPr>
            <w:r>
              <w:rPr>
                <w:rFonts w:eastAsia="Times New Roman" w:cs="Calibri"/>
                <w:b/>
                <w:bCs/>
                <w:color w:val="FFFFFF"/>
                <w:lang w:val="en-GB" w:eastAsia="en-GB"/>
              </w:rPr>
              <w:t>Prefix/label</w:t>
            </w:r>
          </w:p>
        </w:tc>
        <w:tc>
          <w:tcPr>
            <w:tcW w:w="576" w:type="pct"/>
            <w:tcBorders>
              <w:top w:val="single" w:color="000000" w:sz="4" w:space="0"/>
              <w:left w:val="nil"/>
              <w:bottom w:val="nil"/>
              <w:right w:val="single" w:color="000000" w:sz="4" w:space="0"/>
            </w:tcBorders>
            <w:shd w:val="clear" w:color="auto" w:fill="000000"/>
            <w:vAlign w:val="center"/>
            <w:hideMark/>
          </w:tcPr>
          <w:p w:rsidR="00AC0A08" w:rsidRDefault="00AC0A08" w14:paraId="5BB3C616" w14:textId="77777777">
            <w:pPr>
              <w:rPr>
                <w:rFonts w:eastAsia="Times New Roman" w:cs="Calibri"/>
                <w:b/>
                <w:bCs/>
                <w:color w:val="FFFFFF"/>
                <w:lang w:val="en-GB" w:eastAsia="en-GB"/>
              </w:rPr>
            </w:pPr>
            <w:r>
              <w:rPr>
                <w:rFonts w:eastAsia="Times New Roman" w:cs="Calibri"/>
                <w:b/>
                <w:bCs/>
                <w:color w:val="FFFFFF"/>
                <w:lang w:val="en-GB" w:eastAsia="en-GB"/>
              </w:rPr>
              <w:t>Characters</w:t>
            </w:r>
          </w:p>
        </w:tc>
      </w:tr>
      <w:tr w:rsidR="00AC0A08" w:rsidTr="00AC0A08" w14:paraId="644F3488" w14:textId="77777777">
        <w:trPr>
          <w:trHeight w:val="288"/>
        </w:trPr>
        <w:tc>
          <w:tcPr>
            <w:tcW w:w="996" w:type="pct"/>
            <w:tcBorders>
              <w:top w:val="single" w:color="auto" w:sz="4" w:space="0"/>
              <w:left w:val="single" w:color="auto" w:sz="4" w:space="0"/>
              <w:bottom w:val="single" w:color="auto" w:sz="4" w:space="0"/>
              <w:right w:val="single" w:color="auto" w:sz="4" w:space="0"/>
            </w:tcBorders>
            <w:vAlign w:val="center"/>
            <w:hideMark/>
          </w:tcPr>
          <w:p w:rsidR="00AC0A08" w:rsidRDefault="00AC0A08" w14:paraId="4894C749" w14:textId="77777777">
            <w:pPr>
              <w:rPr>
                <w:rFonts w:eastAsia="Times New Roman" w:cs="Calibri"/>
                <w:color w:val="000000"/>
                <w:lang w:val="en-GB" w:eastAsia="en-GB"/>
              </w:rPr>
            </w:pPr>
            <w:r>
              <w:rPr>
                <w:rFonts w:eastAsia="Times New Roman" w:cs="Calibri"/>
                <w:color w:val="000000"/>
                <w:lang w:val="en-GB" w:eastAsia="en-GB"/>
              </w:rPr>
              <w:t>Bank Name</w:t>
            </w:r>
          </w:p>
        </w:tc>
        <w:tc>
          <w:tcPr>
            <w:tcW w:w="2591" w:type="pct"/>
            <w:tcBorders>
              <w:top w:val="single" w:color="auto" w:sz="4" w:space="0"/>
              <w:left w:val="nil"/>
              <w:bottom w:val="single" w:color="auto" w:sz="4" w:space="0"/>
              <w:right w:val="single" w:color="auto" w:sz="4" w:space="0"/>
            </w:tcBorders>
            <w:vAlign w:val="center"/>
            <w:hideMark/>
          </w:tcPr>
          <w:p w:rsidR="00AC0A08" w:rsidRDefault="00AC0A08" w14:paraId="0EAE08D9" w14:textId="77777777">
            <w:pPr>
              <w:rPr>
                <w:rFonts w:eastAsia="Times New Roman" w:cs="Calibri"/>
                <w:color w:val="000000"/>
                <w:lang w:val="en-GB" w:eastAsia="en-GB"/>
              </w:rPr>
            </w:pPr>
            <w:r>
              <w:rPr>
                <w:rFonts w:eastAsia="Times New Roman" w:cs="Calibri"/>
                <w:color w:val="000000"/>
                <w:lang w:val="en-GB" w:eastAsia="en-GB"/>
              </w:rPr>
              <w:t>Bank Name</w:t>
            </w:r>
          </w:p>
        </w:tc>
        <w:tc>
          <w:tcPr>
            <w:tcW w:w="837" w:type="pct"/>
            <w:tcBorders>
              <w:top w:val="single" w:color="auto" w:sz="4" w:space="0"/>
              <w:left w:val="nil"/>
              <w:bottom w:val="single" w:color="auto" w:sz="4" w:space="0"/>
              <w:right w:val="single" w:color="auto" w:sz="4" w:space="0"/>
            </w:tcBorders>
            <w:vAlign w:val="center"/>
            <w:hideMark/>
          </w:tcPr>
          <w:p w:rsidR="00AC0A08" w:rsidRDefault="00AC0A08" w14:paraId="459631B1" w14:textId="77777777">
            <w:pPr>
              <w:rPr>
                <w:rFonts w:eastAsia="Times New Roman" w:cs="Calibri"/>
                <w:color w:val="000000"/>
                <w:lang w:val="en-GB" w:eastAsia="en-GB"/>
              </w:rPr>
            </w:pPr>
            <w:r>
              <w:rPr>
                <w:rFonts w:eastAsia="Times New Roman" w:cs="Calibri"/>
                <w:color w:val="000000"/>
                <w:lang w:val="en-GB" w:eastAsia="en-GB"/>
              </w:rPr>
              <w:t>To be determined by each bank.</w:t>
            </w:r>
          </w:p>
        </w:tc>
        <w:tc>
          <w:tcPr>
            <w:tcW w:w="576" w:type="pct"/>
            <w:tcBorders>
              <w:top w:val="single" w:color="auto" w:sz="4" w:space="0"/>
              <w:left w:val="nil"/>
              <w:bottom w:val="single" w:color="auto" w:sz="4" w:space="0"/>
              <w:right w:val="single" w:color="auto" w:sz="4" w:space="0"/>
            </w:tcBorders>
            <w:vAlign w:val="center"/>
            <w:hideMark/>
          </w:tcPr>
          <w:p w:rsidR="00AC0A08" w:rsidRDefault="00AC0A08" w14:paraId="2DFD2A5E" w14:textId="77777777">
            <w:pPr>
              <w:rPr>
                <w:rFonts w:eastAsia="Times New Roman" w:cs="Calibri"/>
                <w:color w:val="000000"/>
                <w:lang w:val="en-GB" w:eastAsia="en-GB"/>
              </w:rPr>
            </w:pPr>
            <w:r>
              <w:rPr>
                <w:rFonts w:eastAsia="Times New Roman" w:cs="Calibri"/>
                <w:color w:val="000000"/>
                <w:lang w:val="en-GB" w:eastAsia="en-GB"/>
              </w:rPr>
              <w:t>10</w:t>
            </w:r>
          </w:p>
        </w:tc>
      </w:tr>
      <w:tr w:rsidR="00AC0A08" w:rsidTr="00AC0A08" w14:paraId="37F3AACA"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4D9F442F"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7207A5CC"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2A708470" w14:textId="77777777">
            <w:pPr>
              <w:rPr>
                <w:rFonts w:eastAsia="Times New Roman" w:cs="Calibri"/>
                <w:color w:val="000000"/>
                <w:lang w:val="en-GB" w:eastAsia="en-GB"/>
              </w:rPr>
            </w:pPr>
            <w:r>
              <w:rPr>
                <w:rFonts w:eastAsia="Times New Roman" w:cs="Calibri"/>
                <w:color w:val="000000"/>
                <w:lang w:val="en-GB" w:eastAsia="en-GB"/>
              </w:rPr>
              <w:t>:</w:t>
            </w:r>
          </w:p>
        </w:tc>
        <w:tc>
          <w:tcPr>
            <w:tcW w:w="576" w:type="pct"/>
            <w:tcBorders>
              <w:top w:val="nil"/>
              <w:left w:val="nil"/>
              <w:bottom w:val="single" w:color="auto" w:sz="4" w:space="0"/>
              <w:right w:val="single" w:color="auto" w:sz="4" w:space="0"/>
            </w:tcBorders>
            <w:vAlign w:val="center"/>
            <w:hideMark/>
          </w:tcPr>
          <w:p w:rsidR="00AC0A08" w:rsidRDefault="00AC0A08" w14:paraId="399583F2"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61C5451F"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19EBD2FD"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0709F1F4" w14:textId="77777777">
            <w:pPr>
              <w:rPr>
                <w:rFonts w:eastAsia="Times New Roman" w:cs="Calibri"/>
                <w:b/>
                <w:bCs/>
                <w:color w:val="FF0000"/>
                <w:lang w:val="en-GB" w:eastAsia="en-GB"/>
              </w:rPr>
            </w:pPr>
            <w:r>
              <w:rPr>
                <w:rFonts w:eastAsia="Times New Roman" w:cs="Calibri"/>
                <w:b/>
                <w:bCs/>
                <w:color w:val="FF0000"/>
                <w:lang w:val="en-GB" w:eastAsia="en-GB"/>
              </w:rPr>
              <w:t>Prefix</w:t>
            </w:r>
          </w:p>
        </w:tc>
        <w:tc>
          <w:tcPr>
            <w:tcW w:w="837" w:type="pct"/>
            <w:tcBorders>
              <w:top w:val="nil"/>
              <w:left w:val="nil"/>
              <w:bottom w:val="single" w:color="auto" w:sz="4" w:space="0"/>
              <w:right w:val="single" w:color="auto" w:sz="4" w:space="0"/>
            </w:tcBorders>
            <w:vAlign w:val="center"/>
            <w:hideMark/>
          </w:tcPr>
          <w:p w:rsidR="00AC0A08" w:rsidRDefault="00AC0A08" w14:paraId="2393E067" w14:textId="77777777">
            <w:pPr>
              <w:rPr>
                <w:rFonts w:eastAsia="Times New Roman" w:cs="Calibri"/>
                <w:b/>
                <w:bCs/>
                <w:color w:val="FF0000"/>
                <w:lang w:val="en-GB" w:eastAsia="en-GB"/>
              </w:rPr>
            </w:pPr>
            <w:r>
              <w:rPr>
                <w:rFonts w:eastAsia="Times New Roman" w:cs="Calibri"/>
                <w:b/>
                <w:bCs/>
                <w:color w:val="FF0000"/>
                <w:lang w:val="en-GB" w:eastAsia="en-GB"/>
              </w:rPr>
              <w:t>DebiCheck</w:t>
            </w:r>
          </w:p>
        </w:tc>
        <w:tc>
          <w:tcPr>
            <w:tcW w:w="576" w:type="pct"/>
            <w:tcBorders>
              <w:top w:val="nil"/>
              <w:left w:val="nil"/>
              <w:bottom w:val="single" w:color="auto" w:sz="4" w:space="0"/>
              <w:right w:val="single" w:color="auto" w:sz="4" w:space="0"/>
            </w:tcBorders>
            <w:vAlign w:val="center"/>
            <w:hideMark/>
          </w:tcPr>
          <w:p w:rsidR="00AC0A08" w:rsidRDefault="00AC0A08" w14:paraId="7B14A32F" w14:textId="77777777">
            <w:pPr>
              <w:rPr>
                <w:rFonts w:eastAsia="Times New Roman" w:cs="Calibri"/>
                <w:b/>
                <w:bCs/>
                <w:color w:val="FF0000"/>
                <w:lang w:val="en-GB" w:eastAsia="en-GB"/>
              </w:rPr>
            </w:pPr>
            <w:r>
              <w:rPr>
                <w:rFonts w:eastAsia="Times New Roman" w:cs="Calibri"/>
                <w:b/>
                <w:bCs/>
                <w:color w:val="FF0000"/>
                <w:lang w:val="en-GB" w:eastAsia="en-GB"/>
              </w:rPr>
              <w:t>9</w:t>
            </w:r>
          </w:p>
        </w:tc>
      </w:tr>
      <w:tr w:rsidR="00AC0A08" w:rsidTr="00AC0A08" w14:paraId="16BA1A6C"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67F9AAA0"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70139955"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3AEE5095"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639643F6"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402CA1F9"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7C9463D8" w14:textId="77777777">
            <w:pPr>
              <w:rPr>
                <w:rFonts w:eastAsia="Times New Roman" w:cs="Calibri"/>
                <w:color w:val="000000"/>
                <w:lang w:val="en-GB" w:eastAsia="en-GB"/>
              </w:rPr>
            </w:pPr>
            <w:r>
              <w:rPr>
                <w:rFonts w:eastAsia="Times New Roman" w:cs="Calibri"/>
                <w:color w:val="000000"/>
                <w:lang w:val="en-GB" w:eastAsia="en-GB"/>
              </w:rPr>
              <w:t>Shortname</w:t>
            </w:r>
          </w:p>
        </w:tc>
        <w:tc>
          <w:tcPr>
            <w:tcW w:w="2591" w:type="pct"/>
            <w:tcBorders>
              <w:top w:val="nil"/>
              <w:left w:val="nil"/>
              <w:bottom w:val="single" w:color="auto" w:sz="4" w:space="0"/>
              <w:right w:val="single" w:color="auto" w:sz="4" w:space="0"/>
            </w:tcBorders>
            <w:vAlign w:val="center"/>
            <w:hideMark/>
          </w:tcPr>
          <w:p w:rsidR="00AC0A08" w:rsidRDefault="00AC0A08" w14:paraId="63C741AA" w14:textId="77777777">
            <w:pPr>
              <w:rPr>
                <w:rFonts w:eastAsia="Times New Roman" w:cs="Calibri"/>
                <w:color w:val="000000"/>
                <w:lang w:val="en-GB" w:eastAsia="en-GB"/>
              </w:rPr>
            </w:pPr>
            <w:r>
              <w:rPr>
                <w:rFonts w:eastAsia="Times New Roman" w:cs="Calibri"/>
                <w:color w:val="000000"/>
                <w:lang w:val="en-GB" w:eastAsia="en-GB"/>
              </w:rPr>
              <w:t>Shortname</w:t>
            </w:r>
          </w:p>
        </w:tc>
        <w:tc>
          <w:tcPr>
            <w:tcW w:w="837" w:type="pct"/>
            <w:tcBorders>
              <w:top w:val="nil"/>
              <w:left w:val="nil"/>
              <w:bottom w:val="single" w:color="auto" w:sz="4" w:space="0"/>
              <w:right w:val="single" w:color="auto" w:sz="4" w:space="0"/>
            </w:tcBorders>
            <w:vAlign w:val="center"/>
            <w:hideMark/>
          </w:tcPr>
          <w:p w:rsidR="00AC0A08" w:rsidRDefault="00AC0A08" w14:paraId="6E2EFBAF" w14:textId="77777777">
            <w:pPr>
              <w:rPr>
                <w:rFonts w:eastAsia="Times New Roman" w:cs="Calibri"/>
                <w:color w:val="000000"/>
                <w:lang w:val="en-GB" w:eastAsia="en-GB"/>
              </w:rPr>
            </w:pPr>
            <w:r>
              <w:rPr>
                <w:rFonts w:eastAsia="Times New Roman" w:cs="Calibri"/>
                <w:color w:val="000000"/>
                <w:lang w:val="en-GB" w:eastAsia="en-GB"/>
              </w:rPr>
              <w:t>starineyes</w:t>
            </w:r>
          </w:p>
        </w:tc>
        <w:tc>
          <w:tcPr>
            <w:tcW w:w="576" w:type="pct"/>
            <w:tcBorders>
              <w:top w:val="nil"/>
              <w:left w:val="nil"/>
              <w:bottom w:val="single" w:color="auto" w:sz="4" w:space="0"/>
              <w:right w:val="single" w:color="auto" w:sz="4" w:space="0"/>
            </w:tcBorders>
            <w:vAlign w:val="center"/>
            <w:hideMark/>
          </w:tcPr>
          <w:p w:rsidR="00AC0A08" w:rsidRDefault="00AC0A08" w14:paraId="1B7A5C1E" w14:textId="77777777">
            <w:pPr>
              <w:rPr>
                <w:rFonts w:eastAsia="Times New Roman" w:cs="Calibri"/>
                <w:color w:val="000000"/>
                <w:lang w:val="en-GB" w:eastAsia="en-GB"/>
              </w:rPr>
            </w:pPr>
            <w:r>
              <w:rPr>
                <w:rFonts w:eastAsia="Times New Roman" w:cs="Calibri"/>
                <w:color w:val="000000"/>
                <w:lang w:val="en-GB" w:eastAsia="en-GB"/>
              </w:rPr>
              <w:t>10</w:t>
            </w:r>
          </w:p>
        </w:tc>
      </w:tr>
      <w:tr w:rsidR="00AC0A08" w:rsidTr="00AC0A08" w14:paraId="23659F64"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0B4E9458"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609DA100"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1A365D36"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32A29CC9"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0BE61083"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0CA0870A"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05693798" w14:textId="77777777">
            <w:pPr>
              <w:rPr>
                <w:rFonts w:eastAsia="Times New Roman" w:cs="Calibri"/>
                <w:b/>
                <w:bCs/>
                <w:color w:val="FF0000"/>
                <w:lang w:val="en-GB" w:eastAsia="en-GB"/>
              </w:rPr>
            </w:pPr>
            <w:r>
              <w:rPr>
                <w:rFonts w:eastAsia="Times New Roman" w:cs="Calibri"/>
                <w:b/>
                <w:bCs/>
                <w:color w:val="FF0000"/>
                <w:lang w:val="en-GB" w:eastAsia="en-GB"/>
              </w:rPr>
              <w:t>Prefix</w:t>
            </w:r>
          </w:p>
        </w:tc>
        <w:tc>
          <w:tcPr>
            <w:tcW w:w="837" w:type="pct"/>
            <w:tcBorders>
              <w:top w:val="nil"/>
              <w:left w:val="nil"/>
              <w:bottom w:val="single" w:color="auto" w:sz="4" w:space="0"/>
              <w:right w:val="single" w:color="auto" w:sz="4" w:space="0"/>
            </w:tcBorders>
            <w:vAlign w:val="center"/>
            <w:hideMark/>
          </w:tcPr>
          <w:p w:rsidR="00AC0A08" w:rsidRDefault="00AC0A08" w14:paraId="30867519" w14:textId="77777777">
            <w:pPr>
              <w:rPr>
                <w:rFonts w:eastAsia="Times New Roman" w:cs="Calibri"/>
                <w:b/>
                <w:bCs/>
                <w:color w:val="FF0000"/>
                <w:lang w:val="en-GB" w:eastAsia="en-GB"/>
              </w:rPr>
            </w:pPr>
            <w:r>
              <w:rPr>
                <w:rFonts w:eastAsia="Times New Roman" w:cs="Calibri"/>
                <w:b/>
                <w:bCs/>
                <w:color w:val="FF0000"/>
                <w:lang w:val="en-GB" w:eastAsia="en-GB"/>
              </w:rPr>
              <w:t>Ref</w:t>
            </w:r>
          </w:p>
        </w:tc>
        <w:tc>
          <w:tcPr>
            <w:tcW w:w="576" w:type="pct"/>
            <w:tcBorders>
              <w:top w:val="nil"/>
              <w:left w:val="nil"/>
              <w:bottom w:val="single" w:color="auto" w:sz="4" w:space="0"/>
              <w:right w:val="single" w:color="auto" w:sz="4" w:space="0"/>
            </w:tcBorders>
            <w:vAlign w:val="center"/>
            <w:hideMark/>
          </w:tcPr>
          <w:p w:rsidR="00AC0A08" w:rsidRDefault="00AC0A08" w14:paraId="3147005F" w14:textId="77777777">
            <w:pPr>
              <w:rPr>
                <w:rFonts w:eastAsia="Times New Roman" w:cs="Calibri"/>
                <w:b/>
                <w:bCs/>
                <w:color w:val="FF0000"/>
                <w:lang w:val="en-GB" w:eastAsia="en-GB"/>
              </w:rPr>
            </w:pPr>
            <w:r>
              <w:rPr>
                <w:rFonts w:eastAsia="Times New Roman" w:cs="Calibri"/>
                <w:b/>
                <w:bCs/>
                <w:color w:val="FF0000"/>
                <w:lang w:val="en-GB" w:eastAsia="en-GB"/>
              </w:rPr>
              <w:t>3</w:t>
            </w:r>
          </w:p>
        </w:tc>
      </w:tr>
      <w:tr w:rsidR="00AC0A08" w:rsidTr="00AC0A08" w14:paraId="55CC5BB2"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14141675"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61AE4810"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760F8B8A" w14:textId="77777777">
            <w:pPr>
              <w:rPr>
                <w:rFonts w:eastAsia="Times New Roman" w:cs="Calibri"/>
                <w:color w:val="000000"/>
                <w:lang w:val="en-GB" w:eastAsia="en-GB"/>
              </w:rPr>
            </w:pPr>
            <w:r>
              <w:rPr>
                <w:rFonts w:eastAsia="Times New Roman" w:cs="Calibri"/>
                <w:color w:val="000000"/>
                <w:lang w:val="en-GB" w:eastAsia="en-GB"/>
              </w:rPr>
              <w:t>:</w:t>
            </w:r>
          </w:p>
        </w:tc>
        <w:tc>
          <w:tcPr>
            <w:tcW w:w="576" w:type="pct"/>
            <w:tcBorders>
              <w:top w:val="nil"/>
              <w:left w:val="nil"/>
              <w:bottom w:val="single" w:color="auto" w:sz="4" w:space="0"/>
              <w:right w:val="single" w:color="auto" w:sz="4" w:space="0"/>
            </w:tcBorders>
            <w:vAlign w:val="center"/>
            <w:hideMark/>
          </w:tcPr>
          <w:p w:rsidR="00AC0A08" w:rsidRDefault="00AC0A08" w14:paraId="4D692564"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1770C7EC"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1BE6AADC" w14:textId="77777777">
            <w:pPr>
              <w:rPr>
                <w:rFonts w:eastAsia="Times New Roman" w:cs="Calibri"/>
                <w:color w:val="000000"/>
                <w:lang w:val="en-GB" w:eastAsia="en-GB"/>
              </w:rPr>
            </w:pPr>
            <w:r>
              <w:rPr>
                <w:rFonts w:eastAsia="Times New Roman" w:cs="Calibri"/>
                <w:color w:val="000000"/>
                <w:lang w:val="en-GB" w:eastAsia="en-GB"/>
              </w:rPr>
              <w:t>Contract ref</w:t>
            </w:r>
          </w:p>
        </w:tc>
        <w:tc>
          <w:tcPr>
            <w:tcW w:w="2591" w:type="pct"/>
            <w:tcBorders>
              <w:top w:val="nil"/>
              <w:left w:val="nil"/>
              <w:bottom w:val="single" w:color="auto" w:sz="4" w:space="0"/>
              <w:right w:val="single" w:color="auto" w:sz="4" w:space="0"/>
            </w:tcBorders>
            <w:vAlign w:val="center"/>
            <w:hideMark/>
          </w:tcPr>
          <w:p w:rsidR="00AC0A08" w:rsidRDefault="00AC0A08" w14:paraId="7B3582AD" w14:textId="77777777">
            <w:pPr>
              <w:rPr>
                <w:rFonts w:eastAsia="Times New Roman" w:cs="Calibri"/>
                <w:color w:val="000000"/>
                <w:lang w:val="en-GB" w:eastAsia="en-GB"/>
              </w:rPr>
            </w:pPr>
            <w:r>
              <w:rPr>
                <w:rFonts w:eastAsia="Times New Roman" w:cs="Calibri"/>
                <w:color w:val="000000"/>
                <w:lang w:val="en-GB" w:eastAsia="en-GB"/>
              </w:rPr>
              <w:t>Contract ref</w:t>
            </w:r>
          </w:p>
        </w:tc>
        <w:tc>
          <w:tcPr>
            <w:tcW w:w="837" w:type="pct"/>
            <w:tcBorders>
              <w:top w:val="nil"/>
              <w:left w:val="nil"/>
              <w:bottom w:val="single" w:color="auto" w:sz="4" w:space="0"/>
              <w:right w:val="single" w:color="auto" w:sz="4" w:space="0"/>
            </w:tcBorders>
            <w:vAlign w:val="center"/>
            <w:hideMark/>
          </w:tcPr>
          <w:p w:rsidR="00AC0A08" w:rsidRDefault="00AC0A08" w14:paraId="4EE30EFF" w14:textId="77777777">
            <w:pPr>
              <w:rPr>
                <w:rFonts w:eastAsia="Times New Roman" w:cs="Calibri"/>
                <w:color w:val="000000"/>
                <w:lang w:val="en-GB" w:eastAsia="en-GB"/>
              </w:rPr>
            </w:pPr>
            <w:r>
              <w:rPr>
                <w:rFonts w:eastAsia="Times New Roman" w:cs="Calibri"/>
                <w:color w:val="000000"/>
                <w:lang w:val="en-GB" w:eastAsia="en-GB"/>
              </w:rPr>
              <w:t>happydays12345</w:t>
            </w:r>
          </w:p>
        </w:tc>
        <w:tc>
          <w:tcPr>
            <w:tcW w:w="576" w:type="pct"/>
            <w:tcBorders>
              <w:top w:val="nil"/>
              <w:left w:val="nil"/>
              <w:bottom w:val="single" w:color="auto" w:sz="4" w:space="0"/>
              <w:right w:val="single" w:color="auto" w:sz="4" w:space="0"/>
            </w:tcBorders>
            <w:vAlign w:val="center"/>
            <w:hideMark/>
          </w:tcPr>
          <w:p w:rsidR="00AC0A08" w:rsidRDefault="00AC0A08" w14:paraId="77C3390E" w14:textId="77777777">
            <w:pPr>
              <w:rPr>
                <w:rFonts w:eastAsia="Times New Roman" w:cs="Calibri"/>
                <w:color w:val="000000"/>
                <w:lang w:val="en-GB" w:eastAsia="en-GB"/>
              </w:rPr>
            </w:pPr>
            <w:r>
              <w:rPr>
                <w:rFonts w:eastAsia="Times New Roman" w:cs="Calibri"/>
                <w:color w:val="000000"/>
                <w:lang w:val="en-GB" w:eastAsia="en-GB"/>
              </w:rPr>
              <w:t>14</w:t>
            </w:r>
          </w:p>
        </w:tc>
      </w:tr>
      <w:tr w:rsidR="00AC0A08" w:rsidTr="00AC0A08" w14:paraId="6BE2BF33"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5CB269B2"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438DBE03"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2FBF4598"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57DD9D27"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28323AEA" w14:textId="77777777">
        <w:trPr>
          <w:trHeight w:val="576"/>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74CE0627" w14:textId="77777777">
            <w:pPr>
              <w:rPr>
                <w:rFonts w:eastAsia="Times New Roman" w:cs="Calibri"/>
                <w:color w:val="000000"/>
                <w:lang w:val="en-GB" w:eastAsia="en-GB"/>
              </w:rPr>
            </w:pPr>
            <w:r>
              <w:rPr>
                <w:rFonts w:eastAsia="Times New Roman" w:cs="Calibri"/>
                <w:color w:val="000000"/>
                <w:lang w:val="en-GB" w:eastAsia="en-GB"/>
              </w:rPr>
              <w:t>Usage based Mandate</w:t>
            </w:r>
          </w:p>
        </w:tc>
        <w:tc>
          <w:tcPr>
            <w:tcW w:w="2591" w:type="pct"/>
            <w:tcBorders>
              <w:top w:val="nil"/>
              <w:left w:val="nil"/>
              <w:bottom w:val="single" w:color="auto" w:sz="4" w:space="0"/>
              <w:right w:val="single" w:color="auto" w:sz="4" w:space="0"/>
            </w:tcBorders>
            <w:vAlign w:val="center"/>
            <w:hideMark/>
          </w:tcPr>
          <w:p w:rsidR="00AC0A08" w:rsidRDefault="00AC0A08" w14:paraId="1ECF0579" w14:textId="77777777">
            <w:pPr>
              <w:rPr>
                <w:rFonts w:eastAsia="Times New Roman" w:cs="Calibri"/>
                <w:b/>
                <w:bCs/>
                <w:color w:val="FF0000"/>
                <w:lang w:val="en-GB" w:eastAsia="en-GB"/>
              </w:rPr>
            </w:pPr>
            <w:r>
              <w:rPr>
                <w:rFonts w:eastAsia="Times New Roman" w:cs="Calibri"/>
                <w:b/>
                <w:bCs/>
                <w:color w:val="FF0000"/>
                <w:lang w:val="en-GB" w:eastAsia="en-GB"/>
              </w:rPr>
              <w:t>Prefix</w:t>
            </w:r>
          </w:p>
        </w:tc>
        <w:tc>
          <w:tcPr>
            <w:tcW w:w="837" w:type="pct"/>
            <w:tcBorders>
              <w:top w:val="nil"/>
              <w:left w:val="nil"/>
              <w:bottom w:val="single" w:color="auto" w:sz="4" w:space="0"/>
              <w:right w:val="single" w:color="auto" w:sz="4" w:space="0"/>
            </w:tcBorders>
            <w:vAlign w:val="center"/>
            <w:hideMark/>
          </w:tcPr>
          <w:p w:rsidR="00AC0A08" w:rsidRDefault="00AC0A08" w14:paraId="0711BDD0" w14:textId="77777777">
            <w:pPr>
              <w:rPr>
                <w:rFonts w:eastAsia="Times New Roman" w:cs="Calibri"/>
                <w:b/>
                <w:bCs/>
                <w:color w:val="FF0000"/>
                <w:lang w:val="en-GB" w:eastAsia="en-GB"/>
              </w:rPr>
            </w:pPr>
            <w:r>
              <w:rPr>
                <w:rFonts w:eastAsia="Times New Roman" w:cs="Calibri"/>
                <w:b/>
                <w:bCs/>
                <w:color w:val="FF0000"/>
                <w:lang w:val="en-GB" w:eastAsia="en-GB"/>
              </w:rPr>
              <w:t>DebitAmt</w:t>
            </w:r>
          </w:p>
        </w:tc>
        <w:tc>
          <w:tcPr>
            <w:tcW w:w="576" w:type="pct"/>
            <w:tcBorders>
              <w:top w:val="nil"/>
              <w:left w:val="nil"/>
              <w:bottom w:val="single" w:color="auto" w:sz="4" w:space="0"/>
              <w:right w:val="single" w:color="auto" w:sz="4" w:space="0"/>
            </w:tcBorders>
            <w:vAlign w:val="center"/>
            <w:hideMark/>
          </w:tcPr>
          <w:p w:rsidR="00AC0A08" w:rsidRDefault="00AC0A08" w14:paraId="4EAB99A5" w14:textId="77777777">
            <w:pPr>
              <w:rPr>
                <w:rFonts w:eastAsia="Times New Roman" w:cs="Calibri"/>
                <w:b/>
                <w:bCs/>
                <w:color w:val="FF0000"/>
                <w:lang w:val="en-GB" w:eastAsia="en-GB"/>
              </w:rPr>
            </w:pPr>
            <w:r>
              <w:rPr>
                <w:rFonts w:eastAsia="Times New Roman" w:cs="Calibri"/>
                <w:b/>
                <w:bCs/>
                <w:color w:val="FF0000"/>
                <w:lang w:val="en-GB" w:eastAsia="en-GB"/>
              </w:rPr>
              <w:t>8</w:t>
            </w:r>
          </w:p>
        </w:tc>
      </w:tr>
      <w:tr w:rsidR="00AC0A08" w:rsidTr="00AC0A08" w14:paraId="5A59E0FB"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2A0AF308"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011A5373"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6A001893" w14:textId="77777777">
            <w:pPr>
              <w:rPr>
                <w:rFonts w:eastAsia="Times New Roman" w:cs="Calibri"/>
                <w:color w:val="000000"/>
                <w:lang w:val="en-GB" w:eastAsia="en-GB"/>
              </w:rPr>
            </w:pPr>
            <w:r>
              <w:rPr>
                <w:rFonts w:eastAsia="Times New Roman" w:cs="Calibri"/>
                <w:color w:val="000000"/>
                <w:lang w:val="en-GB" w:eastAsia="en-GB"/>
              </w:rPr>
              <w:t>:</w:t>
            </w:r>
          </w:p>
        </w:tc>
        <w:tc>
          <w:tcPr>
            <w:tcW w:w="576" w:type="pct"/>
            <w:tcBorders>
              <w:top w:val="nil"/>
              <w:left w:val="nil"/>
              <w:bottom w:val="single" w:color="auto" w:sz="4" w:space="0"/>
              <w:right w:val="single" w:color="auto" w:sz="4" w:space="0"/>
            </w:tcBorders>
            <w:vAlign w:val="center"/>
            <w:hideMark/>
          </w:tcPr>
          <w:p w:rsidR="00AC0A08" w:rsidRDefault="00AC0A08" w14:paraId="20BBA948"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7853FD1C"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4518F55E"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6989FE79" w14:textId="77777777">
            <w:pPr>
              <w:rPr>
                <w:rFonts w:eastAsia="Times New Roman" w:cs="Calibri"/>
                <w:color w:val="000000"/>
                <w:lang w:val="en-GB" w:eastAsia="en-GB"/>
              </w:rPr>
            </w:pPr>
            <w:r>
              <w:rPr>
                <w:rFonts w:eastAsia="Times New Roman" w:cs="Calibri"/>
                <w:color w:val="000000"/>
                <w:lang w:val="en-GB" w:eastAsia="en-GB"/>
              </w:rPr>
              <w:t>Amount</w:t>
            </w:r>
          </w:p>
        </w:tc>
        <w:tc>
          <w:tcPr>
            <w:tcW w:w="837" w:type="pct"/>
            <w:tcBorders>
              <w:top w:val="nil"/>
              <w:left w:val="nil"/>
              <w:bottom w:val="single" w:color="auto" w:sz="4" w:space="0"/>
              <w:right w:val="single" w:color="auto" w:sz="4" w:space="0"/>
            </w:tcBorders>
            <w:vAlign w:val="center"/>
            <w:hideMark/>
          </w:tcPr>
          <w:p w:rsidR="00AC0A08" w:rsidRDefault="00AC0A08" w14:paraId="6DF4544D" w14:textId="77777777">
            <w:pPr>
              <w:rPr>
                <w:rFonts w:eastAsia="Times New Roman" w:cs="Calibri"/>
                <w:color w:val="000000"/>
                <w:lang w:val="en-GB" w:eastAsia="en-GB"/>
              </w:rPr>
            </w:pPr>
            <w:r>
              <w:rPr>
                <w:rFonts w:eastAsia="Times New Roman" w:cs="Calibri"/>
                <w:color w:val="000000"/>
                <w:lang w:val="en-GB" w:eastAsia="en-GB"/>
              </w:rPr>
              <w:t>R1 234 567.89</w:t>
            </w:r>
          </w:p>
        </w:tc>
        <w:tc>
          <w:tcPr>
            <w:tcW w:w="576" w:type="pct"/>
            <w:tcBorders>
              <w:top w:val="nil"/>
              <w:left w:val="nil"/>
              <w:bottom w:val="single" w:color="auto" w:sz="4" w:space="0"/>
              <w:right w:val="single" w:color="auto" w:sz="4" w:space="0"/>
            </w:tcBorders>
            <w:vAlign w:val="center"/>
            <w:hideMark/>
          </w:tcPr>
          <w:p w:rsidR="00AC0A08" w:rsidRDefault="00AC0A08" w14:paraId="515300D6" w14:textId="77777777">
            <w:pPr>
              <w:rPr>
                <w:rFonts w:eastAsia="Times New Roman" w:cs="Calibri"/>
                <w:color w:val="000000"/>
                <w:lang w:val="en-GB" w:eastAsia="en-GB"/>
              </w:rPr>
            </w:pPr>
            <w:r>
              <w:rPr>
                <w:rFonts w:eastAsia="Times New Roman" w:cs="Calibri"/>
                <w:color w:val="000000"/>
                <w:lang w:val="en-GB" w:eastAsia="en-GB"/>
              </w:rPr>
              <w:t>13</w:t>
            </w:r>
          </w:p>
        </w:tc>
      </w:tr>
      <w:tr w:rsidR="00AC0A08" w:rsidTr="00AC0A08" w14:paraId="05CDA222"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4922268A"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3E2D5047" w14:textId="77777777">
            <w:pPr>
              <w:rPr>
                <w:rFonts w:eastAsia="Times New Roman" w:cs="Calibri"/>
                <w:b/>
                <w:bCs/>
                <w:color w:val="FF0000"/>
                <w:lang w:val="en-GB" w:eastAsia="en-GB"/>
              </w:rPr>
            </w:pPr>
            <w:r>
              <w:rPr>
                <w:rFonts w:eastAsia="Times New Roman" w:cs="Calibri"/>
                <w:b/>
                <w:bCs/>
                <w:color w:val="FF0000"/>
                <w:lang w:val="en-GB" w:eastAsia="en-GB"/>
              </w:rPr>
              <w:t>Prefix</w:t>
            </w:r>
          </w:p>
        </w:tc>
        <w:tc>
          <w:tcPr>
            <w:tcW w:w="837" w:type="pct"/>
            <w:tcBorders>
              <w:top w:val="nil"/>
              <w:left w:val="nil"/>
              <w:bottom w:val="single" w:color="auto" w:sz="4" w:space="0"/>
              <w:right w:val="single" w:color="auto" w:sz="4" w:space="0"/>
            </w:tcBorders>
            <w:vAlign w:val="center"/>
            <w:hideMark/>
          </w:tcPr>
          <w:p w:rsidR="00AC0A08" w:rsidRDefault="00AC0A08" w14:paraId="6B6D8CF5" w14:textId="77777777">
            <w:pPr>
              <w:rPr>
                <w:rFonts w:eastAsia="Times New Roman" w:cs="Calibri"/>
                <w:b/>
                <w:bCs/>
                <w:color w:val="FF0000"/>
                <w:lang w:val="en-GB" w:eastAsia="en-GB"/>
              </w:rPr>
            </w:pPr>
            <w:r>
              <w:rPr>
                <w:rFonts w:eastAsia="Times New Roman" w:cs="Calibri"/>
                <w:b/>
                <w:bCs/>
                <w:color w:val="FF0000"/>
                <w:lang w:val="en-GB" w:eastAsia="en-GB"/>
              </w:rPr>
              <w:t>MaxAmt</w:t>
            </w:r>
          </w:p>
        </w:tc>
        <w:tc>
          <w:tcPr>
            <w:tcW w:w="576" w:type="pct"/>
            <w:tcBorders>
              <w:top w:val="nil"/>
              <w:left w:val="nil"/>
              <w:bottom w:val="single" w:color="auto" w:sz="4" w:space="0"/>
              <w:right w:val="single" w:color="auto" w:sz="4" w:space="0"/>
            </w:tcBorders>
            <w:vAlign w:val="center"/>
            <w:hideMark/>
          </w:tcPr>
          <w:p w:rsidR="00AC0A08" w:rsidRDefault="00AC0A08" w14:paraId="64C572AF" w14:textId="77777777">
            <w:pPr>
              <w:rPr>
                <w:rFonts w:eastAsia="Times New Roman" w:cs="Calibri"/>
                <w:color w:val="000000"/>
                <w:lang w:val="en-GB" w:eastAsia="en-GB"/>
              </w:rPr>
            </w:pPr>
            <w:r>
              <w:rPr>
                <w:rFonts w:eastAsia="Times New Roman" w:cs="Calibri"/>
                <w:color w:val="000000"/>
                <w:lang w:val="en-GB" w:eastAsia="en-GB"/>
              </w:rPr>
              <w:t>6</w:t>
            </w:r>
          </w:p>
        </w:tc>
      </w:tr>
      <w:tr w:rsidR="00AC0A08" w:rsidTr="00AC0A08" w14:paraId="607AF84B"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3CD19DCF"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509FF586"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239B0207" w14:textId="77777777">
            <w:pPr>
              <w:rPr>
                <w:rFonts w:eastAsia="Times New Roman" w:cs="Calibri"/>
                <w:color w:val="000000"/>
                <w:lang w:val="en-GB" w:eastAsia="en-GB"/>
              </w:rPr>
            </w:pPr>
            <w:r>
              <w:rPr>
                <w:rFonts w:eastAsia="Times New Roman" w:cs="Calibri"/>
                <w:color w:val="000000"/>
                <w:lang w:val="en-GB" w:eastAsia="en-GB"/>
              </w:rPr>
              <w:t>:</w:t>
            </w:r>
          </w:p>
        </w:tc>
        <w:tc>
          <w:tcPr>
            <w:tcW w:w="576" w:type="pct"/>
            <w:tcBorders>
              <w:top w:val="nil"/>
              <w:left w:val="nil"/>
              <w:bottom w:val="single" w:color="auto" w:sz="4" w:space="0"/>
              <w:right w:val="single" w:color="auto" w:sz="4" w:space="0"/>
            </w:tcBorders>
            <w:vAlign w:val="center"/>
            <w:hideMark/>
          </w:tcPr>
          <w:p w:rsidR="00AC0A08" w:rsidRDefault="00AC0A08" w14:paraId="0CA9930C"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112FB653"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68943347"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1880296D" w14:textId="77777777">
            <w:pPr>
              <w:rPr>
                <w:rFonts w:eastAsia="Times New Roman" w:cs="Calibri"/>
                <w:color w:val="000000"/>
                <w:lang w:val="en-GB" w:eastAsia="en-GB"/>
              </w:rPr>
            </w:pPr>
            <w:r>
              <w:rPr>
                <w:rFonts w:eastAsia="Times New Roman" w:cs="Calibri"/>
                <w:color w:val="000000"/>
                <w:lang w:val="en-GB" w:eastAsia="en-GB"/>
              </w:rPr>
              <w:t>Amount</w:t>
            </w:r>
          </w:p>
        </w:tc>
        <w:tc>
          <w:tcPr>
            <w:tcW w:w="837" w:type="pct"/>
            <w:tcBorders>
              <w:top w:val="nil"/>
              <w:left w:val="nil"/>
              <w:bottom w:val="single" w:color="auto" w:sz="4" w:space="0"/>
              <w:right w:val="single" w:color="auto" w:sz="4" w:space="0"/>
            </w:tcBorders>
            <w:vAlign w:val="center"/>
            <w:hideMark/>
          </w:tcPr>
          <w:p w:rsidR="00AC0A08" w:rsidRDefault="00AC0A08" w14:paraId="07C1ED07" w14:textId="77777777">
            <w:pPr>
              <w:rPr>
                <w:rFonts w:eastAsia="Times New Roman" w:cs="Calibri"/>
                <w:color w:val="000000"/>
                <w:lang w:val="en-GB" w:eastAsia="en-GB"/>
              </w:rPr>
            </w:pPr>
            <w:r>
              <w:rPr>
                <w:rFonts w:eastAsia="Times New Roman" w:cs="Calibri"/>
                <w:color w:val="000000"/>
                <w:lang w:val="en-GB" w:eastAsia="en-GB"/>
              </w:rPr>
              <w:t>R1 234 567.89</w:t>
            </w:r>
          </w:p>
        </w:tc>
        <w:tc>
          <w:tcPr>
            <w:tcW w:w="576" w:type="pct"/>
            <w:tcBorders>
              <w:top w:val="nil"/>
              <w:left w:val="nil"/>
              <w:bottom w:val="single" w:color="auto" w:sz="4" w:space="0"/>
              <w:right w:val="single" w:color="auto" w:sz="4" w:space="0"/>
            </w:tcBorders>
            <w:vAlign w:val="center"/>
            <w:hideMark/>
          </w:tcPr>
          <w:p w:rsidR="00AC0A08" w:rsidRDefault="00AC0A08" w14:paraId="35AEE263" w14:textId="77777777">
            <w:pPr>
              <w:rPr>
                <w:rFonts w:eastAsia="Times New Roman" w:cs="Calibri"/>
                <w:color w:val="000000"/>
                <w:lang w:val="en-GB" w:eastAsia="en-GB"/>
              </w:rPr>
            </w:pPr>
            <w:r>
              <w:rPr>
                <w:rFonts w:eastAsia="Times New Roman" w:cs="Calibri"/>
                <w:color w:val="000000"/>
                <w:lang w:val="en-GB" w:eastAsia="en-GB"/>
              </w:rPr>
              <w:t>13</w:t>
            </w:r>
          </w:p>
        </w:tc>
      </w:tr>
      <w:tr w:rsidR="00AC0A08" w:rsidTr="00AC0A08" w14:paraId="3D3B86EF"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6E725721"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33858A0B"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250DA7FB"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17F215D0"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5504E1A7"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2FB44568"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31D784AB" w14:textId="77777777">
            <w:pPr>
              <w:rPr>
                <w:rFonts w:eastAsia="Times New Roman" w:cs="Calibri"/>
                <w:color w:val="000000"/>
                <w:lang w:val="en-GB" w:eastAsia="en-GB"/>
              </w:rPr>
            </w:pPr>
            <w:r>
              <w:rPr>
                <w:rFonts w:eastAsia="Times New Roman" w:cs="Calibri"/>
                <w:color w:val="000000"/>
                <w:lang w:val="en-GB" w:eastAsia="en-GB"/>
              </w:rPr>
              <w:t>Collection day</w:t>
            </w:r>
          </w:p>
        </w:tc>
        <w:tc>
          <w:tcPr>
            <w:tcW w:w="837" w:type="pct"/>
            <w:tcBorders>
              <w:top w:val="nil"/>
              <w:left w:val="nil"/>
              <w:bottom w:val="single" w:color="auto" w:sz="4" w:space="0"/>
              <w:right w:val="single" w:color="auto" w:sz="4" w:space="0"/>
            </w:tcBorders>
            <w:vAlign w:val="center"/>
            <w:hideMark/>
          </w:tcPr>
          <w:p w:rsidR="00AC0A08" w:rsidRDefault="00AC0A08" w14:paraId="34095E73" w14:textId="77777777">
            <w:pPr>
              <w:rPr>
                <w:rFonts w:eastAsia="Times New Roman" w:cs="Calibri"/>
                <w:color w:val="000000"/>
                <w:lang w:val="en-GB" w:eastAsia="en-GB"/>
              </w:rPr>
            </w:pPr>
            <w:r>
              <w:rPr>
                <w:rFonts w:eastAsia="Times New Roman" w:cs="Calibri"/>
                <w:color w:val="000000"/>
                <w:lang w:val="en-GB" w:eastAsia="en-GB"/>
              </w:rPr>
              <w:t>See Appendix A</w:t>
            </w:r>
          </w:p>
        </w:tc>
        <w:tc>
          <w:tcPr>
            <w:tcW w:w="576" w:type="pct"/>
            <w:tcBorders>
              <w:top w:val="nil"/>
              <w:left w:val="nil"/>
              <w:bottom w:val="single" w:color="auto" w:sz="4" w:space="0"/>
              <w:right w:val="single" w:color="auto" w:sz="4" w:space="0"/>
            </w:tcBorders>
            <w:vAlign w:val="center"/>
            <w:hideMark/>
          </w:tcPr>
          <w:p w:rsidR="00AC0A08" w:rsidRDefault="00AC0A08" w14:paraId="667942CF" w14:textId="77777777">
            <w:pPr>
              <w:rPr>
                <w:rFonts w:eastAsia="Times New Roman" w:cs="Calibri"/>
                <w:color w:val="000000"/>
                <w:lang w:val="en-GB" w:eastAsia="en-GB"/>
              </w:rPr>
            </w:pPr>
            <w:r>
              <w:rPr>
                <w:rFonts w:eastAsia="Times New Roman" w:cs="Calibri"/>
                <w:color w:val="000000"/>
                <w:lang w:val="en-GB" w:eastAsia="en-GB"/>
              </w:rPr>
              <w:t>24</w:t>
            </w:r>
          </w:p>
        </w:tc>
      </w:tr>
      <w:tr w:rsidR="00AC0A08" w:rsidTr="00AC0A08" w14:paraId="36F84981"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3751B76F"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54F6E927"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1F5B501E" w14:textId="77777777">
            <w:pPr>
              <w:rPr>
                <w:rFonts w:eastAsia="Times New Roman" w:cs="Calibri"/>
                <w:color w:val="000000"/>
                <w:lang w:val="en-GB" w:eastAsia="en-GB"/>
              </w:rPr>
            </w:pPr>
            <w:r>
              <w:rPr>
                <w:rFonts w:eastAsia="Times New Roman" w:cs="Calibri"/>
                <w:color w:val="000000"/>
                <w:lang w:val="en-GB" w:eastAsia="en-GB"/>
              </w:rPr>
              <w:t>Line feed</w:t>
            </w:r>
          </w:p>
        </w:tc>
        <w:tc>
          <w:tcPr>
            <w:tcW w:w="576" w:type="pct"/>
            <w:tcBorders>
              <w:top w:val="nil"/>
              <w:left w:val="nil"/>
              <w:bottom w:val="single" w:color="auto" w:sz="4" w:space="0"/>
              <w:right w:val="single" w:color="auto" w:sz="4" w:space="0"/>
            </w:tcBorders>
            <w:vAlign w:val="center"/>
            <w:hideMark/>
          </w:tcPr>
          <w:p w:rsidR="00AC0A08" w:rsidRDefault="00AC0A08" w14:paraId="0D1D454D"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63EC3388"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6E28ABFB"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295ABF62" w14:textId="77777777">
            <w:pPr>
              <w:rPr>
                <w:rFonts w:eastAsia="Times New Roman" w:cs="Calibri"/>
                <w:b/>
                <w:bCs/>
                <w:color w:val="FF0000"/>
                <w:lang w:val="en-GB" w:eastAsia="en-GB"/>
              </w:rPr>
            </w:pPr>
            <w:r>
              <w:rPr>
                <w:rFonts w:eastAsia="Times New Roman" w:cs="Calibri"/>
                <w:b/>
                <w:bCs/>
                <w:color w:val="FF0000"/>
                <w:lang w:val="en-GB" w:eastAsia="en-GB"/>
              </w:rPr>
              <w:t>Positive Response attribute</w:t>
            </w:r>
          </w:p>
        </w:tc>
        <w:tc>
          <w:tcPr>
            <w:tcW w:w="837" w:type="pct"/>
            <w:tcBorders>
              <w:top w:val="nil"/>
              <w:left w:val="nil"/>
              <w:bottom w:val="single" w:color="auto" w:sz="4" w:space="0"/>
              <w:right w:val="single" w:color="auto" w:sz="4" w:space="0"/>
            </w:tcBorders>
            <w:vAlign w:val="center"/>
            <w:hideMark/>
          </w:tcPr>
          <w:p w:rsidR="00AC0A08" w:rsidRDefault="00AC0A08" w14:paraId="196CEE8B" w14:textId="77777777">
            <w:pPr>
              <w:rPr>
                <w:rFonts w:eastAsia="Times New Roman" w:cs="Calibri"/>
                <w:b/>
                <w:bCs/>
                <w:color w:val="FF0000"/>
                <w:lang w:val="en-GB" w:eastAsia="en-GB"/>
              </w:rPr>
            </w:pPr>
            <w:r>
              <w:rPr>
                <w:rFonts w:eastAsia="Times New Roman" w:cs="Calibri"/>
                <w:b/>
                <w:bCs/>
                <w:color w:val="FF0000"/>
                <w:lang w:val="en-GB" w:eastAsia="en-GB"/>
              </w:rPr>
              <w:t>1-Approve</w:t>
            </w:r>
          </w:p>
        </w:tc>
        <w:tc>
          <w:tcPr>
            <w:tcW w:w="576" w:type="pct"/>
            <w:tcBorders>
              <w:top w:val="nil"/>
              <w:left w:val="nil"/>
              <w:bottom w:val="single" w:color="auto" w:sz="4" w:space="0"/>
              <w:right w:val="single" w:color="auto" w:sz="4" w:space="0"/>
            </w:tcBorders>
            <w:vAlign w:val="center"/>
            <w:hideMark/>
          </w:tcPr>
          <w:p w:rsidR="00AC0A08" w:rsidRDefault="00AC0A08" w14:paraId="0307F91B" w14:textId="77777777">
            <w:pPr>
              <w:rPr>
                <w:rFonts w:eastAsia="Times New Roman" w:cs="Calibri"/>
                <w:b/>
                <w:bCs/>
                <w:color w:val="FF0000"/>
                <w:lang w:val="en-GB" w:eastAsia="en-GB"/>
              </w:rPr>
            </w:pPr>
            <w:r>
              <w:rPr>
                <w:rFonts w:eastAsia="Times New Roman" w:cs="Calibri"/>
                <w:b/>
                <w:bCs/>
                <w:color w:val="FF0000"/>
                <w:lang w:val="en-GB" w:eastAsia="en-GB"/>
              </w:rPr>
              <w:t>9</w:t>
            </w:r>
          </w:p>
        </w:tc>
      </w:tr>
      <w:tr w:rsidR="00AC0A08" w:rsidTr="00AC0A08" w14:paraId="651E5D8D"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7781E77C"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4D9A7349"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39459F72" w14:textId="77777777">
            <w:pPr>
              <w:rPr>
                <w:rFonts w:eastAsia="Times New Roman" w:cs="Calibri"/>
                <w:color w:val="000000"/>
                <w:lang w:val="en-GB" w:eastAsia="en-GB"/>
              </w:rPr>
            </w:pPr>
            <w:r>
              <w:rPr>
                <w:rFonts w:eastAsia="Times New Roman" w:cs="Calibri"/>
                <w:color w:val="000000"/>
                <w:lang w:val="en-GB" w:eastAsia="en-GB"/>
              </w:rPr>
              <w:t>Line feed</w:t>
            </w:r>
          </w:p>
        </w:tc>
        <w:tc>
          <w:tcPr>
            <w:tcW w:w="576" w:type="pct"/>
            <w:tcBorders>
              <w:top w:val="nil"/>
              <w:left w:val="nil"/>
              <w:bottom w:val="single" w:color="auto" w:sz="4" w:space="0"/>
              <w:right w:val="single" w:color="auto" w:sz="4" w:space="0"/>
            </w:tcBorders>
            <w:vAlign w:val="center"/>
            <w:hideMark/>
          </w:tcPr>
          <w:p w:rsidR="00AC0A08" w:rsidRDefault="00AC0A08" w14:paraId="3F02AFC8"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0E037B80"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58F7D884"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373A282E" w14:textId="77777777">
            <w:pPr>
              <w:rPr>
                <w:rFonts w:eastAsia="Times New Roman" w:cs="Calibri"/>
                <w:b/>
                <w:bCs/>
                <w:color w:val="FF0000"/>
                <w:lang w:val="en-GB" w:eastAsia="en-GB"/>
              </w:rPr>
            </w:pPr>
            <w:r>
              <w:rPr>
                <w:rFonts w:eastAsia="Times New Roman" w:cs="Calibri"/>
                <w:b/>
                <w:bCs/>
                <w:color w:val="FF0000"/>
                <w:lang w:val="en-GB" w:eastAsia="en-GB"/>
              </w:rPr>
              <w:t>Negative Response attribute</w:t>
            </w:r>
          </w:p>
        </w:tc>
        <w:tc>
          <w:tcPr>
            <w:tcW w:w="837" w:type="pct"/>
            <w:tcBorders>
              <w:top w:val="nil"/>
              <w:left w:val="nil"/>
              <w:bottom w:val="single" w:color="auto" w:sz="4" w:space="0"/>
              <w:right w:val="single" w:color="auto" w:sz="4" w:space="0"/>
            </w:tcBorders>
            <w:vAlign w:val="center"/>
            <w:hideMark/>
          </w:tcPr>
          <w:p w:rsidR="00AC0A08" w:rsidRDefault="00AC0A08" w14:paraId="4D243996" w14:textId="77777777">
            <w:pPr>
              <w:rPr>
                <w:rFonts w:eastAsia="Times New Roman" w:cs="Calibri"/>
                <w:b/>
                <w:bCs/>
                <w:color w:val="FF0000"/>
                <w:lang w:val="en-GB" w:eastAsia="en-GB"/>
              </w:rPr>
            </w:pPr>
            <w:r>
              <w:rPr>
                <w:rFonts w:eastAsia="Times New Roman" w:cs="Calibri"/>
                <w:b/>
                <w:bCs/>
                <w:color w:val="FF0000"/>
                <w:lang w:val="en-GB" w:eastAsia="en-GB"/>
              </w:rPr>
              <w:t>9-Decline</w:t>
            </w:r>
          </w:p>
        </w:tc>
        <w:tc>
          <w:tcPr>
            <w:tcW w:w="576" w:type="pct"/>
            <w:tcBorders>
              <w:top w:val="nil"/>
              <w:left w:val="nil"/>
              <w:bottom w:val="single" w:color="auto" w:sz="4" w:space="0"/>
              <w:right w:val="single" w:color="auto" w:sz="4" w:space="0"/>
            </w:tcBorders>
            <w:vAlign w:val="center"/>
            <w:hideMark/>
          </w:tcPr>
          <w:p w:rsidR="00AC0A08" w:rsidRDefault="00AC0A08" w14:paraId="01C21746" w14:textId="77777777">
            <w:pPr>
              <w:rPr>
                <w:rFonts w:eastAsia="Times New Roman" w:cs="Calibri"/>
                <w:b/>
                <w:bCs/>
                <w:color w:val="FF0000"/>
                <w:lang w:val="en-GB" w:eastAsia="en-GB"/>
              </w:rPr>
            </w:pPr>
            <w:r>
              <w:rPr>
                <w:rFonts w:eastAsia="Times New Roman" w:cs="Calibri"/>
                <w:b/>
                <w:bCs/>
                <w:color w:val="FF0000"/>
                <w:lang w:val="en-GB" w:eastAsia="en-GB"/>
              </w:rPr>
              <w:t>9</w:t>
            </w:r>
          </w:p>
        </w:tc>
      </w:tr>
      <w:tr w:rsidR="00AC0A08" w:rsidTr="00AC0A08" w14:paraId="761BCC86" w14:textId="77777777">
        <w:trPr>
          <w:trHeight w:val="456"/>
        </w:trPr>
        <w:tc>
          <w:tcPr>
            <w:tcW w:w="996" w:type="pct"/>
            <w:tcBorders>
              <w:top w:val="nil"/>
              <w:left w:val="single" w:color="auto" w:sz="4" w:space="0"/>
              <w:bottom w:val="single" w:color="auto" w:sz="4" w:space="0"/>
              <w:right w:val="single" w:color="auto" w:sz="4" w:space="0"/>
            </w:tcBorders>
            <w:hideMark/>
          </w:tcPr>
          <w:p w:rsidR="00AC0A08" w:rsidRDefault="00AC0A08" w14:paraId="36A59147" w14:textId="77777777">
            <w:pPr>
              <w:rPr>
                <w:rFonts w:ascii="Arial" w:hAnsi="Arial" w:eastAsia="Times New Roman" w:cs="Arial"/>
                <w:sz w:val="36"/>
                <w:szCs w:val="36"/>
                <w:lang w:val="en-GB" w:eastAsia="en-GB"/>
              </w:rPr>
            </w:pPr>
            <w:r>
              <w:rPr>
                <w:rFonts w:ascii="Arial" w:hAnsi="Arial" w:eastAsia="Times New Roman" w:cs="Arial"/>
                <w:sz w:val="36"/>
                <w:szCs w:val="36"/>
                <w:lang w:val="en-GB" w:eastAsia="en-GB"/>
              </w:rPr>
              <w:t> </w:t>
            </w:r>
          </w:p>
        </w:tc>
        <w:tc>
          <w:tcPr>
            <w:tcW w:w="2591" w:type="pct"/>
            <w:tcBorders>
              <w:top w:val="nil"/>
              <w:left w:val="nil"/>
              <w:bottom w:val="single" w:color="auto" w:sz="4" w:space="0"/>
              <w:right w:val="single" w:color="auto" w:sz="4" w:space="0"/>
            </w:tcBorders>
            <w:noWrap/>
            <w:vAlign w:val="bottom"/>
            <w:hideMark/>
          </w:tcPr>
          <w:p w:rsidR="00AC0A08" w:rsidRDefault="00AC0A08" w14:paraId="08C32EFB" w14:textId="77777777">
            <w:pPr>
              <w:rPr>
                <w:rFonts w:eastAsia="Times New Roman" w:cs="Calibri"/>
                <w:color w:val="000000"/>
                <w:lang w:val="en-GB" w:eastAsia="en-GB"/>
              </w:rPr>
            </w:pPr>
            <w:r>
              <w:rPr>
                <w:rFonts w:eastAsia="Times New Roman" w:cs="Calibri"/>
                <w:color w:val="000000"/>
                <w:lang w:val="en-GB" w:eastAsia="en-GB"/>
              </w:rPr>
              <w:t> </w:t>
            </w:r>
          </w:p>
        </w:tc>
        <w:tc>
          <w:tcPr>
            <w:tcW w:w="837" w:type="pct"/>
            <w:tcBorders>
              <w:top w:val="nil"/>
              <w:left w:val="nil"/>
              <w:bottom w:val="single" w:color="auto" w:sz="4" w:space="0"/>
              <w:right w:val="single" w:color="auto" w:sz="4" w:space="0"/>
            </w:tcBorders>
            <w:vAlign w:val="center"/>
            <w:hideMark/>
          </w:tcPr>
          <w:p w:rsidR="00AC0A08" w:rsidRDefault="00AC0A08" w14:paraId="42EE1306" w14:textId="77777777">
            <w:pPr>
              <w:rPr>
                <w:rFonts w:eastAsia="Times New Roman" w:cs="Calibri"/>
                <w:color w:val="000000"/>
                <w:lang w:val="en-GB" w:eastAsia="en-GB"/>
              </w:rPr>
            </w:pPr>
            <w:r>
              <w:rPr>
                <w:rFonts w:eastAsia="Times New Roman" w:cs="Calibri"/>
                <w:color w:val="000000"/>
                <w:lang w:val="en-GB" w:eastAsia="en-GB"/>
              </w:rPr>
              <w:t>Response answer</w:t>
            </w:r>
          </w:p>
        </w:tc>
        <w:tc>
          <w:tcPr>
            <w:tcW w:w="576" w:type="pct"/>
            <w:tcBorders>
              <w:top w:val="nil"/>
              <w:left w:val="nil"/>
              <w:bottom w:val="single" w:color="auto" w:sz="4" w:space="0"/>
              <w:right w:val="single" w:color="auto" w:sz="4" w:space="0"/>
            </w:tcBorders>
            <w:vAlign w:val="center"/>
            <w:hideMark/>
          </w:tcPr>
          <w:p w:rsidR="00AC0A08" w:rsidRDefault="00AC0A08" w14:paraId="425C9DBA" w14:textId="77777777">
            <w:pPr>
              <w:rPr>
                <w:rFonts w:eastAsia="Times New Roman" w:cs="Calibri"/>
                <w:color w:val="000000"/>
                <w:lang w:val="en-GB" w:eastAsia="en-GB"/>
              </w:rPr>
            </w:pPr>
            <w:r>
              <w:rPr>
                <w:rFonts w:eastAsia="Times New Roman" w:cs="Calibri"/>
                <w:color w:val="000000"/>
                <w:lang w:val="en-GB" w:eastAsia="en-GB"/>
              </w:rPr>
              <w:t>0</w:t>
            </w:r>
          </w:p>
        </w:tc>
      </w:tr>
      <w:tr w:rsidR="00AC0A08" w:rsidTr="00AC0A08" w14:paraId="156BA4C9" w14:textId="77777777">
        <w:trPr>
          <w:trHeight w:val="288"/>
        </w:trPr>
        <w:tc>
          <w:tcPr>
            <w:tcW w:w="996" w:type="pct"/>
            <w:shd w:val="clear" w:color="auto" w:fill="FFFFFF"/>
            <w:noWrap/>
            <w:vAlign w:val="bottom"/>
            <w:hideMark/>
          </w:tcPr>
          <w:p w:rsidR="00AC0A08" w:rsidRDefault="00AC0A08" w14:paraId="2382165C"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shd w:val="clear" w:color="auto" w:fill="FFFFFF"/>
            <w:noWrap/>
            <w:vAlign w:val="bottom"/>
            <w:hideMark/>
          </w:tcPr>
          <w:p w:rsidR="00AC0A08" w:rsidRDefault="00AC0A08" w14:paraId="50A08DA1" w14:textId="77777777">
            <w:pPr>
              <w:rPr>
                <w:rFonts w:eastAsia="Times New Roman" w:cs="Calibri"/>
                <w:color w:val="000000"/>
                <w:lang w:val="en-GB" w:eastAsia="en-GB"/>
              </w:rPr>
            </w:pPr>
            <w:r>
              <w:rPr>
                <w:rFonts w:eastAsia="Times New Roman" w:cs="Calibri"/>
                <w:color w:val="000000"/>
                <w:lang w:val="en-GB" w:eastAsia="en-GB"/>
              </w:rPr>
              <w:t> </w:t>
            </w:r>
          </w:p>
        </w:tc>
        <w:tc>
          <w:tcPr>
            <w:tcW w:w="837" w:type="pct"/>
            <w:shd w:val="clear" w:color="auto" w:fill="FFFFFF"/>
            <w:noWrap/>
            <w:vAlign w:val="bottom"/>
            <w:hideMark/>
          </w:tcPr>
          <w:p w:rsidR="00AC0A08" w:rsidRDefault="00AC0A08" w14:paraId="3A663AE5" w14:textId="77777777">
            <w:pPr>
              <w:rPr>
                <w:rFonts w:ascii="Verdana" w:hAnsi="Verdana" w:eastAsia="Times New Roman" w:cs="Calibri"/>
                <w:sz w:val="16"/>
                <w:szCs w:val="16"/>
                <w:lang w:val="en-GB" w:eastAsia="en-GB"/>
              </w:rPr>
            </w:pPr>
            <w:r>
              <w:rPr>
                <w:rFonts w:ascii="Verdana" w:hAnsi="Verdana" w:eastAsia="Times New Roman" w:cs="Calibri"/>
                <w:sz w:val="16"/>
                <w:szCs w:val="16"/>
                <w:lang w:val="en-GB" w:eastAsia="en-GB"/>
              </w:rPr>
              <w:t>Characters used</w:t>
            </w:r>
          </w:p>
        </w:tc>
        <w:tc>
          <w:tcPr>
            <w:tcW w:w="576" w:type="pct"/>
            <w:shd w:val="clear" w:color="auto" w:fill="FFFFFF"/>
            <w:noWrap/>
            <w:vAlign w:val="bottom"/>
            <w:hideMark/>
          </w:tcPr>
          <w:p w:rsidR="00AC0A08" w:rsidRDefault="00AC0A08" w14:paraId="7EEE421F" w14:textId="77777777">
            <w:pPr>
              <w:jc w:val="right"/>
              <w:rPr>
                <w:rFonts w:eastAsia="Times New Roman" w:cs="Calibri"/>
                <w:color w:val="000000"/>
                <w:lang w:val="en-GB" w:eastAsia="en-GB"/>
              </w:rPr>
            </w:pPr>
            <w:r>
              <w:rPr>
                <w:rFonts w:eastAsia="Times New Roman" w:cs="Calibri"/>
                <w:color w:val="000000"/>
                <w:lang w:val="en-GB" w:eastAsia="en-GB"/>
              </w:rPr>
              <w:t>138</w:t>
            </w:r>
          </w:p>
        </w:tc>
      </w:tr>
      <w:tr w:rsidR="00AC0A08" w:rsidTr="00AC0A08" w14:paraId="769D1723" w14:textId="77777777">
        <w:trPr>
          <w:trHeight w:val="288"/>
        </w:trPr>
        <w:tc>
          <w:tcPr>
            <w:tcW w:w="996" w:type="pct"/>
            <w:noWrap/>
            <w:vAlign w:val="bottom"/>
            <w:hideMark/>
          </w:tcPr>
          <w:p w:rsidR="00AC0A08" w:rsidRDefault="00AC0A08" w14:paraId="5D9D80DE" w14:textId="77777777">
            <w:pPr>
              <w:rPr>
                <w:rFonts w:eastAsia="Times New Roman" w:cs="Calibri"/>
                <w:color w:val="000000"/>
                <w:lang w:val="en-GB" w:eastAsia="en-GB"/>
              </w:rPr>
            </w:pPr>
          </w:p>
        </w:tc>
        <w:tc>
          <w:tcPr>
            <w:tcW w:w="2591" w:type="pct"/>
            <w:shd w:val="clear" w:color="auto" w:fill="FFFFFF"/>
            <w:noWrap/>
            <w:vAlign w:val="bottom"/>
            <w:hideMark/>
          </w:tcPr>
          <w:p w:rsidR="00AC0A08" w:rsidRDefault="00AC0A08" w14:paraId="7E65BA48" w14:textId="77777777">
            <w:pPr>
              <w:rPr>
                <w:rFonts w:eastAsia="Times New Roman" w:cs="Calibri"/>
                <w:color w:val="000000"/>
                <w:lang w:val="en-GB" w:eastAsia="en-GB"/>
              </w:rPr>
            </w:pPr>
            <w:r>
              <w:rPr>
                <w:rFonts w:eastAsia="Times New Roman" w:cs="Calibri"/>
                <w:color w:val="000000"/>
                <w:lang w:val="en-GB" w:eastAsia="en-GB"/>
              </w:rPr>
              <w:t> </w:t>
            </w:r>
          </w:p>
        </w:tc>
        <w:tc>
          <w:tcPr>
            <w:tcW w:w="837" w:type="pct"/>
            <w:shd w:val="clear" w:color="auto" w:fill="FFFFFF"/>
            <w:noWrap/>
            <w:vAlign w:val="bottom"/>
            <w:hideMark/>
          </w:tcPr>
          <w:p w:rsidR="00AC0A08" w:rsidRDefault="00AC0A08" w14:paraId="1FA8631B" w14:textId="77777777">
            <w:pPr>
              <w:rPr>
                <w:rFonts w:ascii="Verdana" w:hAnsi="Verdana" w:eastAsia="Times New Roman" w:cs="Calibri"/>
                <w:sz w:val="16"/>
                <w:szCs w:val="16"/>
                <w:lang w:val="en-GB" w:eastAsia="en-GB"/>
              </w:rPr>
            </w:pPr>
            <w:r>
              <w:rPr>
                <w:rFonts w:ascii="Verdana" w:hAnsi="Verdana" w:eastAsia="Times New Roman" w:cs="Calibri"/>
                <w:sz w:val="16"/>
                <w:szCs w:val="16"/>
                <w:lang w:val="en-GB" w:eastAsia="en-GB"/>
              </w:rPr>
              <w:t>Total available</w:t>
            </w:r>
          </w:p>
        </w:tc>
        <w:tc>
          <w:tcPr>
            <w:tcW w:w="576" w:type="pct"/>
            <w:shd w:val="clear" w:color="auto" w:fill="FFFFFF"/>
            <w:noWrap/>
            <w:vAlign w:val="bottom"/>
            <w:hideMark/>
          </w:tcPr>
          <w:p w:rsidR="00AC0A08" w:rsidRDefault="00AC0A08" w14:paraId="19EEBB88" w14:textId="77777777">
            <w:pPr>
              <w:jc w:val="right"/>
              <w:rPr>
                <w:rFonts w:eastAsia="Times New Roman" w:cs="Calibri"/>
                <w:color w:val="000000"/>
                <w:lang w:val="en-GB" w:eastAsia="en-GB"/>
              </w:rPr>
            </w:pPr>
            <w:r>
              <w:rPr>
                <w:rFonts w:eastAsia="Times New Roman" w:cs="Calibri"/>
                <w:color w:val="000000"/>
                <w:lang w:val="en-GB" w:eastAsia="en-GB"/>
              </w:rPr>
              <w:t>140</w:t>
            </w:r>
          </w:p>
        </w:tc>
      </w:tr>
    </w:tbl>
    <w:p w:rsidR="00AC0A08" w:rsidP="00AC0A08" w:rsidRDefault="00AC0A08" w14:paraId="038D858A" w14:textId="77777777">
      <w:pPr>
        <w:rPr>
          <w:b/>
        </w:rPr>
      </w:pPr>
    </w:p>
    <w:p w:rsidR="00AC0A08" w:rsidP="00AC0A08" w:rsidRDefault="00AC0A08" w14:paraId="6748C14B" w14:textId="77777777">
      <w:pPr>
        <w:rPr>
          <w:b/>
          <w:lang w:val="en-US"/>
        </w:rPr>
      </w:pPr>
      <w:r>
        <w:rPr>
          <w:b/>
          <w:u w:val="single"/>
          <w:lang w:val="en-US"/>
        </w:rPr>
        <w:br w:type="page"/>
      </w:r>
      <w:r>
        <w:rPr>
          <w:b/>
          <w:lang w:val="en-US"/>
        </w:rPr>
        <w:t>USSD Message Approximate Layout:</w:t>
      </w:r>
    </w:p>
    <w:p w:rsidR="00AC0A08" w:rsidP="00AC0A08" w:rsidRDefault="00AC0A08" w14:paraId="6D2C42FE" w14:textId="70F4226B">
      <w:pPr>
        <w:rPr>
          <w:noProof/>
          <w:lang w:val="en-GB" w:eastAsia="en-GB"/>
        </w:rPr>
      </w:pPr>
      <w:r>
        <w:rPr>
          <w:b/>
          <w:noProof/>
          <w:lang w:val="en-GB"/>
        </w:rPr>
        <w:drawing>
          <wp:inline distT="0" distB="0" distL="0" distR="0" wp14:anchorId="4860AAA4" wp14:editId="066F253C">
            <wp:extent cx="2289810" cy="4556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89810" cy="4556760"/>
                    </a:xfrm>
                    <a:prstGeom prst="rect">
                      <a:avLst/>
                    </a:prstGeom>
                    <a:noFill/>
                    <a:ln>
                      <a:noFill/>
                    </a:ln>
                  </pic:spPr>
                </pic:pic>
              </a:graphicData>
            </a:graphic>
          </wp:inline>
        </w:drawing>
      </w:r>
      <w:r>
        <w:rPr>
          <w:noProof/>
          <w:lang w:val="en-GB" w:eastAsia="en-GB"/>
        </w:rPr>
        <w:t xml:space="preserve"> </w:t>
      </w:r>
      <w:r>
        <w:rPr>
          <w:b/>
          <w:noProof/>
          <w:lang w:val="en-GB"/>
        </w:rPr>
        <w:drawing>
          <wp:inline distT="0" distB="0" distL="0" distR="0" wp14:anchorId="3F7F3F4D" wp14:editId="01BC9140">
            <wp:extent cx="2537460" cy="4575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37460" cy="4575810"/>
                    </a:xfrm>
                    <a:prstGeom prst="rect">
                      <a:avLst/>
                    </a:prstGeom>
                    <a:noFill/>
                    <a:ln>
                      <a:noFill/>
                    </a:ln>
                  </pic:spPr>
                </pic:pic>
              </a:graphicData>
            </a:graphic>
          </wp:inline>
        </w:drawing>
      </w:r>
    </w:p>
    <w:p w:rsidR="00AC0A08" w:rsidP="00AC0A08" w:rsidRDefault="00AC0A08" w14:paraId="561307ED" w14:textId="77777777">
      <w:pPr>
        <w:rPr>
          <w:lang w:val="en-US"/>
        </w:rPr>
      </w:pPr>
    </w:p>
    <w:p w:rsidR="00AC0A08" w:rsidP="002C2973" w:rsidRDefault="00AC0A08" w14:paraId="33240077" w14:textId="77777777">
      <w:pPr>
        <w:numPr>
          <w:ilvl w:val="0"/>
          <w:numId w:val="77"/>
        </w:numPr>
        <w:spacing w:after="200" w:line="276" w:lineRule="auto"/>
        <w:rPr>
          <w:b/>
          <w:u w:val="single"/>
        </w:rPr>
      </w:pPr>
      <w:r>
        <w:rPr>
          <w:lang w:val="en-US"/>
        </w:rPr>
        <w:br w:type="page"/>
      </w:r>
      <w:r>
        <w:rPr>
          <w:b/>
          <w:u w:val="single"/>
          <w:lang w:val="en-US"/>
        </w:rPr>
        <w:t>Usage Base Mandate</w:t>
      </w:r>
      <w:r>
        <w:rPr>
          <w:b/>
          <w:u w:val="single"/>
        </w:rPr>
        <w:t xml:space="preserve"> : </w:t>
      </w:r>
      <w:r>
        <w:rPr>
          <w:b/>
          <w:u w:val="single"/>
          <w:lang w:val="en-US"/>
        </w:rPr>
        <w:t>ONLY MAX AMOUNT IS USED</w:t>
      </w:r>
    </w:p>
    <w:p w:rsidR="00AC0A08" w:rsidP="00AC0A08" w:rsidRDefault="00AC0A08" w14:paraId="0732A841" w14:textId="77777777">
      <w:pPr>
        <w:rPr>
          <w:b/>
        </w:rPr>
      </w:pPr>
      <w:r>
        <w:rPr>
          <w:b/>
          <w:lang w:val="en-US"/>
        </w:rPr>
        <w:t>Required USSD Message Content:</w:t>
      </w:r>
    </w:p>
    <w:tbl>
      <w:tblPr>
        <w:tblW w:w="5000" w:type="pct"/>
        <w:tblLook w:val="04A0" w:firstRow="1" w:lastRow="0" w:firstColumn="1" w:lastColumn="0" w:noHBand="0" w:noVBand="1"/>
      </w:tblPr>
      <w:tblGrid>
        <w:gridCol w:w="1608"/>
        <w:gridCol w:w="4485"/>
        <w:gridCol w:w="1732"/>
        <w:gridCol w:w="1191"/>
      </w:tblGrid>
      <w:tr w:rsidR="00AC0A08" w:rsidTr="00AC0A08" w14:paraId="13BB7830" w14:textId="77777777">
        <w:trPr>
          <w:trHeight w:val="288"/>
        </w:trPr>
        <w:tc>
          <w:tcPr>
            <w:tcW w:w="996" w:type="pct"/>
            <w:tcBorders>
              <w:top w:val="single" w:color="000000" w:sz="4" w:space="0"/>
              <w:left w:val="single" w:color="000000" w:sz="4" w:space="0"/>
              <w:bottom w:val="nil"/>
              <w:right w:val="nil"/>
            </w:tcBorders>
            <w:shd w:val="clear" w:color="auto" w:fill="000000"/>
            <w:vAlign w:val="center"/>
            <w:hideMark/>
          </w:tcPr>
          <w:p w:rsidR="00AC0A08" w:rsidRDefault="00AC0A08" w14:paraId="3D6D82FB" w14:textId="77777777">
            <w:pPr>
              <w:rPr>
                <w:rFonts w:eastAsia="Times New Roman" w:cs="Calibri"/>
                <w:b/>
                <w:bCs/>
                <w:color w:val="FFFFFF"/>
                <w:lang w:val="en-GB" w:eastAsia="en-GB"/>
              </w:rPr>
            </w:pPr>
            <w:r>
              <w:rPr>
                <w:rFonts w:eastAsia="Times New Roman" w:cs="Calibri"/>
                <w:b/>
                <w:bCs/>
                <w:color w:val="FFFFFF"/>
                <w:lang w:val="en-GB" w:eastAsia="en-GB"/>
              </w:rPr>
              <w:t>Field</w:t>
            </w:r>
          </w:p>
        </w:tc>
        <w:tc>
          <w:tcPr>
            <w:tcW w:w="2591" w:type="pct"/>
            <w:tcBorders>
              <w:top w:val="single" w:color="000000" w:sz="4" w:space="0"/>
              <w:left w:val="nil"/>
              <w:bottom w:val="nil"/>
              <w:right w:val="nil"/>
            </w:tcBorders>
            <w:shd w:val="clear" w:color="auto" w:fill="000000"/>
            <w:vAlign w:val="center"/>
            <w:hideMark/>
          </w:tcPr>
          <w:p w:rsidR="00AC0A08" w:rsidRDefault="00AC0A08" w14:paraId="2D46A7F5" w14:textId="77777777">
            <w:pPr>
              <w:rPr>
                <w:rFonts w:eastAsia="Times New Roman" w:cs="Calibri"/>
                <w:b/>
                <w:bCs/>
                <w:color w:val="FFFFFF"/>
                <w:lang w:val="en-GB" w:eastAsia="en-GB"/>
              </w:rPr>
            </w:pPr>
            <w:r>
              <w:rPr>
                <w:rFonts w:eastAsia="Times New Roman" w:cs="Calibri"/>
                <w:b/>
                <w:bCs/>
                <w:color w:val="FFFFFF"/>
                <w:lang w:val="en-GB" w:eastAsia="en-GB"/>
              </w:rPr>
              <w:t>Rules</w:t>
            </w:r>
          </w:p>
        </w:tc>
        <w:tc>
          <w:tcPr>
            <w:tcW w:w="837" w:type="pct"/>
            <w:tcBorders>
              <w:top w:val="single" w:color="000000" w:sz="4" w:space="0"/>
              <w:left w:val="nil"/>
              <w:bottom w:val="nil"/>
              <w:right w:val="nil"/>
            </w:tcBorders>
            <w:shd w:val="clear" w:color="auto" w:fill="000000"/>
            <w:vAlign w:val="center"/>
            <w:hideMark/>
          </w:tcPr>
          <w:p w:rsidR="00AC0A08" w:rsidRDefault="00AC0A08" w14:paraId="0AA63481" w14:textId="77777777">
            <w:pPr>
              <w:rPr>
                <w:rFonts w:eastAsia="Times New Roman" w:cs="Calibri"/>
                <w:b/>
                <w:bCs/>
                <w:color w:val="FFFFFF"/>
                <w:lang w:val="en-GB" w:eastAsia="en-GB"/>
              </w:rPr>
            </w:pPr>
            <w:r>
              <w:rPr>
                <w:rFonts w:eastAsia="Times New Roman" w:cs="Calibri"/>
                <w:b/>
                <w:bCs/>
                <w:color w:val="FFFFFF"/>
                <w:lang w:val="en-GB" w:eastAsia="en-GB"/>
              </w:rPr>
              <w:t>Prefix/label</w:t>
            </w:r>
          </w:p>
        </w:tc>
        <w:tc>
          <w:tcPr>
            <w:tcW w:w="576" w:type="pct"/>
            <w:tcBorders>
              <w:top w:val="single" w:color="000000" w:sz="4" w:space="0"/>
              <w:left w:val="nil"/>
              <w:bottom w:val="nil"/>
              <w:right w:val="single" w:color="000000" w:sz="4" w:space="0"/>
            </w:tcBorders>
            <w:shd w:val="clear" w:color="auto" w:fill="000000"/>
            <w:vAlign w:val="center"/>
            <w:hideMark/>
          </w:tcPr>
          <w:p w:rsidR="00AC0A08" w:rsidRDefault="00AC0A08" w14:paraId="2538EBD1" w14:textId="77777777">
            <w:pPr>
              <w:rPr>
                <w:rFonts w:eastAsia="Times New Roman" w:cs="Calibri"/>
                <w:b/>
                <w:bCs/>
                <w:color w:val="FFFFFF"/>
                <w:lang w:val="en-GB" w:eastAsia="en-GB"/>
              </w:rPr>
            </w:pPr>
            <w:r>
              <w:rPr>
                <w:rFonts w:eastAsia="Times New Roman" w:cs="Calibri"/>
                <w:b/>
                <w:bCs/>
                <w:color w:val="FFFFFF"/>
                <w:lang w:val="en-GB" w:eastAsia="en-GB"/>
              </w:rPr>
              <w:t>Characters</w:t>
            </w:r>
          </w:p>
        </w:tc>
      </w:tr>
      <w:tr w:rsidR="00AC0A08" w:rsidTr="00AC0A08" w14:paraId="4E0A8BA9" w14:textId="77777777">
        <w:trPr>
          <w:trHeight w:val="288"/>
        </w:trPr>
        <w:tc>
          <w:tcPr>
            <w:tcW w:w="996" w:type="pct"/>
            <w:tcBorders>
              <w:top w:val="single" w:color="auto" w:sz="4" w:space="0"/>
              <w:left w:val="single" w:color="auto" w:sz="4" w:space="0"/>
              <w:bottom w:val="single" w:color="auto" w:sz="4" w:space="0"/>
              <w:right w:val="single" w:color="auto" w:sz="4" w:space="0"/>
            </w:tcBorders>
            <w:vAlign w:val="center"/>
            <w:hideMark/>
          </w:tcPr>
          <w:p w:rsidR="00AC0A08" w:rsidRDefault="00AC0A08" w14:paraId="19FE72F3" w14:textId="77777777">
            <w:pPr>
              <w:rPr>
                <w:rFonts w:eastAsia="Times New Roman" w:cs="Calibri"/>
                <w:color w:val="000000"/>
                <w:lang w:val="en-GB" w:eastAsia="en-GB"/>
              </w:rPr>
            </w:pPr>
            <w:r>
              <w:rPr>
                <w:rFonts w:eastAsia="Times New Roman" w:cs="Calibri"/>
                <w:color w:val="000000"/>
                <w:lang w:val="en-GB" w:eastAsia="en-GB"/>
              </w:rPr>
              <w:t>Bank Name</w:t>
            </w:r>
          </w:p>
        </w:tc>
        <w:tc>
          <w:tcPr>
            <w:tcW w:w="2591" w:type="pct"/>
            <w:tcBorders>
              <w:top w:val="single" w:color="auto" w:sz="4" w:space="0"/>
              <w:left w:val="nil"/>
              <w:bottom w:val="single" w:color="auto" w:sz="4" w:space="0"/>
              <w:right w:val="single" w:color="auto" w:sz="4" w:space="0"/>
            </w:tcBorders>
            <w:vAlign w:val="center"/>
            <w:hideMark/>
          </w:tcPr>
          <w:p w:rsidR="00AC0A08" w:rsidRDefault="00AC0A08" w14:paraId="518C9FE1" w14:textId="77777777">
            <w:pPr>
              <w:rPr>
                <w:rFonts w:eastAsia="Times New Roman" w:cs="Calibri"/>
                <w:color w:val="000000"/>
                <w:lang w:val="en-GB" w:eastAsia="en-GB"/>
              </w:rPr>
            </w:pPr>
            <w:r>
              <w:rPr>
                <w:rFonts w:eastAsia="Times New Roman" w:cs="Calibri"/>
                <w:color w:val="000000"/>
                <w:lang w:val="en-GB" w:eastAsia="en-GB"/>
              </w:rPr>
              <w:t>Bank Name</w:t>
            </w:r>
          </w:p>
        </w:tc>
        <w:tc>
          <w:tcPr>
            <w:tcW w:w="837" w:type="pct"/>
            <w:tcBorders>
              <w:top w:val="single" w:color="auto" w:sz="4" w:space="0"/>
              <w:left w:val="nil"/>
              <w:bottom w:val="single" w:color="auto" w:sz="4" w:space="0"/>
              <w:right w:val="single" w:color="auto" w:sz="4" w:space="0"/>
            </w:tcBorders>
            <w:vAlign w:val="center"/>
            <w:hideMark/>
          </w:tcPr>
          <w:p w:rsidR="00AC0A08" w:rsidRDefault="00AC0A08" w14:paraId="1ADE5F25" w14:textId="77777777">
            <w:pPr>
              <w:rPr>
                <w:rFonts w:eastAsia="Times New Roman" w:cs="Calibri"/>
                <w:color w:val="000000"/>
                <w:lang w:val="en-GB" w:eastAsia="en-GB"/>
              </w:rPr>
            </w:pPr>
            <w:r>
              <w:rPr>
                <w:rFonts w:eastAsia="Times New Roman" w:cs="Calibri"/>
                <w:color w:val="000000"/>
                <w:lang w:val="en-GB" w:eastAsia="en-GB"/>
              </w:rPr>
              <w:t>To be determined by each bank.</w:t>
            </w:r>
          </w:p>
        </w:tc>
        <w:tc>
          <w:tcPr>
            <w:tcW w:w="576" w:type="pct"/>
            <w:tcBorders>
              <w:top w:val="single" w:color="auto" w:sz="4" w:space="0"/>
              <w:left w:val="nil"/>
              <w:bottom w:val="single" w:color="auto" w:sz="4" w:space="0"/>
              <w:right w:val="single" w:color="auto" w:sz="4" w:space="0"/>
            </w:tcBorders>
            <w:vAlign w:val="center"/>
            <w:hideMark/>
          </w:tcPr>
          <w:p w:rsidR="00AC0A08" w:rsidRDefault="00AC0A08" w14:paraId="5FF4D133" w14:textId="77777777">
            <w:pPr>
              <w:rPr>
                <w:rFonts w:eastAsia="Times New Roman" w:cs="Calibri"/>
                <w:color w:val="000000"/>
                <w:lang w:val="en-GB" w:eastAsia="en-GB"/>
              </w:rPr>
            </w:pPr>
            <w:r>
              <w:rPr>
                <w:rFonts w:eastAsia="Times New Roman" w:cs="Calibri"/>
                <w:color w:val="000000"/>
                <w:lang w:val="en-GB" w:eastAsia="en-GB"/>
              </w:rPr>
              <w:t>10</w:t>
            </w:r>
          </w:p>
        </w:tc>
      </w:tr>
      <w:tr w:rsidR="00AC0A08" w:rsidTr="00AC0A08" w14:paraId="7FE907DA"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059CAF16"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66F5868D"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7437CBD3" w14:textId="77777777">
            <w:pPr>
              <w:rPr>
                <w:rFonts w:eastAsia="Times New Roman" w:cs="Calibri"/>
                <w:color w:val="000000"/>
                <w:lang w:val="en-GB" w:eastAsia="en-GB"/>
              </w:rPr>
            </w:pPr>
            <w:r>
              <w:rPr>
                <w:rFonts w:eastAsia="Times New Roman" w:cs="Calibri"/>
                <w:color w:val="000000"/>
                <w:lang w:val="en-GB" w:eastAsia="en-GB"/>
              </w:rPr>
              <w:t>:</w:t>
            </w:r>
          </w:p>
        </w:tc>
        <w:tc>
          <w:tcPr>
            <w:tcW w:w="576" w:type="pct"/>
            <w:tcBorders>
              <w:top w:val="nil"/>
              <w:left w:val="nil"/>
              <w:bottom w:val="single" w:color="auto" w:sz="4" w:space="0"/>
              <w:right w:val="single" w:color="auto" w:sz="4" w:space="0"/>
            </w:tcBorders>
            <w:vAlign w:val="center"/>
            <w:hideMark/>
          </w:tcPr>
          <w:p w:rsidR="00AC0A08" w:rsidRDefault="00AC0A08" w14:paraId="1B93607B"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4B814DFF"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29DF26BD"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70DDF3E7" w14:textId="77777777">
            <w:pPr>
              <w:rPr>
                <w:rFonts w:eastAsia="Times New Roman" w:cs="Calibri"/>
                <w:b/>
                <w:bCs/>
                <w:color w:val="FF0000"/>
                <w:lang w:val="en-GB" w:eastAsia="en-GB"/>
              </w:rPr>
            </w:pPr>
            <w:r>
              <w:rPr>
                <w:rFonts w:eastAsia="Times New Roman" w:cs="Calibri"/>
                <w:b/>
                <w:bCs/>
                <w:color w:val="FF0000"/>
                <w:lang w:val="en-GB" w:eastAsia="en-GB"/>
              </w:rPr>
              <w:t>Prefix</w:t>
            </w:r>
          </w:p>
        </w:tc>
        <w:tc>
          <w:tcPr>
            <w:tcW w:w="837" w:type="pct"/>
            <w:tcBorders>
              <w:top w:val="nil"/>
              <w:left w:val="nil"/>
              <w:bottom w:val="single" w:color="auto" w:sz="4" w:space="0"/>
              <w:right w:val="single" w:color="auto" w:sz="4" w:space="0"/>
            </w:tcBorders>
            <w:vAlign w:val="center"/>
            <w:hideMark/>
          </w:tcPr>
          <w:p w:rsidR="00AC0A08" w:rsidRDefault="00AC0A08" w14:paraId="0DE2DD8E" w14:textId="77777777">
            <w:pPr>
              <w:rPr>
                <w:rFonts w:eastAsia="Times New Roman" w:cs="Calibri"/>
                <w:b/>
                <w:bCs/>
                <w:color w:val="FF0000"/>
                <w:lang w:val="en-GB" w:eastAsia="en-GB"/>
              </w:rPr>
            </w:pPr>
            <w:r>
              <w:rPr>
                <w:rFonts w:eastAsia="Times New Roman" w:cs="Calibri"/>
                <w:b/>
                <w:bCs/>
                <w:color w:val="FF0000"/>
                <w:lang w:val="en-GB" w:eastAsia="en-GB"/>
              </w:rPr>
              <w:t>DebiCheck</w:t>
            </w:r>
          </w:p>
        </w:tc>
        <w:tc>
          <w:tcPr>
            <w:tcW w:w="576" w:type="pct"/>
            <w:tcBorders>
              <w:top w:val="nil"/>
              <w:left w:val="nil"/>
              <w:bottom w:val="single" w:color="auto" w:sz="4" w:space="0"/>
              <w:right w:val="single" w:color="auto" w:sz="4" w:space="0"/>
            </w:tcBorders>
            <w:vAlign w:val="center"/>
            <w:hideMark/>
          </w:tcPr>
          <w:p w:rsidR="00AC0A08" w:rsidRDefault="00AC0A08" w14:paraId="535A5525" w14:textId="77777777">
            <w:pPr>
              <w:rPr>
                <w:rFonts w:eastAsia="Times New Roman" w:cs="Calibri"/>
                <w:b/>
                <w:bCs/>
                <w:color w:val="FF0000"/>
                <w:lang w:val="en-GB" w:eastAsia="en-GB"/>
              </w:rPr>
            </w:pPr>
            <w:r>
              <w:rPr>
                <w:rFonts w:eastAsia="Times New Roman" w:cs="Calibri"/>
                <w:b/>
                <w:bCs/>
                <w:color w:val="FF0000"/>
                <w:lang w:val="en-GB" w:eastAsia="en-GB"/>
              </w:rPr>
              <w:t>9</w:t>
            </w:r>
          </w:p>
        </w:tc>
      </w:tr>
      <w:tr w:rsidR="00AC0A08" w:rsidTr="00AC0A08" w14:paraId="61BBD12C"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3A9A1C82"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45447E25"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6FA81FE4"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1FDC4E7D"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01DB35B5"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7D5474EC" w14:textId="77777777">
            <w:pPr>
              <w:rPr>
                <w:rFonts w:eastAsia="Times New Roman" w:cs="Calibri"/>
                <w:color w:val="000000"/>
                <w:lang w:val="en-GB" w:eastAsia="en-GB"/>
              </w:rPr>
            </w:pPr>
            <w:r>
              <w:rPr>
                <w:rFonts w:eastAsia="Times New Roman" w:cs="Calibri"/>
                <w:color w:val="000000"/>
                <w:lang w:val="en-GB" w:eastAsia="en-GB"/>
              </w:rPr>
              <w:t>Shortname</w:t>
            </w:r>
          </w:p>
        </w:tc>
        <w:tc>
          <w:tcPr>
            <w:tcW w:w="2591" w:type="pct"/>
            <w:tcBorders>
              <w:top w:val="nil"/>
              <w:left w:val="nil"/>
              <w:bottom w:val="single" w:color="auto" w:sz="4" w:space="0"/>
              <w:right w:val="single" w:color="auto" w:sz="4" w:space="0"/>
            </w:tcBorders>
            <w:vAlign w:val="center"/>
            <w:hideMark/>
          </w:tcPr>
          <w:p w:rsidR="00AC0A08" w:rsidRDefault="00AC0A08" w14:paraId="2C16902D" w14:textId="77777777">
            <w:pPr>
              <w:rPr>
                <w:rFonts w:eastAsia="Times New Roman" w:cs="Calibri"/>
                <w:color w:val="000000"/>
                <w:lang w:val="en-GB" w:eastAsia="en-GB"/>
              </w:rPr>
            </w:pPr>
            <w:r>
              <w:rPr>
                <w:rFonts w:eastAsia="Times New Roman" w:cs="Calibri"/>
                <w:color w:val="000000"/>
                <w:lang w:val="en-GB" w:eastAsia="en-GB"/>
              </w:rPr>
              <w:t>Shortname</w:t>
            </w:r>
          </w:p>
        </w:tc>
        <w:tc>
          <w:tcPr>
            <w:tcW w:w="837" w:type="pct"/>
            <w:tcBorders>
              <w:top w:val="nil"/>
              <w:left w:val="nil"/>
              <w:bottom w:val="single" w:color="auto" w:sz="4" w:space="0"/>
              <w:right w:val="single" w:color="auto" w:sz="4" w:space="0"/>
            </w:tcBorders>
            <w:vAlign w:val="center"/>
            <w:hideMark/>
          </w:tcPr>
          <w:p w:rsidR="00AC0A08" w:rsidRDefault="00AC0A08" w14:paraId="78A5CD5C" w14:textId="77777777">
            <w:pPr>
              <w:rPr>
                <w:rFonts w:eastAsia="Times New Roman" w:cs="Calibri"/>
                <w:color w:val="000000"/>
                <w:lang w:val="en-GB" w:eastAsia="en-GB"/>
              </w:rPr>
            </w:pPr>
            <w:r>
              <w:rPr>
                <w:rFonts w:eastAsia="Times New Roman" w:cs="Calibri"/>
                <w:color w:val="000000"/>
                <w:lang w:val="en-GB" w:eastAsia="en-GB"/>
              </w:rPr>
              <w:t>starineyes</w:t>
            </w:r>
          </w:p>
        </w:tc>
        <w:tc>
          <w:tcPr>
            <w:tcW w:w="576" w:type="pct"/>
            <w:tcBorders>
              <w:top w:val="nil"/>
              <w:left w:val="nil"/>
              <w:bottom w:val="single" w:color="auto" w:sz="4" w:space="0"/>
              <w:right w:val="single" w:color="auto" w:sz="4" w:space="0"/>
            </w:tcBorders>
            <w:vAlign w:val="center"/>
            <w:hideMark/>
          </w:tcPr>
          <w:p w:rsidR="00AC0A08" w:rsidRDefault="00AC0A08" w14:paraId="0BC43969" w14:textId="77777777">
            <w:pPr>
              <w:rPr>
                <w:rFonts w:eastAsia="Times New Roman" w:cs="Calibri"/>
                <w:color w:val="000000"/>
                <w:lang w:val="en-GB" w:eastAsia="en-GB"/>
              </w:rPr>
            </w:pPr>
            <w:r>
              <w:rPr>
                <w:rFonts w:eastAsia="Times New Roman" w:cs="Calibri"/>
                <w:color w:val="000000"/>
                <w:lang w:val="en-GB" w:eastAsia="en-GB"/>
              </w:rPr>
              <w:t>10</w:t>
            </w:r>
          </w:p>
        </w:tc>
      </w:tr>
      <w:tr w:rsidR="00AC0A08" w:rsidTr="00AC0A08" w14:paraId="00B8334F"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51A81BF2"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3944FFCA"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2715AFF1"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060B75F0"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604D2B1E"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35951D3D"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348F8833" w14:textId="77777777">
            <w:pPr>
              <w:rPr>
                <w:rFonts w:eastAsia="Times New Roman" w:cs="Calibri"/>
                <w:b/>
                <w:bCs/>
                <w:color w:val="FF0000"/>
                <w:lang w:val="en-GB" w:eastAsia="en-GB"/>
              </w:rPr>
            </w:pPr>
            <w:r>
              <w:rPr>
                <w:rFonts w:eastAsia="Times New Roman" w:cs="Calibri"/>
                <w:b/>
                <w:bCs/>
                <w:color w:val="FF0000"/>
                <w:lang w:val="en-GB" w:eastAsia="en-GB"/>
              </w:rPr>
              <w:t>Prefix</w:t>
            </w:r>
          </w:p>
        </w:tc>
        <w:tc>
          <w:tcPr>
            <w:tcW w:w="837" w:type="pct"/>
            <w:tcBorders>
              <w:top w:val="nil"/>
              <w:left w:val="nil"/>
              <w:bottom w:val="single" w:color="auto" w:sz="4" w:space="0"/>
              <w:right w:val="single" w:color="auto" w:sz="4" w:space="0"/>
            </w:tcBorders>
            <w:vAlign w:val="center"/>
            <w:hideMark/>
          </w:tcPr>
          <w:p w:rsidR="00AC0A08" w:rsidRDefault="00AC0A08" w14:paraId="0168E612" w14:textId="77777777">
            <w:pPr>
              <w:rPr>
                <w:rFonts w:eastAsia="Times New Roman" w:cs="Calibri"/>
                <w:b/>
                <w:bCs/>
                <w:color w:val="FF0000"/>
                <w:lang w:val="en-GB" w:eastAsia="en-GB"/>
              </w:rPr>
            </w:pPr>
            <w:r>
              <w:rPr>
                <w:rFonts w:eastAsia="Times New Roman" w:cs="Calibri"/>
                <w:b/>
                <w:bCs/>
                <w:color w:val="FF0000"/>
                <w:lang w:val="en-GB" w:eastAsia="en-GB"/>
              </w:rPr>
              <w:t>Ref</w:t>
            </w:r>
          </w:p>
        </w:tc>
        <w:tc>
          <w:tcPr>
            <w:tcW w:w="576" w:type="pct"/>
            <w:tcBorders>
              <w:top w:val="nil"/>
              <w:left w:val="nil"/>
              <w:bottom w:val="single" w:color="auto" w:sz="4" w:space="0"/>
              <w:right w:val="single" w:color="auto" w:sz="4" w:space="0"/>
            </w:tcBorders>
            <w:vAlign w:val="center"/>
            <w:hideMark/>
          </w:tcPr>
          <w:p w:rsidR="00AC0A08" w:rsidRDefault="00AC0A08" w14:paraId="304EF657" w14:textId="77777777">
            <w:pPr>
              <w:rPr>
                <w:rFonts w:eastAsia="Times New Roman" w:cs="Calibri"/>
                <w:b/>
                <w:bCs/>
                <w:color w:val="FF0000"/>
                <w:lang w:val="en-GB" w:eastAsia="en-GB"/>
              </w:rPr>
            </w:pPr>
            <w:r>
              <w:rPr>
                <w:rFonts w:eastAsia="Times New Roman" w:cs="Calibri"/>
                <w:b/>
                <w:bCs/>
                <w:color w:val="FF0000"/>
                <w:lang w:val="en-GB" w:eastAsia="en-GB"/>
              </w:rPr>
              <w:t>3</w:t>
            </w:r>
          </w:p>
        </w:tc>
      </w:tr>
      <w:tr w:rsidR="00AC0A08" w:rsidTr="00AC0A08" w14:paraId="1F2E5C77"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0B7BF621"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2D9E1214"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242844B0" w14:textId="77777777">
            <w:pPr>
              <w:rPr>
                <w:rFonts w:eastAsia="Times New Roman" w:cs="Calibri"/>
                <w:color w:val="000000"/>
                <w:lang w:val="en-GB" w:eastAsia="en-GB"/>
              </w:rPr>
            </w:pPr>
            <w:r>
              <w:rPr>
                <w:rFonts w:eastAsia="Times New Roman" w:cs="Calibri"/>
                <w:color w:val="000000"/>
                <w:lang w:val="en-GB" w:eastAsia="en-GB"/>
              </w:rPr>
              <w:t>:</w:t>
            </w:r>
          </w:p>
        </w:tc>
        <w:tc>
          <w:tcPr>
            <w:tcW w:w="576" w:type="pct"/>
            <w:tcBorders>
              <w:top w:val="nil"/>
              <w:left w:val="nil"/>
              <w:bottom w:val="single" w:color="auto" w:sz="4" w:space="0"/>
              <w:right w:val="single" w:color="auto" w:sz="4" w:space="0"/>
            </w:tcBorders>
            <w:vAlign w:val="center"/>
            <w:hideMark/>
          </w:tcPr>
          <w:p w:rsidR="00AC0A08" w:rsidRDefault="00AC0A08" w14:paraId="37DFC8FD"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1D7964D8"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509E10CE" w14:textId="77777777">
            <w:pPr>
              <w:rPr>
                <w:rFonts w:eastAsia="Times New Roman" w:cs="Calibri"/>
                <w:color w:val="000000"/>
                <w:lang w:val="en-GB" w:eastAsia="en-GB"/>
              </w:rPr>
            </w:pPr>
            <w:r>
              <w:rPr>
                <w:rFonts w:eastAsia="Times New Roman" w:cs="Calibri"/>
                <w:color w:val="000000"/>
                <w:lang w:val="en-GB" w:eastAsia="en-GB"/>
              </w:rPr>
              <w:t>Contract ref</w:t>
            </w:r>
          </w:p>
        </w:tc>
        <w:tc>
          <w:tcPr>
            <w:tcW w:w="2591" w:type="pct"/>
            <w:tcBorders>
              <w:top w:val="nil"/>
              <w:left w:val="nil"/>
              <w:bottom w:val="single" w:color="auto" w:sz="4" w:space="0"/>
              <w:right w:val="single" w:color="auto" w:sz="4" w:space="0"/>
            </w:tcBorders>
            <w:vAlign w:val="center"/>
            <w:hideMark/>
          </w:tcPr>
          <w:p w:rsidR="00AC0A08" w:rsidRDefault="00AC0A08" w14:paraId="5AF784ED" w14:textId="77777777">
            <w:pPr>
              <w:rPr>
                <w:rFonts w:eastAsia="Times New Roman" w:cs="Calibri"/>
                <w:color w:val="000000"/>
                <w:lang w:val="en-GB" w:eastAsia="en-GB"/>
              </w:rPr>
            </w:pPr>
            <w:r>
              <w:rPr>
                <w:rFonts w:eastAsia="Times New Roman" w:cs="Calibri"/>
                <w:color w:val="000000"/>
                <w:lang w:val="en-GB" w:eastAsia="en-GB"/>
              </w:rPr>
              <w:t>Contract ref</w:t>
            </w:r>
          </w:p>
        </w:tc>
        <w:tc>
          <w:tcPr>
            <w:tcW w:w="837" w:type="pct"/>
            <w:tcBorders>
              <w:top w:val="nil"/>
              <w:left w:val="nil"/>
              <w:bottom w:val="single" w:color="auto" w:sz="4" w:space="0"/>
              <w:right w:val="single" w:color="auto" w:sz="4" w:space="0"/>
            </w:tcBorders>
            <w:vAlign w:val="center"/>
            <w:hideMark/>
          </w:tcPr>
          <w:p w:rsidR="00AC0A08" w:rsidRDefault="00AC0A08" w14:paraId="64B36CFC" w14:textId="77777777">
            <w:pPr>
              <w:rPr>
                <w:rFonts w:eastAsia="Times New Roman" w:cs="Calibri"/>
                <w:color w:val="000000"/>
                <w:lang w:val="en-GB" w:eastAsia="en-GB"/>
              </w:rPr>
            </w:pPr>
            <w:r>
              <w:rPr>
                <w:rFonts w:eastAsia="Times New Roman" w:cs="Calibri"/>
                <w:color w:val="000000"/>
                <w:lang w:val="en-GB" w:eastAsia="en-GB"/>
              </w:rPr>
              <w:t>happydays12345</w:t>
            </w:r>
          </w:p>
        </w:tc>
        <w:tc>
          <w:tcPr>
            <w:tcW w:w="576" w:type="pct"/>
            <w:tcBorders>
              <w:top w:val="nil"/>
              <w:left w:val="nil"/>
              <w:bottom w:val="single" w:color="auto" w:sz="4" w:space="0"/>
              <w:right w:val="single" w:color="auto" w:sz="4" w:space="0"/>
            </w:tcBorders>
            <w:vAlign w:val="center"/>
            <w:hideMark/>
          </w:tcPr>
          <w:p w:rsidR="00AC0A08" w:rsidRDefault="00AC0A08" w14:paraId="5268E72C" w14:textId="77777777">
            <w:pPr>
              <w:rPr>
                <w:rFonts w:eastAsia="Times New Roman" w:cs="Calibri"/>
                <w:color w:val="000000"/>
                <w:lang w:val="en-GB" w:eastAsia="en-GB"/>
              </w:rPr>
            </w:pPr>
            <w:r>
              <w:rPr>
                <w:rFonts w:eastAsia="Times New Roman" w:cs="Calibri"/>
                <w:color w:val="000000"/>
                <w:lang w:val="en-GB" w:eastAsia="en-GB"/>
              </w:rPr>
              <w:t>14</w:t>
            </w:r>
          </w:p>
        </w:tc>
      </w:tr>
      <w:tr w:rsidR="00AC0A08" w:rsidTr="00AC0A08" w14:paraId="3409CF56"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551E6E7C"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0B8177D9"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00DF696C"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15DC0072"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1A1F9C04" w14:textId="77777777">
        <w:trPr>
          <w:trHeight w:val="576"/>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7763E4E0" w14:textId="77777777">
            <w:pPr>
              <w:rPr>
                <w:rFonts w:eastAsia="Times New Roman" w:cs="Calibri"/>
                <w:color w:val="000000"/>
                <w:lang w:val="en-GB" w:eastAsia="en-GB"/>
              </w:rPr>
            </w:pPr>
            <w:r>
              <w:rPr>
                <w:rFonts w:eastAsia="Times New Roman" w:cs="Calibri"/>
                <w:color w:val="000000"/>
                <w:lang w:val="en-GB" w:eastAsia="en-GB"/>
              </w:rPr>
              <w:t>Usage based Mandate</w:t>
            </w:r>
          </w:p>
        </w:tc>
        <w:tc>
          <w:tcPr>
            <w:tcW w:w="2591" w:type="pct"/>
            <w:tcBorders>
              <w:top w:val="nil"/>
              <w:left w:val="nil"/>
              <w:bottom w:val="single" w:color="auto" w:sz="4" w:space="0"/>
              <w:right w:val="single" w:color="auto" w:sz="4" w:space="0"/>
            </w:tcBorders>
            <w:vAlign w:val="center"/>
            <w:hideMark/>
          </w:tcPr>
          <w:p w:rsidR="00AC0A08" w:rsidRDefault="00AC0A08" w14:paraId="4E506AA2" w14:textId="77777777">
            <w:pPr>
              <w:rPr>
                <w:rFonts w:eastAsia="Times New Roman" w:cs="Calibri"/>
                <w:b/>
                <w:bCs/>
                <w:color w:val="FF0000"/>
                <w:lang w:val="en-GB" w:eastAsia="en-GB"/>
              </w:rPr>
            </w:pPr>
            <w:r>
              <w:rPr>
                <w:rFonts w:eastAsia="Times New Roman" w:cs="Calibri"/>
                <w:b/>
                <w:bCs/>
                <w:color w:val="FF0000"/>
                <w:lang w:val="en-GB" w:eastAsia="en-GB"/>
              </w:rPr>
              <w:t>Prefix</w:t>
            </w:r>
          </w:p>
        </w:tc>
        <w:tc>
          <w:tcPr>
            <w:tcW w:w="837" w:type="pct"/>
            <w:tcBorders>
              <w:top w:val="nil"/>
              <w:left w:val="nil"/>
              <w:bottom w:val="single" w:color="auto" w:sz="4" w:space="0"/>
              <w:right w:val="single" w:color="auto" w:sz="4" w:space="0"/>
            </w:tcBorders>
            <w:vAlign w:val="center"/>
            <w:hideMark/>
          </w:tcPr>
          <w:p w:rsidR="00AC0A08" w:rsidRDefault="00AC0A08" w14:paraId="7E17B7D1" w14:textId="77777777">
            <w:pPr>
              <w:rPr>
                <w:rFonts w:eastAsia="Times New Roman" w:cs="Calibri"/>
                <w:b/>
                <w:bCs/>
                <w:color w:val="FF0000"/>
                <w:lang w:val="en-GB" w:eastAsia="en-GB"/>
              </w:rPr>
            </w:pPr>
            <w:r>
              <w:rPr>
                <w:rFonts w:eastAsia="Times New Roman" w:cs="Calibri"/>
                <w:b/>
                <w:bCs/>
                <w:color w:val="FF0000"/>
                <w:lang w:val="en-GB" w:eastAsia="en-GB"/>
              </w:rPr>
              <w:t>Up to MaxAmt</w:t>
            </w:r>
          </w:p>
        </w:tc>
        <w:tc>
          <w:tcPr>
            <w:tcW w:w="576" w:type="pct"/>
            <w:tcBorders>
              <w:top w:val="nil"/>
              <w:left w:val="nil"/>
              <w:bottom w:val="single" w:color="auto" w:sz="4" w:space="0"/>
              <w:right w:val="single" w:color="auto" w:sz="4" w:space="0"/>
            </w:tcBorders>
            <w:vAlign w:val="center"/>
            <w:hideMark/>
          </w:tcPr>
          <w:p w:rsidR="00AC0A08" w:rsidRDefault="00AC0A08" w14:paraId="6EF3CD80" w14:textId="77777777">
            <w:pPr>
              <w:rPr>
                <w:rFonts w:eastAsia="Times New Roman" w:cs="Calibri"/>
                <w:color w:val="000000"/>
                <w:lang w:val="en-GB" w:eastAsia="en-GB"/>
              </w:rPr>
            </w:pPr>
            <w:r>
              <w:rPr>
                <w:rFonts w:eastAsia="Times New Roman" w:cs="Calibri"/>
                <w:color w:val="000000"/>
                <w:lang w:val="en-GB" w:eastAsia="en-GB"/>
              </w:rPr>
              <w:t>12</w:t>
            </w:r>
          </w:p>
        </w:tc>
      </w:tr>
      <w:tr w:rsidR="00AC0A08" w:rsidTr="00AC0A08" w14:paraId="647A789C"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49B10A50"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27E57622"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28F1AC60" w14:textId="77777777">
            <w:pPr>
              <w:rPr>
                <w:rFonts w:eastAsia="Times New Roman" w:cs="Calibri"/>
                <w:color w:val="000000"/>
                <w:lang w:val="en-GB" w:eastAsia="en-GB"/>
              </w:rPr>
            </w:pPr>
            <w:r>
              <w:rPr>
                <w:rFonts w:eastAsia="Times New Roman" w:cs="Calibri"/>
                <w:color w:val="000000"/>
                <w:lang w:val="en-GB" w:eastAsia="en-GB"/>
              </w:rPr>
              <w:t>:</w:t>
            </w:r>
          </w:p>
        </w:tc>
        <w:tc>
          <w:tcPr>
            <w:tcW w:w="576" w:type="pct"/>
            <w:tcBorders>
              <w:top w:val="nil"/>
              <w:left w:val="nil"/>
              <w:bottom w:val="single" w:color="auto" w:sz="4" w:space="0"/>
              <w:right w:val="single" w:color="auto" w:sz="4" w:space="0"/>
            </w:tcBorders>
            <w:vAlign w:val="center"/>
            <w:hideMark/>
          </w:tcPr>
          <w:p w:rsidR="00AC0A08" w:rsidRDefault="00AC0A08" w14:paraId="5A6EB74A"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1F407F2F"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4971D3A2"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2ED0DB53" w14:textId="77777777">
            <w:pPr>
              <w:rPr>
                <w:rFonts w:eastAsia="Times New Roman" w:cs="Calibri"/>
                <w:color w:val="000000"/>
                <w:lang w:val="en-GB" w:eastAsia="en-GB"/>
              </w:rPr>
            </w:pPr>
            <w:r>
              <w:rPr>
                <w:rFonts w:eastAsia="Times New Roman" w:cs="Calibri"/>
                <w:color w:val="000000"/>
                <w:lang w:val="en-GB" w:eastAsia="en-GB"/>
              </w:rPr>
              <w:t>Amount</w:t>
            </w:r>
          </w:p>
        </w:tc>
        <w:tc>
          <w:tcPr>
            <w:tcW w:w="837" w:type="pct"/>
            <w:tcBorders>
              <w:top w:val="nil"/>
              <w:left w:val="nil"/>
              <w:bottom w:val="single" w:color="auto" w:sz="4" w:space="0"/>
              <w:right w:val="single" w:color="auto" w:sz="4" w:space="0"/>
            </w:tcBorders>
            <w:vAlign w:val="center"/>
            <w:hideMark/>
          </w:tcPr>
          <w:p w:rsidR="00AC0A08" w:rsidRDefault="00AC0A08" w14:paraId="1D7AC117" w14:textId="77777777">
            <w:pPr>
              <w:rPr>
                <w:rFonts w:eastAsia="Times New Roman" w:cs="Calibri"/>
                <w:color w:val="000000"/>
                <w:lang w:val="en-GB" w:eastAsia="en-GB"/>
              </w:rPr>
            </w:pPr>
            <w:r>
              <w:rPr>
                <w:rFonts w:eastAsia="Times New Roman" w:cs="Calibri"/>
                <w:color w:val="000000"/>
                <w:lang w:val="en-GB" w:eastAsia="en-GB"/>
              </w:rPr>
              <w:t>R1 234 567.89</w:t>
            </w:r>
          </w:p>
        </w:tc>
        <w:tc>
          <w:tcPr>
            <w:tcW w:w="576" w:type="pct"/>
            <w:tcBorders>
              <w:top w:val="nil"/>
              <w:left w:val="nil"/>
              <w:bottom w:val="single" w:color="auto" w:sz="4" w:space="0"/>
              <w:right w:val="single" w:color="auto" w:sz="4" w:space="0"/>
            </w:tcBorders>
            <w:vAlign w:val="center"/>
            <w:hideMark/>
          </w:tcPr>
          <w:p w:rsidR="00AC0A08" w:rsidRDefault="00AC0A08" w14:paraId="094E6334" w14:textId="77777777">
            <w:pPr>
              <w:rPr>
                <w:rFonts w:eastAsia="Times New Roman" w:cs="Calibri"/>
                <w:color w:val="000000"/>
                <w:lang w:val="en-GB" w:eastAsia="en-GB"/>
              </w:rPr>
            </w:pPr>
            <w:r>
              <w:rPr>
                <w:rFonts w:eastAsia="Times New Roman" w:cs="Calibri"/>
                <w:color w:val="000000"/>
                <w:lang w:val="en-GB" w:eastAsia="en-GB"/>
              </w:rPr>
              <w:t>13</w:t>
            </w:r>
          </w:p>
        </w:tc>
      </w:tr>
      <w:tr w:rsidR="00AC0A08" w:rsidTr="00AC0A08" w14:paraId="5271E1C5"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085BF7E2"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4B41495B"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22A80100"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223B27C8"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3CDB7DF5"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75EF32A8"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74774D0A" w14:textId="77777777">
            <w:pPr>
              <w:rPr>
                <w:rFonts w:eastAsia="Times New Roman" w:cs="Calibri"/>
                <w:color w:val="000000"/>
                <w:lang w:val="en-GB" w:eastAsia="en-GB"/>
              </w:rPr>
            </w:pPr>
            <w:r>
              <w:rPr>
                <w:rFonts w:eastAsia="Times New Roman" w:cs="Calibri"/>
                <w:color w:val="000000"/>
                <w:lang w:val="en-GB" w:eastAsia="en-GB"/>
              </w:rPr>
              <w:t>Collection day</w:t>
            </w:r>
          </w:p>
        </w:tc>
        <w:tc>
          <w:tcPr>
            <w:tcW w:w="837" w:type="pct"/>
            <w:tcBorders>
              <w:top w:val="nil"/>
              <w:left w:val="nil"/>
              <w:bottom w:val="single" w:color="auto" w:sz="4" w:space="0"/>
              <w:right w:val="single" w:color="auto" w:sz="4" w:space="0"/>
            </w:tcBorders>
            <w:vAlign w:val="center"/>
            <w:hideMark/>
          </w:tcPr>
          <w:p w:rsidR="00AC0A08" w:rsidRDefault="00AC0A08" w14:paraId="1FD37C22" w14:textId="77777777">
            <w:pPr>
              <w:rPr>
                <w:rFonts w:eastAsia="Times New Roman" w:cs="Calibri"/>
                <w:color w:val="000000"/>
                <w:lang w:val="en-GB" w:eastAsia="en-GB"/>
              </w:rPr>
            </w:pPr>
            <w:r>
              <w:rPr>
                <w:rFonts w:eastAsia="Times New Roman" w:cs="Calibri"/>
                <w:color w:val="000000"/>
                <w:lang w:val="en-GB" w:eastAsia="en-GB"/>
              </w:rPr>
              <w:t>See Appendix A</w:t>
            </w:r>
          </w:p>
        </w:tc>
        <w:tc>
          <w:tcPr>
            <w:tcW w:w="576" w:type="pct"/>
            <w:tcBorders>
              <w:top w:val="nil"/>
              <w:left w:val="nil"/>
              <w:bottom w:val="single" w:color="auto" w:sz="4" w:space="0"/>
              <w:right w:val="single" w:color="auto" w:sz="4" w:space="0"/>
            </w:tcBorders>
            <w:vAlign w:val="center"/>
            <w:hideMark/>
          </w:tcPr>
          <w:p w:rsidR="00AC0A08" w:rsidRDefault="00AC0A08" w14:paraId="0F4DF5CD" w14:textId="77777777">
            <w:pPr>
              <w:rPr>
                <w:rFonts w:eastAsia="Times New Roman" w:cs="Calibri"/>
                <w:color w:val="000000"/>
                <w:lang w:val="en-GB" w:eastAsia="en-GB"/>
              </w:rPr>
            </w:pPr>
            <w:r>
              <w:rPr>
                <w:rFonts w:eastAsia="Times New Roman" w:cs="Calibri"/>
                <w:color w:val="000000"/>
                <w:lang w:val="en-GB" w:eastAsia="en-GB"/>
              </w:rPr>
              <w:t>24</w:t>
            </w:r>
          </w:p>
        </w:tc>
      </w:tr>
      <w:tr w:rsidR="00AC0A08" w:rsidTr="00AC0A08" w14:paraId="4B5C799A"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4B7BFA98"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6E4963D8"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10885261" w14:textId="77777777">
            <w:pPr>
              <w:rPr>
                <w:rFonts w:eastAsia="Times New Roman" w:cs="Calibri"/>
                <w:color w:val="000000"/>
                <w:lang w:val="en-GB" w:eastAsia="en-GB"/>
              </w:rPr>
            </w:pPr>
            <w:r>
              <w:rPr>
                <w:rFonts w:eastAsia="Times New Roman" w:cs="Calibri"/>
                <w:color w:val="000000"/>
                <w:lang w:val="en-GB" w:eastAsia="en-GB"/>
              </w:rPr>
              <w:t>Line feed</w:t>
            </w:r>
          </w:p>
        </w:tc>
        <w:tc>
          <w:tcPr>
            <w:tcW w:w="576" w:type="pct"/>
            <w:tcBorders>
              <w:top w:val="nil"/>
              <w:left w:val="nil"/>
              <w:bottom w:val="single" w:color="auto" w:sz="4" w:space="0"/>
              <w:right w:val="single" w:color="auto" w:sz="4" w:space="0"/>
            </w:tcBorders>
            <w:vAlign w:val="center"/>
            <w:hideMark/>
          </w:tcPr>
          <w:p w:rsidR="00AC0A08" w:rsidRDefault="00AC0A08" w14:paraId="58CCFEEC"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3DF2500E"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35B1E8EE"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0541C017" w14:textId="77777777">
            <w:pPr>
              <w:rPr>
                <w:rFonts w:eastAsia="Times New Roman" w:cs="Calibri"/>
                <w:b/>
                <w:bCs/>
                <w:color w:val="FF0000"/>
                <w:lang w:val="en-GB" w:eastAsia="en-GB"/>
              </w:rPr>
            </w:pPr>
            <w:r>
              <w:rPr>
                <w:rFonts w:eastAsia="Times New Roman" w:cs="Calibri"/>
                <w:b/>
                <w:bCs/>
                <w:color w:val="FF0000"/>
                <w:lang w:val="en-GB" w:eastAsia="en-GB"/>
              </w:rPr>
              <w:t>Positive Response attribute</w:t>
            </w:r>
          </w:p>
        </w:tc>
        <w:tc>
          <w:tcPr>
            <w:tcW w:w="837" w:type="pct"/>
            <w:tcBorders>
              <w:top w:val="nil"/>
              <w:left w:val="nil"/>
              <w:bottom w:val="single" w:color="auto" w:sz="4" w:space="0"/>
              <w:right w:val="single" w:color="auto" w:sz="4" w:space="0"/>
            </w:tcBorders>
            <w:vAlign w:val="center"/>
            <w:hideMark/>
          </w:tcPr>
          <w:p w:rsidR="00AC0A08" w:rsidRDefault="00AC0A08" w14:paraId="4672ECB9" w14:textId="77777777">
            <w:pPr>
              <w:rPr>
                <w:rFonts w:eastAsia="Times New Roman" w:cs="Calibri"/>
                <w:b/>
                <w:bCs/>
                <w:color w:val="FF0000"/>
                <w:lang w:val="en-GB" w:eastAsia="en-GB"/>
              </w:rPr>
            </w:pPr>
            <w:r>
              <w:rPr>
                <w:rFonts w:eastAsia="Times New Roman" w:cs="Calibri"/>
                <w:b/>
                <w:bCs/>
                <w:color w:val="FF0000"/>
                <w:lang w:val="en-GB" w:eastAsia="en-GB"/>
              </w:rPr>
              <w:t>1-Approve</w:t>
            </w:r>
          </w:p>
        </w:tc>
        <w:tc>
          <w:tcPr>
            <w:tcW w:w="576" w:type="pct"/>
            <w:tcBorders>
              <w:top w:val="nil"/>
              <w:left w:val="nil"/>
              <w:bottom w:val="single" w:color="auto" w:sz="4" w:space="0"/>
              <w:right w:val="single" w:color="auto" w:sz="4" w:space="0"/>
            </w:tcBorders>
            <w:vAlign w:val="center"/>
            <w:hideMark/>
          </w:tcPr>
          <w:p w:rsidR="00AC0A08" w:rsidRDefault="00AC0A08" w14:paraId="41F06227" w14:textId="77777777">
            <w:pPr>
              <w:rPr>
                <w:rFonts w:eastAsia="Times New Roman" w:cs="Calibri"/>
                <w:b/>
                <w:bCs/>
                <w:color w:val="FF0000"/>
                <w:lang w:val="en-GB" w:eastAsia="en-GB"/>
              </w:rPr>
            </w:pPr>
            <w:r>
              <w:rPr>
                <w:rFonts w:eastAsia="Times New Roman" w:cs="Calibri"/>
                <w:b/>
                <w:bCs/>
                <w:color w:val="FF0000"/>
                <w:lang w:val="en-GB" w:eastAsia="en-GB"/>
              </w:rPr>
              <w:t>9</w:t>
            </w:r>
          </w:p>
        </w:tc>
      </w:tr>
      <w:tr w:rsidR="00AC0A08" w:rsidTr="00AC0A08" w14:paraId="176BE7CF"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13F5F36B"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5D880A8A"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47093297" w14:textId="77777777">
            <w:pPr>
              <w:rPr>
                <w:rFonts w:eastAsia="Times New Roman" w:cs="Calibri"/>
                <w:color w:val="000000"/>
                <w:lang w:val="en-GB" w:eastAsia="en-GB"/>
              </w:rPr>
            </w:pPr>
            <w:r>
              <w:rPr>
                <w:rFonts w:eastAsia="Times New Roman" w:cs="Calibri"/>
                <w:color w:val="000000"/>
                <w:lang w:val="en-GB" w:eastAsia="en-GB"/>
              </w:rPr>
              <w:t>Line feed</w:t>
            </w:r>
          </w:p>
        </w:tc>
        <w:tc>
          <w:tcPr>
            <w:tcW w:w="576" w:type="pct"/>
            <w:tcBorders>
              <w:top w:val="nil"/>
              <w:left w:val="nil"/>
              <w:bottom w:val="single" w:color="auto" w:sz="4" w:space="0"/>
              <w:right w:val="single" w:color="auto" w:sz="4" w:space="0"/>
            </w:tcBorders>
            <w:vAlign w:val="center"/>
            <w:hideMark/>
          </w:tcPr>
          <w:p w:rsidR="00AC0A08" w:rsidRDefault="00AC0A08" w14:paraId="46E69842"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172F23FE"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21A89CC9"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5C93816B" w14:textId="77777777">
            <w:pPr>
              <w:rPr>
                <w:rFonts w:eastAsia="Times New Roman" w:cs="Calibri"/>
                <w:b/>
                <w:bCs/>
                <w:color w:val="FF0000"/>
                <w:lang w:val="en-GB" w:eastAsia="en-GB"/>
              </w:rPr>
            </w:pPr>
            <w:r>
              <w:rPr>
                <w:rFonts w:eastAsia="Times New Roman" w:cs="Calibri"/>
                <w:b/>
                <w:bCs/>
                <w:color w:val="FF0000"/>
                <w:lang w:val="en-GB" w:eastAsia="en-GB"/>
              </w:rPr>
              <w:t>Negative Response attribute</w:t>
            </w:r>
          </w:p>
        </w:tc>
        <w:tc>
          <w:tcPr>
            <w:tcW w:w="837" w:type="pct"/>
            <w:tcBorders>
              <w:top w:val="nil"/>
              <w:left w:val="nil"/>
              <w:bottom w:val="single" w:color="auto" w:sz="4" w:space="0"/>
              <w:right w:val="single" w:color="auto" w:sz="4" w:space="0"/>
            </w:tcBorders>
            <w:vAlign w:val="center"/>
            <w:hideMark/>
          </w:tcPr>
          <w:p w:rsidR="00AC0A08" w:rsidRDefault="00AC0A08" w14:paraId="21D8BAC4" w14:textId="77777777">
            <w:pPr>
              <w:rPr>
                <w:rFonts w:eastAsia="Times New Roman" w:cs="Calibri"/>
                <w:b/>
                <w:bCs/>
                <w:color w:val="FF0000"/>
                <w:lang w:val="en-GB" w:eastAsia="en-GB"/>
              </w:rPr>
            </w:pPr>
            <w:r>
              <w:rPr>
                <w:rFonts w:eastAsia="Times New Roman" w:cs="Calibri"/>
                <w:b/>
                <w:bCs/>
                <w:color w:val="FF0000"/>
                <w:lang w:val="en-GB" w:eastAsia="en-GB"/>
              </w:rPr>
              <w:t>9-Decline</w:t>
            </w:r>
          </w:p>
        </w:tc>
        <w:tc>
          <w:tcPr>
            <w:tcW w:w="576" w:type="pct"/>
            <w:tcBorders>
              <w:top w:val="nil"/>
              <w:left w:val="nil"/>
              <w:bottom w:val="single" w:color="auto" w:sz="4" w:space="0"/>
              <w:right w:val="single" w:color="auto" w:sz="4" w:space="0"/>
            </w:tcBorders>
            <w:vAlign w:val="center"/>
            <w:hideMark/>
          </w:tcPr>
          <w:p w:rsidR="00AC0A08" w:rsidRDefault="00AC0A08" w14:paraId="1281C354" w14:textId="77777777">
            <w:pPr>
              <w:rPr>
                <w:rFonts w:eastAsia="Times New Roman" w:cs="Calibri"/>
                <w:b/>
                <w:bCs/>
                <w:color w:val="FF0000"/>
                <w:lang w:val="en-GB" w:eastAsia="en-GB"/>
              </w:rPr>
            </w:pPr>
            <w:r>
              <w:rPr>
                <w:rFonts w:eastAsia="Times New Roman" w:cs="Calibri"/>
                <w:b/>
                <w:bCs/>
                <w:color w:val="FF0000"/>
                <w:lang w:val="en-GB" w:eastAsia="en-GB"/>
              </w:rPr>
              <w:t>9</w:t>
            </w:r>
          </w:p>
        </w:tc>
      </w:tr>
      <w:tr w:rsidR="00AC0A08" w:rsidTr="00AC0A08" w14:paraId="2AD67C6A" w14:textId="77777777">
        <w:trPr>
          <w:trHeight w:val="456"/>
        </w:trPr>
        <w:tc>
          <w:tcPr>
            <w:tcW w:w="996" w:type="pct"/>
            <w:tcBorders>
              <w:top w:val="nil"/>
              <w:left w:val="single" w:color="auto" w:sz="4" w:space="0"/>
              <w:bottom w:val="single" w:color="auto" w:sz="4" w:space="0"/>
              <w:right w:val="single" w:color="auto" w:sz="4" w:space="0"/>
            </w:tcBorders>
            <w:hideMark/>
          </w:tcPr>
          <w:p w:rsidR="00AC0A08" w:rsidRDefault="00AC0A08" w14:paraId="06847CC7" w14:textId="77777777">
            <w:pPr>
              <w:rPr>
                <w:rFonts w:ascii="Arial" w:hAnsi="Arial" w:eastAsia="Times New Roman" w:cs="Arial"/>
                <w:sz w:val="36"/>
                <w:szCs w:val="36"/>
                <w:lang w:val="en-GB" w:eastAsia="en-GB"/>
              </w:rPr>
            </w:pPr>
            <w:r>
              <w:rPr>
                <w:rFonts w:ascii="Arial" w:hAnsi="Arial" w:eastAsia="Times New Roman" w:cs="Arial"/>
                <w:sz w:val="36"/>
                <w:szCs w:val="36"/>
                <w:lang w:val="en-GB" w:eastAsia="en-GB"/>
              </w:rPr>
              <w:t> </w:t>
            </w:r>
          </w:p>
        </w:tc>
        <w:tc>
          <w:tcPr>
            <w:tcW w:w="2591" w:type="pct"/>
            <w:tcBorders>
              <w:top w:val="nil"/>
              <w:left w:val="nil"/>
              <w:bottom w:val="single" w:color="auto" w:sz="4" w:space="0"/>
              <w:right w:val="single" w:color="auto" w:sz="4" w:space="0"/>
            </w:tcBorders>
            <w:noWrap/>
            <w:vAlign w:val="bottom"/>
            <w:hideMark/>
          </w:tcPr>
          <w:p w:rsidR="00AC0A08" w:rsidRDefault="00AC0A08" w14:paraId="23B385EF" w14:textId="77777777">
            <w:pPr>
              <w:rPr>
                <w:rFonts w:eastAsia="Times New Roman" w:cs="Calibri"/>
                <w:color w:val="000000"/>
                <w:lang w:val="en-GB" w:eastAsia="en-GB"/>
              </w:rPr>
            </w:pPr>
            <w:r>
              <w:rPr>
                <w:rFonts w:eastAsia="Times New Roman" w:cs="Calibri"/>
                <w:color w:val="000000"/>
                <w:lang w:val="en-GB" w:eastAsia="en-GB"/>
              </w:rPr>
              <w:t> </w:t>
            </w:r>
          </w:p>
        </w:tc>
        <w:tc>
          <w:tcPr>
            <w:tcW w:w="837" w:type="pct"/>
            <w:tcBorders>
              <w:top w:val="nil"/>
              <w:left w:val="nil"/>
              <w:bottom w:val="single" w:color="auto" w:sz="4" w:space="0"/>
              <w:right w:val="single" w:color="auto" w:sz="4" w:space="0"/>
            </w:tcBorders>
            <w:vAlign w:val="center"/>
            <w:hideMark/>
          </w:tcPr>
          <w:p w:rsidR="00AC0A08" w:rsidRDefault="00AC0A08" w14:paraId="3925D8AC" w14:textId="77777777">
            <w:pPr>
              <w:rPr>
                <w:rFonts w:eastAsia="Times New Roman" w:cs="Calibri"/>
                <w:color w:val="000000"/>
                <w:lang w:val="en-GB" w:eastAsia="en-GB"/>
              </w:rPr>
            </w:pPr>
            <w:r>
              <w:rPr>
                <w:rFonts w:eastAsia="Times New Roman" w:cs="Calibri"/>
                <w:color w:val="000000"/>
                <w:lang w:val="en-GB" w:eastAsia="en-GB"/>
              </w:rPr>
              <w:t>Response anwer</w:t>
            </w:r>
          </w:p>
        </w:tc>
        <w:tc>
          <w:tcPr>
            <w:tcW w:w="576" w:type="pct"/>
            <w:tcBorders>
              <w:top w:val="nil"/>
              <w:left w:val="nil"/>
              <w:bottom w:val="single" w:color="auto" w:sz="4" w:space="0"/>
              <w:right w:val="single" w:color="auto" w:sz="4" w:space="0"/>
            </w:tcBorders>
            <w:vAlign w:val="center"/>
            <w:hideMark/>
          </w:tcPr>
          <w:p w:rsidR="00AC0A08" w:rsidRDefault="00AC0A08" w14:paraId="7BF616D2" w14:textId="77777777">
            <w:pPr>
              <w:rPr>
                <w:rFonts w:eastAsia="Times New Roman" w:cs="Calibri"/>
                <w:color w:val="000000"/>
                <w:lang w:val="en-GB" w:eastAsia="en-GB"/>
              </w:rPr>
            </w:pPr>
            <w:r>
              <w:rPr>
                <w:rFonts w:eastAsia="Times New Roman" w:cs="Calibri"/>
                <w:color w:val="000000"/>
                <w:lang w:val="en-GB" w:eastAsia="en-GB"/>
              </w:rPr>
              <w:t>0</w:t>
            </w:r>
          </w:p>
        </w:tc>
      </w:tr>
      <w:tr w:rsidR="00AC0A08" w:rsidTr="00AC0A08" w14:paraId="7319C025" w14:textId="77777777">
        <w:trPr>
          <w:trHeight w:val="288"/>
        </w:trPr>
        <w:tc>
          <w:tcPr>
            <w:tcW w:w="996" w:type="pct"/>
            <w:shd w:val="clear" w:color="auto" w:fill="FFFFFF"/>
            <w:noWrap/>
            <w:vAlign w:val="bottom"/>
            <w:hideMark/>
          </w:tcPr>
          <w:p w:rsidR="00AC0A08" w:rsidRDefault="00AC0A08" w14:paraId="016FA762"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shd w:val="clear" w:color="auto" w:fill="FFFFFF"/>
            <w:noWrap/>
            <w:vAlign w:val="bottom"/>
            <w:hideMark/>
          </w:tcPr>
          <w:p w:rsidR="00AC0A08" w:rsidRDefault="00AC0A08" w14:paraId="337508E9" w14:textId="77777777">
            <w:pPr>
              <w:rPr>
                <w:rFonts w:eastAsia="Times New Roman" w:cs="Calibri"/>
                <w:color w:val="000000"/>
                <w:lang w:val="en-GB" w:eastAsia="en-GB"/>
              </w:rPr>
            </w:pPr>
            <w:r>
              <w:rPr>
                <w:rFonts w:eastAsia="Times New Roman" w:cs="Calibri"/>
                <w:color w:val="000000"/>
                <w:lang w:val="en-GB" w:eastAsia="en-GB"/>
              </w:rPr>
              <w:t> </w:t>
            </w:r>
          </w:p>
        </w:tc>
        <w:tc>
          <w:tcPr>
            <w:tcW w:w="837" w:type="pct"/>
            <w:shd w:val="clear" w:color="auto" w:fill="FFFFFF"/>
            <w:noWrap/>
            <w:vAlign w:val="bottom"/>
            <w:hideMark/>
          </w:tcPr>
          <w:p w:rsidR="00AC0A08" w:rsidRDefault="00AC0A08" w14:paraId="2BE38FDD" w14:textId="77777777">
            <w:pPr>
              <w:rPr>
                <w:rFonts w:ascii="Verdana" w:hAnsi="Verdana" w:eastAsia="Times New Roman" w:cs="Calibri"/>
                <w:sz w:val="16"/>
                <w:szCs w:val="16"/>
                <w:lang w:val="en-GB" w:eastAsia="en-GB"/>
              </w:rPr>
            </w:pPr>
            <w:r>
              <w:rPr>
                <w:rFonts w:ascii="Verdana" w:hAnsi="Verdana" w:eastAsia="Times New Roman" w:cs="Calibri"/>
                <w:sz w:val="16"/>
                <w:szCs w:val="16"/>
                <w:lang w:val="en-GB" w:eastAsia="en-GB"/>
              </w:rPr>
              <w:t>Charaters used</w:t>
            </w:r>
          </w:p>
        </w:tc>
        <w:tc>
          <w:tcPr>
            <w:tcW w:w="576" w:type="pct"/>
            <w:shd w:val="clear" w:color="auto" w:fill="FFFFFF"/>
            <w:noWrap/>
            <w:vAlign w:val="bottom"/>
            <w:hideMark/>
          </w:tcPr>
          <w:p w:rsidR="00AC0A08" w:rsidRDefault="00AC0A08" w14:paraId="5412DF9F" w14:textId="77777777">
            <w:pPr>
              <w:jc w:val="right"/>
              <w:rPr>
                <w:rFonts w:eastAsia="Times New Roman" w:cs="Calibri"/>
                <w:color w:val="000000"/>
                <w:lang w:val="en-GB" w:eastAsia="en-GB"/>
              </w:rPr>
            </w:pPr>
            <w:r>
              <w:rPr>
                <w:rFonts w:eastAsia="Times New Roman" w:cs="Calibri"/>
                <w:color w:val="000000"/>
                <w:lang w:val="en-GB" w:eastAsia="en-GB"/>
              </w:rPr>
              <w:t>122</w:t>
            </w:r>
          </w:p>
        </w:tc>
      </w:tr>
      <w:tr w:rsidR="00AC0A08" w:rsidTr="00AC0A08" w14:paraId="1EB53259" w14:textId="77777777">
        <w:trPr>
          <w:trHeight w:val="288"/>
        </w:trPr>
        <w:tc>
          <w:tcPr>
            <w:tcW w:w="996" w:type="pct"/>
            <w:shd w:val="clear" w:color="auto" w:fill="FFFFFF"/>
            <w:noWrap/>
            <w:vAlign w:val="bottom"/>
            <w:hideMark/>
          </w:tcPr>
          <w:p w:rsidR="00AC0A08" w:rsidRDefault="00AC0A08" w14:paraId="3DED4AD2"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shd w:val="clear" w:color="auto" w:fill="FFFFFF"/>
            <w:noWrap/>
            <w:vAlign w:val="bottom"/>
            <w:hideMark/>
          </w:tcPr>
          <w:p w:rsidR="00AC0A08" w:rsidRDefault="00AC0A08" w14:paraId="535C2C09" w14:textId="77777777">
            <w:pPr>
              <w:rPr>
                <w:rFonts w:eastAsia="Times New Roman" w:cs="Calibri"/>
                <w:color w:val="000000"/>
                <w:lang w:val="en-GB" w:eastAsia="en-GB"/>
              </w:rPr>
            </w:pPr>
            <w:r>
              <w:rPr>
                <w:rFonts w:eastAsia="Times New Roman" w:cs="Calibri"/>
                <w:color w:val="000000"/>
                <w:lang w:val="en-GB" w:eastAsia="en-GB"/>
              </w:rPr>
              <w:t> </w:t>
            </w:r>
          </w:p>
        </w:tc>
        <w:tc>
          <w:tcPr>
            <w:tcW w:w="837" w:type="pct"/>
            <w:shd w:val="clear" w:color="auto" w:fill="FFFFFF"/>
            <w:noWrap/>
            <w:vAlign w:val="bottom"/>
            <w:hideMark/>
          </w:tcPr>
          <w:p w:rsidR="00AC0A08" w:rsidRDefault="00AC0A08" w14:paraId="121235A1" w14:textId="77777777">
            <w:pPr>
              <w:rPr>
                <w:rFonts w:ascii="Verdana" w:hAnsi="Verdana" w:eastAsia="Times New Roman" w:cs="Calibri"/>
                <w:sz w:val="16"/>
                <w:szCs w:val="16"/>
                <w:lang w:val="en-GB" w:eastAsia="en-GB"/>
              </w:rPr>
            </w:pPr>
            <w:r>
              <w:rPr>
                <w:rFonts w:ascii="Verdana" w:hAnsi="Verdana" w:eastAsia="Times New Roman" w:cs="Calibri"/>
                <w:sz w:val="16"/>
                <w:szCs w:val="16"/>
                <w:lang w:val="en-GB" w:eastAsia="en-GB"/>
              </w:rPr>
              <w:t>Total available</w:t>
            </w:r>
          </w:p>
        </w:tc>
        <w:tc>
          <w:tcPr>
            <w:tcW w:w="576" w:type="pct"/>
            <w:shd w:val="clear" w:color="auto" w:fill="FFFFFF"/>
            <w:noWrap/>
            <w:vAlign w:val="bottom"/>
            <w:hideMark/>
          </w:tcPr>
          <w:p w:rsidR="00AC0A08" w:rsidRDefault="00AC0A08" w14:paraId="5FA02B97" w14:textId="77777777">
            <w:pPr>
              <w:jc w:val="right"/>
              <w:rPr>
                <w:rFonts w:eastAsia="Times New Roman" w:cs="Calibri"/>
                <w:color w:val="000000"/>
                <w:lang w:val="en-GB" w:eastAsia="en-GB"/>
              </w:rPr>
            </w:pPr>
            <w:r>
              <w:rPr>
                <w:rFonts w:eastAsia="Times New Roman" w:cs="Calibri"/>
                <w:color w:val="000000"/>
                <w:lang w:val="en-GB" w:eastAsia="en-GB"/>
              </w:rPr>
              <w:t>140</w:t>
            </w:r>
          </w:p>
        </w:tc>
      </w:tr>
    </w:tbl>
    <w:p w:rsidR="00AC0A08" w:rsidP="00AC0A08" w:rsidRDefault="00AC0A08" w14:paraId="285948CA" w14:textId="77777777">
      <w:pPr>
        <w:rPr>
          <w:b/>
        </w:rPr>
      </w:pPr>
    </w:p>
    <w:p w:rsidR="00AC0A08" w:rsidP="00AC0A08" w:rsidRDefault="00AC0A08" w14:paraId="044A39AA" w14:textId="77777777">
      <w:pPr>
        <w:rPr>
          <w:b/>
          <w:lang w:val="en-US"/>
        </w:rPr>
      </w:pPr>
      <w:r>
        <w:rPr>
          <w:b/>
          <w:lang w:val="en-US"/>
        </w:rPr>
        <w:br w:type="page"/>
      </w:r>
      <w:r>
        <w:rPr>
          <w:b/>
          <w:lang w:val="en-US"/>
        </w:rPr>
        <w:t>USSD Message Approximate Layout:</w:t>
      </w:r>
    </w:p>
    <w:p w:rsidR="00AC0A08" w:rsidP="00AC0A08" w:rsidRDefault="00AC0A08" w14:paraId="2E92DECA" w14:textId="5045EDF8">
      <w:pPr>
        <w:rPr>
          <w:noProof/>
          <w:lang w:val="en-GB" w:eastAsia="en-GB"/>
        </w:rPr>
      </w:pPr>
      <w:r>
        <w:rPr>
          <w:noProof/>
          <w:lang w:val="en-GB" w:eastAsia="en-GB"/>
        </w:rPr>
        <w:drawing>
          <wp:inline distT="0" distB="0" distL="0" distR="0" wp14:anchorId="0FAC5221" wp14:editId="5D599214">
            <wp:extent cx="2503170" cy="5059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03170" cy="5059680"/>
                    </a:xfrm>
                    <a:prstGeom prst="rect">
                      <a:avLst/>
                    </a:prstGeom>
                    <a:noFill/>
                    <a:ln>
                      <a:noFill/>
                    </a:ln>
                  </pic:spPr>
                </pic:pic>
              </a:graphicData>
            </a:graphic>
          </wp:inline>
        </w:drawing>
      </w:r>
      <w:r>
        <w:rPr>
          <w:b/>
          <w:noProof/>
          <w:lang w:val="en-GB"/>
        </w:rPr>
        <w:drawing>
          <wp:inline distT="0" distB="0" distL="0" distR="0" wp14:anchorId="60D777B4" wp14:editId="04B2F997">
            <wp:extent cx="2819400" cy="50825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19400" cy="5082540"/>
                    </a:xfrm>
                    <a:prstGeom prst="rect">
                      <a:avLst/>
                    </a:prstGeom>
                    <a:noFill/>
                    <a:ln>
                      <a:noFill/>
                    </a:ln>
                  </pic:spPr>
                </pic:pic>
              </a:graphicData>
            </a:graphic>
          </wp:inline>
        </w:drawing>
      </w:r>
    </w:p>
    <w:p w:rsidR="00AC0A08" w:rsidP="00AC0A08" w:rsidRDefault="00AC0A08" w14:paraId="5379AF6B" w14:textId="77777777">
      <w:pPr>
        <w:rPr>
          <w:lang w:val="en-US"/>
        </w:rPr>
      </w:pPr>
    </w:p>
    <w:p w:rsidR="00AC0A08" w:rsidP="00AC0A08" w:rsidRDefault="00AC0A08" w14:paraId="7E4B7302" w14:textId="77777777">
      <w:pPr>
        <w:rPr>
          <w:b/>
          <w:u w:val="single"/>
          <w:lang w:val="en-US"/>
        </w:rPr>
      </w:pPr>
      <w:r>
        <w:rPr>
          <w:lang w:val="en-US"/>
        </w:rPr>
        <w:br w:type="page"/>
      </w:r>
      <w:r>
        <w:rPr>
          <w:b/>
          <w:u w:val="single"/>
          <w:lang w:val="en-US"/>
        </w:rPr>
        <w:t>Fixed/Variable Mandate</w:t>
      </w:r>
    </w:p>
    <w:p w:rsidR="00AC0A08" w:rsidP="00AC0A08" w:rsidRDefault="00AC0A08" w14:paraId="2F881D72" w14:textId="77777777">
      <w:pPr>
        <w:rPr>
          <w:b/>
        </w:rPr>
      </w:pPr>
      <w:r>
        <w:rPr>
          <w:b/>
          <w:lang w:val="en-US"/>
        </w:rPr>
        <w:t>Required USSD Message Content:</w:t>
      </w:r>
    </w:p>
    <w:tbl>
      <w:tblPr>
        <w:tblW w:w="5000" w:type="pct"/>
        <w:tblLook w:val="04A0" w:firstRow="1" w:lastRow="0" w:firstColumn="1" w:lastColumn="0" w:noHBand="0" w:noVBand="1"/>
      </w:tblPr>
      <w:tblGrid>
        <w:gridCol w:w="1608"/>
        <w:gridCol w:w="4485"/>
        <w:gridCol w:w="1732"/>
        <w:gridCol w:w="1191"/>
      </w:tblGrid>
      <w:tr w:rsidR="00AC0A08" w:rsidTr="00AC0A08" w14:paraId="3EBA1032" w14:textId="77777777">
        <w:trPr>
          <w:trHeight w:val="288"/>
        </w:trPr>
        <w:tc>
          <w:tcPr>
            <w:tcW w:w="996" w:type="pct"/>
            <w:tcBorders>
              <w:top w:val="single" w:color="000000" w:sz="4" w:space="0"/>
              <w:left w:val="single" w:color="000000" w:sz="4" w:space="0"/>
              <w:bottom w:val="nil"/>
              <w:right w:val="nil"/>
            </w:tcBorders>
            <w:shd w:val="clear" w:color="auto" w:fill="000000"/>
            <w:vAlign w:val="center"/>
            <w:hideMark/>
          </w:tcPr>
          <w:p w:rsidR="00AC0A08" w:rsidRDefault="00AC0A08" w14:paraId="13DE72DC" w14:textId="77777777">
            <w:pPr>
              <w:rPr>
                <w:rFonts w:eastAsia="Times New Roman" w:cs="Calibri"/>
                <w:b/>
                <w:bCs/>
                <w:color w:val="FFFFFF"/>
                <w:lang w:val="en-GB" w:eastAsia="en-GB"/>
              </w:rPr>
            </w:pPr>
            <w:r>
              <w:rPr>
                <w:rFonts w:eastAsia="Times New Roman" w:cs="Calibri"/>
                <w:b/>
                <w:bCs/>
                <w:color w:val="FFFFFF"/>
                <w:lang w:val="en-GB" w:eastAsia="en-GB"/>
              </w:rPr>
              <w:t>Field</w:t>
            </w:r>
          </w:p>
        </w:tc>
        <w:tc>
          <w:tcPr>
            <w:tcW w:w="2591" w:type="pct"/>
            <w:tcBorders>
              <w:top w:val="single" w:color="000000" w:sz="4" w:space="0"/>
              <w:left w:val="nil"/>
              <w:bottom w:val="nil"/>
              <w:right w:val="nil"/>
            </w:tcBorders>
            <w:shd w:val="clear" w:color="auto" w:fill="000000"/>
            <w:vAlign w:val="center"/>
            <w:hideMark/>
          </w:tcPr>
          <w:p w:rsidR="00AC0A08" w:rsidRDefault="00AC0A08" w14:paraId="57E93098" w14:textId="77777777">
            <w:pPr>
              <w:rPr>
                <w:rFonts w:eastAsia="Times New Roman" w:cs="Calibri"/>
                <w:b/>
                <w:bCs/>
                <w:color w:val="FFFFFF"/>
                <w:lang w:val="en-GB" w:eastAsia="en-GB"/>
              </w:rPr>
            </w:pPr>
            <w:r>
              <w:rPr>
                <w:rFonts w:eastAsia="Times New Roman" w:cs="Calibri"/>
                <w:b/>
                <w:bCs/>
                <w:color w:val="FFFFFF"/>
                <w:lang w:val="en-GB" w:eastAsia="en-GB"/>
              </w:rPr>
              <w:t>Rules</w:t>
            </w:r>
          </w:p>
        </w:tc>
        <w:tc>
          <w:tcPr>
            <w:tcW w:w="837" w:type="pct"/>
            <w:tcBorders>
              <w:top w:val="single" w:color="000000" w:sz="4" w:space="0"/>
              <w:left w:val="nil"/>
              <w:bottom w:val="nil"/>
              <w:right w:val="nil"/>
            </w:tcBorders>
            <w:shd w:val="clear" w:color="auto" w:fill="000000"/>
            <w:vAlign w:val="center"/>
            <w:hideMark/>
          </w:tcPr>
          <w:p w:rsidR="00AC0A08" w:rsidRDefault="00AC0A08" w14:paraId="27FA2CC8" w14:textId="77777777">
            <w:pPr>
              <w:rPr>
                <w:rFonts w:eastAsia="Times New Roman" w:cs="Calibri"/>
                <w:b/>
                <w:bCs/>
                <w:color w:val="FFFFFF"/>
                <w:lang w:val="en-GB" w:eastAsia="en-GB"/>
              </w:rPr>
            </w:pPr>
            <w:r>
              <w:rPr>
                <w:rFonts w:eastAsia="Times New Roman" w:cs="Calibri"/>
                <w:b/>
                <w:bCs/>
                <w:color w:val="FFFFFF"/>
                <w:lang w:val="en-GB" w:eastAsia="en-GB"/>
              </w:rPr>
              <w:t>Prefix/label</w:t>
            </w:r>
          </w:p>
        </w:tc>
        <w:tc>
          <w:tcPr>
            <w:tcW w:w="576" w:type="pct"/>
            <w:tcBorders>
              <w:top w:val="single" w:color="000000" w:sz="4" w:space="0"/>
              <w:left w:val="nil"/>
              <w:bottom w:val="nil"/>
              <w:right w:val="single" w:color="000000" w:sz="4" w:space="0"/>
            </w:tcBorders>
            <w:shd w:val="clear" w:color="auto" w:fill="000000"/>
            <w:vAlign w:val="center"/>
            <w:hideMark/>
          </w:tcPr>
          <w:p w:rsidR="00AC0A08" w:rsidRDefault="00AC0A08" w14:paraId="4394CE45" w14:textId="77777777">
            <w:pPr>
              <w:rPr>
                <w:rFonts w:eastAsia="Times New Roman" w:cs="Calibri"/>
                <w:b/>
                <w:bCs/>
                <w:color w:val="FFFFFF"/>
                <w:lang w:val="en-GB" w:eastAsia="en-GB"/>
              </w:rPr>
            </w:pPr>
            <w:r>
              <w:rPr>
                <w:rFonts w:eastAsia="Times New Roman" w:cs="Calibri"/>
                <w:b/>
                <w:bCs/>
                <w:color w:val="FFFFFF"/>
                <w:lang w:val="en-GB" w:eastAsia="en-GB"/>
              </w:rPr>
              <w:t>Characters</w:t>
            </w:r>
          </w:p>
        </w:tc>
      </w:tr>
      <w:tr w:rsidR="00AC0A08" w:rsidTr="00AC0A08" w14:paraId="3B513E82" w14:textId="77777777">
        <w:trPr>
          <w:trHeight w:val="288"/>
        </w:trPr>
        <w:tc>
          <w:tcPr>
            <w:tcW w:w="996" w:type="pct"/>
            <w:tcBorders>
              <w:top w:val="single" w:color="auto" w:sz="4" w:space="0"/>
              <w:left w:val="single" w:color="auto" w:sz="4" w:space="0"/>
              <w:bottom w:val="single" w:color="auto" w:sz="4" w:space="0"/>
              <w:right w:val="single" w:color="auto" w:sz="4" w:space="0"/>
            </w:tcBorders>
            <w:vAlign w:val="center"/>
            <w:hideMark/>
          </w:tcPr>
          <w:p w:rsidR="00AC0A08" w:rsidRDefault="00AC0A08" w14:paraId="030C33EC" w14:textId="77777777">
            <w:pPr>
              <w:rPr>
                <w:rFonts w:eastAsia="Times New Roman" w:cs="Calibri"/>
                <w:color w:val="000000"/>
                <w:lang w:val="en-GB" w:eastAsia="en-GB"/>
              </w:rPr>
            </w:pPr>
            <w:r>
              <w:rPr>
                <w:rFonts w:eastAsia="Times New Roman" w:cs="Calibri"/>
                <w:color w:val="000000"/>
                <w:lang w:val="en-GB" w:eastAsia="en-GB"/>
              </w:rPr>
              <w:t>Bank Name</w:t>
            </w:r>
          </w:p>
        </w:tc>
        <w:tc>
          <w:tcPr>
            <w:tcW w:w="2591" w:type="pct"/>
            <w:tcBorders>
              <w:top w:val="single" w:color="auto" w:sz="4" w:space="0"/>
              <w:left w:val="nil"/>
              <w:bottom w:val="single" w:color="auto" w:sz="4" w:space="0"/>
              <w:right w:val="single" w:color="auto" w:sz="4" w:space="0"/>
            </w:tcBorders>
            <w:vAlign w:val="center"/>
            <w:hideMark/>
          </w:tcPr>
          <w:p w:rsidR="00AC0A08" w:rsidRDefault="00AC0A08" w14:paraId="06308B7A" w14:textId="77777777">
            <w:pPr>
              <w:rPr>
                <w:rFonts w:eastAsia="Times New Roman" w:cs="Calibri"/>
                <w:color w:val="000000"/>
                <w:lang w:val="en-GB" w:eastAsia="en-GB"/>
              </w:rPr>
            </w:pPr>
            <w:r>
              <w:rPr>
                <w:rFonts w:eastAsia="Times New Roman" w:cs="Calibri"/>
                <w:color w:val="000000"/>
                <w:lang w:val="en-GB" w:eastAsia="en-GB"/>
              </w:rPr>
              <w:t>Bank Name</w:t>
            </w:r>
          </w:p>
        </w:tc>
        <w:tc>
          <w:tcPr>
            <w:tcW w:w="837" w:type="pct"/>
            <w:tcBorders>
              <w:top w:val="single" w:color="auto" w:sz="4" w:space="0"/>
              <w:left w:val="nil"/>
              <w:bottom w:val="single" w:color="auto" w:sz="4" w:space="0"/>
              <w:right w:val="single" w:color="auto" w:sz="4" w:space="0"/>
            </w:tcBorders>
            <w:vAlign w:val="center"/>
            <w:hideMark/>
          </w:tcPr>
          <w:p w:rsidR="00AC0A08" w:rsidRDefault="00AC0A08" w14:paraId="0F637748" w14:textId="77777777">
            <w:pPr>
              <w:rPr>
                <w:rFonts w:eastAsia="Times New Roman" w:cs="Calibri"/>
                <w:color w:val="000000"/>
                <w:lang w:val="en-GB" w:eastAsia="en-GB"/>
              </w:rPr>
            </w:pPr>
            <w:r>
              <w:rPr>
                <w:rFonts w:eastAsia="Times New Roman" w:cs="Calibri"/>
                <w:color w:val="000000"/>
                <w:lang w:val="en-GB" w:eastAsia="en-GB"/>
              </w:rPr>
              <w:t>To be determined by each bank.</w:t>
            </w:r>
          </w:p>
        </w:tc>
        <w:tc>
          <w:tcPr>
            <w:tcW w:w="576" w:type="pct"/>
            <w:tcBorders>
              <w:top w:val="single" w:color="auto" w:sz="4" w:space="0"/>
              <w:left w:val="nil"/>
              <w:bottom w:val="single" w:color="auto" w:sz="4" w:space="0"/>
              <w:right w:val="single" w:color="auto" w:sz="4" w:space="0"/>
            </w:tcBorders>
            <w:vAlign w:val="center"/>
            <w:hideMark/>
          </w:tcPr>
          <w:p w:rsidR="00AC0A08" w:rsidRDefault="00AC0A08" w14:paraId="75E3B2DA" w14:textId="77777777">
            <w:pPr>
              <w:rPr>
                <w:rFonts w:eastAsia="Times New Roman" w:cs="Calibri"/>
                <w:color w:val="000000"/>
                <w:lang w:val="en-GB" w:eastAsia="en-GB"/>
              </w:rPr>
            </w:pPr>
            <w:r>
              <w:rPr>
                <w:rFonts w:eastAsia="Times New Roman" w:cs="Calibri"/>
                <w:color w:val="000000"/>
                <w:lang w:val="en-GB" w:eastAsia="en-GB"/>
              </w:rPr>
              <w:t>10</w:t>
            </w:r>
          </w:p>
        </w:tc>
      </w:tr>
      <w:tr w:rsidR="00AC0A08" w:rsidTr="00AC0A08" w14:paraId="10FA8034"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36D7D346"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10D0FA4D"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3C1F1598" w14:textId="77777777">
            <w:pPr>
              <w:rPr>
                <w:rFonts w:eastAsia="Times New Roman" w:cs="Calibri"/>
                <w:color w:val="000000"/>
                <w:lang w:val="en-GB" w:eastAsia="en-GB"/>
              </w:rPr>
            </w:pPr>
            <w:r>
              <w:rPr>
                <w:rFonts w:eastAsia="Times New Roman" w:cs="Calibri"/>
                <w:color w:val="000000"/>
                <w:lang w:val="en-GB" w:eastAsia="en-GB"/>
              </w:rPr>
              <w:t>:</w:t>
            </w:r>
          </w:p>
        </w:tc>
        <w:tc>
          <w:tcPr>
            <w:tcW w:w="576" w:type="pct"/>
            <w:tcBorders>
              <w:top w:val="nil"/>
              <w:left w:val="nil"/>
              <w:bottom w:val="single" w:color="auto" w:sz="4" w:space="0"/>
              <w:right w:val="single" w:color="auto" w:sz="4" w:space="0"/>
            </w:tcBorders>
            <w:vAlign w:val="center"/>
            <w:hideMark/>
          </w:tcPr>
          <w:p w:rsidR="00AC0A08" w:rsidRDefault="00AC0A08" w14:paraId="0F8C35D9"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7C0CBC6C"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75151178"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444C2CD8" w14:textId="77777777">
            <w:pPr>
              <w:rPr>
                <w:rFonts w:eastAsia="Times New Roman" w:cs="Calibri"/>
                <w:b/>
                <w:bCs/>
                <w:color w:val="FF0000"/>
                <w:lang w:val="en-GB" w:eastAsia="en-GB"/>
              </w:rPr>
            </w:pPr>
            <w:r>
              <w:rPr>
                <w:rFonts w:eastAsia="Times New Roman" w:cs="Calibri"/>
                <w:b/>
                <w:bCs/>
                <w:color w:val="FF0000"/>
                <w:lang w:val="en-GB" w:eastAsia="en-GB"/>
              </w:rPr>
              <w:t>Prefix</w:t>
            </w:r>
          </w:p>
        </w:tc>
        <w:tc>
          <w:tcPr>
            <w:tcW w:w="837" w:type="pct"/>
            <w:tcBorders>
              <w:top w:val="nil"/>
              <w:left w:val="nil"/>
              <w:bottom w:val="single" w:color="auto" w:sz="4" w:space="0"/>
              <w:right w:val="single" w:color="auto" w:sz="4" w:space="0"/>
            </w:tcBorders>
            <w:vAlign w:val="center"/>
            <w:hideMark/>
          </w:tcPr>
          <w:p w:rsidR="00AC0A08" w:rsidRDefault="00AC0A08" w14:paraId="396124E0" w14:textId="77777777">
            <w:pPr>
              <w:rPr>
                <w:rFonts w:eastAsia="Times New Roman" w:cs="Calibri"/>
                <w:b/>
                <w:bCs/>
                <w:color w:val="FF0000"/>
                <w:lang w:val="en-GB" w:eastAsia="en-GB"/>
              </w:rPr>
            </w:pPr>
            <w:r>
              <w:rPr>
                <w:rFonts w:eastAsia="Times New Roman" w:cs="Calibri"/>
                <w:b/>
                <w:bCs/>
                <w:color w:val="FF0000"/>
                <w:lang w:val="en-GB" w:eastAsia="en-GB"/>
              </w:rPr>
              <w:t>DebiCheck</w:t>
            </w:r>
          </w:p>
        </w:tc>
        <w:tc>
          <w:tcPr>
            <w:tcW w:w="576" w:type="pct"/>
            <w:tcBorders>
              <w:top w:val="nil"/>
              <w:left w:val="nil"/>
              <w:bottom w:val="single" w:color="auto" w:sz="4" w:space="0"/>
              <w:right w:val="single" w:color="auto" w:sz="4" w:space="0"/>
            </w:tcBorders>
            <w:vAlign w:val="center"/>
            <w:hideMark/>
          </w:tcPr>
          <w:p w:rsidR="00AC0A08" w:rsidRDefault="00AC0A08" w14:paraId="5ED06703" w14:textId="77777777">
            <w:pPr>
              <w:rPr>
                <w:rFonts w:eastAsia="Times New Roman" w:cs="Calibri"/>
                <w:b/>
                <w:bCs/>
                <w:color w:val="FF0000"/>
                <w:lang w:val="en-GB" w:eastAsia="en-GB"/>
              </w:rPr>
            </w:pPr>
            <w:r>
              <w:rPr>
                <w:rFonts w:eastAsia="Times New Roman" w:cs="Calibri"/>
                <w:b/>
                <w:bCs/>
                <w:color w:val="FF0000"/>
                <w:lang w:val="en-GB" w:eastAsia="en-GB"/>
              </w:rPr>
              <w:t>9</w:t>
            </w:r>
          </w:p>
        </w:tc>
      </w:tr>
      <w:tr w:rsidR="00AC0A08" w:rsidTr="00AC0A08" w14:paraId="7C895321"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0FA56F60"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58AE7E54"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39314F28"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33B687ED"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0BD09DA0"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3B47167E" w14:textId="77777777">
            <w:pPr>
              <w:rPr>
                <w:rFonts w:eastAsia="Times New Roman" w:cs="Calibri"/>
                <w:color w:val="000000"/>
                <w:lang w:val="en-GB" w:eastAsia="en-GB"/>
              </w:rPr>
            </w:pPr>
            <w:r>
              <w:rPr>
                <w:rFonts w:eastAsia="Times New Roman" w:cs="Calibri"/>
                <w:color w:val="000000"/>
                <w:lang w:val="en-GB" w:eastAsia="en-GB"/>
              </w:rPr>
              <w:t>Shortname</w:t>
            </w:r>
          </w:p>
        </w:tc>
        <w:tc>
          <w:tcPr>
            <w:tcW w:w="2591" w:type="pct"/>
            <w:tcBorders>
              <w:top w:val="nil"/>
              <w:left w:val="nil"/>
              <w:bottom w:val="single" w:color="auto" w:sz="4" w:space="0"/>
              <w:right w:val="single" w:color="auto" w:sz="4" w:space="0"/>
            </w:tcBorders>
            <w:vAlign w:val="center"/>
            <w:hideMark/>
          </w:tcPr>
          <w:p w:rsidR="00AC0A08" w:rsidRDefault="00AC0A08" w14:paraId="3136C334" w14:textId="77777777">
            <w:pPr>
              <w:rPr>
                <w:rFonts w:eastAsia="Times New Roman" w:cs="Calibri"/>
                <w:color w:val="000000"/>
                <w:lang w:val="en-GB" w:eastAsia="en-GB"/>
              </w:rPr>
            </w:pPr>
            <w:r>
              <w:rPr>
                <w:rFonts w:eastAsia="Times New Roman" w:cs="Calibri"/>
                <w:color w:val="000000"/>
                <w:lang w:val="en-GB" w:eastAsia="en-GB"/>
              </w:rPr>
              <w:t>Shortname</w:t>
            </w:r>
          </w:p>
        </w:tc>
        <w:tc>
          <w:tcPr>
            <w:tcW w:w="837" w:type="pct"/>
            <w:tcBorders>
              <w:top w:val="nil"/>
              <w:left w:val="nil"/>
              <w:bottom w:val="single" w:color="auto" w:sz="4" w:space="0"/>
              <w:right w:val="single" w:color="auto" w:sz="4" w:space="0"/>
            </w:tcBorders>
            <w:vAlign w:val="center"/>
            <w:hideMark/>
          </w:tcPr>
          <w:p w:rsidR="00AC0A08" w:rsidRDefault="00AC0A08" w14:paraId="1CEB7D28" w14:textId="77777777">
            <w:pPr>
              <w:rPr>
                <w:rFonts w:eastAsia="Times New Roman" w:cs="Calibri"/>
                <w:color w:val="000000"/>
                <w:lang w:val="en-GB" w:eastAsia="en-GB"/>
              </w:rPr>
            </w:pPr>
            <w:r>
              <w:rPr>
                <w:rFonts w:eastAsia="Times New Roman" w:cs="Calibri"/>
                <w:color w:val="000000"/>
                <w:lang w:val="en-GB" w:eastAsia="en-GB"/>
              </w:rPr>
              <w:t>starineyes</w:t>
            </w:r>
          </w:p>
        </w:tc>
        <w:tc>
          <w:tcPr>
            <w:tcW w:w="576" w:type="pct"/>
            <w:tcBorders>
              <w:top w:val="nil"/>
              <w:left w:val="nil"/>
              <w:bottom w:val="single" w:color="auto" w:sz="4" w:space="0"/>
              <w:right w:val="single" w:color="auto" w:sz="4" w:space="0"/>
            </w:tcBorders>
            <w:vAlign w:val="center"/>
            <w:hideMark/>
          </w:tcPr>
          <w:p w:rsidR="00AC0A08" w:rsidRDefault="00AC0A08" w14:paraId="112D2427" w14:textId="77777777">
            <w:pPr>
              <w:rPr>
                <w:rFonts w:eastAsia="Times New Roman" w:cs="Calibri"/>
                <w:color w:val="000000"/>
                <w:lang w:val="en-GB" w:eastAsia="en-GB"/>
              </w:rPr>
            </w:pPr>
            <w:r>
              <w:rPr>
                <w:rFonts w:eastAsia="Times New Roman" w:cs="Calibri"/>
                <w:color w:val="000000"/>
                <w:lang w:val="en-GB" w:eastAsia="en-GB"/>
              </w:rPr>
              <w:t>10</w:t>
            </w:r>
          </w:p>
        </w:tc>
      </w:tr>
      <w:tr w:rsidR="00AC0A08" w:rsidTr="00AC0A08" w14:paraId="4719DE49"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5D3BB21B"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562C8B60"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05EBCC5A"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420B5071"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574C0158"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46716B30"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0829F405" w14:textId="77777777">
            <w:pPr>
              <w:rPr>
                <w:rFonts w:eastAsia="Times New Roman" w:cs="Calibri"/>
                <w:b/>
                <w:bCs/>
                <w:color w:val="FF0000"/>
                <w:lang w:val="en-GB" w:eastAsia="en-GB"/>
              </w:rPr>
            </w:pPr>
            <w:r>
              <w:rPr>
                <w:rFonts w:eastAsia="Times New Roman" w:cs="Calibri"/>
                <w:b/>
                <w:bCs/>
                <w:color w:val="FF0000"/>
                <w:lang w:val="en-GB" w:eastAsia="en-GB"/>
              </w:rPr>
              <w:t>Prefix</w:t>
            </w:r>
          </w:p>
        </w:tc>
        <w:tc>
          <w:tcPr>
            <w:tcW w:w="837" w:type="pct"/>
            <w:tcBorders>
              <w:top w:val="nil"/>
              <w:left w:val="nil"/>
              <w:bottom w:val="single" w:color="auto" w:sz="4" w:space="0"/>
              <w:right w:val="single" w:color="auto" w:sz="4" w:space="0"/>
            </w:tcBorders>
            <w:vAlign w:val="center"/>
            <w:hideMark/>
          </w:tcPr>
          <w:p w:rsidR="00AC0A08" w:rsidRDefault="00AC0A08" w14:paraId="4C8326A7" w14:textId="77777777">
            <w:pPr>
              <w:rPr>
                <w:rFonts w:eastAsia="Times New Roman" w:cs="Calibri"/>
                <w:b/>
                <w:bCs/>
                <w:color w:val="FF0000"/>
                <w:lang w:val="en-GB" w:eastAsia="en-GB"/>
              </w:rPr>
            </w:pPr>
            <w:r>
              <w:rPr>
                <w:rFonts w:eastAsia="Times New Roman" w:cs="Calibri"/>
                <w:b/>
                <w:bCs/>
                <w:color w:val="FF0000"/>
                <w:lang w:val="en-GB" w:eastAsia="en-GB"/>
              </w:rPr>
              <w:t>Ref</w:t>
            </w:r>
          </w:p>
        </w:tc>
        <w:tc>
          <w:tcPr>
            <w:tcW w:w="576" w:type="pct"/>
            <w:tcBorders>
              <w:top w:val="nil"/>
              <w:left w:val="nil"/>
              <w:bottom w:val="single" w:color="auto" w:sz="4" w:space="0"/>
              <w:right w:val="single" w:color="auto" w:sz="4" w:space="0"/>
            </w:tcBorders>
            <w:vAlign w:val="center"/>
            <w:hideMark/>
          </w:tcPr>
          <w:p w:rsidR="00AC0A08" w:rsidRDefault="00AC0A08" w14:paraId="5E6EAF68" w14:textId="77777777">
            <w:pPr>
              <w:rPr>
                <w:rFonts w:eastAsia="Times New Roman" w:cs="Calibri"/>
                <w:b/>
                <w:bCs/>
                <w:color w:val="FF0000"/>
                <w:lang w:val="en-GB" w:eastAsia="en-GB"/>
              </w:rPr>
            </w:pPr>
            <w:r>
              <w:rPr>
                <w:rFonts w:eastAsia="Times New Roman" w:cs="Calibri"/>
                <w:b/>
                <w:bCs/>
                <w:color w:val="FF0000"/>
                <w:lang w:val="en-GB" w:eastAsia="en-GB"/>
              </w:rPr>
              <w:t>3</w:t>
            </w:r>
          </w:p>
        </w:tc>
      </w:tr>
      <w:tr w:rsidR="00AC0A08" w:rsidTr="00AC0A08" w14:paraId="58EEB4CB"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19DC81A2"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3B65F693"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51B12D42" w14:textId="77777777">
            <w:pPr>
              <w:rPr>
                <w:rFonts w:eastAsia="Times New Roman" w:cs="Calibri"/>
                <w:color w:val="000000"/>
                <w:lang w:val="en-GB" w:eastAsia="en-GB"/>
              </w:rPr>
            </w:pPr>
            <w:r>
              <w:rPr>
                <w:rFonts w:eastAsia="Times New Roman" w:cs="Calibri"/>
                <w:color w:val="000000"/>
                <w:lang w:val="en-GB" w:eastAsia="en-GB"/>
              </w:rPr>
              <w:t>:</w:t>
            </w:r>
          </w:p>
        </w:tc>
        <w:tc>
          <w:tcPr>
            <w:tcW w:w="576" w:type="pct"/>
            <w:tcBorders>
              <w:top w:val="nil"/>
              <w:left w:val="nil"/>
              <w:bottom w:val="single" w:color="auto" w:sz="4" w:space="0"/>
              <w:right w:val="single" w:color="auto" w:sz="4" w:space="0"/>
            </w:tcBorders>
            <w:vAlign w:val="center"/>
            <w:hideMark/>
          </w:tcPr>
          <w:p w:rsidR="00AC0A08" w:rsidRDefault="00AC0A08" w14:paraId="15221E3D"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6E4C61F2"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589AB725" w14:textId="77777777">
            <w:pPr>
              <w:rPr>
                <w:rFonts w:eastAsia="Times New Roman" w:cs="Calibri"/>
                <w:color w:val="000000"/>
                <w:lang w:val="en-GB" w:eastAsia="en-GB"/>
              </w:rPr>
            </w:pPr>
            <w:r>
              <w:rPr>
                <w:rFonts w:eastAsia="Times New Roman" w:cs="Calibri"/>
                <w:color w:val="000000"/>
                <w:lang w:val="en-GB" w:eastAsia="en-GB"/>
              </w:rPr>
              <w:t>Contract ref</w:t>
            </w:r>
          </w:p>
        </w:tc>
        <w:tc>
          <w:tcPr>
            <w:tcW w:w="2591" w:type="pct"/>
            <w:tcBorders>
              <w:top w:val="nil"/>
              <w:left w:val="nil"/>
              <w:bottom w:val="single" w:color="auto" w:sz="4" w:space="0"/>
              <w:right w:val="single" w:color="auto" w:sz="4" w:space="0"/>
            </w:tcBorders>
            <w:vAlign w:val="center"/>
            <w:hideMark/>
          </w:tcPr>
          <w:p w:rsidR="00AC0A08" w:rsidRDefault="00AC0A08" w14:paraId="4270F9C2" w14:textId="77777777">
            <w:pPr>
              <w:rPr>
                <w:rFonts w:eastAsia="Times New Roman" w:cs="Calibri"/>
                <w:color w:val="000000"/>
                <w:lang w:val="en-GB" w:eastAsia="en-GB"/>
              </w:rPr>
            </w:pPr>
            <w:r>
              <w:rPr>
                <w:rFonts w:eastAsia="Times New Roman" w:cs="Calibri"/>
                <w:color w:val="000000"/>
                <w:lang w:val="en-GB" w:eastAsia="en-GB"/>
              </w:rPr>
              <w:t>Contract ref</w:t>
            </w:r>
          </w:p>
        </w:tc>
        <w:tc>
          <w:tcPr>
            <w:tcW w:w="837" w:type="pct"/>
            <w:tcBorders>
              <w:top w:val="nil"/>
              <w:left w:val="nil"/>
              <w:bottom w:val="single" w:color="auto" w:sz="4" w:space="0"/>
              <w:right w:val="single" w:color="auto" w:sz="4" w:space="0"/>
            </w:tcBorders>
            <w:vAlign w:val="center"/>
            <w:hideMark/>
          </w:tcPr>
          <w:p w:rsidR="00AC0A08" w:rsidRDefault="00AC0A08" w14:paraId="032A4FDD" w14:textId="77777777">
            <w:pPr>
              <w:rPr>
                <w:rFonts w:eastAsia="Times New Roman" w:cs="Calibri"/>
                <w:color w:val="000000"/>
                <w:lang w:val="en-GB" w:eastAsia="en-GB"/>
              </w:rPr>
            </w:pPr>
            <w:r>
              <w:rPr>
                <w:rFonts w:eastAsia="Times New Roman" w:cs="Calibri"/>
                <w:color w:val="000000"/>
                <w:lang w:val="en-GB" w:eastAsia="en-GB"/>
              </w:rPr>
              <w:t>happydays12345</w:t>
            </w:r>
          </w:p>
        </w:tc>
        <w:tc>
          <w:tcPr>
            <w:tcW w:w="576" w:type="pct"/>
            <w:tcBorders>
              <w:top w:val="nil"/>
              <w:left w:val="nil"/>
              <w:bottom w:val="single" w:color="auto" w:sz="4" w:space="0"/>
              <w:right w:val="single" w:color="auto" w:sz="4" w:space="0"/>
            </w:tcBorders>
            <w:vAlign w:val="center"/>
            <w:hideMark/>
          </w:tcPr>
          <w:p w:rsidR="00AC0A08" w:rsidRDefault="00AC0A08" w14:paraId="0946703C" w14:textId="77777777">
            <w:pPr>
              <w:rPr>
                <w:rFonts w:eastAsia="Times New Roman" w:cs="Calibri"/>
                <w:color w:val="000000"/>
                <w:lang w:val="en-GB" w:eastAsia="en-GB"/>
              </w:rPr>
            </w:pPr>
            <w:r>
              <w:rPr>
                <w:rFonts w:eastAsia="Times New Roman" w:cs="Calibri"/>
                <w:color w:val="000000"/>
                <w:lang w:val="en-GB" w:eastAsia="en-GB"/>
              </w:rPr>
              <w:t>14</w:t>
            </w:r>
          </w:p>
        </w:tc>
      </w:tr>
      <w:tr w:rsidR="00AC0A08" w:rsidTr="00AC0A08" w14:paraId="2817F2BC"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035681EF"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28C3704A"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6CB77EC7"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56878576"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62C2B865" w14:textId="77777777">
        <w:trPr>
          <w:trHeight w:val="576"/>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39C7DB3B" w14:textId="77777777">
            <w:pPr>
              <w:rPr>
                <w:rFonts w:eastAsia="Times New Roman" w:cs="Calibri"/>
                <w:color w:val="000000"/>
                <w:lang w:val="en-GB" w:eastAsia="en-GB"/>
              </w:rPr>
            </w:pPr>
            <w:r>
              <w:rPr>
                <w:rFonts w:eastAsia="Times New Roman" w:cs="Calibri"/>
                <w:color w:val="000000"/>
                <w:lang w:val="en-GB" w:eastAsia="en-GB"/>
              </w:rPr>
              <w:t>Fixed/Variable Mandate</w:t>
            </w:r>
          </w:p>
        </w:tc>
        <w:tc>
          <w:tcPr>
            <w:tcW w:w="2591" w:type="pct"/>
            <w:tcBorders>
              <w:top w:val="nil"/>
              <w:left w:val="nil"/>
              <w:bottom w:val="single" w:color="auto" w:sz="4" w:space="0"/>
              <w:right w:val="single" w:color="auto" w:sz="4" w:space="0"/>
            </w:tcBorders>
            <w:vAlign w:val="center"/>
            <w:hideMark/>
          </w:tcPr>
          <w:p w:rsidR="00AC0A08" w:rsidRDefault="00AC0A08" w14:paraId="43324478" w14:textId="77777777">
            <w:pPr>
              <w:rPr>
                <w:rFonts w:eastAsia="Times New Roman" w:cs="Calibri"/>
                <w:b/>
                <w:bCs/>
                <w:color w:val="FF0000"/>
                <w:lang w:val="en-GB" w:eastAsia="en-GB"/>
              </w:rPr>
            </w:pPr>
            <w:r>
              <w:rPr>
                <w:rFonts w:eastAsia="Times New Roman" w:cs="Calibri"/>
                <w:b/>
                <w:bCs/>
                <w:color w:val="FF0000"/>
                <w:lang w:val="en-GB" w:eastAsia="en-GB"/>
              </w:rPr>
              <w:t>Prefix</w:t>
            </w:r>
          </w:p>
        </w:tc>
        <w:tc>
          <w:tcPr>
            <w:tcW w:w="837" w:type="pct"/>
            <w:tcBorders>
              <w:top w:val="nil"/>
              <w:left w:val="nil"/>
              <w:bottom w:val="single" w:color="auto" w:sz="4" w:space="0"/>
              <w:right w:val="single" w:color="auto" w:sz="4" w:space="0"/>
            </w:tcBorders>
            <w:vAlign w:val="center"/>
            <w:hideMark/>
          </w:tcPr>
          <w:p w:rsidR="00AC0A08" w:rsidRDefault="00AC0A08" w14:paraId="7A7987DB" w14:textId="77777777">
            <w:pPr>
              <w:rPr>
                <w:rFonts w:eastAsia="Times New Roman" w:cs="Calibri"/>
                <w:b/>
                <w:bCs/>
                <w:color w:val="FF0000"/>
                <w:lang w:val="en-GB" w:eastAsia="en-GB"/>
              </w:rPr>
            </w:pPr>
            <w:r>
              <w:rPr>
                <w:rFonts w:eastAsia="Times New Roman" w:cs="Calibri"/>
                <w:b/>
                <w:bCs/>
                <w:color w:val="FF0000"/>
                <w:lang w:val="en-GB" w:eastAsia="en-GB"/>
              </w:rPr>
              <w:t>DebitAmt</w:t>
            </w:r>
          </w:p>
        </w:tc>
        <w:tc>
          <w:tcPr>
            <w:tcW w:w="576" w:type="pct"/>
            <w:tcBorders>
              <w:top w:val="nil"/>
              <w:left w:val="nil"/>
              <w:bottom w:val="single" w:color="auto" w:sz="4" w:space="0"/>
              <w:right w:val="single" w:color="auto" w:sz="4" w:space="0"/>
            </w:tcBorders>
            <w:vAlign w:val="center"/>
            <w:hideMark/>
          </w:tcPr>
          <w:p w:rsidR="00AC0A08" w:rsidRDefault="00AC0A08" w14:paraId="235DDBB7" w14:textId="77777777">
            <w:pPr>
              <w:rPr>
                <w:rFonts w:eastAsia="Times New Roman" w:cs="Calibri"/>
                <w:b/>
                <w:bCs/>
                <w:color w:val="FF0000"/>
                <w:lang w:val="en-GB" w:eastAsia="en-GB"/>
              </w:rPr>
            </w:pPr>
            <w:r>
              <w:rPr>
                <w:rFonts w:eastAsia="Times New Roman" w:cs="Calibri"/>
                <w:b/>
                <w:bCs/>
                <w:color w:val="FF0000"/>
                <w:lang w:val="en-GB" w:eastAsia="en-GB"/>
              </w:rPr>
              <w:t>8</w:t>
            </w:r>
          </w:p>
        </w:tc>
      </w:tr>
      <w:tr w:rsidR="00AC0A08" w:rsidTr="00AC0A08" w14:paraId="05EEC809"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6328EE61"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344DEA76"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2C2887EF" w14:textId="77777777">
            <w:pPr>
              <w:rPr>
                <w:rFonts w:eastAsia="Times New Roman" w:cs="Calibri"/>
                <w:color w:val="000000"/>
                <w:lang w:val="en-GB" w:eastAsia="en-GB"/>
              </w:rPr>
            </w:pPr>
            <w:r>
              <w:rPr>
                <w:rFonts w:eastAsia="Times New Roman" w:cs="Calibri"/>
                <w:color w:val="000000"/>
                <w:lang w:val="en-GB" w:eastAsia="en-GB"/>
              </w:rPr>
              <w:t>:</w:t>
            </w:r>
          </w:p>
        </w:tc>
        <w:tc>
          <w:tcPr>
            <w:tcW w:w="576" w:type="pct"/>
            <w:tcBorders>
              <w:top w:val="nil"/>
              <w:left w:val="nil"/>
              <w:bottom w:val="single" w:color="auto" w:sz="4" w:space="0"/>
              <w:right w:val="single" w:color="auto" w:sz="4" w:space="0"/>
            </w:tcBorders>
            <w:vAlign w:val="center"/>
            <w:hideMark/>
          </w:tcPr>
          <w:p w:rsidR="00AC0A08" w:rsidRDefault="00AC0A08" w14:paraId="29F3B836"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7A4D6B18"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347CC1A2"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311D3ED1" w14:textId="77777777">
            <w:pPr>
              <w:rPr>
                <w:rFonts w:eastAsia="Times New Roman" w:cs="Calibri"/>
                <w:color w:val="000000"/>
                <w:lang w:val="en-GB" w:eastAsia="en-GB"/>
              </w:rPr>
            </w:pPr>
            <w:r>
              <w:rPr>
                <w:rFonts w:eastAsia="Times New Roman" w:cs="Calibri"/>
                <w:color w:val="000000"/>
                <w:lang w:val="en-GB" w:eastAsia="en-GB"/>
              </w:rPr>
              <w:t>Amount</w:t>
            </w:r>
          </w:p>
        </w:tc>
        <w:tc>
          <w:tcPr>
            <w:tcW w:w="837" w:type="pct"/>
            <w:tcBorders>
              <w:top w:val="nil"/>
              <w:left w:val="nil"/>
              <w:bottom w:val="single" w:color="auto" w:sz="4" w:space="0"/>
              <w:right w:val="single" w:color="auto" w:sz="4" w:space="0"/>
            </w:tcBorders>
            <w:vAlign w:val="center"/>
            <w:hideMark/>
          </w:tcPr>
          <w:p w:rsidR="00AC0A08" w:rsidRDefault="00AC0A08" w14:paraId="49FF9F08" w14:textId="77777777">
            <w:pPr>
              <w:rPr>
                <w:rFonts w:eastAsia="Times New Roman" w:cs="Calibri"/>
                <w:color w:val="000000"/>
                <w:lang w:val="en-GB" w:eastAsia="en-GB"/>
              </w:rPr>
            </w:pPr>
            <w:r>
              <w:rPr>
                <w:rFonts w:eastAsia="Times New Roman" w:cs="Calibri"/>
                <w:color w:val="000000"/>
                <w:lang w:val="en-GB" w:eastAsia="en-GB"/>
              </w:rPr>
              <w:t>R1 234 567.89</w:t>
            </w:r>
          </w:p>
        </w:tc>
        <w:tc>
          <w:tcPr>
            <w:tcW w:w="576" w:type="pct"/>
            <w:tcBorders>
              <w:top w:val="nil"/>
              <w:left w:val="nil"/>
              <w:bottom w:val="single" w:color="auto" w:sz="4" w:space="0"/>
              <w:right w:val="single" w:color="auto" w:sz="4" w:space="0"/>
            </w:tcBorders>
            <w:vAlign w:val="center"/>
            <w:hideMark/>
          </w:tcPr>
          <w:p w:rsidR="00AC0A08" w:rsidRDefault="00AC0A08" w14:paraId="6E84DE34" w14:textId="77777777">
            <w:pPr>
              <w:rPr>
                <w:rFonts w:eastAsia="Times New Roman" w:cs="Calibri"/>
                <w:color w:val="000000"/>
                <w:lang w:val="en-GB" w:eastAsia="en-GB"/>
              </w:rPr>
            </w:pPr>
            <w:r>
              <w:rPr>
                <w:rFonts w:eastAsia="Times New Roman" w:cs="Calibri"/>
                <w:color w:val="000000"/>
                <w:lang w:val="en-GB" w:eastAsia="en-GB"/>
              </w:rPr>
              <w:t>13</w:t>
            </w:r>
          </w:p>
        </w:tc>
      </w:tr>
      <w:tr w:rsidR="00AC0A08" w:rsidTr="00AC0A08" w14:paraId="56694718"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071281D1"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6C0AD968"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77436A9B" w14:textId="77777777">
            <w:pPr>
              <w:rPr>
                <w:rFonts w:eastAsia="Times New Roman" w:cs="Calibri"/>
                <w:color w:val="000000"/>
                <w:lang w:val="en-GB" w:eastAsia="en-GB"/>
              </w:rPr>
            </w:pPr>
            <w:r>
              <w:rPr>
                <w:rFonts w:eastAsia="Times New Roman" w:cs="Calibri"/>
                <w:color w:val="000000"/>
                <w:lang w:val="en-GB" w:eastAsia="en-GB"/>
              </w:rPr>
              <w:t>space</w:t>
            </w:r>
          </w:p>
        </w:tc>
        <w:tc>
          <w:tcPr>
            <w:tcW w:w="576" w:type="pct"/>
            <w:tcBorders>
              <w:top w:val="nil"/>
              <w:left w:val="nil"/>
              <w:bottom w:val="single" w:color="auto" w:sz="4" w:space="0"/>
              <w:right w:val="single" w:color="auto" w:sz="4" w:space="0"/>
            </w:tcBorders>
            <w:vAlign w:val="center"/>
            <w:hideMark/>
          </w:tcPr>
          <w:p w:rsidR="00AC0A08" w:rsidRDefault="00AC0A08" w14:paraId="705DB803"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1860D1EC"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1FD9553D"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6FA7BFC0" w14:textId="77777777">
            <w:pPr>
              <w:rPr>
                <w:rFonts w:eastAsia="Times New Roman" w:cs="Calibri"/>
                <w:color w:val="000000"/>
                <w:lang w:val="en-GB" w:eastAsia="en-GB"/>
              </w:rPr>
            </w:pPr>
            <w:r>
              <w:rPr>
                <w:rFonts w:eastAsia="Times New Roman" w:cs="Calibri"/>
                <w:color w:val="000000"/>
                <w:lang w:val="en-GB" w:eastAsia="en-GB"/>
              </w:rPr>
              <w:t>Collection day</w:t>
            </w:r>
          </w:p>
        </w:tc>
        <w:tc>
          <w:tcPr>
            <w:tcW w:w="837" w:type="pct"/>
            <w:tcBorders>
              <w:top w:val="nil"/>
              <w:left w:val="nil"/>
              <w:bottom w:val="single" w:color="auto" w:sz="4" w:space="0"/>
              <w:right w:val="single" w:color="auto" w:sz="4" w:space="0"/>
            </w:tcBorders>
            <w:vAlign w:val="center"/>
            <w:hideMark/>
          </w:tcPr>
          <w:p w:rsidR="00AC0A08" w:rsidRDefault="00AC0A08" w14:paraId="11742A9B" w14:textId="77777777">
            <w:pPr>
              <w:rPr>
                <w:rFonts w:eastAsia="Times New Roman" w:cs="Calibri"/>
                <w:color w:val="000000"/>
                <w:lang w:val="en-GB" w:eastAsia="en-GB"/>
              </w:rPr>
            </w:pPr>
            <w:r>
              <w:rPr>
                <w:rFonts w:eastAsia="Times New Roman" w:cs="Calibri"/>
                <w:color w:val="000000"/>
                <w:lang w:val="en-GB" w:eastAsia="en-GB"/>
              </w:rPr>
              <w:t>See Appendix A</w:t>
            </w:r>
          </w:p>
        </w:tc>
        <w:tc>
          <w:tcPr>
            <w:tcW w:w="576" w:type="pct"/>
            <w:tcBorders>
              <w:top w:val="nil"/>
              <w:left w:val="nil"/>
              <w:bottom w:val="single" w:color="auto" w:sz="4" w:space="0"/>
              <w:right w:val="single" w:color="auto" w:sz="4" w:space="0"/>
            </w:tcBorders>
            <w:vAlign w:val="center"/>
            <w:hideMark/>
          </w:tcPr>
          <w:p w:rsidR="00AC0A08" w:rsidRDefault="00AC0A08" w14:paraId="3093278B" w14:textId="77777777">
            <w:pPr>
              <w:rPr>
                <w:rFonts w:eastAsia="Times New Roman" w:cs="Calibri"/>
                <w:color w:val="000000"/>
                <w:lang w:val="en-GB" w:eastAsia="en-GB"/>
              </w:rPr>
            </w:pPr>
            <w:r>
              <w:rPr>
                <w:rFonts w:eastAsia="Times New Roman" w:cs="Calibri"/>
                <w:color w:val="000000"/>
                <w:lang w:val="en-GB" w:eastAsia="en-GB"/>
              </w:rPr>
              <w:t>24</w:t>
            </w:r>
          </w:p>
        </w:tc>
      </w:tr>
      <w:tr w:rsidR="00AC0A08" w:rsidTr="00AC0A08" w14:paraId="1D8871E3" w14:textId="77777777">
        <w:trPr>
          <w:trHeight w:val="288"/>
        </w:trPr>
        <w:tc>
          <w:tcPr>
            <w:tcW w:w="996" w:type="pct"/>
            <w:tcBorders>
              <w:top w:val="nil"/>
              <w:left w:val="single" w:color="auto" w:sz="4" w:space="0"/>
              <w:bottom w:val="single" w:color="auto" w:sz="4" w:space="0"/>
              <w:right w:val="single" w:color="auto" w:sz="4" w:space="0"/>
            </w:tcBorders>
            <w:vAlign w:val="center"/>
            <w:hideMark/>
          </w:tcPr>
          <w:p w:rsidR="00AC0A08" w:rsidRDefault="00AC0A08" w14:paraId="5561F6B7"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2A42BC39"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5D3BA634" w14:textId="77777777">
            <w:pPr>
              <w:rPr>
                <w:rFonts w:eastAsia="Times New Roman" w:cs="Calibri"/>
                <w:color w:val="000000"/>
                <w:lang w:val="en-GB" w:eastAsia="en-GB"/>
              </w:rPr>
            </w:pPr>
            <w:r>
              <w:rPr>
                <w:rFonts w:eastAsia="Times New Roman" w:cs="Calibri"/>
                <w:color w:val="000000"/>
                <w:lang w:val="en-GB" w:eastAsia="en-GB"/>
              </w:rPr>
              <w:t>Line feed</w:t>
            </w:r>
          </w:p>
        </w:tc>
        <w:tc>
          <w:tcPr>
            <w:tcW w:w="576" w:type="pct"/>
            <w:tcBorders>
              <w:top w:val="nil"/>
              <w:left w:val="nil"/>
              <w:bottom w:val="single" w:color="auto" w:sz="4" w:space="0"/>
              <w:right w:val="single" w:color="auto" w:sz="4" w:space="0"/>
            </w:tcBorders>
            <w:vAlign w:val="center"/>
            <w:hideMark/>
          </w:tcPr>
          <w:p w:rsidR="00AC0A08" w:rsidRDefault="00AC0A08" w14:paraId="54640E61"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26DDA581"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1685D25B"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26E3AC13" w14:textId="77777777">
            <w:pPr>
              <w:rPr>
                <w:rFonts w:eastAsia="Times New Roman" w:cs="Calibri"/>
                <w:b/>
                <w:bCs/>
                <w:color w:val="FF0000"/>
                <w:lang w:val="en-GB" w:eastAsia="en-GB"/>
              </w:rPr>
            </w:pPr>
            <w:r>
              <w:rPr>
                <w:rFonts w:eastAsia="Times New Roman" w:cs="Calibri"/>
                <w:b/>
                <w:bCs/>
                <w:color w:val="FF0000"/>
                <w:lang w:val="en-GB" w:eastAsia="en-GB"/>
              </w:rPr>
              <w:t>Positive Response attribute</w:t>
            </w:r>
          </w:p>
        </w:tc>
        <w:tc>
          <w:tcPr>
            <w:tcW w:w="837" w:type="pct"/>
            <w:tcBorders>
              <w:top w:val="nil"/>
              <w:left w:val="nil"/>
              <w:bottom w:val="single" w:color="auto" w:sz="4" w:space="0"/>
              <w:right w:val="single" w:color="auto" w:sz="4" w:space="0"/>
            </w:tcBorders>
            <w:vAlign w:val="center"/>
            <w:hideMark/>
          </w:tcPr>
          <w:p w:rsidR="00AC0A08" w:rsidRDefault="00AC0A08" w14:paraId="074D2587" w14:textId="77777777">
            <w:pPr>
              <w:rPr>
                <w:rFonts w:eastAsia="Times New Roman" w:cs="Calibri"/>
                <w:b/>
                <w:bCs/>
                <w:color w:val="FF0000"/>
                <w:lang w:val="en-GB" w:eastAsia="en-GB"/>
              </w:rPr>
            </w:pPr>
            <w:r>
              <w:rPr>
                <w:rFonts w:eastAsia="Times New Roman" w:cs="Calibri"/>
                <w:b/>
                <w:bCs/>
                <w:color w:val="FF0000"/>
                <w:lang w:val="en-GB" w:eastAsia="en-GB"/>
              </w:rPr>
              <w:t>1-Approve</w:t>
            </w:r>
          </w:p>
        </w:tc>
        <w:tc>
          <w:tcPr>
            <w:tcW w:w="576" w:type="pct"/>
            <w:tcBorders>
              <w:top w:val="nil"/>
              <w:left w:val="nil"/>
              <w:bottom w:val="single" w:color="auto" w:sz="4" w:space="0"/>
              <w:right w:val="single" w:color="auto" w:sz="4" w:space="0"/>
            </w:tcBorders>
            <w:vAlign w:val="center"/>
            <w:hideMark/>
          </w:tcPr>
          <w:p w:rsidR="00AC0A08" w:rsidRDefault="00AC0A08" w14:paraId="35A5709A" w14:textId="77777777">
            <w:pPr>
              <w:rPr>
                <w:rFonts w:eastAsia="Times New Roman" w:cs="Calibri"/>
                <w:b/>
                <w:bCs/>
                <w:color w:val="FF0000"/>
                <w:lang w:val="en-GB" w:eastAsia="en-GB"/>
              </w:rPr>
            </w:pPr>
            <w:r>
              <w:rPr>
                <w:rFonts w:eastAsia="Times New Roman" w:cs="Calibri"/>
                <w:b/>
                <w:bCs/>
                <w:color w:val="FF0000"/>
                <w:lang w:val="en-GB" w:eastAsia="en-GB"/>
              </w:rPr>
              <w:t>9</w:t>
            </w:r>
          </w:p>
        </w:tc>
      </w:tr>
      <w:tr w:rsidR="00AC0A08" w:rsidTr="00AC0A08" w14:paraId="012C6F53"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20230C60"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7B9E6F6D" w14:textId="77777777">
            <w:pPr>
              <w:rPr>
                <w:rFonts w:eastAsia="Times New Roman" w:cs="Calibri"/>
                <w:color w:val="000000"/>
                <w:lang w:val="en-GB" w:eastAsia="en-GB"/>
              </w:rPr>
            </w:pPr>
            <w:r>
              <w:rPr>
                <w:rFonts w:eastAsia="Times New Roman" w:cs="Calibri"/>
                <w:color w:val="000000"/>
                <w:lang w:val="en-GB" w:eastAsia="en-GB"/>
              </w:rPr>
              <w:t>Separator</w:t>
            </w:r>
          </w:p>
        </w:tc>
        <w:tc>
          <w:tcPr>
            <w:tcW w:w="837" w:type="pct"/>
            <w:tcBorders>
              <w:top w:val="nil"/>
              <w:left w:val="nil"/>
              <w:bottom w:val="single" w:color="auto" w:sz="4" w:space="0"/>
              <w:right w:val="single" w:color="auto" w:sz="4" w:space="0"/>
            </w:tcBorders>
            <w:vAlign w:val="center"/>
            <w:hideMark/>
          </w:tcPr>
          <w:p w:rsidR="00AC0A08" w:rsidRDefault="00AC0A08" w14:paraId="08259D6A" w14:textId="77777777">
            <w:pPr>
              <w:rPr>
                <w:rFonts w:eastAsia="Times New Roman" w:cs="Calibri"/>
                <w:color w:val="000000"/>
                <w:lang w:val="en-GB" w:eastAsia="en-GB"/>
              </w:rPr>
            </w:pPr>
            <w:r>
              <w:rPr>
                <w:rFonts w:eastAsia="Times New Roman" w:cs="Calibri"/>
                <w:color w:val="000000"/>
                <w:lang w:val="en-GB" w:eastAsia="en-GB"/>
              </w:rPr>
              <w:t>Line feed</w:t>
            </w:r>
          </w:p>
        </w:tc>
        <w:tc>
          <w:tcPr>
            <w:tcW w:w="576" w:type="pct"/>
            <w:tcBorders>
              <w:top w:val="nil"/>
              <w:left w:val="nil"/>
              <w:bottom w:val="single" w:color="auto" w:sz="4" w:space="0"/>
              <w:right w:val="single" w:color="auto" w:sz="4" w:space="0"/>
            </w:tcBorders>
            <w:vAlign w:val="center"/>
            <w:hideMark/>
          </w:tcPr>
          <w:p w:rsidR="00AC0A08" w:rsidRDefault="00AC0A08" w14:paraId="2614A5E1" w14:textId="77777777">
            <w:pPr>
              <w:rPr>
                <w:rFonts w:eastAsia="Times New Roman" w:cs="Calibri"/>
                <w:color w:val="000000"/>
                <w:lang w:val="en-GB" w:eastAsia="en-GB"/>
              </w:rPr>
            </w:pPr>
            <w:r>
              <w:rPr>
                <w:rFonts w:eastAsia="Times New Roman" w:cs="Calibri"/>
                <w:color w:val="000000"/>
                <w:lang w:val="en-GB" w:eastAsia="en-GB"/>
              </w:rPr>
              <w:t>1</w:t>
            </w:r>
          </w:p>
        </w:tc>
      </w:tr>
      <w:tr w:rsidR="00AC0A08" w:rsidTr="00AC0A08" w14:paraId="689E4B37" w14:textId="77777777">
        <w:trPr>
          <w:trHeight w:val="288"/>
        </w:trPr>
        <w:tc>
          <w:tcPr>
            <w:tcW w:w="996" w:type="pct"/>
            <w:tcBorders>
              <w:top w:val="nil"/>
              <w:left w:val="single" w:color="auto" w:sz="4" w:space="0"/>
              <w:bottom w:val="single" w:color="auto" w:sz="4" w:space="0"/>
              <w:right w:val="single" w:color="auto" w:sz="4" w:space="0"/>
            </w:tcBorders>
            <w:noWrap/>
            <w:vAlign w:val="bottom"/>
            <w:hideMark/>
          </w:tcPr>
          <w:p w:rsidR="00AC0A08" w:rsidRDefault="00AC0A08" w14:paraId="20B77AAD"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tcBorders>
              <w:top w:val="nil"/>
              <w:left w:val="nil"/>
              <w:bottom w:val="single" w:color="auto" w:sz="4" w:space="0"/>
              <w:right w:val="single" w:color="auto" w:sz="4" w:space="0"/>
            </w:tcBorders>
            <w:vAlign w:val="center"/>
            <w:hideMark/>
          </w:tcPr>
          <w:p w:rsidR="00AC0A08" w:rsidRDefault="00AC0A08" w14:paraId="39EA092E" w14:textId="77777777">
            <w:pPr>
              <w:rPr>
                <w:rFonts w:eastAsia="Times New Roman" w:cs="Calibri"/>
                <w:b/>
                <w:bCs/>
                <w:color w:val="FF0000"/>
                <w:lang w:val="en-GB" w:eastAsia="en-GB"/>
              </w:rPr>
            </w:pPr>
            <w:r>
              <w:rPr>
                <w:rFonts w:eastAsia="Times New Roman" w:cs="Calibri"/>
                <w:b/>
                <w:bCs/>
                <w:color w:val="FF0000"/>
                <w:lang w:val="en-GB" w:eastAsia="en-GB"/>
              </w:rPr>
              <w:t>Negative Response attribute</w:t>
            </w:r>
          </w:p>
        </w:tc>
        <w:tc>
          <w:tcPr>
            <w:tcW w:w="837" w:type="pct"/>
            <w:tcBorders>
              <w:top w:val="nil"/>
              <w:left w:val="nil"/>
              <w:bottom w:val="single" w:color="auto" w:sz="4" w:space="0"/>
              <w:right w:val="single" w:color="auto" w:sz="4" w:space="0"/>
            </w:tcBorders>
            <w:vAlign w:val="center"/>
            <w:hideMark/>
          </w:tcPr>
          <w:p w:rsidR="00AC0A08" w:rsidRDefault="00AC0A08" w14:paraId="626EEFE1" w14:textId="77777777">
            <w:pPr>
              <w:rPr>
                <w:rFonts w:eastAsia="Times New Roman" w:cs="Calibri"/>
                <w:b/>
                <w:bCs/>
                <w:color w:val="FF0000"/>
                <w:lang w:val="en-GB" w:eastAsia="en-GB"/>
              </w:rPr>
            </w:pPr>
            <w:r>
              <w:rPr>
                <w:rFonts w:eastAsia="Times New Roman" w:cs="Calibri"/>
                <w:b/>
                <w:bCs/>
                <w:color w:val="FF0000"/>
                <w:lang w:val="en-GB" w:eastAsia="en-GB"/>
              </w:rPr>
              <w:t>9-Decline</w:t>
            </w:r>
          </w:p>
        </w:tc>
        <w:tc>
          <w:tcPr>
            <w:tcW w:w="576" w:type="pct"/>
            <w:tcBorders>
              <w:top w:val="nil"/>
              <w:left w:val="nil"/>
              <w:bottom w:val="single" w:color="auto" w:sz="4" w:space="0"/>
              <w:right w:val="single" w:color="auto" w:sz="4" w:space="0"/>
            </w:tcBorders>
            <w:vAlign w:val="center"/>
            <w:hideMark/>
          </w:tcPr>
          <w:p w:rsidR="00AC0A08" w:rsidRDefault="00AC0A08" w14:paraId="54F57BE1" w14:textId="77777777">
            <w:pPr>
              <w:rPr>
                <w:rFonts w:eastAsia="Times New Roman" w:cs="Calibri"/>
                <w:b/>
                <w:bCs/>
                <w:color w:val="FF0000"/>
                <w:lang w:val="en-GB" w:eastAsia="en-GB"/>
              </w:rPr>
            </w:pPr>
            <w:r>
              <w:rPr>
                <w:rFonts w:eastAsia="Times New Roman" w:cs="Calibri"/>
                <w:b/>
                <w:bCs/>
                <w:color w:val="FF0000"/>
                <w:lang w:val="en-GB" w:eastAsia="en-GB"/>
              </w:rPr>
              <w:t>9</w:t>
            </w:r>
          </w:p>
        </w:tc>
      </w:tr>
      <w:tr w:rsidR="00AC0A08" w:rsidTr="00AC0A08" w14:paraId="109B8ABE" w14:textId="77777777">
        <w:trPr>
          <w:trHeight w:val="456"/>
        </w:trPr>
        <w:tc>
          <w:tcPr>
            <w:tcW w:w="996" w:type="pct"/>
            <w:tcBorders>
              <w:top w:val="nil"/>
              <w:left w:val="single" w:color="auto" w:sz="4" w:space="0"/>
              <w:bottom w:val="single" w:color="auto" w:sz="4" w:space="0"/>
              <w:right w:val="single" w:color="auto" w:sz="4" w:space="0"/>
            </w:tcBorders>
            <w:hideMark/>
          </w:tcPr>
          <w:p w:rsidR="00AC0A08" w:rsidRDefault="00AC0A08" w14:paraId="1BB86D13" w14:textId="77777777">
            <w:pPr>
              <w:rPr>
                <w:rFonts w:ascii="Arial" w:hAnsi="Arial" w:eastAsia="Times New Roman" w:cs="Arial"/>
                <w:sz w:val="36"/>
                <w:szCs w:val="36"/>
                <w:lang w:val="en-GB" w:eastAsia="en-GB"/>
              </w:rPr>
            </w:pPr>
            <w:r>
              <w:rPr>
                <w:rFonts w:ascii="Arial" w:hAnsi="Arial" w:eastAsia="Times New Roman" w:cs="Arial"/>
                <w:sz w:val="36"/>
                <w:szCs w:val="36"/>
                <w:lang w:val="en-GB" w:eastAsia="en-GB"/>
              </w:rPr>
              <w:t> </w:t>
            </w:r>
          </w:p>
        </w:tc>
        <w:tc>
          <w:tcPr>
            <w:tcW w:w="2591" w:type="pct"/>
            <w:tcBorders>
              <w:top w:val="nil"/>
              <w:left w:val="nil"/>
              <w:bottom w:val="single" w:color="auto" w:sz="4" w:space="0"/>
              <w:right w:val="single" w:color="auto" w:sz="4" w:space="0"/>
            </w:tcBorders>
            <w:noWrap/>
            <w:vAlign w:val="bottom"/>
            <w:hideMark/>
          </w:tcPr>
          <w:p w:rsidR="00AC0A08" w:rsidRDefault="00AC0A08" w14:paraId="0D3D418E" w14:textId="77777777">
            <w:pPr>
              <w:rPr>
                <w:rFonts w:eastAsia="Times New Roman" w:cs="Calibri"/>
                <w:color w:val="000000"/>
                <w:lang w:val="en-GB" w:eastAsia="en-GB"/>
              </w:rPr>
            </w:pPr>
            <w:r>
              <w:rPr>
                <w:rFonts w:eastAsia="Times New Roman" w:cs="Calibri"/>
                <w:color w:val="000000"/>
                <w:lang w:val="en-GB" w:eastAsia="en-GB"/>
              </w:rPr>
              <w:t> </w:t>
            </w:r>
          </w:p>
        </w:tc>
        <w:tc>
          <w:tcPr>
            <w:tcW w:w="837" w:type="pct"/>
            <w:tcBorders>
              <w:top w:val="nil"/>
              <w:left w:val="nil"/>
              <w:bottom w:val="single" w:color="auto" w:sz="4" w:space="0"/>
              <w:right w:val="single" w:color="auto" w:sz="4" w:space="0"/>
            </w:tcBorders>
            <w:vAlign w:val="center"/>
            <w:hideMark/>
          </w:tcPr>
          <w:p w:rsidR="00AC0A08" w:rsidRDefault="00AC0A08" w14:paraId="02089B4A" w14:textId="77777777">
            <w:pPr>
              <w:rPr>
                <w:rFonts w:eastAsia="Times New Roman" w:cs="Calibri"/>
                <w:color w:val="000000"/>
                <w:lang w:val="en-GB" w:eastAsia="en-GB"/>
              </w:rPr>
            </w:pPr>
            <w:r>
              <w:rPr>
                <w:rFonts w:eastAsia="Times New Roman" w:cs="Calibri"/>
                <w:color w:val="000000"/>
                <w:lang w:val="en-GB" w:eastAsia="en-GB"/>
              </w:rPr>
              <w:t>Response anwer</w:t>
            </w:r>
          </w:p>
        </w:tc>
        <w:tc>
          <w:tcPr>
            <w:tcW w:w="576" w:type="pct"/>
            <w:tcBorders>
              <w:top w:val="nil"/>
              <w:left w:val="nil"/>
              <w:bottom w:val="single" w:color="auto" w:sz="4" w:space="0"/>
              <w:right w:val="single" w:color="auto" w:sz="4" w:space="0"/>
            </w:tcBorders>
            <w:vAlign w:val="center"/>
            <w:hideMark/>
          </w:tcPr>
          <w:p w:rsidR="00AC0A08" w:rsidRDefault="00AC0A08" w14:paraId="1F3A09ED" w14:textId="77777777">
            <w:pPr>
              <w:rPr>
                <w:rFonts w:eastAsia="Times New Roman" w:cs="Calibri"/>
                <w:color w:val="000000"/>
                <w:lang w:val="en-GB" w:eastAsia="en-GB"/>
              </w:rPr>
            </w:pPr>
            <w:r>
              <w:rPr>
                <w:rFonts w:eastAsia="Times New Roman" w:cs="Calibri"/>
                <w:color w:val="000000"/>
                <w:lang w:val="en-GB" w:eastAsia="en-GB"/>
              </w:rPr>
              <w:t>0</w:t>
            </w:r>
          </w:p>
        </w:tc>
      </w:tr>
      <w:tr w:rsidR="00AC0A08" w:rsidTr="00AC0A08" w14:paraId="5215E8B1" w14:textId="77777777">
        <w:trPr>
          <w:trHeight w:val="288"/>
        </w:trPr>
        <w:tc>
          <w:tcPr>
            <w:tcW w:w="996" w:type="pct"/>
            <w:shd w:val="clear" w:color="auto" w:fill="FFFFFF"/>
            <w:noWrap/>
            <w:vAlign w:val="bottom"/>
            <w:hideMark/>
          </w:tcPr>
          <w:p w:rsidR="00AC0A08" w:rsidRDefault="00AC0A08" w14:paraId="3A2643A3" w14:textId="77777777">
            <w:pPr>
              <w:rPr>
                <w:rFonts w:eastAsia="Times New Roman" w:cs="Calibri"/>
                <w:color w:val="000000"/>
                <w:lang w:val="en-GB" w:eastAsia="en-GB"/>
              </w:rPr>
            </w:pPr>
            <w:r>
              <w:rPr>
                <w:rFonts w:eastAsia="Times New Roman" w:cs="Calibri"/>
                <w:color w:val="000000"/>
                <w:lang w:val="en-GB" w:eastAsia="en-GB"/>
              </w:rPr>
              <w:t> </w:t>
            </w:r>
          </w:p>
        </w:tc>
        <w:tc>
          <w:tcPr>
            <w:tcW w:w="2591" w:type="pct"/>
            <w:shd w:val="clear" w:color="auto" w:fill="FFFFFF"/>
            <w:noWrap/>
            <w:vAlign w:val="bottom"/>
            <w:hideMark/>
          </w:tcPr>
          <w:p w:rsidR="00AC0A08" w:rsidRDefault="00AC0A08" w14:paraId="68FD88EC" w14:textId="77777777">
            <w:pPr>
              <w:rPr>
                <w:rFonts w:eastAsia="Times New Roman" w:cs="Calibri"/>
                <w:color w:val="000000"/>
                <w:lang w:val="en-GB" w:eastAsia="en-GB"/>
              </w:rPr>
            </w:pPr>
            <w:r>
              <w:rPr>
                <w:rFonts w:eastAsia="Times New Roman" w:cs="Calibri"/>
                <w:color w:val="000000"/>
                <w:lang w:val="en-GB" w:eastAsia="en-GB"/>
              </w:rPr>
              <w:t> </w:t>
            </w:r>
          </w:p>
        </w:tc>
        <w:tc>
          <w:tcPr>
            <w:tcW w:w="837" w:type="pct"/>
            <w:shd w:val="clear" w:color="auto" w:fill="FFFFFF"/>
            <w:noWrap/>
            <w:vAlign w:val="bottom"/>
            <w:hideMark/>
          </w:tcPr>
          <w:p w:rsidR="00AC0A08" w:rsidRDefault="00AC0A08" w14:paraId="617AB53A" w14:textId="77777777">
            <w:pPr>
              <w:rPr>
                <w:rFonts w:ascii="Verdana" w:hAnsi="Verdana" w:eastAsia="Times New Roman" w:cs="Calibri"/>
                <w:sz w:val="16"/>
                <w:szCs w:val="16"/>
                <w:lang w:val="en-GB" w:eastAsia="en-GB"/>
              </w:rPr>
            </w:pPr>
            <w:r>
              <w:rPr>
                <w:rFonts w:ascii="Verdana" w:hAnsi="Verdana" w:eastAsia="Times New Roman" w:cs="Calibri"/>
                <w:sz w:val="16"/>
                <w:szCs w:val="16"/>
                <w:lang w:val="en-GB" w:eastAsia="en-GB"/>
              </w:rPr>
              <w:t>Charaters used</w:t>
            </w:r>
          </w:p>
        </w:tc>
        <w:tc>
          <w:tcPr>
            <w:tcW w:w="576" w:type="pct"/>
            <w:shd w:val="clear" w:color="auto" w:fill="FFFFFF"/>
            <w:noWrap/>
            <w:vAlign w:val="bottom"/>
            <w:hideMark/>
          </w:tcPr>
          <w:p w:rsidR="00AC0A08" w:rsidRDefault="00AC0A08" w14:paraId="3B8756B3" w14:textId="77777777">
            <w:pPr>
              <w:jc w:val="right"/>
              <w:rPr>
                <w:rFonts w:eastAsia="Times New Roman" w:cs="Calibri"/>
                <w:color w:val="000000"/>
                <w:lang w:val="en-GB" w:eastAsia="en-GB"/>
              </w:rPr>
            </w:pPr>
            <w:r>
              <w:rPr>
                <w:rFonts w:eastAsia="Times New Roman" w:cs="Calibri"/>
                <w:color w:val="000000"/>
                <w:lang w:val="en-GB" w:eastAsia="en-GB"/>
              </w:rPr>
              <w:t>118</w:t>
            </w:r>
          </w:p>
        </w:tc>
      </w:tr>
      <w:tr w:rsidR="00AC0A08" w:rsidTr="00AC0A08" w14:paraId="416FD83E" w14:textId="77777777">
        <w:trPr>
          <w:trHeight w:val="288"/>
        </w:trPr>
        <w:tc>
          <w:tcPr>
            <w:tcW w:w="996" w:type="pct"/>
            <w:noWrap/>
            <w:vAlign w:val="bottom"/>
            <w:hideMark/>
          </w:tcPr>
          <w:p w:rsidR="00AC0A08" w:rsidRDefault="00AC0A08" w14:paraId="2D8CBC12" w14:textId="77777777">
            <w:pPr>
              <w:rPr>
                <w:rFonts w:eastAsia="Times New Roman" w:cs="Calibri"/>
                <w:color w:val="000000"/>
                <w:lang w:val="en-GB" w:eastAsia="en-GB"/>
              </w:rPr>
            </w:pPr>
          </w:p>
        </w:tc>
        <w:tc>
          <w:tcPr>
            <w:tcW w:w="2591" w:type="pct"/>
            <w:shd w:val="clear" w:color="auto" w:fill="FFFFFF"/>
            <w:noWrap/>
            <w:vAlign w:val="bottom"/>
            <w:hideMark/>
          </w:tcPr>
          <w:p w:rsidR="00AC0A08" w:rsidRDefault="00AC0A08" w14:paraId="0B17DC5A" w14:textId="77777777">
            <w:pPr>
              <w:rPr>
                <w:rFonts w:eastAsia="Times New Roman" w:cs="Calibri"/>
                <w:color w:val="000000"/>
                <w:lang w:val="en-GB" w:eastAsia="en-GB"/>
              </w:rPr>
            </w:pPr>
            <w:r>
              <w:rPr>
                <w:rFonts w:eastAsia="Times New Roman" w:cs="Calibri"/>
                <w:color w:val="000000"/>
                <w:lang w:val="en-GB" w:eastAsia="en-GB"/>
              </w:rPr>
              <w:t> </w:t>
            </w:r>
          </w:p>
        </w:tc>
        <w:tc>
          <w:tcPr>
            <w:tcW w:w="837" w:type="pct"/>
            <w:shd w:val="clear" w:color="auto" w:fill="FFFFFF"/>
            <w:noWrap/>
            <w:vAlign w:val="bottom"/>
            <w:hideMark/>
          </w:tcPr>
          <w:p w:rsidR="00AC0A08" w:rsidRDefault="00AC0A08" w14:paraId="2D6D2C0F" w14:textId="77777777">
            <w:pPr>
              <w:rPr>
                <w:rFonts w:ascii="Verdana" w:hAnsi="Verdana" w:eastAsia="Times New Roman" w:cs="Calibri"/>
                <w:sz w:val="16"/>
                <w:szCs w:val="16"/>
                <w:lang w:val="en-GB" w:eastAsia="en-GB"/>
              </w:rPr>
            </w:pPr>
            <w:r>
              <w:rPr>
                <w:rFonts w:ascii="Verdana" w:hAnsi="Verdana" w:eastAsia="Times New Roman" w:cs="Calibri"/>
                <w:sz w:val="16"/>
                <w:szCs w:val="16"/>
                <w:lang w:val="en-GB" w:eastAsia="en-GB"/>
              </w:rPr>
              <w:t>Total available</w:t>
            </w:r>
          </w:p>
        </w:tc>
        <w:tc>
          <w:tcPr>
            <w:tcW w:w="576" w:type="pct"/>
            <w:shd w:val="clear" w:color="auto" w:fill="FFFFFF"/>
            <w:noWrap/>
            <w:vAlign w:val="bottom"/>
            <w:hideMark/>
          </w:tcPr>
          <w:p w:rsidR="00AC0A08" w:rsidRDefault="00AC0A08" w14:paraId="503FFA3D" w14:textId="77777777">
            <w:pPr>
              <w:jc w:val="right"/>
              <w:rPr>
                <w:rFonts w:eastAsia="Times New Roman" w:cs="Calibri"/>
                <w:color w:val="000000"/>
                <w:lang w:val="en-GB" w:eastAsia="en-GB"/>
              </w:rPr>
            </w:pPr>
            <w:r>
              <w:rPr>
                <w:rFonts w:eastAsia="Times New Roman" w:cs="Calibri"/>
                <w:color w:val="000000"/>
                <w:lang w:val="en-GB" w:eastAsia="en-GB"/>
              </w:rPr>
              <w:t>140</w:t>
            </w:r>
          </w:p>
        </w:tc>
      </w:tr>
    </w:tbl>
    <w:p w:rsidR="00AC0A08" w:rsidP="00AC0A08" w:rsidRDefault="00AC0A08" w14:paraId="7AC79371" w14:textId="77777777">
      <w:pPr>
        <w:rPr>
          <w:b/>
        </w:rPr>
      </w:pPr>
    </w:p>
    <w:p w:rsidR="00AC0A08" w:rsidP="00AC0A08" w:rsidRDefault="00AC0A08" w14:paraId="55705CD9" w14:textId="77777777">
      <w:pPr>
        <w:rPr>
          <w:b/>
          <w:lang w:val="en-US"/>
        </w:rPr>
      </w:pPr>
      <w:r>
        <w:rPr>
          <w:b/>
          <w:lang w:val="en-US"/>
        </w:rPr>
        <w:br w:type="page"/>
      </w:r>
    </w:p>
    <w:p w:rsidR="00AC0A08" w:rsidP="00AC0A08" w:rsidRDefault="00AC0A08" w14:paraId="52A6C1FB" w14:textId="77777777">
      <w:pPr>
        <w:rPr>
          <w:b/>
          <w:lang w:val="en-US"/>
        </w:rPr>
      </w:pPr>
      <w:r>
        <w:rPr>
          <w:b/>
          <w:lang w:val="en-US"/>
        </w:rPr>
        <w:t>USSD Message Approximate Layout:</w:t>
      </w:r>
    </w:p>
    <w:p w:rsidR="00AC0A08" w:rsidP="00AC0A08" w:rsidRDefault="00AC0A08" w14:paraId="626C8928" w14:textId="274EE59F">
      <w:pPr>
        <w:rPr>
          <w:noProof/>
          <w:lang w:val="en-GB" w:eastAsia="en-GB"/>
        </w:rPr>
      </w:pPr>
      <w:r>
        <w:rPr>
          <w:noProof/>
          <w:lang w:val="en-GB" w:eastAsia="en-GB"/>
        </w:rPr>
        <w:drawing>
          <wp:inline distT="0" distB="0" distL="0" distR="0" wp14:anchorId="45182BAD" wp14:editId="753C59D3">
            <wp:extent cx="2438400" cy="4899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38400" cy="4899660"/>
                    </a:xfrm>
                    <a:prstGeom prst="rect">
                      <a:avLst/>
                    </a:prstGeom>
                    <a:noFill/>
                    <a:ln>
                      <a:noFill/>
                    </a:ln>
                  </pic:spPr>
                </pic:pic>
              </a:graphicData>
            </a:graphic>
          </wp:inline>
        </w:drawing>
      </w:r>
      <w:r>
        <w:rPr>
          <w:b/>
          <w:noProof/>
          <w:lang w:val="en-GB"/>
        </w:rPr>
        <w:drawing>
          <wp:inline distT="0" distB="0" distL="0" distR="0" wp14:anchorId="4B506C48" wp14:editId="18820A40">
            <wp:extent cx="2720340" cy="48768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20340" cy="4876800"/>
                    </a:xfrm>
                    <a:prstGeom prst="rect">
                      <a:avLst/>
                    </a:prstGeom>
                    <a:noFill/>
                    <a:ln>
                      <a:noFill/>
                    </a:ln>
                  </pic:spPr>
                </pic:pic>
              </a:graphicData>
            </a:graphic>
          </wp:inline>
        </w:drawing>
      </w:r>
    </w:p>
    <w:p w:rsidR="00AC0A08" w:rsidP="00AC0A08" w:rsidRDefault="00AC0A08" w14:paraId="78D6AE9A" w14:textId="77777777">
      <w:pPr>
        <w:rPr>
          <w:lang w:val="en-US"/>
        </w:rPr>
      </w:pPr>
    </w:p>
    <w:p w:rsidR="00AC0A08" w:rsidP="00AC0A08" w:rsidRDefault="00AC0A08" w14:paraId="5EF53970" w14:textId="77777777">
      <w:pPr>
        <w:rPr>
          <w:b/>
          <w:u w:val="single"/>
        </w:rPr>
      </w:pPr>
      <w:r>
        <w:rPr>
          <w:lang w:val="en-US"/>
        </w:rPr>
        <w:br w:type="page"/>
      </w:r>
      <w:r>
        <w:rPr>
          <w:b/>
          <w:u w:val="single"/>
          <w:lang w:val="en-US"/>
        </w:rPr>
        <w:t>Standard Valid “APPROVE” Response Message</w:t>
      </w:r>
    </w:p>
    <w:p w:rsidR="00AC0A08" w:rsidP="00AC0A08" w:rsidRDefault="00AC0A08" w14:paraId="00A96252" w14:textId="77777777">
      <w:pPr>
        <w:rPr>
          <w:b/>
        </w:rPr>
      </w:pPr>
      <w:r>
        <w:rPr>
          <w:b/>
          <w:lang w:val="en-US"/>
        </w:rPr>
        <w:t>Required Message Content and Approximate Layout:</w:t>
      </w:r>
    </w:p>
    <w:p w:rsidR="00AC0A08" w:rsidP="00AC0A08" w:rsidRDefault="00AC0A08" w14:paraId="7D2D9517" w14:textId="77777777">
      <w:r>
        <w:rPr>
          <w:b/>
        </w:rPr>
        <w:t>Note</w:t>
      </w:r>
      <w:r>
        <w:t>: The message can be sent via USSD or SMS.</w:t>
      </w:r>
    </w:p>
    <w:p w:rsidR="00AC0A08" w:rsidP="00AC0A08" w:rsidRDefault="00AC0A08" w14:paraId="58BD8120" w14:textId="58DFED23">
      <w:pPr>
        <w:rPr>
          <w:noProof/>
          <w:lang w:val="en-GB" w:eastAsia="en-GB"/>
        </w:rPr>
      </w:pPr>
      <w:r>
        <w:rPr>
          <w:noProof/>
          <w:lang w:val="en-GB" w:eastAsia="en-GB"/>
        </w:rPr>
        <w:drawing>
          <wp:inline distT="0" distB="0" distL="0" distR="0" wp14:anchorId="6756D73A" wp14:editId="46F24F7B">
            <wp:extent cx="2541270" cy="5120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41270" cy="5120640"/>
                    </a:xfrm>
                    <a:prstGeom prst="rect">
                      <a:avLst/>
                    </a:prstGeom>
                    <a:noFill/>
                    <a:ln>
                      <a:noFill/>
                    </a:ln>
                  </pic:spPr>
                </pic:pic>
              </a:graphicData>
            </a:graphic>
          </wp:inline>
        </w:drawing>
      </w:r>
      <w:r>
        <w:rPr>
          <w:b/>
          <w:noProof/>
          <w:lang w:val="en-GB"/>
        </w:rPr>
        <w:drawing>
          <wp:inline distT="0" distB="0" distL="0" distR="0" wp14:anchorId="098BBA71" wp14:editId="787B82B2">
            <wp:extent cx="2834640" cy="507111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34640" cy="5071110"/>
                    </a:xfrm>
                    <a:prstGeom prst="rect">
                      <a:avLst/>
                    </a:prstGeom>
                    <a:noFill/>
                    <a:ln>
                      <a:noFill/>
                    </a:ln>
                  </pic:spPr>
                </pic:pic>
              </a:graphicData>
            </a:graphic>
          </wp:inline>
        </w:drawing>
      </w:r>
    </w:p>
    <w:p w:rsidR="00AC0A08" w:rsidP="00AC0A08" w:rsidRDefault="00AC0A08" w14:paraId="790F920C" w14:textId="77777777">
      <w:pPr>
        <w:rPr>
          <w:b/>
          <w:u w:val="single"/>
          <w:lang w:val="en-US"/>
        </w:rPr>
      </w:pPr>
      <w:r>
        <w:rPr>
          <w:b/>
          <w:u w:val="single"/>
          <w:lang w:val="en-GB"/>
        </w:rPr>
        <w:t xml:space="preserve"> </w:t>
      </w:r>
    </w:p>
    <w:p w:rsidR="00AC0A08" w:rsidP="002C2973" w:rsidRDefault="00AC0A08" w14:paraId="6562C600" w14:textId="77777777">
      <w:pPr>
        <w:numPr>
          <w:ilvl w:val="0"/>
          <w:numId w:val="77"/>
        </w:numPr>
        <w:spacing w:after="200" w:line="276" w:lineRule="auto"/>
        <w:rPr>
          <w:b/>
          <w:u w:val="single"/>
        </w:rPr>
      </w:pPr>
      <w:r>
        <w:rPr>
          <w:b/>
          <w:u w:val="single"/>
          <w:lang w:val="en-US"/>
        </w:rPr>
        <w:br w:type="page"/>
      </w:r>
      <w:r>
        <w:rPr>
          <w:b/>
          <w:u w:val="single"/>
          <w:lang w:val="en-US"/>
        </w:rPr>
        <w:t>Standard valid “DECLINE” response message</w:t>
      </w:r>
    </w:p>
    <w:p w:rsidR="00AC0A08" w:rsidP="00AC0A08" w:rsidRDefault="00AC0A08" w14:paraId="1952E0B8" w14:textId="77777777">
      <w:pPr>
        <w:rPr>
          <w:b/>
        </w:rPr>
      </w:pPr>
      <w:r>
        <w:rPr>
          <w:b/>
          <w:lang w:val="en-US"/>
        </w:rPr>
        <w:t>Required Message Content and Approximate Layout:</w:t>
      </w:r>
    </w:p>
    <w:p w:rsidR="00AC0A08" w:rsidP="00AC0A08" w:rsidRDefault="00AC0A08" w14:paraId="1B83A9D8" w14:textId="77777777">
      <w:r>
        <w:rPr>
          <w:b/>
        </w:rPr>
        <w:t>Note</w:t>
      </w:r>
      <w:r>
        <w:t>: The message can be sent via USSD or SMS.</w:t>
      </w:r>
    </w:p>
    <w:p w:rsidR="00AC0A08" w:rsidP="00AC0A08" w:rsidRDefault="00AC0A08" w14:paraId="25178362" w14:textId="0FB649F5">
      <w:pPr>
        <w:rPr>
          <w:noProof/>
          <w:lang w:val="en-GB" w:eastAsia="en-GB"/>
        </w:rPr>
      </w:pPr>
      <w:r>
        <w:rPr>
          <w:noProof/>
          <w:lang w:val="en-GB" w:eastAsia="en-GB"/>
        </w:rPr>
        <w:drawing>
          <wp:inline distT="0" distB="0" distL="0" distR="0" wp14:anchorId="507C49E1" wp14:editId="565ED8F6">
            <wp:extent cx="2217420" cy="442341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17420" cy="4423410"/>
                    </a:xfrm>
                    <a:prstGeom prst="rect">
                      <a:avLst/>
                    </a:prstGeom>
                    <a:noFill/>
                    <a:ln>
                      <a:noFill/>
                    </a:ln>
                  </pic:spPr>
                </pic:pic>
              </a:graphicData>
            </a:graphic>
          </wp:inline>
        </w:drawing>
      </w:r>
      <w:r>
        <w:rPr>
          <w:b/>
          <w:noProof/>
          <w:lang w:val="en-GB"/>
        </w:rPr>
        <w:drawing>
          <wp:inline distT="0" distB="0" distL="0" distR="0" wp14:anchorId="4B2B2BDB" wp14:editId="49E0941E">
            <wp:extent cx="2506980" cy="4484370"/>
            <wp:effectExtent l="0" t="0" r="762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06980" cy="4484370"/>
                    </a:xfrm>
                    <a:prstGeom prst="rect">
                      <a:avLst/>
                    </a:prstGeom>
                    <a:noFill/>
                    <a:ln>
                      <a:noFill/>
                    </a:ln>
                  </pic:spPr>
                </pic:pic>
              </a:graphicData>
            </a:graphic>
          </wp:inline>
        </w:drawing>
      </w:r>
    </w:p>
    <w:p w:rsidR="00AC0A08" w:rsidP="00AC0A08" w:rsidRDefault="00AC0A08" w14:paraId="12181E1F" w14:textId="77777777">
      <w:pPr>
        <w:rPr>
          <w:b/>
          <w:u w:val="single"/>
          <w:lang w:val="en-US"/>
        </w:rPr>
      </w:pPr>
    </w:p>
    <w:p w:rsidR="00AC0A08" w:rsidP="002C2973" w:rsidRDefault="00AC0A08" w14:paraId="424844BB" w14:textId="77777777">
      <w:pPr>
        <w:numPr>
          <w:ilvl w:val="0"/>
          <w:numId w:val="77"/>
        </w:numPr>
        <w:spacing w:after="200" w:line="276" w:lineRule="auto"/>
        <w:rPr>
          <w:b/>
          <w:u w:val="single"/>
        </w:rPr>
      </w:pPr>
      <w:r>
        <w:rPr>
          <w:b/>
          <w:u w:val="single"/>
          <w:lang w:val="en-US"/>
        </w:rPr>
        <w:br w:type="page"/>
      </w:r>
      <w:r>
        <w:rPr>
          <w:b/>
          <w:u w:val="single"/>
          <w:lang w:val="en-US"/>
        </w:rPr>
        <w:t>Standard invalid response message</w:t>
      </w:r>
    </w:p>
    <w:p w:rsidR="00AC0A08" w:rsidP="00AC0A08" w:rsidRDefault="00AC0A08" w14:paraId="69819FFC" w14:textId="77777777">
      <w:pPr>
        <w:rPr>
          <w:b/>
        </w:rPr>
      </w:pPr>
      <w:r>
        <w:rPr>
          <w:b/>
          <w:lang w:val="en-US"/>
        </w:rPr>
        <w:t>Required Message Content and Approximate Layout:</w:t>
      </w:r>
    </w:p>
    <w:p w:rsidR="00AC0A08" w:rsidP="00AC0A08" w:rsidRDefault="00AC0A08" w14:paraId="2CE36F86" w14:textId="77777777">
      <w:pPr>
        <w:rPr>
          <w:b/>
        </w:rPr>
      </w:pPr>
      <w:r>
        <w:rPr>
          <w:b/>
        </w:rPr>
        <w:t>Note</w:t>
      </w:r>
      <w:r>
        <w:t>: The message can be sent via USSD or SMS.</w:t>
      </w:r>
    </w:p>
    <w:p w:rsidR="00AC0A08" w:rsidP="00AC0A08" w:rsidRDefault="00AC0A08" w14:paraId="2C3A2D84" w14:textId="71CDBBDB">
      <w:pPr>
        <w:rPr>
          <w:noProof/>
          <w:lang w:val="en-GB" w:eastAsia="en-GB"/>
        </w:rPr>
      </w:pPr>
      <w:r>
        <w:rPr>
          <w:noProof/>
          <w:lang w:val="en-GB" w:eastAsia="en-GB"/>
        </w:rPr>
        <w:drawing>
          <wp:inline distT="0" distB="0" distL="0" distR="0" wp14:anchorId="523E58B5" wp14:editId="15B592CF">
            <wp:extent cx="2628900" cy="5204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28900" cy="5204460"/>
                    </a:xfrm>
                    <a:prstGeom prst="rect">
                      <a:avLst/>
                    </a:prstGeom>
                    <a:noFill/>
                    <a:ln>
                      <a:noFill/>
                    </a:ln>
                  </pic:spPr>
                </pic:pic>
              </a:graphicData>
            </a:graphic>
          </wp:inline>
        </w:drawing>
      </w:r>
      <w:r>
        <w:rPr>
          <w:b/>
          <w:noProof/>
          <w:lang w:val="en-GB"/>
        </w:rPr>
        <w:drawing>
          <wp:inline distT="0" distB="0" distL="0" distR="0" wp14:anchorId="3CDE0407" wp14:editId="1562718F">
            <wp:extent cx="2922270" cy="52501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22270" cy="5250180"/>
                    </a:xfrm>
                    <a:prstGeom prst="rect">
                      <a:avLst/>
                    </a:prstGeom>
                    <a:noFill/>
                    <a:ln>
                      <a:noFill/>
                    </a:ln>
                  </pic:spPr>
                </pic:pic>
              </a:graphicData>
            </a:graphic>
          </wp:inline>
        </w:drawing>
      </w:r>
    </w:p>
    <w:p w:rsidR="00AC0A08" w:rsidP="00AC0A08" w:rsidRDefault="00AC0A08" w14:paraId="4EF0DF85" w14:textId="77777777">
      <w:pPr>
        <w:rPr>
          <w:b/>
          <w:u w:val="single"/>
          <w:lang w:val="en-US"/>
        </w:rPr>
      </w:pPr>
    </w:p>
    <w:p w:rsidR="00AC0A08" w:rsidP="00AC0A08" w:rsidRDefault="00AC0A08" w14:paraId="09BBBE7F" w14:textId="77777777">
      <w:pPr>
        <w:rPr>
          <w:b/>
        </w:rPr>
      </w:pPr>
      <w:r>
        <w:rPr>
          <w:b/>
          <w:u w:val="single"/>
          <w:lang w:val="en-US"/>
        </w:rPr>
        <w:br w:type="page"/>
      </w:r>
      <w:r>
        <w:rPr>
          <w:b/>
          <w:u w:val="single"/>
          <w:lang w:val="en-US"/>
        </w:rPr>
        <w:t xml:space="preserve">Appendix A: </w:t>
      </w:r>
      <w:r>
        <w:rPr>
          <w:b/>
        </w:rPr>
        <w:t>Collection Day Variables</w:t>
      </w:r>
    </w:p>
    <w:tbl>
      <w:tblPr>
        <w:tblW w:w="5000" w:type="pct"/>
        <w:tblLook w:val="04A0" w:firstRow="1" w:lastRow="0" w:firstColumn="1" w:lastColumn="0" w:noHBand="0" w:noVBand="1"/>
      </w:tblPr>
      <w:tblGrid>
        <w:gridCol w:w="1665"/>
        <w:gridCol w:w="1140"/>
        <w:gridCol w:w="1892"/>
        <w:gridCol w:w="1030"/>
        <w:gridCol w:w="2214"/>
        <w:gridCol w:w="1065"/>
      </w:tblGrid>
      <w:tr w:rsidR="00AC0A08" w:rsidTr="00AC0A08" w14:paraId="7D3435EE" w14:textId="77777777">
        <w:trPr>
          <w:trHeight w:val="876"/>
          <w:tblHeader/>
        </w:trPr>
        <w:tc>
          <w:tcPr>
            <w:tcW w:w="619" w:type="pct"/>
            <w:tcBorders>
              <w:top w:val="single" w:color="auto" w:sz="8" w:space="0"/>
              <w:left w:val="single" w:color="auto" w:sz="8" w:space="0"/>
              <w:bottom w:val="single" w:color="auto" w:sz="8" w:space="0"/>
              <w:right w:val="single" w:color="auto" w:sz="4" w:space="0"/>
            </w:tcBorders>
            <w:shd w:val="clear" w:color="auto" w:fill="9CC2E5"/>
            <w:vAlign w:val="center"/>
            <w:hideMark/>
          </w:tcPr>
          <w:p w:rsidR="00AC0A08" w:rsidRDefault="00AC0A08" w14:paraId="0287C510" w14:textId="77777777">
            <w:pPr>
              <w:rPr>
                <w:rFonts w:eastAsia="Times New Roman" w:cs="Calibri"/>
                <w:b/>
                <w:bCs/>
                <w:lang w:val="en-GB" w:eastAsia="en-GB"/>
              </w:rPr>
            </w:pPr>
            <w:r>
              <w:rPr>
                <w:rFonts w:eastAsia="Times New Roman" w:cs="Calibri"/>
                <w:b/>
                <w:bCs/>
                <w:lang w:val="en-GB" w:eastAsia="en-GB"/>
              </w:rPr>
              <w:t>Frequency</w:t>
            </w:r>
          </w:p>
        </w:tc>
        <w:tc>
          <w:tcPr>
            <w:tcW w:w="739" w:type="pct"/>
            <w:tcBorders>
              <w:top w:val="single" w:color="auto" w:sz="8" w:space="0"/>
              <w:left w:val="nil"/>
              <w:bottom w:val="single" w:color="auto" w:sz="8" w:space="0"/>
              <w:right w:val="single" w:color="auto" w:sz="4" w:space="0"/>
            </w:tcBorders>
            <w:shd w:val="clear" w:color="auto" w:fill="9CC2E5"/>
            <w:vAlign w:val="center"/>
            <w:hideMark/>
          </w:tcPr>
          <w:p w:rsidR="00AC0A08" w:rsidRDefault="00AC0A08" w14:paraId="2D9FAFC2" w14:textId="77777777">
            <w:pPr>
              <w:rPr>
                <w:rFonts w:eastAsia="Times New Roman" w:cs="Calibri"/>
                <w:b/>
                <w:bCs/>
                <w:lang w:val="en-GB" w:eastAsia="en-GB"/>
              </w:rPr>
            </w:pPr>
            <w:r>
              <w:rPr>
                <w:rFonts w:eastAsia="Times New Roman" w:cs="Calibri"/>
                <w:b/>
                <w:bCs/>
                <w:lang w:val="en-GB" w:eastAsia="en-GB"/>
              </w:rPr>
              <w:t>Comments</w:t>
            </w:r>
          </w:p>
        </w:tc>
        <w:tc>
          <w:tcPr>
            <w:tcW w:w="821" w:type="pct"/>
            <w:tcBorders>
              <w:top w:val="single" w:color="auto" w:sz="8" w:space="0"/>
              <w:left w:val="nil"/>
              <w:bottom w:val="single" w:color="auto" w:sz="8" w:space="0"/>
              <w:right w:val="single" w:color="auto" w:sz="4" w:space="0"/>
            </w:tcBorders>
            <w:shd w:val="clear" w:color="auto" w:fill="9CC2E5"/>
            <w:vAlign w:val="center"/>
            <w:hideMark/>
          </w:tcPr>
          <w:p w:rsidR="00AC0A08" w:rsidRDefault="00AC0A08" w14:paraId="6226811D" w14:textId="77777777">
            <w:pPr>
              <w:rPr>
                <w:rFonts w:eastAsia="Times New Roman" w:cs="Calibri"/>
                <w:b/>
                <w:bCs/>
                <w:lang w:val="en-GB" w:eastAsia="en-GB"/>
              </w:rPr>
            </w:pPr>
            <w:r>
              <w:rPr>
                <w:rFonts w:eastAsia="Times New Roman" w:cs="Calibri"/>
                <w:b/>
                <w:bCs/>
                <w:lang w:val="en-GB" w:eastAsia="en-GB"/>
              </w:rPr>
              <w:t>Frequency Desription</w:t>
            </w:r>
          </w:p>
        </w:tc>
        <w:tc>
          <w:tcPr>
            <w:tcW w:w="518" w:type="pct"/>
            <w:tcBorders>
              <w:top w:val="single" w:color="auto" w:sz="8" w:space="0"/>
              <w:left w:val="nil"/>
              <w:bottom w:val="single" w:color="auto" w:sz="8" w:space="0"/>
              <w:right w:val="single" w:color="auto" w:sz="4" w:space="0"/>
            </w:tcBorders>
            <w:shd w:val="clear" w:color="auto" w:fill="9CC2E5"/>
            <w:vAlign w:val="center"/>
            <w:hideMark/>
          </w:tcPr>
          <w:p w:rsidR="00AC0A08" w:rsidRDefault="00AC0A08" w14:paraId="7A342BFE" w14:textId="77777777">
            <w:pPr>
              <w:rPr>
                <w:rFonts w:eastAsia="Times New Roman" w:cs="Calibri"/>
                <w:b/>
                <w:bCs/>
                <w:lang w:val="en-GB" w:eastAsia="en-GB"/>
              </w:rPr>
            </w:pPr>
            <w:r>
              <w:rPr>
                <w:rFonts w:eastAsia="Times New Roman" w:cs="Calibri"/>
                <w:b/>
                <w:bCs/>
                <w:lang w:val="en-GB" w:eastAsia="en-GB"/>
              </w:rPr>
              <w:t>Collection Day</w:t>
            </w:r>
          </w:p>
        </w:tc>
        <w:tc>
          <w:tcPr>
            <w:tcW w:w="1509" w:type="pct"/>
            <w:tcBorders>
              <w:top w:val="single" w:color="auto" w:sz="8" w:space="0"/>
              <w:left w:val="nil"/>
              <w:bottom w:val="single" w:color="auto" w:sz="8" w:space="0"/>
              <w:right w:val="single" w:color="auto" w:sz="4" w:space="0"/>
            </w:tcBorders>
            <w:shd w:val="clear" w:color="auto" w:fill="9CC2E5"/>
            <w:vAlign w:val="center"/>
            <w:hideMark/>
          </w:tcPr>
          <w:p w:rsidR="00AC0A08" w:rsidRDefault="00AC0A08" w14:paraId="3E88B625" w14:textId="77777777">
            <w:pPr>
              <w:rPr>
                <w:rFonts w:eastAsia="Times New Roman" w:cs="Calibri"/>
                <w:b/>
                <w:bCs/>
                <w:lang w:val="en-GB" w:eastAsia="en-GB"/>
              </w:rPr>
            </w:pPr>
            <w:r>
              <w:rPr>
                <w:rFonts w:eastAsia="Times New Roman" w:cs="Calibri"/>
                <w:b/>
                <w:bCs/>
                <w:lang w:val="en-GB" w:eastAsia="en-GB"/>
              </w:rPr>
              <w:t>Wording for Frequency on PUSH USSD message (Option 1)</w:t>
            </w:r>
          </w:p>
        </w:tc>
        <w:tc>
          <w:tcPr>
            <w:tcW w:w="795" w:type="pct"/>
            <w:tcBorders>
              <w:top w:val="single" w:color="auto" w:sz="8" w:space="0"/>
              <w:left w:val="nil"/>
              <w:bottom w:val="single" w:color="auto" w:sz="8" w:space="0"/>
              <w:right w:val="single" w:color="auto" w:sz="8" w:space="0"/>
            </w:tcBorders>
            <w:shd w:val="clear" w:color="auto" w:fill="E2EFDA"/>
            <w:vAlign w:val="center"/>
            <w:hideMark/>
          </w:tcPr>
          <w:p w:rsidR="00AC0A08" w:rsidRDefault="00AC0A08" w14:paraId="1DC0817C" w14:textId="77777777">
            <w:pPr>
              <w:rPr>
                <w:rFonts w:eastAsia="Times New Roman" w:cs="Calibri"/>
                <w:b/>
                <w:bCs/>
                <w:lang w:val="en-GB" w:eastAsia="en-GB"/>
              </w:rPr>
            </w:pPr>
            <w:r>
              <w:rPr>
                <w:rFonts w:eastAsia="Times New Roman" w:cs="Calibri"/>
                <w:b/>
                <w:bCs/>
                <w:lang w:val="en-GB" w:eastAsia="en-GB"/>
              </w:rPr>
              <w:t>Length of Wording for Frequency on PUSH USSD message</w:t>
            </w:r>
          </w:p>
        </w:tc>
      </w:tr>
      <w:tr w:rsidR="00AC0A08" w:rsidTr="00AC0A08" w14:paraId="6EA08C34" w14:textId="77777777">
        <w:trPr>
          <w:trHeight w:val="288"/>
        </w:trPr>
        <w:tc>
          <w:tcPr>
            <w:tcW w:w="619" w:type="pct"/>
            <w:vMerge w:val="restart"/>
            <w:tcBorders>
              <w:top w:val="nil"/>
              <w:left w:val="single" w:color="auto" w:sz="8" w:space="0"/>
              <w:bottom w:val="single" w:color="000000" w:sz="8" w:space="0"/>
              <w:right w:val="single" w:color="auto" w:sz="4" w:space="0"/>
            </w:tcBorders>
            <w:hideMark/>
          </w:tcPr>
          <w:p w:rsidR="00AC0A08" w:rsidRDefault="00AC0A08" w14:paraId="5705DB07" w14:textId="77777777">
            <w:pPr>
              <w:rPr>
                <w:rFonts w:eastAsia="Times New Roman" w:cs="Calibri"/>
                <w:lang w:val="en-GB" w:eastAsia="en-GB"/>
              </w:rPr>
            </w:pPr>
            <w:r>
              <w:rPr>
                <w:rFonts w:eastAsia="Times New Roman" w:cs="Calibri"/>
                <w:lang w:val="en-GB" w:eastAsia="en-GB"/>
              </w:rPr>
              <w:t>Weekly</w:t>
            </w:r>
          </w:p>
        </w:tc>
        <w:tc>
          <w:tcPr>
            <w:tcW w:w="739" w:type="pct"/>
            <w:vMerge w:val="restart"/>
            <w:tcBorders>
              <w:top w:val="nil"/>
              <w:left w:val="single" w:color="auto" w:sz="4" w:space="0"/>
              <w:bottom w:val="single" w:color="000000" w:sz="8" w:space="0"/>
              <w:right w:val="single" w:color="auto" w:sz="4" w:space="0"/>
            </w:tcBorders>
            <w:hideMark/>
          </w:tcPr>
          <w:p w:rsidR="00AC0A08" w:rsidRDefault="00AC0A08" w14:paraId="16B08738" w14:textId="77777777">
            <w:pPr>
              <w:rPr>
                <w:rFonts w:eastAsia="Times New Roman" w:cs="Calibri"/>
                <w:lang w:val="en-GB" w:eastAsia="en-GB"/>
              </w:rPr>
            </w:pPr>
            <w:r>
              <w:rPr>
                <w:rFonts w:eastAsia="Times New Roman" w:cs="Calibri"/>
                <w:lang w:val="en-GB" w:eastAsia="en-GB"/>
              </w:rPr>
              <w:t>Weekly:  Event takes place once a week</w:t>
            </w:r>
          </w:p>
        </w:tc>
        <w:tc>
          <w:tcPr>
            <w:tcW w:w="821" w:type="pct"/>
            <w:tcBorders>
              <w:top w:val="nil"/>
              <w:left w:val="nil"/>
              <w:bottom w:val="single" w:color="auto" w:sz="4" w:space="0"/>
              <w:right w:val="single" w:color="auto" w:sz="4" w:space="0"/>
            </w:tcBorders>
            <w:noWrap/>
            <w:hideMark/>
          </w:tcPr>
          <w:p w:rsidR="00AC0A08" w:rsidRDefault="00AC0A08" w14:paraId="0D40237F" w14:textId="77777777">
            <w:pPr>
              <w:rPr>
                <w:rFonts w:eastAsia="Times New Roman" w:cs="Calibri"/>
                <w:lang w:val="en-GB" w:eastAsia="en-GB"/>
              </w:rPr>
            </w:pPr>
            <w:r>
              <w:rPr>
                <w:rFonts w:eastAsia="Times New Roman" w:cs="Calibri"/>
                <w:lang w:val="en-GB" w:eastAsia="en-GB"/>
              </w:rPr>
              <w:t>01(Monday)</w:t>
            </w:r>
          </w:p>
        </w:tc>
        <w:tc>
          <w:tcPr>
            <w:tcW w:w="518" w:type="pct"/>
            <w:tcBorders>
              <w:top w:val="nil"/>
              <w:left w:val="nil"/>
              <w:bottom w:val="single" w:color="auto" w:sz="4" w:space="0"/>
              <w:right w:val="single" w:color="auto" w:sz="4" w:space="0"/>
            </w:tcBorders>
            <w:noWrap/>
            <w:vAlign w:val="bottom"/>
            <w:hideMark/>
          </w:tcPr>
          <w:p w:rsidR="00AC0A08" w:rsidRDefault="00AC0A08" w14:paraId="709E82CB" w14:textId="77777777">
            <w:pPr>
              <w:rPr>
                <w:rFonts w:eastAsia="Times New Roman" w:cs="Calibri"/>
                <w:lang w:val="en-GB" w:eastAsia="en-GB"/>
              </w:rPr>
            </w:pPr>
            <w:r>
              <w:rPr>
                <w:rFonts w:eastAsia="Times New Roman" w:cs="Calibri"/>
                <w:lang w:val="en-GB" w:eastAsia="en-GB"/>
              </w:rPr>
              <w:t>01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C0CA6C7" w14:textId="77777777">
            <w:pPr>
              <w:rPr>
                <w:rFonts w:eastAsia="Times New Roman" w:cs="Calibri"/>
                <w:lang w:val="en-GB" w:eastAsia="en-GB"/>
              </w:rPr>
            </w:pPr>
            <w:r>
              <w:rPr>
                <w:rFonts w:eastAsia="Times New Roman" w:cs="Calibri"/>
                <w:lang w:val="en-GB" w:eastAsia="en-GB"/>
              </w:rPr>
              <w:t>Weekly on Mon</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C66CBAD" w14:textId="77777777">
            <w:pPr>
              <w:jc w:val="center"/>
              <w:rPr>
                <w:rFonts w:eastAsia="Times New Roman" w:cs="Calibri"/>
                <w:lang w:val="en-GB" w:eastAsia="en-GB"/>
              </w:rPr>
            </w:pPr>
            <w:r>
              <w:rPr>
                <w:rFonts w:eastAsia="Times New Roman" w:cs="Calibri"/>
                <w:lang w:val="en-GB" w:eastAsia="en-GB"/>
              </w:rPr>
              <w:t>13</w:t>
            </w:r>
          </w:p>
        </w:tc>
      </w:tr>
      <w:tr w:rsidR="00AC0A08" w:rsidTr="00AC0A08" w14:paraId="375CE5F4"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02F975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CCE709F"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76C3798C" w14:textId="77777777">
            <w:pPr>
              <w:rPr>
                <w:rFonts w:eastAsia="Times New Roman" w:cs="Calibri"/>
                <w:lang w:val="en-GB" w:eastAsia="en-GB"/>
              </w:rPr>
            </w:pPr>
            <w:r>
              <w:rPr>
                <w:rFonts w:eastAsia="Times New Roman" w:cs="Calibri"/>
                <w:lang w:val="en-GB" w:eastAsia="en-GB"/>
              </w:rPr>
              <w:t>02 (Tuesday)</w:t>
            </w:r>
          </w:p>
        </w:tc>
        <w:tc>
          <w:tcPr>
            <w:tcW w:w="518" w:type="pct"/>
            <w:tcBorders>
              <w:top w:val="nil"/>
              <w:left w:val="nil"/>
              <w:bottom w:val="single" w:color="auto" w:sz="4" w:space="0"/>
              <w:right w:val="single" w:color="auto" w:sz="4" w:space="0"/>
            </w:tcBorders>
            <w:noWrap/>
            <w:vAlign w:val="bottom"/>
            <w:hideMark/>
          </w:tcPr>
          <w:p w:rsidR="00AC0A08" w:rsidRDefault="00AC0A08" w14:paraId="441ADE61" w14:textId="77777777">
            <w:pPr>
              <w:rPr>
                <w:rFonts w:eastAsia="Times New Roman" w:cs="Calibri"/>
                <w:lang w:val="en-GB" w:eastAsia="en-GB"/>
              </w:rPr>
            </w:pPr>
            <w:r>
              <w:rPr>
                <w:rFonts w:eastAsia="Times New Roman" w:cs="Calibri"/>
                <w:lang w:val="en-GB" w:eastAsia="en-GB"/>
              </w:rPr>
              <w:t xml:space="preserve">02 </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5D20614" w14:textId="77777777">
            <w:pPr>
              <w:rPr>
                <w:rFonts w:eastAsia="Times New Roman" w:cs="Calibri"/>
                <w:lang w:val="en-GB" w:eastAsia="en-GB"/>
              </w:rPr>
            </w:pPr>
            <w:r>
              <w:rPr>
                <w:rFonts w:eastAsia="Times New Roman" w:cs="Calibri"/>
                <w:lang w:val="en-GB" w:eastAsia="en-GB"/>
              </w:rPr>
              <w:t>Weekly on Tue</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5401B1C" w14:textId="77777777">
            <w:pPr>
              <w:jc w:val="center"/>
              <w:rPr>
                <w:rFonts w:eastAsia="Times New Roman" w:cs="Calibri"/>
                <w:lang w:val="en-GB" w:eastAsia="en-GB"/>
              </w:rPr>
            </w:pPr>
            <w:r>
              <w:rPr>
                <w:rFonts w:eastAsia="Times New Roman" w:cs="Calibri"/>
                <w:lang w:val="en-GB" w:eastAsia="en-GB"/>
              </w:rPr>
              <w:t>13</w:t>
            </w:r>
          </w:p>
        </w:tc>
      </w:tr>
      <w:tr w:rsidR="00AC0A08" w:rsidTr="00AC0A08" w14:paraId="357408B8"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1EE80F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5D5FD23"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6D5D0227" w14:textId="77777777">
            <w:pPr>
              <w:rPr>
                <w:rFonts w:eastAsia="Times New Roman" w:cs="Calibri"/>
                <w:lang w:val="en-GB" w:eastAsia="en-GB"/>
              </w:rPr>
            </w:pPr>
            <w:r>
              <w:rPr>
                <w:rFonts w:eastAsia="Times New Roman" w:cs="Calibri"/>
                <w:lang w:val="en-GB" w:eastAsia="en-GB"/>
              </w:rPr>
              <w:t>03 (Wednesday)</w:t>
            </w:r>
          </w:p>
        </w:tc>
        <w:tc>
          <w:tcPr>
            <w:tcW w:w="518" w:type="pct"/>
            <w:tcBorders>
              <w:top w:val="nil"/>
              <w:left w:val="nil"/>
              <w:bottom w:val="single" w:color="auto" w:sz="4" w:space="0"/>
              <w:right w:val="single" w:color="auto" w:sz="4" w:space="0"/>
            </w:tcBorders>
            <w:noWrap/>
            <w:vAlign w:val="bottom"/>
            <w:hideMark/>
          </w:tcPr>
          <w:p w:rsidR="00AC0A08" w:rsidRDefault="00AC0A08" w14:paraId="24288C3A" w14:textId="77777777">
            <w:pPr>
              <w:rPr>
                <w:rFonts w:eastAsia="Times New Roman" w:cs="Calibri"/>
                <w:lang w:val="en-GB" w:eastAsia="en-GB"/>
              </w:rPr>
            </w:pPr>
            <w:r>
              <w:rPr>
                <w:rFonts w:eastAsia="Times New Roman" w:cs="Calibri"/>
                <w:lang w:val="en-GB" w:eastAsia="en-GB"/>
              </w:rPr>
              <w:t xml:space="preserve">03 </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29862DD" w14:textId="77777777">
            <w:pPr>
              <w:rPr>
                <w:rFonts w:eastAsia="Times New Roman" w:cs="Calibri"/>
                <w:lang w:val="en-GB" w:eastAsia="en-GB"/>
              </w:rPr>
            </w:pPr>
            <w:r>
              <w:rPr>
                <w:rFonts w:eastAsia="Times New Roman" w:cs="Calibri"/>
                <w:lang w:val="en-GB" w:eastAsia="en-GB"/>
              </w:rPr>
              <w:t>Weekly on Wed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B15914C" w14:textId="77777777">
            <w:pPr>
              <w:jc w:val="center"/>
              <w:rPr>
                <w:rFonts w:eastAsia="Times New Roman" w:cs="Calibri"/>
                <w:lang w:val="en-GB" w:eastAsia="en-GB"/>
              </w:rPr>
            </w:pPr>
            <w:r>
              <w:rPr>
                <w:rFonts w:eastAsia="Times New Roman" w:cs="Calibri"/>
                <w:lang w:val="en-GB" w:eastAsia="en-GB"/>
              </w:rPr>
              <w:t>13</w:t>
            </w:r>
          </w:p>
        </w:tc>
      </w:tr>
      <w:tr w:rsidR="00AC0A08" w:rsidTr="00AC0A08" w14:paraId="161D8AE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F7F5B4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3DD83DE"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3418A3A8" w14:textId="77777777">
            <w:pPr>
              <w:rPr>
                <w:rFonts w:eastAsia="Times New Roman" w:cs="Calibri"/>
                <w:lang w:val="en-GB" w:eastAsia="en-GB"/>
              </w:rPr>
            </w:pPr>
            <w:r>
              <w:rPr>
                <w:rFonts w:eastAsia="Times New Roman" w:cs="Calibri"/>
                <w:lang w:val="en-GB" w:eastAsia="en-GB"/>
              </w:rPr>
              <w:t>04 (Thursday)</w:t>
            </w:r>
          </w:p>
        </w:tc>
        <w:tc>
          <w:tcPr>
            <w:tcW w:w="518" w:type="pct"/>
            <w:tcBorders>
              <w:top w:val="nil"/>
              <w:left w:val="nil"/>
              <w:bottom w:val="single" w:color="auto" w:sz="4" w:space="0"/>
              <w:right w:val="single" w:color="auto" w:sz="4" w:space="0"/>
            </w:tcBorders>
            <w:noWrap/>
            <w:vAlign w:val="bottom"/>
            <w:hideMark/>
          </w:tcPr>
          <w:p w:rsidR="00AC0A08" w:rsidRDefault="00AC0A08" w14:paraId="304B2CDD" w14:textId="77777777">
            <w:pPr>
              <w:rPr>
                <w:rFonts w:eastAsia="Times New Roman" w:cs="Calibri"/>
                <w:lang w:val="en-GB" w:eastAsia="en-GB"/>
              </w:rPr>
            </w:pPr>
            <w:r>
              <w:rPr>
                <w:rFonts w:eastAsia="Times New Roman" w:cs="Calibri"/>
                <w:lang w:val="en-GB" w:eastAsia="en-GB"/>
              </w:rPr>
              <w:t xml:space="preserve">04 </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F04E30A" w14:textId="77777777">
            <w:pPr>
              <w:rPr>
                <w:rFonts w:eastAsia="Times New Roman" w:cs="Calibri"/>
                <w:lang w:val="en-GB" w:eastAsia="en-GB"/>
              </w:rPr>
            </w:pPr>
            <w:r>
              <w:rPr>
                <w:rFonts w:eastAsia="Times New Roman" w:cs="Calibri"/>
                <w:lang w:val="en-GB" w:eastAsia="en-GB"/>
              </w:rPr>
              <w:t>Weekly on Thu</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986DEC9" w14:textId="77777777">
            <w:pPr>
              <w:jc w:val="center"/>
              <w:rPr>
                <w:rFonts w:eastAsia="Times New Roman" w:cs="Calibri"/>
                <w:lang w:val="en-GB" w:eastAsia="en-GB"/>
              </w:rPr>
            </w:pPr>
            <w:r>
              <w:rPr>
                <w:rFonts w:eastAsia="Times New Roman" w:cs="Calibri"/>
                <w:lang w:val="en-GB" w:eastAsia="en-GB"/>
              </w:rPr>
              <w:t>13</w:t>
            </w:r>
          </w:p>
        </w:tc>
      </w:tr>
      <w:tr w:rsidR="00AC0A08" w:rsidTr="00AC0A08" w14:paraId="7A1A6BE7"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667920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E58ACB1"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3AE5DFF6" w14:textId="77777777">
            <w:pPr>
              <w:rPr>
                <w:rFonts w:eastAsia="Times New Roman" w:cs="Calibri"/>
                <w:lang w:val="en-GB" w:eastAsia="en-GB"/>
              </w:rPr>
            </w:pPr>
            <w:r>
              <w:rPr>
                <w:rFonts w:eastAsia="Times New Roman" w:cs="Calibri"/>
                <w:lang w:val="en-GB" w:eastAsia="en-GB"/>
              </w:rPr>
              <w:t>05 (Friday)</w:t>
            </w:r>
          </w:p>
        </w:tc>
        <w:tc>
          <w:tcPr>
            <w:tcW w:w="518" w:type="pct"/>
            <w:tcBorders>
              <w:top w:val="nil"/>
              <w:left w:val="nil"/>
              <w:bottom w:val="single" w:color="auto" w:sz="4" w:space="0"/>
              <w:right w:val="single" w:color="auto" w:sz="4" w:space="0"/>
            </w:tcBorders>
            <w:noWrap/>
            <w:vAlign w:val="bottom"/>
            <w:hideMark/>
          </w:tcPr>
          <w:p w:rsidR="00AC0A08" w:rsidRDefault="00AC0A08" w14:paraId="1FCDBC28" w14:textId="77777777">
            <w:pPr>
              <w:rPr>
                <w:rFonts w:eastAsia="Times New Roman" w:cs="Calibri"/>
                <w:lang w:val="en-GB" w:eastAsia="en-GB"/>
              </w:rPr>
            </w:pPr>
            <w:r>
              <w:rPr>
                <w:rFonts w:eastAsia="Times New Roman" w:cs="Calibri"/>
                <w:lang w:val="en-GB" w:eastAsia="en-GB"/>
              </w:rPr>
              <w:t xml:space="preserve">05 </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2B81190" w14:textId="77777777">
            <w:pPr>
              <w:rPr>
                <w:rFonts w:eastAsia="Times New Roman" w:cs="Calibri"/>
                <w:lang w:val="en-GB" w:eastAsia="en-GB"/>
              </w:rPr>
            </w:pPr>
            <w:r>
              <w:rPr>
                <w:rFonts w:eastAsia="Times New Roman" w:cs="Calibri"/>
                <w:lang w:val="en-GB" w:eastAsia="en-GB"/>
              </w:rPr>
              <w:t>Weekly on Fri</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A86A2A5" w14:textId="77777777">
            <w:pPr>
              <w:jc w:val="center"/>
              <w:rPr>
                <w:rFonts w:eastAsia="Times New Roman" w:cs="Calibri"/>
                <w:lang w:val="en-GB" w:eastAsia="en-GB"/>
              </w:rPr>
            </w:pPr>
            <w:r>
              <w:rPr>
                <w:rFonts w:eastAsia="Times New Roman" w:cs="Calibri"/>
                <w:lang w:val="en-GB" w:eastAsia="en-GB"/>
              </w:rPr>
              <w:t>13</w:t>
            </w:r>
          </w:p>
        </w:tc>
      </w:tr>
      <w:tr w:rsidR="00AC0A08" w:rsidTr="00AC0A08" w14:paraId="65DA46A4"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2AA868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2F90FB7"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67DCAB4E" w14:textId="77777777">
            <w:pPr>
              <w:rPr>
                <w:rFonts w:eastAsia="Times New Roman" w:cs="Calibri"/>
                <w:lang w:val="en-GB" w:eastAsia="en-GB"/>
              </w:rPr>
            </w:pPr>
            <w:r>
              <w:rPr>
                <w:rFonts w:eastAsia="Times New Roman" w:cs="Calibri"/>
                <w:lang w:val="en-GB" w:eastAsia="en-GB"/>
              </w:rPr>
              <w:t>06 (Saturday)</w:t>
            </w:r>
          </w:p>
        </w:tc>
        <w:tc>
          <w:tcPr>
            <w:tcW w:w="518" w:type="pct"/>
            <w:tcBorders>
              <w:top w:val="nil"/>
              <w:left w:val="nil"/>
              <w:bottom w:val="single" w:color="auto" w:sz="4" w:space="0"/>
              <w:right w:val="single" w:color="auto" w:sz="4" w:space="0"/>
            </w:tcBorders>
            <w:noWrap/>
            <w:vAlign w:val="bottom"/>
            <w:hideMark/>
          </w:tcPr>
          <w:p w:rsidR="00AC0A08" w:rsidRDefault="00AC0A08" w14:paraId="17A4C8A6" w14:textId="77777777">
            <w:pPr>
              <w:rPr>
                <w:rFonts w:eastAsia="Times New Roman" w:cs="Calibri"/>
                <w:lang w:val="en-GB" w:eastAsia="en-GB"/>
              </w:rPr>
            </w:pPr>
            <w:r>
              <w:rPr>
                <w:rFonts w:eastAsia="Times New Roman" w:cs="Calibri"/>
                <w:lang w:val="en-GB" w:eastAsia="en-GB"/>
              </w:rPr>
              <w:t xml:space="preserve">06 </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7B23EB4" w14:textId="77777777">
            <w:pPr>
              <w:rPr>
                <w:rFonts w:eastAsia="Times New Roman" w:cs="Calibri"/>
                <w:lang w:val="en-GB" w:eastAsia="en-GB"/>
              </w:rPr>
            </w:pPr>
            <w:r>
              <w:rPr>
                <w:rFonts w:eastAsia="Times New Roman" w:cs="Calibri"/>
                <w:lang w:val="en-GB" w:eastAsia="en-GB"/>
              </w:rPr>
              <w:t>Weekly on Sat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C1C5448" w14:textId="77777777">
            <w:pPr>
              <w:jc w:val="center"/>
              <w:rPr>
                <w:rFonts w:eastAsia="Times New Roman" w:cs="Calibri"/>
                <w:lang w:val="en-GB" w:eastAsia="en-GB"/>
              </w:rPr>
            </w:pPr>
            <w:r>
              <w:rPr>
                <w:rFonts w:eastAsia="Times New Roman" w:cs="Calibri"/>
                <w:lang w:val="en-GB" w:eastAsia="en-GB"/>
              </w:rPr>
              <w:t>13</w:t>
            </w:r>
          </w:p>
        </w:tc>
      </w:tr>
      <w:tr w:rsidR="00AC0A08" w:rsidTr="00AC0A08" w14:paraId="2C83042A" w14:textId="77777777">
        <w:trPr>
          <w:trHeight w:val="300"/>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1D4DE6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E65645E" w14:textId="77777777">
            <w:pPr>
              <w:rPr>
                <w:rFonts w:eastAsia="Times New Roman" w:cs="Calibri"/>
                <w:lang w:val="en-GB" w:eastAsia="en-GB"/>
              </w:rPr>
            </w:pPr>
          </w:p>
        </w:tc>
        <w:tc>
          <w:tcPr>
            <w:tcW w:w="821" w:type="pct"/>
            <w:tcBorders>
              <w:top w:val="nil"/>
              <w:left w:val="nil"/>
              <w:bottom w:val="single" w:color="auto" w:sz="8" w:space="0"/>
              <w:right w:val="single" w:color="auto" w:sz="4" w:space="0"/>
            </w:tcBorders>
            <w:noWrap/>
            <w:hideMark/>
          </w:tcPr>
          <w:p w:rsidR="00AC0A08" w:rsidRDefault="00AC0A08" w14:paraId="72C85E83" w14:textId="77777777">
            <w:pPr>
              <w:rPr>
                <w:rFonts w:eastAsia="Times New Roman" w:cs="Calibri"/>
                <w:lang w:val="en-GB" w:eastAsia="en-GB"/>
              </w:rPr>
            </w:pPr>
            <w:r>
              <w:rPr>
                <w:rFonts w:eastAsia="Times New Roman" w:cs="Calibri"/>
                <w:lang w:val="en-GB" w:eastAsia="en-GB"/>
              </w:rPr>
              <w:t>07 (Sunday)</w:t>
            </w:r>
          </w:p>
        </w:tc>
        <w:tc>
          <w:tcPr>
            <w:tcW w:w="518" w:type="pct"/>
            <w:tcBorders>
              <w:top w:val="nil"/>
              <w:left w:val="nil"/>
              <w:bottom w:val="single" w:color="auto" w:sz="8" w:space="0"/>
              <w:right w:val="single" w:color="auto" w:sz="4" w:space="0"/>
            </w:tcBorders>
            <w:noWrap/>
            <w:vAlign w:val="bottom"/>
            <w:hideMark/>
          </w:tcPr>
          <w:p w:rsidR="00AC0A08" w:rsidRDefault="00AC0A08" w14:paraId="0BDEBBCF" w14:textId="77777777">
            <w:pPr>
              <w:rPr>
                <w:rFonts w:eastAsia="Times New Roman" w:cs="Calibri"/>
                <w:lang w:val="en-GB" w:eastAsia="en-GB"/>
              </w:rPr>
            </w:pPr>
            <w:r>
              <w:rPr>
                <w:rFonts w:eastAsia="Times New Roman" w:cs="Calibri"/>
                <w:lang w:val="en-GB" w:eastAsia="en-GB"/>
              </w:rPr>
              <w:t xml:space="preserve">07 </w:t>
            </w:r>
          </w:p>
        </w:tc>
        <w:tc>
          <w:tcPr>
            <w:tcW w:w="1509" w:type="pct"/>
            <w:tcBorders>
              <w:top w:val="nil"/>
              <w:left w:val="nil"/>
              <w:bottom w:val="single" w:color="auto" w:sz="8" w:space="0"/>
              <w:right w:val="single" w:color="auto" w:sz="4" w:space="0"/>
            </w:tcBorders>
            <w:shd w:val="clear" w:color="auto" w:fill="E2EFDA"/>
            <w:noWrap/>
            <w:vAlign w:val="bottom"/>
            <w:hideMark/>
          </w:tcPr>
          <w:p w:rsidR="00AC0A08" w:rsidRDefault="00AC0A08" w14:paraId="7AD79D2F" w14:textId="77777777">
            <w:pPr>
              <w:rPr>
                <w:rFonts w:eastAsia="Times New Roman" w:cs="Calibri"/>
                <w:lang w:val="en-GB" w:eastAsia="en-GB"/>
              </w:rPr>
            </w:pPr>
            <w:r>
              <w:rPr>
                <w:rFonts w:eastAsia="Times New Roman" w:cs="Calibri"/>
                <w:lang w:val="en-GB" w:eastAsia="en-GB"/>
              </w:rPr>
              <w:t>Weekly on Sun</w:t>
            </w:r>
          </w:p>
        </w:tc>
        <w:tc>
          <w:tcPr>
            <w:tcW w:w="795" w:type="pct"/>
            <w:tcBorders>
              <w:top w:val="nil"/>
              <w:left w:val="nil"/>
              <w:bottom w:val="single" w:color="auto" w:sz="8" w:space="0"/>
              <w:right w:val="single" w:color="auto" w:sz="8" w:space="0"/>
            </w:tcBorders>
            <w:shd w:val="clear" w:color="auto" w:fill="E2EFDA"/>
            <w:noWrap/>
            <w:vAlign w:val="bottom"/>
            <w:hideMark/>
          </w:tcPr>
          <w:p w:rsidR="00AC0A08" w:rsidRDefault="00AC0A08" w14:paraId="3CB5FBA0" w14:textId="77777777">
            <w:pPr>
              <w:jc w:val="center"/>
              <w:rPr>
                <w:rFonts w:eastAsia="Times New Roman" w:cs="Calibri"/>
                <w:lang w:val="en-GB" w:eastAsia="en-GB"/>
              </w:rPr>
            </w:pPr>
            <w:r>
              <w:rPr>
                <w:rFonts w:eastAsia="Times New Roman" w:cs="Calibri"/>
                <w:lang w:val="en-GB" w:eastAsia="en-GB"/>
              </w:rPr>
              <w:t>13</w:t>
            </w:r>
          </w:p>
        </w:tc>
      </w:tr>
      <w:tr w:rsidR="00AC0A08" w:rsidTr="00AC0A08" w14:paraId="2A147370" w14:textId="77777777">
        <w:trPr>
          <w:trHeight w:val="345"/>
        </w:trPr>
        <w:tc>
          <w:tcPr>
            <w:tcW w:w="619" w:type="pct"/>
            <w:vMerge w:val="restart"/>
            <w:tcBorders>
              <w:top w:val="nil"/>
              <w:left w:val="single" w:color="auto" w:sz="8" w:space="0"/>
              <w:bottom w:val="single" w:color="000000" w:sz="8" w:space="0"/>
              <w:right w:val="single" w:color="auto" w:sz="4" w:space="0"/>
            </w:tcBorders>
            <w:hideMark/>
          </w:tcPr>
          <w:p w:rsidR="00AC0A08" w:rsidRDefault="00AC0A08" w14:paraId="39438D55" w14:textId="77777777">
            <w:pPr>
              <w:rPr>
                <w:rFonts w:eastAsia="Times New Roman" w:cs="Calibri"/>
                <w:lang w:val="en-GB" w:eastAsia="en-GB"/>
              </w:rPr>
            </w:pPr>
            <w:r>
              <w:rPr>
                <w:rFonts w:eastAsia="Times New Roman" w:cs="Calibri"/>
                <w:lang w:val="en-GB" w:eastAsia="en-GB"/>
              </w:rPr>
              <w:t>Fortnightly</w:t>
            </w:r>
          </w:p>
        </w:tc>
        <w:tc>
          <w:tcPr>
            <w:tcW w:w="739" w:type="pct"/>
            <w:vMerge w:val="restart"/>
            <w:tcBorders>
              <w:top w:val="nil"/>
              <w:left w:val="single" w:color="auto" w:sz="4" w:space="0"/>
              <w:bottom w:val="single" w:color="000000" w:sz="8" w:space="0"/>
              <w:right w:val="single" w:color="auto" w:sz="4" w:space="0"/>
            </w:tcBorders>
            <w:hideMark/>
          </w:tcPr>
          <w:p w:rsidR="00AC0A08" w:rsidRDefault="00AC0A08" w14:paraId="6F91DA0E" w14:textId="77777777">
            <w:pPr>
              <w:rPr>
                <w:rFonts w:eastAsia="Times New Roman" w:cs="Calibri"/>
                <w:lang w:val="en-GB" w:eastAsia="en-GB"/>
              </w:rPr>
            </w:pPr>
            <w:r>
              <w:rPr>
                <w:rFonts w:eastAsia="Times New Roman" w:cs="Calibri"/>
                <w:lang w:val="en-GB" w:eastAsia="en-GB"/>
              </w:rPr>
              <w:t>Fortnightly: Event takes place once every two weeks</w:t>
            </w:r>
          </w:p>
        </w:tc>
        <w:tc>
          <w:tcPr>
            <w:tcW w:w="821" w:type="pct"/>
            <w:vMerge w:val="restart"/>
            <w:tcBorders>
              <w:top w:val="nil"/>
              <w:left w:val="single" w:color="auto" w:sz="4" w:space="0"/>
              <w:bottom w:val="single" w:color="000000" w:sz="8" w:space="0"/>
              <w:right w:val="single" w:color="auto" w:sz="4" w:space="0"/>
            </w:tcBorders>
            <w:hideMark/>
          </w:tcPr>
          <w:p w:rsidR="00AC0A08" w:rsidRDefault="00AC0A08" w14:paraId="496745AB" w14:textId="77777777">
            <w:pPr>
              <w:rPr>
                <w:rFonts w:eastAsia="Times New Roman" w:cs="Calibri"/>
                <w:lang w:val="en-GB" w:eastAsia="en-GB"/>
              </w:rPr>
            </w:pPr>
            <w:r>
              <w:rPr>
                <w:rFonts w:eastAsia="Times New Roman" w:cs="Calibri"/>
                <w:lang w:val="en-GB" w:eastAsia="en-GB"/>
              </w:rPr>
              <w:t>(01 Monday to 07 Sunday (1</w:t>
            </w:r>
            <w:r>
              <w:rPr>
                <w:rFonts w:eastAsia="Times New Roman" w:cs="Calibri"/>
                <w:vertAlign w:val="superscript"/>
                <w:lang w:val="en-GB" w:eastAsia="en-GB"/>
              </w:rPr>
              <w:t>st</w:t>
            </w:r>
            <w:r>
              <w:rPr>
                <w:rFonts w:eastAsia="Times New Roman" w:cs="Calibri"/>
                <w:lang w:val="en-GB" w:eastAsia="en-GB"/>
              </w:rPr>
              <w:t xml:space="preserve"> week); 08 Monday to 14 Sunday (2</w:t>
            </w:r>
            <w:r>
              <w:rPr>
                <w:rFonts w:eastAsia="Times New Roman" w:cs="Calibri"/>
                <w:vertAlign w:val="superscript"/>
                <w:lang w:val="en-GB" w:eastAsia="en-GB"/>
              </w:rPr>
              <w:t>nd</w:t>
            </w:r>
            <w:r>
              <w:rPr>
                <w:rFonts w:eastAsia="Times New Roman" w:cs="Calibri"/>
                <w:lang w:val="en-GB" w:eastAsia="en-GB"/>
              </w:rPr>
              <w:t xml:space="preserve"> week))</w:t>
            </w:r>
          </w:p>
        </w:tc>
        <w:tc>
          <w:tcPr>
            <w:tcW w:w="518" w:type="pct"/>
            <w:tcBorders>
              <w:top w:val="nil"/>
              <w:left w:val="nil"/>
              <w:bottom w:val="single" w:color="auto" w:sz="4" w:space="0"/>
              <w:right w:val="single" w:color="auto" w:sz="4" w:space="0"/>
            </w:tcBorders>
            <w:noWrap/>
            <w:vAlign w:val="bottom"/>
            <w:hideMark/>
          </w:tcPr>
          <w:p w:rsidR="00AC0A08" w:rsidRDefault="00AC0A08" w14:paraId="19E89142" w14:textId="77777777">
            <w:pPr>
              <w:rPr>
                <w:rFonts w:eastAsia="Times New Roman" w:cs="Calibri"/>
                <w:lang w:val="en-GB" w:eastAsia="en-GB"/>
              </w:rPr>
            </w:pPr>
            <w:r>
              <w:rPr>
                <w:rFonts w:eastAsia="Times New Roman" w:cs="Calibri"/>
                <w:lang w:val="en-GB" w:eastAsia="en-GB"/>
              </w:rPr>
              <w:t>01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A19462E" w14:textId="77777777">
            <w:pPr>
              <w:rPr>
                <w:rFonts w:eastAsia="Times New Roman" w:cs="Calibri"/>
                <w:lang w:val="en-GB" w:eastAsia="en-GB"/>
              </w:rPr>
            </w:pPr>
            <w:r>
              <w:rPr>
                <w:rFonts w:eastAsia="Times New Roman" w:cs="Calibri"/>
                <w:lang w:val="en-GB" w:eastAsia="en-GB"/>
              </w:rPr>
              <w:t>every 2nd Mon</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6A604D7" w14:textId="77777777">
            <w:pPr>
              <w:jc w:val="center"/>
              <w:rPr>
                <w:rFonts w:eastAsia="Times New Roman" w:cs="Calibri"/>
                <w:lang w:val="en-GB" w:eastAsia="en-GB"/>
              </w:rPr>
            </w:pPr>
            <w:r>
              <w:rPr>
                <w:rFonts w:eastAsia="Times New Roman" w:cs="Calibri"/>
                <w:lang w:val="en-GB" w:eastAsia="en-GB"/>
              </w:rPr>
              <w:t>13</w:t>
            </w:r>
          </w:p>
        </w:tc>
      </w:tr>
      <w:tr w:rsidR="00AC0A08" w:rsidTr="00AC0A08" w14:paraId="7F16AEF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D9D668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A7336E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10D8765"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F0FFADE" w14:textId="77777777">
            <w:pPr>
              <w:rPr>
                <w:rFonts w:eastAsia="Times New Roman" w:cs="Calibri"/>
                <w:lang w:val="en-GB" w:eastAsia="en-GB"/>
              </w:rPr>
            </w:pPr>
            <w:r>
              <w:rPr>
                <w:rFonts w:eastAsia="Times New Roman" w:cs="Calibri"/>
                <w:lang w:val="en-GB" w:eastAsia="en-GB"/>
              </w:rPr>
              <w:t>02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317F3EF" w14:textId="77777777">
            <w:pPr>
              <w:rPr>
                <w:rFonts w:eastAsia="Times New Roman" w:cs="Calibri"/>
                <w:lang w:val="en-GB" w:eastAsia="en-GB"/>
              </w:rPr>
            </w:pPr>
            <w:r>
              <w:rPr>
                <w:rFonts w:eastAsia="Times New Roman" w:cs="Calibri"/>
                <w:lang w:val="en-GB" w:eastAsia="en-GB"/>
              </w:rPr>
              <w:t>every 2nd Tue</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8F5F722" w14:textId="77777777">
            <w:pPr>
              <w:jc w:val="center"/>
              <w:rPr>
                <w:rFonts w:eastAsia="Times New Roman" w:cs="Calibri"/>
                <w:lang w:val="en-GB" w:eastAsia="en-GB"/>
              </w:rPr>
            </w:pPr>
            <w:r>
              <w:rPr>
                <w:rFonts w:eastAsia="Times New Roman" w:cs="Calibri"/>
                <w:lang w:val="en-GB" w:eastAsia="en-GB"/>
              </w:rPr>
              <w:t>13</w:t>
            </w:r>
          </w:p>
        </w:tc>
      </w:tr>
      <w:tr w:rsidR="00AC0A08" w:rsidTr="00AC0A08" w14:paraId="52033D64"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443FF5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FA8A2D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37D2A2A"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3C76F57" w14:textId="77777777">
            <w:pPr>
              <w:rPr>
                <w:rFonts w:eastAsia="Times New Roman" w:cs="Calibri"/>
                <w:lang w:val="en-GB" w:eastAsia="en-GB"/>
              </w:rPr>
            </w:pPr>
            <w:r>
              <w:rPr>
                <w:rFonts w:eastAsia="Times New Roman" w:cs="Calibri"/>
                <w:lang w:val="en-GB" w:eastAsia="en-GB"/>
              </w:rPr>
              <w:t>03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5072D88" w14:textId="77777777">
            <w:pPr>
              <w:rPr>
                <w:rFonts w:eastAsia="Times New Roman" w:cs="Calibri"/>
                <w:lang w:val="en-GB" w:eastAsia="en-GB"/>
              </w:rPr>
            </w:pPr>
            <w:r>
              <w:rPr>
                <w:rFonts w:eastAsia="Times New Roman" w:cs="Calibri"/>
                <w:lang w:val="en-GB" w:eastAsia="en-GB"/>
              </w:rPr>
              <w:t>every 2nd Wed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F6A747A" w14:textId="77777777">
            <w:pPr>
              <w:jc w:val="center"/>
              <w:rPr>
                <w:rFonts w:eastAsia="Times New Roman" w:cs="Calibri"/>
                <w:lang w:val="en-GB" w:eastAsia="en-GB"/>
              </w:rPr>
            </w:pPr>
            <w:r>
              <w:rPr>
                <w:rFonts w:eastAsia="Times New Roman" w:cs="Calibri"/>
                <w:lang w:val="en-GB" w:eastAsia="en-GB"/>
              </w:rPr>
              <w:t>13</w:t>
            </w:r>
          </w:p>
        </w:tc>
      </w:tr>
      <w:tr w:rsidR="00AC0A08" w:rsidTr="00AC0A08" w14:paraId="6E318DC3"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15713B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49B82D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CF7FAAE"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058A700" w14:textId="77777777">
            <w:pPr>
              <w:rPr>
                <w:rFonts w:eastAsia="Times New Roman" w:cs="Calibri"/>
                <w:lang w:val="en-GB" w:eastAsia="en-GB"/>
              </w:rPr>
            </w:pPr>
            <w:r>
              <w:rPr>
                <w:rFonts w:eastAsia="Times New Roman" w:cs="Calibri"/>
                <w:lang w:val="en-GB" w:eastAsia="en-GB"/>
              </w:rPr>
              <w:t>04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40B70E9" w14:textId="77777777">
            <w:pPr>
              <w:rPr>
                <w:rFonts w:eastAsia="Times New Roman" w:cs="Calibri"/>
                <w:lang w:val="en-GB" w:eastAsia="en-GB"/>
              </w:rPr>
            </w:pPr>
            <w:r>
              <w:rPr>
                <w:rFonts w:eastAsia="Times New Roman" w:cs="Calibri"/>
                <w:lang w:val="en-GB" w:eastAsia="en-GB"/>
              </w:rPr>
              <w:t>every 2nd Thu</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5F7602E" w14:textId="77777777">
            <w:pPr>
              <w:jc w:val="center"/>
              <w:rPr>
                <w:rFonts w:eastAsia="Times New Roman" w:cs="Calibri"/>
                <w:lang w:val="en-GB" w:eastAsia="en-GB"/>
              </w:rPr>
            </w:pPr>
            <w:r>
              <w:rPr>
                <w:rFonts w:eastAsia="Times New Roman" w:cs="Calibri"/>
                <w:lang w:val="en-GB" w:eastAsia="en-GB"/>
              </w:rPr>
              <w:t>13</w:t>
            </w:r>
          </w:p>
        </w:tc>
      </w:tr>
      <w:tr w:rsidR="00AC0A08" w:rsidTr="00AC0A08" w14:paraId="7928A052"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E1875D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B6E7B3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87A0EC1"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6D94BBCE" w14:textId="77777777">
            <w:pPr>
              <w:rPr>
                <w:rFonts w:eastAsia="Times New Roman" w:cs="Calibri"/>
                <w:lang w:val="en-GB" w:eastAsia="en-GB"/>
              </w:rPr>
            </w:pPr>
            <w:r>
              <w:rPr>
                <w:rFonts w:eastAsia="Times New Roman" w:cs="Calibri"/>
                <w:lang w:val="en-GB" w:eastAsia="en-GB"/>
              </w:rPr>
              <w:t>05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DF5C8CA" w14:textId="77777777">
            <w:pPr>
              <w:rPr>
                <w:rFonts w:eastAsia="Times New Roman" w:cs="Calibri"/>
                <w:lang w:val="en-GB" w:eastAsia="en-GB"/>
              </w:rPr>
            </w:pPr>
            <w:r>
              <w:rPr>
                <w:rFonts w:eastAsia="Times New Roman" w:cs="Calibri"/>
                <w:lang w:val="en-GB" w:eastAsia="en-GB"/>
              </w:rPr>
              <w:t>every 2nd Fri</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924F06E" w14:textId="77777777">
            <w:pPr>
              <w:jc w:val="center"/>
              <w:rPr>
                <w:rFonts w:eastAsia="Times New Roman" w:cs="Calibri"/>
                <w:lang w:val="en-GB" w:eastAsia="en-GB"/>
              </w:rPr>
            </w:pPr>
            <w:r>
              <w:rPr>
                <w:rFonts w:eastAsia="Times New Roman" w:cs="Calibri"/>
                <w:lang w:val="en-GB" w:eastAsia="en-GB"/>
              </w:rPr>
              <w:t>13</w:t>
            </w:r>
          </w:p>
        </w:tc>
      </w:tr>
      <w:tr w:rsidR="00AC0A08" w:rsidTr="00AC0A08" w14:paraId="52BA8900"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69B6D5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3BF612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FFDE862"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AC8D6AF" w14:textId="77777777">
            <w:pPr>
              <w:rPr>
                <w:rFonts w:eastAsia="Times New Roman" w:cs="Calibri"/>
                <w:lang w:val="en-GB" w:eastAsia="en-GB"/>
              </w:rPr>
            </w:pPr>
            <w:r>
              <w:rPr>
                <w:rFonts w:eastAsia="Times New Roman" w:cs="Calibri"/>
                <w:lang w:val="en-GB" w:eastAsia="en-GB"/>
              </w:rPr>
              <w:t>06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5E0E4AB" w14:textId="77777777">
            <w:pPr>
              <w:rPr>
                <w:rFonts w:eastAsia="Times New Roman" w:cs="Calibri"/>
                <w:lang w:val="en-GB" w:eastAsia="en-GB"/>
              </w:rPr>
            </w:pPr>
            <w:r>
              <w:rPr>
                <w:rFonts w:eastAsia="Times New Roman" w:cs="Calibri"/>
                <w:lang w:val="en-GB" w:eastAsia="en-GB"/>
              </w:rPr>
              <w:t>every 2nd Sat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FB15FF0" w14:textId="77777777">
            <w:pPr>
              <w:jc w:val="center"/>
              <w:rPr>
                <w:rFonts w:eastAsia="Times New Roman" w:cs="Calibri"/>
                <w:lang w:val="en-GB" w:eastAsia="en-GB"/>
              </w:rPr>
            </w:pPr>
            <w:r>
              <w:rPr>
                <w:rFonts w:eastAsia="Times New Roman" w:cs="Calibri"/>
                <w:lang w:val="en-GB" w:eastAsia="en-GB"/>
              </w:rPr>
              <w:t>13</w:t>
            </w:r>
          </w:p>
        </w:tc>
      </w:tr>
      <w:tr w:rsidR="00AC0A08" w:rsidTr="00AC0A08" w14:paraId="081B4BED"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926A6E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ADEE1D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389AAE1"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36D23B3" w14:textId="77777777">
            <w:pPr>
              <w:rPr>
                <w:rFonts w:eastAsia="Times New Roman" w:cs="Calibri"/>
                <w:lang w:val="en-GB" w:eastAsia="en-GB"/>
              </w:rPr>
            </w:pPr>
            <w:r>
              <w:rPr>
                <w:rFonts w:eastAsia="Times New Roman" w:cs="Calibri"/>
                <w:lang w:val="en-GB" w:eastAsia="en-GB"/>
              </w:rPr>
              <w:t>07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CFF5914" w14:textId="77777777">
            <w:pPr>
              <w:rPr>
                <w:rFonts w:eastAsia="Times New Roman" w:cs="Calibri"/>
                <w:lang w:val="en-GB" w:eastAsia="en-GB"/>
              </w:rPr>
            </w:pPr>
            <w:r>
              <w:rPr>
                <w:rFonts w:eastAsia="Times New Roman" w:cs="Calibri"/>
                <w:lang w:val="en-GB" w:eastAsia="en-GB"/>
              </w:rPr>
              <w:t>every 2nd Sun</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B091FF1" w14:textId="77777777">
            <w:pPr>
              <w:jc w:val="center"/>
              <w:rPr>
                <w:rFonts w:eastAsia="Times New Roman" w:cs="Calibri"/>
                <w:lang w:val="en-GB" w:eastAsia="en-GB"/>
              </w:rPr>
            </w:pPr>
            <w:r>
              <w:rPr>
                <w:rFonts w:eastAsia="Times New Roman" w:cs="Calibri"/>
                <w:lang w:val="en-GB" w:eastAsia="en-GB"/>
              </w:rPr>
              <w:t>13</w:t>
            </w:r>
          </w:p>
        </w:tc>
      </w:tr>
      <w:tr w:rsidR="00AC0A08" w:rsidTr="00AC0A08" w14:paraId="3D84E39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1A3C81B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E4A03C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880CF01"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09212B0" w14:textId="77777777">
            <w:pPr>
              <w:rPr>
                <w:rFonts w:eastAsia="Times New Roman" w:cs="Calibri"/>
                <w:lang w:val="en-GB" w:eastAsia="en-GB"/>
              </w:rPr>
            </w:pPr>
            <w:r>
              <w:rPr>
                <w:rFonts w:eastAsia="Times New Roman" w:cs="Calibri"/>
                <w:lang w:val="en-GB" w:eastAsia="en-GB"/>
              </w:rPr>
              <w:t>08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EE39BB1" w14:textId="77777777">
            <w:pPr>
              <w:rPr>
                <w:rFonts w:eastAsia="Times New Roman" w:cs="Calibri"/>
                <w:lang w:val="en-GB" w:eastAsia="en-GB"/>
              </w:rPr>
            </w:pPr>
            <w:r>
              <w:rPr>
                <w:rFonts w:eastAsia="Times New Roman" w:cs="Calibri"/>
                <w:lang w:val="en-GB" w:eastAsia="en-GB"/>
              </w:rPr>
              <w:t>every 2nd Mon</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CD8A028" w14:textId="77777777">
            <w:pPr>
              <w:jc w:val="center"/>
              <w:rPr>
                <w:rFonts w:eastAsia="Times New Roman" w:cs="Calibri"/>
                <w:lang w:val="en-GB" w:eastAsia="en-GB"/>
              </w:rPr>
            </w:pPr>
            <w:r>
              <w:rPr>
                <w:rFonts w:eastAsia="Times New Roman" w:cs="Calibri"/>
                <w:lang w:val="en-GB" w:eastAsia="en-GB"/>
              </w:rPr>
              <w:t>13</w:t>
            </w:r>
          </w:p>
        </w:tc>
      </w:tr>
      <w:tr w:rsidR="00AC0A08" w:rsidTr="00AC0A08" w14:paraId="1D07C280"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E1CEA0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64A1EC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48A854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128440B" w14:textId="77777777">
            <w:pPr>
              <w:rPr>
                <w:rFonts w:eastAsia="Times New Roman" w:cs="Calibri"/>
                <w:lang w:val="en-GB" w:eastAsia="en-GB"/>
              </w:rPr>
            </w:pPr>
            <w:r>
              <w:rPr>
                <w:rFonts w:eastAsia="Times New Roman" w:cs="Calibri"/>
                <w:lang w:val="en-GB" w:eastAsia="en-GB"/>
              </w:rPr>
              <w:t>09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0C743DF" w14:textId="77777777">
            <w:pPr>
              <w:rPr>
                <w:rFonts w:eastAsia="Times New Roman" w:cs="Calibri"/>
                <w:lang w:val="en-GB" w:eastAsia="en-GB"/>
              </w:rPr>
            </w:pPr>
            <w:r>
              <w:rPr>
                <w:rFonts w:eastAsia="Times New Roman" w:cs="Calibri"/>
                <w:lang w:val="en-GB" w:eastAsia="en-GB"/>
              </w:rPr>
              <w:t>every 2nd Tue</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7838EBD" w14:textId="77777777">
            <w:pPr>
              <w:jc w:val="center"/>
              <w:rPr>
                <w:rFonts w:eastAsia="Times New Roman" w:cs="Calibri"/>
                <w:lang w:val="en-GB" w:eastAsia="en-GB"/>
              </w:rPr>
            </w:pPr>
            <w:r>
              <w:rPr>
                <w:rFonts w:eastAsia="Times New Roman" w:cs="Calibri"/>
                <w:lang w:val="en-GB" w:eastAsia="en-GB"/>
              </w:rPr>
              <w:t>13</w:t>
            </w:r>
          </w:p>
        </w:tc>
      </w:tr>
      <w:tr w:rsidR="00AC0A08" w:rsidTr="00AC0A08" w14:paraId="6098B8E8"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DBD7A2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904C35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6C8081A"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2EB9934" w14:textId="77777777">
            <w:pPr>
              <w:rPr>
                <w:rFonts w:eastAsia="Times New Roman" w:cs="Calibri"/>
                <w:lang w:val="en-GB" w:eastAsia="en-GB"/>
              </w:rPr>
            </w:pPr>
            <w:r>
              <w:rPr>
                <w:rFonts w:eastAsia="Times New Roman" w:cs="Calibri"/>
                <w:lang w:val="en-GB" w:eastAsia="en-GB"/>
              </w:rPr>
              <w:t>10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3610582" w14:textId="77777777">
            <w:pPr>
              <w:rPr>
                <w:rFonts w:eastAsia="Times New Roman" w:cs="Calibri"/>
                <w:lang w:val="en-GB" w:eastAsia="en-GB"/>
              </w:rPr>
            </w:pPr>
            <w:r>
              <w:rPr>
                <w:rFonts w:eastAsia="Times New Roman" w:cs="Calibri"/>
                <w:lang w:val="en-GB" w:eastAsia="en-GB"/>
              </w:rPr>
              <w:t>every 2nd Wed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C1D06BF" w14:textId="77777777">
            <w:pPr>
              <w:jc w:val="center"/>
              <w:rPr>
                <w:rFonts w:eastAsia="Times New Roman" w:cs="Calibri"/>
                <w:lang w:val="en-GB" w:eastAsia="en-GB"/>
              </w:rPr>
            </w:pPr>
            <w:r>
              <w:rPr>
                <w:rFonts w:eastAsia="Times New Roman" w:cs="Calibri"/>
                <w:lang w:val="en-GB" w:eastAsia="en-GB"/>
              </w:rPr>
              <w:t>13</w:t>
            </w:r>
          </w:p>
        </w:tc>
      </w:tr>
      <w:tr w:rsidR="00AC0A08" w:rsidTr="00AC0A08" w14:paraId="7B89F4C1"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DFA8F3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055499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2F5BF97"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8C3B621" w14:textId="77777777">
            <w:pPr>
              <w:rPr>
                <w:rFonts w:eastAsia="Times New Roman" w:cs="Calibri"/>
                <w:lang w:val="en-GB" w:eastAsia="en-GB"/>
              </w:rPr>
            </w:pPr>
            <w:r>
              <w:rPr>
                <w:rFonts w:eastAsia="Times New Roman" w:cs="Calibri"/>
                <w:lang w:val="en-GB" w:eastAsia="en-GB"/>
              </w:rPr>
              <w:t>11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72F0BA0" w14:textId="77777777">
            <w:pPr>
              <w:rPr>
                <w:rFonts w:eastAsia="Times New Roman" w:cs="Calibri"/>
                <w:lang w:val="en-GB" w:eastAsia="en-GB"/>
              </w:rPr>
            </w:pPr>
            <w:r>
              <w:rPr>
                <w:rFonts w:eastAsia="Times New Roman" w:cs="Calibri"/>
                <w:lang w:val="en-GB" w:eastAsia="en-GB"/>
              </w:rPr>
              <w:t>every 2nd Thu</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2DDA183" w14:textId="77777777">
            <w:pPr>
              <w:jc w:val="center"/>
              <w:rPr>
                <w:rFonts w:eastAsia="Times New Roman" w:cs="Calibri"/>
                <w:lang w:val="en-GB" w:eastAsia="en-GB"/>
              </w:rPr>
            </w:pPr>
            <w:r>
              <w:rPr>
                <w:rFonts w:eastAsia="Times New Roman" w:cs="Calibri"/>
                <w:lang w:val="en-GB" w:eastAsia="en-GB"/>
              </w:rPr>
              <w:t>13</w:t>
            </w:r>
          </w:p>
        </w:tc>
      </w:tr>
      <w:tr w:rsidR="00AC0A08" w:rsidTr="00AC0A08" w14:paraId="55F2819F"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67F8BF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6298CA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3068BC2"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D2C732F" w14:textId="77777777">
            <w:pPr>
              <w:rPr>
                <w:rFonts w:eastAsia="Times New Roman" w:cs="Calibri"/>
                <w:lang w:val="en-GB" w:eastAsia="en-GB"/>
              </w:rPr>
            </w:pPr>
            <w:r>
              <w:rPr>
                <w:rFonts w:eastAsia="Times New Roman" w:cs="Calibri"/>
                <w:lang w:val="en-GB" w:eastAsia="en-GB"/>
              </w:rPr>
              <w:t>12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D4BA684" w14:textId="77777777">
            <w:pPr>
              <w:rPr>
                <w:rFonts w:eastAsia="Times New Roman" w:cs="Calibri"/>
                <w:lang w:val="en-GB" w:eastAsia="en-GB"/>
              </w:rPr>
            </w:pPr>
            <w:r>
              <w:rPr>
                <w:rFonts w:eastAsia="Times New Roman" w:cs="Calibri"/>
                <w:lang w:val="en-GB" w:eastAsia="en-GB"/>
              </w:rPr>
              <w:t>every 2nd Fri</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A400AFF" w14:textId="77777777">
            <w:pPr>
              <w:jc w:val="center"/>
              <w:rPr>
                <w:rFonts w:eastAsia="Times New Roman" w:cs="Calibri"/>
                <w:lang w:val="en-GB" w:eastAsia="en-GB"/>
              </w:rPr>
            </w:pPr>
            <w:r>
              <w:rPr>
                <w:rFonts w:eastAsia="Times New Roman" w:cs="Calibri"/>
                <w:lang w:val="en-GB" w:eastAsia="en-GB"/>
              </w:rPr>
              <w:t>13</w:t>
            </w:r>
          </w:p>
        </w:tc>
      </w:tr>
      <w:tr w:rsidR="00AC0A08" w:rsidTr="00AC0A08" w14:paraId="67000D8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363985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ED70FF4"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B8BC3C8"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BE295B8" w14:textId="77777777">
            <w:pPr>
              <w:rPr>
                <w:rFonts w:eastAsia="Times New Roman" w:cs="Calibri"/>
                <w:lang w:val="en-GB" w:eastAsia="en-GB"/>
              </w:rPr>
            </w:pPr>
            <w:r>
              <w:rPr>
                <w:rFonts w:eastAsia="Times New Roman" w:cs="Calibri"/>
                <w:lang w:val="en-GB" w:eastAsia="en-GB"/>
              </w:rPr>
              <w:t>13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E9660F4" w14:textId="77777777">
            <w:pPr>
              <w:rPr>
                <w:rFonts w:eastAsia="Times New Roman" w:cs="Calibri"/>
                <w:lang w:val="en-GB" w:eastAsia="en-GB"/>
              </w:rPr>
            </w:pPr>
            <w:r>
              <w:rPr>
                <w:rFonts w:eastAsia="Times New Roman" w:cs="Calibri"/>
                <w:lang w:val="en-GB" w:eastAsia="en-GB"/>
              </w:rPr>
              <w:t>every 2nd Sat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A123174" w14:textId="77777777">
            <w:pPr>
              <w:jc w:val="center"/>
              <w:rPr>
                <w:rFonts w:eastAsia="Times New Roman" w:cs="Calibri"/>
                <w:lang w:val="en-GB" w:eastAsia="en-GB"/>
              </w:rPr>
            </w:pPr>
            <w:r>
              <w:rPr>
                <w:rFonts w:eastAsia="Times New Roman" w:cs="Calibri"/>
                <w:lang w:val="en-GB" w:eastAsia="en-GB"/>
              </w:rPr>
              <w:t>13</w:t>
            </w:r>
          </w:p>
        </w:tc>
      </w:tr>
      <w:tr w:rsidR="00AC0A08" w:rsidTr="00AC0A08" w14:paraId="62F5732D" w14:textId="77777777">
        <w:trPr>
          <w:trHeight w:val="300"/>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814AEF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C89244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4419CDF" w14:textId="77777777">
            <w:pPr>
              <w:rPr>
                <w:rFonts w:eastAsia="Times New Roman" w:cs="Calibri"/>
                <w:lang w:val="en-GB" w:eastAsia="en-GB"/>
              </w:rPr>
            </w:pPr>
          </w:p>
        </w:tc>
        <w:tc>
          <w:tcPr>
            <w:tcW w:w="518" w:type="pct"/>
            <w:tcBorders>
              <w:top w:val="nil"/>
              <w:left w:val="nil"/>
              <w:bottom w:val="single" w:color="auto" w:sz="8" w:space="0"/>
              <w:right w:val="single" w:color="auto" w:sz="4" w:space="0"/>
            </w:tcBorders>
            <w:noWrap/>
            <w:vAlign w:val="bottom"/>
            <w:hideMark/>
          </w:tcPr>
          <w:p w:rsidR="00AC0A08" w:rsidRDefault="00AC0A08" w14:paraId="742BF21F" w14:textId="77777777">
            <w:pPr>
              <w:rPr>
                <w:rFonts w:eastAsia="Times New Roman" w:cs="Calibri"/>
                <w:lang w:val="en-GB" w:eastAsia="en-GB"/>
              </w:rPr>
            </w:pPr>
            <w:r>
              <w:rPr>
                <w:rFonts w:eastAsia="Times New Roman" w:cs="Calibri"/>
                <w:lang w:val="en-GB" w:eastAsia="en-GB"/>
              </w:rPr>
              <w:t>14</w:t>
            </w:r>
          </w:p>
        </w:tc>
        <w:tc>
          <w:tcPr>
            <w:tcW w:w="1509" w:type="pct"/>
            <w:tcBorders>
              <w:top w:val="nil"/>
              <w:left w:val="nil"/>
              <w:bottom w:val="single" w:color="auto" w:sz="8" w:space="0"/>
              <w:right w:val="single" w:color="auto" w:sz="4" w:space="0"/>
            </w:tcBorders>
            <w:shd w:val="clear" w:color="auto" w:fill="E2EFDA"/>
            <w:noWrap/>
            <w:vAlign w:val="bottom"/>
            <w:hideMark/>
          </w:tcPr>
          <w:p w:rsidR="00AC0A08" w:rsidRDefault="00AC0A08" w14:paraId="54F48AAB" w14:textId="77777777">
            <w:pPr>
              <w:rPr>
                <w:rFonts w:eastAsia="Times New Roman" w:cs="Calibri"/>
                <w:lang w:val="en-GB" w:eastAsia="en-GB"/>
              </w:rPr>
            </w:pPr>
            <w:r>
              <w:rPr>
                <w:rFonts w:eastAsia="Times New Roman" w:cs="Calibri"/>
                <w:lang w:val="en-GB" w:eastAsia="en-GB"/>
              </w:rPr>
              <w:t>every 2nd Sun</w:t>
            </w:r>
          </w:p>
        </w:tc>
        <w:tc>
          <w:tcPr>
            <w:tcW w:w="795" w:type="pct"/>
            <w:tcBorders>
              <w:top w:val="nil"/>
              <w:left w:val="nil"/>
              <w:bottom w:val="single" w:color="auto" w:sz="8" w:space="0"/>
              <w:right w:val="single" w:color="auto" w:sz="8" w:space="0"/>
            </w:tcBorders>
            <w:shd w:val="clear" w:color="auto" w:fill="E2EFDA"/>
            <w:noWrap/>
            <w:vAlign w:val="bottom"/>
            <w:hideMark/>
          </w:tcPr>
          <w:p w:rsidR="00AC0A08" w:rsidRDefault="00AC0A08" w14:paraId="4478A241" w14:textId="77777777">
            <w:pPr>
              <w:jc w:val="center"/>
              <w:rPr>
                <w:rFonts w:eastAsia="Times New Roman" w:cs="Calibri"/>
                <w:lang w:val="en-GB" w:eastAsia="en-GB"/>
              </w:rPr>
            </w:pPr>
            <w:r>
              <w:rPr>
                <w:rFonts w:eastAsia="Times New Roman" w:cs="Calibri"/>
                <w:lang w:val="en-GB" w:eastAsia="en-GB"/>
              </w:rPr>
              <w:t>13</w:t>
            </w:r>
          </w:p>
        </w:tc>
      </w:tr>
      <w:tr w:rsidR="00AC0A08" w:rsidTr="00AC0A08" w14:paraId="427DD127" w14:textId="77777777">
        <w:trPr>
          <w:trHeight w:val="288"/>
        </w:trPr>
        <w:tc>
          <w:tcPr>
            <w:tcW w:w="619" w:type="pct"/>
            <w:vMerge w:val="restart"/>
            <w:tcBorders>
              <w:top w:val="nil"/>
              <w:left w:val="single" w:color="auto" w:sz="8" w:space="0"/>
              <w:bottom w:val="single" w:color="000000" w:sz="8" w:space="0"/>
              <w:right w:val="single" w:color="auto" w:sz="4" w:space="0"/>
            </w:tcBorders>
            <w:hideMark/>
          </w:tcPr>
          <w:p w:rsidR="00AC0A08" w:rsidRDefault="00AC0A08" w14:paraId="7D505DD6" w14:textId="77777777">
            <w:pPr>
              <w:rPr>
                <w:rFonts w:eastAsia="Times New Roman" w:cs="Calibri"/>
                <w:lang w:val="en-GB" w:eastAsia="en-GB"/>
              </w:rPr>
            </w:pPr>
            <w:r>
              <w:rPr>
                <w:rFonts w:eastAsia="Times New Roman" w:cs="Calibri"/>
                <w:lang w:val="en-GB" w:eastAsia="en-GB"/>
              </w:rPr>
              <w:t>Monthly (ADHO)</w:t>
            </w:r>
          </w:p>
        </w:tc>
        <w:tc>
          <w:tcPr>
            <w:tcW w:w="739" w:type="pct"/>
            <w:vMerge w:val="restart"/>
            <w:tcBorders>
              <w:top w:val="nil"/>
              <w:left w:val="single" w:color="auto" w:sz="4" w:space="0"/>
              <w:bottom w:val="single" w:color="000000" w:sz="8" w:space="0"/>
              <w:right w:val="single" w:color="auto" w:sz="4" w:space="0"/>
            </w:tcBorders>
            <w:hideMark/>
          </w:tcPr>
          <w:p w:rsidR="00AC0A08" w:rsidRDefault="00AC0A08" w14:paraId="0F2CC871" w14:textId="77777777">
            <w:pPr>
              <w:rPr>
                <w:rFonts w:eastAsia="Times New Roman" w:cs="Calibri"/>
                <w:lang w:val="en-GB" w:eastAsia="en-GB"/>
              </w:rPr>
            </w:pPr>
            <w:r>
              <w:rPr>
                <w:rFonts w:eastAsia="Times New Roman" w:cs="Calibri"/>
                <w:lang w:val="en-GB" w:eastAsia="en-GB"/>
              </w:rPr>
              <w:t xml:space="preserve">Monthly By Rule </w:t>
            </w:r>
          </w:p>
        </w:tc>
        <w:tc>
          <w:tcPr>
            <w:tcW w:w="821" w:type="pct"/>
            <w:tcBorders>
              <w:top w:val="nil"/>
              <w:left w:val="nil"/>
              <w:bottom w:val="single" w:color="auto" w:sz="4" w:space="0"/>
              <w:right w:val="single" w:color="auto" w:sz="4" w:space="0"/>
            </w:tcBorders>
            <w:noWrap/>
            <w:hideMark/>
          </w:tcPr>
          <w:p w:rsidR="00AC0A08" w:rsidRDefault="00AC0A08" w14:paraId="44124788" w14:textId="77777777">
            <w:pPr>
              <w:rPr>
                <w:rFonts w:eastAsia="Times New Roman" w:cs="Calibri"/>
                <w:lang w:val="en-GB" w:eastAsia="en-GB"/>
              </w:rPr>
            </w:pPr>
            <w:r>
              <w:rPr>
                <w:rFonts w:eastAsia="Times New Roman" w:cs="Calibri"/>
                <w:lang w:val="en-GB" w:eastAsia="en-GB"/>
              </w:rPr>
              <w:t>01 - Last Monday</w:t>
            </w:r>
          </w:p>
        </w:tc>
        <w:tc>
          <w:tcPr>
            <w:tcW w:w="518" w:type="pct"/>
            <w:tcBorders>
              <w:top w:val="nil"/>
              <w:left w:val="nil"/>
              <w:bottom w:val="single" w:color="auto" w:sz="4" w:space="0"/>
              <w:right w:val="single" w:color="auto" w:sz="4" w:space="0"/>
            </w:tcBorders>
            <w:noWrap/>
            <w:vAlign w:val="bottom"/>
            <w:hideMark/>
          </w:tcPr>
          <w:p w:rsidR="00AC0A08" w:rsidRDefault="00AC0A08" w14:paraId="0C4EF3E4" w14:textId="77777777">
            <w:pPr>
              <w:rPr>
                <w:rFonts w:eastAsia="Times New Roman" w:cs="Calibri"/>
                <w:lang w:val="en-GB" w:eastAsia="en-GB"/>
              </w:rPr>
            </w:pPr>
            <w:r>
              <w:rPr>
                <w:rFonts w:eastAsia="Times New Roman" w:cs="Calibri"/>
                <w:lang w:val="en-GB" w:eastAsia="en-GB"/>
              </w:rPr>
              <w:t>01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BEF303E" w14:textId="77777777">
            <w:pPr>
              <w:rPr>
                <w:rFonts w:eastAsia="Times New Roman" w:cs="Calibri"/>
                <w:lang w:val="en-GB" w:eastAsia="en-GB"/>
              </w:rPr>
            </w:pPr>
            <w:r>
              <w:rPr>
                <w:rFonts w:eastAsia="Times New Roman" w:cs="Calibri"/>
                <w:lang w:val="en-GB" w:eastAsia="en-GB"/>
              </w:rPr>
              <w:t>Monthly on Last Mon</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21AA021" w14:textId="77777777">
            <w:pPr>
              <w:jc w:val="center"/>
              <w:rPr>
                <w:rFonts w:eastAsia="Times New Roman" w:cs="Calibri"/>
                <w:lang w:val="en-GB" w:eastAsia="en-GB"/>
              </w:rPr>
            </w:pPr>
            <w:r>
              <w:rPr>
                <w:rFonts w:eastAsia="Times New Roman" w:cs="Calibri"/>
                <w:lang w:val="en-GB" w:eastAsia="en-GB"/>
              </w:rPr>
              <w:t>19</w:t>
            </w:r>
          </w:p>
        </w:tc>
      </w:tr>
      <w:tr w:rsidR="00AC0A08" w:rsidTr="00AC0A08" w14:paraId="2CDF508B"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FCDA3B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F0EF940"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3C7CEEA2" w14:textId="77777777">
            <w:pPr>
              <w:rPr>
                <w:rFonts w:eastAsia="Times New Roman" w:cs="Calibri"/>
                <w:lang w:val="en-GB" w:eastAsia="en-GB"/>
              </w:rPr>
            </w:pPr>
            <w:r>
              <w:rPr>
                <w:rFonts w:eastAsia="Times New Roman" w:cs="Calibri"/>
                <w:lang w:val="en-GB" w:eastAsia="en-GB"/>
              </w:rPr>
              <w:t>02 - Last Tuesday</w:t>
            </w:r>
          </w:p>
        </w:tc>
        <w:tc>
          <w:tcPr>
            <w:tcW w:w="518" w:type="pct"/>
            <w:tcBorders>
              <w:top w:val="nil"/>
              <w:left w:val="nil"/>
              <w:bottom w:val="single" w:color="auto" w:sz="4" w:space="0"/>
              <w:right w:val="single" w:color="auto" w:sz="4" w:space="0"/>
            </w:tcBorders>
            <w:noWrap/>
            <w:vAlign w:val="bottom"/>
            <w:hideMark/>
          </w:tcPr>
          <w:p w:rsidR="00AC0A08" w:rsidRDefault="00AC0A08" w14:paraId="1FDB8349" w14:textId="77777777">
            <w:pPr>
              <w:rPr>
                <w:rFonts w:eastAsia="Times New Roman" w:cs="Calibri"/>
                <w:lang w:val="en-GB" w:eastAsia="en-GB"/>
              </w:rPr>
            </w:pPr>
            <w:r>
              <w:rPr>
                <w:rFonts w:eastAsia="Times New Roman" w:cs="Calibri"/>
                <w:lang w:val="en-GB" w:eastAsia="en-GB"/>
              </w:rPr>
              <w:t>02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3485778" w14:textId="77777777">
            <w:pPr>
              <w:rPr>
                <w:rFonts w:eastAsia="Times New Roman" w:cs="Calibri"/>
                <w:lang w:val="en-GB" w:eastAsia="en-GB"/>
              </w:rPr>
            </w:pPr>
            <w:r>
              <w:rPr>
                <w:rFonts w:eastAsia="Times New Roman" w:cs="Calibri"/>
                <w:lang w:val="en-GB" w:eastAsia="en-GB"/>
              </w:rPr>
              <w:t>Monthly on Last Tue</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950692A" w14:textId="77777777">
            <w:pPr>
              <w:jc w:val="center"/>
              <w:rPr>
                <w:rFonts w:eastAsia="Times New Roman" w:cs="Calibri"/>
                <w:lang w:val="en-GB" w:eastAsia="en-GB"/>
              </w:rPr>
            </w:pPr>
            <w:r>
              <w:rPr>
                <w:rFonts w:eastAsia="Times New Roman" w:cs="Calibri"/>
                <w:lang w:val="en-GB" w:eastAsia="en-GB"/>
              </w:rPr>
              <w:t>19</w:t>
            </w:r>
          </w:p>
        </w:tc>
      </w:tr>
      <w:tr w:rsidR="00AC0A08" w:rsidTr="00AC0A08" w14:paraId="38586816"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E21A7A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C28C21A"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02AB2788" w14:textId="77777777">
            <w:pPr>
              <w:rPr>
                <w:rFonts w:eastAsia="Times New Roman" w:cs="Calibri"/>
                <w:lang w:val="en-GB" w:eastAsia="en-GB"/>
              </w:rPr>
            </w:pPr>
            <w:r>
              <w:rPr>
                <w:rFonts w:eastAsia="Times New Roman" w:cs="Calibri"/>
                <w:lang w:val="en-GB" w:eastAsia="en-GB"/>
              </w:rPr>
              <w:t>03 - Last Wednesday</w:t>
            </w:r>
          </w:p>
        </w:tc>
        <w:tc>
          <w:tcPr>
            <w:tcW w:w="518" w:type="pct"/>
            <w:tcBorders>
              <w:top w:val="nil"/>
              <w:left w:val="nil"/>
              <w:bottom w:val="single" w:color="auto" w:sz="4" w:space="0"/>
              <w:right w:val="single" w:color="auto" w:sz="4" w:space="0"/>
            </w:tcBorders>
            <w:noWrap/>
            <w:vAlign w:val="bottom"/>
            <w:hideMark/>
          </w:tcPr>
          <w:p w:rsidR="00AC0A08" w:rsidRDefault="00AC0A08" w14:paraId="7B1835D7" w14:textId="77777777">
            <w:pPr>
              <w:rPr>
                <w:rFonts w:eastAsia="Times New Roman" w:cs="Calibri"/>
                <w:lang w:val="en-GB" w:eastAsia="en-GB"/>
              </w:rPr>
            </w:pPr>
            <w:r>
              <w:rPr>
                <w:rFonts w:eastAsia="Times New Roman" w:cs="Calibri"/>
                <w:lang w:val="en-GB" w:eastAsia="en-GB"/>
              </w:rPr>
              <w:t>03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AD6641A" w14:textId="77777777">
            <w:pPr>
              <w:rPr>
                <w:rFonts w:eastAsia="Times New Roman" w:cs="Calibri"/>
                <w:lang w:val="en-GB" w:eastAsia="en-GB"/>
              </w:rPr>
            </w:pPr>
            <w:r>
              <w:rPr>
                <w:rFonts w:eastAsia="Times New Roman" w:cs="Calibri"/>
                <w:lang w:val="en-GB" w:eastAsia="en-GB"/>
              </w:rPr>
              <w:t>Monthly on Last Wed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DCB390C" w14:textId="77777777">
            <w:pPr>
              <w:jc w:val="center"/>
              <w:rPr>
                <w:rFonts w:eastAsia="Times New Roman" w:cs="Calibri"/>
                <w:lang w:val="en-GB" w:eastAsia="en-GB"/>
              </w:rPr>
            </w:pPr>
            <w:r>
              <w:rPr>
                <w:rFonts w:eastAsia="Times New Roman" w:cs="Calibri"/>
                <w:lang w:val="en-GB" w:eastAsia="en-GB"/>
              </w:rPr>
              <w:t>19</w:t>
            </w:r>
          </w:p>
        </w:tc>
      </w:tr>
      <w:tr w:rsidR="00AC0A08" w:rsidTr="00AC0A08" w14:paraId="705C946F"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29DEEF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FE4F41C"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3D75BE79" w14:textId="77777777">
            <w:pPr>
              <w:rPr>
                <w:rFonts w:eastAsia="Times New Roman" w:cs="Calibri"/>
                <w:lang w:val="en-GB" w:eastAsia="en-GB"/>
              </w:rPr>
            </w:pPr>
            <w:r>
              <w:rPr>
                <w:rFonts w:eastAsia="Times New Roman" w:cs="Calibri"/>
                <w:lang w:val="en-GB" w:eastAsia="en-GB"/>
              </w:rPr>
              <w:t>04 – Last Thursday</w:t>
            </w:r>
          </w:p>
        </w:tc>
        <w:tc>
          <w:tcPr>
            <w:tcW w:w="518" w:type="pct"/>
            <w:tcBorders>
              <w:top w:val="nil"/>
              <w:left w:val="nil"/>
              <w:bottom w:val="single" w:color="auto" w:sz="4" w:space="0"/>
              <w:right w:val="single" w:color="auto" w:sz="4" w:space="0"/>
            </w:tcBorders>
            <w:noWrap/>
            <w:vAlign w:val="bottom"/>
            <w:hideMark/>
          </w:tcPr>
          <w:p w:rsidR="00AC0A08" w:rsidRDefault="00AC0A08" w14:paraId="6918FBCD" w14:textId="77777777">
            <w:pPr>
              <w:rPr>
                <w:rFonts w:eastAsia="Times New Roman" w:cs="Calibri"/>
                <w:lang w:val="en-GB" w:eastAsia="en-GB"/>
              </w:rPr>
            </w:pPr>
            <w:r>
              <w:rPr>
                <w:rFonts w:eastAsia="Times New Roman" w:cs="Calibri"/>
                <w:lang w:val="en-GB" w:eastAsia="en-GB"/>
              </w:rPr>
              <w:t>04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E80CB20" w14:textId="77777777">
            <w:pPr>
              <w:rPr>
                <w:rFonts w:eastAsia="Times New Roman" w:cs="Calibri"/>
                <w:lang w:val="en-GB" w:eastAsia="en-GB"/>
              </w:rPr>
            </w:pPr>
            <w:r>
              <w:rPr>
                <w:rFonts w:eastAsia="Times New Roman" w:cs="Calibri"/>
                <w:lang w:val="en-GB" w:eastAsia="en-GB"/>
              </w:rPr>
              <w:t>Monthly on Last Thu</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DFD7ACB" w14:textId="77777777">
            <w:pPr>
              <w:jc w:val="center"/>
              <w:rPr>
                <w:rFonts w:eastAsia="Times New Roman" w:cs="Calibri"/>
                <w:lang w:val="en-GB" w:eastAsia="en-GB"/>
              </w:rPr>
            </w:pPr>
            <w:r>
              <w:rPr>
                <w:rFonts w:eastAsia="Times New Roman" w:cs="Calibri"/>
                <w:lang w:val="en-GB" w:eastAsia="en-GB"/>
              </w:rPr>
              <w:t>19</w:t>
            </w:r>
          </w:p>
        </w:tc>
      </w:tr>
      <w:tr w:rsidR="00AC0A08" w:rsidTr="00AC0A08" w14:paraId="24BD87F1"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AB76C9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9CDF03D"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4C863903" w14:textId="77777777">
            <w:pPr>
              <w:rPr>
                <w:rFonts w:eastAsia="Times New Roman" w:cs="Calibri"/>
                <w:lang w:val="en-GB" w:eastAsia="en-GB"/>
              </w:rPr>
            </w:pPr>
            <w:r>
              <w:rPr>
                <w:rFonts w:eastAsia="Times New Roman" w:cs="Calibri"/>
                <w:lang w:val="en-GB" w:eastAsia="en-GB"/>
              </w:rPr>
              <w:t>05 - Last Friday</w:t>
            </w:r>
          </w:p>
        </w:tc>
        <w:tc>
          <w:tcPr>
            <w:tcW w:w="518" w:type="pct"/>
            <w:tcBorders>
              <w:top w:val="nil"/>
              <w:left w:val="nil"/>
              <w:bottom w:val="single" w:color="auto" w:sz="4" w:space="0"/>
              <w:right w:val="single" w:color="auto" w:sz="4" w:space="0"/>
            </w:tcBorders>
            <w:noWrap/>
            <w:vAlign w:val="bottom"/>
            <w:hideMark/>
          </w:tcPr>
          <w:p w:rsidR="00AC0A08" w:rsidRDefault="00AC0A08" w14:paraId="544614A9" w14:textId="77777777">
            <w:pPr>
              <w:rPr>
                <w:rFonts w:eastAsia="Times New Roman" w:cs="Calibri"/>
                <w:lang w:val="en-GB" w:eastAsia="en-GB"/>
              </w:rPr>
            </w:pPr>
            <w:r>
              <w:rPr>
                <w:rFonts w:eastAsia="Times New Roman" w:cs="Calibri"/>
                <w:lang w:val="en-GB" w:eastAsia="en-GB"/>
              </w:rPr>
              <w:t>05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F9378CE" w14:textId="77777777">
            <w:pPr>
              <w:rPr>
                <w:rFonts w:eastAsia="Times New Roman" w:cs="Calibri"/>
                <w:lang w:val="en-GB" w:eastAsia="en-GB"/>
              </w:rPr>
            </w:pPr>
            <w:r>
              <w:rPr>
                <w:rFonts w:eastAsia="Times New Roman" w:cs="Calibri"/>
                <w:lang w:val="en-GB" w:eastAsia="en-GB"/>
              </w:rPr>
              <w:t>Monthly on Last Fri</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78E2F67" w14:textId="77777777">
            <w:pPr>
              <w:jc w:val="center"/>
              <w:rPr>
                <w:rFonts w:eastAsia="Times New Roman" w:cs="Calibri"/>
                <w:lang w:val="en-GB" w:eastAsia="en-GB"/>
              </w:rPr>
            </w:pPr>
            <w:r>
              <w:rPr>
                <w:rFonts w:eastAsia="Times New Roman" w:cs="Calibri"/>
                <w:lang w:val="en-GB" w:eastAsia="en-GB"/>
              </w:rPr>
              <w:t>19</w:t>
            </w:r>
          </w:p>
        </w:tc>
      </w:tr>
      <w:tr w:rsidR="00AC0A08" w:rsidTr="00AC0A08" w14:paraId="66CD6B4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1614F66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D3D9CB1"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7FB112E1" w14:textId="77777777">
            <w:pPr>
              <w:rPr>
                <w:rFonts w:eastAsia="Times New Roman" w:cs="Calibri"/>
                <w:lang w:val="en-GB" w:eastAsia="en-GB"/>
              </w:rPr>
            </w:pPr>
            <w:r>
              <w:rPr>
                <w:rFonts w:eastAsia="Times New Roman" w:cs="Calibri"/>
                <w:lang w:val="en-GB" w:eastAsia="en-GB"/>
              </w:rPr>
              <w:t>06 - Last Saturday</w:t>
            </w:r>
          </w:p>
        </w:tc>
        <w:tc>
          <w:tcPr>
            <w:tcW w:w="518" w:type="pct"/>
            <w:tcBorders>
              <w:top w:val="nil"/>
              <w:left w:val="nil"/>
              <w:bottom w:val="single" w:color="auto" w:sz="4" w:space="0"/>
              <w:right w:val="single" w:color="auto" w:sz="4" w:space="0"/>
            </w:tcBorders>
            <w:noWrap/>
            <w:vAlign w:val="bottom"/>
            <w:hideMark/>
          </w:tcPr>
          <w:p w:rsidR="00AC0A08" w:rsidRDefault="00AC0A08" w14:paraId="472E471C" w14:textId="77777777">
            <w:pPr>
              <w:rPr>
                <w:rFonts w:eastAsia="Times New Roman" w:cs="Calibri"/>
                <w:lang w:val="en-GB" w:eastAsia="en-GB"/>
              </w:rPr>
            </w:pPr>
            <w:r>
              <w:rPr>
                <w:rFonts w:eastAsia="Times New Roman" w:cs="Calibri"/>
                <w:lang w:val="en-GB" w:eastAsia="en-GB"/>
              </w:rPr>
              <w:t>06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56AE34C" w14:textId="77777777">
            <w:pPr>
              <w:rPr>
                <w:rFonts w:eastAsia="Times New Roman" w:cs="Calibri"/>
                <w:lang w:val="en-GB" w:eastAsia="en-GB"/>
              </w:rPr>
            </w:pPr>
            <w:r>
              <w:rPr>
                <w:rFonts w:eastAsia="Times New Roman" w:cs="Calibri"/>
                <w:lang w:val="en-GB" w:eastAsia="en-GB"/>
              </w:rPr>
              <w:t>Monthly on Last Sat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09ECA8E" w14:textId="77777777">
            <w:pPr>
              <w:jc w:val="center"/>
              <w:rPr>
                <w:rFonts w:eastAsia="Times New Roman" w:cs="Calibri"/>
                <w:lang w:val="en-GB" w:eastAsia="en-GB"/>
              </w:rPr>
            </w:pPr>
            <w:r>
              <w:rPr>
                <w:rFonts w:eastAsia="Times New Roman" w:cs="Calibri"/>
                <w:lang w:val="en-GB" w:eastAsia="en-GB"/>
              </w:rPr>
              <w:t>19</w:t>
            </w:r>
          </w:p>
        </w:tc>
      </w:tr>
      <w:tr w:rsidR="00AC0A08" w:rsidTr="00AC0A08" w14:paraId="3B4113CB"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19A27E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1FA1120"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316FDFA7" w14:textId="77777777">
            <w:pPr>
              <w:rPr>
                <w:rFonts w:eastAsia="Times New Roman" w:cs="Calibri"/>
                <w:lang w:val="en-GB" w:eastAsia="en-GB"/>
              </w:rPr>
            </w:pPr>
            <w:r>
              <w:rPr>
                <w:rFonts w:eastAsia="Times New Roman" w:cs="Calibri"/>
                <w:lang w:val="en-GB" w:eastAsia="en-GB"/>
              </w:rPr>
              <w:t>07 - First Monday</w:t>
            </w:r>
          </w:p>
        </w:tc>
        <w:tc>
          <w:tcPr>
            <w:tcW w:w="518" w:type="pct"/>
            <w:tcBorders>
              <w:top w:val="nil"/>
              <w:left w:val="nil"/>
              <w:bottom w:val="single" w:color="auto" w:sz="4" w:space="0"/>
              <w:right w:val="single" w:color="auto" w:sz="4" w:space="0"/>
            </w:tcBorders>
            <w:noWrap/>
            <w:vAlign w:val="bottom"/>
            <w:hideMark/>
          </w:tcPr>
          <w:p w:rsidR="00AC0A08" w:rsidRDefault="00AC0A08" w14:paraId="2BE3DA24" w14:textId="77777777">
            <w:pPr>
              <w:rPr>
                <w:rFonts w:eastAsia="Times New Roman" w:cs="Calibri"/>
                <w:lang w:val="en-GB" w:eastAsia="en-GB"/>
              </w:rPr>
            </w:pPr>
            <w:r>
              <w:rPr>
                <w:rFonts w:eastAsia="Times New Roman" w:cs="Calibri"/>
                <w:lang w:val="en-GB" w:eastAsia="en-GB"/>
              </w:rPr>
              <w:t>07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F347410" w14:textId="77777777">
            <w:pPr>
              <w:rPr>
                <w:rFonts w:eastAsia="Times New Roman" w:cs="Calibri"/>
                <w:lang w:val="en-GB" w:eastAsia="en-GB"/>
              </w:rPr>
            </w:pPr>
            <w:r>
              <w:rPr>
                <w:rFonts w:eastAsia="Times New Roman" w:cs="Calibri"/>
                <w:lang w:val="en-GB" w:eastAsia="en-GB"/>
              </w:rPr>
              <w:t>Monthly on 1st Mon</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A55739C" w14:textId="77777777">
            <w:pPr>
              <w:jc w:val="center"/>
              <w:rPr>
                <w:rFonts w:eastAsia="Times New Roman" w:cs="Calibri"/>
                <w:lang w:val="en-GB" w:eastAsia="en-GB"/>
              </w:rPr>
            </w:pPr>
            <w:r>
              <w:rPr>
                <w:rFonts w:eastAsia="Times New Roman" w:cs="Calibri"/>
                <w:lang w:val="en-GB" w:eastAsia="en-GB"/>
              </w:rPr>
              <w:t>18</w:t>
            </w:r>
          </w:p>
        </w:tc>
      </w:tr>
      <w:tr w:rsidR="00AC0A08" w:rsidTr="00AC0A08" w14:paraId="08424B8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AA130C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4D940EC"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3D9C7686" w14:textId="77777777">
            <w:pPr>
              <w:rPr>
                <w:rFonts w:eastAsia="Times New Roman" w:cs="Calibri"/>
                <w:lang w:val="en-GB" w:eastAsia="en-GB"/>
              </w:rPr>
            </w:pPr>
            <w:r>
              <w:rPr>
                <w:rFonts w:eastAsia="Times New Roman" w:cs="Calibri"/>
                <w:lang w:val="en-GB" w:eastAsia="en-GB"/>
              </w:rPr>
              <w:t>08 - First Tuesday</w:t>
            </w:r>
          </w:p>
        </w:tc>
        <w:tc>
          <w:tcPr>
            <w:tcW w:w="518" w:type="pct"/>
            <w:tcBorders>
              <w:top w:val="nil"/>
              <w:left w:val="nil"/>
              <w:bottom w:val="single" w:color="auto" w:sz="4" w:space="0"/>
              <w:right w:val="single" w:color="auto" w:sz="4" w:space="0"/>
            </w:tcBorders>
            <w:noWrap/>
            <w:vAlign w:val="bottom"/>
            <w:hideMark/>
          </w:tcPr>
          <w:p w:rsidR="00AC0A08" w:rsidRDefault="00AC0A08" w14:paraId="367BD5E3" w14:textId="77777777">
            <w:pPr>
              <w:rPr>
                <w:rFonts w:eastAsia="Times New Roman" w:cs="Calibri"/>
                <w:lang w:val="en-GB" w:eastAsia="en-GB"/>
              </w:rPr>
            </w:pPr>
            <w:r>
              <w:rPr>
                <w:rFonts w:eastAsia="Times New Roman" w:cs="Calibri"/>
                <w:lang w:val="en-GB" w:eastAsia="en-GB"/>
              </w:rPr>
              <w:t>08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7C92BD3" w14:textId="77777777">
            <w:pPr>
              <w:rPr>
                <w:rFonts w:eastAsia="Times New Roman" w:cs="Calibri"/>
                <w:lang w:val="en-GB" w:eastAsia="en-GB"/>
              </w:rPr>
            </w:pPr>
            <w:r>
              <w:rPr>
                <w:rFonts w:eastAsia="Times New Roman" w:cs="Calibri"/>
                <w:lang w:val="en-GB" w:eastAsia="en-GB"/>
              </w:rPr>
              <w:t>Monthly on 1st Tue</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BA306A3" w14:textId="77777777">
            <w:pPr>
              <w:jc w:val="center"/>
              <w:rPr>
                <w:rFonts w:eastAsia="Times New Roman" w:cs="Calibri"/>
                <w:lang w:val="en-GB" w:eastAsia="en-GB"/>
              </w:rPr>
            </w:pPr>
            <w:r>
              <w:rPr>
                <w:rFonts w:eastAsia="Times New Roman" w:cs="Calibri"/>
                <w:lang w:val="en-GB" w:eastAsia="en-GB"/>
              </w:rPr>
              <w:t>18</w:t>
            </w:r>
          </w:p>
        </w:tc>
      </w:tr>
      <w:tr w:rsidR="00AC0A08" w:rsidTr="00AC0A08" w14:paraId="6537B986"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258F36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97EA370"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6A50E49D" w14:textId="77777777">
            <w:pPr>
              <w:rPr>
                <w:rFonts w:eastAsia="Times New Roman" w:cs="Calibri"/>
                <w:lang w:val="en-GB" w:eastAsia="en-GB"/>
              </w:rPr>
            </w:pPr>
            <w:r>
              <w:rPr>
                <w:rFonts w:eastAsia="Times New Roman" w:cs="Calibri"/>
                <w:lang w:val="en-GB" w:eastAsia="en-GB"/>
              </w:rPr>
              <w:t>09 - First Wednesday</w:t>
            </w:r>
          </w:p>
        </w:tc>
        <w:tc>
          <w:tcPr>
            <w:tcW w:w="518" w:type="pct"/>
            <w:tcBorders>
              <w:top w:val="nil"/>
              <w:left w:val="nil"/>
              <w:bottom w:val="single" w:color="auto" w:sz="4" w:space="0"/>
              <w:right w:val="single" w:color="auto" w:sz="4" w:space="0"/>
            </w:tcBorders>
            <w:noWrap/>
            <w:vAlign w:val="bottom"/>
            <w:hideMark/>
          </w:tcPr>
          <w:p w:rsidR="00AC0A08" w:rsidRDefault="00AC0A08" w14:paraId="3C5F4E93" w14:textId="77777777">
            <w:pPr>
              <w:rPr>
                <w:rFonts w:eastAsia="Times New Roman" w:cs="Calibri"/>
                <w:lang w:val="en-GB" w:eastAsia="en-GB"/>
              </w:rPr>
            </w:pPr>
            <w:r>
              <w:rPr>
                <w:rFonts w:eastAsia="Times New Roman" w:cs="Calibri"/>
                <w:lang w:val="en-GB" w:eastAsia="en-GB"/>
              </w:rPr>
              <w:t>09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F563AB0" w14:textId="77777777">
            <w:pPr>
              <w:rPr>
                <w:rFonts w:eastAsia="Times New Roman" w:cs="Calibri"/>
                <w:lang w:val="en-GB" w:eastAsia="en-GB"/>
              </w:rPr>
            </w:pPr>
            <w:r>
              <w:rPr>
                <w:rFonts w:eastAsia="Times New Roman" w:cs="Calibri"/>
                <w:lang w:val="en-GB" w:eastAsia="en-GB"/>
              </w:rPr>
              <w:t>Monthly on 1st Wed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A165140" w14:textId="77777777">
            <w:pPr>
              <w:jc w:val="center"/>
              <w:rPr>
                <w:rFonts w:eastAsia="Times New Roman" w:cs="Calibri"/>
                <w:lang w:val="en-GB" w:eastAsia="en-GB"/>
              </w:rPr>
            </w:pPr>
            <w:r>
              <w:rPr>
                <w:rFonts w:eastAsia="Times New Roman" w:cs="Calibri"/>
                <w:lang w:val="en-GB" w:eastAsia="en-GB"/>
              </w:rPr>
              <w:t>18</w:t>
            </w:r>
          </w:p>
        </w:tc>
      </w:tr>
      <w:tr w:rsidR="00AC0A08" w:rsidTr="00AC0A08" w14:paraId="09ACDBD2"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5D52924"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D980D49"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4D42A719" w14:textId="77777777">
            <w:pPr>
              <w:rPr>
                <w:rFonts w:eastAsia="Times New Roman" w:cs="Calibri"/>
                <w:lang w:val="en-GB" w:eastAsia="en-GB"/>
              </w:rPr>
            </w:pPr>
            <w:r>
              <w:rPr>
                <w:rFonts w:eastAsia="Times New Roman" w:cs="Calibri"/>
                <w:lang w:val="en-GB" w:eastAsia="en-GB"/>
              </w:rPr>
              <w:t>10 – First Thursday</w:t>
            </w:r>
          </w:p>
        </w:tc>
        <w:tc>
          <w:tcPr>
            <w:tcW w:w="518" w:type="pct"/>
            <w:tcBorders>
              <w:top w:val="nil"/>
              <w:left w:val="nil"/>
              <w:bottom w:val="single" w:color="auto" w:sz="4" w:space="0"/>
              <w:right w:val="single" w:color="auto" w:sz="4" w:space="0"/>
            </w:tcBorders>
            <w:noWrap/>
            <w:vAlign w:val="bottom"/>
            <w:hideMark/>
          </w:tcPr>
          <w:p w:rsidR="00AC0A08" w:rsidRDefault="00AC0A08" w14:paraId="11115469" w14:textId="77777777">
            <w:pPr>
              <w:rPr>
                <w:rFonts w:eastAsia="Times New Roman" w:cs="Calibri"/>
                <w:lang w:val="en-GB" w:eastAsia="en-GB"/>
              </w:rPr>
            </w:pPr>
            <w:r>
              <w:rPr>
                <w:rFonts w:eastAsia="Times New Roman" w:cs="Calibri"/>
                <w:lang w:val="en-GB" w:eastAsia="en-GB"/>
              </w:rPr>
              <w:t>10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0DFE9F4" w14:textId="77777777">
            <w:pPr>
              <w:rPr>
                <w:rFonts w:eastAsia="Times New Roman" w:cs="Calibri"/>
                <w:lang w:val="en-GB" w:eastAsia="en-GB"/>
              </w:rPr>
            </w:pPr>
            <w:r>
              <w:rPr>
                <w:rFonts w:eastAsia="Times New Roman" w:cs="Calibri"/>
                <w:lang w:val="en-GB" w:eastAsia="en-GB"/>
              </w:rPr>
              <w:t>Monthly on 1st Thu</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91F1D1F" w14:textId="77777777">
            <w:pPr>
              <w:jc w:val="center"/>
              <w:rPr>
                <w:rFonts w:eastAsia="Times New Roman" w:cs="Calibri"/>
                <w:lang w:val="en-GB" w:eastAsia="en-GB"/>
              </w:rPr>
            </w:pPr>
            <w:r>
              <w:rPr>
                <w:rFonts w:eastAsia="Times New Roman" w:cs="Calibri"/>
                <w:lang w:val="en-GB" w:eastAsia="en-GB"/>
              </w:rPr>
              <w:t>18</w:t>
            </w:r>
          </w:p>
        </w:tc>
      </w:tr>
      <w:tr w:rsidR="00AC0A08" w:rsidTr="00AC0A08" w14:paraId="7871A7FB"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779CB8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682A5E8"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7D238C45" w14:textId="77777777">
            <w:pPr>
              <w:rPr>
                <w:rFonts w:eastAsia="Times New Roman" w:cs="Calibri"/>
                <w:lang w:val="en-GB" w:eastAsia="en-GB"/>
              </w:rPr>
            </w:pPr>
            <w:r>
              <w:rPr>
                <w:rFonts w:eastAsia="Times New Roman" w:cs="Calibri"/>
                <w:lang w:val="en-GB" w:eastAsia="en-GB"/>
              </w:rPr>
              <w:t>11 - First Friday</w:t>
            </w:r>
          </w:p>
        </w:tc>
        <w:tc>
          <w:tcPr>
            <w:tcW w:w="518" w:type="pct"/>
            <w:tcBorders>
              <w:top w:val="nil"/>
              <w:left w:val="nil"/>
              <w:bottom w:val="single" w:color="auto" w:sz="4" w:space="0"/>
              <w:right w:val="single" w:color="auto" w:sz="4" w:space="0"/>
            </w:tcBorders>
            <w:noWrap/>
            <w:vAlign w:val="bottom"/>
            <w:hideMark/>
          </w:tcPr>
          <w:p w:rsidR="00AC0A08" w:rsidRDefault="00AC0A08" w14:paraId="57C92ED9" w14:textId="77777777">
            <w:pPr>
              <w:rPr>
                <w:rFonts w:eastAsia="Times New Roman" w:cs="Calibri"/>
                <w:lang w:val="en-GB" w:eastAsia="en-GB"/>
              </w:rPr>
            </w:pPr>
            <w:r>
              <w:rPr>
                <w:rFonts w:eastAsia="Times New Roman" w:cs="Calibri"/>
                <w:lang w:val="en-GB" w:eastAsia="en-GB"/>
              </w:rPr>
              <w:t>11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C17175E" w14:textId="77777777">
            <w:pPr>
              <w:rPr>
                <w:rFonts w:eastAsia="Times New Roman" w:cs="Calibri"/>
                <w:lang w:val="en-GB" w:eastAsia="en-GB"/>
              </w:rPr>
            </w:pPr>
            <w:r>
              <w:rPr>
                <w:rFonts w:eastAsia="Times New Roman" w:cs="Calibri"/>
                <w:lang w:val="en-GB" w:eastAsia="en-GB"/>
              </w:rPr>
              <w:t>Monthly on 1st Fri</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CE8577F" w14:textId="77777777">
            <w:pPr>
              <w:jc w:val="center"/>
              <w:rPr>
                <w:rFonts w:eastAsia="Times New Roman" w:cs="Calibri"/>
                <w:lang w:val="en-GB" w:eastAsia="en-GB"/>
              </w:rPr>
            </w:pPr>
            <w:r>
              <w:rPr>
                <w:rFonts w:eastAsia="Times New Roman" w:cs="Calibri"/>
                <w:lang w:val="en-GB" w:eastAsia="en-GB"/>
              </w:rPr>
              <w:t>18</w:t>
            </w:r>
          </w:p>
        </w:tc>
      </w:tr>
      <w:tr w:rsidR="00AC0A08" w:rsidTr="00AC0A08" w14:paraId="58771094"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B464A5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29E8C5A"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677B1AA1" w14:textId="77777777">
            <w:pPr>
              <w:rPr>
                <w:rFonts w:eastAsia="Times New Roman" w:cs="Calibri"/>
                <w:lang w:val="en-GB" w:eastAsia="en-GB"/>
              </w:rPr>
            </w:pPr>
            <w:r>
              <w:rPr>
                <w:rFonts w:eastAsia="Times New Roman" w:cs="Calibri"/>
                <w:lang w:val="en-GB" w:eastAsia="en-GB"/>
              </w:rPr>
              <w:t>12 - First Saturday</w:t>
            </w:r>
          </w:p>
        </w:tc>
        <w:tc>
          <w:tcPr>
            <w:tcW w:w="518" w:type="pct"/>
            <w:tcBorders>
              <w:top w:val="nil"/>
              <w:left w:val="nil"/>
              <w:bottom w:val="single" w:color="auto" w:sz="4" w:space="0"/>
              <w:right w:val="single" w:color="auto" w:sz="4" w:space="0"/>
            </w:tcBorders>
            <w:noWrap/>
            <w:vAlign w:val="bottom"/>
            <w:hideMark/>
          </w:tcPr>
          <w:p w:rsidR="00AC0A08" w:rsidRDefault="00AC0A08" w14:paraId="78B98CB1" w14:textId="77777777">
            <w:pPr>
              <w:rPr>
                <w:rFonts w:eastAsia="Times New Roman" w:cs="Calibri"/>
                <w:lang w:val="en-GB" w:eastAsia="en-GB"/>
              </w:rPr>
            </w:pPr>
            <w:r>
              <w:rPr>
                <w:rFonts w:eastAsia="Times New Roman" w:cs="Calibri"/>
                <w:lang w:val="en-GB" w:eastAsia="en-GB"/>
              </w:rPr>
              <w:t>12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1576C53" w14:textId="77777777">
            <w:pPr>
              <w:rPr>
                <w:rFonts w:eastAsia="Times New Roman" w:cs="Calibri"/>
                <w:lang w:val="en-GB" w:eastAsia="en-GB"/>
              </w:rPr>
            </w:pPr>
            <w:r>
              <w:rPr>
                <w:rFonts w:eastAsia="Times New Roman" w:cs="Calibri"/>
                <w:lang w:val="en-GB" w:eastAsia="en-GB"/>
              </w:rPr>
              <w:t>Monthly on 1st Sat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1E34FBF" w14:textId="77777777">
            <w:pPr>
              <w:jc w:val="center"/>
              <w:rPr>
                <w:rFonts w:eastAsia="Times New Roman" w:cs="Calibri"/>
                <w:lang w:val="en-GB" w:eastAsia="en-GB"/>
              </w:rPr>
            </w:pPr>
            <w:r>
              <w:rPr>
                <w:rFonts w:eastAsia="Times New Roman" w:cs="Calibri"/>
                <w:lang w:val="en-GB" w:eastAsia="en-GB"/>
              </w:rPr>
              <w:t>18</w:t>
            </w:r>
          </w:p>
        </w:tc>
      </w:tr>
      <w:tr w:rsidR="00AC0A08" w:rsidTr="00AC0A08" w14:paraId="0C351CFB"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AC3D9F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68DB2F1" w14:textId="77777777">
            <w:pPr>
              <w:rPr>
                <w:rFonts w:eastAsia="Times New Roman" w:cs="Calibri"/>
                <w:lang w:val="en-GB" w:eastAsia="en-GB"/>
              </w:rPr>
            </w:pPr>
          </w:p>
        </w:tc>
        <w:tc>
          <w:tcPr>
            <w:tcW w:w="821" w:type="pct"/>
            <w:tcBorders>
              <w:top w:val="nil"/>
              <w:left w:val="nil"/>
              <w:bottom w:val="single" w:color="auto" w:sz="4" w:space="0"/>
              <w:right w:val="single" w:color="auto" w:sz="4" w:space="0"/>
            </w:tcBorders>
            <w:noWrap/>
            <w:hideMark/>
          </w:tcPr>
          <w:p w:rsidR="00AC0A08" w:rsidRDefault="00AC0A08" w14:paraId="3516BC11" w14:textId="77777777">
            <w:pPr>
              <w:rPr>
                <w:rFonts w:eastAsia="Times New Roman" w:cs="Calibri"/>
                <w:lang w:val="en-GB" w:eastAsia="en-GB"/>
              </w:rPr>
            </w:pPr>
            <w:r>
              <w:rPr>
                <w:rFonts w:eastAsia="Times New Roman" w:cs="Calibri"/>
                <w:lang w:val="en-GB" w:eastAsia="en-GB"/>
              </w:rPr>
              <w:t>14 - 2nd Last Day</w:t>
            </w:r>
          </w:p>
        </w:tc>
        <w:tc>
          <w:tcPr>
            <w:tcW w:w="518" w:type="pct"/>
            <w:tcBorders>
              <w:top w:val="nil"/>
              <w:left w:val="nil"/>
              <w:bottom w:val="single" w:color="auto" w:sz="4" w:space="0"/>
              <w:right w:val="single" w:color="auto" w:sz="4" w:space="0"/>
            </w:tcBorders>
            <w:noWrap/>
            <w:vAlign w:val="bottom"/>
            <w:hideMark/>
          </w:tcPr>
          <w:p w:rsidR="00AC0A08" w:rsidRDefault="00AC0A08" w14:paraId="44399D09" w14:textId="77777777">
            <w:pPr>
              <w:rPr>
                <w:rFonts w:eastAsia="Times New Roman" w:cs="Calibri"/>
                <w:lang w:val="en-GB" w:eastAsia="en-GB"/>
              </w:rPr>
            </w:pPr>
            <w:r>
              <w:rPr>
                <w:rFonts w:eastAsia="Times New Roman" w:cs="Calibri"/>
                <w:lang w:val="en-GB" w:eastAsia="en-GB"/>
              </w:rPr>
              <w:t>14 - 2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14A3955" w14:textId="77777777">
            <w:pPr>
              <w:rPr>
                <w:rFonts w:eastAsia="Times New Roman" w:cs="Calibri"/>
                <w:lang w:val="en-GB" w:eastAsia="en-GB"/>
              </w:rPr>
            </w:pPr>
            <w:r>
              <w:rPr>
                <w:rFonts w:eastAsia="Times New Roman" w:cs="Calibri"/>
                <w:lang w:val="en-GB" w:eastAsia="en-GB"/>
              </w:rPr>
              <w:t>Monthly, 2nd Last Day</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78674A1" w14:textId="77777777">
            <w:pPr>
              <w:jc w:val="center"/>
              <w:rPr>
                <w:rFonts w:eastAsia="Times New Roman" w:cs="Calibri"/>
                <w:lang w:val="en-GB" w:eastAsia="en-GB"/>
              </w:rPr>
            </w:pPr>
            <w:r>
              <w:rPr>
                <w:rFonts w:eastAsia="Times New Roman" w:cs="Calibri"/>
                <w:lang w:val="en-GB" w:eastAsia="en-GB"/>
              </w:rPr>
              <w:t>21</w:t>
            </w:r>
          </w:p>
        </w:tc>
      </w:tr>
      <w:tr w:rsidR="00AC0A08" w:rsidTr="00AC0A08" w14:paraId="1C2E450D" w14:textId="77777777">
        <w:trPr>
          <w:trHeight w:val="300"/>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CA5908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6A5EECC" w14:textId="77777777">
            <w:pPr>
              <w:rPr>
                <w:rFonts w:eastAsia="Times New Roman" w:cs="Calibri"/>
                <w:lang w:val="en-GB" w:eastAsia="en-GB"/>
              </w:rPr>
            </w:pPr>
          </w:p>
        </w:tc>
        <w:tc>
          <w:tcPr>
            <w:tcW w:w="821" w:type="pct"/>
            <w:tcBorders>
              <w:top w:val="nil"/>
              <w:left w:val="nil"/>
              <w:bottom w:val="single" w:color="auto" w:sz="8" w:space="0"/>
              <w:right w:val="single" w:color="auto" w:sz="4" w:space="0"/>
            </w:tcBorders>
            <w:noWrap/>
            <w:hideMark/>
          </w:tcPr>
          <w:p w:rsidR="00AC0A08" w:rsidRDefault="00AC0A08" w14:paraId="46C6CFAA" w14:textId="77777777">
            <w:pPr>
              <w:rPr>
                <w:rFonts w:eastAsia="Times New Roman" w:cs="Calibri"/>
                <w:lang w:val="en-GB" w:eastAsia="en-GB"/>
              </w:rPr>
            </w:pPr>
            <w:r>
              <w:rPr>
                <w:rFonts w:eastAsia="Times New Roman" w:cs="Calibri"/>
                <w:lang w:val="en-GB" w:eastAsia="en-GB"/>
              </w:rPr>
              <w:t>99 - Last Day</w:t>
            </w:r>
          </w:p>
        </w:tc>
        <w:tc>
          <w:tcPr>
            <w:tcW w:w="518" w:type="pct"/>
            <w:tcBorders>
              <w:top w:val="nil"/>
              <w:left w:val="nil"/>
              <w:bottom w:val="single" w:color="auto" w:sz="8" w:space="0"/>
              <w:right w:val="single" w:color="auto" w:sz="4" w:space="0"/>
            </w:tcBorders>
            <w:noWrap/>
            <w:vAlign w:val="bottom"/>
            <w:hideMark/>
          </w:tcPr>
          <w:p w:rsidR="00AC0A08" w:rsidRDefault="00AC0A08" w14:paraId="54199881" w14:textId="77777777">
            <w:pPr>
              <w:rPr>
                <w:rFonts w:eastAsia="Times New Roman" w:cs="Calibri"/>
                <w:lang w:val="en-GB" w:eastAsia="en-GB"/>
              </w:rPr>
            </w:pPr>
            <w:r>
              <w:rPr>
                <w:rFonts w:eastAsia="Times New Roman" w:cs="Calibri"/>
                <w:lang w:val="en-GB" w:eastAsia="en-GB"/>
              </w:rPr>
              <w:t>99</w:t>
            </w:r>
          </w:p>
        </w:tc>
        <w:tc>
          <w:tcPr>
            <w:tcW w:w="1509" w:type="pct"/>
            <w:tcBorders>
              <w:top w:val="nil"/>
              <w:left w:val="nil"/>
              <w:bottom w:val="single" w:color="auto" w:sz="8" w:space="0"/>
              <w:right w:val="single" w:color="auto" w:sz="4" w:space="0"/>
            </w:tcBorders>
            <w:shd w:val="clear" w:color="auto" w:fill="E2EFDA"/>
            <w:noWrap/>
            <w:vAlign w:val="bottom"/>
            <w:hideMark/>
          </w:tcPr>
          <w:p w:rsidR="00AC0A08" w:rsidRDefault="00AC0A08" w14:paraId="74FC6E58" w14:textId="77777777">
            <w:pPr>
              <w:rPr>
                <w:rFonts w:eastAsia="Times New Roman" w:cs="Calibri"/>
                <w:lang w:val="en-GB" w:eastAsia="en-GB"/>
              </w:rPr>
            </w:pPr>
            <w:r>
              <w:rPr>
                <w:rFonts w:eastAsia="Times New Roman" w:cs="Calibri"/>
                <w:lang w:val="en-GB" w:eastAsia="en-GB"/>
              </w:rPr>
              <w:t>Monthly, Last Day</w:t>
            </w:r>
          </w:p>
        </w:tc>
        <w:tc>
          <w:tcPr>
            <w:tcW w:w="795" w:type="pct"/>
            <w:tcBorders>
              <w:top w:val="nil"/>
              <w:left w:val="nil"/>
              <w:bottom w:val="single" w:color="auto" w:sz="8" w:space="0"/>
              <w:right w:val="single" w:color="auto" w:sz="8" w:space="0"/>
            </w:tcBorders>
            <w:shd w:val="clear" w:color="auto" w:fill="E2EFDA"/>
            <w:noWrap/>
            <w:vAlign w:val="bottom"/>
            <w:hideMark/>
          </w:tcPr>
          <w:p w:rsidR="00AC0A08" w:rsidRDefault="00AC0A08" w14:paraId="13220BE0" w14:textId="77777777">
            <w:pPr>
              <w:jc w:val="center"/>
              <w:rPr>
                <w:rFonts w:eastAsia="Times New Roman" w:cs="Calibri"/>
                <w:lang w:val="en-GB" w:eastAsia="en-GB"/>
              </w:rPr>
            </w:pPr>
            <w:r>
              <w:rPr>
                <w:rFonts w:eastAsia="Times New Roman" w:cs="Calibri"/>
                <w:lang w:val="en-GB" w:eastAsia="en-GB"/>
              </w:rPr>
              <w:t>17</w:t>
            </w:r>
          </w:p>
        </w:tc>
      </w:tr>
      <w:tr w:rsidR="00AC0A08" w:rsidTr="00AC0A08" w14:paraId="78A6EA0F" w14:textId="77777777">
        <w:trPr>
          <w:trHeight w:val="300"/>
        </w:trPr>
        <w:tc>
          <w:tcPr>
            <w:tcW w:w="619" w:type="pct"/>
            <w:vMerge w:val="restart"/>
            <w:tcBorders>
              <w:top w:val="nil"/>
              <w:left w:val="single" w:color="auto" w:sz="8" w:space="0"/>
              <w:bottom w:val="single" w:color="000000" w:sz="8" w:space="0"/>
              <w:right w:val="single" w:color="auto" w:sz="4" w:space="0"/>
            </w:tcBorders>
            <w:hideMark/>
          </w:tcPr>
          <w:p w:rsidR="00AC0A08" w:rsidRDefault="00AC0A08" w14:paraId="361BD1CD" w14:textId="77777777">
            <w:pPr>
              <w:rPr>
                <w:rFonts w:eastAsia="Times New Roman" w:cs="Calibri"/>
                <w:lang w:val="en-GB" w:eastAsia="en-GB"/>
              </w:rPr>
            </w:pPr>
            <w:r>
              <w:rPr>
                <w:rFonts w:eastAsia="Times New Roman" w:cs="Calibri"/>
                <w:lang w:val="en-GB" w:eastAsia="en-GB"/>
              </w:rPr>
              <w:t>Monthly</w:t>
            </w:r>
          </w:p>
        </w:tc>
        <w:tc>
          <w:tcPr>
            <w:tcW w:w="739" w:type="pct"/>
            <w:vMerge w:val="restart"/>
            <w:tcBorders>
              <w:top w:val="nil"/>
              <w:left w:val="single" w:color="auto" w:sz="4" w:space="0"/>
              <w:bottom w:val="single" w:color="000000" w:sz="8" w:space="0"/>
              <w:right w:val="single" w:color="auto" w:sz="4" w:space="0"/>
            </w:tcBorders>
            <w:hideMark/>
          </w:tcPr>
          <w:p w:rsidR="00AC0A08" w:rsidRDefault="00AC0A08" w14:paraId="644C6349" w14:textId="77777777">
            <w:pPr>
              <w:rPr>
                <w:rFonts w:eastAsia="Times New Roman" w:cs="Calibri"/>
                <w:lang w:val="en-GB" w:eastAsia="en-GB"/>
              </w:rPr>
            </w:pPr>
            <w:r>
              <w:rPr>
                <w:rFonts w:eastAsia="Times New Roman" w:cs="Calibri"/>
                <w:lang w:val="en-GB" w:eastAsia="en-GB"/>
              </w:rPr>
              <w:t xml:space="preserve">Monthly Event: Event takes place once every month or once a month. </w:t>
            </w:r>
          </w:p>
        </w:tc>
        <w:tc>
          <w:tcPr>
            <w:tcW w:w="821" w:type="pct"/>
            <w:vMerge w:val="restart"/>
            <w:tcBorders>
              <w:top w:val="nil"/>
              <w:left w:val="single" w:color="auto" w:sz="4" w:space="0"/>
              <w:bottom w:val="single" w:color="000000" w:sz="8" w:space="0"/>
              <w:right w:val="single" w:color="auto" w:sz="4" w:space="0"/>
            </w:tcBorders>
            <w:hideMark/>
          </w:tcPr>
          <w:p w:rsidR="00AC0A08" w:rsidRDefault="00AC0A08" w14:paraId="6189E21A" w14:textId="77777777">
            <w:pPr>
              <w:rPr>
                <w:rFonts w:eastAsia="Times New Roman" w:cs="Calibri"/>
                <w:lang w:val="en-GB" w:eastAsia="en-GB"/>
              </w:rPr>
            </w:pPr>
            <w:r>
              <w:rPr>
                <w:rFonts w:eastAsia="Times New Roman" w:cs="Calibri"/>
                <w:lang w:val="en-GB" w:eastAsia="en-GB"/>
              </w:rPr>
              <w:t>01-30 (for February date is 28 if previously indicated 29th)</w:t>
            </w:r>
            <w:r>
              <w:rPr>
                <w:rFonts w:eastAsia="Times New Roman" w:cs="Calibri"/>
                <w:lang w:val="en-GB" w:eastAsia="en-GB"/>
              </w:rPr>
              <w:br/>
            </w:r>
            <w:r>
              <w:rPr>
                <w:rFonts w:eastAsia="Times New Roman" w:cs="Calibri"/>
                <w:lang w:val="en-GB" w:eastAsia="en-GB"/>
              </w:rPr>
              <w:t>99 - Last Day</w:t>
            </w:r>
          </w:p>
        </w:tc>
        <w:tc>
          <w:tcPr>
            <w:tcW w:w="518" w:type="pct"/>
            <w:tcBorders>
              <w:top w:val="nil"/>
              <w:left w:val="nil"/>
              <w:bottom w:val="single" w:color="auto" w:sz="4" w:space="0"/>
              <w:right w:val="single" w:color="auto" w:sz="4" w:space="0"/>
            </w:tcBorders>
            <w:noWrap/>
            <w:vAlign w:val="bottom"/>
            <w:hideMark/>
          </w:tcPr>
          <w:p w:rsidR="00AC0A08" w:rsidRDefault="00AC0A08" w14:paraId="01B3DF95" w14:textId="77777777">
            <w:pPr>
              <w:rPr>
                <w:rFonts w:eastAsia="Times New Roman" w:cs="Calibri"/>
                <w:lang w:val="en-GB" w:eastAsia="en-GB"/>
              </w:rPr>
            </w:pPr>
            <w:r>
              <w:rPr>
                <w:rFonts w:eastAsia="Times New Roman" w:cs="Calibri"/>
                <w:lang w:val="en-GB" w:eastAsia="en-GB"/>
              </w:rPr>
              <w:t>01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C950C53" w14:textId="77777777">
            <w:pPr>
              <w:rPr>
                <w:rFonts w:eastAsia="Times New Roman" w:cs="Calibri"/>
                <w:lang w:val="en-GB" w:eastAsia="en-GB"/>
              </w:rPr>
            </w:pPr>
            <w:r>
              <w:rPr>
                <w:rFonts w:eastAsia="Times New Roman" w:cs="Calibri"/>
                <w:lang w:val="en-GB" w:eastAsia="en-GB"/>
              </w:rPr>
              <w:t>Monthly on the 1st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D06CB02" w14:textId="77777777">
            <w:pPr>
              <w:jc w:val="center"/>
              <w:rPr>
                <w:rFonts w:eastAsia="Times New Roman" w:cs="Calibri"/>
                <w:lang w:val="en-GB" w:eastAsia="en-GB"/>
              </w:rPr>
            </w:pPr>
            <w:r>
              <w:rPr>
                <w:rFonts w:eastAsia="Times New Roman" w:cs="Calibri"/>
                <w:lang w:val="en-GB" w:eastAsia="en-GB"/>
              </w:rPr>
              <w:t>18</w:t>
            </w:r>
          </w:p>
        </w:tc>
      </w:tr>
      <w:tr w:rsidR="00AC0A08" w:rsidTr="00AC0A08" w14:paraId="6A71CE92"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66E359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D0AAA5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D348B57"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43D25EFF" w14:textId="77777777">
            <w:pPr>
              <w:rPr>
                <w:rFonts w:eastAsia="Times New Roman" w:cs="Calibri"/>
                <w:lang w:val="en-GB" w:eastAsia="en-GB"/>
              </w:rPr>
            </w:pPr>
            <w:r>
              <w:rPr>
                <w:rFonts w:eastAsia="Times New Roman" w:cs="Calibri"/>
                <w:lang w:val="en-GB" w:eastAsia="en-GB"/>
              </w:rPr>
              <w:t>02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8934708" w14:textId="77777777">
            <w:pPr>
              <w:rPr>
                <w:rFonts w:eastAsia="Times New Roman" w:cs="Calibri"/>
                <w:lang w:val="en-GB" w:eastAsia="en-GB"/>
              </w:rPr>
            </w:pPr>
            <w:r>
              <w:rPr>
                <w:rFonts w:eastAsia="Times New Roman" w:cs="Calibri"/>
                <w:lang w:val="en-GB" w:eastAsia="en-GB"/>
              </w:rPr>
              <w:t>Monthly on the 2nd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518FB69" w14:textId="77777777">
            <w:pPr>
              <w:jc w:val="center"/>
              <w:rPr>
                <w:rFonts w:eastAsia="Times New Roman" w:cs="Calibri"/>
                <w:lang w:val="en-GB" w:eastAsia="en-GB"/>
              </w:rPr>
            </w:pPr>
            <w:r>
              <w:rPr>
                <w:rFonts w:eastAsia="Times New Roman" w:cs="Calibri"/>
                <w:lang w:val="en-GB" w:eastAsia="en-GB"/>
              </w:rPr>
              <w:t>18</w:t>
            </w:r>
          </w:p>
        </w:tc>
      </w:tr>
      <w:tr w:rsidR="00AC0A08" w:rsidTr="00AC0A08" w14:paraId="12E5903D"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B0EB8A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ECF34B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E270E7A"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B6333AA" w14:textId="77777777">
            <w:pPr>
              <w:rPr>
                <w:rFonts w:eastAsia="Times New Roman" w:cs="Calibri"/>
                <w:lang w:val="en-GB" w:eastAsia="en-GB"/>
              </w:rPr>
            </w:pPr>
            <w:r>
              <w:rPr>
                <w:rFonts w:eastAsia="Times New Roman" w:cs="Calibri"/>
                <w:lang w:val="en-GB" w:eastAsia="en-GB"/>
              </w:rPr>
              <w:t>03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7C1D654" w14:textId="77777777">
            <w:pPr>
              <w:rPr>
                <w:rFonts w:eastAsia="Times New Roman" w:cs="Calibri"/>
                <w:lang w:val="en-GB" w:eastAsia="en-GB"/>
              </w:rPr>
            </w:pPr>
            <w:r>
              <w:rPr>
                <w:rFonts w:eastAsia="Times New Roman" w:cs="Calibri"/>
                <w:lang w:val="en-GB" w:eastAsia="en-GB"/>
              </w:rPr>
              <w:t>Monthly on the 3rd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24818A0" w14:textId="77777777">
            <w:pPr>
              <w:jc w:val="center"/>
              <w:rPr>
                <w:rFonts w:eastAsia="Times New Roman" w:cs="Calibri"/>
                <w:lang w:val="en-GB" w:eastAsia="en-GB"/>
              </w:rPr>
            </w:pPr>
            <w:r>
              <w:rPr>
                <w:rFonts w:eastAsia="Times New Roman" w:cs="Calibri"/>
                <w:lang w:val="en-GB" w:eastAsia="en-GB"/>
              </w:rPr>
              <w:t>18</w:t>
            </w:r>
          </w:p>
        </w:tc>
      </w:tr>
      <w:tr w:rsidR="00AC0A08" w:rsidTr="00AC0A08" w14:paraId="013FB27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BDB2D0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25B609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694CAFC"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53BE876" w14:textId="77777777">
            <w:pPr>
              <w:rPr>
                <w:rFonts w:eastAsia="Times New Roman" w:cs="Calibri"/>
                <w:lang w:val="en-GB" w:eastAsia="en-GB"/>
              </w:rPr>
            </w:pPr>
            <w:r>
              <w:rPr>
                <w:rFonts w:eastAsia="Times New Roman" w:cs="Calibri"/>
                <w:lang w:val="en-GB" w:eastAsia="en-GB"/>
              </w:rPr>
              <w:t>04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651B235" w14:textId="77777777">
            <w:pPr>
              <w:rPr>
                <w:rFonts w:eastAsia="Times New Roman" w:cs="Calibri"/>
                <w:lang w:val="en-GB" w:eastAsia="en-GB"/>
              </w:rPr>
            </w:pPr>
            <w:r>
              <w:rPr>
                <w:rFonts w:eastAsia="Times New Roman" w:cs="Calibri"/>
                <w:lang w:val="en-GB" w:eastAsia="en-GB"/>
              </w:rPr>
              <w:t>Monthly on the 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72E960F" w14:textId="77777777">
            <w:pPr>
              <w:jc w:val="center"/>
              <w:rPr>
                <w:rFonts w:eastAsia="Times New Roman" w:cs="Calibri"/>
                <w:lang w:val="en-GB" w:eastAsia="en-GB"/>
              </w:rPr>
            </w:pPr>
            <w:r>
              <w:rPr>
                <w:rFonts w:eastAsia="Times New Roman" w:cs="Calibri"/>
                <w:lang w:val="en-GB" w:eastAsia="en-GB"/>
              </w:rPr>
              <w:t>18</w:t>
            </w:r>
          </w:p>
        </w:tc>
      </w:tr>
      <w:tr w:rsidR="00AC0A08" w:rsidTr="00AC0A08" w14:paraId="576CDE82"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3AF349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3821E4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1D0C525"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1280950" w14:textId="77777777">
            <w:pPr>
              <w:rPr>
                <w:rFonts w:eastAsia="Times New Roman" w:cs="Calibri"/>
                <w:lang w:val="en-GB" w:eastAsia="en-GB"/>
              </w:rPr>
            </w:pPr>
            <w:r>
              <w:rPr>
                <w:rFonts w:eastAsia="Times New Roman" w:cs="Calibri"/>
                <w:lang w:val="en-GB" w:eastAsia="en-GB"/>
              </w:rPr>
              <w:t>05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7FA18FB" w14:textId="77777777">
            <w:pPr>
              <w:rPr>
                <w:rFonts w:eastAsia="Times New Roman" w:cs="Calibri"/>
                <w:lang w:val="en-GB" w:eastAsia="en-GB"/>
              </w:rPr>
            </w:pPr>
            <w:r>
              <w:rPr>
                <w:rFonts w:eastAsia="Times New Roman" w:cs="Calibri"/>
                <w:lang w:val="en-GB" w:eastAsia="en-GB"/>
              </w:rPr>
              <w:t>Monthly on the 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09D23A2" w14:textId="77777777">
            <w:pPr>
              <w:jc w:val="center"/>
              <w:rPr>
                <w:rFonts w:eastAsia="Times New Roman" w:cs="Calibri"/>
                <w:lang w:val="en-GB" w:eastAsia="en-GB"/>
              </w:rPr>
            </w:pPr>
            <w:r>
              <w:rPr>
                <w:rFonts w:eastAsia="Times New Roman" w:cs="Calibri"/>
                <w:lang w:val="en-GB" w:eastAsia="en-GB"/>
              </w:rPr>
              <w:t>18</w:t>
            </w:r>
          </w:p>
        </w:tc>
      </w:tr>
      <w:tr w:rsidR="00AC0A08" w:rsidTr="00AC0A08" w14:paraId="72A9763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6A1075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AA3F7A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F60104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35DCC30" w14:textId="77777777">
            <w:pPr>
              <w:rPr>
                <w:rFonts w:eastAsia="Times New Roman" w:cs="Calibri"/>
                <w:lang w:val="en-GB" w:eastAsia="en-GB"/>
              </w:rPr>
            </w:pPr>
            <w:r>
              <w:rPr>
                <w:rFonts w:eastAsia="Times New Roman" w:cs="Calibri"/>
                <w:lang w:val="en-GB" w:eastAsia="en-GB"/>
              </w:rPr>
              <w:t>06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06F1718" w14:textId="77777777">
            <w:pPr>
              <w:rPr>
                <w:rFonts w:eastAsia="Times New Roman" w:cs="Calibri"/>
                <w:lang w:val="en-GB" w:eastAsia="en-GB"/>
              </w:rPr>
            </w:pPr>
            <w:r>
              <w:rPr>
                <w:rFonts w:eastAsia="Times New Roman" w:cs="Calibri"/>
                <w:lang w:val="en-GB" w:eastAsia="en-GB"/>
              </w:rPr>
              <w:t>Monthly on the 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0D5BC67" w14:textId="77777777">
            <w:pPr>
              <w:jc w:val="center"/>
              <w:rPr>
                <w:rFonts w:eastAsia="Times New Roman" w:cs="Calibri"/>
                <w:lang w:val="en-GB" w:eastAsia="en-GB"/>
              </w:rPr>
            </w:pPr>
            <w:r>
              <w:rPr>
                <w:rFonts w:eastAsia="Times New Roman" w:cs="Calibri"/>
                <w:lang w:val="en-GB" w:eastAsia="en-GB"/>
              </w:rPr>
              <w:t>18</w:t>
            </w:r>
          </w:p>
        </w:tc>
      </w:tr>
      <w:tr w:rsidR="00AC0A08" w:rsidTr="00AC0A08" w14:paraId="668F23A7"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A29CC3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08B38F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81501F1"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8F86CD1" w14:textId="77777777">
            <w:pPr>
              <w:rPr>
                <w:rFonts w:eastAsia="Times New Roman" w:cs="Calibri"/>
                <w:lang w:val="en-GB" w:eastAsia="en-GB"/>
              </w:rPr>
            </w:pPr>
            <w:r>
              <w:rPr>
                <w:rFonts w:eastAsia="Times New Roman" w:cs="Calibri"/>
                <w:lang w:val="en-GB" w:eastAsia="en-GB"/>
              </w:rPr>
              <w:t>07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D7367D7" w14:textId="77777777">
            <w:pPr>
              <w:rPr>
                <w:rFonts w:eastAsia="Times New Roman" w:cs="Calibri"/>
                <w:lang w:val="en-GB" w:eastAsia="en-GB"/>
              </w:rPr>
            </w:pPr>
            <w:r>
              <w:rPr>
                <w:rFonts w:eastAsia="Times New Roman" w:cs="Calibri"/>
                <w:lang w:val="en-GB" w:eastAsia="en-GB"/>
              </w:rPr>
              <w:t>Monthly on the 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F637BBF" w14:textId="77777777">
            <w:pPr>
              <w:jc w:val="center"/>
              <w:rPr>
                <w:rFonts w:eastAsia="Times New Roman" w:cs="Calibri"/>
                <w:lang w:val="en-GB" w:eastAsia="en-GB"/>
              </w:rPr>
            </w:pPr>
            <w:r>
              <w:rPr>
                <w:rFonts w:eastAsia="Times New Roman" w:cs="Calibri"/>
                <w:lang w:val="en-GB" w:eastAsia="en-GB"/>
              </w:rPr>
              <w:t>18</w:t>
            </w:r>
          </w:p>
        </w:tc>
      </w:tr>
      <w:tr w:rsidR="00AC0A08" w:rsidTr="00AC0A08" w14:paraId="78AE3BC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1C57B2A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B6CB91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505385D"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4502A9D" w14:textId="77777777">
            <w:pPr>
              <w:rPr>
                <w:rFonts w:eastAsia="Times New Roman" w:cs="Calibri"/>
                <w:lang w:val="en-GB" w:eastAsia="en-GB"/>
              </w:rPr>
            </w:pPr>
            <w:r>
              <w:rPr>
                <w:rFonts w:eastAsia="Times New Roman" w:cs="Calibri"/>
                <w:lang w:val="en-GB" w:eastAsia="en-GB"/>
              </w:rPr>
              <w:t>08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27FB947" w14:textId="77777777">
            <w:pPr>
              <w:rPr>
                <w:rFonts w:eastAsia="Times New Roman" w:cs="Calibri"/>
                <w:lang w:val="en-GB" w:eastAsia="en-GB"/>
              </w:rPr>
            </w:pPr>
            <w:r>
              <w:rPr>
                <w:rFonts w:eastAsia="Times New Roman" w:cs="Calibri"/>
                <w:lang w:val="en-GB" w:eastAsia="en-GB"/>
              </w:rPr>
              <w:t>Monthly on the 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8F3B687" w14:textId="77777777">
            <w:pPr>
              <w:jc w:val="center"/>
              <w:rPr>
                <w:rFonts w:eastAsia="Times New Roman" w:cs="Calibri"/>
                <w:lang w:val="en-GB" w:eastAsia="en-GB"/>
              </w:rPr>
            </w:pPr>
            <w:r>
              <w:rPr>
                <w:rFonts w:eastAsia="Times New Roman" w:cs="Calibri"/>
                <w:lang w:val="en-GB" w:eastAsia="en-GB"/>
              </w:rPr>
              <w:t>18</w:t>
            </w:r>
          </w:p>
        </w:tc>
      </w:tr>
      <w:tr w:rsidR="00AC0A08" w:rsidTr="00AC0A08" w14:paraId="519DBCB3"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F38EA6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584936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A16F203"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D4F4E02" w14:textId="77777777">
            <w:pPr>
              <w:rPr>
                <w:rFonts w:eastAsia="Times New Roman" w:cs="Calibri"/>
                <w:lang w:val="en-GB" w:eastAsia="en-GB"/>
              </w:rPr>
            </w:pPr>
            <w:r>
              <w:rPr>
                <w:rFonts w:eastAsia="Times New Roman" w:cs="Calibri"/>
                <w:lang w:val="en-GB" w:eastAsia="en-GB"/>
              </w:rPr>
              <w:t>09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670724D" w14:textId="77777777">
            <w:pPr>
              <w:rPr>
                <w:rFonts w:eastAsia="Times New Roman" w:cs="Calibri"/>
                <w:lang w:val="en-GB" w:eastAsia="en-GB"/>
              </w:rPr>
            </w:pPr>
            <w:r>
              <w:rPr>
                <w:rFonts w:eastAsia="Times New Roman" w:cs="Calibri"/>
                <w:lang w:val="en-GB" w:eastAsia="en-GB"/>
              </w:rPr>
              <w:t>Monthly on the 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2DDCA11" w14:textId="77777777">
            <w:pPr>
              <w:jc w:val="center"/>
              <w:rPr>
                <w:rFonts w:eastAsia="Times New Roman" w:cs="Calibri"/>
                <w:lang w:val="en-GB" w:eastAsia="en-GB"/>
              </w:rPr>
            </w:pPr>
            <w:r>
              <w:rPr>
                <w:rFonts w:eastAsia="Times New Roman" w:cs="Calibri"/>
                <w:lang w:val="en-GB" w:eastAsia="en-GB"/>
              </w:rPr>
              <w:t>18</w:t>
            </w:r>
          </w:p>
        </w:tc>
      </w:tr>
      <w:tr w:rsidR="00AC0A08" w:rsidTr="00AC0A08" w14:paraId="1C5BD259"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B5D06A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AD5168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BCDF50F"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73F2D3F" w14:textId="77777777">
            <w:pPr>
              <w:rPr>
                <w:rFonts w:eastAsia="Times New Roman" w:cs="Calibri"/>
                <w:lang w:val="en-GB" w:eastAsia="en-GB"/>
              </w:rPr>
            </w:pPr>
            <w:r>
              <w:rPr>
                <w:rFonts w:eastAsia="Times New Roman" w:cs="Calibri"/>
                <w:lang w:val="en-GB" w:eastAsia="en-GB"/>
              </w:rPr>
              <w:t>10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DB799D7" w14:textId="77777777">
            <w:pPr>
              <w:rPr>
                <w:rFonts w:eastAsia="Times New Roman" w:cs="Calibri"/>
                <w:lang w:val="en-GB" w:eastAsia="en-GB"/>
              </w:rPr>
            </w:pPr>
            <w:r>
              <w:rPr>
                <w:rFonts w:eastAsia="Times New Roman" w:cs="Calibri"/>
                <w:lang w:val="en-GB" w:eastAsia="en-GB"/>
              </w:rPr>
              <w:t>Monthly on the 10th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7957950" w14:textId="77777777">
            <w:pPr>
              <w:jc w:val="center"/>
              <w:rPr>
                <w:rFonts w:eastAsia="Times New Roman" w:cs="Calibri"/>
                <w:lang w:val="en-GB" w:eastAsia="en-GB"/>
              </w:rPr>
            </w:pPr>
            <w:r>
              <w:rPr>
                <w:rFonts w:eastAsia="Times New Roman" w:cs="Calibri"/>
                <w:lang w:val="en-GB" w:eastAsia="en-GB"/>
              </w:rPr>
              <w:t>19</w:t>
            </w:r>
          </w:p>
        </w:tc>
      </w:tr>
      <w:tr w:rsidR="00AC0A08" w:rsidTr="00AC0A08" w14:paraId="2B2847B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9A1637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F71C2D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A4CA08D"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8B81106" w14:textId="77777777">
            <w:pPr>
              <w:rPr>
                <w:rFonts w:eastAsia="Times New Roman" w:cs="Calibri"/>
                <w:lang w:val="en-GB" w:eastAsia="en-GB"/>
              </w:rPr>
            </w:pPr>
            <w:r>
              <w:rPr>
                <w:rFonts w:eastAsia="Times New Roman" w:cs="Calibri"/>
                <w:lang w:val="en-GB" w:eastAsia="en-GB"/>
              </w:rPr>
              <w:t>11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871D7D1" w14:textId="77777777">
            <w:pPr>
              <w:rPr>
                <w:rFonts w:eastAsia="Times New Roman" w:cs="Calibri"/>
                <w:lang w:val="en-GB" w:eastAsia="en-GB"/>
              </w:rPr>
            </w:pPr>
            <w:r>
              <w:rPr>
                <w:rFonts w:eastAsia="Times New Roman" w:cs="Calibri"/>
                <w:lang w:val="en-GB" w:eastAsia="en-GB"/>
              </w:rPr>
              <w:t>Monthly on the 11th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2712F16" w14:textId="77777777">
            <w:pPr>
              <w:jc w:val="center"/>
              <w:rPr>
                <w:rFonts w:eastAsia="Times New Roman" w:cs="Calibri"/>
                <w:lang w:val="en-GB" w:eastAsia="en-GB"/>
              </w:rPr>
            </w:pPr>
            <w:r>
              <w:rPr>
                <w:rFonts w:eastAsia="Times New Roman" w:cs="Calibri"/>
                <w:lang w:val="en-GB" w:eastAsia="en-GB"/>
              </w:rPr>
              <w:t>19</w:t>
            </w:r>
          </w:p>
        </w:tc>
      </w:tr>
      <w:tr w:rsidR="00AC0A08" w:rsidTr="00AC0A08" w14:paraId="0B02D15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3551B5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305BD5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E3E181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F2FD206" w14:textId="77777777">
            <w:pPr>
              <w:rPr>
                <w:rFonts w:eastAsia="Times New Roman" w:cs="Calibri"/>
                <w:lang w:val="en-GB" w:eastAsia="en-GB"/>
              </w:rPr>
            </w:pPr>
            <w:r>
              <w:rPr>
                <w:rFonts w:eastAsia="Times New Roman" w:cs="Calibri"/>
                <w:lang w:val="en-GB" w:eastAsia="en-GB"/>
              </w:rPr>
              <w:t>12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89900BA" w14:textId="77777777">
            <w:pPr>
              <w:rPr>
                <w:rFonts w:eastAsia="Times New Roman" w:cs="Calibri"/>
                <w:lang w:val="en-GB" w:eastAsia="en-GB"/>
              </w:rPr>
            </w:pPr>
            <w:r>
              <w:rPr>
                <w:rFonts w:eastAsia="Times New Roman" w:cs="Calibri"/>
                <w:lang w:val="en-GB" w:eastAsia="en-GB"/>
              </w:rPr>
              <w:t>Monthly on the 12th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0BDC387" w14:textId="77777777">
            <w:pPr>
              <w:jc w:val="center"/>
              <w:rPr>
                <w:rFonts w:eastAsia="Times New Roman" w:cs="Calibri"/>
                <w:lang w:val="en-GB" w:eastAsia="en-GB"/>
              </w:rPr>
            </w:pPr>
            <w:r>
              <w:rPr>
                <w:rFonts w:eastAsia="Times New Roman" w:cs="Calibri"/>
                <w:lang w:val="en-GB" w:eastAsia="en-GB"/>
              </w:rPr>
              <w:t>19</w:t>
            </w:r>
          </w:p>
        </w:tc>
      </w:tr>
      <w:tr w:rsidR="00AC0A08" w:rsidTr="00AC0A08" w14:paraId="1FBF7941"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6267C8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D85398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AFCBB62"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CAD7DCC" w14:textId="77777777">
            <w:pPr>
              <w:rPr>
                <w:rFonts w:eastAsia="Times New Roman" w:cs="Calibri"/>
                <w:lang w:val="en-GB" w:eastAsia="en-GB"/>
              </w:rPr>
            </w:pPr>
            <w:r>
              <w:rPr>
                <w:rFonts w:eastAsia="Times New Roman" w:cs="Calibri"/>
                <w:lang w:val="en-GB" w:eastAsia="en-GB"/>
              </w:rPr>
              <w:t>13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6BFDF84" w14:textId="77777777">
            <w:pPr>
              <w:rPr>
                <w:rFonts w:eastAsia="Times New Roman" w:cs="Calibri"/>
                <w:lang w:val="en-GB" w:eastAsia="en-GB"/>
              </w:rPr>
            </w:pPr>
            <w:r>
              <w:rPr>
                <w:rFonts w:eastAsia="Times New Roman" w:cs="Calibri"/>
                <w:lang w:val="en-GB" w:eastAsia="en-GB"/>
              </w:rPr>
              <w:t>Monthly on the 13th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9EE8DB8" w14:textId="77777777">
            <w:pPr>
              <w:jc w:val="center"/>
              <w:rPr>
                <w:rFonts w:eastAsia="Times New Roman" w:cs="Calibri"/>
                <w:lang w:val="en-GB" w:eastAsia="en-GB"/>
              </w:rPr>
            </w:pPr>
            <w:r>
              <w:rPr>
                <w:rFonts w:eastAsia="Times New Roman" w:cs="Calibri"/>
                <w:lang w:val="en-GB" w:eastAsia="en-GB"/>
              </w:rPr>
              <w:t>19</w:t>
            </w:r>
          </w:p>
        </w:tc>
      </w:tr>
      <w:tr w:rsidR="00AC0A08" w:rsidTr="00AC0A08" w14:paraId="17FA365D"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F9B68F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8158D1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DD367C7"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424119C1" w14:textId="77777777">
            <w:pPr>
              <w:rPr>
                <w:rFonts w:eastAsia="Times New Roman" w:cs="Calibri"/>
                <w:lang w:val="en-GB" w:eastAsia="en-GB"/>
              </w:rPr>
            </w:pPr>
            <w:r>
              <w:rPr>
                <w:rFonts w:eastAsia="Times New Roman" w:cs="Calibri"/>
                <w:lang w:val="en-GB" w:eastAsia="en-GB"/>
              </w:rPr>
              <w:t>14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685E07F" w14:textId="77777777">
            <w:pPr>
              <w:rPr>
                <w:rFonts w:eastAsia="Times New Roman" w:cs="Calibri"/>
                <w:lang w:val="en-GB" w:eastAsia="en-GB"/>
              </w:rPr>
            </w:pPr>
            <w:r>
              <w:rPr>
                <w:rFonts w:eastAsia="Times New Roman" w:cs="Calibri"/>
                <w:lang w:val="en-GB" w:eastAsia="en-GB"/>
              </w:rPr>
              <w:t>Monthly on the 14th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9024ABD" w14:textId="77777777">
            <w:pPr>
              <w:jc w:val="center"/>
              <w:rPr>
                <w:rFonts w:eastAsia="Times New Roman" w:cs="Calibri"/>
                <w:lang w:val="en-GB" w:eastAsia="en-GB"/>
              </w:rPr>
            </w:pPr>
            <w:r>
              <w:rPr>
                <w:rFonts w:eastAsia="Times New Roman" w:cs="Calibri"/>
                <w:lang w:val="en-GB" w:eastAsia="en-GB"/>
              </w:rPr>
              <w:t>19</w:t>
            </w:r>
          </w:p>
        </w:tc>
      </w:tr>
      <w:tr w:rsidR="00AC0A08" w:rsidTr="00AC0A08" w14:paraId="3F211084"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504515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1B27D3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77A300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5921560" w14:textId="77777777">
            <w:pPr>
              <w:rPr>
                <w:rFonts w:eastAsia="Times New Roman" w:cs="Calibri"/>
                <w:lang w:val="en-GB" w:eastAsia="en-GB"/>
              </w:rPr>
            </w:pPr>
            <w:r>
              <w:rPr>
                <w:rFonts w:eastAsia="Times New Roman" w:cs="Calibri"/>
                <w:lang w:val="en-GB" w:eastAsia="en-GB"/>
              </w:rPr>
              <w:t>15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04AD59F" w14:textId="77777777">
            <w:pPr>
              <w:rPr>
                <w:rFonts w:eastAsia="Times New Roman" w:cs="Calibri"/>
                <w:lang w:val="en-GB" w:eastAsia="en-GB"/>
              </w:rPr>
            </w:pPr>
            <w:r>
              <w:rPr>
                <w:rFonts w:eastAsia="Times New Roman" w:cs="Calibri"/>
                <w:lang w:val="en-GB" w:eastAsia="en-GB"/>
              </w:rPr>
              <w:t>Monthly on the 15th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1F21520" w14:textId="77777777">
            <w:pPr>
              <w:jc w:val="center"/>
              <w:rPr>
                <w:rFonts w:eastAsia="Times New Roman" w:cs="Calibri"/>
                <w:lang w:val="en-GB" w:eastAsia="en-GB"/>
              </w:rPr>
            </w:pPr>
            <w:r>
              <w:rPr>
                <w:rFonts w:eastAsia="Times New Roman" w:cs="Calibri"/>
                <w:lang w:val="en-GB" w:eastAsia="en-GB"/>
              </w:rPr>
              <w:t>19</w:t>
            </w:r>
          </w:p>
        </w:tc>
      </w:tr>
      <w:tr w:rsidR="00AC0A08" w:rsidTr="00AC0A08" w14:paraId="2A026598"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2837204"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7BA010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5C67A3A"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A4BF99B" w14:textId="77777777">
            <w:pPr>
              <w:rPr>
                <w:rFonts w:eastAsia="Times New Roman" w:cs="Calibri"/>
                <w:lang w:val="en-GB" w:eastAsia="en-GB"/>
              </w:rPr>
            </w:pPr>
            <w:r>
              <w:rPr>
                <w:rFonts w:eastAsia="Times New Roman" w:cs="Calibri"/>
                <w:lang w:val="en-GB" w:eastAsia="en-GB"/>
              </w:rPr>
              <w:t>16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FB396F0" w14:textId="77777777">
            <w:pPr>
              <w:rPr>
                <w:rFonts w:eastAsia="Times New Roman" w:cs="Calibri"/>
                <w:lang w:val="en-GB" w:eastAsia="en-GB"/>
              </w:rPr>
            </w:pPr>
            <w:r>
              <w:rPr>
                <w:rFonts w:eastAsia="Times New Roman" w:cs="Calibri"/>
                <w:lang w:val="en-GB" w:eastAsia="en-GB"/>
              </w:rPr>
              <w:t>Monthly on the 16th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7B230AF" w14:textId="77777777">
            <w:pPr>
              <w:jc w:val="center"/>
              <w:rPr>
                <w:rFonts w:eastAsia="Times New Roman" w:cs="Calibri"/>
                <w:lang w:val="en-GB" w:eastAsia="en-GB"/>
              </w:rPr>
            </w:pPr>
            <w:r>
              <w:rPr>
                <w:rFonts w:eastAsia="Times New Roman" w:cs="Calibri"/>
                <w:lang w:val="en-GB" w:eastAsia="en-GB"/>
              </w:rPr>
              <w:t>19</w:t>
            </w:r>
          </w:p>
        </w:tc>
      </w:tr>
      <w:tr w:rsidR="00AC0A08" w:rsidTr="00AC0A08" w14:paraId="0F53D3B6"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9003EA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9705C9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69DEBF8"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3726961" w14:textId="77777777">
            <w:pPr>
              <w:rPr>
                <w:rFonts w:eastAsia="Times New Roman" w:cs="Calibri"/>
                <w:lang w:val="en-GB" w:eastAsia="en-GB"/>
              </w:rPr>
            </w:pPr>
            <w:r>
              <w:rPr>
                <w:rFonts w:eastAsia="Times New Roman" w:cs="Calibri"/>
                <w:lang w:val="en-GB" w:eastAsia="en-GB"/>
              </w:rPr>
              <w:t>17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7417160" w14:textId="77777777">
            <w:pPr>
              <w:rPr>
                <w:rFonts w:eastAsia="Times New Roman" w:cs="Calibri"/>
                <w:lang w:val="en-GB" w:eastAsia="en-GB"/>
              </w:rPr>
            </w:pPr>
            <w:r>
              <w:rPr>
                <w:rFonts w:eastAsia="Times New Roman" w:cs="Calibri"/>
                <w:lang w:val="en-GB" w:eastAsia="en-GB"/>
              </w:rPr>
              <w:t>Monthly on the 17th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4A74020" w14:textId="77777777">
            <w:pPr>
              <w:jc w:val="center"/>
              <w:rPr>
                <w:rFonts w:eastAsia="Times New Roman" w:cs="Calibri"/>
                <w:lang w:val="en-GB" w:eastAsia="en-GB"/>
              </w:rPr>
            </w:pPr>
            <w:r>
              <w:rPr>
                <w:rFonts w:eastAsia="Times New Roman" w:cs="Calibri"/>
                <w:lang w:val="en-GB" w:eastAsia="en-GB"/>
              </w:rPr>
              <w:t>19</w:t>
            </w:r>
          </w:p>
        </w:tc>
      </w:tr>
      <w:tr w:rsidR="00AC0A08" w:rsidTr="00AC0A08" w14:paraId="4C9EA264"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1DED968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EB58A3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5846EDE"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49E2366" w14:textId="77777777">
            <w:pPr>
              <w:rPr>
                <w:rFonts w:eastAsia="Times New Roman" w:cs="Calibri"/>
                <w:lang w:val="en-GB" w:eastAsia="en-GB"/>
              </w:rPr>
            </w:pPr>
            <w:r>
              <w:rPr>
                <w:rFonts w:eastAsia="Times New Roman" w:cs="Calibri"/>
                <w:lang w:val="en-GB" w:eastAsia="en-GB"/>
              </w:rPr>
              <w:t>18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1C0D758" w14:textId="77777777">
            <w:pPr>
              <w:rPr>
                <w:rFonts w:eastAsia="Times New Roman" w:cs="Calibri"/>
                <w:lang w:val="en-GB" w:eastAsia="en-GB"/>
              </w:rPr>
            </w:pPr>
            <w:r>
              <w:rPr>
                <w:rFonts w:eastAsia="Times New Roman" w:cs="Calibri"/>
                <w:lang w:val="en-GB" w:eastAsia="en-GB"/>
              </w:rPr>
              <w:t>Monthly on the 18th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E123C42" w14:textId="77777777">
            <w:pPr>
              <w:jc w:val="center"/>
              <w:rPr>
                <w:rFonts w:eastAsia="Times New Roman" w:cs="Calibri"/>
                <w:lang w:val="en-GB" w:eastAsia="en-GB"/>
              </w:rPr>
            </w:pPr>
            <w:r>
              <w:rPr>
                <w:rFonts w:eastAsia="Times New Roman" w:cs="Calibri"/>
                <w:lang w:val="en-GB" w:eastAsia="en-GB"/>
              </w:rPr>
              <w:t>19</w:t>
            </w:r>
          </w:p>
        </w:tc>
      </w:tr>
      <w:tr w:rsidR="00AC0A08" w:rsidTr="00AC0A08" w14:paraId="2564F839"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CC8BE4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C379AF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C41613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33BEA4D" w14:textId="77777777">
            <w:pPr>
              <w:rPr>
                <w:rFonts w:eastAsia="Times New Roman" w:cs="Calibri"/>
                <w:lang w:val="en-GB" w:eastAsia="en-GB"/>
              </w:rPr>
            </w:pPr>
            <w:r>
              <w:rPr>
                <w:rFonts w:eastAsia="Times New Roman" w:cs="Calibri"/>
                <w:lang w:val="en-GB" w:eastAsia="en-GB"/>
              </w:rPr>
              <w:t>19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C986BF5" w14:textId="77777777">
            <w:pPr>
              <w:rPr>
                <w:rFonts w:eastAsia="Times New Roman" w:cs="Calibri"/>
                <w:lang w:val="en-GB" w:eastAsia="en-GB"/>
              </w:rPr>
            </w:pPr>
            <w:r>
              <w:rPr>
                <w:rFonts w:eastAsia="Times New Roman" w:cs="Calibri"/>
                <w:lang w:val="en-GB" w:eastAsia="en-GB"/>
              </w:rPr>
              <w:t>Monthly on the 19th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E7263A2" w14:textId="77777777">
            <w:pPr>
              <w:jc w:val="center"/>
              <w:rPr>
                <w:rFonts w:eastAsia="Times New Roman" w:cs="Calibri"/>
                <w:lang w:val="en-GB" w:eastAsia="en-GB"/>
              </w:rPr>
            </w:pPr>
            <w:r>
              <w:rPr>
                <w:rFonts w:eastAsia="Times New Roman" w:cs="Calibri"/>
                <w:lang w:val="en-GB" w:eastAsia="en-GB"/>
              </w:rPr>
              <w:t>19</w:t>
            </w:r>
          </w:p>
        </w:tc>
      </w:tr>
      <w:tr w:rsidR="00AC0A08" w:rsidTr="00AC0A08" w14:paraId="17997444"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D93694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B3B19C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55864E4"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B238639" w14:textId="77777777">
            <w:pPr>
              <w:rPr>
                <w:rFonts w:eastAsia="Times New Roman" w:cs="Calibri"/>
                <w:lang w:val="en-GB" w:eastAsia="en-GB"/>
              </w:rPr>
            </w:pPr>
            <w:r>
              <w:rPr>
                <w:rFonts w:eastAsia="Times New Roman" w:cs="Calibri"/>
                <w:lang w:val="en-GB" w:eastAsia="en-GB"/>
              </w:rPr>
              <w:t>20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CE11B3C" w14:textId="77777777">
            <w:pPr>
              <w:rPr>
                <w:rFonts w:eastAsia="Times New Roman" w:cs="Calibri"/>
                <w:lang w:val="en-GB" w:eastAsia="en-GB"/>
              </w:rPr>
            </w:pPr>
            <w:r>
              <w:rPr>
                <w:rFonts w:eastAsia="Times New Roman" w:cs="Calibri"/>
                <w:lang w:val="en-GB" w:eastAsia="en-GB"/>
              </w:rPr>
              <w:t>Monthly on the 20th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2DEC787" w14:textId="77777777">
            <w:pPr>
              <w:jc w:val="center"/>
              <w:rPr>
                <w:rFonts w:eastAsia="Times New Roman" w:cs="Calibri"/>
                <w:lang w:val="en-GB" w:eastAsia="en-GB"/>
              </w:rPr>
            </w:pPr>
            <w:r>
              <w:rPr>
                <w:rFonts w:eastAsia="Times New Roman" w:cs="Calibri"/>
                <w:lang w:val="en-GB" w:eastAsia="en-GB"/>
              </w:rPr>
              <w:t>19</w:t>
            </w:r>
          </w:p>
        </w:tc>
      </w:tr>
      <w:tr w:rsidR="00AC0A08" w:rsidTr="00AC0A08" w14:paraId="08645B67"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50E0F9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779319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F6FE23E"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42473871" w14:textId="77777777">
            <w:pPr>
              <w:rPr>
                <w:rFonts w:eastAsia="Times New Roman" w:cs="Calibri"/>
                <w:lang w:val="en-GB" w:eastAsia="en-GB"/>
              </w:rPr>
            </w:pPr>
            <w:r>
              <w:rPr>
                <w:rFonts w:eastAsia="Times New Roman" w:cs="Calibri"/>
                <w:lang w:val="en-GB" w:eastAsia="en-GB"/>
              </w:rPr>
              <w:t>21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14D31AD" w14:textId="77777777">
            <w:pPr>
              <w:rPr>
                <w:rFonts w:eastAsia="Times New Roman" w:cs="Calibri"/>
                <w:lang w:val="en-GB" w:eastAsia="en-GB"/>
              </w:rPr>
            </w:pPr>
            <w:r>
              <w:rPr>
                <w:rFonts w:eastAsia="Times New Roman" w:cs="Calibri"/>
                <w:lang w:val="en-GB" w:eastAsia="en-GB"/>
              </w:rPr>
              <w:t>Monthly on the 21st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9777F88" w14:textId="77777777">
            <w:pPr>
              <w:jc w:val="center"/>
              <w:rPr>
                <w:rFonts w:eastAsia="Times New Roman" w:cs="Calibri"/>
                <w:lang w:val="en-GB" w:eastAsia="en-GB"/>
              </w:rPr>
            </w:pPr>
            <w:r>
              <w:rPr>
                <w:rFonts w:eastAsia="Times New Roman" w:cs="Calibri"/>
                <w:lang w:val="en-GB" w:eastAsia="en-GB"/>
              </w:rPr>
              <w:t>19</w:t>
            </w:r>
          </w:p>
        </w:tc>
      </w:tr>
      <w:tr w:rsidR="00AC0A08" w:rsidTr="00AC0A08" w14:paraId="156DAE80"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D132D7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3C4577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E5D6321"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FB0A11C" w14:textId="77777777">
            <w:pPr>
              <w:rPr>
                <w:rFonts w:eastAsia="Times New Roman" w:cs="Calibri"/>
                <w:lang w:val="en-GB" w:eastAsia="en-GB"/>
              </w:rPr>
            </w:pPr>
            <w:r>
              <w:rPr>
                <w:rFonts w:eastAsia="Times New Roman" w:cs="Calibri"/>
                <w:lang w:val="en-GB" w:eastAsia="en-GB"/>
              </w:rPr>
              <w:t>22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6218AE3" w14:textId="77777777">
            <w:pPr>
              <w:rPr>
                <w:rFonts w:eastAsia="Times New Roman" w:cs="Calibri"/>
                <w:lang w:val="en-GB" w:eastAsia="en-GB"/>
              </w:rPr>
            </w:pPr>
            <w:r>
              <w:rPr>
                <w:rFonts w:eastAsia="Times New Roman" w:cs="Calibri"/>
                <w:lang w:val="en-GB" w:eastAsia="en-GB"/>
              </w:rPr>
              <w:t>Monthly on the 22nd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FD9E687" w14:textId="77777777">
            <w:pPr>
              <w:jc w:val="center"/>
              <w:rPr>
                <w:rFonts w:eastAsia="Times New Roman" w:cs="Calibri"/>
                <w:lang w:val="en-GB" w:eastAsia="en-GB"/>
              </w:rPr>
            </w:pPr>
            <w:r>
              <w:rPr>
                <w:rFonts w:eastAsia="Times New Roman" w:cs="Calibri"/>
                <w:lang w:val="en-GB" w:eastAsia="en-GB"/>
              </w:rPr>
              <w:t>19</w:t>
            </w:r>
          </w:p>
        </w:tc>
      </w:tr>
      <w:tr w:rsidR="00AC0A08" w:rsidTr="00AC0A08" w14:paraId="7CD97B55"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BCC15E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F70271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C995D3A"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429A3DCE" w14:textId="77777777">
            <w:pPr>
              <w:rPr>
                <w:rFonts w:eastAsia="Times New Roman" w:cs="Calibri"/>
                <w:lang w:val="en-GB" w:eastAsia="en-GB"/>
              </w:rPr>
            </w:pPr>
            <w:r>
              <w:rPr>
                <w:rFonts w:eastAsia="Times New Roman" w:cs="Calibri"/>
                <w:lang w:val="en-GB" w:eastAsia="en-GB"/>
              </w:rPr>
              <w:t>23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241E978" w14:textId="77777777">
            <w:pPr>
              <w:rPr>
                <w:rFonts w:eastAsia="Times New Roman" w:cs="Calibri"/>
                <w:lang w:val="en-GB" w:eastAsia="en-GB"/>
              </w:rPr>
            </w:pPr>
            <w:r>
              <w:rPr>
                <w:rFonts w:eastAsia="Times New Roman" w:cs="Calibri"/>
                <w:lang w:val="en-GB" w:eastAsia="en-GB"/>
              </w:rPr>
              <w:t>Monthly on the 23rd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5A66E12" w14:textId="77777777">
            <w:pPr>
              <w:jc w:val="center"/>
              <w:rPr>
                <w:rFonts w:eastAsia="Times New Roman" w:cs="Calibri"/>
                <w:lang w:val="en-GB" w:eastAsia="en-GB"/>
              </w:rPr>
            </w:pPr>
            <w:r>
              <w:rPr>
                <w:rFonts w:eastAsia="Times New Roman" w:cs="Calibri"/>
                <w:lang w:val="en-GB" w:eastAsia="en-GB"/>
              </w:rPr>
              <w:t>19</w:t>
            </w:r>
          </w:p>
        </w:tc>
      </w:tr>
      <w:tr w:rsidR="00AC0A08" w:rsidTr="00AC0A08" w14:paraId="62EA36C2"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E5D611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F61A65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0361C70"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6EDB234" w14:textId="77777777">
            <w:pPr>
              <w:rPr>
                <w:rFonts w:eastAsia="Times New Roman" w:cs="Calibri"/>
                <w:lang w:val="en-GB" w:eastAsia="en-GB"/>
              </w:rPr>
            </w:pPr>
            <w:r>
              <w:rPr>
                <w:rFonts w:eastAsia="Times New Roman" w:cs="Calibri"/>
                <w:lang w:val="en-GB" w:eastAsia="en-GB"/>
              </w:rPr>
              <w:t>24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7DA539A" w14:textId="77777777">
            <w:pPr>
              <w:rPr>
                <w:rFonts w:eastAsia="Times New Roman" w:cs="Calibri"/>
                <w:lang w:val="en-GB" w:eastAsia="en-GB"/>
              </w:rPr>
            </w:pPr>
            <w:r>
              <w:rPr>
                <w:rFonts w:eastAsia="Times New Roman" w:cs="Calibri"/>
                <w:lang w:val="en-GB" w:eastAsia="en-GB"/>
              </w:rPr>
              <w:t>Monthly on the 24th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DC61395" w14:textId="77777777">
            <w:pPr>
              <w:jc w:val="center"/>
              <w:rPr>
                <w:rFonts w:eastAsia="Times New Roman" w:cs="Calibri"/>
                <w:lang w:val="en-GB" w:eastAsia="en-GB"/>
              </w:rPr>
            </w:pPr>
            <w:r>
              <w:rPr>
                <w:rFonts w:eastAsia="Times New Roman" w:cs="Calibri"/>
                <w:lang w:val="en-GB" w:eastAsia="en-GB"/>
              </w:rPr>
              <w:t>19</w:t>
            </w:r>
          </w:p>
        </w:tc>
      </w:tr>
      <w:tr w:rsidR="00AC0A08" w:rsidTr="00AC0A08" w14:paraId="1A639261"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E43A59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434680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98783AC"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ED340FE" w14:textId="77777777">
            <w:pPr>
              <w:rPr>
                <w:rFonts w:eastAsia="Times New Roman" w:cs="Calibri"/>
                <w:lang w:val="en-GB" w:eastAsia="en-GB"/>
              </w:rPr>
            </w:pPr>
            <w:r>
              <w:rPr>
                <w:rFonts w:eastAsia="Times New Roman" w:cs="Calibri"/>
                <w:lang w:val="en-GB" w:eastAsia="en-GB"/>
              </w:rPr>
              <w:t>25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9710C25" w14:textId="77777777">
            <w:pPr>
              <w:rPr>
                <w:rFonts w:eastAsia="Times New Roman" w:cs="Calibri"/>
                <w:lang w:val="en-GB" w:eastAsia="en-GB"/>
              </w:rPr>
            </w:pPr>
            <w:r>
              <w:rPr>
                <w:rFonts w:eastAsia="Times New Roman" w:cs="Calibri"/>
                <w:lang w:val="en-GB" w:eastAsia="en-GB"/>
              </w:rPr>
              <w:t>Monthly on the 25th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0EB9FEF" w14:textId="77777777">
            <w:pPr>
              <w:jc w:val="center"/>
              <w:rPr>
                <w:rFonts w:eastAsia="Times New Roman" w:cs="Calibri"/>
                <w:lang w:val="en-GB" w:eastAsia="en-GB"/>
              </w:rPr>
            </w:pPr>
            <w:r>
              <w:rPr>
                <w:rFonts w:eastAsia="Times New Roman" w:cs="Calibri"/>
                <w:lang w:val="en-GB" w:eastAsia="en-GB"/>
              </w:rPr>
              <w:t>19</w:t>
            </w:r>
          </w:p>
        </w:tc>
      </w:tr>
      <w:tr w:rsidR="00AC0A08" w:rsidTr="00AC0A08" w14:paraId="69055ED3"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8F3652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C7BB7A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1411D2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A08C77F" w14:textId="77777777">
            <w:pPr>
              <w:rPr>
                <w:rFonts w:eastAsia="Times New Roman" w:cs="Calibri"/>
                <w:lang w:val="en-GB" w:eastAsia="en-GB"/>
              </w:rPr>
            </w:pPr>
            <w:r>
              <w:rPr>
                <w:rFonts w:eastAsia="Times New Roman" w:cs="Calibri"/>
                <w:lang w:val="en-GB" w:eastAsia="en-GB"/>
              </w:rPr>
              <w:t>26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DDA3AEA" w14:textId="77777777">
            <w:pPr>
              <w:rPr>
                <w:rFonts w:eastAsia="Times New Roman" w:cs="Calibri"/>
                <w:lang w:val="en-GB" w:eastAsia="en-GB"/>
              </w:rPr>
            </w:pPr>
            <w:r>
              <w:rPr>
                <w:rFonts w:eastAsia="Times New Roman" w:cs="Calibri"/>
                <w:lang w:val="en-GB" w:eastAsia="en-GB"/>
              </w:rPr>
              <w:t>Monthly on the 26th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812EC70" w14:textId="77777777">
            <w:pPr>
              <w:jc w:val="center"/>
              <w:rPr>
                <w:rFonts w:eastAsia="Times New Roman" w:cs="Calibri"/>
                <w:lang w:val="en-GB" w:eastAsia="en-GB"/>
              </w:rPr>
            </w:pPr>
            <w:r>
              <w:rPr>
                <w:rFonts w:eastAsia="Times New Roman" w:cs="Calibri"/>
                <w:lang w:val="en-GB" w:eastAsia="en-GB"/>
              </w:rPr>
              <w:t>19</w:t>
            </w:r>
          </w:p>
        </w:tc>
      </w:tr>
      <w:tr w:rsidR="00AC0A08" w:rsidTr="00AC0A08" w14:paraId="2E4B4B2D"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E13B23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4A8176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F97CD0C"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DA22963" w14:textId="77777777">
            <w:pPr>
              <w:rPr>
                <w:rFonts w:eastAsia="Times New Roman" w:cs="Calibri"/>
                <w:lang w:val="en-GB" w:eastAsia="en-GB"/>
              </w:rPr>
            </w:pPr>
            <w:r>
              <w:rPr>
                <w:rFonts w:eastAsia="Times New Roman" w:cs="Calibri"/>
                <w:lang w:val="en-GB" w:eastAsia="en-GB"/>
              </w:rPr>
              <w:t>27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11AA79D" w14:textId="77777777">
            <w:pPr>
              <w:rPr>
                <w:rFonts w:eastAsia="Times New Roman" w:cs="Calibri"/>
                <w:lang w:val="en-GB" w:eastAsia="en-GB"/>
              </w:rPr>
            </w:pPr>
            <w:r>
              <w:rPr>
                <w:rFonts w:eastAsia="Times New Roman" w:cs="Calibri"/>
                <w:lang w:val="en-GB" w:eastAsia="en-GB"/>
              </w:rPr>
              <w:t>Monthly on the 27th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69CF40C" w14:textId="77777777">
            <w:pPr>
              <w:jc w:val="center"/>
              <w:rPr>
                <w:rFonts w:eastAsia="Times New Roman" w:cs="Calibri"/>
                <w:lang w:val="en-GB" w:eastAsia="en-GB"/>
              </w:rPr>
            </w:pPr>
            <w:r>
              <w:rPr>
                <w:rFonts w:eastAsia="Times New Roman" w:cs="Calibri"/>
                <w:lang w:val="en-GB" w:eastAsia="en-GB"/>
              </w:rPr>
              <w:t>19</w:t>
            </w:r>
          </w:p>
        </w:tc>
      </w:tr>
      <w:tr w:rsidR="00AC0A08" w:rsidTr="00AC0A08" w14:paraId="764EC896"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198FB68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959D67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686993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4B15722" w14:textId="77777777">
            <w:pPr>
              <w:rPr>
                <w:rFonts w:eastAsia="Times New Roman" w:cs="Calibri"/>
                <w:lang w:val="en-GB" w:eastAsia="en-GB"/>
              </w:rPr>
            </w:pPr>
            <w:r>
              <w:rPr>
                <w:rFonts w:eastAsia="Times New Roman" w:cs="Calibri"/>
                <w:lang w:val="en-GB" w:eastAsia="en-GB"/>
              </w:rPr>
              <w:t>28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2688002" w14:textId="77777777">
            <w:pPr>
              <w:rPr>
                <w:rFonts w:eastAsia="Times New Roman" w:cs="Calibri"/>
                <w:lang w:val="en-GB" w:eastAsia="en-GB"/>
              </w:rPr>
            </w:pPr>
            <w:r>
              <w:rPr>
                <w:rFonts w:eastAsia="Times New Roman" w:cs="Calibri"/>
                <w:lang w:val="en-GB" w:eastAsia="en-GB"/>
              </w:rPr>
              <w:t>Monthly on the 28th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E03793C" w14:textId="77777777">
            <w:pPr>
              <w:jc w:val="center"/>
              <w:rPr>
                <w:rFonts w:eastAsia="Times New Roman" w:cs="Calibri"/>
                <w:lang w:val="en-GB" w:eastAsia="en-GB"/>
              </w:rPr>
            </w:pPr>
            <w:r>
              <w:rPr>
                <w:rFonts w:eastAsia="Times New Roman" w:cs="Calibri"/>
                <w:lang w:val="en-GB" w:eastAsia="en-GB"/>
              </w:rPr>
              <w:t>19</w:t>
            </w:r>
          </w:p>
        </w:tc>
      </w:tr>
      <w:tr w:rsidR="00AC0A08" w:rsidTr="00AC0A08" w14:paraId="5ED41333"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77221D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08A39C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1D6A7D5"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2F186D9" w14:textId="77777777">
            <w:pPr>
              <w:rPr>
                <w:rFonts w:eastAsia="Times New Roman" w:cs="Calibri"/>
                <w:lang w:val="en-GB" w:eastAsia="en-GB"/>
              </w:rPr>
            </w:pPr>
            <w:r>
              <w:rPr>
                <w:rFonts w:eastAsia="Times New Roman" w:cs="Calibri"/>
                <w:lang w:val="en-GB" w:eastAsia="en-GB"/>
              </w:rPr>
              <w:t>29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6CF0A6C" w14:textId="77777777">
            <w:pPr>
              <w:rPr>
                <w:rFonts w:eastAsia="Times New Roman" w:cs="Calibri"/>
                <w:lang w:val="en-GB" w:eastAsia="en-GB"/>
              </w:rPr>
            </w:pPr>
            <w:r>
              <w:rPr>
                <w:rFonts w:eastAsia="Times New Roman" w:cs="Calibri"/>
                <w:lang w:val="en-GB" w:eastAsia="en-GB"/>
              </w:rPr>
              <w:t>Monthly on the 29th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FCFB808" w14:textId="77777777">
            <w:pPr>
              <w:jc w:val="center"/>
              <w:rPr>
                <w:rFonts w:eastAsia="Times New Roman" w:cs="Calibri"/>
                <w:lang w:val="en-GB" w:eastAsia="en-GB"/>
              </w:rPr>
            </w:pPr>
            <w:r>
              <w:rPr>
                <w:rFonts w:eastAsia="Times New Roman" w:cs="Calibri"/>
                <w:lang w:val="en-GB" w:eastAsia="en-GB"/>
              </w:rPr>
              <w:t>19</w:t>
            </w:r>
          </w:p>
        </w:tc>
      </w:tr>
      <w:tr w:rsidR="00AC0A08" w:rsidTr="00AC0A08" w14:paraId="40746E8D"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8F174F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2207DE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38B92F0"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C90D09D" w14:textId="77777777">
            <w:pPr>
              <w:rPr>
                <w:rFonts w:eastAsia="Times New Roman" w:cs="Calibri"/>
                <w:lang w:val="en-GB" w:eastAsia="en-GB"/>
              </w:rPr>
            </w:pPr>
            <w:r>
              <w:rPr>
                <w:rFonts w:eastAsia="Times New Roman" w:cs="Calibri"/>
                <w:lang w:val="en-GB" w:eastAsia="en-GB"/>
              </w:rPr>
              <w:t>30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A9FDF32" w14:textId="77777777">
            <w:pPr>
              <w:rPr>
                <w:rFonts w:eastAsia="Times New Roman" w:cs="Calibri"/>
                <w:lang w:val="en-GB" w:eastAsia="en-GB"/>
              </w:rPr>
            </w:pPr>
            <w:r>
              <w:rPr>
                <w:rFonts w:eastAsia="Times New Roman" w:cs="Calibri"/>
                <w:lang w:val="en-GB" w:eastAsia="en-GB"/>
              </w:rPr>
              <w:t>Monthly on the 30th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2423192" w14:textId="77777777">
            <w:pPr>
              <w:jc w:val="center"/>
              <w:rPr>
                <w:rFonts w:eastAsia="Times New Roman" w:cs="Calibri"/>
                <w:lang w:val="en-GB" w:eastAsia="en-GB"/>
              </w:rPr>
            </w:pPr>
            <w:r>
              <w:rPr>
                <w:rFonts w:eastAsia="Times New Roman" w:cs="Calibri"/>
                <w:lang w:val="en-GB" w:eastAsia="en-GB"/>
              </w:rPr>
              <w:t>19</w:t>
            </w:r>
          </w:p>
        </w:tc>
      </w:tr>
      <w:tr w:rsidR="00AC0A08" w:rsidTr="00AC0A08" w14:paraId="4ADDAE48" w14:textId="77777777">
        <w:trPr>
          <w:trHeight w:val="300"/>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DC2002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68BA17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5BF3EC1" w14:textId="77777777">
            <w:pPr>
              <w:rPr>
                <w:rFonts w:eastAsia="Times New Roman" w:cs="Calibri"/>
                <w:lang w:val="en-GB" w:eastAsia="en-GB"/>
              </w:rPr>
            </w:pPr>
          </w:p>
        </w:tc>
        <w:tc>
          <w:tcPr>
            <w:tcW w:w="518" w:type="pct"/>
            <w:tcBorders>
              <w:top w:val="nil"/>
              <w:left w:val="nil"/>
              <w:bottom w:val="single" w:color="auto" w:sz="8" w:space="0"/>
              <w:right w:val="single" w:color="auto" w:sz="4" w:space="0"/>
            </w:tcBorders>
            <w:noWrap/>
            <w:vAlign w:val="bottom"/>
            <w:hideMark/>
          </w:tcPr>
          <w:p w:rsidR="00AC0A08" w:rsidRDefault="00AC0A08" w14:paraId="24D7661B" w14:textId="77777777">
            <w:pPr>
              <w:rPr>
                <w:rFonts w:eastAsia="Times New Roman" w:cs="Calibri"/>
                <w:lang w:val="en-GB" w:eastAsia="en-GB"/>
              </w:rPr>
            </w:pPr>
            <w:r>
              <w:rPr>
                <w:rFonts w:eastAsia="Times New Roman" w:cs="Calibri"/>
                <w:lang w:val="en-GB" w:eastAsia="en-GB"/>
              </w:rPr>
              <w:t>99</w:t>
            </w:r>
          </w:p>
        </w:tc>
        <w:tc>
          <w:tcPr>
            <w:tcW w:w="1509" w:type="pct"/>
            <w:tcBorders>
              <w:top w:val="nil"/>
              <w:left w:val="nil"/>
              <w:bottom w:val="single" w:color="auto" w:sz="8" w:space="0"/>
              <w:right w:val="single" w:color="auto" w:sz="4" w:space="0"/>
            </w:tcBorders>
            <w:shd w:val="clear" w:color="auto" w:fill="E2EFDA"/>
            <w:noWrap/>
            <w:vAlign w:val="bottom"/>
            <w:hideMark/>
          </w:tcPr>
          <w:p w:rsidR="00AC0A08" w:rsidRDefault="00AC0A08" w14:paraId="7674D42D" w14:textId="77777777">
            <w:pPr>
              <w:rPr>
                <w:rFonts w:eastAsia="Times New Roman" w:cs="Calibri"/>
                <w:lang w:val="en-GB" w:eastAsia="en-GB"/>
              </w:rPr>
            </w:pPr>
            <w:r>
              <w:rPr>
                <w:rFonts w:eastAsia="Times New Roman" w:cs="Calibri"/>
                <w:lang w:val="en-GB" w:eastAsia="en-GB"/>
              </w:rPr>
              <w:t>Monthly, Last Day</w:t>
            </w:r>
          </w:p>
        </w:tc>
        <w:tc>
          <w:tcPr>
            <w:tcW w:w="795" w:type="pct"/>
            <w:tcBorders>
              <w:top w:val="nil"/>
              <w:left w:val="nil"/>
              <w:bottom w:val="single" w:color="auto" w:sz="8" w:space="0"/>
              <w:right w:val="single" w:color="auto" w:sz="8" w:space="0"/>
            </w:tcBorders>
            <w:shd w:val="clear" w:color="auto" w:fill="E2EFDA"/>
            <w:noWrap/>
            <w:vAlign w:val="bottom"/>
            <w:hideMark/>
          </w:tcPr>
          <w:p w:rsidR="00AC0A08" w:rsidRDefault="00AC0A08" w14:paraId="7AFCAF4A" w14:textId="77777777">
            <w:pPr>
              <w:jc w:val="center"/>
              <w:rPr>
                <w:rFonts w:eastAsia="Times New Roman" w:cs="Calibri"/>
                <w:lang w:val="en-GB" w:eastAsia="en-GB"/>
              </w:rPr>
            </w:pPr>
            <w:r>
              <w:rPr>
                <w:rFonts w:eastAsia="Times New Roman" w:cs="Calibri"/>
                <w:lang w:val="en-GB" w:eastAsia="en-GB"/>
              </w:rPr>
              <w:t>17</w:t>
            </w:r>
          </w:p>
        </w:tc>
      </w:tr>
      <w:tr w:rsidR="00AC0A08" w:rsidTr="00AC0A08" w14:paraId="5D1E7F0F" w14:textId="77777777">
        <w:trPr>
          <w:trHeight w:val="288"/>
        </w:trPr>
        <w:tc>
          <w:tcPr>
            <w:tcW w:w="619" w:type="pct"/>
            <w:vMerge w:val="restart"/>
            <w:tcBorders>
              <w:top w:val="nil"/>
              <w:left w:val="single" w:color="auto" w:sz="8" w:space="0"/>
              <w:bottom w:val="single" w:color="000000" w:sz="8" w:space="0"/>
              <w:right w:val="single" w:color="auto" w:sz="4" w:space="0"/>
            </w:tcBorders>
            <w:noWrap/>
            <w:hideMark/>
          </w:tcPr>
          <w:p w:rsidR="00AC0A08" w:rsidRDefault="00AC0A08" w14:paraId="3573D87F" w14:textId="77777777">
            <w:pPr>
              <w:rPr>
                <w:rFonts w:eastAsia="Times New Roman" w:cs="Calibri"/>
                <w:lang w:val="en-GB" w:eastAsia="en-GB"/>
              </w:rPr>
            </w:pPr>
            <w:r>
              <w:rPr>
                <w:rFonts w:eastAsia="Times New Roman" w:cs="Calibri"/>
                <w:lang w:val="en-GB" w:eastAsia="en-GB"/>
              </w:rPr>
              <w:t>Quarterly</w:t>
            </w:r>
          </w:p>
        </w:tc>
        <w:tc>
          <w:tcPr>
            <w:tcW w:w="739" w:type="pct"/>
            <w:vMerge w:val="restart"/>
            <w:tcBorders>
              <w:top w:val="nil"/>
              <w:left w:val="single" w:color="auto" w:sz="4" w:space="0"/>
              <w:bottom w:val="single" w:color="000000" w:sz="8" w:space="0"/>
              <w:right w:val="single" w:color="auto" w:sz="4" w:space="0"/>
            </w:tcBorders>
            <w:hideMark/>
          </w:tcPr>
          <w:p w:rsidR="00AC0A08" w:rsidRDefault="00AC0A08" w14:paraId="38455FE5" w14:textId="77777777">
            <w:pPr>
              <w:rPr>
                <w:rFonts w:eastAsia="Times New Roman" w:cs="Calibri"/>
                <w:lang w:val="en-GB" w:eastAsia="en-GB"/>
              </w:rPr>
            </w:pPr>
            <w:r>
              <w:rPr>
                <w:rFonts w:eastAsia="Times New Roman" w:cs="Calibri"/>
                <w:lang w:val="en-GB" w:eastAsia="en-GB"/>
              </w:rPr>
              <w:t>Quarterly Event: Event takes place once every three months or four times a year.</w:t>
            </w:r>
          </w:p>
        </w:tc>
        <w:tc>
          <w:tcPr>
            <w:tcW w:w="821" w:type="pct"/>
            <w:vMerge w:val="restart"/>
            <w:tcBorders>
              <w:top w:val="nil"/>
              <w:left w:val="single" w:color="auto" w:sz="4" w:space="0"/>
              <w:bottom w:val="single" w:color="000000" w:sz="8" w:space="0"/>
              <w:right w:val="single" w:color="auto" w:sz="4" w:space="0"/>
            </w:tcBorders>
            <w:hideMark/>
          </w:tcPr>
          <w:p w:rsidR="00AC0A08" w:rsidRDefault="00AC0A08" w14:paraId="587CB346" w14:textId="77777777">
            <w:pPr>
              <w:rPr>
                <w:rFonts w:eastAsia="Times New Roman" w:cs="Calibri"/>
                <w:lang w:val="en-GB" w:eastAsia="en-GB"/>
              </w:rPr>
            </w:pPr>
            <w:r>
              <w:rPr>
                <w:rFonts w:eastAsia="Times New Roman" w:cs="Calibri"/>
                <w:lang w:val="en-GB" w:eastAsia="en-GB"/>
              </w:rPr>
              <w:t>01-30 (for February date is 28 if previously indicated 29th)</w:t>
            </w:r>
            <w:r>
              <w:rPr>
                <w:rFonts w:eastAsia="Times New Roman" w:cs="Calibri"/>
                <w:lang w:val="en-GB" w:eastAsia="en-GB"/>
              </w:rPr>
              <w:br/>
            </w:r>
            <w:r>
              <w:rPr>
                <w:rFonts w:eastAsia="Times New Roman" w:cs="Calibri"/>
                <w:lang w:val="en-GB" w:eastAsia="en-GB"/>
              </w:rPr>
              <w:t>99 - Last Day</w:t>
            </w:r>
          </w:p>
        </w:tc>
        <w:tc>
          <w:tcPr>
            <w:tcW w:w="518" w:type="pct"/>
            <w:tcBorders>
              <w:top w:val="nil"/>
              <w:left w:val="nil"/>
              <w:bottom w:val="single" w:color="auto" w:sz="4" w:space="0"/>
              <w:right w:val="single" w:color="auto" w:sz="4" w:space="0"/>
            </w:tcBorders>
            <w:noWrap/>
            <w:vAlign w:val="bottom"/>
            <w:hideMark/>
          </w:tcPr>
          <w:p w:rsidR="00AC0A08" w:rsidRDefault="00AC0A08" w14:paraId="42F67187" w14:textId="77777777">
            <w:pPr>
              <w:rPr>
                <w:rFonts w:eastAsia="Times New Roman" w:cs="Calibri"/>
                <w:lang w:val="en-GB" w:eastAsia="en-GB"/>
              </w:rPr>
            </w:pPr>
            <w:r>
              <w:rPr>
                <w:rFonts w:eastAsia="Times New Roman" w:cs="Calibri"/>
                <w:lang w:val="en-GB" w:eastAsia="en-GB"/>
              </w:rPr>
              <w:t>01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36E0D81" w14:textId="77777777">
            <w:pPr>
              <w:rPr>
                <w:rFonts w:eastAsia="Times New Roman" w:cs="Calibri"/>
                <w:lang w:val="en-GB" w:eastAsia="en-GB"/>
              </w:rPr>
            </w:pPr>
            <w:r>
              <w:rPr>
                <w:rFonts w:eastAsia="Times New Roman" w:cs="Calibri"/>
                <w:lang w:val="en-GB" w:eastAsia="en-GB"/>
              </w:rPr>
              <w:t>every 3 months on 1st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008CFF4" w14:textId="77777777">
            <w:pPr>
              <w:jc w:val="center"/>
              <w:rPr>
                <w:rFonts w:eastAsia="Times New Roman" w:cs="Calibri"/>
                <w:lang w:val="en-GB" w:eastAsia="en-GB"/>
              </w:rPr>
            </w:pPr>
            <w:r>
              <w:rPr>
                <w:rFonts w:eastAsia="Times New Roman" w:cs="Calibri"/>
                <w:lang w:val="en-GB" w:eastAsia="en-GB"/>
              </w:rPr>
              <w:t>21</w:t>
            </w:r>
          </w:p>
        </w:tc>
      </w:tr>
      <w:tr w:rsidR="00AC0A08" w:rsidTr="00AC0A08" w14:paraId="5C50A615"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5FD3DD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F3B11D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82834C1"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697CAD2C" w14:textId="77777777">
            <w:pPr>
              <w:rPr>
                <w:rFonts w:eastAsia="Times New Roman" w:cs="Calibri"/>
                <w:lang w:val="en-GB" w:eastAsia="en-GB"/>
              </w:rPr>
            </w:pPr>
            <w:r>
              <w:rPr>
                <w:rFonts w:eastAsia="Times New Roman" w:cs="Calibri"/>
                <w:lang w:val="en-GB" w:eastAsia="en-GB"/>
              </w:rPr>
              <w:t>02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F0C61C0" w14:textId="77777777">
            <w:pPr>
              <w:rPr>
                <w:rFonts w:eastAsia="Times New Roman" w:cs="Calibri"/>
                <w:lang w:val="en-GB" w:eastAsia="en-GB"/>
              </w:rPr>
            </w:pPr>
            <w:r>
              <w:rPr>
                <w:rFonts w:eastAsia="Times New Roman" w:cs="Calibri"/>
                <w:lang w:val="en-GB" w:eastAsia="en-GB"/>
              </w:rPr>
              <w:t>every 3 months on 2nd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90EEAC0" w14:textId="77777777">
            <w:pPr>
              <w:jc w:val="center"/>
              <w:rPr>
                <w:rFonts w:eastAsia="Times New Roman" w:cs="Calibri"/>
                <w:lang w:val="en-GB" w:eastAsia="en-GB"/>
              </w:rPr>
            </w:pPr>
            <w:r>
              <w:rPr>
                <w:rFonts w:eastAsia="Times New Roman" w:cs="Calibri"/>
                <w:lang w:val="en-GB" w:eastAsia="en-GB"/>
              </w:rPr>
              <w:t>21</w:t>
            </w:r>
          </w:p>
        </w:tc>
      </w:tr>
      <w:tr w:rsidR="00AC0A08" w:rsidTr="00AC0A08" w14:paraId="60978F2D"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1D0067C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399B8E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B5627B8"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33E761E" w14:textId="77777777">
            <w:pPr>
              <w:rPr>
                <w:rFonts w:eastAsia="Times New Roman" w:cs="Calibri"/>
                <w:lang w:val="en-GB" w:eastAsia="en-GB"/>
              </w:rPr>
            </w:pPr>
            <w:r>
              <w:rPr>
                <w:rFonts w:eastAsia="Times New Roman" w:cs="Calibri"/>
                <w:lang w:val="en-GB" w:eastAsia="en-GB"/>
              </w:rPr>
              <w:t>03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E46202F" w14:textId="77777777">
            <w:pPr>
              <w:rPr>
                <w:rFonts w:eastAsia="Times New Roman" w:cs="Calibri"/>
                <w:lang w:val="en-GB" w:eastAsia="en-GB"/>
              </w:rPr>
            </w:pPr>
            <w:r>
              <w:rPr>
                <w:rFonts w:eastAsia="Times New Roman" w:cs="Calibri"/>
                <w:lang w:val="en-GB" w:eastAsia="en-GB"/>
              </w:rPr>
              <w:t>every 3 months on 3rd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34D8942" w14:textId="77777777">
            <w:pPr>
              <w:jc w:val="center"/>
              <w:rPr>
                <w:rFonts w:eastAsia="Times New Roman" w:cs="Calibri"/>
                <w:lang w:val="en-GB" w:eastAsia="en-GB"/>
              </w:rPr>
            </w:pPr>
            <w:r>
              <w:rPr>
                <w:rFonts w:eastAsia="Times New Roman" w:cs="Calibri"/>
                <w:lang w:val="en-GB" w:eastAsia="en-GB"/>
              </w:rPr>
              <w:t>21</w:t>
            </w:r>
          </w:p>
        </w:tc>
      </w:tr>
      <w:tr w:rsidR="00AC0A08" w:rsidTr="00AC0A08" w14:paraId="4A56DBDD"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15CA84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AAFCFE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5C8C323"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1F30237" w14:textId="77777777">
            <w:pPr>
              <w:rPr>
                <w:rFonts w:eastAsia="Times New Roman" w:cs="Calibri"/>
                <w:lang w:val="en-GB" w:eastAsia="en-GB"/>
              </w:rPr>
            </w:pPr>
            <w:r>
              <w:rPr>
                <w:rFonts w:eastAsia="Times New Roman" w:cs="Calibri"/>
                <w:lang w:val="en-GB" w:eastAsia="en-GB"/>
              </w:rPr>
              <w:t>04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2A8AC0F" w14:textId="77777777">
            <w:pPr>
              <w:rPr>
                <w:rFonts w:eastAsia="Times New Roman" w:cs="Calibri"/>
                <w:lang w:val="en-GB" w:eastAsia="en-GB"/>
              </w:rPr>
            </w:pPr>
            <w:r>
              <w:rPr>
                <w:rFonts w:eastAsia="Times New Roman" w:cs="Calibri"/>
                <w:lang w:val="en-GB" w:eastAsia="en-GB"/>
              </w:rPr>
              <w:t>every 3 months on 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BDD7825" w14:textId="77777777">
            <w:pPr>
              <w:jc w:val="center"/>
              <w:rPr>
                <w:rFonts w:eastAsia="Times New Roman" w:cs="Calibri"/>
                <w:lang w:val="en-GB" w:eastAsia="en-GB"/>
              </w:rPr>
            </w:pPr>
            <w:r>
              <w:rPr>
                <w:rFonts w:eastAsia="Times New Roman" w:cs="Calibri"/>
                <w:lang w:val="en-GB" w:eastAsia="en-GB"/>
              </w:rPr>
              <w:t>21</w:t>
            </w:r>
          </w:p>
        </w:tc>
      </w:tr>
      <w:tr w:rsidR="00AC0A08" w:rsidTr="00AC0A08" w14:paraId="6C2D8FC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13D7E8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F2B172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324B393"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209E368" w14:textId="77777777">
            <w:pPr>
              <w:rPr>
                <w:rFonts w:eastAsia="Times New Roman" w:cs="Calibri"/>
                <w:lang w:val="en-GB" w:eastAsia="en-GB"/>
              </w:rPr>
            </w:pPr>
            <w:r>
              <w:rPr>
                <w:rFonts w:eastAsia="Times New Roman" w:cs="Calibri"/>
                <w:lang w:val="en-GB" w:eastAsia="en-GB"/>
              </w:rPr>
              <w:t>05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065FC89" w14:textId="77777777">
            <w:pPr>
              <w:rPr>
                <w:rFonts w:eastAsia="Times New Roman" w:cs="Calibri"/>
                <w:lang w:val="en-GB" w:eastAsia="en-GB"/>
              </w:rPr>
            </w:pPr>
            <w:r>
              <w:rPr>
                <w:rFonts w:eastAsia="Times New Roman" w:cs="Calibri"/>
                <w:lang w:val="en-GB" w:eastAsia="en-GB"/>
              </w:rPr>
              <w:t>every 3 months on 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395FD92" w14:textId="77777777">
            <w:pPr>
              <w:jc w:val="center"/>
              <w:rPr>
                <w:rFonts w:eastAsia="Times New Roman" w:cs="Calibri"/>
                <w:lang w:val="en-GB" w:eastAsia="en-GB"/>
              </w:rPr>
            </w:pPr>
            <w:r>
              <w:rPr>
                <w:rFonts w:eastAsia="Times New Roman" w:cs="Calibri"/>
                <w:lang w:val="en-GB" w:eastAsia="en-GB"/>
              </w:rPr>
              <w:t>21</w:t>
            </w:r>
          </w:p>
        </w:tc>
      </w:tr>
      <w:tr w:rsidR="00AC0A08" w:rsidTr="00AC0A08" w14:paraId="45248C49"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AF2631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FCF7AF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5AE0065"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F51FD48" w14:textId="77777777">
            <w:pPr>
              <w:rPr>
                <w:rFonts w:eastAsia="Times New Roman" w:cs="Calibri"/>
                <w:lang w:val="en-GB" w:eastAsia="en-GB"/>
              </w:rPr>
            </w:pPr>
            <w:r>
              <w:rPr>
                <w:rFonts w:eastAsia="Times New Roman" w:cs="Calibri"/>
                <w:lang w:val="en-GB" w:eastAsia="en-GB"/>
              </w:rPr>
              <w:t>06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76E7DC9" w14:textId="77777777">
            <w:pPr>
              <w:rPr>
                <w:rFonts w:eastAsia="Times New Roman" w:cs="Calibri"/>
                <w:lang w:val="en-GB" w:eastAsia="en-GB"/>
              </w:rPr>
            </w:pPr>
            <w:r>
              <w:rPr>
                <w:rFonts w:eastAsia="Times New Roman" w:cs="Calibri"/>
                <w:lang w:val="en-GB" w:eastAsia="en-GB"/>
              </w:rPr>
              <w:t>every 3 months on 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4DC5E8F" w14:textId="77777777">
            <w:pPr>
              <w:jc w:val="center"/>
              <w:rPr>
                <w:rFonts w:eastAsia="Times New Roman" w:cs="Calibri"/>
                <w:lang w:val="en-GB" w:eastAsia="en-GB"/>
              </w:rPr>
            </w:pPr>
            <w:r>
              <w:rPr>
                <w:rFonts w:eastAsia="Times New Roman" w:cs="Calibri"/>
                <w:lang w:val="en-GB" w:eastAsia="en-GB"/>
              </w:rPr>
              <w:t>21</w:t>
            </w:r>
          </w:p>
        </w:tc>
      </w:tr>
      <w:tr w:rsidR="00AC0A08" w:rsidTr="00AC0A08" w14:paraId="4EE3F0FD"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6269B9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22AFBB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60786D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9CD3E33" w14:textId="77777777">
            <w:pPr>
              <w:rPr>
                <w:rFonts w:eastAsia="Times New Roman" w:cs="Calibri"/>
                <w:lang w:val="en-GB" w:eastAsia="en-GB"/>
              </w:rPr>
            </w:pPr>
            <w:r>
              <w:rPr>
                <w:rFonts w:eastAsia="Times New Roman" w:cs="Calibri"/>
                <w:lang w:val="en-GB" w:eastAsia="en-GB"/>
              </w:rPr>
              <w:t>07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1D7FEAC" w14:textId="77777777">
            <w:pPr>
              <w:rPr>
                <w:rFonts w:eastAsia="Times New Roman" w:cs="Calibri"/>
                <w:lang w:val="en-GB" w:eastAsia="en-GB"/>
              </w:rPr>
            </w:pPr>
            <w:r>
              <w:rPr>
                <w:rFonts w:eastAsia="Times New Roman" w:cs="Calibri"/>
                <w:lang w:val="en-GB" w:eastAsia="en-GB"/>
              </w:rPr>
              <w:t>every 3 months on 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651E5A6" w14:textId="77777777">
            <w:pPr>
              <w:jc w:val="center"/>
              <w:rPr>
                <w:rFonts w:eastAsia="Times New Roman" w:cs="Calibri"/>
                <w:lang w:val="en-GB" w:eastAsia="en-GB"/>
              </w:rPr>
            </w:pPr>
            <w:r>
              <w:rPr>
                <w:rFonts w:eastAsia="Times New Roman" w:cs="Calibri"/>
                <w:lang w:val="en-GB" w:eastAsia="en-GB"/>
              </w:rPr>
              <w:t>21</w:t>
            </w:r>
          </w:p>
        </w:tc>
      </w:tr>
      <w:tr w:rsidR="00AC0A08" w:rsidTr="00AC0A08" w14:paraId="74BFFC55"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19A0F20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E71C16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D152B23"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024C9B0" w14:textId="77777777">
            <w:pPr>
              <w:rPr>
                <w:rFonts w:eastAsia="Times New Roman" w:cs="Calibri"/>
                <w:lang w:val="en-GB" w:eastAsia="en-GB"/>
              </w:rPr>
            </w:pPr>
            <w:r>
              <w:rPr>
                <w:rFonts w:eastAsia="Times New Roman" w:cs="Calibri"/>
                <w:lang w:val="en-GB" w:eastAsia="en-GB"/>
              </w:rPr>
              <w:t>08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E5A350A" w14:textId="77777777">
            <w:pPr>
              <w:rPr>
                <w:rFonts w:eastAsia="Times New Roman" w:cs="Calibri"/>
                <w:lang w:val="en-GB" w:eastAsia="en-GB"/>
              </w:rPr>
            </w:pPr>
            <w:r>
              <w:rPr>
                <w:rFonts w:eastAsia="Times New Roman" w:cs="Calibri"/>
                <w:lang w:val="en-GB" w:eastAsia="en-GB"/>
              </w:rPr>
              <w:t>every 3 months on 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5B17AC7" w14:textId="77777777">
            <w:pPr>
              <w:jc w:val="center"/>
              <w:rPr>
                <w:rFonts w:eastAsia="Times New Roman" w:cs="Calibri"/>
                <w:lang w:val="en-GB" w:eastAsia="en-GB"/>
              </w:rPr>
            </w:pPr>
            <w:r>
              <w:rPr>
                <w:rFonts w:eastAsia="Times New Roman" w:cs="Calibri"/>
                <w:lang w:val="en-GB" w:eastAsia="en-GB"/>
              </w:rPr>
              <w:t>21</w:t>
            </w:r>
          </w:p>
        </w:tc>
      </w:tr>
      <w:tr w:rsidR="00AC0A08" w:rsidTr="00AC0A08" w14:paraId="3770D3DB"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440332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DF6425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B5BFD23"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30B1961" w14:textId="77777777">
            <w:pPr>
              <w:rPr>
                <w:rFonts w:eastAsia="Times New Roman" w:cs="Calibri"/>
                <w:lang w:val="en-GB" w:eastAsia="en-GB"/>
              </w:rPr>
            </w:pPr>
            <w:r>
              <w:rPr>
                <w:rFonts w:eastAsia="Times New Roman" w:cs="Calibri"/>
                <w:lang w:val="en-GB" w:eastAsia="en-GB"/>
              </w:rPr>
              <w:t>09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BD98D23" w14:textId="77777777">
            <w:pPr>
              <w:rPr>
                <w:rFonts w:eastAsia="Times New Roman" w:cs="Calibri"/>
                <w:lang w:val="en-GB" w:eastAsia="en-GB"/>
              </w:rPr>
            </w:pPr>
            <w:r>
              <w:rPr>
                <w:rFonts w:eastAsia="Times New Roman" w:cs="Calibri"/>
                <w:lang w:val="en-GB" w:eastAsia="en-GB"/>
              </w:rPr>
              <w:t>every 3 months on 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4082499" w14:textId="77777777">
            <w:pPr>
              <w:jc w:val="center"/>
              <w:rPr>
                <w:rFonts w:eastAsia="Times New Roman" w:cs="Calibri"/>
                <w:lang w:val="en-GB" w:eastAsia="en-GB"/>
              </w:rPr>
            </w:pPr>
            <w:r>
              <w:rPr>
                <w:rFonts w:eastAsia="Times New Roman" w:cs="Calibri"/>
                <w:lang w:val="en-GB" w:eastAsia="en-GB"/>
              </w:rPr>
              <w:t>21</w:t>
            </w:r>
          </w:p>
        </w:tc>
      </w:tr>
      <w:tr w:rsidR="00AC0A08" w:rsidTr="00AC0A08" w14:paraId="220B57FA"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E7C3CF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F3BC9B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3B6403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1CAEDAC" w14:textId="77777777">
            <w:pPr>
              <w:rPr>
                <w:rFonts w:eastAsia="Times New Roman" w:cs="Calibri"/>
                <w:lang w:val="en-GB" w:eastAsia="en-GB"/>
              </w:rPr>
            </w:pPr>
            <w:r>
              <w:rPr>
                <w:rFonts w:eastAsia="Times New Roman" w:cs="Calibri"/>
                <w:lang w:val="en-GB" w:eastAsia="en-GB"/>
              </w:rPr>
              <w:t>10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10CE250" w14:textId="77777777">
            <w:pPr>
              <w:rPr>
                <w:rFonts w:eastAsia="Times New Roman" w:cs="Calibri"/>
                <w:lang w:val="en-GB" w:eastAsia="en-GB"/>
              </w:rPr>
            </w:pPr>
            <w:r>
              <w:rPr>
                <w:rFonts w:eastAsia="Times New Roman" w:cs="Calibri"/>
                <w:lang w:val="en-GB" w:eastAsia="en-GB"/>
              </w:rPr>
              <w:t>every 3 months on 10th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652D03C" w14:textId="77777777">
            <w:pPr>
              <w:jc w:val="center"/>
              <w:rPr>
                <w:rFonts w:eastAsia="Times New Roman" w:cs="Calibri"/>
                <w:lang w:val="en-GB" w:eastAsia="en-GB"/>
              </w:rPr>
            </w:pPr>
            <w:r>
              <w:rPr>
                <w:rFonts w:eastAsia="Times New Roman" w:cs="Calibri"/>
                <w:lang w:val="en-GB" w:eastAsia="en-GB"/>
              </w:rPr>
              <w:t>22</w:t>
            </w:r>
          </w:p>
        </w:tc>
      </w:tr>
      <w:tr w:rsidR="00AC0A08" w:rsidTr="00AC0A08" w14:paraId="51DB1E20"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83AE4E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66CCFB4"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7691F68"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6E6ABBB" w14:textId="77777777">
            <w:pPr>
              <w:rPr>
                <w:rFonts w:eastAsia="Times New Roman" w:cs="Calibri"/>
                <w:lang w:val="en-GB" w:eastAsia="en-GB"/>
              </w:rPr>
            </w:pPr>
            <w:r>
              <w:rPr>
                <w:rFonts w:eastAsia="Times New Roman" w:cs="Calibri"/>
                <w:lang w:val="en-GB" w:eastAsia="en-GB"/>
              </w:rPr>
              <w:t>11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A56DB54" w14:textId="77777777">
            <w:pPr>
              <w:rPr>
                <w:rFonts w:eastAsia="Times New Roman" w:cs="Calibri"/>
                <w:lang w:val="en-GB" w:eastAsia="en-GB"/>
              </w:rPr>
            </w:pPr>
            <w:r>
              <w:rPr>
                <w:rFonts w:eastAsia="Times New Roman" w:cs="Calibri"/>
                <w:lang w:val="en-GB" w:eastAsia="en-GB"/>
              </w:rPr>
              <w:t>every 3 months on 11th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12920C5" w14:textId="77777777">
            <w:pPr>
              <w:jc w:val="center"/>
              <w:rPr>
                <w:rFonts w:eastAsia="Times New Roman" w:cs="Calibri"/>
                <w:lang w:val="en-GB" w:eastAsia="en-GB"/>
              </w:rPr>
            </w:pPr>
            <w:r>
              <w:rPr>
                <w:rFonts w:eastAsia="Times New Roman" w:cs="Calibri"/>
                <w:lang w:val="en-GB" w:eastAsia="en-GB"/>
              </w:rPr>
              <w:t>22</w:t>
            </w:r>
          </w:p>
        </w:tc>
      </w:tr>
      <w:tr w:rsidR="00AC0A08" w:rsidTr="00AC0A08" w14:paraId="37343BD8"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E1F958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CB7549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03455A9"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2C6E82C" w14:textId="77777777">
            <w:pPr>
              <w:rPr>
                <w:rFonts w:eastAsia="Times New Roman" w:cs="Calibri"/>
                <w:lang w:val="en-GB" w:eastAsia="en-GB"/>
              </w:rPr>
            </w:pPr>
            <w:r>
              <w:rPr>
                <w:rFonts w:eastAsia="Times New Roman" w:cs="Calibri"/>
                <w:lang w:val="en-GB" w:eastAsia="en-GB"/>
              </w:rPr>
              <w:t>12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3C5A72A" w14:textId="77777777">
            <w:pPr>
              <w:rPr>
                <w:rFonts w:eastAsia="Times New Roman" w:cs="Calibri"/>
                <w:lang w:val="en-GB" w:eastAsia="en-GB"/>
              </w:rPr>
            </w:pPr>
            <w:r>
              <w:rPr>
                <w:rFonts w:eastAsia="Times New Roman" w:cs="Calibri"/>
                <w:lang w:val="en-GB" w:eastAsia="en-GB"/>
              </w:rPr>
              <w:t>every 3 months on 12th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0AAE588" w14:textId="77777777">
            <w:pPr>
              <w:jc w:val="center"/>
              <w:rPr>
                <w:rFonts w:eastAsia="Times New Roman" w:cs="Calibri"/>
                <w:lang w:val="en-GB" w:eastAsia="en-GB"/>
              </w:rPr>
            </w:pPr>
            <w:r>
              <w:rPr>
                <w:rFonts w:eastAsia="Times New Roman" w:cs="Calibri"/>
                <w:lang w:val="en-GB" w:eastAsia="en-GB"/>
              </w:rPr>
              <w:t>22</w:t>
            </w:r>
          </w:p>
        </w:tc>
      </w:tr>
      <w:tr w:rsidR="00AC0A08" w:rsidTr="00AC0A08" w14:paraId="20B41FF0"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9E8921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A39E37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9D6FA0F"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743D809" w14:textId="77777777">
            <w:pPr>
              <w:rPr>
                <w:rFonts w:eastAsia="Times New Roman" w:cs="Calibri"/>
                <w:lang w:val="en-GB" w:eastAsia="en-GB"/>
              </w:rPr>
            </w:pPr>
            <w:r>
              <w:rPr>
                <w:rFonts w:eastAsia="Times New Roman" w:cs="Calibri"/>
                <w:lang w:val="en-GB" w:eastAsia="en-GB"/>
              </w:rPr>
              <w:t>13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0C388CA" w14:textId="77777777">
            <w:pPr>
              <w:rPr>
                <w:rFonts w:eastAsia="Times New Roman" w:cs="Calibri"/>
                <w:lang w:val="en-GB" w:eastAsia="en-GB"/>
              </w:rPr>
            </w:pPr>
            <w:r>
              <w:rPr>
                <w:rFonts w:eastAsia="Times New Roman" w:cs="Calibri"/>
                <w:lang w:val="en-GB" w:eastAsia="en-GB"/>
              </w:rPr>
              <w:t>every 3 months on 13th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8639E12" w14:textId="77777777">
            <w:pPr>
              <w:jc w:val="center"/>
              <w:rPr>
                <w:rFonts w:eastAsia="Times New Roman" w:cs="Calibri"/>
                <w:lang w:val="en-GB" w:eastAsia="en-GB"/>
              </w:rPr>
            </w:pPr>
            <w:r>
              <w:rPr>
                <w:rFonts w:eastAsia="Times New Roman" w:cs="Calibri"/>
                <w:lang w:val="en-GB" w:eastAsia="en-GB"/>
              </w:rPr>
              <w:t>22</w:t>
            </w:r>
          </w:p>
        </w:tc>
      </w:tr>
      <w:tr w:rsidR="00AC0A08" w:rsidTr="00AC0A08" w14:paraId="0D9ABFF8"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939F65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FACD56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484A4A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FAE0785" w14:textId="77777777">
            <w:pPr>
              <w:rPr>
                <w:rFonts w:eastAsia="Times New Roman" w:cs="Calibri"/>
                <w:lang w:val="en-GB" w:eastAsia="en-GB"/>
              </w:rPr>
            </w:pPr>
            <w:r>
              <w:rPr>
                <w:rFonts w:eastAsia="Times New Roman" w:cs="Calibri"/>
                <w:lang w:val="en-GB" w:eastAsia="en-GB"/>
              </w:rPr>
              <w:t>14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263332A" w14:textId="77777777">
            <w:pPr>
              <w:rPr>
                <w:rFonts w:eastAsia="Times New Roman" w:cs="Calibri"/>
                <w:lang w:val="en-GB" w:eastAsia="en-GB"/>
              </w:rPr>
            </w:pPr>
            <w:r>
              <w:rPr>
                <w:rFonts w:eastAsia="Times New Roman" w:cs="Calibri"/>
                <w:lang w:val="en-GB" w:eastAsia="en-GB"/>
              </w:rPr>
              <w:t>every 3 months on 14th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2AE8E6D" w14:textId="77777777">
            <w:pPr>
              <w:jc w:val="center"/>
              <w:rPr>
                <w:rFonts w:eastAsia="Times New Roman" w:cs="Calibri"/>
                <w:lang w:val="en-GB" w:eastAsia="en-GB"/>
              </w:rPr>
            </w:pPr>
            <w:r>
              <w:rPr>
                <w:rFonts w:eastAsia="Times New Roman" w:cs="Calibri"/>
                <w:lang w:val="en-GB" w:eastAsia="en-GB"/>
              </w:rPr>
              <w:t>22</w:t>
            </w:r>
          </w:p>
        </w:tc>
      </w:tr>
      <w:tr w:rsidR="00AC0A08" w:rsidTr="00AC0A08" w14:paraId="7B17B735"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4C354C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4990FC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EFFB7FD"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3422534" w14:textId="77777777">
            <w:pPr>
              <w:rPr>
                <w:rFonts w:eastAsia="Times New Roman" w:cs="Calibri"/>
                <w:lang w:val="en-GB" w:eastAsia="en-GB"/>
              </w:rPr>
            </w:pPr>
            <w:r>
              <w:rPr>
                <w:rFonts w:eastAsia="Times New Roman" w:cs="Calibri"/>
                <w:lang w:val="en-GB" w:eastAsia="en-GB"/>
              </w:rPr>
              <w:t>15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B99E986" w14:textId="77777777">
            <w:pPr>
              <w:rPr>
                <w:rFonts w:eastAsia="Times New Roman" w:cs="Calibri"/>
                <w:lang w:val="en-GB" w:eastAsia="en-GB"/>
              </w:rPr>
            </w:pPr>
            <w:r>
              <w:rPr>
                <w:rFonts w:eastAsia="Times New Roman" w:cs="Calibri"/>
                <w:lang w:val="en-GB" w:eastAsia="en-GB"/>
              </w:rPr>
              <w:t>every 3 months on 15th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AA084E8" w14:textId="77777777">
            <w:pPr>
              <w:jc w:val="center"/>
              <w:rPr>
                <w:rFonts w:eastAsia="Times New Roman" w:cs="Calibri"/>
                <w:lang w:val="en-GB" w:eastAsia="en-GB"/>
              </w:rPr>
            </w:pPr>
            <w:r>
              <w:rPr>
                <w:rFonts w:eastAsia="Times New Roman" w:cs="Calibri"/>
                <w:lang w:val="en-GB" w:eastAsia="en-GB"/>
              </w:rPr>
              <w:t>22</w:t>
            </w:r>
          </w:p>
        </w:tc>
      </w:tr>
      <w:tr w:rsidR="00AC0A08" w:rsidTr="00AC0A08" w14:paraId="2155DB1A"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7DC611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C84A9E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877163A"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B9C8CF5" w14:textId="77777777">
            <w:pPr>
              <w:rPr>
                <w:rFonts w:eastAsia="Times New Roman" w:cs="Calibri"/>
                <w:lang w:val="en-GB" w:eastAsia="en-GB"/>
              </w:rPr>
            </w:pPr>
            <w:r>
              <w:rPr>
                <w:rFonts w:eastAsia="Times New Roman" w:cs="Calibri"/>
                <w:lang w:val="en-GB" w:eastAsia="en-GB"/>
              </w:rPr>
              <w:t>16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FD85D55" w14:textId="77777777">
            <w:pPr>
              <w:rPr>
                <w:rFonts w:eastAsia="Times New Roman" w:cs="Calibri"/>
                <w:lang w:val="en-GB" w:eastAsia="en-GB"/>
              </w:rPr>
            </w:pPr>
            <w:r>
              <w:rPr>
                <w:rFonts w:eastAsia="Times New Roman" w:cs="Calibri"/>
                <w:lang w:val="en-GB" w:eastAsia="en-GB"/>
              </w:rPr>
              <w:t>every 3 months on 16th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A8166EA" w14:textId="77777777">
            <w:pPr>
              <w:jc w:val="center"/>
              <w:rPr>
                <w:rFonts w:eastAsia="Times New Roman" w:cs="Calibri"/>
                <w:lang w:val="en-GB" w:eastAsia="en-GB"/>
              </w:rPr>
            </w:pPr>
            <w:r>
              <w:rPr>
                <w:rFonts w:eastAsia="Times New Roman" w:cs="Calibri"/>
                <w:lang w:val="en-GB" w:eastAsia="en-GB"/>
              </w:rPr>
              <w:t>22</w:t>
            </w:r>
          </w:p>
        </w:tc>
      </w:tr>
      <w:tr w:rsidR="00AC0A08" w:rsidTr="00AC0A08" w14:paraId="63F963B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5C341D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EC1EDA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0C73F57"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6D5C95F" w14:textId="77777777">
            <w:pPr>
              <w:rPr>
                <w:rFonts w:eastAsia="Times New Roman" w:cs="Calibri"/>
                <w:lang w:val="en-GB" w:eastAsia="en-GB"/>
              </w:rPr>
            </w:pPr>
            <w:r>
              <w:rPr>
                <w:rFonts w:eastAsia="Times New Roman" w:cs="Calibri"/>
                <w:lang w:val="en-GB" w:eastAsia="en-GB"/>
              </w:rPr>
              <w:t>17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29AF00B" w14:textId="77777777">
            <w:pPr>
              <w:rPr>
                <w:rFonts w:eastAsia="Times New Roman" w:cs="Calibri"/>
                <w:lang w:val="en-GB" w:eastAsia="en-GB"/>
              </w:rPr>
            </w:pPr>
            <w:r>
              <w:rPr>
                <w:rFonts w:eastAsia="Times New Roman" w:cs="Calibri"/>
                <w:lang w:val="en-GB" w:eastAsia="en-GB"/>
              </w:rPr>
              <w:t>every 3 months on 17th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CF7A81F" w14:textId="77777777">
            <w:pPr>
              <w:jc w:val="center"/>
              <w:rPr>
                <w:rFonts w:eastAsia="Times New Roman" w:cs="Calibri"/>
                <w:lang w:val="en-GB" w:eastAsia="en-GB"/>
              </w:rPr>
            </w:pPr>
            <w:r>
              <w:rPr>
                <w:rFonts w:eastAsia="Times New Roman" w:cs="Calibri"/>
                <w:lang w:val="en-GB" w:eastAsia="en-GB"/>
              </w:rPr>
              <w:t>22</w:t>
            </w:r>
          </w:p>
        </w:tc>
      </w:tr>
      <w:tr w:rsidR="00AC0A08" w:rsidTr="00AC0A08" w14:paraId="66D34C33"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173FF2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A1095E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9534F7A"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4C1CDAA1" w14:textId="77777777">
            <w:pPr>
              <w:rPr>
                <w:rFonts w:eastAsia="Times New Roman" w:cs="Calibri"/>
                <w:lang w:val="en-GB" w:eastAsia="en-GB"/>
              </w:rPr>
            </w:pPr>
            <w:r>
              <w:rPr>
                <w:rFonts w:eastAsia="Times New Roman" w:cs="Calibri"/>
                <w:lang w:val="en-GB" w:eastAsia="en-GB"/>
              </w:rPr>
              <w:t>18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9FC2E21" w14:textId="77777777">
            <w:pPr>
              <w:rPr>
                <w:rFonts w:eastAsia="Times New Roman" w:cs="Calibri"/>
                <w:lang w:val="en-GB" w:eastAsia="en-GB"/>
              </w:rPr>
            </w:pPr>
            <w:r>
              <w:rPr>
                <w:rFonts w:eastAsia="Times New Roman" w:cs="Calibri"/>
                <w:lang w:val="en-GB" w:eastAsia="en-GB"/>
              </w:rPr>
              <w:t>every 3 months on 18th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A826116" w14:textId="77777777">
            <w:pPr>
              <w:jc w:val="center"/>
              <w:rPr>
                <w:rFonts w:eastAsia="Times New Roman" w:cs="Calibri"/>
                <w:lang w:val="en-GB" w:eastAsia="en-GB"/>
              </w:rPr>
            </w:pPr>
            <w:r>
              <w:rPr>
                <w:rFonts w:eastAsia="Times New Roman" w:cs="Calibri"/>
                <w:lang w:val="en-GB" w:eastAsia="en-GB"/>
              </w:rPr>
              <w:t>22</w:t>
            </w:r>
          </w:p>
        </w:tc>
      </w:tr>
      <w:tr w:rsidR="00AC0A08" w:rsidTr="00AC0A08" w14:paraId="0661A583"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31F3E1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09E7C2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B0CF487"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B0DA04F" w14:textId="77777777">
            <w:pPr>
              <w:rPr>
                <w:rFonts w:eastAsia="Times New Roman" w:cs="Calibri"/>
                <w:lang w:val="en-GB" w:eastAsia="en-GB"/>
              </w:rPr>
            </w:pPr>
            <w:r>
              <w:rPr>
                <w:rFonts w:eastAsia="Times New Roman" w:cs="Calibri"/>
                <w:lang w:val="en-GB" w:eastAsia="en-GB"/>
              </w:rPr>
              <w:t>19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4CBB232" w14:textId="77777777">
            <w:pPr>
              <w:rPr>
                <w:rFonts w:eastAsia="Times New Roman" w:cs="Calibri"/>
                <w:lang w:val="en-GB" w:eastAsia="en-GB"/>
              </w:rPr>
            </w:pPr>
            <w:r>
              <w:rPr>
                <w:rFonts w:eastAsia="Times New Roman" w:cs="Calibri"/>
                <w:lang w:val="en-GB" w:eastAsia="en-GB"/>
              </w:rPr>
              <w:t>every 3 months on 19th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57FE42F" w14:textId="77777777">
            <w:pPr>
              <w:jc w:val="center"/>
              <w:rPr>
                <w:rFonts w:eastAsia="Times New Roman" w:cs="Calibri"/>
                <w:lang w:val="en-GB" w:eastAsia="en-GB"/>
              </w:rPr>
            </w:pPr>
            <w:r>
              <w:rPr>
                <w:rFonts w:eastAsia="Times New Roman" w:cs="Calibri"/>
                <w:lang w:val="en-GB" w:eastAsia="en-GB"/>
              </w:rPr>
              <w:t>22</w:t>
            </w:r>
          </w:p>
        </w:tc>
      </w:tr>
      <w:tr w:rsidR="00AC0A08" w:rsidTr="00AC0A08" w14:paraId="16BC5A34"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B173C2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56C5CE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93583CD"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50E46FB" w14:textId="77777777">
            <w:pPr>
              <w:rPr>
                <w:rFonts w:eastAsia="Times New Roman" w:cs="Calibri"/>
                <w:lang w:val="en-GB" w:eastAsia="en-GB"/>
              </w:rPr>
            </w:pPr>
            <w:r>
              <w:rPr>
                <w:rFonts w:eastAsia="Times New Roman" w:cs="Calibri"/>
                <w:lang w:val="en-GB" w:eastAsia="en-GB"/>
              </w:rPr>
              <w:t>20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FC60086" w14:textId="77777777">
            <w:pPr>
              <w:rPr>
                <w:rFonts w:eastAsia="Times New Roman" w:cs="Calibri"/>
                <w:lang w:val="en-GB" w:eastAsia="en-GB"/>
              </w:rPr>
            </w:pPr>
            <w:r>
              <w:rPr>
                <w:rFonts w:eastAsia="Times New Roman" w:cs="Calibri"/>
                <w:lang w:val="en-GB" w:eastAsia="en-GB"/>
              </w:rPr>
              <w:t>every 3 months on 20th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A0ED98A" w14:textId="77777777">
            <w:pPr>
              <w:jc w:val="center"/>
              <w:rPr>
                <w:rFonts w:eastAsia="Times New Roman" w:cs="Calibri"/>
                <w:lang w:val="en-GB" w:eastAsia="en-GB"/>
              </w:rPr>
            </w:pPr>
            <w:r>
              <w:rPr>
                <w:rFonts w:eastAsia="Times New Roman" w:cs="Calibri"/>
                <w:lang w:val="en-GB" w:eastAsia="en-GB"/>
              </w:rPr>
              <w:t>22</w:t>
            </w:r>
          </w:p>
        </w:tc>
      </w:tr>
      <w:tr w:rsidR="00AC0A08" w:rsidTr="00AC0A08" w14:paraId="5C53868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2DD32E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AF7136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3B0FCF6"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7E54454" w14:textId="77777777">
            <w:pPr>
              <w:rPr>
                <w:rFonts w:eastAsia="Times New Roman" w:cs="Calibri"/>
                <w:lang w:val="en-GB" w:eastAsia="en-GB"/>
              </w:rPr>
            </w:pPr>
            <w:r>
              <w:rPr>
                <w:rFonts w:eastAsia="Times New Roman" w:cs="Calibri"/>
                <w:lang w:val="en-GB" w:eastAsia="en-GB"/>
              </w:rPr>
              <w:t>21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17B37FD" w14:textId="77777777">
            <w:pPr>
              <w:rPr>
                <w:rFonts w:eastAsia="Times New Roman" w:cs="Calibri"/>
                <w:lang w:val="en-GB" w:eastAsia="en-GB"/>
              </w:rPr>
            </w:pPr>
            <w:r>
              <w:rPr>
                <w:rFonts w:eastAsia="Times New Roman" w:cs="Calibri"/>
                <w:lang w:val="en-GB" w:eastAsia="en-GB"/>
              </w:rPr>
              <w:t>every 3 months on 21st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F1FA6EC" w14:textId="77777777">
            <w:pPr>
              <w:jc w:val="center"/>
              <w:rPr>
                <w:rFonts w:eastAsia="Times New Roman" w:cs="Calibri"/>
                <w:lang w:val="en-GB" w:eastAsia="en-GB"/>
              </w:rPr>
            </w:pPr>
            <w:r>
              <w:rPr>
                <w:rFonts w:eastAsia="Times New Roman" w:cs="Calibri"/>
                <w:lang w:val="en-GB" w:eastAsia="en-GB"/>
              </w:rPr>
              <w:t>22</w:t>
            </w:r>
          </w:p>
        </w:tc>
      </w:tr>
      <w:tr w:rsidR="00AC0A08" w:rsidTr="00AC0A08" w14:paraId="574E479D"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B5D886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E4654D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B32C21C"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54D7082" w14:textId="77777777">
            <w:pPr>
              <w:rPr>
                <w:rFonts w:eastAsia="Times New Roman" w:cs="Calibri"/>
                <w:lang w:val="en-GB" w:eastAsia="en-GB"/>
              </w:rPr>
            </w:pPr>
            <w:r>
              <w:rPr>
                <w:rFonts w:eastAsia="Times New Roman" w:cs="Calibri"/>
                <w:lang w:val="en-GB" w:eastAsia="en-GB"/>
              </w:rPr>
              <w:t>22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6E1F7E0" w14:textId="77777777">
            <w:pPr>
              <w:rPr>
                <w:rFonts w:eastAsia="Times New Roman" w:cs="Calibri"/>
                <w:lang w:val="en-GB" w:eastAsia="en-GB"/>
              </w:rPr>
            </w:pPr>
            <w:r>
              <w:rPr>
                <w:rFonts w:eastAsia="Times New Roman" w:cs="Calibri"/>
                <w:lang w:val="en-GB" w:eastAsia="en-GB"/>
              </w:rPr>
              <w:t>every 3 months on 22nd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5EF459C" w14:textId="77777777">
            <w:pPr>
              <w:jc w:val="center"/>
              <w:rPr>
                <w:rFonts w:eastAsia="Times New Roman" w:cs="Calibri"/>
                <w:lang w:val="en-GB" w:eastAsia="en-GB"/>
              </w:rPr>
            </w:pPr>
            <w:r>
              <w:rPr>
                <w:rFonts w:eastAsia="Times New Roman" w:cs="Calibri"/>
                <w:lang w:val="en-GB" w:eastAsia="en-GB"/>
              </w:rPr>
              <w:t>22</w:t>
            </w:r>
          </w:p>
        </w:tc>
      </w:tr>
      <w:tr w:rsidR="00AC0A08" w:rsidTr="00AC0A08" w14:paraId="309B83A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11E38F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F7D0B6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B2BC2B0"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8D8CA55" w14:textId="77777777">
            <w:pPr>
              <w:rPr>
                <w:rFonts w:eastAsia="Times New Roman" w:cs="Calibri"/>
                <w:lang w:val="en-GB" w:eastAsia="en-GB"/>
              </w:rPr>
            </w:pPr>
            <w:r>
              <w:rPr>
                <w:rFonts w:eastAsia="Times New Roman" w:cs="Calibri"/>
                <w:lang w:val="en-GB" w:eastAsia="en-GB"/>
              </w:rPr>
              <w:t>23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FD6E409" w14:textId="77777777">
            <w:pPr>
              <w:rPr>
                <w:rFonts w:eastAsia="Times New Roman" w:cs="Calibri"/>
                <w:lang w:val="en-GB" w:eastAsia="en-GB"/>
              </w:rPr>
            </w:pPr>
            <w:r>
              <w:rPr>
                <w:rFonts w:eastAsia="Times New Roman" w:cs="Calibri"/>
                <w:lang w:val="en-GB" w:eastAsia="en-GB"/>
              </w:rPr>
              <w:t>every 3 months on 23rd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1F72035" w14:textId="77777777">
            <w:pPr>
              <w:jc w:val="center"/>
              <w:rPr>
                <w:rFonts w:eastAsia="Times New Roman" w:cs="Calibri"/>
                <w:lang w:val="en-GB" w:eastAsia="en-GB"/>
              </w:rPr>
            </w:pPr>
            <w:r>
              <w:rPr>
                <w:rFonts w:eastAsia="Times New Roman" w:cs="Calibri"/>
                <w:lang w:val="en-GB" w:eastAsia="en-GB"/>
              </w:rPr>
              <w:t>22</w:t>
            </w:r>
          </w:p>
        </w:tc>
      </w:tr>
      <w:tr w:rsidR="00AC0A08" w:rsidTr="00AC0A08" w14:paraId="57E6AD4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9171F0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70EE6B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1B63F78"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7ADA687" w14:textId="77777777">
            <w:pPr>
              <w:rPr>
                <w:rFonts w:eastAsia="Times New Roman" w:cs="Calibri"/>
                <w:lang w:val="en-GB" w:eastAsia="en-GB"/>
              </w:rPr>
            </w:pPr>
            <w:r>
              <w:rPr>
                <w:rFonts w:eastAsia="Times New Roman" w:cs="Calibri"/>
                <w:lang w:val="en-GB" w:eastAsia="en-GB"/>
              </w:rPr>
              <w:t>24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BDA4AE8" w14:textId="77777777">
            <w:pPr>
              <w:rPr>
                <w:rFonts w:eastAsia="Times New Roman" w:cs="Calibri"/>
                <w:lang w:val="en-GB" w:eastAsia="en-GB"/>
              </w:rPr>
            </w:pPr>
            <w:r>
              <w:rPr>
                <w:rFonts w:eastAsia="Times New Roman" w:cs="Calibri"/>
                <w:lang w:val="en-GB" w:eastAsia="en-GB"/>
              </w:rPr>
              <w:t>every 3 months on 24th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0787328" w14:textId="77777777">
            <w:pPr>
              <w:jc w:val="center"/>
              <w:rPr>
                <w:rFonts w:eastAsia="Times New Roman" w:cs="Calibri"/>
                <w:lang w:val="en-GB" w:eastAsia="en-GB"/>
              </w:rPr>
            </w:pPr>
            <w:r>
              <w:rPr>
                <w:rFonts w:eastAsia="Times New Roman" w:cs="Calibri"/>
                <w:lang w:val="en-GB" w:eastAsia="en-GB"/>
              </w:rPr>
              <w:t>22</w:t>
            </w:r>
          </w:p>
        </w:tc>
      </w:tr>
      <w:tr w:rsidR="00AC0A08" w:rsidTr="00AC0A08" w14:paraId="294E4541"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7937934"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F9DA0F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D36400F"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5446F2C" w14:textId="77777777">
            <w:pPr>
              <w:rPr>
                <w:rFonts w:eastAsia="Times New Roman" w:cs="Calibri"/>
                <w:lang w:val="en-GB" w:eastAsia="en-GB"/>
              </w:rPr>
            </w:pPr>
            <w:r>
              <w:rPr>
                <w:rFonts w:eastAsia="Times New Roman" w:cs="Calibri"/>
                <w:lang w:val="en-GB" w:eastAsia="en-GB"/>
              </w:rPr>
              <w:t>25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D6997CB" w14:textId="77777777">
            <w:pPr>
              <w:rPr>
                <w:rFonts w:eastAsia="Times New Roman" w:cs="Calibri"/>
                <w:lang w:val="en-GB" w:eastAsia="en-GB"/>
              </w:rPr>
            </w:pPr>
            <w:r>
              <w:rPr>
                <w:rFonts w:eastAsia="Times New Roman" w:cs="Calibri"/>
                <w:lang w:val="en-GB" w:eastAsia="en-GB"/>
              </w:rPr>
              <w:t>every 3 months on 25th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6F1120D" w14:textId="77777777">
            <w:pPr>
              <w:jc w:val="center"/>
              <w:rPr>
                <w:rFonts w:eastAsia="Times New Roman" w:cs="Calibri"/>
                <w:lang w:val="en-GB" w:eastAsia="en-GB"/>
              </w:rPr>
            </w:pPr>
            <w:r>
              <w:rPr>
                <w:rFonts w:eastAsia="Times New Roman" w:cs="Calibri"/>
                <w:lang w:val="en-GB" w:eastAsia="en-GB"/>
              </w:rPr>
              <w:t>22</w:t>
            </w:r>
          </w:p>
        </w:tc>
      </w:tr>
      <w:tr w:rsidR="00AC0A08" w:rsidTr="00AC0A08" w14:paraId="788447F1"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AC3A1D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E25473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7290D92"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CFA9418" w14:textId="77777777">
            <w:pPr>
              <w:rPr>
                <w:rFonts w:eastAsia="Times New Roman" w:cs="Calibri"/>
                <w:lang w:val="en-GB" w:eastAsia="en-GB"/>
              </w:rPr>
            </w:pPr>
            <w:r>
              <w:rPr>
                <w:rFonts w:eastAsia="Times New Roman" w:cs="Calibri"/>
                <w:lang w:val="en-GB" w:eastAsia="en-GB"/>
              </w:rPr>
              <w:t>26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41058E0" w14:textId="77777777">
            <w:pPr>
              <w:rPr>
                <w:rFonts w:eastAsia="Times New Roman" w:cs="Calibri"/>
                <w:lang w:val="en-GB" w:eastAsia="en-GB"/>
              </w:rPr>
            </w:pPr>
            <w:r>
              <w:rPr>
                <w:rFonts w:eastAsia="Times New Roman" w:cs="Calibri"/>
                <w:lang w:val="en-GB" w:eastAsia="en-GB"/>
              </w:rPr>
              <w:t>every 3 months on 26th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22E6276" w14:textId="77777777">
            <w:pPr>
              <w:jc w:val="center"/>
              <w:rPr>
                <w:rFonts w:eastAsia="Times New Roman" w:cs="Calibri"/>
                <w:lang w:val="en-GB" w:eastAsia="en-GB"/>
              </w:rPr>
            </w:pPr>
            <w:r>
              <w:rPr>
                <w:rFonts w:eastAsia="Times New Roman" w:cs="Calibri"/>
                <w:lang w:val="en-GB" w:eastAsia="en-GB"/>
              </w:rPr>
              <w:t>22</w:t>
            </w:r>
          </w:p>
        </w:tc>
      </w:tr>
      <w:tr w:rsidR="00AC0A08" w:rsidTr="00AC0A08" w14:paraId="5CD1DAF1"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5C8EB2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7F201B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A38E5C7"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3D3FFC0" w14:textId="77777777">
            <w:pPr>
              <w:rPr>
                <w:rFonts w:eastAsia="Times New Roman" w:cs="Calibri"/>
                <w:lang w:val="en-GB" w:eastAsia="en-GB"/>
              </w:rPr>
            </w:pPr>
            <w:r>
              <w:rPr>
                <w:rFonts w:eastAsia="Times New Roman" w:cs="Calibri"/>
                <w:lang w:val="en-GB" w:eastAsia="en-GB"/>
              </w:rPr>
              <w:t>27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7073747" w14:textId="77777777">
            <w:pPr>
              <w:rPr>
                <w:rFonts w:eastAsia="Times New Roman" w:cs="Calibri"/>
                <w:lang w:val="en-GB" w:eastAsia="en-GB"/>
              </w:rPr>
            </w:pPr>
            <w:r>
              <w:rPr>
                <w:rFonts w:eastAsia="Times New Roman" w:cs="Calibri"/>
                <w:lang w:val="en-GB" w:eastAsia="en-GB"/>
              </w:rPr>
              <w:t>every 3 months on 27th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AE0600F" w14:textId="77777777">
            <w:pPr>
              <w:jc w:val="center"/>
              <w:rPr>
                <w:rFonts w:eastAsia="Times New Roman" w:cs="Calibri"/>
                <w:lang w:val="en-GB" w:eastAsia="en-GB"/>
              </w:rPr>
            </w:pPr>
            <w:r>
              <w:rPr>
                <w:rFonts w:eastAsia="Times New Roman" w:cs="Calibri"/>
                <w:lang w:val="en-GB" w:eastAsia="en-GB"/>
              </w:rPr>
              <w:t>22</w:t>
            </w:r>
          </w:p>
        </w:tc>
      </w:tr>
      <w:tr w:rsidR="00AC0A08" w:rsidTr="00AC0A08" w14:paraId="024AE4A0"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9C931E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68D644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94C07EC"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4D8E1AC" w14:textId="77777777">
            <w:pPr>
              <w:rPr>
                <w:rFonts w:eastAsia="Times New Roman" w:cs="Calibri"/>
                <w:lang w:val="en-GB" w:eastAsia="en-GB"/>
              </w:rPr>
            </w:pPr>
            <w:r>
              <w:rPr>
                <w:rFonts w:eastAsia="Times New Roman" w:cs="Calibri"/>
                <w:lang w:val="en-GB" w:eastAsia="en-GB"/>
              </w:rPr>
              <w:t>28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F563D68" w14:textId="77777777">
            <w:pPr>
              <w:rPr>
                <w:rFonts w:eastAsia="Times New Roman" w:cs="Calibri"/>
                <w:lang w:val="en-GB" w:eastAsia="en-GB"/>
              </w:rPr>
            </w:pPr>
            <w:r>
              <w:rPr>
                <w:rFonts w:eastAsia="Times New Roman" w:cs="Calibri"/>
                <w:lang w:val="en-GB" w:eastAsia="en-GB"/>
              </w:rPr>
              <w:t>every 3 months on 28th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A7E81EB" w14:textId="77777777">
            <w:pPr>
              <w:jc w:val="center"/>
              <w:rPr>
                <w:rFonts w:eastAsia="Times New Roman" w:cs="Calibri"/>
                <w:lang w:val="en-GB" w:eastAsia="en-GB"/>
              </w:rPr>
            </w:pPr>
            <w:r>
              <w:rPr>
                <w:rFonts w:eastAsia="Times New Roman" w:cs="Calibri"/>
                <w:lang w:val="en-GB" w:eastAsia="en-GB"/>
              </w:rPr>
              <w:t>22</w:t>
            </w:r>
          </w:p>
        </w:tc>
      </w:tr>
      <w:tr w:rsidR="00AC0A08" w:rsidTr="00AC0A08" w14:paraId="55A431F5"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E316FD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99C814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4180FB5"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4A1F4BD9" w14:textId="77777777">
            <w:pPr>
              <w:rPr>
                <w:rFonts w:eastAsia="Times New Roman" w:cs="Calibri"/>
                <w:lang w:val="en-GB" w:eastAsia="en-GB"/>
              </w:rPr>
            </w:pPr>
            <w:r>
              <w:rPr>
                <w:rFonts w:eastAsia="Times New Roman" w:cs="Calibri"/>
                <w:lang w:val="en-GB" w:eastAsia="en-GB"/>
              </w:rPr>
              <w:t>29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DADAD68" w14:textId="77777777">
            <w:pPr>
              <w:rPr>
                <w:rFonts w:eastAsia="Times New Roman" w:cs="Calibri"/>
                <w:lang w:val="en-GB" w:eastAsia="en-GB"/>
              </w:rPr>
            </w:pPr>
            <w:r>
              <w:rPr>
                <w:rFonts w:eastAsia="Times New Roman" w:cs="Calibri"/>
                <w:lang w:val="en-GB" w:eastAsia="en-GB"/>
              </w:rPr>
              <w:t>every 3 months on 29th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AE245FF" w14:textId="77777777">
            <w:pPr>
              <w:jc w:val="center"/>
              <w:rPr>
                <w:rFonts w:eastAsia="Times New Roman" w:cs="Calibri"/>
                <w:lang w:val="en-GB" w:eastAsia="en-GB"/>
              </w:rPr>
            </w:pPr>
            <w:r>
              <w:rPr>
                <w:rFonts w:eastAsia="Times New Roman" w:cs="Calibri"/>
                <w:lang w:val="en-GB" w:eastAsia="en-GB"/>
              </w:rPr>
              <w:t>22</w:t>
            </w:r>
          </w:p>
        </w:tc>
      </w:tr>
      <w:tr w:rsidR="00AC0A08" w:rsidTr="00AC0A08" w14:paraId="4A48EDA7"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171D7A9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0F5C77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FF2897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6911EAF" w14:textId="77777777">
            <w:pPr>
              <w:rPr>
                <w:rFonts w:eastAsia="Times New Roman" w:cs="Calibri"/>
                <w:lang w:val="en-GB" w:eastAsia="en-GB"/>
              </w:rPr>
            </w:pPr>
            <w:r>
              <w:rPr>
                <w:rFonts w:eastAsia="Times New Roman" w:cs="Calibri"/>
                <w:lang w:val="en-GB" w:eastAsia="en-GB"/>
              </w:rPr>
              <w:t>30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852E1BD" w14:textId="77777777">
            <w:pPr>
              <w:rPr>
                <w:rFonts w:eastAsia="Times New Roman" w:cs="Calibri"/>
                <w:lang w:val="en-GB" w:eastAsia="en-GB"/>
              </w:rPr>
            </w:pPr>
            <w:r>
              <w:rPr>
                <w:rFonts w:eastAsia="Times New Roman" w:cs="Calibri"/>
                <w:lang w:val="en-GB" w:eastAsia="en-GB"/>
              </w:rPr>
              <w:t>every 3 months on 30th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EAAD20D" w14:textId="77777777">
            <w:pPr>
              <w:jc w:val="center"/>
              <w:rPr>
                <w:rFonts w:eastAsia="Times New Roman" w:cs="Calibri"/>
                <w:lang w:val="en-GB" w:eastAsia="en-GB"/>
              </w:rPr>
            </w:pPr>
            <w:r>
              <w:rPr>
                <w:rFonts w:eastAsia="Times New Roman" w:cs="Calibri"/>
                <w:lang w:val="en-GB" w:eastAsia="en-GB"/>
              </w:rPr>
              <w:t>22</w:t>
            </w:r>
          </w:p>
        </w:tc>
      </w:tr>
      <w:tr w:rsidR="00AC0A08" w:rsidTr="00AC0A08" w14:paraId="47177E93" w14:textId="77777777">
        <w:trPr>
          <w:trHeight w:val="300"/>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AD1EA9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221BBA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3281DC7" w14:textId="77777777">
            <w:pPr>
              <w:rPr>
                <w:rFonts w:eastAsia="Times New Roman" w:cs="Calibri"/>
                <w:lang w:val="en-GB" w:eastAsia="en-GB"/>
              </w:rPr>
            </w:pPr>
          </w:p>
        </w:tc>
        <w:tc>
          <w:tcPr>
            <w:tcW w:w="518" w:type="pct"/>
            <w:tcBorders>
              <w:top w:val="nil"/>
              <w:left w:val="nil"/>
              <w:bottom w:val="single" w:color="auto" w:sz="8" w:space="0"/>
              <w:right w:val="single" w:color="auto" w:sz="4" w:space="0"/>
            </w:tcBorders>
            <w:noWrap/>
            <w:vAlign w:val="bottom"/>
            <w:hideMark/>
          </w:tcPr>
          <w:p w:rsidR="00AC0A08" w:rsidRDefault="00AC0A08" w14:paraId="250B32A9" w14:textId="77777777">
            <w:pPr>
              <w:rPr>
                <w:rFonts w:eastAsia="Times New Roman" w:cs="Calibri"/>
                <w:lang w:val="en-GB" w:eastAsia="en-GB"/>
              </w:rPr>
            </w:pPr>
            <w:r>
              <w:rPr>
                <w:rFonts w:eastAsia="Times New Roman" w:cs="Calibri"/>
                <w:lang w:val="en-GB" w:eastAsia="en-GB"/>
              </w:rPr>
              <w:t>99</w:t>
            </w:r>
          </w:p>
        </w:tc>
        <w:tc>
          <w:tcPr>
            <w:tcW w:w="1509" w:type="pct"/>
            <w:tcBorders>
              <w:top w:val="nil"/>
              <w:left w:val="nil"/>
              <w:bottom w:val="single" w:color="auto" w:sz="8" w:space="0"/>
              <w:right w:val="single" w:color="auto" w:sz="4" w:space="0"/>
            </w:tcBorders>
            <w:shd w:val="clear" w:color="auto" w:fill="E2EFDA"/>
            <w:noWrap/>
            <w:vAlign w:val="bottom"/>
            <w:hideMark/>
          </w:tcPr>
          <w:p w:rsidR="00AC0A08" w:rsidRDefault="00AC0A08" w14:paraId="39A34F4B" w14:textId="77777777">
            <w:pPr>
              <w:rPr>
                <w:rFonts w:eastAsia="Times New Roman" w:cs="Calibri"/>
                <w:lang w:val="en-GB" w:eastAsia="en-GB"/>
              </w:rPr>
            </w:pPr>
            <w:r>
              <w:rPr>
                <w:rFonts w:eastAsia="Times New Roman" w:cs="Calibri"/>
                <w:lang w:val="en-GB" w:eastAsia="en-GB"/>
              </w:rPr>
              <w:t>every 3 months, Last Day</w:t>
            </w:r>
          </w:p>
        </w:tc>
        <w:tc>
          <w:tcPr>
            <w:tcW w:w="795" w:type="pct"/>
            <w:tcBorders>
              <w:top w:val="nil"/>
              <w:left w:val="nil"/>
              <w:bottom w:val="single" w:color="auto" w:sz="8" w:space="0"/>
              <w:right w:val="single" w:color="auto" w:sz="8" w:space="0"/>
            </w:tcBorders>
            <w:shd w:val="clear" w:color="auto" w:fill="E2EFDA"/>
            <w:noWrap/>
            <w:vAlign w:val="bottom"/>
            <w:hideMark/>
          </w:tcPr>
          <w:p w:rsidR="00AC0A08" w:rsidRDefault="00AC0A08" w14:paraId="4925B82D" w14:textId="77777777">
            <w:pPr>
              <w:jc w:val="center"/>
              <w:rPr>
                <w:rFonts w:eastAsia="Times New Roman" w:cs="Calibri"/>
                <w:lang w:val="en-GB" w:eastAsia="en-GB"/>
              </w:rPr>
            </w:pPr>
            <w:r>
              <w:rPr>
                <w:rFonts w:eastAsia="Times New Roman" w:cs="Calibri"/>
                <w:lang w:val="en-GB" w:eastAsia="en-GB"/>
              </w:rPr>
              <w:t>24</w:t>
            </w:r>
          </w:p>
        </w:tc>
      </w:tr>
      <w:tr w:rsidR="00AC0A08" w:rsidTr="00AC0A08" w14:paraId="04DDB9F4" w14:textId="77777777">
        <w:trPr>
          <w:trHeight w:val="288"/>
        </w:trPr>
        <w:tc>
          <w:tcPr>
            <w:tcW w:w="619" w:type="pct"/>
            <w:vMerge w:val="restart"/>
            <w:tcBorders>
              <w:top w:val="nil"/>
              <w:left w:val="single" w:color="auto" w:sz="8" w:space="0"/>
              <w:bottom w:val="single" w:color="000000" w:sz="8" w:space="0"/>
              <w:right w:val="single" w:color="auto" w:sz="4" w:space="0"/>
            </w:tcBorders>
            <w:noWrap/>
            <w:hideMark/>
          </w:tcPr>
          <w:p w:rsidR="00AC0A08" w:rsidRDefault="00AC0A08" w14:paraId="6B5F9A47" w14:textId="77777777">
            <w:pPr>
              <w:rPr>
                <w:rFonts w:eastAsia="Times New Roman" w:cs="Calibri"/>
                <w:lang w:val="en-GB" w:eastAsia="en-GB"/>
              </w:rPr>
            </w:pPr>
            <w:r>
              <w:rPr>
                <w:rFonts w:eastAsia="Times New Roman" w:cs="Calibri"/>
                <w:lang w:val="en-GB" w:eastAsia="en-GB"/>
              </w:rPr>
              <w:t>Bi-Annually</w:t>
            </w:r>
          </w:p>
        </w:tc>
        <w:tc>
          <w:tcPr>
            <w:tcW w:w="739" w:type="pct"/>
            <w:vMerge w:val="restart"/>
            <w:tcBorders>
              <w:top w:val="nil"/>
              <w:left w:val="single" w:color="auto" w:sz="4" w:space="0"/>
              <w:bottom w:val="single" w:color="000000" w:sz="8" w:space="0"/>
              <w:right w:val="single" w:color="auto" w:sz="4" w:space="0"/>
            </w:tcBorders>
            <w:hideMark/>
          </w:tcPr>
          <w:p w:rsidR="00AC0A08" w:rsidRDefault="00AC0A08" w14:paraId="4DAE7D91" w14:textId="77777777">
            <w:pPr>
              <w:rPr>
                <w:rFonts w:eastAsia="Times New Roman" w:cs="Calibri"/>
                <w:lang w:val="en-GB" w:eastAsia="en-GB"/>
              </w:rPr>
            </w:pPr>
            <w:r>
              <w:rPr>
                <w:rFonts w:eastAsia="Times New Roman" w:cs="Calibri"/>
                <w:lang w:val="en-GB" w:eastAsia="en-GB"/>
              </w:rPr>
              <w:t>Bi Annual:  Event takes place once every six months or two times a year.</w:t>
            </w:r>
          </w:p>
        </w:tc>
        <w:tc>
          <w:tcPr>
            <w:tcW w:w="821" w:type="pct"/>
            <w:vMerge w:val="restart"/>
            <w:tcBorders>
              <w:top w:val="nil"/>
              <w:left w:val="single" w:color="auto" w:sz="4" w:space="0"/>
              <w:bottom w:val="single" w:color="000000" w:sz="8" w:space="0"/>
              <w:right w:val="single" w:color="auto" w:sz="4" w:space="0"/>
            </w:tcBorders>
            <w:hideMark/>
          </w:tcPr>
          <w:p w:rsidR="00AC0A08" w:rsidRDefault="00AC0A08" w14:paraId="3A14138B" w14:textId="77777777">
            <w:pPr>
              <w:rPr>
                <w:rFonts w:eastAsia="Times New Roman" w:cs="Calibri"/>
                <w:lang w:val="en-GB" w:eastAsia="en-GB"/>
              </w:rPr>
            </w:pPr>
            <w:r>
              <w:rPr>
                <w:rFonts w:eastAsia="Times New Roman" w:cs="Calibri"/>
                <w:lang w:val="en-GB" w:eastAsia="en-GB"/>
              </w:rPr>
              <w:t>01-30 (for February date is 28 if previously indicated 29th)</w:t>
            </w:r>
            <w:r>
              <w:rPr>
                <w:rFonts w:eastAsia="Times New Roman" w:cs="Calibri"/>
                <w:lang w:val="en-GB" w:eastAsia="en-GB"/>
              </w:rPr>
              <w:br/>
            </w:r>
            <w:r>
              <w:rPr>
                <w:rFonts w:eastAsia="Times New Roman" w:cs="Calibri"/>
                <w:lang w:val="en-GB" w:eastAsia="en-GB"/>
              </w:rPr>
              <w:t>99 - Last Day</w:t>
            </w:r>
          </w:p>
        </w:tc>
        <w:tc>
          <w:tcPr>
            <w:tcW w:w="518" w:type="pct"/>
            <w:tcBorders>
              <w:top w:val="nil"/>
              <w:left w:val="nil"/>
              <w:bottom w:val="single" w:color="auto" w:sz="4" w:space="0"/>
              <w:right w:val="single" w:color="auto" w:sz="4" w:space="0"/>
            </w:tcBorders>
            <w:noWrap/>
            <w:vAlign w:val="bottom"/>
            <w:hideMark/>
          </w:tcPr>
          <w:p w:rsidR="00AC0A08" w:rsidRDefault="00AC0A08" w14:paraId="2F3E9C9B" w14:textId="77777777">
            <w:pPr>
              <w:rPr>
                <w:rFonts w:eastAsia="Times New Roman" w:cs="Calibri"/>
                <w:lang w:val="en-GB" w:eastAsia="en-GB"/>
              </w:rPr>
            </w:pPr>
            <w:r>
              <w:rPr>
                <w:rFonts w:eastAsia="Times New Roman" w:cs="Calibri"/>
                <w:lang w:val="en-GB" w:eastAsia="en-GB"/>
              </w:rPr>
              <w:t>01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00AA95F" w14:textId="77777777">
            <w:pPr>
              <w:rPr>
                <w:rFonts w:eastAsia="Times New Roman" w:cs="Calibri"/>
                <w:lang w:val="en-GB" w:eastAsia="en-GB"/>
              </w:rPr>
            </w:pPr>
            <w:r>
              <w:rPr>
                <w:rFonts w:eastAsia="Times New Roman" w:cs="Calibri"/>
                <w:lang w:val="en-GB" w:eastAsia="en-GB"/>
              </w:rPr>
              <w:t>every 6 months on 1st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4106ACC" w14:textId="77777777">
            <w:pPr>
              <w:jc w:val="center"/>
              <w:rPr>
                <w:rFonts w:eastAsia="Times New Roman" w:cs="Calibri"/>
                <w:lang w:val="en-GB" w:eastAsia="en-GB"/>
              </w:rPr>
            </w:pPr>
            <w:r>
              <w:rPr>
                <w:rFonts w:eastAsia="Times New Roman" w:cs="Calibri"/>
                <w:lang w:val="en-GB" w:eastAsia="en-GB"/>
              </w:rPr>
              <w:t>21</w:t>
            </w:r>
          </w:p>
        </w:tc>
      </w:tr>
      <w:tr w:rsidR="00AC0A08" w:rsidTr="00AC0A08" w14:paraId="2493E6B6"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9336EB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52AB78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2D04CA0"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6C187D00" w14:textId="77777777">
            <w:pPr>
              <w:rPr>
                <w:rFonts w:eastAsia="Times New Roman" w:cs="Calibri"/>
                <w:lang w:val="en-GB" w:eastAsia="en-GB"/>
              </w:rPr>
            </w:pPr>
            <w:r>
              <w:rPr>
                <w:rFonts w:eastAsia="Times New Roman" w:cs="Calibri"/>
                <w:lang w:val="en-GB" w:eastAsia="en-GB"/>
              </w:rPr>
              <w:t>02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28051E7" w14:textId="77777777">
            <w:pPr>
              <w:rPr>
                <w:rFonts w:eastAsia="Times New Roman" w:cs="Calibri"/>
                <w:lang w:val="en-GB" w:eastAsia="en-GB"/>
              </w:rPr>
            </w:pPr>
            <w:r>
              <w:rPr>
                <w:rFonts w:eastAsia="Times New Roman" w:cs="Calibri"/>
                <w:lang w:val="en-GB" w:eastAsia="en-GB"/>
              </w:rPr>
              <w:t>every 6 months on 2nd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FD2C9C9" w14:textId="77777777">
            <w:pPr>
              <w:jc w:val="center"/>
              <w:rPr>
                <w:rFonts w:eastAsia="Times New Roman" w:cs="Calibri"/>
                <w:lang w:val="en-GB" w:eastAsia="en-GB"/>
              </w:rPr>
            </w:pPr>
            <w:r>
              <w:rPr>
                <w:rFonts w:eastAsia="Times New Roman" w:cs="Calibri"/>
                <w:lang w:val="en-GB" w:eastAsia="en-GB"/>
              </w:rPr>
              <w:t>21</w:t>
            </w:r>
          </w:p>
        </w:tc>
      </w:tr>
      <w:tr w:rsidR="00AC0A08" w:rsidTr="00AC0A08" w14:paraId="2440A4E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906918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C0AF2B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B0D3EAC"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462A4CB0" w14:textId="77777777">
            <w:pPr>
              <w:rPr>
                <w:rFonts w:eastAsia="Times New Roman" w:cs="Calibri"/>
                <w:lang w:val="en-GB" w:eastAsia="en-GB"/>
              </w:rPr>
            </w:pPr>
            <w:r>
              <w:rPr>
                <w:rFonts w:eastAsia="Times New Roman" w:cs="Calibri"/>
                <w:lang w:val="en-GB" w:eastAsia="en-GB"/>
              </w:rPr>
              <w:t>03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FCCCDAF" w14:textId="77777777">
            <w:pPr>
              <w:rPr>
                <w:rFonts w:eastAsia="Times New Roman" w:cs="Calibri"/>
                <w:lang w:val="en-GB" w:eastAsia="en-GB"/>
              </w:rPr>
            </w:pPr>
            <w:r>
              <w:rPr>
                <w:rFonts w:eastAsia="Times New Roman" w:cs="Calibri"/>
                <w:lang w:val="en-GB" w:eastAsia="en-GB"/>
              </w:rPr>
              <w:t>every 6 months on 3rd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EFB92EE" w14:textId="77777777">
            <w:pPr>
              <w:jc w:val="center"/>
              <w:rPr>
                <w:rFonts w:eastAsia="Times New Roman" w:cs="Calibri"/>
                <w:lang w:val="en-GB" w:eastAsia="en-GB"/>
              </w:rPr>
            </w:pPr>
            <w:r>
              <w:rPr>
                <w:rFonts w:eastAsia="Times New Roman" w:cs="Calibri"/>
                <w:lang w:val="en-GB" w:eastAsia="en-GB"/>
              </w:rPr>
              <w:t>21</w:t>
            </w:r>
          </w:p>
        </w:tc>
      </w:tr>
      <w:tr w:rsidR="00AC0A08" w:rsidTr="00AC0A08" w14:paraId="47239B80"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F040A9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9170B5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419C857"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C278800" w14:textId="77777777">
            <w:pPr>
              <w:rPr>
                <w:rFonts w:eastAsia="Times New Roman" w:cs="Calibri"/>
                <w:lang w:val="en-GB" w:eastAsia="en-GB"/>
              </w:rPr>
            </w:pPr>
            <w:r>
              <w:rPr>
                <w:rFonts w:eastAsia="Times New Roman" w:cs="Calibri"/>
                <w:lang w:val="en-GB" w:eastAsia="en-GB"/>
              </w:rPr>
              <w:t>04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3992C0A" w14:textId="77777777">
            <w:pPr>
              <w:rPr>
                <w:rFonts w:eastAsia="Times New Roman" w:cs="Calibri"/>
                <w:lang w:val="en-GB" w:eastAsia="en-GB"/>
              </w:rPr>
            </w:pPr>
            <w:r>
              <w:rPr>
                <w:rFonts w:eastAsia="Times New Roman" w:cs="Calibri"/>
                <w:lang w:val="en-GB" w:eastAsia="en-GB"/>
              </w:rPr>
              <w:t>every 6 months on 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63B2C6A" w14:textId="77777777">
            <w:pPr>
              <w:jc w:val="center"/>
              <w:rPr>
                <w:rFonts w:eastAsia="Times New Roman" w:cs="Calibri"/>
                <w:lang w:val="en-GB" w:eastAsia="en-GB"/>
              </w:rPr>
            </w:pPr>
            <w:r>
              <w:rPr>
                <w:rFonts w:eastAsia="Times New Roman" w:cs="Calibri"/>
                <w:lang w:val="en-GB" w:eastAsia="en-GB"/>
              </w:rPr>
              <w:t>21</w:t>
            </w:r>
          </w:p>
        </w:tc>
      </w:tr>
      <w:tr w:rsidR="00AC0A08" w:rsidTr="00AC0A08" w14:paraId="43FB0497"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C1151C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F7BBFD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97BBF46"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B65B95F" w14:textId="77777777">
            <w:pPr>
              <w:rPr>
                <w:rFonts w:eastAsia="Times New Roman" w:cs="Calibri"/>
                <w:lang w:val="en-GB" w:eastAsia="en-GB"/>
              </w:rPr>
            </w:pPr>
            <w:r>
              <w:rPr>
                <w:rFonts w:eastAsia="Times New Roman" w:cs="Calibri"/>
                <w:lang w:val="en-GB" w:eastAsia="en-GB"/>
              </w:rPr>
              <w:t>05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8853C49" w14:textId="77777777">
            <w:pPr>
              <w:rPr>
                <w:rFonts w:eastAsia="Times New Roman" w:cs="Calibri"/>
                <w:lang w:val="en-GB" w:eastAsia="en-GB"/>
              </w:rPr>
            </w:pPr>
            <w:r>
              <w:rPr>
                <w:rFonts w:eastAsia="Times New Roman" w:cs="Calibri"/>
                <w:lang w:val="en-GB" w:eastAsia="en-GB"/>
              </w:rPr>
              <w:t>every 6 months on 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A66C75D" w14:textId="77777777">
            <w:pPr>
              <w:jc w:val="center"/>
              <w:rPr>
                <w:rFonts w:eastAsia="Times New Roman" w:cs="Calibri"/>
                <w:lang w:val="en-GB" w:eastAsia="en-GB"/>
              </w:rPr>
            </w:pPr>
            <w:r>
              <w:rPr>
                <w:rFonts w:eastAsia="Times New Roman" w:cs="Calibri"/>
                <w:lang w:val="en-GB" w:eastAsia="en-GB"/>
              </w:rPr>
              <w:t>21</w:t>
            </w:r>
          </w:p>
        </w:tc>
      </w:tr>
      <w:tr w:rsidR="00AC0A08" w:rsidTr="00AC0A08" w14:paraId="19CBB0FD"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FEBEB7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8B559E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0469756"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F287C5B" w14:textId="77777777">
            <w:pPr>
              <w:rPr>
                <w:rFonts w:eastAsia="Times New Roman" w:cs="Calibri"/>
                <w:lang w:val="en-GB" w:eastAsia="en-GB"/>
              </w:rPr>
            </w:pPr>
            <w:r>
              <w:rPr>
                <w:rFonts w:eastAsia="Times New Roman" w:cs="Calibri"/>
                <w:lang w:val="en-GB" w:eastAsia="en-GB"/>
              </w:rPr>
              <w:t>06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F379F27" w14:textId="77777777">
            <w:pPr>
              <w:rPr>
                <w:rFonts w:eastAsia="Times New Roman" w:cs="Calibri"/>
                <w:lang w:val="en-GB" w:eastAsia="en-GB"/>
              </w:rPr>
            </w:pPr>
            <w:r>
              <w:rPr>
                <w:rFonts w:eastAsia="Times New Roman" w:cs="Calibri"/>
                <w:lang w:val="en-GB" w:eastAsia="en-GB"/>
              </w:rPr>
              <w:t>every 6 months on 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3E16AD2" w14:textId="77777777">
            <w:pPr>
              <w:jc w:val="center"/>
              <w:rPr>
                <w:rFonts w:eastAsia="Times New Roman" w:cs="Calibri"/>
                <w:lang w:val="en-GB" w:eastAsia="en-GB"/>
              </w:rPr>
            </w:pPr>
            <w:r>
              <w:rPr>
                <w:rFonts w:eastAsia="Times New Roman" w:cs="Calibri"/>
                <w:lang w:val="en-GB" w:eastAsia="en-GB"/>
              </w:rPr>
              <w:t>21</w:t>
            </w:r>
          </w:p>
        </w:tc>
      </w:tr>
      <w:tr w:rsidR="00AC0A08" w:rsidTr="00AC0A08" w14:paraId="2579B046"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651A45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519790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D463925"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A0B34A8" w14:textId="77777777">
            <w:pPr>
              <w:rPr>
                <w:rFonts w:eastAsia="Times New Roman" w:cs="Calibri"/>
                <w:lang w:val="en-GB" w:eastAsia="en-GB"/>
              </w:rPr>
            </w:pPr>
            <w:r>
              <w:rPr>
                <w:rFonts w:eastAsia="Times New Roman" w:cs="Calibri"/>
                <w:lang w:val="en-GB" w:eastAsia="en-GB"/>
              </w:rPr>
              <w:t>07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AEFE061" w14:textId="77777777">
            <w:pPr>
              <w:rPr>
                <w:rFonts w:eastAsia="Times New Roman" w:cs="Calibri"/>
                <w:lang w:val="en-GB" w:eastAsia="en-GB"/>
              </w:rPr>
            </w:pPr>
            <w:r>
              <w:rPr>
                <w:rFonts w:eastAsia="Times New Roman" w:cs="Calibri"/>
                <w:lang w:val="en-GB" w:eastAsia="en-GB"/>
              </w:rPr>
              <w:t>every 6 months on 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F7FD0CA" w14:textId="77777777">
            <w:pPr>
              <w:jc w:val="center"/>
              <w:rPr>
                <w:rFonts w:eastAsia="Times New Roman" w:cs="Calibri"/>
                <w:lang w:val="en-GB" w:eastAsia="en-GB"/>
              </w:rPr>
            </w:pPr>
            <w:r>
              <w:rPr>
                <w:rFonts w:eastAsia="Times New Roman" w:cs="Calibri"/>
                <w:lang w:val="en-GB" w:eastAsia="en-GB"/>
              </w:rPr>
              <w:t>21</w:t>
            </w:r>
          </w:p>
        </w:tc>
      </w:tr>
      <w:tr w:rsidR="00AC0A08" w:rsidTr="00AC0A08" w14:paraId="58F2397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86C2D9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91D001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899928D"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6698128C" w14:textId="77777777">
            <w:pPr>
              <w:rPr>
                <w:rFonts w:eastAsia="Times New Roman" w:cs="Calibri"/>
                <w:lang w:val="en-GB" w:eastAsia="en-GB"/>
              </w:rPr>
            </w:pPr>
            <w:r>
              <w:rPr>
                <w:rFonts w:eastAsia="Times New Roman" w:cs="Calibri"/>
                <w:lang w:val="en-GB" w:eastAsia="en-GB"/>
              </w:rPr>
              <w:t>08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30C7134" w14:textId="77777777">
            <w:pPr>
              <w:rPr>
                <w:rFonts w:eastAsia="Times New Roman" w:cs="Calibri"/>
                <w:lang w:val="en-GB" w:eastAsia="en-GB"/>
              </w:rPr>
            </w:pPr>
            <w:r>
              <w:rPr>
                <w:rFonts w:eastAsia="Times New Roman" w:cs="Calibri"/>
                <w:lang w:val="en-GB" w:eastAsia="en-GB"/>
              </w:rPr>
              <w:t>every 6 months on 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F5FCAC2" w14:textId="77777777">
            <w:pPr>
              <w:jc w:val="center"/>
              <w:rPr>
                <w:rFonts w:eastAsia="Times New Roman" w:cs="Calibri"/>
                <w:lang w:val="en-GB" w:eastAsia="en-GB"/>
              </w:rPr>
            </w:pPr>
            <w:r>
              <w:rPr>
                <w:rFonts w:eastAsia="Times New Roman" w:cs="Calibri"/>
                <w:lang w:val="en-GB" w:eastAsia="en-GB"/>
              </w:rPr>
              <w:t>21</w:t>
            </w:r>
          </w:p>
        </w:tc>
      </w:tr>
      <w:tr w:rsidR="00AC0A08" w:rsidTr="00AC0A08" w14:paraId="0A75D06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F942F0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2DDD9D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3FBF2D1"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39EF540" w14:textId="77777777">
            <w:pPr>
              <w:rPr>
                <w:rFonts w:eastAsia="Times New Roman" w:cs="Calibri"/>
                <w:lang w:val="en-GB" w:eastAsia="en-GB"/>
              </w:rPr>
            </w:pPr>
            <w:r>
              <w:rPr>
                <w:rFonts w:eastAsia="Times New Roman" w:cs="Calibri"/>
                <w:lang w:val="en-GB" w:eastAsia="en-GB"/>
              </w:rPr>
              <w:t>09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4334A00" w14:textId="77777777">
            <w:pPr>
              <w:rPr>
                <w:rFonts w:eastAsia="Times New Roman" w:cs="Calibri"/>
                <w:lang w:val="en-GB" w:eastAsia="en-GB"/>
              </w:rPr>
            </w:pPr>
            <w:r>
              <w:rPr>
                <w:rFonts w:eastAsia="Times New Roman" w:cs="Calibri"/>
                <w:lang w:val="en-GB" w:eastAsia="en-GB"/>
              </w:rPr>
              <w:t>every 6 months on 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EAAD337" w14:textId="77777777">
            <w:pPr>
              <w:jc w:val="center"/>
              <w:rPr>
                <w:rFonts w:eastAsia="Times New Roman" w:cs="Calibri"/>
                <w:lang w:val="en-GB" w:eastAsia="en-GB"/>
              </w:rPr>
            </w:pPr>
            <w:r>
              <w:rPr>
                <w:rFonts w:eastAsia="Times New Roman" w:cs="Calibri"/>
                <w:lang w:val="en-GB" w:eastAsia="en-GB"/>
              </w:rPr>
              <w:t>21</w:t>
            </w:r>
          </w:p>
        </w:tc>
      </w:tr>
      <w:tr w:rsidR="00AC0A08" w:rsidTr="00AC0A08" w14:paraId="7DDF5F8F"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4C9D19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D799E1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DB1A55A"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32149DC" w14:textId="77777777">
            <w:pPr>
              <w:rPr>
                <w:rFonts w:eastAsia="Times New Roman" w:cs="Calibri"/>
                <w:lang w:val="en-GB" w:eastAsia="en-GB"/>
              </w:rPr>
            </w:pPr>
            <w:r>
              <w:rPr>
                <w:rFonts w:eastAsia="Times New Roman" w:cs="Calibri"/>
                <w:lang w:val="en-GB" w:eastAsia="en-GB"/>
              </w:rPr>
              <w:t>10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F1B406E" w14:textId="77777777">
            <w:pPr>
              <w:rPr>
                <w:rFonts w:eastAsia="Times New Roman" w:cs="Calibri"/>
                <w:lang w:val="en-GB" w:eastAsia="en-GB"/>
              </w:rPr>
            </w:pPr>
            <w:r>
              <w:rPr>
                <w:rFonts w:eastAsia="Times New Roman" w:cs="Calibri"/>
                <w:lang w:val="en-GB" w:eastAsia="en-GB"/>
              </w:rPr>
              <w:t>every 6 months on 10th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383AF0D" w14:textId="77777777">
            <w:pPr>
              <w:jc w:val="center"/>
              <w:rPr>
                <w:rFonts w:eastAsia="Times New Roman" w:cs="Calibri"/>
                <w:lang w:val="en-GB" w:eastAsia="en-GB"/>
              </w:rPr>
            </w:pPr>
            <w:r>
              <w:rPr>
                <w:rFonts w:eastAsia="Times New Roman" w:cs="Calibri"/>
                <w:lang w:val="en-GB" w:eastAsia="en-GB"/>
              </w:rPr>
              <w:t>22</w:t>
            </w:r>
          </w:p>
        </w:tc>
      </w:tr>
      <w:tr w:rsidR="00AC0A08" w:rsidTr="00AC0A08" w14:paraId="0B2DD167"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D61E8F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033E51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1E8593A"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9B3F6E9" w14:textId="77777777">
            <w:pPr>
              <w:rPr>
                <w:rFonts w:eastAsia="Times New Roman" w:cs="Calibri"/>
                <w:lang w:val="en-GB" w:eastAsia="en-GB"/>
              </w:rPr>
            </w:pPr>
            <w:r>
              <w:rPr>
                <w:rFonts w:eastAsia="Times New Roman" w:cs="Calibri"/>
                <w:lang w:val="en-GB" w:eastAsia="en-GB"/>
              </w:rPr>
              <w:t>11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814379C" w14:textId="77777777">
            <w:pPr>
              <w:rPr>
                <w:rFonts w:eastAsia="Times New Roman" w:cs="Calibri"/>
                <w:lang w:val="en-GB" w:eastAsia="en-GB"/>
              </w:rPr>
            </w:pPr>
            <w:r>
              <w:rPr>
                <w:rFonts w:eastAsia="Times New Roman" w:cs="Calibri"/>
                <w:lang w:val="en-GB" w:eastAsia="en-GB"/>
              </w:rPr>
              <w:t>every 6 months on 11th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AA65C3F" w14:textId="77777777">
            <w:pPr>
              <w:jc w:val="center"/>
              <w:rPr>
                <w:rFonts w:eastAsia="Times New Roman" w:cs="Calibri"/>
                <w:lang w:val="en-GB" w:eastAsia="en-GB"/>
              </w:rPr>
            </w:pPr>
            <w:r>
              <w:rPr>
                <w:rFonts w:eastAsia="Times New Roman" w:cs="Calibri"/>
                <w:lang w:val="en-GB" w:eastAsia="en-GB"/>
              </w:rPr>
              <w:t>22</w:t>
            </w:r>
          </w:p>
        </w:tc>
      </w:tr>
      <w:tr w:rsidR="00AC0A08" w:rsidTr="00AC0A08" w14:paraId="6F80EC1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7C7213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D5197F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E40A57E"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119B1C9" w14:textId="77777777">
            <w:pPr>
              <w:rPr>
                <w:rFonts w:eastAsia="Times New Roman" w:cs="Calibri"/>
                <w:lang w:val="en-GB" w:eastAsia="en-GB"/>
              </w:rPr>
            </w:pPr>
            <w:r>
              <w:rPr>
                <w:rFonts w:eastAsia="Times New Roman" w:cs="Calibri"/>
                <w:lang w:val="en-GB" w:eastAsia="en-GB"/>
              </w:rPr>
              <w:t>12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1C62BC8" w14:textId="77777777">
            <w:pPr>
              <w:rPr>
                <w:rFonts w:eastAsia="Times New Roman" w:cs="Calibri"/>
                <w:lang w:val="en-GB" w:eastAsia="en-GB"/>
              </w:rPr>
            </w:pPr>
            <w:r>
              <w:rPr>
                <w:rFonts w:eastAsia="Times New Roman" w:cs="Calibri"/>
                <w:lang w:val="en-GB" w:eastAsia="en-GB"/>
              </w:rPr>
              <w:t>every 6 months on 12th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A8A879A" w14:textId="77777777">
            <w:pPr>
              <w:jc w:val="center"/>
              <w:rPr>
                <w:rFonts w:eastAsia="Times New Roman" w:cs="Calibri"/>
                <w:lang w:val="en-GB" w:eastAsia="en-GB"/>
              </w:rPr>
            </w:pPr>
            <w:r>
              <w:rPr>
                <w:rFonts w:eastAsia="Times New Roman" w:cs="Calibri"/>
                <w:lang w:val="en-GB" w:eastAsia="en-GB"/>
              </w:rPr>
              <w:t>22</w:t>
            </w:r>
          </w:p>
        </w:tc>
      </w:tr>
      <w:tr w:rsidR="00AC0A08" w:rsidTr="00AC0A08" w14:paraId="1CDD778A"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FEF3E8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83F603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25C0D22"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0708653" w14:textId="77777777">
            <w:pPr>
              <w:rPr>
                <w:rFonts w:eastAsia="Times New Roman" w:cs="Calibri"/>
                <w:lang w:val="en-GB" w:eastAsia="en-GB"/>
              </w:rPr>
            </w:pPr>
            <w:r>
              <w:rPr>
                <w:rFonts w:eastAsia="Times New Roman" w:cs="Calibri"/>
                <w:lang w:val="en-GB" w:eastAsia="en-GB"/>
              </w:rPr>
              <w:t>13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7DE081A" w14:textId="77777777">
            <w:pPr>
              <w:rPr>
                <w:rFonts w:eastAsia="Times New Roman" w:cs="Calibri"/>
                <w:lang w:val="en-GB" w:eastAsia="en-GB"/>
              </w:rPr>
            </w:pPr>
            <w:r>
              <w:rPr>
                <w:rFonts w:eastAsia="Times New Roman" w:cs="Calibri"/>
                <w:lang w:val="en-GB" w:eastAsia="en-GB"/>
              </w:rPr>
              <w:t>every 6 months on 13th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BE9A14B" w14:textId="77777777">
            <w:pPr>
              <w:jc w:val="center"/>
              <w:rPr>
                <w:rFonts w:eastAsia="Times New Roman" w:cs="Calibri"/>
                <w:lang w:val="en-GB" w:eastAsia="en-GB"/>
              </w:rPr>
            </w:pPr>
            <w:r>
              <w:rPr>
                <w:rFonts w:eastAsia="Times New Roman" w:cs="Calibri"/>
                <w:lang w:val="en-GB" w:eastAsia="en-GB"/>
              </w:rPr>
              <w:t>22</w:t>
            </w:r>
          </w:p>
        </w:tc>
      </w:tr>
      <w:tr w:rsidR="00AC0A08" w:rsidTr="00AC0A08" w14:paraId="737BC181" w14:textId="77777777">
        <w:trPr>
          <w:trHeight w:val="285"/>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73FB2E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1C077C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FC0F2C7"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82E8713" w14:textId="77777777">
            <w:pPr>
              <w:rPr>
                <w:rFonts w:eastAsia="Times New Roman" w:cs="Calibri"/>
                <w:lang w:val="en-GB" w:eastAsia="en-GB"/>
              </w:rPr>
            </w:pPr>
            <w:r>
              <w:rPr>
                <w:rFonts w:eastAsia="Times New Roman" w:cs="Calibri"/>
                <w:lang w:val="en-GB" w:eastAsia="en-GB"/>
              </w:rPr>
              <w:t>14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C00A204" w14:textId="77777777">
            <w:pPr>
              <w:rPr>
                <w:rFonts w:eastAsia="Times New Roman" w:cs="Calibri"/>
                <w:lang w:val="en-GB" w:eastAsia="en-GB"/>
              </w:rPr>
            </w:pPr>
            <w:r>
              <w:rPr>
                <w:rFonts w:eastAsia="Times New Roman" w:cs="Calibri"/>
                <w:lang w:val="en-GB" w:eastAsia="en-GB"/>
              </w:rPr>
              <w:br/>
            </w:r>
            <w:r>
              <w:rPr>
                <w:rFonts w:eastAsia="Times New Roman" w:cs="Calibri"/>
                <w:lang w:val="en-GB" w:eastAsia="en-GB"/>
              </w:rPr>
              <w:t>every 6 months on 14th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F54638C" w14:textId="77777777">
            <w:pPr>
              <w:jc w:val="center"/>
              <w:rPr>
                <w:rFonts w:eastAsia="Times New Roman" w:cs="Calibri"/>
                <w:lang w:val="en-GB" w:eastAsia="en-GB"/>
              </w:rPr>
            </w:pPr>
            <w:r>
              <w:rPr>
                <w:rFonts w:eastAsia="Times New Roman" w:cs="Calibri"/>
                <w:lang w:val="en-GB" w:eastAsia="en-GB"/>
              </w:rPr>
              <w:t>23</w:t>
            </w:r>
          </w:p>
        </w:tc>
      </w:tr>
      <w:tr w:rsidR="00AC0A08" w:rsidTr="00AC0A08" w14:paraId="428D9FBB"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DBB754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B8F627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6C03256"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657EA4E" w14:textId="77777777">
            <w:pPr>
              <w:rPr>
                <w:rFonts w:eastAsia="Times New Roman" w:cs="Calibri"/>
                <w:lang w:val="en-GB" w:eastAsia="en-GB"/>
              </w:rPr>
            </w:pPr>
            <w:r>
              <w:rPr>
                <w:rFonts w:eastAsia="Times New Roman" w:cs="Calibri"/>
                <w:lang w:val="en-GB" w:eastAsia="en-GB"/>
              </w:rPr>
              <w:t>15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5C47CBE" w14:textId="77777777">
            <w:pPr>
              <w:rPr>
                <w:rFonts w:eastAsia="Times New Roman" w:cs="Calibri"/>
                <w:lang w:val="en-GB" w:eastAsia="en-GB"/>
              </w:rPr>
            </w:pPr>
            <w:r>
              <w:rPr>
                <w:rFonts w:eastAsia="Times New Roman" w:cs="Calibri"/>
                <w:lang w:val="en-GB" w:eastAsia="en-GB"/>
              </w:rPr>
              <w:t>every 6 months on 15th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DF246A9" w14:textId="77777777">
            <w:pPr>
              <w:jc w:val="center"/>
              <w:rPr>
                <w:rFonts w:eastAsia="Times New Roman" w:cs="Calibri"/>
                <w:lang w:val="en-GB" w:eastAsia="en-GB"/>
              </w:rPr>
            </w:pPr>
            <w:r>
              <w:rPr>
                <w:rFonts w:eastAsia="Times New Roman" w:cs="Calibri"/>
                <w:lang w:val="en-GB" w:eastAsia="en-GB"/>
              </w:rPr>
              <w:t>22</w:t>
            </w:r>
          </w:p>
        </w:tc>
      </w:tr>
      <w:tr w:rsidR="00AC0A08" w:rsidTr="00AC0A08" w14:paraId="5421F4B7"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E3596B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8E38C6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C8EEFF0"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297A8D3" w14:textId="77777777">
            <w:pPr>
              <w:rPr>
                <w:rFonts w:eastAsia="Times New Roman" w:cs="Calibri"/>
                <w:lang w:val="en-GB" w:eastAsia="en-GB"/>
              </w:rPr>
            </w:pPr>
            <w:r>
              <w:rPr>
                <w:rFonts w:eastAsia="Times New Roman" w:cs="Calibri"/>
                <w:lang w:val="en-GB" w:eastAsia="en-GB"/>
              </w:rPr>
              <w:t>16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F3469F0" w14:textId="77777777">
            <w:pPr>
              <w:rPr>
                <w:rFonts w:eastAsia="Times New Roman" w:cs="Calibri"/>
                <w:lang w:val="en-GB" w:eastAsia="en-GB"/>
              </w:rPr>
            </w:pPr>
            <w:r>
              <w:rPr>
                <w:rFonts w:eastAsia="Times New Roman" w:cs="Calibri"/>
                <w:lang w:val="en-GB" w:eastAsia="en-GB"/>
              </w:rPr>
              <w:t>every 6 months on 16th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8D0FA60" w14:textId="77777777">
            <w:pPr>
              <w:jc w:val="center"/>
              <w:rPr>
                <w:rFonts w:eastAsia="Times New Roman" w:cs="Calibri"/>
                <w:lang w:val="en-GB" w:eastAsia="en-GB"/>
              </w:rPr>
            </w:pPr>
            <w:r>
              <w:rPr>
                <w:rFonts w:eastAsia="Times New Roman" w:cs="Calibri"/>
                <w:lang w:val="en-GB" w:eastAsia="en-GB"/>
              </w:rPr>
              <w:t>22</w:t>
            </w:r>
          </w:p>
        </w:tc>
      </w:tr>
      <w:tr w:rsidR="00AC0A08" w:rsidTr="00AC0A08" w14:paraId="2F86771A"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5B5E10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D86AD8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2BAC6D0"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626A060F" w14:textId="77777777">
            <w:pPr>
              <w:rPr>
                <w:rFonts w:eastAsia="Times New Roman" w:cs="Calibri"/>
                <w:lang w:val="en-GB" w:eastAsia="en-GB"/>
              </w:rPr>
            </w:pPr>
            <w:r>
              <w:rPr>
                <w:rFonts w:eastAsia="Times New Roman" w:cs="Calibri"/>
                <w:lang w:val="en-GB" w:eastAsia="en-GB"/>
              </w:rPr>
              <w:t>17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87747E4" w14:textId="77777777">
            <w:pPr>
              <w:rPr>
                <w:rFonts w:eastAsia="Times New Roman" w:cs="Calibri"/>
                <w:lang w:val="en-GB" w:eastAsia="en-GB"/>
              </w:rPr>
            </w:pPr>
            <w:r>
              <w:rPr>
                <w:rFonts w:eastAsia="Times New Roman" w:cs="Calibri"/>
                <w:lang w:val="en-GB" w:eastAsia="en-GB"/>
              </w:rPr>
              <w:t>every 6 months on 17th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30DB285" w14:textId="77777777">
            <w:pPr>
              <w:jc w:val="center"/>
              <w:rPr>
                <w:rFonts w:eastAsia="Times New Roman" w:cs="Calibri"/>
                <w:lang w:val="en-GB" w:eastAsia="en-GB"/>
              </w:rPr>
            </w:pPr>
            <w:r>
              <w:rPr>
                <w:rFonts w:eastAsia="Times New Roman" w:cs="Calibri"/>
                <w:lang w:val="en-GB" w:eastAsia="en-GB"/>
              </w:rPr>
              <w:t>22</w:t>
            </w:r>
          </w:p>
        </w:tc>
      </w:tr>
      <w:tr w:rsidR="00AC0A08" w:rsidTr="00AC0A08" w14:paraId="133C779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493F1A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AAB031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DA163C4"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37D1FB5" w14:textId="77777777">
            <w:pPr>
              <w:rPr>
                <w:rFonts w:eastAsia="Times New Roman" w:cs="Calibri"/>
                <w:lang w:val="en-GB" w:eastAsia="en-GB"/>
              </w:rPr>
            </w:pPr>
            <w:r>
              <w:rPr>
                <w:rFonts w:eastAsia="Times New Roman" w:cs="Calibri"/>
                <w:lang w:val="en-GB" w:eastAsia="en-GB"/>
              </w:rPr>
              <w:t>18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23643DD" w14:textId="77777777">
            <w:pPr>
              <w:rPr>
                <w:rFonts w:eastAsia="Times New Roman" w:cs="Calibri"/>
                <w:lang w:val="en-GB" w:eastAsia="en-GB"/>
              </w:rPr>
            </w:pPr>
            <w:r>
              <w:rPr>
                <w:rFonts w:eastAsia="Times New Roman" w:cs="Calibri"/>
                <w:lang w:val="en-GB" w:eastAsia="en-GB"/>
              </w:rPr>
              <w:t>every 6 months on 18th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6D63858" w14:textId="77777777">
            <w:pPr>
              <w:jc w:val="center"/>
              <w:rPr>
                <w:rFonts w:eastAsia="Times New Roman" w:cs="Calibri"/>
                <w:lang w:val="en-GB" w:eastAsia="en-GB"/>
              </w:rPr>
            </w:pPr>
            <w:r>
              <w:rPr>
                <w:rFonts w:eastAsia="Times New Roman" w:cs="Calibri"/>
                <w:lang w:val="en-GB" w:eastAsia="en-GB"/>
              </w:rPr>
              <w:t>22</w:t>
            </w:r>
          </w:p>
        </w:tc>
      </w:tr>
      <w:tr w:rsidR="00AC0A08" w:rsidTr="00AC0A08" w14:paraId="065BD496"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11C5A55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663E1C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0D86DFA"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9FFC086" w14:textId="77777777">
            <w:pPr>
              <w:rPr>
                <w:rFonts w:eastAsia="Times New Roman" w:cs="Calibri"/>
                <w:lang w:val="en-GB" w:eastAsia="en-GB"/>
              </w:rPr>
            </w:pPr>
            <w:r>
              <w:rPr>
                <w:rFonts w:eastAsia="Times New Roman" w:cs="Calibri"/>
                <w:lang w:val="en-GB" w:eastAsia="en-GB"/>
              </w:rPr>
              <w:t>19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389B111" w14:textId="77777777">
            <w:pPr>
              <w:rPr>
                <w:rFonts w:eastAsia="Times New Roman" w:cs="Calibri"/>
                <w:lang w:val="en-GB" w:eastAsia="en-GB"/>
              </w:rPr>
            </w:pPr>
            <w:r>
              <w:rPr>
                <w:rFonts w:eastAsia="Times New Roman" w:cs="Calibri"/>
                <w:lang w:val="en-GB" w:eastAsia="en-GB"/>
              </w:rPr>
              <w:t>every 6 months on 19th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45AB197" w14:textId="77777777">
            <w:pPr>
              <w:jc w:val="center"/>
              <w:rPr>
                <w:rFonts w:eastAsia="Times New Roman" w:cs="Calibri"/>
                <w:lang w:val="en-GB" w:eastAsia="en-GB"/>
              </w:rPr>
            </w:pPr>
            <w:r>
              <w:rPr>
                <w:rFonts w:eastAsia="Times New Roman" w:cs="Calibri"/>
                <w:lang w:val="en-GB" w:eastAsia="en-GB"/>
              </w:rPr>
              <w:t>22</w:t>
            </w:r>
          </w:p>
        </w:tc>
      </w:tr>
      <w:tr w:rsidR="00AC0A08" w:rsidTr="00AC0A08" w14:paraId="7B9FABC7"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BF7331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56FE6D4"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0F714F4"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1EBA87D" w14:textId="77777777">
            <w:pPr>
              <w:rPr>
                <w:rFonts w:eastAsia="Times New Roman" w:cs="Calibri"/>
                <w:lang w:val="en-GB" w:eastAsia="en-GB"/>
              </w:rPr>
            </w:pPr>
            <w:r>
              <w:rPr>
                <w:rFonts w:eastAsia="Times New Roman" w:cs="Calibri"/>
                <w:lang w:val="en-GB" w:eastAsia="en-GB"/>
              </w:rPr>
              <w:t>20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8AB80B4" w14:textId="77777777">
            <w:pPr>
              <w:rPr>
                <w:rFonts w:eastAsia="Times New Roman" w:cs="Calibri"/>
                <w:lang w:val="en-GB" w:eastAsia="en-GB"/>
              </w:rPr>
            </w:pPr>
            <w:r>
              <w:rPr>
                <w:rFonts w:eastAsia="Times New Roman" w:cs="Calibri"/>
                <w:lang w:val="en-GB" w:eastAsia="en-GB"/>
              </w:rPr>
              <w:t>every 6 months on 20th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6754332" w14:textId="77777777">
            <w:pPr>
              <w:jc w:val="center"/>
              <w:rPr>
                <w:rFonts w:eastAsia="Times New Roman" w:cs="Calibri"/>
                <w:lang w:val="en-GB" w:eastAsia="en-GB"/>
              </w:rPr>
            </w:pPr>
            <w:r>
              <w:rPr>
                <w:rFonts w:eastAsia="Times New Roman" w:cs="Calibri"/>
                <w:lang w:val="en-GB" w:eastAsia="en-GB"/>
              </w:rPr>
              <w:t>22</w:t>
            </w:r>
          </w:p>
        </w:tc>
      </w:tr>
      <w:tr w:rsidR="00AC0A08" w:rsidTr="00AC0A08" w14:paraId="1B4F0EB4"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78DF09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B53E86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D08D5C6"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6FDD28A" w14:textId="77777777">
            <w:pPr>
              <w:rPr>
                <w:rFonts w:eastAsia="Times New Roman" w:cs="Calibri"/>
                <w:lang w:val="en-GB" w:eastAsia="en-GB"/>
              </w:rPr>
            </w:pPr>
            <w:r>
              <w:rPr>
                <w:rFonts w:eastAsia="Times New Roman" w:cs="Calibri"/>
                <w:lang w:val="en-GB" w:eastAsia="en-GB"/>
              </w:rPr>
              <w:t>21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282C829" w14:textId="77777777">
            <w:pPr>
              <w:rPr>
                <w:rFonts w:eastAsia="Times New Roman" w:cs="Calibri"/>
                <w:lang w:val="en-GB" w:eastAsia="en-GB"/>
              </w:rPr>
            </w:pPr>
            <w:r>
              <w:rPr>
                <w:rFonts w:eastAsia="Times New Roman" w:cs="Calibri"/>
                <w:lang w:val="en-GB" w:eastAsia="en-GB"/>
              </w:rPr>
              <w:t>every 6 months on 21st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E458013" w14:textId="77777777">
            <w:pPr>
              <w:jc w:val="center"/>
              <w:rPr>
                <w:rFonts w:eastAsia="Times New Roman" w:cs="Calibri"/>
                <w:lang w:val="en-GB" w:eastAsia="en-GB"/>
              </w:rPr>
            </w:pPr>
            <w:r>
              <w:rPr>
                <w:rFonts w:eastAsia="Times New Roman" w:cs="Calibri"/>
                <w:lang w:val="en-GB" w:eastAsia="en-GB"/>
              </w:rPr>
              <w:t>22</w:t>
            </w:r>
          </w:p>
        </w:tc>
      </w:tr>
      <w:tr w:rsidR="00AC0A08" w:rsidTr="00AC0A08" w14:paraId="4CA410FB"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2F3D2E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EEEB4A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694F7C8"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BF28554" w14:textId="77777777">
            <w:pPr>
              <w:rPr>
                <w:rFonts w:eastAsia="Times New Roman" w:cs="Calibri"/>
                <w:lang w:val="en-GB" w:eastAsia="en-GB"/>
              </w:rPr>
            </w:pPr>
            <w:r>
              <w:rPr>
                <w:rFonts w:eastAsia="Times New Roman" w:cs="Calibri"/>
                <w:lang w:val="en-GB" w:eastAsia="en-GB"/>
              </w:rPr>
              <w:t>22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1F1C0E9" w14:textId="77777777">
            <w:pPr>
              <w:rPr>
                <w:rFonts w:eastAsia="Times New Roman" w:cs="Calibri"/>
                <w:lang w:val="en-GB" w:eastAsia="en-GB"/>
              </w:rPr>
            </w:pPr>
            <w:r>
              <w:rPr>
                <w:rFonts w:eastAsia="Times New Roman" w:cs="Calibri"/>
                <w:lang w:val="en-GB" w:eastAsia="en-GB"/>
              </w:rPr>
              <w:t>every 6 months on 22nd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2825282" w14:textId="77777777">
            <w:pPr>
              <w:jc w:val="center"/>
              <w:rPr>
                <w:rFonts w:eastAsia="Times New Roman" w:cs="Calibri"/>
                <w:lang w:val="en-GB" w:eastAsia="en-GB"/>
              </w:rPr>
            </w:pPr>
            <w:r>
              <w:rPr>
                <w:rFonts w:eastAsia="Times New Roman" w:cs="Calibri"/>
                <w:lang w:val="en-GB" w:eastAsia="en-GB"/>
              </w:rPr>
              <w:t>22</w:t>
            </w:r>
          </w:p>
        </w:tc>
      </w:tr>
      <w:tr w:rsidR="00AC0A08" w:rsidTr="00AC0A08" w14:paraId="04DC6AA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D2C502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80C331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710353F"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3D78774" w14:textId="77777777">
            <w:pPr>
              <w:rPr>
                <w:rFonts w:eastAsia="Times New Roman" w:cs="Calibri"/>
                <w:lang w:val="en-GB" w:eastAsia="en-GB"/>
              </w:rPr>
            </w:pPr>
            <w:r>
              <w:rPr>
                <w:rFonts w:eastAsia="Times New Roman" w:cs="Calibri"/>
                <w:lang w:val="en-GB" w:eastAsia="en-GB"/>
              </w:rPr>
              <w:t>23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E74579E" w14:textId="77777777">
            <w:pPr>
              <w:rPr>
                <w:rFonts w:eastAsia="Times New Roman" w:cs="Calibri"/>
                <w:lang w:val="en-GB" w:eastAsia="en-GB"/>
              </w:rPr>
            </w:pPr>
            <w:r>
              <w:rPr>
                <w:rFonts w:eastAsia="Times New Roman" w:cs="Calibri"/>
                <w:lang w:val="en-GB" w:eastAsia="en-GB"/>
              </w:rPr>
              <w:t>every 6 months on 23rd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0520026" w14:textId="77777777">
            <w:pPr>
              <w:jc w:val="center"/>
              <w:rPr>
                <w:rFonts w:eastAsia="Times New Roman" w:cs="Calibri"/>
                <w:lang w:val="en-GB" w:eastAsia="en-GB"/>
              </w:rPr>
            </w:pPr>
            <w:r>
              <w:rPr>
                <w:rFonts w:eastAsia="Times New Roman" w:cs="Calibri"/>
                <w:lang w:val="en-GB" w:eastAsia="en-GB"/>
              </w:rPr>
              <w:t>22</w:t>
            </w:r>
          </w:p>
        </w:tc>
      </w:tr>
      <w:tr w:rsidR="00AC0A08" w:rsidTr="00AC0A08" w14:paraId="0BAE56C7"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16F5438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A2C028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56A049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F3F890C" w14:textId="77777777">
            <w:pPr>
              <w:rPr>
                <w:rFonts w:eastAsia="Times New Roman" w:cs="Calibri"/>
                <w:lang w:val="en-GB" w:eastAsia="en-GB"/>
              </w:rPr>
            </w:pPr>
            <w:r>
              <w:rPr>
                <w:rFonts w:eastAsia="Times New Roman" w:cs="Calibri"/>
                <w:lang w:val="en-GB" w:eastAsia="en-GB"/>
              </w:rPr>
              <w:t>24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37969ED" w14:textId="77777777">
            <w:pPr>
              <w:rPr>
                <w:rFonts w:eastAsia="Times New Roman" w:cs="Calibri"/>
                <w:lang w:val="en-GB" w:eastAsia="en-GB"/>
              </w:rPr>
            </w:pPr>
            <w:r>
              <w:rPr>
                <w:rFonts w:eastAsia="Times New Roman" w:cs="Calibri"/>
                <w:lang w:val="en-GB" w:eastAsia="en-GB"/>
              </w:rPr>
              <w:t>every 6 months on 24th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3E17766" w14:textId="77777777">
            <w:pPr>
              <w:jc w:val="center"/>
              <w:rPr>
                <w:rFonts w:eastAsia="Times New Roman" w:cs="Calibri"/>
                <w:lang w:val="en-GB" w:eastAsia="en-GB"/>
              </w:rPr>
            </w:pPr>
            <w:r>
              <w:rPr>
                <w:rFonts w:eastAsia="Times New Roman" w:cs="Calibri"/>
                <w:lang w:val="en-GB" w:eastAsia="en-GB"/>
              </w:rPr>
              <w:t>22</w:t>
            </w:r>
          </w:p>
        </w:tc>
      </w:tr>
      <w:tr w:rsidR="00AC0A08" w:rsidTr="00AC0A08" w14:paraId="62E6777F"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A43D82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7C80B0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05D35D0"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2E62D9B" w14:textId="77777777">
            <w:pPr>
              <w:rPr>
                <w:rFonts w:eastAsia="Times New Roman" w:cs="Calibri"/>
                <w:lang w:val="en-GB" w:eastAsia="en-GB"/>
              </w:rPr>
            </w:pPr>
            <w:r>
              <w:rPr>
                <w:rFonts w:eastAsia="Times New Roman" w:cs="Calibri"/>
                <w:lang w:val="en-GB" w:eastAsia="en-GB"/>
              </w:rPr>
              <w:t>25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37039E5" w14:textId="77777777">
            <w:pPr>
              <w:rPr>
                <w:rFonts w:eastAsia="Times New Roman" w:cs="Calibri"/>
                <w:lang w:val="en-GB" w:eastAsia="en-GB"/>
              </w:rPr>
            </w:pPr>
            <w:r>
              <w:rPr>
                <w:rFonts w:eastAsia="Times New Roman" w:cs="Calibri"/>
                <w:lang w:val="en-GB" w:eastAsia="en-GB"/>
              </w:rPr>
              <w:t>every 6 months on 25th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369F4F1" w14:textId="77777777">
            <w:pPr>
              <w:jc w:val="center"/>
              <w:rPr>
                <w:rFonts w:eastAsia="Times New Roman" w:cs="Calibri"/>
                <w:lang w:val="en-GB" w:eastAsia="en-GB"/>
              </w:rPr>
            </w:pPr>
            <w:r>
              <w:rPr>
                <w:rFonts w:eastAsia="Times New Roman" w:cs="Calibri"/>
                <w:lang w:val="en-GB" w:eastAsia="en-GB"/>
              </w:rPr>
              <w:t>22</w:t>
            </w:r>
          </w:p>
        </w:tc>
      </w:tr>
      <w:tr w:rsidR="00AC0A08" w:rsidTr="00AC0A08" w14:paraId="647A3A71"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E833AF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B7940C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5B6536F"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EAB6D97" w14:textId="77777777">
            <w:pPr>
              <w:rPr>
                <w:rFonts w:eastAsia="Times New Roman" w:cs="Calibri"/>
                <w:lang w:val="en-GB" w:eastAsia="en-GB"/>
              </w:rPr>
            </w:pPr>
            <w:r>
              <w:rPr>
                <w:rFonts w:eastAsia="Times New Roman" w:cs="Calibri"/>
                <w:lang w:val="en-GB" w:eastAsia="en-GB"/>
              </w:rPr>
              <w:t>26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1981066" w14:textId="77777777">
            <w:pPr>
              <w:rPr>
                <w:rFonts w:eastAsia="Times New Roman" w:cs="Calibri"/>
                <w:lang w:val="en-GB" w:eastAsia="en-GB"/>
              </w:rPr>
            </w:pPr>
            <w:r>
              <w:rPr>
                <w:rFonts w:eastAsia="Times New Roman" w:cs="Calibri"/>
                <w:lang w:val="en-GB" w:eastAsia="en-GB"/>
              </w:rPr>
              <w:t>every 6 months on 26th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1B9EB07" w14:textId="77777777">
            <w:pPr>
              <w:jc w:val="center"/>
              <w:rPr>
                <w:rFonts w:eastAsia="Times New Roman" w:cs="Calibri"/>
                <w:lang w:val="en-GB" w:eastAsia="en-GB"/>
              </w:rPr>
            </w:pPr>
            <w:r>
              <w:rPr>
                <w:rFonts w:eastAsia="Times New Roman" w:cs="Calibri"/>
                <w:lang w:val="en-GB" w:eastAsia="en-GB"/>
              </w:rPr>
              <w:t>22</w:t>
            </w:r>
          </w:p>
        </w:tc>
      </w:tr>
      <w:tr w:rsidR="00AC0A08" w:rsidTr="00AC0A08" w14:paraId="67707DBF"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020E52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903FCC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90568E9"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F968DD6" w14:textId="77777777">
            <w:pPr>
              <w:rPr>
                <w:rFonts w:eastAsia="Times New Roman" w:cs="Calibri"/>
                <w:lang w:val="en-GB" w:eastAsia="en-GB"/>
              </w:rPr>
            </w:pPr>
            <w:r>
              <w:rPr>
                <w:rFonts w:eastAsia="Times New Roman" w:cs="Calibri"/>
                <w:lang w:val="en-GB" w:eastAsia="en-GB"/>
              </w:rPr>
              <w:t>27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DCC0063" w14:textId="77777777">
            <w:pPr>
              <w:rPr>
                <w:rFonts w:eastAsia="Times New Roman" w:cs="Calibri"/>
                <w:lang w:val="en-GB" w:eastAsia="en-GB"/>
              </w:rPr>
            </w:pPr>
            <w:r>
              <w:rPr>
                <w:rFonts w:eastAsia="Times New Roman" w:cs="Calibri"/>
                <w:lang w:val="en-GB" w:eastAsia="en-GB"/>
              </w:rPr>
              <w:t>every 6 months on 27th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637D844" w14:textId="77777777">
            <w:pPr>
              <w:jc w:val="center"/>
              <w:rPr>
                <w:rFonts w:eastAsia="Times New Roman" w:cs="Calibri"/>
                <w:lang w:val="en-GB" w:eastAsia="en-GB"/>
              </w:rPr>
            </w:pPr>
            <w:r>
              <w:rPr>
                <w:rFonts w:eastAsia="Times New Roman" w:cs="Calibri"/>
                <w:lang w:val="en-GB" w:eastAsia="en-GB"/>
              </w:rPr>
              <w:t>22</w:t>
            </w:r>
          </w:p>
        </w:tc>
      </w:tr>
      <w:tr w:rsidR="00AC0A08" w:rsidTr="00AC0A08" w14:paraId="53088CBB"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194E87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8A6320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AD95357"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4E5EF790" w14:textId="77777777">
            <w:pPr>
              <w:rPr>
                <w:rFonts w:eastAsia="Times New Roman" w:cs="Calibri"/>
                <w:lang w:val="en-GB" w:eastAsia="en-GB"/>
              </w:rPr>
            </w:pPr>
            <w:r>
              <w:rPr>
                <w:rFonts w:eastAsia="Times New Roman" w:cs="Calibri"/>
                <w:lang w:val="en-GB" w:eastAsia="en-GB"/>
              </w:rPr>
              <w:t>28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C4C29AD" w14:textId="77777777">
            <w:pPr>
              <w:rPr>
                <w:rFonts w:eastAsia="Times New Roman" w:cs="Calibri"/>
                <w:lang w:val="en-GB" w:eastAsia="en-GB"/>
              </w:rPr>
            </w:pPr>
            <w:r>
              <w:rPr>
                <w:rFonts w:eastAsia="Times New Roman" w:cs="Calibri"/>
                <w:lang w:val="en-GB" w:eastAsia="en-GB"/>
              </w:rPr>
              <w:t>every 6 months on 28th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0E7ADF0" w14:textId="77777777">
            <w:pPr>
              <w:jc w:val="center"/>
              <w:rPr>
                <w:rFonts w:eastAsia="Times New Roman" w:cs="Calibri"/>
                <w:lang w:val="en-GB" w:eastAsia="en-GB"/>
              </w:rPr>
            </w:pPr>
            <w:r>
              <w:rPr>
                <w:rFonts w:eastAsia="Times New Roman" w:cs="Calibri"/>
                <w:lang w:val="en-GB" w:eastAsia="en-GB"/>
              </w:rPr>
              <w:t>22</w:t>
            </w:r>
          </w:p>
        </w:tc>
      </w:tr>
      <w:tr w:rsidR="00AC0A08" w:rsidTr="00AC0A08" w14:paraId="1F63C924"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A0BB2C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DD6879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A1C52AC"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B9C478F" w14:textId="77777777">
            <w:pPr>
              <w:rPr>
                <w:rFonts w:eastAsia="Times New Roman" w:cs="Calibri"/>
                <w:lang w:val="en-GB" w:eastAsia="en-GB"/>
              </w:rPr>
            </w:pPr>
            <w:r>
              <w:rPr>
                <w:rFonts w:eastAsia="Times New Roman" w:cs="Calibri"/>
                <w:lang w:val="en-GB" w:eastAsia="en-GB"/>
              </w:rPr>
              <w:t>29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571FFD5" w14:textId="77777777">
            <w:pPr>
              <w:rPr>
                <w:rFonts w:eastAsia="Times New Roman" w:cs="Calibri"/>
                <w:lang w:val="en-GB" w:eastAsia="en-GB"/>
              </w:rPr>
            </w:pPr>
            <w:r>
              <w:rPr>
                <w:rFonts w:eastAsia="Times New Roman" w:cs="Calibri"/>
                <w:lang w:val="en-GB" w:eastAsia="en-GB"/>
              </w:rPr>
              <w:t>every 6 months on 29th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17061C7" w14:textId="77777777">
            <w:pPr>
              <w:jc w:val="center"/>
              <w:rPr>
                <w:rFonts w:eastAsia="Times New Roman" w:cs="Calibri"/>
                <w:lang w:val="en-GB" w:eastAsia="en-GB"/>
              </w:rPr>
            </w:pPr>
            <w:r>
              <w:rPr>
                <w:rFonts w:eastAsia="Times New Roman" w:cs="Calibri"/>
                <w:lang w:val="en-GB" w:eastAsia="en-GB"/>
              </w:rPr>
              <w:t>22</w:t>
            </w:r>
          </w:p>
        </w:tc>
      </w:tr>
      <w:tr w:rsidR="00AC0A08" w:rsidTr="00AC0A08" w14:paraId="11EE5D08"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228263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950134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FFF92AF"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4AAB16E5" w14:textId="77777777">
            <w:pPr>
              <w:rPr>
                <w:rFonts w:eastAsia="Times New Roman" w:cs="Calibri"/>
                <w:lang w:val="en-GB" w:eastAsia="en-GB"/>
              </w:rPr>
            </w:pPr>
            <w:r>
              <w:rPr>
                <w:rFonts w:eastAsia="Times New Roman" w:cs="Calibri"/>
                <w:lang w:val="en-GB" w:eastAsia="en-GB"/>
              </w:rPr>
              <w:t>30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09A286F" w14:textId="77777777">
            <w:pPr>
              <w:rPr>
                <w:rFonts w:eastAsia="Times New Roman" w:cs="Calibri"/>
                <w:lang w:val="en-GB" w:eastAsia="en-GB"/>
              </w:rPr>
            </w:pPr>
            <w:r>
              <w:rPr>
                <w:rFonts w:eastAsia="Times New Roman" w:cs="Calibri"/>
                <w:lang w:val="en-GB" w:eastAsia="en-GB"/>
              </w:rPr>
              <w:t>every 6 months on 30th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50DEA9D" w14:textId="77777777">
            <w:pPr>
              <w:jc w:val="center"/>
              <w:rPr>
                <w:rFonts w:eastAsia="Times New Roman" w:cs="Calibri"/>
                <w:lang w:val="en-GB" w:eastAsia="en-GB"/>
              </w:rPr>
            </w:pPr>
            <w:r>
              <w:rPr>
                <w:rFonts w:eastAsia="Times New Roman" w:cs="Calibri"/>
                <w:lang w:val="en-GB" w:eastAsia="en-GB"/>
              </w:rPr>
              <w:t>22</w:t>
            </w:r>
          </w:p>
        </w:tc>
      </w:tr>
      <w:tr w:rsidR="00AC0A08" w:rsidTr="00AC0A08" w14:paraId="5028B8BF" w14:textId="77777777">
        <w:trPr>
          <w:trHeight w:val="300"/>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073C72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4AB4B4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A73BA29"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4B99454" w14:textId="77777777">
            <w:pPr>
              <w:rPr>
                <w:rFonts w:eastAsia="Times New Roman" w:cs="Calibri"/>
                <w:lang w:val="en-GB" w:eastAsia="en-GB"/>
              </w:rPr>
            </w:pPr>
            <w:r>
              <w:rPr>
                <w:rFonts w:eastAsia="Times New Roman" w:cs="Calibri"/>
                <w:lang w:val="en-GB" w:eastAsia="en-GB"/>
              </w:rPr>
              <w:t>99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E7C47C4" w14:textId="77777777">
            <w:pPr>
              <w:rPr>
                <w:rFonts w:eastAsia="Times New Roman" w:cs="Calibri"/>
                <w:lang w:val="en-GB" w:eastAsia="en-GB"/>
              </w:rPr>
            </w:pPr>
            <w:r>
              <w:rPr>
                <w:rFonts w:eastAsia="Times New Roman" w:cs="Calibri"/>
                <w:lang w:val="en-GB" w:eastAsia="en-GB"/>
              </w:rPr>
              <w:t>every 6 months, Last Day</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0D9D762" w14:textId="77777777">
            <w:pPr>
              <w:jc w:val="center"/>
              <w:rPr>
                <w:rFonts w:eastAsia="Times New Roman" w:cs="Calibri"/>
                <w:lang w:val="en-GB" w:eastAsia="en-GB"/>
              </w:rPr>
            </w:pPr>
            <w:r>
              <w:rPr>
                <w:rFonts w:eastAsia="Times New Roman" w:cs="Calibri"/>
                <w:lang w:val="en-GB" w:eastAsia="en-GB"/>
              </w:rPr>
              <w:t>24</w:t>
            </w:r>
          </w:p>
        </w:tc>
      </w:tr>
      <w:tr w:rsidR="00AC0A08" w:rsidTr="00AC0A08" w14:paraId="1BA96B9F" w14:textId="77777777">
        <w:trPr>
          <w:trHeight w:val="288"/>
        </w:trPr>
        <w:tc>
          <w:tcPr>
            <w:tcW w:w="619" w:type="pct"/>
            <w:vMerge w:val="restart"/>
            <w:tcBorders>
              <w:top w:val="nil"/>
              <w:left w:val="single" w:color="auto" w:sz="8" w:space="0"/>
              <w:bottom w:val="single" w:color="000000" w:sz="8" w:space="0"/>
              <w:right w:val="single" w:color="auto" w:sz="4" w:space="0"/>
            </w:tcBorders>
            <w:noWrap/>
            <w:hideMark/>
          </w:tcPr>
          <w:p w:rsidR="00AC0A08" w:rsidRDefault="00AC0A08" w14:paraId="454451AD" w14:textId="77777777">
            <w:pPr>
              <w:rPr>
                <w:rFonts w:eastAsia="Times New Roman" w:cs="Calibri"/>
                <w:lang w:val="en-GB" w:eastAsia="en-GB"/>
              </w:rPr>
            </w:pPr>
            <w:r>
              <w:rPr>
                <w:rFonts w:eastAsia="Times New Roman" w:cs="Calibri"/>
                <w:lang w:val="en-GB" w:eastAsia="en-GB"/>
              </w:rPr>
              <w:t>Annually</w:t>
            </w:r>
          </w:p>
        </w:tc>
        <w:tc>
          <w:tcPr>
            <w:tcW w:w="739" w:type="pct"/>
            <w:vMerge w:val="restart"/>
            <w:tcBorders>
              <w:top w:val="nil"/>
              <w:left w:val="single" w:color="auto" w:sz="4" w:space="0"/>
              <w:bottom w:val="single" w:color="000000" w:sz="8" w:space="0"/>
              <w:right w:val="single" w:color="auto" w:sz="4" w:space="0"/>
            </w:tcBorders>
            <w:hideMark/>
          </w:tcPr>
          <w:p w:rsidR="00AC0A08" w:rsidRDefault="00AC0A08" w14:paraId="68FE2EF7" w14:textId="77777777">
            <w:pPr>
              <w:rPr>
                <w:rFonts w:eastAsia="Times New Roman" w:cs="Calibri"/>
                <w:lang w:val="en-GB" w:eastAsia="en-GB"/>
              </w:rPr>
            </w:pPr>
            <w:r>
              <w:rPr>
                <w:rFonts w:eastAsia="Times New Roman" w:cs="Calibri"/>
                <w:lang w:val="en-GB" w:eastAsia="en-GB"/>
              </w:rPr>
              <w:t>Annual Event: Event takes place once every year or once a year.</w:t>
            </w:r>
          </w:p>
        </w:tc>
        <w:tc>
          <w:tcPr>
            <w:tcW w:w="821" w:type="pct"/>
            <w:vMerge w:val="restart"/>
            <w:tcBorders>
              <w:top w:val="nil"/>
              <w:left w:val="single" w:color="auto" w:sz="4" w:space="0"/>
              <w:bottom w:val="single" w:color="000000" w:sz="8" w:space="0"/>
              <w:right w:val="single" w:color="auto" w:sz="4" w:space="0"/>
            </w:tcBorders>
            <w:hideMark/>
          </w:tcPr>
          <w:p w:rsidR="00AC0A08" w:rsidRDefault="00AC0A08" w14:paraId="7A5CA0C1" w14:textId="77777777">
            <w:pPr>
              <w:rPr>
                <w:rFonts w:eastAsia="Times New Roman" w:cs="Calibri"/>
                <w:lang w:val="en-GB" w:eastAsia="en-GB"/>
              </w:rPr>
            </w:pPr>
            <w:r>
              <w:rPr>
                <w:rFonts w:eastAsia="Times New Roman" w:cs="Calibri"/>
                <w:lang w:val="en-GB" w:eastAsia="en-GB"/>
              </w:rPr>
              <w:t>01-30 (for February date is 28 if previously indicated 29th)</w:t>
            </w:r>
            <w:r>
              <w:rPr>
                <w:rFonts w:eastAsia="Times New Roman" w:cs="Calibri"/>
                <w:lang w:val="en-GB" w:eastAsia="en-GB"/>
              </w:rPr>
              <w:br/>
            </w:r>
            <w:r>
              <w:rPr>
                <w:rFonts w:eastAsia="Times New Roman" w:cs="Calibri"/>
                <w:lang w:val="en-GB" w:eastAsia="en-GB"/>
              </w:rPr>
              <w:t>99 - Last Day</w:t>
            </w:r>
          </w:p>
        </w:tc>
        <w:tc>
          <w:tcPr>
            <w:tcW w:w="518" w:type="pct"/>
            <w:tcBorders>
              <w:top w:val="single" w:color="auto" w:sz="8" w:space="0"/>
              <w:left w:val="nil"/>
              <w:bottom w:val="single" w:color="auto" w:sz="4" w:space="0"/>
              <w:right w:val="single" w:color="auto" w:sz="4" w:space="0"/>
            </w:tcBorders>
            <w:noWrap/>
            <w:vAlign w:val="bottom"/>
            <w:hideMark/>
          </w:tcPr>
          <w:p w:rsidR="00AC0A08" w:rsidRDefault="00AC0A08" w14:paraId="4E9002F3" w14:textId="77777777">
            <w:pPr>
              <w:rPr>
                <w:rFonts w:eastAsia="Times New Roman" w:cs="Calibri"/>
                <w:lang w:val="en-GB" w:eastAsia="en-GB"/>
              </w:rPr>
            </w:pPr>
            <w:r>
              <w:rPr>
                <w:rFonts w:eastAsia="Times New Roman" w:cs="Calibri"/>
                <w:lang w:val="en-GB" w:eastAsia="en-GB"/>
              </w:rPr>
              <w:t>01</w:t>
            </w:r>
          </w:p>
        </w:tc>
        <w:tc>
          <w:tcPr>
            <w:tcW w:w="1509" w:type="pct"/>
            <w:tcBorders>
              <w:top w:val="single" w:color="auto" w:sz="8" w:space="0"/>
              <w:left w:val="nil"/>
              <w:bottom w:val="single" w:color="auto" w:sz="4" w:space="0"/>
              <w:right w:val="single" w:color="auto" w:sz="4" w:space="0"/>
            </w:tcBorders>
            <w:shd w:val="clear" w:color="auto" w:fill="E2EFDA"/>
            <w:noWrap/>
            <w:vAlign w:val="bottom"/>
            <w:hideMark/>
          </w:tcPr>
          <w:p w:rsidR="00AC0A08" w:rsidRDefault="00AC0A08" w14:paraId="05CE016B" w14:textId="77777777">
            <w:pPr>
              <w:rPr>
                <w:rFonts w:eastAsia="Times New Roman" w:cs="Calibri"/>
                <w:lang w:val="en-GB" w:eastAsia="en-GB"/>
              </w:rPr>
            </w:pPr>
            <w:r>
              <w:rPr>
                <w:rFonts w:eastAsia="Times New Roman" w:cs="Calibri"/>
                <w:lang w:val="en-GB" w:eastAsia="en-GB"/>
              </w:rPr>
              <w:t>Annually on the 1st</w:t>
            </w:r>
          </w:p>
        </w:tc>
        <w:tc>
          <w:tcPr>
            <w:tcW w:w="795" w:type="pct"/>
            <w:tcBorders>
              <w:top w:val="single" w:color="auto" w:sz="8" w:space="0"/>
              <w:left w:val="nil"/>
              <w:bottom w:val="single" w:color="auto" w:sz="4" w:space="0"/>
              <w:right w:val="single" w:color="auto" w:sz="8" w:space="0"/>
            </w:tcBorders>
            <w:shd w:val="clear" w:color="auto" w:fill="E2EFDA"/>
            <w:noWrap/>
            <w:vAlign w:val="bottom"/>
            <w:hideMark/>
          </w:tcPr>
          <w:p w:rsidR="00AC0A08" w:rsidRDefault="00AC0A08" w14:paraId="4B1910E1" w14:textId="77777777">
            <w:pPr>
              <w:jc w:val="center"/>
              <w:rPr>
                <w:rFonts w:eastAsia="Times New Roman" w:cs="Calibri"/>
                <w:lang w:val="en-GB" w:eastAsia="en-GB"/>
              </w:rPr>
            </w:pPr>
            <w:r>
              <w:rPr>
                <w:rFonts w:eastAsia="Times New Roman" w:cs="Calibri"/>
                <w:lang w:val="en-GB" w:eastAsia="en-GB"/>
              </w:rPr>
              <w:t>19</w:t>
            </w:r>
          </w:p>
        </w:tc>
      </w:tr>
      <w:tr w:rsidR="00AC0A08" w:rsidTr="00AC0A08" w14:paraId="2C265E3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D926B1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523DB6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BA5BEA9"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0903FF9" w14:textId="77777777">
            <w:pPr>
              <w:rPr>
                <w:rFonts w:eastAsia="Times New Roman" w:cs="Calibri"/>
                <w:lang w:val="en-GB" w:eastAsia="en-GB"/>
              </w:rPr>
            </w:pPr>
            <w:r>
              <w:rPr>
                <w:rFonts w:eastAsia="Times New Roman" w:cs="Calibri"/>
                <w:lang w:val="en-GB" w:eastAsia="en-GB"/>
              </w:rPr>
              <w:t>02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8F3007C" w14:textId="77777777">
            <w:pPr>
              <w:rPr>
                <w:rFonts w:eastAsia="Times New Roman" w:cs="Calibri"/>
                <w:lang w:val="en-GB" w:eastAsia="en-GB"/>
              </w:rPr>
            </w:pPr>
            <w:r>
              <w:rPr>
                <w:rFonts w:eastAsia="Times New Roman" w:cs="Calibri"/>
                <w:lang w:val="en-GB" w:eastAsia="en-GB"/>
              </w:rPr>
              <w:t>Annually on the 2nd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D666466" w14:textId="77777777">
            <w:pPr>
              <w:jc w:val="center"/>
              <w:rPr>
                <w:rFonts w:eastAsia="Times New Roman" w:cs="Calibri"/>
                <w:lang w:val="en-GB" w:eastAsia="en-GB"/>
              </w:rPr>
            </w:pPr>
            <w:r>
              <w:rPr>
                <w:rFonts w:eastAsia="Times New Roman" w:cs="Calibri"/>
                <w:lang w:val="en-GB" w:eastAsia="en-GB"/>
              </w:rPr>
              <w:t>19</w:t>
            </w:r>
          </w:p>
        </w:tc>
      </w:tr>
      <w:tr w:rsidR="00AC0A08" w:rsidTr="00AC0A08" w14:paraId="00235D7F"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6FA4B6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B2BE1A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D7C635D"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67FCBA41" w14:textId="77777777">
            <w:pPr>
              <w:rPr>
                <w:rFonts w:eastAsia="Times New Roman" w:cs="Calibri"/>
                <w:lang w:val="en-GB" w:eastAsia="en-GB"/>
              </w:rPr>
            </w:pPr>
            <w:r>
              <w:rPr>
                <w:rFonts w:eastAsia="Times New Roman" w:cs="Calibri"/>
                <w:lang w:val="en-GB" w:eastAsia="en-GB"/>
              </w:rPr>
              <w:t>03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58236CA" w14:textId="77777777">
            <w:pPr>
              <w:rPr>
                <w:rFonts w:eastAsia="Times New Roman" w:cs="Calibri"/>
                <w:lang w:val="en-GB" w:eastAsia="en-GB"/>
              </w:rPr>
            </w:pPr>
            <w:r>
              <w:rPr>
                <w:rFonts w:eastAsia="Times New Roman" w:cs="Calibri"/>
                <w:lang w:val="en-GB" w:eastAsia="en-GB"/>
              </w:rPr>
              <w:t>Annually on the 3rd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F7CC1CB" w14:textId="77777777">
            <w:pPr>
              <w:jc w:val="center"/>
              <w:rPr>
                <w:rFonts w:eastAsia="Times New Roman" w:cs="Calibri"/>
                <w:lang w:val="en-GB" w:eastAsia="en-GB"/>
              </w:rPr>
            </w:pPr>
            <w:r>
              <w:rPr>
                <w:rFonts w:eastAsia="Times New Roman" w:cs="Calibri"/>
                <w:lang w:val="en-GB" w:eastAsia="en-GB"/>
              </w:rPr>
              <w:t>19</w:t>
            </w:r>
          </w:p>
        </w:tc>
      </w:tr>
      <w:tr w:rsidR="00AC0A08" w:rsidTr="00AC0A08" w14:paraId="21BB25CA"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67C66EF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29B921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5401920"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6710D73C" w14:textId="77777777">
            <w:pPr>
              <w:rPr>
                <w:rFonts w:eastAsia="Times New Roman" w:cs="Calibri"/>
                <w:lang w:val="en-GB" w:eastAsia="en-GB"/>
              </w:rPr>
            </w:pPr>
            <w:r>
              <w:rPr>
                <w:rFonts w:eastAsia="Times New Roman" w:cs="Calibri"/>
                <w:lang w:val="en-GB" w:eastAsia="en-GB"/>
              </w:rPr>
              <w:t>04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C1E073F" w14:textId="77777777">
            <w:pPr>
              <w:rPr>
                <w:rFonts w:eastAsia="Times New Roman" w:cs="Calibri"/>
                <w:lang w:val="en-GB" w:eastAsia="en-GB"/>
              </w:rPr>
            </w:pPr>
            <w:r>
              <w:rPr>
                <w:rFonts w:eastAsia="Times New Roman" w:cs="Calibri"/>
                <w:lang w:val="en-GB" w:eastAsia="en-GB"/>
              </w:rPr>
              <w:t>Annually on the 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708A552" w14:textId="77777777">
            <w:pPr>
              <w:jc w:val="center"/>
              <w:rPr>
                <w:rFonts w:eastAsia="Times New Roman" w:cs="Calibri"/>
                <w:lang w:val="en-GB" w:eastAsia="en-GB"/>
              </w:rPr>
            </w:pPr>
            <w:r>
              <w:rPr>
                <w:rFonts w:eastAsia="Times New Roman" w:cs="Calibri"/>
                <w:lang w:val="en-GB" w:eastAsia="en-GB"/>
              </w:rPr>
              <w:t>19</w:t>
            </w:r>
          </w:p>
        </w:tc>
      </w:tr>
      <w:tr w:rsidR="00AC0A08" w:rsidTr="00AC0A08" w14:paraId="182C3D02"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3A5788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E0E554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6E9292E"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9DD94A3" w14:textId="77777777">
            <w:pPr>
              <w:rPr>
                <w:rFonts w:eastAsia="Times New Roman" w:cs="Calibri"/>
                <w:lang w:val="en-GB" w:eastAsia="en-GB"/>
              </w:rPr>
            </w:pPr>
            <w:r>
              <w:rPr>
                <w:rFonts w:eastAsia="Times New Roman" w:cs="Calibri"/>
                <w:lang w:val="en-GB" w:eastAsia="en-GB"/>
              </w:rPr>
              <w:t>05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49C23A2" w14:textId="77777777">
            <w:pPr>
              <w:rPr>
                <w:rFonts w:eastAsia="Times New Roman" w:cs="Calibri"/>
                <w:lang w:val="en-GB" w:eastAsia="en-GB"/>
              </w:rPr>
            </w:pPr>
            <w:r>
              <w:rPr>
                <w:rFonts w:eastAsia="Times New Roman" w:cs="Calibri"/>
                <w:lang w:val="en-GB" w:eastAsia="en-GB"/>
              </w:rPr>
              <w:t>Annually on the 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50FBF58" w14:textId="77777777">
            <w:pPr>
              <w:jc w:val="center"/>
              <w:rPr>
                <w:rFonts w:eastAsia="Times New Roman" w:cs="Calibri"/>
                <w:lang w:val="en-GB" w:eastAsia="en-GB"/>
              </w:rPr>
            </w:pPr>
            <w:r>
              <w:rPr>
                <w:rFonts w:eastAsia="Times New Roman" w:cs="Calibri"/>
                <w:lang w:val="en-GB" w:eastAsia="en-GB"/>
              </w:rPr>
              <w:t>19</w:t>
            </w:r>
          </w:p>
        </w:tc>
      </w:tr>
      <w:tr w:rsidR="00AC0A08" w:rsidTr="00AC0A08" w14:paraId="4DA9DA40"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42D256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2FFE82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E7A325B"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0EA8F26" w14:textId="77777777">
            <w:pPr>
              <w:rPr>
                <w:rFonts w:eastAsia="Times New Roman" w:cs="Calibri"/>
                <w:lang w:val="en-GB" w:eastAsia="en-GB"/>
              </w:rPr>
            </w:pPr>
            <w:r>
              <w:rPr>
                <w:rFonts w:eastAsia="Times New Roman" w:cs="Calibri"/>
                <w:lang w:val="en-GB" w:eastAsia="en-GB"/>
              </w:rPr>
              <w:t>06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1827739" w14:textId="77777777">
            <w:pPr>
              <w:rPr>
                <w:rFonts w:eastAsia="Times New Roman" w:cs="Calibri"/>
                <w:lang w:val="en-GB" w:eastAsia="en-GB"/>
              </w:rPr>
            </w:pPr>
            <w:r>
              <w:rPr>
                <w:rFonts w:eastAsia="Times New Roman" w:cs="Calibri"/>
                <w:lang w:val="en-GB" w:eastAsia="en-GB"/>
              </w:rPr>
              <w:t>Annually on the 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524BE6A" w14:textId="77777777">
            <w:pPr>
              <w:jc w:val="center"/>
              <w:rPr>
                <w:rFonts w:eastAsia="Times New Roman" w:cs="Calibri"/>
                <w:lang w:val="en-GB" w:eastAsia="en-GB"/>
              </w:rPr>
            </w:pPr>
            <w:r>
              <w:rPr>
                <w:rFonts w:eastAsia="Times New Roman" w:cs="Calibri"/>
                <w:lang w:val="en-GB" w:eastAsia="en-GB"/>
              </w:rPr>
              <w:t>19</w:t>
            </w:r>
          </w:p>
        </w:tc>
      </w:tr>
      <w:tr w:rsidR="00AC0A08" w:rsidTr="00AC0A08" w14:paraId="6E6BE3F5"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82698C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BBECCE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1C68005"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672A2711" w14:textId="77777777">
            <w:pPr>
              <w:rPr>
                <w:rFonts w:eastAsia="Times New Roman" w:cs="Calibri"/>
                <w:lang w:val="en-GB" w:eastAsia="en-GB"/>
              </w:rPr>
            </w:pPr>
            <w:r>
              <w:rPr>
                <w:rFonts w:eastAsia="Times New Roman" w:cs="Calibri"/>
                <w:lang w:val="en-GB" w:eastAsia="en-GB"/>
              </w:rPr>
              <w:t>07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7299CB4" w14:textId="77777777">
            <w:pPr>
              <w:rPr>
                <w:rFonts w:eastAsia="Times New Roman" w:cs="Calibri"/>
                <w:lang w:val="en-GB" w:eastAsia="en-GB"/>
              </w:rPr>
            </w:pPr>
            <w:r>
              <w:rPr>
                <w:rFonts w:eastAsia="Times New Roman" w:cs="Calibri"/>
                <w:lang w:val="en-GB" w:eastAsia="en-GB"/>
              </w:rPr>
              <w:t>Annually on the 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26D83F3" w14:textId="77777777">
            <w:pPr>
              <w:jc w:val="center"/>
              <w:rPr>
                <w:rFonts w:eastAsia="Times New Roman" w:cs="Calibri"/>
                <w:lang w:val="en-GB" w:eastAsia="en-GB"/>
              </w:rPr>
            </w:pPr>
            <w:r>
              <w:rPr>
                <w:rFonts w:eastAsia="Times New Roman" w:cs="Calibri"/>
                <w:lang w:val="en-GB" w:eastAsia="en-GB"/>
              </w:rPr>
              <w:t>19</w:t>
            </w:r>
          </w:p>
        </w:tc>
      </w:tr>
      <w:tr w:rsidR="00AC0A08" w:rsidTr="00AC0A08" w14:paraId="6B21E098"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C15106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F226C7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6A834E0"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6E0143D3" w14:textId="77777777">
            <w:pPr>
              <w:rPr>
                <w:rFonts w:eastAsia="Times New Roman" w:cs="Calibri"/>
                <w:lang w:val="en-GB" w:eastAsia="en-GB"/>
              </w:rPr>
            </w:pPr>
            <w:r>
              <w:rPr>
                <w:rFonts w:eastAsia="Times New Roman" w:cs="Calibri"/>
                <w:lang w:val="en-GB" w:eastAsia="en-GB"/>
              </w:rPr>
              <w:t>08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193D64F" w14:textId="77777777">
            <w:pPr>
              <w:rPr>
                <w:rFonts w:eastAsia="Times New Roman" w:cs="Calibri"/>
                <w:lang w:val="en-GB" w:eastAsia="en-GB"/>
              </w:rPr>
            </w:pPr>
            <w:r>
              <w:rPr>
                <w:rFonts w:eastAsia="Times New Roman" w:cs="Calibri"/>
                <w:lang w:val="en-GB" w:eastAsia="en-GB"/>
              </w:rPr>
              <w:t>Annually on the 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F917AD3" w14:textId="77777777">
            <w:pPr>
              <w:jc w:val="center"/>
              <w:rPr>
                <w:rFonts w:eastAsia="Times New Roman" w:cs="Calibri"/>
                <w:lang w:val="en-GB" w:eastAsia="en-GB"/>
              </w:rPr>
            </w:pPr>
            <w:r>
              <w:rPr>
                <w:rFonts w:eastAsia="Times New Roman" w:cs="Calibri"/>
                <w:lang w:val="en-GB" w:eastAsia="en-GB"/>
              </w:rPr>
              <w:t>19</w:t>
            </w:r>
          </w:p>
        </w:tc>
      </w:tr>
      <w:tr w:rsidR="00AC0A08" w:rsidTr="00AC0A08" w14:paraId="041A2F67"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DB20F4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30195A1"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ED5EBBF"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FC1E950" w14:textId="77777777">
            <w:pPr>
              <w:rPr>
                <w:rFonts w:eastAsia="Times New Roman" w:cs="Calibri"/>
                <w:lang w:val="en-GB" w:eastAsia="en-GB"/>
              </w:rPr>
            </w:pPr>
            <w:r>
              <w:rPr>
                <w:rFonts w:eastAsia="Times New Roman" w:cs="Calibri"/>
                <w:lang w:val="en-GB" w:eastAsia="en-GB"/>
              </w:rPr>
              <w:t>09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D207442" w14:textId="77777777">
            <w:pPr>
              <w:rPr>
                <w:rFonts w:eastAsia="Times New Roman" w:cs="Calibri"/>
                <w:lang w:val="en-GB" w:eastAsia="en-GB"/>
              </w:rPr>
            </w:pPr>
            <w:r>
              <w:rPr>
                <w:rFonts w:eastAsia="Times New Roman" w:cs="Calibri"/>
                <w:lang w:val="en-GB" w:eastAsia="en-GB"/>
              </w:rPr>
              <w:t>Annually on the 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118EBC9" w14:textId="77777777">
            <w:pPr>
              <w:jc w:val="center"/>
              <w:rPr>
                <w:rFonts w:eastAsia="Times New Roman" w:cs="Calibri"/>
                <w:lang w:val="en-GB" w:eastAsia="en-GB"/>
              </w:rPr>
            </w:pPr>
            <w:r>
              <w:rPr>
                <w:rFonts w:eastAsia="Times New Roman" w:cs="Calibri"/>
                <w:lang w:val="en-GB" w:eastAsia="en-GB"/>
              </w:rPr>
              <w:t>19</w:t>
            </w:r>
          </w:p>
        </w:tc>
      </w:tr>
      <w:tr w:rsidR="00AC0A08" w:rsidTr="00AC0A08" w14:paraId="2CC65B59"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B992A6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DFD97A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4AFA57A"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16C21EC" w14:textId="77777777">
            <w:pPr>
              <w:rPr>
                <w:rFonts w:eastAsia="Times New Roman" w:cs="Calibri"/>
                <w:lang w:val="en-GB" w:eastAsia="en-GB"/>
              </w:rPr>
            </w:pPr>
            <w:r>
              <w:rPr>
                <w:rFonts w:eastAsia="Times New Roman" w:cs="Calibri"/>
                <w:lang w:val="en-GB" w:eastAsia="en-GB"/>
              </w:rPr>
              <w:t>10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C5E2417" w14:textId="77777777">
            <w:pPr>
              <w:rPr>
                <w:rFonts w:eastAsia="Times New Roman" w:cs="Calibri"/>
                <w:lang w:val="en-GB" w:eastAsia="en-GB"/>
              </w:rPr>
            </w:pPr>
            <w:r>
              <w:rPr>
                <w:rFonts w:eastAsia="Times New Roman" w:cs="Calibri"/>
                <w:lang w:val="en-GB" w:eastAsia="en-GB"/>
              </w:rPr>
              <w:t>Annually on the 10th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29B5986" w14:textId="77777777">
            <w:pPr>
              <w:jc w:val="center"/>
              <w:rPr>
                <w:rFonts w:eastAsia="Times New Roman" w:cs="Calibri"/>
                <w:lang w:val="en-GB" w:eastAsia="en-GB"/>
              </w:rPr>
            </w:pPr>
            <w:r>
              <w:rPr>
                <w:rFonts w:eastAsia="Times New Roman" w:cs="Calibri"/>
                <w:lang w:val="en-GB" w:eastAsia="en-GB"/>
              </w:rPr>
              <w:t>20</w:t>
            </w:r>
          </w:p>
        </w:tc>
      </w:tr>
      <w:tr w:rsidR="00AC0A08" w:rsidTr="00AC0A08" w14:paraId="02028FDF"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0AB2DD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20B4A8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63715AE"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A47789F" w14:textId="77777777">
            <w:pPr>
              <w:rPr>
                <w:rFonts w:eastAsia="Times New Roman" w:cs="Calibri"/>
                <w:lang w:val="en-GB" w:eastAsia="en-GB"/>
              </w:rPr>
            </w:pPr>
            <w:r>
              <w:rPr>
                <w:rFonts w:eastAsia="Times New Roman" w:cs="Calibri"/>
                <w:lang w:val="en-GB" w:eastAsia="en-GB"/>
              </w:rPr>
              <w:t>11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2EB3F63" w14:textId="77777777">
            <w:pPr>
              <w:rPr>
                <w:rFonts w:eastAsia="Times New Roman" w:cs="Calibri"/>
                <w:lang w:val="en-GB" w:eastAsia="en-GB"/>
              </w:rPr>
            </w:pPr>
            <w:r>
              <w:rPr>
                <w:rFonts w:eastAsia="Times New Roman" w:cs="Calibri"/>
                <w:lang w:val="en-GB" w:eastAsia="en-GB"/>
              </w:rPr>
              <w:t>Annually on the 11th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15EB615B" w14:textId="77777777">
            <w:pPr>
              <w:jc w:val="center"/>
              <w:rPr>
                <w:rFonts w:eastAsia="Times New Roman" w:cs="Calibri"/>
                <w:lang w:val="en-GB" w:eastAsia="en-GB"/>
              </w:rPr>
            </w:pPr>
            <w:r>
              <w:rPr>
                <w:rFonts w:eastAsia="Times New Roman" w:cs="Calibri"/>
                <w:lang w:val="en-GB" w:eastAsia="en-GB"/>
              </w:rPr>
              <w:t>20</w:t>
            </w:r>
          </w:p>
        </w:tc>
      </w:tr>
      <w:tr w:rsidR="00AC0A08" w:rsidTr="00AC0A08" w14:paraId="373E7B51"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755FDC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8F5BC1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63DDEC8"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E984E17" w14:textId="77777777">
            <w:pPr>
              <w:rPr>
                <w:rFonts w:eastAsia="Times New Roman" w:cs="Calibri"/>
                <w:lang w:val="en-GB" w:eastAsia="en-GB"/>
              </w:rPr>
            </w:pPr>
            <w:r>
              <w:rPr>
                <w:rFonts w:eastAsia="Times New Roman" w:cs="Calibri"/>
                <w:lang w:val="en-GB" w:eastAsia="en-GB"/>
              </w:rPr>
              <w:t>12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3F87B03" w14:textId="77777777">
            <w:pPr>
              <w:rPr>
                <w:rFonts w:eastAsia="Times New Roman" w:cs="Calibri"/>
                <w:lang w:val="en-GB" w:eastAsia="en-GB"/>
              </w:rPr>
            </w:pPr>
            <w:r>
              <w:rPr>
                <w:rFonts w:eastAsia="Times New Roman" w:cs="Calibri"/>
                <w:lang w:val="en-GB" w:eastAsia="en-GB"/>
              </w:rPr>
              <w:t>Annually on the 12th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E93CD79" w14:textId="77777777">
            <w:pPr>
              <w:jc w:val="center"/>
              <w:rPr>
                <w:rFonts w:eastAsia="Times New Roman" w:cs="Calibri"/>
                <w:lang w:val="en-GB" w:eastAsia="en-GB"/>
              </w:rPr>
            </w:pPr>
            <w:r>
              <w:rPr>
                <w:rFonts w:eastAsia="Times New Roman" w:cs="Calibri"/>
                <w:lang w:val="en-GB" w:eastAsia="en-GB"/>
              </w:rPr>
              <w:t>20</w:t>
            </w:r>
          </w:p>
        </w:tc>
      </w:tr>
      <w:tr w:rsidR="00AC0A08" w:rsidTr="00AC0A08" w14:paraId="4325F9B3"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30D9CA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C40994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544F929"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42174E92" w14:textId="77777777">
            <w:pPr>
              <w:rPr>
                <w:rFonts w:eastAsia="Times New Roman" w:cs="Calibri"/>
                <w:lang w:val="en-GB" w:eastAsia="en-GB"/>
              </w:rPr>
            </w:pPr>
            <w:r>
              <w:rPr>
                <w:rFonts w:eastAsia="Times New Roman" w:cs="Calibri"/>
                <w:lang w:val="en-GB" w:eastAsia="en-GB"/>
              </w:rPr>
              <w:t>13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32E051E" w14:textId="77777777">
            <w:pPr>
              <w:rPr>
                <w:rFonts w:eastAsia="Times New Roman" w:cs="Calibri"/>
                <w:lang w:val="en-GB" w:eastAsia="en-GB"/>
              </w:rPr>
            </w:pPr>
            <w:r>
              <w:rPr>
                <w:rFonts w:eastAsia="Times New Roman" w:cs="Calibri"/>
                <w:lang w:val="en-GB" w:eastAsia="en-GB"/>
              </w:rPr>
              <w:t>Annually on the 13th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67870DB6" w14:textId="77777777">
            <w:pPr>
              <w:jc w:val="center"/>
              <w:rPr>
                <w:rFonts w:eastAsia="Times New Roman" w:cs="Calibri"/>
                <w:lang w:val="en-GB" w:eastAsia="en-GB"/>
              </w:rPr>
            </w:pPr>
            <w:r>
              <w:rPr>
                <w:rFonts w:eastAsia="Times New Roman" w:cs="Calibri"/>
                <w:lang w:val="en-GB" w:eastAsia="en-GB"/>
              </w:rPr>
              <w:t>20</w:t>
            </w:r>
          </w:p>
        </w:tc>
      </w:tr>
      <w:tr w:rsidR="00AC0A08" w:rsidTr="00AC0A08" w14:paraId="6340C3E6"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2E9282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5B68874"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69DC8FF"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0E34A5F9" w14:textId="77777777">
            <w:pPr>
              <w:rPr>
                <w:rFonts w:eastAsia="Times New Roman" w:cs="Calibri"/>
                <w:lang w:val="en-GB" w:eastAsia="en-GB"/>
              </w:rPr>
            </w:pPr>
            <w:r>
              <w:rPr>
                <w:rFonts w:eastAsia="Times New Roman" w:cs="Calibri"/>
                <w:lang w:val="en-GB" w:eastAsia="en-GB"/>
              </w:rPr>
              <w:t>14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4CFF1F0" w14:textId="77777777">
            <w:pPr>
              <w:rPr>
                <w:rFonts w:eastAsia="Times New Roman" w:cs="Calibri"/>
                <w:lang w:val="en-GB" w:eastAsia="en-GB"/>
              </w:rPr>
            </w:pPr>
            <w:r>
              <w:rPr>
                <w:rFonts w:eastAsia="Times New Roman" w:cs="Calibri"/>
                <w:lang w:val="en-GB" w:eastAsia="en-GB"/>
              </w:rPr>
              <w:t>Annually on the 14th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08814BAC" w14:textId="77777777">
            <w:pPr>
              <w:jc w:val="center"/>
              <w:rPr>
                <w:rFonts w:eastAsia="Times New Roman" w:cs="Calibri"/>
                <w:lang w:val="en-GB" w:eastAsia="en-GB"/>
              </w:rPr>
            </w:pPr>
            <w:r>
              <w:rPr>
                <w:rFonts w:eastAsia="Times New Roman" w:cs="Calibri"/>
                <w:lang w:val="en-GB" w:eastAsia="en-GB"/>
              </w:rPr>
              <w:t>20</w:t>
            </w:r>
          </w:p>
        </w:tc>
      </w:tr>
      <w:tr w:rsidR="00AC0A08" w:rsidTr="00AC0A08" w14:paraId="2743E25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6A8342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DE5C80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338C603"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4111D69" w14:textId="77777777">
            <w:pPr>
              <w:rPr>
                <w:rFonts w:eastAsia="Times New Roman" w:cs="Calibri"/>
                <w:lang w:val="en-GB" w:eastAsia="en-GB"/>
              </w:rPr>
            </w:pPr>
            <w:r>
              <w:rPr>
                <w:rFonts w:eastAsia="Times New Roman" w:cs="Calibri"/>
                <w:lang w:val="en-GB" w:eastAsia="en-GB"/>
              </w:rPr>
              <w:t>15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FA20116" w14:textId="77777777">
            <w:pPr>
              <w:rPr>
                <w:rFonts w:eastAsia="Times New Roman" w:cs="Calibri"/>
                <w:lang w:val="en-GB" w:eastAsia="en-GB"/>
              </w:rPr>
            </w:pPr>
            <w:r>
              <w:rPr>
                <w:rFonts w:eastAsia="Times New Roman" w:cs="Calibri"/>
                <w:lang w:val="en-GB" w:eastAsia="en-GB"/>
              </w:rPr>
              <w:t>Annually on the 15th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5108ED2" w14:textId="77777777">
            <w:pPr>
              <w:jc w:val="center"/>
              <w:rPr>
                <w:rFonts w:eastAsia="Times New Roman" w:cs="Calibri"/>
                <w:lang w:val="en-GB" w:eastAsia="en-GB"/>
              </w:rPr>
            </w:pPr>
            <w:r>
              <w:rPr>
                <w:rFonts w:eastAsia="Times New Roman" w:cs="Calibri"/>
                <w:lang w:val="en-GB" w:eastAsia="en-GB"/>
              </w:rPr>
              <w:t>20</w:t>
            </w:r>
          </w:p>
        </w:tc>
      </w:tr>
      <w:tr w:rsidR="00AC0A08" w:rsidTr="00AC0A08" w14:paraId="5039B450"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24FB59E"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6F7523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9196CA3"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F69514E" w14:textId="77777777">
            <w:pPr>
              <w:rPr>
                <w:rFonts w:eastAsia="Times New Roman" w:cs="Calibri"/>
                <w:lang w:val="en-GB" w:eastAsia="en-GB"/>
              </w:rPr>
            </w:pPr>
            <w:r>
              <w:rPr>
                <w:rFonts w:eastAsia="Times New Roman" w:cs="Calibri"/>
                <w:lang w:val="en-GB" w:eastAsia="en-GB"/>
              </w:rPr>
              <w:t>16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660D7A1" w14:textId="77777777">
            <w:pPr>
              <w:rPr>
                <w:rFonts w:eastAsia="Times New Roman" w:cs="Calibri"/>
                <w:lang w:val="en-GB" w:eastAsia="en-GB"/>
              </w:rPr>
            </w:pPr>
            <w:r>
              <w:rPr>
                <w:rFonts w:eastAsia="Times New Roman" w:cs="Calibri"/>
                <w:lang w:val="en-GB" w:eastAsia="en-GB"/>
              </w:rPr>
              <w:t>Annually on the 16th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C3D2176" w14:textId="77777777">
            <w:pPr>
              <w:jc w:val="center"/>
              <w:rPr>
                <w:rFonts w:eastAsia="Times New Roman" w:cs="Calibri"/>
                <w:lang w:val="en-GB" w:eastAsia="en-GB"/>
              </w:rPr>
            </w:pPr>
            <w:r>
              <w:rPr>
                <w:rFonts w:eastAsia="Times New Roman" w:cs="Calibri"/>
                <w:lang w:val="en-GB" w:eastAsia="en-GB"/>
              </w:rPr>
              <w:t>20</w:t>
            </w:r>
          </w:p>
        </w:tc>
      </w:tr>
      <w:tr w:rsidR="00AC0A08" w:rsidTr="00AC0A08" w14:paraId="3E259A3B"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0C7320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4D850DB"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9A28825"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6B4DE22F" w14:textId="77777777">
            <w:pPr>
              <w:rPr>
                <w:rFonts w:eastAsia="Times New Roman" w:cs="Calibri"/>
                <w:lang w:val="en-GB" w:eastAsia="en-GB"/>
              </w:rPr>
            </w:pPr>
            <w:r>
              <w:rPr>
                <w:rFonts w:eastAsia="Times New Roman" w:cs="Calibri"/>
                <w:lang w:val="en-GB" w:eastAsia="en-GB"/>
              </w:rPr>
              <w:t>17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5EB10E6" w14:textId="77777777">
            <w:pPr>
              <w:rPr>
                <w:rFonts w:eastAsia="Times New Roman" w:cs="Calibri"/>
                <w:lang w:val="en-GB" w:eastAsia="en-GB"/>
              </w:rPr>
            </w:pPr>
            <w:r>
              <w:rPr>
                <w:rFonts w:eastAsia="Times New Roman" w:cs="Calibri"/>
                <w:lang w:val="en-GB" w:eastAsia="en-GB"/>
              </w:rPr>
              <w:t>Annually on the 17th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5F409B7" w14:textId="77777777">
            <w:pPr>
              <w:jc w:val="center"/>
              <w:rPr>
                <w:rFonts w:eastAsia="Times New Roman" w:cs="Calibri"/>
                <w:lang w:val="en-GB" w:eastAsia="en-GB"/>
              </w:rPr>
            </w:pPr>
            <w:r>
              <w:rPr>
                <w:rFonts w:eastAsia="Times New Roman" w:cs="Calibri"/>
                <w:lang w:val="en-GB" w:eastAsia="en-GB"/>
              </w:rPr>
              <w:t>20</w:t>
            </w:r>
          </w:p>
        </w:tc>
      </w:tr>
      <w:tr w:rsidR="00AC0A08" w:rsidTr="00AC0A08" w14:paraId="2D3254D5"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39AA0B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E14CA8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EA95C8E"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62507512" w14:textId="77777777">
            <w:pPr>
              <w:rPr>
                <w:rFonts w:eastAsia="Times New Roman" w:cs="Calibri"/>
                <w:lang w:val="en-GB" w:eastAsia="en-GB"/>
              </w:rPr>
            </w:pPr>
            <w:r>
              <w:rPr>
                <w:rFonts w:eastAsia="Times New Roman" w:cs="Calibri"/>
                <w:lang w:val="en-GB" w:eastAsia="en-GB"/>
              </w:rPr>
              <w:t>18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3A82A4D" w14:textId="77777777">
            <w:pPr>
              <w:rPr>
                <w:rFonts w:eastAsia="Times New Roman" w:cs="Calibri"/>
                <w:lang w:val="en-GB" w:eastAsia="en-GB"/>
              </w:rPr>
            </w:pPr>
            <w:r>
              <w:rPr>
                <w:rFonts w:eastAsia="Times New Roman" w:cs="Calibri"/>
                <w:lang w:val="en-GB" w:eastAsia="en-GB"/>
              </w:rPr>
              <w:t>Annually on the 18th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56BA1FE" w14:textId="77777777">
            <w:pPr>
              <w:jc w:val="center"/>
              <w:rPr>
                <w:rFonts w:eastAsia="Times New Roman" w:cs="Calibri"/>
                <w:lang w:val="en-GB" w:eastAsia="en-GB"/>
              </w:rPr>
            </w:pPr>
            <w:r>
              <w:rPr>
                <w:rFonts w:eastAsia="Times New Roman" w:cs="Calibri"/>
                <w:lang w:val="en-GB" w:eastAsia="en-GB"/>
              </w:rPr>
              <w:t>20</w:t>
            </w:r>
          </w:p>
        </w:tc>
      </w:tr>
      <w:tr w:rsidR="00AC0A08" w:rsidTr="00AC0A08" w14:paraId="4F60EC1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EED34C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6D0DFE5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CE275C4"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6CCC249" w14:textId="77777777">
            <w:pPr>
              <w:rPr>
                <w:rFonts w:eastAsia="Times New Roman" w:cs="Calibri"/>
                <w:lang w:val="en-GB" w:eastAsia="en-GB"/>
              </w:rPr>
            </w:pPr>
            <w:r>
              <w:rPr>
                <w:rFonts w:eastAsia="Times New Roman" w:cs="Calibri"/>
                <w:lang w:val="en-GB" w:eastAsia="en-GB"/>
              </w:rPr>
              <w:t>19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8463B72" w14:textId="77777777">
            <w:pPr>
              <w:rPr>
                <w:rFonts w:eastAsia="Times New Roman" w:cs="Calibri"/>
                <w:lang w:val="en-GB" w:eastAsia="en-GB"/>
              </w:rPr>
            </w:pPr>
            <w:r>
              <w:rPr>
                <w:rFonts w:eastAsia="Times New Roman" w:cs="Calibri"/>
                <w:lang w:val="en-GB" w:eastAsia="en-GB"/>
              </w:rPr>
              <w:t>Annually on the 19th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9633E7B" w14:textId="77777777">
            <w:pPr>
              <w:jc w:val="center"/>
              <w:rPr>
                <w:rFonts w:eastAsia="Times New Roman" w:cs="Calibri"/>
                <w:lang w:val="en-GB" w:eastAsia="en-GB"/>
              </w:rPr>
            </w:pPr>
            <w:r>
              <w:rPr>
                <w:rFonts w:eastAsia="Times New Roman" w:cs="Calibri"/>
                <w:lang w:val="en-GB" w:eastAsia="en-GB"/>
              </w:rPr>
              <w:t>20</w:t>
            </w:r>
          </w:p>
        </w:tc>
      </w:tr>
      <w:tr w:rsidR="00AC0A08" w:rsidTr="00AC0A08" w14:paraId="4A18993A"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44F2944"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BEF04E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B9BB450"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F6122ED" w14:textId="77777777">
            <w:pPr>
              <w:rPr>
                <w:rFonts w:eastAsia="Times New Roman" w:cs="Calibri"/>
                <w:lang w:val="en-GB" w:eastAsia="en-GB"/>
              </w:rPr>
            </w:pPr>
            <w:r>
              <w:rPr>
                <w:rFonts w:eastAsia="Times New Roman" w:cs="Calibri"/>
                <w:lang w:val="en-GB" w:eastAsia="en-GB"/>
              </w:rPr>
              <w:t>20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C85AAFA" w14:textId="77777777">
            <w:pPr>
              <w:rPr>
                <w:rFonts w:eastAsia="Times New Roman" w:cs="Calibri"/>
                <w:lang w:val="en-GB" w:eastAsia="en-GB"/>
              </w:rPr>
            </w:pPr>
            <w:r>
              <w:rPr>
                <w:rFonts w:eastAsia="Times New Roman" w:cs="Calibri"/>
                <w:lang w:val="en-GB" w:eastAsia="en-GB"/>
              </w:rPr>
              <w:t>Annually on the 20th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EFCFA3B" w14:textId="77777777">
            <w:pPr>
              <w:jc w:val="center"/>
              <w:rPr>
                <w:rFonts w:eastAsia="Times New Roman" w:cs="Calibri"/>
                <w:lang w:val="en-GB" w:eastAsia="en-GB"/>
              </w:rPr>
            </w:pPr>
            <w:r>
              <w:rPr>
                <w:rFonts w:eastAsia="Times New Roman" w:cs="Calibri"/>
                <w:lang w:val="en-GB" w:eastAsia="en-GB"/>
              </w:rPr>
              <w:t>20</w:t>
            </w:r>
          </w:p>
        </w:tc>
      </w:tr>
      <w:tr w:rsidR="00AC0A08" w:rsidTr="00AC0A08" w14:paraId="4066769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2CBB203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1CF7EC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30404761"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CFF23F7" w14:textId="77777777">
            <w:pPr>
              <w:rPr>
                <w:rFonts w:eastAsia="Times New Roman" w:cs="Calibri"/>
                <w:lang w:val="en-GB" w:eastAsia="en-GB"/>
              </w:rPr>
            </w:pPr>
            <w:r>
              <w:rPr>
                <w:rFonts w:eastAsia="Times New Roman" w:cs="Calibri"/>
                <w:lang w:val="en-GB" w:eastAsia="en-GB"/>
              </w:rPr>
              <w:t>21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3137865" w14:textId="77777777">
            <w:pPr>
              <w:rPr>
                <w:rFonts w:eastAsia="Times New Roman" w:cs="Calibri"/>
                <w:lang w:val="en-GB" w:eastAsia="en-GB"/>
              </w:rPr>
            </w:pPr>
            <w:r>
              <w:rPr>
                <w:rFonts w:eastAsia="Times New Roman" w:cs="Calibri"/>
                <w:lang w:val="en-GB" w:eastAsia="en-GB"/>
              </w:rPr>
              <w:t>Annually on the 21st</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2CFEA757" w14:textId="77777777">
            <w:pPr>
              <w:jc w:val="center"/>
              <w:rPr>
                <w:rFonts w:eastAsia="Times New Roman" w:cs="Calibri"/>
                <w:lang w:val="en-GB" w:eastAsia="en-GB"/>
              </w:rPr>
            </w:pPr>
            <w:r>
              <w:rPr>
                <w:rFonts w:eastAsia="Times New Roman" w:cs="Calibri"/>
                <w:lang w:val="en-GB" w:eastAsia="en-GB"/>
              </w:rPr>
              <w:t>20</w:t>
            </w:r>
          </w:p>
        </w:tc>
      </w:tr>
      <w:tr w:rsidR="00AC0A08" w:rsidTr="00AC0A08" w14:paraId="05D63D37"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35E1663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31B052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EA17358"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2D2F06D" w14:textId="77777777">
            <w:pPr>
              <w:rPr>
                <w:rFonts w:eastAsia="Times New Roman" w:cs="Calibri"/>
                <w:lang w:val="en-GB" w:eastAsia="en-GB"/>
              </w:rPr>
            </w:pPr>
            <w:r>
              <w:rPr>
                <w:rFonts w:eastAsia="Times New Roman" w:cs="Calibri"/>
                <w:lang w:val="en-GB" w:eastAsia="en-GB"/>
              </w:rPr>
              <w:t>22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15E704C" w14:textId="77777777">
            <w:pPr>
              <w:rPr>
                <w:rFonts w:eastAsia="Times New Roman" w:cs="Calibri"/>
                <w:lang w:val="en-GB" w:eastAsia="en-GB"/>
              </w:rPr>
            </w:pPr>
            <w:r>
              <w:rPr>
                <w:rFonts w:eastAsia="Times New Roman" w:cs="Calibri"/>
                <w:lang w:val="en-GB" w:eastAsia="en-GB"/>
              </w:rPr>
              <w:t>Annually on the 22nd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F06E043" w14:textId="77777777">
            <w:pPr>
              <w:jc w:val="center"/>
              <w:rPr>
                <w:rFonts w:eastAsia="Times New Roman" w:cs="Calibri"/>
                <w:lang w:val="en-GB" w:eastAsia="en-GB"/>
              </w:rPr>
            </w:pPr>
            <w:r>
              <w:rPr>
                <w:rFonts w:eastAsia="Times New Roman" w:cs="Calibri"/>
                <w:lang w:val="en-GB" w:eastAsia="en-GB"/>
              </w:rPr>
              <w:t>20</w:t>
            </w:r>
          </w:p>
        </w:tc>
      </w:tr>
      <w:tr w:rsidR="00AC0A08" w:rsidTr="00AC0A08" w14:paraId="0068F91E"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6F7166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023932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7FD15DA3"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E023CF0" w14:textId="77777777">
            <w:pPr>
              <w:rPr>
                <w:rFonts w:eastAsia="Times New Roman" w:cs="Calibri"/>
                <w:lang w:val="en-GB" w:eastAsia="en-GB"/>
              </w:rPr>
            </w:pPr>
            <w:r>
              <w:rPr>
                <w:rFonts w:eastAsia="Times New Roman" w:cs="Calibri"/>
                <w:lang w:val="en-GB" w:eastAsia="en-GB"/>
              </w:rPr>
              <w:t>23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6E88D71" w14:textId="77777777">
            <w:pPr>
              <w:rPr>
                <w:rFonts w:eastAsia="Times New Roman" w:cs="Calibri"/>
                <w:lang w:val="en-GB" w:eastAsia="en-GB"/>
              </w:rPr>
            </w:pPr>
            <w:r>
              <w:rPr>
                <w:rFonts w:eastAsia="Times New Roman" w:cs="Calibri"/>
                <w:lang w:val="en-GB" w:eastAsia="en-GB"/>
              </w:rPr>
              <w:t>Annually on the 23rd</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3287021E" w14:textId="77777777">
            <w:pPr>
              <w:jc w:val="center"/>
              <w:rPr>
                <w:rFonts w:eastAsia="Times New Roman" w:cs="Calibri"/>
                <w:lang w:val="en-GB" w:eastAsia="en-GB"/>
              </w:rPr>
            </w:pPr>
            <w:r>
              <w:rPr>
                <w:rFonts w:eastAsia="Times New Roman" w:cs="Calibri"/>
                <w:lang w:val="en-GB" w:eastAsia="en-GB"/>
              </w:rPr>
              <w:t>20</w:t>
            </w:r>
          </w:p>
        </w:tc>
      </w:tr>
      <w:tr w:rsidR="00AC0A08" w:rsidTr="00AC0A08" w14:paraId="24878D0F"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6299A8F"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51B55A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4B22A55"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20ED4F9" w14:textId="77777777">
            <w:pPr>
              <w:rPr>
                <w:rFonts w:eastAsia="Times New Roman" w:cs="Calibri"/>
                <w:lang w:val="en-GB" w:eastAsia="en-GB"/>
              </w:rPr>
            </w:pPr>
            <w:r>
              <w:rPr>
                <w:rFonts w:eastAsia="Times New Roman" w:cs="Calibri"/>
                <w:lang w:val="en-GB" w:eastAsia="en-GB"/>
              </w:rPr>
              <w:t>24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E0D22FC" w14:textId="77777777">
            <w:pPr>
              <w:rPr>
                <w:rFonts w:eastAsia="Times New Roman" w:cs="Calibri"/>
                <w:lang w:val="en-GB" w:eastAsia="en-GB"/>
              </w:rPr>
            </w:pPr>
            <w:r>
              <w:rPr>
                <w:rFonts w:eastAsia="Times New Roman" w:cs="Calibri"/>
                <w:lang w:val="en-GB" w:eastAsia="en-GB"/>
              </w:rPr>
              <w:t>Annually on the 24th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903DECE" w14:textId="77777777">
            <w:pPr>
              <w:jc w:val="center"/>
              <w:rPr>
                <w:rFonts w:eastAsia="Times New Roman" w:cs="Calibri"/>
                <w:lang w:val="en-GB" w:eastAsia="en-GB"/>
              </w:rPr>
            </w:pPr>
            <w:r>
              <w:rPr>
                <w:rFonts w:eastAsia="Times New Roman" w:cs="Calibri"/>
                <w:lang w:val="en-GB" w:eastAsia="en-GB"/>
              </w:rPr>
              <w:t>20</w:t>
            </w:r>
          </w:p>
        </w:tc>
      </w:tr>
      <w:tr w:rsidR="00AC0A08" w:rsidTr="00AC0A08" w14:paraId="2D14A30C"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F3B349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D5E65C5"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972FE6C"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5B97567D" w14:textId="77777777">
            <w:pPr>
              <w:rPr>
                <w:rFonts w:eastAsia="Times New Roman" w:cs="Calibri"/>
                <w:lang w:val="en-GB" w:eastAsia="en-GB"/>
              </w:rPr>
            </w:pPr>
            <w:r>
              <w:rPr>
                <w:rFonts w:eastAsia="Times New Roman" w:cs="Calibri"/>
                <w:lang w:val="en-GB" w:eastAsia="en-GB"/>
              </w:rPr>
              <w:t>25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7DDF0C5" w14:textId="77777777">
            <w:pPr>
              <w:rPr>
                <w:rFonts w:eastAsia="Times New Roman" w:cs="Calibri"/>
                <w:lang w:val="en-GB" w:eastAsia="en-GB"/>
              </w:rPr>
            </w:pPr>
            <w:r>
              <w:rPr>
                <w:rFonts w:eastAsia="Times New Roman" w:cs="Calibri"/>
                <w:lang w:val="en-GB" w:eastAsia="en-GB"/>
              </w:rPr>
              <w:t>Annually on the 25th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86A9CF7" w14:textId="77777777">
            <w:pPr>
              <w:jc w:val="center"/>
              <w:rPr>
                <w:rFonts w:eastAsia="Times New Roman" w:cs="Calibri"/>
                <w:lang w:val="en-GB" w:eastAsia="en-GB"/>
              </w:rPr>
            </w:pPr>
            <w:r>
              <w:rPr>
                <w:rFonts w:eastAsia="Times New Roman" w:cs="Calibri"/>
                <w:lang w:val="en-GB" w:eastAsia="en-GB"/>
              </w:rPr>
              <w:t>20</w:t>
            </w:r>
          </w:p>
        </w:tc>
      </w:tr>
      <w:tr w:rsidR="00AC0A08" w:rsidTr="00AC0A08" w14:paraId="39F9EE8B"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0BBFCBD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7FADD34"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E04EA48"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2D9CB68E" w14:textId="77777777">
            <w:pPr>
              <w:rPr>
                <w:rFonts w:eastAsia="Times New Roman" w:cs="Calibri"/>
                <w:lang w:val="en-GB" w:eastAsia="en-GB"/>
              </w:rPr>
            </w:pPr>
            <w:r>
              <w:rPr>
                <w:rFonts w:eastAsia="Times New Roman" w:cs="Calibri"/>
                <w:lang w:val="en-GB" w:eastAsia="en-GB"/>
              </w:rPr>
              <w:t>26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0143CBA" w14:textId="77777777">
            <w:pPr>
              <w:rPr>
                <w:rFonts w:eastAsia="Times New Roman" w:cs="Calibri"/>
                <w:lang w:val="en-GB" w:eastAsia="en-GB"/>
              </w:rPr>
            </w:pPr>
            <w:r>
              <w:rPr>
                <w:rFonts w:eastAsia="Times New Roman" w:cs="Calibri"/>
                <w:lang w:val="en-GB" w:eastAsia="en-GB"/>
              </w:rPr>
              <w:t>Annually on the 26th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36A8EED" w14:textId="77777777">
            <w:pPr>
              <w:jc w:val="center"/>
              <w:rPr>
                <w:rFonts w:eastAsia="Times New Roman" w:cs="Calibri"/>
                <w:lang w:val="en-GB" w:eastAsia="en-GB"/>
              </w:rPr>
            </w:pPr>
            <w:r>
              <w:rPr>
                <w:rFonts w:eastAsia="Times New Roman" w:cs="Calibri"/>
                <w:lang w:val="en-GB" w:eastAsia="en-GB"/>
              </w:rPr>
              <w:t>20</w:t>
            </w:r>
          </w:p>
        </w:tc>
      </w:tr>
      <w:tr w:rsidR="00AC0A08" w:rsidTr="00AC0A08" w14:paraId="094F9DB5"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441192C"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06F7C30"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FFBF0B1"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1F4D7312" w14:textId="77777777">
            <w:pPr>
              <w:rPr>
                <w:rFonts w:eastAsia="Times New Roman" w:cs="Calibri"/>
                <w:lang w:val="en-GB" w:eastAsia="en-GB"/>
              </w:rPr>
            </w:pPr>
            <w:r>
              <w:rPr>
                <w:rFonts w:eastAsia="Times New Roman" w:cs="Calibri"/>
                <w:lang w:val="en-GB" w:eastAsia="en-GB"/>
              </w:rPr>
              <w:t>27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94438ED" w14:textId="77777777">
            <w:pPr>
              <w:rPr>
                <w:rFonts w:eastAsia="Times New Roman" w:cs="Calibri"/>
                <w:lang w:val="en-GB" w:eastAsia="en-GB"/>
              </w:rPr>
            </w:pPr>
            <w:r>
              <w:rPr>
                <w:rFonts w:eastAsia="Times New Roman" w:cs="Calibri"/>
                <w:lang w:val="en-GB" w:eastAsia="en-GB"/>
              </w:rPr>
              <w:t>Annually on the 27th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948CF90" w14:textId="77777777">
            <w:pPr>
              <w:jc w:val="center"/>
              <w:rPr>
                <w:rFonts w:eastAsia="Times New Roman" w:cs="Calibri"/>
                <w:lang w:val="en-GB" w:eastAsia="en-GB"/>
              </w:rPr>
            </w:pPr>
            <w:r>
              <w:rPr>
                <w:rFonts w:eastAsia="Times New Roman" w:cs="Calibri"/>
                <w:lang w:val="en-GB" w:eastAsia="en-GB"/>
              </w:rPr>
              <w:t>20</w:t>
            </w:r>
          </w:p>
        </w:tc>
      </w:tr>
      <w:tr w:rsidR="00AC0A08" w:rsidTr="00AC0A08" w14:paraId="05E25C25"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4E61ECCA"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1DC5D887"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A107009"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73A6DD90" w14:textId="77777777">
            <w:pPr>
              <w:rPr>
                <w:rFonts w:eastAsia="Times New Roman" w:cs="Calibri"/>
                <w:lang w:val="en-GB" w:eastAsia="en-GB"/>
              </w:rPr>
            </w:pPr>
            <w:r>
              <w:rPr>
                <w:rFonts w:eastAsia="Times New Roman" w:cs="Calibri"/>
                <w:lang w:val="en-GB" w:eastAsia="en-GB"/>
              </w:rPr>
              <w:t>28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38EC469" w14:textId="77777777">
            <w:pPr>
              <w:rPr>
                <w:rFonts w:eastAsia="Times New Roman" w:cs="Calibri"/>
                <w:lang w:val="en-GB" w:eastAsia="en-GB"/>
              </w:rPr>
            </w:pPr>
            <w:r>
              <w:rPr>
                <w:rFonts w:eastAsia="Times New Roman" w:cs="Calibri"/>
                <w:lang w:val="en-GB" w:eastAsia="en-GB"/>
              </w:rPr>
              <w:t>Annually on the 28th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7711EDF2" w14:textId="77777777">
            <w:pPr>
              <w:jc w:val="center"/>
              <w:rPr>
                <w:rFonts w:eastAsia="Times New Roman" w:cs="Calibri"/>
                <w:lang w:val="en-GB" w:eastAsia="en-GB"/>
              </w:rPr>
            </w:pPr>
            <w:r>
              <w:rPr>
                <w:rFonts w:eastAsia="Times New Roman" w:cs="Calibri"/>
                <w:lang w:val="en-GB" w:eastAsia="en-GB"/>
              </w:rPr>
              <w:t>20</w:t>
            </w:r>
          </w:p>
        </w:tc>
      </w:tr>
      <w:tr w:rsidR="00AC0A08" w:rsidTr="00AC0A08" w14:paraId="339BCB2D"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7F5BB66"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9232E98"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5BF3E55"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34C716CD" w14:textId="77777777">
            <w:pPr>
              <w:rPr>
                <w:rFonts w:eastAsia="Times New Roman" w:cs="Calibri"/>
                <w:lang w:val="en-GB" w:eastAsia="en-GB"/>
              </w:rPr>
            </w:pPr>
            <w:r>
              <w:rPr>
                <w:rFonts w:eastAsia="Times New Roman" w:cs="Calibri"/>
                <w:lang w:val="en-GB" w:eastAsia="en-GB"/>
              </w:rPr>
              <w:t>29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4C27ABB" w14:textId="77777777">
            <w:pPr>
              <w:rPr>
                <w:rFonts w:eastAsia="Times New Roman" w:cs="Calibri"/>
                <w:lang w:val="en-GB" w:eastAsia="en-GB"/>
              </w:rPr>
            </w:pPr>
            <w:r>
              <w:rPr>
                <w:rFonts w:eastAsia="Times New Roman" w:cs="Calibri"/>
                <w:lang w:val="en-GB" w:eastAsia="en-GB"/>
              </w:rPr>
              <w:t>Annually on the 29th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43EB43FB" w14:textId="77777777">
            <w:pPr>
              <w:jc w:val="center"/>
              <w:rPr>
                <w:rFonts w:eastAsia="Times New Roman" w:cs="Calibri"/>
                <w:lang w:val="en-GB" w:eastAsia="en-GB"/>
              </w:rPr>
            </w:pPr>
            <w:r>
              <w:rPr>
                <w:rFonts w:eastAsia="Times New Roman" w:cs="Calibri"/>
                <w:lang w:val="en-GB" w:eastAsia="en-GB"/>
              </w:rPr>
              <w:t>20</w:t>
            </w:r>
          </w:p>
        </w:tc>
      </w:tr>
      <w:tr w:rsidR="00AC0A08" w:rsidTr="00AC0A08" w14:paraId="05991A31" w14:textId="77777777">
        <w:trPr>
          <w:trHeight w:val="288"/>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7ACE52C3"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584A05BD"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2ACB0A17" w14:textId="77777777">
            <w:pPr>
              <w:rPr>
                <w:rFonts w:eastAsia="Times New Roman" w:cs="Calibri"/>
                <w:lang w:val="en-GB" w:eastAsia="en-GB"/>
              </w:rPr>
            </w:pPr>
          </w:p>
        </w:tc>
        <w:tc>
          <w:tcPr>
            <w:tcW w:w="518" w:type="pct"/>
            <w:tcBorders>
              <w:top w:val="nil"/>
              <w:left w:val="nil"/>
              <w:bottom w:val="single" w:color="auto" w:sz="4" w:space="0"/>
              <w:right w:val="single" w:color="auto" w:sz="4" w:space="0"/>
            </w:tcBorders>
            <w:noWrap/>
            <w:vAlign w:val="bottom"/>
            <w:hideMark/>
          </w:tcPr>
          <w:p w:rsidR="00AC0A08" w:rsidRDefault="00AC0A08" w14:paraId="4A4ED372" w14:textId="77777777">
            <w:pPr>
              <w:rPr>
                <w:rFonts w:eastAsia="Times New Roman" w:cs="Calibri"/>
                <w:lang w:val="en-GB" w:eastAsia="en-GB"/>
              </w:rPr>
            </w:pPr>
            <w:r>
              <w:rPr>
                <w:rFonts w:eastAsia="Times New Roman" w:cs="Calibri"/>
                <w:lang w:val="en-GB" w:eastAsia="en-GB"/>
              </w:rPr>
              <w:t>30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4D129401" w14:textId="77777777">
            <w:pPr>
              <w:rPr>
                <w:rFonts w:eastAsia="Times New Roman" w:cs="Calibri"/>
                <w:lang w:val="en-GB" w:eastAsia="en-GB"/>
              </w:rPr>
            </w:pPr>
            <w:r>
              <w:rPr>
                <w:rFonts w:eastAsia="Times New Roman" w:cs="Calibri"/>
                <w:lang w:val="en-GB" w:eastAsia="en-GB"/>
              </w:rPr>
              <w:t>Annually on the 30th</w:t>
            </w:r>
          </w:p>
        </w:tc>
        <w:tc>
          <w:tcPr>
            <w:tcW w:w="795" w:type="pct"/>
            <w:tcBorders>
              <w:top w:val="nil"/>
              <w:left w:val="nil"/>
              <w:bottom w:val="single" w:color="auto" w:sz="4" w:space="0"/>
              <w:right w:val="single" w:color="auto" w:sz="8" w:space="0"/>
            </w:tcBorders>
            <w:shd w:val="clear" w:color="auto" w:fill="E2EFDA"/>
            <w:noWrap/>
            <w:vAlign w:val="bottom"/>
            <w:hideMark/>
          </w:tcPr>
          <w:p w:rsidR="00AC0A08" w:rsidRDefault="00AC0A08" w14:paraId="5CC4D12A" w14:textId="77777777">
            <w:pPr>
              <w:jc w:val="center"/>
              <w:rPr>
                <w:rFonts w:eastAsia="Times New Roman" w:cs="Calibri"/>
                <w:lang w:val="en-GB" w:eastAsia="en-GB"/>
              </w:rPr>
            </w:pPr>
            <w:r>
              <w:rPr>
                <w:rFonts w:eastAsia="Times New Roman" w:cs="Calibri"/>
                <w:lang w:val="en-GB" w:eastAsia="en-GB"/>
              </w:rPr>
              <w:t>20</w:t>
            </w:r>
          </w:p>
        </w:tc>
      </w:tr>
      <w:tr w:rsidR="00AC0A08" w:rsidTr="00AC0A08" w14:paraId="47A3CC73" w14:textId="77777777">
        <w:trPr>
          <w:trHeight w:val="300"/>
        </w:trPr>
        <w:tc>
          <w:tcPr>
            <w:tcW w:w="0" w:type="auto"/>
            <w:vMerge/>
            <w:tcBorders>
              <w:top w:val="nil"/>
              <w:left w:val="single" w:color="auto" w:sz="8" w:space="0"/>
              <w:bottom w:val="single" w:color="000000" w:sz="8" w:space="0"/>
              <w:right w:val="single" w:color="auto" w:sz="4" w:space="0"/>
            </w:tcBorders>
            <w:vAlign w:val="center"/>
            <w:hideMark/>
          </w:tcPr>
          <w:p w:rsidR="00AC0A08" w:rsidRDefault="00AC0A08" w14:paraId="5D8E8CC9"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40BBE3B2" w14:textId="77777777">
            <w:pPr>
              <w:rPr>
                <w:rFonts w:eastAsia="Times New Roman" w:cs="Calibri"/>
                <w:lang w:val="en-GB" w:eastAsia="en-GB"/>
              </w:rPr>
            </w:pPr>
          </w:p>
        </w:tc>
        <w:tc>
          <w:tcPr>
            <w:tcW w:w="0" w:type="auto"/>
            <w:vMerge/>
            <w:tcBorders>
              <w:top w:val="nil"/>
              <w:left w:val="single" w:color="auto" w:sz="4" w:space="0"/>
              <w:bottom w:val="single" w:color="000000" w:sz="8" w:space="0"/>
              <w:right w:val="single" w:color="auto" w:sz="4" w:space="0"/>
            </w:tcBorders>
            <w:vAlign w:val="center"/>
            <w:hideMark/>
          </w:tcPr>
          <w:p w:rsidR="00AC0A08" w:rsidRDefault="00AC0A08" w14:paraId="031AF3FE" w14:textId="77777777">
            <w:pPr>
              <w:rPr>
                <w:rFonts w:eastAsia="Times New Roman" w:cs="Calibri"/>
                <w:lang w:val="en-GB" w:eastAsia="en-GB"/>
              </w:rPr>
            </w:pPr>
          </w:p>
        </w:tc>
        <w:tc>
          <w:tcPr>
            <w:tcW w:w="518" w:type="pct"/>
            <w:tcBorders>
              <w:top w:val="nil"/>
              <w:left w:val="nil"/>
              <w:bottom w:val="single" w:color="auto" w:sz="8" w:space="0"/>
              <w:right w:val="single" w:color="auto" w:sz="4" w:space="0"/>
            </w:tcBorders>
            <w:noWrap/>
            <w:vAlign w:val="bottom"/>
            <w:hideMark/>
          </w:tcPr>
          <w:p w:rsidR="00AC0A08" w:rsidRDefault="00AC0A08" w14:paraId="3C0EFFF6" w14:textId="77777777">
            <w:pPr>
              <w:rPr>
                <w:rFonts w:eastAsia="Times New Roman" w:cs="Calibri"/>
                <w:lang w:val="en-GB" w:eastAsia="en-GB"/>
              </w:rPr>
            </w:pPr>
            <w:r>
              <w:rPr>
                <w:rFonts w:eastAsia="Times New Roman" w:cs="Calibri"/>
                <w:lang w:val="en-GB" w:eastAsia="en-GB"/>
              </w:rPr>
              <w:t>99</w:t>
            </w:r>
          </w:p>
        </w:tc>
        <w:tc>
          <w:tcPr>
            <w:tcW w:w="1509" w:type="pct"/>
            <w:tcBorders>
              <w:top w:val="nil"/>
              <w:left w:val="nil"/>
              <w:bottom w:val="single" w:color="auto" w:sz="8" w:space="0"/>
              <w:right w:val="single" w:color="auto" w:sz="4" w:space="0"/>
            </w:tcBorders>
            <w:shd w:val="clear" w:color="auto" w:fill="E2EFDA"/>
            <w:noWrap/>
            <w:vAlign w:val="bottom"/>
            <w:hideMark/>
          </w:tcPr>
          <w:p w:rsidR="00AC0A08" w:rsidRDefault="00AC0A08" w14:paraId="267E4C0D" w14:textId="77777777">
            <w:pPr>
              <w:rPr>
                <w:rFonts w:eastAsia="Times New Roman" w:cs="Calibri"/>
                <w:lang w:val="en-GB" w:eastAsia="en-GB"/>
              </w:rPr>
            </w:pPr>
            <w:r>
              <w:rPr>
                <w:rFonts w:eastAsia="Times New Roman" w:cs="Calibri"/>
                <w:lang w:val="en-GB" w:eastAsia="en-GB"/>
              </w:rPr>
              <w:t>Annually Month-end</w:t>
            </w:r>
          </w:p>
        </w:tc>
        <w:tc>
          <w:tcPr>
            <w:tcW w:w="795" w:type="pct"/>
            <w:tcBorders>
              <w:top w:val="nil"/>
              <w:left w:val="nil"/>
              <w:bottom w:val="single" w:color="auto" w:sz="8" w:space="0"/>
              <w:right w:val="single" w:color="auto" w:sz="8" w:space="0"/>
            </w:tcBorders>
            <w:shd w:val="clear" w:color="auto" w:fill="E2EFDA"/>
            <w:noWrap/>
            <w:vAlign w:val="bottom"/>
            <w:hideMark/>
          </w:tcPr>
          <w:p w:rsidR="00AC0A08" w:rsidRDefault="00AC0A08" w14:paraId="5638445F" w14:textId="77777777">
            <w:pPr>
              <w:jc w:val="center"/>
              <w:rPr>
                <w:rFonts w:eastAsia="Times New Roman" w:cs="Calibri"/>
                <w:lang w:val="en-GB" w:eastAsia="en-GB"/>
              </w:rPr>
            </w:pPr>
            <w:r>
              <w:rPr>
                <w:rFonts w:eastAsia="Times New Roman" w:cs="Calibri"/>
                <w:lang w:val="en-GB" w:eastAsia="en-GB"/>
              </w:rPr>
              <w:t>18</w:t>
            </w:r>
          </w:p>
        </w:tc>
      </w:tr>
      <w:tr w:rsidR="00AC0A08" w:rsidTr="00AC0A08" w14:paraId="19294E02" w14:textId="77777777">
        <w:trPr>
          <w:trHeight w:val="288"/>
        </w:trPr>
        <w:tc>
          <w:tcPr>
            <w:tcW w:w="619" w:type="pct"/>
            <w:tcBorders>
              <w:top w:val="nil"/>
              <w:left w:val="nil"/>
              <w:bottom w:val="single" w:color="auto" w:sz="4" w:space="0"/>
              <w:right w:val="nil"/>
            </w:tcBorders>
            <w:noWrap/>
            <w:hideMark/>
          </w:tcPr>
          <w:p w:rsidR="00AC0A08" w:rsidRDefault="00AC0A08" w14:paraId="71E72CBE" w14:textId="77777777">
            <w:pPr>
              <w:rPr>
                <w:rFonts w:eastAsia="Times New Roman" w:cs="Calibri"/>
                <w:lang w:val="en-GB" w:eastAsia="en-GB"/>
              </w:rPr>
            </w:pPr>
          </w:p>
        </w:tc>
        <w:tc>
          <w:tcPr>
            <w:tcW w:w="739" w:type="pct"/>
            <w:tcBorders>
              <w:top w:val="nil"/>
              <w:left w:val="nil"/>
              <w:bottom w:val="single" w:color="auto" w:sz="4" w:space="0"/>
              <w:right w:val="nil"/>
            </w:tcBorders>
            <w:hideMark/>
          </w:tcPr>
          <w:p w:rsidR="00AC0A08" w:rsidRDefault="00AC0A08" w14:paraId="4CAC747A" w14:textId="77777777">
            <w:pPr>
              <w:rPr>
                <w:rFonts w:cs="Calibri"/>
                <w:sz w:val="20"/>
                <w:szCs w:val="20"/>
                <w:lang w:eastAsia="en-ZA"/>
              </w:rPr>
            </w:pPr>
          </w:p>
        </w:tc>
        <w:tc>
          <w:tcPr>
            <w:tcW w:w="821" w:type="pct"/>
            <w:noWrap/>
            <w:hideMark/>
          </w:tcPr>
          <w:p w:rsidR="00AC0A08" w:rsidRDefault="00AC0A08" w14:paraId="0EFD451D" w14:textId="77777777">
            <w:pPr>
              <w:rPr>
                <w:rFonts w:cs="Calibri"/>
                <w:sz w:val="20"/>
                <w:szCs w:val="20"/>
                <w:lang w:eastAsia="en-ZA"/>
              </w:rPr>
            </w:pPr>
          </w:p>
        </w:tc>
        <w:tc>
          <w:tcPr>
            <w:tcW w:w="518" w:type="pct"/>
            <w:noWrap/>
            <w:vAlign w:val="bottom"/>
            <w:hideMark/>
          </w:tcPr>
          <w:p w:rsidR="00AC0A08" w:rsidRDefault="00AC0A08" w14:paraId="25512661" w14:textId="77777777">
            <w:pPr>
              <w:rPr>
                <w:rFonts w:cs="Calibri"/>
                <w:sz w:val="20"/>
                <w:szCs w:val="20"/>
                <w:lang w:eastAsia="en-ZA"/>
              </w:rPr>
            </w:pPr>
          </w:p>
        </w:tc>
        <w:tc>
          <w:tcPr>
            <w:tcW w:w="1509" w:type="pct"/>
            <w:noWrap/>
            <w:vAlign w:val="bottom"/>
            <w:hideMark/>
          </w:tcPr>
          <w:p w:rsidR="00AC0A08" w:rsidRDefault="00AC0A08" w14:paraId="353A1D99" w14:textId="77777777">
            <w:pPr>
              <w:rPr>
                <w:rFonts w:cs="Calibri"/>
                <w:sz w:val="20"/>
                <w:szCs w:val="20"/>
                <w:lang w:eastAsia="en-ZA"/>
              </w:rPr>
            </w:pPr>
          </w:p>
        </w:tc>
        <w:tc>
          <w:tcPr>
            <w:tcW w:w="795" w:type="pct"/>
            <w:noWrap/>
            <w:vAlign w:val="bottom"/>
            <w:hideMark/>
          </w:tcPr>
          <w:p w:rsidR="00AC0A08" w:rsidRDefault="00AC0A08" w14:paraId="118E3F91" w14:textId="77777777">
            <w:pPr>
              <w:rPr>
                <w:rFonts w:cs="Calibri"/>
                <w:sz w:val="20"/>
                <w:szCs w:val="20"/>
                <w:lang w:eastAsia="en-ZA"/>
              </w:rPr>
            </w:pPr>
          </w:p>
        </w:tc>
      </w:tr>
      <w:tr w:rsidR="00AC0A08" w:rsidTr="00AC0A08" w14:paraId="2C4C7FD6" w14:textId="77777777">
        <w:trPr>
          <w:trHeight w:val="288"/>
        </w:trPr>
        <w:tc>
          <w:tcPr>
            <w:tcW w:w="619" w:type="pct"/>
            <w:tcBorders>
              <w:top w:val="single" w:color="auto" w:sz="4" w:space="0"/>
              <w:left w:val="single" w:color="auto" w:sz="4" w:space="0"/>
              <w:bottom w:val="nil"/>
              <w:right w:val="single" w:color="auto" w:sz="4" w:space="0"/>
            </w:tcBorders>
            <w:noWrap/>
            <w:hideMark/>
          </w:tcPr>
          <w:p w:rsidR="00AC0A08" w:rsidRDefault="00AC0A08" w14:paraId="60A25C45" w14:textId="77777777">
            <w:pPr>
              <w:rPr>
                <w:rFonts w:eastAsia="Times New Roman" w:cs="Calibri"/>
                <w:lang w:val="en-GB" w:eastAsia="en-GB"/>
              </w:rPr>
            </w:pPr>
            <w:r>
              <w:rPr>
                <w:rFonts w:eastAsia="Times New Roman" w:cs="Calibri"/>
                <w:lang w:val="en-GB" w:eastAsia="en-GB"/>
              </w:rPr>
              <w:t>Once off Mandate</w:t>
            </w:r>
          </w:p>
        </w:tc>
        <w:tc>
          <w:tcPr>
            <w:tcW w:w="739" w:type="pct"/>
            <w:tcBorders>
              <w:top w:val="single" w:color="auto" w:sz="4" w:space="0"/>
              <w:left w:val="single" w:color="auto" w:sz="4" w:space="0"/>
              <w:bottom w:val="nil"/>
              <w:right w:val="single" w:color="auto" w:sz="4" w:space="0"/>
            </w:tcBorders>
            <w:hideMark/>
          </w:tcPr>
          <w:p w:rsidR="00AC0A08" w:rsidRDefault="00AC0A08" w14:paraId="4FBAB016" w14:textId="77777777">
            <w:pPr>
              <w:rPr>
                <w:rFonts w:eastAsia="Times New Roman" w:cs="Calibri"/>
                <w:lang w:val="en-GB" w:eastAsia="en-GB"/>
              </w:rPr>
            </w:pPr>
            <w:r>
              <w:rPr>
                <w:rFonts w:eastAsia="Times New Roman" w:cs="Calibri"/>
                <w:lang w:val="en-GB" w:eastAsia="en-GB"/>
              </w:rPr>
              <w:t> </w:t>
            </w:r>
          </w:p>
        </w:tc>
        <w:tc>
          <w:tcPr>
            <w:tcW w:w="821" w:type="pct"/>
            <w:tcBorders>
              <w:top w:val="single" w:color="auto" w:sz="4" w:space="0"/>
              <w:left w:val="single" w:color="auto" w:sz="4" w:space="0"/>
              <w:bottom w:val="single" w:color="auto" w:sz="4" w:space="0"/>
              <w:right w:val="single" w:color="auto" w:sz="4" w:space="0"/>
            </w:tcBorders>
            <w:noWrap/>
            <w:hideMark/>
          </w:tcPr>
          <w:p w:rsidR="00AC0A08" w:rsidRDefault="00AC0A08" w14:paraId="480220D8" w14:textId="77777777">
            <w:pPr>
              <w:rPr>
                <w:rFonts w:eastAsia="Times New Roman" w:cs="Calibri"/>
                <w:lang w:val="en-GB" w:eastAsia="en-GB"/>
              </w:rPr>
            </w:pPr>
            <w:r>
              <w:rPr>
                <w:rFonts w:eastAsia="Times New Roman" w:cs="Calibri"/>
                <w:lang w:val="en-GB" w:eastAsia="en-GB"/>
              </w:rPr>
              <w:t>Once off Mandate</w:t>
            </w:r>
          </w:p>
        </w:tc>
        <w:tc>
          <w:tcPr>
            <w:tcW w:w="518" w:type="pct"/>
            <w:tcBorders>
              <w:top w:val="single" w:color="auto" w:sz="4" w:space="0"/>
              <w:left w:val="nil"/>
              <w:bottom w:val="single" w:color="auto" w:sz="4" w:space="0"/>
              <w:right w:val="single" w:color="auto" w:sz="4" w:space="0"/>
            </w:tcBorders>
            <w:noWrap/>
            <w:vAlign w:val="bottom"/>
            <w:hideMark/>
          </w:tcPr>
          <w:p w:rsidR="00AC0A08" w:rsidRDefault="00AC0A08" w14:paraId="14B2EB0B" w14:textId="77777777">
            <w:pPr>
              <w:rPr>
                <w:rFonts w:eastAsia="Times New Roman" w:cs="Calibri"/>
                <w:lang w:val="en-GB" w:eastAsia="en-GB"/>
              </w:rPr>
            </w:pPr>
            <w:r>
              <w:rPr>
                <w:rFonts w:eastAsia="Times New Roman" w:cs="Calibri"/>
                <w:lang w:val="en-GB" w:eastAsia="en-GB"/>
              </w:rPr>
              <w:t>01</w:t>
            </w:r>
          </w:p>
        </w:tc>
        <w:tc>
          <w:tcPr>
            <w:tcW w:w="1509" w:type="pct"/>
            <w:tcBorders>
              <w:top w:val="single" w:color="auto" w:sz="4" w:space="0"/>
              <w:left w:val="nil"/>
              <w:bottom w:val="single" w:color="auto" w:sz="4" w:space="0"/>
              <w:right w:val="single" w:color="auto" w:sz="4" w:space="0"/>
            </w:tcBorders>
            <w:shd w:val="clear" w:color="auto" w:fill="E2EFDA"/>
            <w:noWrap/>
            <w:vAlign w:val="bottom"/>
            <w:hideMark/>
          </w:tcPr>
          <w:p w:rsidR="00AC0A08" w:rsidRDefault="00AC0A08" w14:paraId="2EEFC00A" w14:textId="77777777">
            <w:pPr>
              <w:rPr>
                <w:rFonts w:eastAsia="Times New Roman" w:cs="Calibri"/>
                <w:lang w:val="en-GB" w:eastAsia="en-GB"/>
              </w:rPr>
            </w:pPr>
            <w:r>
              <w:rPr>
                <w:rFonts w:eastAsia="Times New Roman" w:cs="Calibri"/>
                <w:lang w:val="en-GB" w:eastAsia="en-GB"/>
              </w:rPr>
              <w:t>Once-off on the 1st</w:t>
            </w:r>
          </w:p>
        </w:tc>
        <w:tc>
          <w:tcPr>
            <w:tcW w:w="795" w:type="pct"/>
            <w:tcBorders>
              <w:top w:val="single" w:color="auto" w:sz="4" w:space="0"/>
              <w:left w:val="nil"/>
              <w:bottom w:val="single" w:color="auto" w:sz="4" w:space="0"/>
              <w:right w:val="single" w:color="auto" w:sz="4" w:space="0"/>
            </w:tcBorders>
            <w:shd w:val="clear" w:color="auto" w:fill="E2EFDA"/>
            <w:noWrap/>
            <w:vAlign w:val="bottom"/>
            <w:hideMark/>
          </w:tcPr>
          <w:p w:rsidR="00AC0A08" w:rsidRDefault="00AC0A08" w14:paraId="3EA71E91" w14:textId="77777777">
            <w:pPr>
              <w:jc w:val="center"/>
              <w:rPr>
                <w:rFonts w:eastAsia="Times New Roman" w:cs="Calibri"/>
                <w:lang w:val="en-GB" w:eastAsia="en-GB"/>
              </w:rPr>
            </w:pPr>
            <w:r>
              <w:rPr>
                <w:rFonts w:eastAsia="Times New Roman" w:cs="Calibri"/>
                <w:lang w:val="en-GB" w:eastAsia="en-GB"/>
              </w:rPr>
              <w:t>19</w:t>
            </w:r>
          </w:p>
        </w:tc>
      </w:tr>
      <w:tr w:rsidR="00AC0A08" w:rsidTr="00AC0A08" w14:paraId="4D5DEBC6"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0DD10272"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265790C1"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0858FE94"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592B2BA9" w14:textId="77777777">
            <w:pPr>
              <w:rPr>
                <w:rFonts w:eastAsia="Times New Roman" w:cs="Calibri"/>
                <w:lang w:val="en-GB" w:eastAsia="en-GB"/>
              </w:rPr>
            </w:pPr>
            <w:r>
              <w:rPr>
                <w:rFonts w:eastAsia="Times New Roman" w:cs="Calibri"/>
                <w:lang w:val="en-GB" w:eastAsia="en-GB"/>
              </w:rPr>
              <w:t>02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836DF90" w14:textId="77777777">
            <w:pPr>
              <w:rPr>
                <w:rFonts w:eastAsia="Times New Roman" w:cs="Calibri"/>
                <w:lang w:val="en-GB" w:eastAsia="en-GB"/>
              </w:rPr>
            </w:pPr>
            <w:r>
              <w:rPr>
                <w:rFonts w:eastAsia="Times New Roman" w:cs="Calibri"/>
                <w:lang w:val="en-GB" w:eastAsia="en-GB"/>
              </w:rPr>
              <w:t>Once-off on the 2nd</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1C2B8A1B" w14:textId="77777777">
            <w:pPr>
              <w:jc w:val="center"/>
              <w:rPr>
                <w:rFonts w:eastAsia="Times New Roman" w:cs="Calibri"/>
                <w:lang w:val="en-GB" w:eastAsia="en-GB"/>
              </w:rPr>
            </w:pPr>
            <w:r>
              <w:rPr>
                <w:rFonts w:eastAsia="Times New Roman" w:cs="Calibri"/>
                <w:lang w:val="en-GB" w:eastAsia="en-GB"/>
              </w:rPr>
              <w:t>19</w:t>
            </w:r>
          </w:p>
        </w:tc>
      </w:tr>
      <w:tr w:rsidR="00AC0A08" w:rsidTr="00AC0A08" w14:paraId="0D3BC0A2"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272AED16"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34D63CE2"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19EA866A"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553361F4" w14:textId="77777777">
            <w:pPr>
              <w:rPr>
                <w:rFonts w:eastAsia="Times New Roman" w:cs="Calibri"/>
                <w:lang w:val="en-GB" w:eastAsia="en-GB"/>
              </w:rPr>
            </w:pPr>
            <w:r>
              <w:rPr>
                <w:rFonts w:eastAsia="Times New Roman" w:cs="Calibri"/>
                <w:lang w:val="en-GB" w:eastAsia="en-GB"/>
              </w:rPr>
              <w:t>03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F41B87D" w14:textId="77777777">
            <w:pPr>
              <w:rPr>
                <w:rFonts w:eastAsia="Times New Roman" w:cs="Calibri"/>
                <w:lang w:val="en-GB" w:eastAsia="en-GB"/>
              </w:rPr>
            </w:pPr>
            <w:r>
              <w:rPr>
                <w:rFonts w:eastAsia="Times New Roman" w:cs="Calibri"/>
                <w:lang w:val="en-GB" w:eastAsia="en-GB"/>
              </w:rPr>
              <w:t>Once-off on the 3rd</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074F6E01" w14:textId="77777777">
            <w:pPr>
              <w:jc w:val="center"/>
              <w:rPr>
                <w:rFonts w:eastAsia="Times New Roman" w:cs="Calibri"/>
                <w:lang w:val="en-GB" w:eastAsia="en-GB"/>
              </w:rPr>
            </w:pPr>
            <w:r>
              <w:rPr>
                <w:rFonts w:eastAsia="Times New Roman" w:cs="Calibri"/>
                <w:lang w:val="en-GB" w:eastAsia="en-GB"/>
              </w:rPr>
              <w:t>19</w:t>
            </w:r>
          </w:p>
        </w:tc>
      </w:tr>
      <w:tr w:rsidR="00AC0A08" w:rsidTr="00AC0A08" w14:paraId="3A0D73CE"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4859B708"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34CF7FE1"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1769A9A4"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4B9DB652" w14:textId="77777777">
            <w:pPr>
              <w:rPr>
                <w:rFonts w:eastAsia="Times New Roman" w:cs="Calibri"/>
                <w:lang w:val="en-GB" w:eastAsia="en-GB"/>
              </w:rPr>
            </w:pPr>
            <w:r>
              <w:rPr>
                <w:rFonts w:eastAsia="Times New Roman" w:cs="Calibri"/>
                <w:lang w:val="en-GB" w:eastAsia="en-GB"/>
              </w:rPr>
              <w:t>04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C683509" w14:textId="77777777">
            <w:pPr>
              <w:rPr>
                <w:rFonts w:eastAsia="Times New Roman" w:cs="Calibri"/>
                <w:lang w:val="en-GB" w:eastAsia="en-GB"/>
              </w:rPr>
            </w:pPr>
            <w:r>
              <w:rPr>
                <w:rFonts w:eastAsia="Times New Roman" w:cs="Calibri"/>
                <w:lang w:val="en-GB" w:eastAsia="en-GB"/>
              </w:rPr>
              <w:t>Once-off on the 4th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44C7A4E3" w14:textId="77777777">
            <w:pPr>
              <w:jc w:val="center"/>
              <w:rPr>
                <w:rFonts w:eastAsia="Times New Roman" w:cs="Calibri"/>
                <w:lang w:val="en-GB" w:eastAsia="en-GB"/>
              </w:rPr>
            </w:pPr>
            <w:r>
              <w:rPr>
                <w:rFonts w:eastAsia="Times New Roman" w:cs="Calibri"/>
                <w:lang w:val="en-GB" w:eastAsia="en-GB"/>
              </w:rPr>
              <w:t>19</w:t>
            </w:r>
          </w:p>
        </w:tc>
      </w:tr>
      <w:tr w:rsidR="00AC0A08" w:rsidTr="00AC0A08" w14:paraId="458A2244"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3120696C"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437927EE"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19FDAB2E"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339CD5C2" w14:textId="77777777">
            <w:pPr>
              <w:rPr>
                <w:rFonts w:eastAsia="Times New Roman" w:cs="Calibri"/>
                <w:lang w:val="en-GB" w:eastAsia="en-GB"/>
              </w:rPr>
            </w:pPr>
            <w:r>
              <w:rPr>
                <w:rFonts w:eastAsia="Times New Roman" w:cs="Calibri"/>
                <w:lang w:val="en-GB" w:eastAsia="en-GB"/>
              </w:rPr>
              <w:t>05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2C14959" w14:textId="77777777">
            <w:pPr>
              <w:rPr>
                <w:rFonts w:eastAsia="Times New Roman" w:cs="Calibri"/>
                <w:lang w:val="en-GB" w:eastAsia="en-GB"/>
              </w:rPr>
            </w:pPr>
            <w:r>
              <w:rPr>
                <w:rFonts w:eastAsia="Times New Roman" w:cs="Calibri"/>
                <w:lang w:val="en-GB" w:eastAsia="en-GB"/>
              </w:rPr>
              <w:t>Once-off on the 5th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6C2794F3" w14:textId="77777777">
            <w:pPr>
              <w:jc w:val="center"/>
              <w:rPr>
                <w:rFonts w:eastAsia="Times New Roman" w:cs="Calibri"/>
                <w:lang w:val="en-GB" w:eastAsia="en-GB"/>
              </w:rPr>
            </w:pPr>
            <w:r>
              <w:rPr>
                <w:rFonts w:eastAsia="Times New Roman" w:cs="Calibri"/>
                <w:lang w:val="en-GB" w:eastAsia="en-GB"/>
              </w:rPr>
              <w:t>19</w:t>
            </w:r>
          </w:p>
        </w:tc>
      </w:tr>
      <w:tr w:rsidR="00AC0A08" w:rsidTr="00AC0A08" w14:paraId="5822D82E"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5F516B6F"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51936E45"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1FFA2AF4"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5B4E9CF8" w14:textId="77777777">
            <w:pPr>
              <w:rPr>
                <w:rFonts w:eastAsia="Times New Roman" w:cs="Calibri"/>
                <w:lang w:val="en-GB" w:eastAsia="en-GB"/>
              </w:rPr>
            </w:pPr>
            <w:r>
              <w:rPr>
                <w:rFonts w:eastAsia="Times New Roman" w:cs="Calibri"/>
                <w:lang w:val="en-GB" w:eastAsia="en-GB"/>
              </w:rPr>
              <w:t>06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1E8B720" w14:textId="77777777">
            <w:pPr>
              <w:rPr>
                <w:rFonts w:eastAsia="Times New Roman" w:cs="Calibri"/>
                <w:lang w:val="en-GB" w:eastAsia="en-GB"/>
              </w:rPr>
            </w:pPr>
            <w:r>
              <w:rPr>
                <w:rFonts w:eastAsia="Times New Roman" w:cs="Calibri"/>
                <w:lang w:val="en-GB" w:eastAsia="en-GB"/>
              </w:rPr>
              <w:t>Once-off on the 6th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07C62916" w14:textId="77777777">
            <w:pPr>
              <w:jc w:val="center"/>
              <w:rPr>
                <w:rFonts w:eastAsia="Times New Roman" w:cs="Calibri"/>
                <w:lang w:val="en-GB" w:eastAsia="en-GB"/>
              </w:rPr>
            </w:pPr>
            <w:r>
              <w:rPr>
                <w:rFonts w:eastAsia="Times New Roman" w:cs="Calibri"/>
                <w:lang w:val="en-GB" w:eastAsia="en-GB"/>
              </w:rPr>
              <w:t>19</w:t>
            </w:r>
          </w:p>
        </w:tc>
      </w:tr>
      <w:tr w:rsidR="00AC0A08" w:rsidTr="00AC0A08" w14:paraId="37432BF0"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4BCC367A"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7452B105"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235E10B1"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6AB32426" w14:textId="77777777">
            <w:pPr>
              <w:rPr>
                <w:rFonts w:eastAsia="Times New Roman" w:cs="Calibri"/>
                <w:lang w:val="en-GB" w:eastAsia="en-GB"/>
              </w:rPr>
            </w:pPr>
            <w:r>
              <w:rPr>
                <w:rFonts w:eastAsia="Times New Roman" w:cs="Calibri"/>
                <w:lang w:val="en-GB" w:eastAsia="en-GB"/>
              </w:rPr>
              <w:t>07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757EBB70" w14:textId="77777777">
            <w:pPr>
              <w:rPr>
                <w:rFonts w:eastAsia="Times New Roman" w:cs="Calibri"/>
                <w:lang w:val="en-GB" w:eastAsia="en-GB"/>
              </w:rPr>
            </w:pPr>
            <w:r>
              <w:rPr>
                <w:rFonts w:eastAsia="Times New Roman" w:cs="Calibri"/>
                <w:lang w:val="en-GB" w:eastAsia="en-GB"/>
              </w:rPr>
              <w:t>Once-off on the 7th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19E9BEA3" w14:textId="77777777">
            <w:pPr>
              <w:jc w:val="center"/>
              <w:rPr>
                <w:rFonts w:eastAsia="Times New Roman" w:cs="Calibri"/>
                <w:lang w:val="en-GB" w:eastAsia="en-GB"/>
              </w:rPr>
            </w:pPr>
            <w:r>
              <w:rPr>
                <w:rFonts w:eastAsia="Times New Roman" w:cs="Calibri"/>
                <w:lang w:val="en-GB" w:eastAsia="en-GB"/>
              </w:rPr>
              <w:t>19</w:t>
            </w:r>
          </w:p>
        </w:tc>
      </w:tr>
      <w:tr w:rsidR="00AC0A08" w:rsidTr="00AC0A08" w14:paraId="4172AB6F"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26F95CEC"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476E8F31"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7778333F"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59530008" w14:textId="77777777">
            <w:pPr>
              <w:rPr>
                <w:rFonts w:eastAsia="Times New Roman" w:cs="Calibri"/>
                <w:lang w:val="en-GB" w:eastAsia="en-GB"/>
              </w:rPr>
            </w:pPr>
            <w:r>
              <w:rPr>
                <w:rFonts w:eastAsia="Times New Roman" w:cs="Calibri"/>
                <w:lang w:val="en-GB" w:eastAsia="en-GB"/>
              </w:rPr>
              <w:t>08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0350E64" w14:textId="77777777">
            <w:pPr>
              <w:rPr>
                <w:rFonts w:eastAsia="Times New Roman" w:cs="Calibri"/>
                <w:lang w:val="en-GB" w:eastAsia="en-GB"/>
              </w:rPr>
            </w:pPr>
            <w:r>
              <w:rPr>
                <w:rFonts w:eastAsia="Times New Roman" w:cs="Calibri"/>
                <w:lang w:val="en-GB" w:eastAsia="en-GB"/>
              </w:rPr>
              <w:t>Once-off on the 8th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6E760A36" w14:textId="77777777">
            <w:pPr>
              <w:jc w:val="center"/>
              <w:rPr>
                <w:rFonts w:eastAsia="Times New Roman" w:cs="Calibri"/>
                <w:lang w:val="en-GB" w:eastAsia="en-GB"/>
              </w:rPr>
            </w:pPr>
            <w:r>
              <w:rPr>
                <w:rFonts w:eastAsia="Times New Roman" w:cs="Calibri"/>
                <w:lang w:val="en-GB" w:eastAsia="en-GB"/>
              </w:rPr>
              <w:t>19</w:t>
            </w:r>
          </w:p>
        </w:tc>
      </w:tr>
      <w:tr w:rsidR="00AC0A08" w:rsidTr="00AC0A08" w14:paraId="5D5098C1"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672797DD"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74F9F19E"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33B72FAA"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15AC4A94" w14:textId="77777777">
            <w:pPr>
              <w:rPr>
                <w:rFonts w:eastAsia="Times New Roman" w:cs="Calibri"/>
                <w:lang w:val="en-GB" w:eastAsia="en-GB"/>
              </w:rPr>
            </w:pPr>
            <w:r>
              <w:rPr>
                <w:rFonts w:eastAsia="Times New Roman" w:cs="Calibri"/>
                <w:lang w:val="en-GB" w:eastAsia="en-GB"/>
              </w:rPr>
              <w:t>09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DB5BDA0" w14:textId="77777777">
            <w:pPr>
              <w:rPr>
                <w:rFonts w:eastAsia="Times New Roman" w:cs="Calibri"/>
                <w:lang w:val="en-GB" w:eastAsia="en-GB"/>
              </w:rPr>
            </w:pPr>
            <w:r>
              <w:rPr>
                <w:rFonts w:eastAsia="Times New Roman" w:cs="Calibri"/>
                <w:lang w:val="en-GB" w:eastAsia="en-GB"/>
              </w:rPr>
              <w:t>Once-off on the 9th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10385CE6" w14:textId="77777777">
            <w:pPr>
              <w:jc w:val="center"/>
              <w:rPr>
                <w:rFonts w:eastAsia="Times New Roman" w:cs="Calibri"/>
                <w:lang w:val="en-GB" w:eastAsia="en-GB"/>
              </w:rPr>
            </w:pPr>
            <w:r>
              <w:rPr>
                <w:rFonts w:eastAsia="Times New Roman" w:cs="Calibri"/>
                <w:lang w:val="en-GB" w:eastAsia="en-GB"/>
              </w:rPr>
              <w:t>19</w:t>
            </w:r>
          </w:p>
        </w:tc>
      </w:tr>
      <w:tr w:rsidR="00AC0A08" w:rsidTr="00AC0A08" w14:paraId="6A937229"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7800FC9A"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58E78DA4"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4631A36C"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79572DB6" w14:textId="77777777">
            <w:pPr>
              <w:rPr>
                <w:rFonts w:eastAsia="Times New Roman" w:cs="Calibri"/>
                <w:lang w:val="en-GB" w:eastAsia="en-GB"/>
              </w:rPr>
            </w:pPr>
            <w:r>
              <w:rPr>
                <w:rFonts w:eastAsia="Times New Roman" w:cs="Calibri"/>
                <w:lang w:val="en-GB" w:eastAsia="en-GB"/>
              </w:rPr>
              <w:t>10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081AA43" w14:textId="77777777">
            <w:pPr>
              <w:rPr>
                <w:rFonts w:eastAsia="Times New Roman" w:cs="Calibri"/>
                <w:lang w:val="en-GB" w:eastAsia="en-GB"/>
              </w:rPr>
            </w:pPr>
            <w:r>
              <w:rPr>
                <w:rFonts w:eastAsia="Times New Roman" w:cs="Calibri"/>
                <w:lang w:val="en-GB" w:eastAsia="en-GB"/>
              </w:rPr>
              <w:t>Once-off on the 10th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296D8BA8" w14:textId="77777777">
            <w:pPr>
              <w:jc w:val="center"/>
              <w:rPr>
                <w:rFonts w:eastAsia="Times New Roman" w:cs="Calibri"/>
                <w:lang w:val="en-GB" w:eastAsia="en-GB"/>
              </w:rPr>
            </w:pPr>
            <w:r>
              <w:rPr>
                <w:rFonts w:eastAsia="Times New Roman" w:cs="Calibri"/>
                <w:lang w:val="en-GB" w:eastAsia="en-GB"/>
              </w:rPr>
              <w:t>20</w:t>
            </w:r>
          </w:p>
        </w:tc>
      </w:tr>
      <w:tr w:rsidR="00AC0A08" w:rsidTr="00AC0A08" w14:paraId="27BF52ED"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358F8FB2"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5F8882B8"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130BABA2"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41C410B6" w14:textId="77777777">
            <w:pPr>
              <w:rPr>
                <w:rFonts w:eastAsia="Times New Roman" w:cs="Calibri"/>
                <w:lang w:val="en-GB" w:eastAsia="en-GB"/>
              </w:rPr>
            </w:pPr>
            <w:r>
              <w:rPr>
                <w:rFonts w:eastAsia="Times New Roman" w:cs="Calibri"/>
                <w:lang w:val="en-GB" w:eastAsia="en-GB"/>
              </w:rPr>
              <w:t>11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9C1EC10" w14:textId="77777777">
            <w:pPr>
              <w:rPr>
                <w:rFonts w:eastAsia="Times New Roman" w:cs="Calibri"/>
                <w:lang w:val="en-GB" w:eastAsia="en-GB"/>
              </w:rPr>
            </w:pPr>
            <w:r>
              <w:rPr>
                <w:rFonts w:eastAsia="Times New Roman" w:cs="Calibri"/>
                <w:lang w:val="en-GB" w:eastAsia="en-GB"/>
              </w:rPr>
              <w:t>Once-off on the 11th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3F89E267" w14:textId="77777777">
            <w:pPr>
              <w:jc w:val="center"/>
              <w:rPr>
                <w:rFonts w:eastAsia="Times New Roman" w:cs="Calibri"/>
                <w:lang w:val="en-GB" w:eastAsia="en-GB"/>
              </w:rPr>
            </w:pPr>
            <w:r>
              <w:rPr>
                <w:rFonts w:eastAsia="Times New Roman" w:cs="Calibri"/>
                <w:lang w:val="en-GB" w:eastAsia="en-GB"/>
              </w:rPr>
              <w:t>20</w:t>
            </w:r>
          </w:p>
        </w:tc>
      </w:tr>
      <w:tr w:rsidR="00AC0A08" w:rsidTr="00AC0A08" w14:paraId="7A8C45F3"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71DD08D7"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47A90988"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3ADF6FC3"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28CF5F03" w14:textId="77777777">
            <w:pPr>
              <w:rPr>
                <w:rFonts w:eastAsia="Times New Roman" w:cs="Calibri"/>
                <w:lang w:val="en-GB" w:eastAsia="en-GB"/>
              </w:rPr>
            </w:pPr>
            <w:r>
              <w:rPr>
                <w:rFonts w:eastAsia="Times New Roman" w:cs="Calibri"/>
                <w:lang w:val="en-GB" w:eastAsia="en-GB"/>
              </w:rPr>
              <w:t>12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67CC165" w14:textId="77777777">
            <w:pPr>
              <w:rPr>
                <w:rFonts w:eastAsia="Times New Roman" w:cs="Calibri"/>
                <w:lang w:val="en-GB" w:eastAsia="en-GB"/>
              </w:rPr>
            </w:pPr>
            <w:r>
              <w:rPr>
                <w:rFonts w:eastAsia="Times New Roman" w:cs="Calibri"/>
                <w:lang w:val="en-GB" w:eastAsia="en-GB"/>
              </w:rPr>
              <w:t>Once-off on the 12th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6B140838" w14:textId="77777777">
            <w:pPr>
              <w:jc w:val="center"/>
              <w:rPr>
                <w:rFonts w:eastAsia="Times New Roman" w:cs="Calibri"/>
                <w:lang w:val="en-GB" w:eastAsia="en-GB"/>
              </w:rPr>
            </w:pPr>
            <w:r>
              <w:rPr>
                <w:rFonts w:eastAsia="Times New Roman" w:cs="Calibri"/>
                <w:lang w:val="en-GB" w:eastAsia="en-GB"/>
              </w:rPr>
              <w:t>20</w:t>
            </w:r>
          </w:p>
        </w:tc>
      </w:tr>
      <w:tr w:rsidR="00AC0A08" w:rsidTr="00AC0A08" w14:paraId="61CA1216"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726473FC"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12C27C5E"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4A29D254"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4176B27D" w14:textId="77777777">
            <w:pPr>
              <w:rPr>
                <w:rFonts w:eastAsia="Times New Roman" w:cs="Calibri"/>
                <w:lang w:val="en-GB" w:eastAsia="en-GB"/>
              </w:rPr>
            </w:pPr>
            <w:r>
              <w:rPr>
                <w:rFonts w:eastAsia="Times New Roman" w:cs="Calibri"/>
                <w:lang w:val="en-GB" w:eastAsia="en-GB"/>
              </w:rPr>
              <w:t>13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1AA3450" w14:textId="77777777">
            <w:pPr>
              <w:rPr>
                <w:rFonts w:eastAsia="Times New Roman" w:cs="Calibri"/>
                <w:lang w:val="en-GB" w:eastAsia="en-GB"/>
              </w:rPr>
            </w:pPr>
            <w:r>
              <w:rPr>
                <w:rFonts w:eastAsia="Times New Roman" w:cs="Calibri"/>
                <w:lang w:val="en-GB" w:eastAsia="en-GB"/>
              </w:rPr>
              <w:t>Once-off on the 13th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79A59ECD" w14:textId="77777777">
            <w:pPr>
              <w:jc w:val="center"/>
              <w:rPr>
                <w:rFonts w:eastAsia="Times New Roman" w:cs="Calibri"/>
                <w:lang w:val="en-GB" w:eastAsia="en-GB"/>
              </w:rPr>
            </w:pPr>
            <w:r>
              <w:rPr>
                <w:rFonts w:eastAsia="Times New Roman" w:cs="Calibri"/>
                <w:lang w:val="en-GB" w:eastAsia="en-GB"/>
              </w:rPr>
              <w:t>20</w:t>
            </w:r>
          </w:p>
        </w:tc>
      </w:tr>
      <w:tr w:rsidR="00AC0A08" w:rsidTr="00AC0A08" w14:paraId="0DC2F176"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2024C5DD"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3DC76A08"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263B77F8"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52762E5F" w14:textId="77777777">
            <w:pPr>
              <w:rPr>
                <w:rFonts w:eastAsia="Times New Roman" w:cs="Calibri"/>
                <w:lang w:val="en-GB" w:eastAsia="en-GB"/>
              </w:rPr>
            </w:pPr>
            <w:r>
              <w:rPr>
                <w:rFonts w:eastAsia="Times New Roman" w:cs="Calibri"/>
                <w:lang w:val="en-GB" w:eastAsia="en-GB"/>
              </w:rPr>
              <w:t>14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ADDE514" w14:textId="77777777">
            <w:pPr>
              <w:rPr>
                <w:rFonts w:eastAsia="Times New Roman" w:cs="Calibri"/>
                <w:lang w:val="en-GB" w:eastAsia="en-GB"/>
              </w:rPr>
            </w:pPr>
            <w:r>
              <w:rPr>
                <w:rFonts w:eastAsia="Times New Roman" w:cs="Calibri"/>
                <w:lang w:val="en-GB" w:eastAsia="en-GB"/>
              </w:rPr>
              <w:t>Once-off on the 14th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4DA9FFB0" w14:textId="77777777">
            <w:pPr>
              <w:jc w:val="center"/>
              <w:rPr>
                <w:rFonts w:eastAsia="Times New Roman" w:cs="Calibri"/>
                <w:lang w:val="en-GB" w:eastAsia="en-GB"/>
              </w:rPr>
            </w:pPr>
            <w:r>
              <w:rPr>
                <w:rFonts w:eastAsia="Times New Roman" w:cs="Calibri"/>
                <w:lang w:val="en-GB" w:eastAsia="en-GB"/>
              </w:rPr>
              <w:t>20</w:t>
            </w:r>
          </w:p>
        </w:tc>
      </w:tr>
      <w:tr w:rsidR="00AC0A08" w:rsidTr="00AC0A08" w14:paraId="01438C85"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0AB5EC46"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0035F9F2"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31C27B74"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0D06D003" w14:textId="77777777">
            <w:pPr>
              <w:rPr>
                <w:rFonts w:eastAsia="Times New Roman" w:cs="Calibri"/>
                <w:lang w:val="en-GB" w:eastAsia="en-GB"/>
              </w:rPr>
            </w:pPr>
            <w:r>
              <w:rPr>
                <w:rFonts w:eastAsia="Times New Roman" w:cs="Calibri"/>
                <w:lang w:val="en-GB" w:eastAsia="en-GB"/>
              </w:rPr>
              <w:t>15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966ADCC" w14:textId="77777777">
            <w:pPr>
              <w:rPr>
                <w:rFonts w:eastAsia="Times New Roman" w:cs="Calibri"/>
                <w:lang w:val="en-GB" w:eastAsia="en-GB"/>
              </w:rPr>
            </w:pPr>
            <w:r>
              <w:rPr>
                <w:rFonts w:eastAsia="Times New Roman" w:cs="Calibri"/>
                <w:lang w:val="en-GB" w:eastAsia="en-GB"/>
              </w:rPr>
              <w:t>Once-off on the 15th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5326597A" w14:textId="77777777">
            <w:pPr>
              <w:jc w:val="center"/>
              <w:rPr>
                <w:rFonts w:eastAsia="Times New Roman" w:cs="Calibri"/>
                <w:lang w:val="en-GB" w:eastAsia="en-GB"/>
              </w:rPr>
            </w:pPr>
            <w:r>
              <w:rPr>
                <w:rFonts w:eastAsia="Times New Roman" w:cs="Calibri"/>
                <w:lang w:val="en-GB" w:eastAsia="en-GB"/>
              </w:rPr>
              <w:t>20</w:t>
            </w:r>
          </w:p>
        </w:tc>
      </w:tr>
      <w:tr w:rsidR="00AC0A08" w:rsidTr="00AC0A08" w14:paraId="3E80230D"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17726CB6"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1BC143E8"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6056ECB0"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01C3167D" w14:textId="77777777">
            <w:pPr>
              <w:rPr>
                <w:rFonts w:eastAsia="Times New Roman" w:cs="Calibri"/>
                <w:lang w:val="en-GB" w:eastAsia="en-GB"/>
              </w:rPr>
            </w:pPr>
            <w:r>
              <w:rPr>
                <w:rFonts w:eastAsia="Times New Roman" w:cs="Calibri"/>
                <w:lang w:val="en-GB" w:eastAsia="en-GB"/>
              </w:rPr>
              <w:t>16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34425C7A" w14:textId="77777777">
            <w:pPr>
              <w:rPr>
                <w:rFonts w:eastAsia="Times New Roman" w:cs="Calibri"/>
                <w:lang w:val="en-GB" w:eastAsia="en-GB"/>
              </w:rPr>
            </w:pPr>
            <w:r>
              <w:rPr>
                <w:rFonts w:eastAsia="Times New Roman" w:cs="Calibri"/>
                <w:lang w:val="en-GB" w:eastAsia="en-GB"/>
              </w:rPr>
              <w:t>Once-off on the 16th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70E28E75" w14:textId="77777777">
            <w:pPr>
              <w:jc w:val="center"/>
              <w:rPr>
                <w:rFonts w:eastAsia="Times New Roman" w:cs="Calibri"/>
                <w:lang w:val="en-GB" w:eastAsia="en-GB"/>
              </w:rPr>
            </w:pPr>
            <w:r>
              <w:rPr>
                <w:rFonts w:eastAsia="Times New Roman" w:cs="Calibri"/>
                <w:lang w:val="en-GB" w:eastAsia="en-GB"/>
              </w:rPr>
              <w:t>20</w:t>
            </w:r>
          </w:p>
        </w:tc>
      </w:tr>
      <w:tr w:rsidR="00AC0A08" w:rsidTr="00AC0A08" w14:paraId="5B5ACB26"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54CD9000"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6D1A2784"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1F6AD2CA"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60254F25" w14:textId="77777777">
            <w:pPr>
              <w:rPr>
                <w:rFonts w:eastAsia="Times New Roman" w:cs="Calibri"/>
                <w:lang w:val="en-GB" w:eastAsia="en-GB"/>
              </w:rPr>
            </w:pPr>
            <w:r>
              <w:rPr>
                <w:rFonts w:eastAsia="Times New Roman" w:cs="Calibri"/>
                <w:lang w:val="en-GB" w:eastAsia="en-GB"/>
              </w:rPr>
              <w:t>17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25A2E63" w14:textId="77777777">
            <w:pPr>
              <w:rPr>
                <w:rFonts w:eastAsia="Times New Roman" w:cs="Calibri"/>
                <w:lang w:val="en-GB" w:eastAsia="en-GB"/>
              </w:rPr>
            </w:pPr>
            <w:r>
              <w:rPr>
                <w:rFonts w:eastAsia="Times New Roman" w:cs="Calibri"/>
                <w:lang w:val="en-GB" w:eastAsia="en-GB"/>
              </w:rPr>
              <w:t>Once-off on the 17th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28B24DAE" w14:textId="77777777">
            <w:pPr>
              <w:jc w:val="center"/>
              <w:rPr>
                <w:rFonts w:eastAsia="Times New Roman" w:cs="Calibri"/>
                <w:lang w:val="en-GB" w:eastAsia="en-GB"/>
              </w:rPr>
            </w:pPr>
            <w:r>
              <w:rPr>
                <w:rFonts w:eastAsia="Times New Roman" w:cs="Calibri"/>
                <w:lang w:val="en-GB" w:eastAsia="en-GB"/>
              </w:rPr>
              <w:t>20</w:t>
            </w:r>
          </w:p>
        </w:tc>
      </w:tr>
      <w:tr w:rsidR="00AC0A08" w:rsidTr="00AC0A08" w14:paraId="4133E048"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453060D3"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6BFF4755"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3B606910"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7CAB54EA" w14:textId="77777777">
            <w:pPr>
              <w:rPr>
                <w:rFonts w:eastAsia="Times New Roman" w:cs="Calibri"/>
                <w:lang w:val="en-GB" w:eastAsia="en-GB"/>
              </w:rPr>
            </w:pPr>
            <w:r>
              <w:rPr>
                <w:rFonts w:eastAsia="Times New Roman" w:cs="Calibri"/>
                <w:lang w:val="en-GB" w:eastAsia="en-GB"/>
              </w:rPr>
              <w:t>18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3E5877F" w14:textId="77777777">
            <w:pPr>
              <w:rPr>
                <w:rFonts w:eastAsia="Times New Roman" w:cs="Calibri"/>
                <w:lang w:val="en-GB" w:eastAsia="en-GB"/>
              </w:rPr>
            </w:pPr>
            <w:r>
              <w:rPr>
                <w:rFonts w:eastAsia="Times New Roman" w:cs="Calibri"/>
                <w:lang w:val="en-GB" w:eastAsia="en-GB"/>
              </w:rPr>
              <w:t>Once-off on the 18th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278C01F5" w14:textId="77777777">
            <w:pPr>
              <w:jc w:val="center"/>
              <w:rPr>
                <w:rFonts w:eastAsia="Times New Roman" w:cs="Calibri"/>
                <w:lang w:val="en-GB" w:eastAsia="en-GB"/>
              </w:rPr>
            </w:pPr>
            <w:r>
              <w:rPr>
                <w:rFonts w:eastAsia="Times New Roman" w:cs="Calibri"/>
                <w:lang w:val="en-GB" w:eastAsia="en-GB"/>
              </w:rPr>
              <w:t>20</w:t>
            </w:r>
          </w:p>
        </w:tc>
      </w:tr>
      <w:tr w:rsidR="00AC0A08" w:rsidTr="00AC0A08" w14:paraId="2EF58D57"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7E30008C"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1291E543"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0214EC1F"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77B31E40" w14:textId="77777777">
            <w:pPr>
              <w:rPr>
                <w:rFonts w:eastAsia="Times New Roman" w:cs="Calibri"/>
                <w:lang w:val="en-GB" w:eastAsia="en-GB"/>
              </w:rPr>
            </w:pPr>
            <w:r>
              <w:rPr>
                <w:rFonts w:eastAsia="Times New Roman" w:cs="Calibri"/>
                <w:lang w:val="en-GB" w:eastAsia="en-GB"/>
              </w:rPr>
              <w:t>19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D9C77E9" w14:textId="77777777">
            <w:pPr>
              <w:rPr>
                <w:rFonts w:eastAsia="Times New Roman" w:cs="Calibri"/>
                <w:lang w:val="en-GB" w:eastAsia="en-GB"/>
              </w:rPr>
            </w:pPr>
            <w:r>
              <w:rPr>
                <w:rFonts w:eastAsia="Times New Roman" w:cs="Calibri"/>
                <w:lang w:val="en-GB" w:eastAsia="en-GB"/>
              </w:rPr>
              <w:t>Once-off on the 19th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66B0FD62" w14:textId="77777777">
            <w:pPr>
              <w:jc w:val="center"/>
              <w:rPr>
                <w:rFonts w:eastAsia="Times New Roman" w:cs="Calibri"/>
                <w:lang w:val="en-GB" w:eastAsia="en-GB"/>
              </w:rPr>
            </w:pPr>
            <w:r>
              <w:rPr>
                <w:rFonts w:eastAsia="Times New Roman" w:cs="Calibri"/>
                <w:lang w:val="en-GB" w:eastAsia="en-GB"/>
              </w:rPr>
              <w:t>20</w:t>
            </w:r>
          </w:p>
        </w:tc>
      </w:tr>
      <w:tr w:rsidR="00AC0A08" w:rsidTr="00AC0A08" w14:paraId="06DEEF13"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1D3C1C4C"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26165359"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4188389A"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21F0396C" w14:textId="77777777">
            <w:pPr>
              <w:rPr>
                <w:rFonts w:eastAsia="Times New Roman" w:cs="Calibri"/>
                <w:lang w:val="en-GB" w:eastAsia="en-GB"/>
              </w:rPr>
            </w:pPr>
            <w:r>
              <w:rPr>
                <w:rFonts w:eastAsia="Times New Roman" w:cs="Calibri"/>
                <w:lang w:val="en-GB" w:eastAsia="en-GB"/>
              </w:rPr>
              <w:t>20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7D7B708" w14:textId="77777777">
            <w:pPr>
              <w:rPr>
                <w:rFonts w:eastAsia="Times New Roman" w:cs="Calibri"/>
                <w:lang w:val="en-GB" w:eastAsia="en-GB"/>
              </w:rPr>
            </w:pPr>
            <w:r>
              <w:rPr>
                <w:rFonts w:eastAsia="Times New Roman" w:cs="Calibri"/>
                <w:lang w:val="en-GB" w:eastAsia="en-GB"/>
              </w:rPr>
              <w:t>Once-off on the 20th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49957CBB" w14:textId="77777777">
            <w:pPr>
              <w:jc w:val="center"/>
              <w:rPr>
                <w:rFonts w:eastAsia="Times New Roman" w:cs="Calibri"/>
                <w:lang w:val="en-GB" w:eastAsia="en-GB"/>
              </w:rPr>
            </w:pPr>
            <w:r>
              <w:rPr>
                <w:rFonts w:eastAsia="Times New Roman" w:cs="Calibri"/>
                <w:lang w:val="en-GB" w:eastAsia="en-GB"/>
              </w:rPr>
              <w:t>20</w:t>
            </w:r>
          </w:p>
        </w:tc>
      </w:tr>
      <w:tr w:rsidR="00AC0A08" w:rsidTr="00AC0A08" w14:paraId="34B31702"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318656EA"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09C10C87"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4E0A4F63"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7C947994" w14:textId="77777777">
            <w:pPr>
              <w:rPr>
                <w:rFonts w:eastAsia="Times New Roman" w:cs="Calibri"/>
                <w:lang w:val="en-GB" w:eastAsia="en-GB"/>
              </w:rPr>
            </w:pPr>
            <w:r>
              <w:rPr>
                <w:rFonts w:eastAsia="Times New Roman" w:cs="Calibri"/>
                <w:lang w:val="en-GB" w:eastAsia="en-GB"/>
              </w:rPr>
              <w:t>21</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67092331" w14:textId="77777777">
            <w:pPr>
              <w:rPr>
                <w:rFonts w:eastAsia="Times New Roman" w:cs="Calibri"/>
                <w:lang w:val="en-GB" w:eastAsia="en-GB"/>
              </w:rPr>
            </w:pPr>
            <w:r>
              <w:rPr>
                <w:rFonts w:eastAsia="Times New Roman" w:cs="Calibri"/>
                <w:lang w:val="en-GB" w:eastAsia="en-GB"/>
              </w:rPr>
              <w:t>Once-off on the 21st</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6497F587" w14:textId="77777777">
            <w:pPr>
              <w:jc w:val="center"/>
              <w:rPr>
                <w:rFonts w:eastAsia="Times New Roman" w:cs="Calibri"/>
                <w:lang w:val="en-GB" w:eastAsia="en-GB"/>
              </w:rPr>
            </w:pPr>
            <w:r>
              <w:rPr>
                <w:rFonts w:eastAsia="Times New Roman" w:cs="Calibri"/>
                <w:lang w:val="en-GB" w:eastAsia="en-GB"/>
              </w:rPr>
              <w:t>20</w:t>
            </w:r>
          </w:p>
        </w:tc>
      </w:tr>
      <w:tr w:rsidR="00AC0A08" w:rsidTr="00AC0A08" w14:paraId="794FB8A9"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55866ED5"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2156C9AE"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1983EC0F"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7503B8BD" w14:textId="77777777">
            <w:pPr>
              <w:rPr>
                <w:rFonts w:eastAsia="Times New Roman" w:cs="Calibri"/>
                <w:lang w:val="en-GB" w:eastAsia="en-GB"/>
              </w:rPr>
            </w:pPr>
            <w:r>
              <w:rPr>
                <w:rFonts w:eastAsia="Times New Roman" w:cs="Calibri"/>
                <w:lang w:val="en-GB" w:eastAsia="en-GB"/>
              </w:rPr>
              <w:t>22</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AD31AD4" w14:textId="77777777">
            <w:pPr>
              <w:rPr>
                <w:rFonts w:eastAsia="Times New Roman" w:cs="Calibri"/>
                <w:lang w:val="en-GB" w:eastAsia="en-GB"/>
              </w:rPr>
            </w:pPr>
            <w:r>
              <w:rPr>
                <w:rFonts w:eastAsia="Times New Roman" w:cs="Calibri"/>
                <w:lang w:val="en-GB" w:eastAsia="en-GB"/>
              </w:rPr>
              <w:t>Once-off on the 22nd</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7FB90DB4" w14:textId="77777777">
            <w:pPr>
              <w:jc w:val="center"/>
              <w:rPr>
                <w:rFonts w:eastAsia="Times New Roman" w:cs="Calibri"/>
                <w:lang w:val="en-GB" w:eastAsia="en-GB"/>
              </w:rPr>
            </w:pPr>
            <w:r>
              <w:rPr>
                <w:rFonts w:eastAsia="Times New Roman" w:cs="Calibri"/>
                <w:lang w:val="en-GB" w:eastAsia="en-GB"/>
              </w:rPr>
              <w:t>20</w:t>
            </w:r>
          </w:p>
        </w:tc>
      </w:tr>
      <w:tr w:rsidR="00AC0A08" w:rsidTr="00AC0A08" w14:paraId="0CB2F212"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026C186B"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07F17F71"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56B2B8DD"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216AEA91" w14:textId="77777777">
            <w:pPr>
              <w:rPr>
                <w:rFonts w:eastAsia="Times New Roman" w:cs="Calibri"/>
                <w:lang w:val="en-GB" w:eastAsia="en-GB"/>
              </w:rPr>
            </w:pPr>
            <w:r>
              <w:rPr>
                <w:rFonts w:eastAsia="Times New Roman" w:cs="Calibri"/>
                <w:lang w:val="en-GB" w:eastAsia="en-GB"/>
              </w:rPr>
              <w:t>23</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DB583A3" w14:textId="77777777">
            <w:pPr>
              <w:rPr>
                <w:rFonts w:eastAsia="Times New Roman" w:cs="Calibri"/>
                <w:lang w:val="en-GB" w:eastAsia="en-GB"/>
              </w:rPr>
            </w:pPr>
            <w:r>
              <w:rPr>
                <w:rFonts w:eastAsia="Times New Roman" w:cs="Calibri"/>
                <w:lang w:val="en-GB" w:eastAsia="en-GB"/>
              </w:rPr>
              <w:t>Once-off on the 23rd</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5787B837" w14:textId="77777777">
            <w:pPr>
              <w:jc w:val="center"/>
              <w:rPr>
                <w:rFonts w:eastAsia="Times New Roman" w:cs="Calibri"/>
                <w:lang w:val="en-GB" w:eastAsia="en-GB"/>
              </w:rPr>
            </w:pPr>
            <w:r>
              <w:rPr>
                <w:rFonts w:eastAsia="Times New Roman" w:cs="Calibri"/>
                <w:lang w:val="en-GB" w:eastAsia="en-GB"/>
              </w:rPr>
              <w:t>20</w:t>
            </w:r>
          </w:p>
        </w:tc>
      </w:tr>
      <w:tr w:rsidR="00AC0A08" w:rsidTr="00AC0A08" w14:paraId="7375EB53"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47FD5915"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5D4F4B7A"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460F60C9"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5700D436" w14:textId="77777777">
            <w:pPr>
              <w:rPr>
                <w:rFonts w:eastAsia="Times New Roman" w:cs="Calibri"/>
                <w:lang w:val="en-GB" w:eastAsia="en-GB"/>
              </w:rPr>
            </w:pPr>
            <w:r>
              <w:rPr>
                <w:rFonts w:eastAsia="Times New Roman" w:cs="Calibri"/>
                <w:lang w:val="en-GB" w:eastAsia="en-GB"/>
              </w:rPr>
              <w:t>24</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5DA099C" w14:textId="77777777">
            <w:pPr>
              <w:rPr>
                <w:rFonts w:eastAsia="Times New Roman" w:cs="Calibri"/>
                <w:lang w:val="en-GB" w:eastAsia="en-GB"/>
              </w:rPr>
            </w:pPr>
            <w:r>
              <w:rPr>
                <w:rFonts w:eastAsia="Times New Roman" w:cs="Calibri"/>
                <w:lang w:val="en-GB" w:eastAsia="en-GB"/>
              </w:rPr>
              <w:t>Once-off on the 24th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28AF9864" w14:textId="77777777">
            <w:pPr>
              <w:jc w:val="center"/>
              <w:rPr>
                <w:rFonts w:eastAsia="Times New Roman" w:cs="Calibri"/>
                <w:lang w:val="en-GB" w:eastAsia="en-GB"/>
              </w:rPr>
            </w:pPr>
            <w:r>
              <w:rPr>
                <w:rFonts w:eastAsia="Times New Roman" w:cs="Calibri"/>
                <w:lang w:val="en-GB" w:eastAsia="en-GB"/>
              </w:rPr>
              <w:t>20</w:t>
            </w:r>
          </w:p>
        </w:tc>
      </w:tr>
      <w:tr w:rsidR="00AC0A08" w:rsidTr="00AC0A08" w14:paraId="2A6BC59A"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0DD1B56F"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412A148D"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06634C07"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2A68641D" w14:textId="77777777">
            <w:pPr>
              <w:rPr>
                <w:rFonts w:eastAsia="Times New Roman" w:cs="Calibri"/>
                <w:lang w:val="en-GB" w:eastAsia="en-GB"/>
              </w:rPr>
            </w:pPr>
            <w:r>
              <w:rPr>
                <w:rFonts w:eastAsia="Times New Roman" w:cs="Calibri"/>
                <w:lang w:val="en-GB" w:eastAsia="en-GB"/>
              </w:rPr>
              <w:t>25</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1D56F86" w14:textId="77777777">
            <w:pPr>
              <w:rPr>
                <w:rFonts w:eastAsia="Times New Roman" w:cs="Calibri"/>
                <w:lang w:val="en-GB" w:eastAsia="en-GB"/>
              </w:rPr>
            </w:pPr>
            <w:r>
              <w:rPr>
                <w:rFonts w:eastAsia="Times New Roman" w:cs="Calibri"/>
                <w:lang w:val="en-GB" w:eastAsia="en-GB"/>
              </w:rPr>
              <w:t>Once-off on the 25th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742429FD" w14:textId="77777777">
            <w:pPr>
              <w:jc w:val="center"/>
              <w:rPr>
                <w:rFonts w:eastAsia="Times New Roman" w:cs="Calibri"/>
                <w:lang w:val="en-GB" w:eastAsia="en-GB"/>
              </w:rPr>
            </w:pPr>
            <w:r>
              <w:rPr>
                <w:rFonts w:eastAsia="Times New Roman" w:cs="Calibri"/>
                <w:lang w:val="en-GB" w:eastAsia="en-GB"/>
              </w:rPr>
              <w:t>20</w:t>
            </w:r>
          </w:p>
        </w:tc>
      </w:tr>
      <w:tr w:rsidR="00AC0A08" w:rsidTr="00AC0A08" w14:paraId="256563FF"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038864B7"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228C63B3"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7ED98BBC"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7AD2B6F6" w14:textId="77777777">
            <w:pPr>
              <w:rPr>
                <w:rFonts w:eastAsia="Times New Roman" w:cs="Calibri"/>
                <w:lang w:val="en-GB" w:eastAsia="en-GB"/>
              </w:rPr>
            </w:pPr>
            <w:r>
              <w:rPr>
                <w:rFonts w:eastAsia="Times New Roman" w:cs="Calibri"/>
                <w:lang w:val="en-GB" w:eastAsia="en-GB"/>
              </w:rPr>
              <w:t>26</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0C1EB64" w14:textId="77777777">
            <w:pPr>
              <w:rPr>
                <w:rFonts w:eastAsia="Times New Roman" w:cs="Calibri"/>
                <w:lang w:val="en-GB" w:eastAsia="en-GB"/>
              </w:rPr>
            </w:pPr>
            <w:r>
              <w:rPr>
                <w:rFonts w:eastAsia="Times New Roman" w:cs="Calibri"/>
                <w:lang w:val="en-GB" w:eastAsia="en-GB"/>
              </w:rPr>
              <w:t>Once-off on the 26th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2A6FFDB9" w14:textId="77777777">
            <w:pPr>
              <w:jc w:val="center"/>
              <w:rPr>
                <w:rFonts w:eastAsia="Times New Roman" w:cs="Calibri"/>
                <w:lang w:val="en-GB" w:eastAsia="en-GB"/>
              </w:rPr>
            </w:pPr>
            <w:r>
              <w:rPr>
                <w:rFonts w:eastAsia="Times New Roman" w:cs="Calibri"/>
                <w:lang w:val="en-GB" w:eastAsia="en-GB"/>
              </w:rPr>
              <w:t>20</w:t>
            </w:r>
          </w:p>
        </w:tc>
      </w:tr>
      <w:tr w:rsidR="00AC0A08" w:rsidTr="00AC0A08" w14:paraId="59840619"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3DB9FF0C"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237A438B"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247DF4EE"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0F2A023D" w14:textId="77777777">
            <w:pPr>
              <w:rPr>
                <w:rFonts w:eastAsia="Times New Roman" w:cs="Calibri"/>
                <w:lang w:val="en-GB" w:eastAsia="en-GB"/>
              </w:rPr>
            </w:pPr>
            <w:r>
              <w:rPr>
                <w:rFonts w:eastAsia="Times New Roman" w:cs="Calibri"/>
                <w:lang w:val="en-GB" w:eastAsia="en-GB"/>
              </w:rPr>
              <w:t>27</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9A4A557" w14:textId="77777777">
            <w:pPr>
              <w:rPr>
                <w:rFonts w:eastAsia="Times New Roman" w:cs="Calibri"/>
                <w:lang w:val="en-GB" w:eastAsia="en-GB"/>
              </w:rPr>
            </w:pPr>
            <w:r>
              <w:rPr>
                <w:rFonts w:eastAsia="Times New Roman" w:cs="Calibri"/>
                <w:lang w:val="en-GB" w:eastAsia="en-GB"/>
              </w:rPr>
              <w:t>Once-off on the 27th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1C67E9E0" w14:textId="77777777">
            <w:pPr>
              <w:jc w:val="center"/>
              <w:rPr>
                <w:rFonts w:eastAsia="Times New Roman" w:cs="Calibri"/>
                <w:lang w:val="en-GB" w:eastAsia="en-GB"/>
              </w:rPr>
            </w:pPr>
            <w:r>
              <w:rPr>
                <w:rFonts w:eastAsia="Times New Roman" w:cs="Calibri"/>
                <w:lang w:val="en-GB" w:eastAsia="en-GB"/>
              </w:rPr>
              <w:t>20</w:t>
            </w:r>
          </w:p>
        </w:tc>
      </w:tr>
      <w:tr w:rsidR="00AC0A08" w:rsidTr="00AC0A08" w14:paraId="48024A4C"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38EAD11D"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23650BD2"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7683394C"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233A19CA" w14:textId="77777777">
            <w:pPr>
              <w:rPr>
                <w:rFonts w:eastAsia="Times New Roman" w:cs="Calibri"/>
                <w:lang w:val="en-GB" w:eastAsia="en-GB"/>
              </w:rPr>
            </w:pPr>
            <w:r>
              <w:rPr>
                <w:rFonts w:eastAsia="Times New Roman" w:cs="Calibri"/>
                <w:lang w:val="en-GB" w:eastAsia="en-GB"/>
              </w:rPr>
              <w:t>28</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06FC138F" w14:textId="77777777">
            <w:pPr>
              <w:rPr>
                <w:rFonts w:eastAsia="Times New Roman" w:cs="Calibri"/>
                <w:lang w:val="en-GB" w:eastAsia="en-GB"/>
              </w:rPr>
            </w:pPr>
            <w:r>
              <w:rPr>
                <w:rFonts w:eastAsia="Times New Roman" w:cs="Calibri"/>
                <w:lang w:val="en-GB" w:eastAsia="en-GB"/>
              </w:rPr>
              <w:t>Once-off on the 28th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0F86F8C5" w14:textId="77777777">
            <w:pPr>
              <w:jc w:val="center"/>
              <w:rPr>
                <w:rFonts w:eastAsia="Times New Roman" w:cs="Calibri"/>
                <w:lang w:val="en-GB" w:eastAsia="en-GB"/>
              </w:rPr>
            </w:pPr>
            <w:r>
              <w:rPr>
                <w:rFonts w:eastAsia="Times New Roman" w:cs="Calibri"/>
                <w:lang w:val="en-GB" w:eastAsia="en-GB"/>
              </w:rPr>
              <w:t>20</w:t>
            </w:r>
          </w:p>
        </w:tc>
      </w:tr>
      <w:tr w:rsidR="00AC0A08" w:rsidTr="00AC0A08" w14:paraId="64B90DA2"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1AE9304F"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7EEF1359"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34C63691"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33282E9F" w14:textId="77777777">
            <w:pPr>
              <w:rPr>
                <w:rFonts w:eastAsia="Times New Roman" w:cs="Calibri"/>
                <w:lang w:val="en-GB" w:eastAsia="en-GB"/>
              </w:rPr>
            </w:pPr>
            <w:r>
              <w:rPr>
                <w:rFonts w:eastAsia="Times New Roman" w:cs="Calibri"/>
                <w:lang w:val="en-GB" w:eastAsia="en-GB"/>
              </w:rPr>
              <w:t>29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27914A5A" w14:textId="77777777">
            <w:pPr>
              <w:rPr>
                <w:rFonts w:eastAsia="Times New Roman" w:cs="Calibri"/>
                <w:lang w:val="en-GB" w:eastAsia="en-GB"/>
              </w:rPr>
            </w:pPr>
            <w:r>
              <w:rPr>
                <w:rFonts w:eastAsia="Times New Roman" w:cs="Calibri"/>
                <w:lang w:val="en-GB" w:eastAsia="en-GB"/>
              </w:rPr>
              <w:t>Once-off on the 29th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0BDE2834" w14:textId="77777777">
            <w:pPr>
              <w:jc w:val="center"/>
              <w:rPr>
                <w:rFonts w:eastAsia="Times New Roman" w:cs="Calibri"/>
                <w:lang w:val="en-GB" w:eastAsia="en-GB"/>
              </w:rPr>
            </w:pPr>
            <w:r>
              <w:rPr>
                <w:rFonts w:eastAsia="Times New Roman" w:cs="Calibri"/>
                <w:lang w:val="en-GB" w:eastAsia="en-GB"/>
              </w:rPr>
              <w:t>20</w:t>
            </w:r>
          </w:p>
        </w:tc>
      </w:tr>
      <w:tr w:rsidR="00AC0A08" w:rsidTr="00AC0A08" w14:paraId="64053AA8" w14:textId="77777777">
        <w:trPr>
          <w:trHeight w:val="288"/>
        </w:trPr>
        <w:tc>
          <w:tcPr>
            <w:tcW w:w="619" w:type="pct"/>
            <w:tcBorders>
              <w:top w:val="nil"/>
              <w:left w:val="single" w:color="auto" w:sz="4" w:space="0"/>
              <w:bottom w:val="nil"/>
              <w:right w:val="single" w:color="auto" w:sz="4" w:space="0"/>
            </w:tcBorders>
            <w:noWrap/>
            <w:hideMark/>
          </w:tcPr>
          <w:p w:rsidR="00AC0A08" w:rsidRDefault="00AC0A08" w14:paraId="2A4CE947" w14:textId="77777777">
            <w:pPr>
              <w:rPr>
                <w:rFonts w:eastAsia="Times New Roman" w:cs="Calibri"/>
                <w:lang w:val="en-GB" w:eastAsia="en-GB"/>
              </w:rPr>
            </w:pPr>
          </w:p>
        </w:tc>
        <w:tc>
          <w:tcPr>
            <w:tcW w:w="739" w:type="pct"/>
            <w:tcBorders>
              <w:top w:val="nil"/>
              <w:left w:val="single" w:color="auto" w:sz="4" w:space="0"/>
              <w:bottom w:val="nil"/>
              <w:right w:val="single" w:color="auto" w:sz="4" w:space="0"/>
            </w:tcBorders>
            <w:hideMark/>
          </w:tcPr>
          <w:p w:rsidR="00AC0A08" w:rsidRDefault="00AC0A08" w14:paraId="639E1212"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42282F1B"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1AA3EE3C" w14:textId="77777777">
            <w:pPr>
              <w:rPr>
                <w:rFonts w:eastAsia="Times New Roman" w:cs="Calibri"/>
                <w:lang w:val="en-GB" w:eastAsia="en-GB"/>
              </w:rPr>
            </w:pPr>
            <w:r>
              <w:rPr>
                <w:rFonts w:eastAsia="Times New Roman" w:cs="Calibri"/>
                <w:lang w:val="en-GB" w:eastAsia="en-GB"/>
              </w:rPr>
              <w:t>30</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1DF73BF5" w14:textId="77777777">
            <w:pPr>
              <w:rPr>
                <w:rFonts w:eastAsia="Times New Roman" w:cs="Calibri"/>
                <w:lang w:val="en-GB" w:eastAsia="en-GB"/>
              </w:rPr>
            </w:pPr>
            <w:r>
              <w:rPr>
                <w:rFonts w:eastAsia="Times New Roman" w:cs="Calibri"/>
                <w:lang w:val="en-GB" w:eastAsia="en-GB"/>
              </w:rPr>
              <w:t>Once-off on the 30th</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30C3D669" w14:textId="77777777">
            <w:pPr>
              <w:jc w:val="center"/>
              <w:rPr>
                <w:rFonts w:eastAsia="Times New Roman" w:cs="Calibri"/>
                <w:lang w:val="en-GB" w:eastAsia="en-GB"/>
              </w:rPr>
            </w:pPr>
            <w:r>
              <w:rPr>
                <w:rFonts w:eastAsia="Times New Roman" w:cs="Calibri"/>
                <w:lang w:val="en-GB" w:eastAsia="en-GB"/>
              </w:rPr>
              <w:t>20</w:t>
            </w:r>
          </w:p>
        </w:tc>
      </w:tr>
      <w:tr w:rsidR="00AC0A08" w:rsidTr="00AC0A08" w14:paraId="72988511" w14:textId="77777777">
        <w:trPr>
          <w:trHeight w:val="288"/>
        </w:trPr>
        <w:tc>
          <w:tcPr>
            <w:tcW w:w="619" w:type="pct"/>
            <w:tcBorders>
              <w:top w:val="nil"/>
              <w:left w:val="single" w:color="auto" w:sz="4" w:space="0"/>
              <w:bottom w:val="single" w:color="auto" w:sz="4" w:space="0"/>
              <w:right w:val="single" w:color="auto" w:sz="4" w:space="0"/>
            </w:tcBorders>
            <w:noWrap/>
            <w:hideMark/>
          </w:tcPr>
          <w:p w:rsidR="00AC0A08" w:rsidRDefault="00AC0A08" w14:paraId="37A827EF" w14:textId="77777777">
            <w:pPr>
              <w:rPr>
                <w:rFonts w:eastAsia="Times New Roman" w:cs="Calibri"/>
                <w:lang w:val="en-GB" w:eastAsia="en-GB"/>
              </w:rPr>
            </w:pPr>
          </w:p>
        </w:tc>
        <w:tc>
          <w:tcPr>
            <w:tcW w:w="739" w:type="pct"/>
            <w:tcBorders>
              <w:top w:val="nil"/>
              <w:left w:val="single" w:color="auto" w:sz="4" w:space="0"/>
              <w:bottom w:val="single" w:color="auto" w:sz="4" w:space="0"/>
              <w:right w:val="single" w:color="auto" w:sz="4" w:space="0"/>
            </w:tcBorders>
            <w:hideMark/>
          </w:tcPr>
          <w:p w:rsidR="00AC0A08" w:rsidRDefault="00AC0A08" w14:paraId="4910BAB0" w14:textId="77777777">
            <w:pPr>
              <w:rPr>
                <w:rFonts w:cs="Calibri"/>
                <w:sz w:val="20"/>
                <w:szCs w:val="20"/>
                <w:lang w:eastAsia="en-ZA"/>
              </w:rPr>
            </w:pPr>
          </w:p>
        </w:tc>
        <w:tc>
          <w:tcPr>
            <w:tcW w:w="821" w:type="pct"/>
            <w:tcBorders>
              <w:top w:val="nil"/>
              <w:left w:val="single" w:color="auto" w:sz="4" w:space="0"/>
              <w:bottom w:val="single" w:color="auto" w:sz="4" w:space="0"/>
              <w:right w:val="single" w:color="auto" w:sz="4" w:space="0"/>
            </w:tcBorders>
            <w:noWrap/>
            <w:hideMark/>
          </w:tcPr>
          <w:p w:rsidR="00AC0A08" w:rsidRDefault="00AC0A08" w14:paraId="21D6DAFD" w14:textId="77777777">
            <w:pPr>
              <w:rPr>
                <w:rFonts w:eastAsia="Times New Roman" w:cs="Calibri"/>
                <w:lang w:val="en-GB" w:eastAsia="en-GB"/>
              </w:rPr>
            </w:pPr>
            <w:r>
              <w:rPr>
                <w:rFonts w:eastAsia="Times New Roman" w:cs="Calibri"/>
                <w:lang w:val="en-GB" w:eastAsia="en-GB"/>
              </w:rPr>
              <w:t> </w:t>
            </w:r>
          </w:p>
        </w:tc>
        <w:tc>
          <w:tcPr>
            <w:tcW w:w="518" w:type="pct"/>
            <w:tcBorders>
              <w:top w:val="nil"/>
              <w:left w:val="nil"/>
              <w:bottom w:val="single" w:color="auto" w:sz="4" w:space="0"/>
              <w:right w:val="single" w:color="auto" w:sz="4" w:space="0"/>
            </w:tcBorders>
            <w:noWrap/>
            <w:vAlign w:val="bottom"/>
            <w:hideMark/>
          </w:tcPr>
          <w:p w:rsidR="00AC0A08" w:rsidRDefault="00AC0A08" w14:paraId="4A9BE8B6" w14:textId="77777777">
            <w:pPr>
              <w:rPr>
                <w:rFonts w:eastAsia="Times New Roman" w:cs="Calibri"/>
                <w:lang w:val="en-GB" w:eastAsia="en-GB"/>
              </w:rPr>
            </w:pPr>
            <w:r>
              <w:rPr>
                <w:rFonts w:eastAsia="Times New Roman" w:cs="Calibri"/>
                <w:lang w:val="en-GB" w:eastAsia="en-GB"/>
              </w:rPr>
              <w:t>99</w:t>
            </w:r>
          </w:p>
        </w:tc>
        <w:tc>
          <w:tcPr>
            <w:tcW w:w="1509" w:type="pct"/>
            <w:tcBorders>
              <w:top w:val="nil"/>
              <w:left w:val="nil"/>
              <w:bottom w:val="single" w:color="auto" w:sz="4" w:space="0"/>
              <w:right w:val="single" w:color="auto" w:sz="4" w:space="0"/>
            </w:tcBorders>
            <w:shd w:val="clear" w:color="auto" w:fill="E2EFDA"/>
            <w:noWrap/>
            <w:vAlign w:val="bottom"/>
            <w:hideMark/>
          </w:tcPr>
          <w:p w:rsidR="00AC0A08" w:rsidRDefault="00AC0A08" w14:paraId="5A3B6EEC" w14:textId="77777777">
            <w:pPr>
              <w:rPr>
                <w:rFonts w:eastAsia="Times New Roman" w:cs="Calibri"/>
                <w:lang w:val="en-GB" w:eastAsia="en-GB"/>
              </w:rPr>
            </w:pPr>
            <w:r>
              <w:rPr>
                <w:rFonts w:eastAsia="Times New Roman" w:cs="Calibri"/>
                <w:lang w:val="en-GB" w:eastAsia="en-GB"/>
              </w:rPr>
              <w:t>Once-off Month-end</w:t>
            </w:r>
          </w:p>
        </w:tc>
        <w:tc>
          <w:tcPr>
            <w:tcW w:w="795" w:type="pct"/>
            <w:tcBorders>
              <w:top w:val="nil"/>
              <w:left w:val="nil"/>
              <w:bottom w:val="single" w:color="auto" w:sz="4" w:space="0"/>
              <w:right w:val="single" w:color="auto" w:sz="4" w:space="0"/>
            </w:tcBorders>
            <w:shd w:val="clear" w:color="auto" w:fill="E2EFDA"/>
            <w:noWrap/>
            <w:vAlign w:val="bottom"/>
            <w:hideMark/>
          </w:tcPr>
          <w:p w:rsidR="00AC0A08" w:rsidRDefault="00AC0A08" w14:paraId="351B47A6" w14:textId="77777777">
            <w:pPr>
              <w:jc w:val="center"/>
              <w:rPr>
                <w:rFonts w:eastAsia="Times New Roman" w:cs="Calibri"/>
                <w:lang w:val="en-GB" w:eastAsia="en-GB"/>
              </w:rPr>
            </w:pPr>
            <w:r>
              <w:rPr>
                <w:rFonts w:eastAsia="Times New Roman" w:cs="Calibri"/>
                <w:lang w:val="en-GB" w:eastAsia="en-GB"/>
              </w:rPr>
              <w:t>18</w:t>
            </w:r>
          </w:p>
        </w:tc>
      </w:tr>
    </w:tbl>
    <w:p w:rsidR="00AC0A08" w:rsidP="00AC0A08" w:rsidRDefault="00AC0A08" w14:paraId="6035CE3E" w14:textId="77777777">
      <w:pPr>
        <w:rPr>
          <w:b/>
        </w:rPr>
      </w:pPr>
    </w:p>
    <w:p w:rsidRPr="00D521C9" w:rsidR="00AC0A08" w:rsidP="00AC0A08" w:rsidRDefault="00AC0A08" w14:paraId="1E360B3E" w14:textId="77777777">
      <w:pPr>
        <w:spacing w:line="288" w:lineRule="auto"/>
      </w:pPr>
    </w:p>
    <w:sectPr w:rsidRPr="00D521C9" w:rsidR="00AC0A08" w:rsidSect="00134514">
      <w:headerReference w:type="default" r:id="rId193"/>
      <w:footerReference w:type="first" r:id="rId194"/>
      <w:pgSz w:w="11906" w:h="16838" w:orient="portrait"/>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AR" w:author="Anthony Radford" w:date="2022-07-12T14:26:00Z" w:id="7422">
    <w:p w:rsidR="003156EE" w:rsidRDefault="003156EE" w14:paraId="1F393FFA" w14:textId="282DBCCD">
      <w:pPr>
        <w:pStyle w:val="CommentText"/>
      </w:pPr>
      <w:r>
        <w:rPr>
          <w:rStyle w:val="CommentReference"/>
        </w:rPr>
        <w:annotationRef/>
      </w:r>
      <w:r>
        <w:rPr>
          <w:rStyle w:val="CommentReference"/>
        </w:rPr>
        <w:t>CR288</w:t>
      </w:r>
    </w:p>
  </w:comment>
  <w:comment w:initials="AR" w:author="Anthony Radford" w:date="2022-07-12T14:20:00Z" w:id="9034">
    <w:p w:rsidR="00A069A9" w:rsidRDefault="00A069A9" w14:paraId="58638B2D" w14:textId="2C89E918">
      <w:pPr>
        <w:pStyle w:val="CommentText"/>
      </w:pPr>
      <w:r>
        <w:rPr>
          <w:rStyle w:val="CommentReference"/>
        </w:rPr>
        <w:annotationRef/>
      </w:r>
      <w:r w:rsidR="00AF43EE">
        <w:t>CR 285v4 and 286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393FFA" w15:done="1"/>
  <w15:commentEx w15:paraId="58638B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80330" w16cex:dateUtc="2022-07-12T12:26:00Z"/>
  <w16cex:commentExtensible w16cex:durableId="267801BE" w16cex:dateUtc="2022-07-12T1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393FFA" w16cid:durableId="26780330"/>
  <w16cid:commentId w16cid:paraId="58638B2D" w16cid:durableId="267801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F2A9E" w:rsidRDefault="001F2A9E" w14:paraId="347C31E8" w14:textId="77777777"/>
  </w:endnote>
  <w:endnote w:type="continuationSeparator" w:id="0">
    <w:p w:rsidR="001F2A9E" w:rsidRDefault="001F2A9E" w14:paraId="0275AAF2" w14:textId="77777777"/>
  </w:endnote>
  <w:endnote w:type="continuationNotice" w:id="1">
    <w:p w:rsidR="001F2A9E" w:rsidRDefault="001F2A9E" w14:paraId="62A22C7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DejaVu Sans">
    <w:altName w:val="Times New Roman"/>
    <w:charset w:val="00"/>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TimesNewRoman">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AC4E74" w:rsidR="00BF12FC" w:rsidP="00AC4E74" w:rsidRDefault="00BF12FC" w14:paraId="153F9D4C" w14:textId="6F592F63">
    <w:pPr>
      <w:pStyle w:val="Footer"/>
      <w:pBdr>
        <w:top w:val="thinThickSmallGap" w:color="622423" w:themeColor="accent2" w:themeShade="7F" w:sz="24" w:space="1"/>
      </w:pBdr>
      <w:rPr>
        <w:rFonts w:asciiTheme="majorHAnsi" w:hAnsiTheme="majorHAnsi" w:eastAsiaTheme="majorEastAsia" w:cstheme="majorBidi"/>
        <w:sz w:val="16"/>
        <w:szCs w:val="16"/>
      </w:rPr>
    </w:pPr>
    <w:r w:rsidRPr="00AC4E74">
      <w:rPr>
        <w:rFonts w:asciiTheme="majorHAnsi" w:hAnsiTheme="majorHAnsi" w:eastAsiaTheme="majorEastAsia" w:cstheme="majorBidi"/>
        <w:sz w:val="16"/>
        <w:szCs w:val="16"/>
      </w:rPr>
      <w:t xml:space="preserve">Authenticated Collections </w:t>
    </w:r>
    <w:r>
      <w:rPr>
        <w:rFonts w:asciiTheme="majorHAnsi" w:hAnsiTheme="majorHAnsi" w:eastAsiaTheme="majorEastAsia" w:cstheme="majorBidi"/>
        <w:sz w:val="16"/>
        <w:szCs w:val="16"/>
      </w:rPr>
      <w:t>Functional</w:t>
    </w:r>
    <w:r w:rsidRPr="00AC4E74">
      <w:rPr>
        <w:rFonts w:asciiTheme="majorHAnsi" w:hAnsiTheme="majorHAnsi" w:eastAsiaTheme="majorEastAsia" w:cstheme="majorBidi"/>
        <w:sz w:val="16"/>
        <w:szCs w:val="16"/>
      </w:rPr>
      <w:t xml:space="preserve"> Requirement Specification</w:t>
    </w:r>
  </w:p>
  <w:p w:rsidRPr="00AC4E74" w:rsidR="00BF12FC" w:rsidP="00AC4E74" w:rsidRDefault="00BF12FC" w14:paraId="4482239B" w14:textId="6A8D754C">
    <w:pPr>
      <w:pStyle w:val="Footer"/>
      <w:pBdr>
        <w:top w:val="thinThickSmallGap" w:color="622423" w:themeColor="accent2" w:themeShade="7F" w:sz="24" w:space="1"/>
      </w:pBdr>
      <w:rPr>
        <w:rFonts w:asciiTheme="majorHAnsi" w:hAnsiTheme="majorHAnsi" w:eastAsiaTheme="majorEastAsia" w:cstheme="majorBidi"/>
        <w:noProof/>
        <w:sz w:val="16"/>
        <w:szCs w:val="16"/>
      </w:rPr>
    </w:pPr>
    <w:r w:rsidRPr="00AC4E74">
      <w:rPr>
        <w:rFonts w:asciiTheme="majorHAnsi" w:hAnsiTheme="majorHAnsi" w:eastAsiaTheme="majorEastAsia" w:cstheme="majorBidi"/>
        <w:sz w:val="16"/>
        <w:szCs w:val="16"/>
      </w:rPr>
      <w:t>Ref</w:t>
    </w:r>
    <w:r w:rsidRPr="00AC4E74">
      <w:rPr>
        <w:rFonts w:asciiTheme="majorHAnsi" w:hAnsiTheme="majorHAnsi" w:eastAsiaTheme="majorEastAsia" w:cstheme="majorBidi"/>
        <w:sz w:val="16"/>
        <w:szCs w:val="16"/>
      </w:rPr>
      <w:ptab w:alignment="right" w:relativeTo="margin" w:leader="none"/>
    </w:r>
    <w:r w:rsidRPr="00AC4E74">
      <w:rPr>
        <w:rFonts w:asciiTheme="majorHAnsi" w:hAnsiTheme="majorHAnsi" w:eastAsiaTheme="majorEastAsia" w:cstheme="majorBidi"/>
        <w:sz w:val="16"/>
        <w:szCs w:val="16"/>
      </w:rPr>
      <w:t xml:space="preserve">Page </w:t>
    </w:r>
    <w:r w:rsidRPr="00AC4E74">
      <w:rPr>
        <w:rFonts w:asciiTheme="majorHAnsi" w:hAnsiTheme="majorHAnsi" w:eastAsiaTheme="majorEastAsia" w:cstheme="majorBidi"/>
        <w:b/>
        <w:sz w:val="16"/>
        <w:szCs w:val="16"/>
      </w:rPr>
      <w:fldChar w:fldCharType="begin"/>
    </w:r>
    <w:r w:rsidRPr="00AC4E74">
      <w:rPr>
        <w:rFonts w:asciiTheme="majorHAnsi" w:hAnsiTheme="majorHAnsi" w:eastAsiaTheme="majorEastAsia" w:cstheme="majorBidi"/>
        <w:b/>
        <w:sz w:val="16"/>
        <w:szCs w:val="16"/>
      </w:rPr>
      <w:instrText xml:space="preserve"> PAGE  \* Arabic  \* MERGEFORMAT </w:instrText>
    </w:r>
    <w:r w:rsidRPr="00AC4E74">
      <w:rPr>
        <w:rFonts w:asciiTheme="majorHAnsi" w:hAnsiTheme="majorHAnsi" w:eastAsiaTheme="majorEastAsia" w:cstheme="majorBidi"/>
        <w:b/>
        <w:sz w:val="16"/>
        <w:szCs w:val="16"/>
      </w:rPr>
      <w:fldChar w:fldCharType="separate"/>
    </w:r>
    <w:r w:rsidR="00885C20">
      <w:rPr>
        <w:rFonts w:asciiTheme="majorHAnsi" w:hAnsiTheme="majorHAnsi" w:eastAsiaTheme="majorEastAsia" w:cstheme="majorBidi"/>
        <w:b/>
        <w:noProof/>
        <w:sz w:val="16"/>
        <w:szCs w:val="16"/>
      </w:rPr>
      <w:t>187</w:t>
    </w:r>
    <w:r w:rsidRPr="00AC4E74">
      <w:rPr>
        <w:rFonts w:asciiTheme="majorHAnsi" w:hAnsiTheme="majorHAnsi" w:eastAsiaTheme="majorEastAsia" w:cstheme="majorBidi"/>
        <w:b/>
        <w:sz w:val="16"/>
        <w:szCs w:val="16"/>
      </w:rPr>
      <w:fldChar w:fldCharType="end"/>
    </w:r>
    <w:r w:rsidRPr="00AC4E74">
      <w:rPr>
        <w:rFonts w:asciiTheme="majorHAnsi" w:hAnsiTheme="majorHAnsi" w:eastAsiaTheme="majorEastAsia" w:cstheme="majorBidi"/>
        <w:sz w:val="16"/>
        <w:szCs w:val="16"/>
      </w:rPr>
      <w:t xml:space="preserve"> of </w:t>
    </w:r>
    <w:r w:rsidRPr="00AC4E74">
      <w:rPr>
        <w:rFonts w:asciiTheme="majorHAnsi" w:hAnsiTheme="majorHAnsi" w:eastAsiaTheme="majorEastAsia" w:cstheme="majorBidi"/>
        <w:b/>
        <w:sz w:val="16"/>
        <w:szCs w:val="16"/>
      </w:rPr>
      <w:fldChar w:fldCharType="begin"/>
    </w:r>
    <w:r w:rsidRPr="00AC4E74">
      <w:rPr>
        <w:rFonts w:asciiTheme="majorHAnsi" w:hAnsiTheme="majorHAnsi" w:eastAsiaTheme="majorEastAsia" w:cstheme="majorBidi"/>
        <w:b/>
        <w:sz w:val="16"/>
        <w:szCs w:val="16"/>
      </w:rPr>
      <w:instrText xml:space="preserve"> NUMPAGES  \* Arabic  \* MERGEFORMAT </w:instrText>
    </w:r>
    <w:r w:rsidRPr="00AC4E74">
      <w:rPr>
        <w:rFonts w:asciiTheme="majorHAnsi" w:hAnsiTheme="majorHAnsi" w:eastAsiaTheme="majorEastAsia" w:cstheme="majorBidi"/>
        <w:b/>
        <w:sz w:val="16"/>
        <w:szCs w:val="16"/>
      </w:rPr>
      <w:fldChar w:fldCharType="separate"/>
    </w:r>
    <w:r w:rsidR="00885C20">
      <w:rPr>
        <w:rFonts w:asciiTheme="majorHAnsi" w:hAnsiTheme="majorHAnsi" w:eastAsiaTheme="majorEastAsia" w:cstheme="majorBidi"/>
        <w:b/>
        <w:noProof/>
        <w:sz w:val="16"/>
        <w:szCs w:val="16"/>
      </w:rPr>
      <w:t>524</w:t>
    </w:r>
    <w:r w:rsidRPr="00AC4E74">
      <w:rPr>
        <w:rFonts w:asciiTheme="majorHAnsi" w:hAnsiTheme="majorHAnsi" w:eastAsiaTheme="majorEastAsia" w:cstheme="majorBidi"/>
        <w:b/>
        <w:sz w:val="16"/>
        <w:szCs w:val="16"/>
      </w:rPr>
      <w:fldChar w:fldCharType="end"/>
    </w:r>
  </w:p>
  <w:p w:rsidRPr="00AC4E74" w:rsidR="00BF12FC" w:rsidP="00AC4E74" w:rsidRDefault="00BF12FC" w14:paraId="4F9CD796" w14:textId="4FD9E170">
    <w:pPr>
      <w:pStyle w:val="Footer"/>
      <w:pBdr>
        <w:top w:val="thinThickSmallGap" w:color="622423" w:themeColor="accent2" w:themeShade="7F" w:sz="24" w:space="1"/>
      </w:pBdr>
      <w:rPr>
        <w:rFonts w:asciiTheme="majorHAnsi" w:hAnsiTheme="majorHAnsi" w:eastAsiaTheme="majorEastAsia" w:cstheme="majorBidi"/>
        <w:sz w:val="16"/>
        <w:szCs w:val="16"/>
      </w:rPr>
    </w:pPr>
    <w:r w:rsidRPr="00AC4E74">
      <w:rPr>
        <w:rFonts w:asciiTheme="majorHAnsi" w:hAnsiTheme="majorHAnsi" w:eastAsiaTheme="majorEastAsia" w:cstheme="majorBidi"/>
        <w:noProof/>
        <w:sz w:val="16"/>
        <w:szCs w:val="16"/>
      </w:rPr>
      <w:t>© PASA 201</w:t>
    </w:r>
    <w:r>
      <w:rPr>
        <w:rFonts w:asciiTheme="majorHAnsi" w:hAnsiTheme="majorHAnsi" w:eastAsiaTheme="majorEastAsia" w:cstheme="majorBidi"/>
        <w:noProof/>
        <w:sz w:val="16"/>
        <w:szCs w:val="16"/>
      </w:rPr>
      <w:t>9</w:t>
    </w:r>
  </w:p>
  <w:p w:rsidRPr="00AC4E74" w:rsidR="00BF12FC" w:rsidP="00AC4E74" w:rsidRDefault="00BF12FC" w14:paraId="4F076D02"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AC4E74" w:rsidR="00BF12FC" w:rsidRDefault="00BF12FC" w14:paraId="3EC0E501" w14:textId="74AA770D">
    <w:pPr>
      <w:pStyle w:val="Footer"/>
      <w:pBdr>
        <w:top w:val="thinThickSmallGap" w:color="622423" w:themeColor="accent2" w:themeShade="7F" w:sz="24" w:space="1"/>
      </w:pBdr>
      <w:rPr>
        <w:rFonts w:asciiTheme="majorHAnsi" w:hAnsiTheme="majorHAnsi" w:eastAsiaTheme="majorEastAsia" w:cstheme="majorBidi"/>
        <w:sz w:val="16"/>
        <w:szCs w:val="16"/>
      </w:rPr>
    </w:pPr>
    <w:r w:rsidRPr="00AC4E74">
      <w:rPr>
        <w:rFonts w:asciiTheme="majorHAnsi" w:hAnsiTheme="majorHAnsi" w:eastAsiaTheme="majorEastAsia" w:cstheme="majorBidi"/>
        <w:sz w:val="16"/>
        <w:szCs w:val="16"/>
      </w:rPr>
      <w:t xml:space="preserve">Authenticated Collections </w:t>
    </w:r>
    <w:r>
      <w:rPr>
        <w:rFonts w:asciiTheme="majorHAnsi" w:hAnsiTheme="majorHAnsi" w:eastAsiaTheme="majorEastAsia" w:cstheme="majorBidi"/>
        <w:sz w:val="16"/>
        <w:szCs w:val="16"/>
      </w:rPr>
      <w:t>Functional</w:t>
    </w:r>
    <w:r w:rsidRPr="00AC4E74">
      <w:rPr>
        <w:rFonts w:asciiTheme="majorHAnsi" w:hAnsiTheme="majorHAnsi" w:eastAsiaTheme="majorEastAsia" w:cstheme="majorBidi"/>
        <w:sz w:val="16"/>
        <w:szCs w:val="16"/>
      </w:rPr>
      <w:t xml:space="preserve"> Requirement Specification</w:t>
    </w:r>
  </w:p>
  <w:p w:rsidRPr="00AC4E74" w:rsidR="00BF12FC" w:rsidRDefault="00BF12FC" w14:paraId="091E1A21" w14:textId="4AA6271B">
    <w:pPr>
      <w:pStyle w:val="Footer"/>
      <w:pBdr>
        <w:top w:val="thinThickSmallGap" w:color="622423" w:themeColor="accent2" w:themeShade="7F" w:sz="24" w:space="1"/>
      </w:pBdr>
      <w:rPr>
        <w:rFonts w:asciiTheme="majorHAnsi" w:hAnsiTheme="majorHAnsi" w:eastAsiaTheme="majorEastAsia" w:cstheme="majorBidi"/>
        <w:noProof/>
        <w:sz w:val="16"/>
        <w:szCs w:val="16"/>
      </w:rPr>
    </w:pPr>
    <w:r w:rsidRPr="00AC4E74">
      <w:rPr>
        <w:rFonts w:asciiTheme="majorHAnsi" w:hAnsiTheme="majorHAnsi" w:eastAsiaTheme="majorEastAsia" w:cstheme="majorBidi"/>
        <w:sz w:val="16"/>
        <w:szCs w:val="16"/>
      </w:rPr>
      <w:t>Ref:</w:t>
    </w:r>
    <w:r w:rsidRPr="00AC4E74">
      <w:rPr>
        <w:rFonts w:asciiTheme="majorHAnsi" w:hAnsiTheme="majorHAnsi" w:eastAsiaTheme="majorEastAsia" w:cstheme="majorBidi"/>
        <w:sz w:val="16"/>
        <w:szCs w:val="16"/>
      </w:rPr>
      <w:ptab w:alignment="right" w:relativeTo="margin" w:leader="none"/>
    </w:r>
    <w:r w:rsidRPr="00AC4E74">
      <w:rPr>
        <w:rFonts w:asciiTheme="majorHAnsi" w:hAnsiTheme="majorHAnsi" w:eastAsiaTheme="majorEastAsia" w:cstheme="majorBidi"/>
        <w:sz w:val="16"/>
        <w:szCs w:val="16"/>
      </w:rPr>
      <w:t xml:space="preserve">Page </w:t>
    </w:r>
    <w:r w:rsidRPr="00AC4E74">
      <w:rPr>
        <w:rFonts w:asciiTheme="majorHAnsi" w:hAnsiTheme="majorHAnsi" w:eastAsiaTheme="majorEastAsia" w:cstheme="majorBidi"/>
        <w:b/>
        <w:sz w:val="16"/>
        <w:szCs w:val="16"/>
      </w:rPr>
      <w:fldChar w:fldCharType="begin"/>
    </w:r>
    <w:r w:rsidRPr="00AC4E74">
      <w:rPr>
        <w:rFonts w:asciiTheme="majorHAnsi" w:hAnsiTheme="majorHAnsi" w:eastAsiaTheme="majorEastAsia" w:cstheme="majorBidi"/>
        <w:b/>
        <w:sz w:val="16"/>
        <w:szCs w:val="16"/>
      </w:rPr>
      <w:instrText xml:space="preserve"> PAGE  \* Arabic  \* MERGEFORMAT </w:instrText>
    </w:r>
    <w:r w:rsidRPr="00AC4E74">
      <w:rPr>
        <w:rFonts w:asciiTheme="majorHAnsi" w:hAnsiTheme="majorHAnsi" w:eastAsiaTheme="majorEastAsia" w:cstheme="majorBidi"/>
        <w:b/>
        <w:sz w:val="16"/>
        <w:szCs w:val="16"/>
      </w:rPr>
      <w:fldChar w:fldCharType="separate"/>
    </w:r>
    <w:r w:rsidR="00885C20">
      <w:rPr>
        <w:rFonts w:asciiTheme="majorHAnsi" w:hAnsiTheme="majorHAnsi" w:eastAsiaTheme="majorEastAsia" w:cstheme="majorBidi"/>
        <w:b/>
        <w:noProof/>
        <w:sz w:val="16"/>
        <w:szCs w:val="16"/>
      </w:rPr>
      <w:t>178</w:t>
    </w:r>
    <w:r w:rsidRPr="00AC4E74">
      <w:rPr>
        <w:rFonts w:asciiTheme="majorHAnsi" w:hAnsiTheme="majorHAnsi" w:eastAsiaTheme="majorEastAsia" w:cstheme="majorBidi"/>
        <w:b/>
        <w:sz w:val="16"/>
        <w:szCs w:val="16"/>
      </w:rPr>
      <w:fldChar w:fldCharType="end"/>
    </w:r>
    <w:r w:rsidRPr="00AC4E74">
      <w:rPr>
        <w:rFonts w:asciiTheme="majorHAnsi" w:hAnsiTheme="majorHAnsi" w:eastAsiaTheme="majorEastAsia" w:cstheme="majorBidi"/>
        <w:sz w:val="16"/>
        <w:szCs w:val="16"/>
      </w:rPr>
      <w:t xml:space="preserve"> of </w:t>
    </w:r>
    <w:r w:rsidRPr="00AC4E74">
      <w:rPr>
        <w:rFonts w:asciiTheme="majorHAnsi" w:hAnsiTheme="majorHAnsi" w:eastAsiaTheme="majorEastAsia" w:cstheme="majorBidi"/>
        <w:b/>
        <w:sz w:val="16"/>
        <w:szCs w:val="16"/>
      </w:rPr>
      <w:fldChar w:fldCharType="begin"/>
    </w:r>
    <w:r w:rsidRPr="00AC4E74">
      <w:rPr>
        <w:rFonts w:asciiTheme="majorHAnsi" w:hAnsiTheme="majorHAnsi" w:eastAsiaTheme="majorEastAsia" w:cstheme="majorBidi"/>
        <w:b/>
        <w:sz w:val="16"/>
        <w:szCs w:val="16"/>
      </w:rPr>
      <w:instrText xml:space="preserve"> NUMPAGES  \* Arabic  \* MERGEFORMAT </w:instrText>
    </w:r>
    <w:r w:rsidRPr="00AC4E74">
      <w:rPr>
        <w:rFonts w:asciiTheme="majorHAnsi" w:hAnsiTheme="majorHAnsi" w:eastAsiaTheme="majorEastAsia" w:cstheme="majorBidi"/>
        <w:b/>
        <w:sz w:val="16"/>
        <w:szCs w:val="16"/>
      </w:rPr>
      <w:fldChar w:fldCharType="separate"/>
    </w:r>
    <w:r w:rsidR="00885C20">
      <w:rPr>
        <w:rFonts w:asciiTheme="majorHAnsi" w:hAnsiTheme="majorHAnsi" w:eastAsiaTheme="majorEastAsia" w:cstheme="majorBidi"/>
        <w:b/>
        <w:noProof/>
        <w:sz w:val="16"/>
        <w:szCs w:val="16"/>
      </w:rPr>
      <w:t>524</w:t>
    </w:r>
    <w:r w:rsidRPr="00AC4E74">
      <w:rPr>
        <w:rFonts w:asciiTheme="majorHAnsi" w:hAnsiTheme="majorHAnsi" w:eastAsiaTheme="majorEastAsia" w:cstheme="majorBidi"/>
        <w:b/>
        <w:sz w:val="16"/>
        <w:szCs w:val="16"/>
      </w:rPr>
      <w:fldChar w:fldCharType="end"/>
    </w:r>
  </w:p>
  <w:p w:rsidRPr="00AC4E74" w:rsidR="00BF12FC" w:rsidRDefault="00BF12FC" w14:paraId="62DD1165" w14:textId="63371A89">
    <w:pPr>
      <w:pStyle w:val="Footer"/>
      <w:pBdr>
        <w:top w:val="thinThickSmallGap" w:color="622423" w:themeColor="accent2" w:themeShade="7F" w:sz="24" w:space="1"/>
      </w:pBdr>
      <w:rPr>
        <w:rFonts w:asciiTheme="majorHAnsi" w:hAnsiTheme="majorHAnsi" w:eastAsiaTheme="majorEastAsia" w:cstheme="majorBidi"/>
        <w:sz w:val="16"/>
        <w:szCs w:val="16"/>
      </w:rPr>
    </w:pPr>
    <w:r w:rsidRPr="00AC4E74">
      <w:rPr>
        <w:rFonts w:asciiTheme="majorHAnsi" w:hAnsiTheme="majorHAnsi" w:eastAsiaTheme="majorEastAsia" w:cstheme="majorBidi"/>
        <w:noProof/>
        <w:sz w:val="16"/>
        <w:szCs w:val="16"/>
      </w:rPr>
      <w:t>© PASA 201</w:t>
    </w:r>
    <w:r>
      <w:rPr>
        <w:rFonts w:asciiTheme="majorHAnsi" w:hAnsiTheme="majorHAnsi" w:eastAsiaTheme="majorEastAsia" w:cstheme="majorBidi"/>
        <w:noProof/>
        <w:sz w:val="16"/>
        <w:szCs w:val="16"/>
      </w:rPr>
      <w:t>9</w:t>
    </w:r>
  </w:p>
  <w:p w:rsidR="00BF12FC" w:rsidRDefault="00BF12FC" w14:paraId="55F12C60" w14:textId="77777777">
    <w:pPr>
      <w:pStyle w:val="Head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AC4E74" w:rsidR="00BF12FC" w:rsidP="00AC4E74" w:rsidRDefault="00BF12FC" w14:paraId="02CCE6C1" w14:textId="5401F0E8">
    <w:pPr>
      <w:pStyle w:val="Footer"/>
      <w:pBdr>
        <w:top w:val="thinThickSmallGap" w:color="622423" w:themeColor="accent2" w:themeShade="7F" w:sz="24" w:space="1"/>
      </w:pBdr>
      <w:rPr>
        <w:rFonts w:asciiTheme="majorHAnsi" w:hAnsiTheme="majorHAnsi" w:eastAsiaTheme="majorEastAsia" w:cstheme="majorBidi"/>
        <w:sz w:val="16"/>
        <w:szCs w:val="16"/>
      </w:rPr>
    </w:pPr>
    <w:r w:rsidRPr="00AC4E74">
      <w:rPr>
        <w:rFonts w:asciiTheme="majorHAnsi" w:hAnsiTheme="majorHAnsi" w:eastAsiaTheme="majorEastAsia" w:cstheme="majorBidi"/>
        <w:sz w:val="16"/>
        <w:szCs w:val="16"/>
      </w:rPr>
      <w:t xml:space="preserve">Authenticated Collections </w:t>
    </w:r>
    <w:r>
      <w:rPr>
        <w:rFonts w:asciiTheme="majorHAnsi" w:hAnsiTheme="majorHAnsi" w:eastAsiaTheme="majorEastAsia" w:cstheme="majorBidi"/>
        <w:sz w:val="16"/>
        <w:szCs w:val="16"/>
      </w:rPr>
      <w:t>Functional</w:t>
    </w:r>
    <w:r w:rsidRPr="00AC4E74">
      <w:rPr>
        <w:rFonts w:asciiTheme="majorHAnsi" w:hAnsiTheme="majorHAnsi" w:eastAsiaTheme="majorEastAsia" w:cstheme="majorBidi"/>
        <w:sz w:val="16"/>
        <w:szCs w:val="16"/>
      </w:rPr>
      <w:t xml:space="preserve"> Requirement Specification</w:t>
    </w:r>
  </w:p>
  <w:p w:rsidRPr="00AC4E74" w:rsidR="00BF12FC" w:rsidP="00AC4E74" w:rsidRDefault="00BF12FC" w14:paraId="09BD365C" w14:textId="6983C6C6">
    <w:pPr>
      <w:pStyle w:val="Footer"/>
      <w:pBdr>
        <w:top w:val="thinThickSmallGap" w:color="622423" w:themeColor="accent2" w:themeShade="7F" w:sz="24" w:space="1"/>
      </w:pBdr>
      <w:rPr>
        <w:rFonts w:asciiTheme="majorHAnsi" w:hAnsiTheme="majorHAnsi" w:eastAsiaTheme="majorEastAsia" w:cstheme="majorBidi"/>
        <w:noProof/>
        <w:sz w:val="16"/>
        <w:szCs w:val="16"/>
      </w:rPr>
    </w:pPr>
    <w:r w:rsidRPr="00AC4E74">
      <w:rPr>
        <w:rFonts w:asciiTheme="majorHAnsi" w:hAnsiTheme="majorHAnsi" w:eastAsiaTheme="majorEastAsia" w:cstheme="majorBidi"/>
        <w:sz w:val="16"/>
        <w:szCs w:val="16"/>
      </w:rPr>
      <w:t>Ref:</w:t>
    </w:r>
    <w:r>
      <w:rPr>
        <w:rFonts w:asciiTheme="majorHAnsi" w:hAnsiTheme="majorHAnsi" w:eastAsiaTheme="majorEastAsia" w:cstheme="majorBidi"/>
        <w:sz w:val="16"/>
        <w:szCs w:val="16"/>
      </w:rPr>
      <w:t xml:space="preserve"> </w:t>
    </w:r>
    <w:r w:rsidRPr="00AC4E74">
      <w:rPr>
        <w:rFonts w:asciiTheme="majorHAnsi" w:hAnsiTheme="majorHAnsi" w:eastAsiaTheme="majorEastAsia" w:cstheme="majorBidi"/>
        <w:sz w:val="16"/>
        <w:szCs w:val="16"/>
      </w:rPr>
      <w:ptab w:alignment="right" w:relativeTo="margin" w:leader="none"/>
    </w:r>
    <w:r w:rsidRPr="00AC4E74">
      <w:rPr>
        <w:rFonts w:asciiTheme="majorHAnsi" w:hAnsiTheme="majorHAnsi" w:eastAsiaTheme="majorEastAsia" w:cstheme="majorBidi"/>
        <w:sz w:val="16"/>
        <w:szCs w:val="16"/>
      </w:rPr>
      <w:t xml:space="preserve">Page </w:t>
    </w:r>
    <w:r w:rsidRPr="00AC4E74">
      <w:rPr>
        <w:rFonts w:asciiTheme="majorHAnsi" w:hAnsiTheme="majorHAnsi" w:eastAsiaTheme="majorEastAsia" w:cstheme="majorBidi"/>
        <w:b/>
        <w:sz w:val="16"/>
        <w:szCs w:val="16"/>
      </w:rPr>
      <w:fldChar w:fldCharType="begin"/>
    </w:r>
    <w:r w:rsidRPr="00AC4E74">
      <w:rPr>
        <w:rFonts w:asciiTheme="majorHAnsi" w:hAnsiTheme="majorHAnsi" w:eastAsiaTheme="majorEastAsia" w:cstheme="majorBidi"/>
        <w:b/>
        <w:sz w:val="16"/>
        <w:szCs w:val="16"/>
      </w:rPr>
      <w:instrText xml:space="preserve"> PAGE  \* Arabic  \* MERGEFORMAT </w:instrText>
    </w:r>
    <w:r w:rsidRPr="00AC4E74">
      <w:rPr>
        <w:rFonts w:asciiTheme="majorHAnsi" w:hAnsiTheme="majorHAnsi" w:eastAsiaTheme="majorEastAsia" w:cstheme="majorBidi"/>
        <w:b/>
        <w:sz w:val="16"/>
        <w:szCs w:val="16"/>
      </w:rPr>
      <w:fldChar w:fldCharType="separate"/>
    </w:r>
    <w:r w:rsidR="006F74BB">
      <w:rPr>
        <w:rFonts w:asciiTheme="majorHAnsi" w:hAnsiTheme="majorHAnsi" w:eastAsiaTheme="majorEastAsia" w:cstheme="majorBidi"/>
        <w:b/>
        <w:noProof/>
        <w:sz w:val="16"/>
        <w:szCs w:val="16"/>
      </w:rPr>
      <w:t>173</w:t>
    </w:r>
    <w:r w:rsidRPr="00AC4E74">
      <w:rPr>
        <w:rFonts w:asciiTheme="majorHAnsi" w:hAnsiTheme="majorHAnsi" w:eastAsiaTheme="majorEastAsia" w:cstheme="majorBidi"/>
        <w:b/>
        <w:sz w:val="16"/>
        <w:szCs w:val="16"/>
      </w:rPr>
      <w:fldChar w:fldCharType="end"/>
    </w:r>
    <w:r w:rsidRPr="00AC4E74">
      <w:rPr>
        <w:rFonts w:asciiTheme="majorHAnsi" w:hAnsiTheme="majorHAnsi" w:eastAsiaTheme="majorEastAsia" w:cstheme="majorBidi"/>
        <w:sz w:val="16"/>
        <w:szCs w:val="16"/>
      </w:rPr>
      <w:t xml:space="preserve"> of </w:t>
    </w:r>
    <w:r w:rsidRPr="00AC4E74">
      <w:rPr>
        <w:rFonts w:asciiTheme="majorHAnsi" w:hAnsiTheme="majorHAnsi" w:eastAsiaTheme="majorEastAsia" w:cstheme="majorBidi"/>
        <w:b/>
        <w:sz w:val="16"/>
        <w:szCs w:val="16"/>
      </w:rPr>
      <w:fldChar w:fldCharType="begin"/>
    </w:r>
    <w:r w:rsidRPr="00AC4E74">
      <w:rPr>
        <w:rFonts w:asciiTheme="majorHAnsi" w:hAnsiTheme="majorHAnsi" w:eastAsiaTheme="majorEastAsia" w:cstheme="majorBidi"/>
        <w:b/>
        <w:sz w:val="16"/>
        <w:szCs w:val="16"/>
      </w:rPr>
      <w:instrText xml:space="preserve"> NUMPAGES  \* Arabic  \* MERGEFORMAT </w:instrText>
    </w:r>
    <w:r w:rsidRPr="00AC4E74">
      <w:rPr>
        <w:rFonts w:asciiTheme="majorHAnsi" w:hAnsiTheme="majorHAnsi" w:eastAsiaTheme="majorEastAsia" w:cstheme="majorBidi"/>
        <w:b/>
        <w:sz w:val="16"/>
        <w:szCs w:val="16"/>
      </w:rPr>
      <w:fldChar w:fldCharType="separate"/>
    </w:r>
    <w:r w:rsidR="006F74BB">
      <w:rPr>
        <w:rFonts w:asciiTheme="majorHAnsi" w:hAnsiTheme="majorHAnsi" w:eastAsiaTheme="majorEastAsia" w:cstheme="majorBidi"/>
        <w:b/>
        <w:noProof/>
        <w:sz w:val="16"/>
        <w:szCs w:val="16"/>
      </w:rPr>
      <w:t>314</w:t>
    </w:r>
    <w:r w:rsidRPr="00AC4E74">
      <w:rPr>
        <w:rFonts w:asciiTheme="majorHAnsi" w:hAnsiTheme="majorHAnsi" w:eastAsiaTheme="majorEastAsia" w:cstheme="majorBidi"/>
        <w:b/>
        <w:sz w:val="16"/>
        <w:szCs w:val="16"/>
      </w:rPr>
      <w:fldChar w:fldCharType="end"/>
    </w:r>
  </w:p>
  <w:p w:rsidRPr="00AC4E74" w:rsidR="00BF12FC" w:rsidP="00AC4E74" w:rsidRDefault="00BF12FC" w14:paraId="3ADB1C66" w14:textId="7F6D999B">
    <w:pPr>
      <w:pStyle w:val="Footer"/>
      <w:pBdr>
        <w:top w:val="thinThickSmallGap" w:color="622423" w:themeColor="accent2" w:themeShade="7F" w:sz="24" w:space="1"/>
      </w:pBdr>
      <w:rPr>
        <w:rFonts w:asciiTheme="majorHAnsi" w:hAnsiTheme="majorHAnsi" w:eastAsiaTheme="majorEastAsia" w:cstheme="majorBidi"/>
        <w:sz w:val="16"/>
        <w:szCs w:val="16"/>
      </w:rPr>
    </w:pPr>
    <w:r w:rsidRPr="00AC4E74">
      <w:rPr>
        <w:rFonts w:asciiTheme="majorHAnsi" w:hAnsiTheme="majorHAnsi" w:eastAsiaTheme="majorEastAsia" w:cstheme="majorBidi"/>
        <w:noProof/>
        <w:sz w:val="16"/>
        <w:szCs w:val="16"/>
      </w:rPr>
      <w:t>© PASA 201</w:t>
    </w:r>
    <w:r>
      <w:rPr>
        <w:rFonts w:asciiTheme="majorHAnsi" w:hAnsiTheme="majorHAnsi" w:eastAsiaTheme="majorEastAsia" w:cstheme="majorBidi"/>
        <w:noProof/>
        <w:sz w:val="16"/>
        <w:szCs w:val="16"/>
      </w:rPr>
      <w:t>9</w:t>
    </w:r>
  </w:p>
  <w:p w:rsidRPr="00AC4E74" w:rsidR="00BF12FC" w:rsidP="00AC4E74" w:rsidRDefault="00BF12FC" w14:paraId="02DD4FA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F2A9E" w:rsidRDefault="001F2A9E" w14:paraId="386A9045" w14:textId="77777777"/>
  </w:footnote>
  <w:footnote w:type="continuationSeparator" w:id="0">
    <w:p w:rsidR="001F2A9E" w:rsidRDefault="001F2A9E" w14:paraId="4ABFE113" w14:textId="77777777"/>
  </w:footnote>
  <w:footnote w:type="continuationNotice" w:id="1">
    <w:p w:rsidR="001F2A9E" w:rsidRDefault="001F2A9E" w14:paraId="7E5B0EB1"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F12FC" w:rsidRDefault="00BF12FC" w14:paraId="5EC3488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0"/>
    <w:lvl w:ilvl="0">
      <w:start w:val="1"/>
      <w:numFmt w:val="decimal"/>
      <w:pStyle w:val="Quick1"/>
      <w:lvlText w:val="%1)"/>
      <w:lvlJc w:val="left"/>
      <w:pPr>
        <w:tabs>
          <w:tab w:val="num" w:pos="2160"/>
        </w:tabs>
      </w:pPr>
      <w:rPr>
        <w:rFonts w:ascii="Arial" w:hAnsi="Arial"/>
        <w:sz w:val="20"/>
      </w:rPr>
    </w:lvl>
  </w:abstractNum>
  <w:abstractNum w:abstractNumId="1" w15:restartNumberingAfterBreak="0">
    <w:nsid w:val="00C64D57"/>
    <w:multiLevelType w:val="hybridMultilevel"/>
    <w:tmpl w:val="98C0ADDC"/>
    <w:lvl w:ilvl="0" w:tplc="3E606A2E">
      <w:start w:val="7"/>
      <w:numFmt w:val="decimal"/>
      <w:lvlText w:val="%1.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4200A"/>
    <w:multiLevelType w:val="hybridMultilevel"/>
    <w:tmpl w:val="15329426"/>
    <w:lvl w:ilvl="0" w:tplc="1C090001">
      <w:start w:val="1"/>
      <w:numFmt w:val="bullet"/>
      <w:lvlText w:val=""/>
      <w:lvlJc w:val="left"/>
      <w:pPr>
        <w:ind w:left="720" w:hanging="360"/>
      </w:pPr>
      <w:rPr>
        <w:rFonts w:hint="default" w:ascii="Symbol" w:hAnsi="Symbol"/>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0409000B">
      <w:start w:val="1"/>
      <w:numFmt w:val="bullet"/>
      <w:lvlText w:val=""/>
      <w:lvlJc w:val="left"/>
      <w:pPr>
        <w:ind w:left="2880" w:hanging="360"/>
      </w:pPr>
      <w:rPr>
        <w:rFonts w:hint="default" w:ascii="Wingdings" w:hAnsi="Wingdings"/>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3" w15:restartNumberingAfterBreak="0">
    <w:nsid w:val="029D73AC"/>
    <w:multiLevelType w:val="hybridMultilevel"/>
    <w:tmpl w:val="B046FCA0"/>
    <w:lvl w:ilvl="0" w:tplc="1C090005">
      <w:start w:val="1"/>
      <w:numFmt w:val="bullet"/>
      <w:lvlText w:val=""/>
      <w:lvlJc w:val="left"/>
      <w:pPr>
        <w:ind w:left="3405" w:hanging="360"/>
      </w:pPr>
      <w:rPr>
        <w:rFonts w:hint="default" w:ascii="Wingdings" w:hAnsi="Wingdings"/>
      </w:rPr>
    </w:lvl>
    <w:lvl w:ilvl="1" w:tplc="1C090003" w:tentative="1">
      <w:start w:val="1"/>
      <w:numFmt w:val="bullet"/>
      <w:lvlText w:val="o"/>
      <w:lvlJc w:val="left"/>
      <w:pPr>
        <w:ind w:left="4125" w:hanging="360"/>
      </w:pPr>
      <w:rPr>
        <w:rFonts w:hint="default" w:ascii="Courier New" w:hAnsi="Courier New" w:cs="Courier New"/>
      </w:rPr>
    </w:lvl>
    <w:lvl w:ilvl="2" w:tplc="1C090005" w:tentative="1">
      <w:start w:val="1"/>
      <w:numFmt w:val="bullet"/>
      <w:lvlText w:val=""/>
      <w:lvlJc w:val="left"/>
      <w:pPr>
        <w:ind w:left="4845" w:hanging="360"/>
      </w:pPr>
      <w:rPr>
        <w:rFonts w:hint="default" w:ascii="Wingdings" w:hAnsi="Wingdings"/>
      </w:rPr>
    </w:lvl>
    <w:lvl w:ilvl="3" w:tplc="1C090001" w:tentative="1">
      <w:start w:val="1"/>
      <w:numFmt w:val="bullet"/>
      <w:lvlText w:val=""/>
      <w:lvlJc w:val="left"/>
      <w:pPr>
        <w:ind w:left="5565" w:hanging="360"/>
      </w:pPr>
      <w:rPr>
        <w:rFonts w:hint="default" w:ascii="Symbol" w:hAnsi="Symbol"/>
      </w:rPr>
    </w:lvl>
    <w:lvl w:ilvl="4" w:tplc="1C090003" w:tentative="1">
      <w:start w:val="1"/>
      <w:numFmt w:val="bullet"/>
      <w:lvlText w:val="o"/>
      <w:lvlJc w:val="left"/>
      <w:pPr>
        <w:ind w:left="6285" w:hanging="360"/>
      </w:pPr>
      <w:rPr>
        <w:rFonts w:hint="default" w:ascii="Courier New" w:hAnsi="Courier New" w:cs="Courier New"/>
      </w:rPr>
    </w:lvl>
    <w:lvl w:ilvl="5" w:tplc="1C090005" w:tentative="1">
      <w:start w:val="1"/>
      <w:numFmt w:val="bullet"/>
      <w:lvlText w:val=""/>
      <w:lvlJc w:val="left"/>
      <w:pPr>
        <w:ind w:left="7005" w:hanging="360"/>
      </w:pPr>
      <w:rPr>
        <w:rFonts w:hint="default" w:ascii="Wingdings" w:hAnsi="Wingdings"/>
      </w:rPr>
    </w:lvl>
    <w:lvl w:ilvl="6" w:tplc="1C090001" w:tentative="1">
      <w:start w:val="1"/>
      <w:numFmt w:val="bullet"/>
      <w:lvlText w:val=""/>
      <w:lvlJc w:val="left"/>
      <w:pPr>
        <w:ind w:left="7725" w:hanging="360"/>
      </w:pPr>
      <w:rPr>
        <w:rFonts w:hint="default" w:ascii="Symbol" w:hAnsi="Symbol"/>
      </w:rPr>
    </w:lvl>
    <w:lvl w:ilvl="7" w:tplc="1C090003" w:tentative="1">
      <w:start w:val="1"/>
      <w:numFmt w:val="bullet"/>
      <w:lvlText w:val="o"/>
      <w:lvlJc w:val="left"/>
      <w:pPr>
        <w:ind w:left="8445" w:hanging="360"/>
      </w:pPr>
      <w:rPr>
        <w:rFonts w:hint="default" w:ascii="Courier New" w:hAnsi="Courier New" w:cs="Courier New"/>
      </w:rPr>
    </w:lvl>
    <w:lvl w:ilvl="8" w:tplc="1C090005" w:tentative="1">
      <w:start w:val="1"/>
      <w:numFmt w:val="bullet"/>
      <w:lvlText w:val=""/>
      <w:lvlJc w:val="left"/>
      <w:pPr>
        <w:ind w:left="9165" w:hanging="360"/>
      </w:pPr>
      <w:rPr>
        <w:rFonts w:hint="default" w:ascii="Wingdings" w:hAnsi="Wingdings"/>
      </w:rPr>
    </w:lvl>
  </w:abstractNum>
  <w:abstractNum w:abstractNumId="4" w15:restartNumberingAfterBreak="0">
    <w:nsid w:val="038A75A2"/>
    <w:multiLevelType w:val="hybridMultilevel"/>
    <w:tmpl w:val="46E2D05C"/>
    <w:lvl w:ilvl="0" w:tplc="1C090001">
      <w:start w:val="1"/>
      <w:numFmt w:val="bullet"/>
      <w:lvlText w:val=""/>
      <w:lvlJc w:val="left"/>
      <w:pPr>
        <w:ind w:left="720" w:hanging="360"/>
      </w:pPr>
      <w:rPr>
        <w:rFonts w:hint="default" w:ascii="Symbol" w:hAnsi="Symbol"/>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5" w15:restartNumberingAfterBreak="0">
    <w:nsid w:val="040601A4"/>
    <w:multiLevelType w:val="hybridMultilevel"/>
    <w:tmpl w:val="BA4C79B4"/>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6" w15:restartNumberingAfterBreak="0">
    <w:nsid w:val="05106CB9"/>
    <w:multiLevelType w:val="hybridMultilevel"/>
    <w:tmpl w:val="689CAF1C"/>
    <w:lvl w:ilvl="0" w:tplc="1C090005">
      <w:start w:val="1"/>
      <w:numFmt w:val="bullet"/>
      <w:lvlText w:val=""/>
      <w:lvlJc w:val="left"/>
      <w:pPr>
        <w:ind w:left="720" w:hanging="360"/>
      </w:pPr>
      <w:rPr>
        <w:rFonts w:hint="default" w:ascii="Wingdings" w:hAnsi="Wingdings"/>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7" w15:restartNumberingAfterBreak="0">
    <w:nsid w:val="05D57135"/>
    <w:multiLevelType w:val="multilevel"/>
    <w:tmpl w:val="9CCCDE26"/>
    <w:lvl w:ilvl="0">
      <w:start w:val="5"/>
      <w:numFmt w:val="decimal"/>
      <w:lvlText w:val="%1"/>
      <w:lvlJc w:val="left"/>
      <w:pPr>
        <w:ind w:left="435" w:hanging="435"/>
      </w:pPr>
      <w:rPr>
        <w:rFonts w:hint="default"/>
      </w:rPr>
    </w:lvl>
    <w:lvl w:ilvl="1">
      <w:start w:val="4"/>
      <w:numFmt w:val="decimal"/>
      <w:lvlText w:val="%1.%2"/>
      <w:lvlJc w:val="left"/>
      <w:pPr>
        <w:ind w:left="1580" w:hanging="435"/>
      </w:pPr>
      <w:rPr>
        <w:rFonts w:hint="default"/>
      </w:rPr>
    </w:lvl>
    <w:lvl w:ilvl="2">
      <w:start w:val="1"/>
      <w:numFmt w:val="decimal"/>
      <w:lvlText w:val="%1.%2.%3"/>
      <w:lvlJc w:val="left"/>
      <w:pPr>
        <w:ind w:left="3010" w:hanging="720"/>
      </w:pPr>
      <w:rPr>
        <w:rFonts w:hint="default"/>
      </w:rPr>
    </w:lvl>
    <w:lvl w:ilvl="3">
      <w:start w:val="1"/>
      <w:numFmt w:val="decimal"/>
      <w:lvlText w:val="%1.%2.%3.%4"/>
      <w:lvlJc w:val="left"/>
      <w:pPr>
        <w:ind w:left="4155" w:hanging="720"/>
      </w:pPr>
      <w:rPr>
        <w:rFonts w:hint="default"/>
      </w:rPr>
    </w:lvl>
    <w:lvl w:ilvl="4">
      <w:start w:val="1"/>
      <w:numFmt w:val="decimal"/>
      <w:lvlText w:val="%1.%2.%3.%4.%5"/>
      <w:lvlJc w:val="left"/>
      <w:pPr>
        <w:ind w:left="5660" w:hanging="1080"/>
      </w:pPr>
      <w:rPr>
        <w:rFonts w:hint="default"/>
      </w:rPr>
    </w:lvl>
    <w:lvl w:ilvl="5">
      <w:start w:val="1"/>
      <w:numFmt w:val="decimal"/>
      <w:lvlText w:val="%1.%2.%3.%4.%5.%6"/>
      <w:lvlJc w:val="left"/>
      <w:pPr>
        <w:ind w:left="6805" w:hanging="1080"/>
      </w:pPr>
      <w:rPr>
        <w:rFonts w:hint="default"/>
      </w:rPr>
    </w:lvl>
    <w:lvl w:ilvl="6">
      <w:start w:val="1"/>
      <w:numFmt w:val="decimal"/>
      <w:lvlText w:val="%1.%2.%3.%4.%5.%6.%7"/>
      <w:lvlJc w:val="left"/>
      <w:pPr>
        <w:ind w:left="8310" w:hanging="1440"/>
      </w:pPr>
      <w:rPr>
        <w:rFonts w:hint="default"/>
      </w:rPr>
    </w:lvl>
    <w:lvl w:ilvl="7">
      <w:start w:val="1"/>
      <w:numFmt w:val="decimal"/>
      <w:lvlText w:val="%1.%2.%3.%4.%5.%6.%7.%8"/>
      <w:lvlJc w:val="left"/>
      <w:pPr>
        <w:ind w:left="9455" w:hanging="1440"/>
      </w:pPr>
      <w:rPr>
        <w:rFonts w:hint="default"/>
      </w:rPr>
    </w:lvl>
    <w:lvl w:ilvl="8">
      <w:start w:val="1"/>
      <w:numFmt w:val="decimal"/>
      <w:lvlText w:val="%1.%2.%3.%4.%5.%6.%7.%8.%9"/>
      <w:lvlJc w:val="left"/>
      <w:pPr>
        <w:ind w:left="10960" w:hanging="1800"/>
      </w:pPr>
      <w:rPr>
        <w:rFonts w:hint="default"/>
      </w:rPr>
    </w:lvl>
  </w:abstractNum>
  <w:abstractNum w:abstractNumId="8" w15:restartNumberingAfterBreak="0">
    <w:nsid w:val="06CA22B7"/>
    <w:multiLevelType w:val="hybridMultilevel"/>
    <w:tmpl w:val="0C82313A"/>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9" w15:restartNumberingAfterBreak="0">
    <w:nsid w:val="07057334"/>
    <w:multiLevelType w:val="hybridMultilevel"/>
    <w:tmpl w:val="66041ACC"/>
    <w:lvl w:ilvl="0" w:tplc="56E4D9F6">
      <w:start w:val="1"/>
      <w:numFmt w:val="decimal"/>
      <w:lvlText w:val="%1."/>
      <w:lvlJc w:val="left"/>
      <w:pPr>
        <w:ind w:left="720" w:hanging="360"/>
      </w:pPr>
      <w:rPr>
        <w:u w:val="single"/>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0C536F66"/>
    <w:multiLevelType w:val="hybridMultilevel"/>
    <w:tmpl w:val="C7164EC0"/>
    <w:lvl w:ilvl="0" w:tplc="1C09000F">
      <w:start w:val="1"/>
      <w:numFmt w:val="decimal"/>
      <w:lvlText w:val="%1."/>
      <w:lvlJc w:val="left"/>
      <w:pPr>
        <w:ind w:left="1931" w:hanging="360"/>
      </w:pPr>
    </w:lvl>
    <w:lvl w:ilvl="1" w:tplc="1C090019" w:tentative="1">
      <w:start w:val="1"/>
      <w:numFmt w:val="lowerLetter"/>
      <w:lvlText w:val="%2."/>
      <w:lvlJc w:val="left"/>
      <w:pPr>
        <w:ind w:left="2651" w:hanging="360"/>
      </w:pPr>
    </w:lvl>
    <w:lvl w:ilvl="2" w:tplc="1C09001B" w:tentative="1">
      <w:start w:val="1"/>
      <w:numFmt w:val="lowerRoman"/>
      <w:lvlText w:val="%3."/>
      <w:lvlJc w:val="right"/>
      <w:pPr>
        <w:ind w:left="3371" w:hanging="180"/>
      </w:pPr>
    </w:lvl>
    <w:lvl w:ilvl="3" w:tplc="1C09000F" w:tentative="1">
      <w:start w:val="1"/>
      <w:numFmt w:val="decimal"/>
      <w:lvlText w:val="%4."/>
      <w:lvlJc w:val="left"/>
      <w:pPr>
        <w:ind w:left="4091" w:hanging="360"/>
      </w:pPr>
    </w:lvl>
    <w:lvl w:ilvl="4" w:tplc="1C090019" w:tentative="1">
      <w:start w:val="1"/>
      <w:numFmt w:val="lowerLetter"/>
      <w:lvlText w:val="%5."/>
      <w:lvlJc w:val="left"/>
      <w:pPr>
        <w:ind w:left="4811" w:hanging="360"/>
      </w:pPr>
    </w:lvl>
    <w:lvl w:ilvl="5" w:tplc="1C09001B" w:tentative="1">
      <w:start w:val="1"/>
      <w:numFmt w:val="lowerRoman"/>
      <w:lvlText w:val="%6."/>
      <w:lvlJc w:val="right"/>
      <w:pPr>
        <w:ind w:left="5531" w:hanging="180"/>
      </w:pPr>
    </w:lvl>
    <w:lvl w:ilvl="6" w:tplc="1C09000F" w:tentative="1">
      <w:start w:val="1"/>
      <w:numFmt w:val="decimal"/>
      <w:lvlText w:val="%7."/>
      <w:lvlJc w:val="left"/>
      <w:pPr>
        <w:ind w:left="6251" w:hanging="360"/>
      </w:pPr>
    </w:lvl>
    <w:lvl w:ilvl="7" w:tplc="1C090019" w:tentative="1">
      <w:start w:val="1"/>
      <w:numFmt w:val="lowerLetter"/>
      <w:lvlText w:val="%8."/>
      <w:lvlJc w:val="left"/>
      <w:pPr>
        <w:ind w:left="6971" w:hanging="360"/>
      </w:pPr>
    </w:lvl>
    <w:lvl w:ilvl="8" w:tplc="1C09001B" w:tentative="1">
      <w:start w:val="1"/>
      <w:numFmt w:val="lowerRoman"/>
      <w:lvlText w:val="%9."/>
      <w:lvlJc w:val="right"/>
      <w:pPr>
        <w:ind w:left="7691" w:hanging="180"/>
      </w:pPr>
    </w:lvl>
  </w:abstractNum>
  <w:abstractNum w:abstractNumId="11" w15:restartNumberingAfterBreak="0">
    <w:nsid w:val="0F9913CD"/>
    <w:multiLevelType w:val="hybridMultilevel"/>
    <w:tmpl w:val="C2F26746"/>
    <w:lvl w:ilvl="0" w:tplc="1C090001">
      <w:start w:val="1"/>
      <w:numFmt w:val="bullet"/>
      <w:lvlText w:val=""/>
      <w:lvlJc w:val="left"/>
      <w:pPr>
        <w:ind w:left="2880" w:hanging="360"/>
      </w:pPr>
      <w:rPr>
        <w:rFonts w:hint="default" w:ascii="Symbol" w:hAnsi="Symbol"/>
      </w:rPr>
    </w:lvl>
    <w:lvl w:ilvl="1" w:tplc="1C090003">
      <w:start w:val="1"/>
      <w:numFmt w:val="bullet"/>
      <w:lvlText w:val="o"/>
      <w:lvlJc w:val="left"/>
      <w:pPr>
        <w:ind w:left="3600" w:hanging="360"/>
      </w:pPr>
      <w:rPr>
        <w:rFonts w:hint="default" w:ascii="Courier New" w:hAnsi="Courier New" w:cs="Courier New"/>
      </w:rPr>
    </w:lvl>
    <w:lvl w:ilvl="2" w:tplc="1C090005" w:tentative="1">
      <w:start w:val="1"/>
      <w:numFmt w:val="bullet"/>
      <w:lvlText w:val=""/>
      <w:lvlJc w:val="left"/>
      <w:pPr>
        <w:ind w:left="4320" w:hanging="360"/>
      </w:pPr>
      <w:rPr>
        <w:rFonts w:hint="default" w:ascii="Wingdings" w:hAnsi="Wingdings"/>
      </w:rPr>
    </w:lvl>
    <w:lvl w:ilvl="3" w:tplc="1C090001" w:tentative="1">
      <w:start w:val="1"/>
      <w:numFmt w:val="bullet"/>
      <w:lvlText w:val=""/>
      <w:lvlJc w:val="left"/>
      <w:pPr>
        <w:ind w:left="5040" w:hanging="360"/>
      </w:pPr>
      <w:rPr>
        <w:rFonts w:hint="default" w:ascii="Symbol" w:hAnsi="Symbol"/>
      </w:rPr>
    </w:lvl>
    <w:lvl w:ilvl="4" w:tplc="1C090003" w:tentative="1">
      <w:start w:val="1"/>
      <w:numFmt w:val="bullet"/>
      <w:lvlText w:val="o"/>
      <w:lvlJc w:val="left"/>
      <w:pPr>
        <w:ind w:left="5760" w:hanging="360"/>
      </w:pPr>
      <w:rPr>
        <w:rFonts w:hint="default" w:ascii="Courier New" w:hAnsi="Courier New" w:cs="Courier New"/>
      </w:rPr>
    </w:lvl>
    <w:lvl w:ilvl="5" w:tplc="1C090005" w:tentative="1">
      <w:start w:val="1"/>
      <w:numFmt w:val="bullet"/>
      <w:lvlText w:val=""/>
      <w:lvlJc w:val="left"/>
      <w:pPr>
        <w:ind w:left="6480" w:hanging="360"/>
      </w:pPr>
      <w:rPr>
        <w:rFonts w:hint="default" w:ascii="Wingdings" w:hAnsi="Wingdings"/>
      </w:rPr>
    </w:lvl>
    <w:lvl w:ilvl="6" w:tplc="1C090001" w:tentative="1">
      <w:start w:val="1"/>
      <w:numFmt w:val="bullet"/>
      <w:lvlText w:val=""/>
      <w:lvlJc w:val="left"/>
      <w:pPr>
        <w:ind w:left="7200" w:hanging="360"/>
      </w:pPr>
      <w:rPr>
        <w:rFonts w:hint="default" w:ascii="Symbol" w:hAnsi="Symbol"/>
      </w:rPr>
    </w:lvl>
    <w:lvl w:ilvl="7" w:tplc="1C090003" w:tentative="1">
      <w:start w:val="1"/>
      <w:numFmt w:val="bullet"/>
      <w:lvlText w:val="o"/>
      <w:lvlJc w:val="left"/>
      <w:pPr>
        <w:ind w:left="7920" w:hanging="360"/>
      </w:pPr>
      <w:rPr>
        <w:rFonts w:hint="default" w:ascii="Courier New" w:hAnsi="Courier New" w:cs="Courier New"/>
      </w:rPr>
    </w:lvl>
    <w:lvl w:ilvl="8" w:tplc="1C090005" w:tentative="1">
      <w:start w:val="1"/>
      <w:numFmt w:val="bullet"/>
      <w:lvlText w:val=""/>
      <w:lvlJc w:val="left"/>
      <w:pPr>
        <w:ind w:left="8640" w:hanging="360"/>
      </w:pPr>
      <w:rPr>
        <w:rFonts w:hint="default" w:ascii="Wingdings" w:hAnsi="Wingdings"/>
      </w:rPr>
    </w:lvl>
  </w:abstractNum>
  <w:abstractNum w:abstractNumId="12" w15:restartNumberingAfterBreak="0">
    <w:nsid w:val="14E727CC"/>
    <w:multiLevelType w:val="multilevel"/>
    <w:tmpl w:val="19C4E61A"/>
    <w:lvl w:ilvl="0">
      <w:start w:val="12"/>
      <w:numFmt w:val="decimal"/>
      <w:lvlText w:val="%1"/>
      <w:lvlJc w:val="left"/>
      <w:pPr>
        <w:ind w:left="384" w:hanging="384"/>
      </w:pPr>
      <w:rPr>
        <w:rFonts w:hint="default"/>
      </w:rPr>
    </w:lvl>
    <w:lvl w:ilvl="1">
      <w:start w:val="1"/>
      <w:numFmt w:val="decimal"/>
      <w:lvlText w:val="%1.%2"/>
      <w:lvlJc w:val="left"/>
      <w:pPr>
        <w:ind w:left="4344" w:hanging="384"/>
      </w:pPr>
      <w:rPr>
        <w:rFonts w:hint="default" w:asciiTheme="minorHAnsi" w:hAnsiTheme="minorHAnsi"/>
        <w:sz w:val="22"/>
        <w:szCs w:val="22"/>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13" w15:restartNumberingAfterBreak="0">
    <w:nsid w:val="15CB32E0"/>
    <w:multiLevelType w:val="hybridMultilevel"/>
    <w:tmpl w:val="0CC8D9EE"/>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14" w15:restartNumberingAfterBreak="0">
    <w:nsid w:val="15D53899"/>
    <w:multiLevelType w:val="multilevel"/>
    <w:tmpl w:val="486259A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1B345E4E"/>
    <w:multiLevelType w:val="hybridMultilevel"/>
    <w:tmpl w:val="67580FB0"/>
    <w:lvl w:ilvl="0" w:tplc="1C090001">
      <w:start w:val="1"/>
      <w:numFmt w:val="bullet"/>
      <w:lvlText w:val=""/>
      <w:lvlJc w:val="left"/>
      <w:pPr>
        <w:ind w:left="1004" w:hanging="360"/>
      </w:pPr>
      <w:rPr>
        <w:rFonts w:hint="default" w:ascii="Symbol" w:hAnsi="Symbol"/>
      </w:rPr>
    </w:lvl>
    <w:lvl w:ilvl="1" w:tplc="1C090003" w:tentative="1">
      <w:start w:val="1"/>
      <w:numFmt w:val="bullet"/>
      <w:lvlText w:val="o"/>
      <w:lvlJc w:val="left"/>
      <w:pPr>
        <w:ind w:left="1724" w:hanging="360"/>
      </w:pPr>
      <w:rPr>
        <w:rFonts w:hint="default" w:ascii="Courier New" w:hAnsi="Courier New" w:cs="Courier New"/>
      </w:rPr>
    </w:lvl>
    <w:lvl w:ilvl="2" w:tplc="1C090005" w:tentative="1">
      <w:start w:val="1"/>
      <w:numFmt w:val="bullet"/>
      <w:lvlText w:val=""/>
      <w:lvlJc w:val="left"/>
      <w:pPr>
        <w:ind w:left="2444" w:hanging="360"/>
      </w:pPr>
      <w:rPr>
        <w:rFonts w:hint="default" w:ascii="Wingdings" w:hAnsi="Wingdings"/>
      </w:rPr>
    </w:lvl>
    <w:lvl w:ilvl="3" w:tplc="1C090001" w:tentative="1">
      <w:start w:val="1"/>
      <w:numFmt w:val="bullet"/>
      <w:lvlText w:val=""/>
      <w:lvlJc w:val="left"/>
      <w:pPr>
        <w:ind w:left="3164" w:hanging="360"/>
      </w:pPr>
      <w:rPr>
        <w:rFonts w:hint="default" w:ascii="Symbol" w:hAnsi="Symbol"/>
      </w:rPr>
    </w:lvl>
    <w:lvl w:ilvl="4" w:tplc="1C090003" w:tentative="1">
      <w:start w:val="1"/>
      <w:numFmt w:val="bullet"/>
      <w:lvlText w:val="o"/>
      <w:lvlJc w:val="left"/>
      <w:pPr>
        <w:ind w:left="3884" w:hanging="360"/>
      </w:pPr>
      <w:rPr>
        <w:rFonts w:hint="default" w:ascii="Courier New" w:hAnsi="Courier New" w:cs="Courier New"/>
      </w:rPr>
    </w:lvl>
    <w:lvl w:ilvl="5" w:tplc="1C090005" w:tentative="1">
      <w:start w:val="1"/>
      <w:numFmt w:val="bullet"/>
      <w:lvlText w:val=""/>
      <w:lvlJc w:val="left"/>
      <w:pPr>
        <w:ind w:left="4604" w:hanging="360"/>
      </w:pPr>
      <w:rPr>
        <w:rFonts w:hint="default" w:ascii="Wingdings" w:hAnsi="Wingdings"/>
      </w:rPr>
    </w:lvl>
    <w:lvl w:ilvl="6" w:tplc="1C090001" w:tentative="1">
      <w:start w:val="1"/>
      <w:numFmt w:val="bullet"/>
      <w:lvlText w:val=""/>
      <w:lvlJc w:val="left"/>
      <w:pPr>
        <w:ind w:left="5324" w:hanging="360"/>
      </w:pPr>
      <w:rPr>
        <w:rFonts w:hint="default" w:ascii="Symbol" w:hAnsi="Symbol"/>
      </w:rPr>
    </w:lvl>
    <w:lvl w:ilvl="7" w:tplc="1C090003" w:tentative="1">
      <w:start w:val="1"/>
      <w:numFmt w:val="bullet"/>
      <w:lvlText w:val="o"/>
      <w:lvlJc w:val="left"/>
      <w:pPr>
        <w:ind w:left="6044" w:hanging="360"/>
      </w:pPr>
      <w:rPr>
        <w:rFonts w:hint="default" w:ascii="Courier New" w:hAnsi="Courier New" w:cs="Courier New"/>
      </w:rPr>
    </w:lvl>
    <w:lvl w:ilvl="8" w:tplc="1C090005" w:tentative="1">
      <w:start w:val="1"/>
      <w:numFmt w:val="bullet"/>
      <w:lvlText w:val=""/>
      <w:lvlJc w:val="left"/>
      <w:pPr>
        <w:ind w:left="6764" w:hanging="360"/>
      </w:pPr>
      <w:rPr>
        <w:rFonts w:hint="default" w:ascii="Wingdings" w:hAnsi="Wingdings"/>
      </w:rPr>
    </w:lvl>
  </w:abstractNum>
  <w:abstractNum w:abstractNumId="16" w15:restartNumberingAfterBreak="0">
    <w:nsid w:val="1C1A44EE"/>
    <w:multiLevelType w:val="hybridMultilevel"/>
    <w:tmpl w:val="4AD0647E"/>
    <w:lvl w:ilvl="0" w:tplc="1C090001">
      <w:start w:val="1"/>
      <w:numFmt w:val="bullet"/>
      <w:lvlText w:val=""/>
      <w:lvlJc w:val="left"/>
      <w:pPr>
        <w:ind w:left="1800" w:hanging="360"/>
      </w:pPr>
      <w:rPr>
        <w:rFonts w:hint="default" w:ascii="Symbol" w:hAnsi="Symbol"/>
      </w:rPr>
    </w:lvl>
    <w:lvl w:ilvl="1" w:tplc="1C090003" w:tentative="1">
      <w:start w:val="1"/>
      <w:numFmt w:val="bullet"/>
      <w:lvlText w:val="o"/>
      <w:lvlJc w:val="left"/>
      <w:pPr>
        <w:ind w:left="2520" w:hanging="360"/>
      </w:pPr>
      <w:rPr>
        <w:rFonts w:hint="default" w:ascii="Courier New" w:hAnsi="Courier New" w:cs="Courier New"/>
      </w:rPr>
    </w:lvl>
    <w:lvl w:ilvl="2" w:tplc="1C090005" w:tentative="1">
      <w:start w:val="1"/>
      <w:numFmt w:val="bullet"/>
      <w:lvlText w:val=""/>
      <w:lvlJc w:val="left"/>
      <w:pPr>
        <w:ind w:left="3240" w:hanging="360"/>
      </w:pPr>
      <w:rPr>
        <w:rFonts w:hint="default" w:ascii="Wingdings" w:hAnsi="Wingdings"/>
      </w:rPr>
    </w:lvl>
    <w:lvl w:ilvl="3" w:tplc="1C090001" w:tentative="1">
      <w:start w:val="1"/>
      <w:numFmt w:val="bullet"/>
      <w:lvlText w:val=""/>
      <w:lvlJc w:val="left"/>
      <w:pPr>
        <w:ind w:left="3960" w:hanging="360"/>
      </w:pPr>
      <w:rPr>
        <w:rFonts w:hint="default" w:ascii="Symbol" w:hAnsi="Symbol"/>
      </w:rPr>
    </w:lvl>
    <w:lvl w:ilvl="4" w:tplc="1C090003" w:tentative="1">
      <w:start w:val="1"/>
      <w:numFmt w:val="bullet"/>
      <w:lvlText w:val="o"/>
      <w:lvlJc w:val="left"/>
      <w:pPr>
        <w:ind w:left="4680" w:hanging="360"/>
      </w:pPr>
      <w:rPr>
        <w:rFonts w:hint="default" w:ascii="Courier New" w:hAnsi="Courier New" w:cs="Courier New"/>
      </w:rPr>
    </w:lvl>
    <w:lvl w:ilvl="5" w:tplc="1C090005" w:tentative="1">
      <w:start w:val="1"/>
      <w:numFmt w:val="bullet"/>
      <w:lvlText w:val=""/>
      <w:lvlJc w:val="left"/>
      <w:pPr>
        <w:ind w:left="5400" w:hanging="360"/>
      </w:pPr>
      <w:rPr>
        <w:rFonts w:hint="default" w:ascii="Wingdings" w:hAnsi="Wingdings"/>
      </w:rPr>
    </w:lvl>
    <w:lvl w:ilvl="6" w:tplc="1C090001" w:tentative="1">
      <w:start w:val="1"/>
      <w:numFmt w:val="bullet"/>
      <w:lvlText w:val=""/>
      <w:lvlJc w:val="left"/>
      <w:pPr>
        <w:ind w:left="6120" w:hanging="360"/>
      </w:pPr>
      <w:rPr>
        <w:rFonts w:hint="default" w:ascii="Symbol" w:hAnsi="Symbol"/>
      </w:rPr>
    </w:lvl>
    <w:lvl w:ilvl="7" w:tplc="1C090003" w:tentative="1">
      <w:start w:val="1"/>
      <w:numFmt w:val="bullet"/>
      <w:lvlText w:val="o"/>
      <w:lvlJc w:val="left"/>
      <w:pPr>
        <w:ind w:left="6840" w:hanging="360"/>
      </w:pPr>
      <w:rPr>
        <w:rFonts w:hint="default" w:ascii="Courier New" w:hAnsi="Courier New" w:cs="Courier New"/>
      </w:rPr>
    </w:lvl>
    <w:lvl w:ilvl="8" w:tplc="1C090005" w:tentative="1">
      <w:start w:val="1"/>
      <w:numFmt w:val="bullet"/>
      <w:lvlText w:val=""/>
      <w:lvlJc w:val="left"/>
      <w:pPr>
        <w:ind w:left="7560" w:hanging="360"/>
      </w:pPr>
      <w:rPr>
        <w:rFonts w:hint="default" w:ascii="Wingdings" w:hAnsi="Wingdings"/>
      </w:rPr>
    </w:lvl>
  </w:abstractNum>
  <w:abstractNum w:abstractNumId="17" w15:restartNumberingAfterBreak="0">
    <w:nsid w:val="1E793E6F"/>
    <w:multiLevelType w:val="multilevel"/>
    <w:tmpl w:val="BA8ADE8A"/>
    <w:lvl w:ilvl="0">
      <w:start w:val="5"/>
      <w:numFmt w:val="decimal"/>
      <w:lvlText w:val="%1"/>
      <w:lvlJc w:val="left"/>
      <w:pPr>
        <w:ind w:left="435" w:hanging="435"/>
      </w:pPr>
      <w:rPr>
        <w:rFonts w:hint="default"/>
      </w:rPr>
    </w:lvl>
    <w:lvl w:ilvl="1">
      <w:start w:val="1"/>
      <w:numFmt w:val="decimal"/>
      <w:lvlText w:val="%1.%2"/>
      <w:lvlJc w:val="left"/>
      <w:pPr>
        <w:ind w:left="860" w:hanging="43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20BC746B"/>
    <w:multiLevelType w:val="multilevel"/>
    <w:tmpl w:val="D79400CE"/>
    <w:lvl w:ilvl="0">
      <w:start w:val="14"/>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9" w15:restartNumberingAfterBreak="0">
    <w:nsid w:val="2205430E"/>
    <w:multiLevelType w:val="hybridMultilevel"/>
    <w:tmpl w:val="EF58833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0" w15:restartNumberingAfterBreak="0">
    <w:nsid w:val="23104594"/>
    <w:multiLevelType w:val="hybridMultilevel"/>
    <w:tmpl w:val="F2EC01C0"/>
    <w:lvl w:ilvl="0" w:tplc="1C090005">
      <w:start w:val="1"/>
      <w:numFmt w:val="bullet"/>
      <w:lvlText w:val=""/>
      <w:lvlJc w:val="left"/>
      <w:pPr>
        <w:ind w:left="720" w:hanging="360"/>
      </w:pPr>
      <w:rPr>
        <w:rFonts w:hint="default" w:ascii="Wingdings" w:hAnsi="Wingdings"/>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21" w15:restartNumberingAfterBreak="0">
    <w:nsid w:val="237757E1"/>
    <w:multiLevelType w:val="multilevel"/>
    <w:tmpl w:val="5BC62A48"/>
    <w:lvl w:ilvl="0">
      <w:start w:val="9"/>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2" w15:restartNumberingAfterBreak="0">
    <w:nsid w:val="265008D0"/>
    <w:multiLevelType w:val="multilevel"/>
    <w:tmpl w:val="9EBC37C2"/>
    <w:lvl w:ilvl="0">
      <w:start w:val="7"/>
      <w:numFmt w:val="decimal"/>
      <w:lvlText w:val="%1"/>
      <w:lvlJc w:val="left"/>
      <w:pPr>
        <w:ind w:left="435" w:hanging="435"/>
      </w:pPr>
      <w:rPr>
        <w:rFonts w:hint="default"/>
      </w:rPr>
    </w:lvl>
    <w:lvl w:ilvl="1">
      <w:start w:val="1"/>
      <w:numFmt w:val="decimal"/>
      <w:lvlText w:val="%1.%2"/>
      <w:lvlJc w:val="left"/>
      <w:pPr>
        <w:ind w:left="860" w:hanging="435"/>
      </w:pPr>
      <w:rPr>
        <w:rFonts w:hint="default"/>
        <w:b/>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3" w15:restartNumberingAfterBreak="0">
    <w:nsid w:val="27BC17FB"/>
    <w:multiLevelType w:val="hybridMultilevel"/>
    <w:tmpl w:val="4B30C60C"/>
    <w:lvl w:ilvl="0" w:tplc="1C090001">
      <w:start w:val="1"/>
      <w:numFmt w:val="bullet"/>
      <w:lvlText w:val=""/>
      <w:lvlJc w:val="left"/>
      <w:pPr>
        <w:ind w:left="720" w:hanging="360"/>
      </w:pPr>
      <w:rPr>
        <w:rFonts w:hint="default" w:ascii="Symbol" w:hAnsi="Symbol"/>
      </w:rPr>
    </w:lvl>
    <w:lvl w:ilvl="1" w:tplc="1C090003">
      <w:start w:val="1"/>
      <w:numFmt w:val="bullet"/>
      <w:lvlText w:val="o"/>
      <w:lvlJc w:val="left"/>
      <w:pPr>
        <w:ind w:left="1440" w:hanging="360"/>
      </w:pPr>
      <w:rPr>
        <w:rFonts w:hint="default" w:ascii="Courier New" w:hAnsi="Courier New" w:cs="Courier New"/>
      </w:rPr>
    </w:lvl>
    <w:lvl w:ilvl="2" w:tplc="76BC85AE">
      <w:start w:val="1"/>
      <w:numFmt w:val="bullet"/>
      <w:lvlText w:val=""/>
      <w:lvlJc w:val="left"/>
      <w:pPr>
        <w:ind w:left="2160" w:hanging="360"/>
      </w:pPr>
      <w:rPr>
        <w:rFonts w:hint="default" w:ascii="Wingdings" w:hAnsi="Wingdings" w:eastAsiaTheme="minorHAnsi" w:cstheme="minorBidi"/>
      </w:rPr>
    </w:lvl>
    <w:lvl w:ilvl="3" w:tplc="1C090001">
      <w:start w:val="1"/>
      <w:numFmt w:val="bullet"/>
      <w:lvlText w:val=""/>
      <w:lvlJc w:val="left"/>
      <w:pPr>
        <w:ind w:left="2880" w:hanging="360"/>
      </w:pPr>
      <w:rPr>
        <w:rFonts w:hint="default" w:ascii="Symbol" w:hAnsi="Symbol"/>
      </w:rPr>
    </w:lvl>
    <w:lvl w:ilvl="4" w:tplc="1C090003">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24" w15:restartNumberingAfterBreak="0">
    <w:nsid w:val="2A971986"/>
    <w:multiLevelType w:val="multilevel"/>
    <w:tmpl w:val="CE2C197A"/>
    <w:lvl w:ilvl="0">
      <w:start w:val="13"/>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5" w15:restartNumberingAfterBreak="0">
    <w:nsid w:val="2CA62A2D"/>
    <w:multiLevelType w:val="hybridMultilevel"/>
    <w:tmpl w:val="65807E2C"/>
    <w:lvl w:ilvl="0" w:tplc="1C090005">
      <w:start w:val="1"/>
      <w:numFmt w:val="bullet"/>
      <w:lvlText w:val=""/>
      <w:lvlJc w:val="left"/>
      <w:pPr>
        <w:ind w:left="720" w:hanging="360"/>
      </w:pPr>
      <w:rPr>
        <w:rFonts w:hint="default" w:ascii="Wingdings" w:hAnsi="Wingdings"/>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26" w15:restartNumberingAfterBreak="0">
    <w:nsid w:val="2FBA40B3"/>
    <w:multiLevelType w:val="hybridMultilevel"/>
    <w:tmpl w:val="C5A845BE"/>
    <w:lvl w:ilvl="0" w:tplc="1C090001">
      <w:start w:val="1"/>
      <w:numFmt w:val="bullet"/>
      <w:lvlText w:val=""/>
      <w:lvlJc w:val="left"/>
      <w:pPr>
        <w:ind w:left="5465" w:hanging="360"/>
      </w:pPr>
      <w:rPr>
        <w:rFonts w:hint="default" w:ascii="Symbol" w:hAnsi="Symbol"/>
      </w:rPr>
    </w:lvl>
    <w:lvl w:ilvl="1" w:tplc="0809000F">
      <w:start w:val="1"/>
      <w:numFmt w:val="decimal"/>
      <w:lvlText w:val="%2."/>
      <w:lvlJc w:val="left"/>
      <w:pPr>
        <w:tabs>
          <w:tab w:val="num" w:pos="6185"/>
        </w:tabs>
        <w:ind w:left="6185" w:hanging="360"/>
      </w:pPr>
      <w:rPr>
        <w:rFonts w:hint="default"/>
      </w:rPr>
    </w:lvl>
    <w:lvl w:ilvl="2" w:tplc="1C090005" w:tentative="1">
      <w:start w:val="1"/>
      <w:numFmt w:val="bullet"/>
      <w:lvlText w:val=""/>
      <w:lvlJc w:val="left"/>
      <w:pPr>
        <w:ind w:left="6905" w:hanging="360"/>
      </w:pPr>
      <w:rPr>
        <w:rFonts w:hint="default" w:ascii="Wingdings" w:hAnsi="Wingdings"/>
      </w:rPr>
    </w:lvl>
    <w:lvl w:ilvl="3" w:tplc="1C090001" w:tentative="1">
      <w:start w:val="1"/>
      <w:numFmt w:val="bullet"/>
      <w:lvlText w:val=""/>
      <w:lvlJc w:val="left"/>
      <w:pPr>
        <w:ind w:left="7625" w:hanging="360"/>
      </w:pPr>
      <w:rPr>
        <w:rFonts w:hint="default" w:ascii="Symbol" w:hAnsi="Symbol"/>
      </w:rPr>
    </w:lvl>
    <w:lvl w:ilvl="4" w:tplc="1C090003" w:tentative="1">
      <w:start w:val="1"/>
      <w:numFmt w:val="bullet"/>
      <w:lvlText w:val="o"/>
      <w:lvlJc w:val="left"/>
      <w:pPr>
        <w:ind w:left="8345" w:hanging="360"/>
      </w:pPr>
      <w:rPr>
        <w:rFonts w:hint="default" w:ascii="Courier New" w:hAnsi="Courier New" w:cs="Courier New"/>
      </w:rPr>
    </w:lvl>
    <w:lvl w:ilvl="5" w:tplc="1C090005" w:tentative="1">
      <w:start w:val="1"/>
      <w:numFmt w:val="bullet"/>
      <w:lvlText w:val=""/>
      <w:lvlJc w:val="left"/>
      <w:pPr>
        <w:ind w:left="9065" w:hanging="360"/>
      </w:pPr>
      <w:rPr>
        <w:rFonts w:hint="default" w:ascii="Wingdings" w:hAnsi="Wingdings"/>
      </w:rPr>
    </w:lvl>
    <w:lvl w:ilvl="6" w:tplc="1C090001" w:tentative="1">
      <w:start w:val="1"/>
      <w:numFmt w:val="bullet"/>
      <w:lvlText w:val=""/>
      <w:lvlJc w:val="left"/>
      <w:pPr>
        <w:ind w:left="9785" w:hanging="360"/>
      </w:pPr>
      <w:rPr>
        <w:rFonts w:hint="default" w:ascii="Symbol" w:hAnsi="Symbol"/>
      </w:rPr>
    </w:lvl>
    <w:lvl w:ilvl="7" w:tplc="1C090003" w:tentative="1">
      <w:start w:val="1"/>
      <w:numFmt w:val="bullet"/>
      <w:lvlText w:val="o"/>
      <w:lvlJc w:val="left"/>
      <w:pPr>
        <w:ind w:left="10505" w:hanging="360"/>
      </w:pPr>
      <w:rPr>
        <w:rFonts w:hint="default" w:ascii="Courier New" w:hAnsi="Courier New" w:cs="Courier New"/>
      </w:rPr>
    </w:lvl>
    <w:lvl w:ilvl="8" w:tplc="1C090005" w:tentative="1">
      <w:start w:val="1"/>
      <w:numFmt w:val="bullet"/>
      <w:lvlText w:val=""/>
      <w:lvlJc w:val="left"/>
      <w:pPr>
        <w:ind w:left="11225" w:hanging="360"/>
      </w:pPr>
      <w:rPr>
        <w:rFonts w:hint="default" w:ascii="Wingdings" w:hAnsi="Wingdings"/>
      </w:rPr>
    </w:lvl>
  </w:abstractNum>
  <w:abstractNum w:abstractNumId="27" w15:restartNumberingAfterBreak="0">
    <w:nsid w:val="305C75EB"/>
    <w:multiLevelType w:val="hybridMultilevel"/>
    <w:tmpl w:val="131EB556"/>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28" w15:restartNumberingAfterBreak="0">
    <w:nsid w:val="313E41E5"/>
    <w:multiLevelType w:val="hybridMultilevel"/>
    <w:tmpl w:val="5448ACD8"/>
    <w:lvl w:ilvl="0" w:tplc="1C090001">
      <w:start w:val="1"/>
      <w:numFmt w:val="bullet"/>
      <w:lvlText w:val=""/>
      <w:lvlJc w:val="left"/>
      <w:pPr>
        <w:ind w:left="360" w:hanging="360"/>
      </w:pPr>
      <w:rPr>
        <w:rFonts w:hint="default" w:ascii="Symbol" w:hAnsi="Symbol"/>
      </w:rPr>
    </w:lvl>
    <w:lvl w:ilvl="1" w:tplc="1C090003" w:tentative="1">
      <w:start w:val="1"/>
      <w:numFmt w:val="bullet"/>
      <w:lvlText w:val="o"/>
      <w:lvlJc w:val="left"/>
      <w:pPr>
        <w:ind w:left="1080" w:hanging="360"/>
      </w:pPr>
      <w:rPr>
        <w:rFonts w:hint="default" w:ascii="Courier New" w:hAnsi="Courier New" w:cs="Courier New"/>
      </w:rPr>
    </w:lvl>
    <w:lvl w:ilvl="2" w:tplc="1C090005" w:tentative="1">
      <w:start w:val="1"/>
      <w:numFmt w:val="bullet"/>
      <w:lvlText w:val=""/>
      <w:lvlJc w:val="left"/>
      <w:pPr>
        <w:ind w:left="1800" w:hanging="360"/>
      </w:pPr>
      <w:rPr>
        <w:rFonts w:hint="default" w:ascii="Wingdings" w:hAnsi="Wingdings"/>
      </w:rPr>
    </w:lvl>
    <w:lvl w:ilvl="3" w:tplc="1C090001" w:tentative="1">
      <w:start w:val="1"/>
      <w:numFmt w:val="bullet"/>
      <w:lvlText w:val=""/>
      <w:lvlJc w:val="left"/>
      <w:pPr>
        <w:ind w:left="2520" w:hanging="360"/>
      </w:pPr>
      <w:rPr>
        <w:rFonts w:hint="default" w:ascii="Symbol" w:hAnsi="Symbol"/>
      </w:rPr>
    </w:lvl>
    <w:lvl w:ilvl="4" w:tplc="1C090003" w:tentative="1">
      <w:start w:val="1"/>
      <w:numFmt w:val="bullet"/>
      <w:lvlText w:val="o"/>
      <w:lvlJc w:val="left"/>
      <w:pPr>
        <w:ind w:left="3240" w:hanging="360"/>
      </w:pPr>
      <w:rPr>
        <w:rFonts w:hint="default" w:ascii="Courier New" w:hAnsi="Courier New" w:cs="Courier New"/>
      </w:rPr>
    </w:lvl>
    <w:lvl w:ilvl="5" w:tplc="1C090005" w:tentative="1">
      <w:start w:val="1"/>
      <w:numFmt w:val="bullet"/>
      <w:lvlText w:val=""/>
      <w:lvlJc w:val="left"/>
      <w:pPr>
        <w:ind w:left="3960" w:hanging="360"/>
      </w:pPr>
      <w:rPr>
        <w:rFonts w:hint="default" w:ascii="Wingdings" w:hAnsi="Wingdings"/>
      </w:rPr>
    </w:lvl>
    <w:lvl w:ilvl="6" w:tplc="1C090001" w:tentative="1">
      <w:start w:val="1"/>
      <w:numFmt w:val="bullet"/>
      <w:lvlText w:val=""/>
      <w:lvlJc w:val="left"/>
      <w:pPr>
        <w:ind w:left="4680" w:hanging="360"/>
      </w:pPr>
      <w:rPr>
        <w:rFonts w:hint="default" w:ascii="Symbol" w:hAnsi="Symbol"/>
      </w:rPr>
    </w:lvl>
    <w:lvl w:ilvl="7" w:tplc="1C090003" w:tentative="1">
      <w:start w:val="1"/>
      <w:numFmt w:val="bullet"/>
      <w:lvlText w:val="o"/>
      <w:lvlJc w:val="left"/>
      <w:pPr>
        <w:ind w:left="5400" w:hanging="360"/>
      </w:pPr>
      <w:rPr>
        <w:rFonts w:hint="default" w:ascii="Courier New" w:hAnsi="Courier New" w:cs="Courier New"/>
      </w:rPr>
    </w:lvl>
    <w:lvl w:ilvl="8" w:tplc="1C090005" w:tentative="1">
      <w:start w:val="1"/>
      <w:numFmt w:val="bullet"/>
      <w:lvlText w:val=""/>
      <w:lvlJc w:val="left"/>
      <w:pPr>
        <w:ind w:left="6120" w:hanging="360"/>
      </w:pPr>
      <w:rPr>
        <w:rFonts w:hint="default" w:ascii="Wingdings" w:hAnsi="Wingdings"/>
      </w:rPr>
    </w:lvl>
  </w:abstractNum>
  <w:abstractNum w:abstractNumId="29" w15:restartNumberingAfterBreak="0">
    <w:nsid w:val="314E40EE"/>
    <w:multiLevelType w:val="hybridMultilevel"/>
    <w:tmpl w:val="55642D18"/>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30" w15:restartNumberingAfterBreak="0">
    <w:nsid w:val="317517A2"/>
    <w:multiLevelType w:val="hybridMultilevel"/>
    <w:tmpl w:val="8A02E30C"/>
    <w:lvl w:ilvl="0" w:tplc="1C090001">
      <w:start w:val="1"/>
      <w:numFmt w:val="bullet"/>
      <w:lvlText w:val=""/>
      <w:lvlJc w:val="left"/>
      <w:pPr>
        <w:ind w:left="720" w:hanging="360"/>
      </w:pPr>
      <w:rPr>
        <w:rFonts w:hint="default" w:ascii="Symbol" w:hAnsi="Symbol"/>
      </w:rPr>
    </w:lvl>
    <w:lvl w:ilvl="1" w:tplc="1C090003">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31" w15:restartNumberingAfterBreak="0">
    <w:nsid w:val="33197379"/>
    <w:multiLevelType w:val="hybridMultilevel"/>
    <w:tmpl w:val="84A05512"/>
    <w:lvl w:ilvl="0" w:tplc="1C090005">
      <w:start w:val="1"/>
      <w:numFmt w:val="bullet"/>
      <w:lvlText w:val=""/>
      <w:lvlJc w:val="left"/>
      <w:pPr>
        <w:ind w:left="720" w:hanging="360"/>
      </w:pPr>
      <w:rPr>
        <w:rFonts w:hint="default" w:ascii="Wingdings" w:hAnsi="Wingdings"/>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32" w15:restartNumberingAfterBreak="0">
    <w:nsid w:val="36AD503A"/>
    <w:multiLevelType w:val="multilevel"/>
    <w:tmpl w:val="C1FA3C94"/>
    <w:lvl w:ilvl="0">
      <w:start w:val="1"/>
      <w:numFmt w:val="decimal"/>
      <w:lvlText w:val="%1."/>
      <w:lvlJc w:val="left"/>
      <w:pPr>
        <w:ind w:left="360" w:hanging="360"/>
      </w:pPr>
    </w:lvl>
    <w:lvl w:ilvl="1">
      <w:start w:val="1"/>
      <w:numFmt w:val="decimal"/>
      <w:pStyle w:val="NumberedList2"/>
      <w:lvlText w:val="%1.%2."/>
      <w:lvlJc w:val="left"/>
      <w:pPr>
        <w:ind w:left="792" w:hanging="432"/>
      </w:pPr>
    </w:lvl>
    <w:lvl w:ilvl="2">
      <w:start w:val="1"/>
      <w:numFmt w:val="decimal"/>
      <w:pStyle w:val="NumberedList3"/>
      <w:lvlText w:val="%1.%2.%3."/>
      <w:lvlJc w:val="left"/>
      <w:pPr>
        <w:ind w:left="1224" w:hanging="504"/>
      </w:pPr>
    </w:lvl>
    <w:lvl w:ilvl="3">
      <w:start w:val="1"/>
      <w:numFmt w:val="decimal"/>
      <w:pStyle w:val="NumberedList2"/>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9455767"/>
    <w:multiLevelType w:val="multilevel"/>
    <w:tmpl w:val="02060B5E"/>
    <w:lvl w:ilvl="0">
      <w:start w:val="1"/>
      <w:numFmt w:val="decimal"/>
      <w:lvlText w:val="%1."/>
      <w:lvlJc w:val="left"/>
      <w:pPr>
        <w:ind w:left="360" w:hanging="360"/>
      </w:pPr>
      <w:rPr>
        <w:color w:val="auto"/>
      </w:rPr>
    </w:lvl>
    <w:lvl w:ilvl="1">
      <w:start w:val="1"/>
      <w:numFmt w:val="decimal"/>
      <w:pStyle w:val="Numberedheading2"/>
      <w:lvlText w:val="%1.%2."/>
      <w:lvlJc w:val="left"/>
      <w:pPr>
        <w:ind w:left="792" w:hanging="432"/>
      </w:pPr>
      <w:rPr>
        <w:b/>
        <w:color w:val="auto"/>
        <w:sz w:val="28"/>
        <w:szCs w:val="28"/>
      </w:rPr>
    </w:lvl>
    <w:lvl w:ilvl="2">
      <w:start w:val="1"/>
      <w:numFmt w:val="decimal"/>
      <w:pStyle w:val="Numberedheading3"/>
      <w:lvlText w:val="%1.%2.%3."/>
      <w:lvlJc w:val="left"/>
      <w:pPr>
        <w:ind w:left="1224" w:hanging="504"/>
      </w:pPr>
    </w:lvl>
    <w:lvl w:ilvl="3">
      <w:start w:val="1"/>
      <w:numFmt w:val="decimal"/>
      <w:pStyle w:val="Numberedheading4"/>
      <w:lvlText w:val="%1.%2.%3.%4."/>
      <w:lvlJc w:val="left"/>
      <w:pPr>
        <w:ind w:left="1728" w:hanging="648"/>
      </w:pPr>
    </w:lvl>
    <w:lvl w:ilvl="4">
      <w:start w:val="1"/>
      <w:numFmt w:val="decimal"/>
      <w:pStyle w:val="Numbered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DCFA4AE"/>
    <w:multiLevelType w:val="multilevel"/>
    <w:tmpl w:val="00000015"/>
    <w:name w:val="List11089171_1"/>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5" w15:restartNumberingAfterBreak="0">
    <w:nsid w:val="3F490E82"/>
    <w:multiLevelType w:val="hybridMultilevel"/>
    <w:tmpl w:val="7C02FE42"/>
    <w:lvl w:ilvl="0" w:tplc="1C090005">
      <w:start w:val="1"/>
      <w:numFmt w:val="bullet"/>
      <w:lvlText w:val=""/>
      <w:lvlJc w:val="left"/>
      <w:pPr>
        <w:ind w:left="720" w:hanging="360"/>
      </w:pPr>
      <w:rPr>
        <w:rFonts w:hint="default" w:ascii="Wingdings" w:hAnsi="Wingdings"/>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36" w15:restartNumberingAfterBreak="0">
    <w:nsid w:val="423A763E"/>
    <w:multiLevelType w:val="multilevel"/>
    <w:tmpl w:val="FEA21A4E"/>
    <w:lvl w:ilvl="0">
      <w:start w:val="6"/>
      <w:numFmt w:val="decimal"/>
      <w:lvlText w:val="%1"/>
      <w:lvlJc w:val="left"/>
      <w:pPr>
        <w:ind w:left="435" w:hanging="435"/>
      </w:pPr>
      <w:rPr>
        <w:rFonts w:hint="default"/>
      </w:rPr>
    </w:lvl>
    <w:lvl w:ilvl="1">
      <w:start w:val="1"/>
      <w:numFmt w:val="decimal"/>
      <w:lvlText w:val="%1.%2"/>
      <w:lvlJc w:val="left"/>
      <w:pPr>
        <w:ind w:left="1220" w:hanging="435"/>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37" w15:restartNumberingAfterBreak="0">
    <w:nsid w:val="467E145D"/>
    <w:multiLevelType w:val="multilevel"/>
    <w:tmpl w:val="9CB2F248"/>
    <w:lvl w:ilvl="0">
      <w:start w:val="11"/>
      <w:numFmt w:val="decimal"/>
      <w:pStyle w:val="Heading1"/>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47E73E28"/>
    <w:multiLevelType w:val="multilevel"/>
    <w:tmpl w:val="9A26315A"/>
    <w:lvl w:ilvl="0">
      <w:start w:val="10"/>
      <w:numFmt w:val="decimal"/>
      <w:lvlText w:val="%1"/>
      <w:lvlJc w:val="left"/>
      <w:pPr>
        <w:ind w:left="384" w:hanging="384"/>
      </w:pPr>
      <w:rPr>
        <w:rFonts w:hint="default"/>
        <w:b w:val="0"/>
      </w:rPr>
    </w:lvl>
    <w:lvl w:ilvl="1">
      <w:start w:val="1"/>
      <w:numFmt w:val="decimal"/>
      <w:lvlText w:val="%1.%2"/>
      <w:lvlJc w:val="left"/>
      <w:pPr>
        <w:ind w:left="951" w:hanging="384"/>
      </w:pPr>
      <w:rPr>
        <w:rFonts w:hint="default"/>
        <w:b w:val="0"/>
      </w:rPr>
    </w:lvl>
    <w:lvl w:ilvl="2">
      <w:start w:val="1"/>
      <w:numFmt w:val="decimal"/>
      <w:lvlText w:val="%1.%2.%3"/>
      <w:lvlJc w:val="left"/>
      <w:pPr>
        <w:ind w:left="1854" w:hanging="720"/>
      </w:pPr>
      <w:rPr>
        <w:rFonts w:hint="default"/>
        <w:b w:val="0"/>
      </w:rPr>
    </w:lvl>
    <w:lvl w:ilvl="3">
      <w:start w:val="1"/>
      <w:numFmt w:val="decimal"/>
      <w:lvlText w:val="%1.%2.%3.%4"/>
      <w:lvlJc w:val="left"/>
      <w:pPr>
        <w:ind w:left="2421" w:hanging="720"/>
      </w:pPr>
      <w:rPr>
        <w:rFonts w:hint="default"/>
        <w:b w:val="0"/>
      </w:rPr>
    </w:lvl>
    <w:lvl w:ilvl="4">
      <w:start w:val="1"/>
      <w:numFmt w:val="decimal"/>
      <w:lvlText w:val="%1.%2.%3.%4.%5"/>
      <w:lvlJc w:val="left"/>
      <w:pPr>
        <w:ind w:left="3348" w:hanging="1080"/>
      </w:pPr>
      <w:rPr>
        <w:rFonts w:hint="default"/>
        <w:b w:val="0"/>
      </w:rPr>
    </w:lvl>
    <w:lvl w:ilvl="5">
      <w:start w:val="1"/>
      <w:numFmt w:val="decimal"/>
      <w:lvlText w:val="%1.%2.%3.%4.%5.%6"/>
      <w:lvlJc w:val="left"/>
      <w:pPr>
        <w:ind w:left="3915" w:hanging="1080"/>
      </w:pPr>
      <w:rPr>
        <w:rFonts w:hint="default"/>
        <w:b w:val="0"/>
      </w:rPr>
    </w:lvl>
    <w:lvl w:ilvl="6">
      <w:start w:val="1"/>
      <w:numFmt w:val="decimal"/>
      <w:lvlText w:val="%1.%2.%3.%4.%5.%6.%7"/>
      <w:lvlJc w:val="left"/>
      <w:pPr>
        <w:ind w:left="4842" w:hanging="1440"/>
      </w:pPr>
      <w:rPr>
        <w:rFonts w:hint="default"/>
        <w:b w:val="0"/>
      </w:rPr>
    </w:lvl>
    <w:lvl w:ilvl="7">
      <w:start w:val="1"/>
      <w:numFmt w:val="decimal"/>
      <w:lvlText w:val="%1.%2.%3.%4.%5.%6.%7.%8"/>
      <w:lvlJc w:val="left"/>
      <w:pPr>
        <w:ind w:left="5409" w:hanging="1440"/>
      </w:pPr>
      <w:rPr>
        <w:rFonts w:hint="default"/>
        <w:b w:val="0"/>
      </w:rPr>
    </w:lvl>
    <w:lvl w:ilvl="8">
      <w:start w:val="1"/>
      <w:numFmt w:val="decimal"/>
      <w:lvlText w:val="%1.%2.%3.%4.%5.%6.%7.%8.%9"/>
      <w:lvlJc w:val="left"/>
      <w:pPr>
        <w:ind w:left="6336" w:hanging="1800"/>
      </w:pPr>
      <w:rPr>
        <w:rFonts w:hint="default"/>
        <w:b w:val="0"/>
      </w:rPr>
    </w:lvl>
  </w:abstractNum>
  <w:abstractNum w:abstractNumId="39" w15:restartNumberingAfterBreak="0">
    <w:nsid w:val="48007736"/>
    <w:multiLevelType w:val="hybridMultilevel"/>
    <w:tmpl w:val="4DB0BB24"/>
    <w:lvl w:ilvl="0" w:tplc="1C090001">
      <w:start w:val="1"/>
      <w:numFmt w:val="bullet"/>
      <w:lvlText w:val=""/>
      <w:lvlJc w:val="left"/>
      <w:pPr>
        <w:ind w:left="1429" w:hanging="360"/>
      </w:pPr>
      <w:rPr>
        <w:rFonts w:hint="default" w:ascii="Symbol" w:hAnsi="Symbol"/>
      </w:rPr>
    </w:lvl>
    <w:lvl w:ilvl="1" w:tplc="1C090003" w:tentative="1">
      <w:start w:val="1"/>
      <w:numFmt w:val="bullet"/>
      <w:lvlText w:val="o"/>
      <w:lvlJc w:val="left"/>
      <w:pPr>
        <w:ind w:left="2149" w:hanging="360"/>
      </w:pPr>
      <w:rPr>
        <w:rFonts w:hint="default" w:ascii="Courier New" w:hAnsi="Courier New" w:cs="Courier New"/>
      </w:rPr>
    </w:lvl>
    <w:lvl w:ilvl="2" w:tplc="1C090005" w:tentative="1">
      <w:start w:val="1"/>
      <w:numFmt w:val="bullet"/>
      <w:lvlText w:val=""/>
      <w:lvlJc w:val="left"/>
      <w:pPr>
        <w:ind w:left="2869" w:hanging="360"/>
      </w:pPr>
      <w:rPr>
        <w:rFonts w:hint="default" w:ascii="Wingdings" w:hAnsi="Wingdings"/>
      </w:rPr>
    </w:lvl>
    <w:lvl w:ilvl="3" w:tplc="1C090001" w:tentative="1">
      <w:start w:val="1"/>
      <w:numFmt w:val="bullet"/>
      <w:lvlText w:val=""/>
      <w:lvlJc w:val="left"/>
      <w:pPr>
        <w:ind w:left="3589" w:hanging="360"/>
      </w:pPr>
      <w:rPr>
        <w:rFonts w:hint="default" w:ascii="Symbol" w:hAnsi="Symbol"/>
      </w:rPr>
    </w:lvl>
    <w:lvl w:ilvl="4" w:tplc="1C090003" w:tentative="1">
      <w:start w:val="1"/>
      <w:numFmt w:val="bullet"/>
      <w:lvlText w:val="o"/>
      <w:lvlJc w:val="left"/>
      <w:pPr>
        <w:ind w:left="4309" w:hanging="360"/>
      </w:pPr>
      <w:rPr>
        <w:rFonts w:hint="default" w:ascii="Courier New" w:hAnsi="Courier New" w:cs="Courier New"/>
      </w:rPr>
    </w:lvl>
    <w:lvl w:ilvl="5" w:tplc="1C090005" w:tentative="1">
      <w:start w:val="1"/>
      <w:numFmt w:val="bullet"/>
      <w:lvlText w:val=""/>
      <w:lvlJc w:val="left"/>
      <w:pPr>
        <w:ind w:left="5029" w:hanging="360"/>
      </w:pPr>
      <w:rPr>
        <w:rFonts w:hint="default" w:ascii="Wingdings" w:hAnsi="Wingdings"/>
      </w:rPr>
    </w:lvl>
    <w:lvl w:ilvl="6" w:tplc="1C090001" w:tentative="1">
      <w:start w:val="1"/>
      <w:numFmt w:val="bullet"/>
      <w:lvlText w:val=""/>
      <w:lvlJc w:val="left"/>
      <w:pPr>
        <w:ind w:left="5749" w:hanging="360"/>
      </w:pPr>
      <w:rPr>
        <w:rFonts w:hint="default" w:ascii="Symbol" w:hAnsi="Symbol"/>
      </w:rPr>
    </w:lvl>
    <w:lvl w:ilvl="7" w:tplc="1C090003" w:tentative="1">
      <w:start w:val="1"/>
      <w:numFmt w:val="bullet"/>
      <w:lvlText w:val="o"/>
      <w:lvlJc w:val="left"/>
      <w:pPr>
        <w:ind w:left="6469" w:hanging="360"/>
      </w:pPr>
      <w:rPr>
        <w:rFonts w:hint="default" w:ascii="Courier New" w:hAnsi="Courier New" w:cs="Courier New"/>
      </w:rPr>
    </w:lvl>
    <w:lvl w:ilvl="8" w:tplc="1C090005" w:tentative="1">
      <w:start w:val="1"/>
      <w:numFmt w:val="bullet"/>
      <w:lvlText w:val=""/>
      <w:lvlJc w:val="left"/>
      <w:pPr>
        <w:ind w:left="7189" w:hanging="360"/>
      </w:pPr>
      <w:rPr>
        <w:rFonts w:hint="default" w:ascii="Wingdings" w:hAnsi="Wingdings"/>
      </w:rPr>
    </w:lvl>
  </w:abstractNum>
  <w:abstractNum w:abstractNumId="40" w15:restartNumberingAfterBreak="0">
    <w:nsid w:val="48DB3D8B"/>
    <w:multiLevelType w:val="hybridMultilevel"/>
    <w:tmpl w:val="64BAC9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49481FB5"/>
    <w:multiLevelType w:val="hybridMultilevel"/>
    <w:tmpl w:val="309C3B9C"/>
    <w:lvl w:ilvl="0" w:tplc="1C090001">
      <w:start w:val="1"/>
      <w:numFmt w:val="bullet"/>
      <w:lvlText w:val=""/>
      <w:lvlJc w:val="left"/>
      <w:pPr>
        <w:ind w:left="1440" w:hanging="360"/>
      </w:pPr>
      <w:rPr>
        <w:rFonts w:hint="default" w:ascii="Symbol" w:hAnsi="Symbol"/>
      </w:rPr>
    </w:lvl>
    <w:lvl w:ilvl="1" w:tplc="1C090003" w:tentative="1">
      <w:start w:val="1"/>
      <w:numFmt w:val="bullet"/>
      <w:lvlText w:val="o"/>
      <w:lvlJc w:val="left"/>
      <w:pPr>
        <w:ind w:left="2160" w:hanging="360"/>
      </w:pPr>
      <w:rPr>
        <w:rFonts w:hint="default" w:ascii="Courier New" w:hAnsi="Courier New" w:cs="Courier New"/>
      </w:rPr>
    </w:lvl>
    <w:lvl w:ilvl="2" w:tplc="1C090005" w:tentative="1">
      <w:start w:val="1"/>
      <w:numFmt w:val="bullet"/>
      <w:lvlText w:val=""/>
      <w:lvlJc w:val="left"/>
      <w:pPr>
        <w:ind w:left="2880" w:hanging="360"/>
      </w:pPr>
      <w:rPr>
        <w:rFonts w:hint="default" w:ascii="Wingdings" w:hAnsi="Wingdings"/>
      </w:rPr>
    </w:lvl>
    <w:lvl w:ilvl="3" w:tplc="1C090001" w:tentative="1">
      <w:start w:val="1"/>
      <w:numFmt w:val="bullet"/>
      <w:lvlText w:val=""/>
      <w:lvlJc w:val="left"/>
      <w:pPr>
        <w:ind w:left="3600" w:hanging="360"/>
      </w:pPr>
      <w:rPr>
        <w:rFonts w:hint="default" w:ascii="Symbol" w:hAnsi="Symbol"/>
      </w:rPr>
    </w:lvl>
    <w:lvl w:ilvl="4" w:tplc="1C090003" w:tentative="1">
      <w:start w:val="1"/>
      <w:numFmt w:val="bullet"/>
      <w:lvlText w:val="o"/>
      <w:lvlJc w:val="left"/>
      <w:pPr>
        <w:ind w:left="4320" w:hanging="360"/>
      </w:pPr>
      <w:rPr>
        <w:rFonts w:hint="default" w:ascii="Courier New" w:hAnsi="Courier New" w:cs="Courier New"/>
      </w:rPr>
    </w:lvl>
    <w:lvl w:ilvl="5" w:tplc="1C090005" w:tentative="1">
      <w:start w:val="1"/>
      <w:numFmt w:val="bullet"/>
      <w:lvlText w:val=""/>
      <w:lvlJc w:val="left"/>
      <w:pPr>
        <w:ind w:left="5040" w:hanging="360"/>
      </w:pPr>
      <w:rPr>
        <w:rFonts w:hint="default" w:ascii="Wingdings" w:hAnsi="Wingdings"/>
      </w:rPr>
    </w:lvl>
    <w:lvl w:ilvl="6" w:tplc="1C090001" w:tentative="1">
      <w:start w:val="1"/>
      <w:numFmt w:val="bullet"/>
      <w:lvlText w:val=""/>
      <w:lvlJc w:val="left"/>
      <w:pPr>
        <w:ind w:left="5760" w:hanging="360"/>
      </w:pPr>
      <w:rPr>
        <w:rFonts w:hint="default" w:ascii="Symbol" w:hAnsi="Symbol"/>
      </w:rPr>
    </w:lvl>
    <w:lvl w:ilvl="7" w:tplc="1C090003" w:tentative="1">
      <w:start w:val="1"/>
      <w:numFmt w:val="bullet"/>
      <w:lvlText w:val="o"/>
      <w:lvlJc w:val="left"/>
      <w:pPr>
        <w:ind w:left="6480" w:hanging="360"/>
      </w:pPr>
      <w:rPr>
        <w:rFonts w:hint="default" w:ascii="Courier New" w:hAnsi="Courier New" w:cs="Courier New"/>
      </w:rPr>
    </w:lvl>
    <w:lvl w:ilvl="8" w:tplc="1C090005" w:tentative="1">
      <w:start w:val="1"/>
      <w:numFmt w:val="bullet"/>
      <w:lvlText w:val=""/>
      <w:lvlJc w:val="left"/>
      <w:pPr>
        <w:ind w:left="7200" w:hanging="360"/>
      </w:pPr>
      <w:rPr>
        <w:rFonts w:hint="default" w:ascii="Wingdings" w:hAnsi="Wingdings"/>
      </w:rPr>
    </w:lvl>
  </w:abstractNum>
  <w:abstractNum w:abstractNumId="42" w15:restartNumberingAfterBreak="0">
    <w:nsid w:val="49B329DA"/>
    <w:multiLevelType w:val="multilevel"/>
    <w:tmpl w:val="B95A465A"/>
    <w:lvl w:ilvl="0">
      <w:start w:val="1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43" w15:restartNumberingAfterBreak="0">
    <w:nsid w:val="4B523E73"/>
    <w:multiLevelType w:val="hybridMultilevel"/>
    <w:tmpl w:val="FFF03DBC"/>
    <w:lvl w:ilvl="0" w:tplc="04090001">
      <w:start w:val="1"/>
      <w:numFmt w:val="bullet"/>
      <w:lvlText w:val=""/>
      <w:lvlJc w:val="left"/>
      <w:pPr>
        <w:tabs>
          <w:tab w:val="num" w:pos="1080"/>
        </w:tabs>
        <w:ind w:left="1080" w:hanging="360"/>
      </w:pPr>
      <w:rPr>
        <w:rFonts w:hint="default" w:ascii="Symbol" w:hAnsi="Symbol"/>
      </w:rPr>
    </w:lvl>
    <w:lvl w:ilvl="1" w:tplc="04090003">
      <w:start w:val="1"/>
      <w:numFmt w:val="bullet"/>
      <w:lvlText w:val="o"/>
      <w:lvlJc w:val="left"/>
      <w:pPr>
        <w:tabs>
          <w:tab w:val="num" w:pos="1800"/>
        </w:tabs>
        <w:ind w:left="1800" w:hanging="360"/>
      </w:pPr>
      <w:rPr>
        <w:rFonts w:hint="default" w:ascii="Courier New" w:hAnsi="Courier New" w:cs="Courier New"/>
      </w:rPr>
    </w:lvl>
    <w:lvl w:ilvl="2" w:tplc="04090005">
      <w:start w:val="1"/>
      <w:numFmt w:val="bullet"/>
      <w:lvlText w:val=""/>
      <w:lvlJc w:val="left"/>
      <w:pPr>
        <w:tabs>
          <w:tab w:val="num" w:pos="2520"/>
        </w:tabs>
        <w:ind w:left="2520" w:hanging="360"/>
      </w:pPr>
      <w:rPr>
        <w:rFonts w:hint="default" w:ascii="Wingdings" w:hAnsi="Wingdings"/>
      </w:rPr>
    </w:lvl>
    <w:lvl w:ilvl="3" w:tplc="04090001" w:tentative="1">
      <w:start w:val="1"/>
      <w:numFmt w:val="bullet"/>
      <w:lvlText w:val=""/>
      <w:lvlJc w:val="left"/>
      <w:pPr>
        <w:tabs>
          <w:tab w:val="num" w:pos="3240"/>
        </w:tabs>
        <w:ind w:left="3240" w:hanging="360"/>
      </w:pPr>
      <w:rPr>
        <w:rFonts w:hint="default" w:ascii="Symbol" w:hAnsi="Symbol"/>
      </w:rPr>
    </w:lvl>
    <w:lvl w:ilvl="4" w:tplc="04090003" w:tentative="1">
      <w:start w:val="1"/>
      <w:numFmt w:val="bullet"/>
      <w:lvlText w:val="o"/>
      <w:lvlJc w:val="left"/>
      <w:pPr>
        <w:tabs>
          <w:tab w:val="num" w:pos="3960"/>
        </w:tabs>
        <w:ind w:left="3960" w:hanging="360"/>
      </w:pPr>
      <w:rPr>
        <w:rFonts w:hint="default" w:ascii="Courier New" w:hAnsi="Courier New" w:cs="Courier New"/>
      </w:rPr>
    </w:lvl>
    <w:lvl w:ilvl="5" w:tplc="04090005" w:tentative="1">
      <w:start w:val="1"/>
      <w:numFmt w:val="bullet"/>
      <w:lvlText w:val=""/>
      <w:lvlJc w:val="left"/>
      <w:pPr>
        <w:tabs>
          <w:tab w:val="num" w:pos="4680"/>
        </w:tabs>
        <w:ind w:left="4680" w:hanging="360"/>
      </w:pPr>
      <w:rPr>
        <w:rFonts w:hint="default" w:ascii="Wingdings" w:hAnsi="Wingdings"/>
      </w:rPr>
    </w:lvl>
    <w:lvl w:ilvl="6" w:tplc="04090001" w:tentative="1">
      <w:start w:val="1"/>
      <w:numFmt w:val="bullet"/>
      <w:lvlText w:val=""/>
      <w:lvlJc w:val="left"/>
      <w:pPr>
        <w:tabs>
          <w:tab w:val="num" w:pos="5400"/>
        </w:tabs>
        <w:ind w:left="5400" w:hanging="360"/>
      </w:pPr>
      <w:rPr>
        <w:rFonts w:hint="default" w:ascii="Symbol" w:hAnsi="Symbol"/>
      </w:rPr>
    </w:lvl>
    <w:lvl w:ilvl="7" w:tplc="04090003" w:tentative="1">
      <w:start w:val="1"/>
      <w:numFmt w:val="bullet"/>
      <w:lvlText w:val="o"/>
      <w:lvlJc w:val="left"/>
      <w:pPr>
        <w:tabs>
          <w:tab w:val="num" w:pos="6120"/>
        </w:tabs>
        <w:ind w:left="6120" w:hanging="360"/>
      </w:pPr>
      <w:rPr>
        <w:rFonts w:hint="default" w:ascii="Courier New" w:hAnsi="Courier New" w:cs="Courier New"/>
      </w:rPr>
    </w:lvl>
    <w:lvl w:ilvl="8" w:tplc="04090005" w:tentative="1">
      <w:start w:val="1"/>
      <w:numFmt w:val="bullet"/>
      <w:lvlText w:val=""/>
      <w:lvlJc w:val="left"/>
      <w:pPr>
        <w:tabs>
          <w:tab w:val="num" w:pos="6840"/>
        </w:tabs>
        <w:ind w:left="6840" w:hanging="360"/>
      </w:pPr>
      <w:rPr>
        <w:rFonts w:hint="default" w:ascii="Wingdings" w:hAnsi="Wingdings"/>
      </w:rPr>
    </w:lvl>
  </w:abstractNum>
  <w:abstractNum w:abstractNumId="44" w15:restartNumberingAfterBreak="0">
    <w:nsid w:val="50773600"/>
    <w:multiLevelType w:val="hybridMultilevel"/>
    <w:tmpl w:val="B88EB6C0"/>
    <w:lvl w:ilvl="0" w:tplc="1C090001">
      <w:start w:val="1"/>
      <w:numFmt w:val="bullet"/>
      <w:lvlText w:val=""/>
      <w:lvlJc w:val="left"/>
      <w:pPr>
        <w:ind w:left="720" w:hanging="360"/>
      </w:pPr>
      <w:rPr>
        <w:rFonts w:hint="default" w:ascii="Symbol" w:hAnsi="Symbol"/>
      </w:rPr>
    </w:lvl>
    <w:lvl w:ilvl="1" w:tplc="1C090003">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45" w15:restartNumberingAfterBreak="0">
    <w:nsid w:val="50C60F42"/>
    <w:multiLevelType w:val="hybridMultilevel"/>
    <w:tmpl w:val="08482C06"/>
    <w:lvl w:ilvl="0" w:tplc="53963722">
      <w:start w:val="1"/>
      <w:numFmt w:val="bullet"/>
      <w:lvlText w:val="•"/>
      <w:lvlJc w:val="left"/>
      <w:pPr>
        <w:tabs>
          <w:tab w:val="num" w:pos="720"/>
        </w:tabs>
        <w:ind w:left="720" w:hanging="360"/>
      </w:pPr>
      <w:rPr>
        <w:rFonts w:hint="default" w:ascii="Arial" w:hAnsi="Arial"/>
      </w:rPr>
    </w:lvl>
    <w:lvl w:ilvl="1" w:tplc="61184FA8" w:tentative="1">
      <w:start w:val="1"/>
      <w:numFmt w:val="bullet"/>
      <w:lvlText w:val="•"/>
      <w:lvlJc w:val="left"/>
      <w:pPr>
        <w:tabs>
          <w:tab w:val="num" w:pos="1440"/>
        </w:tabs>
        <w:ind w:left="1440" w:hanging="360"/>
      </w:pPr>
      <w:rPr>
        <w:rFonts w:hint="default" w:ascii="Arial" w:hAnsi="Arial"/>
      </w:rPr>
    </w:lvl>
    <w:lvl w:ilvl="2" w:tplc="57560718" w:tentative="1">
      <w:start w:val="1"/>
      <w:numFmt w:val="bullet"/>
      <w:lvlText w:val="•"/>
      <w:lvlJc w:val="left"/>
      <w:pPr>
        <w:tabs>
          <w:tab w:val="num" w:pos="2160"/>
        </w:tabs>
        <w:ind w:left="2160" w:hanging="360"/>
      </w:pPr>
      <w:rPr>
        <w:rFonts w:hint="default" w:ascii="Arial" w:hAnsi="Arial"/>
      </w:rPr>
    </w:lvl>
    <w:lvl w:ilvl="3" w:tplc="A430310C" w:tentative="1">
      <w:start w:val="1"/>
      <w:numFmt w:val="bullet"/>
      <w:lvlText w:val="•"/>
      <w:lvlJc w:val="left"/>
      <w:pPr>
        <w:tabs>
          <w:tab w:val="num" w:pos="2880"/>
        </w:tabs>
        <w:ind w:left="2880" w:hanging="360"/>
      </w:pPr>
      <w:rPr>
        <w:rFonts w:hint="default" w:ascii="Arial" w:hAnsi="Arial"/>
      </w:rPr>
    </w:lvl>
    <w:lvl w:ilvl="4" w:tplc="0BAABBA2" w:tentative="1">
      <w:start w:val="1"/>
      <w:numFmt w:val="bullet"/>
      <w:lvlText w:val="•"/>
      <w:lvlJc w:val="left"/>
      <w:pPr>
        <w:tabs>
          <w:tab w:val="num" w:pos="3600"/>
        </w:tabs>
        <w:ind w:left="3600" w:hanging="360"/>
      </w:pPr>
      <w:rPr>
        <w:rFonts w:hint="default" w:ascii="Arial" w:hAnsi="Arial"/>
      </w:rPr>
    </w:lvl>
    <w:lvl w:ilvl="5" w:tplc="ECDEB9F6" w:tentative="1">
      <w:start w:val="1"/>
      <w:numFmt w:val="bullet"/>
      <w:lvlText w:val="•"/>
      <w:lvlJc w:val="left"/>
      <w:pPr>
        <w:tabs>
          <w:tab w:val="num" w:pos="4320"/>
        </w:tabs>
        <w:ind w:left="4320" w:hanging="360"/>
      </w:pPr>
      <w:rPr>
        <w:rFonts w:hint="default" w:ascii="Arial" w:hAnsi="Arial"/>
      </w:rPr>
    </w:lvl>
    <w:lvl w:ilvl="6" w:tplc="C614924E" w:tentative="1">
      <w:start w:val="1"/>
      <w:numFmt w:val="bullet"/>
      <w:lvlText w:val="•"/>
      <w:lvlJc w:val="left"/>
      <w:pPr>
        <w:tabs>
          <w:tab w:val="num" w:pos="5040"/>
        </w:tabs>
        <w:ind w:left="5040" w:hanging="360"/>
      </w:pPr>
      <w:rPr>
        <w:rFonts w:hint="default" w:ascii="Arial" w:hAnsi="Arial"/>
      </w:rPr>
    </w:lvl>
    <w:lvl w:ilvl="7" w:tplc="2EEC929C" w:tentative="1">
      <w:start w:val="1"/>
      <w:numFmt w:val="bullet"/>
      <w:lvlText w:val="•"/>
      <w:lvlJc w:val="left"/>
      <w:pPr>
        <w:tabs>
          <w:tab w:val="num" w:pos="5760"/>
        </w:tabs>
        <w:ind w:left="5760" w:hanging="360"/>
      </w:pPr>
      <w:rPr>
        <w:rFonts w:hint="default" w:ascii="Arial" w:hAnsi="Arial"/>
      </w:rPr>
    </w:lvl>
    <w:lvl w:ilvl="8" w:tplc="112C4CA2" w:tentative="1">
      <w:start w:val="1"/>
      <w:numFmt w:val="bullet"/>
      <w:lvlText w:val="•"/>
      <w:lvlJc w:val="left"/>
      <w:pPr>
        <w:tabs>
          <w:tab w:val="num" w:pos="6480"/>
        </w:tabs>
        <w:ind w:left="6480" w:hanging="360"/>
      </w:pPr>
      <w:rPr>
        <w:rFonts w:hint="default" w:ascii="Arial" w:hAnsi="Arial"/>
      </w:rPr>
    </w:lvl>
  </w:abstractNum>
  <w:abstractNum w:abstractNumId="46" w15:restartNumberingAfterBreak="0">
    <w:nsid w:val="520D0871"/>
    <w:multiLevelType w:val="hybridMultilevel"/>
    <w:tmpl w:val="64CC4C5C"/>
    <w:lvl w:ilvl="0" w:tplc="24D20C84">
      <w:start w:val="7"/>
      <w:numFmt w:val="bullet"/>
      <w:lvlText w:val="-"/>
      <w:lvlJc w:val="left"/>
      <w:pPr>
        <w:ind w:left="720" w:hanging="360"/>
      </w:pPr>
      <w:rPr>
        <w:rFonts w:hint="default" w:ascii="Calibri" w:hAnsi="Calibri" w:eastAsia="Calibri" w:cs="Calibri"/>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start w:val="1"/>
      <w:numFmt w:val="bullet"/>
      <w:lvlText w:val="o"/>
      <w:lvlJc w:val="left"/>
      <w:pPr>
        <w:ind w:left="3600" w:hanging="360"/>
      </w:pPr>
      <w:rPr>
        <w:rFonts w:hint="default" w:ascii="Courier New" w:hAnsi="Courier New" w:cs="Courier New"/>
      </w:rPr>
    </w:lvl>
    <w:lvl w:ilvl="5" w:tplc="1C090005">
      <w:start w:val="1"/>
      <w:numFmt w:val="bullet"/>
      <w:lvlText w:val=""/>
      <w:lvlJc w:val="left"/>
      <w:pPr>
        <w:ind w:left="4320" w:hanging="360"/>
      </w:pPr>
      <w:rPr>
        <w:rFonts w:hint="default" w:ascii="Wingdings" w:hAnsi="Wingdings"/>
      </w:rPr>
    </w:lvl>
    <w:lvl w:ilvl="6" w:tplc="1C090001">
      <w:start w:val="1"/>
      <w:numFmt w:val="bullet"/>
      <w:lvlText w:val=""/>
      <w:lvlJc w:val="left"/>
      <w:pPr>
        <w:ind w:left="5040" w:hanging="360"/>
      </w:pPr>
      <w:rPr>
        <w:rFonts w:hint="default" w:ascii="Symbol" w:hAnsi="Symbol"/>
      </w:rPr>
    </w:lvl>
    <w:lvl w:ilvl="7" w:tplc="1C090003">
      <w:start w:val="1"/>
      <w:numFmt w:val="bullet"/>
      <w:lvlText w:val="o"/>
      <w:lvlJc w:val="left"/>
      <w:pPr>
        <w:ind w:left="5760" w:hanging="360"/>
      </w:pPr>
      <w:rPr>
        <w:rFonts w:hint="default" w:ascii="Courier New" w:hAnsi="Courier New" w:cs="Courier New"/>
      </w:rPr>
    </w:lvl>
    <w:lvl w:ilvl="8" w:tplc="1C090005">
      <w:start w:val="1"/>
      <w:numFmt w:val="bullet"/>
      <w:lvlText w:val=""/>
      <w:lvlJc w:val="left"/>
      <w:pPr>
        <w:ind w:left="6480" w:hanging="360"/>
      </w:pPr>
      <w:rPr>
        <w:rFonts w:hint="default" w:ascii="Wingdings" w:hAnsi="Wingdings"/>
      </w:rPr>
    </w:lvl>
  </w:abstractNum>
  <w:abstractNum w:abstractNumId="47" w15:restartNumberingAfterBreak="0">
    <w:nsid w:val="56066120"/>
    <w:multiLevelType w:val="hybridMultilevel"/>
    <w:tmpl w:val="8248671E"/>
    <w:lvl w:ilvl="0" w:tplc="1C090001">
      <w:start w:val="1"/>
      <w:numFmt w:val="bullet"/>
      <w:lvlText w:val=""/>
      <w:lvlJc w:val="left"/>
      <w:pPr>
        <w:ind w:left="720" w:hanging="360"/>
      </w:pPr>
      <w:rPr>
        <w:rFonts w:hint="default" w:ascii="Symbol" w:hAnsi="Symbol"/>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48" w15:restartNumberingAfterBreak="0">
    <w:nsid w:val="565A1188"/>
    <w:multiLevelType w:val="hybridMultilevel"/>
    <w:tmpl w:val="A664C448"/>
    <w:lvl w:ilvl="0" w:tplc="6BF86426">
      <w:start w:val="1"/>
      <w:numFmt w:val="bullet"/>
      <w:lvlText w:val="-"/>
      <w:lvlJc w:val="left"/>
      <w:pPr>
        <w:ind w:left="720" w:hanging="360"/>
      </w:pPr>
      <w:rPr>
        <w:rFonts w:hint="default" w:ascii="Calibri" w:hAnsi="Calibri" w:eastAsia="Calibri" w:cs="Calibri"/>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start w:val="1"/>
      <w:numFmt w:val="bullet"/>
      <w:lvlText w:val="o"/>
      <w:lvlJc w:val="left"/>
      <w:pPr>
        <w:ind w:left="3600" w:hanging="360"/>
      </w:pPr>
      <w:rPr>
        <w:rFonts w:hint="default" w:ascii="Courier New" w:hAnsi="Courier New" w:cs="Courier New"/>
      </w:rPr>
    </w:lvl>
    <w:lvl w:ilvl="5" w:tplc="1C090005">
      <w:start w:val="1"/>
      <w:numFmt w:val="bullet"/>
      <w:lvlText w:val=""/>
      <w:lvlJc w:val="left"/>
      <w:pPr>
        <w:ind w:left="4320" w:hanging="360"/>
      </w:pPr>
      <w:rPr>
        <w:rFonts w:hint="default" w:ascii="Wingdings" w:hAnsi="Wingdings"/>
      </w:rPr>
    </w:lvl>
    <w:lvl w:ilvl="6" w:tplc="1C090001">
      <w:start w:val="1"/>
      <w:numFmt w:val="bullet"/>
      <w:lvlText w:val=""/>
      <w:lvlJc w:val="left"/>
      <w:pPr>
        <w:ind w:left="5040" w:hanging="360"/>
      </w:pPr>
      <w:rPr>
        <w:rFonts w:hint="default" w:ascii="Symbol" w:hAnsi="Symbol"/>
      </w:rPr>
    </w:lvl>
    <w:lvl w:ilvl="7" w:tplc="1C090003">
      <w:start w:val="1"/>
      <w:numFmt w:val="bullet"/>
      <w:lvlText w:val="o"/>
      <w:lvlJc w:val="left"/>
      <w:pPr>
        <w:ind w:left="5760" w:hanging="360"/>
      </w:pPr>
      <w:rPr>
        <w:rFonts w:hint="default" w:ascii="Courier New" w:hAnsi="Courier New" w:cs="Courier New"/>
      </w:rPr>
    </w:lvl>
    <w:lvl w:ilvl="8" w:tplc="1C090005">
      <w:start w:val="1"/>
      <w:numFmt w:val="bullet"/>
      <w:lvlText w:val=""/>
      <w:lvlJc w:val="left"/>
      <w:pPr>
        <w:ind w:left="6480" w:hanging="360"/>
      </w:pPr>
      <w:rPr>
        <w:rFonts w:hint="default" w:ascii="Wingdings" w:hAnsi="Wingdings"/>
      </w:rPr>
    </w:lvl>
  </w:abstractNum>
  <w:abstractNum w:abstractNumId="49" w15:restartNumberingAfterBreak="0">
    <w:nsid w:val="56750511"/>
    <w:multiLevelType w:val="hybridMultilevel"/>
    <w:tmpl w:val="00D2BF5C"/>
    <w:lvl w:ilvl="0" w:tplc="1C090001">
      <w:start w:val="1"/>
      <w:numFmt w:val="bullet"/>
      <w:lvlText w:val=""/>
      <w:lvlJc w:val="left"/>
      <w:pPr>
        <w:ind w:left="2160" w:hanging="360"/>
      </w:pPr>
      <w:rPr>
        <w:rFonts w:hint="default" w:ascii="Symbol" w:hAnsi="Symbol"/>
      </w:rPr>
    </w:lvl>
    <w:lvl w:ilvl="1" w:tplc="1C090003">
      <w:start w:val="1"/>
      <w:numFmt w:val="bullet"/>
      <w:lvlText w:val="o"/>
      <w:lvlJc w:val="left"/>
      <w:pPr>
        <w:ind w:left="2880" w:hanging="360"/>
      </w:pPr>
      <w:rPr>
        <w:rFonts w:hint="default" w:ascii="Courier New" w:hAnsi="Courier New" w:cs="Courier New"/>
      </w:rPr>
    </w:lvl>
    <w:lvl w:ilvl="2" w:tplc="1C090005">
      <w:start w:val="1"/>
      <w:numFmt w:val="bullet"/>
      <w:lvlText w:val=""/>
      <w:lvlJc w:val="left"/>
      <w:pPr>
        <w:ind w:left="3600" w:hanging="360"/>
      </w:pPr>
      <w:rPr>
        <w:rFonts w:hint="default" w:ascii="Wingdings" w:hAnsi="Wingdings"/>
      </w:rPr>
    </w:lvl>
    <w:lvl w:ilvl="3" w:tplc="1C090001">
      <w:start w:val="1"/>
      <w:numFmt w:val="bullet"/>
      <w:lvlText w:val=""/>
      <w:lvlJc w:val="left"/>
      <w:pPr>
        <w:ind w:left="4320" w:hanging="360"/>
      </w:pPr>
      <w:rPr>
        <w:rFonts w:hint="default" w:ascii="Symbol" w:hAnsi="Symbol"/>
      </w:rPr>
    </w:lvl>
    <w:lvl w:ilvl="4" w:tplc="1C090003">
      <w:start w:val="1"/>
      <w:numFmt w:val="bullet"/>
      <w:lvlText w:val="o"/>
      <w:lvlJc w:val="left"/>
      <w:pPr>
        <w:ind w:left="5040" w:hanging="360"/>
      </w:pPr>
      <w:rPr>
        <w:rFonts w:hint="default" w:ascii="Courier New" w:hAnsi="Courier New" w:cs="Courier New"/>
      </w:rPr>
    </w:lvl>
    <w:lvl w:ilvl="5" w:tplc="1C090005">
      <w:start w:val="1"/>
      <w:numFmt w:val="bullet"/>
      <w:lvlText w:val=""/>
      <w:lvlJc w:val="left"/>
      <w:pPr>
        <w:ind w:left="5760" w:hanging="360"/>
      </w:pPr>
      <w:rPr>
        <w:rFonts w:hint="default" w:ascii="Wingdings" w:hAnsi="Wingdings"/>
      </w:rPr>
    </w:lvl>
    <w:lvl w:ilvl="6" w:tplc="1C090001">
      <w:start w:val="1"/>
      <w:numFmt w:val="bullet"/>
      <w:lvlText w:val=""/>
      <w:lvlJc w:val="left"/>
      <w:pPr>
        <w:ind w:left="6480" w:hanging="360"/>
      </w:pPr>
      <w:rPr>
        <w:rFonts w:hint="default" w:ascii="Symbol" w:hAnsi="Symbol"/>
      </w:rPr>
    </w:lvl>
    <w:lvl w:ilvl="7" w:tplc="1C090003">
      <w:start w:val="1"/>
      <w:numFmt w:val="bullet"/>
      <w:lvlText w:val="o"/>
      <w:lvlJc w:val="left"/>
      <w:pPr>
        <w:ind w:left="7200" w:hanging="360"/>
      </w:pPr>
      <w:rPr>
        <w:rFonts w:hint="default" w:ascii="Courier New" w:hAnsi="Courier New" w:cs="Courier New"/>
      </w:rPr>
    </w:lvl>
    <w:lvl w:ilvl="8" w:tplc="1C090005">
      <w:start w:val="1"/>
      <w:numFmt w:val="bullet"/>
      <w:lvlText w:val=""/>
      <w:lvlJc w:val="left"/>
      <w:pPr>
        <w:ind w:left="7920" w:hanging="360"/>
      </w:pPr>
      <w:rPr>
        <w:rFonts w:hint="default" w:ascii="Wingdings" w:hAnsi="Wingdings"/>
      </w:rPr>
    </w:lvl>
  </w:abstractNum>
  <w:abstractNum w:abstractNumId="50" w15:restartNumberingAfterBreak="0">
    <w:nsid w:val="58BF5EA3"/>
    <w:multiLevelType w:val="hybridMultilevel"/>
    <w:tmpl w:val="866C6F18"/>
    <w:lvl w:ilvl="0" w:tplc="4B66E93E">
      <w:start w:val="3"/>
      <w:numFmt w:val="bullet"/>
      <w:lvlText w:val="-"/>
      <w:lvlJc w:val="left"/>
      <w:pPr>
        <w:ind w:left="1218" w:hanging="360"/>
      </w:pPr>
      <w:rPr>
        <w:rFonts w:hint="default" w:ascii="Calibri" w:hAnsi="Calibri" w:eastAsia="Calibri" w:cs="Times New Roman"/>
      </w:rPr>
    </w:lvl>
    <w:lvl w:ilvl="1" w:tplc="1C090003" w:tentative="1">
      <w:start w:val="1"/>
      <w:numFmt w:val="bullet"/>
      <w:lvlText w:val="o"/>
      <w:lvlJc w:val="left"/>
      <w:pPr>
        <w:ind w:left="1938" w:hanging="360"/>
      </w:pPr>
      <w:rPr>
        <w:rFonts w:hint="default" w:ascii="Courier New" w:hAnsi="Courier New" w:cs="Courier New"/>
      </w:rPr>
    </w:lvl>
    <w:lvl w:ilvl="2" w:tplc="1C090005" w:tentative="1">
      <w:start w:val="1"/>
      <w:numFmt w:val="bullet"/>
      <w:lvlText w:val=""/>
      <w:lvlJc w:val="left"/>
      <w:pPr>
        <w:ind w:left="2658" w:hanging="360"/>
      </w:pPr>
      <w:rPr>
        <w:rFonts w:hint="default" w:ascii="Wingdings" w:hAnsi="Wingdings"/>
      </w:rPr>
    </w:lvl>
    <w:lvl w:ilvl="3" w:tplc="1C090001" w:tentative="1">
      <w:start w:val="1"/>
      <w:numFmt w:val="bullet"/>
      <w:lvlText w:val=""/>
      <w:lvlJc w:val="left"/>
      <w:pPr>
        <w:ind w:left="3378" w:hanging="360"/>
      </w:pPr>
      <w:rPr>
        <w:rFonts w:hint="default" w:ascii="Symbol" w:hAnsi="Symbol"/>
      </w:rPr>
    </w:lvl>
    <w:lvl w:ilvl="4" w:tplc="1C090003" w:tentative="1">
      <w:start w:val="1"/>
      <w:numFmt w:val="bullet"/>
      <w:lvlText w:val="o"/>
      <w:lvlJc w:val="left"/>
      <w:pPr>
        <w:ind w:left="4098" w:hanging="360"/>
      </w:pPr>
      <w:rPr>
        <w:rFonts w:hint="default" w:ascii="Courier New" w:hAnsi="Courier New" w:cs="Courier New"/>
      </w:rPr>
    </w:lvl>
    <w:lvl w:ilvl="5" w:tplc="1C090005" w:tentative="1">
      <w:start w:val="1"/>
      <w:numFmt w:val="bullet"/>
      <w:lvlText w:val=""/>
      <w:lvlJc w:val="left"/>
      <w:pPr>
        <w:ind w:left="4818" w:hanging="360"/>
      </w:pPr>
      <w:rPr>
        <w:rFonts w:hint="default" w:ascii="Wingdings" w:hAnsi="Wingdings"/>
      </w:rPr>
    </w:lvl>
    <w:lvl w:ilvl="6" w:tplc="1C090001" w:tentative="1">
      <w:start w:val="1"/>
      <w:numFmt w:val="bullet"/>
      <w:lvlText w:val=""/>
      <w:lvlJc w:val="left"/>
      <w:pPr>
        <w:ind w:left="5538" w:hanging="360"/>
      </w:pPr>
      <w:rPr>
        <w:rFonts w:hint="default" w:ascii="Symbol" w:hAnsi="Symbol"/>
      </w:rPr>
    </w:lvl>
    <w:lvl w:ilvl="7" w:tplc="1C090003" w:tentative="1">
      <w:start w:val="1"/>
      <w:numFmt w:val="bullet"/>
      <w:lvlText w:val="o"/>
      <w:lvlJc w:val="left"/>
      <w:pPr>
        <w:ind w:left="6258" w:hanging="360"/>
      </w:pPr>
      <w:rPr>
        <w:rFonts w:hint="default" w:ascii="Courier New" w:hAnsi="Courier New" w:cs="Courier New"/>
      </w:rPr>
    </w:lvl>
    <w:lvl w:ilvl="8" w:tplc="1C090005" w:tentative="1">
      <w:start w:val="1"/>
      <w:numFmt w:val="bullet"/>
      <w:lvlText w:val=""/>
      <w:lvlJc w:val="left"/>
      <w:pPr>
        <w:ind w:left="6978" w:hanging="360"/>
      </w:pPr>
      <w:rPr>
        <w:rFonts w:hint="default" w:ascii="Wingdings" w:hAnsi="Wingdings"/>
      </w:rPr>
    </w:lvl>
  </w:abstractNum>
  <w:abstractNum w:abstractNumId="51" w15:restartNumberingAfterBreak="0">
    <w:nsid w:val="597C3D26"/>
    <w:multiLevelType w:val="hybridMultilevel"/>
    <w:tmpl w:val="561622E8"/>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52" w15:restartNumberingAfterBreak="0">
    <w:nsid w:val="5C4F129F"/>
    <w:multiLevelType w:val="hybridMultilevel"/>
    <w:tmpl w:val="02AA9A68"/>
    <w:lvl w:ilvl="0" w:tplc="1C090001">
      <w:start w:val="1"/>
      <w:numFmt w:val="bullet"/>
      <w:lvlText w:val=""/>
      <w:lvlJc w:val="left"/>
      <w:pPr>
        <w:ind w:left="2160" w:hanging="360"/>
      </w:pPr>
      <w:rPr>
        <w:rFonts w:hint="default" w:ascii="Symbol" w:hAnsi="Symbol"/>
      </w:rPr>
    </w:lvl>
    <w:lvl w:ilvl="1" w:tplc="1C090003">
      <w:start w:val="1"/>
      <w:numFmt w:val="bullet"/>
      <w:lvlText w:val="o"/>
      <w:lvlJc w:val="left"/>
      <w:pPr>
        <w:ind w:left="2880" w:hanging="360"/>
      </w:pPr>
      <w:rPr>
        <w:rFonts w:hint="default" w:ascii="Courier New" w:hAnsi="Courier New" w:cs="Courier New"/>
      </w:rPr>
    </w:lvl>
    <w:lvl w:ilvl="2" w:tplc="1C090005" w:tentative="1">
      <w:start w:val="1"/>
      <w:numFmt w:val="bullet"/>
      <w:lvlText w:val=""/>
      <w:lvlJc w:val="left"/>
      <w:pPr>
        <w:ind w:left="3600" w:hanging="360"/>
      </w:pPr>
      <w:rPr>
        <w:rFonts w:hint="default" w:ascii="Wingdings" w:hAnsi="Wingdings"/>
      </w:rPr>
    </w:lvl>
    <w:lvl w:ilvl="3" w:tplc="1C090001" w:tentative="1">
      <w:start w:val="1"/>
      <w:numFmt w:val="bullet"/>
      <w:lvlText w:val=""/>
      <w:lvlJc w:val="left"/>
      <w:pPr>
        <w:ind w:left="4320" w:hanging="360"/>
      </w:pPr>
      <w:rPr>
        <w:rFonts w:hint="default" w:ascii="Symbol" w:hAnsi="Symbol"/>
      </w:rPr>
    </w:lvl>
    <w:lvl w:ilvl="4" w:tplc="1C090003" w:tentative="1">
      <w:start w:val="1"/>
      <w:numFmt w:val="bullet"/>
      <w:lvlText w:val="o"/>
      <w:lvlJc w:val="left"/>
      <w:pPr>
        <w:ind w:left="5040" w:hanging="360"/>
      </w:pPr>
      <w:rPr>
        <w:rFonts w:hint="default" w:ascii="Courier New" w:hAnsi="Courier New" w:cs="Courier New"/>
      </w:rPr>
    </w:lvl>
    <w:lvl w:ilvl="5" w:tplc="1C090005" w:tentative="1">
      <w:start w:val="1"/>
      <w:numFmt w:val="bullet"/>
      <w:lvlText w:val=""/>
      <w:lvlJc w:val="left"/>
      <w:pPr>
        <w:ind w:left="5760" w:hanging="360"/>
      </w:pPr>
      <w:rPr>
        <w:rFonts w:hint="default" w:ascii="Wingdings" w:hAnsi="Wingdings"/>
      </w:rPr>
    </w:lvl>
    <w:lvl w:ilvl="6" w:tplc="1C090001" w:tentative="1">
      <w:start w:val="1"/>
      <w:numFmt w:val="bullet"/>
      <w:lvlText w:val=""/>
      <w:lvlJc w:val="left"/>
      <w:pPr>
        <w:ind w:left="6480" w:hanging="360"/>
      </w:pPr>
      <w:rPr>
        <w:rFonts w:hint="default" w:ascii="Symbol" w:hAnsi="Symbol"/>
      </w:rPr>
    </w:lvl>
    <w:lvl w:ilvl="7" w:tplc="1C090003" w:tentative="1">
      <w:start w:val="1"/>
      <w:numFmt w:val="bullet"/>
      <w:lvlText w:val="o"/>
      <w:lvlJc w:val="left"/>
      <w:pPr>
        <w:ind w:left="7200" w:hanging="360"/>
      </w:pPr>
      <w:rPr>
        <w:rFonts w:hint="default" w:ascii="Courier New" w:hAnsi="Courier New" w:cs="Courier New"/>
      </w:rPr>
    </w:lvl>
    <w:lvl w:ilvl="8" w:tplc="1C090005" w:tentative="1">
      <w:start w:val="1"/>
      <w:numFmt w:val="bullet"/>
      <w:lvlText w:val=""/>
      <w:lvlJc w:val="left"/>
      <w:pPr>
        <w:ind w:left="7920" w:hanging="360"/>
      </w:pPr>
      <w:rPr>
        <w:rFonts w:hint="default" w:ascii="Wingdings" w:hAnsi="Wingdings"/>
      </w:rPr>
    </w:lvl>
  </w:abstractNum>
  <w:abstractNum w:abstractNumId="53" w15:restartNumberingAfterBreak="0">
    <w:nsid w:val="5CF6046E"/>
    <w:multiLevelType w:val="hybridMultilevel"/>
    <w:tmpl w:val="36441684"/>
    <w:lvl w:ilvl="0" w:tplc="1C090005">
      <w:start w:val="1"/>
      <w:numFmt w:val="bullet"/>
      <w:lvlText w:val=""/>
      <w:lvlJc w:val="left"/>
      <w:pPr>
        <w:ind w:left="720" w:hanging="360"/>
      </w:pPr>
      <w:rPr>
        <w:rFonts w:hint="default" w:ascii="Wingdings" w:hAnsi="Wingdings"/>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54" w15:restartNumberingAfterBreak="0">
    <w:nsid w:val="5D4A2A59"/>
    <w:multiLevelType w:val="multilevel"/>
    <w:tmpl w:val="6F2EAD24"/>
    <w:lvl w:ilvl="0">
      <w:start w:val="8"/>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5" w15:restartNumberingAfterBreak="0">
    <w:nsid w:val="5DCD52C4"/>
    <w:multiLevelType w:val="hybridMultilevel"/>
    <w:tmpl w:val="C4CC7F70"/>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56" w15:restartNumberingAfterBreak="0">
    <w:nsid w:val="5EC45A60"/>
    <w:multiLevelType w:val="multilevel"/>
    <w:tmpl w:val="9D8EF15A"/>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581" w:hanging="72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515" w:hanging="108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449" w:hanging="1440"/>
      </w:pPr>
      <w:rPr>
        <w:rFonts w:hint="default"/>
      </w:rPr>
    </w:lvl>
    <w:lvl w:ilvl="8">
      <w:start w:val="1"/>
      <w:numFmt w:val="decimal"/>
      <w:lvlText w:val="%1.%2.%3.%4.%5.%6.%7.%8.%9"/>
      <w:lvlJc w:val="left"/>
      <w:pPr>
        <w:ind w:left="12096" w:hanging="1800"/>
      </w:pPr>
      <w:rPr>
        <w:rFonts w:hint="default"/>
      </w:rPr>
    </w:lvl>
  </w:abstractNum>
  <w:abstractNum w:abstractNumId="57" w15:restartNumberingAfterBreak="0">
    <w:nsid w:val="5FB72C24"/>
    <w:multiLevelType w:val="hybridMultilevel"/>
    <w:tmpl w:val="1D00E16E"/>
    <w:lvl w:ilvl="0" w:tplc="1C090001">
      <w:start w:val="1"/>
      <w:numFmt w:val="bullet"/>
      <w:lvlText w:val=""/>
      <w:lvlJc w:val="left"/>
      <w:pPr>
        <w:ind w:left="1789" w:hanging="360"/>
      </w:pPr>
      <w:rPr>
        <w:rFonts w:hint="default" w:ascii="Symbol" w:hAnsi="Symbol"/>
      </w:rPr>
    </w:lvl>
    <w:lvl w:ilvl="1" w:tplc="1C090003">
      <w:start w:val="1"/>
      <w:numFmt w:val="bullet"/>
      <w:lvlText w:val="o"/>
      <w:lvlJc w:val="left"/>
      <w:pPr>
        <w:ind w:left="2509" w:hanging="360"/>
      </w:pPr>
      <w:rPr>
        <w:rFonts w:hint="default" w:ascii="Courier New" w:hAnsi="Courier New" w:cs="Courier New"/>
      </w:rPr>
    </w:lvl>
    <w:lvl w:ilvl="2" w:tplc="1C090005">
      <w:start w:val="1"/>
      <w:numFmt w:val="bullet"/>
      <w:lvlText w:val=""/>
      <w:lvlJc w:val="left"/>
      <w:pPr>
        <w:ind w:left="3229" w:hanging="360"/>
      </w:pPr>
      <w:rPr>
        <w:rFonts w:hint="default" w:ascii="Wingdings" w:hAnsi="Wingdings"/>
      </w:rPr>
    </w:lvl>
    <w:lvl w:ilvl="3" w:tplc="1C090001" w:tentative="1">
      <w:start w:val="1"/>
      <w:numFmt w:val="bullet"/>
      <w:lvlText w:val=""/>
      <w:lvlJc w:val="left"/>
      <w:pPr>
        <w:ind w:left="3949" w:hanging="360"/>
      </w:pPr>
      <w:rPr>
        <w:rFonts w:hint="default" w:ascii="Symbol" w:hAnsi="Symbol"/>
      </w:rPr>
    </w:lvl>
    <w:lvl w:ilvl="4" w:tplc="1C090003" w:tentative="1">
      <w:start w:val="1"/>
      <w:numFmt w:val="bullet"/>
      <w:lvlText w:val="o"/>
      <w:lvlJc w:val="left"/>
      <w:pPr>
        <w:ind w:left="4669" w:hanging="360"/>
      </w:pPr>
      <w:rPr>
        <w:rFonts w:hint="default" w:ascii="Courier New" w:hAnsi="Courier New" w:cs="Courier New"/>
      </w:rPr>
    </w:lvl>
    <w:lvl w:ilvl="5" w:tplc="1C090005" w:tentative="1">
      <w:start w:val="1"/>
      <w:numFmt w:val="bullet"/>
      <w:lvlText w:val=""/>
      <w:lvlJc w:val="left"/>
      <w:pPr>
        <w:ind w:left="5389" w:hanging="360"/>
      </w:pPr>
      <w:rPr>
        <w:rFonts w:hint="default" w:ascii="Wingdings" w:hAnsi="Wingdings"/>
      </w:rPr>
    </w:lvl>
    <w:lvl w:ilvl="6" w:tplc="1C090001" w:tentative="1">
      <w:start w:val="1"/>
      <w:numFmt w:val="bullet"/>
      <w:lvlText w:val=""/>
      <w:lvlJc w:val="left"/>
      <w:pPr>
        <w:ind w:left="6109" w:hanging="360"/>
      </w:pPr>
      <w:rPr>
        <w:rFonts w:hint="default" w:ascii="Symbol" w:hAnsi="Symbol"/>
      </w:rPr>
    </w:lvl>
    <w:lvl w:ilvl="7" w:tplc="1C090003" w:tentative="1">
      <w:start w:val="1"/>
      <w:numFmt w:val="bullet"/>
      <w:lvlText w:val="o"/>
      <w:lvlJc w:val="left"/>
      <w:pPr>
        <w:ind w:left="6829" w:hanging="360"/>
      </w:pPr>
      <w:rPr>
        <w:rFonts w:hint="default" w:ascii="Courier New" w:hAnsi="Courier New" w:cs="Courier New"/>
      </w:rPr>
    </w:lvl>
    <w:lvl w:ilvl="8" w:tplc="1C090005" w:tentative="1">
      <w:start w:val="1"/>
      <w:numFmt w:val="bullet"/>
      <w:lvlText w:val=""/>
      <w:lvlJc w:val="left"/>
      <w:pPr>
        <w:ind w:left="7549" w:hanging="360"/>
      </w:pPr>
      <w:rPr>
        <w:rFonts w:hint="default" w:ascii="Wingdings" w:hAnsi="Wingdings"/>
      </w:rPr>
    </w:lvl>
  </w:abstractNum>
  <w:abstractNum w:abstractNumId="58" w15:restartNumberingAfterBreak="0">
    <w:nsid w:val="5FC42194"/>
    <w:multiLevelType w:val="hybridMultilevel"/>
    <w:tmpl w:val="CA52622C"/>
    <w:lvl w:ilvl="0" w:tplc="1C090001">
      <w:start w:val="1"/>
      <w:numFmt w:val="bullet"/>
      <w:lvlText w:val=""/>
      <w:lvlJc w:val="left"/>
      <w:pPr>
        <w:ind w:left="720" w:hanging="360"/>
      </w:pPr>
      <w:rPr>
        <w:rFonts w:hint="default" w:ascii="Symbol" w:hAnsi="Symbol"/>
      </w:rPr>
    </w:lvl>
    <w:lvl w:ilvl="1" w:tplc="1C090001">
      <w:start w:val="1"/>
      <w:numFmt w:val="bullet"/>
      <w:lvlText w:val=""/>
      <w:lvlJc w:val="left"/>
      <w:pPr>
        <w:ind w:left="1440" w:hanging="360"/>
      </w:pPr>
      <w:rPr>
        <w:rFonts w:hint="default" w:ascii="Symbol" w:hAnsi="Symbol"/>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59" w15:restartNumberingAfterBreak="0">
    <w:nsid w:val="649B4D17"/>
    <w:multiLevelType w:val="hybridMultilevel"/>
    <w:tmpl w:val="45F88FB8"/>
    <w:lvl w:ilvl="0" w:tplc="1C090005">
      <w:start w:val="1"/>
      <w:numFmt w:val="bullet"/>
      <w:lvlText w:val=""/>
      <w:lvlJc w:val="left"/>
      <w:pPr>
        <w:ind w:left="720" w:hanging="360"/>
      </w:pPr>
      <w:rPr>
        <w:rFonts w:hint="default" w:ascii="Wingdings" w:hAnsi="Wingdings"/>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60" w15:restartNumberingAfterBreak="0">
    <w:nsid w:val="660E6AFA"/>
    <w:multiLevelType w:val="hybridMultilevel"/>
    <w:tmpl w:val="69287EDC"/>
    <w:lvl w:ilvl="0" w:tplc="DF544AD8">
      <w:start w:val="5"/>
      <w:numFmt w:val="decimal"/>
      <w:lvlText w:val="%1.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1" w15:restartNumberingAfterBreak="0">
    <w:nsid w:val="66AF0469"/>
    <w:multiLevelType w:val="multilevel"/>
    <w:tmpl w:val="A364BAE2"/>
    <w:lvl w:ilvl="0">
      <w:start w:val="15"/>
      <w:numFmt w:val="decimal"/>
      <w:lvlText w:val="%1"/>
      <w:lvlJc w:val="left"/>
      <w:pPr>
        <w:ind w:left="384" w:hanging="384"/>
      </w:pPr>
      <w:rPr>
        <w:rFonts w:hint="default"/>
      </w:rPr>
    </w:lvl>
    <w:lvl w:ilvl="1">
      <w:start w:val="1"/>
      <w:numFmt w:val="decimal"/>
      <w:lvlText w:val="%1.%2"/>
      <w:lvlJc w:val="left"/>
      <w:pPr>
        <w:ind w:left="1235" w:hanging="384"/>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62" w15:restartNumberingAfterBreak="0">
    <w:nsid w:val="68A55ED1"/>
    <w:multiLevelType w:val="multilevel"/>
    <w:tmpl w:val="64627046"/>
    <w:lvl w:ilvl="0">
      <w:start w:val="5"/>
      <w:numFmt w:val="decimal"/>
      <w:lvlText w:val="%1"/>
      <w:lvlJc w:val="left"/>
      <w:pPr>
        <w:ind w:left="435" w:hanging="435"/>
      </w:pPr>
      <w:rPr>
        <w:rFonts w:hint="default"/>
      </w:rPr>
    </w:lvl>
    <w:lvl w:ilvl="1">
      <w:start w:val="3"/>
      <w:numFmt w:val="decimal"/>
      <w:lvlText w:val="%1.%2"/>
      <w:lvlJc w:val="left"/>
      <w:pPr>
        <w:ind w:left="1220" w:hanging="435"/>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63" w15:restartNumberingAfterBreak="0">
    <w:nsid w:val="6A7978A1"/>
    <w:multiLevelType w:val="multilevel"/>
    <w:tmpl w:val="E1E6B07E"/>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2"/>
      <w:lvlText w:val="%1.%2."/>
      <w:lvlJc w:val="left"/>
      <w:pPr>
        <w:ind w:left="792" w:hanging="432"/>
      </w:pPr>
    </w:lvl>
    <w:lvl w:ilvl="2">
      <w:start w:val="1"/>
      <w:numFmt w:val="decimal"/>
      <w:lvlText w:val="%1.%2.%3."/>
      <w:lvlJc w:val="left"/>
      <w:pPr>
        <w:ind w:left="1072" w:hanging="504"/>
      </w:pPr>
    </w:lvl>
    <w:lvl w:ilvl="3">
      <w:start w:val="1"/>
      <w:numFmt w:val="decimal"/>
      <w:pStyle w:val="Heading2"/>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D8E3048"/>
    <w:multiLevelType w:val="hybridMultilevel"/>
    <w:tmpl w:val="E2462346"/>
    <w:lvl w:ilvl="0" w:tplc="1C09000F">
      <w:start w:val="1"/>
      <w:numFmt w:val="decimal"/>
      <w:lvlText w:val="%1."/>
      <w:lvlJc w:val="left"/>
      <w:pPr>
        <w:ind w:left="1931" w:hanging="360"/>
      </w:pPr>
    </w:lvl>
    <w:lvl w:ilvl="1" w:tplc="1C090019" w:tentative="1">
      <w:start w:val="1"/>
      <w:numFmt w:val="lowerLetter"/>
      <w:lvlText w:val="%2."/>
      <w:lvlJc w:val="left"/>
      <w:pPr>
        <w:ind w:left="2651" w:hanging="360"/>
      </w:pPr>
    </w:lvl>
    <w:lvl w:ilvl="2" w:tplc="1C09001B" w:tentative="1">
      <w:start w:val="1"/>
      <w:numFmt w:val="lowerRoman"/>
      <w:lvlText w:val="%3."/>
      <w:lvlJc w:val="right"/>
      <w:pPr>
        <w:ind w:left="3371" w:hanging="180"/>
      </w:pPr>
    </w:lvl>
    <w:lvl w:ilvl="3" w:tplc="1C09000F" w:tentative="1">
      <w:start w:val="1"/>
      <w:numFmt w:val="decimal"/>
      <w:lvlText w:val="%4."/>
      <w:lvlJc w:val="left"/>
      <w:pPr>
        <w:ind w:left="4091" w:hanging="360"/>
      </w:pPr>
    </w:lvl>
    <w:lvl w:ilvl="4" w:tplc="1C090019" w:tentative="1">
      <w:start w:val="1"/>
      <w:numFmt w:val="lowerLetter"/>
      <w:lvlText w:val="%5."/>
      <w:lvlJc w:val="left"/>
      <w:pPr>
        <w:ind w:left="4811" w:hanging="360"/>
      </w:pPr>
    </w:lvl>
    <w:lvl w:ilvl="5" w:tplc="1C09001B" w:tentative="1">
      <w:start w:val="1"/>
      <w:numFmt w:val="lowerRoman"/>
      <w:lvlText w:val="%6."/>
      <w:lvlJc w:val="right"/>
      <w:pPr>
        <w:ind w:left="5531" w:hanging="180"/>
      </w:pPr>
    </w:lvl>
    <w:lvl w:ilvl="6" w:tplc="1C09000F" w:tentative="1">
      <w:start w:val="1"/>
      <w:numFmt w:val="decimal"/>
      <w:lvlText w:val="%7."/>
      <w:lvlJc w:val="left"/>
      <w:pPr>
        <w:ind w:left="6251" w:hanging="360"/>
      </w:pPr>
    </w:lvl>
    <w:lvl w:ilvl="7" w:tplc="1C090019" w:tentative="1">
      <w:start w:val="1"/>
      <w:numFmt w:val="lowerLetter"/>
      <w:lvlText w:val="%8."/>
      <w:lvlJc w:val="left"/>
      <w:pPr>
        <w:ind w:left="6971" w:hanging="360"/>
      </w:pPr>
    </w:lvl>
    <w:lvl w:ilvl="8" w:tplc="1C09001B" w:tentative="1">
      <w:start w:val="1"/>
      <w:numFmt w:val="lowerRoman"/>
      <w:lvlText w:val="%9."/>
      <w:lvlJc w:val="right"/>
      <w:pPr>
        <w:ind w:left="7691" w:hanging="180"/>
      </w:pPr>
    </w:lvl>
  </w:abstractNum>
  <w:abstractNum w:abstractNumId="65" w15:restartNumberingAfterBreak="0">
    <w:nsid w:val="6FD462F2"/>
    <w:multiLevelType w:val="hybridMultilevel"/>
    <w:tmpl w:val="6A40A62E"/>
    <w:lvl w:ilvl="0" w:tplc="1C090005">
      <w:start w:val="1"/>
      <w:numFmt w:val="bullet"/>
      <w:lvlText w:val=""/>
      <w:lvlJc w:val="left"/>
      <w:pPr>
        <w:ind w:left="720" w:hanging="360"/>
      </w:pPr>
      <w:rPr>
        <w:rFonts w:hint="default" w:ascii="Wingdings" w:hAnsi="Wingdings"/>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66" w15:restartNumberingAfterBreak="0">
    <w:nsid w:val="70DD2C32"/>
    <w:multiLevelType w:val="hybridMultilevel"/>
    <w:tmpl w:val="840C6690"/>
    <w:lvl w:ilvl="0" w:tplc="1C090001">
      <w:start w:val="1"/>
      <w:numFmt w:val="bullet"/>
      <w:lvlText w:val=""/>
      <w:lvlJc w:val="left"/>
      <w:pPr>
        <w:ind w:left="1571" w:hanging="360"/>
      </w:pPr>
      <w:rPr>
        <w:rFonts w:hint="default" w:ascii="Symbol" w:hAnsi="Symbol"/>
      </w:rPr>
    </w:lvl>
    <w:lvl w:ilvl="1" w:tplc="1C090003" w:tentative="1">
      <w:start w:val="1"/>
      <w:numFmt w:val="bullet"/>
      <w:lvlText w:val="o"/>
      <w:lvlJc w:val="left"/>
      <w:pPr>
        <w:ind w:left="2291" w:hanging="360"/>
      </w:pPr>
      <w:rPr>
        <w:rFonts w:hint="default" w:ascii="Courier New" w:hAnsi="Courier New" w:cs="Courier New"/>
      </w:rPr>
    </w:lvl>
    <w:lvl w:ilvl="2" w:tplc="1C090005">
      <w:start w:val="1"/>
      <w:numFmt w:val="bullet"/>
      <w:lvlText w:val=""/>
      <w:lvlJc w:val="left"/>
      <w:pPr>
        <w:ind w:left="3011" w:hanging="360"/>
      </w:pPr>
      <w:rPr>
        <w:rFonts w:hint="default" w:ascii="Wingdings" w:hAnsi="Wingdings"/>
      </w:rPr>
    </w:lvl>
    <w:lvl w:ilvl="3" w:tplc="1C090001" w:tentative="1">
      <w:start w:val="1"/>
      <w:numFmt w:val="bullet"/>
      <w:lvlText w:val=""/>
      <w:lvlJc w:val="left"/>
      <w:pPr>
        <w:ind w:left="3731" w:hanging="360"/>
      </w:pPr>
      <w:rPr>
        <w:rFonts w:hint="default" w:ascii="Symbol" w:hAnsi="Symbol"/>
      </w:rPr>
    </w:lvl>
    <w:lvl w:ilvl="4" w:tplc="1C090003" w:tentative="1">
      <w:start w:val="1"/>
      <w:numFmt w:val="bullet"/>
      <w:lvlText w:val="o"/>
      <w:lvlJc w:val="left"/>
      <w:pPr>
        <w:ind w:left="4451" w:hanging="360"/>
      </w:pPr>
      <w:rPr>
        <w:rFonts w:hint="default" w:ascii="Courier New" w:hAnsi="Courier New" w:cs="Courier New"/>
      </w:rPr>
    </w:lvl>
    <w:lvl w:ilvl="5" w:tplc="1C090005" w:tentative="1">
      <w:start w:val="1"/>
      <w:numFmt w:val="bullet"/>
      <w:lvlText w:val=""/>
      <w:lvlJc w:val="left"/>
      <w:pPr>
        <w:ind w:left="5171" w:hanging="360"/>
      </w:pPr>
      <w:rPr>
        <w:rFonts w:hint="default" w:ascii="Wingdings" w:hAnsi="Wingdings"/>
      </w:rPr>
    </w:lvl>
    <w:lvl w:ilvl="6" w:tplc="1C090001" w:tentative="1">
      <w:start w:val="1"/>
      <w:numFmt w:val="bullet"/>
      <w:lvlText w:val=""/>
      <w:lvlJc w:val="left"/>
      <w:pPr>
        <w:ind w:left="5891" w:hanging="360"/>
      </w:pPr>
      <w:rPr>
        <w:rFonts w:hint="default" w:ascii="Symbol" w:hAnsi="Symbol"/>
      </w:rPr>
    </w:lvl>
    <w:lvl w:ilvl="7" w:tplc="1C090003" w:tentative="1">
      <w:start w:val="1"/>
      <w:numFmt w:val="bullet"/>
      <w:lvlText w:val="o"/>
      <w:lvlJc w:val="left"/>
      <w:pPr>
        <w:ind w:left="6611" w:hanging="360"/>
      </w:pPr>
      <w:rPr>
        <w:rFonts w:hint="default" w:ascii="Courier New" w:hAnsi="Courier New" w:cs="Courier New"/>
      </w:rPr>
    </w:lvl>
    <w:lvl w:ilvl="8" w:tplc="1C090005" w:tentative="1">
      <w:start w:val="1"/>
      <w:numFmt w:val="bullet"/>
      <w:lvlText w:val=""/>
      <w:lvlJc w:val="left"/>
      <w:pPr>
        <w:ind w:left="7331" w:hanging="360"/>
      </w:pPr>
      <w:rPr>
        <w:rFonts w:hint="default" w:ascii="Wingdings" w:hAnsi="Wingdings"/>
      </w:rPr>
    </w:lvl>
  </w:abstractNum>
  <w:abstractNum w:abstractNumId="67" w15:restartNumberingAfterBreak="0">
    <w:nsid w:val="71E11BFA"/>
    <w:multiLevelType w:val="hybridMultilevel"/>
    <w:tmpl w:val="F91AE57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8" w15:restartNumberingAfterBreak="0">
    <w:nsid w:val="72AC0E6A"/>
    <w:multiLevelType w:val="hybridMultilevel"/>
    <w:tmpl w:val="EED28ED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69" w15:restartNumberingAfterBreak="0">
    <w:nsid w:val="747C08CC"/>
    <w:multiLevelType w:val="hybridMultilevel"/>
    <w:tmpl w:val="3800C028"/>
    <w:lvl w:ilvl="0" w:tplc="1C090001">
      <w:start w:val="1"/>
      <w:numFmt w:val="bullet"/>
      <w:lvlText w:val=""/>
      <w:lvlJc w:val="left"/>
      <w:pPr>
        <w:ind w:left="1429" w:hanging="360"/>
      </w:pPr>
      <w:rPr>
        <w:rFonts w:hint="default" w:ascii="Symbol" w:hAnsi="Symbol"/>
      </w:rPr>
    </w:lvl>
    <w:lvl w:ilvl="1" w:tplc="1C090003" w:tentative="1">
      <w:start w:val="1"/>
      <w:numFmt w:val="bullet"/>
      <w:lvlText w:val="o"/>
      <w:lvlJc w:val="left"/>
      <w:pPr>
        <w:ind w:left="2149" w:hanging="360"/>
      </w:pPr>
      <w:rPr>
        <w:rFonts w:hint="default" w:ascii="Courier New" w:hAnsi="Courier New" w:cs="Courier New"/>
      </w:rPr>
    </w:lvl>
    <w:lvl w:ilvl="2" w:tplc="1C090005" w:tentative="1">
      <w:start w:val="1"/>
      <w:numFmt w:val="bullet"/>
      <w:lvlText w:val=""/>
      <w:lvlJc w:val="left"/>
      <w:pPr>
        <w:ind w:left="2869" w:hanging="360"/>
      </w:pPr>
      <w:rPr>
        <w:rFonts w:hint="default" w:ascii="Wingdings" w:hAnsi="Wingdings"/>
      </w:rPr>
    </w:lvl>
    <w:lvl w:ilvl="3" w:tplc="1C090001" w:tentative="1">
      <w:start w:val="1"/>
      <w:numFmt w:val="bullet"/>
      <w:lvlText w:val=""/>
      <w:lvlJc w:val="left"/>
      <w:pPr>
        <w:ind w:left="3589" w:hanging="360"/>
      </w:pPr>
      <w:rPr>
        <w:rFonts w:hint="default" w:ascii="Symbol" w:hAnsi="Symbol"/>
      </w:rPr>
    </w:lvl>
    <w:lvl w:ilvl="4" w:tplc="1C090003" w:tentative="1">
      <w:start w:val="1"/>
      <w:numFmt w:val="bullet"/>
      <w:lvlText w:val="o"/>
      <w:lvlJc w:val="left"/>
      <w:pPr>
        <w:ind w:left="4309" w:hanging="360"/>
      </w:pPr>
      <w:rPr>
        <w:rFonts w:hint="default" w:ascii="Courier New" w:hAnsi="Courier New" w:cs="Courier New"/>
      </w:rPr>
    </w:lvl>
    <w:lvl w:ilvl="5" w:tplc="1C090005" w:tentative="1">
      <w:start w:val="1"/>
      <w:numFmt w:val="bullet"/>
      <w:lvlText w:val=""/>
      <w:lvlJc w:val="left"/>
      <w:pPr>
        <w:ind w:left="5029" w:hanging="360"/>
      </w:pPr>
      <w:rPr>
        <w:rFonts w:hint="default" w:ascii="Wingdings" w:hAnsi="Wingdings"/>
      </w:rPr>
    </w:lvl>
    <w:lvl w:ilvl="6" w:tplc="1C090001" w:tentative="1">
      <w:start w:val="1"/>
      <w:numFmt w:val="bullet"/>
      <w:lvlText w:val=""/>
      <w:lvlJc w:val="left"/>
      <w:pPr>
        <w:ind w:left="5749" w:hanging="360"/>
      </w:pPr>
      <w:rPr>
        <w:rFonts w:hint="default" w:ascii="Symbol" w:hAnsi="Symbol"/>
      </w:rPr>
    </w:lvl>
    <w:lvl w:ilvl="7" w:tplc="1C090003" w:tentative="1">
      <w:start w:val="1"/>
      <w:numFmt w:val="bullet"/>
      <w:lvlText w:val="o"/>
      <w:lvlJc w:val="left"/>
      <w:pPr>
        <w:ind w:left="6469" w:hanging="360"/>
      </w:pPr>
      <w:rPr>
        <w:rFonts w:hint="default" w:ascii="Courier New" w:hAnsi="Courier New" w:cs="Courier New"/>
      </w:rPr>
    </w:lvl>
    <w:lvl w:ilvl="8" w:tplc="1C090005" w:tentative="1">
      <w:start w:val="1"/>
      <w:numFmt w:val="bullet"/>
      <w:lvlText w:val=""/>
      <w:lvlJc w:val="left"/>
      <w:pPr>
        <w:ind w:left="7189" w:hanging="360"/>
      </w:pPr>
      <w:rPr>
        <w:rFonts w:hint="default" w:ascii="Wingdings" w:hAnsi="Wingdings"/>
      </w:rPr>
    </w:lvl>
  </w:abstractNum>
  <w:abstractNum w:abstractNumId="70" w15:restartNumberingAfterBreak="0">
    <w:nsid w:val="761D7F90"/>
    <w:multiLevelType w:val="hybridMultilevel"/>
    <w:tmpl w:val="373EBD02"/>
    <w:lvl w:ilvl="0" w:tplc="1C090001">
      <w:start w:val="1"/>
      <w:numFmt w:val="bullet"/>
      <w:lvlText w:val=""/>
      <w:lvlJc w:val="left"/>
      <w:pPr>
        <w:ind w:left="360" w:hanging="360"/>
      </w:pPr>
      <w:rPr>
        <w:rFonts w:hint="default" w:ascii="Symbol" w:hAnsi="Symbol"/>
      </w:rPr>
    </w:lvl>
    <w:lvl w:ilvl="1" w:tplc="1C090001">
      <w:start w:val="1"/>
      <w:numFmt w:val="bullet"/>
      <w:lvlText w:val=""/>
      <w:lvlJc w:val="left"/>
      <w:pPr>
        <w:ind w:left="1080" w:hanging="360"/>
      </w:pPr>
      <w:rPr>
        <w:rFonts w:hint="default" w:ascii="Symbol" w:hAnsi="Symbol"/>
      </w:rPr>
    </w:lvl>
    <w:lvl w:ilvl="2" w:tplc="1C090005">
      <w:start w:val="1"/>
      <w:numFmt w:val="bullet"/>
      <w:lvlText w:val=""/>
      <w:lvlJc w:val="left"/>
      <w:pPr>
        <w:ind w:left="1800" w:hanging="360"/>
      </w:pPr>
      <w:rPr>
        <w:rFonts w:hint="default" w:ascii="Wingdings" w:hAnsi="Wingdings"/>
      </w:rPr>
    </w:lvl>
    <w:lvl w:ilvl="3" w:tplc="1C090001">
      <w:start w:val="1"/>
      <w:numFmt w:val="bullet"/>
      <w:lvlText w:val=""/>
      <w:lvlJc w:val="left"/>
      <w:pPr>
        <w:ind w:left="2520" w:hanging="360"/>
      </w:pPr>
      <w:rPr>
        <w:rFonts w:hint="default" w:ascii="Symbol" w:hAnsi="Symbol"/>
      </w:rPr>
    </w:lvl>
    <w:lvl w:ilvl="4" w:tplc="1C090003" w:tentative="1">
      <w:start w:val="1"/>
      <w:numFmt w:val="bullet"/>
      <w:lvlText w:val="o"/>
      <w:lvlJc w:val="left"/>
      <w:pPr>
        <w:ind w:left="3240" w:hanging="360"/>
      </w:pPr>
      <w:rPr>
        <w:rFonts w:hint="default" w:ascii="Courier New" w:hAnsi="Courier New" w:cs="Courier New"/>
      </w:rPr>
    </w:lvl>
    <w:lvl w:ilvl="5" w:tplc="1C090005" w:tentative="1">
      <w:start w:val="1"/>
      <w:numFmt w:val="bullet"/>
      <w:lvlText w:val=""/>
      <w:lvlJc w:val="left"/>
      <w:pPr>
        <w:ind w:left="3960" w:hanging="360"/>
      </w:pPr>
      <w:rPr>
        <w:rFonts w:hint="default" w:ascii="Wingdings" w:hAnsi="Wingdings"/>
      </w:rPr>
    </w:lvl>
    <w:lvl w:ilvl="6" w:tplc="1C090001" w:tentative="1">
      <w:start w:val="1"/>
      <w:numFmt w:val="bullet"/>
      <w:lvlText w:val=""/>
      <w:lvlJc w:val="left"/>
      <w:pPr>
        <w:ind w:left="4680" w:hanging="360"/>
      </w:pPr>
      <w:rPr>
        <w:rFonts w:hint="default" w:ascii="Symbol" w:hAnsi="Symbol"/>
      </w:rPr>
    </w:lvl>
    <w:lvl w:ilvl="7" w:tplc="1C090003" w:tentative="1">
      <w:start w:val="1"/>
      <w:numFmt w:val="bullet"/>
      <w:lvlText w:val="o"/>
      <w:lvlJc w:val="left"/>
      <w:pPr>
        <w:ind w:left="5400" w:hanging="360"/>
      </w:pPr>
      <w:rPr>
        <w:rFonts w:hint="default" w:ascii="Courier New" w:hAnsi="Courier New" w:cs="Courier New"/>
      </w:rPr>
    </w:lvl>
    <w:lvl w:ilvl="8" w:tplc="1C090005" w:tentative="1">
      <w:start w:val="1"/>
      <w:numFmt w:val="bullet"/>
      <w:lvlText w:val=""/>
      <w:lvlJc w:val="left"/>
      <w:pPr>
        <w:ind w:left="6120" w:hanging="360"/>
      </w:pPr>
      <w:rPr>
        <w:rFonts w:hint="default" w:ascii="Wingdings" w:hAnsi="Wingdings"/>
      </w:rPr>
    </w:lvl>
  </w:abstractNum>
  <w:abstractNum w:abstractNumId="71" w15:restartNumberingAfterBreak="0">
    <w:nsid w:val="77A5461D"/>
    <w:multiLevelType w:val="hybridMultilevel"/>
    <w:tmpl w:val="0644C012"/>
    <w:lvl w:ilvl="0" w:tplc="04090001">
      <w:start w:val="1"/>
      <w:numFmt w:val="bullet"/>
      <w:lvlText w:val=""/>
      <w:lvlJc w:val="left"/>
      <w:pPr>
        <w:ind w:left="1571" w:hanging="360"/>
      </w:pPr>
      <w:rPr>
        <w:rFonts w:hint="default" w:ascii="Symbol" w:hAnsi="Symbol"/>
      </w:rPr>
    </w:lvl>
    <w:lvl w:ilvl="1" w:tplc="04090003">
      <w:start w:val="1"/>
      <w:numFmt w:val="bullet"/>
      <w:lvlText w:val="o"/>
      <w:lvlJc w:val="left"/>
      <w:pPr>
        <w:ind w:left="2291" w:hanging="360"/>
      </w:pPr>
      <w:rPr>
        <w:rFonts w:hint="default" w:ascii="Courier New" w:hAnsi="Courier New" w:cs="Courier New"/>
      </w:rPr>
    </w:lvl>
    <w:lvl w:ilvl="2" w:tplc="04090005" w:tentative="1">
      <w:start w:val="1"/>
      <w:numFmt w:val="bullet"/>
      <w:lvlText w:val=""/>
      <w:lvlJc w:val="left"/>
      <w:pPr>
        <w:ind w:left="3011" w:hanging="360"/>
      </w:pPr>
      <w:rPr>
        <w:rFonts w:hint="default" w:ascii="Wingdings" w:hAnsi="Wingdings"/>
      </w:rPr>
    </w:lvl>
    <w:lvl w:ilvl="3" w:tplc="04090001" w:tentative="1">
      <w:start w:val="1"/>
      <w:numFmt w:val="bullet"/>
      <w:lvlText w:val=""/>
      <w:lvlJc w:val="left"/>
      <w:pPr>
        <w:ind w:left="3731" w:hanging="360"/>
      </w:pPr>
      <w:rPr>
        <w:rFonts w:hint="default" w:ascii="Symbol" w:hAnsi="Symbol"/>
      </w:rPr>
    </w:lvl>
    <w:lvl w:ilvl="4" w:tplc="04090003" w:tentative="1">
      <w:start w:val="1"/>
      <w:numFmt w:val="bullet"/>
      <w:lvlText w:val="o"/>
      <w:lvlJc w:val="left"/>
      <w:pPr>
        <w:ind w:left="4451" w:hanging="360"/>
      </w:pPr>
      <w:rPr>
        <w:rFonts w:hint="default" w:ascii="Courier New" w:hAnsi="Courier New" w:cs="Courier New"/>
      </w:rPr>
    </w:lvl>
    <w:lvl w:ilvl="5" w:tplc="04090005" w:tentative="1">
      <w:start w:val="1"/>
      <w:numFmt w:val="bullet"/>
      <w:lvlText w:val=""/>
      <w:lvlJc w:val="left"/>
      <w:pPr>
        <w:ind w:left="5171" w:hanging="360"/>
      </w:pPr>
      <w:rPr>
        <w:rFonts w:hint="default" w:ascii="Wingdings" w:hAnsi="Wingdings"/>
      </w:rPr>
    </w:lvl>
    <w:lvl w:ilvl="6" w:tplc="04090001" w:tentative="1">
      <w:start w:val="1"/>
      <w:numFmt w:val="bullet"/>
      <w:lvlText w:val=""/>
      <w:lvlJc w:val="left"/>
      <w:pPr>
        <w:ind w:left="5891" w:hanging="360"/>
      </w:pPr>
      <w:rPr>
        <w:rFonts w:hint="default" w:ascii="Symbol" w:hAnsi="Symbol"/>
      </w:rPr>
    </w:lvl>
    <w:lvl w:ilvl="7" w:tplc="04090003" w:tentative="1">
      <w:start w:val="1"/>
      <w:numFmt w:val="bullet"/>
      <w:lvlText w:val="o"/>
      <w:lvlJc w:val="left"/>
      <w:pPr>
        <w:ind w:left="6611" w:hanging="360"/>
      </w:pPr>
      <w:rPr>
        <w:rFonts w:hint="default" w:ascii="Courier New" w:hAnsi="Courier New" w:cs="Courier New"/>
      </w:rPr>
    </w:lvl>
    <w:lvl w:ilvl="8" w:tplc="04090005" w:tentative="1">
      <w:start w:val="1"/>
      <w:numFmt w:val="bullet"/>
      <w:lvlText w:val=""/>
      <w:lvlJc w:val="left"/>
      <w:pPr>
        <w:ind w:left="7331" w:hanging="360"/>
      </w:pPr>
      <w:rPr>
        <w:rFonts w:hint="default" w:ascii="Wingdings" w:hAnsi="Wingdings"/>
      </w:rPr>
    </w:lvl>
  </w:abstractNum>
  <w:abstractNum w:abstractNumId="72" w15:restartNumberingAfterBreak="0">
    <w:nsid w:val="77A83B36"/>
    <w:multiLevelType w:val="hybridMultilevel"/>
    <w:tmpl w:val="68865BA6"/>
    <w:lvl w:ilvl="0" w:tplc="5DDC4C24">
      <w:start w:val="1"/>
      <w:numFmt w:val="bullet"/>
      <w:lvlText w:val="•"/>
      <w:lvlJc w:val="left"/>
      <w:pPr>
        <w:tabs>
          <w:tab w:val="num" w:pos="720"/>
        </w:tabs>
        <w:ind w:left="720" w:hanging="360"/>
      </w:pPr>
      <w:rPr>
        <w:rFonts w:hint="default" w:ascii="Arial" w:hAnsi="Arial"/>
      </w:rPr>
    </w:lvl>
    <w:lvl w:ilvl="1" w:tplc="7CAC6512" w:tentative="1">
      <w:start w:val="1"/>
      <w:numFmt w:val="bullet"/>
      <w:lvlText w:val="•"/>
      <w:lvlJc w:val="left"/>
      <w:pPr>
        <w:tabs>
          <w:tab w:val="num" w:pos="1440"/>
        </w:tabs>
        <w:ind w:left="1440" w:hanging="360"/>
      </w:pPr>
      <w:rPr>
        <w:rFonts w:hint="default" w:ascii="Arial" w:hAnsi="Arial"/>
      </w:rPr>
    </w:lvl>
    <w:lvl w:ilvl="2" w:tplc="D750C29A" w:tentative="1">
      <w:start w:val="1"/>
      <w:numFmt w:val="bullet"/>
      <w:lvlText w:val="•"/>
      <w:lvlJc w:val="left"/>
      <w:pPr>
        <w:tabs>
          <w:tab w:val="num" w:pos="2160"/>
        </w:tabs>
        <w:ind w:left="2160" w:hanging="360"/>
      </w:pPr>
      <w:rPr>
        <w:rFonts w:hint="default" w:ascii="Arial" w:hAnsi="Arial"/>
      </w:rPr>
    </w:lvl>
    <w:lvl w:ilvl="3" w:tplc="4942D926" w:tentative="1">
      <w:start w:val="1"/>
      <w:numFmt w:val="bullet"/>
      <w:lvlText w:val="•"/>
      <w:lvlJc w:val="left"/>
      <w:pPr>
        <w:tabs>
          <w:tab w:val="num" w:pos="2880"/>
        </w:tabs>
        <w:ind w:left="2880" w:hanging="360"/>
      </w:pPr>
      <w:rPr>
        <w:rFonts w:hint="default" w:ascii="Arial" w:hAnsi="Arial"/>
      </w:rPr>
    </w:lvl>
    <w:lvl w:ilvl="4" w:tplc="FEE687B8" w:tentative="1">
      <w:start w:val="1"/>
      <w:numFmt w:val="bullet"/>
      <w:lvlText w:val="•"/>
      <w:lvlJc w:val="left"/>
      <w:pPr>
        <w:tabs>
          <w:tab w:val="num" w:pos="3600"/>
        </w:tabs>
        <w:ind w:left="3600" w:hanging="360"/>
      </w:pPr>
      <w:rPr>
        <w:rFonts w:hint="default" w:ascii="Arial" w:hAnsi="Arial"/>
      </w:rPr>
    </w:lvl>
    <w:lvl w:ilvl="5" w:tplc="247E514E" w:tentative="1">
      <w:start w:val="1"/>
      <w:numFmt w:val="bullet"/>
      <w:lvlText w:val="•"/>
      <w:lvlJc w:val="left"/>
      <w:pPr>
        <w:tabs>
          <w:tab w:val="num" w:pos="4320"/>
        </w:tabs>
        <w:ind w:left="4320" w:hanging="360"/>
      </w:pPr>
      <w:rPr>
        <w:rFonts w:hint="default" w:ascii="Arial" w:hAnsi="Arial"/>
      </w:rPr>
    </w:lvl>
    <w:lvl w:ilvl="6" w:tplc="A0D827DE" w:tentative="1">
      <w:start w:val="1"/>
      <w:numFmt w:val="bullet"/>
      <w:lvlText w:val="•"/>
      <w:lvlJc w:val="left"/>
      <w:pPr>
        <w:tabs>
          <w:tab w:val="num" w:pos="5040"/>
        </w:tabs>
        <w:ind w:left="5040" w:hanging="360"/>
      </w:pPr>
      <w:rPr>
        <w:rFonts w:hint="default" w:ascii="Arial" w:hAnsi="Arial"/>
      </w:rPr>
    </w:lvl>
    <w:lvl w:ilvl="7" w:tplc="E788F70A" w:tentative="1">
      <w:start w:val="1"/>
      <w:numFmt w:val="bullet"/>
      <w:lvlText w:val="•"/>
      <w:lvlJc w:val="left"/>
      <w:pPr>
        <w:tabs>
          <w:tab w:val="num" w:pos="5760"/>
        </w:tabs>
        <w:ind w:left="5760" w:hanging="360"/>
      </w:pPr>
      <w:rPr>
        <w:rFonts w:hint="default" w:ascii="Arial" w:hAnsi="Arial"/>
      </w:rPr>
    </w:lvl>
    <w:lvl w:ilvl="8" w:tplc="FF7AADDA" w:tentative="1">
      <w:start w:val="1"/>
      <w:numFmt w:val="bullet"/>
      <w:lvlText w:val="•"/>
      <w:lvlJc w:val="left"/>
      <w:pPr>
        <w:tabs>
          <w:tab w:val="num" w:pos="6480"/>
        </w:tabs>
        <w:ind w:left="6480" w:hanging="360"/>
      </w:pPr>
      <w:rPr>
        <w:rFonts w:hint="default" w:ascii="Arial" w:hAnsi="Arial"/>
      </w:rPr>
    </w:lvl>
  </w:abstractNum>
  <w:abstractNum w:abstractNumId="73" w15:restartNumberingAfterBreak="0">
    <w:nsid w:val="783E44A7"/>
    <w:multiLevelType w:val="hybridMultilevel"/>
    <w:tmpl w:val="02F2421E"/>
    <w:lvl w:ilvl="0" w:tplc="1C090005">
      <w:start w:val="1"/>
      <w:numFmt w:val="bullet"/>
      <w:lvlText w:val=""/>
      <w:lvlJc w:val="left"/>
      <w:pPr>
        <w:ind w:left="720" w:hanging="360"/>
      </w:pPr>
      <w:rPr>
        <w:rFonts w:hint="default" w:ascii="Wingdings" w:hAnsi="Wingdings"/>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74" w15:restartNumberingAfterBreak="0">
    <w:nsid w:val="789F43C4"/>
    <w:multiLevelType w:val="hybridMultilevel"/>
    <w:tmpl w:val="E57C7E9A"/>
    <w:lvl w:ilvl="0" w:tplc="26887A00">
      <w:start w:val="1"/>
      <w:numFmt w:val="bullet"/>
      <w:lvlText w:val=""/>
      <w:lvlJc w:val="left"/>
      <w:pPr>
        <w:ind w:left="720" w:hanging="360"/>
      </w:pPr>
      <w:rPr>
        <w:rFonts w:hint="default" w:ascii="Symbol" w:hAnsi="Symbol"/>
      </w:rPr>
    </w:lvl>
    <w:lvl w:ilvl="1" w:tplc="BECAE716">
      <w:start w:val="1"/>
      <w:numFmt w:val="bullet"/>
      <w:pStyle w:val="BulletList2"/>
      <w:lvlText w:val="–"/>
      <w:lvlJc w:val="left"/>
      <w:pPr>
        <w:ind w:left="1440" w:hanging="360"/>
      </w:pPr>
      <w:rPr>
        <w:rFonts w:hint="default" w:ascii="Arial" w:hAnsi="Arial"/>
      </w:rPr>
    </w:lvl>
    <w:lvl w:ilvl="2" w:tplc="60B09CB2">
      <w:start w:val="1"/>
      <w:numFmt w:val="bullet"/>
      <w:pStyle w:val="BulletList3"/>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5" w15:restartNumberingAfterBreak="0">
    <w:nsid w:val="79E227E0"/>
    <w:multiLevelType w:val="multilevel"/>
    <w:tmpl w:val="DAA45944"/>
    <w:lvl w:ilvl="0">
      <w:start w:val="8"/>
      <w:numFmt w:val="decimal"/>
      <w:lvlText w:val="%1"/>
      <w:lvlJc w:val="left"/>
      <w:pPr>
        <w:ind w:left="444" w:hanging="444"/>
      </w:pPr>
      <w:rPr>
        <w:rFonts w:hint="default"/>
      </w:rPr>
    </w:lvl>
    <w:lvl w:ilvl="1">
      <w:start w:val="1"/>
      <w:numFmt w:val="decimal"/>
      <w:lvlText w:val="%1.%2"/>
      <w:lvlJc w:val="left"/>
      <w:pPr>
        <w:ind w:left="1589" w:hanging="444"/>
      </w:pPr>
      <w:rPr>
        <w:rFonts w:hint="default"/>
      </w:rPr>
    </w:lvl>
    <w:lvl w:ilvl="2">
      <w:start w:val="1"/>
      <w:numFmt w:val="decimal"/>
      <w:lvlText w:val="%1.%2.%3"/>
      <w:lvlJc w:val="left"/>
      <w:pPr>
        <w:ind w:left="3010" w:hanging="720"/>
      </w:pPr>
      <w:rPr>
        <w:rFonts w:hint="default"/>
      </w:rPr>
    </w:lvl>
    <w:lvl w:ilvl="3">
      <w:start w:val="1"/>
      <w:numFmt w:val="decimal"/>
      <w:lvlText w:val="%1.%2.%3.%4"/>
      <w:lvlJc w:val="left"/>
      <w:pPr>
        <w:ind w:left="4155" w:hanging="720"/>
      </w:pPr>
      <w:rPr>
        <w:rFonts w:hint="default"/>
      </w:rPr>
    </w:lvl>
    <w:lvl w:ilvl="4">
      <w:start w:val="1"/>
      <w:numFmt w:val="decimal"/>
      <w:lvlText w:val="%1.%2.%3.%4.%5"/>
      <w:lvlJc w:val="left"/>
      <w:pPr>
        <w:ind w:left="5660" w:hanging="1080"/>
      </w:pPr>
      <w:rPr>
        <w:rFonts w:hint="default"/>
      </w:rPr>
    </w:lvl>
    <w:lvl w:ilvl="5">
      <w:start w:val="1"/>
      <w:numFmt w:val="decimal"/>
      <w:lvlText w:val="%1.%2.%3.%4.%5.%6"/>
      <w:lvlJc w:val="left"/>
      <w:pPr>
        <w:ind w:left="6805" w:hanging="1080"/>
      </w:pPr>
      <w:rPr>
        <w:rFonts w:hint="default"/>
      </w:rPr>
    </w:lvl>
    <w:lvl w:ilvl="6">
      <w:start w:val="1"/>
      <w:numFmt w:val="decimal"/>
      <w:lvlText w:val="%1.%2.%3.%4.%5.%6.%7"/>
      <w:lvlJc w:val="left"/>
      <w:pPr>
        <w:ind w:left="8310" w:hanging="1440"/>
      </w:pPr>
      <w:rPr>
        <w:rFonts w:hint="default"/>
      </w:rPr>
    </w:lvl>
    <w:lvl w:ilvl="7">
      <w:start w:val="1"/>
      <w:numFmt w:val="decimal"/>
      <w:lvlText w:val="%1.%2.%3.%4.%5.%6.%7.%8"/>
      <w:lvlJc w:val="left"/>
      <w:pPr>
        <w:ind w:left="9455" w:hanging="1440"/>
      </w:pPr>
      <w:rPr>
        <w:rFonts w:hint="default"/>
      </w:rPr>
    </w:lvl>
    <w:lvl w:ilvl="8">
      <w:start w:val="1"/>
      <w:numFmt w:val="decimal"/>
      <w:lvlText w:val="%1.%2.%3.%4.%5.%6.%7.%8.%9"/>
      <w:lvlJc w:val="left"/>
      <w:pPr>
        <w:ind w:left="10960" w:hanging="1800"/>
      </w:pPr>
      <w:rPr>
        <w:rFonts w:hint="default"/>
      </w:rPr>
    </w:lvl>
  </w:abstractNum>
  <w:abstractNum w:abstractNumId="76" w15:restartNumberingAfterBreak="0">
    <w:nsid w:val="7A0277A0"/>
    <w:multiLevelType w:val="multilevel"/>
    <w:tmpl w:val="65F620CC"/>
    <w:lvl w:ilvl="0">
      <w:start w:val="16"/>
      <w:numFmt w:val="decimal"/>
      <w:lvlText w:val="%1"/>
      <w:lvlJc w:val="left"/>
      <w:pPr>
        <w:ind w:left="384" w:hanging="384"/>
      </w:pPr>
      <w:rPr>
        <w:rFonts w:hint="default"/>
      </w:rPr>
    </w:lvl>
    <w:lvl w:ilvl="1">
      <w:start w:val="1"/>
      <w:numFmt w:val="decimal"/>
      <w:lvlText w:val="%1.%2"/>
      <w:lvlJc w:val="left"/>
      <w:pPr>
        <w:ind w:left="1236" w:hanging="384"/>
      </w:pPr>
      <w:rPr>
        <w:rFonts w:hint="default"/>
        <w:color w:val="548DD4" w:themeColor="text2" w:themeTint="99"/>
      </w:rPr>
    </w:lvl>
    <w:lvl w:ilvl="2">
      <w:start w:val="1"/>
      <w:numFmt w:val="decimal"/>
      <w:lvlText w:val="%1.%2.%3"/>
      <w:lvlJc w:val="left"/>
      <w:pPr>
        <w:ind w:left="2624" w:hanging="720"/>
      </w:pPr>
      <w:rPr>
        <w:rFonts w:hint="default"/>
      </w:rPr>
    </w:lvl>
    <w:lvl w:ilvl="3">
      <w:start w:val="1"/>
      <w:numFmt w:val="decimal"/>
      <w:lvlText w:val="%1.%2.%3.%4"/>
      <w:lvlJc w:val="left"/>
      <w:pPr>
        <w:ind w:left="3576" w:hanging="720"/>
      </w:pPr>
      <w:rPr>
        <w:rFonts w:hint="default"/>
      </w:rPr>
    </w:lvl>
    <w:lvl w:ilvl="4">
      <w:start w:val="1"/>
      <w:numFmt w:val="decimal"/>
      <w:lvlText w:val="%1.%2.%3.%4.%5"/>
      <w:lvlJc w:val="left"/>
      <w:pPr>
        <w:ind w:left="4888" w:hanging="1080"/>
      </w:pPr>
      <w:rPr>
        <w:rFonts w:hint="default"/>
      </w:rPr>
    </w:lvl>
    <w:lvl w:ilvl="5">
      <w:start w:val="1"/>
      <w:numFmt w:val="decimal"/>
      <w:lvlText w:val="%1.%2.%3.%4.%5.%6"/>
      <w:lvlJc w:val="left"/>
      <w:pPr>
        <w:ind w:left="5840" w:hanging="1080"/>
      </w:pPr>
      <w:rPr>
        <w:rFonts w:hint="default"/>
      </w:rPr>
    </w:lvl>
    <w:lvl w:ilvl="6">
      <w:start w:val="1"/>
      <w:numFmt w:val="decimal"/>
      <w:lvlText w:val="%1.%2.%3.%4.%5.%6.%7"/>
      <w:lvlJc w:val="left"/>
      <w:pPr>
        <w:ind w:left="7152" w:hanging="1440"/>
      </w:pPr>
      <w:rPr>
        <w:rFonts w:hint="default"/>
      </w:rPr>
    </w:lvl>
    <w:lvl w:ilvl="7">
      <w:start w:val="1"/>
      <w:numFmt w:val="decimal"/>
      <w:lvlText w:val="%1.%2.%3.%4.%5.%6.%7.%8"/>
      <w:lvlJc w:val="left"/>
      <w:pPr>
        <w:ind w:left="8104" w:hanging="1440"/>
      </w:pPr>
      <w:rPr>
        <w:rFonts w:hint="default"/>
      </w:rPr>
    </w:lvl>
    <w:lvl w:ilvl="8">
      <w:start w:val="1"/>
      <w:numFmt w:val="decimal"/>
      <w:lvlText w:val="%1.%2.%3.%4.%5.%6.%7.%8.%9"/>
      <w:lvlJc w:val="left"/>
      <w:pPr>
        <w:ind w:left="9416" w:hanging="1800"/>
      </w:pPr>
      <w:rPr>
        <w:rFonts w:hint="default"/>
      </w:rPr>
    </w:lvl>
  </w:abstractNum>
  <w:abstractNum w:abstractNumId="77" w15:restartNumberingAfterBreak="0">
    <w:nsid w:val="7BF40C7A"/>
    <w:multiLevelType w:val="hybridMultilevel"/>
    <w:tmpl w:val="6BDAF44A"/>
    <w:lvl w:ilvl="0" w:tplc="54EAECC2">
      <w:numFmt w:val="bullet"/>
      <w:lvlText w:val="-"/>
      <w:lvlJc w:val="left"/>
      <w:pPr>
        <w:ind w:left="720" w:hanging="360"/>
      </w:pPr>
      <w:rPr>
        <w:rFonts w:hint="default" w:ascii="Calibri" w:hAnsi="Calibri" w:eastAsiaTheme="minorHAnsi" w:cstheme="minorBidi"/>
      </w:rPr>
    </w:lvl>
    <w:lvl w:ilvl="1" w:tplc="1C090003">
      <w:start w:val="1"/>
      <w:numFmt w:val="bullet"/>
      <w:lvlText w:val="o"/>
      <w:lvlJc w:val="left"/>
      <w:pPr>
        <w:ind w:left="1440" w:hanging="360"/>
      </w:pPr>
      <w:rPr>
        <w:rFonts w:hint="default" w:ascii="Courier New" w:hAnsi="Courier New" w:cs="Courier New"/>
      </w:rPr>
    </w:lvl>
    <w:lvl w:ilvl="2" w:tplc="1C090005">
      <w:start w:val="1"/>
      <w:numFmt w:val="bullet"/>
      <w:lvlText w:val=""/>
      <w:lvlJc w:val="left"/>
      <w:pPr>
        <w:ind w:left="2160" w:hanging="360"/>
      </w:pPr>
      <w:rPr>
        <w:rFonts w:hint="default" w:ascii="Wingdings" w:hAnsi="Wingdings"/>
      </w:rPr>
    </w:lvl>
    <w:lvl w:ilvl="3" w:tplc="1C090001">
      <w:start w:val="1"/>
      <w:numFmt w:val="bullet"/>
      <w:lvlText w:val=""/>
      <w:lvlJc w:val="left"/>
      <w:pPr>
        <w:ind w:left="2880" w:hanging="360"/>
      </w:pPr>
      <w:rPr>
        <w:rFonts w:hint="default" w:ascii="Symbol" w:hAnsi="Symbol"/>
      </w:rPr>
    </w:lvl>
    <w:lvl w:ilvl="4" w:tplc="1C090003">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78" w15:restartNumberingAfterBreak="0">
    <w:nsid w:val="7C0F12BA"/>
    <w:multiLevelType w:val="multilevel"/>
    <w:tmpl w:val="60004B3A"/>
    <w:lvl w:ilvl="0">
      <w:start w:val="5"/>
      <w:numFmt w:val="decimal"/>
      <w:lvlText w:val="%1"/>
      <w:lvlJc w:val="left"/>
      <w:pPr>
        <w:ind w:left="435" w:hanging="435"/>
      </w:pPr>
      <w:rPr>
        <w:rFonts w:hint="default"/>
      </w:rPr>
    </w:lvl>
    <w:lvl w:ilvl="1">
      <w:start w:val="2"/>
      <w:numFmt w:val="decimal"/>
      <w:lvlText w:val="%1.%2"/>
      <w:lvlJc w:val="left"/>
      <w:pPr>
        <w:ind w:left="860" w:hanging="43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79" w15:restartNumberingAfterBreak="0">
    <w:nsid w:val="7C1E546A"/>
    <w:multiLevelType w:val="multilevel"/>
    <w:tmpl w:val="798A119C"/>
    <w:lvl w:ilvl="0">
      <w:start w:val="8"/>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80" w15:restartNumberingAfterBreak="0">
    <w:nsid w:val="7EE57B6F"/>
    <w:multiLevelType w:val="hybridMultilevel"/>
    <w:tmpl w:val="2D2406A0"/>
    <w:lvl w:ilvl="0" w:tplc="1C090001">
      <w:start w:val="1"/>
      <w:numFmt w:val="bullet"/>
      <w:lvlText w:val=""/>
      <w:lvlJc w:val="left"/>
      <w:pPr>
        <w:ind w:left="720" w:hanging="360"/>
      </w:pPr>
      <w:rPr>
        <w:rFonts w:hint="default" w:ascii="Symbol" w:hAnsi="Symbol"/>
      </w:rPr>
    </w:lvl>
    <w:lvl w:ilvl="1" w:tplc="1C090003">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num w:numId="1" w16cid:durableId="414742872">
    <w:abstractNumId w:val="14"/>
  </w:num>
  <w:num w:numId="2" w16cid:durableId="1793474652">
    <w:abstractNumId w:val="63"/>
  </w:num>
  <w:num w:numId="3" w16cid:durableId="371200292">
    <w:abstractNumId w:val="32"/>
  </w:num>
  <w:num w:numId="4" w16cid:durableId="536816934">
    <w:abstractNumId w:val="74"/>
  </w:num>
  <w:num w:numId="5" w16cid:durableId="1890217581">
    <w:abstractNumId w:val="26"/>
  </w:num>
  <w:num w:numId="6" w16cid:durableId="1658849497">
    <w:abstractNumId w:val="11"/>
  </w:num>
  <w:num w:numId="7" w16cid:durableId="17658912">
    <w:abstractNumId w:val="52"/>
  </w:num>
  <w:num w:numId="8" w16cid:durableId="1466921643">
    <w:abstractNumId w:val="8"/>
  </w:num>
  <w:num w:numId="9" w16cid:durableId="856456932">
    <w:abstractNumId w:val="29"/>
  </w:num>
  <w:num w:numId="10" w16cid:durableId="1889028063">
    <w:abstractNumId w:val="66"/>
  </w:num>
  <w:num w:numId="11" w16cid:durableId="1963227725">
    <w:abstractNumId w:val="64"/>
  </w:num>
  <w:num w:numId="12" w16cid:durableId="1612663022">
    <w:abstractNumId w:val="10"/>
  </w:num>
  <w:num w:numId="13" w16cid:durableId="1362436837">
    <w:abstractNumId w:val="56"/>
  </w:num>
  <w:num w:numId="14" w16cid:durableId="2055886835">
    <w:abstractNumId w:val="17"/>
  </w:num>
  <w:num w:numId="15" w16cid:durableId="1821845564">
    <w:abstractNumId w:val="78"/>
  </w:num>
  <w:num w:numId="16" w16cid:durableId="1190024030">
    <w:abstractNumId w:val="62"/>
  </w:num>
  <w:num w:numId="17" w16cid:durableId="356662279">
    <w:abstractNumId w:val="7"/>
  </w:num>
  <w:num w:numId="18" w16cid:durableId="1381828903">
    <w:abstractNumId w:val="36"/>
  </w:num>
  <w:num w:numId="19" w16cid:durableId="105466680">
    <w:abstractNumId w:val="22"/>
  </w:num>
  <w:num w:numId="20" w16cid:durableId="1883201844">
    <w:abstractNumId w:val="79"/>
  </w:num>
  <w:num w:numId="21" w16cid:durableId="1186137048">
    <w:abstractNumId w:val="60"/>
  </w:num>
  <w:num w:numId="22" w16cid:durableId="549461143">
    <w:abstractNumId w:val="1"/>
  </w:num>
  <w:num w:numId="23" w16cid:durableId="809133191">
    <w:abstractNumId w:val="50"/>
  </w:num>
  <w:num w:numId="24" w16cid:durableId="1167552578">
    <w:abstractNumId w:val="39"/>
  </w:num>
  <w:num w:numId="25" w16cid:durableId="855580931">
    <w:abstractNumId w:val="57"/>
  </w:num>
  <w:num w:numId="26" w16cid:durableId="1873303699">
    <w:abstractNumId w:val="69"/>
  </w:num>
  <w:num w:numId="27" w16cid:durableId="1899899566">
    <w:abstractNumId w:val="49"/>
  </w:num>
  <w:num w:numId="28" w16cid:durableId="1413359650">
    <w:abstractNumId w:val="54"/>
  </w:num>
  <w:num w:numId="29" w16cid:durableId="1923298825">
    <w:abstractNumId w:val="67"/>
  </w:num>
  <w:num w:numId="30" w16cid:durableId="1936666708">
    <w:abstractNumId w:val="37"/>
  </w:num>
  <w:num w:numId="31" w16cid:durableId="590746751">
    <w:abstractNumId w:val="30"/>
  </w:num>
  <w:num w:numId="32" w16cid:durableId="1037390435">
    <w:abstractNumId w:val="44"/>
  </w:num>
  <w:num w:numId="33" w16cid:durableId="958268555">
    <w:abstractNumId w:val="77"/>
  </w:num>
  <w:num w:numId="34" w16cid:durableId="787552553">
    <w:abstractNumId w:val="47"/>
  </w:num>
  <w:num w:numId="35" w16cid:durableId="1094325211">
    <w:abstractNumId w:val="51"/>
  </w:num>
  <w:num w:numId="36" w16cid:durableId="2068995147">
    <w:abstractNumId w:val="3"/>
  </w:num>
  <w:num w:numId="37" w16cid:durableId="1839811608">
    <w:abstractNumId w:val="0"/>
    <w:lvlOverride w:ilvl="0">
      <w:startOverride w:val="1"/>
      <w:lvl w:ilvl="0">
        <w:start w:val="1"/>
        <w:numFmt w:val="decimal"/>
        <w:pStyle w:val="Quick1"/>
        <w:lvlText w:val="%1)"/>
        <w:lvlJc w:val="left"/>
      </w:lvl>
    </w:lvlOverride>
  </w:num>
  <w:num w:numId="38" w16cid:durableId="745028231">
    <w:abstractNumId w:val="55"/>
  </w:num>
  <w:num w:numId="39" w16cid:durableId="1608846821">
    <w:abstractNumId w:val="33"/>
  </w:num>
  <w:num w:numId="40" w16cid:durableId="1899587324">
    <w:abstractNumId w:val="40"/>
  </w:num>
  <w:num w:numId="41" w16cid:durableId="1508014011">
    <w:abstractNumId w:val="71"/>
  </w:num>
  <w:num w:numId="42" w16cid:durableId="997196485">
    <w:abstractNumId w:val="5"/>
  </w:num>
  <w:num w:numId="43" w16cid:durableId="1123111887">
    <w:abstractNumId w:val="16"/>
  </w:num>
  <w:num w:numId="44" w16cid:durableId="1939409800">
    <w:abstractNumId w:val="72"/>
  </w:num>
  <w:num w:numId="45" w16cid:durableId="1842549970">
    <w:abstractNumId w:val="45"/>
  </w:num>
  <w:num w:numId="46" w16cid:durableId="1307315272">
    <w:abstractNumId w:val="2"/>
  </w:num>
  <w:num w:numId="47" w16cid:durableId="486435208">
    <w:abstractNumId w:val="28"/>
  </w:num>
  <w:num w:numId="48" w16cid:durableId="1912346632">
    <w:abstractNumId w:val="43"/>
  </w:num>
  <w:num w:numId="49" w16cid:durableId="839546373">
    <w:abstractNumId w:val="21"/>
  </w:num>
  <w:num w:numId="50" w16cid:durableId="978874750">
    <w:abstractNumId w:val="38"/>
  </w:num>
  <w:num w:numId="51" w16cid:durableId="2104956889">
    <w:abstractNumId w:val="42"/>
  </w:num>
  <w:num w:numId="52" w16cid:durableId="156961271">
    <w:abstractNumId w:val="12"/>
  </w:num>
  <w:num w:numId="53" w16cid:durableId="2032756921">
    <w:abstractNumId w:val="24"/>
  </w:num>
  <w:num w:numId="54" w16cid:durableId="1485466663">
    <w:abstractNumId w:val="18"/>
  </w:num>
  <w:num w:numId="55" w16cid:durableId="991297793">
    <w:abstractNumId w:val="61"/>
  </w:num>
  <w:num w:numId="56" w16cid:durableId="1415861190">
    <w:abstractNumId w:val="76"/>
  </w:num>
  <w:num w:numId="57" w16cid:durableId="1952779093">
    <w:abstractNumId w:val="41"/>
  </w:num>
  <w:num w:numId="58" w16cid:durableId="1370181307">
    <w:abstractNumId w:val="80"/>
  </w:num>
  <w:num w:numId="59" w16cid:durableId="402217259">
    <w:abstractNumId w:val="27"/>
  </w:num>
  <w:num w:numId="60" w16cid:durableId="557597511">
    <w:abstractNumId w:val="68"/>
  </w:num>
  <w:num w:numId="61" w16cid:durableId="1315913449">
    <w:abstractNumId w:val="41"/>
  </w:num>
  <w:num w:numId="62" w16cid:durableId="2037926670">
    <w:abstractNumId w:val="75"/>
  </w:num>
  <w:num w:numId="63" w16cid:durableId="1007366841">
    <w:abstractNumId w:val="23"/>
  </w:num>
  <w:num w:numId="64" w16cid:durableId="489753685">
    <w:abstractNumId w:val="15"/>
  </w:num>
  <w:num w:numId="65" w16cid:durableId="117574750">
    <w:abstractNumId w:val="58"/>
  </w:num>
  <w:num w:numId="66" w16cid:durableId="1172724223">
    <w:abstractNumId w:val="13"/>
  </w:num>
  <w:num w:numId="67" w16cid:durableId="541942214">
    <w:abstractNumId w:val="70"/>
  </w:num>
  <w:num w:numId="68" w16cid:durableId="491140760">
    <w:abstractNumId w:val="20"/>
  </w:num>
  <w:num w:numId="69" w16cid:durableId="1599751715">
    <w:abstractNumId w:val="31"/>
  </w:num>
  <w:num w:numId="70" w16cid:durableId="2112125372">
    <w:abstractNumId w:val="35"/>
  </w:num>
  <w:num w:numId="71" w16cid:durableId="1525512780">
    <w:abstractNumId w:val="65"/>
  </w:num>
  <w:num w:numId="72" w16cid:durableId="830603919">
    <w:abstractNumId w:val="73"/>
  </w:num>
  <w:num w:numId="73" w16cid:durableId="893467380">
    <w:abstractNumId w:val="6"/>
  </w:num>
  <w:num w:numId="74" w16cid:durableId="1030377171">
    <w:abstractNumId w:val="25"/>
  </w:num>
  <w:num w:numId="75" w16cid:durableId="1286234947">
    <w:abstractNumId w:val="53"/>
  </w:num>
  <w:num w:numId="76" w16cid:durableId="196745460">
    <w:abstractNumId w:val="59"/>
  </w:num>
  <w:num w:numId="77" w16cid:durableId="1810914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699814713">
    <w:abstractNumId w:val="46"/>
  </w:num>
  <w:num w:numId="79" w16cid:durableId="868179697">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77208830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567450384">
    <w:abstractNumId w:val="48"/>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Radford">
    <w15:presenceInfo w15:providerId="AD" w15:userId="S::anthonyr@pasa.org.za::3062a8a7-16de-4101-9090-b5b8448c8de5"/>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hideSpellingErrors/>
  <w:hideGrammaticalErrors/>
  <w:trackRevisions w:val="tru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B25"/>
    <w:rsid w:val="00000200"/>
    <w:rsid w:val="000005C0"/>
    <w:rsid w:val="000005CD"/>
    <w:rsid w:val="000006D3"/>
    <w:rsid w:val="00000A1F"/>
    <w:rsid w:val="00001716"/>
    <w:rsid w:val="00001BF9"/>
    <w:rsid w:val="0000296E"/>
    <w:rsid w:val="00002B13"/>
    <w:rsid w:val="0000303A"/>
    <w:rsid w:val="0000314F"/>
    <w:rsid w:val="000034F3"/>
    <w:rsid w:val="000035C5"/>
    <w:rsid w:val="00003887"/>
    <w:rsid w:val="0000392B"/>
    <w:rsid w:val="000046A8"/>
    <w:rsid w:val="000046EE"/>
    <w:rsid w:val="00004842"/>
    <w:rsid w:val="00004D64"/>
    <w:rsid w:val="00004F0C"/>
    <w:rsid w:val="0000512A"/>
    <w:rsid w:val="00005306"/>
    <w:rsid w:val="000059AB"/>
    <w:rsid w:val="00005EE9"/>
    <w:rsid w:val="00005FCA"/>
    <w:rsid w:val="00006328"/>
    <w:rsid w:val="00007275"/>
    <w:rsid w:val="00007321"/>
    <w:rsid w:val="00007AF4"/>
    <w:rsid w:val="00007B6C"/>
    <w:rsid w:val="000100A6"/>
    <w:rsid w:val="000101DE"/>
    <w:rsid w:val="0001041E"/>
    <w:rsid w:val="000107B7"/>
    <w:rsid w:val="00010815"/>
    <w:rsid w:val="000110A7"/>
    <w:rsid w:val="00011ACF"/>
    <w:rsid w:val="00012CF9"/>
    <w:rsid w:val="00013225"/>
    <w:rsid w:val="00013489"/>
    <w:rsid w:val="000134CD"/>
    <w:rsid w:val="000135A5"/>
    <w:rsid w:val="000144F4"/>
    <w:rsid w:val="000145D9"/>
    <w:rsid w:val="0001533C"/>
    <w:rsid w:val="000154B1"/>
    <w:rsid w:val="00016973"/>
    <w:rsid w:val="00016A34"/>
    <w:rsid w:val="00016ABF"/>
    <w:rsid w:val="00016D23"/>
    <w:rsid w:val="00017384"/>
    <w:rsid w:val="000174F2"/>
    <w:rsid w:val="00017980"/>
    <w:rsid w:val="000201DD"/>
    <w:rsid w:val="0002033C"/>
    <w:rsid w:val="00020C05"/>
    <w:rsid w:val="00020C13"/>
    <w:rsid w:val="000210D1"/>
    <w:rsid w:val="00021330"/>
    <w:rsid w:val="00021893"/>
    <w:rsid w:val="000220A3"/>
    <w:rsid w:val="00022FD6"/>
    <w:rsid w:val="000234FB"/>
    <w:rsid w:val="000235D6"/>
    <w:rsid w:val="00023717"/>
    <w:rsid w:val="00023861"/>
    <w:rsid w:val="00023AA3"/>
    <w:rsid w:val="00023BFC"/>
    <w:rsid w:val="00023E51"/>
    <w:rsid w:val="00023F5D"/>
    <w:rsid w:val="00024396"/>
    <w:rsid w:val="00024658"/>
    <w:rsid w:val="00024CEC"/>
    <w:rsid w:val="000264A6"/>
    <w:rsid w:val="0002722A"/>
    <w:rsid w:val="000275FD"/>
    <w:rsid w:val="0002773D"/>
    <w:rsid w:val="000279BF"/>
    <w:rsid w:val="00027C0D"/>
    <w:rsid w:val="00027DF2"/>
    <w:rsid w:val="00027EDC"/>
    <w:rsid w:val="00027FC8"/>
    <w:rsid w:val="000300FC"/>
    <w:rsid w:val="00030140"/>
    <w:rsid w:val="000302F5"/>
    <w:rsid w:val="000306E8"/>
    <w:rsid w:val="000308C9"/>
    <w:rsid w:val="00030A21"/>
    <w:rsid w:val="00030E9F"/>
    <w:rsid w:val="000310C3"/>
    <w:rsid w:val="00031609"/>
    <w:rsid w:val="00031F1C"/>
    <w:rsid w:val="00032740"/>
    <w:rsid w:val="0003328B"/>
    <w:rsid w:val="00033865"/>
    <w:rsid w:val="00033E22"/>
    <w:rsid w:val="00033FE1"/>
    <w:rsid w:val="0003449E"/>
    <w:rsid w:val="000348A1"/>
    <w:rsid w:val="00034BD2"/>
    <w:rsid w:val="00034E5C"/>
    <w:rsid w:val="0003534F"/>
    <w:rsid w:val="0003564B"/>
    <w:rsid w:val="00035BB3"/>
    <w:rsid w:val="0003668A"/>
    <w:rsid w:val="000375B9"/>
    <w:rsid w:val="00037882"/>
    <w:rsid w:val="00037C61"/>
    <w:rsid w:val="00040049"/>
    <w:rsid w:val="00040521"/>
    <w:rsid w:val="00040F86"/>
    <w:rsid w:val="000412E8"/>
    <w:rsid w:val="00041AAB"/>
    <w:rsid w:val="00041F46"/>
    <w:rsid w:val="000420F6"/>
    <w:rsid w:val="000426A2"/>
    <w:rsid w:val="000427BE"/>
    <w:rsid w:val="0004281C"/>
    <w:rsid w:val="00042BFE"/>
    <w:rsid w:val="000433AA"/>
    <w:rsid w:val="00043CDE"/>
    <w:rsid w:val="00043ED8"/>
    <w:rsid w:val="0004410F"/>
    <w:rsid w:val="00044392"/>
    <w:rsid w:val="000445F5"/>
    <w:rsid w:val="00044D16"/>
    <w:rsid w:val="00044DCE"/>
    <w:rsid w:val="00044F9E"/>
    <w:rsid w:val="0004560B"/>
    <w:rsid w:val="00045990"/>
    <w:rsid w:val="00045A89"/>
    <w:rsid w:val="00045CFA"/>
    <w:rsid w:val="00045E08"/>
    <w:rsid w:val="00046669"/>
    <w:rsid w:val="00046A7C"/>
    <w:rsid w:val="00046DCB"/>
    <w:rsid w:val="00046E7C"/>
    <w:rsid w:val="00046EBD"/>
    <w:rsid w:val="00047E17"/>
    <w:rsid w:val="00050085"/>
    <w:rsid w:val="000505DC"/>
    <w:rsid w:val="00050D29"/>
    <w:rsid w:val="00051020"/>
    <w:rsid w:val="000517A0"/>
    <w:rsid w:val="000519B8"/>
    <w:rsid w:val="00051A5A"/>
    <w:rsid w:val="00052044"/>
    <w:rsid w:val="00052298"/>
    <w:rsid w:val="00052364"/>
    <w:rsid w:val="00052DC1"/>
    <w:rsid w:val="00052EDE"/>
    <w:rsid w:val="0005333B"/>
    <w:rsid w:val="0005394C"/>
    <w:rsid w:val="00053990"/>
    <w:rsid w:val="00053ACE"/>
    <w:rsid w:val="00053D06"/>
    <w:rsid w:val="00053F93"/>
    <w:rsid w:val="00054058"/>
    <w:rsid w:val="000546C3"/>
    <w:rsid w:val="00054819"/>
    <w:rsid w:val="00054D82"/>
    <w:rsid w:val="00054D92"/>
    <w:rsid w:val="00055A7E"/>
    <w:rsid w:val="00055BD7"/>
    <w:rsid w:val="00055D41"/>
    <w:rsid w:val="000567E7"/>
    <w:rsid w:val="00056CAC"/>
    <w:rsid w:val="000570AE"/>
    <w:rsid w:val="000579A1"/>
    <w:rsid w:val="00057BD3"/>
    <w:rsid w:val="0006046C"/>
    <w:rsid w:val="000604E0"/>
    <w:rsid w:val="00060AA9"/>
    <w:rsid w:val="00060EB7"/>
    <w:rsid w:val="00060FF5"/>
    <w:rsid w:val="00061056"/>
    <w:rsid w:val="00061674"/>
    <w:rsid w:val="0006181C"/>
    <w:rsid w:val="00061BF6"/>
    <w:rsid w:val="00061F6C"/>
    <w:rsid w:val="000621E7"/>
    <w:rsid w:val="0006251A"/>
    <w:rsid w:val="00062AAD"/>
    <w:rsid w:val="0006358E"/>
    <w:rsid w:val="00063656"/>
    <w:rsid w:val="000636DB"/>
    <w:rsid w:val="0006386B"/>
    <w:rsid w:val="000644CA"/>
    <w:rsid w:val="000648A1"/>
    <w:rsid w:val="000648AA"/>
    <w:rsid w:val="00064D2F"/>
    <w:rsid w:val="0006543A"/>
    <w:rsid w:val="000654CA"/>
    <w:rsid w:val="000654D9"/>
    <w:rsid w:val="0006572B"/>
    <w:rsid w:val="00065C6A"/>
    <w:rsid w:val="00065FA2"/>
    <w:rsid w:val="000668BD"/>
    <w:rsid w:val="00066A96"/>
    <w:rsid w:val="000675C9"/>
    <w:rsid w:val="00067A98"/>
    <w:rsid w:val="00067CCD"/>
    <w:rsid w:val="000708F8"/>
    <w:rsid w:val="00070DAD"/>
    <w:rsid w:val="00070FA5"/>
    <w:rsid w:val="00071581"/>
    <w:rsid w:val="0007198D"/>
    <w:rsid w:val="00072390"/>
    <w:rsid w:val="00072F0C"/>
    <w:rsid w:val="000732FA"/>
    <w:rsid w:val="00073693"/>
    <w:rsid w:val="00073A7C"/>
    <w:rsid w:val="00073AF3"/>
    <w:rsid w:val="000741DC"/>
    <w:rsid w:val="00074DA6"/>
    <w:rsid w:val="00074DBD"/>
    <w:rsid w:val="000751BC"/>
    <w:rsid w:val="00075754"/>
    <w:rsid w:val="00075E7C"/>
    <w:rsid w:val="000761C9"/>
    <w:rsid w:val="000765F6"/>
    <w:rsid w:val="00076B63"/>
    <w:rsid w:val="00076D9E"/>
    <w:rsid w:val="00077249"/>
    <w:rsid w:val="00077625"/>
    <w:rsid w:val="00077BD7"/>
    <w:rsid w:val="00077F9D"/>
    <w:rsid w:val="00080254"/>
    <w:rsid w:val="0008035E"/>
    <w:rsid w:val="000808E7"/>
    <w:rsid w:val="00080C34"/>
    <w:rsid w:val="00081152"/>
    <w:rsid w:val="00081718"/>
    <w:rsid w:val="000819C3"/>
    <w:rsid w:val="00081D0E"/>
    <w:rsid w:val="00082470"/>
    <w:rsid w:val="00082535"/>
    <w:rsid w:val="00082AE2"/>
    <w:rsid w:val="00082FF2"/>
    <w:rsid w:val="00083269"/>
    <w:rsid w:val="000841DB"/>
    <w:rsid w:val="0008432C"/>
    <w:rsid w:val="00084593"/>
    <w:rsid w:val="0008473C"/>
    <w:rsid w:val="00084744"/>
    <w:rsid w:val="00084FCC"/>
    <w:rsid w:val="00085CF5"/>
    <w:rsid w:val="00085E4F"/>
    <w:rsid w:val="00086156"/>
    <w:rsid w:val="000867D3"/>
    <w:rsid w:val="00087460"/>
    <w:rsid w:val="00087832"/>
    <w:rsid w:val="00087C1A"/>
    <w:rsid w:val="0009012E"/>
    <w:rsid w:val="000912DF"/>
    <w:rsid w:val="00091A9E"/>
    <w:rsid w:val="0009232E"/>
    <w:rsid w:val="000923DF"/>
    <w:rsid w:val="000925E9"/>
    <w:rsid w:val="00092854"/>
    <w:rsid w:val="00092BD0"/>
    <w:rsid w:val="00092C47"/>
    <w:rsid w:val="00092F12"/>
    <w:rsid w:val="00093308"/>
    <w:rsid w:val="00093469"/>
    <w:rsid w:val="00093697"/>
    <w:rsid w:val="0009385E"/>
    <w:rsid w:val="00093BF0"/>
    <w:rsid w:val="00093DA3"/>
    <w:rsid w:val="00093F36"/>
    <w:rsid w:val="000941E2"/>
    <w:rsid w:val="00094727"/>
    <w:rsid w:val="00094E52"/>
    <w:rsid w:val="0009524F"/>
    <w:rsid w:val="00095528"/>
    <w:rsid w:val="00095A6D"/>
    <w:rsid w:val="00095C1F"/>
    <w:rsid w:val="00095DB7"/>
    <w:rsid w:val="00096AD3"/>
    <w:rsid w:val="00096FEB"/>
    <w:rsid w:val="0009768E"/>
    <w:rsid w:val="000A0085"/>
    <w:rsid w:val="000A053E"/>
    <w:rsid w:val="000A060C"/>
    <w:rsid w:val="000A0CE8"/>
    <w:rsid w:val="000A0D7A"/>
    <w:rsid w:val="000A0E5A"/>
    <w:rsid w:val="000A0F97"/>
    <w:rsid w:val="000A0FB6"/>
    <w:rsid w:val="000A123B"/>
    <w:rsid w:val="000A14AB"/>
    <w:rsid w:val="000A1574"/>
    <w:rsid w:val="000A167D"/>
    <w:rsid w:val="000A1B38"/>
    <w:rsid w:val="000A1B5A"/>
    <w:rsid w:val="000A2196"/>
    <w:rsid w:val="000A2AAF"/>
    <w:rsid w:val="000A3620"/>
    <w:rsid w:val="000A429A"/>
    <w:rsid w:val="000A49C6"/>
    <w:rsid w:val="000A49D0"/>
    <w:rsid w:val="000A4C3A"/>
    <w:rsid w:val="000A5260"/>
    <w:rsid w:val="000A5289"/>
    <w:rsid w:val="000A532E"/>
    <w:rsid w:val="000A5378"/>
    <w:rsid w:val="000A5622"/>
    <w:rsid w:val="000A6017"/>
    <w:rsid w:val="000A6E84"/>
    <w:rsid w:val="000A71A9"/>
    <w:rsid w:val="000A750C"/>
    <w:rsid w:val="000A7591"/>
    <w:rsid w:val="000A7830"/>
    <w:rsid w:val="000A7C01"/>
    <w:rsid w:val="000A7F84"/>
    <w:rsid w:val="000B039D"/>
    <w:rsid w:val="000B0810"/>
    <w:rsid w:val="000B113A"/>
    <w:rsid w:val="000B12B1"/>
    <w:rsid w:val="000B1838"/>
    <w:rsid w:val="000B18C1"/>
    <w:rsid w:val="000B2FD3"/>
    <w:rsid w:val="000B3269"/>
    <w:rsid w:val="000B3DCB"/>
    <w:rsid w:val="000B3E43"/>
    <w:rsid w:val="000B452E"/>
    <w:rsid w:val="000B4938"/>
    <w:rsid w:val="000B55B2"/>
    <w:rsid w:val="000B55D2"/>
    <w:rsid w:val="000B581B"/>
    <w:rsid w:val="000B62D2"/>
    <w:rsid w:val="000B6602"/>
    <w:rsid w:val="000B73A7"/>
    <w:rsid w:val="000B7472"/>
    <w:rsid w:val="000B78C2"/>
    <w:rsid w:val="000C00AA"/>
    <w:rsid w:val="000C0DFF"/>
    <w:rsid w:val="000C173A"/>
    <w:rsid w:val="000C2484"/>
    <w:rsid w:val="000C2669"/>
    <w:rsid w:val="000C281A"/>
    <w:rsid w:val="000C2E4C"/>
    <w:rsid w:val="000C3353"/>
    <w:rsid w:val="000C45D7"/>
    <w:rsid w:val="000C466E"/>
    <w:rsid w:val="000C5281"/>
    <w:rsid w:val="000C54E9"/>
    <w:rsid w:val="000C63E3"/>
    <w:rsid w:val="000C66F0"/>
    <w:rsid w:val="000C6811"/>
    <w:rsid w:val="000C697E"/>
    <w:rsid w:val="000C70FA"/>
    <w:rsid w:val="000C72B1"/>
    <w:rsid w:val="000D0221"/>
    <w:rsid w:val="000D02E2"/>
    <w:rsid w:val="000D04E2"/>
    <w:rsid w:val="000D0F99"/>
    <w:rsid w:val="000D10AF"/>
    <w:rsid w:val="000D1275"/>
    <w:rsid w:val="000D1890"/>
    <w:rsid w:val="000D1CF1"/>
    <w:rsid w:val="000D1FD6"/>
    <w:rsid w:val="000D204D"/>
    <w:rsid w:val="000D2107"/>
    <w:rsid w:val="000D2119"/>
    <w:rsid w:val="000D2879"/>
    <w:rsid w:val="000D29E5"/>
    <w:rsid w:val="000D3F34"/>
    <w:rsid w:val="000D401E"/>
    <w:rsid w:val="000D4911"/>
    <w:rsid w:val="000D4B41"/>
    <w:rsid w:val="000D56A3"/>
    <w:rsid w:val="000D5B0E"/>
    <w:rsid w:val="000D5E78"/>
    <w:rsid w:val="000D5ECB"/>
    <w:rsid w:val="000D61D0"/>
    <w:rsid w:val="000D624B"/>
    <w:rsid w:val="000D62B0"/>
    <w:rsid w:val="000D65A8"/>
    <w:rsid w:val="000D6A49"/>
    <w:rsid w:val="000D6A6A"/>
    <w:rsid w:val="000D6C48"/>
    <w:rsid w:val="000D6E45"/>
    <w:rsid w:val="000D6ECA"/>
    <w:rsid w:val="000D710A"/>
    <w:rsid w:val="000D7383"/>
    <w:rsid w:val="000D787D"/>
    <w:rsid w:val="000D7E3D"/>
    <w:rsid w:val="000D7E8B"/>
    <w:rsid w:val="000E0A49"/>
    <w:rsid w:val="000E0BD1"/>
    <w:rsid w:val="000E0E48"/>
    <w:rsid w:val="000E16E4"/>
    <w:rsid w:val="000E1E9E"/>
    <w:rsid w:val="000E233D"/>
    <w:rsid w:val="000E3388"/>
    <w:rsid w:val="000E3BA0"/>
    <w:rsid w:val="000E3E3D"/>
    <w:rsid w:val="000E4273"/>
    <w:rsid w:val="000E43C6"/>
    <w:rsid w:val="000E48AC"/>
    <w:rsid w:val="000E4913"/>
    <w:rsid w:val="000E4F67"/>
    <w:rsid w:val="000E53C8"/>
    <w:rsid w:val="000E596B"/>
    <w:rsid w:val="000E596F"/>
    <w:rsid w:val="000E5FD3"/>
    <w:rsid w:val="000E70F9"/>
    <w:rsid w:val="000E7C33"/>
    <w:rsid w:val="000E7CF6"/>
    <w:rsid w:val="000E7F31"/>
    <w:rsid w:val="000E7F33"/>
    <w:rsid w:val="000F0BF5"/>
    <w:rsid w:val="000F239F"/>
    <w:rsid w:val="000F2A50"/>
    <w:rsid w:val="000F3BB9"/>
    <w:rsid w:val="000F42A9"/>
    <w:rsid w:val="000F469B"/>
    <w:rsid w:val="000F46D6"/>
    <w:rsid w:val="000F4735"/>
    <w:rsid w:val="000F4F4C"/>
    <w:rsid w:val="000F5E34"/>
    <w:rsid w:val="000F610F"/>
    <w:rsid w:val="000F6445"/>
    <w:rsid w:val="000F6AB5"/>
    <w:rsid w:val="000F7692"/>
    <w:rsid w:val="000F7D46"/>
    <w:rsid w:val="001002D7"/>
    <w:rsid w:val="0010174F"/>
    <w:rsid w:val="00101ABA"/>
    <w:rsid w:val="00101ADB"/>
    <w:rsid w:val="00101F5F"/>
    <w:rsid w:val="00102131"/>
    <w:rsid w:val="00102321"/>
    <w:rsid w:val="0010256B"/>
    <w:rsid w:val="00102E39"/>
    <w:rsid w:val="001034F4"/>
    <w:rsid w:val="0010360C"/>
    <w:rsid w:val="00104D39"/>
    <w:rsid w:val="00104D99"/>
    <w:rsid w:val="00105090"/>
    <w:rsid w:val="00105493"/>
    <w:rsid w:val="00105AAC"/>
    <w:rsid w:val="00105B0E"/>
    <w:rsid w:val="00105DA6"/>
    <w:rsid w:val="0010648B"/>
    <w:rsid w:val="001068DA"/>
    <w:rsid w:val="00106CC3"/>
    <w:rsid w:val="0010720B"/>
    <w:rsid w:val="00107536"/>
    <w:rsid w:val="001076AA"/>
    <w:rsid w:val="00107AF3"/>
    <w:rsid w:val="00107B6D"/>
    <w:rsid w:val="001100A4"/>
    <w:rsid w:val="0011060A"/>
    <w:rsid w:val="001107A2"/>
    <w:rsid w:val="00110DF8"/>
    <w:rsid w:val="00110FD4"/>
    <w:rsid w:val="00111A21"/>
    <w:rsid w:val="00112208"/>
    <w:rsid w:val="001122BE"/>
    <w:rsid w:val="00112F5B"/>
    <w:rsid w:val="00113216"/>
    <w:rsid w:val="0011375C"/>
    <w:rsid w:val="00114167"/>
    <w:rsid w:val="0011437C"/>
    <w:rsid w:val="0011456C"/>
    <w:rsid w:val="001146B7"/>
    <w:rsid w:val="00114A07"/>
    <w:rsid w:val="0011529E"/>
    <w:rsid w:val="0011535E"/>
    <w:rsid w:val="001154CA"/>
    <w:rsid w:val="00115DE4"/>
    <w:rsid w:val="0011625A"/>
    <w:rsid w:val="0011658F"/>
    <w:rsid w:val="00116A5B"/>
    <w:rsid w:val="00116A7A"/>
    <w:rsid w:val="00116B84"/>
    <w:rsid w:val="00116CB5"/>
    <w:rsid w:val="00116DD5"/>
    <w:rsid w:val="001173C4"/>
    <w:rsid w:val="0011770D"/>
    <w:rsid w:val="00117C05"/>
    <w:rsid w:val="00117E78"/>
    <w:rsid w:val="0012091A"/>
    <w:rsid w:val="00121315"/>
    <w:rsid w:val="0012198B"/>
    <w:rsid w:val="00121AE6"/>
    <w:rsid w:val="0012218D"/>
    <w:rsid w:val="001222A7"/>
    <w:rsid w:val="00122CB2"/>
    <w:rsid w:val="00123B20"/>
    <w:rsid w:val="00124861"/>
    <w:rsid w:val="00124904"/>
    <w:rsid w:val="00124BD3"/>
    <w:rsid w:val="00124F82"/>
    <w:rsid w:val="00125160"/>
    <w:rsid w:val="00125363"/>
    <w:rsid w:val="00125735"/>
    <w:rsid w:val="00125E4C"/>
    <w:rsid w:val="00126AC3"/>
    <w:rsid w:val="00126B61"/>
    <w:rsid w:val="00127981"/>
    <w:rsid w:val="001301F9"/>
    <w:rsid w:val="00130342"/>
    <w:rsid w:val="00130520"/>
    <w:rsid w:val="00130C52"/>
    <w:rsid w:val="00131B27"/>
    <w:rsid w:val="00131D1B"/>
    <w:rsid w:val="00131F7F"/>
    <w:rsid w:val="00132303"/>
    <w:rsid w:val="00132CE2"/>
    <w:rsid w:val="0013387A"/>
    <w:rsid w:val="001338CA"/>
    <w:rsid w:val="00133F21"/>
    <w:rsid w:val="00134514"/>
    <w:rsid w:val="001345F6"/>
    <w:rsid w:val="00134643"/>
    <w:rsid w:val="00135400"/>
    <w:rsid w:val="00135408"/>
    <w:rsid w:val="001355DC"/>
    <w:rsid w:val="0013609E"/>
    <w:rsid w:val="001362F2"/>
    <w:rsid w:val="001373C2"/>
    <w:rsid w:val="00137790"/>
    <w:rsid w:val="00137A2E"/>
    <w:rsid w:val="00140D02"/>
    <w:rsid w:val="00140E11"/>
    <w:rsid w:val="00140E8F"/>
    <w:rsid w:val="001411FC"/>
    <w:rsid w:val="00141B34"/>
    <w:rsid w:val="001424AE"/>
    <w:rsid w:val="00142A64"/>
    <w:rsid w:val="00142E7A"/>
    <w:rsid w:val="00143073"/>
    <w:rsid w:val="00143F23"/>
    <w:rsid w:val="00144717"/>
    <w:rsid w:val="0014485D"/>
    <w:rsid w:val="00144B17"/>
    <w:rsid w:val="00144FEE"/>
    <w:rsid w:val="00145351"/>
    <w:rsid w:val="00145438"/>
    <w:rsid w:val="001455DF"/>
    <w:rsid w:val="001462FA"/>
    <w:rsid w:val="00147286"/>
    <w:rsid w:val="001472AE"/>
    <w:rsid w:val="001475E6"/>
    <w:rsid w:val="00147A15"/>
    <w:rsid w:val="00147ABB"/>
    <w:rsid w:val="00150BCB"/>
    <w:rsid w:val="001511B7"/>
    <w:rsid w:val="00151276"/>
    <w:rsid w:val="00151A59"/>
    <w:rsid w:val="00151DDD"/>
    <w:rsid w:val="00151ECA"/>
    <w:rsid w:val="001521B6"/>
    <w:rsid w:val="0015228B"/>
    <w:rsid w:val="0015284E"/>
    <w:rsid w:val="00152B82"/>
    <w:rsid w:val="00152DF5"/>
    <w:rsid w:val="00153406"/>
    <w:rsid w:val="001536F7"/>
    <w:rsid w:val="00154454"/>
    <w:rsid w:val="001547D0"/>
    <w:rsid w:val="00154991"/>
    <w:rsid w:val="00154D2D"/>
    <w:rsid w:val="00154E9E"/>
    <w:rsid w:val="001550E6"/>
    <w:rsid w:val="001551E6"/>
    <w:rsid w:val="001553B4"/>
    <w:rsid w:val="001554FF"/>
    <w:rsid w:val="00156FD2"/>
    <w:rsid w:val="001572E7"/>
    <w:rsid w:val="001575EF"/>
    <w:rsid w:val="001576EA"/>
    <w:rsid w:val="0015797B"/>
    <w:rsid w:val="00157C55"/>
    <w:rsid w:val="001601AD"/>
    <w:rsid w:val="0016080D"/>
    <w:rsid w:val="00160AA4"/>
    <w:rsid w:val="00161208"/>
    <w:rsid w:val="001612A7"/>
    <w:rsid w:val="00161BB9"/>
    <w:rsid w:val="001620CD"/>
    <w:rsid w:val="0016261E"/>
    <w:rsid w:val="0016266F"/>
    <w:rsid w:val="0016394C"/>
    <w:rsid w:val="00163C0F"/>
    <w:rsid w:val="00163D9B"/>
    <w:rsid w:val="00164311"/>
    <w:rsid w:val="0016442A"/>
    <w:rsid w:val="001653BE"/>
    <w:rsid w:val="0016545A"/>
    <w:rsid w:val="00165700"/>
    <w:rsid w:val="0016578A"/>
    <w:rsid w:val="0016594D"/>
    <w:rsid w:val="00165C19"/>
    <w:rsid w:val="00166119"/>
    <w:rsid w:val="001663BA"/>
    <w:rsid w:val="00166603"/>
    <w:rsid w:val="00166E02"/>
    <w:rsid w:val="00170182"/>
    <w:rsid w:val="00170A15"/>
    <w:rsid w:val="00170C66"/>
    <w:rsid w:val="00170DDB"/>
    <w:rsid w:val="00171024"/>
    <w:rsid w:val="0017142A"/>
    <w:rsid w:val="00171B54"/>
    <w:rsid w:val="00171DB4"/>
    <w:rsid w:val="00171E08"/>
    <w:rsid w:val="00172573"/>
    <w:rsid w:val="001726FA"/>
    <w:rsid w:val="00172DE0"/>
    <w:rsid w:val="00172F46"/>
    <w:rsid w:val="00173791"/>
    <w:rsid w:val="001743C4"/>
    <w:rsid w:val="001747CA"/>
    <w:rsid w:val="001748DB"/>
    <w:rsid w:val="00174EE2"/>
    <w:rsid w:val="00175069"/>
    <w:rsid w:val="0017525A"/>
    <w:rsid w:val="001753CB"/>
    <w:rsid w:val="00175AD4"/>
    <w:rsid w:val="00175DB6"/>
    <w:rsid w:val="001761EB"/>
    <w:rsid w:val="00176547"/>
    <w:rsid w:val="001769E3"/>
    <w:rsid w:val="0017727B"/>
    <w:rsid w:val="00180234"/>
    <w:rsid w:val="001803BF"/>
    <w:rsid w:val="00180656"/>
    <w:rsid w:val="00180ACD"/>
    <w:rsid w:val="00180B45"/>
    <w:rsid w:val="00182281"/>
    <w:rsid w:val="00182E3D"/>
    <w:rsid w:val="00183FDF"/>
    <w:rsid w:val="001845E8"/>
    <w:rsid w:val="00184A8B"/>
    <w:rsid w:val="00184DFA"/>
    <w:rsid w:val="00184E49"/>
    <w:rsid w:val="00184F25"/>
    <w:rsid w:val="00185797"/>
    <w:rsid w:val="00185923"/>
    <w:rsid w:val="001859BE"/>
    <w:rsid w:val="001863BC"/>
    <w:rsid w:val="001869AF"/>
    <w:rsid w:val="00186FED"/>
    <w:rsid w:val="001871CC"/>
    <w:rsid w:val="00187729"/>
    <w:rsid w:val="001902AB"/>
    <w:rsid w:val="00190304"/>
    <w:rsid w:val="001904BF"/>
    <w:rsid w:val="0019187F"/>
    <w:rsid w:val="001925A2"/>
    <w:rsid w:val="00193093"/>
    <w:rsid w:val="00194328"/>
    <w:rsid w:val="001949FE"/>
    <w:rsid w:val="00194D02"/>
    <w:rsid w:val="00194F6C"/>
    <w:rsid w:val="001951AF"/>
    <w:rsid w:val="00195CF0"/>
    <w:rsid w:val="00196049"/>
    <w:rsid w:val="001967AE"/>
    <w:rsid w:val="001969C9"/>
    <w:rsid w:val="00196DAF"/>
    <w:rsid w:val="0019707D"/>
    <w:rsid w:val="0019716F"/>
    <w:rsid w:val="00197400"/>
    <w:rsid w:val="00197532"/>
    <w:rsid w:val="00197FC3"/>
    <w:rsid w:val="001A085F"/>
    <w:rsid w:val="001A0CB3"/>
    <w:rsid w:val="001A148D"/>
    <w:rsid w:val="001A1AED"/>
    <w:rsid w:val="001A206B"/>
    <w:rsid w:val="001A206F"/>
    <w:rsid w:val="001A27F5"/>
    <w:rsid w:val="001A28C8"/>
    <w:rsid w:val="001A3BF4"/>
    <w:rsid w:val="001A3CE9"/>
    <w:rsid w:val="001A443B"/>
    <w:rsid w:val="001A455D"/>
    <w:rsid w:val="001A5160"/>
    <w:rsid w:val="001A527E"/>
    <w:rsid w:val="001A53F7"/>
    <w:rsid w:val="001A5607"/>
    <w:rsid w:val="001A5CF4"/>
    <w:rsid w:val="001A5ED0"/>
    <w:rsid w:val="001A608B"/>
    <w:rsid w:val="001A60BE"/>
    <w:rsid w:val="001A69EA"/>
    <w:rsid w:val="001A7D52"/>
    <w:rsid w:val="001A7E89"/>
    <w:rsid w:val="001B01C8"/>
    <w:rsid w:val="001B0674"/>
    <w:rsid w:val="001B1120"/>
    <w:rsid w:val="001B29E2"/>
    <w:rsid w:val="001B2C9C"/>
    <w:rsid w:val="001B2DD3"/>
    <w:rsid w:val="001B34BB"/>
    <w:rsid w:val="001B3650"/>
    <w:rsid w:val="001B3721"/>
    <w:rsid w:val="001B4216"/>
    <w:rsid w:val="001B42FE"/>
    <w:rsid w:val="001B4DC9"/>
    <w:rsid w:val="001B4EFB"/>
    <w:rsid w:val="001B4F57"/>
    <w:rsid w:val="001B5293"/>
    <w:rsid w:val="001B5456"/>
    <w:rsid w:val="001B6354"/>
    <w:rsid w:val="001B6585"/>
    <w:rsid w:val="001B6C24"/>
    <w:rsid w:val="001B6D26"/>
    <w:rsid w:val="001B701E"/>
    <w:rsid w:val="001B75E3"/>
    <w:rsid w:val="001B7AE6"/>
    <w:rsid w:val="001C096A"/>
    <w:rsid w:val="001C0A66"/>
    <w:rsid w:val="001C16D1"/>
    <w:rsid w:val="001C1A49"/>
    <w:rsid w:val="001C1D48"/>
    <w:rsid w:val="001C2224"/>
    <w:rsid w:val="001C24F3"/>
    <w:rsid w:val="001C27B1"/>
    <w:rsid w:val="001C28A6"/>
    <w:rsid w:val="001C2944"/>
    <w:rsid w:val="001C2D88"/>
    <w:rsid w:val="001C30F6"/>
    <w:rsid w:val="001C3B04"/>
    <w:rsid w:val="001C42CD"/>
    <w:rsid w:val="001C4FD3"/>
    <w:rsid w:val="001C503C"/>
    <w:rsid w:val="001C52DD"/>
    <w:rsid w:val="001C6068"/>
    <w:rsid w:val="001C65E0"/>
    <w:rsid w:val="001D07CE"/>
    <w:rsid w:val="001D09B6"/>
    <w:rsid w:val="001D1135"/>
    <w:rsid w:val="001D11BB"/>
    <w:rsid w:val="001D1844"/>
    <w:rsid w:val="001D18A2"/>
    <w:rsid w:val="001D1E3E"/>
    <w:rsid w:val="001D2417"/>
    <w:rsid w:val="001D294C"/>
    <w:rsid w:val="001D31D1"/>
    <w:rsid w:val="001D3C33"/>
    <w:rsid w:val="001D3DDE"/>
    <w:rsid w:val="001D3F38"/>
    <w:rsid w:val="001D407F"/>
    <w:rsid w:val="001D479C"/>
    <w:rsid w:val="001D5175"/>
    <w:rsid w:val="001D5287"/>
    <w:rsid w:val="001D54F8"/>
    <w:rsid w:val="001D57D7"/>
    <w:rsid w:val="001D5CF2"/>
    <w:rsid w:val="001E0093"/>
    <w:rsid w:val="001E010F"/>
    <w:rsid w:val="001E04B5"/>
    <w:rsid w:val="001E060F"/>
    <w:rsid w:val="001E09CC"/>
    <w:rsid w:val="001E0D4A"/>
    <w:rsid w:val="001E0EA4"/>
    <w:rsid w:val="001E1314"/>
    <w:rsid w:val="001E1604"/>
    <w:rsid w:val="001E19E3"/>
    <w:rsid w:val="001E1B21"/>
    <w:rsid w:val="001E1D36"/>
    <w:rsid w:val="001E229A"/>
    <w:rsid w:val="001E28D7"/>
    <w:rsid w:val="001E29AF"/>
    <w:rsid w:val="001E2BA1"/>
    <w:rsid w:val="001E2CC1"/>
    <w:rsid w:val="001E300B"/>
    <w:rsid w:val="001E301B"/>
    <w:rsid w:val="001E3191"/>
    <w:rsid w:val="001E31C5"/>
    <w:rsid w:val="001E36D4"/>
    <w:rsid w:val="001E43F7"/>
    <w:rsid w:val="001E54D9"/>
    <w:rsid w:val="001E57CF"/>
    <w:rsid w:val="001E5E2E"/>
    <w:rsid w:val="001E5ED9"/>
    <w:rsid w:val="001E670C"/>
    <w:rsid w:val="001E6F21"/>
    <w:rsid w:val="001E726F"/>
    <w:rsid w:val="001E7AED"/>
    <w:rsid w:val="001F1071"/>
    <w:rsid w:val="001F1974"/>
    <w:rsid w:val="001F1B51"/>
    <w:rsid w:val="001F1C36"/>
    <w:rsid w:val="001F1D32"/>
    <w:rsid w:val="001F1FAE"/>
    <w:rsid w:val="001F2125"/>
    <w:rsid w:val="001F2A9E"/>
    <w:rsid w:val="001F2DD6"/>
    <w:rsid w:val="001F35DE"/>
    <w:rsid w:val="001F3C96"/>
    <w:rsid w:val="001F4CE1"/>
    <w:rsid w:val="001F4E66"/>
    <w:rsid w:val="001F5171"/>
    <w:rsid w:val="001F6782"/>
    <w:rsid w:val="001F692A"/>
    <w:rsid w:val="001F6991"/>
    <w:rsid w:val="001F6CE4"/>
    <w:rsid w:val="001F6FC3"/>
    <w:rsid w:val="001F717F"/>
    <w:rsid w:val="001F79D9"/>
    <w:rsid w:val="002001D8"/>
    <w:rsid w:val="002001DF"/>
    <w:rsid w:val="00200254"/>
    <w:rsid w:val="00200374"/>
    <w:rsid w:val="00200556"/>
    <w:rsid w:val="002015DD"/>
    <w:rsid w:val="002016E1"/>
    <w:rsid w:val="00201717"/>
    <w:rsid w:val="00201876"/>
    <w:rsid w:val="00201A1F"/>
    <w:rsid w:val="002027CF"/>
    <w:rsid w:val="00202BB5"/>
    <w:rsid w:val="0020306E"/>
    <w:rsid w:val="00203891"/>
    <w:rsid w:val="00203902"/>
    <w:rsid w:val="00203F9C"/>
    <w:rsid w:val="002045ED"/>
    <w:rsid w:val="00204DF9"/>
    <w:rsid w:val="002054C6"/>
    <w:rsid w:val="00206293"/>
    <w:rsid w:val="00206919"/>
    <w:rsid w:val="00206BD5"/>
    <w:rsid w:val="002074E2"/>
    <w:rsid w:val="002079D7"/>
    <w:rsid w:val="00207A56"/>
    <w:rsid w:val="00207CD7"/>
    <w:rsid w:val="00207DBF"/>
    <w:rsid w:val="00207DF6"/>
    <w:rsid w:val="00210354"/>
    <w:rsid w:val="00210644"/>
    <w:rsid w:val="00210800"/>
    <w:rsid w:val="00210DE5"/>
    <w:rsid w:val="00210EBD"/>
    <w:rsid w:val="00210F9E"/>
    <w:rsid w:val="002113B0"/>
    <w:rsid w:val="00211DE1"/>
    <w:rsid w:val="00212016"/>
    <w:rsid w:val="00212311"/>
    <w:rsid w:val="00212969"/>
    <w:rsid w:val="00212C70"/>
    <w:rsid w:val="0021313D"/>
    <w:rsid w:val="00213213"/>
    <w:rsid w:val="002137C0"/>
    <w:rsid w:val="0021404C"/>
    <w:rsid w:val="002143B2"/>
    <w:rsid w:val="002147EA"/>
    <w:rsid w:val="00214EC1"/>
    <w:rsid w:val="002150AB"/>
    <w:rsid w:val="002152CE"/>
    <w:rsid w:val="00215836"/>
    <w:rsid w:val="00215C2F"/>
    <w:rsid w:val="00215E11"/>
    <w:rsid w:val="002160C9"/>
    <w:rsid w:val="00216217"/>
    <w:rsid w:val="00216AEA"/>
    <w:rsid w:val="00217100"/>
    <w:rsid w:val="002171CE"/>
    <w:rsid w:val="0021724E"/>
    <w:rsid w:val="00217669"/>
    <w:rsid w:val="00217987"/>
    <w:rsid w:val="00220521"/>
    <w:rsid w:val="00220982"/>
    <w:rsid w:val="00220C29"/>
    <w:rsid w:val="00220D58"/>
    <w:rsid w:val="00220EDF"/>
    <w:rsid w:val="00220F1F"/>
    <w:rsid w:val="00221A73"/>
    <w:rsid w:val="00221F71"/>
    <w:rsid w:val="00222474"/>
    <w:rsid w:val="00222C73"/>
    <w:rsid w:val="00222FB6"/>
    <w:rsid w:val="00223BB7"/>
    <w:rsid w:val="00223F7A"/>
    <w:rsid w:val="0022448E"/>
    <w:rsid w:val="00224527"/>
    <w:rsid w:val="002245D5"/>
    <w:rsid w:val="00224618"/>
    <w:rsid w:val="002253CE"/>
    <w:rsid w:val="002259CC"/>
    <w:rsid w:val="002260C6"/>
    <w:rsid w:val="0022644F"/>
    <w:rsid w:val="00226EE8"/>
    <w:rsid w:val="00226F4F"/>
    <w:rsid w:val="00227448"/>
    <w:rsid w:val="0022775D"/>
    <w:rsid w:val="002277E0"/>
    <w:rsid w:val="00227DAC"/>
    <w:rsid w:val="002302DC"/>
    <w:rsid w:val="00230395"/>
    <w:rsid w:val="0023058F"/>
    <w:rsid w:val="00230622"/>
    <w:rsid w:val="00230650"/>
    <w:rsid w:val="00230BD2"/>
    <w:rsid w:val="00230C8D"/>
    <w:rsid w:val="0023108D"/>
    <w:rsid w:val="00231641"/>
    <w:rsid w:val="00231E5F"/>
    <w:rsid w:val="002323DB"/>
    <w:rsid w:val="00232702"/>
    <w:rsid w:val="00233BD4"/>
    <w:rsid w:val="0023427E"/>
    <w:rsid w:val="00235B56"/>
    <w:rsid w:val="0023633E"/>
    <w:rsid w:val="00236527"/>
    <w:rsid w:val="00236E60"/>
    <w:rsid w:val="00237003"/>
    <w:rsid w:val="002370D1"/>
    <w:rsid w:val="00237CC2"/>
    <w:rsid w:val="0024084C"/>
    <w:rsid w:val="00241AC1"/>
    <w:rsid w:val="00241BFE"/>
    <w:rsid w:val="00241C5E"/>
    <w:rsid w:val="00241FB9"/>
    <w:rsid w:val="0024362B"/>
    <w:rsid w:val="00244ADF"/>
    <w:rsid w:val="00244B48"/>
    <w:rsid w:val="002450D6"/>
    <w:rsid w:val="002451F4"/>
    <w:rsid w:val="002456E6"/>
    <w:rsid w:val="00245FC5"/>
    <w:rsid w:val="00246184"/>
    <w:rsid w:val="002463D0"/>
    <w:rsid w:val="002470BE"/>
    <w:rsid w:val="0024733E"/>
    <w:rsid w:val="0024768C"/>
    <w:rsid w:val="00250D97"/>
    <w:rsid w:val="00251627"/>
    <w:rsid w:val="0025167C"/>
    <w:rsid w:val="0025169C"/>
    <w:rsid w:val="00251AD6"/>
    <w:rsid w:val="00251CA8"/>
    <w:rsid w:val="00251CE6"/>
    <w:rsid w:val="00251DE7"/>
    <w:rsid w:val="00252ACB"/>
    <w:rsid w:val="002530E6"/>
    <w:rsid w:val="0025352C"/>
    <w:rsid w:val="00253909"/>
    <w:rsid w:val="0025398C"/>
    <w:rsid w:val="00253B73"/>
    <w:rsid w:val="00254375"/>
    <w:rsid w:val="00254825"/>
    <w:rsid w:val="00254D66"/>
    <w:rsid w:val="0025555D"/>
    <w:rsid w:val="00256388"/>
    <w:rsid w:val="002563B2"/>
    <w:rsid w:val="00256DE8"/>
    <w:rsid w:val="00257FCE"/>
    <w:rsid w:val="0026053A"/>
    <w:rsid w:val="00260A1E"/>
    <w:rsid w:val="002612EA"/>
    <w:rsid w:val="00261CD2"/>
    <w:rsid w:val="00261EFD"/>
    <w:rsid w:val="002633EB"/>
    <w:rsid w:val="0026370B"/>
    <w:rsid w:val="00263994"/>
    <w:rsid w:val="00263A35"/>
    <w:rsid w:val="002655E8"/>
    <w:rsid w:val="00265ED4"/>
    <w:rsid w:val="00266324"/>
    <w:rsid w:val="0026693F"/>
    <w:rsid w:val="00267ACB"/>
    <w:rsid w:val="00267DFA"/>
    <w:rsid w:val="00270AF3"/>
    <w:rsid w:val="002711BB"/>
    <w:rsid w:val="00271E68"/>
    <w:rsid w:val="002727E6"/>
    <w:rsid w:val="00272845"/>
    <w:rsid w:val="00272C66"/>
    <w:rsid w:val="00272CCD"/>
    <w:rsid w:val="00273573"/>
    <w:rsid w:val="00273A6D"/>
    <w:rsid w:val="002745FB"/>
    <w:rsid w:val="002746FA"/>
    <w:rsid w:val="00274AE9"/>
    <w:rsid w:val="00274BFA"/>
    <w:rsid w:val="00274EE9"/>
    <w:rsid w:val="00275100"/>
    <w:rsid w:val="002753F8"/>
    <w:rsid w:val="0027597A"/>
    <w:rsid w:val="00275AA9"/>
    <w:rsid w:val="00275CB5"/>
    <w:rsid w:val="00275E10"/>
    <w:rsid w:val="002763C2"/>
    <w:rsid w:val="002768EF"/>
    <w:rsid w:val="002772AE"/>
    <w:rsid w:val="00280029"/>
    <w:rsid w:val="002802B3"/>
    <w:rsid w:val="002805D2"/>
    <w:rsid w:val="0028078F"/>
    <w:rsid w:val="002807E0"/>
    <w:rsid w:val="0028107B"/>
    <w:rsid w:val="0028144B"/>
    <w:rsid w:val="002817F0"/>
    <w:rsid w:val="00281B32"/>
    <w:rsid w:val="002822BC"/>
    <w:rsid w:val="0028267C"/>
    <w:rsid w:val="00282ABD"/>
    <w:rsid w:val="00282F0C"/>
    <w:rsid w:val="00283132"/>
    <w:rsid w:val="002839EE"/>
    <w:rsid w:val="002841F4"/>
    <w:rsid w:val="00284474"/>
    <w:rsid w:val="002844DE"/>
    <w:rsid w:val="00284CBC"/>
    <w:rsid w:val="00285072"/>
    <w:rsid w:val="00285D91"/>
    <w:rsid w:val="002863D8"/>
    <w:rsid w:val="00286678"/>
    <w:rsid w:val="00287042"/>
    <w:rsid w:val="002872DF"/>
    <w:rsid w:val="00287FD7"/>
    <w:rsid w:val="002901DE"/>
    <w:rsid w:val="0029072C"/>
    <w:rsid w:val="002907DF"/>
    <w:rsid w:val="00291352"/>
    <w:rsid w:val="0029178A"/>
    <w:rsid w:val="00291953"/>
    <w:rsid w:val="00291B91"/>
    <w:rsid w:val="002920C0"/>
    <w:rsid w:val="002922AD"/>
    <w:rsid w:val="00292559"/>
    <w:rsid w:val="002926AD"/>
    <w:rsid w:val="002927B1"/>
    <w:rsid w:val="00292811"/>
    <w:rsid w:val="002929B8"/>
    <w:rsid w:val="00292A56"/>
    <w:rsid w:val="00292D5E"/>
    <w:rsid w:val="00293044"/>
    <w:rsid w:val="00293159"/>
    <w:rsid w:val="00293263"/>
    <w:rsid w:val="002939B2"/>
    <w:rsid w:val="0029495D"/>
    <w:rsid w:val="00294A0E"/>
    <w:rsid w:val="00294CF6"/>
    <w:rsid w:val="0029519E"/>
    <w:rsid w:val="002952BA"/>
    <w:rsid w:val="002965E4"/>
    <w:rsid w:val="00296DC4"/>
    <w:rsid w:val="00297CFF"/>
    <w:rsid w:val="00297D6E"/>
    <w:rsid w:val="002A04A8"/>
    <w:rsid w:val="002A053A"/>
    <w:rsid w:val="002A0CE6"/>
    <w:rsid w:val="002A1B5A"/>
    <w:rsid w:val="002A1C89"/>
    <w:rsid w:val="002A253A"/>
    <w:rsid w:val="002A25B1"/>
    <w:rsid w:val="002A411F"/>
    <w:rsid w:val="002A48EC"/>
    <w:rsid w:val="002A4A0E"/>
    <w:rsid w:val="002A4C14"/>
    <w:rsid w:val="002A5F50"/>
    <w:rsid w:val="002A64FB"/>
    <w:rsid w:val="002A72BE"/>
    <w:rsid w:val="002A7BB1"/>
    <w:rsid w:val="002A7CFD"/>
    <w:rsid w:val="002A7DEF"/>
    <w:rsid w:val="002B0415"/>
    <w:rsid w:val="002B0674"/>
    <w:rsid w:val="002B0850"/>
    <w:rsid w:val="002B09CA"/>
    <w:rsid w:val="002B0E5B"/>
    <w:rsid w:val="002B1636"/>
    <w:rsid w:val="002B2418"/>
    <w:rsid w:val="002B283A"/>
    <w:rsid w:val="002B3301"/>
    <w:rsid w:val="002B3302"/>
    <w:rsid w:val="002B33FD"/>
    <w:rsid w:val="002B3942"/>
    <w:rsid w:val="002B4056"/>
    <w:rsid w:val="002B4128"/>
    <w:rsid w:val="002B4A93"/>
    <w:rsid w:val="002B4E6C"/>
    <w:rsid w:val="002B5668"/>
    <w:rsid w:val="002B5CC7"/>
    <w:rsid w:val="002B7B14"/>
    <w:rsid w:val="002B7ED7"/>
    <w:rsid w:val="002C02BE"/>
    <w:rsid w:val="002C042B"/>
    <w:rsid w:val="002C11CE"/>
    <w:rsid w:val="002C1B38"/>
    <w:rsid w:val="002C1C15"/>
    <w:rsid w:val="002C27B5"/>
    <w:rsid w:val="002C2973"/>
    <w:rsid w:val="002C4076"/>
    <w:rsid w:val="002C4F60"/>
    <w:rsid w:val="002C5C60"/>
    <w:rsid w:val="002C5D7B"/>
    <w:rsid w:val="002C62DC"/>
    <w:rsid w:val="002C6328"/>
    <w:rsid w:val="002C64ED"/>
    <w:rsid w:val="002C6AF1"/>
    <w:rsid w:val="002C75A7"/>
    <w:rsid w:val="002C77B7"/>
    <w:rsid w:val="002C78A4"/>
    <w:rsid w:val="002C7C60"/>
    <w:rsid w:val="002C7DCD"/>
    <w:rsid w:val="002D0B34"/>
    <w:rsid w:val="002D0D2B"/>
    <w:rsid w:val="002D1853"/>
    <w:rsid w:val="002D21EF"/>
    <w:rsid w:val="002D2220"/>
    <w:rsid w:val="002D2289"/>
    <w:rsid w:val="002D24F2"/>
    <w:rsid w:val="002D27C6"/>
    <w:rsid w:val="002D2E35"/>
    <w:rsid w:val="002D33CF"/>
    <w:rsid w:val="002D368F"/>
    <w:rsid w:val="002D3AEF"/>
    <w:rsid w:val="002D3C90"/>
    <w:rsid w:val="002D4056"/>
    <w:rsid w:val="002D4749"/>
    <w:rsid w:val="002D4796"/>
    <w:rsid w:val="002D4F1E"/>
    <w:rsid w:val="002D500B"/>
    <w:rsid w:val="002D5A7A"/>
    <w:rsid w:val="002D5DEA"/>
    <w:rsid w:val="002D6176"/>
    <w:rsid w:val="002D679F"/>
    <w:rsid w:val="002D68FF"/>
    <w:rsid w:val="002D6AE9"/>
    <w:rsid w:val="002D6E2C"/>
    <w:rsid w:val="002D7168"/>
    <w:rsid w:val="002D78AE"/>
    <w:rsid w:val="002D7BDA"/>
    <w:rsid w:val="002E02ED"/>
    <w:rsid w:val="002E0574"/>
    <w:rsid w:val="002E13EA"/>
    <w:rsid w:val="002E292F"/>
    <w:rsid w:val="002E3975"/>
    <w:rsid w:val="002E3C87"/>
    <w:rsid w:val="002E3E3D"/>
    <w:rsid w:val="002E4260"/>
    <w:rsid w:val="002E45BF"/>
    <w:rsid w:val="002E4763"/>
    <w:rsid w:val="002E47D1"/>
    <w:rsid w:val="002E4ADB"/>
    <w:rsid w:val="002E4E59"/>
    <w:rsid w:val="002E5120"/>
    <w:rsid w:val="002E51BB"/>
    <w:rsid w:val="002E5643"/>
    <w:rsid w:val="002E5A55"/>
    <w:rsid w:val="002E63B8"/>
    <w:rsid w:val="002E64BA"/>
    <w:rsid w:val="002E69FA"/>
    <w:rsid w:val="002E6CDD"/>
    <w:rsid w:val="002E6E7B"/>
    <w:rsid w:val="002E6FE6"/>
    <w:rsid w:val="002E752C"/>
    <w:rsid w:val="002E7740"/>
    <w:rsid w:val="002E78E9"/>
    <w:rsid w:val="002E79E5"/>
    <w:rsid w:val="002E7C96"/>
    <w:rsid w:val="002F030E"/>
    <w:rsid w:val="002F053B"/>
    <w:rsid w:val="002F05BA"/>
    <w:rsid w:val="002F06AD"/>
    <w:rsid w:val="002F0ACE"/>
    <w:rsid w:val="002F0CF7"/>
    <w:rsid w:val="002F1232"/>
    <w:rsid w:val="002F198E"/>
    <w:rsid w:val="002F1E67"/>
    <w:rsid w:val="002F1E73"/>
    <w:rsid w:val="002F23CB"/>
    <w:rsid w:val="002F2A0B"/>
    <w:rsid w:val="002F2D7B"/>
    <w:rsid w:val="002F2E91"/>
    <w:rsid w:val="002F33B7"/>
    <w:rsid w:val="002F356C"/>
    <w:rsid w:val="002F398B"/>
    <w:rsid w:val="002F3A34"/>
    <w:rsid w:val="002F3E1E"/>
    <w:rsid w:val="002F4136"/>
    <w:rsid w:val="002F557D"/>
    <w:rsid w:val="002F570E"/>
    <w:rsid w:val="002F5BAB"/>
    <w:rsid w:val="002F5D59"/>
    <w:rsid w:val="002F6302"/>
    <w:rsid w:val="002F6675"/>
    <w:rsid w:val="002F787D"/>
    <w:rsid w:val="003003E9"/>
    <w:rsid w:val="0030052F"/>
    <w:rsid w:val="00300A70"/>
    <w:rsid w:val="00300DF7"/>
    <w:rsid w:val="0030169E"/>
    <w:rsid w:val="00301734"/>
    <w:rsid w:val="00301B91"/>
    <w:rsid w:val="0030209B"/>
    <w:rsid w:val="003020BE"/>
    <w:rsid w:val="0030243D"/>
    <w:rsid w:val="00302A9A"/>
    <w:rsid w:val="00302C9C"/>
    <w:rsid w:val="00303032"/>
    <w:rsid w:val="00303442"/>
    <w:rsid w:val="0030358C"/>
    <w:rsid w:val="0030369F"/>
    <w:rsid w:val="00304D50"/>
    <w:rsid w:val="00304EE1"/>
    <w:rsid w:val="0030525E"/>
    <w:rsid w:val="00306190"/>
    <w:rsid w:val="0030653B"/>
    <w:rsid w:val="003069E7"/>
    <w:rsid w:val="0030756B"/>
    <w:rsid w:val="00307836"/>
    <w:rsid w:val="00307F3F"/>
    <w:rsid w:val="003103D1"/>
    <w:rsid w:val="00310909"/>
    <w:rsid w:val="00310AC2"/>
    <w:rsid w:val="00310D34"/>
    <w:rsid w:val="00311191"/>
    <w:rsid w:val="0031203D"/>
    <w:rsid w:val="00312D17"/>
    <w:rsid w:val="00312D7A"/>
    <w:rsid w:val="00312E5D"/>
    <w:rsid w:val="003132B0"/>
    <w:rsid w:val="003133C7"/>
    <w:rsid w:val="00313440"/>
    <w:rsid w:val="00313570"/>
    <w:rsid w:val="00313C7B"/>
    <w:rsid w:val="00314361"/>
    <w:rsid w:val="00314B4B"/>
    <w:rsid w:val="00314D5B"/>
    <w:rsid w:val="003156EE"/>
    <w:rsid w:val="00315B05"/>
    <w:rsid w:val="00315B3C"/>
    <w:rsid w:val="00315C83"/>
    <w:rsid w:val="0031601B"/>
    <w:rsid w:val="003174C4"/>
    <w:rsid w:val="00317862"/>
    <w:rsid w:val="00317E40"/>
    <w:rsid w:val="00317ECE"/>
    <w:rsid w:val="00320288"/>
    <w:rsid w:val="003202E9"/>
    <w:rsid w:val="003205E9"/>
    <w:rsid w:val="00320A23"/>
    <w:rsid w:val="00321CB3"/>
    <w:rsid w:val="00321F5F"/>
    <w:rsid w:val="003229BB"/>
    <w:rsid w:val="00322EFF"/>
    <w:rsid w:val="00323B24"/>
    <w:rsid w:val="00324088"/>
    <w:rsid w:val="00324964"/>
    <w:rsid w:val="00324A73"/>
    <w:rsid w:val="00324F02"/>
    <w:rsid w:val="003252CF"/>
    <w:rsid w:val="003257AA"/>
    <w:rsid w:val="0032595A"/>
    <w:rsid w:val="00326434"/>
    <w:rsid w:val="00326B53"/>
    <w:rsid w:val="0032732D"/>
    <w:rsid w:val="00327450"/>
    <w:rsid w:val="0032756B"/>
    <w:rsid w:val="00327646"/>
    <w:rsid w:val="00327AEF"/>
    <w:rsid w:val="00327C07"/>
    <w:rsid w:val="00327C27"/>
    <w:rsid w:val="0033014E"/>
    <w:rsid w:val="00330480"/>
    <w:rsid w:val="00330562"/>
    <w:rsid w:val="00330EE2"/>
    <w:rsid w:val="00331BA1"/>
    <w:rsid w:val="0033206E"/>
    <w:rsid w:val="003327BD"/>
    <w:rsid w:val="0033292F"/>
    <w:rsid w:val="00332B4A"/>
    <w:rsid w:val="0033488F"/>
    <w:rsid w:val="00335036"/>
    <w:rsid w:val="00335FEE"/>
    <w:rsid w:val="003366CB"/>
    <w:rsid w:val="00336B52"/>
    <w:rsid w:val="00336FAC"/>
    <w:rsid w:val="003371B2"/>
    <w:rsid w:val="0033760A"/>
    <w:rsid w:val="0033764A"/>
    <w:rsid w:val="00337980"/>
    <w:rsid w:val="00337B2E"/>
    <w:rsid w:val="00337FFD"/>
    <w:rsid w:val="0034098C"/>
    <w:rsid w:val="00341E7C"/>
    <w:rsid w:val="00342E02"/>
    <w:rsid w:val="00342F51"/>
    <w:rsid w:val="003438FD"/>
    <w:rsid w:val="003443DD"/>
    <w:rsid w:val="0034456A"/>
    <w:rsid w:val="00345128"/>
    <w:rsid w:val="00345534"/>
    <w:rsid w:val="00345709"/>
    <w:rsid w:val="003459C2"/>
    <w:rsid w:val="00345BA8"/>
    <w:rsid w:val="00345C63"/>
    <w:rsid w:val="00345CC4"/>
    <w:rsid w:val="00345D6E"/>
    <w:rsid w:val="00345DAE"/>
    <w:rsid w:val="0034698C"/>
    <w:rsid w:val="003473EF"/>
    <w:rsid w:val="00351A08"/>
    <w:rsid w:val="00351AD7"/>
    <w:rsid w:val="00352920"/>
    <w:rsid w:val="00352A8E"/>
    <w:rsid w:val="00352E6E"/>
    <w:rsid w:val="00352EF7"/>
    <w:rsid w:val="0035327F"/>
    <w:rsid w:val="003534E4"/>
    <w:rsid w:val="00353680"/>
    <w:rsid w:val="00354175"/>
    <w:rsid w:val="0035427A"/>
    <w:rsid w:val="00354818"/>
    <w:rsid w:val="003550C7"/>
    <w:rsid w:val="00355175"/>
    <w:rsid w:val="00355501"/>
    <w:rsid w:val="00355690"/>
    <w:rsid w:val="00355835"/>
    <w:rsid w:val="00355AA6"/>
    <w:rsid w:val="00355BB4"/>
    <w:rsid w:val="00355C57"/>
    <w:rsid w:val="003562F1"/>
    <w:rsid w:val="00356583"/>
    <w:rsid w:val="00356935"/>
    <w:rsid w:val="00356AFE"/>
    <w:rsid w:val="00356C1F"/>
    <w:rsid w:val="00356C83"/>
    <w:rsid w:val="00356F28"/>
    <w:rsid w:val="00356FE4"/>
    <w:rsid w:val="00357D4E"/>
    <w:rsid w:val="00357E93"/>
    <w:rsid w:val="00357FD2"/>
    <w:rsid w:val="003601EE"/>
    <w:rsid w:val="0036072B"/>
    <w:rsid w:val="00360A04"/>
    <w:rsid w:val="00360C7C"/>
    <w:rsid w:val="00360DAF"/>
    <w:rsid w:val="00360F21"/>
    <w:rsid w:val="003614AE"/>
    <w:rsid w:val="0036162D"/>
    <w:rsid w:val="00361849"/>
    <w:rsid w:val="00362A02"/>
    <w:rsid w:val="00363A26"/>
    <w:rsid w:val="00364F96"/>
    <w:rsid w:val="0036537F"/>
    <w:rsid w:val="003656A8"/>
    <w:rsid w:val="00365A48"/>
    <w:rsid w:val="003669E0"/>
    <w:rsid w:val="00366CC9"/>
    <w:rsid w:val="00366D92"/>
    <w:rsid w:val="00366E0F"/>
    <w:rsid w:val="0036739F"/>
    <w:rsid w:val="00367CAB"/>
    <w:rsid w:val="00367E59"/>
    <w:rsid w:val="0037024F"/>
    <w:rsid w:val="00370A17"/>
    <w:rsid w:val="00370E49"/>
    <w:rsid w:val="003718AA"/>
    <w:rsid w:val="00371A71"/>
    <w:rsid w:val="003720BD"/>
    <w:rsid w:val="003725B4"/>
    <w:rsid w:val="00372A0F"/>
    <w:rsid w:val="00373758"/>
    <w:rsid w:val="00373947"/>
    <w:rsid w:val="0037401F"/>
    <w:rsid w:val="00374970"/>
    <w:rsid w:val="0037520C"/>
    <w:rsid w:val="00375426"/>
    <w:rsid w:val="003758A6"/>
    <w:rsid w:val="00375F68"/>
    <w:rsid w:val="003760DE"/>
    <w:rsid w:val="0037688C"/>
    <w:rsid w:val="003769C3"/>
    <w:rsid w:val="00376D2C"/>
    <w:rsid w:val="003770EB"/>
    <w:rsid w:val="003772F7"/>
    <w:rsid w:val="00377540"/>
    <w:rsid w:val="00377642"/>
    <w:rsid w:val="003778F3"/>
    <w:rsid w:val="00377D20"/>
    <w:rsid w:val="00380544"/>
    <w:rsid w:val="0038095A"/>
    <w:rsid w:val="00381484"/>
    <w:rsid w:val="00381A93"/>
    <w:rsid w:val="00382035"/>
    <w:rsid w:val="0038214F"/>
    <w:rsid w:val="00382E5C"/>
    <w:rsid w:val="00383156"/>
    <w:rsid w:val="003832DA"/>
    <w:rsid w:val="00383366"/>
    <w:rsid w:val="003835F1"/>
    <w:rsid w:val="0038390C"/>
    <w:rsid w:val="00383953"/>
    <w:rsid w:val="00383972"/>
    <w:rsid w:val="00383ADE"/>
    <w:rsid w:val="00383FC4"/>
    <w:rsid w:val="0038434B"/>
    <w:rsid w:val="0038445E"/>
    <w:rsid w:val="003844A1"/>
    <w:rsid w:val="0038485A"/>
    <w:rsid w:val="0038504C"/>
    <w:rsid w:val="003856E4"/>
    <w:rsid w:val="00385A19"/>
    <w:rsid w:val="00385FE5"/>
    <w:rsid w:val="003866E1"/>
    <w:rsid w:val="00386AD4"/>
    <w:rsid w:val="00386BFC"/>
    <w:rsid w:val="00387013"/>
    <w:rsid w:val="0038745A"/>
    <w:rsid w:val="00387472"/>
    <w:rsid w:val="0038799C"/>
    <w:rsid w:val="00387CCC"/>
    <w:rsid w:val="00390274"/>
    <w:rsid w:val="0039034F"/>
    <w:rsid w:val="00390641"/>
    <w:rsid w:val="0039097C"/>
    <w:rsid w:val="00390BEC"/>
    <w:rsid w:val="00390D79"/>
    <w:rsid w:val="0039115B"/>
    <w:rsid w:val="0039148D"/>
    <w:rsid w:val="00391E93"/>
    <w:rsid w:val="003922F2"/>
    <w:rsid w:val="003928CB"/>
    <w:rsid w:val="003928D7"/>
    <w:rsid w:val="00392950"/>
    <w:rsid w:val="00393C38"/>
    <w:rsid w:val="00393CD3"/>
    <w:rsid w:val="003956A5"/>
    <w:rsid w:val="003957A9"/>
    <w:rsid w:val="0039580F"/>
    <w:rsid w:val="00395D41"/>
    <w:rsid w:val="00395DA7"/>
    <w:rsid w:val="00396328"/>
    <w:rsid w:val="003964BE"/>
    <w:rsid w:val="00397135"/>
    <w:rsid w:val="00397239"/>
    <w:rsid w:val="00397A0F"/>
    <w:rsid w:val="00397B15"/>
    <w:rsid w:val="003A00F5"/>
    <w:rsid w:val="003A0212"/>
    <w:rsid w:val="003A0249"/>
    <w:rsid w:val="003A05CA"/>
    <w:rsid w:val="003A0AFB"/>
    <w:rsid w:val="003A0B5F"/>
    <w:rsid w:val="003A0F3C"/>
    <w:rsid w:val="003A12C4"/>
    <w:rsid w:val="003A1538"/>
    <w:rsid w:val="003A1E45"/>
    <w:rsid w:val="003A27DA"/>
    <w:rsid w:val="003A3477"/>
    <w:rsid w:val="003A43EB"/>
    <w:rsid w:val="003A4424"/>
    <w:rsid w:val="003A47EF"/>
    <w:rsid w:val="003A4A51"/>
    <w:rsid w:val="003A4CB1"/>
    <w:rsid w:val="003A4CC4"/>
    <w:rsid w:val="003A4D94"/>
    <w:rsid w:val="003A5093"/>
    <w:rsid w:val="003A5E9B"/>
    <w:rsid w:val="003A6986"/>
    <w:rsid w:val="003A6D46"/>
    <w:rsid w:val="003A6DBF"/>
    <w:rsid w:val="003A7783"/>
    <w:rsid w:val="003A77C0"/>
    <w:rsid w:val="003A7AD5"/>
    <w:rsid w:val="003A7D20"/>
    <w:rsid w:val="003A7D87"/>
    <w:rsid w:val="003A7FB7"/>
    <w:rsid w:val="003B0450"/>
    <w:rsid w:val="003B0634"/>
    <w:rsid w:val="003B0A7E"/>
    <w:rsid w:val="003B0FC3"/>
    <w:rsid w:val="003B17D9"/>
    <w:rsid w:val="003B1898"/>
    <w:rsid w:val="003B1A94"/>
    <w:rsid w:val="003B1BD3"/>
    <w:rsid w:val="003B1DD8"/>
    <w:rsid w:val="003B28F5"/>
    <w:rsid w:val="003B2A1E"/>
    <w:rsid w:val="003B2BE4"/>
    <w:rsid w:val="003B300D"/>
    <w:rsid w:val="003B32CF"/>
    <w:rsid w:val="003B37AF"/>
    <w:rsid w:val="003B3A82"/>
    <w:rsid w:val="003B3BDF"/>
    <w:rsid w:val="003B3D9F"/>
    <w:rsid w:val="003B3DD8"/>
    <w:rsid w:val="003B49E3"/>
    <w:rsid w:val="003B4C47"/>
    <w:rsid w:val="003B4ED9"/>
    <w:rsid w:val="003B512B"/>
    <w:rsid w:val="003B54E8"/>
    <w:rsid w:val="003B5514"/>
    <w:rsid w:val="003B58AC"/>
    <w:rsid w:val="003B5F6B"/>
    <w:rsid w:val="003B622B"/>
    <w:rsid w:val="003B639B"/>
    <w:rsid w:val="003B6426"/>
    <w:rsid w:val="003B674A"/>
    <w:rsid w:val="003B6B2B"/>
    <w:rsid w:val="003B6C3E"/>
    <w:rsid w:val="003B706A"/>
    <w:rsid w:val="003B7341"/>
    <w:rsid w:val="003B7682"/>
    <w:rsid w:val="003B770F"/>
    <w:rsid w:val="003C025B"/>
    <w:rsid w:val="003C0842"/>
    <w:rsid w:val="003C0C0C"/>
    <w:rsid w:val="003C0D20"/>
    <w:rsid w:val="003C1574"/>
    <w:rsid w:val="003C16D6"/>
    <w:rsid w:val="003C1756"/>
    <w:rsid w:val="003C1A32"/>
    <w:rsid w:val="003C20AF"/>
    <w:rsid w:val="003C21DD"/>
    <w:rsid w:val="003C2D3F"/>
    <w:rsid w:val="003C2D60"/>
    <w:rsid w:val="003C365A"/>
    <w:rsid w:val="003C38EF"/>
    <w:rsid w:val="003C3A00"/>
    <w:rsid w:val="003C45EC"/>
    <w:rsid w:val="003C473D"/>
    <w:rsid w:val="003C4827"/>
    <w:rsid w:val="003C5063"/>
    <w:rsid w:val="003C527E"/>
    <w:rsid w:val="003C5339"/>
    <w:rsid w:val="003C70F3"/>
    <w:rsid w:val="003D0D18"/>
    <w:rsid w:val="003D0FAC"/>
    <w:rsid w:val="003D10CB"/>
    <w:rsid w:val="003D12BE"/>
    <w:rsid w:val="003D170C"/>
    <w:rsid w:val="003D1F2A"/>
    <w:rsid w:val="003D2453"/>
    <w:rsid w:val="003D26FB"/>
    <w:rsid w:val="003D2CCF"/>
    <w:rsid w:val="003D31A6"/>
    <w:rsid w:val="003D3767"/>
    <w:rsid w:val="003D5365"/>
    <w:rsid w:val="003D5B05"/>
    <w:rsid w:val="003D5E3C"/>
    <w:rsid w:val="003D5F65"/>
    <w:rsid w:val="003D6190"/>
    <w:rsid w:val="003D6948"/>
    <w:rsid w:val="003D69EE"/>
    <w:rsid w:val="003D6B68"/>
    <w:rsid w:val="003D6D5A"/>
    <w:rsid w:val="003D7288"/>
    <w:rsid w:val="003D7FF4"/>
    <w:rsid w:val="003E123A"/>
    <w:rsid w:val="003E12E5"/>
    <w:rsid w:val="003E16CD"/>
    <w:rsid w:val="003E185E"/>
    <w:rsid w:val="003E224C"/>
    <w:rsid w:val="003E243A"/>
    <w:rsid w:val="003E2F21"/>
    <w:rsid w:val="003E3657"/>
    <w:rsid w:val="003E37E8"/>
    <w:rsid w:val="003E3CD9"/>
    <w:rsid w:val="003E3D05"/>
    <w:rsid w:val="003E415B"/>
    <w:rsid w:val="003E4380"/>
    <w:rsid w:val="003E4C81"/>
    <w:rsid w:val="003E52FC"/>
    <w:rsid w:val="003E5343"/>
    <w:rsid w:val="003E6718"/>
    <w:rsid w:val="003E69A8"/>
    <w:rsid w:val="003E6CFB"/>
    <w:rsid w:val="003E6DAC"/>
    <w:rsid w:val="003E7187"/>
    <w:rsid w:val="003E72EA"/>
    <w:rsid w:val="003E7685"/>
    <w:rsid w:val="003E7D56"/>
    <w:rsid w:val="003F02DD"/>
    <w:rsid w:val="003F0B33"/>
    <w:rsid w:val="003F0D7B"/>
    <w:rsid w:val="003F0E2D"/>
    <w:rsid w:val="003F0F0F"/>
    <w:rsid w:val="003F14D9"/>
    <w:rsid w:val="003F2441"/>
    <w:rsid w:val="003F24A3"/>
    <w:rsid w:val="003F2B15"/>
    <w:rsid w:val="003F2B35"/>
    <w:rsid w:val="003F3EDC"/>
    <w:rsid w:val="003F43CA"/>
    <w:rsid w:val="003F4411"/>
    <w:rsid w:val="003F4733"/>
    <w:rsid w:val="003F4791"/>
    <w:rsid w:val="003F4A40"/>
    <w:rsid w:val="003F4F7A"/>
    <w:rsid w:val="003F5002"/>
    <w:rsid w:val="003F5122"/>
    <w:rsid w:val="003F58F9"/>
    <w:rsid w:val="003F678F"/>
    <w:rsid w:val="003F7087"/>
    <w:rsid w:val="003F709C"/>
    <w:rsid w:val="003F7359"/>
    <w:rsid w:val="003F7959"/>
    <w:rsid w:val="00400549"/>
    <w:rsid w:val="00400795"/>
    <w:rsid w:val="0040133E"/>
    <w:rsid w:val="00401355"/>
    <w:rsid w:val="004021AA"/>
    <w:rsid w:val="00402276"/>
    <w:rsid w:val="0040248F"/>
    <w:rsid w:val="00402674"/>
    <w:rsid w:val="004026CA"/>
    <w:rsid w:val="004026FC"/>
    <w:rsid w:val="00402844"/>
    <w:rsid w:val="00402CE1"/>
    <w:rsid w:val="0040388E"/>
    <w:rsid w:val="004039DC"/>
    <w:rsid w:val="00404363"/>
    <w:rsid w:val="0040449F"/>
    <w:rsid w:val="00404DC8"/>
    <w:rsid w:val="00404ED1"/>
    <w:rsid w:val="00405A73"/>
    <w:rsid w:val="0040672B"/>
    <w:rsid w:val="004067A2"/>
    <w:rsid w:val="0040681F"/>
    <w:rsid w:val="004074A1"/>
    <w:rsid w:val="00407500"/>
    <w:rsid w:val="0040752E"/>
    <w:rsid w:val="00410086"/>
    <w:rsid w:val="004100D5"/>
    <w:rsid w:val="00410337"/>
    <w:rsid w:val="00410654"/>
    <w:rsid w:val="004107E9"/>
    <w:rsid w:val="00410E27"/>
    <w:rsid w:val="0041121B"/>
    <w:rsid w:val="00411344"/>
    <w:rsid w:val="00411782"/>
    <w:rsid w:val="004120C9"/>
    <w:rsid w:val="004121B9"/>
    <w:rsid w:val="0041260D"/>
    <w:rsid w:val="00412650"/>
    <w:rsid w:val="00412D38"/>
    <w:rsid w:val="00412E0E"/>
    <w:rsid w:val="00412E9E"/>
    <w:rsid w:val="00413044"/>
    <w:rsid w:val="00413778"/>
    <w:rsid w:val="00413AEC"/>
    <w:rsid w:val="004144F1"/>
    <w:rsid w:val="0041502E"/>
    <w:rsid w:val="00415873"/>
    <w:rsid w:val="00415BD8"/>
    <w:rsid w:val="00416028"/>
    <w:rsid w:val="00416145"/>
    <w:rsid w:val="00416543"/>
    <w:rsid w:val="00416CE7"/>
    <w:rsid w:val="00416CF8"/>
    <w:rsid w:val="00416F83"/>
    <w:rsid w:val="004175C7"/>
    <w:rsid w:val="0042013D"/>
    <w:rsid w:val="00420495"/>
    <w:rsid w:val="00420555"/>
    <w:rsid w:val="00421498"/>
    <w:rsid w:val="00421699"/>
    <w:rsid w:val="00421743"/>
    <w:rsid w:val="004220E3"/>
    <w:rsid w:val="004225BA"/>
    <w:rsid w:val="00422729"/>
    <w:rsid w:val="004228D8"/>
    <w:rsid w:val="00423237"/>
    <w:rsid w:val="0042329D"/>
    <w:rsid w:val="00423486"/>
    <w:rsid w:val="00423F5D"/>
    <w:rsid w:val="004241C5"/>
    <w:rsid w:val="00424360"/>
    <w:rsid w:val="00424F7B"/>
    <w:rsid w:val="00425092"/>
    <w:rsid w:val="00425818"/>
    <w:rsid w:val="00425D9B"/>
    <w:rsid w:val="00426166"/>
    <w:rsid w:val="004262B1"/>
    <w:rsid w:val="00426B9D"/>
    <w:rsid w:val="0042710D"/>
    <w:rsid w:val="00427224"/>
    <w:rsid w:val="00427516"/>
    <w:rsid w:val="00427BBC"/>
    <w:rsid w:val="00430377"/>
    <w:rsid w:val="00430B19"/>
    <w:rsid w:val="00430FCC"/>
    <w:rsid w:val="004310E6"/>
    <w:rsid w:val="0043176A"/>
    <w:rsid w:val="00431B61"/>
    <w:rsid w:val="00432371"/>
    <w:rsid w:val="0043260C"/>
    <w:rsid w:val="0043273C"/>
    <w:rsid w:val="00432AED"/>
    <w:rsid w:val="00432B20"/>
    <w:rsid w:val="00433D13"/>
    <w:rsid w:val="00434520"/>
    <w:rsid w:val="00434CC7"/>
    <w:rsid w:val="004357EA"/>
    <w:rsid w:val="0043595A"/>
    <w:rsid w:val="00435A41"/>
    <w:rsid w:val="00435E5C"/>
    <w:rsid w:val="00436444"/>
    <w:rsid w:val="00436566"/>
    <w:rsid w:val="004366DB"/>
    <w:rsid w:val="00436705"/>
    <w:rsid w:val="00436BBD"/>
    <w:rsid w:val="00436E08"/>
    <w:rsid w:val="00436EA5"/>
    <w:rsid w:val="00437072"/>
    <w:rsid w:val="004377AB"/>
    <w:rsid w:val="004378F1"/>
    <w:rsid w:val="00437A4A"/>
    <w:rsid w:val="00437C6A"/>
    <w:rsid w:val="00437DE8"/>
    <w:rsid w:val="00440024"/>
    <w:rsid w:val="004400DA"/>
    <w:rsid w:val="00440206"/>
    <w:rsid w:val="004403EB"/>
    <w:rsid w:val="00440A46"/>
    <w:rsid w:val="00440D66"/>
    <w:rsid w:val="00440E54"/>
    <w:rsid w:val="00440ED1"/>
    <w:rsid w:val="004415E1"/>
    <w:rsid w:val="00441801"/>
    <w:rsid w:val="00441D8E"/>
    <w:rsid w:val="00442114"/>
    <w:rsid w:val="0044218F"/>
    <w:rsid w:val="00442A48"/>
    <w:rsid w:val="00442CD4"/>
    <w:rsid w:val="0044392D"/>
    <w:rsid w:val="00443A08"/>
    <w:rsid w:val="00444293"/>
    <w:rsid w:val="004443CB"/>
    <w:rsid w:val="00445441"/>
    <w:rsid w:val="00445BE9"/>
    <w:rsid w:val="004460E6"/>
    <w:rsid w:val="0044654F"/>
    <w:rsid w:val="0044689D"/>
    <w:rsid w:val="004468D9"/>
    <w:rsid w:val="00446E12"/>
    <w:rsid w:val="00446F88"/>
    <w:rsid w:val="004475E3"/>
    <w:rsid w:val="00447BAC"/>
    <w:rsid w:val="004503CF"/>
    <w:rsid w:val="004505AC"/>
    <w:rsid w:val="0045088B"/>
    <w:rsid w:val="00450DFF"/>
    <w:rsid w:val="004510E5"/>
    <w:rsid w:val="00451A8E"/>
    <w:rsid w:val="00451CA4"/>
    <w:rsid w:val="00452E56"/>
    <w:rsid w:val="004530A5"/>
    <w:rsid w:val="00453306"/>
    <w:rsid w:val="004534BE"/>
    <w:rsid w:val="0045463A"/>
    <w:rsid w:val="00454766"/>
    <w:rsid w:val="00454E4B"/>
    <w:rsid w:val="0045578D"/>
    <w:rsid w:val="00455933"/>
    <w:rsid w:val="00455C9C"/>
    <w:rsid w:val="00455F08"/>
    <w:rsid w:val="0045613F"/>
    <w:rsid w:val="004569CC"/>
    <w:rsid w:val="00457319"/>
    <w:rsid w:val="0045787B"/>
    <w:rsid w:val="00457A8C"/>
    <w:rsid w:val="00457BCC"/>
    <w:rsid w:val="0046068C"/>
    <w:rsid w:val="00460C1B"/>
    <w:rsid w:val="00460D9F"/>
    <w:rsid w:val="00461D01"/>
    <w:rsid w:val="00461EB5"/>
    <w:rsid w:val="004621EB"/>
    <w:rsid w:val="00463835"/>
    <w:rsid w:val="00464088"/>
    <w:rsid w:val="004640C3"/>
    <w:rsid w:val="00464830"/>
    <w:rsid w:val="00464C67"/>
    <w:rsid w:val="00464E0F"/>
    <w:rsid w:val="00465822"/>
    <w:rsid w:val="004658A1"/>
    <w:rsid w:val="004659D8"/>
    <w:rsid w:val="004667B3"/>
    <w:rsid w:val="00466E60"/>
    <w:rsid w:val="00466F0A"/>
    <w:rsid w:val="00467029"/>
    <w:rsid w:val="004678C6"/>
    <w:rsid w:val="00467FF4"/>
    <w:rsid w:val="00470268"/>
    <w:rsid w:val="00470B13"/>
    <w:rsid w:val="00470E48"/>
    <w:rsid w:val="00470EC8"/>
    <w:rsid w:val="00471A4F"/>
    <w:rsid w:val="00471D71"/>
    <w:rsid w:val="00471D8F"/>
    <w:rsid w:val="00471DAE"/>
    <w:rsid w:val="00471E1F"/>
    <w:rsid w:val="00472270"/>
    <w:rsid w:val="00472755"/>
    <w:rsid w:val="00472A34"/>
    <w:rsid w:val="00472B36"/>
    <w:rsid w:val="00472D0E"/>
    <w:rsid w:val="0047387B"/>
    <w:rsid w:val="0047399D"/>
    <w:rsid w:val="00473D97"/>
    <w:rsid w:val="004740B9"/>
    <w:rsid w:val="004741F0"/>
    <w:rsid w:val="00474736"/>
    <w:rsid w:val="0047481A"/>
    <w:rsid w:val="00474C03"/>
    <w:rsid w:val="00474F4D"/>
    <w:rsid w:val="004751C6"/>
    <w:rsid w:val="004752A9"/>
    <w:rsid w:val="00475422"/>
    <w:rsid w:val="004757ED"/>
    <w:rsid w:val="00475967"/>
    <w:rsid w:val="00475B72"/>
    <w:rsid w:val="004761BE"/>
    <w:rsid w:val="00476803"/>
    <w:rsid w:val="00476B1E"/>
    <w:rsid w:val="00477740"/>
    <w:rsid w:val="00477B47"/>
    <w:rsid w:val="00477C6B"/>
    <w:rsid w:val="00480053"/>
    <w:rsid w:val="00480F18"/>
    <w:rsid w:val="00481716"/>
    <w:rsid w:val="0048187D"/>
    <w:rsid w:val="00481E74"/>
    <w:rsid w:val="00481EDC"/>
    <w:rsid w:val="00481FB5"/>
    <w:rsid w:val="00482974"/>
    <w:rsid w:val="00482AF4"/>
    <w:rsid w:val="00483278"/>
    <w:rsid w:val="0048356F"/>
    <w:rsid w:val="004835EB"/>
    <w:rsid w:val="0048424C"/>
    <w:rsid w:val="004848B6"/>
    <w:rsid w:val="00484A67"/>
    <w:rsid w:val="00484D26"/>
    <w:rsid w:val="00485025"/>
    <w:rsid w:val="00485389"/>
    <w:rsid w:val="00485483"/>
    <w:rsid w:val="004857FC"/>
    <w:rsid w:val="004858F4"/>
    <w:rsid w:val="00485DAD"/>
    <w:rsid w:val="00485E3E"/>
    <w:rsid w:val="00485E44"/>
    <w:rsid w:val="00486C7A"/>
    <w:rsid w:val="004870C4"/>
    <w:rsid w:val="00487211"/>
    <w:rsid w:val="00487A42"/>
    <w:rsid w:val="00487FE3"/>
    <w:rsid w:val="004901EE"/>
    <w:rsid w:val="0049055C"/>
    <w:rsid w:val="004907E8"/>
    <w:rsid w:val="00490E52"/>
    <w:rsid w:val="00490F73"/>
    <w:rsid w:val="004918A7"/>
    <w:rsid w:val="00491A45"/>
    <w:rsid w:val="0049224F"/>
    <w:rsid w:val="00492834"/>
    <w:rsid w:val="00492A02"/>
    <w:rsid w:val="00492C0E"/>
    <w:rsid w:val="00492FD7"/>
    <w:rsid w:val="00493782"/>
    <w:rsid w:val="0049380A"/>
    <w:rsid w:val="00493B5B"/>
    <w:rsid w:val="0049405B"/>
    <w:rsid w:val="004951CA"/>
    <w:rsid w:val="0049556F"/>
    <w:rsid w:val="00495665"/>
    <w:rsid w:val="00495BD4"/>
    <w:rsid w:val="00495CED"/>
    <w:rsid w:val="00495D2B"/>
    <w:rsid w:val="00495DC0"/>
    <w:rsid w:val="00496DF1"/>
    <w:rsid w:val="004972C1"/>
    <w:rsid w:val="00497A11"/>
    <w:rsid w:val="00497F00"/>
    <w:rsid w:val="00497F6A"/>
    <w:rsid w:val="004A0194"/>
    <w:rsid w:val="004A019C"/>
    <w:rsid w:val="004A0C17"/>
    <w:rsid w:val="004A0CEE"/>
    <w:rsid w:val="004A1BD1"/>
    <w:rsid w:val="004A1F0E"/>
    <w:rsid w:val="004A2051"/>
    <w:rsid w:val="004A2B84"/>
    <w:rsid w:val="004A33BB"/>
    <w:rsid w:val="004A39F4"/>
    <w:rsid w:val="004A3DB3"/>
    <w:rsid w:val="004A423F"/>
    <w:rsid w:val="004A4B70"/>
    <w:rsid w:val="004A5BC0"/>
    <w:rsid w:val="004A70A1"/>
    <w:rsid w:val="004A72B2"/>
    <w:rsid w:val="004A7B72"/>
    <w:rsid w:val="004B0100"/>
    <w:rsid w:val="004B017C"/>
    <w:rsid w:val="004B087D"/>
    <w:rsid w:val="004B0CF3"/>
    <w:rsid w:val="004B0E7F"/>
    <w:rsid w:val="004B1085"/>
    <w:rsid w:val="004B1570"/>
    <w:rsid w:val="004B1FE0"/>
    <w:rsid w:val="004B2318"/>
    <w:rsid w:val="004B27F2"/>
    <w:rsid w:val="004B296B"/>
    <w:rsid w:val="004B3188"/>
    <w:rsid w:val="004B3607"/>
    <w:rsid w:val="004B3919"/>
    <w:rsid w:val="004B3A18"/>
    <w:rsid w:val="004B3AE5"/>
    <w:rsid w:val="004B3B0A"/>
    <w:rsid w:val="004B46F3"/>
    <w:rsid w:val="004B515B"/>
    <w:rsid w:val="004B567C"/>
    <w:rsid w:val="004B5C08"/>
    <w:rsid w:val="004B6C98"/>
    <w:rsid w:val="004B6D83"/>
    <w:rsid w:val="004B7D00"/>
    <w:rsid w:val="004C032E"/>
    <w:rsid w:val="004C03EA"/>
    <w:rsid w:val="004C0711"/>
    <w:rsid w:val="004C09F5"/>
    <w:rsid w:val="004C134C"/>
    <w:rsid w:val="004C1628"/>
    <w:rsid w:val="004C179B"/>
    <w:rsid w:val="004C1BEE"/>
    <w:rsid w:val="004C1CCA"/>
    <w:rsid w:val="004C202D"/>
    <w:rsid w:val="004C2067"/>
    <w:rsid w:val="004C2ED7"/>
    <w:rsid w:val="004C3592"/>
    <w:rsid w:val="004C38C8"/>
    <w:rsid w:val="004C3E52"/>
    <w:rsid w:val="004C404A"/>
    <w:rsid w:val="004C4476"/>
    <w:rsid w:val="004C4584"/>
    <w:rsid w:val="004C5930"/>
    <w:rsid w:val="004C63B8"/>
    <w:rsid w:val="004C6585"/>
    <w:rsid w:val="004C70F5"/>
    <w:rsid w:val="004C7EB9"/>
    <w:rsid w:val="004D0140"/>
    <w:rsid w:val="004D0350"/>
    <w:rsid w:val="004D04D2"/>
    <w:rsid w:val="004D1100"/>
    <w:rsid w:val="004D1D27"/>
    <w:rsid w:val="004D1F2C"/>
    <w:rsid w:val="004D2983"/>
    <w:rsid w:val="004D3757"/>
    <w:rsid w:val="004D38DC"/>
    <w:rsid w:val="004D3B73"/>
    <w:rsid w:val="004D45D9"/>
    <w:rsid w:val="004D49B6"/>
    <w:rsid w:val="004D4AF4"/>
    <w:rsid w:val="004D4F03"/>
    <w:rsid w:val="004D562C"/>
    <w:rsid w:val="004D5A79"/>
    <w:rsid w:val="004D6177"/>
    <w:rsid w:val="004D621E"/>
    <w:rsid w:val="004D7171"/>
    <w:rsid w:val="004E0946"/>
    <w:rsid w:val="004E0967"/>
    <w:rsid w:val="004E0D79"/>
    <w:rsid w:val="004E159E"/>
    <w:rsid w:val="004E1E6F"/>
    <w:rsid w:val="004E23C0"/>
    <w:rsid w:val="004E2849"/>
    <w:rsid w:val="004E28D9"/>
    <w:rsid w:val="004E2B1C"/>
    <w:rsid w:val="004E36AC"/>
    <w:rsid w:val="004E3894"/>
    <w:rsid w:val="004E38DB"/>
    <w:rsid w:val="004E3ACE"/>
    <w:rsid w:val="004E3FBD"/>
    <w:rsid w:val="004E48E0"/>
    <w:rsid w:val="004E4AC2"/>
    <w:rsid w:val="004E4B69"/>
    <w:rsid w:val="004E4CF1"/>
    <w:rsid w:val="004E5854"/>
    <w:rsid w:val="004E5CCF"/>
    <w:rsid w:val="004E61CF"/>
    <w:rsid w:val="004E699C"/>
    <w:rsid w:val="004E7606"/>
    <w:rsid w:val="004E79E4"/>
    <w:rsid w:val="004E7C4F"/>
    <w:rsid w:val="004E7C91"/>
    <w:rsid w:val="004F00DF"/>
    <w:rsid w:val="004F06D6"/>
    <w:rsid w:val="004F0FFB"/>
    <w:rsid w:val="004F1760"/>
    <w:rsid w:val="004F18E1"/>
    <w:rsid w:val="004F195C"/>
    <w:rsid w:val="004F1BC1"/>
    <w:rsid w:val="004F1F51"/>
    <w:rsid w:val="004F2328"/>
    <w:rsid w:val="004F2670"/>
    <w:rsid w:val="004F291B"/>
    <w:rsid w:val="004F2A16"/>
    <w:rsid w:val="004F2FCC"/>
    <w:rsid w:val="004F2FE0"/>
    <w:rsid w:val="004F360E"/>
    <w:rsid w:val="004F3BAC"/>
    <w:rsid w:val="004F3C16"/>
    <w:rsid w:val="004F423A"/>
    <w:rsid w:val="004F44EF"/>
    <w:rsid w:val="004F4819"/>
    <w:rsid w:val="004F4AAB"/>
    <w:rsid w:val="004F5591"/>
    <w:rsid w:val="004F5670"/>
    <w:rsid w:val="004F5B5F"/>
    <w:rsid w:val="004F7FA0"/>
    <w:rsid w:val="00500C1D"/>
    <w:rsid w:val="00501080"/>
    <w:rsid w:val="0050173C"/>
    <w:rsid w:val="005017F9"/>
    <w:rsid w:val="005024CA"/>
    <w:rsid w:val="00502880"/>
    <w:rsid w:val="00502CE6"/>
    <w:rsid w:val="00502DCA"/>
    <w:rsid w:val="0050302B"/>
    <w:rsid w:val="00503184"/>
    <w:rsid w:val="005031BC"/>
    <w:rsid w:val="0050349A"/>
    <w:rsid w:val="00503EF9"/>
    <w:rsid w:val="00503FFB"/>
    <w:rsid w:val="00504381"/>
    <w:rsid w:val="005046C6"/>
    <w:rsid w:val="005047C1"/>
    <w:rsid w:val="00504ACB"/>
    <w:rsid w:val="00504C52"/>
    <w:rsid w:val="00505A50"/>
    <w:rsid w:val="00505CE2"/>
    <w:rsid w:val="005066B8"/>
    <w:rsid w:val="00506A00"/>
    <w:rsid w:val="0050719B"/>
    <w:rsid w:val="005072D3"/>
    <w:rsid w:val="00507618"/>
    <w:rsid w:val="00507693"/>
    <w:rsid w:val="00507746"/>
    <w:rsid w:val="00507E10"/>
    <w:rsid w:val="00507FED"/>
    <w:rsid w:val="005104D8"/>
    <w:rsid w:val="005111A9"/>
    <w:rsid w:val="00511AAB"/>
    <w:rsid w:val="00511BE4"/>
    <w:rsid w:val="005120A2"/>
    <w:rsid w:val="00512258"/>
    <w:rsid w:val="0051265B"/>
    <w:rsid w:val="00512DF6"/>
    <w:rsid w:val="00513F76"/>
    <w:rsid w:val="0051404B"/>
    <w:rsid w:val="0051415E"/>
    <w:rsid w:val="00514373"/>
    <w:rsid w:val="005143A6"/>
    <w:rsid w:val="00514609"/>
    <w:rsid w:val="005147C8"/>
    <w:rsid w:val="00514C3B"/>
    <w:rsid w:val="00514F87"/>
    <w:rsid w:val="00515011"/>
    <w:rsid w:val="005150A9"/>
    <w:rsid w:val="00515787"/>
    <w:rsid w:val="00516013"/>
    <w:rsid w:val="00516620"/>
    <w:rsid w:val="005167E3"/>
    <w:rsid w:val="00516A81"/>
    <w:rsid w:val="00516C65"/>
    <w:rsid w:val="005170CD"/>
    <w:rsid w:val="00517376"/>
    <w:rsid w:val="005178BE"/>
    <w:rsid w:val="00517A8E"/>
    <w:rsid w:val="00517F44"/>
    <w:rsid w:val="005217ED"/>
    <w:rsid w:val="005221F0"/>
    <w:rsid w:val="00522CF1"/>
    <w:rsid w:val="005231F8"/>
    <w:rsid w:val="00523511"/>
    <w:rsid w:val="005241D2"/>
    <w:rsid w:val="0052573D"/>
    <w:rsid w:val="00526589"/>
    <w:rsid w:val="00527127"/>
    <w:rsid w:val="0052716B"/>
    <w:rsid w:val="00527551"/>
    <w:rsid w:val="00527E46"/>
    <w:rsid w:val="00527F51"/>
    <w:rsid w:val="0053016C"/>
    <w:rsid w:val="00530576"/>
    <w:rsid w:val="005305B2"/>
    <w:rsid w:val="005306ED"/>
    <w:rsid w:val="00530803"/>
    <w:rsid w:val="00531325"/>
    <w:rsid w:val="005313AE"/>
    <w:rsid w:val="0053154D"/>
    <w:rsid w:val="00531C27"/>
    <w:rsid w:val="00531E99"/>
    <w:rsid w:val="00532048"/>
    <w:rsid w:val="00533529"/>
    <w:rsid w:val="00534019"/>
    <w:rsid w:val="005342F0"/>
    <w:rsid w:val="00535071"/>
    <w:rsid w:val="005350E8"/>
    <w:rsid w:val="0053531D"/>
    <w:rsid w:val="00535B14"/>
    <w:rsid w:val="00535E9E"/>
    <w:rsid w:val="00536156"/>
    <w:rsid w:val="00536CC9"/>
    <w:rsid w:val="005402A8"/>
    <w:rsid w:val="005409C0"/>
    <w:rsid w:val="00540A14"/>
    <w:rsid w:val="00540B08"/>
    <w:rsid w:val="00541110"/>
    <w:rsid w:val="005414B5"/>
    <w:rsid w:val="0054168D"/>
    <w:rsid w:val="005416F4"/>
    <w:rsid w:val="00541866"/>
    <w:rsid w:val="00541D5D"/>
    <w:rsid w:val="00542623"/>
    <w:rsid w:val="005429B0"/>
    <w:rsid w:val="00542AD4"/>
    <w:rsid w:val="00543254"/>
    <w:rsid w:val="0054335C"/>
    <w:rsid w:val="00543583"/>
    <w:rsid w:val="0054381B"/>
    <w:rsid w:val="00543A8B"/>
    <w:rsid w:val="00543FC4"/>
    <w:rsid w:val="0054463E"/>
    <w:rsid w:val="005446B2"/>
    <w:rsid w:val="00544B15"/>
    <w:rsid w:val="00544BB9"/>
    <w:rsid w:val="00544DC9"/>
    <w:rsid w:val="00544EA7"/>
    <w:rsid w:val="005453BF"/>
    <w:rsid w:val="00546199"/>
    <w:rsid w:val="005463A8"/>
    <w:rsid w:val="00546424"/>
    <w:rsid w:val="005475BA"/>
    <w:rsid w:val="00547A22"/>
    <w:rsid w:val="00547C14"/>
    <w:rsid w:val="00547CFE"/>
    <w:rsid w:val="005502E5"/>
    <w:rsid w:val="0055042F"/>
    <w:rsid w:val="00550966"/>
    <w:rsid w:val="00550C8E"/>
    <w:rsid w:val="00550E82"/>
    <w:rsid w:val="00551701"/>
    <w:rsid w:val="0055189E"/>
    <w:rsid w:val="00551ABD"/>
    <w:rsid w:val="00551C75"/>
    <w:rsid w:val="00551E6E"/>
    <w:rsid w:val="0055274D"/>
    <w:rsid w:val="0055293A"/>
    <w:rsid w:val="00552A86"/>
    <w:rsid w:val="0055350F"/>
    <w:rsid w:val="00553F47"/>
    <w:rsid w:val="00554156"/>
    <w:rsid w:val="005545B1"/>
    <w:rsid w:val="005551A1"/>
    <w:rsid w:val="00555444"/>
    <w:rsid w:val="00557178"/>
    <w:rsid w:val="005574B9"/>
    <w:rsid w:val="00557988"/>
    <w:rsid w:val="005608B9"/>
    <w:rsid w:val="00560B91"/>
    <w:rsid w:val="00561008"/>
    <w:rsid w:val="00561302"/>
    <w:rsid w:val="0056173E"/>
    <w:rsid w:val="005617CF"/>
    <w:rsid w:val="00561994"/>
    <w:rsid w:val="00562DBA"/>
    <w:rsid w:val="00563DBE"/>
    <w:rsid w:val="00564743"/>
    <w:rsid w:val="00564C80"/>
    <w:rsid w:val="005651A2"/>
    <w:rsid w:val="00565C1F"/>
    <w:rsid w:val="005661E8"/>
    <w:rsid w:val="0056666C"/>
    <w:rsid w:val="00566D81"/>
    <w:rsid w:val="00566F4C"/>
    <w:rsid w:val="00567010"/>
    <w:rsid w:val="005703D0"/>
    <w:rsid w:val="00571445"/>
    <w:rsid w:val="00571982"/>
    <w:rsid w:val="00571CAE"/>
    <w:rsid w:val="00571DE0"/>
    <w:rsid w:val="00571EB3"/>
    <w:rsid w:val="00571EE4"/>
    <w:rsid w:val="0057203A"/>
    <w:rsid w:val="00572C3E"/>
    <w:rsid w:val="00573602"/>
    <w:rsid w:val="00573BD7"/>
    <w:rsid w:val="0057441E"/>
    <w:rsid w:val="00574826"/>
    <w:rsid w:val="00574A38"/>
    <w:rsid w:val="00574C32"/>
    <w:rsid w:val="00574DE2"/>
    <w:rsid w:val="005755A8"/>
    <w:rsid w:val="00575E16"/>
    <w:rsid w:val="005767D1"/>
    <w:rsid w:val="00577890"/>
    <w:rsid w:val="00580050"/>
    <w:rsid w:val="00580327"/>
    <w:rsid w:val="00580B6F"/>
    <w:rsid w:val="00580F84"/>
    <w:rsid w:val="0058252F"/>
    <w:rsid w:val="00583740"/>
    <w:rsid w:val="005837E2"/>
    <w:rsid w:val="00583D2F"/>
    <w:rsid w:val="00584046"/>
    <w:rsid w:val="005844A5"/>
    <w:rsid w:val="00584BB5"/>
    <w:rsid w:val="00584BDF"/>
    <w:rsid w:val="005852DA"/>
    <w:rsid w:val="00585327"/>
    <w:rsid w:val="005857AD"/>
    <w:rsid w:val="00585881"/>
    <w:rsid w:val="00585B1A"/>
    <w:rsid w:val="00586134"/>
    <w:rsid w:val="0058626C"/>
    <w:rsid w:val="005867C3"/>
    <w:rsid w:val="0058696B"/>
    <w:rsid w:val="00586D17"/>
    <w:rsid w:val="005872EA"/>
    <w:rsid w:val="0058744A"/>
    <w:rsid w:val="00587E53"/>
    <w:rsid w:val="00587E72"/>
    <w:rsid w:val="00587F05"/>
    <w:rsid w:val="005902BE"/>
    <w:rsid w:val="00590A97"/>
    <w:rsid w:val="005913B3"/>
    <w:rsid w:val="00591BEB"/>
    <w:rsid w:val="00591C80"/>
    <w:rsid w:val="0059276A"/>
    <w:rsid w:val="00592AD3"/>
    <w:rsid w:val="00593D8D"/>
    <w:rsid w:val="005940F1"/>
    <w:rsid w:val="00595C14"/>
    <w:rsid w:val="00595D76"/>
    <w:rsid w:val="00596779"/>
    <w:rsid w:val="00596ABB"/>
    <w:rsid w:val="00596FF7"/>
    <w:rsid w:val="00597040"/>
    <w:rsid w:val="005975A3"/>
    <w:rsid w:val="00597797"/>
    <w:rsid w:val="00597991"/>
    <w:rsid w:val="00597C2B"/>
    <w:rsid w:val="005A018D"/>
    <w:rsid w:val="005A0738"/>
    <w:rsid w:val="005A0C78"/>
    <w:rsid w:val="005A1288"/>
    <w:rsid w:val="005A1F4C"/>
    <w:rsid w:val="005A2223"/>
    <w:rsid w:val="005A32CF"/>
    <w:rsid w:val="005A3E09"/>
    <w:rsid w:val="005A3EC4"/>
    <w:rsid w:val="005A4005"/>
    <w:rsid w:val="005A40C0"/>
    <w:rsid w:val="005A40C9"/>
    <w:rsid w:val="005A484B"/>
    <w:rsid w:val="005A4BB4"/>
    <w:rsid w:val="005A4C3B"/>
    <w:rsid w:val="005A5378"/>
    <w:rsid w:val="005A55B3"/>
    <w:rsid w:val="005A5CB6"/>
    <w:rsid w:val="005A6A03"/>
    <w:rsid w:val="005A7476"/>
    <w:rsid w:val="005A753A"/>
    <w:rsid w:val="005A79E7"/>
    <w:rsid w:val="005A7D83"/>
    <w:rsid w:val="005A7EA6"/>
    <w:rsid w:val="005B0DD0"/>
    <w:rsid w:val="005B1112"/>
    <w:rsid w:val="005B1686"/>
    <w:rsid w:val="005B17D0"/>
    <w:rsid w:val="005B188A"/>
    <w:rsid w:val="005B1C9C"/>
    <w:rsid w:val="005B2EAF"/>
    <w:rsid w:val="005B3097"/>
    <w:rsid w:val="005B33F0"/>
    <w:rsid w:val="005B35C2"/>
    <w:rsid w:val="005B3BC5"/>
    <w:rsid w:val="005B3DD6"/>
    <w:rsid w:val="005B3E58"/>
    <w:rsid w:val="005B448D"/>
    <w:rsid w:val="005B4C19"/>
    <w:rsid w:val="005B4FB8"/>
    <w:rsid w:val="005B5196"/>
    <w:rsid w:val="005B52CA"/>
    <w:rsid w:val="005B5372"/>
    <w:rsid w:val="005B54F3"/>
    <w:rsid w:val="005B60CF"/>
    <w:rsid w:val="005B6104"/>
    <w:rsid w:val="005B6D2E"/>
    <w:rsid w:val="005B7AB7"/>
    <w:rsid w:val="005B7F89"/>
    <w:rsid w:val="005C0145"/>
    <w:rsid w:val="005C0D38"/>
    <w:rsid w:val="005C1031"/>
    <w:rsid w:val="005C1173"/>
    <w:rsid w:val="005C14BE"/>
    <w:rsid w:val="005C1BFB"/>
    <w:rsid w:val="005C22AC"/>
    <w:rsid w:val="005C235C"/>
    <w:rsid w:val="005C26CA"/>
    <w:rsid w:val="005C29CF"/>
    <w:rsid w:val="005C2FB3"/>
    <w:rsid w:val="005C2FD3"/>
    <w:rsid w:val="005C3898"/>
    <w:rsid w:val="005C4619"/>
    <w:rsid w:val="005C603E"/>
    <w:rsid w:val="005C614A"/>
    <w:rsid w:val="005C616A"/>
    <w:rsid w:val="005C623B"/>
    <w:rsid w:val="005C6367"/>
    <w:rsid w:val="005C720E"/>
    <w:rsid w:val="005C7286"/>
    <w:rsid w:val="005C744E"/>
    <w:rsid w:val="005C7632"/>
    <w:rsid w:val="005D044D"/>
    <w:rsid w:val="005D0666"/>
    <w:rsid w:val="005D0BB9"/>
    <w:rsid w:val="005D11C8"/>
    <w:rsid w:val="005D17A8"/>
    <w:rsid w:val="005D17B2"/>
    <w:rsid w:val="005D19A2"/>
    <w:rsid w:val="005D1E15"/>
    <w:rsid w:val="005D1E66"/>
    <w:rsid w:val="005D24DA"/>
    <w:rsid w:val="005D2900"/>
    <w:rsid w:val="005D35FC"/>
    <w:rsid w:val="005D3B2A"/>
    <w:rsid w:val="005D53DB"/>
    <w:rsid w:val="005D53DE"/>
    <w:rsid w:val="005D5A80"/>
    <w:rsid w:val="005D5EB4"/>
    <w:rsid w:val="005D63F8"/>
    <w:rsid w:val="005D6465"/>
    <w:rsid w:val="005D6568"/>
    <w:rsid w:val="005D6B25"/>
    <w:rsid w:val="005D70E2"/>
    <w:rsid w:val="005D7208"/>
    <w:rsid w:val="005D7C46"/>
    <w:rsid w:val="005E01E5"/>
    <w:rsid w:val="005E0891"/>
    <w:rsid w:val="005E0996"/>
    <w:rsid w:val="005E0B5F"/>
    <w:rsid w:val="005E0DEB"/>
    <w:rsid w:val="005E12BB"/>
    <w:rsid w:val="005E15B7"/>
    <w:rsid w:val="005E1758"/>
    <w:rsid w:val="005E1ABF"/>
    <w:rsid w:val="005E1EA9"/>
    <w:rsid w:val="005E2263"/>
    <w:rsid w:val="005E267E"/>
    <w:rsid w:val="005E379F"/>
    <w:rsid w:val="005E3BB3"/>
    <w:rsid w:val="005E3E46"/>
    <w:rsid w:val="005E3ED7"/>
    <w:rsid w:val="005E41D4"/>
    <w:rsid w:val="005E5DBB"/>
    <w:rsid w:val="005E6463"/>
    <w:rsid w:val="005E653C"/>
    <w:rsid w:val="005E7275"/>
    <w:rsid w:val="005E7641"/>
    <w:rsid w:val="005E7771"/>
    <w:rsid w:val="005E7A80"/>
    <w:rsid w:val="005E7C98"/>
    <w:rsid w:val="005F0078"/>
    <w:rsid w:val="005F015E"/>
    <w:rsid w:val="005F0A2A"/>
    <w:rsid w:val="005F0FDC"/>
    <w:rsid w:val="005F187E"/>
    <w:rsid w:val="005F19FF"/>
    <w:rsid w:val="005F20BA"/>
    <w:rsid w:val="005F2543"/>
    <w:rsid w:val="005F27AC"/>
    <w:rsid w:val="005F29C4"/>
    <w:rsid w:val="005F34E3"/>
    <w:rsid w:val="005F34E8"/>
    <w:rsid w:val="005F49A7"/>
    <w:rsid w:val="005F5089"/>
    <w:rsid w:val="005F535A"/>
    <w:rsid w:val="005F59E2"/>
    <w:rsid w:val="005F5B4C"/>
    <w:rsid w:val="005F6907"/>
    <w:rsid w:val="005F6A58"/>
    <w:rsid w:val="005F6F86"/>
    <w:rsid w:val="005F7DDA"/>
    <w:rsid w:val="005F7E0E"/>
    <w:rsid w:val="006000A5"/>
    <w:rsid w:val="006007EA"/>
    <w:rsid w:val="00600BF9"/>
    <w:rsid w:val="00600D66"/>
    <w:rsid w:val="006017F5"/>
    <w:rsid w:val="006019DA"/>
    <w:rsid w:val="00601D91"/>
    <w:rsid w:val="00601E43"/>
    <w:rsid w:val="006021EA"/>
    <w:rsid w:val="006026E0"/>
    <w:rsid w:val="006028A1"/>
    <w:rsid w:val="0060311C"/>
    <w:rsid w:val="00603629"/>
    <w:rsid w:val="0060493F"/>
    <w:rsid w:val="006050DB"/>
    <w:rsid w:val="006054BA"/>
    <w:rsid w:val="006056E1"/>
    <w:rsid w:val="006057CE"/>
    <w:rsid w:val="00605ACD"/>
    <w:rsid w:val="00605ADB"/>
    <w:rsid w:val="00605D01"/>
    <w:rsid w:val="00606CED"/>
    <w:rsid w:val="00606DAD"/>
    <w:rsid w:val="00607431"/>
    <w:rsid w:val="0060766B"/>
    <w:rsid w:val="006076B6"/>
    <w:rsid w:val="00607701"/>
    <w:rsid w:val="00607C4D"/>
    <w:rsid w:val="00607F73"/>
    <w:rsid w:val="00607F7B"/>
    <w:rsid w:val="006105B0"/>
    <w:rsid w:val="00610950"/>
    <w:rsid w:val="00610A04"/>
    <w:rsid w:val="00610C25"/>
    <w:rsid w:val="00611679"/>
    <w:rsid w:val="00611843"/>
    <w:rsid w:val="00612141"/>
    <w:rsid w:val="00612385"/>
    <w:rsid w:val="00612767"/>
    <w:rsid w:val="00612B3F"/>
    <w:rsid w:val="00612BA0"/>
    <w:rsid w:val="00612E68"/>
    <w:rsid w:val="00612F55"/>
    <w:rsid w:val="00613152"/>
    <w:rsid w:val="00613619"/>
    <w:rsid w:val="006137BD"/>
    <w:rsid w:val="00613DEB"/>
    <w:rsid w:val="00613ECC"/>
    <w:rsid w:val="00614245"/>
    <w:rsid w:val="00614F3E"/>
    <w:rsid w:val="00615005"/>
    <w:rsid w:val="006153A1"/>
    <w:rsid w:val="0061561D"/>
    <w:rsid w:val="00615EA4"/>
    <w:rsid w:val="00616542"/>
    <w:rsid w:val="0061679D"/>
    <w:rsid w:val="00616C33"/>
    <w:rsid w:val="0061755A"/>
    <w:rsid w:val="006175EC"/>
    <w:rsid w:val="00617F55"/>
    <w:rsid w:val="006202A7"/>
    <w:rsid w:val="0062036F"/>
    <w:rsid w:val="006206AF"/>
    <w:rsid w:val="00620FD4"/>
    <w:rsid w:val="00621C45"/>
    <w:rsid w:val="00621DA6"/>
    <w:rsid w:val="00621F8E"/>
    <w:rsid w:val="00622205"/>
    <w:rsid w:val="00622448"/>
    <w:rsid w:val="00622A47"/>
    <w:rsid w:val="00622ED2"/>
    <w:rsid w:val="006233BB"/>
    <w:rsid w:val="00623FFD"/>
    <w:rsid w:val="00624999"/>
    <w:rsid w:val="00625089"/>
    <w:rsid w:val="006253BE"/>
    <w:rsid w:val="006254E7"/>
    <w:rsid w:val="00625CCE"/>
    <w:rsid w:val="00625D88"/>
    <w:rsid w:val="00625F28"/>
    <w:rsid w:val="00625FA2"/>
    <w:rsid w:val="006263C0"/>
    <w:rsid w:val="00626815"/>
    <w:rsid w:val="00626A9F"/>
    <w:rsid w:val="00626BB0"/>
    <w:rsid w:val="00627486"/>
    <w:rsid w:val="006274AA"/>
    <w:rsid w:val="0062774B"/>
    <w:rsid w:val="00631061"/>
    <w:rsid w:val="0063126F"/>
    <w:rsid w:val="006318BA"/>
    <w:rsid w:val="0063230F"/>
    <w:rsid w:val="006323E3"/>
    <w:rsid w:val="0063269D"/>
    <w:rsid w:val="0063299E"/>
    <w:rsid w:val="00632CCA"/>
    <w:rsid w:val="00632E66"/>
    <w:rsid w:val="00633276"/>
    <w:rsid w:val="00633432"/>
    <w:rsid w:val="0063351A"/>
    <w:rsid w:val="00633BBA"/>
    <w:rsid w:val="00633C30"/>
    <w:rsid w:val="00633D2C"/>
    <w:rsid w:val="00634B59"/>
    <w:rsid w:val="00635147"/>
    <w:rsid w:val="00635D75"/>
    <w:rsid w:val="00635D91"/>
    <w:rsid w:val="00636016"/>
    <w:rsid w:val="00636209"/>
    <w:rsid w:val="006365C8"/>
    <w:rsid w:val="00636FC5"/>
    <w:rsid w:val="006373F3"/>
    <w:rsid w:val="00637981"/>
    <w:rsid w:val="00637C31"/>
    <w:rsid w:val="00637C4D"/>
    <w:rsid w:val="00637ECA"/>
    <w:rsid w:val="006405CA"/>
    <w:rsid w:val="006407BC"/>
    <w:rsid w:val="0064169E"/>
    <w:rsid w:val="00642309"/>
    <w:rsid w:val="006427E8"/>
    <w:rsid w:val="00642956"/>
    <w:rsid w:val="00642B20"/>
    <w:rsid w:val="00642B9B"/>
    <w:rsid w:val="00642D77"/>
    <w:rsid w:val="00643220"/>
    <w:rsid w:val="0064375C"/>
    <w:rsid w:val="006438BF"/>
    <w:rsid w:val="00643AFC"/>
    <w:rsid w:val="00643D7C"/>
    <w:rsid w:val="00644E16"/>
    <w:rsid w:val="006450D1"/>
    <w:rsid w:val="00645225"/>
    <w:rsid w:val="00645EC1"/>
    <w:rsid w:val="006470BA"/>
    <w:rsid w:val="00647308"/>
    <w:rsid w:val="00647BB9"/>
    <w:rsid w:val="00647D8C"/>
    <w:rsid w:val="00650036"/>
    <w:rsid w:val="006505AD"/>
    <w:rsid w:val="00650A2F"/>
    <w:rsid w:val="00650A6A"/>
    <w:rsid w:val="00650BFA"/>
    <w:rsid w:val="00651698"/>
    <w:rsid w:val="00651B2D"/>
    <w:rsid w:val="00651BEE"/>
    <w:rsid w:val="00651DF6"/>
    <w:rsid w:val="006523E3"/>
    <w:rsid w:val="0065252A"/>
    <w:rsid w:val="006525A1"/>
    <w:rsid w:val="00652991"/>
    <w:rsid w:val="006529E5"/>
    <w:rsid w:val="00652C04"/>
    <w:rsid w:val="00653485"/>
    <w:rsid w:val="00653F2C"/>
    <w:rsid w:val="00654542"/>
    <w:rsid w:val="006548C1"/>
    <w:rsid w:val="00654F49"/>
    <w:rsid w:val="00655CA2"/>
    <w:rsid w:val="00655E0E"/>
    <w:rsid w:val="00655F85"/>
    <w:rsid w:val="0065660D"/>
    <w:rsid w:val="006567CF"/>
    <w:rsid w:val="0065698D"/>
    <w:rsid w:val="00657722"/>
    <w:rsid w:val="0065780A"/>
    <w:rsid w:val="00657816"/>
    <w:rsid w:val="00657824"/>
    <w:rsid w:val="00657EEF"/>
    <w:rsid w:val="006606B4"/>
    <w:rsid w:val="0066078E"/>
    <w:rsid w:val="00660C25"/>
    <w:rsid w:val="00660CAE"/>
    <w:rsid w:val="00660DB8"/>
    <w:rsid w:val="00661182"/>
    <w:rsid w:val="006612E9"/>
    <w:rsid w:val="00661424"/>
    <w:rsid w:val="00661454"/>
    <w:rsid w:val="00661A65"/>
    <w:rsid w:val="00661F94"/>
    <w:rsid w:val="0066235B"/>
    <w:rsid w:val="00662461"/>
    <w:rsid w:val="00662DBE"/>
    <w:rsid w:val="00663B5D"/>
    <w:rsid w:val="0066458B"/>
    <w:rsid w:val="006645E9"/>
    <w:rsid w:val="00665A4C"/>
    <w:rsid w:val="00666A19"/>
    <w:rsid w:val="00667008"/>
    <w:rsid w:val="00667271"/>
    <w:rsid w:val="00667545"/>
    <w:rsid w:val="0066767B"/>
    <w:rsid w:val="00667A05"/>
    <w:rsid w:val="00670217"/>
    <w:rsid w:val="006702DD"/>
    <w:rsid w:val="00670561"/>
    <w:rsid w:val="0067183F"/>
    <w:rsid w:val="00671924"/>
    <w:rsid w:val="0067287A"/>
    <w:rsid w:val="006731CE"/>
    <w:rsid w:val="00673266"/>
    <w:rsid w:val="006740A0"/>
    <w:rsid w:val="00674410"/>
    <w:rsid w:val="0067459F"/>
    <w:rsid w:val="0067485F"/>
    <w:rsid w:val="00674B03"/>
    <w:rsid w:val="00674EC4"/>
    <w:rsid w:val="006750DD"/>
    <w:rsid w:val="006751B5"/>
    <w:rsid w:val="00675524"/>
    <w:rsid w:val="0067552F"/>
    <w:rsid w:val="0067601C"/>
    <w:rsid w:val="006767F9"/>
    <w:rsid w:val="00676812"/>
    <w:rsid w:val="00676C8F"/>
    <w:rsid w:val="00676FFA"/>
    <w:rsid w:val="00677089"/>
    <w:rsid w:val="00677B8F"/>
    <w:rsid w:val="006801AB"/>
    <w:rsid w:val="00680342"/>
    <w:rsid w:val="006809E9"/>
    <w:rsid w:val="00680DC3"/>
    <w:rsid w:val="006817EE"/>
    <w:rsid w:val="006824B2"/>
    <w:rsid w:val="0068277B"/>
    <w:rsid w:val="00682F5D"/>
    <w:rsid w:val="006834DB"/>
    <w:rsid w:val="00683623"/>
    <w:rsid w:val="0068389A"/>
    <w:rsid w:val="006838FB"/>
    <w:rsid w:val="00683B7A"/>
    <w:rsid w:val="00683C7B"/>
    <w:rsid w:val="00683D96"/>
    <w:rsid w:val="006840CD"/>
    <w:rsid w:val="00684188"/>
    <w:rsid w:val="006842B2"/>
    <w:rsid w:val="0068491C"/>
    <w:rsid w:val="006851DB"/>
    <w:rsid w:val="00685216"/>
    <w:rsid w:val="00685D99"/>
    <w:rsid w:val="0068615A"/>
    <w:rsid w:val="006863EE"/>
    <w:rsid w:val="00686AE4"/>
    <w:rsid w:val="006876E3"/>
    <w:rsid w:val="00690112"/>
    <w:rsid w:val="00691076"/>
    <w:rsid w:val="00691448"/>
    <w:rsid w:val="00691480"/>
    <w:rsid w:val="00692479"/>
    <w:rsid w:val="00692A5C"/>
    <w:rsid w:val="00692AAC"/>
    <w:rsid w:val="00693A0A"/>
    <w:rsid w:val="0069414E"/>
    <w:rsid w:val="00694625"/>
    <w:rsid w:val="00694673"/>
    <w:rsid w:val="0069537F"/>
    <w:rsid w:val="006956AF"/>
    <w:rsid w:val="00695AA1"/>
    <w:rsid w:val="00696185"/>
    <w:rsid w:val="00696518"/>
    <w:rsid w:val="00696592"/>
    <w:rsid w:val="00696AEB"/>
    <w:rsid w:val="00696D17"/>
    <w:rsid w:val="00696D8D"/>
    <w:rsid w:val="006979A9"/>
    <w:rsid w:val="006A02C9"/>
    <w:rsid w:val="006A052E"/>
    <w:rsid w:val="006A069B"/>
    <w:rsid w:val="006A0B00"/>
    <w:rsid w:val="006A1784"/>
    <w:rsid w:val="006A1C1E"/>
    <w:rsid w:val="006A23E9"/>
    <w:rsid w:val="006A2769"/>
    <w:rsid w:val="006A3458"/>
    <w:rsid w:val="006A3B6F"/>
    <w:rsid w:val="006A3D23"/>
    <w:rsid w:val="006A3D53"/>
    <w:rsid w:val="006A3F6A"/>
    <w:rsid w:val="006A417F"/>
    <w:rsid w:val="006A453B"/>
    <w:rsid w:val="006A4666"/>
    <w:rsid w:val="006A4A45"/>
    <w:rsid w:val="006A4CBE"/>
    <w:rsid w:val="006A4FEF"/>
    <w:rsid w:val="006A50DE"/>
    <w:rsid w:val="006A5333"/>
    <w:rsid w:val="006A5763"/>
    <w:rsid w:val="006A5B7C"/>
    <w:rsid w:val="006A6391"/>
    <w:rsid w:val="006A6962"/>
    <w:rsid w:val="006A6BFE"/>
    <w:rsid w:val="006A73A6"/>
    <w:rsid w:val="006A73C0"/>
    <w:rsid w:val="006A7A62"/>
    <w:rsid w:val="006B0923"/>
    <w:rsid w:val="006B141E"/>
    <w:rsid w:val="006B1451"/>
    <w:rsid w:val="006B1516"/>
    <w:rsid w:val="006B157E"/>
    <w:rsid w:val="006B1640"/>
    <w:rsid w:val="006B16F0"/>
    <w:rsid w:val="006B25BD"/>
    <w:rsid w:val="006B2F58"/>
    <w:rsid w:val="006B3988"/>
    <w:rsid w:val="006B3A03"/>
    <w:rsid w:val="006B3E69"/>
    <w:rsid w:val="006B46BB"/>
    <w:rsid w:val="006B542E"/>
    <w:rsid w:val="006B60BF"/>
    <w:rsid w:val="006B6300"/>
    <w:rsid w:val="006B6401"/>
    <w:rsid w:val="006B6495"/>
    <w:rsid w:val="006B68D0"/>
    <w:rsid w:val="006B6B91"/>
    <w:rsid w:val="006B7916"/>
    <w:rsid w:val="006C09A5"/>
    <w:rsid w:val="006C09F7"/>
    <w:rsid w:val="006C100D"/>
    <w:rsid w:val="006C139C"/>
    <w:rsid w:val="006C1402"/>
    <w:rsid w:val="006C1AE5"/>
    <w:rsid w:val="006C1F2D"/>
    <w:rsid w:val="006C2CF5"/>
    <w:rsid w:val="006C3504"/>
    <w:rsid w:val="006C36E8"/>
    <w:rsid w:val="006C4B08"/>
    <w:rsid w:val="006C5009"/>
    <w:rsid w:val="006C554A"/>
    <w:rsid w:val="006C5627"/>
    <w:rsid w:val="006C594F"/>
    <w:rsid w:val="006C5A48"/>
    <w:rsid w:val="006C5D96"/>
    <w:rsid w:val="006C5DC4"/>
    <w:rsid w:val="006C5F3C"/>
    <w:rsid w:val="006C61AE"/>
    <w:rsid w:val="006C64E3"/>
    <w:rsid w:val="006C7976"/>
    <w:rsid w:val="006C7CFB"/>
    <w:rsid w:val="006D0A52"/>
    <w:rsid w:val="006D0C25"/>
    <w:rsid w:val="006D1807"/>
    <w:rsid w:val="006D18D9"/>
    <w:rsid w:val="006D1F6F"/>
    <w:rsid w:val="006D228D"/>
    <w:rsid w:val="006D275B"/>
    <w:rsid w:val="006D2C12"/>
    <w:rsid w:val="006D2DED"/>
    <w:rsid w:val="006D2E99"/>
    <w:rsid w:val="006D314F"/>
    <w:rsid w:val="006D4061"/>
    <w:rsid w:val="006D422E"/>
    <w:rsid w:val="006D514E"/>
    <w:rsid w:val="006D5530"/>
    <w:rsid w:val="006D5B62"/>
    <w:rsid w:val="006D5F87"/>
    <w:rsid w:val="006D65A9"/>
    <w:rsid w:val="006D6909"/>
    <w:rsid w:val="006D690C"/>
    <w:rsid w:val="006D6AC3"/>
    <w:rsid w:val="006D6B8B"/>
    <w:rsid w:val="006D6BF5"/>
    <w:rsid w:val="006D6CD8"/>
    <w:rsid w:val="006D6CE4"/>
    <w:rsid w:val="006D7B9F"/>
    <w:rsid w:val="006E0175"/>
    <w:rsid w:val="006E0871"/>
    <w:rsid w:val="006E0930"/>
    <w:rsid w:val="006E0CE5"/>
    <w:rsid w:val="006E1FBE"/>
    <w:rsid w:val="006E2265"/>
    <w:rsid w:val="006E232B"/>
    <w:rsid w:val="006E2A9F"/>
    <w:rsid w:val="006E2EA8"/>
    <w:rsid w:val="006E446C"/>
    <w:rsid w:val="006E45D6"/>
    <w:rsid w:val="006E461F"/>
    <w:rsid w:val="006E51CB"/>
    <w:rsid w:val="006E532E"/>
    <w:rsid w:val="006E54A1"/>
    <w:rsid w:val="006E5694"/>
    <w:rsid w:val="006E56DB"/>
    <w:rsid w:val="006E5C09"/>
    <w:rsid w:val="006E5E85"/>
    <w:rsid w:val="006E649D"/>
    <w:rsid w:val="006E656C"/>
    <w:rsid w:val="006E66B0"/>
    <w:rsid w:val="006E68FF"/>
    <w:rsid w:val="006E75DF"/>
    <w:rsid w:val="006E7658"/>
    <w:rsid w:val="006E7824"/>
    <w:rsid w:val="006E7872"/>
    <w:rsid w:val="006E78D7"/>
    <w:rsid w:val="006E79BE"/>
    <w:rsid w:val="006E7B12"/>
    <w:rsid w:val="006E7E2B"/>
    <w:rsid w:val="006F0333"/>
    <w:rsid w:val="006F05FF"/>
    <w:rsid w:val="006F0DE6"/>
    <w:rsid w:val="006F117C"/>
    <w:rsid w:val="006F1842"/>
    <w:rsid w:val="006F2030"/>
    <w:rsid w:val="006F2099"/>
    <w:rsid w:val="006F2589"/>
    <w:rsid w:val="006F31DA"/>
    <w:rsid w:val="006F35A2"/>
    <w:rsid w:val="006F3AEB"/>
    <w:rsid w:val="006F3E91"/>
    <w:rsid w:val="006F42EC"/>
    <w:rsid w:val="006F4405"/>
    <w:rsid w:val="006F54D1"/>
    <w:rsid w:val="006F5DC9"/>
    <w:rsid w:val="006F61C6"/>
    <w:rsid w:val="006F61C9"/>
    <w:rsid w:val="006F70D9"/>
    <w:rsid w:val="006F730B"/>
    <w:rsid w:val="006F74BB"/>
    <w:rsid w:val="006F7AE7"/>
    <w:rsid w:val="00700310"/>
    <w:rsid w:val="00700A09"/>
    <w:rsid w:val="00700D66"/>
    <w:rsid w:val="00701A42"/>
    <w:rsid w:val="00702A42"/>
    <w:rsid w:val="00702BC2"/>
    <w:rsid w:val="00703B61"/>
    <w:rsid w:val="0070402B"/>
    <w:rsid w:val="00704250"/>
    <w:rsid w:val="0070436D"/>
    <w:rsid w:val="00704645"/>
    <w:rsid w:val="007048E6"/>
    <w:rsid w:val="00704CC9"/>
    <w:rsid w:val="00705120"/>
    <w:rsid w:val="0070554C"/>
    <w:rsid w:val="00705578"/>
    <w:rsid w:val="007056BF"/>
    <w:rsid w:val="00705C81"/>
    <w:rsid w:val="00705DC3"/>
    <w:rsid w:val="00706206"/>
    <w:rsid w:val="007078F1"/>
    <w:rsid w:val="00707CFB"/>
    <w:rsid w:val="00707EF6"/>
    <w:rsid w:val="00707F0D"/>
    <w:rsid w:val="00710100"/>
    <w:rsid w:val="00711146"/>
    <w:rsid w:val="00711503"/>
    <w:rsid w:val="007118FE"/>
    <w:rsid w:val="00711918"/>
    <w:rsid w:val="00711E8A"/>
    <w:rsid w:val="0071246F"/>
    <w:rsid w:val="0071274C"/>
    <w:rsid w:val="00713317"/>
    <w:rsid w:val="00714202"/>
    <w:rsid w:val="00714248"/>
    <w:rsid w:val="00714385"/>
    <w:rsid w:val="007144D3"/>
    <w:rsid w:val="007149B0"/>
    <w:rsid w:val="00714C96"/>
    <w:rsid w:val="007156E1"/>
    <w:rsid w:val="00715AF2"/>
    <w:rsid w:val="00715DD3"/>
    <w:rsid w:val="007160E4"/>
    <w:rsid w:val="0071677A"/>
    <w:rsid w:val="00716EB3"/>
    <w:rsid w:val="00717001"/>
    <w:rsid w:val="0071766B"/>
    <w:rsid w:val="00717C31"/>
    <w:rsid w:val="0072033B"/>
    <w:rsid w:val="00720758"/>
    <w:rsid w:val="00720B2F"/>
    <w:rsid w:val="007233A0"/>
    <w:rsid w:val="0072374C"/>
    <w:rsid w:val="00723CC8"/>
    <w:rsid w:val="00724B2F"/>
    <w:rsid w:val="0072569A"/>
    <w:rsid w:val="00725790"/>
    <w:rsid w:val="00725D74"/>
    <w:rsid w:val="0072620A"/>
    <w:rsid w:val="007263FA"/>
    <w:rsid w:val="0072696C"/>
    <w:rsid w:val="00726D24"/>
    <w:rsid w:val="00726E96"/>
    <w:rsid w:val="00727246"/>
    <w:rsid w:val="0072736C"/>
    <w:rsid w:val="00727943"/>
    <w:rsid w:val="00727E99"/>
    <w:rsid w:val="00730023"/>
    <w:rsid w:val="007301EB"/>
    <w:rsid w:val="00730219"/>
    <w:rsid w:val="00730611"/>
    <w:rsid w:val="00731536"/>
    <w:rsid w:val="007315E3"/>
    <w:rsid w:val="0073162A"/>
    <w:rsid w:val="00731BA8"/>
    <w:rsid w:val="007322DA"/>
    <w:rsid w:val="00732353"/>
    <w:rsid w:val="00732A92"/>
    <w:rsid w:val="00732C18"/>
    <w:rsid w:val="00733DE1"/>
    <w:rsid w:val="00734422"/>
    <w:rsid w:val="007345DA"/>
    <w:rsid w:val="00735EB5"/>
    <w:rsid w:val="00736CA7"/>
    <w:rsid w:val="00736F95"/>
    <w:rsid w:val="0073718A"/>
    <w:rsid w:val="0073750E"/>
    <w:rsid w:val="00737C27"/>
    <w:rsid w:val="00737C5D"/>
    <w:rsid w:val="00740027"/>
    <w:rsid w:val="007400F3"/>
    <w:rsid w:val="007406F0"/>
    <w:rsid w:val="007407E7"/>
    <w:rsid w:val="007409FC"/>
    <w:rsid w:val="00741342"/>
    <w:rsid w:val="0074135A"/>
    <w:rsid w:val="00742068"/>
    <w:rsid w:val="00742171"/>
    <w:rsid w:val="007424F8"/>
    <w:rsid w:val="00742640"/>
    <w:rsid w:val="007428EA"/>
    <w:rsid w:val="00742E43"/>
    <w:rsid w:val="0074391B"/>
    <w:rsid w:val="00743E1E"/>
    <w:rsid w:val="00743F9A"/>
    <w:rsid w:val="00744203"/>
    <w:rsid w:val="0074449D"/>
    <w:rsid w:val="00745031"/>
    <w:rsid w:val="007455C4"/>
    <w:rsid w:val="00746477"/>
    <w:rsid w:val="00746654"/>
    <w:rsid w:val="00746B0A"/>
    <w:rsid w:val="0074702B"/>
    <w:rsid w:val="0074707A"/>
    <w:rsid w:val="007479EB"/>
    <w:rsid w:val="00747AFE"/>
    <w:rsid w:val="00747F97"/>
    <w:rsid w:val="0075033B"/>
    <w:rsid w:val="007503FD"/>
    <w:rsid w:val="00750747"/>
    <w:rsid w:val="00750B16"/>
    <w:rsid w:val="00751415"/>
    <w:rsid w:val="007520AA"/>
    <w:rsid w:val="007526E6"/>
    <w:rsid w:val="00752904"/>
    <w:rsid w:val="00752A9F"/>
    <w:rsid w:val="00753A5B"/>
    <w:rsid w:val="00753EA7"/>
    <w:rsid w:val="0075492F"/>
    <w:rsid w:val="007551DA"/>
    <w:rsid w:val="00755757"/>
    <w:rsid w:val="007559D9"/>
    <w:rsid w:val="00755E65"/>
    <w:rsid w:val="007560F6"/>
    <w:rsid w:val="00756DDE"/>
    <w:rsid w:val="0075776C"/>
    <w:rsid w:val="007604E1"/>
    <w:rsid w:val="0076086E"/>
    <w:rsid w:val="00761125"/>
    <w:rsid w:val="007613F6"/>
    <w:rsid w:val="007617C4"/>
    <w:rsid w:val="00761941"/>
    <w:rsid w:val="00761AF4"/>
    <w:rsid w:val="00761B2F"/>
    <w:rsid w:val="0076279E"/>
    <w:rsid w:val="00762C39"/>
    <w:rsid w:val="00763221"/>
    <w:rsid w:val="007639BC"/>
    <w:rsid w:val="00763F53"/>
    <w:rsid w:val="00764062"/>
    <w:rsid w:val="00764DEF"/>
    <w:rsid w:val="00765483"/>
    <w:rsid w:val="00765B6F"/>
    <w:rsid w:val="00765CF1"/>
    <w:rsid w:val="00765DD5"/>
    <w:rsid w:val="0076638E"/>
    <w:rsid w:val="0076667D"/>
    <w:rsid w:val="00766789"/>
    <w:rsid w:val="00766BA1"/>
    <w:rsid w:val="0076718D"/>
    <w:rsid w:val="00767B6F"/>
    <w:rsid w:val="00767E33"/>
    <w:rsid w:val="00767EA7"/>
    <w:rsid w:val="007703A0"/>
    <w:rsid w:val="00770AE4"/>
    <w:rsid w:val="00770B41"/>
    <w:rsid w:val="00770F6E"/>
    <w:rsid w:val="0077143D"/>
    <w:rsid w:val="00771593"/>
    <w:rsid w:val="00772A5E"/>
    <w:rsid w:val="00773344"/>
    <w:rsid w:val="0077376C"/>
    <w:rsid w:val="00773808"/>
    <w:rsid w:val="007743FC"/>
    <w:rsid w:val="007744F0"/>
    <w:rsid w:val="00774571"/>
    <w:rsid w:val="007746C4"/>
    <w:rsid w:val="00774720"/>
    <w:rsid w:val="0077498E"/>
    <w:rsid w:val="00774DF8"/>
    <w:rsid w:val="007753BF"/>
    <w:rsid w:val="00775B71"/>
    <w:rsid w:val="007771A0"/>
    <w:rsid w:val="00777769"/>
    <w:rsid w:val="00777888"/>
    <w:rsid w:val="007778CD"/>
    <w:rsid w:val="007778DA"/>
    <w:rsid w:val="00777BCE"/>
    <w:rsid w:val="0078004A"/>
    <w:rsid w:val="00780110"/>
    <w:rsid w:val="0078085A"/>
    <w:rsid w:val="00780EDB"/>
    <w:rsid w:val="00781618"/>
    <w:rsid w:val="00781676"/>
    <w:rsid w:val="007819A4"/>
    <w:rsid w:val="007819BD"/>
    <w:rsid w:val="00781F22"/>
    <w:rsid w:val="00782B8C"/>
    <w:rsid w:val="00783106"/>
    <w:rsid w:val="00783AF5"/>
    <w:rsid w:val="00784097"/>
    <w:rsid w:val="00784261"/>
    <w:rsid w:val="0078482C"/>
    <w:rsid w:val="00784B54"/>
    <w:rsid w:val="00785398"/>
    <w:rsid w:val="00785F9D"/>
    <w:rsid w:val="007863CD"/>
    <w:rsid w:val="007865B7"/>
    <w:rsid w:val="00786A4D"/>
    <w:rsid w:val="00786B8A"/>
    <w:rsid w:val="00786D3A"/>
    <w:rsid w:val="00787084"/>
    <w:rsid w:val="007871F8"/>
    <w:rsid w:val="007876CE"/>
    <w:rsid w:val="00790D59"/>
    <w:rsid w:val="0079161C"/>
    <w:rsid w:val="007918F4"/>
    <w:rsid w:val="00791E40"/>
    <w:rsid w:val="007928D0"/>
    <w:rsid w:val="007928F8"/>
    <w:rsid w:val="00792B77"/>
    <w:rsid w:val="0079376A"/>
    <w:rsid w:val="00794128"/>
    <w:rsid w:val="00794CB7"/>
    <w:rsid w:val="007951CA"/>
    <w:rsid w:val="00795400"/>
    <w:rsid w:val="007957CE"/>
    <w:rsid w:val="00795E89"/>
    <w:rsid w:val="00795EDD"/>
    <w:rsid w:val="00796751"/>
    <w:rsid w:val="0079759B"/>
    <w:rsid w:val="007978F1"/>
    <w:rsid w:val="0079790B"/>
    <w:rsid w:val="00797EE3"/>
    <w:rsid w:val="007A053B"/>
    <w:rsid w:val="007A0DC2"/>
    <w:rsid w:val="007A0F01"/>
    <w:rsid w:val="007A132A"/>
    <w:rsid w:val="007A1936"/>
    <w:rsid w:val="007A1FAC"/>
    <w:rsid w:val="007A2060"/>
    <w:rsid w:val="007A274D"/>
    <w:rsid w:val="007A3281"/>
    <w:rsid w:val="007A34DA"/>
    <w:rsid w:val="007A3E7A"/>
    <w:rsid w:val="007A491B"/>
    <w:rsid w:val="007A4BBB"/>
    <w:rsid w:val="007A4E2D"/>
    <w:rsid w:val="007A4FA2"/>
    <w:rsid w:val="007A4FDD"/>
    <w:rsid w:val="007A5763"/>
    <w:rsid w:val="007A6312"/>
    <w:rsid w:val="007A6603"/>
    <w:rsid w:val="007A6E04"/>
    <w:rsid w:val="007A6E90"/>
    <w:rsid w:val="007A77E4"/>
    <w:rsid w:val="007B0A58"/>
    <w:rsid w:val="007B0E41"/>
    <w:rsid w:val="007B1E2E"/>
    <w:rsid w:val="007B2640"/>
    <w:rsid w:val="007B3960"/>
    <w:rsid w:val="007B39EC"/>
    <w:rsid w:val="007B3BF8"/>
    <w:rsid w:val="007B3FA3"/>
    <w:rsid w:val="007B40AE"/>
    <w:rsid w:val="007B465B"/>
    <w:rsid w:val="007B4AB2"/>
    <w:rsid w:val="007B4CDD"/>
    <w:rsid w:val="007B4F63"/>
    <w:rsid w:val="007B53A1"/>
    <w:rsid w:val="007B5A00"/>
    <w:rsid w:val="007B5E4F"/>
    <w:rsid w:val="007B5E90"/>
    <w:rsid w:val="007B5EB4"/>
    <w:rsid w:val="007B61E7"/>
    <w:rsid w:val="007B6328"/>
    <w:rsid w:val="007B668E"/>
    <w:rsid w:val="007B6E14"/>
    <w:rsid w:val="007B710E"/>
    <w:rsid w:val="007B7711"/>
    <w:rsid w:val="007B7B5E"/>
    <w:rsid w:val="007C0215"/>
    <w:rsid w:val="007C06A9"/>
    <w:rsid w:val="007C0761"/>
    <w:rsid w:val="007C0E3C"/>
    <w:rsid w:val="007C12F5"/>
    <w:rsid w:val="007C1448"/>
    <w:rsid w:val="007C1491"/>
    <w:rsid w:val="007C22E7"/>
    <w:rsid w:val="007C32B2"/>
    <w:rsid w:val="007C3DDF"/>
    <w:rsid w:val="007C3FA2"/>
    <w:rsid w:val="007C4C1B"/>
    <w:rsid w:val="007C523E"/>
    <w:rsid w:val="007C5349"/>
    <w:rsid w:val="007C54CF"/>
    <w:rsid w:val="007C5654"/>
    <w:rsid w:val="007C5AF1"/>
    <w:rsid w:val="007C5C5C"/>
    <w:rsid w:val="007C60D2"/>
    <w:rsid w:val="007C75D3"/>
    <w:rsid w:val="007C79B7"/>
    <w:rsid w:val="007C7CA4"/>
    <w:rsid w:val="007C7E52"/>
    <w:rsid w:val="007D0117"/>
    <w:rsid w:val="007D09A5"/>
    <w:rsid w:val="007D0F7A"/>
    <w:rsid w:val="007D1105"/>
    <w:rsid w:val="007D24E4"/>
    <w:rsid w:val="007D26F8"/>
    <w:rsid w:val="007D3088"/>
    <w:rsid w:val="007D406D"/>
    <w:rsid w:val="007D42C8"/>
    <w:rsid w:val="007D44CF"/>
    <w:rsid w:val="007D47C2"/>
    <w:rsid w:val="007D4CFB"/>
    <w:rsid w:val="007D4E10"/>
    <w:rsid w:val="007D50D2"/>
    <w:rsid w:val="007D5101"/>
    <w:rsid w:val="007D5E48"/>
    <w:rsid w:val="007D5F3D"/>
    <w:rsid w:val="007D7611"/>
    <w:rsid w:val="007D7DEC"/>
    <w:rsid w:val="007E0619"/>
    <w:rsid w:val="007E075D"/>
    <w:rsid w:val="007E0E5B"/>
    <w:rsid w:val="007E1234"/>
    <w:rsid w:val="007E1E87"/>
    <w:rsid w:val="007E1F48"/>
    <w:rsid w:val="007E2A61"/>
    <w:rsid w:val="007E3062"/>
    <w:rsid w:val="007E3443"/>
    <w:rsid w:val="007E3573"/>
    <w:rsid w:val="007E519C"/>
    <w:rsid w:val="007E58C6"/>
    <w:rsid w:val="007E591A"/>
    <w:rsid w:val="007E6001"/>
    <w:rsid w:val="007E62E1"/>
    <w:rsid w:val="007E65F0"/>
    <w:rsid w:val="007E67FD"/>
    <w:rsid w:val="007E7362"/>
    <w:rsid w:val="007E7773"/>
    <w:rsid w:val="007F0CE0"/>
    <w:rsid w:val="007F15B8"/>
    <w:rsid w:val="007F16E6"/>
    <w:rsid w:val="007F16FE"/>
    <w:rsid w:val="007F18D0"/>
    <w:rsid w:val="007F1A0E"/>
    <w:rsid w:val="007F1A70"/>
    <w:rsid w:val="007F24DD"/>
    <w:rsid w:val="007F2C9F"/>
    <w:rsid w:val="007F2CA2"/>
    <w:rsid w:val="007F3069"/>
    <w:rsid w:val="007F35D9"/>
    <w:rsid w:val="007F4AF2"/>
    <w:rsid w:val="007F4E37"/>
    <w:rsid w:val="007F5511"/>
    <w:rsid w:val="007F561F"/>
    <w:rsid w:val="007F5A3A"/>
    <w:rsid w:val="007F605E"/>
    <w:rsid w:val="007F60B4"/>
    <w:rsid w:val="007F688E"/>
    <w:rsid w:val="007F6AB6"/>
    <w:rsid w:val="007F6DD9"/>
    <w:rsid w:val="007F7014"/>
    <w:rsid w:val="007F7186"/>
    <w:rsid w:val="007F724D"/>
    <w:rsid w:val="007F75DF"/>
    <w:rsid w:val="007F7A41"/>
    <w:rsid w:val="007F7C91"/>
    <w:rsid w:val="00800123"/>
    <w:rsid w:val="00800596"/>
    <w:rsid w:val="0080141C"/>
    <w:rsid w:val="00801519"/>
    <w:rsid w:val="008018B8"/>
    <w:rsid w:val="008022A7"/>
    <w:rsid w:val="0080233D"/>
    <w:rsid w:val="00802500"/>
    <w:rsid w:val="00803C69"/>
    <w:rsid w:val="00803D93"/>
    <w:rsid w:val="00804052"/>
    <w:rsid w:val="00804645"/>
    <w:rsid w:val="00804B02"/>
    <w:rsid w:val="00804BF3"/>
    <w:rsid w:val="00804C8B"/>
    <w:rsid w:val="00804ECD"/>
    <w:rsid w:val="00804FF8"/>
    <w:rsid w:val="00804FF9"/>
    <w:rsid w:val="00805543"/>
    <w:rsid w:val="00805E70"/>
    <w:rsid w:val="00805FE7"/>
    <w:rsid w:val="00806138"/>
    <w:rsid w:val="0080621B"/>
    <w:rsid w:val="008063E9"/>
    <w:rsid w:val="0080672B"/>
    <w:rsid w:val="00806860"/>
    <w:rsid w:val="00807279"/>
    <w:rsid w:val="0080771D"/>
    <w:rsid w:val="00807A20"/>
    <w:rsid w:val="008109AE"/>
    <w:rsid w:val="00810C81"/>
    <w:rsid w:val="00810DC4"/>
    <w:rsid w:val="008110E1"/>
    <w:rsid w:val="008113A4"/>
    <w:rsid w:val="008115CB"/>
    <w:rsid w:val="00811DCE"/>
    <w:rsid w:val="00812183"/>
    <w:rsid w:val="0081218F"/>
    <w:rsid w:val="008127A0"/>
    <w:rsid w:val="00812B4F"/>
    <w:rsid w:val="0081362D"/>
    <w:rsid w:val="00813B27"/>
    <w:rsid w:val="00813FD9"/>
    <w:rsid w:val="00814057"/>
    <w:rsid w:val="008141CE"/>
    <w:rsid w:val="008142A8"/>
    <w:rsid w:val="008148BD"/>
    <w:rsid w:val="00814953"/>
    <w:rsid w:val="00814C7D"/>
    <w:rsid w:val="008155B1"/>
    <w:rsid w:val="00815EEF"/>
    <w:rsid w:val="00816254"/>
    <w:rsid w:val="00816D57"/>
    <w:rsid w:val="008204DB"/>
    <w:rsid w:val="00820CE7"/>
    <w:rsid w:val="00820E71"/>
    <w:rsid w:val="008213B8"/>
    <w:rsid w:val="00821531"/>
    <w:rsid w:val="00821767"/>
    <w:rsid w:val="00821ABD"/>
    <w:rsid w:val="00821BC2"/>
    <w:rsid w:val="00822E41"/>
    <w:rsid w:val="0082308E"/>
    <w:rsid w:val="00823AFD"/>
    <w:rsid w:val="00823CD5"/>
    <w:rsid w:val="00823E84"/>
    <w:rsid w:val="008240FE"/>
    <w:rsid w:val="00824190"/>
    <w:rsid w:val="008242F7"/>
    <w:rsid w:val="008250C9"/>
    <w:rsid w:val="00825120"/>
    <w:rsid w:val="0082521D"/>
    <w:rsid w:val="00825A06"/>
    <w:rsid w:val="008260E4"/>
    <w:rsid w:val="008263D5"/>
    <w:rsid w:val="00826D3A"/>
    <w:rsid w:val="00826F20"/>
    <w:rsid w:val="0082744E"/>
    <w:rsid w:val="00827EBB"/>
    <w:rsid w:val="008307A3"/>
    <w:rsid w:val="008309E8"/>
    <w:rsid w:val="00830C35"/>
    <w:rsid w:val="00830C89"/>
    <w:rsid w:val="008312F7"/>
    <w:rsid w:val="008316B2"/>
    <w:rsid w:val="0083177F"/>
    <w:rsid w:val="00831BF8"/>
    <w:rsid w:val="008320E5"/>
    <w:rsid w:val="008325B4"/>
    <w:rsid w:val="00832B0F"/>
    <w:rsid w:val="00832B4F"/>
    <w:rsid w:val="00832CB2"/>
    <w:rsid w:val="0083377A"/>
    <w:rsid w:val="00833E9A"/>
    <w:rsid w:val="0083433C"/>
    <w:rsid w:val="00834CA2"/>
    <w:rsid w:val="00834F59"/>
    <w:rsid w:val="008352F6"/>
    <w:rsid w:val="00835639"/>
    <w:rsid w:val="00835BA0"/>
    <w:rsid w:val="00836096"/>
    <w:rsid w:val="0083630A"/>
    <w:rsid w:val="00836545"/>
    <w:rsid w:val="00836662"/>
    <w:rsid w:val="00837037"/>
    <w:rsid w:val="00837349"/>
    <w:rsid w:val="008400F3"/>
    <w:rsid w:val="008404A6"/>
    <w:rsid w:val="00840E99"/>
    <w:rsid w:val="00841301"/>
    <w:rsid w:val="0084149F"/>
    <w:rsid w:val="00841D89"/>
    <w:rsid w:val="00842700"/>
    <w:rsid w:val="008427C5"/>
    <w:rsid w:val="00842880"/>
    <w:rsid w:val="0084298E"/>
    <w:rsid w:val="00843FC5"/>
    <w:rsid w:val="008443EC"/>
    <w:rsid w:val="00844680"/>
    <w:rsid w:val="0084483B"/>
    <w:rsid w:val="008448F2"/>
    <w:rsid w:val="00844AC8"/>
    <w:rsid w:val="00844FCD"/>
    <w:rsid w:val="00845EE7"/>
    <w:rsid w:val="008461CE"/>
    <w:rsid w:val="00846572"/>
    <w:rsid w:val="00846CD4"/>
    <w:rsid w:val="008473AE"/>
    <w:rsid w:val="0084767C"/>
    <w:rsid w:val="00847701"/>
    <w:rsid w:val="0084789E"/>
    <w:rsid w:val="008479BD"/>
    <w:rsid w:val="00850108"/>
    <w:rsid w:val="008501BA"/>
    <w:rsid w:val="00850D10"/>
    <w:rsid w:val="00851201"/>
    <w:rsid w:val="00852202"/>
    <w:rsid w:val="00853002"/>
    <w:rsid w:val="008542EE"/>
    <w:rsid w:val="008550CB"/>
    <w:rsid w:val="008551DE"/>
    <w:rsid w:val="0085531A"/>
    <w:rsid w:val="00855A99"/>
    <w:rsid w:val="00855C1D"/>
    <w:rsid w:val="00855EB8"/>
    <w:rsid w:val="0085615E"/>
    <w:rsid w:val="00856A55"/>
    <w:rsid w:val="00856C08"/>
    <w:rsid w:val="00857391"/>
    <w:rsid w:val="00857EA9"/>
    <w:rsid w:val="00857FC6"/>
    <w:rsid w:val="00860A54"/>
    <w:rsid w:val="00860FEE"/>
    <w:rsid w:val="0086119C"/>
    <w:rsid w:val="0086170A"/>
    <w:rsid w:val="00861AE1"/>
    <w:rsid w:val="00862180"/>
    <w:rsid w:val="008624DF"/>
    <w:rsid w:val="008626A6"/>
    <w:rsid w:val="0086273C"/>
    <w:rsid w:val="008627EA"/>
    <w:rsid w:val="008628CE"/>
    <w:rsid w:val="00862F8B"/>
    <w:rsid w:val="008634FE"/>
    <w:rsid w:val="00863525"/>
    <w:rsid w:val="0086357C"/>
    <w:rsid w:val="00864122"/>
    <w:rsid w:val="00864158"/>
    <w:rsid w:val="008645B1"/>
    <w:rsid w:val="00864C38"/>
    <w:rsid w:val="008651E8"/>
    <w:rsid w:val="00865431"/>
    <w:rsid w:val="0086559E"/>
    <w:rsid w:val="0086560F"/>
    <w:rsid w:val="00865721"/>
    <w:rsid w:val="00865BF1"/>
    <w:rsid w:val="00865F68"/>
    <w:rsid w:val="008673D4"/>
    <w:rsid w:val="008679BD"/>
    <w:rsid w:val="00867BF5"/>
    <w:rsid w:val="008701DD"/>
    <w:rsid w:val="00871AFB"/>
    <w:rsid w:val="00871C96"/>
    <w:rsid w:val="00871D11"/>
    <w:rsid w:val="00872042"/>
    <w:rsid w:val="0087247D"/>
    <w:rsid w:val="00872AF5"/>
    <w:rsid w:val="00872D14"/>
    <w:rsid w:val="00872DD4"/>
    <w:rsid w:val="0087373B"/>
    <w:rsid w:val="008738E0"/>
    <w:rsid w:val="00873928"/>
    <w:rsid w:val="00873D82"/>
    <w:rsid w:val="00873E65"/>
    <w:rsid w:val="00874331"/>
    <w:rsid w:val="008743E4"/>
    <w:rsid w:val="00875003"/>
    <w:rsid w:val="008757B5"/>
    <w:rsid w:val="0087638A"/>
    <w:rsid w:val="008765FE"/>
    <w:rsid w:val="00876A92"/>
    <w:rsid w:val="008775CA"/>
    <w:rsid w:val="008775F9"/>
    <w:rsid w:val="00881565"/>
    <w:rsid w:val="0088157A"/>
    <w:rsid w:val="00881606"/>
    <w:rsid w:val="00881677"/>
    <w:rsid w:val="008816E0"/>
    <w:rsid w:val="008819E9"/>
    <w:rsid w:val="00881E6E"/>
    <w:rsid w:val="008821A1"/>
    <w:rsid w:val="00882A24"/>
    <w:rsid w:val="00882C4B"/>
    <w:rsid w:val="008834EA"/>
    <w:rsid w:val="008835B6"/>
    <w:rsid w:val="00883DF7"/>
    <w:rsid w:val="00883EAD"/>
    <w:rsid w:val="008844CD"/>
    <w:rsid w:val="0088476D"/>
    <w:rsid w:val="00884A2A"/>
    <w:rsid w:val="008850BA"/>
    <w:rsid w:val="00885C20"/>
    <w:rsid w:val="0088683B"/>
    <w:rsid w:val="00886AB7"/>
    <w:rsid w:val="0088718F"/>
    <w:rsid w:val="0088752B"/>
    <w:rsid w:val="0088755A"/>
    <w:rsid w:val="008878D7"/>
    <w:rsid w:val="00887A7F"/>
    <w:rsid w:val="00890358"/>
    <w:rsid w:val="008907C5"/>
    <w:rsid w:val="00890841"/>
    <w:rsid w:val="00890BDA"/>
    <w:rsid w:val="00890DA8"/>
    <w:rsid w:val="008929C9"/>
    <w:rsid w:val="00892C4C"/>
    <w:rsid w:val="00892CBB"/>
    <w:rsid w:val="00892CDA"/>
    <w:rsid w:val="00892EF9"/>
    <w:rsid w:val="00893357"/>
    <w:rsid w:val="00893428"/>
    <w:rsid w:val="0089368D"/>
    <w:rsid w:val="008937A8"/>
    <w:rsid w:val="00893ED5"/>
    <w:rsid w:val="008943BC"/>
    <w:rsid w:val="00894E94"/>
    <w:rsid w:val="0089518A"/>
    <w:rsid w:val="008951BF"/>
    <w:rsid w:val="008953FD"/>
    <w:rsid w:val="0089561F"/>
    <w:rsid w:val="008959D1"/>
    <w:rsid w:val="00895FD3"/>
    <w:rsid w:val="00896967"/>
    <w:rsid w:val="00897164"/>
    <w:rsid w:val="0089771D"/>
    <w:rsid w:val="008A0593"/>
    <w:rsid w:val="008A0762"/>
    <w:rsid w:val="008A0936"/>
    <w:rsid w:val="008A0A87"/>
    <w:rsid w:val="008A101B"/>
    <w:rsid w:val="008A1483"/>
    <w:rsid w:val="008A1929"/>
    <w:rsid w:val="008A2CE8"/>
    <w:rsid w:val="008A2E70"/>
    <w:rsid w:val="008A2ECB"/>
    <w:rsid w:val="008A31E6"/>
    <w:rsid w:val="008A351F"/>
    <w:rsid w:val="008A3543"/>
    <w:rsid w:val="008A37D2"/>
    <w:rsid w:val="008A3833"/>
    <w:rsid w:val="008A421F"/>
    <w:rsid w:val="008A47ED"/>
    <w:rsid w:val="008A4E3B"/>
    <w:rsid w:val="008A55C1"/>
    <w:rsid w:val="008A5DA0"/>
    <w:rsid w:val="008A67B8"/>
    <w:rsid w:val="008A706A"/>
    <w:rsid w:val="008A72D5"/>
    <w:rsid w:val="008A78F2"/>
    <w:rsid w:val="008B00FB"/>
    <w:rsid w:val="008B0DD9"/>
    <w:rsid w:val="008B1491"/>
    <w:rsid w:val="008B1611"/>
    <w:rsid w:val="008B170B"/>
    <w:rsid w:val="008B1E60"/>
    <w:rsid w:val="008B1F68"/>
    <w:rsid w:val="008B1FB3"/>
    <w:rsid w:val="008B2400"/>
    <w:rsid w:val="008B2740"/>
    <w:rsid w:val="008B2CEE"/>
    <w:rsid w:val="008B2F7A"/>
    <w:rsid w:val="008B2F93"/>
    <w:rsid w:val="008B3406"/>
    <w:rsid w:val="008B345B"/>
    <w:rsid w:val="008B3789"/>
    <w:rsid w:val="008B3945"/>
    <w:rsid w:val="008B39EC"/>
    <w:rsid w:val="008B44B9"/>
    <w:rsid w:val="008B4A61"/>
    <w:rsid w:val="008B5059"/>
    <w:rsid w:val="008B567E"/>
    <w:rsid w:val="008B5A54"/>
    <w:rsid w:val="008B5C0B"/>
    <w:rsid w:val="008B621F"/>
    <w:rsid w:val="008B65C5"/>
    <w:rsid w:val="008B678F"/>
    <w:rsid w:val="008B7346"/>
    <w:rsid w:val="008B77AC"/>
    <w:rsid w:val="008B77F0"/>
    <w:rsid w:val="008C1340"/>
    <w:rsid w:val="008C1652"/>
    <w:rsid w:val="008C1EED"/>
    <w:rsid w:val="008C27FF"/>
    <w:rsid w:val="008C2AE0"/>
    <w:rsid w:val="008C2BA3"/>
    <w:rsid w:val="008C3009"/>
    <w:rsid w:val="008C30F6"/>
    <w:rsid w:val="008C3661"/>
    <w:rsid w:val="008C3B1A"/>
    <w:rsid w:val="008C3E9D"/>
    <w:rsid w:val="008C48FA"/>
    <w:rsid w:val="008C5493"/>
    <w:rsid w:val="008C5846"/>
    <w:rsid w:val="008C5EBF"/>
    <w:rsid w:val="008C63CD"/>
    <w:rsid w:val="008C67CB"/>
    <w:rsid w:val="008C67CE"/>
    <w:rsid w:val="008C6A6D"/>
    <w:rsid w:val="008C6DBB"/>
    <w:rsid w:val="008C6EF7"/>
    <w:rsid w:val="008C74E1"/>
    <w:rsid w:val="008C7851"/>
    <w:rsid w:val="008D030C"/>
    <w:rsid w:val="008D038E"/>
    <w:rsid w:val="008D14B4"/>
    <w:rsid w:val="008D1548"/>
    <w:rsid w:val="008D1A27"/>
    <w:rsid w:val="008D1FFD"/>
    <w:rsid w:val="008D259C"/>
    <w:rsid w:val="008D2CB4"/>
    <w:rsid w:val="008D3665"/>
    <w:rsid w:val="008D383A"/>
    <w:rsid w:val="008D386E"/>
    <w:rsid w:val="008D48D6"/>
    <w:rsid w:val="008D4C2D"/>
    <w:rsid w:val="008D4DFE"/>
    <w:rsid w:val="008D5744"/>
    <w:rsid w:val="008D5C7B"/>
    <w:rsid w:val="008D5CB2"/>
    <w:rsid w:val="008D64A6"/>
    <w:rsid w:val="008D6D09"/>
    <w:rsid w:val="008D6EDA"/>
    <w:rsid w:val="008D79D6"/>
    <w:rsid w:val="008D7A6E"/>
    <w:rsid w:val="008E0E55"/>
    <w:rsid w:val="008E1079"/>
    <w:rsid w:val="008E1634"/>
    <w:rsid w:val="008E1FAC"/>
    <w:rsid w:val="008E27E2"/>
    <w:rsid w:val="008E3952"/>
    <w:rsid w:val="008E3A6C"/>
    <w:rsid w:val="008E3B8C"/>
    <w:rsid w:val="008E3DB0"/>
    <w:rsid w:val="008E4413"/>
    <w:rsid w:val="008E44D4"/>
    <w:rsid w:val="008E475F"/>
    <w:rsid w:val="008E491A"/>
    <w:rsid w:val="008E4AE7"/>
    <w:rsid w:val="008E4B1E"/>
    <w:rsid w:val="008E52A3"/>
    <w:rsid w:val="008E537F"/>
    <w:rsid w:val="008E553E"/>
    <w:rsid w:val="008E5600"/>
    <w:rsid w:val="008E5DD4"/>
    <w:rsid w:val="008E5F58"/>
    <w:rsid w:val="008E6721"/>
    <w:rsid w:val="008E74BC"/>
    <w:rsid w:val="008F02D0"/>
    <w:rsid w:val="008F0512"/>
    <w:rsid w:val="008F0672"/>
    <w:rsid w:val="008F0CF5"/>
    <w:rsid w:val="008F17EC"/>
    <w:rsid w:val="008F2554"/>
    <w:rsid w:val="008F2E10"/>
    <w:rsid w:val="008F3430"/>
    <w:rsid w:val="008F3A5A"/>
    <w:rsid w:val="008F3C45"/>
    <w:rsid w:val="008F47A1"/>
    <w:rsid w:val="008F4B00"/>
    <w:rsid w:val="008F4D1F"/>
    <w:rsid w:val="008F5343"/>
    <w:rsid w:val="008F539A"/>
    <w:rsid w:val="008F55D1"/>
    <w:rsid w:val="008F55EE"/>
    <w:rsid w:val="008F5A64"/>
    <w:rsid w:val="008F621E"/>
    <w:rsid w:val="008F6769"/>
    <w:rsid w:val="008F6A66"/>
    <w:rsid w:val="008F736F"/>
    <w:rsid w:val="008F7730"/>
    <w:rsid w:val="008F7E2C"/>
    <w:rsid w:val="00900076"/>
    <w:rsid w:val="009002CD"/>
    <w:rsid w:val="00900859"/>
    <w:rsid w:val="00901106"/>
    <w:rsid w:val="00901332"/>
    <w:rsid w:val="009016A5"/>
    <w:rsid w:val="00901A09"/>
    <w:rsid w:val="00901BA7"/>
    <w:rsid w:val="00902303"/>
    <w:rsid w:val="00902486"/>
    <w:rsid w:val="00902AE7"/>
    <w:rsid w:val="0090327F"/>
    <w:rsid w:val="00903F6E"/>
    <w:rsid w:val="009043F2"/>
    <w:rsid w:val="009045BA"/>
    <w:rsid w:val="0090462C"/>
    <w:rsid w:val="009046E5"/>
    <w:rsid w:val="00905343"/>
    <w:rsid w:val="00905FE5"/>
    <w:rsid w:val="0090623E"/>
    <w:rsid w:val="009070F3"/>
    <w:rsid w:val="00907156"/>
    <w:rsid w:val="00907213"/>
    <w:rsid w:val="0090727B"/>
    <w:rsid w:val="0090728C"/>
    <w:rsid w:val="0090761B"/>
    <w:rsid w:val="00907AB4"/>
    <w:rsid w:val="00907BFA"/>
    <w:rsid w:val="00907D7F"/>
    <w:rsid w:val="00907F08"/>
    <w:rsid w:val="00907F44"/>
    <w:rsid w:val="0091011C"/>
    <w:rsid w:val="0091052A"/>
    <w:rsid w:val="00910980"/>
    <w:rsid w:val="00910F38"/>
    <w:rsid w:val="00911181"/>
    <w:rsid w:val="0091132E"/>
    <w:rsid w:val="00911448"/>
    <w:rsid w:val="00911A82"/>
    <w:rsid w:val="00911EE4"/>
    <w:rsid w:val="00911F6B"/>
    <w:rsid w:val="00911F9D"/>
    <w:rsid w:val="00911FC1"/>
    <w:rsid w:val="009128DD"/>
    <w:rsid w:val="00912E51"/>
    <w:rsid w:val="009130DB"/>
    <w:rsid w:val="0091398C"/>
    <w:rsid w:val="00914417"/>
    <w:rsid w:val="00914920"/>
    <w:rsid w:val="009150E5"/>
    <w:rsid w:val="00915194"/>
    <w:rsid w:val="0091560F"/>
    <w:rsid w:val="009159C8"/>
    <w:rsid w:val="00915A6B"/>
    <w:rsid w:val="00915CC7"/>
    <w:rsid w:val="00915F7E"/>
    <w:rsid w:val="009170FB"/>
    <w:rsid w:val="00917A82"/>
    <w:rsid w:val="00917C33"/>
    <w:rsid w:val="00917E86"/>
    <w:rsid w:val="00917FB0"/>
    <w:rsid w:val="009217F3"/>
    <w:rsid w:val="00921B02"/>
    <w:rsid w:val="00921BBD"/>
    <w:rsid w:val="00921E0C"/>
    <w:rsid w:val="009220DB"/>
    <w:rsid w:val="00922143"/>
    <w:rsid w:val="00922975"/>
    <w:rsid w:val="00922A5A"/>
    <w:rsid w:val="009235DD"/>
    <w:rsid w:val="0092370E"/>
    <w:rsid w:val="00923AF5"/>
    <w:rsid w:val="00924197"/>
    <w:rsid w:val="0092654C"/>
    <w:rsid w:val="00926CFE"/>
    <w:rsid w:val="0092755B"/>
    <w:rsid w:val="0092776C"/>
    <w:rsid w:val="00930011"/>
    <w:rsid w:val="00930221"/>
    <w:rsid w:val="009311F3"/>
    <w:rsid w:val="00931505"/>
    <w:rsid w:val="00931604"/>
    <w:rsid w:val="009319BC"/>
    <w:rsid w:val="0093246B"/>
    <w:rsid w:val="009329AA"/>
    <w:rsid w:val="00932F3B"/>
    <w:rsid w:val="0093359B"/>
    <w:rsid w:val="00933FD1"/>
    <w:rsid w:val="0093411B"/>
    <w:rsid w:val="009341A6"/>
    <w:rsid w:val="0093459C"/>
    <w:rsid w:val="0093579D"/>
    <w:rsid w:val="00935B8A"/>
    <w:rsid w:val="00936BFA"/>
    <w:rsid w:val="00936C7E"/>
    <w:rsid w:val="00936CDC"/>
    <w:rsid w:val="00936DC5"/>
    <w:rsid w:val="00936F91"/>
    <w:rsid w:val="00936FA0"/>
    <w:rsid w:val="009372E4"/>
    <w:rsid w:val="009373EB"/>
    <w:rsid w:val="0093757F"/>
    <w:rsid w:val="00937B7C"/>
    <w:rsid w:val="00937C82"/>
    <w:rsid w:val="009403AA"/>
    <w:rsid w:val="0094041A"/>
    <w:rsid w:val="0094056D"/>
    <w:rsid w:val="00940934"/>
    <w:rsid w:val="00940A22"/>
    <w:rsid w:val="00940AF9"/>
    <w:rsid w:val="009415F2"/>
    <w:rsid w:val="00941921"/>
    <w:rsid w:val="00941A71"/>
    <w:rsid w:val="00941F90"/>
    <w:rsid w:val="0094259D"/>
    <w:rsid w:val="00942875"/>
    <w:rsid w:val="009429D4"/>
    <w:rsid w:val="00942AF0"/>
    <w:rsid w:val="00943921"/>
    <w:rsid w:val="00943FC7"/>
    <w:rsid w:val="00943FFE"/>
    <w:rsid w:val="00944AEB"/>
    <w:rsid w:val="009452AB"/>
    <w:rsid w:val="009456DA"/>
    <w:rsid w:val="00946718"/>
    <w:rsid w:val="0094700C"/>
    <w:rsid w:val="00947082"/>
    <w:rsid w:val="009476EA"/>
    <w:rsid w:val="00947C5D"/>
    <w:rsid w:val="00947F9A"/>
    <w:rsid w:val="0095015D"/>
    <w:rsid w:val="009501DE"/>
    <w:rsid w:val="00950273"/>
    <w:rsid w:val="0095061E"/>
    <w:rsid w:val="0095066D"/>
    <w:rsid w:val="00950E98"/>
    <w:rsid w:val="00950F33"/>
    <w:rsid w:val="00951408"/>
    <w:rsid w:val="009514DF"/>
    <w:rsid w:val="00951539"/>
    <w:rsid w:val="0095167B"/>
    <w:rsid w:val="00951925"/>
    <w:rsid w:val="0095226B"/>
    <w:rsid w:val="00952920"/>
    <w:rsid w:val="0095300D"/>
    <w:rsid w:val="00953D10"/>
    <w:rsid w:val="009546E4"/>
    <w:rsid w:val="00954CC2"/>
    <w:rsid w:val="00954D14"/>
    <w:rsid w:val="0095574A"/>
    <w:rsid w:val="00955A9D"/>
    <w:rsid w:val="009566B9"/>
    <w:rsid w:val="00956F0A"/>
    <w:rsid w:val="009570F3"/>
    <w:rsid w:val="00957200"/>
    <w:rsid w:val="00957919"/>
    <w:rsid w:val="00957B3B"/>
    <w:rsid w:val="00957D5C"/>
    <w:rsid w:val="00957DC7"/>
    <w:rsid w:val="00957EDF"/>
    <w:rsid w:val="009602DD"/>
    <w:rsid w:val="00960698"/>
    <w:rsid w:val="00961013"/>
    <w:rsid w:val="0096126B"/>
    <w:rsid w:val="00961602"/>
    <w:rsid w:val="009616D9"/>
    <w:rsid w:val="00961E56"/>
    <w:rsid w:val="00963700"/>
    <w:rsid w:val="00963B60"/>
    <w:rsid w:val="00964320"/>
    <w:rsid w:val="0096494E"/>
    <w:rsid w:val="009651C0"/>
    <w:rsid w:val="00965366"/>
    <w:rsid w:val="009654F6"/>
    <w:rsid w:val="00966389"/>
    <w:rsid w:val="009663EB"/>
    <w:rsid w:val="0096643F"/>
    <w:rsid w:val="00966728"/>
    <w:rsid w:val="00966913"/>
    <w:rsid w:val="00966A59"/>
    <w:rsid w:val="00966D19"/>
    <w:rsid w:val="00966DA9"/>
    <w:rsid w:val="00967241"/>
    <w:rsid w:val="00967671"/>
    <w:rsid w:val="00967F83"/>
    <w:rsid w:val="00970595"/>
    <w:rsid w:val="00970625"/>
    <w:rsid w:val="009709F2"/>
    <w:rsid w:val="00970B37"/>
    <w:rsid w:val="009711FD"/>
    <w:rsid w:val="00971454"/>
    <w:rsid w:val="0097149E"/>
    <w:rsid w:val="00971557"/>
    <w:rsid w:val="00971964"/>
    <w:rsid w:val="00972C61"/>
    <w:rsid w:val="00972EC5"/>
    <w:rsid w:val="00973318"/>
    <w:rsid w:val="00973DB1"/>
    <w:rsid w:val="00973DFD"/>
    <w:rsid w:val="00974A03"/>
    <w:rsid w:val="00974BA5"/>
    <w:rsid w:val="00974DE9"/>
    <w:rsid w:val="00974ED6"/>
    <w:rsid w:val="0097501E"/>
    <w:rsid w:val="009751C8"/>
    <w:rsid w:val="009752ED"/>
    <w:rsid w:val="00975BF3"/>
    <w:rsid w:val="00975F4A"/>
    <w:rsid w:val="00976916"/>
    <w:rsid w:val="009769B0"/>
    <w:rsid w:val="00976A0D"/>
    <w:rsid w:val="009770EE"/>
    <w:rsid w:val="009771D7"/>
    <w:rsid w:val="00977345"/>
    <w:rsid w:val="00977790"/>
    <w:rsid w:val="00980489"/>
    <w:rsid w:val="009808D9"/>
    <w:rsid w:val="00980A87"/>
    <w:rsid w:val="00980DE8"/>
    <w:rsid w:val="009813D0"/>
    <w:rsid w:val="00981B8C"/>
    <w:rsid w:val="00981C00"/>
    <w:rsid w:val="00981FE3"/>
    <w:rsid w:val="009829FC"/>
    <w:rsid w:val="00982AC0"/>
    <w:rsid w:val="00982FE5"/>
    <w:rsid w:val="0098315E"/>
    <w:rsid w:val="0098376E"/>
    <w:rsid w:val="00983CCF"/>
    <w:rsid w:val="0098478F"/>
    <w:rsid w:val="00985241"/>
    <w:rsid w:val="00985339"/>
    <w:rsid w:val="009855D7"/>
    <w:rsid w:val="00985CB4"/>
    <w:rsid w:val="0098659F"/>
    <w:rsid w:val="00986AAB"/>
    <w:rsid w:val="00986C63"/>
    <w:rsid w:val="00986DEB"/>
    <w:rsid w:val="00986EB8"/>
    <w:rsid w:val="009876D5"/>
    <w:rsid w:val="009876ED"/>
    <w:rsid w:val="0099073E"/>
    <w:rsid w:val="00990907"/>
    <w:rsid w:val="009909BB"/>
    <w:rsid w:val="00990BC9"/>
    <w:rsid w:val="00990CB2"/>
    <w:rsid w:val="00990CF1"/>
    <w:rsid w:val="00990DE5"/>
    <w:rsid w:val="009916D7"/>
    <w:rsid w:val="009917FC"/>
    <w:rsid w:val="00991B9C"/>
    <w:rsid w:val="00991CF7"/>
    <w:rsid w:val="00991FA8"/>
    <w:rsid w:val="009926CF"/>
    <w:rsid w:val="00992AE5"/>
    <w:rsid w:val="00992F00"/>
    <w:rsid w:val="009940B5"/>
    <w:rsid w:val="0099426F"/>
    <w:rsid w:val="00994C71"/>
    <w:rsid w:val="00994ECD"/>
    <w:rsid w:val="00994F75"/>
    <w:rsid w:val="0099554F"/>
    <w:rsid w:val="00995891"/>
    <w:rsid w:val="009959DD"/>
    <w:rsid w:val="00995CFD"/>
    <w:rsid w:val="00996817"/>
    <w:rsid w:val="00996876"/>
    <w:rsid w:val="00996B2B"/>
    <w:rsid w:val="00996EF5"/>
    <w:rsid w:val="00996F82"/>
    <w:rsid w:val="009974E9"/>
    <w:rsid w:val="00997D60"/>
    <w:rsid w:val="009A00F9"/>
    <w:rsid w:val="009A01F2"/>
    <w:rsid w:val="009A04FF"/>
    <w:rsid w:val="009A1342"/>
    <w:rsid w:val="009A19CD"/>
    <w:rsid w:val="009A2580"/>
    <w:rsid w:val="009A270E"/>
    <w:rsid w:val="009A2EBF"/>
    <w:rsid w:val="009A331A"/>
    <w:rsid w:val="009A338B"/>
    <w:rsid w:val="009A36E1"/>
    <w:rsid w:val="009A37B5"/>
    <w:rsid w:val="009A3B0C"/>
    <w:rsid w:val="009A452A"/>
    <w:rsid w:val="009A47FA"/>
    <w:rsid w:val="009A490E"/>
    <w:rsid w:val="009A5370"/>
    <w:rsid w:val="009A5691"/>
    <w:rsid w:val="009A5C23"/>
    <w:rsid w:val="009A60BC"/>
    <w:rsid w:val="009A642E"/>
    <w:rsid w:val="009A64B3"/>
    <w:rsid w:val="009A6A04"/>
    <w:rsid w:val="009A71E4"/>
    <w:rsid w:val="009A7386"/>
    <w:rsid w:val="009A7486"/>
    <w:rsid w:val="009A7661"/>
    <w:rsid w:val="009A76F0"/>
    <w:rsid w:val="009A7AF0"/>
    <w:rsid w:val="009A7F28"/>
    <w:rsid w:val="009B14EE"/>
    <w:rsid w:val="009B1805"/>
    <w:rsid w:val="009B1C2C"/>
    <w:rsid w:val="009B20A1"/>
    <w:rsid w:val="009B2812"/>
    <w:rsid w:val="009B33F9"/>
    <w:rsid w:val="009B3C13"/>
    <w:rsid w:val="009B401C"/>
    <w:rsid w:val="009B43E2"/>
    <w:rsid w:val="009B445A"/>
    <w:rsid w:val="009B47BA"/>
    <w:rsid w:val="009B4863"/>
    <w:rsid w:val="009B48B5"/>
    <w:rsid w:val="009B4FD9"/>
    <w:rsid w:val="009B503D"/>
    <w:rsid w:val="009B5044"/>
    <w:rsid w:val="009B57FD"/>
    <w:rsid w:val="009B5B49"/>
    <w:rsid w:val="009B60ED"/>
    <w:rsid w:val="009B7EAB"/>
    <w:rsid w:val="009C0ECD"/>
    <w:rsid w:val="009C13DF"/>
    <w:rsid w:val="009C149F"/>
    <w:rsid w:val="009C23B3"/>
    <w:rsid w:val="009C3BC8"/>
    <w:rsid w:val="009C40F6"/>
    <w:rsid w:val="009C4443"/>
    <w:rsid w:val="009C4FB0"/>
    <w:rsid w:val="009C51B2"/>
    <w:rsid w:val="009C5468"/>
    <w:rsid w:val="009C58C2"/>
    <w:rsid w:val="009C5997"/>
    <w:rsid w:val="009C5AEA"/>
    <w:rsid w:val="009C5B22"/>
    <w:rsid w:val="009C640B"/>
    <w:rsid w:val="009C70E7"/>
    <w:rsid w:val="009C7172"/>
    <w:rsid w:val="009C7358"/>
    <w:rsid w:val="009C7FE7"/>
    <w:rsid w:val="009D036A"/>
    <w:rsid w:val="009D0407"/>
    <w:rsid w:val="009D1083"/>
    <w:rsid w:val="009D1C49"/>
    <w:rsid w:val="009D2328"/>
    <w:rsid w:val="009D27E4"/>
    <w:rsid w:val="009D29F8"/>
    <w:rsid w:val="009D345C"/>
    <w:rsid w:val="009D3D34"/>
    <w:rsid w:val="009D4D9C"/>
    <w:rsid w:val="009D4E52"/>
    <w:rsid w:val="009D554F"/>
    <w:rsid w:val="009D5C2F"/>
    <w:rsid w:val="009D6970"/>
    <w:rsid w:val="009D6C13"/>
    <w:rsid w:val="009D74E5"/>
    <w:rsid w:val="009E039F"/>
    <w:rsid w:val="009E05AF"/>
    <w:rsid w:val="009E05C0"/>
    <w:rsid w:val="009E06EB"/>
    <w:rsid w:val="009E0A94"/>
    <w:rsid w:val="009E0A9C"/>
    <w:rsid w:val="009E0C03"/>
    <w:rsid w:val="009E1510"/>
    <w:rsid w:val="009E16F7"/>
    <w:rsid w:val="009E185B"/>
    <w:rsid w:val="009E1C55"/>
    <w:rsid w:val="009E1F0F"/>
    <w:rsid w:val="009E2612"/>
    <w:rsid w:val="009E3CB9"/>
    <w:rsid w:val="009E3D61"/>
    <w:rsid w:val="009E4665"/>
    <w:rsid w:val="009E478E"/>
    <w:rsid w:val="009E4981"/>
    <w:rsid w:val="009E49B6"/>
    <w:rsid w:val="009E4DCC"/>
    <w:rsid w:val="009E5034"/>
    <w:rsid w:val="009E505E"/>
    <w:rsid w:val="009E5549"/>
    <w:rsid w:val="009E5697"/>
    <w:rsid w:val="009E5B64"/>
    <w:rsid w:val="009E5E83"/>
    <w:rsid w:val="009E6A32"/>
    <w:rsid w:val="009E712B"/>
    <w:rsid w:val="009E799F"/>
    <w:rsid w:val="009E7BAA"/>
    <w:rsid w:val="009F0183"/>
    <w:rsid w:val="009F039A"/>
    <w:rsid w:val="009F0B53"/>
    <w:rsid w:val="009F0D3B"/>
    <w:rsid w:val="009F1114"/>
    <w:rsid w:val="009F1558"/>
    <w:rsid w:val="009F1692"/>
    <w:rsid w:val="009F16F8"/>
    <w:rsid w:val="009F1EA6"/>
    <w:rsid w:val="009F21A1"/>
    <w:rsid w:val="009F2214"/>
    <w:rsid w:val="009F247C"/>
    <w:rsid w:val="009F2FC1"/>
    <w:rsid w:val="009F3359"/>
    <w:rsid w:val="009F3BF3"/>
    <w:rsid w:val="009F4548"/>
    <w:rsid w:val="009F4CA4"/>
    <w:rsid w:val="009F4CE4"/>
    <w:rsid w:val="009F4ED1"/>
    <w:rsid w:val="009F5687"/>
    <w:rsid w:val="009F5799"/>
    <w:rsid w:val="009F5F37"/>
    <w:rsid w:val="009F623A"/>
    <w:rsid w:val="009F698A"/>
    <w:rsid w:val="009F7268"/>
    <w:rsid w:val="009F7A1E"/>
    <w:rsid w:val="009F7AB6"/>
    <w:rsid w:val="009F7D13"/>
    <w:rsid w:val="009F7D2A"/>
    <w:rsid w:val="009F7DDE"/>
    <w:rsid w:val="00A00026"/>
    <w:rsid w:val="00A00E14"/>
    <w:rsid w:val="00A00EAB"/>
    <w:rsid w:val="00A010FD"/>
    <w:rsid w:val="00A012A2"/>
    <w:rsid w:val="00A01603"/>
    <w:rsid w:val="00A017FD"/>
    <w:rsid w:val="00A01D9E"/>
    <w:rsid w:val="00A03557"/>
    <w:rsid w:val="00A03779"/>
    <w:rsid w:val="00A039CB"/>
    <w:rsid w:val="00A03C69"/>
    <w:rsid w:val="00A04404"/>
    <w:rsid w:val="00A0450B"/>
    <w:rsid w:val="00A04564"/>
    <w:rsid w:val="00A045DC"/>
    <w:rsid w:val="00A0467A"/>
    <w:rsid w:val="00A04A40"/>
    <w:rsid w:val="00A052D5"/>
    <w:rsid w:val="00A0557A"/>
    <w:rsid w:val="00A05CD2"/>
    <w:rsid w:val="00A0606F"/>
    <w:rsid w:val="00A06326"/>
    <w:rsid w:val="00A069A9"/>
    <w:rsid w:val="00A06EA5"/>
    <w:rsid w:val="00A076F9"/>
    <w:rsid w:val="00A078EE"/>
    <w:rsid w:val="00A07E5A"/>
    <w:rsid w:val="00A10946"/>
    <w:rsid w:val="00A10BE8"/>
    <w:rsid w:val="00A10D7E"/>
    <w:rsid w:val="00A10E79"/>
    <w:rsid w:val="00A11B3E"/>
    <w:rsid w:val="00A11FD6"/>
    <w:rsid w:val="00A11FEB"/>
    <w:rsid w:val="00A11FF8"/>
    <w:rsid w:val="00A124C1"/>
    <w:rsid w:val="00A12698"/>
    <w:rsid w:val="00A12CA2"/>
    <w:rsid w:val="00A12E70"/>
    <w:rsid w:val="00A1308E"/>
    <w:rsid w:val="00A135BF"/>
    <w:rsid w:val="00A14611"/>
    <w:rsid w:val="00A152D8"/>
    <w:rsid w:val="00A15821"/>
    <w:rsid w:val="00A15BE7"/>
    <w:rsid w:val="00A15DE2"/>
    <w:rsid w:val="00A166DA"/>
    <w:rsid w:val="00A166F4"/>
    <w:rsid w:val="00A16A2F"/>
    <w:rsid w:val="00A16F44"/>
    <w:rsid w:val="00A17BD8"/>
    <w:rsid w:val="00A17EC0"/>
    <w:rsid w:val="00A17F3D"/>
    <w:rsid w:val="00A20881"/>
    <w:rsid w:val="00A20D4F"/>
    <w:rsid w:val="00A20D54"/>
    <w:rsid w:val="00A20E4B"/>
    <w:rsid w:val="00A21B3C"/>
    <w:rsid w:val="00A22025"/>
    <w:rsid w:val="00A2211E"/>
    <w:rsid w:val="00A22293"/>
    <w:rsid w:val="00A225F3"/>
    <w:rsid w:val="00A23B6D"/>
    <w:rsid w:val="00A23CE3"/>
    <w:rsid w:val="00A247B5"/>
    <w:rsid w:val="00A2488C"/>
    <w:rsid w:val="00A24ABD"/>
    <w:rsid w:val="00A24ACD"/>
    <w:rsid w:val="00A2507A"/>
    <w:rsid w:val="00A25F1D"/>
    <w:rsid w:val="00A26509"/>
    <w:rsid w:val="00A26977"/>
    <w:rsid w:val="00A271AB"/>
    <w:rsid w:val="00A27525"/>
    <w:rsid w:val="00A27FB1"/>
    <w:rsid w:val="00A3012E"/>
    <w:rsid w:val="00A31452"/>
    <w:rsid w:val="00A31578"/>
    <w:rsid w:val="00A31640"/>
    <w:rsid w:val="00A31BAD"/>
    <w:rsid w:val="00A31FD1"/>
    <w:rsid w:val="00A321ED"/>
    <w:rsid w:val="00A32256"/>
    <w:rsid w:val="00A32508"/>
    <w:rsid w:val="00A3328F"/>
    <w:rsid w:val="00A335CE"/>
    <w:rsid w:val="00A339A4"/>
    <w:rsid w:val="00A33A1C"/>
    <w:rsid w:val="00A33B31"/>
    <w:rsid w:val="00A33D26"/>
    <w:rsid w:val="00A33D9B"/>
    <w:rsid w:val="00A340E7"/>
    <w:rsid w:val="00A34623"/>
    <w:rsid w:val="00A34766"/>
    <w:rsid w:val="00A34896"/>
    <w:rsid w:val="00A3490B"/>
    <w:rsid w:val="00A34DD0"/>
    <w:rsid w:val="00A360C6"/>
    <w:rsid w:val="00A36415"/>
    <w:rsid w:val="00A36568"/>
    <w:rsid w:val="00A369CC"/>
    <w:rsid w:val="00A36B00"/>
    <w:rsid w:val="00A36B26"/>
    <w:rsid w:val="00A36C4A"/>
    <w:rsid w:val="00A37057"/>
    <w:rsid w:val="00A3734C"/>
    <w:rsid w:val="00A37846"/>
    <w:rsid w:val="00A37D47"/>
    <w:rsid w:val="00A4008A"/>
    <w:rsid w:val="00A400C9"/>
    <w:rsid w:val="00A40304"/>
    <w:rsid w:val="00A409FC"/>
    <w:rsid w:val="00A40C52"/>
    <w:rsid w:val="00A40CD8"/>
    <w:rsid w:val="00A40F20"/>
    <w:rsid w:val="00A4139E"/>
    <w:rsid w:val="00A416AA"/>
    <w:rsid w:val="00A4266F"/>
    <w:rsid w:val="00A4292C"/>
    <w:rsid w:val="00A42B60"/>
    <w:rsid w:val="00A42B65"/>
    <w:rsid w:val="00A42EAB"/>
    <w:rsid w:val="00A434C1"/>
    <w:rsid w:val="00A440C0"/>
    <w:rsid w:val="00A4427C"/>
    <w:rsid w:val="00A444B3"/>
    <w:rsid w:val="00A447B2"/>
    <w:rsid w:val="00A44A2F"/>
    <w:rsid w:val="00A44B0D"/>
    <w:rsid w:val="00A44C53"/>
    <w:rsid w:val="00A44FFB"/>
    <w:rsid w:val="00A45245"/>
    <w:rsid w:val="00A45267"/>
    <w:rsid w:val="00A46005"/>
    <w:rsid w:val="00A4722B"/>
    <w:rsid w:val="00A473F7"/>
    <w:rsid w:val="00A47BCB"/>
    <w:rsid w:val="00A47BED"/>
    <w:rsid w:val="00A50130"/>
    <w:rsid w:val="00A502B2"/>
    <w:rsid w:val="00A5036F"/>
    <w:rsid w:val="00A51883"/>
    <w:rsid w:val="00A51C6F"/>
    <w:rsid w:val="00A51EB3"/>
    <w:rsid w:val="00A52403"/>
    <w:rsid w:val="00A52D3B"/>
    <w:rsid w:val="00A536D3"/>
    <w:rsid w:val="00A53728"/>
    <w:rsid w:val="00A53753"/>
    <w:rsid w:val="00A54228"/>
    <w:rsid w:val="00A54EC7"/>
    <w:rsid w:val="00A55846"/>
    <w:rsid w:val="00A55971"/>
    <w:rsid w:val="00A55F2D"/>
    <w:rsid w:val="00A5637D"/>
    <w:rsid w:val="00A5680E"/>
    <w:rsid w:val="00A57EAF"/>
    <w:rsid w:val="00A602A7"/>
    <w:rsid w:val="00A604A2"/>
    <w:rsid w:val="00A60D2D"/>
    <w:rsid w:val="00A60F64"/>
    <w:rsid w:val="00A60FA8"/>
    <w:rsid w:val="00A612F2"/>
    <w:rsid w:val="00A614E0"/>
    <w:rsid w:val="00A615B0"/>
    <w:rsid w:val="00A61689"/>
    <w:rsid w:val="00A61B6B"/>
    <w:rsid w:val="00A6225E"/>
    <w:rsid w:val="00A627A7"/>
    <w:rsid w:val="00A62F05"/>
    <w:rsid w:val="00A62FD9"/>
    <w:rsid w:val="00A633FE"/>
    <w:rsid w:val="00A63775"/>
    <w:rsid w:val="00A63E07"/>
    <w:rsid w:val="00A64BDF"/>
    <w:rsid w:val="00A64DC2"/>
    <w:rsid w:val="00A664D2"/>
    <w:rsid w:val="00A6707D"/>
    <w:rsid w:val="00A70528"/>
    <w:rsid w:val="00A70669"/>
    <w:rsid w:val="00A70675"/>
    <w:rsid w:val="00A7095C"/>
    <w:rsid w:val="00A70B86"/>
    <w:rsid w:val="00A70BE1"/>
    <w:rsid w:val="00A70C33"/>
    <w:rsid w:val="00A70CA2"/>
    <w:rsid w:val="00A70E67"/>
    <w:rsid w:val="00A710A4"/>
    <w:rsid w:val="00A71347"/>
    <w:rsid w:val="00A7183B"/>
    <w:rsid w:val="00A72514"/>
    <w:rsid w:val="00A7370E"/>
    <w:rsid w:val="00A738E3"/>
    <w:rsid w:val="00A739A3"/>
    <w:rsid w:val="00A73A10"/>
    <w:rsid w:val="00A748B7"/>
    <w:rsid w:val="00A74E62"/>
    <w:rsid w:val="00A751EC"/>
    <w:rsid w:val="00A75B18"/>
    <w:rsid w:val="00A75B54"/>
    <w:rsid w:val="00A76082"/>
    <w:rsid w:val="00A764A0"/>
    <w:rsid w:val="00A76563"/>
    <w:rsid w:val="00A76711"/>
    <w:rsid w:val="00A7677C"/>
    <w:rsid w:val="00A76F7B"/>
    <w:rsid w:val="00A772CF"/>
    <w:rsid w:val="00A77420"/>
    <w:rsid w:val="00A7763B"/>
    <w:rsid w:val="00A77AB2"/>
    <w:rsid w:val="00A77B14"/>
    <w:rsid w:val="00A77CED"/>
    <w:rsid w:val="00A77EDB"/>
    <w:rsid w:val="00A80D62"/>
    <w:rsid w:val="00A817C1"/>
    <w:rsid w:val="00A81F29"/>
    <w:rsid w:val="00A82650"/>
    <w:rsid w:val="00A8399C"/>
    <w:rsid w:val="00A83C61"/>
    <w:rsid w:val="00A83CD7"/>
    <w:rsid w:val="00A84156"/>
    <w:rsid w:val="00A84551"/>
    <w:rsid w:val="00A846E1"/>
    <w:rsid w:val="00A848B5"/>
    <w:rsid w:val="00A8535C"/>
    <w:rsid w:val="00A855A2"/>
    <w:rsid w:val="00A858C1"/>
    <w:rsid w:val="00A85919"/>
    <w:rsid w:val="00A85FB6"/>
    <w:rsid w:val="00A86B7D"/>
    <w:rsid w:val="00A87126"/>
    <w:rsid w:val="00A87396"/>
    <w:rsid w:val="00A8793D"/>
    <w:rsid w:val="00A87FD2"/>
    <w:rsid w:val="00A90519"/>
    <w:rsid w:val="00A90E7E"/>
    <w:rsid w:val="00A91730"/>
    <w:rsid w:val="00A922D7"/>
    <w:rsid w:val="00A92872"/>
    <w:rsid w:val="00A9293A"/>
    <w:rsid w:val="00A92C8C"/>
    <w:rsid w:val="00A930A4"/>
    <w:rsid w:val="00A93355"/>
    <w:rsid w:val="00A93885"/>
    <w:rsid w:val="00A93962"/>
    <w:rsid w:val="00A93B62"/>
    <w:rsid w:val="00A93E8C"/>
    <w:rsid w:val="00A940AB"/>
    <w:rsid w:val="00A947F5"/>
    <w:rsid w:val="00A9548C"/>
    <w:rsid w:val="00A95A86"/>
    <w:rsid w:val="00A95C76"/>
    <w:rsid w:val="00A95D4B"/>
    <w:rsid w:val="00A96A17"/>
    <w:rsid w:val="00A97306"/>
    <w:rsid w:val="00A973F8"/>
    <w:rsid w:val="00A9799D"/>
    <w:rsid w:val="00AA01BC"/>
    <w:rsid w:val="00AA1047"/>
    <w:rsid w:val="00AA1071"/>
    <w:rsid w:val="00AA1583"/>
    <w:rsid w:val="00AA187F"/>
    <w:rsid w:val="00AA1C9A"/>
    <w:rsid w:val="00AA1D51"/>
    <w:rsid w:val="00AA1E4F"/>
    <w:rsid w:val="00AA23E0"/>
    <w:rsid w:val="00AA2866"/>
    <w:rsid w:val="00AA28FC"/>
    <w:rsid w:val="00AA29F2"/>
    <w:rsid w:val="00AA2E2E"/>
    <w:rsid w:val="00AA4523"/>
    <w:rsid w:val="00AA4836"/>
    <w:rsid w:val="00AA4B40"/>
    <w:rsid w:val="00AA4BF2"/>
    <w:rsid w:val="00AA4C31"/>
    <w:rsid w:val="00AA4CDA"/>
    <w:rsid w:val="00AA4D1C"/>
    <w:rsid w:val="00AA5342"/>
    <w:rsid w:val="00AA551C"/>
    <w:rsid w:val="00AA5779"/>
    <w:rsid w:val="00AA5F51"/>
    <w:rsid w:val="00AA624F"/>
    <w:rsid w:val="00AA65E2"/>
    <w:rsid w:val="00AA67E8"/>
    <w:rsid w:val="00AA6A94"/>
    <w:rsid w:val="00AA6FBD"/>
    <w:rsid w:val="00AA77FE"/>
    <w:rsid w:val="00AA7EB8"/>
    <w:rsid w:val="00AA7FCE"/>
    <w:rsid w:val="00AB047E"/>
    <w:rsid w:val="00AB0569"/>
    <w:rsid w:val="00AB06A4"/>
    <w:rsid w:val="00AB08B8"/>
    <w:rsid w:val="00AB0B76"/>
    <w:rsid w:val="00AB0DAE"/>
    <w:rsid w:val="00AB107B"/>
    <w:rsid w:val="00AB1429"/>
    <w:rsid w:val="00AB1ADC"/>
    <w:rsid w:val="00AB1C79"/>
    <w:rsid w:val="00AB22C7"/>
    <w:rsid w:val="00AB27D5"/>
    <w:rsid w:val="00AB2A96"/>
    <w:rsid w:val="00AB2BFB"/>
    <w:rsid w:val="00AB2C11"/>
    <w:rsid w:val="00AB2DAC"/>
    <w:rsid w:val="00AB2F3D"/>
    <w:rsid w:val="00AB3328"/>
    <w:rsid w:val="00AB3D1C"/>
    <w:rsid w:val="00AB3E37"/>
    <w:rsid w:val="00AB490E"/>
    <w:rsid w:val="00AB50BF"/>
    <w:rsid w:val="00AB51A0"/>
    <w:rsid w:val="00AB527F"/>
    <w:rsid w:val="00AB52D1"/>
    <w:rsid w:val="00AB5C44"/>
    <w:rsid w:val="00AB5F04"/>
    <w:rsid w:val="00AB603B"/>
    <w:rsid w:val="00AB660A"/>
    <w:rsid w:val="00AB6A4F"/>
    <w:rsid w:val="00AB6CCB"/>
    <w:rsid w:val="00AB7BC3"/>
    <w:rsid w:val="00AC0A08"/>
    <w:rsid w:val="00AC0C33"/>
    <w:rsid w:val="00AC0D56"/>
    <w:rsid w:val="00AC0EF3"/>
    <w:rsid w:val="00AC2727"/>
    <w:rsid w:val="00AC37D9"/>
    <w:rsid w:val="00AC3A33"/>
    <w:rsid w:val="00AC3DC3"/>
    <w:rsid w:val="00AC42D6"/>
    <w:rsid w:val="00AC4754"/>
    <w:rsid w:val="00AC4768"/>
    <w:rsid w:val="00AC4ADF"/>
    <w:rsid w:val="00AC4E74"/>
    <w:rsid w:val="00AC5C5E"/>
    <w:rsid w:val="00AC621B"/>
    <w:rsid w:val="00AC649F"/>
    <w:rsid w:val="00AC6584"/>
    <w:rsid w:val="00AC6723"/>
    <w:rsid w:val="00AC6F0F"/>
    <w:rsid w:val="00AC7A23"/>
    <w:rsid w:val="00AC7A2B"/>
    <w:rsid w:val="00AC7E79"/>
    <w:rsid w:val="00AD06FB"/>
    <w:rsid w:val="00AD0A56"/>
    <w:rsid w:val="00AD0B17"/>
    <w:rsid w:val="00AD0C76"/>
    <w:rsid w:val="00AD0D90"/>
    <w:rsid w:val="00AD0DCF"/>
    <w:rsid w:val="00AD107D"/>
    <w:rsid w:val="00AD17B7"/>
    <w:rsid w:val="00AD18B3"/>
    <w:rsid w:val="00AD1933"/>
    <w:rsid w:val="00AD195E"/>
    <w:rsid w:val="00AD1E3E"/>
    <w:rsid w:val="00AD2384"/>
    <w:rsid w:val="00AD2445"/>
    <w:rsid w:val="00AD252C"/>
    <w:rsid w:val="00AD3250"/>
    <w:rsid w:val="00AD4C13"/>
    <w:rsid w:val="00AD5115"/>
    <w:rsid w:val="00AD548F"/>
    <w:rsid w:val="00AD5633"/>
    <w:rsid w:val="00AD582F"/>
    <w:rsid w:val="00AD5CA8"/>
    <w:rsid w:val="00AD63B7"/>
    <w:rsid w:val="00AD6A22"/>
    <w:rsid w:val="00AD6AB4"/>
    <w:rsid w:val="00AD6C76"/>
    <w:rsid w:val="00AD6E6F"/>
    <w:rsid w:val="00AD76BF"/>
    <w:rsid w:val="00AD7B16"/>
    <w:rsid w:val="00AD7E06"/>
    <w:rsid w:val="00AE032E"/>
    <w:rsid w:val="00AE0AE9"/>
    <w:rsid w:val="00AE0BE3"/>
    <w:rsid w:val="00AE0E57"/>
    <w:rsid w:val="00AE0FB0"/>
    <w:rsid w:val="00AE1DED"/>
    <w:rsid w:val="00AE2467"/>
    <w:rsid w:val="00AE2725"/>
    <w:rsid w:val="00AE28CC"/>
    <w:rsid w:val="00AE2B5F"/>
    <w:rsid w:val="00AE2B97"/>
    <w:rsid w:val="00AE3286"/>
    <w:rsid w:val="00AE351F"/>
    <w:rsid w:val="00AE3D04"/>
    <w:rsid w:val="00AE3F9B"/>
    <w:rsid w:val="00AE4471"/>
    <w:rsid w:val="00AE475E"/>
    <w:rsid w:val="00AE4945"/>
    <w:rsid w:val="00AE4B93"/>
    <w:rsid w:val="00AE4DFD"/>
    <w:rsid w:val="00AE5743"/>
    <w:rsid w:val="00AE5A45"/>
    <w:rsid w:val="00AE6BC4"/>
    <w:rsid w:val="00AE76D7"/>
    <w:rsid w:val="00AF0C55"/>
    <w:rsid w:val="00AF0D9F"/>
    <w:rsid w:val="00AF14C8"/>
    <w:rsid w:val="00AF2199"/>
    <w:rsid w:val="00AF23F9"/>
    <w:rsid w:val="00AF275F"/>
    <w:rsid w:val="00AF343C"/>
    <w:rsid w:val="00AF3520"/>
    <w:rsid w:val="00AF3D72"/>
    <w:rsid w:val="00AF3DAF"/>
    <w:rsid w:val="00AF3E46"/>
    <w:rsid w:val="00AF3F36"/>
    <w:rsid w:val="00AF4394"/>
    <w:rsid w:val="00AF43EE"/>
    <w:rsid w:val="00AF4508"/>
    <w:rsid w:val="00AF4B91"/>
    <w:rsid w:val="00AF4E79"/>
    <w:rsid w:val="00AF521B"/>
    <w:rsid w:val="00AF60FB"/>
    <w:rsid w:val="00AF6717"/>
    <w:rsid w:val="00AF748B"/>
    <w:rsid w:val="00AF7A36"/>
    <w:rsid w:val="00B0025D"/>
    <w:rsid w:val="00B00A01"/>
    <w:rsid w:val="00B00D6F"/>
    <w:rsid w:val="00B013FC"/>
    <w:rsid w:val="00B01658"/>
    <w:rsid w:val="00B01C94"/>
    <w:rsid w:val="00B028C9"/>
    <w:rsid w:val="00B02BB5"/>
    <w:rsid w:val="00B02BDD"/>
    <w:rsid w:val="00B02D9E"/>
    <w:rsid w:val="00B02EC3"/>
    <w:rsid w:val="00B0353F"/>
    <w:rsid w:val="00B0364D"/>
    <w:rsid w:val="00B04BC0"/>
    <w:rsid w:val="00B04BC5"/>
    <w:rsid w:val="00B04DD6"/>
    <w:rsid w:val="00B04EFA"/>
    <w:rsid w:val="00B05306"/>
    <w:rsid w:val="00B0577E"/>
    <w:rsid w:val="00B05E39"/>
    <w:rsid w:val="00B05E3B"/>
    <w:rsid w:val="00B06364"/>
    <w:rsid w:val="00B0640E"/>
    <w:rsid w:val="00B067FE"/>
    <w:rsid w:val="00B0717C"/>
    <w:rsid w:val="00B071A2"/>
    <w:rsid w:val="00B073C6"/>
    <w:rsid w:val="00B07757"/>
    <w:rsid w:val="00B077DD"/>
    <w:rsid w:val="00B07A93"/>
    <w:rsid w:val="00B1003F"/>
    <w:rsid w:val="00B10A2E"/>
    <w:rsid w:val="00B10CDA"/>
    <w:rsid w:val="00B10D75"/>
    <w:rsid w:val="00B10F23"/>
    <w:rsid w:val="00B10F3D"/>
    <w:rsid w:val="00B12240"/>
    <w:rsid w:val="00B1263C"/>
    <w:rsid w:val="00B12965"/>
    <w:rsid w:val="00B12CD0"/>
    <w:rsid w:val="00B12F5B"/>
    <w:rsid w:val="00B130A4"/>
    <w:rsid w:val="00B13475"/>
    <w:rsid w:val="00B14D83"/>
    <w:rsid w:val="00B15E68"/>
    <w:rsid w:val="00B160AC"/>
    <w:rsid w:val="00B16355"/>
    <w:rsid w:val="00B16632"/>
    <w:rsid w:val="00B1671D"/>
    <w:rsid w:val="00B16923"/>
    <w:rsid w:val="00B16934"/>
    <w:rsid w:val="00B169A8"/>
    <w:rsid w:val="00B16C4B"/>
    <w:rsid w:val="00B16ED9"/>
    <w:rsid w:val="00B1777F"/>
    <w:rsid w:val="00B17A8D"/>
    <w:rsid w:val="00B17E3D"/>
    <w:rsid w:val="00B17EDE"/>
    <w:rsid w:val="00B208DA"/>
    <w:rsid w:val="00B20E87"/>
    <w:rsid w:val="00B2115A"/>
    <w:rsid w:val="00B21754"/>
    <w:rsid w:val="00B21E74"/>
    <w:rsid w:val="00B2217C"/>
    <w:rsid w:val="00B2231E"/>
    <w:rsid w:val="00B22406"/>
    <w:rsid w:val="00B2285D"/>
    <w:rsid w:val="00B238B8"/>
    <w:rsid w:val="00B2390F"/>
    <w:rsid w:val="00B239D9"/>
    <w:rsid w:val="00B23A93"/>
    <w:rsid w:val="00B23C7B"/>
    <w:rsid w:val="00B23E5C"/>
    <w:rsid w:val="00B23EB6"/>
    <w:rsid w:val="00B24AB7"/>
    <w:rsid w:val="00B24E28"/>
    <w:rsid w:val="00B24F3A"/>
    <w:rsid w:val="00B25A4C"/>
    <w:rsid w:val="00B25B49"/>
    <w:rsid w:val="00B25BE8"/>
    <w:rsid w:val="00B25D93"/>
    <w:rsid w:val="00B25EB7"/>
    <w:rsid w:val="00B2651E"/>
    <w:rsid w:val="00B269A3"/>
    <w:rsid w:val="00B27503"/>
    <w:rsid w:val="00B27BC8"/>
    <w:rsid w:val="00B30046"/>
    <w:rsid w:val="00B30741"/>
    <w:rsid w:val="00B308FC"/>
    <w:rsid w:val="00B30D06"/>
    <w:rsid w:val="00B320A5"/>
    <w:rsid w:val="00B321DB"/>
    <w:rsid w:val="00B3238D"/>
    <w:rsid w:val="00B325FE"/>
    <w:rsid w:val="00B32AAA"/>
    <w:rsid w:val="00B330ED"/>
    <w:rsid w:val="00B33B73"/>
    <w:rsid w:val="00B34C20"/>
    <w:rsid w:val="00B35157"/>
    <w:rsid w:val="00B35608"/>
    <w:rsid w:val="00B35751"/>
    <w:rsid w:val="00B35AD8"/>
    <w:rsid w:val="00B36020"/>
    <w:rsid w:val="00B36798"/>
    <w:rsid w:val="00B36F40"/>
    <w:rsid w:val="00B37C53"/>
    <w:rsid w:val="00B37CFE"/>
    <w:rsid w:val="00B403D0"/>
    <w:rsid w:val="00B407E7"/>
    <w:rsid w:val="00B40CC8"/>
    <w:rsid w:val="00B40D10"/>
    <w:rsid w:val="00B40D8E"/>
    <w:rsid w:val="00B40E2A"/>
    <w:rsid w:val="00B414DB"/>
    <w:rsid w:val="00B4184B"/>
    <w:rsid w:val="00B41946"/>
    <w:rsid w:val="00B4196F"/>
    <w:rsid w:val="00B41A6A"/>
    <w:rsid w:val="00B428AA"/>
    <w:rsid w:val="00B4336B"/>
    <w:rsid w:val="00B437C8"/>
    <w:rsid w:val="00B439C4"/>
    <w:rsid w:val="00B440AD"/>
    <w:rsid w:val="00B44797"/>
    <w:rsid w:val="00B44AFF"/>
    <w:rsid w:val="00B453EA"/>
    <w:rsid w:val="00B45BF3"/>
    <w:rsid w:val="00B45C12"/>
    <w:rsid w:val="00B45F63"/>
    <w:rsid w:val="00B470AC"/>
    <w:rsid w:val="00B4735C"/>
    <w:rsid w:val="00B4739F"/>
    <w:rsid w:val="00B473AF"/>
    <w:rsid w:val="00B475AF"/>
    <w:rsid w:val="00B478AF"/>
    <w:rsid w:val="00B50AEB"/>
    <w:rsid w:val="00B51374"/>
    <w:rsid w:val="00B513CA"/>
    <w:rsid w:val="00B51AA4"/>
    <w:rsid w:val="00B51AC8"/>
    <w:rsid w:val="00B525C2"/>
    <w:rsid w:val="00B52B6A"/>
    <w:rsid w:val="00B52FF8"/>
    <w:rsid w:val="00B5344E"/>
    <w:rsid w:val="00B5373E"/>
    <w:rsid w:val="00B53801"/>
    <w:rsid w:val="00B53D1F"/>
    <w:rsid w:val="00B53DD7"/>
    <w:rsid w:val="00B53EAA"/>
    <w:rsid w:val="00B544DF"/>
    <w:rsid w:val="00B5460B"/>
    <w:rsid w:val="00B5602F"/>
    <w:rsid w:val="00B563A7"/>
    <w:rsid w:val="00B568FE"/>
    <w:rsid w:val="00B56D58"/>
    <w:rsid w:val="00B56E1A"/>
    <w:rsid w:val="00B56E57"/>
    <w:rsid w:val="00B57B07"/>
    <w:rsid w:val="00B57E21"/>
    <w:rsid w:val="00B603A6"/>
    <w:rsid w:val="00B60A55"/>
    <w:rsid w:val="00B60D5E"/>
    <w:rsid w:val="00B614C7"/>
    <w:rsid w:val="00B6193A"/>
    <w:rsid w:val="00B61A70"/>
    <w:rsid w:val="00B62070"/>
    <w:rsid w:val="00B629CB"/>
    <w:rsid w:val="00B62C1C"/>
    <w:rsid w:val="00B62DCD"/>
    <w:rsid w:val="00B62DF1"/>
    <w:rsid w:val="00B62EA2"/>
    <w:rsid w:val="00B62FA6"/>
    <w:rsid w:val="00B630ED"/>
    <w:rsid w:val="00B63578"/>
    <w:rsid w:val="00B6395E"/>
    <w:rsid w:val="00B64ED6"/>
    <w:rsid w:val="00B654F9"/>
    <w:rsid w:val="00B658DD"/>
    <w:rsid w:val="00B676DF"/>
    <w:rsid w:val="00B67C4F"/>
    <w:rsid w:val="00B67F98"/>
    <w:rsid w:val="00B67FA6"/>
    <w:rsid w:val="00B70258"/>
    <w:rsid w:val="00B708F8"/>
    <w:rsid w:val="00B70A27"/>
    <w:rsid w:val="00B70DF8"/>
    <w:rsid w:val="00B7122B"/>
    <w:rsid w:val="00B714AC"/>
    <w:rsid w:val="00B7150C"/>
    <w:rsid w:val="00B715E8"/>
    <w:rsid w:val="00B7162B"/>
    <w:rsid w:val="00B716CB"/>
    <w:rsid w:val="00B71961"/>
    <w:rsid w:val="00B71D64"/>
    <w:rsid w:val="00B7364F"/>
    <w:rsid w:val="00B73860"/>
    <w:rsid w:val="00B73B5C"/>
    <w:rsid w:val="00B740E3"/>
    <w:rsid w:val="00B74654"/>
    <w:rsid w:val="00B75357"/>
    <w:rsid w:val="00B75722"/>
    <w:rsid w:val="00B76074"/>
    <w:rsid w:val="00B76671"/>
    <w:rsid w:val="00B7670F"/>
    <w:rsid w:val="00B76B94"/>
    <w:rsid w:val="00B76BCC"/>
    <w:rsid w:val="00B77E1C"/>
    <w:rsid w:val="00B77FB9"/>
    <w:rsid w:val="00B80175"/>
    <w:rsid w:val="00B804B4"/>
    <w:rsid w:val="00B80523"/>
    <w:rsid w:val="00B808CE"/>
    <w:rsid w:val="00B80910"/>
    <w:rsid w:val="00B8190F"/>
    <w:rsid w:val="00B81B42"/>
    <w:rsid w:val="00B823A1"/>
    <w:rsid w:val="00B828EB"/>
    <w:rsid w:val="00B82916"/>
    <w:rsid w:val="00B82FE0"/>
    <w:rsid w:val="00B83328"/>
    <w:rsid w:val="00B83711"/>
    <w:rsid w:val="00B837B3"/>
    <w:rsid w:val="00B837CC"/>
    <w:rsid w:val="00B83E2A"/>
    <w:rsid w:val="00B83E42"/>
    <w:rsid w:val="00B83E45"/>
    <w:rsid w:val="00B84701"/>
    <w:rsid w:val="00B8488F"/>
    <w:rsid w:val="00B84E8A"/>
    <w:rsid w:val="00B855F4"/>
    <w:rsid w:val="00B85819"/>
    <w:rsid w:val="00B85F99"/>
    <w:rsid w:val="00B86369"/>
    <w:rsid w:val="00B8670A"/>
    <w:rsid w:val="00B8703E"/>
    <w:rsid w:val="00B875C3"/>
    <w:rsid w:val="00B87BB8"/>
    <w:rsid w:val="00B87E41"/>
    <w:rsid w:val="00B87F7D"/>
    <w:rsid w:val="00B902B8"/>
    <w:rsid w:val="00B90A46"/>
    <w:rsid w:val="00B90FE6"/>
    <w:rsid w:val="00B91005"/>
    <w:rsid w:val="00B912AE"/>
    <w:rsid w:val="00B91DB9"/>
    <w:rsid w:val="00B91E70"/>
    <w:rsid w:val="00B91FC2"/>
    <w:rsid w:val="00B9219D"/>
    <w:rsid w:val="00B921D4"/>
    <w:rsid w:val="00B95582"/>
    <w:rsid w:val="00B95B2F"/>
    <w:rsid w:val="00B966C6"/>
    <w:rsid w:val="00B971E4"/>
    <w:rsid w:val="00B97AE3"/>
    <w:rsid w:val="00BA0A80"/>
    <w:rsid w:val="00BA0FD9"/>
    <w:rsid w:val="00BA116E"/>
    <w:rsid w:val="00BA15C3"/>
    <w:rsid w:val="00BA16CD"/>
    <w:rsid w:val="00BA1A73"/>
    <w:rsid w:val="00BA1D37"/>
    <w:rsid w:val="00BA2283"/>
    <w:rsid w:val="00BA2832"/>
    <w:rsid w:val="00BA2D06"/>
    <w:rsid w:val="00BA2FEF"/>
    <w:rsid w:val="00BA3369"/>
    <w:rsid w:val="00BA3910"/>
    <w:rsid w:val="00BA3CFA"/>
    <w:rsid w:val="00BA3D4F"/>
    <w:rsid w:val="00BA3E8E"/>
    <w:rsid w:val="00BA498E"/>
    <w:rsid w:val="00BA4A21"/>
    <w:rsid w:val="00BA4D22"/>
    <w:rsid w:val="00BA5187"/>
    <w:rsid w:val="00BA52D0"/>
    <w:rsid w:val="00BA6229"/>
    <w:rsid w:val="00BA67A5"/>
    <w:rsid w:val="00BA6BF0"/>
    <w:rsid w:val="00BA7160"/>
    <w:rsid w:val="00BA71D2"/>
    <w:rsid w:val="00BA7746"/>
    <w:rsid w:val="00BA7808"/>
    <w:rsid w:val="00BB01DB"/>
    <w:rsid w:val="00BB0A55"/>
    <w:rsid w:val="00BB23D0"/>
    <w:rsid w:val="00BB2F8E"/>
    <w:rsid w:val="00BB3063"/>
    <w:rsid w:val="00BB3188"/>
    <w:rsid w:val="00BB326B"/>
    <w:rsid w:val="00BB3979"/>
    <w:rsid w:val="00BB4268"/>
    <w:rsid w:val="00BB44B4"/>
    <w:rsid w:val="00BB48EC"/>
    <w:rsid w:val="00BB498E"/>
    <w:rsid w:val="00BB5E61"/>
    <w:rsid w:val="00BB674C"/>
    <w:rsid w:val="00BB6DFB"/>
    <w:rsid w:val="00BB7356"/>
    <w:rsid w:val="00BB79A4"/>
    <w:rsid w:val="00BB7F0F"/>
    <w:rsid w:val="00BC0041"/>
    <w:rsid w:val="00BC0B6B"/>
    <w:rsid w:val="00BC0CEB"/>
    <w:rsid w:val="00BC10B3"/>
    <w:rsid w:val="00BC13E9"/>
    <w:rsid w:val="00BC1B37"/>
    <w:rsid w:val="00BC1B5C"/>
    <w:rsid w:val="00BC202B"/>
    <w:rsid w:val="00BC23CF"/>
    <w:rsid w:val="00BC2A43"/>
    <w:rsid w:val="00BC32DE"/>
    <w:rsid w:val="00BC3441"/>
    <w:rsid w:val="00BC3867"/>
    <w:rsid w:val="00BC41F2"/>
    <w:rsid w:val="00BC4607"/>
    <w:rsid w:val="00BC4BC1"/>
    <w:rsid w:val="00BC4C36"/>
    <w:rsid w:val="00BC4E40"/>
    <w:rsid w:val="00BC53AC"/>
    <w:rsid w:val="00BC56CF"/>
    <w:rsid w:val="00BC5760"/>
    <w:rsid w:val="00BC5DCB"/>
    <w:rsid w:val="00BC62B1"/>
    <w:rsid w:val="00BC6403"/>
    <w:rsid w:val="00BC6709"/>
    <w:rsid w:val="00BC6877"/>
    <w:rsid w:val="00BC6B76"/>
    <w:rsid w:val="00BC6E1D"/>
    <w:rsid w:val="00BC76F0"/>
    <w:rsid w:val="00BC7935"/>
    <w:rsid w:val="00BD0239"/>
    <w:rsid w:val="00BD1365"/>
    <w:rsid w:val="00BD161A"/>
    <w:rsid w:val="00BD1CFE"/>
    <w:rsid w:val="00BD1F25"/>
    <w:rsid w:val="00BD1FA4"/>
    <w:rsid w:val="00BD27A1"/>
    <w:rsid w:val="00BD2BA2"/>
    <w:rsid w:val="00BD2C72"/>
    <w:rsid w:val="00BD38D3"/>
    <w:rsid w:val="00BD3F12"/>
    <w:rsid w:val="00BD4596"/>
    <w:rsid w:val="00BD45F0"/>
    <w:rsid w:val="00BD4B78"/>
    <w:rsid w:val="00BD4EC5"/>
    <w:rsid w:val="00BD5255"/>
    <w:rsid w:val="00BD5333"/>
    <w:rsid w:val="00BD56A0"/>
    <w:rsid w:val="00BD5DA7"/>
    <w:rsid w:val="00BD5DF2"/>
    <w:rsid w:val="00BD5F0E"/>
    <w:rsid w:val="00BD60EE"/>
    <w:rsid w:val="00BD6270"/>
    <w:rsid w:val="00BD6282"/>
    <w:rsid w:val="00BD62A3"/>
    <w:rsid w:val="00BD674E"/>
    <w:rsid w:val="00BD67ED"/>
    <w:rsid w:val="00BD6811"/>
    <w:rsid w:val="00BD69EA"/>
    <w:rsid w:val="00BD6B16"/>
    <w:rsid w:val="00BD79A0"/>
    <w:rsid w:val="00BE02AE"/>
    <w:rsid w:val="00BE06E0"/>
    <w:rsid w:val="00BE0A78"/>
    <w:rsid w:val="00BE2E2D"/>
    <w:rsid w:val="00BE3DF2"/>
    <w:rsid w:val="00BE41CB"/>
    <w:rsid w:val="00BE47C2"/>
    <w:rsid w:val="00BE4BDE"/>
    <w:rsid w:val="00BE4C6B"/>
    <w:rsid w:val="00BE4D25"/>
    <w:rsid w:val="00BE4DF8"/>
    <w:rsid w:val="00BE51F2"/>
    <w:rsid w:val="00BE6953"/>
    <w:rsid w:val="00BE6B1F"/>
    <w:rsid w:val="00BE6CFC"/>
    <w:rsid w:val="00BE6E5A"/>
    <w:rsid w:val="00BE6E94"/>
    <w:rsid w:val="00BE77D0"/>
    <w:rsid w:val="00BF0B19"/>
    <w:rsid w:val="00BF0C39"/>
    <w:rsid w:val="00BF10E0"/>
    <w:rsid w:val="00BF1148"/>
    <w:rsid w:val="00BF12CD"/>
    <w:rsid w:val="00BF12FC"/>
    <w:rsid w:val="00BF1C7B"/>
    <w:rsid w:val="00BF24CE"/>
    <w:rsid w:val="00BF274C"/>
    <w:rsid w:val="00BF285D"/>
    <w:rsid w:val="00BF2C70"/>
    <w:rsid w:val="00BF2F5C"/>
    <w:rsid w:val="00BF35B6"/>
    <w:rsid w:val="00BF3AD2"/>
    <w:rsid w:val="00BF3C08"/>
    <w:rsid w:val="00BF573D"/>
    <w:rsid w:val="00BF5A71"/>
    <w:rsid w:val="00BF6206"/>
    <w:rsid w:val="00BF7B81"/>
    <w:rsid w:val="00BF7D0D"/>
    <w:rsid w:val="00BF7E0B"/>
    <w:rsid w:val="00BF7F0E"/>
    <w:rsid w:val="00C0080C"/>
    <w:rsid w:val="00C01681"/>
    <w:rsid w:val="00C01933"/>
    <w:rsid w:val="00C01B2F"/>
    <w:rsid w:val="00C01C00"/>
    <w:rsid w:val="00C025EE"/>
    <w:rsid w:val="00C029ED"/>
    <w:rsid w:val="00C02FA4"/>
    <w:rsid w:val="00C0315A"/>
    <w:rsid w:val="00C04AE5"/>
    <w:rsid w:val="00C04C22"/>
    <w:rsid w:val="00C04DBC"/>
    <w:rsid w:val="00C0557F"/>
    <w:rsid w:val="00C061AF"/>
    <w:rsid w:val="00C06699"/>
    <w:rsid w:val="00C06A9B"/>
    <w:rsid w:val="00C07142"/>
    <w:rsid w:val="00C0752C"/>
    <w:rsid w:val="00C07973"/>
    <w:rsid w:val="00C104DF"/>
    <w:rsid w:val="00C105CF"/>
    <w:rsid w:val="00C10616"/>
    <w:rsid w:val="00C10CB5"/>
    <w:rsid w:val="00C111A5"/>
    <w:rsid w:val="00C11567"/>
    <w:rsid w:val="00C118C2"/>
    <w:rsid w:val="00C11C07"/>
    <w:rsid w:val="00C11C21"/>
    <w:rsid w:val="00C12631"/>
    <w:rsid w:val="00C12E61"/>
    <w:rsid w:val="00C13AEF"/>
    <w:rsid w:val="00C13D8C"/>
    <w:rsid w:val="00C13E39"/>
    <w:rsid w:val="00C14425"/>
    <w:rsid w:val="00C144CE"/>
    <w:rsid w:val="00C147A0"/>
    <w:rsid w:val="00C14E42"/>
    <w:rsid w:val="00C14E88"/>
    <w:rsid w:val="00C14EE5"/>
    <w:rsid w:val="00C1504F"/>
    <w:rsid w:val="00C153AC"/>
    <w:rsid w:val="00C1668A"/>
    <w:rsid w:val="00C16B43"/>
    <w:rsid w:val="00C16C8D"/>
    <w:rsid w:val="00C17629"/>
    <w:rsid w:val="00C17A5C"/>
    <w:rsid w:val="00C17AC7"/>
    <w:rsid w:val="00C17C52"/>
    <w:rsid w:val="00C17D25"/>
    <w:rsid w:val="00C202D7"/>
    <w:rsid w:val="00C20798"/>
    <w:rsid w:val="00C20A94"/>
    <w:rsid w:val="00C218C3"/>
    <w:rsid w:val="00C21CE9"/>
    <w:rsid w:val="00C22267"/>
    <w:rsid w:val="00C2260B"/>
    <w:rsid w:val="00C22640"/>
    <w:rsid w:val="00C22F46"/>
    <w:rsid w:val="00C23EEF"/>
    <w:rsid w:val="00C24676"/>
    <w:rsid w:val="00C24A5A"/>
    <w:rsid w:val="00C24BF0"/>
    <w:rsid w:val="00C24BF3"/>
    <w:rsid w:val="00C24FBB"/>
    <w:rsid w:val="00C25E6D"/>
    <w:rsid w:val="00C2614A"/>
    <w:rsid w:val="00C26A8D"/>
    <w:rsid w:val="00C26F58"/>
    <w:rsid w:val="00C272C0"/>
    <w:rsid w:val="00C2768F"/>
    <w:rsid w:val="00C27A92"/>
    <w:rsid w:val="00C27FC4"/>
    <w:rsid w:val="00C30388"/>
    <w:rsid w:val="00C3075B"/>
    <w:rsid w:val="00C30D3F"/>
    <w:rsid w:val="00C311AE"/>
    <w:rsid w:val="00C31664"/>
    <w:rsid w:val="00C31B66"/>
    <w:rsid w:val="00C31D4E"/>
    <w:rsid w:val="00C31DA2"/>
    <w:rsid w:val="00C32A11"/>
    <w:rsid w:val="00C32A35"/>
    <w:rsid w:val="00C32B71"/>
    <w:rsid w:val="00C335B1"/>
    <w:rsid w:val="00C338BE"/>
    <w:rsid w:val="00C3413D"/>
    <w:rsid w:val="00C3496D"/>
    <w:rsid w:val="00C34C5E"/>
    <w:rsid w:val="00C3516B"/>
    <w:rsid w:val="00C35CBD"/>
    <w:rsid w:val="00C35E99"/>
    <w:rsid w:val="00C36109"/>
    <w:rsid w:val="00C36330"/>
    <w:rsid w:val="00C36E19"/>
    <w:rsid w:val="00C374F2"/>
    <w:rsid w:val="00C377F9"/>
    <w:rsid w:val="00C37CC4"/>
    <w:rsid w:val="00C37D6F"/>
    <w:rsid w:val="00C37ECB"/>
    <w:rsid w:val="00C4066D"/>
    <w:rsid w:val="00C4072E"/>
    <w:rsid w:val="00C408E6"/>
    <w:rsid w:val="00C41D3B"/>
    <w:rsid w:val="00C41DFE"/>
    <w:rsid w:val="00C42905"/>
    <w:rsid w:val="00C42F7E"/>
    <w:rsid w:val="00C43693"/>
    <w:rsid w:val="00C43749"/>
    <w:rsid w:val="00C43B4B"/>
    <w:rsid w:val="00C43B4F"/>
    <w:rsid w:val="00C43DD6"/>
    <w:rsid w:val="00C4430F"/>
    <w:rsid w:val="00C44AE2"/>
    <w:rsid w:val="00C44F7B"/>
    <w:rsid w:val="00C45C5B"/>
    <w:rsid w:val="00C45CDD"/>
    <w:rsid w:val="00C45FC1"/>
    <w:rsid w:val="00C46367"/>
    <w:rsid w:val="00C463AA"/>
    <w:rsid w:val="00C503B1"/>
    <w:rsid w:val="00C50546"/>
    <w:rsid w:val="00C509B8"/>
    <w:rsid w:val="00C509FF"/>
    <w:rsid w:val="00C51202"/>
    <w:rsid w:val="00C519D6"/>
    <w:rsid w:val="00C52058"/>
    <w:rsid w:val="00C52D70"/>
    <w:rsid w:val="00C5306F"/>
    <w:rsid w:val="00C531DD"/>
    <w:rsid w:val="00C53E40"/>
    <w:rsid w:val="00C5444E"/>
    <w:rsid w:val="00C544A7"/>
    <w:rsid w:val="00C5485B"/>
    <w:rsid w:val="00C54903"/>
    <w:rsid w:val="00C54993"/>
    <w:rsid w:val="00C549B1"/>
    <w:rsid w:val="00C55431"/>
    <w:rsid w:val="00C55504"/>
    <w:rsid w:val="00C555C9"/>
    <w:rsid w:val="00C55F6D"/>
    <w:rsid w:val="00C5607E"/>
    <w:rsid w:val="00C56A0F"/>
    <w:rsid w:val="00C56A40"/>
    <w:rsid w:val="00C56DCB"/>
    <w:rsid w:val="00C56F3C"/>
    <w:rsid w:val="00C570BA"/>
    <w:rsid w:val="00C57C8F"/>
    <w:rsid w:val="00C57FB7"/>
    <w:rsid w:val="00C60271"/>
    <w:rsid w:val="00C60B80"/>
    <w:rsid w:val="00C61101"/>
    <w:rsid w:val="00C61DC1"/>
    <w:rsid w:val="00C620B7"/>
    <w:rsid w:val="00C62182"/>
    <w:rsid w:val="00C62712"/>
    <w:rsid w:val="00C62A5B"/>
    <w:rsid w:val="00C62C85"/>
    <w:rsid w:val="00C62EE2"/>
    <w:rsid w:val="00C62F8A"/>
    <w:rsid w:val="00C631FD"/>
    <w:rsid w:val="00C63232"/>
    <w:rsid w:val="00C633F8"/>
    <w:rsid w:val="00C637F0"/>
    <w:rsid w:val="00C638CD"/>
    <w:rsid w:val="00C63A3A"/>
    <w:rsid w:val="00C63E6A"/>
    <w:rsid w:val="00C6455F"/>
    <w:rsid w:val="00C64824"/>
    <w:rsid w:val="00C649B5"/>
    <w:rsid w:val="00C64B45"/>
    <w:rsid w:val="00C64E86"/>
    <w:rsid w:val="00C65619"/>
    <w:rsid w:val="00C658C7"/>
    <w:rsid w:val="00C659FB"/>
    <w:rsid w:val="00C6672D"/>
    <w:rsid w:val="00C66C9D"/>
    <w:rsid w:val="00C67204"/>
    <w:rsid w:val="00C67E77"/>
    <w:rsid w:val="00C70600"/>
    <w:rsid w:val="00C7095B"/>
    <w:rsid w:val="00C712DB"/>
    <w:rsid w:val="00C7138F"/>
    <w:rsid w:val="00C7171A"/>
    <w:rsid w:val="00C718DA"/>
    <w:rsid w:val="00C71967"/>
    <w:rsid w:val="00C724EF"/>
    <w:rsid w:val="00C7257E"/>
    <w:rsid w:val="00C72620"/>
    <w:rsid w:val="00C72D21"/>
    <w:rsid w:val="00C72F4C"/>
    <w:rsid w:val="00C73048"/>
    <w:rsid w:val="00C73161"/>
    <w:rsid w:val="00C733B9"/>
    <w:rsid w:val="00C73A84"/>
    <w:rsid w:val="00C73C33"/>
    <w:rsid w:val="00C73CBA"/>
    <w:rsid w:val="00C7416A"/>
    <w:rsid w:val="00C7429C"/>
    <w:rsid w:val="00C742BA"/>
    <w:rsid w:val="00C74F0C"/>
    <w:rsid w:val="00C757F7"/>
    <w:rsid w:val="00C75849"/>
    <w:rsid w:val="00C760F5"/>
    <w:rsid w:val="00C76227"/>
    <w:rsid w:val="00C76475"/>
    <w:rsid w:val="00C76BB9"/>
    <w:rsid w:val="00C76CD6"/>
    <w:rsid w:val="00C76F54"/>
    <w:rsid w:val="00C7758E"/>
    <w:rsid w:val="00C776E7"/>
    <w:rsid w:val="00C7781D"/>
    <w:rsid w:val="00C779A4"/>
    <w:rsid w:val="00C77A83"/>
    <w:rsid w:val="00C77FE5"/>
    <w:rsid w:val="00C805F4"/>
    <w:rsid w:val="00C808AA"/>
    <w:rsid w:val="00C80A7B"/>
    <w:rsid w:val="00C80BA0"/>
    <w:rsid w:val="00C82298"/>
    <w:rsid w:val="00C822A2"/>
    <w:rsid w:val="00C8256B"/>
    <w:rsid w:val="00C828F8"/>
    <w:rsid w:val="00C83419"/>
    <w:rsid w:val="00C84366"/>
    <w:rsid w:val="00C8493C"/>
    <w:rsid w:val="00C857DA"/>
    <w:rsid w:val="00C8589A"/>
    <w:rsid w:val="00C860FB"/>
    <w:rsid w:val="00C86388"/>
    <w:rsid w:val="00C864F2"/>
    <w:rsid w:val="00C865F6"/>
    <w:rsid w:val="00C86ACD"/>
    <w:rsid w:val="00C86E51"/>
    <w:rsid w:val="00C871AF"/>
    <w:rsid w:val="00C8726E"/>
    <w:rsid w:val="00C878FF"/>
    <w:rsid w:val="00C90084"/>
    <w:rsid w:val="00C9011A"/>
    <w:rsid w:val="00C904EE"/>
    <w:rsid w:val="00C908C8"/>
    <w:rsid w:val="00C90F45"/>
    <w:rsid w:val="00C911D2"/>
    <w:rsid w:val="00C911D9"/>
    <w:rsid w:val="00C912E5"/>
    <w:rsid w:val="00C918A7"/>
    <w:rsid w:val="00C91A7B"/>
    <w:rsid w:val="00C91C48"/>
    <w:rsid w:val="00C92803"/>
    <w:rsid w:val="00C9285D"/>
    <w:rsid w:val="00C92EDB"/>
    <w:rsid w:val="00C93271"/>
    <w:rsid w:val="00C93ABC"/>
    <w:rsid w:val="00C9445A"/>
    <w:rsid w:val="00C94A7E"/>
    <w:rsid w:val="00C94FB7"/>
    <w:rsid w:val="00C95016"/>
    <w:rsid w:val="00C9512D"/>
    <w:rsid w:val="00C95978"/>
    <w:rsid w:val="00C961AA"/>
    <w:rsid w:val="00C96353"/>
    <w:rsid w:val="00C96701"/>
    <w:rsid w:val="00C97191"/>
    <w:rsid w:val="00C97842"/>
    <w:rsid w:val="00CA004C"/>
    <w:rsid w:val="00CA04EA"/>
    <w:rsid w:val="00CA083E"/>
    <w:rsid w:val="00CA08FA"/>
    <w:rsid w:val="00CA0F0C"/>
    <w:rsid w:val="00CA1818"/>
    <w:rsid w:val="00CA1BC3"/>
    <w:rsid w:val="00CA20CC"/>
    <w:rsid w:val="00CA219D"/>
    <w:rsid w:val="00CA3C1D"/>
    <w:rsid w:val="00CA3CEC"/>
    <w:rsid w:val="00CA4390"/>
    <w:rsid w:val="00CA48FF"/>
    <w:rsid w:val="00CA4A44"/>
    <w:rsid w:val="00CA4BC7"/>
    <w:rsid w:val="00CA4BE7"/>
    <w:rsid w:val="00CA532B"/>
    <w:rsid w:val="00CA555D"/>
    <w:rsid w:val="00CA5834"/>
    <w:rsid w:val="00CA608A"/>
    <w:rsid w:val="00CA62AF"/>
    <w:rsid w:val="00CA64EC"/>
    <w:rsid w:val="00CA6528"/>
    <w:rsid w:val="00CA6CC8"/>
    <w:rsid w:val="00CA6D77"/>
    <w:rsid w:val="00CA6FE5"/>
    <w:rsid w:val="00CA79BA"/>
    <w:rsid w:val="00CA79FB"/>
    <w:rsid w:val="00CB03C6"/>
    <w:rsid w:val="00CB0C07"/>
    <w:rsid w:val="00CB0E62"/>
    <w:rsid w:val="00CB1288"/>
    <w:rsid w:val="00CB12D1"/>
    <w:rsid w:val="00CB1400"/>
    <w:rsid w:val="00CB171B"/>
    <w:rsid w:val="00CB2230"/>
    <w:rsid w:val="00CB2E94"/>
    <w:rsid w:val="00CB300E"/>
    <w:rsid w:val="00CB3109"/>
    <w:rsid w:val="00CB3ABE"/>
    <w:rsid w:val="00CB3ACE"/>
    <w:rsid w:val="00CB4124"/>
    <w:rsid w:val="00CB432A"/>
    <w:rsid w:val="00CB4A69"/>
    <w:rsid w:val="00CB4D0F"/>
    <w:rsid w:val="00CB53B0"/>
    <w:rsid w:val="00CB56F5"/>
    <w:rsid w:val="00CB5DA8"/>
    <w:rsid w:val="00CB6828"/>
    <w:rsid w:val="00CB7ED9"/>
    <w:rsid w:val="00CC0541"/>
    <w:rsid w:val="00CC05E6"/>
    <w:rsid w:val="00CC0938"/>
    <w:rsid w:val="00CC0D05"/>
    <w:rsid w:val="00CC0D90"/>
    <w:rsid w:val="00CC15C8"/>
    <w:rsid w:val="00CC18E9"/>
    <w:rsid w:val="00CC2D18"/>
    <w:rsid w:val="00CC2F57"/>
    <w:rsid w:val="00CC306E"/>
    <w:rsid w:val="00CC403D"/>
    <w:rsid w:val="00CC40D0"/>
    <w:rsid w:val="00CC4187"/>
    <w:rsid w:val="00CC4B9D"/>
    <w:rsid w:val="00CC4F4E"/>
    <w:rsid w:val="00CC4FDD"/>
    <w:rsid w:val="00CC55CA"/>
    <w:rsid w:val="00CC5849"/>
    <w:rsid w:val="00CC600F"/>
    <w:rsid w:val="00CC7734"/>
    <w:rsid w:val="00CC7959"/>
    <w:rsid w:val="00CD032A"/>
    <w:rsid w:val="00CD0637"/>
    <w:rsid w:val="00CD097C"/>
    <w:rsid w:val="00CD12AD"/>
    <w:rsid w:val="00CD1D60"/>
    <w:rsid w:val="00CD211E"/>
    <w:rsid w:val="00CD2259"/>
    <w:rsid w:val="00CD2CA1"/>
    <w:rsid w:val="00CD2E7F"/>
    <w:rsid w:val="00CD315D"/>
    <w:rsid w:val="00CD3521"/>
    <w:rsid w:val="00CD3820"/>
    <w:rsid w:val="00CD3A67"/>
    <w:rsid w:val="00CD3AC6"/>
    <w:rsid w:val="00CD3F84"/>
    <w:rsid w:val="00CD45B5"/>
    <w:rsid w:val="00CD4D39"/>
    <w:rsid w:val="00CD50F8"/>
    <w:rsid w:val="00CD51BC"/>
    <w:rsid w:val="00CD51F6"/>
    <w:rsid w:val="00CD5820"/>
    <w:rsid w:val="00CD59AF"/>
    <w:rsid w:val="00CD5A4F"/>
    <w:rsid w:val="00CD612F"/>
    <w:rsid w:val="00CD6361"/>
    <w:rsid w:val="00CD65F8"/>
    <w:rsid w:val="00CD67F1"/>
    <w:rsid w:val="00CD68EB"/>
    <w:rsid w:val="00CD6A3A"/>
    <w:rsid w:val="00CD716D"/>
    <w:rsid w:val="00CD75E8"/>
    <w:rsid w:val="00CE0220"/>
    <w:rsid w:val="00CE0450"/>
    <w:rsid w:val="00CE0550"/>
    <w:rsid w:val="00CE084E"/>
    <w:rsid w:val="00CE093B"/>
    <w:rsid w:val="00CE0E03"/>
    <w:rsid w:val="00CE0E04"/>
    <w:rsid w:val="00CE1459"/>
    <w:rsid w:val="00CE167A"/>
    <w:rsid w:val="00CE1DE9"/>
    <w:rsid w:val="00CE1FB6"/>
    <w:rsid w:val="00CE2100"/>
    <w:rsid w:val="00CE243A"/>
    <w:rsid w:val="00CE30DA"/>
    <w:rsid w:val="00CE4C38"/>
    <w:rsid w:val="00CE5F7E"/>
    <w:rsid w:val="00CE65E8"/>
    <w:rsid w:val="00CE6645"/>
    <w:rsid w:val="00CE6CAD"/>
    <w:rsid w:val="00CE79F5"/>
    <w:rsid w:val="00CE7B1D"/>
    <w:rsid w:val="00CF0426"/>
    <w:rsid w:val="00CF0964"/>
    <w:rsid w:val="00CF0BC9"/>
    <w:rsid w:val="00CF139F"/>
    <w:rsid w:val="00CF1615"/>
    <w:rsid w:val="00CF1639"/>
    <w:rsid w:val="00CF2CFB"/>
    <w:rsid w:val="00CF2D18"/>
    <w:rsid w:val="00CF2EDF"/>
    <w:rsid w:val="00CF3529"/>
    <w:rsid w:val="00CF3587"/>
    <w:rsid w:val="00CF3FE1"/>
    <w:rsid w:val="00CF4351"/>
    <w:rsid w:val="00CF45F9"/>
    <w:rsid w:val="00CF4641"/>
    <w:rsid w:val="00CF4911"/>
    <w:rsid w:val="00CF4AE6"/>
    <w:rsid w:val="00CF4F80"/>
    <w:rsid w:val="00CF5235"/>
    <w:rsid w:val="00CF5BBC"/>
    <w:rsid w:val="00CF5BC9"/>
    <w:rsid w:val="00CF70E3"/>
    <w:rsid w:val="00CF7921"/>
    <w:rsid w:val="00D00181"/>
    <w:rsid w:val="00D00987"/>
    <w:rsid w:val="00D00B5B"/>
    <w:rsid w:val="00D00D84"/>
    <w:rsid w:val="00D010A8"/>
    <w:rsid w:val="00D0151F"/>
    <w:rsid w:val="00D01B8E"/>
    <w:rsid w:val="00D022BF"/>
    <w:rsid w:val="00D028F2"/>
    <w:rsid w:val="00D02E38"/>
    <w:rsid w:val="00D03247"/>
    <w:rsid w:val="00D039E6"/>
    <w:rsid w:val="00D04101"/>
    <w:rsid w:val="00D04520"/>
    <w:rsid w:val="00D0489D"/>
    <w:rsid w:val="00D04CBF"/>
    <w:rsid w:val="00D04D26"/>
    <w:rsid w:val="00D0585B"/>
    <w:rsid w:val="00D07804"/>
    <w:rsid w:val="00D07960"/>
    <w:rsid w:val="00D108C6"/>
    <w:rsid w:val="00D10CC3"/>
    <w:rsid w:val="00D11094"/>
    <w:rsid w:val="00D11109"/>
    <w:rsid w:val="00D11353"/>
    <w:rsid w:val="00D115B7"/>
    <w:rsid w:val="00D11C02"/>
    <w:rsid w:val="00D11DB8"/>
    <w:rsid w:val="00D1225D"/>
    <w:rsid w:val="00D126A7"/>
    <w:rsid w:val="00D133E8"/>
    <w:rsid w:val="00D138E3"/>
    <w:rsid w:val="00D14006"/>
    <w:rsid w:val="00D14C77"/>
    <w:rsid w:val="00D14DB8"/>
    <w:rsid w:val="00D14F0E"/>
    <w:rsid w:val="00D15141"/>
    <w:rsid w:val="00D157EA"/>
    <w:rsid w:val="00D15905"/>
    <w:rsid w:val="00D15DDD"/>
    <w:rsid w:val="00D15E78"/>
    <w:rsid w:val="00D15E7D"/>
    <w:rsid w:val="00D16488"/>
    <w:rsid w:val="00D16B82"/>
    <w:rsid w:val="00D16C03"/>
    <w:rsid w:val="00D16FAE"/>
    <w:rsid w:val="00D172FD"/>
    <w:rsid w:val="00D177A9"/>
    <w:rsid w:val="00D17AF9"/>
    <w:rsid w:val="00D17C9D"/>
    <w:rsid w:val="00D17CEA"/>
    <w:rsid w:val="00D17F67"/>
    <w:rsid w:val="00D2140E"/>
    <w:rsid w:val="00D214C7"/>
    <w:rsid w:val="00D21952"/>
    <w:rsid w:val="00D220E1"/>
    <w:rsid w:val="00D22298"/>
    <w:rsid w:val="00D222DE"/>
    <w:rsid w:val="00D229C4"/>
    <w:rsid w:val="00D22F76"/>
    <w:rsid w:val="00D2363D"/>
    <w:rsid w:val="00D23F65"/>
    <w:rsid w:val="00D24296"/>
    <w:rsid w:val="00D248D0"/>
    <w:rsid w:val="00D25055"/>
    <w:rsid w:val="00D25524"/>
    <w:rsid w:val="00D262C0"/>
    <w:rsid w:val="00D26724"/>
    <w:rsid w:val="00D2690B"/>
    <w:rsid w:val="00D275EB"/>
    <w:rsid w:val="00D27993"/>
    <w:rsid w:val="00D27CEE"/>
    <w:rsid w:val="00D27D09"/>
    <w:rsid w:val="00D309F2"/>
    <w:rsid w:val="00D30AB8"/>
    <w:rsid w:val="00D31542"/>
    <w:rsid w:val="00D31F18"/>
    <w:rsid w:val="00D32801"/>
    <w:rsid w:val="00D328DA"/>
    <w:rsid w:val="00D3293C"/>
    <w:rsid w:val="00D33D18"/>
    <w:rsid w:val="00D33D22"/>
    <w:rsid w:val="00D341FB"/>
    <w:rsid w:val="00D34740"/>
    <w:rsid w:val="00D3502F"/>
    <w:rsid w:val="00D35477"/>
    <w:rsid w:val="00D358F7"/>
    <w:rsid w:val="00D35B28"/>
    <w:rsid w:val="00D35B7E"/>
    <w:rsid w:val="00D35BC8"/>
    <w:rsid w:val="00D35BCF"/>
    <w:rsid w:val="00D35D77"/>
    <w:rsid w:val="00D361BB"/>
    <w:rsid w:val="00D367BF"/>
    <w:rsid w:val="00D36FCD"/>
    <w:rsid w:val="00D36FDB"/>
    <w:rsid w:val="00D37461"/>
    <w:rsid w:val="00D37666"/>
    <w:rsid w:val="00D37C67"/>
    <w:rsid w:val="00D40EA6"/>
    <w:rsid w:val="00D41557"/>
    <w:rsid w:val="00D416AD"/>
    <w:rsid w:val="00D41F2A"/>
    <w:rsid w:val="00D42494"/>
    <w:rsid w:val="00D4279D"/>
    <w:rsid w:val="00D4378B"/>
    <w:rsid w:val="00D43EA7"/>
    <w:rsid w:val="00D4446D"/>
    <w:rsid w:val="00D444CE"/>
    <w:rsid w:val="00D44651"/>
    <w:rsid w:val="00D4479A"/>
    <w:rsid w:val="00D44BB7"/>
    <w:rsid w:val="00D463CE"/>
    <w:rsid w:val="00D4665B"/>
    <w:rsid w:val="00D46A96"/>
    <w:rsid w:val="00D4733C"/>
    <w:rsid w:val="00D47720"/>
    <w:rsid w:val="00D47F41"/>
    <w:rsid w:val="00D511D2"/>
    <w:rsid w:val="00D51244"/>
    <w:rsid w:val="00D51C75"/>
    <w:rsid w:val="00D520E8"/>
    <w:rsid w:val="00D52197"/>
    <w:rsid w:val="00D521C9"/>
    <w:rsid w:val="00D52D6E"/>
    <w:rsid w:val="00D52DC6"/>
    <w:rsid w:val="00D53165"/>
    <w:rsid w:val="00D53182"/>
    <w:rsid w:val="00D5464E"/>
    <w:rsid w:val="00D5526A"/>
    <w:rsid w:val="00D552D5"/>
    <w:rsid w:val="00D55325"/>
    <w:rsid w:val="00D55535"/>
    <w:rsid w:val="00D55C77"/>
    <w:rsid w:val="00D5684E"/>
    <w:rsid w:val="00D56FD5"/>
    <w:rsid w:val="00D57366"/>
    <w:rsid w:val="00D57688"/>
    <w:rsid w:val="00D57748"/>
    <w:rsid w:val="00D57AFD"/>
    <w:rsid w:val="00D57B6A"/>
    <w:rsid w:val="00D604C0"/>
    <w:rsid w:val="00D60811"/>
    <w:rsid w:val="00D609F4"/>
    <w:rsid w:val="00D60BA8"/>
    <w:rsid w:val="00D60C90"/>
    <w:rsid w:val="00D61727"/>
    <w:rsid w:val="00D618E5"/>
    <w:rsid w:val="00D6192A"/>
    <w:rsid w:val="00D61C4C"/>
    <w:rsid w:val="00D61C6D"/>
    <w:rsid w:val="00D61E57"/>
    <w:rsid w:val="00D62470"/>
    <w:rsid w:val="00D6300F"/>
    <w:rsid w:val="00D6348A"/>
    <w:rsid w:val="00D63721"/>
    <w:rsid w:val="00D6385C"/>
    <w:rsid w:val="00D6446D"/>
    <w:rsid w:val="00D645FD"/>
    <w:rsid w:val="00D64606"/>
    <w:rsid w:val="00D64675"/>
    <w:rsid w:val="00D6489A"/>
    <w:rsid w:val="00D649B5"/>
    <w:rsid w:val="00D64B83"/>
    <w:rsid w:val="00D64DE6"/>
    <w:rsid w:val="00D64E0A"/>
    <w:rsid w:val="00D64F53"/>
    <w:rsid w:val="00D65218"/>
    <w:rsid w:val="00D65953"/>
    <w:rsid w:val="00D65E54"/>
    <w:rsid w:val="00D65FE3"/>
    <w:rsid w:val="00D66857"/>
    <w:rsid w:val="00D66E68"/>
    <w:rsid w:val="00D66EDF"/>
    <w:rsid w:val="00D70380"/>
    <w:rsid w:val="00D7067A"/>
    <w:rsid w:val="00D706BC"/>
    <w:rsid w:val="00D70AC1"/>
    <w:rsid w:val="00D70C3D"/>
    <w:rsid w:val="00D70D15"/>
    <w:rsid w:val="00D71223"/>
    <w:rsid w:val="00D714A9"/>
    <w:rsid w:val="00D716CC"/>
    <w:rsid w:val="00D7188A"/>
    <w:rsid w:val="00D718D1"/>
    <w:rsid w:val="00D71C7C"/>
    <w:rsid w:val="00D71DC1"/>
    <w:rsid w:val="00D72516"/>
    <w:rsid w:val="00D72D43"/>
    <w:rsid w:val="00D739B5"/>
    <w:rsid w:val="00D745F6"/>
    <w:rsid w:val="00D74CC7"/>
    <w:rsid w:val="00D75A50"/>
    <w:rsid w:val="00D75D2B"/>
    <w:rsid w:val="00D75DA8"/>
    <w:rsid w:val="00D76D58"/>
    <w:rsid w:val="00D770CB"/>
    <w:rsid w:val="00D775FA"/>
    <w:rsid w:val="00D7769C"/>
    <w:rsid w:val="00D77DAB"/>
    <w:rsid w:val="00D8017A"/>
    <w:rsid w:val="00D803BE"/>
    <w:rsid w:val="00D8136A"/>
    <w:rsid w:val="00D818DB"/>
    <w:rsid w:val="00D81B73"/>
    <w:rsid w:val="00D81D37"/>
    <w:rsid w:val="00D81E32"/>
    <w:rsid w:val="00D82936"/>
    <w:rsid w:val="00D8386A"/>
    <w:rsid w:val="00D8415A"/>
    <w:rsid w:val="00D84755"/>
    <w:rsid w:val="00D847F3"/>
    <w:rsid w:val="00D84ABB"/>
    <w:rsid w:val="00D84D60"/>
    <w:rsid w:val="00D852AD"/>
    <w:rsid w:val="00D85E37"/>
    <w:rsid w:val="00D85F07"/>
    <w:rsid w:val="00D86A4C"/>
    <w:rsid w:val="00D86E37"/>
    <w:rsid w:val="00D8706F"/>
    <w:rsid w:val="00D87593"/>
    <w:rsid w:val="00D875FC"/>
    <w:rsid w:val="00D87707"/>
    <w:rsid w:val="00D90423"/>
    <w:rsid w:val="00D9056E"/>
    <w:rsid w:val="00D90939"/>
    <w:rsid w:val="00D91352"/>
    <w:rsid w:val="00D91DA4"/>
    <w:rsid w:val="00D935B2"/>
    <w:rsid w:val="00D93DA1"/>
    <w:rsid w:val="00D93E8E"/>
    <w:rsid w:val="00D9427C"/>
    <w:rsid w:val="00D94327"/>
    <w:rsid w:val="00D948DD"/>
    <w:rsid w:val="00D94EB5"/>
    <w:rsid w:val="00D9515C"/>
    <w:rsid w:val="00D951F7"/>
    <w:rsid w:val="00D95A20"/>
    <w:rsid w:val="00D95EEA"/>
    <w:rsid w:val="00D95FB9"/>
    <w:rsid w:val="00D961AC"/>
    <w:rsid w:val="00D96223"/>
    <w:rsid w:val="00D969D5"/>
    <w:rsid w:val="00D96ADC"/>
    <w:rsid w:val="00D977C1"/>
    <w:rsid w:val="00D97AD8"/>
    <w:rsid w:val="00D97C59"/>
    <w:rsid w:val="00DA000C"/>
    <w:rsid w:val="00DA01D7"/>
    <w:rsid w:val="00DA02ED"/>
    <w:rsid w:val="00DA0312"/>
    <w:rsid w:val="00DA0551"/>
    <w:rsid w:val="00DA0750"/>
    <w:rsid w:val="00DA0DFA"/>
    <w:rsid w:val="00DA1245"/>
    <w:rsid w:val="00DA153F"/>
    <w:rsid w:val="00DA17A0"/>
    <w:rsid w:val="00DA1A99"/>
    <w:rsid w:val="00DA1F1A"/>
    <w:rsid w:val="00DA2000"/>
    <w:rsid w:val="00DA2AD2"/>
    <w:rsid w:val="00DA31D7"/>
    <w:rsid w:val="00DA410D"/>
    <w:rsid w:val="00DA4271"/>
    <w:rsid w:val="00DA46EB"/>
    <w:rsid w:val="00DA6691"/>
    <w:rsid w:val="00DA66B6"/>
    <w:rsid w:val="00DA6FA6"/>
    <w:rsid w:val="00DA7127"/>
    <w:rsid w:val="00DA7209"/>
    <w:rsid w:val="00DA7417"/>
    <w:rsid w:val="00DA75EA"/>
    <w:rsid w:val="00DA7A1A"/>
    <w:rsid w:val="00DB0F47"/>
    <w:rsid w:val="00DB1207"/>
    <w:rsid w:val="00DB1583"/>
    <w:rsid w:val="00DB185D"/>
    <w:rsid w:val="00DB189C"/>
    <w:rsid w:val="00DB2104"/>
    <w:rsid w:val="00DB21B1"/>
    <w:rsid w:val="00DB2CDA"/>
    <w:rsid w:val="00DB2DC7"/>
    <w:rsid w:val="00DB2F79"/>
    <w:rsid w:val="00DB2FFB"/>
    <w:rsid w:val="00DB37DC"/>
    <w:rsid w:val="00DB4129"/>
    <w:rsid w:val="00DB41E2"/>
    <w:rsid w:val="00DB4959"/>
    <w:rsid w:val="00DB4A9A"/>
    <w:rsid w:val="00DB4F0B"/>
    <w:rsid w:val="00DB5173"/>
    <w:rsid w:val="00DB52D5"/>
    <w:rsid w:val="00DB543E"/>
    <w:rsid w:val="00DB5460"/>
    <w:rsid w:val="00DB5B76"/>
    <w:rsid w:val="00DB5D2A"/>
    <w:rsid w:val="00DB60E3"/>
    <w:rsid w:val="00DB6448"/>
    <w:rsid w:val="00DB6492"/>
    <w:rsid w:val="00DB653A"/>
    <w:rsid w:val="00DB6541"/>
    <w:rsid w:val="00DB6EC7"/>
    <w:rsid w:val="00DB6F63"/>
    <w:rsid w:val="00DB7DD4"/>
    <w:rsid w:val="00DB7E9F"/>
    <w:rsid w:val="00DC0093"/>
    <w:rsid w:val="00DC0A27"/>
    <w:rsid w:val="00DC0AAF"/>
    <w:rsid w:val="00DC11F3"/>
    <w:rsid w:val="00DC177C"/>
    <w:rsid w:val="00DC2034"/>
    <w:rsid w:val="00DC2086"/>
    <w:rsid w:val="00DC2716"/>
    <w:rsid w:val="00DC27DC"/>
    <w:rsid w:val="00DC2889"/>
    <w:rsid w:val="00DC2A3D"/>
    <w:rsid w:val="00DC2EB4"/>
    <w:rsid w:val="00DC2EE2"/>
    <w:rsid w:val="00DC41DD"/>
    <w:rsid w:val="00DC43EA"/>
    <w:rsid w:val="00DC4467"/>
    <w:rsid w:val="00DC4941"/>
    <w:rsid w:val="00DC4C24"/>
    <w:rsid w:val="00DC4DC4"/>
    <w:rsid w:val="00DC541E"/>
    <w:rsid w:val="00DC5780"/>
    <w:rsid w:val="00DC5DCF"/>
    <w:rsid w:val="00DC60E8"/>
    <w:rsid w:val="00DC635E"/>
    <w:rsid w:val="00DC6433"/>
    <w:rsid w:val="00DC64A8"/>
    <w:rsid w:val="00DC6901"/>
    <w:rsid w:val="00DC6CF0"/>
    <w:rsid w:val="00DC6D03"/>
    <w:rsid w:val="00DC7BB8"/>
    <w:rsid w:val="00DD01C7"/>
    <w:rsid w:val="00DD028D"/>
    <w:rsid w:val="00DD0313"/>
    <w:rsid w:val="00DD0343"/>
    <w:rsid w:val="00DD0EE2"/>
    <w:rsid w:val="00DD0EF3"/>
    <w:rsid w:val="00DD1E5B"/>
    <w:rsid w:val="00DD2306"/>
    <w:rsid w:val="00DD256A"/>
    <w:rsid w:val="00DD26DD"/>
    <w:rsid w:val="00DD2CF8"/>
    <w:rsid w:val="00DD35CB"/>
    <w:rsid w:val="00DD3627"/>
    <w:rsid w:val="00DD373E"/>
    <w:rsid w:val="00DD3AA0"/>
    <w:rsid w:val="00DD3D47"/>
    <w:rsid w:val="00DD4082"/>
    <w:rsid w:val="00DD42F9"/>
    <w:rsid w:val="00DD43C9"/>
    <w:rsid w:val="00DD4576"/>
    <w:rsid w:val="00DD551F"/>
    <w:rsid w:val="00DD5EAF"/>
    <w:rsid w:val="00DD5F39"/>
    <w:rsid w:val="00DD66D3"/>
    <w:rsid w:val="00DD6879"/>
    <w:rsid w:val="00DD6907"/>
    <w:rsid w:val="00DD6ABB"/>
    <w:rsid w:val="00DD6CC1"/>
    <w:rsid w:val="00DD7D11"/>
    <w:rsid w:val="00DD7DB7"/>
    <w:rsid w:val="00DE0065"/>
    <w:rsid w:val="00DE01D1"/>
    <w:rsid w:val="00DE0296"/>
    <w:rsid w:val="00DE03C8"/>
    <w:rsid w:val="00DE2090"/>
    <w:rsid w:val="00DE2D09"/>
    <w:rsid w:val="00DE2E1F"/>
    <w:rsid w:val="00DE31FF"/>
    <w:rsid w:val="00DE338E"/>
    <w:rsid w:val="00DE3674"/>
    <w:rsid w:val="00DE36AE"/>
    <w:rsid w:val="00DE38D4"/>
    <w:rsid w:val="00DE3D73"/>
    <w:rsid w:val="00DE3F96"/>
    <w:rsid w:val="00DE4670"/>
    <w:rsid w:val="00DE5531"/>
    <w:rsid w:val="00DE56BF"/>
    <w:rsid w:val="00DE5892"/>
    <w:rsid w:val="00DE5BAC"/>
    <w:rsid w:val="00DE5C7E"/>
    <w:rsid w:val="00DE60B7"/>
    <w:rsid w:val="00DE68C3"/>
    <w:rsid w:val="00DE6B11"/>
    <w:rsid w:val="00DE716E"/>
    <w:rsid w:val="00DF07AF"/>
    <w:rsid w:val="00DF07CB"/>
    <w:rsid w:val="00DF2A05"/>
    <w:rsid w:val="00DF2C86"/>
    <w:rsid w:val="00DF2DE4"/>
    <w:rsid w:val="00DF303C"/>
    <w:rsid w:val="00DF304C"/>
    <w:rsid w:val="00DF3610"/>
    <w:rsid w:val="00DF36E9"/>
    <w:rsid w:val="00DF3734"/>
    <w:rsid w:val="00DF3FAB"/>
    <w:rsid w:val="00DF423C"/>
    <w:rsid w:val="00DF5146"/>
    <w:rsid w:val="00DF53D8"/>
    <w:rsid w:val="00DF541F"/>
    <w:rsid w:val="00DF599E"/>
    <w:rsid w:val="00DF5BC7"/>
    <w:rsid w:val="00DF5F5C"/>
    <w:rsid w:val="00DF62D3"/>
    <w:rsid w:val="00DF65CC"/>
    <w:rsid w:val="00DF6B2C"/>
    <w:rsid w:val="00DF735F"/>
    <w:rsid w:val="00DF73FE"/>
    <w:rsid w:val="00E0028F"/>
    <w:rsid w:val="00E00F2A"/>
    <w:rsid w:val="00E00F36"/>
    <w:rsid w:val="00E012F5"/>
    <w:rsid w:val="00E0153B"/>
    <w:rsid w:val="00E016A3"/>
    <w:rsid w:val="00E02035"/>
    <w:rsid w:val="00E020F1"/>
    <w:rsid w:val="00E02134"/>
    <w:rsid w:val="00E024C0"/>
    <w:rsid w:val="00E024E3"/>
    <w:rsid w:val="00E0275D"/>
    <w:rsid w:val="00E02910"/>
    <w:rsid w:val="00E0298C"/>
    <w:rsid w:val="00E029B0"/>
    <w:rsid w:val="00E02D3D"/>
    <w:rsid w:val="00E02DA4"/>
    <w:rsid w:val="00E0337E"/>
    <w:rsid w:val="00E03AF7"/>
    <w:rsid w:val="00E0407D"/>
    <w:rsid w:val="00E0459A"/>
    <w:rsid w:val="00E04865"/>
    <w:rsid w:val="00E04E92"/>
    <w:rsid w:val="00E05427"/>
    <w:rsid w:val="00E054C3"/>
    <w:rsid w:val="00E057C4"/>
    <w:rsid w:val="00E0597B"/>
    <w:rsid w:val="00E059D9"/>
    <w:rsid w:val="00E059E8"/>
    <w:rsid w:val="00E05A12"/>
    <w:rsid w:val="00E05A3F"/>
    <w:rsid w:val="00E05B09"/>
    <w:rsid w:val="00E05B8B"/>
    <w:rsid w:val="00E0614A"/>
    <w:rsid w:val="00E064BB"/>
    <w:rsid w:val="00E06512"/>
    <w:rsid w:val="00E06EB0"/>
    <w:rsid w:val="00E078D5"/>
    <w:rsid w:val="00E07EE5"/>
    <w:rsid w:val="00E07F0E"/>
    <w:rsid w:val="00E1023B"/>
    <w:rsid w:val="00E10374"/>
    <w:rsid w:val="00E10BEE"/>
    <w:rsid w:val="00E1129C"/>
    <w:rsid w:val="00E11919"/>
    <w:rsid w:val="00E119D4"/>
    <w:rsid w:val="00E11BD3"/>
    <w:rsid w:val="00E11DBC"/>
    <w:rsid w:val="00E12286"/>
    <w:rsid w:val="00E1240E"/>
    <w:rsid w:val="00E124FD"/>
    <w:rsid w:val="00E1276D"/>
    <w:rsid w:val="00E127F3"/>
    <w:rsid w:val="00E128CE"/>
    <w:rsid w:val="00E12C62"/>
    <w:rsid w:val="00E13174"/>
    <w:rsid w:val="00E131AB"/>
    <w:rsid w:val="00E134F7"/>
    <w:rsid w:val="00E13AAD"/>
    <w:rsid w:val="00E13B30"/>
    <w:rsid w:val="00E14079"/>
    <w:rsid w:val="00E14796"/>
    <w:rsid w:val="00E149D9"/>
    <w:rsid w:val="00E14F59"/>
    <w:rsid w:val="00E15484"/>
    <w:rsid w:val="00E1577F"/>
    <w:rsid w:val="00E15996"/>
    <w:rsid w:val="00E15BA5"/>
    <w:rsid w:val="00E167EC"/>
    <w:rsid w:val="00E16B05"/>
    <w:rsid w:val="00E17088"/>
    <w:rsid w:val="00E17489"/>
    <w:rsid w:val="00E17875"/>
    <w:rsid w:val="00E17E99"/>
    <w:rsid w:val="00E20012"/>
    <w:rsid w:val="00E211F3"/>
    <w:rsid w:val="00E21524"/>
    <w:rsid w:val="00E22304"/>
    <w:rsid w:val="00E22C61"/>
    <w:rsid w:val="00E231D1"/>
    <w:rsid w:val="00E23289"/>
    <w:rsid w:val="00E23EA7"/>
    <w:rsid w:val="00E24870"/>
    <w:rsid w:val="00E2497C"/>
    <w:rsid w:val="00E24C8E"/>
    <w:rsid w:val="00E24F16"/>
    <w:rsid w:val="00E24F2D"/>
    <w:rsid w:val="00E26503"/>
    <w:rsid w:val="00E268F7"/>
    <w:rsid w:val="00E2784F"/>
    <w:rsid w:val="00E27C62"/>
    <w:rsid w:val="00E27CD7"/>
    <w:rsid w:val="00E30155"/>
    <w:rsid w:val="00E3027B"/>
    <w:rsid w:val="00E30697"/>
    <w:rsid w:val="00E3106D"/>
    <w:rsid w:val="00E310A6"/>
    <w:rsid w:val="00E310E1"/>
    <w:rsid w:val="00E311BB"/>
    <w:rsid w:val="00E317F0"/>
    <w:rsid w:val="00E3186E"/>
    <w:rsid w:val="00E32002"/>
    <w:rsid w:val="00E3260C"/>
    <w:rsid w:val="00E326FF"/>
    <w:rsid w:val="00E32D9F"/>
    <w:rsid w:val="00E33449"/>
    <w:rsid w:val="00E3372B"/>
    <w:rsid w:val="00E33AA7"/>
    <w:rsid w:val="00E33C44"/>
    <w:rsid w:val="00E34013"/>
    <w:rsid w:val="00E342EE"/>
    <w:rsid w:val="00E34646"/>
    <w:rsid w:val="00E34D48"/>
    <w:rsid w:val="00E34FD3"/>
    <w:rsid w:val="00E351E6"/>
    <w:rsid w:val="00E35992"/>
    <w:rsid w:val="00E35B5D"/>
    <w:rsid w:val="00E35E11"/>
    <w:rsid w:val="00E3600E"/>
    <w:rsid w:val="00E368F2"/>
    <w:rsid w:val="00E3699D"/>
    <w:rsid w:val="00E36E41"/>
    <w:rsid w:val="00E37000"/>
    <w:rsid w:val="00E3707A"/>
    <w:rsid w:val="00E370A5"/>
    <w:rsid w:val="00E37648"/>
    <w:rsid w:val="00E37898"/>
    <w:rsid w:val="00E407FC"/>
    <w:rsid w:val="00E40A96"/>
    <w:rsid w:val="00E40F9A"/>
    <w:rsid w:val="00E4138A"/>
    <w:rsid w:val="00E41D74"/>
    <w:rsid w:val="00E420BB"/>
    <w:rsid w:val="00E42673"/>
    <w:rsid w:val="00E4274E"/>
    <w:rsid w:val="00E429E6"/>
    <w:rsid w:val="00E42C02"/>
    <w:rsid w:val="00E4470F"/>
    <w:rsid w:val="00E44C99"/>
    <w:rsid w:val="00E451C2"/>
    <w:rsid w:val="00E4558C"/>
    <w:rsid w:val="00E4563A"/>
    <w:rsid w:val="00E45685"/>
    <w:rsid w:val="00E456AD"/>
    <w:rsid w:val="00E467F9"/>
    <w:rsid w:val="00E46CBD"/>
    <w:rsid w:val="00E46E97"/>
    <w:rsid w:val="00E476E8"/>
    <w:rsid w:val="00E4793A"/>
    <w:rsid w:val="00E47A96"/>
    <w:rsid w:val="00E504E2"/>
    <w:rsid w:val="00E51078"/>
    <w:rsid w:val="00E5239C"/>
    <w:rsid w:val="00E52512"/>
    <w:rsid w:val="00E528B3"/>
    <w:rsid w:val="00E5317F"/>
    <w:rsid w:val="00E53426"/>
    <w:rsid w:val="00E539A5"/>
    <w:rsid w:val="00E54908"/>
    <w:rsid w:val="00E54B9A"/>
    <w:rsid w:val="00E55582"/>
    <w:rsid w:val="00E5595F"/>
    <w:rsid w:val="00E56702"/>
    <w:rsid w:val="00E5676F"/>
    <w:rsid w:val="00E56E2E"/>
    <w:rsid w:val="00E570A8"/>
    <w:rsid w:val="00E5759B"/>
    <w:rsid w:val="00E5796D"/>
    <w:rsid w:val="00E5798B"/>
    <w:rsid w:val="00E57C66"/>
    <w:rsid w:val="00E57C67"/>
    <w:rsid w:val="00E60919"/>
    <w:rsid w:val="00E60E81"/>
    <w:rsid w:val="00E613F9"/>
    <w:rsid w:val="00E61517"/>
    <w:rsid w:val="00E61752"/>
    <w:rsid w:val="00E617EA"/>
    <w:rsid w:val="00E622F0"/>
    <w:rsid w:val="00E63266"/>
    <w:rsid w:val="00E63624"/>
    <w:rsid w:val="00E63831"/>
    <w:rsid w:val="00E63E59"/>
    <w:rsid w:val="00E64A0F"/>
    <w:rsid w:val="00E64D1F"/>
    <w:rsid w:val="00E64EBC"/>
    <w:rsid w:val="00E666FB"/>
    <w:rsid w:val="00E66B93"/>
    <w:rsid w:val="00E66FE1"/>
    <w:rsid w:val="00E67292"/>
    <w:rsid w:val="00E672E6"/>
    <w:rsid w:val="00E67621"/>
    <w:rsid w:val="00E6776F"/>
    <w:rsid w:val="00E678F3"/>
    <w:rsid w:val="00E70531"/>
    <w:rsid w:val="00E71256"/>
    <w:rsid w:val="00E71D1B"/>
    <w:rsid w:val="00E71D2C"/>
    <w:rsid w:val="00E7269A"/>
    <w:rsid w:val="00E72AB6"/>
    <w:rsid w:val="00E72AE4"/>
    <w:rsid w:val="00E73311"/>
    <w:rsid w:val="00E73526"/>
    <w:rsid w:val="00E73721"/>
    <w:rsid w:val="00E739CF"/>
    <w:rsid w:val="00E74134"/>
    <w:rsid w:val="00E744EF"/>
    <w:rsid w:val="00E74DD5"/>
    <w:rsid w:val="00E7513A"/>
    <w:rsid w:val="00E751E1"/>
    <w:rsid w:val="00E75209"/>
    <w:rsid w:val="00E75419"/>
    <w:rsid w:val="00E75805"/>
    <w:rsid w:val="00E758C0"/>
    <w:rsid w:val="00E75D44"/>
    <w:rsid w:val="00E75FDD"/>
    <w:rsid w:val="00E76174"/>
    <w:rsid w:val="00E76256"/>
    <w:rsid w:val="00E76838"/>
    <w:rsid w:val="00E76F27"/>
    <w:rsid w:val="00E77693"/>
    <w:rsid w:val="00E77F1C"/>
    <w:rsid w:val="00E77F1D"/>
    <w:rsid w:val="00E8025F"/>
    <w:rsid w:val="00E807F9"/>
    <w:rsid w:val="00E811DC"/>
    <w:rsid w:val="00E81396"/>
    <w:rsid w:val="00E815E7"/>
    <w:rsid w:val="00E817FB"/>
    <w:rsid w:val="00E81A36"/>
    <w:rsid w:val="00E81E60"/>
    <w:rsid w:val="00E820B5"/>
    <w:rsid w:val="00E821D6"/>
    <w:rsid w:val="00E82393"/>
    <w:rsid w:val="00E8293F"/>
    <w:rsid w:val="00E82CAF"/>
    <w:rsid w:val="00E82D0C"/>
    <w:rsid w:val="00E82F19"/>
    <w:rsid w:val="00E8315D"/>
    <w:rsid w:val="00E831D5"/>
    <w:rsid w:val="00E83746"/>
    <w:rsid w:val="00E83929"/>
    <w:rsid w:val="00E83CA0"/>
    <w:rsid w:val="00E842A3"/>
    <w:rsid w:val="00E84828"/>
    <w:rsid w:val="00E84EA9"/>
    <w:rsid w:val="00E8521C"/>
    <w:rsid w:val="00E85FF0"/>
    <w:rsid w:val="00E86680"/>
    <w:rsid w:val="00E866BC"/>
    <w:rsid w:val="00E86A46"/>
    <w:rsid w:val="00E874D2"/>
    <w:rsid w:val="00E8766C"/>
    <w:rsid w:val="00E877A8"/>
    <w:rsid w:val="00E877DA"/>
    <w:rsid w:val="00E87881"/>
    <w:rsid w:val="00E87912"/>
    <w:rsid w:val="00E87E36"/>
    <w:rsid w:val="00E90973"/>
    <w:rsid w:val="00E90B59"/>
    <w:rsid w:val="00E90E59"/>
    <w:rsid w:val="00E9134B"/>
    <w:rsid w:val="00E91840"/>
    <w:rsid w:val="00E91B45"/>
    <w:rsid w:val="00E921FC"/>
    <w:rsid w:val="00E9271B"/>
    <w:rsid w:val="00E92BA0"/>
    <w:rsid w:val="00E92C86"/>
    <w:rsid w:val="00E933A8"/>
    <w:rsid w:val="00E93440"/>
    <w:rsid w:val="00E93555"/>
    <w:rsid w:val="00E93572"/>
    <w:rsid w:val="00E9374A"/>
    <w:rsid w:val="00E93BB5"/>
    <w:rsid w:val="00E93DC5"/>
    <w:rsid w:val="00E94FF4"/>
    <w:rsid w:val="00E95327"/>
    <w:rsid w:val="00E955AA"/>
    <w:rsid w:val="00E956C8"/>
    <w:rsid w:val="00E95EED"/>
    <w:rsid w:val="00E9713B"/>
    <w:rsid w:val="00E9722D"/>
    <w:rsid w:val="00E97298"/>
    <w:rsid w:val="00E97A23"/>
    <w:rsid w:val="00E97DC2"/>
    <w:rsid w:val="00EA058B"/>
    <w:rsid w:val="00EA0624"/>
    <w:rsid w:val="00EA06DF"/>
    <w:rsid w:val="00EA0A63"/>
    <w:rsid w:val="00EA0F1F"/>
    <w:rsid w:val="00EA0F44"/>
    <w:rsid w:val="00EA11DB"/>
    <w:rsid w:val="00EA1ED9"/>
    <w:rsid w:val="00EA214E"/>
    <w:rsid w:val="00EA21C8"/>
    <w:rsid w:val="00EA2E03"/>
    <w:rsid w:val="00EA308C"/>
    <w:rsid w:val="00EA3125"/>
    <w:rsid w:val="00EA328F"/>
    <w:rsid w:val="00EA32EA"/>
    <w:rsid w:val="00EA3444"/>
    <w:rsid w:val="00EA3550"/>
    <w:rsid w:val="00EA398D"/>
    <w:rsid w:val="00EA4454"/>
    <w:rsid w:val="00EA4781"/>
    <w:rsid w:val="00EA52E9"/>
    <w:rsid w:val="00EA5FFB"/>
    <w:rsid w:val="00EA6EEF"/>
    <w:rsid w:val="00EA7186"/>
    <w:rsid w:val="00EA79C6"/>
    <w:rsid w:val="00EB0B5B"/>
    <w:rsid w:val="00EB0B94"/>
    <w:rsid w:val="00EB0C0A"/>
    <w:rsid w:val="00EB0CEC"/>
    <w:rsid w:val="00EB0E33"/>
    <w:rsid w:val="00EB0FC7"/>
    <w:rsid w:val="00EB14BA"/>
    <w:rsid w:val="00EB163E"/>
    <w:rsid w:val="00EB1E91"/>
    <w:rsid w:val="00EB1EB1"/>
    <w:rsid w:val="00EB20ED"/>
    <w:rsid w:val="00EB244F"/>
    <w:rsid w:val="00EB278D"/>
    <w:rsid w:val="00EB2AEB"/>
    <w:rsid w:val="00EB2D1D"/>
    <w:rsid w:val="00EB2F60"/>
    <w:rsid w:val="00EB3882"/>
    <w:rsid w:val="00EB38E0"/>
    <w:rsid w:val="00EB3AF5"/>
    <w:rsid w:val="00EB3B66"/>
    <w:rsid w:val="00EB3D1F"/>
    <w:rsid w:val="00EB3F41"/>
    <w:rsid w:val="00EB47E3"/>
    <w:rsid w:val="00EB54F9"/>
    <w:rsid w:val="00EB570A"/>
    <w:rsid w:val="00EB59B1"/>
    <w:rsid w:val="00EB6104"/>
    <w:rsid w:val="00EB62C1"/>
    <w:rsid w:val="00EB66A8"/>
    <w:rsid w:val="00EB67B5"/>
    <w:rsid w:val="00EB6AEC"/>
    <w:rsid w:val="00EB6E27"/>
    <w:rsid w:val="00EB73D3"/>
    <w:rsid w:val="00EB7868"/>
    <w:rsid w:val="00EB7892"/>
    <w:rsid w:val="00EB7895"/>
    <w:rsid w:val="00EC0E48"/>
    <w:rsid w:val="00EC112E"/>
    <w:rsid w:val="00EC1649"/>
    <w:rsid w:val="00EC18B2"/>
    <w:rsid w:val="00EC18EE"/>
    <w:rsid w:val="00EC1DCB"/>
    <w:rsid w:val="00EC1E66"/>
    <w:rsid w:val="00EC1FCB"/>
    <w:rsid w:val="00EC2358"/>
    <w:rsid w:val="00EC247F"/>
    <w:rsid w:val="00EC28BC"/>
    <w:rsid w:val="00EC392A"/>
    <w:rsid w:val="00EC44AA"/>
    <w:rsid w:val="00EC48F5"/>
    <w:rsid w:val="00EC4AAA"/>
    <w:rsid w:val="00EC4EFB"/>
    <w:rsid w:val="00EC54F8"/>
    <w:rsid w:val="00EC5E93"/>
    <w:rsid w:val="00EC65FE"/>
    <w:rsid w:val="00EC67FD"/>
    <w:rsid w:val="00EC6814"/>
    <w:rsid w:val="00EC6A5D"/>
    <w:rsid w:val="00EC78A2"/>
    <w:rsid w:val="00ED003F"/>
    <w:rsid w:val="00ED009C"/>
    <w:rsid w:val="00ED00E4"/>
    <w:rsid w:val="00ED1268"/>
    <w:rsid w:val="00ED144E"/>
    <w:rsid w:val="00ED1595"/>
    <w:rsid w:val="00ED2111"/>
    <w:rsid w:val="00ED21F0"/>
    <w:rsid w:val="00ED232E"/>
    <w:rsid w:val="00ED3100"/>
    <w:rsid w:val="00ED3BF7"/>
    <w:rsid w:val="00ED43D9"/>
    <w:rsid w:val="00ED495B"/>
    <w:rsid w:val="00ED4C85"/>
    <w:rsid w:val="00ED4DFB"/>
    <w:rsid w:val="00ED4FE4"/>
    <w:rsid w:val="00ED5A15"/>
    <w:rsid w:val="00ED5EC3"/>
    <w:rsid w:val="00ED63A2"/>
    <w:rsid w:val="00ED63AD"/>
    <w:rsid w:val="00ED65C6"/>
    <w:rsid w:val="00ED66F1"/>
    <w:rsid w:val="00ED6D47"/>
    <w:rsid w:val="00ED74AC"/>
    <w:rsid w:val="00ED7697"/>
    <w:rsid w:val="00ED7DF9"/>
    <w:rsid w:val="00EE0151"/>
    <w:rsid w:val="00EE0C79"/>
    <w:rsid w:val="00EE19FA"/>
    <w:rsid w:val="00EE1A51"/>
    <w:rsid w:val="00EE1F5C"/>
    <w:rsid w:val="00EE1F8D"/>
    <w:rsid w:val="00EE28BE"/>
    <w:rsid w:val="00EE2D4E"/>
    <w:rsid w:val="00EE3117"/>
    <w:rsid w:val="00EE439A"/>
    <w:rsid w:val="00EE455A"/>
    <w:rsid w:val="00EE5EA8"/>
    <w:rsid w:val="00EE645D"/>
    <w:rsid w:val="00EE6476"/>
    <w:rsid w:val="00EE6AD3"/>
    <w:rsid w:val="00EE6C51"/>
    <w:rsid w:val="00EE7994"/>
    <w:rsid w:val="00EE7F9A"/>
    <w:rsid w:val="00EF02CA"/>
    <w:rsid w:val="00EF0689"/>
    <w:rsid w:val="00EF1C0B"/>
    <w:rsid w:val="00EF2714"/>
    <w:rsid w:val="00EF2A3B"/>
    <w:rsid w:val="00EF3214"/>
    <w:rsid w:val="00EF32E5"/>
    <w:rsid w:val="00EF366B"/>
    <w:rsid w:val="00EF36F8"/>
    <w:rsid w:val="00EF37BB"/>
    <w:rsid w:val="00EF3D03"/>
    <w:rsid w:val="00EF4223"/>
    <w:rsid w:val="00EF5161"/>
    <w:rsid w:val="00EF5A64"/>
    <w:rsid w:val="00EF5EC7"/>
    <w:rsid w:val="00EF6BC5"/>
    <w:rsid w:val="00EF700E"/>
    <w:rsid w:val="00EF735F"/>
    <w:rsid w:val="00EF750B"/>
    <w:rsid w:val="00EF7965"/>
    <w:rsid w:val="00EF7987"/>
    <w:rsid w:val="00F00058"/>
    <w:rsid w:val="00F00491"/>
    <w:rsid w:val="00F0135A"/>
    <w:rsid w:val="00F018F7"/>
    <w:rsid w:val="00F01F6F"/>
    <w:rsid w:val="00F02B10"/>
    <w:rsid w:val="00F02C25"/>
    <w:rsid w:val="00F02D6F"/>
    <w:rsid w:val="00F0371A"/>
    <w:rsid w:val="00F03F98"/>
    <w:rsid w:val="00F04605"/>
    <w:rsid w:val="00F05066"/>
    <w:rsid w:val="00F052A4"/>
    <w:rsid w:val="00F053BF"/>
    <w:rsid w:val="00F05841"/>
    <w:rsid w:val="00F058BA"/>
    <w:rsid w:val="00F058BB"/>
    <w:rsid w:val="00F05A39"/>
    <w:rsid w:val="00F064F1"/>
    <w:rsid w:val="00F06724"/>
    <w:rsid w:val="00F0686E"/>
    <w:rsid w:val="00F07213"/>
    <w:rsid w:val="00F10066"/>
    <w:rsid w:val="00F109FA"/>
    <w:rsid w:val="00F10B4D"/>
    <w:rsid w:val="00F10D92"/>
    <w:rsid w:val="00F10E50"/>
    <w:rsid w:val="00F110A9"/>
    <w:rsid w:val="00F11313"/>
    <w:rsid w:val="00F1133F"/>
    <w:rsid w:val="00F1164D"/>
    <w:rsid w:val="00F11C85"/>
    <w:rsid w:val="00F1204C"/>
    <w:rsid w:val="00F1206A"/>
    <w:rsid w:val="00F12871"/>
    <w:rsid w:val="00F128D4"/>
    <w:rsid w:val="00F12994"/>
    <w:rsid w:val="00F12BFE"/>
    <w:rsid w:val="00F13502"/>
    <w:rsid w:val="00F13773"/>
    <w:rsid w:val="00F13ECA"/>
    <w:rsid w:val="00F14079"/>
    <w:rsid w:val="00F141EF"/>
    <w:rsid w:val="00F1539A"/>
    <w:rsid w:val="00F156B6"/>
    <w:rsid w:val="00F1581F"/>
    <w:rsid w:val="00F1627E"/>
    <w:rsid w:val="00F16795"/>
    <w:rsid w:val="00F170CD"/>
    <w:rsid w:val="00F17112"/>
    <w:rsid w:val="00F17493"/>
    <w:rsid w:val="00F17501"/>
    <w:rsid w:val="00F17865"/>
    <w:rsid w:val="00F17E00"/>
    <w:rsid w:val="00F205CF"/>
    <w:rsid w:val="00F2072C"/>
    <w:rsid w:val="00F208F4"/>
    <w:rsid w:val="00F21188"/>
    <w:rsid w:val="00F2141A"/>
    <w:rsid w:val="00F219C8"/>
    <w:rsid w:val="00F21B0A"/>
    <w:rsid w:val="00F21E36"/>
    <w:rsid w:val="00F21FE2"/>
    <w:rsid w:val="00F22803"/>
    <w:rsid w:val="00F236D6"/>
    <w:rsid w:val="00F238EB"/>
    <w:rsid w:val="00F23DEA"/>
    <w:rsid w:val="00F2488F"/>
    <w:rsid w:val="00F24D2C"/>
    <w:rsid w:val="00F24F8E"/>
    <w:rsid w:val="00F255D6"/>
    <w:rsid w:val="00F25AE8"/>
    <w:rsid w:val="00F2623C"/>
    <w:rsid w:val="00F2640F"/>
    <w:rsid w:val="00F26A5A"/>
    <w:rsid w:val="00F27130"/>
    <w:rsid w:val="00F27460"/>
    <w:rsid w:val="00F277CB"/>
    <w:rsid w:val="00F27958"/>
    <w:rsid w:val="00F30145"/>
    <w:rsid w:val="00F303CB"/>
    <w:rsid w:val="00F30D86"/>
    <w:rsid w:val="00F3138B"/>
    <w:rsid w:val="00F322CF"/>
    <w:rsid w:val="00F33781"/>
    <w:rsid w:val="00F3397C"/>
    <w:rsid w:val="00F33E6C"/>
    <w:rsid w:val="00F345A2"/>
    <w:rsid w:val="00F3525C"/>
    <w:rsid w:val="00F35444"/>
    <w:rsid w:val="00F35480"/>
    <w:rsid w:val="00F36935"/>
    <w:rsid w:val="00F37367"/>
    <w:rsid w:val="00F37ABC"/>
    <w:rsid w:val="00F4036B"/>
    <w:rsid w:val="00F4067E"/>
    <w:rsid w:val="00F40692"/>
    <w:rsid w:val="00F40C61"/>
    <w:rsid w:val="00F40C85"/>
    <w:rsid w:val="00F417B4"/>
    <w:rsid w:val="00F42380"/>
    <w:rsid w:val="00F42434"/>
    <w:rsid w:val="00F425D5"/>
    <w:rsid w:val="00F429CD"/>
    <w:rsid w:val="00F43724"/>
    <w:rsid w:val="00F43856"/>
    <w:rsid w:val="00F43BCC"/>
    <w:rsid w:val="00F43CC2"/>
    <w:rsid w:val="00F43EA1"/>
    <w:rsid w:val="00F4429E"/>
    <w:rsid w:val="00F4437D"/>
    <w:rsid w:val="00F444C7"/>
    <w:rsid w:val="00F44E97"/>
    <w:rsid w:val="00F45220"/>
    <w:rsid w:val="00F455E5"/>
    <w:rsid w:val="00F45AC0"/>
    <w:rsid w:val="00F45EBA"/>
    <w:rsid w:val="00F46441"/>
    <w:rsid w:val="00F4671A"/>
    <w:rsid w:val="00F47ADC"/>
    <w:rsid w:val="00F47C4F"/>
    <w:rsid w:val="00F50768"/>
    <w:rsid w:val="00F50D07"/>
    <w:rsid w:val="00F5120E"/>
    <w:rsid w:val="00F51E1D"/>
    <w:rsid w:val="00F5257D"/>
    <w:rsid w:val="00F527C5"/>
    <w:rsid w:val="00F53081"/>
    <w:rsid w:val="00F531CA"/>
    <w:rsid w:val="00F53484"/>
    <w:rsid w:val="00F53752"/>
    <w:rsid w:val="00F54265"/>
    <w:rsid w:val="00F54EF0"/>
    <w:rsid w:val="00F551C0"/>
    <w:rsid w:val="00F55B98"/>
    <w:rsid w:val="00F55DA5"/>
    <w:rsid w:val="00F563F5"/>
    <w:rsid w:val="00F56E78"/>
    <w:rsid w:val="00F577AD"/>
    <w:rsid w:val="00F57868"/>
    <w:rsid w:val="00F57A57"/>
    <w:rsid w:val="00F57AB0"/>
    <w:rsid w:val="00F60360"/>
    <w:rsid w:val="00F605F0"/>
    <w:rsid w:val="00F607A7"/>
    <w:rsid w:val="00F60892"/>
    <w:rsid w:val="00F6123A"/>
    <w:rsid w:val="00F61AEC"/>
    <w:rsid w:val="00F6211B"/>
    <w:rsid w:val="00F625CC"/>
    <w:rsid w:val="00F629F1"/>
    <w:rsid w:val="00F62C28"/>
    <w:rsid w:val="00F634F7"/>
    <w:rsid w:val="00F6358D"/>
    <w:rsid w:val="00F63796"/>
    <w:rsid w:val="00F637B1"/>
    <w:rsid w:val="00F63AF6"/>
    <w:rsid w:val="00F64045"/>
    <w:rsid w:val="00F6416D"/>
    <w:rsid w:val="00F64498"/>
    <w:rsid w:val="00F64540"/>
    <w:rsid w:val="00F65207"/>
    <w:rsid w:val="00F658DB"/>
    <w:rsid w:val="00F65BA3"/>
    <w:rsid w:val="00F65E60"/>
    <w:rsid w:val="00F665F0"/>
    <w:rsid w:val="00F66795"/>
    <w:rsid w:val="00F668F7"/>
    <w:rsid w:val="00F6709B"/>
    <w:rsid w:val="00F672C3"/>
    <w:rsid w:val="00F67400"/>
    <w:rsid w:val="00F67560"/>
    <w:rsid w:val="00F6770C"/>
    <w:rsid w:val="00F67D01"/>
    <w:rsid w:val="00F67D7B"/>
    <w:rsid w:val="00F67FD3"/>
    <w:rsid w:val="00F67FD4"/>
    <w:rsid w:val="00F67FE8"/>
    <w:rsid w:val="00F70533"/>
    <w:rsid w:val="00F706EF"/>
    <w:rsid w:val="00F70A9B"/>
    <w:rsid w:val="00F71394"/>
    <w:rsid w:val="00F71715"/>
    <w:rsid w:val="00F71C1C"/>
    <w:rsid w:val="00F71CB3"/>
    <w:rsid w:val="00F72414"/>
    <w:rsid w:val="00F72AEC"/>
    <w:rsid w:val="00F72BA5"/>
    <w:rsid w:val="00F72EBD"/>
    <w:rsid w:val="00F73189"/>
    <w:rsid w:val="00F7320E"/>
    <w:rsid w:val="00F73645"/>
    <w:rsid w:val="00F73CDF"/>
    <w:rsid w:val="00F73D3A"/>
    <w:rsid w:val="00F73E58"/>
    <w:rsid w:val="00F7464C"/>
    <w:rsid w:val="00F74914"/>
    <w:rsid w:val="00F74A1C"/>
    <w:rsid w:val="00F74B88"/>
    <w:rsid w:val="00F74E9E"/>
    <w:rsid w:val="00F75D7C"/>
    <w:rsid w:val="00F75F28"/>
    <w:rsid w:val="00F764D5"/>
    <w:rsid w:val="00F76CEF"/>
    <w:rsid w:val="00F76DE9"/>
    <w:rsid w:val="00F771F5"/>
    <w:rsid w:val="00F77BC6"/>
    <w:rsid w:val="00F803A0"/>
    <w:rsid w:val="00F803E0"/>
    <w:rsid w:val="00F80B20"/>
    <w:rsid w:val="00F81503"/>
    <w:rsid w:val="00F81617"/>
    <w:rsid w:val="00F81828"/>
    <w:rsid w:val="00F8185C"/>
    <w:rsid w:val="00F820C2"/>
    <w:rsid w:val="00F82444"/>
    <w:rsid w:val="00F82556"/>
    <w:rsid w:val="00F825E1"/>
    <w:rsid w:val="00F82D10"/>
    <w:rsid w:val="00F83EAE"/>
    <w:rsid w:val="00F84034"/>
    <w:rsid w:val="00F843A2"/>
    <w:rsid w:val="00F84883"/>
    <w:rsid w:val="00F84F54"/>
    <w:rsid w:val="00F8521A"/>
    <w:rsid w:val="00F857CA"/>
    <w:rsid w:val="00F86057"/>
    <w:rsid w:val="00F86F9A"/>
    <w:rsid w:val="00F874E2"/>
    <w:rsid w:val="00F87B12"/>
    <w:rsid w:val="00F87B50"/>
    <w:rsid w:val="00F87BB1"/>
    <w:rsid w:val="00F87BE2"/>
    <w:rsid w:val="00F90F51"/>
    <w:rsid w:val="00F911D5"/>
    <w:rsid w:val="00F913E5"/>
    <w:rsid w:val="00F914D8"/>
    <w:rsid w:val="00F929E9"/>
    <w:rsid w:val="00F92B27"/>
    <w:rsid w:val="00F9374F"/>
    <w:rsid w:val="00F93757"/>
    <w:rsid w:val="00F93924"/>
    <w:rsid w:val="00F939E6"/>
    <w:rsid w:val="00F93FA3"/>
    <w:rsid w:val="00F94A4E"/>
    <w:rsid w:val="00F94B6D"/>
    <w:rsid w:val="00F94C4D"/>
    <w:rsid w:val="00F95B7B"/>
    <w:rsid w:val="00F95CC3"/>
    <w:rsid w:val="00F96BC2"/>
    <w:rsid w:val="00F96FEF"/>
    <w:rsid w:val="00F971EA"/>
    <w:rsid w:val="00FA01C1"/>
    <w:rsid w:val="00FA0296"/>
    <w:rsid w:val="00FA060D"/>
    <w:rsid w:val="00FA0A29"/>
    <w:rsid w:val="00FA0CC8"/>
    <w:rsid w:val="00FA124E"/>
    <w:rsid w:val="00FA1741"/>
    <w:rsid w:val="00FA1DF0"/>
    <w:rsid w:val="00FA280F"/>
    <w:rsid w:val="00FA2B9B"/>
    <w:rsid w:val="00FA2C25"/>
    <w:rsid w:val="00FA31FE"/>
    <w:rsid w:val="00FA3209"/>
    <w:rsid w:val="00FA3870"/>
    <w:rsid w:val="00FA3CE0"/>
    <w:rsid w:val="00FA3E0D"/>
    <w:rsid w:val="00FA3F23"/>
    <w:rsid w:val="00FA4D6F"/>
    <w:rsid w:val="00FA58F3"/>
    <w:rsid w:val="00FA5A3E"/>
    <w:rsid w:val="00FA5FC0"/>
    <w:rsid w:val="00FA60B8"/>
    <w:rsid w:val="00FA64EF"/>
    <w:rsid w:val="00FA6D2C"/>
    <w:rsid w:val="00FA7322"/>
    <w:rsid w:val="00FA755E"/>
    <w:rsid w:val="00FA75C4"/>
    <w:rsid w:val="00FA76C8"/>
    <w:rsid w:val="00FA7E44"/>
    <w:rsid w:val="00FB0282"/>
    <w:rsid w:val="00FB0494"/>
    <w:rsid w:val="00FB0F88"/>
    <w:rsid w:val="00FB0FF3"/>
    <w:rsid w:val="00FB1DD5"/>
    <w:rsid w:val="00FB29D8"/>
    <w:rsid w:val="00FB2AFF"/>
    <w:rsid w:val="00FB2B24"/>
    <w:rsid w:val="00FB3012"/>
    <w:rsid w:val="00FB3154"/>
    <w:rsid w:val="00FB31AC"/>
    <w:rsid w:val="00FB3C74"/>
    <w:rsid w:val="00FB4537"/>
    <w:rsid w:val="00FB4C47"/>
    <w:rsid w:val="00FB4E65"/>
    <w:rsid w:val="00FB4EB7"/>
    <w:rsid w:val="00FB51CD"/>
    <w:rsid w:val="00FB5208"/>
    <w:rsid w:val="00FB5418"/>
    <w:rsid w:val="00FB5482"/>
    <w:rsid w:val="00FB6317"/>
    <w:rsid w:val="00FB6D31"/>
    <w:rsid w:val="00FB6E50"/>
    <w:rsid w:val="00FB7689"/>
    <w:rsid w:val="00FB76C2"/>
    <w:rsid w:val="00FB78CF"/>
    <w:rsid w:val="00FC03E6"/>
    <w:rsid w:val="00FC065D"/>
    <w:rsid w:val="00FC0D81"/>
    <w:rsid w:val="00FC16DE"/>
    <w:rsid w:val="00FC188E"/>
    <w:rsid w:val="00FC1C50"/>
    <w:rsid w:val="00FC2293"/>
    <w:rsid w:val="00FC28FA"/>
    <w:rsid w:val="00FC292A"/>
    <w:rsid w:val="00FC296E"/>
    <w:rsid w:val="00FC2AEB"/>
    <w:rsid w:val="00FC2CFD"/>
    <w:rsid w:val="00FC2D8D"/>
    <w:rsid w:val="00FC2E7A"/>
    <w:rsid w:val="00FC2F1C"/>
    <w:rsid w:val="00FC33CC"/>
    <w:rsid w:val="00FC3534"/>
    <w:rsid w:val="00FC411D"/>
    <w:rsid w:val="00FC434E"/>
    <w:rsid w:val="00FC484D"/>
    <w:rsid w:val="00FC5351"/>
    <w:rsid w:val="00FC58CC"/>
    <w:rsid w:val="00FC593A"/>
    <w:rsid w:val="00FC6BBF"/>
    <w:rsid w:val="00FC6FC6"/>
    <w:rsid w:val="00FC764B"/>
    <w:rsid w:val="00FC7816"/>
    <w:rsid w:val="00FC7F45"/>
    <w:rsid w:val="00FD0298"/>
    <w:rsid w:val="00FD07B0"/>
    <w:rsid w:val="00FD0A35"/>
    <w:rsid w:val="00FD0B7A"/>
    <w:rsid w:val="00FD1864"/>
    <w:rsid w:val="00FD1B3E"/>
    <w:rsid w:val="00FD1BE1"/>
    <w:rsid w:val="00FD23E6"/>
    <w:rsid w:val="00FD264D"/>
    <w:rsid w:val="00FD267E"/>
    <w:rsid w:val="00FD2C39"/>
    <w:rsid w:val="00FD2E1B"/>
    <w:rsid w:val="00FD364E"/>
    <w:rsid w:val="00FD3A1D"/>
    <w:rsid w:val="00FD3EA5"/>
    <w:rsid w:val="00FD4193"/>
    <w:rsid w:val="00FD4338"/>
    <w:rsid w:val="00FD4EA3"/>
    <w:rsid w:val="00FD4F92"/>
    <w:rsid w:val="00FD5035"/>
    <w:rsid w:val="00FD5DD1"/>
    <w:rsid w:val="00FD63AC"/>
    <w:rsid w:val="00FD6724"/>
    <w:rsid w:val="00FD68AB"/>
    <w:rsid w:val="00FD6909"/>
    <w:rsid w:val="00FD6B28"/>
    <w:rsid w:val="00FD70D1"/>
    <w:rsid w:val="00FD7BC2"/>
    <w:rsid w:val="00FE07F1"/>
    <w:rsid w:val="00FE19F1"/>
    <w:rsid w:val="00FE1DB2"/>
    <w:rsid w:val="00FE22E6"/>
    <w:rsid w:val="00FE2396"/>
    <w:rsid w:val="00FE2424"/>
    <w:rsid w:val="00FE245C"/>
    <w:rsid w:val="00FE2502"/>
    <w:rsid w:val="00FE2901"/>
    <w:rsid w:val="00FE2F0C"/>
    <w:rsid w:val="00FE34F6"/>
    <w:rsid w:val="00FE35C1"/>
    <w:rsid w:val="00FE370F"/>
    <w:rsid w:val="00FE3965"/>
    <w:rsid w:val="00FE3DC1"/>
    <w:rsid w:val="00FE3DD0"/>
    <w:rsid w:val="00FE42BB"/>
    <w:rsid w:val="00FE48E1"/>
    <w:rsid w:val="00FE49E9"/>
    <w:rsid w:val="00FE4C5D"/>
    <w:rsid w:val="00FE4F7D"/>
    <w:rsid w:val="00FE50CE"/>
    <w:rsid w:val="00FE5AC3"/>
    <w:rsid w:val="00FE5B96"/>
    <w:rsid w:val="00FE6242"/>
    <w:rsid w:val="00FE6505"/>
    <w:rsid w:val="00FE6D1F"/>
    <w:rsid w:val="00FE6D37"/>
    <w:rsid w:val="00FE6F92"/>
    <w:rsid w:val="00FE71A3"/>
    <w:rsid w:val="00FE7298"/>
    <w:rsid w:val="00FE7B73"/>
    <w:rsid w:val="00FE7D7C"/>
    <w:rsid w:val="00FF00E7"/>
    <w:rsid w:val="00FF0E4E"/>
    <w:rsid w:val="00FF0EAB"/>
    <w:rsid w:val="00FF1061"/>
    <w:rsid w:val="00FF112F"/>
    <w:rsid w:val="00FF1349"/>
    <w:rsid w:val="00FF13CC"/>
    <w:rsid w:val="00FF1412"/>
    <w:rsid w:val="00FF17EE"/>
    <w:rsid w:val="00FF1866"/>
    <w:rsid w:val="00FF1A74"/>
    <w:rsid w:val="00FF1A7C"/>
    <w:rsid w:val="00FF282A"/>
    <w:rsid w:val="00FF28D3"/>
    <w:rsid w:val="00FF2CE6"/>
    <w:rsid w:val="00FF3315"/>
    <w:rsid w:val="00FF4949"/>
    <w:rsid w:val="00FF4D4C"/>
    <w:rsid w:val="00FF61F5"/>
    <w:rsid w:val="00FF75B7"/>
    <w:rsid w:val="00FF764E"/>
    <w:rsid w:val="022F8AB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2D10E1"/>
  <w15:docId w15:val="{C82933E0-938C-470F-AC2A-7754E3DFE25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Times New Roman"/>
        <w:lang w:val="en-ZA" w:eastAsia="en-Z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D0A52"/>
    <w:rPr>
      <w:sz w:val="22"/>
      <w:szCs w:val="22"/>
      <w:lang w:eastAsia="en-US"/>
    </w:rPr>
  </w:style>
  <w:style w:type="paragraph" w:styleId="Heading10">
    <w:name w:val="heading 1"/>
    <w:aliases w:val="Heading,2,21,22,Heading11,211,23,Heading12,212,Heading21,221,Heading111,2111,24,Heading13,213,Heading22,222,Heading112,2112,25,Heading14,214,Heading23,223,Heading113,2113,Heading6,26,Heading15,215"/>
    <w:basedOn w:val="Normal"/>
    <w:next w:val="Normal"/>
    <w:link w:val="Heading1Char"/>
    <w:uiPriority w:val="9"/>
    <w:qFormat/>
    <w:rsid w:val="006D422E"/>
    <w:pPr>
      <w:keepNext/>
      <w:keepLines/>
      <w:spacing w:before="480"/>
      <w:outlineLvl w:val="0"/>
    </w:pPr>
    <w:rPr>
      <w:rFonts w:ascii="Cambria" w:hAnsi="Cambria" w:eastAsia="Times New Roman"/>
      <w:b/>
      <w:bCs/>
      <w:color w:val="365F91"/>
      <w:sz w:val="28"/>
      <w:szCs w:val="28"/>
    </w:rPr>
  </w:style>
  <w:style w:type="paragraph" w:styleId="Heading20">
    <w:name w:val="heading 2"/>
    <w:basedOn w:val="Normal"/>
    <w:next w:val="Normal"/>
    <w:link w:val="Heading2Char"/>
    <w:uiPriority w:val="9"/>
    <w:qFormat/>
    <w:rsid w:val="006D422E"/>
    <w:pPr>
      <w:keepNext/>
      <w:keepLines/>
      <w:spacing w:before="200"/>
      <w:outlineLvl w:val="1"/>
    </w:pPr>
    <w:rPr>
      <w:rFonts w:ascii="Cambria" w:hAnsi="Cambria" w:eastAsia="Times New Roman"/>
      <w:b/>
      <w:bCs/>
      <w:color w:val="4F81BD"/>
      <w:sz w:val="26"/>
      <w:szCs w:val="26"/>
    </w:rPr>
  </w:style>
  <w:style w:type="paragraph" w:styleId="Heading3">
    <w:name w:val="heading 3"/>
    <w:basedOn w:val="Normal"/>
    <w:next w:val="Normal"/>
    <w:link w:val="Heading3Char"/>
    <w:uiPriority w:val="9"/>
    <w:qFormat/>
    <w:rsid w:val="009E4665"/>
    <w:pPr>
      <w:keepNext/>
      <w:keepLines/>
      <w:spacing w:before="200"/>
      <w:outlineLvl w:val="2"/>
    </w:pPr>
    <w:rPr>
      <w:rFonts w:ascii="Cambria" w:hAnsi="Cambria" w:eastAsia="Times New Roman"/>
      <w:b/>
      <w:bCs/>
      <w:color w:val="4F81BD"/>
    </w:rPr>
  </w:style>
  <w:style w:type="paragraph" w:styleId="Heading4">
    <w:name w:val="heading 4"/>
    <w:basedOn w:val="Normal"/>
    <w:next w:val="Normal"/>
    <w:link w:val="Heading4Char"/>
    <w:qFormat/>
    <w:rsid w:val="00F527C5"/>
    <w:pPr>
      <w:keepNext/>
      <w:keepLines/>
      <w:spacing w:before="200" w:line="288" w:lineRule="auto"/>
      <w:outlineLvl w:val="3"/>
    </w:pPr>
    <w:rPr>
      <w:rFonts w:ascii="Cambria" w:hAnsi="Cambria" w:eastAsia="Times New Roman"/>
      <w:b/>
      <w:bCs/>
      <w:i/>
      <w:iCs/>
      <w:color w:val="4F81BD"/>
      <w:sz w:val="20"/>
      <w:szCs w:val="20"/>
      <w:lang w:val="x-none" w:eastAsia="x-none"/>
    </w:rPr>
  </w:style>
  <w:style w:type="paragraph" w:styleId="Heading50">
    <w:name w:val="heading 5"/>
    <w:basedOn w:val="Normal"/>
    <w:next w:val="Normal"/>
    <w:link w:val="Heading5Char"/>
    <w:qFormat/>
    <w:rsid w:val="00F527C5"/>
    <w:pPr>
      <w:tabs>
        <w:tab w:val="num" w:pos="1008"/>
      </w:tabs>
      <w:spacing w:before="240" w:after="60" w:line="480" w:lineRule="auto"/>
      <w:ind w:left="1008" w:hanging="1008"/>
      <w:outlineLvl w:val="4"/>
    </w:pPr>
    <w:rPr>
      <w:rFonts w:ascii="Arial" w:hAnsi="Arial" w:eastAsia="Times New Roman"/>
      <w:b/>
      <w:bCs/>
      <w:i/>
      <w:iCs/>
      <w:sz w:val="20"/>
      <w:szCs w:val="26"/>
      <w:lang w:val="en-GB" w:eastAsia="en-ZA"/>
    </w:rPr>
  </w:style>
  <w:style w:type="paragraph" w:styleId="Heading6">
    <w:name w:val="heading 6"/>
    <w:basedOn w:val="Normal"/>
    <w:next w:val="Normal"/>
    <w:link w:val="Heading6Char"/>
    <w:qFormat/>
    <w:rsid w:val="00F527C5"/>
    <w:pPr>
      <w:tabs>
        <w:tab w:val="num" w:pos="1152"/>
      </w:tabs>
      <w:spacing w:before="240" w:after="60"/>
      <w:ind w:left="1152" w:hanging="1152"/>
      <w:outlineLvl w:val="5"/>
    </w:pPr>
    <w:rPr>
      <w:rFonts w:ascii="Arial" w:hAnsi="Arial" w:eastAsia="Times New Roman"/>
      <w:b/>
      <w:bCs/>
      <w:sz w:val="20"/>
      <w:szCs w:val="20"/>
      <w:lang w:val="en-GB" w:eastAsia="en-ZA"/>
    </w:rPr>
  </w:style>
  <w:style w:type="paragraph" w:styleId="Heading7">
    <w:name w:val="heading 7"/>
    <w:basedOn w:val="Normal"/>
    <w:next w:val="Normal"/>
    <w:link w:val="Heading7Char"/>
    <w:qFormat/>
    <w:rsid w:val="00F527C5"/>
    <w:pPr>
      <w:tabs>
        <w:tab w:val="num" w:pos="1296"/>
      </w:tabs>
      <w:spacing w:before="240" w:after="60"/>
      <w:ind w:left="1296" w:hanging="1296"/>
      <w:outlineLvl w:val="6"/>
    </w:pPr>
    <w:rPr>
      <w:rFonts w:ascii="Arial" w:hAnsi="Arial" w:eastAsia="Times New Roman"/>
      <w:sz w:val="20"/>
      <w:szCs w:val="24"/>
      <w:lang w:val="en-GB" w:eastAsia="en-ZA"/>
    </w:rPr>
  </w:style>
  <w:style w:type="paragraph" w:styleId="Heading8">
    <w:name w:val="heading 8"/>
    <w:basedOn w:val="Normal"/>
    <w:next w:val="Normal"/>
    <w:link w:val="Heading8Char"/>
    <w:qFormat/>
    <w:rsid w:val="00F527C5"/>
    <w:pPr>
      <w:tabs>
        <w:tab w:val="num" w:pos="1440"/>
      </w:tabs>
      <w:spacing w:before="240" w:after="60"/>
      <w:ind w:left="1440" w:hanging="1440"/>
      <w:outlineLvl w:val="7"/>
    </w:pPr>
    <w:rPr>
      <w:rFonts w:ascii="Arial" w:hAnsi="Arial" w:eastAsia="Times New Roman"/>
      <w:i/>
      <w:iCs/>
      <w:sz w:val="20"/>
      <w:szCs w:val="24"/>
      <w:lang w:val="en-GB" w:eastAsia="en-ZA"/>
    </w:rPr>
  </w:style>
  <w:style w:type="paragraph" w:styleId="Heading9">
    <w:name w:val="heading 9"/>
    <w:basedOn w:val="Normal"/>
    <w:next w:val="Normal"/>
    <w:link w:val="Heading9Char"/>
    <w:qFormat/>
    <w:rsid w:val="00F527C5"/>
    <w:pPr>
      <w:tabs>
        <w:tab w:val="num" w:pos="1584"/>
      </w:tabs>
      <w:spacing w:before="240" w:after="60"/>
      <w:ind w:left="1584" w:hanging="1584"/>
      <w:outlineLvl w:val="8"/>
    </w:pPr>
    <w:rPr>
      <w:rFonts w:ascii="Arial" w:hAnsi="Arial" w:eastAsia="Times New Roman"/>
      <w:sz w:val="20"/>
      <w:szCs w:val="20"/>
      <w:lang w:val="en-GB" w:eastAsia="en-Z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aliases w:val="Heading Char,2 Char,21 Char,22 Char,Heading11 Char,211 Char,23 Char,Heading12 Char,212 Char,Heading21 Char,221 Char,Heading111 Char,2111 Char,24 Char,Heading13 Char,213 Char,Heading22 Char,222 Char,Heading112 Char,2112 Char,25 Char"/>
    <w:link w:val="Heading10"/>
    <w:uiPriority w:val="9"/>
    <w:rsid w:val="006D422E"/>
    <w:rPr>
      <w:rFonts w:ascii="Cambria" w:hAnsi="Cambria" w:eastAsia="Times New Roman" w:cs="Times New Roman"/>
      <w:b/>
      <w:bCs/>
      <w:color w:val="365F91"/>
      <w:sz w:val="28"/>
      <w:szCs w:val="28"/>
    </w:rPr>
  </w:style>
  <w:style w:type="character" w:styleId="Heading2Char" w:customStyle="1">
    <w:name w:val="Heading 2 Char"/>
    <w:link w:val="Heading20"/>
    <w:uiPriority w:val="9"/>
    <w:rsid w:val="006D422E"/>
    <w:rPr>
      <w:rFonts w:ascii="Cambria" w:hAnsi="Cambria" w:eastAsia="Times New Roman" w:cs="Times New Roman"/>
      <w:b/>
      <w:bCs/>
      <w:color w:val="4F81BD"/>
      <w:sz w:val="26"/>
      <w:szCs w:val="26"/>
    </w:rPr>
  </w:style>
  <w:style w:type="character" w:styleId="Heading3Char" w:customStyle="1">
    <w:name w:val="Heading 3 Char"/>
    <w:link w:val="Heading3"/>
    <w:uiPriority w:val="9"/>
    <w:rsid w:val="009E4665"/>
    <w:rPr>
      <w:rFonts w:ascii="Cambria" w:hAnsi="Cambria" w:eastAsia="Times New Roman" w:cs="Times New Roman"/>
      <w:b/>
      <w:bCs/>
      <w:color w:val="4F81BD"/>
    </w:rPr>
  </w:style>
  <w:style w:type="character" w:styleId="Heading4Char" w:customStyle="1">
    <w:name w:val="Heading 4 Char"/>
    <w:link w:val="Heading4"/>
    <w:rsid w:val="00F527C5"/>
    <w:rPr>
      <w:rFonts w:ascii="Cambria" w:hAnsi="Cambria" w:eastAsia="Times New Roman" w:cs="Times New Roman"/>
      <w:b/>
      <w:bCs/>
      <w:i/>
      <w:iCs/>
      <w:color w:val="4F81BD"/>
      <w:sz w:val="20"/>
      <w:szCs w:val="20"/>
      <w:lang w:val="x-none" w:eastAsia="x-none"/>
    </w:rPr>
  </w:style>
  <w:style w:type="character" w:styleId="Heading5Char" w:customStyle="1">
    <w:name w:val="Heading 5 Char"/>
    <w:link w:val="Heading50"/>
    <w:rsid w:val="00F527C5"/>
    <w:rPr>
      <w:rFonts w:ascii="Arial" w:hAnsi="Arial" w:eastAsia="Times New Roman" w:cs="Times New Roman"/>
      <w:b/>
      <w:bCs/>
      <w:i/>
      <w:iCs/>
      <w:sz w:val="20"/>
      <w:szCs w:val="26"/>
      <w:lang w:val="en-GB" w:eastAsia="en-ZA"/>
    </w:rPr>
  </w:style>
  <w:style w:type="character" w:styleId="Heading6Char" w:customStyle="1">
    <w:name w:val="Heading 6 Char"/>
    <w:link w:val="Heading6"/>
    <w:rsid w:val="00F527C5"/>
    <w:rPr>
      <w:rFonts w:ascii="Arial" w:hAnsi="Arial" w:eastAsia="Times New Roman" w:cs="Times New Roman"/>
      <w:b/>
      <w:bCs/>
      <w:sz w:val="20"/>
      <w:szCs w:val="20"/>
      <w:lang w:val="en-GB" w:eastAsia="en-ZA"/>
    </w:rPr>
  </w:style>
  <w:style w:type="character" w:styleId="Heading7Char" w:customStyle="1">
    <w:name w:val="Heading 7 Char"/>
    <w:link w:val="Heading7"/>
    <w:rsid w:val="00F527C5"/>
    <w:rPr>
      <w:rFonts w:ascii="Arial" w:hAnsi="Arial" w:eastAsia="Times New Roman" w:cs="Times New Roman"/>
      <w:sz w:val="20"/>
      <w:szCs w:val="24"/>
      <w:lang w:val="en-GB" w:eastAsia="en-ZA"/>
    </w:rPr>
  </w:style>
  <w:style w:type="character" w:styleId="Heading8Char" w:customStyle="1">
    <w:name w:val="Heading 8 Char"/>
    <w:link w:val="Heading8"/>
    <w:rsid w:val="00F527C5"/>
    <w:rPr>
      <w:rFonts w:ascii="Arial" w:hAnsi="Arial" w:eastAsia="Times New Roman" w:cs="Times New Roman"/>
      <w:i/>
      <w:iCs/>
      <w:sz w:val="20"/>
      <w:szCs w:val="24"/>
      <w:lang w:val="en-GB" w:eastAsia="en-ZA"/>
    </w:rPr>
  </w:style>
  <w:style w:type="character" w:styleId="Heading9Char" w:customStyle="1">
    <w:name w:val="Heading 9 Char"/>
    <w:link w:val="Heading9"/>
    <w:rsid w:val="00F527C5"/>
    <w:rPr>
      <w:rFonts w:ascii="Arial" w:hAnsi="Arial" w:eastAsia="Times New Roman" w:cs="Times New Roman"/>
      <w:sz w:val="20"/>
      <w:szCs w:val="20"/>
      <w:lang w:val="en-GB" w:eastAsia="en-ZA"/>
    </w:rPr>
  </w:style>
  <w:style w:type="paragraph" w:styleId="ListParagraph">
    <w:name w:val="List Paragraph"/>
    <w:basedOn w:val="Normal"/>
    <w:link w:val="ListParagraphChar"/>
    <w:uiPriority w:val="34"/>
    <w:qFormat/>
    <w:rsid w:val="005D6B25"/>
    <w:pPr>
      <w:ind w:left="720"/>
      <w:contextualSpacing/>
    </w:pPr>
  </w:style>
  <w:style w:type="character" w:styleId="ListParagraphChar" w:customStyle="1">
    <w:name w:val="List Paragraph Char"/>
    <w:link w:val="ListParagraph"/>
    <w:uiPriority w:val="34"/>
    <w:rsid w:val="00F527C5"/>
  </w:style>
  <w:style w:type="paragraph" w:styleId="Title">
    <w:name w:val="Title"/>
    <w:basedOn w:val="Normal"/>
    <w:next w:val="Normal"/>
    <w:link w:val="TitleChar"/>
    <w:qFormat/>
    <w:rsid w:val="002F06AD"/>
    <w:pPr>
      <w:pBdr>
        <w:bottom w:val="single" w:color="4F81BD" w:sz="8" w:space="4"/>
      </w:pBdr>
      <w:spacing w:after="300"/>
      <w:contextualSpacing/>
    </w:pPr>
    <w:rPr>
      <w:rFonts w:ascii="Cambria" w:hAnsi="Cambria" w:eastAsia="Times New Roman"/>
      <w:color w:val="17365D"/>
      <w:spacing w:val="5"/>
      <w:kern w:val="28"/>
      <w:sz w:val="52"/>
      <w:szCs w:val="52"/>
    </w:rPr>
  </w:style>
  <w:style w:type="character" w:styleId="TitleChar" w:customStyle="1">
    <w:name w:val="Title Char"/>
    <w:link w:val="Title"/>
    <w:rsid w:val="002F06AD"/>
    <w:rPr>
      <w:rFonts w:ascii="Cambria" w:hAnsi="Cambria" w:eastAsia="Times New Roman" w:cs="Times New Roman"/>
      <w:color w:val="17365D"/>
      <w:spacing w:val="5"/>
      <w:kern w:val="28"/>
      <w:sz w:val="52"/>
      <w:szCs w:val="52"/>
    </w:rPr>
  </w:style>
  <w:style w:type="paragraph" w:styleId="TOCHeading">
    <w:name w:val="TOC Heading"/>
    <w:basedOn w:val="Heading10"/>
    <w:next w:val="Normal"/>
    <w:uiPriority w:val="39"/>
    <w:qFormat/>
    <w:rsid w:val="002F06AD"/>
    <w:pPr>
      <w:outlineLvl w:val="9"/>
    </w:pPr>
    <w:rPr>
      <w:lang w:val="en-US" w:eastAsia="ja-JP"/>
    </w:rPr>
  </w:style>
  <w:style w:type="paragraph" w:styleId="TOC1">
    <w:name w:val="toc 1"/>
    <w:basedOn w:val="Normal"/>
    <w:next w:val="Normal"/>
    <w:autoRedefine/>
    <w:uiPriority w:val="39"/>
    <w:unhideWhenUsed/>
    <w:qFormat/>
    <w:rsid w:val="00E92BA0"/>
    <w:pPr>
      <w:tabs>
        <w:tab w:val="left" w:pos="660"/>
        <w:tab w:val="right" w:leader="dot" w:pos="9016"/>
      </w:tabs>
      <w:spacing w:after="100"/>
    </w:pPr>
  </w:style>
  <w:style w:type="paragraph" w:styleId="TOC2">
    <w:name w:val="toc 2"/>
    <w:basedOn w:val="Normal"/>
    <w:next w:val="Normal"/>
    <w:autoRedefine/>
    <w:uiPriority w:val="39"/>
    <w:unhideWhenUsed/>
    <w:qFormat/>
    <w:rsid w:val="002F06AD"/>
    <w:pPr>
      <w:spacing w:after="100"/>
      <w:ind w:left="220"/>
    </w:pPr>
  </w:style>
  <w:style w:type="paragraph" w:styleId="TOC3">
    <w:name w:val="toc 3"/>
    <w:basedOn w:val="Normal"/>
    <w:next w:val="Normal"/>
    <w:autoRedefine/>
    <w:uiPriority w:val="39"/>
    <w:unhideWhenUsed/>
    <w:qFormat/>
    <w:rsid w:val="00220C29"/>
    <w:pPr>
      <w:spacing w:after="100"/>
      <w:jc w:val="center"/>
    </w:pPr>
  </w:style>
  <w:style w:type="character" w:styleId="Hyperlink">
    <w:name w:val="Hyperlink"/>
    <w:uiPriority w:val="99"/>
    <w:unhideWhenUsed/>
    <w:rsid w:val="002F06AD"/>
    <w:rPr>
      <w:color w:val="0000FF"/>
      <w:u w:val="single"/>
    </w:rPr>
  </w:style>
  <w:style w:type="paragraph" w:styleId="BalloonText">
    <w:name w:val="Balloon Text"/>
    <w:basedOn w:val="Normal"/>
    <w:link w:val="BalloonTextChar"/>
    <w:uiPriority w:val="99"/>
    <w:semiHidden/>
    <w:unhideWhenUsed/>
    <w:rsid w:val="002F06AD"/>
    <w:rPr>
      <w:rFonts w:ascii="Tahoma" w:hAnsi="Tahoma" w:cs="Tahoma"/>
      <w:sz w:val="16"/>
      <w:szCs w:val="16"/>
    </w:rPr>
  </w:style>
  <w:style w:type="character" w:styleId="BalloonTextChar" w:customStyle="1">
    <w:name w:val="Balloon Text Char"/>
    <w:link w:val="BalloonText"/>
    <w:uiPriority w:val="99"/>
    <w:semiHidden/>
    <w:rsid w:val="002F06AD"/>
    <w:rPr>
      <w:rFonts w:ascii="Tahoma" w:hAnsi="Tahoma" w:cs="Tahoma"/>
      <w:sz w:val="16"/>
      <w:szCs w:val="16"/>
    </w:rPr>
  </w:style>
  <w:style w:type="paragraph" w:styleId="FootnoteText">
    <w:name w:val="footnote text"/>
    <w:basedOn w:val="Normal"/>
    <w:link w:val="FootnoteTextChar"/>
    <w:uiPriority w:val="99"/>
    <w:semiHidden/>
    <w:unhideWhenUsed/>
    <w:rsid w:val="002F06AD"/>
    <w:rPr>
      <w:sz w:val="20"/>
      <w:szCs w:val="20"/>
    </w:rPr>
  </w:style>
  <w:style w:type="character" w:styleId="FootnoteTextChar" w:customStyle="1">
    <w:name w:val="Footnote Text Char"/>
    <w:link w:val="FootnoteText"/>
    <w:uiPriority w:val="99"/>
    <w:semiHidden/>
    <w:rsid w:val="002F06AD"/>
    <w:rPr>
      <w:sz w:val="20"/>
      <w:szCs w:val="20"/>
    </w:rPr>
  </w:style>
  <w:style w:type="character" w:styleId="FootnoteReference">
    <w:name w:val="footnote reference"/>
    <w:uiPriority w:val="99"/>
    <w:semiHidden/>
    <w:unhideWhenUsed/>
    <w:rsid w:val="002F06AD"/>
    <w:rPr>
      <w:vertAlign w:val="superscript"/>
    </w:rPr>
  </w:style>
  <w:style w:type="paragraph" w:styleId="Header">
    <w:name w:val="header"/>
    <w:aliases w:val="Header1"/>
    <w:basedOn w:val="Normal"/>
    <w:link w:val="HeaderChar"/>
    <w:uiPriority w:val="99"/>
    <w:unhideWhenUsed/>
    <w:rsid w:val="00DC5780"/>
    <w:pPr>
      <w:tabs>
        <w:tab w:val="center" w:pos="4513"/>
        <w:tab w:val="right" w:pos="9026"/>
      </w:tabs>
    </w:pPr>
  </w:style>
  <w:style w:type="character" w:styleId="HeaderChar" w:customStyle="1">
    <w:name w:val="Header Char"/>
    <w:aliases w:val="Header1 Char"/>
    <w:basedOn w:val="DefaultParagraphFont"/>
    <w:link w:val="Header"/>
    <w:uiPriority w:val="99"/>
    <w:rsid w:val="00DC5780"/>
  </w:style>
  <w:style w:type="paragraph" w:styleId="Footer">
    <w:name w:val="footer"/>
    <w:basedOn w:val="Normal"/>
    <w:link w:val="FooterChar"/>
    <w:uiPriority w:val="99"/>
    <w:unhideWhenUsed/>
    <w:rsid w:val="00DC5780"/>
    <w:pPr>
      <w:tabs>
        <w:tab w:val="center" w:pos="4513"/>
        <w:tab w:val="right" w:pos="9026"/>
      </w:tabs>
    </w:pPr>
  </w:style>
  <w:style w:type="character" w:styleId="FooterChar" w:customStyle="1">
    <w:name w:val="Footer Char"/>
    <w:basedOn w:val="DefaultParagraphFont"/>
    <w:link w:val="Footer"/>
    <w:uiPriority w:val="99"/>
    <w:rsid w:val="00DC5780"/>
  </w:style>
  <w:style w:type="table" w:styleId="TableGrid">
    <w:name w:val="Table Grid"/>
    <w:basedOn w:val="TableNormal"/>
    <w:uiPriority w:val="59"/>
    <w:rsid w:val="0013387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ColorfulList-Accent1">
    <w:name w:val="Colorful List Accent 1"/>
    <w:basedOn w:val="TableNormal"/>
    <w:uiPriority w:val="72"/>
    <w:rsid w:val="00180234"/>
    <w:rPr>
      <w:color w:val="000000"/>
    </w:rPr>
    <w:tblPr>
      <w:tblStyleRowBandSize w:val="1"/>
      <w:tblStyleColBandSize w:val="1"/>
    </w:tblPr>
    <w:tcPr>
      <w:shd w:val="clear" w:color="auto" w:fill="EDF2F8"/>
    </w:tcPr>
    <w:tblStylePr w:type="firstRow">
      <w:rPr>
        <w:b/>
        <w:bCs/>
        <w:color w:val="FFFFFF"/>
      </w:rPr>
      <w:tblPr/>
      <w:tcPr>
        <w:tcBorders>
          <w:bottom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MediumShading2-Accent2">
    <w:name w:val="Medium Shading 2 Accent 2"/>
    <w:basedOn w:val="TableNormal"/>
    <w:uiPriority w:val="64"/>
    <w:rsid w:val="00180234"/>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character" w:styleId="CommentReference">
    <w:name w:val="annotation reference"/>
    <w:unhideWhenUsed/>
    <w:rsid w:val="00ED66F1"/>
    <w:rPr>
      <w:sz w:val="16"/>
      <w:szCs w:val="16"/>
    </w:rPr>
  </w:style>
  <w:style w:type="paragraph" w:styleId="CommentText">
    <w:name w:val="annotation text"/>
    <w:basedOn w:val="Normal"/>
    <w:link w:val="CommentTextChar"/>
    <w:unhideWhenUsed/>
    <w:rsid w:val="00ED66F1"/>
    <w:rPr>
      <w:sz w:val="20"/>
      <w:szCs w:val="20"/>
    </w:rPr>
  </w:style>
  <w:style w:type="character" w:styleId="CommentTextChar" w:customStyle="1">
    <w:name w:val="Comment Text Char"/>
    <w:link w:val="CommentText"/>
    <w:rsid w:val="00ED66F1"/>
    <w:rPr>
      <w:sz w:val="20"/>
      <w:szCs w:val="20"/>
    </w:rPr>
  </w:style>
  <w:style w:type="paragraph" w:styleId="CommentSubject">
    <w:name w:val="annotation subject"/>
    <w:basedOn w:val="CommentText"/>
    <w:next w:val="CommentText"/>
    <w:link w:val="CommentSubjectChar"/>
    <w:uiPriority w:val="99"/>
    <w:semiHidden/>
    <w:unhideWhenUsed/>
    <w:rsid w:val="00ED66F1"/>
    <w:rPr>
      <w:b/>
      <w:bCs/>
    </w:rPr>
  </w:style>
  <w:style w:type="character" w:styleId="CommentSubjectChar" w:customStyle="1">
    <w:name w:val="Comment Subject Char"/>
    <w:link w:val="CommentSubject"/>
    <w:uiPriority w:val="99"/>
    <w:semiHidden/>
    <w:rsid w:val="00ED66F1"/>
    <w:rPr>
      <w:b/>
      <w:bCs/>
      <w:sz w:val="20"/>
      <w:szCs w:val="20"/>
    </w:rPr>
  </w:style>
  <w:style w:type="paragraph" w:styleId="NoSpacing">
    <w:name w:val="No Spacing"/>
    <w:link w:val="NoSpacingChar"/>
    <w:uiPriority w:val="1"/>
    <w:qFormat/>
    <w:rsid w:val="006D690C"/>
    <w:rPr>
      <w:rFonts w:eastAsia="Times New Roman"/>
      <w:sz w:val="22"/>
      <w:szCs w:val="22"/>
      <w:lang w:val="en-US" w:eastAsia="ja-JP"/>
    </w:rPr>
  </w:style>
  <w:style w:type="character" w:styleId="NoSpacingChar" w:customStyle="1">
    <w:name w:val="No Spacing Char"/>
    <w:link w:val="NoSpacing"/>
    <w:uiPriority w:val="1"/>
    <w:rsid w:val="006D690C"/>
    <w:rPr>
      <w:rFonts w:eastAsia="Times New Roman"/>
      <w:lang w:val="en-US" w:eastAsia="ja-JP"/>
    </w:rPr>
  </w:style>
  <w:style w:type="paragraph" w:styleId="BulletList1" w:customStyle="1">
    <w:name w:val="Bullet List1"/>
    <w:basedOn w:val="NumberedList1"/>
    <w:qFormat/>
    <w:rsid w:val="00F527C5"/>
    <w:pPr>
      <w:ind w:left="238" w:hanging="224"/>
    </w:pPr>
  </w:style>
  <w:style w:type="paragraph" w:styleId="NumberedList1" w:customStyle="1">
    <w:name w:val="Numbered List1"/>
    <w:basedOn w:val="ListParagraph"/>
    <w:qFormat/>
    <w:rsid w:val="00F527C5"/>
    <w:pPr>
      <w:spacing w:line="288" w:lineRule="auto"/>
      <w:ind w:left="360" w:hanging="360"/>
    </w:pPr>
    <w:rPr>
      <w:rFonts w:ascii="Arial" w:hAnsi="Arial"/>
      <w:color w:val="000000"/>
      <w:sz w:val="20"/>
      <w:szCs w:val="20"/>
      <w:lang w:val="x-none" w:eastAsia="x-none"/>
    </w:rPr>
  </w:style>
  <w:style w:type="paragraph" w:styleId="BulletList2" w:customStyle="1">
    <w:name w:val="Bullet List2"/>
    <w:basedOn w:val="BulletList1"/>
    <w:qFormat/>
    <w:rsid w:val="00F527C5"/>
    <w:pPr>
      <w:numPr>
        <w:ilvl w:val="1"/>
        <w:numId w:val="4"/>
      </w:numPr>
      <w:ind w:left="532" w:hanging="280"/>
    </w:pPr>
  </w:style>
  <w:style w:type="paragraph" w:styleId="DocumentTitle" w:customStyle="1">
    <w:name w:val="Document Title"/>
    <w:basedOn w:val="Normal"/>
    <w:qFormat/>
    <w:rsid w:val="00F527C5"/>
    <w:pPr>
      <w:spacing w:line="288" w:lineRule="auto"/>
    </w:pPr>
    <w:rPr>
      <w:rFonts w:ascii="Arial" w:hAnsi="Arial" w:cs="Arial"/>
      <w:color w:val="404040"/>
      <w:sz w:val="40"/>
      <w:szCs w:val="40"/>
    </w:rPr>
  </w:style>
  <w:style w:type="paragraph" w:styleId="DocumentSubtitle" w:customStyle="1">
    <w:name w:val="Document Subtitle"/>
    <w:basedOn w:val="Normal"/>
    <w:qFormat/>
    <w:rsid w:val="00F527C5"/>
    <w:pPr>
      <w:spacing w:line="288" w:lineRule="auto"/>
    </w:pPr>
    <w:rPr>
      <w:rFonts w:ascii="Arial" w:hAnsi="Arial" w:cs="Arial"/>
      <w:color w:val="404040"/>
      <w:sz w:val="32"/>
      <w:szCs w:val="32"/>
    </w:rPr>
  </w:style>
  <w:style w:type="paragraph" w:styleId="DocumentDate" w:customStyle="1">
    <w:name w:val="Document Date"/>
    <w:basedOn w:val="Normal"/>
    <w:qFormat/>
    <w:rsid w:val="00F527C5"/>
    <w:pPr>
      <w:spacing w:line="288" w:lineRule="auto"/>
    </w:pPr>
    <w:rPr>
      <w:rFonts w:ascii="Arial" w:hAnsi="Arial" w:cs="Arial"/>
      <w:color w:val="404040"/>
      <w:sz w:val="24"/>
      <w:szCs w:val="24"/>
    </w:rPr>
  </w:style>
  <w:style w:type="paragraph" w:styleId="FooterText" w:customStyle="1">
    <w:name w:val="Footer Text"/>
    <w:basedOn w:val="Normal"/>
    <w:qFormat/>
    <w:rsid w:val="00F527C5"/>
    <w:pPr>
      <w:spacing w:line="288" w:lineRule="auto"/>
    </w:pPr>
    <w:rPr>
      <w:rFonts w:ascii="Arial" w:hAnsi="Arial" w:cs="Arial"/>
      <w:color w:val="000000"/>
      <w:sz w:val="16"/>
      <w:szCs w:val="14"/>
      <w:lang w:val="en-US"/>
    </w:rPr>
  </w:style>
  <w:style w:type="paragraph" w:styleId="UnnumberedHeading1" w:customStyle="1">
    <w:name w:val="Unnumbered Heading 1"/>
    <w:basedOn w:val="Heading1"/>
    <w:qFormat/>
    <w:rsid w:val="00F527C5"/>
    <w:pPr>
      <w:numPr>
        <w:numId w:val="0"/>
      </w:numPr>
    </w:pPr>
  </w:style>
  <w:style w:type="paragraph" w:styleId="Heading1" w:customStyle="1">
    <w:name w:val="Heading1"/>
    <w:basedOn w:val="Normal"/>
    <w:qFormat/>
    <w:rsid w:val="0055350F"/>
    <w:pPr>
      <w:numPr>
        <w:numId w:val="30"/>
      </w:numPr>
      <w:spacing w:before="360" w:after="120" w:line="288" w:lineRule="auto"/>
    </w:pPr>
    <w:rPr>
      <w:rFonts w:eastAsia="Times New Roman"/>
      <w:b/>
      <w:bCs/>
      <w:color w:val="365F91"/>
      <w:sz w:val="24"/>
      <w:szCs w:val="28"/>
    </w:rPr>
  </w:style>
  <w:style w:type="paragraph" w:styleId="Heading2" w:customStyle="1">
    <w:name w:val="Heading2"/>
    <w:basedOn w:val="Normal"/>
    <w:link w:val="Heading2Char0"/>
    <w:qFormat/>
    <w:rsid w:val="00F527C5"/>
    <w:pPr>
      <w:numPr>
        <w:ilvl w:val="1"/>
        <w:numId w:val="2"/>
      </w:numPr>
      <w:spacing w:before="240" w:after="120" w:line="288" w:lineRule="auto"/>
    </w:pPr>
    <w:rPr>
      <w:rFonts w:ascii="Arial" w:hAnsi="Arial"/>
      <w:b/>
      <w:color w:val="595959"/>
      <w:sz w:val="28"/>
      <w:szCs w:val="24"/>
      <w:lang w:val="en-US"/>
    </w:rPr>
  </w:style>
  <w:style w:type="character" w:styleId="Heading2Char0" w:customStyle="1">
    <w:name w:val="Heading2 Char"/>
    <w:link w:val="Heading2"/>
    <w:rsid w:val="00F527C5"/>
    <w:rPr>
      <w:rFonts w:ascii="Arial" w:hAnsi="Arial"/>
      <w:b/>
      <w:color w:val="595959"/>
      <w:sz w:val="28"/>
      <w:szCs w:val="24"/>
      <w:lang w:val="en-US" w:eastAsia="en-US"/>
    </w:rPr>
  </w:style>
  <w:style w:type="paragraph" w:styleId="Heading30" w:customStyle="1">
    <w:name w:val="Heading3"/>
    <w:basedOn w:val="Normal"/>
    <w:qFormat/>
    <w:rsid w:val="00F527C5"/>
    <w:pPr>
      <w:spacing w:before="240" w:after="120" w:line="288" w:lineRule="auto"/>
      <w:ind w:left="1072" w:hanging="504"/>
    </w:pPr>
    <w:rPr>
      <w:rFonts w:ascii="Arial" w:hAnsi="Arial" w:cs="Arial"/>
      <w:b/>
      <w:color w:val="7F7F7F"/>
      <w:sz w:val="26"/>
    </w:rPr>
  </w:style>
  <w:style w:type="paragraph" w:styleId="Heading40" w:customStyle="1">
    <w:name w:val="Heading4"/>
    <w:basedOn w:val="Normal"/>
    <w:uiPriority w:val="99"/>
    <w:qFormat/>
    <w:rsid w:val="00F527C5"/>
    <w:pPr>
      <w:spacing w:before="120" w:after="120" w:line="288" w:lineRule="auto"/>
      <w:ind w:left="1728" w:hanging="648"/>
    </w:pPr>
    <w:rPr>
      <w:rFonts w:ascii="Arial" w:hAnsi="Arial" w:cs="Arial"/>
      <w:b/>
      <w:color w:val="000000"/>
      <w:sz w:val="24"/>
      <w:szCs w:val="20"/>
      <w:lang w:val="en-US"/>
    </w:rPr>
  </w:style>
  <w:style w:type="paragraph" w:styleId="Heading5" w:customStyle="1">
    <w:name w:val="Heading5"/>
    <w:basedOn w:val="Normal"/>
    <w:qFormat/>
    <w:rsid w:val="00F527C5"/>
    <w:pPr>
      <w:numPr>
        <w:ilvl w:val="4"/>
        <w:numId w:val="2"/>
      </w:numPr>
      <w:spacing w:before="120" w:after="120" w:line="288" w:lineRule="auto"/>
    </w:pPr>
    <w:rPr>
      <w:rFonts w:ascii="Arial" w:hAnsi="Arial" w:cs="Arial"/>
      <w:b/>
      <w:color w:val="404040"/>
      <w:szCs w:val="18"/>
      <w:lang w:val="en-US"/>
    </w:rPr>
  </w:style>
  <w:style w:type="paragraph" w:styleId="NumberedList2" w:customStyle="1">
    <w:name w:val="Numbered List2"/>
    <w:basedOn w:val="ListParagraph"/>
    <w:qFormat/>
    <w:rsid w:val="00F527C5"/>
    <w:pPr>
      <w:numPr>
        <w:ilvl w:val="1"/>
        <w:numId w:val="3"/>
      </w:numPr>
      <w:spacing w:line="288" w:lineRule="auto"/>
      <w:ind w:left="546" w:hanging="546"/>
    </w:pPr>
    <w:rPr>
      <w:rFonts w:ascii="Arial" w:hAnsi="Arial"/>
      <w:color w:val="000000"/>
      <w:sz w:val="20"/>
      <w:szCs w:val="20"/>
      <w:lang w:val="x-none" w:eastAsia="x-none"/>
    </w:rPr>
  </w:style>
  <w:style w:type="paragraph" w:styleId="NumberedList3" w:customStyle="1">
    <w:name w:val="Numbered List3"/>
    <w:basedOn w:val="NumberedList2"/>
    <w:qFormat/>
    <w:rsid w:val="00F527C5"/>
    <w:pPr>
      <w:numPr>
        <w:ilvl w:val="2"/>
      </w:numPr>
      <w:ind w:left="728" w:hanging="728"/>
    </w:pPr>
  </w:style>
  <w:style w:type="paragraph" w:styleId="NumberedList4" w:customStyle="1">
    <w:name w:val="Numbered List4"/>
    <w:basedOn w:val="NumberedList3"/>
    <w:qFormat/>
    <w:rsid w:val="00F527C5"/>
    <w:pPr>
      <w:numPr>
        <w:ilvl w:val="3"/>
      </w:numPr>
      <w:ind w:left="851" w:hanging="851"/>
    </w:pPr>
  </w:style>
  <w:style w:type="paragraph" w:styleId="UnnumberedHeading2" w:customStyle="1">
    <w:name w:val="Unnumbered Heading 2"/>
    <w:basedOn w:val="Heading2"/>
    <w:qFormat/>
    <w:rsid w:val="00F527C5"/>
    <w:pPr>
      <w:numPr>
        <w:ilvl w:val="0"/>
        <w:numId w:val="0"/>
      </w:numPr>
    </w:pPr>
  </w:style>
  <w:style w:type="paragraph" w:styleId="BulletList3" w:customStyle="1">
    <w:name w:val="Bullet List3"/>
    <w:basedOn w:val="BulletList2"/>
    <w:qFormat/>
    <w:rsid w:val="00F527C5"/>
    <w:pPr>
      <w:numPr>
        <w:ilvl w:val="2"/>
      </w:numPr>
      <w:ind w:left="784" w:hanging="217"/>
    </w:pPr>
  </w:style>
  <w:style w:type="table" w:styleId="BankservAfricaTable1" w:customStyle="1">
    <w:name w:val="BankservAfrica Table 1"/>
    <w:basedOn w:val="TableNormal"/>
    <w:uiPriority w:val="99"/>
    <w:rsid w:val="00F527C5"/>
    <w:rPr>
      <w:rFonts w:ascii="Arial" w:hAnsi="Arial" w:cs="Arial"/>
      <w:sz w:val="18"/>
    </w:rPr>
    <w:tblPr>
      <w:tblStyleRowBandSize w:val="1"/>
    </w:tblPr>
    <w:tblStylePr w:type="firstRow">
      <w:rPr>
        <w:rFonts w:ascii="Arial" w:hAnsi="Arial"/>
        <w:color w:val="FFFFFF"/>
        <w:sz w:val="18"/>
      </w:rPr>
      <w:tblPr/>
      <w:tcPr>
        <w:shd w:val="clear" w:color="auto" w:fill="F58220"/>
      </w:tcPr>
    </w:tblStylePr>
    <w:tblStylePr w:type="band1Horz">
      <w:rPr>
        <w:rFonts w:ascii="Arial" w:hAnsi="Arial"/>
        <w:color w:val="auto"/>
        <w:sz w:val="18"/>
      </w:rPr>
      <w:tblPr/>
      <w:tcPr>
        <w:shd w:val="clear" w:color="auto" w:fill="F2F2F2"/>
      </w:tcPr>
    </w:tblStylePr>
    <w:tblStylePr w:type="band2Horz">
      <w:rPr>
        <w:rFonts w:ascii="Arial" w:hAnsi="Arial"/>
        <w:color w:val="000000"/>
        <w:sz w:val="18"/>
      </w:rPr>
    </w:tblStylePr>
  </w:style>
  <w:style w:type="table" w:styleId="BankservAfricaTable2" w:customStyle="1">
    <w:name w:val="BankservAfrica Table 2"/>
    <w:basedOn w:val="TableNormal"/>
    <w:uiPriority w:val="99"/>
    <w:rsid w:val="00F527C5"/>
    <w:rPr>
      <w:rFonts w:ascii="Arial" w:hAnsi="Arial" w:cs="Arial"/>
      <w:sz w:val="18"/>
    </w:rPr>
    <w:tblPr>
      <w:tblBorders>
        <w:insideH w:val="single" w:color="BFBFBF" w:sz="8" w:space="0"/>
      </w:tblBorders>
    </w:tblPr>
    <w:tcPr>
      <w:shd w:val="clear" w:color="auto" w:fill="FFFFFF"/>
    </w:tcPr>
    <w:tblStylePr w:type="firstRow">
      <w:rPr>
        <w:color w:val="000000"/>
      </w:rPr>
      <w:tblPr/>
      <w:tcPr>
        <w:tcBorders>
          <w:top w:val="nil"/>
          <w:left w:val="nil"/>
          <w:bottom w:val="nil"/>
          <w:right w:val="nil"/>
          <w:insideH w:val="nil"/>
          <w:insideV w:val="nil"/>
          <w:tl2br w:val="nil"/>
          <w:tr2bl w:val="nil"/>
        </w:tcBorders>
        <w:shd w:val="clear" w:color="auto" w:fill="D9D9D9"/>
      </w:tcPr>
    </w:tblStylePr>
  </w:style>
  <w:style w:type="paragraph" w:styleId="UnnumberedHeading3" w:customStyle="1">
    <w:name w:val="Unnumbered Heading 3"/>
    <w:basedOn w:val="Heading30"/>
    <w:qFormat/>
    <w:rsid w:val="00F527C5"/>
    <w:pPr>
      <w:ind w:left="0" w:firstLine="0"/>
    </w:pPr>
  </w:style>
  <w:style w:type="paragraph" w:styleId="BodyTextIndent">
    <w:name w:val="Body Text Indent"/>
    <w:basedOn w:val="Normal"/>
    <w:link w:val="BodyTextIndentChar"/>
    <w:rsid w:val="00F527C5"/>
    <w:pPr>
      <w:ind w:left="432"/>
    </w:pPr>
    <w:rPr>
      <w:rFonts w:ascii="Arial" w:hAnsi="Arial" w:eastAsia="Times New Roman"/>
      <w:sz w:val="20"/>
      <w:szCs w:val="24"/>
      <w:lang w:val="en-GB" w:eastAsia="en-ZA"/>
    </w:rPr>
  </w:style>
  <w:style w:type="character" w:styleId="BodyTextIndentChar" w:customStyle="1">
    <w:name w:val="Body Text Indent Char"/>
    <w:link w:val="BodyTextIndent"/>
    <w:rsid w:val="00F527C5"/>
    <w:rPr>
      <w:rFonts w:ascii="Arial" w:hAnsi="Arial" w:eastAsia="Times New Roman" w:cs="Times New Roman"/>
      <w:sz w:val="20"/>
      <w:szCs w:val="24"/>
      <w:lang w:val="en-GB" w:eastAsia="en-ZA"/>
    </w:rPr>
  </w:style>
  <w:style w:type="paragraph" w:styleId="UseCaseSubHeading" w:customStyle="1">
    <w:name w:val="Use Case SubHeading"/>
    <w:basedOn w:val="Normal"/>
    <w:next w:val="Normal"/>
    <w:rsid w:val="00F527C5"/>
    <w:pPr>
      <w:spacing w:after="120"/>
      <w:ind w:left="851"/>
    </w:pPr>
    <w:rPr>
      <w:rFonts w:ascii="Arial" w:hAnsi="Arial" w:eastAsia="Times New Roman"/>
      <w:b/>
      <w:sz w:val="20"/>
      <w:szCs w:val="20"/>
      <w:lang w:val="en-AU"/>
    </w:rPr>
  </w:style>
  <w:style w:type="paragraph" w:styleId="AlternateCourseHeading" w:customStyle="1">
    <w:name w:val="Alternate Course Heading"/>
    <w:basedOn w:val="Heading4"/>
    <w:rsid w:val="00F527C5"/>
    <w:pPr>
      <w:tabs>
        <w:tab w:val="left" w:pos="1701"/>
      </w:tabs>
      <w:suppressAutoHyphens/>
      <w:spacing w:before="120" w:after="120" w:line="240" w:lineRule="auto"/>
    </w:pPr>
    <w:rPr>
      <w:rFonts w:ascii="Arial" w:hAnsi="Arial"/>
      <w:bCs w:val="0"/>
      <w:i w:val="0"/>
      <w:iCs w:val="0"/>
      <w:color w:val="auto"/>
      <w:kern w:val="28"/>
      <w:sz w:val="24"/>
      <w:lang w:val="en-AU"/>
    </w:rPr>
  </w:style>
  <w:style w:type="paragraph" w:styleId="AlternateCourseStep" w:customStyle="1">
    <w:name w:val="Alternate Course Step"/>
    <w:basedOn w:val="Normal"/>
    <w:next w:val="Normal"/>
    <w:rsid w:val="00F527C5"/>
    <w:pPr>
      <w:spacing w:after="120"/>
      <w:ind w:left="1134"/>
    </w:pPr>
    <w:rPr>
      <w:rFonts w:ascii="Arial" w:hAnsi="Arial" w:eastAsia="Times New Roman"/>
      <w:b/>
      <w:sz w:val="20"/>
      <w:szCs w:val="20"/>
      <w:lang w:val="en-AU"/>
    </w:rPr>
  </w:style>
  <w:style w:type="paragraph" w:styleId="ListNumberIndented" w:customStyle="1">
    <w:name w:val="List Number Indented"/>
    <w:basedOn w:val="Normal"/>
    <w:rsid w:val="00F527C5"/>
    <w:pPr>
      <w:spacing w:after="120"/>
    </w:pPr>
    <w:rPr>
      <w:rFonts w:ascii="Arial" w:hAnsi="Arial" w:eastAsia="Times New Roman"/>
      <w:sz w:val="20"/>
      <w:szCs w:val="20"/>
      <w:lang w:val="en-AU"/>
    </w:rPr>
  </w:style>
  <w:style w:type="paragraph" w:styleId="Bullets" w:customStyle="1">
    <w:name w:val="Bullets"/>
    <w:basedOn w:val="Normal"/>
    <w:rsid w:val="00F527C5"/>
    <w:pPr>
      <w:ind w:left="360" w:hanging="360"/>
      <w:jc w:val="both"/>
    </w:pPr>
    <w:rPr>
      <w:rFonts w:ascii="Arial" w:hAnsi="Arial" w:eastAsia="Times New Roman"/>
      <w:szCs w:val="20"/>
      <w:lang w:val="en-GB"/>
    </w:rPr>
  </w:style>
  <w:style w:type="paragraph" w:styleId="Body2" w:customStyle="1">
    <w:name w:val="Body 2"/>
    <w:basedOn w:val="Normal"/>
    <w:link w:val="Body2Char"/>
    <w:rsid w:val="00F527C5"/>
    <w:pPr>
      <w:ind w:left="1008"/>
    </w:pPr>
    <w:rPr>
      <w:rFonts w:ascii="Comic Sans MS" w:hAnsi="Comic Sans MS" w:eastAsia="Times New Roman"/>
      <w:color w:val="000000"/>
      <w:sz w:val="20"/>
      <w:szCs w:val="20"/>
      <w:lang w:val="en-GB" w:eastAsia="x-none"/>
    </w:rPr>
  </w:style>
  <w:style w:type="character" w:styleId="Body2Char" w:customStyle="1">
    <w:name w:val="Body 2 Char"/>
    <w:link w:val="Body2"/>
    <w:rsid w:val="00F527C5"/>
    <w:rPr>
      <w:rFonts w:ascii="Comic Sans MS" w:hAnsi="Comic Sans MS" w:eastAsia="Times New Roman" w:cs="Times New Roman"/>
      <w:color w:val="000000"/>
      <w:sz w:val="20"/>
      <w:szCs w:val="20"/>
      <w:lang w:val="en-GB" w:eastAsia="x-none"/>
    </w:rPr>
  </w:style>
  <w:style w:type="character" w:styleId="ns1" w:customStyle="1">
    <w:name w:val="ns1"/>
    <w:rsid w:val="00F527C5"/>
    <w:rPr>
      <w:color w:val="FF0000"/>
    </w:rPr>
  </w:style>
  <w:style w:type="character" w:styleId="m1" w:customStyle="1">
    <w:name w:val="m1"/>
    <w:rsid w:val="00F527C5"/>
    <w:rPr>
      <w:color w:val="0000FF"/>
    </w:rPr>
  </w:style>
  <w:style w:type="paragraph" w:styleId="xmlsample" w:customStyle="1">
    <w:name w:val="xmlsample"/>
    <w:basedOn w:val="Normal"/>
    <w:rsid w:val="00F527C5"/>
    <w:pPr>
      <w:spacing w:before="100" w:beforeAutospacing="1" w:after="100" w:afterAutospacing="1"/>
    </w:pPr>
    <w:rPr>
      <w:rFonts w:ascii="Courier New" w:hAnsi="Courier New" w:eastAsia="Times New Roman" w:cs="Courier New"/>
      <w:color w:val="000000"/>
      <w:sz w:val="24"/>
      <w:szCs w:val="24"/>
      <w:lang w:val="en-US"/>
    </w:rPr>
  </w:style>
  <w:style w:type="character" w:styleId="t1" w:customStyle="1">
    <w:name w:val="t1"/>
    <w:rsid w:val="00F527C5"/>
    <w:rPr>
      <w:color w:val="990000"/>
    </w:rPr>
  </w:style>
  <w:style w:type="table" w:styleId="LightList-Accent3">
    <w:name w:val="Light List Accent 3"/>
    <w:basedOn w:val="TableNormal"/>
    <w:uiPriority w:val="61"/>
    <w:rsid w:val="00F527C5"/>
    <w:rPr>
      <w:rFonts w:eastAsia="Times New Roman"/>
      <w:lang w:val="en-US" w:bidi="en-US"/>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MediumShading1-Accent5">
    <w:name w:val="Medium Shading 1 Accent 5"/>
    <w:basedOn w:val="TableNormal"/>
    <w:uiPriority w:val="63"/>
    <w:rsid w:val="00F527C5"/>
    <w:rPr>
      <w:rFonts w:cs="Arial"/>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normaleprimapagina" w:customStyle="1">
    <w:name w:val="normale prima pagina"/>
    <w:basedOn w:val="Normal"/>
    <w:rsid w:val="00F527C5"/>
    <w:pPr>
      <w:spacing w:before="120"/>
      <w:jc w:val="center"/>
    </w:pPr>
    <w:rPr>
      <w:rFonts w:ascii="Arial" w:hAnsi="Arial" w:eastAsia="Times New Roman"/>
      <w:b/>
      <w:sz w:val="32"/>
      <w:szCs w:val="20"/>
      <w:lang w:val="en-GB"/>
    </w:rPr>
  </w:style>
  <w:style w:type="paragraph" w:styleId="TableText" w:customStyle="1">
    <w:name w:val="Table Text"/>
    <w:basedOn w:val="Normal"/>
    <w:rsid w:val="00F527C5"/>
    <w:pPr>
      <w:spacing w:before="60"/>
      <w:jc w:val="both"/>
    </w:pPr>
    <w:rPr>
      <w:rFonts w:ascii="Arial" w:hAnsi="Arial" w:eastAsia="Times New Roman"/>
      <w:bCs/>
      <w:sz w:val="20"/>
      <w:szCs w:val="20"/>
      <w:lang w:val="en-GB"/>
    </w:rPr>
  </w:style>
  <w:style w:type="paragraph" w:styleId="BodyIndent1" w:customStyle="1">
    <w:name w:val="Body Indent 1"/>
    <w:basedOn w:val="Normal"/>
    <w:rsid w:val="00F527C5"/>
    <w:pPr>
      <w:spacing w:before="120"/>
      <w:ind w:left="1080"/>
      <w:jc w:val="both"/>
    </w:pPr>
    <w:rPr>
      <w:rFonts w:ascii="Arial" w:hAnsi="Arial" w:eastAsia="Times New Roman"/>
      <w:bCs/>
      <w:sz w:val="20"/>
      <w:szCs w:val="20"/>
      <w:lang w:val="en-GB"/>
    </w:rPr>
  </w:style>
  <w:style w:type="paragraph" w:styleId="Revision">
    <w:name w:val="Revision"/>
    <w:hidden/>
    <w:uiPriority w:val="99"/>
    <w:semiHidden/>
    <w:rsid w:val="00F527C5"/>
    <w:rPr>
      <w:rFonts w:ascii="Arial" w:hAnsi="Arial" w:cs="Arial"/>
      <w:color w:val="000000"/>
      <w:sz w:val="22"/>
      <w:szCs w:val="22"/>
      <w:lang w:val="en-US" w:eastAsia="en-US"/>
    </w:rPr>
  </w:style>
  <w:style w:type="paragraph" w:styleId="Default" w:customStyle="1">
    <w:name w:val="Default"/>
    <w:uiPriority w:val="99"/>
    <w:rsid w:val="00F527C5"/>
    <w:pPr>
      <w:autoSpaceDE w:val="0"/>
      <w:autoSpaceDN w:val="0"/>
      <w:adjustRightInd w:val="0"/>
    </w:pPr>
    <w:rPr>
      <w:rFonts w:ascii="Arial" w:hAnsi="Arial" w:eastAsia="Times New Roman" w:cs="Arial"/>
      <w:color w:val="000000"/>
      <w:sz w:val="24"/>
      <w:szCs w:val="24"/>
    </w:rPr>
  </w:style>
  <w:style w:type="paragraph" w:styleId="Caption">
    <w:name w:val="caption"/>
    <w:basedOn w:val="Normal"/>
    <w:next w:val="Normal"/>
    <w:qFormat/>
    <w:rsid w:val="00F527C5"/>
    <w:pPr>
      <w:spacing w:line="288" w:lineRule="auto"/>
    </w:pPr>
    <w:rPr>
      <w:rFonts w:ascii="Arial" w:hAnsi="Arial" w:cs="Arial"/>
      <w:b/>
      <w:bCs/>
      <w:color w:val="000000"/>
      <w:sz w:val="20"/>
      <w:szCs w:val="20"/>
      <w:lang w:val="en-US"/>
    </w:rPr>
  </w:style>
  <w:style w:type="paragraph" w:styleId="TableofFigures">
    <w:name w:val="table of figures"/>
    <w:basedOn w:val="Normal"/>
    <w:next w:val="Normal"/>
    <w:uiPriority w:val="99"/>
    <w:unhideWhenUsed/>
    <w:rsid w:val="00F527C5"/>
    <w:pPr>
      <w:spacing w:line="288" w:lineRule="auto"/>
    </w:pPr>
    <w:rPr>
      <w:rFonts w:ascii="Arial" w:hAnsi="Arial" w:cs="Arial"/>
      <w:color w:val="000000"/>
      <w:lang w:val="en-US"/>
    </w:rPr>
  </w:style>
  <w:style w:type="character" w:styleId="FollowedHyperlink">
    <w:name w:val="FollowedHyperlink"/>
    <w:uiPriority w:val="99"/>
    <w:semiHidden/>
    <w:unhideWhenUsed/>
    <w:rsid w:val="00F527C5"/>
    <w:rPr>
      <w:color w:val="800080"/>
      <w:u w:val="single"/>
    </w:rPr>
  </w:style>
  <w:style w:type="paragraph" w:styleId="BodyText">
    <w:name w:val="Body Text"/>
    <w:basedOn w:val="Normal"/>
    <w:link w:val="BodyTextChar"/>
    <w:uiPriority w:val="99"/>
    <w:unhideWhenUsed/>
    <w:rsid w:val="006C64E3"/>
    <w:pPr>
      <w:spacing w:after="120"/>
    </w:pPr>
  </w:style>
  <w:style w:type="character" w:styleId="BodyTextChar" w:customStyle="1">
    <w:name w:val="Body Text Char"/>
    <w:basedOn w:val="DefaultParagraphFont"/>
    <w:link w:val="BodyText"/>
    <w:uiPriority w:val="99"/>
    <w:rsid w:val="006C64E3"/>
  </w:style>
  <w:style w:type="character" w:styleId="Headerorfooter" w:customStyle="1">
    <w:name w:val="Header or footer"/>
    <w:link w:val="Headerorfooter1"/>
    <w:uiPriority w:val="99"/>
    <w:rsid w:val="006C64E3"/>
    <w:rPr>
      <w:rFonts w:ascii="Times New Roman" w:hAnsi="Times New Roman" w:cs="Times New Roman"/>
      <w:sz w:val="20"/>
      <w:szCs w:val="20"/>
      <w:shd w:val="clear" w:color="auto" w:fill="FFFFFF"/>
    </w:rPr>
  </w:style>
  <w:style w:type="paragraph" w:styleId="Headerorfooter1" w:customStyle="1">
    <w:name w:val="Header or footer1"/>
    <w:basedOn w:val="Normal"/>
    <w:link w:val="Headerorfooter"/>
    <w:uiPriority w:val="99"/>
    <w:rsid w:val="006C64E3"/>
    <w:pPr>
      <w:shd w:val="clear" w:color="auto" w:fill="FFFFFF"/>
    </w:pPr>
    <w:rPr>
      <w:rFonts w:ascii="Times New Roman" w:hAnsi="Times New Roman"/>
      <w:sz w:val="20"/>
      <w:szCs w:val="20"/>
    </w:rPr>
  </w:style>
  <w:style w:type="character" w:styleId="HeaderorfooterArial" w:customStyle="1">
    <w:name w:val="Header or footer + Arial"/>
    <w:aliases w:val="8 pt"/>
    <w:uiPriority w:val="99"/>
    <w:rsid w:val="006C64E3"/>
    <w:rPr>
      <w:rFonts w:ascii="Arial" w:hAnsi="Arial" w:cs="Arial"/>
      <w:sz w:val="16"/>
      <w:szCs w:val="16"/>
      <w:shd w:val="clear" w:color="auto" w:fill="FFFFFF"/>
    </w:rPr>
  </w:style>
  <w:style w:type="character" w:styleId="Bodytext2" w:customStyle="1">
    <w:name w:val="Body text (2)"/>
    <w:link w:val="Bodytext21"/>
    <w:uiPriority w:val="99"/>
    <w:rsid w:val="006C64E3"/>
    <w:rPr>
      <w:rFonts w:ascii="Arial" w:hAnsi="Arial" w:cs="Arial"/>
      <w:b/>
      <w:bCs/>
      <w:sz w:val="32"/>
      <w:szCs w:val="32"/>
      <w:shd w:val="clear" w:color="auto" w:fill="FFFFFF"/>
    </w:rPr>
  </w:style>
  <w:style w:type="paragraph" w:styleId="Bodytext21" w:customStyle="1">
    <w:name w:val="Body text (2)1"/>
    <w:basedOn w:val="Normal"/>
    <w:link w:val="Bodytext2"/>
    <w:uiPriority w:val="99"/>
    <w:rsid w:val="006C64E3"/>
    <w:pPr>
      <w:shd w:val="clear" w:color="auto" w:fill="FFFFFF"/>
      <w:spacing w:after="60" w:line="240" w:lineRule="atLeast"/>
    </w:pPr>
    <w:rPr>
      <w:rFonts w:ascii="Arial" w:hAnsi="Arial" w:cs="Arial"/>
      <w:b/>
      <w:bCs/>
      <w:sz w:val="32"/>
      <w:szCs w:val="32"/>
    </w:rPr>
  </w:style>
  <w:style w:type="character" w:styleId="Bodytext3" w:customStyle="1">
    <w:name w:val="Body text (3)"/>
    <w:link w:val="Bodytext31"/>
    <w:uiPriority w:val="99"/>
    <w:rsid w:val="006C64E3"/>
    <w:rPr>
      <w:rFonts w:ascii="Arial" w:hAnsi="Arial" w:cs="Arial"/>
      <w:shd w:val="clear" w:color="auto" w:fill="FFFFFF"/>
    </w:rPr>
  </w:style>
  <w:style w:type="paragraph" w:styleId="Bodytext31" w:customStyle="1">
    <w:name w:val="Body text (3)1"/>
    <w:basedOn w:val="Normal"/>
    <w:link w:val="Bodytext3"/>
    <w:uiPriority w:val="99"/>
    <w:rsid w:val="006C64E3"/>
    <w:pPr>
      <w:shd w:val="clear" w:color="auto" w:fill="FFFFFF"/>
      <w:spacing w:line="250" w:lineRule="exact"/>
    </w:pPr>
    <w:rPr>
      <w:rFonts w:ascii="Arial" w:hAnsi="Arial" w:cs="Arial"/>
    </w:rPr>
  </w:style>
  <w:style w:type="character" w:styleId="Bodytext4" w:customStyle="1">
    <w:name w:val="Body text (4)"/>
    <w:link w:val="Bodytext41"/>
    <w:uiPriority w:val="99"/>
    <w:rsid w:val="006C64E3"/>
    <w:rPr>
      <w:rFonts w:ascii="Arial" w:hAnsi="Arial" w:cs="Arial"/>
      <w:sz w:val="16"/>
      <w:szCs w:val="16"/>
      <w:shd w:val="clear" w:color="auto" w:fill="FFFFFF"/>
    </w:rPr>
  </w:style>
  <w:style w:type="paragraph" w:styleId="Bodytext41" w:customStyle="1">
    <w:name w:val="Body text (4)1"/>
    <w:basedOn w:val="Normal"/>
    <w:link w:val="Bodytext4"/>
    <w:uiPriority w:val="99"/>
    <w:rsid w:val="006C64E3"/>
    <w:pPr>
      <w:shd w:val="clear" w:color="auto" w:fill="FFFFFF"/>
      <w:spacing w:after="240" w:line="240" w:lineRule="atLeast"/>
    </w:pPr>
    <w:rPr>
      <w:rFonts w:ascii="Arial" w:hAnsi="Arial" w:cs="Arial"/>
      <w:sz w:val="16"/>
      <w:szCs w:val="16"/>
    </w:rPr>
  </w:style>
  <w:style w:type="character" w:styleId="Heading11" w:customStyle="1">
    <w:name w:val="Heading #1"/>
    <w:link w:val="Heading110"/>
    <w:uiPriority w:val="99"/>
    <w:rsid w:val="006C64E3"/>
    <w:rPr>
      <w:rFonts w:ascii="Arial" w:hAnsi="Arial" w:cs="Arial"/>
      <w:b/>
      <w:bCs/>
      <w:sz w:val="28"/>
      <w:szCs w:val="28"/>
      <w:shd w:val="clear" w:color="auto" w:fill="FFFFFF"/>
    </w:rPr>
  </w:style>
  <w:style w:type="paragraph" w:styleId="Heading110" w:customStyle="1">
    <w:name w:val="Heading #11"/>
    <w:basedOn w:val="Normal"/>
    <w:link w:val="Heading11"/>
    <w:uiPriority w:val="99"/>
    <w:rsid w:val="006C64E3"/>
    <w:pPr>
      <w:shd w:val="clear" w:color="auto" w:fill="FFFFFF"/>
      <w:spacing w:after="600" w:line="240" w:lineRule="atLeast"/>
      <w:outlineLvl w:val="0"/>
    </w:pPr>
    <w:rPr>
      <w:rFonts w:ascii="Arial" w:hAnsi="Arial" w:cs="Arial"/>
      <w:b/>
      <w:bCs/>
      <w:sz w:val="28"/>
      <w:szCs w:val="28"/>
    </w:rPr>
  </w:style>
  <w:style w:type="character" w:styleId="HeaderorfooterArial1" w:customStyle="1">
    <w:name w:val="Header or footer + Arial1"/>
    <w:aliases w:val="9 pt"/>
    <w:uiPriority w:val="99"/>
    <w:rsid w:val="006C64E3"/>
    <w:rPr>
      <w:rFonts w:ascii="Arial" w:hAnsi="Arial" w:cs="Arial"/>
      <w:sz w:val="18"/>
      <w:szCs w:val="18"/>
      <w:shd w:val="clear" w:color="auto" w:fill="FFFFFF"/>
    </w:rPr>
  </w:style>
  <w:style w:type="character" w:styleId="Bodytext5" w:customStyle="1">
    <w:name w:val="Body text (5)"/>
    <w:link w:val="Bodytext51"/>
    <w:uiPriority w:val="99"/>
    <w:rsid w:val="006C64E3"/>
    <w:rPr>
      <w:rFonts w:ascii="Arial" w:hAnsi="Arial" w:cs="Arial"/>
      <w:b/>
      <w:bCs/>
      <w:sz w:val="20"/>
      <w:szCs w:val="20"/>
      <w:shd w:val="clear" w:color="auto" w:fill="FFFFFF"/>
    </w:rPr>
  </w:style>
  <w:style w:type="paragraph" w:styleId="Bodytext51" w:customStyle="1">
    <w:name w:val="Body text (5)1"/>
    <w:basedOn w:val="Normal"/>
    <w:link w:val="Bodytext5"/>
    <w:uiPriority w:val="99"/>
    <w:rsid w:val="006C64E3"/>
    <w:pPr>
      <w:shd w:val="clear" w:color="auto" w:fill="FFFFFF"/>
      <w:spacing w:before="840" w:after="300" w:line="346" w:lineRule="exact"/>
    </w:pPr>
    <w:rPr>
      <w:rFonts w:ascii="Arial" w:hAnsi="Arial" w:cs="Arial"/>
      <w:b/>
      <w:bCs/>
      <w:sz w:val="20"/>
      <w:szCs w:val="20"/>
    </w:rPr>
  </w:style>
  <w:style w:type="character" w:styleId="Tableofcontents2" w:customStyle="1">
    <w:name w:val="Table of contents (2)"/>
    <w:link w:val="Tableofcontents21"/>
    <w:uiPriority w:val="99"/>
    <w:rsid w:val="006C64E3"/>
    <w:rPr>
      <w:rFonts w:ascii="Arial" w:hAnsi="Arial" w:cs="Arial"/>
      <w:b/>
      <w:bCs/>
      <w:sz w:val="20"/>
      <w:szCs w:val="20"/>
      <w:shd w:val="clear" w:color="auto" w:fill="FFFFFF"/>
    </w:rPr>
  </w:style>
  <w:style w:type="paragraph" w:styleId="Tableofcontents21" w:customStyle="1">
    <w:name w:val="Table of contents (2)1"/>
    <w:basedOn w:val="Normal"/>
    <w:link w:val="Tableofcontents2"/>
    <w:uiPriority w:val="99"/>
    <w:rsid w:val="006C64E3"/>
    <w:pPr>
      <w:shd w:val="clear" w:color="auto" w:fill="FFFFFF"/>
      <w:spacing w:before="180" w:line="350" w:lineRule="exact"/>
    </w:pPr>
    <w:rPr>
      <w:rFonts w:ascii="Arial" w:hAnsi="Arial" w:cs="Arial"/>
      <w:b/>
      <w:bCs/>
      <w:sz w:val="20"/>
      <w:szCs w:val="20"/>
    </w:rPr>
  </w:style>
  <w:style w:type="character" w:styleId="Tableofcontents2CourierNew" w:customStyle="1">
    <w:name w:val="Table of contents (2) + Courier New"/>
    <w:aliases w:val="9 pt3"/>
    <w:uiPriority w:val="99"/>
    <w:rsid w:val="006C64E3"/>
    <w:rPr>
      <w:rFonts w:ascii="Courier New" w:hAnsi="Courier New" w:cs="Courier New"/>
      <w:b/>
      <w:bCs/>
      <w:sz w:val="18"/>
      <w:szCs w:val="18"/>
      <w:shd w:val="clear" w:color="auto" w:fill="FFFFFF"/>
    </w:rPr>
  </w:style>
  <w:style w:type="character" w:styleId="Tableofcontents3" w:customStyle="1">
    <w:name w:val="Table of contents (3)"/>
    <w:link w:val="Tableofcontents31"/>
    <w:uiPriority w:val="99"/>
    <w:rsid w:val="006C64E3"/>
    <w:rPr>
      <w:rFonts w:ascii="Arial" w:hAnsi="Arial" w:cs="Arial"/>
      <w:smallCaps/>
      <w:sz w:val="20"/>
      <w:szCs w:val="20"/>
      <w:shd w:val="clear" w:color="auto" w:fill="FFFFFF"/>
    </w:rPr>
  </w:style>
  <w:style w:type="paragraph" w:styleId="Tableofcontents31" w:customStyle="1">
    <w:name w:val="Table of contents (3)1"/>
    <w:basedOn w:val="Normal"/>
    <w:link w:val="Tableofcontents3"/>
    <w:uiPriority w:val="99"/>
    <w:rsid w:val="006C64E3"/>
    <w:pPr>
      <w:shd w:val="clear" w:color="auto" w:fill="FFFFFF"/>
      <w:spacing w:line="350" w:lineRule="exact"/>
    </w:pPr>
    <w:rPr>
      <w:rFonts w:ascii="Arial" w:hAnsi="Arial" w:cs="Arial"/>
      <w:smallCaps/>
      <w:sz w:val="20"/>
      <w:szCs w:val="20"/>
    </w:rPr>
  </w:style>
  <w:style w:type="character" w:styleId="Tableofcontents3NotSmallCaps" w:customStyle="1">
    <w:name w:val="Table of contents (3) + Not Small Caps"/>
    <w:uiPriority w:val="99"/>
    <w:rsid w:val="006C64E3"/>
    <w:rPr>
      <w:rFonts w:ascii="Arial" w:hAnsi="Arial" w:cs="Arial"/>
      <w:smallCaps/>
      <w:sz w:val="20"/>
      <w:szCs w:val="20"/>
      <w:shd w:val="clear" w:color="auto" w:fill="FFFFFF"/>
    </w:rPr>
  </w:style>
  <w:style w:type="character" w:styleId="Tableofcontents3TimesNewRoman" w:customStyle="1">
    <w:name w:val="Table of contents (3) + Times New Roman"/>
    <w:aliases w:val="Not Small Caps"/>
    <w:uiPriority w:val="99"/>
    <w:rsid w:val="006C64E3"/>
    <w:rPr>
      <w:rFonts w:ascii="Times New Roman" w:hAnsi="Times New Roman" w:cs="Times New Roman"/>
      <w:smallCaps/>
      <w:sz w:val="20"/>
      <w:szCs w:val="20"/>
      <w:shd w:val="clear" w:color="auto" w:fill="FFFFFF"/>
    </w:rPr>
  </w:style>
  <w:style w:type="character" w:styleId="Tableofcontents4" w:customStyle="1">
    <w:name w:val="Table of contents (4)"/>
    <w:link w:val="Tableofcontents41"/>
    <w:uiPriority w:val="99"/>
    <w:rsid w:val="006C64E3"/>
    <w:rPr>
      <w:rFonts w:ascii="Arial" w:hAnsi="Arial" w:cs="Arial"/>
      <w:sz w:val="16"/>
      <w:szCs w:val="16"/>
      <w:shd w:val="clear" w:color="auto" w:fill="FFFFFF"/>
    </w:rPr>
  </w:style>
  <w:style w:type="paragraph" w:styleId="Tableofcontents41" w:customStyle="1">
    <w:name w:val="Table of contents (4)1"/>
    <w:basedOn w:val="Normal"/>
    <w:link w:val="Tableofcontents4"/>
    <w:uiPriority w:val="99"/>
    <w:rsid w:val="006C64E3"/>
    <w:pPr>
      <w:shd w:val="clear" w:color="auto" w:fill="FFFFFF"/>
      <w:spacing w:before="180" w:line="230" w:lineRule="exact"/>
    </w:pPr>
    <w:rPr>
      <w:rFonts w:ascii="Arial" w:hAnsi="Arial" w:cs="Arial"/>
      <w:sz w:val="16"/>
      <w:szCs w:val="16"/>
    </w:rPr>
  </w:style>
  <w:style w:type="character" w:styleId="Tableofcontents410pt" w:customStyle="1">
    <w:name w:val="Table of contents (4) + 10 pt"/>
    <w:uiPriority w:val="99"/>
    <w:rsid w:val="006C64E3"/>
    <w:rPr>
      <w:rFonts w:ascii="Arial" w:hAnsi="Arial" w:cs="Arial"/>
      <w:sz w:val="20"/>
      <w:szCs w:val="20"/>
      <w:shd w:val="clear" w:color="auto" w:fill="FFFFFF"/>
    </w:rPr>
  </w:style>
  <w:style w:type="character" w:styleId="Tableofcontents4TimesNewRoman" w:customStyle="1">
    <w:name w:val="Table of contents (4) + Times New Roman"/>
    <w:aliases w:val="10 pt"/>
    <w:uiPriority w:val="99"/>
    <w:rsid w:val="006C64E3"/>
    <w:rPr>
      <w:rFonts w:ascii="Times New Roman" w:hAnsi="Times New Roman" w:cs="Times New Roman"/>
      <w:sz w:val="20"/>
      <w:szCs w:val="20"/>
      <w:shd w:val="clear" w:color="auto" w:fill="FFFFFF"/>
    </w:rPr>
  </w:style>
  <w:style w:type="character" w:styleId="Tableofcontents5" w:customStyle="1">
    <w:name w:val="Table of contents (5)"/>
    <w:link w:val="Tableofcontents51"/>
    <w:uiPriority w:val="99"/>
    <w:rsid w:val="006C64E3"/>
    <w:rPr>
      <w:rFonts w:ascii="Arial" w:hAnsi="Arial" w:cs="Arial"/>
      <w:sz w:val="20"/>
      <w:szCs w:val="20"/>
      <w:shd w:val="clear" w:color="auto" w:fill="FFFFFF"/>
    </w:rPr>
  </w:style>
  <w:style w:type="paragraph" w:styleId="Tableofcontents51" w:customStyle="1">
    <w:name w:val="Table of contents (5)1"/>
    <w:basedOn w:val="Normal"/>
    <w:link w:val="Tableofcontents5"/>
    <w:uiPriority w:val="99"/>
    <w:rsid w:val="006C64E3"/>
    <w:pPr>
      <w:shd w:val="clear" w:color="auto" w:fill="FFFFFF"/>
      <w:spacing w:line="230" w:lineRule="exact"/>
    </w:pPr>
    <w:rPr>
      <w:rFonts w:ascii="Arial" w:hAnsi="Arial" w:cs="Arial"/>
      <w:sz w:val="20"/>
      <w:szCs w:val="20"/>
    </w:rPr>
  </w:style>
  <w:style w:type="character" w:styleId="Tableofcontents5TimesNewRoman" w:customStyle="1">
    <w:name w:val="Table of contents (5) + Times New Roman"/>
    <w:uiPriority w:val="99"/>
    <w:rsid w:val="006C64E3"/>
    <w:rPr>
      <w:rFonts w:ascii="Times New Roman" w:hAnsi="Times New Roman" w:cs="Times New Roman"/>
      <w:sz w:val="20"/>
      <w:szCs w:val="20"/>
      <w:shd w:val="clear" w:color="auto" w:fill="FFFFFF"/>
    </w:rPr>
  </w:style>
  <w:style w:type="character" w:styleId="Tableofcontents" w:customStyle="1">
    <w:name w:val="Table of contents"/>
    <w:link w:val="Tableofcontents1"/>
    <w:uiPriority w:val="99"/>
    <w:rsid w:val="006C64E3"/>
    <w:rPr>
      <w:rFonts w:ascii="Arial" w:hAnsi="Arial" w:cs="Arial"/>
      <w:i/>
      <w:iCs/>
      <w:sz w:val="20"/>
      <w:szCs w:val="20"/>
      <w:shd w:val="clear" w:color="auto" w:fill="FFFFFF"/>
    </w:rPr>
  </w:style>
  <w:style w:type="paragraph" w:styleId="Tableofcontents1" w:customStyle="1">
    <w:name w:val="Table of contents1"/>
    <w:basedOn w:val="Normal"/>
    <w:link w:val="Tableofcontents"/>
    <w:uiPriority w:val="99"/>
    <w:rsid w:val="006C64E3"/>
    <w:pPr>
      <w:shd w:val="clear" w:color="auto" w:fill="FFFFFF"/>
      <w:spacing w:line="230" w:lineRule="exact"/>
    </w:pPr>
    <w:rPr>
      <w:rFonts w:ascii="Arial" w:hAnsi="Arial" w:cs="Arial"/>
      <w:i/>
      <w:iCs/>
      <w:sz w:val="20"/>
      <w:szCs w:val="20"/>
    </w:rPr>
  </w:style>
  <w:style w:type="character" w:styleId="TableofcontentsTimesNewRoman" w:customStyle="1">
    <w:name w:val="Table of contents + Times New Roman"/>
    <w:uiPriority w:val="99"/>
    <w:rsid w:val="006C64E3"/>
    <w:rPr>
      <w:rFonts w:ascii="Times New Roman" w:hAnsi="Times New Roman" w:cs="Times New Roman"/>
      <w:i/>
      <w:iCs/>
      <w:sz w:val="20"/>
      <w:szCs w:val="20"/>
      <w:shd w:val="clear" w:color="auto" w:fill="FFFFFF"/>
    </w:rPr>
  </w:style>
  <w:style w:type="character" w:styleId="Tableofcontents58pt" w:customStyle="1">
    <w:name w:val="Table of contents (5) + 8 pt"/>
    <w:uiPriority w:val="99"/>
    <w:rsid w:val="006C64E3"/>
    <w:rPr>
      <w:rFonts w:ascii="Arial" w:hAnsi="Arial" w:cs="Arial"/>
      <w:sz w:val="16"/>
      <w:szCs w:val="16"/>
      <w:shd w:val="clear" w:color="auto" w:fill="FFFFFF"/>
    </w:rPr>
  </w:style>
  <w:style w:type="character" w:styleId="Tableofcontents38pt" w:customStyle="1">
    <w:name w:val="Table of contents (3) + 8 pt"/>
    <w:aliases w:val="Not Small Caps2"/>
    <w:uiPriority w:val="99"/>
    <w:rsid w:val="006C64E3"/>
    <w:rPr>
      <w:rFonts w:ascii="Arial" w:hAnsi="Arial" w:cs="Arial"/>
      <w:smallCaps/>
      <w:noProof/>
      <w:sz w:val="16"/>
      <w:szCs w:val="16"/>
      <w:shd w:val="clear" w:color="auto" w:fill="FFFFFF"/>
    </w:rPr>
  </w:style>
  <w:style w:type="character" w:styleId="TableofcontentsTimesNewRoman1" w:customStyle="1">
    <w:name w:val="Table of contents + Times New Roman1"/>
    <w:uiPriority w:val="99"/>
    <w:rsid w:val="006C64E3"/>
    <w:rPr>
      <w:rFonts w:ascii="Times New Roman" w:hAnsi="Times New Roman" w:cs="Times New Roman"/>
      <w:i/>
      <w:iCs/>
      <w:sz w:val="20"/>
      <w:szCs w:val="20"/>
      <w:shd w:val="clear" w:color="auto" w:fill="FFFFFF"/>
    </w:rPr>
  </w:style>
  <w:style w:type="character" w:styleId="Tableofcontents3NotSmallCaps1" w:customStyle="1">
    <w:name w:val="Table of contents (3) + Not Small Caps1"/>
    <w:uiPriority w:val="99"/>
    <w:rsid w:val="006C64E3"/>
    <w:rPr>
      <w:rFonts w:ascii="Arial" w:hAnsi="Arial" w:cs="Arial"/>
      <w:smallCaps/>
      <w:sz w:val="20"/>
      <w:szCs w:val="20"/>
      <w:shd w:val="clear" w:color="auto" w:fill="FFFFFF"/>
    </w:rPr>
  </w:style>
  <w:style w:type="character" w:styleId="Tableofcontents3TimesNewRoman1" w:customStyle="1">
    <w:name w:val="Table of contents (3) + Times New Roman1"/>
    <w:aliases w:val="Not Small Caps1"/>
    <w:uiPriority w:val="99"/>
    <w:rsid w:val="006C64E3"/>
    <w:rPr>
      <w:rFonts w:ascii="Times New Roman" w:hAnsi="Times New Roman" w:cs="Times New Roman"/>
      <w:smallCaps/>
      <w:sz w:val="20"/>
      <w:szCs w:val="20"/>
      <w:shd w:val="clear" w:color="auto" w:fill="FFFFFF"/>
    </w:rPr>
  </w:style>
  <w:style w:type="character" w:styleId="Tableofcontents2CourierNew1" w:customStyle="1">
    <w:name w:val="Table of contents (2) + Courier New1"/>
    <w:aliases w:val="9 pt2"/>
    <w:uiPriority w:val="99"/>
    <w:rsid w:val="006C64E3"/>
    <w:rPr>
      <w:rFonts w:ascii="Courier New" w:hAnsi="Courier New" w:cs="Courier New"/>
      <w:b/>
      <w:bCs/>
      <w:sz w:val="18"/>
      <w:szCs w:val="18"/>
      <w:shd w:val="clear" w:color="auto" w:fill="FFFFFF"/>
    </w:rPr>
  </w:style>
  <w:style w:type="character" w:styleId="Tableofcontents410pt1" w:customStyle="1">
    <w:name w:val="Table of contents (4) + 10 pt1"/>
    <w:uiPriority w:val="99"/>
    <w:rsid w:val="006C64E3"/>
    <w:rPr>
      <w:rFonts w:ascii="Arial" w:hAnsi="Arial" w:cs="Arial"/>
      <w:sz w:val="20"/>
      <w:szCs w:val="20"/>
      <w:shd w:val="clear" w:color="auto" w:fill="FFFFFF"/>
    </w:rPr>
  </w:style>
  <w:style w:type="character" w:styleId="Tableofcontents4TimesNewRoman1" w:customStyle="1">
    <w:name w:val="Table of contents (4) + Times New Roman1"/>
    <w:aliases w:val="10 pt1"/>
    <w:uiPriority w:val="99"/>
    <w:rsid w:val="006C64E3"/>
    <w:rPr>
      <w:rFonts w:ascii="Times New Roman" w:hAnsi="Times New Roman" w:cs="Times New Roman"/>
      <w:sz w:val="20"/>
      <w:szCs w:val="20"/>
      <w:shd w:val="clear" w:color="auto" w:fill="FFFFFF"/>
    </w:rPr>
  </w:style>
  <w:style w:type="character" w:styleId="Bodytext7" w:customStyle="1">
    <w:name w:val="Body text (7)"/>
    <w:link w:val="Bodytext71"/>
    <w:uiPriority w:val="99"/>
    <w:rsid w:val="006C64E3"/>
    <w:rPr>
      <w:rFonts w:ascii="Arial" w:hAnsi="Arial" w:cs="Arial"/>
      <w:b/>
      <w:bCs/>
      <w:shd w:val="clear" w:color="auto" w:fill="FFFFFF"/>
    </w:rPr>
  </w:style>
  <w:style w:type="paragraph" w:styleId="Bodytext71" w:customStyle="1">
    <w:name w:val="Body text (7)1"/>
    <w:basedOn w:val="Normal"/>
    <w:link w:val="Bodytext7"/>
    <w:uiPriority w:val="99"/>
    <w:rsid w:val="006C64E3"/>
    <w:pPr>
      <w:shd w:val="clear" w:color="auto" w:fill="FFFFFF"/>
      <w:spacing w:line="240" w:lineRule="atLeast"/>
    </w:pPr>
    <w:rPr>
      <w:rFonts w:ascii="Arial" w:hAnsi="Arial" w:cs="Arial"/>
      <w:b/>
      <w:bCs/>
    </w:rPr>
  </w:style>
  <w:style w:type="character" w:styleId="Bodytext10" w:customStyle="1">
    <w:name w:val="Body text (10)"/>
    <w:link w:val="Bodytext101"/>
    <w:uiPriority w:val="99"/>
    <w:rsid w:val="006C64E3"/>
    <w:rPr>
      <w:rFonts w:ascii="Arial" w:hAnsi="Arial" w:cs="Arial"/>
      <w:b/>
      <w:bCs/>
      <w:shd w:val="clear" w:color="auto" w:fill="FFFFFF"/>
    </w:rPr>
  </w:style>
  <w:style w:type="paragraph" w:styleId="Bodytext101" w:customStyle="1">
    <w:name w:val="Body text (10)1"/>
    <w:basedOn w:val="Normal"/>
    <w:link w:val="Bodytext10"/>
    <w:uiPriority w:val="99"/>
    <w:rsid w:val="006C64E3"/>
    <w:pPr>
      <w:shd w:val="clear" w:color="auto" w:fill="FFFFFF"/>
      <w:spacing w:line="254" w:lineRule="exact"/>
      <w:jc w:val="center"/>
    </w:pPr>
    <w:rPr>
      <w:rFonts w:ascii="Arial" w:hAnsi="Arial" w:cs="Arial"/>
      <w:b/>
      <w:bCs/>
    </w:rPr>
  </w:style>
  <w:style w:type="character" w:styleId="Bodytext12" w:customStyle="1">
    <w:name w:val="Body text (12)"/>
    <w:link w:val="Bodytext121"/>
    <w:uiPriority w:val="99"/>
    <w:rsid w:val="006C64E3"/>
    <w:rPr>
      <w:rFonts w:ascii="Arial" w:hAnsi="Arial" w:cs="Arial"/>
      <w:b/>
      <w:bCs/>
      <w:shd w:val="clear" w:color="auto" w:fill="FFFFFF"/>
    </w:rPr>
  </w:style>
  <w:style w:type="paragraph" w:styleId="Bodytext121" w:customStyle="1">
    <w:name w:val="Body text (12)1"/>
    <w:basedOn w:val="Normal"/>
    <w:link w:val="Bodytext12"/>
    <w:uiPriority w:val="99"/>
    <w:rsid w:val="006C64E3"/>
    <w:pPr>
      <w:shd w:val="clear" w:color="auto" w:fill="FFFFFF"/>
      <w:spacing w:line="254" w:lineRule="exact"/>
      <w:jc w:val="right"/>
    </w:pPr>
    <w:rPr>
      <w:rFonts w:ascii="Arial" w:hAnsi="Arial" w:cs="Arial"/>
      <w:b/>
      <w:bCs/>
    </w:rPr>
  </w:style>
  <w:style w:type="character" w:styleId="Bodytext6" w:customStyle="1">
    <w:name w:val="Body text (6)"/>
    <w:link w:val="Bodytext61"/>
    <w:uiPriority w:val="99"/>
    <w:rsid w:val="006C64E3"/>
    <w:rPr>
      <w:rFonts w:ascii="Times New Roman" w:hAnsi="Times New Roman" w:cs="Times New Roman"/>
      <w:noProof/>
      <w:sz w:val="20"/>
      <w:szCs w:val="20"/>
      <w:shd w:val="clear" w:color="auto" w:fill="FFFFFF"/>
    </w:rPr>
  </w:style>
  <w:style w:type="paragraph" w:styleId="Bodytext61" w:customStyle="1">
    <w:name w:val="Body text (6)1"/>
    <w:basedOn w:val="Normal"/>
    <w:link w:val="Bodytext6"/>
    <w:uiPriority w:val="99"/>
    <w:rsid w:val="006C64E3"/>
    <w:pPr>
      <w:shd w:val="clear" w:color="auto" w:fill="FFFFFF"/>
      <w:spacing w:line="240" w:lineRule="atLeast"/>
    </w:pPr>
    <w:rPr>
      <w:rFonts w:ascii="Times New Roman" w:hAnsi="Times New Roman"/>
      <w:noProof/>
      <w:sz w:val="20"/>
      <w:szCs w:val="20"/>
    </w:rPr>
  </w:style>
  <w:style w:type="character" w:styleId="Bodytext11" w:customStyle="1">
    <w:name w:val="Body text (11)"/>
    <w:link w:val="Bodytext111"/>
    <w:uiPriority w:val="99"/>
    <w:rsid w:val="006C64E3"/>
    <w:rPr>
      <w:rFonts w:ascii="Arial" w:hAnsi="Arial" w:cs="Arial"/>
      <w:shd w:val="clear" w:color="auto" w:fill="FFFFFF"/>
    </w:rPr>
  </w:style>
  <w:style w:type="paragraph" w:styleId="Bodytext111" w:customStyle="1">
    <w:name w:val="Body text (11)1"/>
    <w:basedOn w:val="Normal"/>
    <w:link w:val="Bodytext11"/>
    <w:uiPriority w:val="99"/>
    <w:rsid w:val="006C64E3"/>
    <w:pPr>
      <w:shd w:val="clear" w:color="auto" w:fill="FFFFFF"/>
      <w:spacing w:line="240" w:lineRule="atLeast"/>
      <w:jc w:val="right"/>
    </w:pPr>
    <w:rPr>
      <w:rFonts w:ascii="Arial" w:hAnsi="Arial" w:cs="Arial"/>
    </w:rPr>
  </w:style>
  <w:style w:type="character" w:styleId="Bodytext8" w:customStyle="1">
    <w:name w:val="Body text (8)"/>
    <w:link w:val="Bodytext81"/>
    <w:uiPriority w:val="99"/>
    <w:rsid w:val="006C64E3"/>
    <w:rPr>
      <w:rFonts w:ascii="Arial" w:hAnsi="Arial" w:cs="Arial"/>
      <w:shd w:val="clear" w:color="auto" w:fill="FFFFFF"/>
    </w:rPr>
  </w:style>
  <w:style w:type="paragraph" w:styleId="Bodytext81" w:customStyle="1">
    <w:name w:val="Body text (8)1"/>
    <w:basedOn w:val="Normal"/>
    <w:link w:val="Bodytext8"/>
    <w:uiPriority w:val="99"/>
    <w:rsid w:val="006C64E3"/>
    <w:pPr>
      <w:shd w:val="clear" w:color="auto" w:fill="FFFFFF"/>
      <w:spacing w:line="254" w:lineRule="exact"/>
      <w:jc w:val="both"/>
    </w:pPr>
    <w:rPr>
      <w:rFonts w:ascii="Arial" w:hAnsi="Arial" w:cs="Arial"/>
    </w:rPr>
  </w:style>
  <w:style w:type="character" w:styleId="Bodytext9" w:customStyle="1">
    <w:name w:val="Body text (9)"/>
    <w:link w:val="Bodytext91"/>
    <w:uiPriority w:val="99"/>
    <w:rsid w:val="006C64E3"/>
    <w:rPr>
      <w:rFonts w:ascii="Arial" w:hAnsi="Arial" w:cs="Arial"/>
      <w:sz w:val="18"/>
      <w:szCs w:val="18"/>
      <w:shd w:val="clear" w:color="auto" w:fill="FFFFFF"/>
    </w:rPr>
  </w:style>
  <w:style w:type="paragraph" w:styleId="Bodytext91" w:customStyle="1">
    <w:name w:val="Body text (9)1"/>
    <w:basedOn w:val="Normal"/>
    <w:link w:val="Bodytext9"/>
    <w:uiPriority w:val="99"/>
    <w:rsid w:val="006C64E3"/>
    <w:pPr>
      <w:shd w:val="clear" w:color="auto" w:fill="FFFFFF"/>
      <w:spacing w:line="240" w:lineRule="atLeast"/>
    </w:pPr>
    <w:rPr>
      <w:rFonts w:ascii="Arial" w:hAnsi="Arial" w:cs="Arial"/>
      <w:sz w:val="18"/>
      <w:szCs w:val="18"/>
    </w:rPr>
  </w:style>
  <w:style w:type="character" w:styleId="Heading22" w:customStyle="1">
    <w:name w:val="Heading #2 (2)"/>
    <w:link w:val="Heading221"/>
    <w:uiPriority w:val="99"/>
    <w:rsid w:val="006C64E3"/>
    <w:rPr>
      <w:rFonts w:ascii="Arial" w:hAnsi="Arial" w:cs="Arial"/>
      <w:b/>
      <w:bCs/>
      <w:i/>
      <w:iCs/>
      <w:sz w:val="24"/>
      <w:szCs w:val="24"/>
      <w:shd w:val="clear" w:color="auto" w:fill="FFFFFF"/>
    </w:rPr>
  </w:style>
  <w:style w:type="paragraph" w:styleId="Heading221" w:customStyle="1">
    <w:name w:val="Heading #2 (2)1"/>
    <w:basedOn w:val="Normal"/>
    <w:link w:val="Heading22"/>
    <w:uiPriority w:val="99"/>
    <w:rsid w:val="006C64E3"/>
    <w:pPr>
      <w:shd w:val="clear" w:color="auto" w:fill="FFFFFF"/>
      <w:spacing w:before="360" w:after="360" w:line="240" w:lineRule="atLeast"/>
      <w:outlineLvl w:val="1"/>
    </w:pPr>
    <w:rPr>
      <w:rFonts w:ascii="Arial" w:hAnsi="Arial" w:cs="Arial"/>
      <w:b/>
      <w:bCs/>
      <w:i/>
      <w:iCs/>
      <w:sz w:val="24"/>
      <w:szCs w:val="24"/>
    </w:rPr>
  </w:style>
  <w:style w:type="character" w:styleId="Bodytext32" w:customStyle="1">
    <w:name w:val="Body text (3)2"/>
    <w:uiPriority w:val="99"/>
    <w:rsid w:val="006C64E3"/>
    <w:rPr>
      <w:rFonts w:ascii="Arial" w:hAnsi="Arial" w:cs="Arial"/>
      <w:u w:val="single"/>
      <w:shd w:val="clear" w:color="auto" w:fill="FFFFFF"/>
    </w:rPr>
  </w:style>
  <w:style w:type="character" w:styleId="Bodytext13" w:customStyle="1">
    <w:name w:val="Body text (13)"/>
    <w:link w:val="Bodytext131"/>
    <w:uiPriority w:val="99"/>
    <w:rsid w:val="006C64E3"/>
    <w:rPr>
      <w:rFonts w:ascii="Arial" w:hAnsi="Arial" w:cs="Arial"/>
      <w:shd w:val="clear" w:color="auto" w:fill="FFFFFF"/>
    </w:rPr>
  </w:style>
  <w:style w:type="paragraph" w:styleId="Bodytext131" w:customStyle="1">
    <w:name w:val="Body text (13)1"/>
    <w:basedOn w:val="Normal"/>
    <w:link w:val="Bodytext13"/>
    <w:uiPriority w:val="99"/>
    <w:rsid w:val="006C64E3"/>
    <w:pPr>
      <w:shd w:val="clear" w:color="auto" w:fill="FFFFFF"/>
      <w:spacing w:line="254" w:lineRule="exact"/>
      <w:ind w:hanging="360"/>
    </w:pPr>
    <w:rPr>
      <w:rFonts w:ascii="Arial" w:hAnsi="Arial" w:cs="Arial"/>
    </w:rPr>
  </w:style>
  <w:style w:type="character" w:styleId="Bodytext13CourierNew" w:customStyle="1">
    <w:name w:val="Body text (13) + Courier New"/>
    <w:aliases w:val="9 pt1"/>
    <w:uiPriority w:val="99"/>
    <w:rsid w:val="006C64E3"/>
    <w:rPr>
      <w:rFonts w:ascii="Courier New" w:hAnsi="Courier New" w:cs="Courier New"/>
      <w:noProof/>
      <w:sz w:val="18"/>
      <w:szCs w:val="18"/>
      <w:shd w:val="clear" w:color="auto" w:fill="FFFFFF"/>
    </w:rPr>
  </w:style>
  <w:style w:type="character" w:styleId="Bodytext8Bold" w:customStyle="1">
    <w:name w:val="Body text (8) + Bold"/>
    <w:uiPriority w:val="99"/>
    <w:rsid w:val="006C64E3"/>
    <w:rPr>
      <w:rFonts w:ascii="Arial" w:hAnsi="Arial" w:cs="Arial"/>
      <w:b/>
      <w:bCs/>
      <w:shd w:val="clear" w:color="auto" w:fill="FFFFFF"/>
    </w:rPr>
  </w:style>
  <w:style w:type="character" w:styleId="Bodytext3Bold" w:customStyle="1">
    <w:name w:val="Body text (3) + Bold"/>
    <w:uiPriority w:val="99"/>
    <w:rsid w:val="006C64E3"/>
    <w:rPr>
      <w:rFonts w:ascii="Arial" w:hAnsi="Arial" w:cs="Arial"/>
      <w:b/>
      <w:bCs/>
      <w:shd w:val="clear" w:color="auto" w:fill="FFFFFF"/>
    </w:rPr>
  </w:style>
  <w:style w:type="character" w:styleId="Bodytext3Bold1" w:customStyle="1">
    <w:name w:val="Body text (3) + Bold1"/>
    <w:uiPriority w:val="99"/>
    <w:rsid w:val="006C64E3"/>
    <w:rPr>
      <w:rFonts w:ascii="Arial" w:hAnsi="Arial" w:cs="Arial"/>
      <w:b/>
      <w:bCs/>
      <w:shd w:val="clear" w:color="auto" w:fill="FFFFFF"/>
    </w:rPr>
  </w:style>
  <w:style w:type="character" w:styleId="Tablecaption2" w:customStyle="1">
    <w:name w:val="Table caption (2)"/>
    <w:link w:val="Tablecaption21"/>
    <w:uiPriority w:val="99"/>
    <w:rsid w:val="006C64E3"/>
    <w:rPr>
      <w:rFonts w:ascii="Arial" w:hAnsi="Arial" w:cs="Arial"/>
      <w:shd w:val="clear" w:color="auto" w:fill="FFFFFF"/>
    </w:rPr>
  </w:style>
  <w:style w:type="paragraph" w:styleId="Tablecaption21" w:customStyle="1">
    <w:name w:val="Table caption (2)1"/>
    <w:basedOn w:val="Normal"/>
    <w:link w:val="Tablecaption2"/>
    <w:uiPriority w:val="99"/>
    <w:rsid w:val="006C64E3"/>
    <w:pPr>
      <w:shd w:val="clear" w:color="auto" w:fill="FFFFFF"/>
      <w:spacing w:line="240" w:lineRule="atLeast"/>
    </w:pPr>
    <w:rPr>
      <w:rFonts w:ascii="Arial" w:hAnsi="Arial" w:cs="Arial"/>
    </w:rPr>
  </w:style>
  <w:style w:type="character" w:styleId="Bodytext14" w:customStyle="1">
    <w:name w:val="Body text (14)"/>
    <w:link w:val="Bodytext141"/>
    <w:uiPriority w:val="99"/>
    <w:rsid w:val="006C64E3"/>
    <w:rPr>
      <w:rFonts w:ascii="Courier New" w:hAnsi="Courier New" w:cs="Courier New"/>
      <w:b/>
      <w:bCs/>
      <w:noProof/>
      <w:sz w:val="10"/>
      <w:szCs w:val="10"/>
      <w:shd w:val="clear" w:color="auto" w:fill="FFFFFF"/>
    </w:rPr>
  </w:style>
  <w:style w:type="paragraph" w:styleId="Bodytext141" w:customStyle="1">
    <w:name w:val="Body text (14)1"/>
    <w:basedOn w:val="Normal"/>
    <w:link w:val="Bodytext14"/>
    <w:uiPriority w:val="99"/>
    <w:rsid w:val="006C64E3"/>
    <w:pPr>
      <w:shd w:val="clear" w:color="auto" w:fill="FFFFFF"/>
      <w:spacing w:line="240" w:lineRule="atLeast"/>
    </w:pPr>
    <w:rPr>
      <w:rFonts w:ascii="Courier New" w:hAnsi="Courier New" w:cs="Courier New"/>
      <w:b/>
      <w:bCs/>
      <w:noProof/>
      <w:sz w:val="10"/>
      <w:szCs w:val="10"/>
    </w:rPr>
  </w:style>
  <w:style w:type="character" w:styleId="Bodytext15" w:customStyle="1">
    <w:name w:val="Body text (15)"/>
    <w:link w:val="Bodytext151"/>
    <w:uiPriority w:val="99"/>
    <w:rsid w:val="006C64E3"/>
    <w:rPr>
      <w:rFonts w:ascii="Arial" w:hAnsi="Arial" w:cs="Arial"/>
      <w:shd w:val="clear" w:color="auto" w:fill="FFFFFF"/>
    </w:rPr>
  </w:style>
  <w:style w:type="paragraph" w:styleId="Bodytext151" w:customStyle="1">
    <w:name w:val="Body text (15)1"/>
    <w:basedOn w:val="Normal"/>
    <w:link w:val="Bodytext15"/>
    <w:uiPriority w:val="99"/>
    <w:rsid w:val="006C64E3"/>
    <w:pPr>
      <w:shd w:val="clear" w:color="auto" w:fill="FFFFFF"/>
      <w:spacing w:after="480" w:line="250" w:lineRule="exact"/>
      <w:ind w:hanging="600"/>
    </w:pPr>
    <w:rPr>
      <w:rFonts w:ascii="Arial" w:hAnsi="Arial" w:cs="Arial"/>
    </w:rPr>
  </w:style>
  <w:style w:type="character" w:styleId="Bodytext16" w:customStyle="1">
    <w:name w:val="Body text (16)"/>
    <w:link w:val="Bodytext161"/>
    <w:uiPriority w:val="99"/>
    <w:rsid w:val="006C64E3"/>
    <w:rPr>
      <w:rFonts w:ascii="Arial" w:hAnsi="Arial" w:cs="Arial"/>
      <w:b/>
      <w:bCs/>
      <w:sz w:val="16"/>
      <w:szCs w:val="16"/>
      <w:shd w:val="clear" w:color="auto" w:fill="FFFFFF"/>
    </w:rPr>
  </w:style>
  <w:style w:type="paragraph" w:styleId="Bodytext161" w:customStyle="1">
    <w:name w:val="Body text (16)1"/>
    <w:basedOn w:val="Normal"/>
    <w:link w:val="Bodytext16"/>
    <w:uiPriority w:val="99"/>
    <w:rsid w:val="006C64E3"/>
    <w:pPr>
      <w:shd w:val="clear" w:color="auto" w:fill="FFFFFF"/>
      <w:spacing w:before="600" w:line="240" w:lineRule="atLeast"/>
    </w:pPr>
    <w:rPr>
      <w:rFonts w:ascii="Arial" w:hAnsi="Arial" w:cs="Arial"/>
      <w:b/>
      <w:bCs/>
      <w:sz w:val="16"/>
      <w:szCs w:val="16"/>
    </w:rPr>
  </w:style>
  <w:style w:type="character" w:styleId="Bodytext162" w:customStyle="1">
    <w:name w:val="Body text (16)2"/>
    <w:uiPriority w:val="99"/>
    <w:rsid w:val="006C64E3"/>
    <w:rPr>
      <w:rFonts w:ascii="Arial" w:hAnsi="Arial" w:cs="Arial"/>
      <w:b/>
      <w:bCs/>
      <w:sz w:val="16"/>
      <w:szCs w:val="16"/>
      <w:u w:val="single"/>
      <w:shd w:val="clear" w:color="auto" w:fill="FFFFFF"/>
    </w:rPr>
  </w:style>
  <w:style w:type="character" w:styleId="Picturecaption" w:customStyle="1">
    <w:name w:val="Picture caption"/>
    <w:link w:val="Picturecaption1"/>
    <w:uiPriority w:val="99"/>
    <w:rsid w:val="006C64E3"/>
    <w:rPr>
      <w:rFonts w:ascii="Arial" w:hAnsi="Arial" w:cs="Arial"/>
      <w:b/>
      <w:bCs/>
      <w:sz w:val="8"/>
      <w:szCs w:val="8"/>
      <w:shd w:val="clear" w:color="auto" w:fill="FFFFFF"/>
    </w:rPr>
  </w:style>
  <w:style w:type="paragraph" w:styleId="Picturecaption1" w:customStyle="1">
    <w:name w:val="Picture caption1"/>
    <w:basedOn w:val="Normal"/>
    <w:link w:val="Picturecaption"/>
    <w:uiPriority w:val="99"/>
    <w:rsid w:val="006C64E3"/>
    <w:pPr>
      <w:shd w:val="clear" w:color="auto" w:fill="FFFFFF"/>
      <w:spacing w:after="60" w:line="168" w:lineRule="exact"/>
      <w:jc w:val="both"/>
    </w:pPr>
    <w:rPr>
      <w:rFonts w:ascii="Arial" w:hAnsi="Arial" w:cs="Arial"/>
      <w:b/>
      <w:bCs/>
      <w:sz w:val="8"/>
      <w:szCs w:val="8"/>
    </w:rPr>
  </w:style>
  <w:style w:type="character" w:styleId="Picturecaption3" w:customStyle="1">
    <w:name w:val="Picture caption (3)"/>
    <w:link w:val="Picturecaption31"/>
    <w:uiPriority w:val="99"/>
    <w:rsid w:val="006C64E3"/>
    <w:rPr>
      <w:rFonts w:ascii="Arial" w:hAnsi="Arial" w:cs="Arial"/>
      <w:b/>
      <w:bCs/>
      <w:sz w:val="12"/>
      <w:szCs w:val="12"/>
      <w:shd w:val="clear" w:color="auto" w:fill="FFFFFF"/>
    </w:rPr>
  </w:style>
  <w:style w:type="paragraph" w:styleId="Picturecaption31" w:customStyle="1">
    <w:name w:val="Picture caption (3)1"/>
    <w:basedOn w:val="Normal"/>
    <w:link w:val="Picturecaption3"/>
    <w:uiPriority w:val="99"/>
    <w:rsid w:val="006C64E3"/>
    <w:pPr>
      <w:shd w:val="clear" w:color="auto" w:fill="FFFFFF"/>
      <w:spacing w:before="60" w:line="240" w:lineRule="atLeast"/>
    </w:pPr>
    <w:rPr>
      <w:rFonts w:ascii="Arial" w:hAnsi="Arial" w:cs="Arial"/>
      <w:b/>
      <w:bCs/>
      <w:sz w:val="12"/>
      <w:szCs w:val="12"/>
    </w:rPr>
  </w:style>
  <w:style w:type="character" w:styleId="Picturecaption32" w:customStyle="1">
    <w:name w:val="Picture caption (3)2"/>
    <w:uiPriority w:val="99"/>
    <w:rsid w:val="006C64E3"/>
    <w:rPr>
      <w:rFonts w:ascii="Arial" w:hAnsi="Arial" w:cs="Arial"/>
      <w:b/>
      <w:bCs/>
      <w:sz w:val="12"/>
      <w:szCs w:val="12"/>
      <w:u w:val="single"/>
      <w:shd w:val="clear" w:color="auto" w:fill="FFFFFF"/>
    </w:rPr>
  </w:style>
  <w:style w:type="character" w:styleId="Bodytext20" w:customStyle="1">
    <w:name w:val="Body text (20)"/>
    <w:link w:val="Bodytext201"/>
    <w:uiPriority w:val="99"/>
    <w:rsid w:val="006C64E3"/>
    <w:rPr>
      <w:rFonts w:ascii="Arial" w:hAnsi="Arial" w:cs="Arial"/>
      <w:b/>
      <w:bCs/>
      <w:sz w:val="12"/>
      <w:szCs w:val="12"/>
      <w:shd w:val="clear" w:color="auto" w:fill="FFFFFF"/>
    </w:rPr>
  </w:style>
  <w:style w:type="paragraph" w:styleId="Bodytext201" w:customStyle="1">
    <w:name w:val="Body text (20)1"/>
    <w:basedOn w:val="Normal"/>
    <w:link w:val="Bodytext20"/>
    <w:uiPriority w:val="99"/>
    <w:rsid w:val="006C64E3"/>
    <w:pPr>
      <w:shd w:val="clear" w:color="auto" w:fill="FFFFFF"/>
      <w:spacing w:line="144" w:lineRule="exact"/>
      <w:jc w:val="both"/>
    </w:pPr>
    <w:rPr>
      <w:rFonts w:ascii="Arial" w:hAnsi="Arial" w:cs="Arial"/>
      <w:b/>
      <w:bCs/>
      <w:sz w:val="12"/>
      <w:szCs w:val="12"/>
    </w:rPr>
  </w:style>
  <w:style w:type="character" w:styleId="Picturecaption2" w:customStyle="1">
    <w:name w:val="Picture caption (2)"/>
    <w:link w:val="Picturecaption21"/>
    <w:uiPriority w:val="99"/>
    <w:rsid w:val="006C64E3"/>
    <w:rPr>
      <w:rFonts w:ascii="Arial" w:hAnsi="Arial" w:cs="Arial"/>
      <w:b/>
      <w:bCs/>
      <w:sz w:val="10"/>
      <w:szCs w:val="10"/>
      <w:shd w:val="clear" w:color="auto" w:fill="FFFFFF"/>
    </w:rPr>
  </w:style>
  <w:style w:type="paragraph" w:styleId="Picturecaption21" w:customStyle="1">
    <w:name w:val="Picture caption (2)1"/>
    <w:basedOn w:val="Normal"/>
    <w:link w:val="Picturecaption2"/>
    <w:uiPriority w:val="99"/>
    <w:rsid w:val="006C64E3"/>
    <w:pPr>
      <w:shd w:val="clear" w:color="auto" w:fill="FFFFFF"/>
      <w:spacing w:line="120" w:lineRule="exact"/>
    </w:pPr>
    <w:rPr>
      <w:rFonts w:ascii="Arial" w:hAnsi="Arial" w:cs="Arial"/>
      <w:b/>
      <w:bCs/>
      <w:sz w:val="10"/>
      <w:szCs w:val="10"/>
    </w:rPr>
  </w:style>
  <w:style w:type="character" w:styleId="Bodytext17" w:customStyle="1">
    <w:name w:val="Body text (17)"/>
    <w:link w:val="Bodytext171"/>
    <w:uiPriority w:val="99"/>
    <w:rsid w:val="006C64E3"/>
    <w:rPr>
      <w:rFonts w:ascii="Arial" w:hAnsi="Arial" w:cs="Arial"/>
      <w:b/>
      <w:bCs/>
      <w:sz w:val="24"/>
      <w:szCs w:val="24"/>
      <w:shd w:val="clear" w:color="auto" w:fill="FFFFFF"/>
    </w:rPr>
  </w:style>
  <w:style w:type="paragraph" w:styleId="Bodytext171" w:customStyle="1">
    <w:name w:val="Body text (17)1"/>
    <w:basedOn w:val="Normal"/>
    <w:link w:val="Bodytext17"/>
    <w:uiPriority w:val="99"/>
    <w:rsid w:val="006C64E3"/>
    <w:pPr>
      <w:shd w:val="clear" w:color="auto" w:fill="FFFFFF"/>
      <w:spacing w:line="240" w:lineRule="atLeast"/>
    </w:pPr>
    <w:rPr>
      <w:rFonts w:ascii="Arial" w:hAnsi="Arial" w:cs="Arial"/>
      <w:b/>
      <w:bCs/>
      <w:sz w:val="24"/>
      <w:szCs w:val="24"/>
    </w:rPr>
  </w:style>
  <w:style w:type="character" w:styleId="Bodytext19" w:customStyle="1">
    <w:name w:val="Body text (19)"/>
    <w:link w:val="Bodytext191"/>
    <w:uiPriority w:val="99"/>
    <w:rsid w:val="006C64E3"/>
    <w:rPr>
      <w:rFonts w:ascii="Arial" w:hAnsi="Arial" w:cs="Arial"/>
      <w:b/>
      <w:bCs/>
      <w:sz w:val="8"/>
      <w:szCs w:val="8"/>
      <w:shd w:val="clear" w:color="auto" w:fill="FFFFFF"/>
    </w:rPr>
  </w:style>
  <w:style w:type="paragraph" w:styleId="Bodytext191" w:customStyle="1">
    <w:name w:val="Body text (19)1"/>
    <w:basedOn w:val="Normal"/>
    <w:link w:val="Bodytext19"/>
    <w:uiPriority w:val="99"/>
    <w:rsid w:val="006C64E3"/>
    <w:pPr>
      <w:shd w:val="clear" w:color="auto" w:fill="FFFFFF"/>
      <w:spacing w:line="240" w:lineRule="atLeast"/>
    </w:pPr>
    <w:rPr>
      <w:rFonts w:ascii="Arial" w:hAnsi="Arial" w:cs="Arial"/>
      <w:b/>
      <w:bCs/>
      <w:sz w:val="8"/>
      <w:szCs w:val="8"/>
    </w:rPr>
  </w:style>
  <w:style w:type="character" w:styleId="Bodytext18" w:customStyle="1">
    <w:name w:val="Body text (18)"/>
    <w:link w:val="Bodytext181"/>
    <w:uiPriority w:val="99"/>
    <w:rsid w:val="006C64E3"/>
    <w:rPr>
      <w:rFonts w:ascii="Arial" w:hAnsi="Arial" w:cs="Arial"/>
      <w:b/>
      <w:bCs/>
      <w:sz w:val="12"/>
      <w:szCs w:val="12"/>
      <w:shd w:val="clear" w:color="auto" w:fill="FFFFFF"/>
    </w:rPr>
  </w:style>
  <w:style w:type="paragraph" w:styleId="Bodytext181" w:customStyle="1">
    <w:name w:val="Body text (18)1"/>
    <w:basedOn w:val="Normal"/>
    <w:link w:val="Bodytext18"/>
    <w:uiPriority w:val="99"/>
    <w:rsid w:val="006C64E3"/>
    <w:pPr>
      <w:shd w:val="clear" w:color="auto" w:fill="FFFFFF"/>
      <w:spacing w:line="240" w:lineRule="atLeast"/>
    </w:pPr>
    <w:rPr>
      <w:rFonts w:ascii="Arial" w:hAnsi="Arial" w:cs="Arial"/>
      <w:b/>
      <w:bCs/>
      <w:sz w:val="12"/>
      <w:szCs w:val="12"/>
    </w:rPr>
  </w:style>
  <w:style w:type="character" w:styleId="Tablecaption3" w:customStyle="1">
    <w:name w:val="Table caption (3)"/>
    <w:link w:val="Tablecaption31"/>
    <w:uiPriority w:val="99"/>
    <w:rsid w:val="006C64E3"/>
    <w:rPr>
      <w:rFonts w:ascii="Arial" w:hAnsi="Arial" w:cs="Arial"/>
      <w:b/>
      <w:bCs/>
      <w:sz w:val="12"/>
      <w:szCs w:val="12"/>
      <w:shd w:val="clear" w:color="auto" w:fill="FFFFFF"/>
    </w:rPr>
  </w:style>
  <w:style w:type="paragraph" w:styleId="Tablecaption31" w:customStyle="1">
    <w:name w:val="Table caption (3)1"/>
    <w:basedOn w:val="Normal"/>
    <w:link w:val="Tablecaption3"/>
    <w:uiPriority w:val="99"/>
    <w:rsid w:val="006C64E3"/>
    <w:pPr>
      <w:shd w:val="clear" w:color="auto" w:fill="FFFFFF"/>
      <w:spacing w:line="240" w:lineRule="atLeast"/>
    </w:pPr>
    <w:rPr>
      <w:rFonts w:ascii="Arial" w:hAnsi="Arial" w:cs="Arial"/>
      <w:b/>
      <w:bCs/>
      <w:sz w:val="12"/>
      <w:szCs w:val="12"/>
    </w:rPr>
  </w:style>
  <w:style w:type="character" w:styleId="Tablecaption32" w:customStyle="1">
    <w:name w:val="Table caption (3)2"/>
    <w:uiPriority w:val="99"/>
    <w:rsid w:val="006C64E3"/>
    <w:rPr>
      <w:rFonts w:ascii="Arial" w:hAnsi="Arial" w:cs="Arial"/>
      <w:b/>
      <w:bCs/>
      <w:sz w:val="12"/>
      <w:szCs w:val="12"/>
      <w:u w:val="single"/>
      <w:shd w:val="clear" w:color="auto" w:fill="FFFFFF"/>
    </w:rPr>
  </w:style>
  <w:style w:type="character" w:styleId="Bodytext210" w:customStyle="1">
    <w:name w:val="Body text (21)"/>
    <w:link w:val="Bodytext211"/>
    <w:uiPriority w:val="99"/>
    <w:rsid w:val="006C64E3"/>
    <w:rPr>
      <w:rFonts w:ascii="Arial" w:hAnsi="Arial" w:cs="Arial"/>
      <w:b/>
      <w:bCs/>
      <w:sz w:val="10"/>
      <w:szCs w:val="10"/>
      <w:shd w:val="clear" w:color="auto" w:fill="FFFFFF"/>
    </w:rPr>
  </w:style>
  <w:style w:type="paragraph" w:styleId="Bodytext211" w:customStyle="1">
    <w:name w:val="Body text (21)1"/>
    <w:basedOn w:val="Normal"/>
    <w:link w:val="Bodytext210"/>
    <w:uiPriority w:val="99"/>
    <w:rsid w:val="006C64E3"/>
    <w:pPr>
      <w:shd w:val="clear" w:color="auto" w:fill="FFFFFF"/>
      <w:spacing w:line="120" w:lineRule="exact"/>
    </w:pPr>
    <w:rPr>
      <w:rFonts w:ascii="Arial" w:hAnsi="Arial" w:cs="Arial"/>
      <w:b/>
      <w:bCs/>
      <w:sz w:val="10"/>
      <w:szCs w:val="10"/>
    </w:rPr>
  </w:style>
  <w:style w:type="character" w:styleId="Bodytext22" w:customStyle="1">
    <w:name w:val="Body text (22)"/>
    <w:link w:val="Bodytext221"/>
    <w:uiPriority w:val="99"/>
    <w:rsid w:val="006C64E3"/>
    <w:rPr>
      <w:rFonts w:ascii="Courier New" w:hAnsi="Courier New" w:cs="Courier New"/>
      <w:sz w:val="18"/>
      <w:szCs w:val="18"/>
      <w:shd w:val="clear" w:color="auto" w:fill="FFFFFF"/>
    </w:rPr>
  </w:style>
  <w:style w:type="paragraph" w:styleId="Bodytext221" w:customStyle="1">
    <w:name w:val="Body text (22)1"/>
    <w:basedOn w:val="Normal"/>
    <w:link w:val="Bodytext22"/>
    <w:uiPriority w:val="99"/>
    <w:rsid w:val="006C64E3"/>
    <w:pPr>
      <w:shd w:val="clear" w:color="auto" w:fill="FFFFFF"/>
      <w:spacing w:line="240" w:lineRule="atLeast"/>
    </w:pPr>
    <w:rPr>
      <w:rFonts w:ascii="Courier New" w:hAnsi="Courier New" w:cs="Courier New"/>
      <w:sz w:val="18"/>
      <w:szCs w:val="18"/>
    </w:rPr>
  </w:style>
  <w:style w:type="character" w:styleId="Bodytext52" w:customStyle="1">
    <w:name w:val="Body text (5)2"/>
    <w:uiPriority w:val="99"/>
    <w:rsid w:val="006C64E3"/>
    <w:rPr>
      <w:rFonts w:ascii="Arial" w:hAnsi="Arial" w:cs="Arial"/>
      <w:b/>
      <w:bCs/>
      <w:sz w:val="20"/>
      <w:szCs w:val="20"/>
      <w:u w:val="single"/>
      <w:shd w:val="clear" w:color="auto" w:fill="FFFFFF"/>
    </w:rPr>
  </w:style>
  <w:style w:type="character" w:styleId="Bodytext23" w:customStyle="1">
    <w:name w:val="Body text (23)"/>
    <w:link w:val="Bodytext231"/>
    <w:uiPriority w:val="99"/>
    <w:rsid w:val="006C64E3"/>
    <w:rPr>
      <w:rFonts w:ascii="Arial" w:hAnsi="Arial" w:cs="Arial"/>
      <w:sz w:val="20"/>
      <w:szCs w:val="20"/>
      <w:shd w:val="clear" w:color="auto" w:fill="FFFFFF"/>
    </w:rPr>
  </w:style>
  <w:style w:type="paragraph" w:styleId="Bodytext231" w:customStyle="1">
    <w:name w:val="Body text (23)1"/>
    <w:basedOn w:val="Normal"/>
    <w:link w:val="Bodytext23"/>
    <w:uiPriority w:val="99"/>
    <w:rsid w:val="006C64E3"/>
    <w:pPr>
      <w:shd w:val="clear" w:color="auto" w:fill="FFFFFF"/>
      <w:spacing w:before="420" w:after="420" w:line="230" w:lineRule="exact"/>
      <w:jc w:val="right"/>
    </w:pPr>
    <w:rPr>
      <w:rFonts w:ascii="Arial" w:hAnsi="Arial" w:cs="Arial"/>
      <w:sz w:val="20"/>
      <w:szCs w:val="20"/>
    </w:rPr>
  </w:style>
  <w:style w:type="character" w:styleId="Heading21" w:customStyle="1">
    <w:name w:val="Heading #2"/>
    <w:link w:val="Heading210"/>
    <w:uiPriority w:val="99"/>
    <w:rsid w:val="006C64E3"/>
    <w:rPr>
      <w:rFonts w:ascii="Arial" w:hAnsi="Arial" w:cs="Arial"/>
      <w:b/>
      <w:bCs/>
      <w:sz w:val="24"/>
      <w:szCs w:val="24"/>
      <w:shd w:val="clear" w:color="auto" w:fill="FFFFFF"/>
    </w:rPr>
  </w:style>
  <w:style w:type="paragraph" w:styleId="Heading210" w:customStyle="1">
    <w:name w:val="Heading #21"/>
    <w:basedOn w:val="Normal"/>
    <w:link w:val="Heading21"/>
    <w:uiPriority w:val="99"/>
    <w:rsid w:val="006C64E3"/>
    <w:pPr>
      <w:shd w:val="clear" w:color="auto" w:fill="FFFFFF"/>
      <w:spacing w:before="420" w:after="420" w:line="240" w:lineRule="atLeast"/>
      <w:outlineLvl w:val="1"/>
    </w:pPr>
    <w:rPr>
      <w:rFonts w:ascii="Arial" w:hAnsi="Arial" w:cs="Arial"/>
      <w:b/>
      <w:bCs/>
      <w:sz w:val="24"/>
      <w:szCs w:val="24"/>
    </w:rPr>
  </w:style>
  <w:style w:type="character" w:styleId="Tablecaption4" w:customStyle="1">
    <w:name w:val="Table caption (4)"/>
    <w:link w:val="Tablecaption41"/>
    <w:uiPriority w:val="99"/>
    <w:rsid w:val="006C64E3"/>
    <w:rPr>
      <w:rFonts w:ascii="Arial" w:hAnsi="Arial" w:cs="Arial"/>
      <w:sz w:val="20"/>
      <w:szCs w:val="20"/>
      <w:shd w:val="clear" w:color="auto" w:fill="FFFFFF"/>
    </w:rPr>
  </w:style>
  <w:style w:type="paragraph" w:styleId="Tablecaption41" w:customStyle="1">
    <w:name w:val="Table caption (4)1"/>
    <w:basedOn w:val="Normal"/>
    <w:link w:val="Tablecaption4"/>
    <w:uiPriority w:val="99"/>
    <w:rsid w:val="006C64E3"/>
    <w:pPr>
      <w:shd w:val="clear" w:color="auto" w:fill="FFFFFF"/>
      <w:spacing w:line="451" w:lineRule="exact"/>
      <w:jc w:val="both"/>
    </w:pPr>
    <w:rPr>
      <w:rFonts w:ascii="Arial" w:hAnsi="Arial" w:cs="Arial"/>
      <w:sz w:val="20"/>
      <w:szCs w:val="20"/>
    </w:rPr>
  </w:style>
  <w:style w:type="character" w:styleId="Tablecaption4Bold" w:customStyle="1">
    <w:name w:val="Table caption (4) + Bold"/>
    <w:uiPriority w:val="99"/>
    <w:rsid w:val="006C64E3"/>
    <w:rPr>
      <w:rFonts w:ascii="Arial" w:hAnsi="Arial" w:cs="Arial"/>
      <w:b/>
      <w:bCs/>
      <w:sz w:val="20"/>
      <w:szCs w:val="20"/>
      <w:shd w:val="clear" w:color="auto" w:fill="FFFFFF"/>
    </w:rPr>
  </w:style>
  <w:style w:type="character" w:styleId="Bodytext24" w:customStyle="1">
    <w:name w:val="Body text (24)"/>
    <w:link w:val="Bodytext241"/>
    <w:uiPriority w:val="99"/>
    <w:rsid w:val="006C64E3"/>
    <w:rPr>
      <w:rFonts w:ascii="Arial" w:hAnsi="Arial" w:cs="Arial"/>
      <w:sz w:val="20"/>
      <w:szCs w:val="20"/>
      <w:shd w:val="clear" w:color="auto" w:fill="FFFFFF"/>
    </w:rPr>
  </w:style>
  <w:style w:type="paragraph" w:styleId="Bodytext241" w:customStyle="1">
    <w:name w:val="Body text (24)1"/>
    <w:basedOn w:val="Normal"/>
    <w:link w:val="Bodytext24"/>
    <w:uiPriority w:val="99"/>
    <w:rsid w:val="006C64E3"/>
    <w:pPr>
      <w:shd w:val="clear" w:color="auto" w:fill="FFFFFF"/>
      <w:spacing w:before="360" w:after="240" w:line="230" w:lineRule="exact"/>
      <w:jc w:val="both"/>
    </w:pPr>
    <w:rPr>
      <w:rFonts w:ascii="Arial" w:hAnsi="Arial" w:cs="Arial"/>
      <w:sz w:val="20"/>
      <w:szCs w:val="20"/>
    </w:rPr>
  </w:style>
  <w:style w:type="character" w:styleId="Picturecaption4" w:customStyle="1">
    <w:name w:val="Picture caption (4)"/>
    <w:link w:val="Picturecaption41"/>
    <w:uiPriority w:val="99"/>
    <w:rsid w:val="006C64E3"/>
    <w:rPr>
      <w:rFonts w:ascii="Arial" w:hAnsi="Arial" w:cs="Arial"/>
      <w:b/>
      <w:bCs/>
      <w:sz w:val="20"/>
      <w:szCs w:val="20"/>
      <w:shd w:val="clear" w:color="auto" w:fill="FFFFFF"/>
    </w:rPr>
  </w:style>
  <w:style w:type="paragraph" w:styleId="Picturecaption41" w:customStyle="1">
    <w:name w:val="Picture caption (4)1"/>
    <w:basedOn w:val="Normal"/>
    <w:link w:val="Picturecaption4"/>
    <w:uiPriority w:val="99"/>
    <w:rsid w:val="006C64E3"/>
    <w:pPr>
      <w:shd w:val="clear" w:color="auto" w:fill="FFFFFF"/>
      <w:spacing w:line="240" w:lineRule="atLeast"/>
    </w:pPr>
    <w:rPr>
      <w:rFonts w:ascii="Arial" w:hAnsi="Arial" w:cs="Arial"/>
      <w:b/>
      <w:bCs/>
      <w:sz w:val="20"/>
      <w:szCs w:val="20"/>
    </w:rPr>
  </w:style>
  <w:style w:type="character" w:styleId="Heading23" w:customStyle="1">
    <w:name w:val="Heading #2 (3)"/>
    <w:link w:val="Heading231"/>
    <w:uiPriority w:val="99"/>
    <w:rsid w:val="006C64E3"/>
    <w:rPr>
      <w:rFonts w:ascii="Arial" w:hAnsi="Arial" w:cs="Arial"/>
      <w:b/>
      <w:bCs/>
      <w:sz w:val="24"/>
      <w:szCs w:val="24"/>
      <w:shd w:val="clear" w:color="auto" w:fill="FFFFFF"/>
    </w:rPr>
  </w:style>
  <w:style w:type="paragraph" w:styleId="Heading231" w:customStyle="1">
    <w:name w:val="Heading #2 (3)1"/>
    <w:basedOn w:val="Normal"/>
    <w:link w:val="Heading23"/>
    <w:uiPriority w:val="99"/>
    <w:rsid w:val="006C64E3"/>
    <w:pPr>
      <w:shd w:val="clear" w:color="auto" w:fill="FFFFFF"/>
      <w:spacing w:after="600" w:line="240" w:lineRule="atLeast"/>
      <w:ind w:hanging="780"/>
      <w:outlineLvl w:val="1"/>
    </w:pPr>
    <w:rPr>
      <w:rFonts w:ascii="Arial" w:hAnsi="Arial" w:cs="Arial"/>
      <w:b/>
      <w:bCs/>
      <w:sz w:val="24"/>
      <w:szCs w:val="24"/>
    </w:rPr>
  </w:style>
  <w:style w:type="character" w:styleId="Bodytext27" w:customStyle="1">
    <w:name w:val="Body text (27)"/>
    <w:link w:val="Bodytext271"/>
    <w:uiPriority w:val="99"/>
    <w:rsid w:val="006C64E3"/>
    <w:rPr>
      <w:rFonts w:ascii="Arial" w:hAnsi="Arial" w:cs="Arial"/>
      <w:b/>
      <w:bCs/>
      <w:sz w:val="18"/>
      <w:szCs w:val="18"/>
      <w:shd w:val="clear" w:color="auto" w:fill="FFFFFF"/>
    </w:rPr>
  </w:style>
  <w:style w:type="paragraph" w:styleId="Bodytext271" w:customStyle="1">
    <w:name w:val="Body text (27)1"/>
    <w:basedOn w:val="Normal"/>
    <w:link w:val="Bodytext27"/>
    <w:uiPriority w:val="99"/>
    <w:rsid w:val="006C64E3"/>
    <w:pPr>
      <w:shd w:val="clear" w:color="auto" w:fill="FFFFFF"/>
      <w:spacing w:before="360" w:line="206" w:lineRule="exact"/>
      <w:ind w:hanging="780"/>
    </w:pPr>
    <w:rPr>
      <w:rFonts w:ascii="Arial" w:hAnsi="Arial" w:cs="Arial"/>
      <w:b/>
      <w:bCs/>
      <w:sz w:val="18"/>
      <w:szCs w:val="18"/>
    </w:rPr>
  </w:style>
  <w:style w:type="character" w:styleId="Bodytext28" w:customStyle="1">
    <w:name w:val="Body text (28)"/>
    <w:link w:val="Bodytext281"/>
    <w:uiPriority w:val="99"/>
    <w:rsid w:val="006C64E3"/>
    <w:rPr>
      <w:rFonts w:ascii="Arial" w:hAnsi="Arial" w:cs="Arial"/>
      <w:sz w:val="20"/>
      <w:szCs w:val="20"/>
      <w:shd w:val="clear" w:color="auto" w:fill="FFFFFF"/>
    </w:rPr>
  </w:style>
  <w:style w:type="paragraph" w:styleId="Bodytext281" w:customStyle="1">
    <w:name w:val="Body text (28)1"/>
    <w:basedOn w:val="Normal"/>
    <w:link w:val="Bodytext28"/>
    <w:uiPriority w:val="99"/>
    <w:rsid w:val="006C64E3"/>
    <w:pPr>
      <w:shd w:val="clear" w:color="auto" w:fill="FFFFFF"/>
      <w:spacing w:before="360" w:after="180" w:line="235" w:lineRule="exact"/>
      <w:ind w:hanging="780"/>
    </w:pPr>
    <w:rPr>
      <w:rFonts w:ascii="Arial" w:hAnsi="Arial" w:cs="Arial"/>
      <w:sz w:val="20"/>
      <w:szCs w:val="20"/>
    </w:rPr>
  </w:style>
  <w:style w:type="character" w:styleId="Bodytext28Bold" w:customStyle="1">
    <w:name w:val="Body text (28) + Bold"/>
    <w:uiPriority w:val="99"/>
    <w:rsid w:val="006C64E3"/>
    <w:rPr>
      <w:rFonts w:ascii="Arial" w:hAnsi="Arial" w:cs="Arial"/>
      <w:b/>
      <w:bCs/>
      <w:sz w:val="20"/>
      <w:szCs w:val="20"/>
      <w:shd w:val="clear" w:color="auto" w:fill="FFFFFF"/>
    </w:rPr>
  </w:style>
  <w:style w:type="character" w:styleId="Bodytext26" w:customStyle="1">
    <w:name w:val="Body text (26)"/>
    <w:link w:val="Bodytext261"/>
    <w:uiPriority w:val="99"/>
    <w:rsid w:val="006C64E3"/>
    <w:rPr>
      <w:rFonts w:ascii="Arial" w:hAnsi="Arial" w:cs="Arial"/>
      <w:b/>
      <w:bCs/>
      <w:sz w:val="28"/>
      <w:szCs w:val="28"/>
      <w:shd w:val="clear" w:color="auto" w:fill="FFFFFF"/>
    </w:rPr>
  </w:style>
  <w:style w:type="paragraph" w:styleId="Bodytext261" w:customStyle="1">
    <w:name w:val="Body text (26)1"/>
    <w:basedOn w:val="Normal"/>
    <w:link w:val="Bodytext26"/>
    <w:uiPriority w:val="99"/>
    <w:rsid w:val="006C64E3"/>
    <w:pPr>
      <w:shd w:val="clear" w:color="auto" w:fill="FFFFFF"/>
      <w:spacing w:line="240" w:lineRule="atLeast"/>
    </w:pPr>
    <w:rPr>
      <w:rFonts w:ascii="Arial" w:hAnsi="Arial" w:cs="Arial"/>
      <w:b/>
      <w:bCs/>
      <w:sz w:val="28"/>
      <w:szCs w:val="28"/>
    </w:rPr>
  </w:style>
  <w:style w:type="character" w:styleId="Bodytext22Bold" w:customStyle="1">
    <w:name w:val="Body text (22) + Bold"/>
    <w:uiPriority w:val="99"/>
    <w:rsid w:val="006C64E3"/>
    <w:rPr>
      <w:rFonts w:ascii="Courier New" w:hAnsi="Courier New" w:cs="Courier New"/>
      <w:b/>
      <w:bCs/>
      <w:noProof/>
      <w:sz w:val="18"/>
      <w:szCs w:val="18"/>
      <w:shd w:val="clear" w:color="auto" w:fill="FFFFFF"/>
    </w:rPr>
  </w:style>
  <w:style w:type="character" w:styleId="Bodytext25" w:customStyle="1">
    <w:name w:val="Body text (25)"/>
    <w:link w:val="Bodytext251"/>
    <w:uiPriority w:val="99"/>
    <w:rsid w:val="006C64E3"/>
    <w:rPr>
      <w:rFonts w:ascii="Courier New" w:hAnsi="Courier New" w:cs="Courier New"/>
      <w:b/>
      <w:bCs/>
      <w:sz w:val="18"/>
      <w:szCs w:val="18"/>
      <w:shd w:val="clear" w:color="auto" w:fill="FFFFFF"/>
    </w:rPr>
  </w:style>
  <w:style w:type="paragraph" w:styleId="Bodytext251" w:customStyle="1">
    <w:name w:val="Body text (25)1"/>
    <w:basedOn w:val="Normal"/>
    <w:link w:val="Bodytext25"/>
    <w:uiPriority w:val="99"/>
    <w:rsid w:val="006C64E3"/>
    <w:pPr>
      <w:shd w:val="clear" w:color="auto" w:fill="FFFFFF"/>
      <w:spacing w:line="240" w:lineRule="atLeast"/>
    </w:pPr>
    <w:rPr>
      <w:rFonts w:ascii="Courier New" w:hAnsi="Courier New" w:cs="Courier New"/>
      <w:b/>
      <w:bCs/>
      <w:sz w:val="18"/>
      <w:szCs w:val="18"/>
    </w:rPr>
  </w:style>
  <w:style w:type="character" w:styleId="Bodytext29" w:customStyle="1">
    <w:name w:val="Body text (29)"/>
    <w:link w:val="Bodytext291"/>
    <w:uiPriority w:val="99"/>
    <w:rsid w:val="006C64E3"/>
    <w:rPr>
      <w:rFonts w:ascii="Arial" w:hAnsi="Arial" w:cs="Arial"/>
      <w:b/>
      <w:bCs/>
      <w:sz w:val="18"/>
      <w:szCs w:val="18"/>
      <w:shd w:val="clear" w:color="auto" w:fill="FFFFFF"/>
    </w:rPr>
  </w:style>
  <w:style w:type="paragraph" w:styleId="Bodytext291" w:customStyle="1">
    <w:name w:val="Body text (29)1"/>
    <w:basedOn w:val="Normal"/>
    <w:link w:val="Bodytext29"/>
    <w:uiPriority w:val="99"/>
    <w:rsid w:val="006C64E3"/>
    <w:pPr>
      <w:shd w:val="clear" w:color="auto" w:fill="FFFFFF"/>
      <w:spacing w:after="360" w:line="206" w:lineRule="exact"/>
    </w:pPr>
    <w:rPr>
      <w:rFonts w:ascii="Arial" w:hAnsi="Arial" w:cs="Arial"/>
      <w:b/>
      <w:bCs/>
      <w:sz w:val="18"/>
      <w:szCs w:val="18"/>
    </w:rPr>
  </w:style>
  <w:style w:type="character" w:styleId="Bodytext30" w:customStyle="1">
    <w:name w:val="Body text (30)"/>
    <w:link w:val="Bodytext301"/>
    <w:uiPriority w:val="99"/>
    <w:rsid w:val="006C64E3"/>
    <w:rPr>
      <w:rFonts w:ascii="Arial" w:hAnsi="Arial" w:cs="Arial"/>
      <w:sz w:val="18"/>
      <w:szCs w:val="18"/>
      <w:shd w:val="clear" w:color="auto" w:fill="FFFFFF"/>
    </w:rPr>
  </w:style>
  <w:style w:type="paragraph" w:styleId="Bodytext301" w:customStyle="1">
    <w:name w:val="Body text (30)1"/>
    <w:basedOn w:val="Normal"/>
    <w:link w:val="Bodytext30"/>
    <w:uiPriority w:val="99"/>
    <w:rsid w:val="006C64E3"/>
    <w:pPr>
      <w:shd w:val="clear" w:color="auto" w:fill="FFFFFF"/>
      <w:spacing w:after="780" w:line="206" w:lineRule="exact"/>
      <w:jc w:val="both"/>
    </w:pPr>
    <w:rPr>
      <w:rFonts w:ascii="Arial" w:hAnsi="Arial" w:cs="Arial"/>
      <w:sz w:val="18"/>
      <w:szCs w:val="18"/>
    </w:rPr>
  </w:style>
  <w:style w:type="character" w:styleId="Bodytext25NotBold" w:customStyle="1">
    <w:name w:val="Body text (25) + Not Bold"/>
    <w:uiPriority w:val="99"/>
    <w:rsid w:val="006C64E3"/>
    <w:rPr>
      <w:rFonts w:ascii="Courier New" w:hAnsi="Courier New" w:cs="Courier New"/>
      <w:b/>
      <w:bCs/>
      <w:sz w:val="18"/>
      <w:szCs w:val="18"/>
      <w:shd w:val="clear" w:color="auto" w:fill="FFFFFF"/>
    </w:rPr>
  </w:style>
  <w:style w:type="character" w:styleId="Bodytext252" w:customStyle="1">
    <w:name w:val="Body text (25)2"/>
    <w:uiPriority w:val="99"/>
    <w:rsid w:val="006C64E3"/>
    <w:rPr>
      <w:rFonts w:ascii="Courier New" w:hAnsi="Courier New" w:cs="Courier New"/>
      <w:b/>
      <w:bCs/>
      <w:sz w:val="18"/>
      <w:szCs w:val="18"/>
      <w:u w:val="single"/>
      <w:shd w:val="clear" w:color="auto" w:fill="FFFFFF"/>
    </w:rPr>
  </w:style>
  <w:style w:type="character" w:styleId="Bodytext310" w:customStyle="1">
    <w:name w:val="Body text (31)"/>
    <w:link w:val="Bodytext311"/>
    <w:uiPriority w:val="99"/>
    <w:rsid w:val="006C64E3"/>
    <w:rPr>
      <w:rFonts w:ascii="Courier New" w:hAnsi="Courier New" w:cs="Courier New"/>
      <w:sz w:val="18"/>
      <w:szCs w:val="18"/>
      <w:shd w:val="clear" w:color="auto" w:fill="FFFFFF"/>
    </w:rPr>
  </w:style>
  <w:style w:type="paragraph" w:styleId="Bodytext311" w:customStyle="1">
    <w:name w:val="Body text (31)1"/>
    <w:basedOn w:val="Normal"/>
    <w:link w:val="Bodytext310"/>
    <w:uiPriority w:val="99"/>
    <w:rsid w:val="006C64E3"/>
    <w:pPr>
      <w:shd w:val="clear" w:color="auto" w:fill="FFFFFF"/>
      <w:spacing w:line="226" w:lineRule="exact"/>
      <w:jc w:val="both"/>
    </w:pPr>
    <w:rPr>
      <w:rFonts w:ascii="Courier New" w:hAnsi="Courier New" w:cs="Courier New"/>
      <w:sz w:val="18"/>
      <w:szCs w:val="18"/>
    </w:rPr>
  </w:style>
  <w:style w:type="character" w:styleId="Tableofcontents6" w:customStyle="1">
    <w:name w:val="Table of contents (6)"/>
    <w:link w:val="Tableofcontents61"/>
    <w:uiPriority w:val="99"/>
    <w:rsid w:val="006C64E3"/>
    <w:rPr>
      <w:rFonts w:ascii="Courier New" w:hAnsi="Courier New" w:cs="Courier New"/>
      <w:sz w:val="18"/>
      <w:szCs w:val="18"/>
      <w:shd w:val="clear" w:color="auto" w:fill="FFFFFF"/>
    </w:rPr>
  </w:style>
  <w:style w:type="paragraph" w:styleId="Tableofcontents61" w:customStyle="1">
    <w:name w:val="Table of contents (6)1"/>
    <w:basedOn w:val="Normal"/>
    <w:link w:val="Tableofcontents6"/>
    <w:uiPriority w:val="99"/>
    <w:rsid w:val="006C64E3"/>
    <w:pPr>
      <w:shd w:val="clear" w:color="auto" w:fill="FFFFFF"/>
      <w:spacing w:line="226" w:lineRule="exact"/>
    </w:pPr>
    <w:rPr>
      <w:rFonts w:ascii="Courier New" w:hAnsi="Courier New" w:cs="Courier New"/>
      <w:sz w:val="18"/>
      <w:szCs w:val="18"/>
    </w:rPr>
  </w:style>
  <w:style w:type="character" w:styleId="Tableofcontents6Italic" w:customStyle="1">
    <w:name w:val="Table of contents (6) + Italic"/>
    <w:uiPriority w:val="99"/>
    <w:rsid w:val="006C64E3"/>
    <w:rPr>
      <w:rFonts w:ascii="Courier New" w:hAnsi="Courier New" w:cs="Courier New"/>
      <w:i/>
      <w:iCs/>
      <w:sz w:val="18"/>
      <w:szCs w:val="18"/>
      <w:shd w:val="clear" w:color="auto" w:fill="FFFFFF"/>
    </w:rPr>
  </w:style>
  <w:style w:type="character" w:styleId="Bodytext320" w:customStyle="1">
    <w:name w:val="Body text (32)"/>
    <w:link w:val="Bodytext321"/>
    <w:uiPriority w:val="99"/>
    <w:rsid w:val="006C64E3"/>
    <w:rPr>
      <w:rFonts w:ascii="Arial" w:hAnsi="Arial" w:cs="Arial"/>
      <w:shd w:val="clear" w:color="auto" w:fill="FFFFFF"/>
    </w:rPr>
  </w:style>
  <w:style w:type="paragraph" w:styleId="Bodytext321" w:customStyle="1">
    <w:name w:val="Body text (32)1"/>
    <w:basedOn w:val="Normal"/>
    <w:link w:val="Bodytext320"/>
    <w:uiPriority w:val="99"/>
    <w:rsid w:val="006C64E3"/>
    <w:pPr>
      <w:shd w:val="clear" w:color="auto" w:fill="FFFFFF"/>
      <w:spacing w:before="300" w:after="180" w:line="254" w:lineRule="exact"/>
      <w:jc w:val="center"/>
    </w:pPr>
    <w:rPr>
      <w:rFonts w:ascii="Arial" w:hAnsi="Arial" w:cs="Arial"/>
    </w:rPr>
  </w:style>
  <w:style w:type="character" w:styleId="Heading24" w:customStyle="1">
    <w:name w:val="Heading #2 (4)"/>
    <w:link w:val="Heading241"/>
    <w:uiPriority w:val="99"/>
    <w:rsid w:val="006C64E3"/>
    <w:rPr>
      <w:rFonts w:ascii="Arial" w:hAnsi="Arial" w:cs="Arial"/>
      <w:b/>
      <w:bCs/>
      <w:sz w:val="24"/>
      <w:szCs w:val="24"/>
      <w:shd w:val="clear" w:color="auto" w:fill="FFFFFF"/>
    </w:rPr>
  </w:style>
  <w:style w:type="paragraph" w:styleId="Heading241" w:customStyle="1">
    <w:name w:val="Heading #2 (4)1"/>
    <w:basedOn w:val="Normal"/>
    <w:link w:val="Heading24"/>
    <w:uiPriority w:val="99"/>
    <w:rsid w:val="006C64E3"/>
    <w:pPr>
      <w:shd w:val="clear" w:color="auto" w:fill="FFFFFF"/>
      <w:spacing w:before="600" w:line="595" w:lineRule="exact"/>
      <w:ind w:hanging="280"/>
      <w:outlineLvl w:val="1"/>
    </w:pPr>
    <w:rPr>
      <w:rFonts w:ascii="Arial" w:hAnsi="Arial" w:cs="Arial"/>
      <w:b/>
      <w:bCs/>
      <w:sz w:val="24"/>
      <w:szCs w:val="24"/>
    </w:rPr>
  </w:style>
  <w:style w:type="character" w:styleId="Heading2411pt" w:customStyle="1">
    <w:name w:val="Heading #2 (4) + 11 pt"/>
    <w:uiPriority w:val="99"/>
    <w:rsid w:val="006C64E3"/>
    <w:rPr>
      <w:rFonts w:ascii="Arial" w:hAnsi="Arial" w:cs="Arial"/>
      <w:b/>
      <w:bCs/>
      <w:sz w:val="22"/>
      <w:szCs w:val="22"/>
      <w:shd w:val="clear" w:color="auto" w:fill="FFFFFF"/>
    </w:rPr>
  </w:style>
  <w:style w:type="character" w:styleId="Bodytext33" w:customStyle="1">
    <w:name w:val="Body text (33)"/>
    <w:link w:val="Bodytext331"/>
    <w:uiPriority w:val="99"/>
    <w:rsid w:val="006C64E3"/>
    <w:rPr>
      <w:rFonts w:ascii="Arial" w:hAnsi="Arial" w:cs="Arial"/>
      <w:b/>
      <w:bCs/>
      <w:sz w:val="20"/>
      <w:szCs w:val="20"/>
      <w:shd w:val="clear" w:color="auto" w:fill="FFFFFF"/>
    </w:rPr>
  </w:style>
  <w:style w:type="paragraph" w:styleId="Bodytext331" w:customStyle="1">
    <w:name w:val="Body text (33)1"/>
    <w:basedOn w:val="Normal"/>
    <w:link w:val="Bodytext33"/>
    <w:uiPriority w:val="99"/>
    <w:rsid w:val="006C64E3"/>
    <w:pPr>
      <w:shd w:val="clear" w:color="auto" w:fill="FFFFFF"/>
      <w:spacing w:line="240" w:lineRule="atLeast"/>
      <w:jc w:val="both"/>
    </w:pPr>
    <w:rPr>
      <w:rFonts w:ascii="Arial" w:hAnsi="Arial" w:cs="Arial"/>
      <w:b/>
      <w:bCs/>
      <w:sz w:val="20"/>
      <w:szCs w:val="20"/>
    </w:rPr>
  </w:style>
  <w:style w:type="character" w:styleId="Heading25" w:customStyle="1">
    <w:name w:val="Heading #2 (5)"/>
    <w:link w:val="Heading251"/>
    <w:uiPriority w:val="99"/>
    <w:rsid w:val="006C64E3"/>
    <w:rPr>
      <w:rFonts w:ascii="Arial" w:hAnsi="Arial" w:cs="Arial"/>
      <w:b/>
      <w:bCs/>
      <w:sz w:val="24"/>
      <w:szCs w:val="24"/>
      <w:shd w:val="clear" w:color="auto" w:fill="FFFFFF"/>
    </w:rPr>
  </w:style>
  <w:style w:type="paragraph" w:styleId="Heading251" w:customStyle="1">
    <w:name w:val="Heading #2 (5)1"/>
    <w:basedOn w:val="Normal"/>
    <w:link w:val="Heading25"/>
    <w:uiPriority w:val="99"/>
    <w:rsid w:val="006C64E3"/>
    <w:pPr>
      <w:shd w:val="clear" w:color="auto" w:fill="FFFFFF"/>
      <w:spacing w:before="540" w:after="660" w:line="240" w:lineRule="atLeast"/>
      <w:ind w:firstLine="700"/>
      <w:outlineLvl w:val="1"/>
    </w:pPr>
    <w:rPr>
      <w:rFonts w:ascii="Arial" w:hAnsi="Arial" w:cs="Arial"/>
      <w:b/>
      <w:bCs/>
      <w:sz w:val="24"/>
      <w:szCs w:val="24"/>
    </w:rPr>
  </w:style>
  <w:style w:type="character" w:styleId="Bodytext34" w:customStyle="1">
    <w:name w:val="Body text (34)"/>
    <w:link w:val="Bodytext341"/>
    <w:uiPriority w:val="99"/>
    <w:rsid w:val="006C64E3"/>
    <w:rPr>
      <w:rFonts w:ascii="Arial" w:hAnsi="Arial" w:cs="Arial"/>
      <w:b/>
      <w:bCs/>
      <w:shd w:val="clear" w:color="auto" w:fill="FFFFFF"/>
    </w:rPr>
  </w:style>
  <w:style w:type="paragraph" w:styleId="Bodytext341" w:customStyle="1">
    <w:name w:val="Body text (34)1"/>
    <w:basedOn w:val="Normal"/>
    <w:link w:val="Bodytext34"/>
    <w:uiPriority w:val="99"/>
    <w:rsid w:val="006C64E3"/>
    <w:pPr>
      <w:shd w:val="clear" w:color="auto" w:fill="FFFFFF"/>
      <w:spacing w:before="180" w:line="254" w:lineRule="exact"/>
      <w:jc w:val="both"/>
    </w:pPr>
    <w:rPr>
      <w:rFonts w:ascii="Arial" w:hAnsi="Arial" w:cs="Arial"/>
      <w:b/>
      <w:bCs/>
    </w:rPr>
  </w:style>
  <w:style w:type="character" w:styleId="Bodytext35" w:customStyle="1">
    <w:name w:val="Body text (35)"/>
    <w:link w:val="Bodytext351"/>
    <w:uiPriority w:val="99"/>
    <w:rsid w:val="006C64E3"/>
    <w:rPr>
      <w:rFonts w:ascii="Arial" w:hAnsi="Arial" w:cs="Arial"/>
      <w:b/>
      <w:bCs/>
      <w:shd w:val="clear" w:color="auto" w:fill="FFFFFF"/>
    </w:rPr>
  </w:style>
  <w:style w:type="paragraph" w:styleId="Bodytext351" w:customStyle="1">
    <w:name w:val="Body text (35)1"/>
    <w:basedOn w:val="Normal"/>
    <w:link w:val="Bodytext35"/>
    <w:uiPriority w:val="99"/>
    <w:rsid w:val="006C64E3"/>
    <w:pPr>
      <w:shd w:val="clear" w:color="auto" w:fill="FFFFFF"/>
      <w:spacing w:line="250" w:lineRule="exact"/>
      <w:ind w:firstLine="700"/>
    </w:pPr>
    <w:rPr>
      <w:rFonts w:ascii="Arial" w:hAnsi="Arial" w:cs="Arial"/>
      <w:b/>
      <w:bCs/>
    </w:rPr>
  </w:style>
  <w:style w:type="character" w:styleId="Bodytext3512pt" w:customStyle="1">
    <w:name w:val="Body text (35) + 12 pt"/>
    <w:uiPriority w:val="99"/>
    <w:rsid w:val="006C64E3"/>
    <w:rPr>
      <w:rFonts w:ascii="Arial" w:hAnsi="Arial" w:cs="Arial"/>
      <w:b/>
      <w:bCs/>
      <w:sz w:val="24"/>
      <w:szCs w:val="24"/>
      <w:shd w:val="clear" w:color="auto" w:fill="FFFFFF"/>
    </w:rPr>
  </w:style>
  <w:style w:type="character" w:styleId="Tablecaption" w:customStyle="1">
    <w:name w:val="Table caption"/>
    <w:link w:val="Tablecaption1"/>
    <w:uiPriority w:val="99"/>
    <w:rsid w:val="006C64E3"/>
    <w:rPr>
      <w:rFonts w:ascii="Arial" w:hAnsi="Arial" w:cs="Arial"/>
      <w:sz w:val="20"/>
      <w:szCs w:val="20"/>
      <w:shd w:val="clear" w:color="auto" w:fill="FFFFFF"/>
    </w:rPr>
  </w:style>
  <w:style w:type="paragraph" w:styleId="Tablecaption1" w:customStyle="1">
    <w:name w:val="Table caption1"/>
    <w:basedOn w:val="Normal"/>
    <w:link w:val="Tablecaption"/>
    <w:uiPriority w:val="99"/>
    <w:rsid w:val="006C64E3"/>
    <w:pPr>
      <w:shd w:val="clear" w:color="auto" w:fill="FFFFFF"/>
      <w:spacing w:line="240" w:lineRule="atLeast"/>
    </w:pPr>
    <w:rPr>
      <w:rFonts w:ascii="Arial" w:hAnsi="Arial" w:cs="Arial"/>
      <w:sz w:val="20"/>
      <w:szCs w:val="20"/>
    </w:rPr>
  </w:style>
  <w:style w:type="character" w:styleId="Tablecaption20" w:customStyle="1">
    <w:name w:val="Table caption2"/>
    <w:uiPriority w:val="99"/>
    <w:rsid w:val="006C64E3"/>
    <w:rPr>
      <w:rFonts w:ascii="Arial" w:hAnsi="Arial" w:cs="Arial"/>
      <w:sz w:val="20"/>
      <w:szCs w:val="20"/>
      <w:u w:val="single"/>
      <w:shd w:val="clear" w:color="auto" w:fill="FFFFFF"/>
    </w:rPr>
  </w:style>
  <w:style w:type="character" w:styleId="Bodytext36" w:customStyle="1">
    <w:name w:val="Body text (36)"/>
    <w:link w:val="Bodytext361"/>
    <w:uiPriority w:val="99"/>
    <w:rsid w:val="006C64E3"/>
    <w:rPr>
      <w:rFonts w:ascii="Arial" w:hAnsi="Arial" w:cs="Arial"/>
      <w:b/>
      <w:bCs/>
      <w:sz w:val="20"/>
      <w:szCs w:val="20"/>
      <w:shd w:val="clear" w:color="auto" w:fill="FFFFFF"/>
    </w:rPr>
  </w:style>
  <w:style w:type="paragraph" w:styleId="Bodytext361" w:customStyle="1">
    <w:name w:val="Body text (36)1"/>
    <w:basedOn w:val="Normal"/>
    <w:link w:val="Bodytext36"/>
    <w:uiPriority w:val="99"/>
    <w:rsid w:val="006C64E3"/>
    <w:pPr>
      <w:shd w:val="clear" w:color="auto" w:fill="FFFFFF"/>
      <w:spacing w:line="240" w:lineRule="atLeast"/>
      <w:jc w:val="right"/>
    </w:pPr>
    <w:rPr>
      <w:rFonts w:ascii="Arial" w:hAnsi="Arial" w:cs="Arial"/>
      <w:b/>
      <w:bCs/>
      <w:sz w:val="20"/>
      <w:szCs w:val="20"/>
    </w:rPr>
  </w:style>
  <w:style w:type="character" w:styleId="BodytextBold" w:customStyle="1">
    <w:name w:val="Body text + Bold"/>
    <w:uiPriority w:val="99"/>
    <w:rsid w:val="006C64E3"/>
    <w:rPr>
      <w:rFonts w:ascii="Arial" w:hAnsi="Arial" w:cs="Arial"/>
      <w:b/>
      <w:bCs/>
      <w:sz w:val="20"/>
      <w:szCs w:val="20"/>
    </w:rPr>
  </w:style>
  <w:style w:type="character" w:styleId="Heading26" w:customStyle="1">
    <w:name w:val="Heading #2 (6)"/>
    <w:link w:val="Heading261"/>
    <w:uiPriority w:val="99"/>
    <w:rsid w:val="006C64E3"/>
    <w:rPr>
      <w:rFonts w:ascii="Arial" w:hAnsi="Arial" w:cs="Arial"/>
      <w:b/>
      <w:bCs/>
      <w:i/>
      <w:iCs/>
      <w:sz w:val="24"/>
      <w:szCs w:val="24"/>
      <w:shd w:val="clear" w:color="auto" w:fill="FFFFFF"/>
    </w:rPr>
  </w:style>
  <w:style w:type="paragraph" w:styleId="Heading261" w:customStyle="1">
    <w:name w:val="Heading #2 (6)1"/>
    <w:basedOn w:val="Normal"/>
    <w:link w:val="Heading26"/>
    <w:uiPriority w:val="99"/>
    <w:rsid w:val="006C64E3"/>
    <w:pPr>
      <w:shd w:val="clear" w:color="auto" w:fill="FFFFFF"/>
      <w:spacing w:after="600" w:line="782" w:lineRule="exact"/>
      <w:jc w:val="right"/>
      <w:outlineLvl w:val="1"/>
    </w:pPr>
    <w:rPr>
      <w:rFonts w:ascii="Arial" w:hAnsi="Arial" w:cs="Arial"/>
      <w:b/>
      <w:bCs/>
      <w:i/>
      <w:iCs/>
      <w:sz w:val="24"/>
      <w:szCs w:val="24"/>
    </w:rPr>
  </w:style>
  <w:style w:type="character" w:styleId="Heading26NotItalic" w:customStyle="1">
    <w:name w:val="Heading #2 (6) + Not Italic"/>
    <w:uiPriority w:val="99"/>
    <w:rsid w:val="006C64E3"/>
    <w:rPr>
      <w:rFonts w:ascii="Arial" w:hAnsi="Arial" w:cs="Arial"/>
      <w:b/>
      <w:bCs/>
      <w:i/>
      <w:iCs/>
      <w:sz w:val="24"/>
      <w:szCs w:val="24"/>
      <w:shd w:val="clear" w:color="auto" w:fill="FFFFFF"/>
    </w:rPr>
  </w:style>
  <w:style w:type="character" w:styleId="Bodytext24Bold" w:customStyle="1">
    <w:name w:val="Body text (24) + Bold"/>
    <w:uiPriority w:val="99"/>
    <w:rsid w:val="006C64E3"/>
    <w:rPr>
      <w:rFonts w:ascii="Arial" w:hAnsi="Arial" w:cs="Arial"/>
      <w:b/>
      <w:bCs/>
      <w:sz w:val="20"/>
      <w:szCs w:val="20"/>
      <w:shd w:val="clear" w:color="auto" w:fill="FFFFFF"/>
    </w:rPr>
  </w:style>
  <w:style w:type="character" w:styleId="Bodytext24Bold1" w:customStyle="1">
    <w:name w:val="Body text (24) + Bold1"/>
    <w:uiPriority w:val="99"/>
    <w:rsid w:val="006C64E3"/>
    <w:rPr>
      <w:rFonts w:ascii="Arial" w:hAnsi="Arial" w:cs="Arial"/>
      <w:b/>
      <w:bCs/>
      <w:sz w:val="20"/>
      <w:szCs w:val="20"/>
      <w:shd w:val="clear" w:color="auto" w:fill="FFFFFF"/>
    </w:rPr>
  </w:style>
  <w:style w:type="character" w:styleId="Bodytext37" w:customStyle="1">
    <w:name w:val="Body text (37)"/>
    <w:link w:val="Bodytext371"/>
    <w:uiPriority w:val="99"/>
    <w:rsid w:val="006C64E3"/>
    <w:rPr>
      <w:rFonts w:ascii="Arial" w:hAnsi="Arial" w:cs="Arial"/>
      <w:sz w:val="20"/>
      <w:szCs w:val="20"/>
      <w:shd w:val="clear" w:color="auto" w:fill="FFFFFF"/>
    </w:rPr>
  </w:style>
  <w:style w:type="paragraph" w:styleId="Bodytext371" w:customStyle="1">
    <w:name w:val="Body text (37)1"/>
    <w:basedOn w:val="Normal"/>
    <w:link w:val="Bodytext37"/>
    <w:uiPriority w:val="99"/>
    <w:rsid w:val="006C64E3"/>
    <w:pPr>
      <w:shd w:val="clear" w:color="auto" w:fill="FFFFFF"/>
      <w:spacing w:line="230" w:lineRule="exact"/>
      <w:ind w:firstLine="820"/>
    </w:pPr>
    <w:rPr>
      <w:rFonts w:ascii="Arial" w:hAnsi="Arial" w:cs="Arial"/>
      <w:sz w:val="20"/>
      <w:szCs w:val="20"/>
    </w:rPr>
  </w:style>
  <w:style w:type="character" w:styleId="Bodytext38" w:customStyle="1">
    <w:name w:val="Body text (38)"/>
    <w:link w:val="Bodytext381"/>
    <w:uiPriority w:val="99"/>
    <w:rsid w:val="006C64E3"/>
    <w:rPr>
      <w:rFonts w:ascii="Arial" w:hAnsi="Arial" w:cs="Arial"/>
      <w:sz w:val="20"/>
      <w:szCs w:val="20"/>
      <w:shd w:val="clear" w:color="auto" w:fill="FFFFFF"/>
    </w:rPr>
  </w:style>
  <w:style w:type="paragraph" w:styleId="Bodytext381" w:customStyle="1">
    <w:name w:val="Body text (38)1"/>
    <w:basedOn w:val="Normal"/>
    <w:link w:val="Bodytext38"/>
    <w:uiPriority w:val="99"/>
    <w:rsid w:val="006C64E3"/>
    <w:pPr>
      <w:shd w:val="clear" w:color="auto" w:fill="FFFFFF"/>
      <w:spacing w:line="230" w:lineRule="exact"/>
      <w:ind w:firstLine="500"/>
    </w:pPr>
    <w:rPr>
      <w:rFonts w:ascii="Arial" w:hAnsi="Arial" w:cs="Arial"/>
      <w:sz w:val="20"/>
      <w:szCs w:val="20"/>
    </w:rPr>
  </w:style>
  <w:style w:type="character" w:styleId="Bodytext39" w:customStyle="1">
    <w:name w:val="Body text (39)"/>
    <w:link w:val="Bodytext391"/>
    <w:uiPriority w:val="99"/>
    <w:rsid w:val="006C64E3"/>
    <w:rPr>
      <w:rFonts w:ascii="Arial Narrow" w:hAnsi="Arial Narrow" w:cs="Arial Narrow"/>
      <w:sz w:val="20"/>
      <w:szCs w:val="20"/>
      <w:shd w:val="clear" w:color="auto" w:fill="FFFFFF"/>
    </w:rPr>
  </w:style>
  <w:style w:type="paragraph" w:styleId="Bodytext391" w:customStyle="1">
    <w:name w:val="Body text (39)1"/>
    <w:basedOn w:val="Normal"/>
    <w:link w:val="Bodytext39"/>
    <w:uiPriority w:val="99"/>
    <w:rsid w:val="006C64E3"/>
    <w:pPr>
      <w:shd w:val="clear" w:color="auto" w:fill="FFFFFF"/>
      <w:spacing w:line="240" w:lineRule="atLeast"/>
    </w:pPr>
    <w:rPr>
      <w:rFonts w:ascii="Arial Narrow" w:hAnsi="Arial Narrow" w:cs="Arial Narrow"/>
      <w:sz w:val="20"/>
      <w:szCs w:val="20"/>
    </w:rPr>
  </w:style>
  <w:style w:type="character" w:styleId="Heading2411pt2" w:customStyle="1">
    <w:name w:val="Heading #2 (4) + 11 pt2"/>
    <w:uiPriority w:val="99"/>
    <w:rsid w:val="006C64E3"/>
    <w:rPr>
      <w:rFonts w:ascii="Arial" w:hAnsi="Arial" w:cs="Arial"/>
      <w:b/>
      <w:bCs/>
      <w:sz w:val="22"/>
      <w:szCs w:val="22"/>
      <w:shd w:val="clear" w:color="auto" w:fill="FFFFFF"/>
    </w:rPr>
  </w:style>
  <w:style w:type="character" w:styleId="Bodytext40" w:customStyle="1">
    <w:name w:val="Body text (40)"/>
    <w:link w:val="Bodytext401"/>
    <w:uiPriority w:val="99"/>
    <w:rsid w:val="006C64E3"/>
    <w:rPr>
      <w:rFonts w:ascii="Arial" w:hAnsi="Arial" w:cs="Arial"/>
      <w:b/>
      <w:bCs/>
      <w:sz w:val="24"/>
      <w:szCs w:val="24"/>
      <w:shd w:val="clear" w:color="auto" w:fill="FFFFFF"/>
    </w:rPr>
  </w:style>
  <w:style w:type="paragraph" w:styleId="Bodytext401" w:customStyle="1">
    <w:name w:val="Body text (40)1"/>
    <w:basedOn w:val="Normal"/>
    <w:link w:val="Bodytext40"/>
    <w:uiPriority w:val="99"/>
    <w:rsid w:val="006C64E3"/>
    <w:pPr>
      <w:shd w:val="clear" w:color="auto" w:fill="FFFFFF"/>
      <w:spacing w:before="540" w:after="300" w:line="590" w:lineRule="exact"/>
      <w:ind w:hanging="280"/>
    </w:pPr>
    <w:rPr>
      <w:rFonts w:ascii="Arial" w:hAnsi="Arial" w:cs="Arial"/>
      <w:b/>
      <w:bCs/>
      <w:sz w:val="24"/>
      <w:szCs w:val="24"/>
    </w:rPr>
  </w:style>
  <w:style w:type="character" w:styleId="Bodytext4011pt" w:customStyle="1">
    <w:name w:val="Body text (40) + 11 pt"/>
    <w:uiPriority w:val="99"/>
    <w:rsid w:val="006C64E3"/>
    <w:rPr>
      <w:rFonts w:ascii="Arial" w:hAnsi="Arial" w:cs="Arial"/>
      <w:b/>
      <w:bCs/>
      <w:sz w:val="22"/>
      <w:szCs w:val="22"/>
      <w:shd w:val="clear" w:color="auto" w:fill="FFFFFF"/>
    </w:rPr>
  </w:style>
  <w:style w:type="character" w:styleId="Heading2411pt1" w:customStyle="1">
    <w:name w:val="Heading #2 (4) + 11 pt1"/>
    <w:uiPriority w:val="99"/>
    <w:rsid w:val="006C64E3"/>
    <w:rPr>
      <w:rFonts w:ascii="Arial" w:hAnsi="Arial" w:cs="Arial"/>
      <w:b/>
      <w:bCs/>
      <w:sz w:val="22"/>
      <w:szCs w:val="22"/>
      <w:shd w:val="clear" w:color="auto" w:fill="FFFFFF"/>
    </w:rPr>
  </w:style>
  <w:style w:type="character" w:styleId="Bodytext410" w:customStyle="1">
    <w:name w:val="Body text (41)"/>
    <w:link w:val="Bodytext411"/>
    <w:uiPriority w:val="99"/>
    <w:rsid w:val="006C64E3"/>
    <w:rPr>
      <w:rFonts w:ascii="Arial" w:hAnsi="Arial" w:cs="Arial"/>
      <w:b/>
      <w:bCs/>
      <w:sz w:val="24"/>
      <w:szCs w:val="24"/>
      <w:shd w:val="clear" w:color="auto" w:fill="FFFFFF"/>
    </w:rPr>
  </w:style>
  <w:style w:type="paragraph" w:styleId="Bodytext411" w:customStyle="1">
    <w:name w:val="Body text (41)1"/>
    <w:basedOn w:val="Normal"/>
    <w:link w:val="Bodytext410"/>
    <w:uiPriority w:val="99"/>
    <w:rsid w:val="006C64E3"/>
    <w:pPr>
      <w:shd w:val="clear" w:color="auto" w:fill="FFFFFF"/>
      <w:spacing w:line="278" w:lineRule="exact"/>
      <w:jc w:val="right"/>
    </w:pPr>
    <w:rPr>
      <w:rFonts w:ascii="Arial" w:hAnsi="Arial" w:cs="Arial"/>
      <w:b/>
      <w:bCs/>
      <w:sz w:val="24"/>
      <w:szCs w:val="24"/>
    </w:rPr>
  </w:style>
  <w:style w:type="character" w:styleId="Bodytext42" w:customStyle="1">
    <w:name w:val="Body text (42)"/>
    <w:link w:val="Bodytext421"/>
    <w:uiPriority w:val="99"/>
    <w:rsid w:val="006C64E3"/>
    <w:rPr>
      <w:rFonts w:ascii="Arial" w:hAnsi="Arial" w:cs="Arial"/>
      <w:b/>
      <w:bCs/>
      <w:sz w:val="24"/>
      <w:szCs w:val="24"/>
      <w:shd w:val="clear" w:color="auto" w:fill="FFFFFF"/>
    </w:rPr>
  </w:style>
  <w:style w:type="paragraph" w:styleId="Bodytext421" w:customStyle="1">
    <w:name w:val="Body text (42)1"/>
    <w:basedOn w:val="Normal"/>
    <w:link w:val="Bodytext42"/>
    <w:uiPriority w:val="99"/>
    <w:rsid w:val="006C64E3"/>
    <w:pPr>
      <w:shd w:val="clear" w:color="auto" w:fill="FFFFFF"/>
      <w:spacing w:line="274" w:lineRule="exact"/>
      <w:jc w:val="center"/>
    </w:pPr>
    <w:rPr>
      <w:rFonts w:ascii="Arial" w:hAnsi="Arial" w:cs="Arial"/>
      <w:b/>
      <w:bCs/>
      <w:sz w:val="24"/>
      <w:szCs w:val="24"/>
    </w:rPr>
  </w:style>
  <w:style w:type="character" w:styleId="Bodytext43" w:customStyle="1">
    <w:name w:val="Body text (43)"/>
    <w:link w:val="Bodytext431"/>
    <w:uiPriority w:val="99"/>
    <w:rsid w:val="006C64E3"/>
    <w:rPr>
      <w:rFonts w:ascii="Arial" w:hAnsi="Arial" w:cs="Arial"/>
      <w:sz w:val="20"/>
      <w:szCs w:val="20"/>
      <w:shd w:val="clear" w:color="auto" w:fill="FFFFFF"/>
    </w:rPr>
  </w:style>
  <w:style w:type="paragraph" w:styleId="Bodytext431" w:customStyle="1">
    <w:name w:val="Body text (43)1"/>
    <w:basedOn w:val="Normal"/>
    <w:link w:val="Bodytext43"/>
    <w:uiPriority w:val="99"/>
    <w:rsid w:val="006C64E3"/>
    <w:pPr>
      <w:shd w:val="clear" w:color="auto" w:fill="FFFFFF"/>
      <w:spacing w:line="240" w:lineRule="atLeast"/>
      <w:jc w:val="center"/>
    </w:pPr>
    <w:rPr>
      <w:rFonts w:ascii="Arial" w:hAnsi="Arial" w:cs="Arial"/>
      <w:sz w:val="20"/>
      <w:szCs w:val="20"/>
    </w:rPr>
  </w:style>
  <w:style w:type="character" w:styleId="Bodytext44" w:customStyle="1">
    <w:name w:val="Body text (44)"/>
    <w:link w:val="Bodytext441"/>
    <w:uiPriority w:val="99"/>
    <w:rsid w:val="006C64E3"/>
    <w:rPr>
      <w:rFonts w:ascii="Arial Narrow" w:hAnsi="Arial Narrow" w:cs="Arial Narrow"/>
      <w:b/>
      <w:bCs/>
      <w:sz w:val="20"/>
      <w:szCs w:val="20"/>
      <w:shd w:val="clear" w:color="auto" w:fill="FFFFFF"/>
    </w:rPr>
  </w:style>
  <w:style w:type="paragraph" w:styleId="Bodytext441" w:customStyle="1">
    <w:name w:val="Body text (44)1"/>
    <w:basedOn w:val="Normal"/>
    <w:link w:val="Bodytext44"/>
    <w:uiPriority w:val="99"/>
    <w:rsid w:val="006C64E3"/>
    <w:pPr>
      <w:shd w:val="clear" w:color="auto" w:fill="FFFFFF"/>
      <w:spacing w:line="240" w:lineRule="atLeast"/>
    </w:pPr>
    <w:rPr>
      <w:rFonts w:ascii="Arial Narrow" w:hAnsi="Arial Narrow" w:cs="Arial Narrow"/>
      <w:b/>
      <w:bCs/>
      <w:sz w:val="20"/>
      <w:szCs w:val="20"/>
    </w:rPr>
  </w:style>
  <w:style w:type="character" w:styleId="Bodytext45" w:customStyle="1">
    <w:name w:val="Body text (45)"/>
    <w:link w:val="Bodytext451"/>
    <w:uiPriority w:val="99"/>
    <w:rsid w:val="006C64E3"/>
    <w:rPr>
      <w:rFonts w:ascii="Arial" w:hAnsi="Arial" w:cs="Arial"/>
      <w:sz w:val="16"/>
      <w:szCs w:val="16"/>
      <w:shd w:val="clear" w:color="auto" w:fill="FFFFFF"/>
    </w:rPr>
  </w:style>
  <w:style w:type="paragraph" w:styleId="Bodytext451" w:customStyle="1">
    <w:name w:val="Body text (45)1"/>
    <w:basedOn w:val="Normal"/>
    <w:link w:val="Bodytext45"/>
    <w:uiPriority w:val="99"/>
    <w:rsid w:val="006C64E3"/>
    <w:pPr>
      <w:shd w:val="clear" w:color="auto" w:fill="FFFFFF"/>
      <w:spacing w:line="182" w:lineRule="exact"/>
      <w:ind w:hanging="360"/>
    </w:pPr>
    <w:rPr>
      <w:rFonts w:ascii="Arial" w:hAnsi="Arial" w:cs="Arial"/>
      <w:sz w:val="16"/>
      <w:szCs w:val="16"/>
    </w:rPr>
  </w:style>
  <w:style w:type="paragraph" w:styleId="BodyTextIndent3">
    <w:name w:val="Body Text Indent 3"/>
    <w:basedOn w:val="Normal"/>
    <w:link w:val="BodyTextIndent3Char"/>
    <w:uiPriority w:val="99"/>
    <w:semiHidden/>
    <w:unhideWhenUsed/>
    <w:rsid w:val="00232702"/>
    <w:pPr>
      <w:spacing w:after="120"/>
      <w:ind w:left="283"/>
    </w:pPr>
    <w:rPr>
      <w:sz w:val="16"/>
      <w:szCs w:val="16"/>
    </w:rPr>
  </w:style>
  <w:style w:type="character" w:styleId="BodyTextIndent3Char" w:customStyle="1">
    <w:name w:val="Body Text Indent 3 Char"/>
    <w:link w:val="BodyTextIndent3"/>
    <w:uiPriority w:val="99"/>
    <w:semiHidden/>
    <w:rsid w:val="00232702"/>
    <w:rPr>
      <w:sz w:val="16"/>
      <w:szCs w:val="16"/>
    </w:rPr>
  </w:style>
  <w:style w:type="paragraph" w:styleId="TOC4">
    <w:name w:val="toc 4"/>
    <w:basedOn w:val="Normal"/>
    <w:next w:val="Normal"/>
    <w:autoRedefine/>
    <w:uiPriority w:val="39"/>
    <w:unhideWhenUsed/>
    <w:rsid w:val="004225BA"/>
    <w:pPr>
      <w:spacing w:after="100" w:line="276" w:lineRule="auto"/>
      <w:ind w:left="660"/>
    </w:pPr>
    <w:rPr>
      <w:rFonts w:eastAsia="MS Mincho"/>
      <w:lang w:eastAsia="en-ZA"/>
    </w:rPr>
  </w:style>
  <w:style w:type="paragraph" w:styleId="TOC5">
    <w:name w:val="toc 5"/>
    <w:basedOn w:val="Normal"/>
    <w:next w:val="Normal"/>
    <w:autoRedefine/>
    <w:uiPriority w:val="39"/>
    <w:unhideWhenUsed/>
    <w:rsid w:val="004225BA"/>
    <w:pPr>
      <w:spacing w:after="100" w:line="276" w:lineRule="auto"/>
      <w:ind w:left="880"/>
    </w:pPr>
    <w:rPr>
      <w:rFonts w:eastAsia="MS Mincho"/>
      <w:lang w:eastAsia="en-ZA"/>
    </w:rPr>
  </w:style>
  <w:style w:type="paragraph" w:styleId="TOC6">
    <w:name w:val="toc 6"/>
    <w:basedOn w:val="Normal"/>
    <w:next w:val="Normal"/>
    <w:autoRedefine/>
    <w:uiPriority w:val="39"/>
    <w:unhideWhenUsed/>
    <w:rsid w:val="004225BA"/>
    <w:pPr>
      <w:spacing w:after="100" w:line="276" w:lineRule="auto"/>
      <w:ind w:left="1100"/>
    </w:pPr>
    <w:rPr>
      <w:rFonts w:eastAsia="MS Mincho"/>
      <w:lang w:eastAsia="en-ZA"/>
    </w:rPr>
  </w:style>
  <w:style w:type="paragraph" w:styleId="TOC7">
    <w:name w:val="toc 7"/>
    <w:basedOn w:val="Normal"/>
    <w:next w:val="Normal"/>
    <w:autoRedefine/>
    <w:uiPriority w:val="39"/>
    <w:unhideWhenUsed/>
    <w:rsid w:val="004225BA"/>
    <w:pPr>
      <w:spacing w:after="100" w:line="276" w:lineRule="auto"/>
      <w:ind w:left="1320"/>
    </w:pPr>
    <w:rPr>
      <w:rFonts w:eastAsia="MS Mincho"/>
      <w:lang w:eastAsia="en-ZA"/>
    </w:rPr>
  </w:style>
  <w:style w:type="paragraph" w:styleId="TOC8">
    <w:name w:val="toc 8"/>
    <w:basedOn w:val="Normal"/>
    <w:next w:val="Normal"/>
    <w:autoRedefine/>
    <w:uiPriority w:val="39"/>
    <w:unhideWhenUsed/>
    <w:rsid w:val="004225BA"/>
    <w:pPr>
      <w:spacing w:after="100" w:line="276" w:lineRule="auto"/>
      <w:ind w:left="1540"/>
    </w:pPr>
    <w:rPr>
      <w:rFonts w:eastAsia="MS Mincho"/>
      <w:lang w:eastAsia="en-ZA"/>
    </w:rPr>
  </w:style>
  <w:style w:type="paragraph" w:styleId="TOC9">
    <w:name w:val="toc 9"/>
    <w:basedOn w:val="Normal"/>
    <w:next w:val="Normal"/>
    <w:autoRedefine/>
    <w:uiPriority w:val="39"/>
    <w:unhideWhenUsed/>
    <w:rsid w:val="004225BA"/>
    <w:pPr>
      <w:spacing w:after="100" w:line="276" w:lineRule="auto"/>
      <w:ind w:left="1760"/>
    </w:pPr>
    <w:rPr>
      <w:rFonts w:eastAsia="MS Mincho"/>
      <w:lang w:eastAsia="en-ZA"/>
    </w:rPr>
  </w:style>
  <w:style w:type="character" w:styleId="Emphasis">
    <w:name w:val="Emphasis"/>
    <w:uiPriority w:val="20"/>
    <w:qFormat/>
    <w:rsid w:val="00781618"/>
    <w:rPr>
      <w:i/>
      <w:iCs/>
    </w:rPr>
  </w:style>
  <w:style w:type="paragraph" w:styleId="NormalWeb">
    <w:name w:val="Normal (Web)"/>
    <w:basedOn w:val="Normal"/>
    <w:uiPriority w:val="99"/>
    <w:semiHidden/>
    <w:unhideWhenUsed/>
    <w:rsid w:val="00770B41"/>
    <w:pPr>
      <w:spacing w:before="100" w:beforeAutospacing="1" w:after="100" w:afterAutospacing="1"/>
    </w:pPr>
    <w:rPr>
      <w:rFonts w:ascii="Times New Roman" w:hAnsi="Times New Roman" w:eastAsia="Times New Roman"/>
      <w:sz w:val="24"/>
      <w:szCs w:val="24"/>
      <w:lang w:eastAsia="en-ZA"/>
    </w:rPr>
  </w:style>
  <w:style w:type="table" w:styleId="LightList-Accent1">
    <w:name w:val="Light List Accent 1"/>
    <w:basedOn w:val="TableNormal"/>
    <w:uiPriority w:val="61"/>
    <w:rsid w:val="00CA6528"/>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paragraph" w:styleId="IndentL3" w:customStyle="1">
    <w:name w:val="Indent L3"/>
    <w:basedOn w:val="Normal"/>
    <w:qFormat/>
    <w:rsid w:val="00544B15"/>
    <w:pPr>
      <w:tabs>
        <w:tab w:val="num" w:pos="851"/>
      </w:tabs>
      <w:spacing w:after="200" w:line="276" w:lineRule="auto"/>
      <w:ind w:left="851" w:hanging="851"/>
      <w:jc w:val="both"/>
    </w:pPr>
    <w:rPr>
      <w:rFonts w:ascii="Arial" w:hAnsi="Arial" w:cs="Arial"/>
      <w:lang w:val="en-GB"/>
    </w:rPr>
  </w:style>
  <w:style w:type="paragraph" w:styleId="IndentL4" w:customStyle="1">
    <w:name w:val="Indent L4"/>
    <w:basedOn w:val="Normal"/>
    <w:link w:val="IndentL4Char"/>
    <w:qFormat/>
    <w:rsid w:val="00544B15"/>
    <w:pPr>
      <w:tabs>
        <w:tab w:val="num" w:pos="1654"/>
      </w:tabs>
      <w:spacing w:after="200" w:line="276" w:lineRule="auto"/>
      <w:ind w:left="1654" w:hanging="944"/>
      <w:jc w:val="both"/>
    </w:pPr>
    <w:rPr>
      <w:rFonts w:ascii="Arial" w:hAnsi="Arial" w:cs="Arial"/>
      <w:lang w:val="en-GB"/>
    </w:rPr>
  </w:style>
  <w:style w:type="character" w:styleId="IndentL4Char" w:customStyle="1">
    <w:name w:val="Indent L4 Char"/>
    <w:link w:val="IndentL4"/>
    <w:rsid w:val="00544B15"/>
    <w:rPr>
      <w:rFonts w:ascii="Arial" w:hAnsi="Arial" w:cs="Arial"/>
      <w:sz w:val="22"/>
      <w:szCs w:val="22"/>
      <w:lang w:val="en-GB" w:eastAsia="en-US"/>
    </w:rPr>
  </w:style>
  <w:style w:type="paragraph" w:styleId="Quick1" w:customStyle="1">
    <w:name w:val="Quick 1)"/>
    <w:basedOn w:val="Normal"/>
    <w:rsid w:val="00307836"/>
    <w:pPr>
      <w:widowControl w:val="0"/>
      <w:numPr>
        <w:numId w:val="37"/>
      </w:numPr>
      <w:ind w:left="2160" w:hanging="720"/>
    </w:pPr>
    <w:rPr>
      <w:rFonts w:ascii="Times New Roman" w:hAnsi="Times New Roman" w:eastAsia="Times New Roman"/>
      <w:snapToGrid w:val="0"/>
      <w:sz w:val="24"/>
      <w:szCs w:val="20"/>
      <w:lang w:val="en-US"/>
    </w:rPr>
  </w:style>
  <w:style w:type="paragraph" w:styleId="Numberedheading2" w:customStyle="1">
    <w:name w:val="Numbered heading 2"/>
    <w:basedOn w:val="Normal"/>
    <w:next w:val="Normal"/>
    <w:qFormat/>
    <w:rsid w:val="00457A8C"/>
    <w:pPr>
      <w:numPr>
        <w:ilvl w:val="1"/>
        <w:numId w:val="39"/>
      </w:numPr>
      <w:spacing w:before="360" w:after="120"/>
      <w:outlineLvl w:val="1"/>
    </w:pPr>
    <w:rPr>
      <w:rFonts w:ascii="Arial" w:hAnsi="Arial" w:eastAsia="Times"/>
      <w:b/>
      <w:noProof/>
      <w:sz w:val="32"/>
      <w:szCs w:val="32"/>
      <w:lang w:val="en-US"/>
    </w:rPr>
  </w:style>
  <w:style w:type="paragraph" w:styleId="Numberedheading3" w:customStyle="1">
    <w:name w:val="Numbered heading 3"/>
    <w:basedOn w:val="Numberedheading2"/>
    <w:next w:val="Normal"/>
    <w:qFormat/>
    <w:rsid w:val="00457A8C"/>
    <w:pPr>
      <w:numPr>
        <w:ilvl w:val="2"/>
      </w:numPr>
    </w:pPr>
    <w:rPr>
      <w:color w:val="595959" w:themeColor="text1" w:themeTint="A6"/>
      <w:sz w:val="24"/>
      <w:szCs w:val="24"/>
      <w:lang w:val="en-GB"/>
    </w:rPr>
  </w:style>
  <w:style w:type="paragraph" w:styleId="Numberedheading4" w:customStyle="1">
    <w:name w:val="Numbered heading 4"/>
    <w:basedOn w:val="Numberedheading3"/>
    <w:next w:val="Normal"/>
    <w:rsid w:val="00457A8C"/>
    <w:pPr>
      <w:numPr>
        <w:ilvl w:val="3"/>
      </w:numPr>
      <w:ind w:left="1134" w:hanging="324"/>
    </w:pPr>
    <w:rPr>
      <w:b w:val="0"/>
      <w:color w:val="000000" w:themeColor="text1"/>
    </w:rPr>
  </w:style>
  <w:style w:type="paragraph" w:styleId="NumberedHeading5" w:customStyle="1">
    <w:name w:val="Numbered Heading 5"/>
    <w:basedOn w:val="Numberedheading4"/>
    <w:semiHidden/>
    <w:rsid w:val="00457A8C"/>
    <w:pPr>
      <w:numPr>
        <w:ilvl w:val="4"/>
      </w:numPr>
      <w:ind w:left="1134" w:hanging="1134"/>
    </w:pPr>
  </w:style>
  <w:style w:type="table" w:styleId="Tableorange" w:customStyle="1">
    <w:name w:val="Table orange"/>
    <w:basedOn w:val="TableNormal"/>
    <w:uiPriority w:val="99"/>
    <w:rsid w:val="00095DB7"/>
    <w:rPr>
      <w:rFonts w:asciiTheme="minorHAnsi" w:hAnsiTheme="minorHAnsi" w:eastAsiaTheme="minorHAnsi" w:cstheme="minorBidi"/>
      <w:sz w:val="22"/>
      <w:szCs w:val="22"/>
      <w:lang w:val="en-US" w:eastAsia="en-US"/>
    </w:rPr>
    <w:tblPr/>
  </w:style>
  <w:style w:type="table" w:styleId="MediumGrid1-Accent5">
    <w:name w:val="Medium Grid 1 Accent 5"/>
    <w:basedOn w:val="TableNormal"/>
    <w:uiPriority w:val="67"/>
    <w:rsid w:val="00F77BC6"/>
    <w:rPr>
      <w:rFonts w:asciiTheme="minorHAnsi" w:hAnsiTheme="minorHAnsi" w:eastAsiaTheme="minorHAnsi" w:cstheme="minorBidi"/>
      <w:sz w:val="22"/>
      <w:szCs w:val="22"/>
      <w:lang w:eastAsia="en-US"/>
    </w:r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2">
    <w:name w:val="Medium Grid 1 Accent 2"/>
    <w:basedOn w:val="TableNormal"/>
    <w:uiPriority w:val="67"/>
    <w:rsid w:val="00A10E79"/>
    <w:rPr>
      <w:rFonts w:asciiTheme="minorHAnsi" w:hAnsiTheme="minorHAnsi" w:eastAsiaTheme="minorHAnsi" w:cstheme="minorBidi"/>
      <w:sz w:val="22"/>
      <w:szCs w:val="22"/>
      <w:lang w:eastAsia="en-US"/>
    </w:r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2"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character" w:styleId="Strong">
    <w:name w:val="Strong"/>
    <w:basedOn w:val="DefaultParagraphFont"/>
    <w:uiPriority w:val="22"/>
    <w:qFormat/>
    <w:rsid w:val="00A00E14"/>
    <w:rPr>
      <w:b/>
      <w:bCs/>
    </w:rPr>
  </w:style>
  <w:style w:type="character" w:styleId="apple-converted-space" w:customStyle="1">
    <w:name w:val="apple-converted-space"/>
    <w:basedOn w:val="DefaultParagraphFont"/>
    <w:rsid w:val="00C01933"/>
  </w:style>
  <w:style w:type="character" w:styleId="HTMLTypewriter">
    <w:name w:val="HTML Typewriter"/>
    <w:basedOn w:val="DefaultParagraphFont"/>
    <w:uiPriority w:val="99"/>
    <w:semiHidden/>
    <w:unhideWhenUsed/>
    <w:rsid w:val="00C01933"/>
    <w:rPr>
      <w:rFonts w:ascii="Courier New" w:hAnsi="Courier New" w:eastAsia="Times New Roman" w:cs="Courier New"/>
      <w:sz w:val="20"/>
      <w:szCs w:val="20"/>
    </w:rPr>
  </w:style>
  <w:style w:type="table" w:styleId="LightList-Accent11" w:customStyle="1">
    <w:name w:val="Light List - Accent 11"/>
    <w:basedOn w:val="TableNormal"/>
    <w:uiPriority w:val="61"/>
    <w:rsid w:val="00A42B65"/>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paragraph" w:styleId="Standard" w:customStyle="1">
    <w:name w:val="Standard"/>
    <w:rsid w:val="00A76082"/>
    <w:pPr>
      <w:widowControl w:val="0"/>
      <w:suppressAutoHyphens/>
      <w:autoSpaceDN w:val="0"/>
      <w:textAlignment w:val="baseline"/>
    </w:pPr>
    <w:rPr>
      <w:rFonts w:ascii="DejaVu Sans" w:hAnsi="DejaVu Sans" w:eastAsia="DejaVu Sans" w:cs="DejaVu Sans"/>
      <w:kern w:val="3"/>
      <w:sz w:val="24"/>
      <w:szCs w:val="24"/>
      <w:lang w:val="en-GB" w:eastAsia="de-DE" w:bidi="de-DE"/>
    </w:rPr>
  </w:style>
  <w:style w:type="paragraph" w:styleId="msonormal0" w:customStyle="1">
    <w:name w:val="msonormal"/>
    <w:basedOn w:val="Normal"/>
    <w:uiPriority w:val="99"/>
    <w:rsid w:val="00AC0A08"/>
    <w:pPr>
      <w:spacing w:before="100" w:beforeAutospacing="1" w:after="100" w:afterAutospacing="1"/>
    </w:pPr>
    <w:rPr>
      <w:rFonts w:ascii="Times New Roman" w:hAnsi="Times New Roman" w:eastAsia="Times New Roman"/>
      <w:sz w:val="24"/>
      <w:szCs w:val="24"/>
      <w:lang w:eastAsia="en-ZA"/>
    </w:rPr>
  </w:style>
  <w:style w:type="paragraph" w:styleId="font5" w:customStyle="1">
    <w:name w:val="font5"/>
    <w:basedOn w:val="Normal"/>
    <w:uiPriority w:val="99"/>
    <w:rsid w:val="00AC0A08"/>
    <w:pPr>
      <w:spacing w:before="100" w:beforeAutospacing="1" w:after="100" w:afterAutospacing="1"/>
    </w:pPr>
    <w:rPr>
      <w:rFonts w:eastAsia="Times New Roman" w:cs="Calibri"/>
      <w:lang w:val="en-GB" w:eastAsia="en-GB"/>
    </w:rPr>
  </w:style>
  <w:style w:type="paragraph" w:styleId="font6" w:customStyle="1">
    <w:name w:val="font6"/>
    <w:basedOn w:val="Normal"/>
    <w:uiPriority w:val="99"/>
    <w:rsid w:val="00AC0A08"/>
    <w:pPr>
      <w:spacing w:before="100" w:beforeAutospacing="1" w:after="100" w:afterAutospacing="1"/>
    </w:pPr>
    <w:rPr>
      <w:rFonts w:eastAsia="Times New Roman" w:cs="Calibri"/>
      <w:lang w:val="en-GB" w:eastAsia="en-GB"/>
    </w:rPr>
  </w:style>
  <w:style w:type="paragraph" w:styleId="xl63" w:customStyle="1">
    <w:name w:val="xl63"/>
    <w:basedOn w:val="Normal"/>
    <w:uiPriority w:val="99"/>
    <w:rsid w:val="00AC0A08"/>
    <w:pPr>
      <w:pBdr>
        <w:top w:val="single" w:color="auto" w:sz="8" w:space="0"/>
        <w:left w:val="single" w:color="auto" w:sz="4" w:space="0"/>
        <w:bottom w:val="single" w:color="auto" w:sz="8" w:space="0"/>
        <w:right w:val="single" w:color="auto" w:sz="4" w:space="0"/>
      </w:pBdr>
      <w:spacing w:before="100" w:beforeAutospacing="1" w:after="100" w:afterAutospacing="1"/>
    </w:pPr>
    <w:rPr>
      <w:rFonts w:eastAsia="Times New Roman" w:cs="Calibri"/>
      <w:b/>
      <w:bCs/>
      <w:lang w:val="en-GB" w:eastAsia="en-GB"/>
    </w:rPr>
  </w:style>
  <w:style w:type="paragraph" w:styleId="xl64" w:customStyle="1">
    <w:name w:val="xl64"/>
    <w:basedOn w:val="Normal"/>
    <w:uiPriority w:val="99"/>
    <w:rsid w:val="00AC0A08"/>
    <w:pPr>
      <w:pBdr>
        <w:top w:val="single" w:color="auto" w:sz="8" w:space="0"/>
        <w:left w:val="single" w:color="auto" w:sz="4" w:space="0"/>
        <w:bottom w:val="single" w:color="auto" w:sz="8" w:space="0"/>
        <w:right w:val="single" w:color="auto" w:sz="4" w:space="0"/>
      </w:pBdr>
      <w:spacing w:before="100" w:beforeAutospacing="1" w:after="100" w:afterAutospacing="1"/>
    </w:pPr>
    <w:rPr>
      <w:rFonts w:eastAsia="Times New Roman" w:cs="Calibri"/>
      <w:b/>
      <w:bCs/>
      <w:lang w:val="en-GB" w:eastAsia="en-GB"/>
    </w:rPr>
  </w:style>
  <w:style w:type="paragraph" w:styleId="xl65" w:customStyle="1">
    <w:name w:val="xl65"/>
    <w:basedOn w:val="Normal"/>
    <w:uiPriority w:val="99"/>
    <w:rsid w:val="00AC0A08"/>
    <w:pPr>
      <w:pBdr>
        <w:top w:val="single" w:color="auto" w:sz="8" w:space="0"/>
        <w:left w:val="single" w:color="auto" w:sz="4" w:space="0"/>
        <w:bottom w:val="single" w:color="auto" w:sz="8" w:space="0"/>
        <w:right w:val="single" w:color="auto" w:sz="4" w:space="0"/>
      </w:pBdr>
      <w:spacing w:before="100" w:beforeAutospacing="1" w:after="100" w:afterAutospacing="1"/>
    </w:pPr>
    <w:rPr>
      <w:rFonts w:eastAsia="Times New Roman" w:cs="Calibri"/>
      <w:b/>
      <w:bCs/>
      <w:lang w:val="en-GB" w:eastAsia="en-GB"/>
    </w:rPr>
  </w:style>
  <w:style w:type="paragraph" w:styleId="xl66" w:customStyle="1">
    <w:name w:val="xl66"/>
    <w:basedOn w:val="Normal"/>
    <w:uiPriority w:val="99"/>
    <w:rsid w:val="00AC0A08"/>
    <w:pPr>
      <w:spacing w:before="100" w:beforeAutospacing="1" w:after="100" w:afterAutospacing="1"/>
    </w:pPr>
    <w:rPr>
      <w:rFonts w:eastAsia="Times New Roman" w:cs="Calibri"/>
      <w:lang w:val="en-GB" w:eastAsia="en-GB"/>
    </w:rPr>
  </w:style>
  <w:style w:type="paragraph" w:styleId="xl67" w:customStyle="1">
    <w:name w:val="xl67"/>
    <w:basedOn w:val="Normal"/>
    <w:uiPriority w:val="99"/>
    <w:rsid w:val="00AC0A08"/>
    <w:pPr>
      <w:pBdr>
        <w:top w:val="single" w:color="auto" w:sz="8" w:space="0"/>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68" w:customStyle="1">
    <w:name w:val="xl68"/>
    <w:basedOn w:val="Normal"/>
    <w:uiPriority w:val="99"/>
    <w:rsid w:val="00AC0A08"/>
    <w:pPr>
      <w:pBdr>
        <w:top w:val="single" w:color="auto" w:sz="8" w:space="0"/>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69" w:customStyle="1">
    <w:name w:val="xl69"/>
    <w:basedOn w:val="Normal"/>
    <w:uiPriority w:val="99"/>
    <w:rsid w:val="00AC0A08"/>
    <w:pPr>
      <w:spacing w:before="100" w:beforeAutospacing="1" w:after="100" w:afterAutospacing="1"/>
    </w:pPr>
    <w:rPr>
      <w:rFonts w:eastAsia="Times New Roman" w:cs="Calibri"/>
      <w:lang w:val="en-GB" w:eastAsia="en-GB"/>
    </w:rPr>
  </w:style>
  <w:style w:type="paragraph" w:styleId="xl70" w:customStyle="1">
    <w:name w:val="xl70"/>
    <w:basedOn w:val="Normal"/>
    <w:uiPriority w:val="99"/>
    <w:rsid w:val="00AC0A08"/>
    <w:pPr>
      <w:pBdr>
        <w:top w:val="single" w:color="auto" w:sz="4" w:space="0"/>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71" w:customStyle="1">
    <w:name w:val="xl71"/>
    <w:basedOn w:val="Normal"/>
    <w:uiPriority w:val="99"/>
    <w:rsid w:val="00AC0A08"/>
    <w:pPr>
      <w:pBdr>
        <w:top w:val="single" w:color="auto" w:sz="4" w:space="0"/>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72" w:customStyle="1">
    <w:name w:val="xl72"/>
    <w:basedOn w:val="Normal"/>
    <w:uiPriority w:val="99"/>
    <w:rsid w:val="00AC0A08"/>
    <w:pPr>
      <w:pBdr>
        <w:top w:val="single" w:color="auto" w:sz="4" w:space="0"/>
        <w:left w:val="single" w:color="auto" w:sz="4" w:space="0"/>
        <w:bottom w:val="single" w:color="auto" w:sz="8" w:space="0"/>
        <w:right w:val="single" w:color="auto" w:sz="4" w:space="0"/>
      </w:pBdr>
      <w:spacing w:before="100" w:beforeAutospacing="1" w:after="100" w:afterAutospacing="1"/>
    </w:pPr>
    <w:rPr>
      <w:rFonts w:eastAsia="Times New Roman" w:cs="Calibri"/>
      <w:lang w:val="en-GB" w:eastAsia="en-GB"/>
    </w:rPr>
  </w:style>
  <w:style w:type="paragraph" w:styleId="xl73" w:customStyle="1">
    <w:name w:val="xl73"/>
    <w:basedOn w:val="Normal"/>
    <w:uiPriority w:val="99"/>
    <w:rsid w:val="00AC0A08"/>
    <w:pPr>
      <w:pBdr>
        <w:top w:val="single" w:color="auto" w:sz="4" w:space="0"/>
        <w:left w:val="single" w:color="auto" w:sz="4" w:space="0"/>
        <w:bottom w:val="single" w:color="auto" w:sz="8" w:space="0"/>
        <w:right w:val="single" w:color="auto" w:sz="4" w:space="0"/>
      </w:pBdr>
      <w:spacing w:before="100" w:beforeAutospacing="1" w:after="100" w:afterAutospacing="1"/>
    </w:pPr>
    <w:rPr>
      <w:rFonts w:eastAsia="Times New Roman" w:cs="Calibri"/>
      <w:lang w:val="en-GB" w:eastAsia="en-GB"/>
    </w:rPr>
  </w:style>
  <w:style w:type="paragraph" w:styleId="xl74" w:customStyle="1">
    <w:name w:val="xl74"/>
    <w:basedOn w:val="Normal"/>
    <w:uiPriority w:val="99"/>
    <w:rsid w:val="00AC0A08"/>
    <w:pPr>
      <w:pBdr>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75" w:customStyle="1">
    <w:name w:val="xl75"/>
    <w:basedOn w:val="Normal"/>
    <w:uiPriority w:val="99"/>
    <w:rsid w:val="00AC0A08"/>
    <w:pPr>
      <w:pBdr>
        <w:top w:val="single" w:color="auto" w:sz="4" w:space="0"/>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76" w:customStyle="1">
    <w:name w:val="xl76"/>
    <w:basedOn w:val="Normal"/>
    <w:uiPriority w:val="99"/>
    <w:rsid w:val="00AC0A08"/>
    <w:pPr>
      <w:spacing w:before="100" w:beforeAutospacing="1" w:after="100" w:afterAutospacing="1"/>
    </w:pPr>
    <w:rPr>
      <w:rFonts w:eastAsia="Times New Roman" w:cs="Calibri"/>
      <w:lang w:val="en-GB" w:eastAsia="en-GB"/>
    </w:rPr>
  </w:style>
  <w:style w:type="paragraph" w:styleId="xl77" w:customStyle="1">
    <w:name w:val="xl77"/>
    <w:basedOn w:val="Normal"/>
    <w:uiPriority w:val="99"/>
    <w:rsid w:val="00AC0A08"/>
    <w:pPr>
      <w:spacing w:before="100" w:beforeAutospacing="1" w:after="100" w:afterAutospacing="1"/>
    </w:pPr>
    <w:rPr>
      <w:rFonts w:eastAsia="Times New Roman" w:cs="Calibri"/>
      <w:lang w:val="en-GB" w:eastAsia="en-GB"/>
    </w:rPr>
  </w:style>
  <w:style w:type="paragraph" w:styleId="xl78" w:customStyle="1">
    <w:name w:val="xl78"/>
    <w:basedOn w:val="Normal"/>
    <w:uiPriority w:val="99"/>
    <w:rsid w:val="00AC0A08"/>
    <w:pPr>
      <w:spacing w:before="100" w:beforeAutospacing="1" w:after="100" w:afterAutospacing="1"/>
    </w:pPr>
    <w:rPr>
      <w:rFonts w:eastAsia="Times New Roman" w:cs="Calibri"/>
      <w:lang w:val="en-GB" w:eastAsia="en-GB"/>
    </w:rPr>
  </w:style>
  <w:style w:type="paragraph" w:styleId="xl79" w:customStyle="1">
    <w:name w:val="xl79"/>
    <w:basedOn w:val="Normal"/>
    <w:uiPriority w:val="99"/>
    <w:rsid w:val="00AC0A08"/>
    <w:pPr>
      <w:spacing w:before="100" w:beforeAutospacing="1" w:after="100" w:afterAutospacing="1"/>
    </w:pPr>
    <w:rPr>
      <w:rFonts w:eastAsia="Times New Roman" w:cs="Calibri"/>
      <w:lang w:val="en-GB" w:eastAsia="en-GB"/>
    </w:rPr>
  </w:style>
  <w:style w:type="paragraph" w:styleId="xl80" w:customStyle="1">
    <w:name w:val="xl80"/>
    <w:basedOn w:val="Normal"/>
    <w:uiPriority w:val="99"/>
    <w:rsid w:val="00AC0A08"/>
    <w:pPr>
      <w:spacing w:before="100" w:beforeAutospacing="1" w:after="100" w:afterAutospacing="1"/>
      <w:jc w:val="center"/>
    </w:pPr>
    <w:rPr>
      <w:rFonts w:eastAsia="Times New Roman" w:cs="Calibri"/>
      <w:lang w:val="en-GB" w:eastAsia="en-GB"/>
    </w:rPr>
  </w:style>
  <w:style w:type="paragraph" w:styleId="xl81" w:customStyle="1">
    <w:name w:val="xl81"/>
    <w:basedOn w:val="Normal"/>
    <w:uiPriority w:val="99"/>
    <w:rsid w:val="00AC0A08"/>
    <w:pPr>
      <w:pBdr>
        <w:top w:val="single" w:color="auto" w:sz="8" w:space="0"/>
        <w:left w:val="single" w:color="auto" w:sz="4" w:space="0"/>
        <w:bottom w:val="single" w:color="auto" w:sz="8" w:space="0"/>
        <w:right w:val="single" w:color="auto" w:sz="4" w:space="0"/>
      </w:pBdr>
      <w:shd w:val="clear" w:color="auto" w:fill="E2EFDA"/>
      <w:spacing w:before="100" w:beforeAutospacing="1" w:after="100" w:afterAutospacing="1"/>
    </w:pPr>
    <w:rPr>
      <w:rFonts w:eastAsia="Times New Roman" w:cs="Calibri"/>
      <w:b/>
      <w:bCs/>
      <w:lang w:val="en-GB" w:eastAsia="en-GB"/>
    </w:rPr>
  </w:style>
  <w:style w:type="paragraph" w:styleId="xl82" w:customStyle="1">
    <w:name w:val="xl82"/>
    <w:basedOn w:val="Normal"/>
    <w:uiPriority w:val="99"/>
    <w:rsid w:val="00AC0A08"/>
    <w:pPr>
      <w:pBdr>
        <w:top w:val="single" w:color="auto" w:sz="8" w:space="0"/>
        <w:left w:val="single" w:color="auto" w:sz="4" w:space="0"/>
        <w:bottom w:val="single" w:color="auto" w:sz="8" w:space="0"/>
        <w:right w:val="single" w:color="auto" w:sz="8" w:space="0"/>
      </w:pBdr>
      <w:shd w:val="clear" w:color="auto" w:fill="E2EFDA"/>
      <w:spacing w:before="100" w:beforeAutospacing="1" w:after="100" w:afterAutospacing="1"/>
    </w:pPr>
    <w:rPr>
      <w:rFonts w:eastAsia="Times New Roman" w:cs="Calibri"/>
      <w:b/>
      <w:bCs/>
      <w:lang w:val="en-GB" w:eastAsia="en-GB"/>
    </w:rPr>
  </w:style>
  <w:style w:type="paragraph" w:styleId="xl83" w:customStyle="1">
    <w:name w:val="xl83"/>
    <w:basedOn w:val="Normal"/>
    <w:uiPriority w:val="99"/>
    <w:rsid w:val="00AC0A08"/>
    <w:pPr>
      <w:pBdr>
        <w:top w:val="single" w:color="auto" w:sz="8" w:space="0"/>
        <w:left w:val="single" w:color="auto" w:sz="4" w:space="0"/>
        <w:bottom w:val="single" w:color="auto" w:sz="4" w:space="0"/>
        <w:right w:val="single" w:color="auto" w:sz="4" w:space="0"/>
      </w:pBdr>
      <w:shd w:val="clear" w:color="auto" w:fill="E2EFDA"/>
      <w:spacing w:before="100" w:beforeAutospacing="1" w:after="100" w:afterAutospacing="1"/>
    </w:pPr>
    <w:rPr>
      <w:rFonts w:eastAsia="Times New Roman" w:cs="Calibri"/>
      <w:lang w:val="en-GB" w:eastAsia="en-GB"/>
    </w:rPr>
  </w:style>
  <w:style w:type="paragraph" w:styleId="xl84" w:customStyle="1">
    <w:name w:val="xl84"/>
    <w:basedOn w:val="Normal"/>
    <w:uiPriority w:val="99"/>
    <w:rsid w:val="00AC0A08"/>
    <w:pPr>
      <w:pBdr>
        <w:top w:val="single" w:color="auto" w:sz="8" w:space="0"/>
        <w:left w:val="single" w:color="auto" w:sz="4" w:space="0"/>
        <w:bottom w:val="single" w:color="auto" w:sz="4" w:space="0"/>
        <w:right w:val="single" w:color="auto" w:sz="8" w:space="0"/>
      </w:pBdr>
      <w:shd w:val="clear" w:color="auto" w:fill="E2EFDA"/>
      <w:spacing w:before="100" w:beforeAutospacing="1" w:after="100" w:afterAutospacing="1"/>
      <w:jc w:val="center"/>
    </w:pPr>
    <w:rPr>
      <w:rFonts w:eastAsia="Times New Roman" w:cs="Calibri"/>
      <w:lang w:val="en-GB" w:eastAsia="en-GB"/>
    </w:rPr>
  </w:style>
  <w:style w:type="paragraph" w:styleId="xl85" w:customStyle="1">
    <w:name w:val="xl85"/>
    <w:basedOn w:val="Normal"/>
    <w:uiPriority w:val="99"/>
    <w:rsid w:val="00AC0A08"/>
    <w:pPr>
      <w:pBdr>
        <w:top w:val="single" w:color="auto" w:sz="4" w:space="0"/>
        <w:left w:val="single" w:color="auto" w:sz="4" w:space="0"/>
        <w:bottom w:val="single" w:color="auto" w:sz="4" w:space="0"/>
        <w:right w:val="single" w:color="auto" w:sz="4" w:space="0"/>
      </w:pBdr>
      <w:shd w:val="clear" w:color="auto" w:fill="E2EFDA"/>
      <w:spacing w:before="100" w:beforeAutospacing="1" w:after="100" w:afterAutospacing="1"/>
    </w:pPr>
    <w:rPr>
      <w:rFonts w:eastAsia="Times New Roman" w:cs="Calibri"/>
      <w:lang w:val="en-GB" w:eastAsia="en-GB"/>
    </w:rPr>
  </w:style>
  <w:style w:type="paragraph" w:styleId="xl86" w:customStyle="1">
    <w:name w:val="xl86"/>
    <w:basedOn w:val="Normal"/>
    <w:uiPriority w:val="99"/>
    <w:rsid w:val="00AC0A08"/>
    <w:pPr>
      <w:pBdr>
        <w:top w:val="single" w:color="auto" w:sz="4" w:space="0"/>
        <w:left w:val="single" w:color="auto" w:sz="4" w:space="0"/>
        <w:bottom w:val="single" w:color="auto" w:sz="4" w:space="0"/>
        <w:right w:val="single" w:color="auto" w:sz="8" w:space="0"/>
      </w:pBdr>
      <w:shd w:val="clear" w:color="auto" w:fill="E2EFDA"/>
      <w:spacing w:before="100" w:beforeAutospacing="1" w:after="100" w:afterAutospacing="1"/>
      <w:jc w:val="center"/>
    </w:pPr>
    <w:rPr>
      <w:rFonts w:eastAsia="Times New Roman" w:cs="Calibri"/>
      <w:lang w:val="en-GB" w:eastAsia="en-GB"/>
    </w:rPr>
  </w:style>
  <w:style w:type="paragraph" w:styleId="xl87" w:customStyle="1">
    <w:name w:val="xl87"/>
    <w:basedOn w:val="Normal"/>
    <w:uiPriority w:val="99"/>
    <w:rsid w:val="00AC0A08"/>
    <w:pPr>
      <w:pBdr>
        <w:top w:val="single" w:color="auto" w:sz="4" w:space="0"/>
        <w:left w:val="single" w:color="auto" w:sz="4" w:space="0"/>
        <w:bottom w:val="single" w:color="auto" w:sz="8" w:space="0"/>
        <w:right w:val="single" w:color="auto" w:sz="4" w:space="0"/>
      </w:pBdr>
      <w:shd w:val="clear" w:color="auto" w:fill="E2EFDA"/>
      <w:spacing w:before="100" w:beforeAutospacing="1" w:after="100" w:afterAutospacing="1"/>
    </w:pPr>
    <w:rPr>
      <w:rFonts w:eastAsia="Times New Roman" w:cs="Calibri"/>
      <w:lang w:val="en-GB" w:eastAsia="en-GB"/>
    </w:rPr>
  </w:style>
  <w:style w:type="paragraph" w:styleId="xl88" w:customStyle="1">
    <w:name w:val="xl88"/>
    <w:basedOn w:val="Normal"/>
    <w:uiPriority w:val="99"/>
    <w:rsid w:val="00AC0A08"/>
    <w:pPr>
      <w:pBdr>
        <w:top w:val="single" w:color="auto" w:sz="4" w:space="0"/>
        <w:left w:val="single" w:color="auto" w:sz="4" w:space="0"/>
        <w:bottom w:val="single" w:color="auto" w:sz="8" w:space="0"/>
        <w:right w:val="single" w:color="auto" w:sz="8" w:space="0"/>
      </w:pBdr>
      <w:shd w:val="clear" w:color="auto" w:fill="E2EFDA"/>
      <w:spacing w:before="100" w:beforeAutospacing="1" w:after="100" w:afterAutospacing="1"/>
      <w:jc w:val="center"/>
    </w:pPr>
    <w:rPr>
      <w:rFonts w:eastAsia="Times New Roman" w:cs="Calibri"/>
      <w:lang w:val="en-GB" w:eastAsia="en-GB"/>
    </w:rPr>
  </w:style>
  <w:style w:type="paragraph" w:styleId="xl89" w:customStyle="1">
    <w:name w:val="xl89"/>
    <w:basedOn w:val="Normal"/>
    <w:uiPriority w:val="99"/>
    <w:rsid w:val="00AC0A08"/>
    <w:pPr>
      <w:pBdr>
        <w:left w:val="single" w:color="auto" w:sz="4" w:space="0"/>
        <w:bottom w:val="single" w:color="auto" w:sz="4" w:space="0"/>
        <w:right w:val="single" w:color="auto" w:sz="4" w:space="0"/>
      </w:pBdr>
      <w:shd w:val="clear" w:color="auto" w:fill="E2EFDA"/>
      <w:spacing w:before="100" w:beforeAutospacing="1" w:after="100" w:afterAutospacing="1"/>
    </w:pPr>
    <w:rPr>
      <w:rFonts w:eastAsia="Times New Roman" w:cs="Calibri"/>
      <w:lang w:val="en-GB" w:eastAsia="en-GB"/>
    </w:rPr>
  </w:style>
  <w:style w:type="paragraph" w:styleId="xl90" w:customStyle="1">
    <w:name w:val="xl90"/>
    <w:basedOn w:val="Normal"/>
    <w:uiPriority w:val="99"/>
    <w:rsid w:val="00AC0A08"/>
    <w:pPr>
      <w:pBdr>
        <w:left w:val="single" w:color="auto" w:sz="4" w:space="0"/>
        <w:bottom w:val="single" w:color="auto" w:sz="4" w:space="0"/>
        <w:right w:val="single" w:color="auto" w:sz="8" w:space="0"/>
      </w:pBdr>
      <w:shd w:val="clear" w:color="auto" w:fill="E2EFDA"/>
      <w:spacing w:before="100" w:beforeAutospacing="1" w:after="100" w:afterAutospacing="1"/>
      <w:jc w:val="center"/>
    </w:pPr>
    <w:rPr>
      <w:rFonts w:eastAsia="Times New Roman" w:cs="Calibri"/>
      <w:lang w:val="en-GB" w:eastAsia="en-GB"/>
    </w:rPr>
  </w:style>
  <w:style w:type="paragraph" w:styleId="xl91" w:customStyle="1">
    <w:name w:val="xl91"/>
    <w:basedOn w:val="Normal"/>
    <w:uiPriority w:val="99"/>
    <w:rsid w:val="00AC0A08"/>
    <w:pPr>
      <w:pBdr>
        <w:top w:val="single" w:color="auto" w:sz="4" w:space="0"/>
        <w:left w:val="single" w:color="auto" w:sz="4" w:space="0"/>
        <w:bottom w:val="single" w:color="auto" w:sz="8" w:space="0"/>
        <w:right w:val="single" w:color="auto" w:sz="4" w:space="0"/>
      </w:pBdr>
      <w:shd w:val="clear" w:color="auto" w:fill="E2EFDA"/>
      <w:spacing w:before="100" w:beforeAutospacing="1" w:after="100" w:afterAutospacing="1"/>
    </w:pPr>
    <w:rPr>
      <w:rFonts w:eastAsia="Times New Roman" w:cs="Calibri"/>
      <w:lang w:val="en-GB" w:eastAsia="en-GB"/>
    </w:rPr>
  </w:style>
  <w:style w:type="paragraph" w:styleId="xl92" w:customStyle="1">
    <w:name w:val="xl92"/>
    <w:basedOn w:val="Normal"/>
    <w:uiPriority w:val="99"/>
    <w:rsid w:val="00AC0A08"/>
    <w:pPr>
      <w:pBdr>
        <w:top w:val="single" w:color="auto" w:sz="8" w:space="0"/>
        <w:left w:val="single" w:color="auto" w:sz="8" w:space="0"/>
        <w:bottom w:val="single" w:color="auto" w:sz="8" w:space="0"/>
        <w:right w:val="single" w:color="auto" w:sz="4" w:space="0"/>
      </w:pBdr>
      <w:spacing w:before="100" w:beforeAutospacing="1" w:after="100" w:afterAutospacing="1"/>
    </w:pPr>
    <w:rPr>
      <w:rFonts w:eastAsia="Times New Roman" w:cs="Calibri"/>
      <w:b/>
      <w:bCs/>
      <w:lang w:val="en-GB" w:eastAsia="en-GB"/>
    </w:rPr>
  </w:style>
  <w:style w:type="paragraph" w:styleId="xl93" w:customStyle="1">
    <w:name w:val="xl93"/>
    <w:basedOn w:val="Normal"/>
    <w:uiPriority w:val="99"/>
    <w:rsid w:val="00AC0A08"/>
    <w:pPr>
      <w:pBdr>
        <w:top w:val="single" w:color="auto" w:sz="4" w:space="0"/>
        <w:left w:val="single" w:color="auto" w:sz="4" w:space="0"/>
        <w:bottom w:val="single" w:color="auto" w:sz="4" w:space="0"/>
      </w:pBdr>
      <w:spacing w:before="100" w:beforeAutospacing="1" w:after="100" w:afterAutospacing="1"/>
    </w:pPr>
    <w:rPr>
      <w:rFonts w:eastAsia="Times New Roman" w:cs="Calibri"/>
      <w:lang w:val="en-GB" w:eastAsia="en-GB"/>
    </w:rPr>
  </w:style>
  <w:style w:type="paragraph" w:styleId="xl94" w:customStyle="1">
    <w:name w:val="xl94"/>
    <w:basedOn w:val="Normal"/>
    <w:uiPriority w:val="99"/>
    <w:rsid w:val="00AC0A08"/>
    <w:pPr>
      <w:pBdr>
        <w:top w:val="single" w:color="auto" w:sz="4" w:space="0"/>
        <w:left w:val="single" w:color="auto" w:sz="4" w:space="0"/>
        <w:bottom w:val="single" w:color="auto" w:sz="4" w:space="0"/>
        <w:right w:val="single" w:color="auto" w:sz="4" w:space="0"/>
      </w:pBdr>
      <w:shd w:val="clear" w:color="auto" w:fill="E2EFDA"/>
      <w:spacing w:before="100" w:beforeAutospacing="1" w:after="100" w:afterAutospacing="1"/>
      <w:jc w:val="center"/>
    </w:pPr>
    <w:rPr>
      <w:rFonts w:eastAsia="Times New Roman" w:cs="Calibri"/>
      <w:lang w:val="en-GB" w:eastAsia="en-GB"/>
    </w:rPr>
  </w:style>
  <w:style w:type="paragraph" w:styleId="xl95" w:customStyle="1">
    <w:name w:val="xl95"/>
    <w:basedOn w:val="Normal"/>
    <w:uiPriority w:val="99"/>
    <w:rsid w:val="00AC0A08"/>
    <w:pPr>
      <w:pBdr>
        <w:top w:val="single" w:color="auto" w:sz="8" w:space="0"/>
        <w:left w:val="single" w:color="auto" w:sz="8"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96" w:customStyle="1">
    <w:name w:val="xl96"/>
    <w:basedOn w:val="Normal"/>
    <w:uiPriority w:val="99"/>
    <w:rsid w:val="00AC0A08"/>
    <w:pPr>
      <w:pBdr>
        <w:top w:val="single" w:color="auto" w:sz="4" w:space="0"/>
        <w:left w:val="single" w:color="auto" w:sz="8"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97" w:customStyle="1">
    <w:name w:val="xl97"/>
    <w:basedOn w:val="Normal"/>
    <w:uiPriority w:val="99"/>
    <w:rsid w:val="00AC0A08"/>
    <w:pPr>
      <w:pBdr>
        <w:top w:val="single" w:color="auto" w:sz="4" w:space="0"/>
        <w:left w:val="single" w:color="auto" w:sz="8" w:space="0"/>
        <w:bottom w:val="single" w:color="auto" w:sz="8" w:space="0"/>
        <w:right w:val="single" w:color="auto" w:sz="4" w:space="0"/>
      </w:pBdr>
      <w:spacing w:before="100" w:beforeAutospacing="1" w:after="100" w:afterAutospacing="1"/>
    </w:pPr>
    <w:rPr>
      <w:rFonts w:eastAsia="Times New Roman" w:cs="Calibri"/>
      <w:lang w:val="en-GB" w:eastAsia="en-GB"/>
    </w:rPr>
  </w:style>
  <w:style w:type="paragraph" w:styleId="xl98" w:customStyle="1">
    <w:name w:val="xl98"/>
    <w:basedOn w:val="Normal"/>
    <w:uiPriority w:val="99"/>
    <w:rsid w:val="00AC0A08"/>
    <w:pPr>
      <w:pBdr>
        <w:top w:val="single" w:color="auto" w:sz="8" w:space="0"/>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99" w:customStyle="1">
    <w:name w:val="xl99"/>
    <w:basedOn w:val="Normal"/>
    <w:uiPriority w:val="99"/>
    <w:rsid w:val="00AC0A08"/>
    <w:pPr>
      <w:pBdr>
        <w:top w:val="single" w:color="auto" w:sz="4" w:space="0"/>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100" w:customStyle="1">
    <w:name w:val="xl100"/>
    <w:basedOn w:val="Normal"/>
    <w:uiPriority w:val="99"/>
    <w:rsid w:val="00AC0A08"/>
    <w:pPr>
      <w:pBdr>
        <w:top w:val="single" w:color="auto" w:sz="4" w:space="0"/>
        <w:left w:val="single" w:color="auto" w:sz="4" w:space="0"/>
        <w:bottom w:val="single" w:color="auto" w:sz="8" w:space="0"/>
        <w:right w:val="single" w:color="auto" w:sz="4" w:space="0"/>
      </w:pBdr>
      <w:spacing w:before="100" w:beforeAutospacing="1" w:after="100" w:afterAutospacing="1"/>
    </w:pPr>
    <w:rPr>
      <w:rFonts w:eastAsia="Times New Roman" w:cs="Calibri"/>
      <w:lang w:val="en-GB" w:eastAsia="en-GB"/>
    </w:rPr>
  </w:style>
  <w:style w:type="paragraph" w:styleId="xl101" w:customStyle="1">
    <w:name w:val="xl101"/>
    <w:basedOn w:val="Normal"/>
    <w:uiPriority w:val="99"/>
    <w:rsid w:val="00AC0A08"/>
    <w:pPr>
      <w:pBdr>
        <w:left w:val="single" w:color="auto" w:sz="8"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102" w:customStyle="1">
    <w:name w:val="xl102"/>
    <w:basedOn w:val="Normal"/>
    <w:uiPriority w:val="99"/>
    <w:rsid w:val="00AC0A08"/>
    <w:pPr>
      <w:pBdr>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103" w:customStyle="1">
    <w:name w:val="xl103"/>
    <w:basedOn w:val="Normal"/>
    <w:uiPriority w:val="99"/>
    <w:rsid w:val="00AC0A08"/>
    <w:pPr>
      <w:pBdr>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104" w:customStyle="1">
    <w:name w:val="xl104"/>
    <w:basedOn w:val="Normal"/>
    <w:uiPriority w:val="99"/>
    <w:rsid w:val="00AC0A08"/>
    <w:pPr>
      <w:pBdr>
        <w:top w:val="single" w:color="auto" w:sz="4" w:space="0"/>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105" w:customStyle="1">
    <w:name w:val="xl105"/>
    <w:basedOn w:val="Normal"/>
    <w:uiPriority w:val="99"/>
    <w:rsid w:val="00AC0A08"/>
    <w:pPr>
      <w:pBdr>
        <w:top w:val="single" w:color="auto" w:sz="4" w:space="0"/>
        <w:left w:val="single" w:color="auto" w:sz="4" w:space="0"/>
        <w:bottom w:val="single" w:color="auto" w:sz="8" w:space="0"/>
        <w:right w:val="single" w:color="auto" w:sz="4" w:space="0"/>
      </w:pBdr>
      <w:spacing w:before="100" w:beforeAutospacing="1" w:after="100" w:afterAutospacing="1"/>
    </w:pPr>
    <w:rPr>
      <w:rFonts w:eastAsia="Times New Roman" w:cs="Calibri"/>
      <w:lang w:val="en-GB" w:eastAsia="en-GB"/>
    </w:rPr>
  </w:style>
  <w:style w:type="paragraph" w:styleId="xl106" w:customStyle="1">
    <w:name w:val="xl106"/>
    <w:basedOn w:val="Normal"/>
    <w:uiPriority w:val="99"/>
    <w:rsid w:val="00AC0A08"/>
    <w:pPr>
      <w:pBdr>
        <w:top w:val="single" w:color="auto" w:sz="8" w:space="0"/>
        <w:left w:val="single" w:color="auto" w:sz="8"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107" w:customStyle="1">
    <w:name w:val="xl107"/>
    <w:basedOn w:val="Normal"/>
    <w:uiPriority w:val="99"/>
    <w:rsid w:val="00AC0A08"/>
    <w:pPr>
      <w:pBdr>
        <w:top w:val="single" w:color="auto" w:sz="4" w:space="0"/>
        <w:left w:val="single" w:color="auto" w:sz="8"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108" w:customStyle="1">
    <w:name w:val="xl108"/>
    <w:basedOn w:val="Normal"/>
    <w:uiPriority w:val="99"/>
    <w:rsid w:val="00AC0A08"/>
    <w:pPr>
      <w:pBdr>
        <w:top w:val="single" w:color="auto" w:sz="4" w:space="0"/>
        <w:left w:val="single" w:color="auto" w:sz="8" w:space="0"/>
        <w:bottom w:val="single" w:color="auto" w:sz="8" w:space="0"/>
        <w:right w:val="single" w:color="auto" w:sz="4" w:space="0"/>
      </w:pBdr>
      <w:spacing w:before="100" w:beforeAutospacing="1" w:after="100" w:afterAutospacing="1"/>
    </w:pPr>
    <w:rPr>
      <w:rFonts w:eastAsia="Times New Roman" w:cs="Calibri"/>
      <w:lang w:val="en-GB" w:eastAsia="en-GB"/>
    </w:rPr>
  </w:style>
  <w:style w:type="paragraph" w:styleId="xl109" w:customStyle="1">
    <w:name w:val="xl109"/>
    <w:basedOn w:val="Normal"/>
    <w:uiPriority w:val="99"/>
    <w:rsid w:val="00AC0A08"/>
    <w:pPr>
      <w:pBdr>
        <w:top w:val="single" w:color="auto" w:sz="8" w:space="0"/>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110" w:customStyle="1">
    <w:name w:val="xl110"/>
    <w:basedOn w:val="Normal"/>
    <w:uiPriority w:val="99"/>
    <w:rsid w:val="00AC0A08"/>
    <w:pPr>
      <w:pBdr>
        <w:top w:val="single" w:color="auto" w:sz="4" w:space="0"/>
        <w:left w:val="single" w:color="auto" w:sz="4"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111" w:customStyle="1">
    <w:name w:val="xl111"/>
    <w:basedOn w:val="Normal"/>
    <w:uiPriority w:val="99"/>
    <w:rsid w:val="00AC0A08"/>
    <w:pPr>
      <w:pBdr>
        <w:top w:val="single" w:color="auto" w:sz="4" w:space="0"/>
        <w:left w:val="single" w:color="auto" w:sz="4" w:space="0"/>
        <w:bottom w:val="single" w:color="auto" w:sz="8" w:space="0"/>
        <w:right w:val="single" w:color="auto" w:sz="4" w:space="0"/>
      </w:pBdr>
      <w:spacing w:before="100" w:beforeAutospacing="1" w:after="100" w:afterAutospacing="1"/>
    </w:pPr>
    <w:rPr>
      <w:rFonts w:eastAsia="Times New Roman" w:cs="Calibri"/>
      <w:lang w:val="en-GB" w:eastAsia="en-GB"/>
    </w:rPr>
  </w:style>
  <w:style w:type="paragraph" w:styleId="xl112" w:customStyle="1">
    <w:name w:val="xl112"/>
    <w:basedOn w:val="Normal"/>
    <w:uiPriority w:val="99"/>
    <w:rsid w:val="00AC0A08"/>
    <w:pPr>
      <w:pBdr>
        <w:top w:val="single" w:color="auto" w:sz="8" w:space="0"/>
        <w:left w:val="single" w:color="auto" w:sz="8"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113" w:customStyle="1">
    <w:name w:val="xl113"/>
    <w:basedOn w:val="Normal"/>
    <w:uiPriority w:val="99"/>
    <w:rsid w:val="00AC0A08"/>
    <w:pPr>
      <w:pBdr>
        <w:top w:val="single" w:color="auto" w:sz="4" w:space="0"/>
        <w:left w:val="single" w:color="auto" w:sz="8" w:space="0"/>
        <w:bottom w:val="single" w:color="auto" w:sz="4" w:space="0"/>
        <w:right w:val="single" w:color="auto" w:sz="4" w:space="0"/>
      </w:pBdr>
      <w:spacing w:before="100" w:beforeAutospacing="1" w:after="100" w:afterAutospacing="1"/>
    </w:pPr>
    <w:rPr>
      <w:rFonts w:eastAsia="Times New Roman" w:cs="Calibri"/>
      <w:lang w:val="en-GB" w:eastAsia="en-GB"/>
    </w:rPr>
  </w:style>
  <w:style w:type="paragraph" w:styleId="xl114" w:customStyle="1">
    <w:name w:val="xl114"/>
    <w:basedOn w:val="Normal"/>
    <w:uiPriority w:val="99"/>
    <w:rsid w:val="00AC0A08"/>
    <w:pPr>
      <w:pBdr>
        <w:top w:val="single" w:color="auto" w:sz="4" w:space="0"/>
        <w:left w:val="single" w:color="auto" w:sz="8" w:space="0"/>
        <w:bottom w:val="single" w:color="auto" w:sz="8" w:space="0"/>
        <w:right w:val="single" w:color="auto" w:sz="4" w:space="0"/>
      </w:pBdr>
      <w:spacing w:before="100" w:beforeAutospacing="1" w:after="100" w:afterAutospacing="1"/>
    </w:pPr>
    <w:rPr>
      <w:rFonts w:eastAsia="Times New Roman" w:cs="Calibri"/>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900">
      <w:bodyDiv w:val="1"/>
      <w:marLeft w:val="0"/>
      <w:marRight w:val="0"/>
      <w:marTop w:val="0"/>
      <w:marBottom w:val="0"/>
      <w:divBdr>
        <w:top w:val="none" w:sz="0" w:space="0" w:color="auto"/>
        <w:left w:val="none" w:sz="0" w:space="0" w:color="auto"/>
        <w:bottom w:val="none" w:sz="0" w:space="0" w:color="auto"/>
        <w:right w:val="none" w:sz="0" w:space="0" w:color="auto"/>
      </w:divBdr>
    </w:div>
    <w:div w:id="24528874">
      <w:bodyDiv w:val="1"/>
      <w:marLeft w:val="0"/>
      <w:marRight w:val="0"/>
      <w:marTop w:val="0"/>
      <w:marBottom w:val="0"/>
      <w:divBdr>
        <w:top w:val="none" w:sz="0" w:space="0" w:color="auto"/>
        <w:left w:val="none" w:sz="0" w:space="0" w:color="auto"/>
        <w:bottom w:val="none" w:sz="0" w:space="0" w:color="auto"/>
        <w:right w:val="none" w:sz="0" w:space="0" w:color="auto"/>
      </w:divBdr>
    </w:div>
    <w:div w:id="35591774">
      <w:bodyDiv w:val="1"/>
      <w:marLeft w:val="0"/>
      <w:marRight w:val="0"/>
      <w:marTop w:val="0"/>
      <w:marBottom w:val="0"/>
      <w:divBdr>
        <w:top w:val="none" w:sz="0" w:space="0" w:color="auto"/>
        <w:left w:val="none" w:sz="0" w:space="0" w:color="auto"/>
        <w:bottom w:val="none" w:sz="0" w:space="0" w:color="auto"/>
        <w:right w:val="none" w:sz="0" w:space="0" w:color="auto"/>
      </w:divBdr>
    </w:div>
    <w:div w:id="39015933">
      <w:bodyDiv w:val="1"/>
      <w:marLeft w:val="0"/>
      <w:marRight w:val="0"/>
      <w:marTop w:val="0"/>
      <w:marBottom w:val="0"/>
      <w:divBdr>
        <w:top w:val="none" w:sz="0" w:space="0" w:color="auto"/>
        <w:left w:val="none" w:sz="0" w:space="0" w:color="auto"/>
        <w:bottom w:val="none" w:sz="0" w:space="0" w:color="auto"/>
        <w:right w:val="none" w:sz="0" w:space="0" w:color="auto"/>
      </w:divBdr>
    </w:div>
    <w:div w:id="53506107">
      <w:bodyDiv w:val="1"/>
      <w:marLeft w:val="0"/>
      <w:marRight w:val="0"/>
      <w:marTop w:val="0"/>
      <w:marBottom w:val="0"/>
      <w:divBdr>
        <w:top w:val="none" w:sz="0" w:space="0" w:color="auto"/>
        <w:left w:val="none" w:sz="0" w:space="0" w:color="auto"/>
        <w:bottom w:val="none" w:sz="0" w:space="0" w:color="auto"/>
        <w:right w:val="none" w:sz="0" w:space="0" w:color="auto"/>
      </w:divBdr>
    </w:div>
    <w:div w:id="59865455">
      <w:bodyDiv w:val="1"/>
      <w:marLeft w:val="0"/>
      <w:marRight w:val="0"/>
      <w:marTop w:val="0"/>
      <w:marBottom w:val="0"/>
      <w:divBdr>
        <w:top w:val="none" w:sz="0" w:space="0" w:color="auto"/>
        <w:left w:val="none" w:sz="0" w:space="0" w:color="auto"/>
        <w:bottom w:val="none" w:sz="0" w:space="0" w:color="auto"/>
        <w:right w:val="none" w:sz="0" w:space="0" w:color="auto"/>
      </w:divBdr>
    </w:div>
    <w:div w:id="89349928">
      <w:bodyDiv w:val="1"/>
      <w:marLeft w:val="0"/>
      <w:marRight w:val="0"/>
      <w:marTop w:val="0"/>
      <w:marBottom w:val="0"/>
      <w:divBdr>
        <w:top w:val="none" w:sz="0" w:space="0" w:color="auto"/>
        <w:left w:val="none" w:sz="0" w:space="0" w:color="auto"/>
        <w:bottom w:val="none" w:sz="0" w:space="0" w:color="auto"/>
        <w:right w:val="none" w:sz="0" w:space="0" w:color="auto"/>
      </w:divBdr>
    </w:div>
    <w:div w:id="91752180">
      <w:bodyDiv w:val="1"/>
      <w:marLeft w:val="0"/>
      <w:marRight w:val="0"/>
      <w:marTop w:val="0"/>
      <w:marBottom w:val="0"/>
      <w:divBdr>
        <w:top w:val="none" w:sz="0" w:space="0" w:color="auto"/>
        <w:left w:val="none" w:sz="0" w:space="0" w:color="auto"/>
        <w:bottom w:val="none" w:sz="0" w:space="0" w:color="auto"/>
        <w:right w:val="none" w:sz="0" w:space="0" w:color="auto"/>
      </w:divBdr>
    </w:div>
    <w:div w:id="100146674">
      <w:bodyDiv w:val="1"/>
      <w:marLeft w:val="0"/>
      <w:marRight w:val="0"/>
      <w:marTop w:val="0"/>
      <w:marBottom w:val="0"/>
      <w:divBdr>
        <w:top w:val="none" w:sz="0" w:space="0" w:color="auto"/>
        <w:left w:val="none" w:sz="0" w:space="0" w:color="auto"/>
        <w:bottom w:val="none" w:sz="0" w:space="0" w:color="auto"/>
        <w:right w:val="none" w:sz="0" w:space="0" w:color="auto"/>
      </w:divBdr>
    </w:div>
    <w:div w:id="106659085">
      <w:bodyDiv w:val="1"/>
      <w:marLeft w:val="0"/>
      <w:marRight w:val="0"/>
      <w:marTop w:val="0"/>
      <w:marBottom w:val="0"/>
      <w:divBdr>
        <w:top w:val="none" w:sz="0" w:space="0" w:color="auto"/>
        <w:left w:val="none" w:sz="0" w:space="0" w:color="auto"/>
        <w:bottom w:val="none" w:sz="0" w:space="0" w:color="auto"/>
        <w:right w:val="none" w:sz="0" w:space="0" w:color="auto"/>
      </w:divBdr>
    </w:div>
    <w:div w:id="125128661">
      <w:bodyDiv w:val="1"/>
      <w:marLeft w:val="0"/>
      <w:marRight w:val="0"/>
      <w:marTop w:val="0"/>
      <w:marBottom w:val="0"/>
      <w:divBdr>
        <w:top w:val="none" w:sz="0" w:space="0" w:color="auto"/>
        <w:left w:val="none" w:sz="0" w:space="0" w:color="auto"/>
        <w:bottom w:val="none" w:sz="0" w:space="0" w:color="auto"/>
        <w:right w:val="none" w:sz="0" w:space="0" w:color="auto"/>
      </w:divBdr>
    </w:div>
    <w:div w:id="127478941">
      <w:bodyDiv w:val="1"/>
      <w:marLeft w:val="0"/>
      <w:marRight w:val="0"/>
      <w:marTop w:val="0"/>
      <w:marBottom w:val="0"/>
      <w:divBdr>
        <w:top w:val="none" w:sz="0" w:space="0" w:color="auto"/>
        <w:left w:val="none" w:sz="0" w:space="0" w:color="auto"/>
        <w:bottom w:val="none" w:sz="0" w:space="0" w:color="auto"/>
        <w:right w:val="none" w:sz="0" w:space="0" w:color="auto"/>
      </w:divBdr>
    </w:div>
    <w:div w:id="130176489">
      <w:bodyDiv w:val="1"/>
      <w:marLeft w:val="0"/>
      <w:marRight w:val="0"/>
      <w:marTop w:val="0"/>
      <w:marBottom w:val="0"/>
      <w:divBdr>
        <w:top w:val="none" w:sz="0" w:space="0" w:color="auto"/>
        <w:left w:val="none" w:sz="0" w:space="0" w:color="auto"/>
        <w:bottom w:val="none" w:sz="0" w:space="0" w:color="auto"/>
        <w:right w:val="none" w:sz="0" w:space="0" w:color="auto"/>
      </w:divBdr>
    </w:div>
    <w:div w:id="153759814">
      <w:bodyDiv w:val="1"/>
      <w:marLeft w:val="0"/>
      <w:marRight w:val="0"/>
      <w:marTop w:val="0"/>
      <w:marBottom w:val="0"/>
      <w:divBdr>
        <w:top w:val="none" w:sz="0" w:space="0" w:color="auto"/>
        <w:left w:val="none" w:sz="0" w:space="0" w:color="auto"/>
        <w:bottom w:val="none" w:sz="0" w:space="0" w:color="auto"/>
        <w:right w:val="none" w:sz="0" w:space="0" w:color="auto"/>
      </w:divBdr>
    </w:div>
    <w:div w:id="154106029">
      <w:bodyDiv w:val="1"/>
      <w:marLeft w:val="0"/>
      <w:marRight w:val="0"/>
      <w:marTop w:val="0"/>
      <w:marBottom w:val="0"/>
      <w:divBdr>
        <w:top w:val="none" w:sz="0" w:space="0" w:color="auto"/>
        <w:left w:val="none" w:sz="0" w:space="0" w:color="auto"/>
        <w:bottom w:val="none" w:sz="0" w:space="0" w:color="auto"/>
        <w:right w:val="none" w:sz="0" w:space="0" w:color="auto"/>
      </w:divBdr>
    </w:div>
    <w:div w:id="174225641">
      <w:bodyDiv w:val="1"/>
      <w:marLeft w:val="0"/>
      <w:marRight w:val="0"/>
      <w:marTop w:val="0"/>
      <w:marBottom w:val="0"/>
      <w:divBdr>
        <w:top w:val="none" w:sz="0" w:space="0" w:color="auto"/>
        <w:left w:val="none" w:sz="0" w:space="0" w:color="auto"/>
        <w:bottom w:val="none" w:sz="0" w:space="0" w:color="auto"/>
        <w:right w:val="none" w:sz="0" w:space="0" w:color="auto"/>
      </w:divBdr>
    </w:div>
    <w:div w:id="183254608">
      <w:bodyDiv w:val="1"/>
      <w:marLeft w:val="0"/>
      <w:marRight w:val="0"/>
      <w:marTop w:val="0"/>
      <w:marBottom w:val="0"/>
      <w:divBdr>
        <w:top w:val="none" w:sz="0" w:space="0" w:color="auto"/>
        <w:left w:val="none" w:sz="0" w:space="0" w:color="auto"/>
        <w:bottom w:val="none" w:sz="0" w:space="0" w:color="auto"/>
        <w:right w:val="none" w:sz="0" w:space="0" w:color="auto"/>
      </w:divBdr>
    </w:div>
    <w:div w:id="185368305">
      <w:bodyDiv w:val="1"/>
      <w:marLeft w:val="0"/>
      <w:marRight w:val="0"/>
      <w:marTop w:val="0"/>
      <w:marBottom w:val="0"/>
      <w:divBdr>
        <w:top w:val="none" w:sz="0" w:space="0" w:color="auto"/>
        <w:left w:val="none" w:sz="0" w:space="0" w:color="auto"/>
        <w:bottom w:val="none" w:sz="0" w:space="0" w:color="auto"/>
        <w:right w:val="none" w:sz="0" w:space="0" w:color="auto"/>
      </w:divBdr>
    </w:div>
    <w:div w:id="189148430">
      <w:bodyDiv w:val="1"/>
      <w:marLeft w:val="0"/>
      <w:marRight w:val="0"/>
      <w:marTop w:val="0"/>
      <w:marBottom w:val="0"/>
      <w:divBdr>
        <w:top w:val="none" w:sz="0" w:space="0" w:color="auto"/>
        <w:left w:val="none" w:sz="0" w:space="0" w:color="auto"/>
        <w:bottom w:val="none" w:sz="0" w:space="0" w:color="auto"/>
        <w:right w:val="none" w:sz="0" w:space="0" w:color="auto"/>
      </w:divBdr>
    </w:div>
    <w:div w:id="193881921">
      <w:bodyDiv w:val="1"/>
      <w:marLeft w:val="0"/>
      <w:marRight w:val="0"/>
      <w:marTop w:val="0"/>
      <w:marBottom w:val="0"/>
      <w:divBdr>
        <w:top w:val="none" w:sz="0" w:space="0" w:color="auto"/>
        <w:left w:val="none" w:sz="0" w:space="0" w:color="auto"/>
        <w:bottom w:val="none" w:sz="0" w:space="0" w:color="auto"/>
        <w:right w:val="none" w:sz="0" w:space="0" w:color="auto"/>
      </w:divBdr>
    </w:div>
    <w:div w:id="207572571">
      <w:bodyDiv w:val="1"/>
      <w:marLeft w:val="0"/>
      <w:marRight w:val="0"/>
      <w:marTop w:val="0"/>
      <w:marBottom w:val="0"/>
      <w:divBdr>
        <w:top w:val="none" w:sz="0" w:space="0" w:color="auto"/>
        <w:left w:val="none" w:sz="0" w:space="0" w:color="auto"/>
        <w:bottom w:val="none" w:sz="0" w:space="0" w:color="auto"/>
        <w:right w:val="none" w:sz="0" w:space="0" w:color="auto"/>
      </w:divBdr>
    </w:div>
    <w:div w:id="238910938">
      <w:bodyDiv w:val="1"/>
      <w:marLeft w:val="0"/>
      <w:marRight w:val="0"/>
      <w:marTop w:val="0"/>
      <w:marBottom w:val="0"/>
      <w:divBdr>
        <w:top w:val="none" w:sz="0" w:space="0" w:color="auto"/>
        <w:left w:val="none" w:sz="0" w:space="0" w:color="auto"/>
        <w:bottom w:val="none" w:sz="0" w:space="0" w:color="auto"/>
        <w:right w:val="none" w:sz="0" w:space="0" w:color="auto"/>
      </w:divBdr>
    </w:div>
    <w:div w:id="245697086">
      <w:bodyDiv w:val="1"/>
      <w:marLeft w:val="0"/>
      <w:marRight w:val="0"/>
      <w:marTop w:val="0"/>
      <w:marBottom w:val="0"/>
      <w:divBdr>
        <w:top w:val="none" w:sz="0" w:space="0" w:color="auto"/>
        <w:left w:val="none" w:sz="0" w:space="0" w:color="auto"/>
        <w:bottom w:val="none" w:sz="0" w:space="0" w:color="auto"/>
        <w:right w:val="none" w:sz="0" w:space="0" w:color="auto"/>
      </w:divBdr>
    </w:div>
    <w:div w:id="246497694">
      <w:bodyDiv w:val="1"/>
      <w:marLeft w:val="0"/>
      <w:marRight w:val="0"/>
      <w:marTop w:val="0"/>
      <w:marBottom w:val="0"/>
      <w:divBdr>
        <w:top w:val="none" w:sz="0" w:space="0" w:color="auto"/>
        <w:left w:val="none" w:sz="0" w:space="0" w:color="auto"/>
        <w:bottom w:val="none" w:sz="0" w:space="0" w:color="auto"/>
        <w:right w:val="none" w:sz="0" w:space="0" w:color="auto"/>
      </w:divBdr>
    </w:div>
    <w:div w:id="249119303">
      <w:bodyDiv w:val="1"/>
      <w:marLeft w:val="0"/>
      <w:marRight w:val="0"/>
      <w:marTop w:val="0"/>
      <w:marBottom w:val="0"/>
      <w:divBdr>
        <w:top w:val="none" w:sz="0" w:space="0" w:color="auto"/>
        <w:left w:val="none" w:sz="0" w:space="0" w:color="auto"/>
        <w:bottom w:val="none" w:sz="0" w:space="0" w:color="auto"/>
        <w:right w:val="none" w:sz="0" w:space="0" w:color="auto"/>
      </w:divBdr>
    </w:div>
    <w:div w:id="260576707">
      <w:bodyDiv w:val="1"/>
      <w:marLeft w:val="0"/>
      <w:marRight w:val="0"/>
      <w:marTop w:val="0"/>
      <w:marBottom w:val="0"/>
      <w:divBdr>
        <w:top w:val="none" w:sz="0" w:space="0" w:color="auto"/>
        <w:left w:val="none" w:sz="0" w:space="0" w:color="auto"/>
        <w:bottom w:val="none" w:sz="0" w:space="0" w:color="auto"/>
        <w:right w:val="none" w:sz="0" w:space="0" w:color="auto"/>
      </w:divBdr>
    </w:div>
    <w:div w:id="272171175">
      <w:bodyDiv w:val="1"/>
      <w:marLeft w:val="0"/>
      <w:marRight w:val="0"/>
      <w:marTop w:val="0"/>
      <w:marBottom w:val="0"/>
      <w:divBdr>
        <w:top w:val="none" w:sz="0" w:space="0" w:color="auto"/>
        <w:left w:val="none" w:sz="0" w:space="0" w:color="auto"/>
        <w:bottom w:val="none" w:sz="0" w:space="0" w:color="auto"/>
        <w:right w:val="none" w:sz="0" w:space="0" w:color="auto"/>
      </w:divBdr>
    </w:div>
    <w:div w:id="273371729">
      <w:bodyDiv w:val="1"/>
      <w:marLeft w:val="0"/>
      <w:marRight w:val="0"/>
      <w:marTop w:val="0"/>
      <w:marBottom w:val="0"/>
      <w:divBdr>
        <w:top w:val="none" w:sz="0" w:space="0" w:color="auto"/>
        <w:left w:val="none" w:sz="0" w:space="0" w:color="auto"/>
        <w:bottom w:val="none" w:sz="0" w:space="0" w:color="auto"/>
        <w:right w:val="none" w:sz="0" w:space="0" w:color="auto"/>
      </w:divBdr>
    </w:div>
    <w:div w:id="274288070">
      <w:bodyDiv w:val="1"/>
      <w:marLeft w:val="0"/>
      <w:marRight w:val="0"/>
      <w:marTop w:val="0"/>
      <w:marBottom w:val="0"/>
      <w:divBdr>
        <w:top w:val="none" w:sz="0" w:space="0" w:color="auto"/>
        <w:left w:val="none" w:sz="0" w:space="0" w:color="auto"/>
        <w:bottom w:val="none" w:sz="0" w:space="0" w:color="auto"/>
        <w:right w:val="none" w:sz="0" w:space="0" w:color="auto"/>
      </w:divBdr>
    </w:div>
    <w:div w:id="278605705">
      <w:bodyDiv w:val="1"/>
      <w:marLeft w:val="0"/>
      <w:marRight w:val="0"/>
      <w:marTop w:val="0"/>
      <w:marBottom w:val="0"/>
      <w:divBdr>
        <w:top w:val="none" w:sz="0" w:space="0" w:color="auto"/>
        <w:left w:val="none" w:sz="0" w:space="0" w:color="auto"/>
        <w:bottom w:val="none" w:sz="0" w:space="0" w:color="auto"/>
        <w:right w:val="none" w:sz="0" w:space="0" w:color="auto"/>
      </w:divBdr>
    </w:div>
    <w:div w:id="279725621">
      <w:bodyDiv w:val="1"/>
      <w:marLeft w:val="0"/>
      <w:marRight w:val="0"/>
      <w:marTop w:val="0"/>
      <w:marBottom w:val="0"/>
      <w:divBdr>
        <w:top w:val="none" w:sz="0" w:space="0" w:color="auto"/>
        <w:left w:val="none" w:sz="0" w:space="0" w:color="auto"/>
        <w:bottom w:val="none" w:sz="0" w:space="0" w:color="auto"/>
        <w:right w:val="none" w:sz="0" w:space="0" w:color="auto"/>
      </w:divBdr>
    </w:div>
    <w:div w:id="283537732">
      <w:bodyDiv w:val="1"/>
      <w:marLeft w:val="0"/>
      <w:marRight w:val="0"/>
      <w:marTop w:val="0"/>
      <w:marBottom w:val="0"/>
      <w:divBdr>
        <w:top w:val="none" w:sz="0" w:space="0" w:color="auto"/>
        <w:left w:val="none" w:sz="0" w:space="0" w:color="auto"/>
        <w:bottom w:val="none" w:sz="0" w:space="0" w:color="auto"/>
        <w:right w:val="none" w:sz="0" w:space="0" w:color="auto"/>
      </w:divBdr>
    </w:div>
    <w:div w:id="300959668">
      <w:bodyDiv w:val="1"/>
      <w:marLeft w:val="0"/>
      <w:marRight w:val="0"/>
      <w:marTop w:val="0"/>
      <w:marBottom w:val="0"/>
      <w:divBdr>
        <w:top w:val="none" w:sz="0" w:space="0" w:color="auto"/>
        <w:left w:val="none" w:sz="0" w:space="0" w:color="auto"/>
        <w:bottom w:val="none" w:sz="0" w:space="0" w:color="auto"/>
        <w:right w:val="none" w:sz="0" w:space="0" w:color="auto"/>
      </w:divBdr>
    </w:div>
    <w:div w:id="307516124">
      <w:bodyDiv w:val="1"/>
      <w:marLeft w:val="0"/>
      <w:marRight w:val="0"/>
      <w:marTop w:val="0"/>
      <w:marBottom w:val="0"/>
      <w:divBdr>
        <w:top w:val="none" w:sz="0" w:space="0" w:color="auto"/>
        <w:left w:val="none" w:sz="0" w:space="0" w:color="auto"/>
        <w:bottom w:val="none" w:sz="0" w:space="0" w:color="auto"/>
        <w:right w:val="none" w:sz="0" w:space="0" w:color="auto"/>
      </w:divBdr>
    </w:div>
    <w:div w:id="322321530">
      <w:bodyDiv w:val="1"/>
      <w:marLeft w:val="0"/>
      <w:marRight w:val="0"/>
      <w:marTop w:val="0"/>
      <w:marBottom w:val="0"/>
      <w:divBdr>
        <w:top w:val="none" w:sz="0" w:space="0" w:color="auto"/>
        <w:left w:val="none" w:sz="0" w:space="0" w:color="auto"/>
        <w:bottom w:val="none" w:sz="0" w:space="0" w:color="auto"/>
        <w:right w:val="none" w:sz="0" w:space="0" w:color="auto"/>
      </w:divBdr>
    </w:div>
    <w:div w:id="337777698">
      <w:bodyDiv w:val="1"/>
      <w:marLeft w:val="0"/>
      <w:marRight w:val="0"/>
      <w:marTop w:val="0"/>
      <w:marBottom w:val="0"/>
      <w:divBdr>
        <w:top w:val="none" w:sz="0" w:space="0" w:color="auto"/>
        <w:left w:val="none" w:sz="0" w:space="0" w:color="auto"/>
        <w:bottom w:val="none" w:sz="0" w:space="0" w:color="auto"/>
        <w:right w:val="none" w:sz="0" w:space="0" w:color="auto"/>
      </w:divBdr>
    </w:div>
    <w:div w:id="341006851">
      <w:bodyDiv w:val="1"/>
      <w:marLeft w:val="0"/>
      <w:marRight w:val="0"/>
      <w:marTop w:val="0"/>
      <w:marBottom w:val="0"/>
      <w:divBdr>
        <w:top w:val="none" w:sz="0" w:space="0" w:color="auto"/>
        <w:left w:val="none" w:sz="0" w:space="0" w:color="auto"/>
        <w:bottom w:val="none" w:sz="0" w:space="0" w:color="auto"/>
        <w:right w:val="none" w:sz="0" w:space="0" w:color="auto"/>
      </w:divBdr>
    </w:div>
    <w:div w:id="341902273">
      <w:bodyDiv w:val="1"/>
      <w:marLeft w:val="0"/>
      <w:marRight w:val="0"/>
      <w:marTop w:val="0"/>
      <w:marBottom w:val="0"/>
      <w:divBdr>
        <w:top w:val="none" w:sz="0" w:space="0" w:color="auto"/>
        <w:left w:val="none" w:sz="0" w:space="0" w:color="auto"/>
        <w:bottom w:val="none" w:sz="0" w:space="0" w:color="auto"/>
        <w:right w:val="none" w:sz="0" w:space="0" w:color="auto"/>
      </w:divBdr>
    </w:div>
    <w:div w:id="371812439">
      <w:bodyDiv w:val="1"/>
      <w:marLeft w:val="0"/>
      <w:marRight w:val="0"/>
      <w:marTop w:val="0"/>
      <w:marBottom w:val="0"/>
      <w:divBdr>
        <w:top w:val="none" w:sz="0" w:space="0" w:color="auto"/>
        <w:left w:val="none" w:sz="0" w:space="0" w:color="auto"/>
        <w:bottom w:val="none" w:sz="0" w:space="0" w:color="auto"/>
        <w:right w:val="none" w:sz="0" w:space="0" w:color="auto"/>
      </w:divBdr>
    </w:div>
    <w:div w:id="390232617">
      <w:bodyDiv w:val="1"/>
      <w:marLeft w:val="0"/>
      <w:marRight w:val="0"/>
      <w:marTop w:val="0"/>
      <w:marBottom w:val="0"/>
      <w:divBdr>
        <w:top w:val="none" w:sz="0" w:space="0" w:color="auto"/>
        <w:left w:val="none" w:sz="0" w:space="0" w:color="auto"/>
        <w:bottom w:val="none" w:sz="0" w:space="0" w:color="auto"/>
        <w:right w:val="none" w:sz="0" w:space="0" w:color="auto"/>
      </w:divBdr>
    </w:div>
    <w:div w:id="414480343">
      <w:bodyDiv w:val="1"/>
      <w:marLeft w:val="0"/>
      <w:marRight w:val="0"/>
      <w:marTop w:val="0"/>
      <w:marBottom w:val="0"/>
      <w:divBdr>
        <w:top w:val="none" w:sz="0" w:space="0" w:color="auto"/>
        <w:left w:val="none" w:sz="0" w:space="0" w:color="auto"/>
        <w:bottom w:val="none" w:sz="0" w:space="0" w:color="auto"/>
        <w:right w:val="none" w:sz="0" w:space="0" w:color="auto"/>
      </w:divBdr>
    </w:div>
    <w:div w:id="421072008">
      <w:bodyDiv w:val="1"/>
      <w:marLeft w:val="0"/>
      <w:marRight w:val="0"/>
      <w:marTop w:val="0"/>
      <w:marBottom w:val="0"/>
      <w:divBdr>
        <w:top w:val="none" w:sz="0" w:space="0" w:color="auto"/>
        <w:left w:val="none" w:sz="0" w:space="0" w:color="auto"/>
        <w:bottom w:val="none" w:sz="0" w:space="0" w:color="auto"/>
        <w:right w:val="none" w:sz="0" w:space="0" w:color="auto"/>
      </w:divBdr>
    </w:div>
    <w:div w:id="424151902">
      <w:bodyDiv w:val="1"/>
      <w:marLeft w:val="0"/>
      <w:marRight w:val="0"/>
      <w:marTop w:val="0"/>
      <w:marBottom w:val="0"/>
      <w:divBdr>
        <w:top w:val="none" w:sz="0" w:space="0" w:color="auto"/>
        <w:left w:val="none" w:sz="0" w:space="0" w:color="auto"/>
        <w:bottom w:val="none" w:sz="0" w:space="0" w:color="auto"/>
        <w:right w:val="none" w:sz="0" w:space="0" w:color="auto"/>
      </w:divBdr>
    </w:div>
    <w:div w:id="436951271">
      <w:bodyDiv w:val="1"/>
      <w:marLeft w:val="0"/>
      <w:marRight w:val="0"/>
      <w:marTop w:val="0"/>
      <w:marBottom w:val="0"/>
      <w:divBdr>
        <w:top w:val="none" w:sz="0" w:space="0" w:color="auto"/>
        <w:left w:val="none" w:sz="0" w:space="0" w:color="auto"/>
        <w:bottom w:val="none" w:sz="0" w:space="0" w:color="auto"/>
        <w:right w:val="none" w:sz="0" w:space="0" w:color="auto"/>
      </w:divBdr>
    </w:div>
    <w:div w:id="445740282">
      <w:bodyDiv w:val="1"/>
      <w:marLeft w:val="0"/>
      <w:marRight w:val="0"/>
      <w:marTop w:val="0"/>
      <w:marBottom w:val="0"/>
      <w:divBdr>
        <w:top w:val="none" w:sz="0" w:space="0" w:color="auto"/>
        <w:left w:val="none" w:sz="0" w:space="0" w:color="auto"/>
        <w:bottom w:val="none" w:sz="0" w:space="0" w:color="auto"/>
        <w:right w:val="none" w:sz="0" w:space="0" w:color="auto"/>
      </w:divBdr>
    </w:div>
    <w:div w:id="468714421">
      <w:bodyDiv w:val="1"/>
      <w:marLeft w:val="0"/>
      <w:marRight w:val="0"/>
      <w:marTop w:val="0"/>
      <w:marBottom w:val="0"/>
      <w:divBdr>
        <w:top w:val="none" w:sz="0" w:space="0" w:color="auto"/>
        <w:left w:val="none" w:sz="0" w:space="0" w:color="auto"/>
        <w:bottom w:val="none" w:sz="0" w:space="0" w:color="auto"/>
        <w:right w:val="none" w:sz="0" w:space="0" w:color="auto"/>
      </w:divBdr>
    </w:div>
    <w:div w:id="478884812">
      <w:bodyDiv w:val="1"/>
      <w:marLeft w:val="0"/>
      <w:marRight w:val="0"/>
      <w:marTop w:val="0"/>
      <w:marBottom w:val="0"/>
      <w:divBdr>
        <w:top w:val="none" w:sz="0" w:space="0" w:color="auto"/>
        <w:left w:val="none" w:sz="0" w:space="0" w:color="auto"/>
        <w:bottom w:val="none" w:sz="0" w:space="0" w:color="auto"/>
        <w:right w:val="none" w:sz="0" w:space="0" w:color="auto"/>
      </w:divBdr>
    </w:div>
    <w:div w:id="484980773">
      <w:bodyDiv w:val="1"/>
      <w:marLeft w:val="0"/>
      <w:marRight w:val="0"/>
      <w:marTop w:val="0"/>
      <w:marBottom w:val="0"/>
      <w:divBdr>
        <w:top w:val="none" w:sz="0" w:space="0" w:color="auto"/>
        <w:left w:val="none" w:sz="0" w:space="0" w:color="auto"/>
        <w:bottom w:val="none" w:sz="0" w:space="0" w:color="auto"/>
        <w:right w:val="none" w:sz="0" w:space="0" w:color="auto"/>
      </w:divBdr>
    </w:div>
    <w:div w:id="486365948">
      <w:bodyDiv w:val="1"/>
      <w:marLeft w:val="0"/>
      <w:marRight w:val="0"/>
      <w:marTop w:val="0"/>
      <w:marBottom w:val="0"/>
      <w:divBdr>
        <w:top w:val="none" w:sz="0" w:space="0" w:color="auto"/>
        <w:left w:val="none" w:sz="0" w:space="0" w:color="auto"/>
        <w:bottom w:val="none" w:sz="0" w:space="0" w:color="auto"/>
        <w:right w:val="none" w:sz="0" w:space="0" w:color="auto"/>
      </w:divBdr>
    </w:div>
    <w:div w:id="496579978">
      <w:bodyDiv w:val="1"/>
      <w:marLeft w:val="0"/>
      <w:marRight w:val="0"/>
      <w:marTop w:val="0"/>
      <w:marBottom w:val="0"/>
      <w:divBdr>
        <w:top w:val="none" w:sz="0" w:space="0" w:color="auto"/>
        <w:left w:val="none" w:sz="0" w:space="0" w:color="auto"/>
        <w:bottom w:val="none" w:sz="0" w:space="0" w:color="auto"/>
        <w:right w:val="none" w:sz="0" w:space="0" w:color="auto"/>
      </w:divBdr>
    </w:div>
    <w:div w:id="496653118">
      <w:bodyDiv w:val="1"/>
      <w:marLeft w:val="0"/>
      <w:marRight w:val="0"/>
      <w:marTop w:val="0"/>
      <w:marBottom w:val="0"/>
      <w:divBdr>
        <w:top w:val="none" w:sz="0" w:space="0" w:color="auto"/>
        <w:left w:val="none" w:sz="0" w:space="0" w:color="auto"/>
        <w:bottom w:val="none" w:sz="0" w:space="0" w:color="auto"/>
        <w:right w:val="none" w:sz="0" w:space="0" w:color="auto"/>
      </w:divBdr>
    </w:div>
    <w:div w:id="497888940">
      <w:bodyDiv w:val="1"/>
      <w:marLeft w:val="0"/>
      <w:marRight w:val="0"/>
      <w:marTop w:val="0"/>
      <w:marBottom w:val="0"/>
      <w:divBdr>
        <w:top w:val="none" w:sz="0" w:space="0" w:color="auto"/>
        <w:left w:val="none" w:sz="0" w:space="0" w:color="auto"/>
        <w:bottom w:val="none" w:sz="0" w:space="0" w:color="auto"/>
        <w:right w:val="none" w:sz="0" w:space="0" w:color="auto"/>
      </w:divBdr>
    </w:div>
    <w:div w:id="513031035">
      <w:bodyDiv w:val="1"/>
      <w:marLeft w:val="0"/>
      <w:marRight w:val="0"/>
      <w:marTop w:val="0"/>
      <w:marBottom w:val="0"/>
      <w:divBdr>
        <w:top w:val="none" w:sz="0" w:space="0" w:color="auto"/>
        <w:left w:val="none" w:sz="0" w:space="0" w:color="auto"/>
        <w:bottom w:val="none" w:sz="0" w:space="0" w:color="auto"/>
        <w:right w:val="none" w:sz="0" w:space="0" w:color="auto"/>
      </w:divBdr>
    </w:div>
    <w:div w:id="513152557">
      <w:bodyDiv w:val="1"/>
      <w:marLeft w:val="0"/>
      <w:marRight w:val="0"/>
      <w:marTop w:val="0"/>
      <w:marBottom w:val="0"/>
      <w:divBdr>
        <w:top w:val="none" w:sz="0" w:space="0" w:color="auto"/>
        <w:left w:val="none" w:sz="0" w:space="0" w:color="auto"/>
        <w:bottom w:val="none" w:sz="0" w:space="0" w:color="auto"/>
        <w:right w:val="none" w:sz="0" w:space="0" w:color="auto"/>
      </w:divBdr>
    </w:div>
    <w:div w:id="516582742">
      <w:bodyDiv w:val="1"/>
      <w:marLeft w:val="0"/>
      <w:marRight w:val="0"/>
      <w:marTop w:val="0"/>
      <w:marBottom w:val="0"/>
      <w:divBdr>
        <w:top w:val="none" w:sz="0" w:space="0" w:color="auto"/>
        <w:left w:val="none" w:sz="0" w:space="0" w:color="auto"/>
        <w:bottom w:val="none" w:sz="0" w:space="0" w:color="auto"/>
        <w:right w:val="none" w:sz="0" w:space="0" w:color="auto"/>
      </w:divBdr>
    </w:div>
    <w:div w:id="523321446">
      <w:bodyDiv w:val="1"/>
      <w:marLeft w:val="0"/>
      <w:marRight w:val="0"/>
      <w:marTop w:val="0"/>
      <w:marBottom w:val="0"/>
      <w:divBdr>
        <w:top w:val="none" w:sz="0" w:space="0" w:color="auto"/>
        <w:left w:val="none" w:sz="0" w:space="0" w:color="auto"/>
        <w:bottom w:val="none" w:sz="0" w:space="0" w:color="auto"/>
        <w:right w:val="none" w:sz="0" w:space="0" w:color="auto"/>
      </w:divBdr>
    </w:div>
    <w:div w:id="526065718">
      <w:bodyDiv w:val="1"/>
      <w:marLeft w:val="0"/>
      <w:marRight w:val="0"/>
      <w:marTop w:val="0"/>
      <w:marBottom w:val="0"/>
      <w:divBdr>
        <w:top w:val="none" w:sz="0" w:space="0" w:color="auto"/>
        <w:left w:val="none" w:sz="0" w:space="0" w:color="auto"/>
        <w:bottom w:val="none" w:sz="0" w:space="0" w:color="auto"/>
        <w:right w:val="none" w:sz="0" w:space="0" w:color="auto"/>
      </w:divBdr>
    </w:div>
    <w:div w:id="537552496">
      <w:bodyDiv w:val="1"/>
      <w:marLeft w:val="0"/>
      <w:marRight w:val="0"/>
      <w:marTop w:val="0"/>
      <w:marBottom w:val="0"/>
      <w:divBdr>
        <w:top w:val="none" w:sz="0" w:space="0" w:color="auto"/>
        <w:left w:val="none" w:sz="0" w:space="0" w:color="auto"/>
        <w:bottom w:val="none" w:sz="0" w:space="0" w:color="auto"/>
        <w:right w:val="none" w:sz="0" w:space="0" w:color="auto"/>
      </w:divBdr>
    </w:div>
    <w:div w:id="576282930">
      <w:bodyDiv w:val="1"/>
      <w:marLeft w:val="0"/>
      <w:marRight w:val="0"/>
      <w:marTop w:val="0"/>
      <w:marBottom w:val="0"/>
      <w:divBdr>
        <w:top w:val="none" w:sz="0" w:space="0" w:color="auto"/>
        <w:left w:val="none" w:sz="0" w:space="0" w:color="auto"/>
        <w:bottom w:val="none" w:sz="0" w:space="0" w:color="auto"/>
        <w:right w:val="none" w:sz="0" w:space="0" w:color="auto"/>
      </w:divBdr>
    </w:div>
    <w:div w:id="594675802">
      <w:bodyDiv w:val="1"/>
      <w:marLeft w:val="0"/>
      <w:marRight w:val="0"/>
      <w:marTop w:val="0"/>
      <w:marBottom w:val="0"/>
      <w:divBdr>
        <w:top w:val="none" w:sz="0" w:space="0" w:color="auto"/>
        <w:left w:val="none" w:sz="0" w:space="0" w:color="auto"/>
        <w:bottom w:val="none" w:sz="0" w:space="0" w:color="auto"/>
        <w:right w:val="none" w:sz="0" w:space="0" w:color="auto"/>
      </w:divBdr>
    </w:div>
    <w:div w:id="602037710">
      <w:bodyDiv w:val="1"/>
      <w:marLeft w:val="0"/>
      <w:marRight w:val="0"/>
      <w:marTop w:val="0"/>
      <w:marBottom w:val="0"/>
      <w:divBdr>
        <w:top w:val="none" w:sz="0" w:space="0" w:color="auto"/>
        <w:left w:val="none" w:sz="0" w:space="0" w:color="auto"/>
        <w:bottom w:val="none" w:sz="0" w:space="0" w:color="auto"/>
        <w:right w:val="none" w:sz="0" w:space="0" w:color="auto"/>
      </w:divBdr>
    </w:div>
    <w:div w:id="636254199">
      <w:bodyDiv w:val="1"/>
      <w:marLeft w:val="0"/>
      <w:marRight w:val="0"/>
      <w:marTop w:val="0"/>
      <w:marBottom w:val="0"/>
      <w:divBdr>
        <w:top w:val="none" w:sz="0" w:space="0" w:color="auto"/>
        <w:left w:val="none" w:sz="0" w:space="0" w:color="auto"/>
        <w:bottom w:val="none" w:sz="0" w:space="0" w:color="auto"/>
        <w:right w:val="none" w:sz="0" w:space="0" w:color="auto"/>
      </w:divBdr>
    </w:div>
    <w:div w:id="637686608">
      <w:bodyDiv w:val="1"/>
      <w:marLeft w:val="0"/>
      <w:marRight w:val="0"/>
      <w:marTop w:val="0"/>
      <w:marBottom w:val="0"/>
      <w:divBdr>
        <w:top w:val="none" w:sz="0" w:space="0" w:color="auto"/>
        <w:left w:val="none" w:sz="0" w:space="0" w:color="auto"/>
        <w:bottom w:val="none" w:sz="0" w:space="0" w:color="auto"/>
        <w:right w:val="none" w:sz="0" w:space="0" w:color="auto"/>
      </w:divBdr>
    </w:div>
    <w:div w:id="669599928">
      <w:bodyDiv w:val="1"/>
      <w:marLeft w:val="0"/>
      <w:marRight w:val="0"/>
      <w:marTop w:val="0"/>
      <w:marBottom w:val="0"/>
      <w:divBdr>
        <w:top w:val="none" w:sz="0" w:space="0" w:color="auto"/>
        <w:left w:val="none" w:sz="0" w:space="0" w:color="auto"/>
        <w:bottom w:val="none" w:sz="0" w:space="0" w:color="auto"/>
        <w:right w:val="none" w:sz="0" w:space="0" w:color="auto"/>
      </w:divBdr>
    </w:div>
    <w:div w:id="691762089">
      <w:bodyDiv w:val="1"/>
      <w:marLeft w:val="0"/>
      <w:marRight w:val="0"/>
      <w:marTop w:val="0"/>
      <w:marBottom w:val="0"/>
      <w:divBdr>
        <w:top w:val="none" w:sz="0" w:space="0" w:color="auto"/>
        <w:left w:val="none" w:sz="0" w:space="0" w:color="auto"/>
        <w:bottom w:val="none" w:sz="0" w:space="0" w:color="auto"/>
        <w:right w:val="none" w:sz="0" w:space="0" w:color="auto"/>
      </w:divBdr>
    </w:div>
    <w:div w:id="696080904">
      <w:bodyDiv w:val="1"/>
      <w:marLeft w:val="0"/>
      <w:marRight w:val="0"/>
      <w:marTop w:val="0"/>
      <w:marBottom w:val="0"/>
      <w:divBdr>
        <w:top w:val="none" w:sz="0" w:space="0" w:color="auto"/>
        <w:left w:val="none" w:sz="0" w:space="0" w:color="auto"/>
        <w:bottom w:val="none" w:sz="0" w:space="0" w:color="auto"/>
        <w:right w:val="none" w:sz="0" w:space="0" w:color="auto"/>
      </w:divBdr>
    </w:div>
    <w:div w:id="726685025">
      <w:bodyDiv w:val="1"/>
      <w:marLeft w:val="0"/>
      <w:marRight w:val="0"/>
      <w:marTop w:val="0"/>
      <w:marBottom w:val="0"/>
      <w:divBdr>
        <w:top w:val="none" w:sz="0" w:space="0" w:color="auto"/>
        <w:left w:val="none" w:sz="0" w:space="0" w:color="auto"/>
        <w:bottom w:val="none" w:sz="0" w:space="0" w:color="auto"/>
        <w:right w:val="none" w:sz="0" w:space="0" w:color="auto"/>
      </w:divBdr>
    </w:div>
    <w:div w:id="735322973">
      <w:bodyDiv w:val="1"/>
      <w:marLeft w:val="0"/>
      <w:marRight w:val="0"/>
      <w:marTop w:val="0"/>
      <w:marBottom w:val="0"/>
      <w:divBdr>
        <w:top w:val="none" w:sz="0" w:space="0" w:color="auto"/>
        <w:left w:val="none" w:sz="0" w:space="0" w:color="auto"/>
        <w:bottom w:val="none" w:sz="0" w:space="0" w:color="auto"/>
        <w:right w:val="none" w:sz="0" w:space="0" w:color="auto"/>
      </w:divBdr>
    </w:div>
    <w:div w:id="751202128">
      <w:bodyDiv w:val="1"/>
      <w:marLeft w:val="0"/>
      <w:marRight w:val="0"/>
      <w:marTop w:val="0"/>
      <w:marBottom w:val="0"/>
      <w:divBdr>
        <w:top w:val="none" w:sz="0" w:space="0" w:color="auto"/>
        <w:left w:val="none" w:sz="0" w:space="0" w:color="auto"/>
        <w:bottom w:val="none" w:sz="0" w:space="0" w:color="auto"/>
        <w:right w:val="none" w:sz="0" w:space="0" w:color="auto"/>
      </w:divBdr>
    </w:div>
    <w:div w:id="753866041">
      <w:bodyDiv w:val="1"/>
      <w:marLeft w:val="0"/>
      <w:marRight w:val="0"/>
      <w:marTop w:val="0"/>
      <w:marBottom w:val="0"/>
      <w:divBdr>
        <w:top w:val="none" w:sz="0" w:space="0" w:color="auto"/>
        <w:left w:val="none" w:sz="0" w:space="0" w:color="auto"/>
        <w:bottom w:val="none" w:sz="0" w:space="0" w:color="auto"/>
        <w:right w:val="none" w:sz="0" w:space="0" w:color="auto"/>
      </w:divBdr>
    </w:div>
    <w:div w:id="775978339">
      <w:bodyDiv w:val="1"/>
      <w:marLeft w:val="0"/>
      <w:marRight w:val="0"/>
      <w:marTop w:val="0"/>
      <w:marBottom w:val="0"/>
      <w:divBdr>
        <w:top w:val="none" w:sz="0" w:space="0" w:color="auto"/>
        <w:left w:val="none" w:sz="0" w:space="0" w:color="auto"/>
        <w:bottom w:val="none" w:sz="0" w:space="0" w:color="auto"/>
        <w:right w:val="none" w:sz="0" w:space="0" w:color="auto"/>
      </w:divBdr>
    </w:div>
    <w:div w:id="786586705">
      <w:bodyDiv w:val="1"/>
      <w:marLeft w:val="0"/>
      <w:marRight w:val="0"/>
      <w:marTop w:val="0"/>
      <w:marBottom w:val="0"/>
      <w:divBdr>
        <w:top w:val="none" w:sz="0" w:space="0" w:color="auto"/>
        <w:left w:val="none" w:sz="0" w:space="0" w:color="auto"/>
        <w:bottom w:val="none" w:sz="0" w:space="0" w:color="auto"/>
        <w:right w:val="none" w:sz="0" w:space="0" w:color="auto"/>
      </w:divBdr>
      <w:divsChild>
        <w:div w:id="244918341">
          <w:marLeft w:val="446"/>
          <w:marRight w:val="0"/>
          <w:marTop w:val="0"/>
          <w:marBottom w:val="0"/>
          <w:divBdr>
            <w:top w:val="none" w:sz="0" w:space="0" w:color="auto"/>
            <w:left w:val="none" w:sz="0" w:space="0" w:color="auto"/>
            <w:bottom w:val="none" w:sz="0" w:space="0" w:color="auto"/>
            <w:right w:val="none" w:sz="0" w:space="0" w:color="auto"/>
          </w:divBdr>
        </w:div>
        <w:div w:id="256405381">
          <w:marLeft w:val="446"/>
          <w:marRight w:val="0"/>
          <w:marTop w:val="0"/>
          <w:marBottom w:val="0"/>
          <w:divBdr>
            <w:top w:val="none" w:sz="0" w:space="0" w:color="auto"/>
            <w:left w:val="none" w:sz="0" w:space="0" w:color="auto"/>
            <w:bottom w:val="none" w:sz="0" w:space="0" w:color="auto"/>
            <w:right w:val="none" w:sz="0" w:space="0" w:color="auto"/>
          </w:divBdr>
        </w:div>
        <w:div w:id="541868027">
          <w:marLeft w:val="446"/>
          <w:marRight w:val="0"/>
          <w:marTop w:val="0"/>
          <w:marBottom w:val="0"/>
          <w:divBdr>
            <w:top w:val="none" w:sz="0" w:space="0" w:color="auto"/>
            <w:left w:val="none" w:sz="0" w:space="0" w:color="auto"/>
            <w:bottom w:val="none" w:sz="0" w:space="0" w:color="auto"/>
            <w:right w:val="none" w:sz="0" w:space="0" w:color="auto"/>
          </w:divBdr>
        </w:div>
        <w:div w:id="700087838">
          <w:marLeft w:val="446"/>
          <w:marRight w:val="0"/>
          <w:marTop w:val="0"/>
          <w:marBottom w:val="0"/>
          <w:divBdr>
            <w:top w:val="none" w:sz="0" w:space="0" w:color="auto"/>
            <w:left w:val="none" w:sz="0" w:space="0" w:color="auto"/>
            <w:bottom w:val="none" w:sz="0" w:space="0" w:color="auto"/>
            <w:right w:val="none" w:sz="0" w:space="0" w:color="auto"/>
          </w:divBdr>
        </w:div>
        <w:div w:id="749960893">
          <w:marLeft w:val="446"/>
          <w:marRight w:val="0"/>
          <w:marTop w:val="0"/>
          <w:marBottom w:val="0"/>
          <w:divBdr>
            <w:top w:val="none" w:sz="0" w:space="0" w:color="auto"/>
            <w:left w:val="none" w:sz="0" w:space="0" w:color="auto"/>
            <w:bottom w:val="none" w:sz="0" w:space="0" w:color="auto"/>
            <w:right w:val="none" w:sz="0" w:space="0" w:color="auto"/>
          </w:divBdr>
        </w:div>
        <w:div w:id="925847909">
          <w:marLeft w:val="446"/>
          <w:marRight w:val="0"/>
          <w:marTop w:val="0"/>
          <w:marBottom w:val="0"/>
          <w:divBdr>
            <w:top w:val="none" w:sz="0" w:space="0" w:color="auto"/>
            <w:left w:val="none" w:sz="0" w:space="0" w:color="auto"/>
            <w:bottom w:val="none" w:sz="0" w:space="0" w:color="auto"/>
            <w:right w:val="none" w:sz="0" w:space="0" w:color="auto"/>
          </w:divBdr>
        </w:div>
        <w:div w:id="1301764268">
          <w:marLeft w:val="446"/>
          <w:marRight w:val="0"/>
          <w:marTop w:val="0"/>
          <w:marBottom w:val="0"/>
          <w:divBdr>
            <w:top w:val="none" w:sz="0" w:space="0" w:color="auto"/>
            <w:left w:val="none" w:sz="0" w:space="0" w:color="auto"/>
            <w:bottom w:val="none" w:sz="0" w:space="0" w:color="auto"/>
            <w:right w:val="none" w:sz="0" w:space="0" w:color="auto"/>
          </w:divBdr>
        </w:div>
        <w:div w:id="1604875880">
          <w:marLeft w:val="446"/>
          <w:marRight w:val="0"/>
          <w:marTop w:val="0"/>
          <w:marBottom w:val="0"/>
          <w:divBdr>
            <w:top w:val="none" w:sz="0" w:space="0" w:color="auto"/>
            <w:left w:val="none" w:sz="0" w:space="0" w:color="auto"/>
            <w:bottom w:val="none" w:sz="0" w:space="0" w:color="auto"/>
            <w:right w:val="none" w:sz="0" w:space="0" w:color="auto"/>
          </w:divBdr>
        </w:div>
      </w:divsChild>
    </w:div>
    <w:div w:id="801776086">
      <w:bodyDiv w:val="1"/>
      <w:marLeft w:val="0"/>
      <w:marRight w:val="0"/>
      <w:marTop w:val="0"/>
      <w:marBottom w:val="0"/>
      <w:divBdr>
        <w:top w:val="none" w:sz="0" w:space="0" w:color="auto"/>
        <w:left w:val="none" w:sz="0" w:space="0" w:color="auto"/>
        <w:bottom w:val="none" w:sz="0" w:space="0" w:color="auto"/>
        <w:right w:val="none" w:sz="0" w:space="0" w:color="auto"/>
      </w:divBdr>
    </w:div>
    <w:div w:id="808790367">
      <w:bodyDiv w:val="1"/>
      <w:marLeft w:val="0"/>
      <w:marRight w:val="0"/>
      <w:marTop w:val="0"/>
      <w:marBottom w:val="0"/>
      <w:divBdr>
        <w:top w:val="none" w:sz="0" w:space="0" w:color="auto"/>
        <w:left w:val="none" w:sz="0" w:space="0" w:color="auto"/>
        <w:bottom w:val="none" w:sz="0" w:space="0" w:color="auto"/>
        <w:right w:val="none" w:sz="0" w:space="0" w:color="auto"/>
      </w:divBdr>
    </w:div>
    <w:div w:id="814227259">
      <w:bodyDiv w:val="1"/>
      <w:marLeft w:val="0"/>
      <w:marRight w:val="0"/>
      <w:marTop w:val="0"/>
      <w:marBottom w:val="0"/>
      <w:divBdr>
        <w:top w:val="none" w:sz="0" w:space="0" w:color="auto"/>
        <w:left w:val="none" w:sz="0" w:space="0" w:color="auto"/>
        <w:bottom w:val="none" w:sz="0" w:space="0" w:color="auto"/>
        <w:right w:val="none" w:sz="0" w:space="0" w:color="auto"/>
      </w:divBdr>
    </w:div>
    <w:div w:id="818881376">
      <w:bodyDiv w:val="1"/>
      <w:marLeft w:val="0"/>
      <w:marRight w:val="0"/>
      <w:marTop w:val="0"/>
      <w:marBottom w:val="0"/>
      <w:divBdr>
        <w:top w:val="none" w:sz="0" w:space="0" w:color="auto"/>
        <w:left w:val="none" w:sz="0" w:space="0" w:color="auto"/>
        <w:bottom w:val="none" w:sz="0" w:space="0" w:color="auto"/>
        <w:right w:val="none" w:sz="0" w:space="0" w:color="auto"/>
      </w:divBdr>
    </w:div>
    <w:div w:id="828978996">
      <w:bodyDiv w:val="1"/>
      <w:marLeft w:val="0"/>
      <w:marRight w:val="0"/>
      <w:marTop w:val="0"/>
      <w:marBottom w:val="0"/>
      <w:divBdr>
        <w:top w:val="none" w:sz="0" w:space="0" w:color="auto"/>
        <w:left w:val="none" w:sz="0" w:space="0" w:color="auto"/>
        <w:bottom w:val="none" w:sz="0" w:space="0" w:color="auto"/>
        <w:right w:val="none" w:sz="0" w:space="0" w:color="auto"/>
      </w:divBdr>
    </w:div>
    <w:div w:id="846866639">
      <w:bodyDiv w:val="1"/>
      <w:marLeft w:val="0"/>
      <w:marRight w:val="0"/>
      <w:marTop w:val="0"/>
      <w:marBottom w:val="0"/>
      <w:divBdr>
        <w:top w:val="none" w:sz="0" w:space="0" w:color="auto"/>
        <w:left w:val="none" w:sz="0" w:space="0" w:color="auto"/>
        <w:bottom w:val="none" w:sz="0" w:space="0" w:color="auto"/>
        <w:right w:val="none" w:sz="0" w:space="0" w:color="auto"/>
      </w:divBdr>
    </w:div>
    <w:div w:id="847257480">
      <w:bodyDiv w:val="1"/>
      <w:marLeft w:val="0"/>
      <w:marRight w:val="0"/>
      <w:marTop w:val="0"/>
      <w:marBottom w:val="0"/>
      <w:divBdr>
        <w:top w:val="none" w:sz="0" w:space="0" w:color="auto"/>
        <w:left w:val="none" w:sz="0" w:space="0" w:color="auto"/>
        <w:bottom w:val="none" w:sz="0" w:space="0" w:color="auto"/>
        <w:right w:val="none" w:sz="0" w:space="0" w:color="auto"/>
      </w:divBdr>
    </w:div>
    <w:div w:id="862015825">
      <w:bodyDiv w:val="1"/>
      <w:marLeft w:val="0"/>
      <w:marRight w:val="0"/>
      <w:marTop w:val="0"/>
      <w:marBottom w:val="0"/>
      <w:divBdr>
        <w:top w:val="none" w:sz="0" w:space="0" w:color="auto"/>
        <w:left w:val="none" w:sz="0" w:space="0" w:color="auto"/>
        <w:bottom w:val="none" w:sz="0" w:space="0" w:color="auto"/>
        <w:right w:val="none" w:sz="0" w:space="0" w:color="auto"/>
      </w:divBdr>
    </w:div>
    <w:div w:id="869148025">
      <w:bodyDiv w:val="1"/>
      <w:marLeft w:val="0"/>
      <w:marRight w:val="0"/>
      <w:marTop w:val="0"/>
      <w:marBottom w:val="0"/>
      <w:divBdr>
        <w:top w:val="none" w:sz="0" w:space="0" w:color="auto"/>
        <w:left w:val="none" w:sz="0" w:space="0" w:color="auto"/>
        <w:bottom w:val="none" w:sz="0" w:space="0" w:color="auto"/>
        <w:right w:val="none" w:sz="0" w:space="0" w:color="auto"/>
      </w:divBdr>
    </w:div>
    <w:div w:id="872228668">
      <w:bodyDiv w:val="1"/>
      <w:marLeft w:val="0"/>
      <w:marRight w:val="0"/>
      <w:marTop w:val="0"/>
      <w:marBottom w:val="0"/>
      <w:divBdr>
        <w:top w:val="none" w:sz="0" w:space="0" w:color="auto"/>
        <w:left w:val="none" w:sz="0" w:space="0" w:color="auto"/>
        <w:bottom w:val="none" w:sz="0" w:space="0" w:color="auto"/>
        <w:right w:val="none" w:sz="0" w:space="0" w:color="auto"/>
      </w:divBdr>
    </w:div>
    <w:div w:id="876965084">
      <w:bodyDiv w:val="1"/>
      <w:marLeft w:val="0"/>
      <w:marRight w:val="0"/>
      <w:marTop w:val="0"/>
      <w:marBottom w:val="0"/>
      <w:divBdr>
        <w:top w:val="none" w:sz="0" w:space="0" w:color="auto"/>
        <w:left w:val="none" w:sz="0" w:space="0" w:color="auto"/>
        <w:bottom w:val="none" w:sz="0" w:space="0" w:color="auto"/>
        <w:right w:val="none" w:sz="0" w:space="0" w:color="auto"/>
      </w:divBdr>
    </w:div>
    <w:div w:id="883172779">
      <w:bodyDiv w:val="1"/>
      <w:marLeft w:val="0"/>
      <w:marRight w:val="0"/>
      <w:marTop w:val="0"/>
      <w:marBottom w:val="0"/>
      <w:divBdr>
        <w:top w:val="none" w:sz="0" w:space="0" w:color="auto"/>
        <w:left w:val="none" w:sz="0" w:space="0" w:color="auto"/>
        <w:bottom w:val="none" w:sz="0" w:space="0" w:color="auto"/>
        <w:right w:val="none" w:sz="0" w:space="0" w:color="auto"/>
      </w:divBdr>
    </w:div>
    <w:div w:id="885026325">
      <w:bodyDiv w:val="1"/>
      <w:marLeft w:val="0"/>
      <w:marRight w:val="0"/>
      <w:marTop w:val="0"/>
      <w:marBottom w:val="0"/>
      <w:divBdr>
        <w:top w:val="none" w:sz="0" w:space="0" w:color="auto"/>
        <w:left w:val="none" w:sz="0" w:space="0" w:color="auto"/>
        <w:bottom w:val="none" w:sz="0" w:space="0" w:color="auto"/>
        <w:right w:val="none" w:sz="0" w:space="0" w:color="auto"/>
      </w:divBdr>
    </w:div>
    <w:div w:id="895435497">
      <w:bodyDiv w:val="1"/>
      <w:marLeft w:val="0"/>
      <w:marRight w:val="0"/>
      <w:marTop w:val="0"/>
      <w:marBottom w:val="0"/>
      <w:divBdr>
        <w:top w:val="none" w:sz="0" w:space="0" w:color="auto"/>
        <w:left w:val="none" w:sz="0" w:space="0" w:color="auto"/>
        <w:bottom w:val="none" w:sz="0" w:space="0" w:color="auto"/>
        <w:right w:val="none" w:sz="0" w:space="0" w:color="auto"/>
      </w:divBdr>
    </w:div>
    <w:div w:id="903295840">
      <w:bodyDiv w:val="1"/>
      <w:marLeft w:val="0"/>
      <w:marRight w:val="0"/>
      <w:marTop w:val="0"/>
      <w:marBottom w:val="0"/>
      <w:divBdr>
        <w:top w:val="none" w:sz="0" w:space="0" w:color="auto"/>
        <w:left w:val="none" w:sz="0" w:space="0" w:color="auto"/>
        <w:bottom w:val="none" w:sz="0" w:space="0" w:color="auto"/>
        <w:right w:val="none" w:sz="0" w:space="0" w:color="auto"/>
      </w:divBdr>
    </w:div>
    <w:div w:id="911086667">
      <w:bodyDiv w:val="1"/>
      <w:marLeft w:val="0"/>
      <w:marRight w:val="0"/>
      <w:marTop w:val="0"/>
      <w:marBottom w:val="0"/>
      <w:divBdr>
        <w:top w:val="none" w:sz="0" w:space="0" w:color="auto"/>
        <w:left w:val="none" w:sz="0" w:space="0" w:color="auto"/>
        <w:bottom w:val="none" w:sz="0" w:space="0" w:color="auto"/>
        <w:right w:val="none" w:sz="0" w:space="0" w:color="auto"/>
      </w:divBdr>
      <w:divsChild>
        <w:div w:id="1151797884">
          <w:marLeft w:val="0"/>
          <w:marRight w:val="0"/>
          <w:marTop w:val="0"/>
          <w:marBottom w:val="0"/>
          <w:divBdr>
            <w:top w:val="none" w:sz="0" w:space="0" w:color="auto"/>
            <w:left w:val="none" w:sz="0" w:space="0" w:color="auto"/>
            <w:bottom w:val="none" w:sz="0" w:space="0" w:color="auto"/>
            <w:right w:val="none" w:sz="0" w:space="0" w:color="auto"/>
          </w:divBdr>
          <w:divsChild>
            <w:div w:id="714352004">
              <w:marLeft w:val="0"/>
              <w:marRight w:val="0"/>
              <w:marTop w:val="0"/>
              <w:marBottom w:val="0"/>
              <w:divBdr>
                <w:top w:val="none" w:sz="0" w:space="0" w:color="auto"/>
                <w:left w:val="none" w:sz="0" w:space="0" w:color="auto"/>
                <w:bottom w:val="none" w:sz="0" w:space="0" w:color="auto"/>
                <w:right w:val="none" w:sz="0" w:space="0" w:color="auto"/>
              </w:divBdr>
              <w:divsChild>
                <w:div w:id="10624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650283">
      <w:bodyDiv w:val="1"/>
      <w:marLeft w:val="0"/>
      <w:marRight w:val="0"/>
      <w:marTop w:val="0"/>
      <w:marBottom w:val="0"/>
      <w:divBdr>
        <w:top w:val="none" w:sz="0" w:space="0" w:color="auto"/>
        <w:left w:val="none" w:sz="0" w:space="0" w:color="auto"/>
        <w:bottom w:val="none" w:sz="0" w:space="0" w:color="auto"/>
        <w:right w:val="none" w:sz="0" w:space="0" w:color="auto"/>
      </w:divBdr>
    </w:div>
    <w:div w:id="925456333">
      <w:bodyDiv w:val="1"/>
      <w:marLeft w:val="0"/>
      <w:marRight w:val="0"/>
      <w:marTop w:val="0"/>
      <w:marBottom w:val="0"/>
      <w:divBdr>
        <w:top w:val="none" w:sz="0" w:space="0" w:color="auto"/>
        <w:left w:val="none" w:sz="0" w:space="0" w:color="auto"/>
        <w:bottom w:val="none" w:sz="0" w:space="0" w:color="auto"/>
        <w:right w:val="none" w:sz="0" w:space="0" w:color="auto"/>
      </w:divBdr>
    </w:div>
    <w:div w:id="935019722">
      <w:bodyDiv w:val="1"/>
      <w:marLeft w:val="0"/>
      <w:marRight w:val="0"/>
      <w:marTop w:val="0"/>
      <w:marBottom w:val="0"/>
      <w:divBdr>
        <w:top w:val="none" w:sz="0" w:space="0" w:color="auto"/>
        <w:left w:val="none" w:sz="0" w:space="0" w:color="auto"/>
        <w:bottom w:val="none" w:sz="0" w:space="0" w:color="auto"/>
        <w:right w:val="none" w:sz="0" w:space="0" w:color="auto"/>
      </w:divBdr>
    </w:div>
    <w:div w:id="936211271">
      <w:bodyDiv w:val="1"/>
      <w:marLeft w:val="0"/>
      <w:marRight w:val="0"/>
      <w:marTop w:val="0"/>
      <w:marBottom w:val="0"/>
      <w:divBdr>
        <w:top w:val="none" w:sz="0" w:space="0" w:color="auto"/>
        <w:left w:val="none" w:sz="0" w:space="0" w:color="auto"/>
        <w:bottom w:val="none" w:sz="0" w:space="0" w:color="auto"/>
        <w:right w:val="none" w:sz="0" w:space="0" w:color="auto"/>
      </w:divBdr>
    </w:div>
    <w:div w:id="939485592">
      <w:bodyDiv w:val="1"/>
      <w:marLeft w:val="0"/>
      <w:marRight w:val="0"/>
      <w:marTop w:val="0"/>
      <w:marBottom w:val="0"/>
      <w:divBdr>
        <w:top w:val="none" w:sz="0" w:space="0" w:color="auto"/>
        <w:left w:val="none" w:sz="0" w:space="0" w:color="auto"/>
        <w:bottom w:val="none" w:sz="0" w:space="0" w:color="auto"/>
        <w:right w:val="none" w:sz="0" w:space="0" w:color="auto"/>
      </w:divBdr>
      <w:divsChild>
        <w:div w:id="453869306">
          <w:marLeft w:val="720"/>
          <w:marRight w:val="0"/>
          <w:marTop w:val="0"/>
          <w:marBottom w:val="0"/>
          <w:divBdr>
            <w:top w:val="none" w:sz="0" w:space="0" w:color="auto"/>
            <w:left w:val="none" w:sz="0" w:space="0" w:color="auto"/>
            <w:bottom w:val="none" w:sz="0" w:space="0" w:color="auto"/>
            <w:right w:val="none" w:sz="0" w:space="0" w:color="auto"/>
          </w:divBdr>
        </w:div>
        <w:div w:id="530191066">
          <w:marLeft w:val="720"/>
          <w:marRight w:val="0"/>
          <w:marTop w:val="0"/>
          <w:marBottom w:val="0"/>
          <w:divBdr>
            <w:top w:val="none" w:sz="0" w:space="0" w:color="auto"/>
            <w:left w:val="none" w:sz="0" w:space="0" w:color="auto"/>
            <w:bottom w:val="none" w:sz="0" w:space="0" w:color="auto"/>
            <w:right w:val="none" w:sz="0" w:space="0" w:color="auto"/>
          </w:divBdr>
        </w:div>
        <w:div w:id="661544121">
          <w:marLeft w:val="720"/>
          <w:marRight w:val="0"/>
          <w:marTop w:val="0"/>
          <w:marBottom w:val="0"/>
          <w:divBdr>
            <w:top w:val="none" w:sz="0" w:space="0" w:color="auto"/>
            <w:left w:val="none" w:sz="0" w:space="0" w:color="auto"/>
            <w:bottom w:val="none" w:sz="0" w:space="0" w:color="auto"/>
            <w:right w:val="none" w:sz="0" w:space="0" w:color="auto"/>
          </w:divBdr>
        </w:div>
        <w:div w:id="1507943269">
          <w:marLeft w:val="720"/>
          <w:marRight w:val="0"/>
          <w:marTop w:val="0"/>
          <w:marBottom w:val="0"/>
          <w:divBdr>
            <w:top w:val="none" w:sz="0" w:space="0" w:color="auto"/>
            <w:left w:val="none" w:sz="0" w:space="0" w:color="auto"/>
            <w:bottom w:val="none" w:sz="0" w:space="0" w:color="auto"/>
            <w:right w:val="none" w:sz="0" w:space="0" w:color="auto"/>
          </w:divBdr>
        </w:div>
        <w:div w:id="1956208446">
          <w:marLeft w:val="720"/>
          <w:marRight w:val="0"/>
          <w:marTop w:val="0"/>
          <w:marBottom w:val="0"/>
          <w:divBdr>
            <w:top w:val="none" w:sz="0" w:space="0" w:color="auto"/>
            <w:left w:val="none" w:sz="0" w:space="0" w:color="auto"/>
            <w:bottom w:val="none" w:sz="0" w:space="0" w:color="auto"/>
            <w:right w:val="none" w:sz="0" w:space="0" w:color="auto"/>
          </w:divBdr>
        </w:div>
        <w:div w:id="2015329516">
          <w:marLeft w:val="720"/>
          <w:marRight w:val="0"/>
          <w:marTop w:val="0"/>
          <w:marBottom w:val="0"/>
          <w:divBdr>
            <w:top w:val="none" w:sz="0" w:space="0" w:color="auto"/>
            <w:left w:val="none" w:sz="0" w:space="0" w:color="auto"/>
            <w:bottom w:val="none" w:sz="0" w:space="0" w:color="auto"/>
            <w:right w:val="none" w:sz="0" w:space="0" w:color="auto"/>
          </w:divBdr>
        </w:div>
      </w:divsChild>
    </w:div>
    <w:div w:id="942154500">
      <w:bodyDiv w:val="1"/>
      <w:marLeft w:val="0"/>
      <w:marRight w:val="0"/>
      <w:marTop w:val="0"/>
      <w:marBottom w:val="0"/>
      <w:divBdr>
        <w:top w:val="none" w:sz="0" w:space="0" w:color="auto"/>
        <w:left w:val="none" w:sz="0" w:space="0" w:color="auto"/>
        <w:bottom w:val="none" w:sz="0" w:space="0" w:color="auto"/>
        <w:right w:val="none" w:sz="0" w:space="0" w:color="auto"/>
      </w:divBdr>
    </w:div>
    <w:div w:id="950085035">
      <w:bodyDiv w:val="1"/>
      <w:marLeft w:val="0"/>
      <w:marRight w:val="0"/>
      <w:marTop w:val="0"/>
      <w:marBottom w:val="0"/>
      <w:divBdr>
        <w:top w:val="none" w:sz="0" w:space="0" w:color="auto"/>
        <w:left w:val="none" w:sz="0" w:space="0" w:color="auto"/>
        <w:bottom w:val="none" w:sz="0" w:space="0" w:color="auto"/>
        <w:right w:val="none" w:sz="0" w:space="0" w:color="auto"/>
      </w:divBdr>
    </w:div>
    <w:div w:id="969047224">
      <w:bodyDiv w:val="1"/>
      <w:marLeft w:val="0"/>
      <w:marRight w:val="0"/>
      <w:marTop w:val="0"/>
      <w:marBottom w:val="0"/>
      <w:divBdr>
        <w:top w:val="none" w:sz="0" w:space="0" w:color="auto"/>
        <w:left w:val="none" w:sz="0" w:space="0" w:color="auto"/>
        <w:bottom w:val="none" w:sz="0" w:space="0" w:color="auto"/>
        <w:right w:val="none" w:sz="0" w:space="0" w:color="auto"/>
      </w:divBdr>
    </w:div>
    <w:div w:id="970131480">
      <w:bodyDiv w:val="1"/>
      <w:marLeft w:val="0"/>
      <w:marRight w:val="0"/>
      <w:marTop w:val="0"/>
      <w:marBottom w:val="0"/>
      <w:divBdr>
        <w:top w:val="none" w:sz="0" w:space="0" w:color="auto"/>
        <w:left w:val="none" w:sz="0" w:space="0" w:color="auto"/>
        <w:bottom w:val="none" w:sz="0" w:space="0" w:color="auto"/>
        <w:right w:val="none" w:sz="0" w:space="0" w:color="auto"/>
      </w:divBdr>
    </w:div>
    <w:div w:id="972446937">
      <w:bodyDiv w:val="1"/>
      <w:marLeft w:val="0"/>
      <w:marRight w:val="0"/>
      <w:marTop w:val="0"/>
      <w:marBottom w:val="0"/>
      <w:divBdr>
        <w:top w:val="none" w:sz="0" w:space="0" w:color="auto"/>
        <w:left w:val="none" w:sz="0" w:space="0" w:color="auto"/>
        <w:bottom w:val="none" w:sz="0" w:space="0" w:color="auto"/>
        <w:right w:val="none" w:sz="0" w:space="0" w:color="auto"/>
      </w:divBdr>
    </w:div>
    <w:div w:id="978069544">
      <w:bodyDiv w:val="1"/>
      <w:marLeft w:val="0"/>
      <w:marRight w:val="0"/>
      <w:marTop w:val="0"/>
      <w:marBottom w:val="0"/>
      <w:divBdr>
        <w:top w:val="none" w:sz="0" w:space="0" w:color="auto"/>
        <w:left w:val="none" w:sz="0" w:space="0" w:color="auto"/>
        <w:bottom w:val="none" w:sz="0" w:space="0" w:color="auto"/>
        <w:right w:val="none" w:sz="0" w:space="0" w:color="auto"/>
      </w:divBdr>
    </w:div>
    <w:div w:id="978073231">
      <w:bodyDiv w:val="1"/>
      <w:marLeft w:val="0"/>
      <w:marRight w:val="0"/>
      <w:marTop w:val="0"/>
      <w:marBottom w:val="0"/>
      <w:divBdr>
        <w:top w:val="none" w:sz="0" w:space="0" w:color="auto"/>
        <w:left w:val="none" w:sz="0" w:space="0" w:color="auto"/>
        <w:bottom w:val="none" w:sz="0" w:space="0" w:color="auto"/>
        <w:right w:val="none" w:sz="0" w:space="0" w:color="auto"/>
      </w:divBdr>
    </w:div>
    <w:div w:id="996684977">
      <w:bodyDiv w:val="1"/>
      <w:marLeft w:val="0"/>
      <w:marRight w:val="0"/>
      <w:marTop w:val="0"/>
      <w:marBottom w:val="0"/>
      <w:divBdr>
        <w:top w:val="none" w:sz="0" w:space="0" w:color="auto"/>
        <w:left w:val="none" w:sz="0" w:space="0" w:color="auto"/>
        <w:bottom w:val="none" w:sz="0" w:space="0" w:color="auto"/>
        <w:right w:val="none" w:sz="0" w:space="0" w:color="auto"/>
      </w:divBdr>
    </w:div>
    <w:div w:id="1009017571">
      <w:bodyDiv w:val="1"/>
      <w:marLeft w:val="0"/>
      <w:marRight w:val="0"/>
      <w:marTop w:val="0"/>
      <w:marBottom w:val="0"/>
      <w:divBdr>
        <w:top w:val="none" w:sz="0" w:space="0" w:color="auto"/>
        <w:left w:val="none" w:sz="0" w:space="0" w:color="auto"/>
        <w:bottom w:val="none" w:sz="0" w:space="0" w:color="auto"/>
        <w:right w:val="none" w:sz="0" w:space="0" w:color="auto"/>
      </w:divBdr>
    </w:div>
    <w:div w:id="1029263700">
      <w:bodyDiv w:val="1"/>
      <w:marLeft w:val="0"/>
      <w:marRight w:val="0"/>
      <w:marTop w:val="0"/>
      <w:marBottom w:val="0"/>
      <w:divBdr>
        <w:top w:val="none" w:sz="0" w:space="0" w:color="auto"/>
        <w:left w:val="none" w:sz="0" w:space="0" w:color="auto"/>
        <w:bottom w:val="none" w:sz="0" w:space="0" w:color="auto"/>
        <w:right w:val="none" w:sz="0" w:space="0" w:color="auto"/>
      </w:divBdr>
    </w:div>
    <w:div w:id="1047678041">
      <w:bodyDiv w:val="1"/>
      <w:marLeft w:val="0"/>
      <w:marRight w:val="0"/>
      <w:marTop w:val="0"/>
      <w:marBottom w:val="0"/>
      <w:divBdr>
        <w:top w:val="none" w:sz="0" w:space="0" w:color="auto"/>
        <w:left w:val="none" w:sz="0" w:space="0" w:color="auto"/>
        <w:bottom w:val="none" w:sz="0" w:space="0" w:color="auto"/>
        <w:right w:val="none" w:sz="0" w:space="0" w:color="auto"/>
      </w:divBdr>
    </w:div>
    <w:div w:id="1051348164">
      <w:bodyDiv w:val="1"/>
      <w:marLeft w:val="0"/>
      <w:marRight w:val="0"/>
      <w:marTop w:val="0"/>
      <w:marBottom w:val="0"/>
      <w:divBdr>
        <w:top w:val="none" w:sz="0" w:space="0" w:color="auto"/>
        <w:left w:val="none" w:sz="0" w:space="0" w:color="auto"/>
        <w:bottom w:val="none" w:sz="0" w:space="0" w:color="auto"/>
        <w:right w:val="none" w:sz="0" w:space="0" w:color="auto"/>
      </w:divBdr>
    </w:div>
    <w:div w:id="1065303273">
      <w:bodyDiv w:val="1"/>
      <w:marLeft w:val="0"/>
      <w:marRight w:val="0"/>
      <w:marTop w:val="0"/>
      <w:marBottom w:val="0"/>
      <w:divBdr>
        <w:top w:val="none" w:sz="0" w:space="0" w:color="auto"/>
        <w:left w:val="none" w:sz="0" w:space="0" w:color="auto"/>
        <w:bottom w:val="none" w:sz="0" w:space="0" w:color="auto"/>
        <w:right w:val="none" w:sz="0" w:space="0" w:color="auto"/>
      </w:divBdr>
    </w:div>
    <w:div w:id="1069881428">
      <w:bodyDiv w:val="1"/>
      <w:marLeft w:val="0"/>
      <w:marRight w:val="0"/>
      <w:marTop w:val="0"/>
      <w:marBottom w:val="0"/>
      <w:divBdr>
        <w:top w:val="none" w:sz="0" w:space="0" w:color="auto"/>
        <w:left w:val="none" w:sz="0" w:space="0" w:color="auto"/>
        <w:bottom w:val="none" w:sz="0" w:space="0" w:color="auto"/>
        <w:right w:val="none" w:sz="0" w:space="0" w:color="auto"/>
      </w:divBdr>
    </w:div>
    <w:div w:id="1071662876">
      <w:bodyDiv w:val="1"/>
      <w:marLeft w:val="0"/>
      <w:marRight w:val="0"/>
      <w:marTop w:val="0"/>
      <w:marBottom w:val="0"/>
      <w:divBdr>
        <w:top w:val="none" w:sz="0" w:space="0" w:color="auto"/>
        <w:left w:val="none" w:sz="0" w:space="0" w:color="auto"/>
        <w:bottom w:val="none" w:sz="0" w:space="0" w:color="auto"/>
        <w:right w:val="none" w:sz="0" w:space="0" w:color="auto"/>
      </w:divBdr>
    </w:div>
    <w:div w:id="1088967705">
      <w:bodyDiv w:val="1"/>
      <w:marLeft w:val="0"/>
      <w:marRight w:val="0"/>
      <w:marTop w:val="0"/>
      <w:marBottom w:val="0"/>
      <w:divBdr>
        <w:top w:val="none" w:sz="0" w:space="0" w:color="auto"/>
        <w:left w:val="none" w:sz="0" w:space="0" w:color="auto"/>
        <w:bottom w:val="none" w:sz="0" w:space="0" w:color="auto"/>
        <w:right w:val="none" w:sz="0" w:space="0" w:color="auto"/>
      </w:divBdr>
    </w:div>
    <w:div w:id="1104501005">
      <w:bodyDiv w:val="1"/>
      <w:marLeft w:val="0"/>
      <w:marRight w:val="0"/>
      <w:marTop w:val="0"/>
      <w:marBottom w:val="0"/>
      <w:divBdr>
        <w:top w:val="none" w:sz="0" w:space="0" w:color="auto"/>
        <w:left w:val="none" w:sz="0" w:space="0" w:color="auto"/>
        <w:bottom w:val="none" w:sz="0" w:space="0" w:color="auto"/>
        <w:right w:val="none" w:sz="0" w:space="0" w:color="auto"/>
      </w:divBdr>
    </w:div>
    <w:div w:id="1110245891">
      <w:bodyDiv w:val="1"/>
      <w:marLeft w:val="0"/>
      <w:marRight w:val="0"/>
      <w:marTop w:val="0"/>
      <w:marBottom w:val="0"/>
      <w:divBdr>
        <w:top w:val="none" w:sz="0" w:space="0" w:color="auto"/>
        <w:left w:val="none" w:sz="0" w:space="0" w:color="auto"/>
        <w:bottom w:val="none" w:sz="0" w:space="0" w:color="auto"/>
        <w:right w:val="none" w:sz="0" w:space="0" w:color="auto"/>
      </w:divBdr>
    </w:div>
    <w:div w:id="1125974347">
      <w:bodyDiv w:val="1"/>
      <w:marLeft w:val="0"/>
      <w:marRight w:val="0"/>
      <w:marTop w:val="0"/>
      <w:marBottom w:val="0"/>
      <w:divBdr>
        <w:top w:val="none" w:sz="0" w:space="0" w:color="auto"/>
        <w:left w:val="none" w:sz="0" w:space="0" w:color="auto"/>
        <w:bottom w:val="none" w:sz="0" w:space="0" w:color="auto"/>
        <w:right w:val="none" w:sz="0" w:space="0" w:color="auto"/>
      </w:divBdr>
    </w:div>
    <w:div w:id="1138377808">
      <w:bodyDiv w:val="1"/>
      <w:marLeft w:val="0"/>
      <w:marRight w:val="0"/>
      <w:marTop w:val="0"/>
      <w:marBottom w:val="0"/>
      <w:divBdr>
        <w:top w:val="none" w:sz="0" w:space="0" w:color="auto"/>
        <w:left w:val="none" w:sz="0" w:space="0" w:color="auto"/>
        <w:bottom w:val="none" w:sz="0" w:space="0" w:color="auto"/>
        <w:right w:val="none" w:sz="0" w:space="0" w:color="auto"/>
      </w:divBdr>
    </w:div>
    <w:div w:id="1144006344">
      <w:bodyDiv w:val="1"/>
      <w:marLeft w:val="0"/>
      <w:marRight w:val="0"/>
      <w:marTop w:val="0"/>
      <w:marBottom w:val="0"/>
      <w:divBdr>
        <w:top w:val="none" w:sz="0" w:space="0" w:color="auto"/>
        <w:left w:val="none" w:sz="0" w:space="0" w:color="auto"/>
        <w:bottom w:val="none" w:sz="0" w:space="0" w:color="auto"/>
        <w:right w:val="none" w:sz="0" w:space="0" w:color="auto"/>
      </w:divBdr>
    </w:div>
    <w:div w:id="1144196441">
      <w:bodyDiv w:val="1"/>
      <w:marLeft w:val="0"/>
      <w:marRight w:val="0"/>
      <w:marTop w:val="0"/>
      <w:marBottom w:val="0"/>
      <w:divBdr>
        <w:top w:val="none" w:sz="0" w:space="0" w:color="auto"/>
        <w:left w:val="none" w:sz="0" w:space="0" w:color="auto"/>
        <w:bottom w:val="none" w:sz="0" w:space="0" w:color="auto"/>
        <w:right w:val="none" w:sz="0" w:space="0" w:color="auto"/>
      </w:divBdr>
    </w:div>
    <w:div w:id="1172766853">
      <w:bodyDiv w:val="1"/>
      <w:marLeft w:val="0"/>
      <w:marRight w:val="0"/>
      <w:marTop w:val="0"/>
      <w:marBottom w:val="0"/>
      <w:divBdr>
        <w:top w:val="none" w:sz="0" w:space="0" w:color="auto"/>
        <w:left w:val="none" w:sz="0" w:space="0" w:color="auto"/>
        <w:bottom w:val="none" w:sz="0" w:space="0" w:color="auto"/>
        <w:right w:val="none" w:sz="0" w:space="0" w:color="auto"/>
      </w:divBdr>
    </w:div>
    <w:div w:id="1177499223">
      <w:bodyDiv w:val="1"/>
      <w:marLeft w:val="0"/>
      <w:marRight w:val="0"/>
      <w:marTop w:val="0"/>
      <w:marBottom w:val="0"/>
      <w:divBdr>
        <w:top w:val="none" w:sz="0" w:space="0" w:color="auto"/>
        <w:left w:val="none" w:sz="0" w:space="0" w:color="auto"/>
        <w:bottom w:val="none" w:sz="0" w:space="0" w:color="auto"/>
        <w:right w:val="none" w:sz="0" w:space="0" w:color="auto"/>
      </w:divBdr>
    </w:div>
    <w:div w:id="1188177810">
      <w:bodyDiv w:val="1"/>
      <w:marLeft w:val="0"/>
      <w:marRight w:val="0"/>
      <w:marTop w:val="0"/>
      <w:marBottom w:val="0"/>
      <w:divBdr>
        <w:top w:val="none" w:sz="0" w:space="0" w:color="auto"/>
        <w:left w:val="none" w:sz="0" w:space="0" w:color="auto"/>
        <w:bottom w:val="none" w:sz="0" w:space="0" w:color="auto"/>
        <w:right w:val="none" w:sz="0" w:space="0" w:color="auto"/>
      </w:divBdr>
    </w:div>
    <w:div w:id="1229341654">
      <w:bodyDiv w:val="1"/>
      <w:marLeft w:val="0"/>
      <w:marRight w:val="0"/>
      <w:marTop w:val="0"/>
      <w:marBottom w:val="0"/>
      <w:divBdr>
        <w:top w:val="none" w:sz="0" w:space="0" w:color="auto"/>
        <w:left w:val="none" w:sz="0" w:space="0" w:color="auto"/>
        <w:bottom w:val="none" w:sz="0" w:space="0" w:color="auto"/>
        <w:right w:val="none" w:sz="0" w:space="0" w:color="auto"/>
      </w:divBdr>
    </w:div>
    <w:div w:id="1237938610">
      <w:bodyDiv w:val="1"/>
      <w:marLeft w:val="0"/>
      <w:marRight w:val="0"/>
      <w:marTop w:val="0"/>
      <w:marBottom w:val="0"/>
      <w:divBdr>
        <w:top w:val="none" w:sz="0" w:space="0" w:color="auto"/>
        <w:left w:val="none" w:sz="0" w:space="0" w:color="auto"/>
        <w:bottom w:val="none" w:sz="0" w:space="0" w:color="auto"/>
        <w:right w:val="none" w:sz="0" w:space="0" w:color="auto"/>
      </w:divBdr>
    </w:div>
    <w:div w:id="1239440648">
      <w:bodyDiv w:val="1"/>
      <w:marLeft w:val="0"/>
      <w:marRight w:val="0"/>
      <w:marTop w:val="0"/>
      <w:marBottom w:val="0"/>
      <w:divBdr>
        <w:top w:val="none" w:sz="0" w:space="0" w:color="auto"/>
        <w:left w:val="none" w:sz="0" w:space="0" w:color="auto"/>
        <w:bottom w:val="none" w:sz="0" w:space="0" w:color="auto"/>
        <w:right w:val="none" w:sz="0" w:space="0" w:color="auto"/>
      </w:divBdr>
    </w:div>
    <w:div w:id="1239904209">
      <w:bodyDiv w:val="1"/>
      <w:marLeft w:val="0"/>
      <w:marRight w:val="0"/>
      <w:marTop w:val="0"/>
      <w:marBottom w:val="0"/>
      <w:divBdr>
        <w:top w:val="none" w:sz="0" w:space="0" w:color="auto"/>
        <w:left w:val="none" w:sz="0" w:space="0" w:color="auto"/>
        <w:bottom w:val="none" w:sz="0" w:space="0" w:color="auto"/>
        <w:right w:val="none" w:sz="0" w:space="0" w:color="auto"/>
      </w:divBdr>
    </w:div>
    <w:div w:id="1245453966">
      <w:bodyDiv w:val="1"/>
      <w:marLeft w:val="0"/>
      <w:marRight w:val="0"/>
      <w:marTop w:val="0"/>
      <w:marBottom w:val="0"/>
      <w:divBdr>
        <w:top w:val="none" w:sz="0" w:space="0" w:color="auto"/>
        <w:left w:val="none" w:sz="0" w:space="0" w:color="auto"/>
        <w:bottom w:val="none" w:sz="0" w:space="0" w:color="auto"/>
        <w:right w:val="none" w:sz="0" w:space="0" w:color="auto"/>
      </w:divBdr>
    </w:div>
    <w:div w:id="1245608269">
      <w:bodyDiv w:val="1"/>
      <w:marLeft w:val="0"/>
      <w:marRight w:val="0"/>
      <w:marTop w:val="0"/>
      <w:marBottom w:val="0"/>
      <w:divBdr>
        <w:top w:val="none" w:sz="0" w:space="0" w:color="auto"/>
        <w:left w:val="none" w:sz="0" w:space="0" w:color="auto"/>
        <w:bottom w:val="none" w:sz="0" w:space="0" w:color="auto"/>
        <w:right w:val="none" w:sz="0" w:space="0" w:color="auto"/>
      </w:divBdr>
    </w:div>
    <w:div w:id="1260681807">
      <w:bodyDiv w:val="1"/>
      <w:marLeft w:val="0"/>
      <w:marRight w:val="0"/>
      <w:marTop w:val="0"/>
      <w:marBottom w:val="0"/>
      <w:divBdr>
        <w:top w:val="none" w:sz="0" w:space="0" w:color="auto"/>
        <w:left w:val="none" w:sz="0" w:space="0" w:color="auto"/>
        <w:bottom w:val="none" w:sz="0" w:space="0" w:color="auto"/>
        <w:right w:val="none" w:sz="0" w:space="0" w:color="auto"/>
      </w:divBdr>
    </w:div>
    <w:div w:id="1270696520">
      <w:bodyDiv w:val="1"/>
      <w:marLeft w:val="0"/>
      <w:marRight w:val="0"/>
      <w:marTop w:val="0"/>
      <w:marBottom w:val="0"/>
      <w:divBdr>
        <w:top w:val="none" w:sz="0" w:space="0" w:color="auto"/>
        <w:left w:val="none" w:sz="0" w:space="0" w:color="auto"/>
        <w:bottom w:val="none" w:sz="0" w:space="0" w:color="auto"/>
        <w:right w:val="none" w:sz="0" w:space="0" w:color="auto"/>
      </w:divBdr>
    </w:div>
    <w:div w:id="1279531273">
      <w:bodyDiv w:val="1"/>
      <w:marLeft w:val="0"/>
      <w:marRight w:val="0"/>
      <w:marTop w:val="0"/>
      <w:marBottom w:val="0"/>
      <w:divBdr>
        <w:top w:val="none" w:sz="0" w:space="0" w:color="auto"/>
        <w:left w:val="none" w:sz="0" w:space="0" w:color="auto"/>
        <w:bottom w:val="none" w:sz="0" w:space="0" w:color="auto"/>
        <w:right w:val="none" w:sz="0" w:space="0" w:color="auto"/>
      </w:divBdr>
    </w:div>
    <w:div w:id="1282149779">
      <w:bodyDiv w:val="1"/>
      <w:marLeft w:val="0"/>
      <w:marRight w:val="0"/>
      <w:marTop w:val="0"/>
      <w:marBottom w:val="0"/>
      <w:divBdr>
        <w:top w:val="none" w:sz="0" w:space="0" w:color="auto"/>
        <w:left w:val="none" w:sz="0" w:space="0" w:color="auto"/>
        <w:bottom w:val="none" w:sz="0" w:space="0" w:color="auto"/>
        <w:right w:val="none" w:sz="0" w:space="0" w:color="auto"/>
      </w:divBdr>
    </w:div>
    <w:div w:id="1286619952">
      <w:bodyDiv w:val="1"/>
      <w:marLeft w:val="0"/>
      <w:marRight w:val="0"/>
      <w:marTop w:val="0"/>
      <w:marBottom w:val="0"/>
      <w:divBdr>
        <w:top w:val="none" w:sz="0" w:space="0" w:color="auto"/>
        <w:left w:val="none" w:sz="0" w:space="0" w:color="auto"/>
        <w:bottom w:val="none" w:sz="0" w:space="0" w:color="auto"/>
        <w:right w:val="none" w:sz="0" w:space="0" w:color="auto"/>
      </w:divBdr>
    </w:div>
    <w:div w:id="1291009731">
      <w:bodyDiv w:val="1"/>
      <w:marLeft w:val="0"/>
      <w:marRight w:val="0"/>
      <w:marTop w:val="0"/>
      <w:marBottom w:val="0"/>
      <w:divBdr>
        <w:top w:val="none" w:sz="0" w:space="0" w:color="auto"/>
        <w:left w:val="none" w:sz="0" w:space="0" w:color="auto"/>
        <w:bottom w:val="none" w:sz="0" w:space="0" w:color="auto"/>
        <w:right w:val="none" w:sz="0" w:space="0" w:color="auto"/>
      </w:divBdr>
    </w:div>
    <w:div w:id="1299217891">
      <w:bodyDiv w:val="1"/>
      <w:marLeft w:val="0"/>
      <w:marRight w:val="0"/>
      <w:marTop w:val="0"/>
      <w:marBottom w:val="0"/>
      <w:divBdr>
        <w:top w:val="none" w:sz="0" w:space="0" w:color="auto"/>
        <w:left w:val="none" w:sz="0" w:space="0" w:color="auto"/>
        <w:bottom w:val="none" w:sz="0" w:space="0" w:color="auto"/>
        <w:right w:val="none" w:sz="0" w:space="0" w:color="auto"/>
      </w:divBdr>
    </w:div>
    <w:div w:id="1309701221">
      <w:bodyDiv w:val="1"/>
      <w:marLeft w:val="0"/>
      <w:marRight w:val="0"/>
      <w:marTop w:val="0"/>
      <w:marBottom w:val="0"/>
      <w:divBdr>
        <w:top w:val="none" w:sz="0" w:space="0" w:color="auto"/>
        <w:left w:val="none" w:sz="0" w:space="0" w:color="auto"/>
        <w:bottom w:val="none" w:sz="0" w:space="0" w:color="auto"/>
        <w:right w:val="none" w:sz="0" w:space="0" w:color="auto"/>
      </w:divBdr>
      <w:divsChild>
        <w:div w:id="110242871">
          <w:marLeft w:val="720"/>
          <w:marRight w:val="0"/>
          <w:marTop w:val="0"/>
          <w:marBottom w:val="0"/>
          <w:divBdr>
            <w:top w:val="none" w:sz="0" w:space="0" w:color="auto"/>
            <w:left w:val="none" w:sz="0" w:space="0" w:color="auto"/>
            <w:bottom w:val="none" w:sz="0" w:space="0" w:color="auto"/>
            <w:right w:val="none" w:sz="0" w:space="0" w:color="auto"/>
          </w:divBdr>
        </w:div>
        <w:div w:id="263735121">
          <w:marLeft w:val="720"/>
          <w:marRight w:val="0"/>
          <w:marTop w:val="0"/>
          <w:marBottom w:val="0"/>
          <w:divBdr>
            <w:top w:val="none" w:sz="0" w:space="0" w:color="auto"/>
            <w:left w:val="none" w:sz="0" w:space="0" w:color="auto"/>
            <w:bottom w:val="none" w:sz="0" w:space="0" w:color="auto"/>
            <w:right w:val="none" w:sz="0" w:space="0" w:color="auto"/>
          </w:divBdr>
        </w:div>
        <w:div w:id="672221027">
          <w:marLeft w:val="720"/>
          <w:marRight w:val="0"/>
          <w:marTop w:val="0"/>
          <w:marBottom w:val="0"/>
          <w:divBdr>
            <w:top w:val="none" w:sz="0" w:space="0" w:color="auto"/>
            <w:left w:val="none" w:sz="0" w:space="0" w:color="auto"/>
            <w:bottom w:val="none" w:sz="0" w:space="0" w:color="auto"/>
            <w:right w:val="none" w:sz="0" w:space="0" w:color="auto"/>
          </w:divBdr>
        </w:div>
        <w:div w:id="1592162664">
          <w:marLeft w:val="720"/>
          <w:marRight w:val="0"/>
          <w:marTop w:val="0"/>
          <w:marBottom w:val="0"/>
          <w:divBdr>
            <w:top w:val="none" w:sz="0" w:space="0" w:color="auto"/>
            <w:left w:val="none" w:sz="0" w:space="0" w:color="auto"/>
            <w:bottom w:val="none" w:sz="0" w:space="0" w:color="auto"/>
            <w:right w:val="none" w:sz="0" w:space="0" w:color="auto"/>
          </w:divBdr>
        </w:div>
        <w:div w:id="1840080209">
          <w:marLeft w:val="720"/>
          <w:marRight w:val="0"/>
          <w:marTop w:val="0"/>
          <w:marBottom w:val="0"/>
          <w:divBdr>
            <w:top w:val="none" w:sz="0" w:space="0" w:color="auto"/>
            <w:left w:val="none" w:sz="0" w:space="0" w:color="auto"/>
            <w:bottom w:val="none" w:sz="0" w:space="0" w:color="auto"/>
            <w:right w:val="none" w:sz="0" w:space="0" w:color="auto"/>
          </w:divBdr>
        </w:div>
        <w:div w:id="1868063685">
          <w:marLeft w:val="720"/>
          <w:marRight w:val="0"/>
          <w:marTop w:val="0"/>
          <w:marBottom w:val="0"/>
          <w:divBdr>
            <w:top w:val="none" w:sz="0" w:space="0" w:color="auto"/>
            <w:left w:val="none" w:sz="0" w:space="0" w:color="auto"/>
            <w:bottom w:val="none" w:sz="0" w:space="0" w:color="auto"/>
            <w:right w:val="none" w:sz="0" w:space="0" w:color="auto"/>
          </w:divBdr>
        </w:div>
      </w:divsChild>
    </w:div>
    <w:div w:id="1337809186">
      <w:bodyDiv w:val="1"/>
      <w:marLeft w:val="0"/>
      <w:marRight w:val="0"/>
      <w:marTop w:val="0"/>
      <w:marBottom w:val="0"/>
      <w:divBdr>
        <w:top w:val="none" w:sz="0" w:space="0" w:color="auto"/>
        <w:left w:val="none" w:sz="0" w:space="0" w:color="auto"/>
        <w:bottom w:val="none" w:sz="0" w:space="0" w:color="auto"/>
        <w:right w:val="none" w:sz="0" w:space="0" w:color="auto"/>
      </w:divBdr>
    </w:div>
    <w:div w:id="1348676132">
      <w:bodyDiv w:val="1"/>
      <w:marLeft w:val="0"/>
      <w:marRight w:val="0"/>
      <w:marTop w:val="0"/>
      <w:marBottom w:val="0"/>
      <w:divBdr>
        <w:top w:val="none" w:sz="0" w:space="0" w:color="auto"/>
        <w:left w:val="none" w:sz="0" w:space="0" w:color="auto"/>
        <w:bottom w:val="none" w:sz="0" w:space="0" w:color="auto"/>
        <w:right w:val="none" w:sz="0" w:space="0" w:color="auto"/>
      </w:divBdr>
    </w:div>
    <w:div w:id="1353338217">
      <w:bodyDiv w:val="1"/>
      <w:marLeft w:val="0"/>
      <w:marRight w:val="0"/>
      <w:marTop w:val="0"/>
      <w:marBottom w:val="0"/>
      <w:divBdr>
        <w:top w:val="none" w:sz="0" w:space="0" w:color="auto"/>
        <w:left w:val="none" w:sz="0" w:space="0" w:color="auto"/>
        <w:bottom w:val="none" w:sz="0" w:space="0" w:color="auto"/>
        <w:right w:val="none" w:sz="0" w:space="0" w:color="auto"/>
      </w:divBdr>
    </w:div>
    <w:div w:id="1357920994">
      <w:bodyDiv w:val="1"/>
      <w:marLeft w:val="0"/>
      <w:marRight w:val="0"/>
      <w:marTop w:val="0"/>
      <w:marBottom w:val="0"/>
      <w:divBdr>
        <w:top w:val="none" w:sz="0" w:space="0" w:color="auto"/>
        <w:left w:val="none" w:sz="0" w:space="0" w:color="auto"/>
        <w:bottom w:val="none" w:sz="0" w:space="0" w:color="auto"/>
        <w:right w:val="none" w:sz="0" w:space="0" w:color="auto"/>
      </w:divBdr>
    </w:div>
    <w:div w:id="1359354939">
      <w:bodyDiv w:val="1"/>
      <w:marLeft w:val="0"/>
      <w:marRight w:val="0"/>
      <w:marTop w:val="0"/>
      <w:marBottom w:val="0"/>
      <w:divBdr>
        <w:top w:val="none" w:sz="0" w:space="0" w:color="auto"/>
        <w:left w:val="none" w:sz="0" w:space="0" w:color="auto"/>
        <w:bottom w:val="none" w:sz="0" w:space="0" w:color="auto"/>
        <w:right w:val="none" w:sz="0" w:space="0" w:color="auto"/>
      </w:divBdr>
    </w:div>
    <w:div w:id="1360932620">
      <w:bodyDiv w:val="1"/>
      <w:marLeft w:val="0"/>
      <w:marRight w:val="0"/>
      <w:marTop w:val="0"/>
      <w:marBottom w:val="0"/>
      <w:divBdr>
        <w:top w:val="none" w:sz="0" w:space="0" w:color="auto"/>
        <w:left w:val="none" w:sz="0" w:space="0" w:color="auto"/>
        <w:bottom w:val="none" w:sz="0" w:space="0" w:color="auto"/>
        <w:right w:val="none" w:sz="0" w:space="0" w:color="auto"/>
      </w:divBdr>
    </w:div>
    <w:div w:id="1367221868">
      <w:bodyDiv w:val="1"/>
      <w:marLeft w:val="0"/>
      <w:marRight w:val="0"/>
      <w:marTop w:val="0"/>
      <w:marBottom w:val="0"/>
      <w:divBdr>
        <w:top w:val="none" w:sz="0" w:space="0" w:color="auto"/>
        <w:left w:val="none" w:sz="0" w:space="0" w:color="auto"/>
        <w:bottom w:val="none" w:sz="0" w:space="0" w:color="auto"/>
        <w:right w:val="none" w:sz="0" w:space="0" w:color="auto"/>
      </w:divBdr>
    </w:div>
    <w:div w:id="1374620661">
      <w:bodyDiv w:val="1"/>
      <w:marLeft w:val="0"/>
      <w:marRight w:val="0"/>
      <w:marTop w:val="0"/>
      <w:marBottom w:val="0"/>
      <w:divBdr>
        <w:top w:val="none" w:sz="0" w:space="0" w:color="auto"/>
        <w:left w:val="none" w:sz="0" w:space="0" w:color="auto"/>
        <w:bottom w:val="none" w:sz="0" w:space="0" w:color="auto"/>
        <w:right w:val="none" w:sz="0" w:space="0" w:color="auto"/>
      </w:divBdr>
    </w:div>
    <w:div w:id="1376613356">
      <w:bodyDiv w:val="1"/>
      <w:marLeft w:val="0"/>
      <w:marRight w:val="0"/>
      <w:marTop w:val="0"/>
      <w:marBottom w:val="0"/>
      <w:divBdr>
        <w:top w:val="none" w:sz="0" w:space="0" w:color="auto"/>
        <w:left w:val="none" w:sz="0" w:space="0" w:color="auto"/>
        <w:bottom w:val="none" w:sz="0" w:space="0" w:color="auto"/>
        <w:right w:val="none" w:sz="0" w:space="0" w:color="auto"/>
      </w:divBdr>
    </w:div>
    <w:div w:id="1389264620">
      <w:bodyDiv w:val="1"/>
      <w:marLeft w:val="0"/>
      <w:marRight w:val="0"/>
      <w:marTop w:val="0"/>
      <w:marBottom w:val="0"/>
      <w:divBdr>
        <w:top w:val="none" w:sz="0" w:space="0" w:color="auto"/>
        <w:left w:val="none" w:sz="0" w:space="0" w:color="auto"/>
        <w:bottom w:val="none" w:sz="0" w:space="0" w:color="auto"/>
        <w:right w:val="none" w:sz="0" w:space="0" w:color="auto"/>
      </w:divBdr>
    </w:div>
    <w:div w:id="1391923540">
      <w:bodyDiv w:val="1"/>
      <w:marLeft w:val="0"/>
      <w:marRight w:val="0"/>
      <w:marTop w:val="0"/>
      <w:marBottom w:val="0"/>
      <w:divBdr>
        <w:top w:val="none" w:sz="0" w:space="0" w:color="auto"/>
        <w:left w:val="none" w:sz="0" w:space="0" w:color="auto"/>
        <w:bottom w:val="none" w:sz="0" w:space="0" w:color="auto"/>
        <w:right w:val="none" w:sz="0" w:space="0" w:color="auto"/>
      </w:divBdr>
    </w:div>
    <w:div w:id="1393505716">
      <w:bodyDiv w:val="1"/>
      <w:marLeft w:val="0"/>
      <w:marRight w:val="0"/>
      <w:marTop w:val="0"/>
      <w:marBottom w:val="0"/>
      <w:divBdr>
        <w:top w:val="none" w:sz="0" w:space="0" w:color="auto"/>
        <w:left w:val="none" w:sz="0" w:space="0" w:color="auto"/>
        <w:bottom w:val="none" w:sz="0" w:space="0" w:color="auto"/>
        <w:right w:val="none" w:sz="0" w:space="0" w:color="auto"/>
      </w:divBdr>
    </w:div>
    <w:div w:id="1443961329">
      <w:bodyDiv w:val="1"/>
      <w:marLeft w:val="0"/>
      <w:marRight w:val="0"/>
      <w:marTop w:val="0"/>
      <w:marBottom w:val="0"/>
      <w:divBdr>
        <w:top w:val="none" w:sz="0" w:space="0" w:color="auto"/>
        <w:left w:val="none" w:sz="0" w:space="0" w:color="auto"/>
        <w:bottom w:val="none" w:sz="0" w:space="0" w:color="auto"/>
        <w:right w:val="none" w:sz="0" w:space="0" w:color="auto"/>
      </w:divBdr>
    </w:div>
    <w:div w:id="1500072451">
      <w:bodyDiv w:val="1"/>
      <w:marLeft w:val="0"/>
      <w:marRight w:val="0"/>
      <w:marTop w:val="0"/>
      <w:marBottom w:val="0"/>
      <w:divBdr>
        <w:top w:val="none" w:sz="0" w:space="0" w:color="auto"/>
        <w:left w:val="none" w:sz="0" w:space="0" w:color="auto"/>
        <w:bottom w:val="none" w:sz="0" w:space="0" w:color="auto"/>
        <w:right w:val="none" w:sz="0" w:space="0" w:color="auto"/>
      </w:divBdr>
    </w:div>
    <w:div w:id="1531063978">
      <w:bodyDiv w:val="1"/>
      <w:marLeft w:val="0"/>
      <w:marRight w:val="0"/>
      <w:marTop w:val="0"/>
      <w:marBottom w:val="0"/>
      <w:divBdr>
        <w:top w:val="none" w:sz="0" w:space="0" w:color="auto"/>
        <w:left w:val="none" w:sz="0" w:space="0" w:color="auto"/>
        <w:bottom w:val="none" w:sz="0" w:space="0" w:color="auto"/>
        <w:right w:val="none" w:sz="0" w:space="0" w:color="auto"/>
      </w:divBdr>
    </w:div>
    <w:div w:id="1535382762">
      <w:bodyDiv w:val="1"/>
      <w:marLeft w:val="0"/>
      <w:marRight w:val="0"/>
      <w:marTop w:val="0"/>
      <w:marBottom w:val="0"/>
      <w:divBdr>
        <w:top w:val="none" w:sz="0" w:space="0" w:color="auto"/>
        <w:left w:val="none" w:sz="0" w:space="0" w:color="auto"/>
        <w:bottom w:val="none" w:sz="0" w:space="0" w:color="auto"/>
        <w:right w:val="none" w:sz="0" w:space="0" w:color="auto"/>
      </w:divBdr>
    </w:div>
    <w:div w:id="1537698073">
      <w:bodyDiv w:val="1"/>
      <w:marLeft w:val="0"/>
      <w:marRight w:val="0"/>
      <w:marTop w:val="0"/>
      <w:marBottom w:val="0"/>
      <w:divBdr>
        <w:top w:val="none" w:sz="0" w:space="0" w:color="auto"/>
        <w:left w:val="none" w:sz="0" w:space="0" w:color="auto"/>
        <w:bottom w:val="none" w:sz="0" w:space="0" w:color="auto"/>
        <w:right w:val="none" w:sz="0" w:space="0" w:color="auto"/>
      </w:divBdr>
    </w:div>
    <w:div w:id="1538618368">
      <w:bodyDiv w:val="1"/>
      <w:marLeft w:val="0"/>
      <w:marRight w:val="0"/>
      <w:marTop w:val="0"/>
      <w:marBottom w:val="0"/>
      <w:divBdr>
        <w:top w:val="none" w:sz="0" w:space="0" w:color="auto"/>
        <w:left w:val="none" w:sz="0" w:space="0" w:color="auto"/>
        <w:bottom w:val="none" w:sz="0" w:space="0" w:color="auto"/>
        <w:right w:val="none" w:sz="0" w:space="0" w:color="auto"/>
      </w:divBdr>
    </w:div>
    <w:div w:id="1543130384">
      <w:bodyDiv w:val="1"/>
      <w:marLeft w:val="0"/>
      <w:marRight w:val="0"/>
      <w:marTop w:val="0"/>
      <w:marBottom w:val="0"/>
      <w:divBdr>
        <w:top w:val="none" w:sz="0" w:space="0" w:color="auto"/>
        <w:left w:val="none" w:sz="0" w:space="0" w:color="auto"/>
        <w:bottom w:val="none" w:sz="0" w:space="0" w:color="auto"/>
        <w:right w:val="none" w:sz="0" w:space="0" w:color="auto"/>
      </w:divBdr>
    </w:div>
    <w:div w:id="1549027090">
      <w:bodyDiv w:val="1"/>
      <w:marLeft w:val="0"/>
      <w:marRight w:val="0"/>
      <w:marTop w:val="0"/>
      <w:marBottom w:val="0"/>
      <w:divBdr>
        <w:top w:val="none" w:sz="0" w:space="0" w:color="auto"/>
        <w:left w:val="none" w:sz="0" w:space="0" w:color="auto"/>
        <w:bottom w:val="none" w:sz="0" w:space="0" w:color="auto"/>
        <w:right w:val="none" w:sz="0" w:space="0" w:color="auto"/>
      </w:divBdr>
    </w:div>
    <w:div w:id="1560939521">
      <w:bodyDiv w:val="1"/>
      <w:marLeft w:val="0"/>
      <w:marRight w:val="0"/>
      <w:marTop w:val="0"/>
      <w:marBottom w:val="0"/>
      <w:divBdr>
        <w:top w:val="none" w:sz="0" w:space="0" w:color="auto"/>
        <w:left w:val="none" w:sz="0" w:space="0" w:color="auto"/>
        <w:bottom w:val="none" w:sz="0" w:space="0" w:color="auto"/>
        <w:right w:val="none" w:sz="0" w:space="0" w:color="auto"/>
      </w:divBdr>
    </w:div>
    <w:div w:id="1570308182">
      <w:bodyDiv w:val="1"/>
      <w:marLeft w:val="0"/>
      <w:marRight w:val="0"/>
      <w:marTop w:val="0"/>
      <w:marBottom w:val="0"/>
      <w:divBdr>
        <w:top w:val="none" w:sz="0" w:space="0" w:color="auto"/>
        <w:left w:val="none" w:sz="0" w:space="0" w:color="auto"/>
        <w:bottom w:val="none" w:sz="0" w:space="0" w:color="auto"/>
        <w:right w:val="none" w:sz="0" w:space="0" w:color="auto"/>
      </w:divBdr>
    </w:div>
    <w:div w:id="1581985009">
      <w:bodyDiv w:val="1"/>
      <w:marLeft w:val="0"/>
      <w:marRight w:val="0"/>
      <w:marTop w:val="0"/>
      <w:marBottom w:val="0"/>
      <w:divBdr>
        <w:top w:val="none" w:sz="0" w:space="0" w:color="auto"/>
        <w:left w:val="none" w:sz="0" w:space="0" w:color="auto"/>
        <w:bottom w:val="none" w:sz="0" w:space="0" w:color="auto"/>
        <w:right w:val="none" w:sz="0" w:space="0" w:color="auto"/>
      </w:divBdr>
    </w:div>
    <w:div w:id="1595943232">
      <w:bodyDiv w:val="1"/>
      <w:marLeft w:val="0"/>
      <w:marRight w:val="0"/>
      <w:marTop w:val="0"/>
      <w:marBottom w:val="0"/>
      <w:divBdr>
        <w:top w:val="none" w:sz="0" w:space="0" w:color="auto"/>
        <w:left w:val="none" w:sz="0" w:space="0" w:color="auto"/>
        <w:bottom w:val="none" w:sz="0" w:space="0" w:color="auto"/>
        <w:right w:val="none" w:sz="0" w:space="0" w:color="auto"/>
      </w:divBdr>
    </w:div>
    <w:div w:id="1611276999">
      <w:bodyDiv w:val="1"/>
      <w:marLeft w:val="0"/>
      <w:marRight w:val="0"/>
      <w:marTop w:val="0"/>
      <w:marBottom w:val="0"/>
      <w:divBdr>
        <w:top w:val="none" w:sz="0" w:space="0" w:color="auto"/>
        <w:left w:val="none" w:sz="0" w:space="0" w:color="auto"/>
        <w:bottom w:val="none" w:sz="0" w:space="0" w:color="auto"/>
        <w:right w:val="none" w:sz="0" w:space="0" w:color="auto"/>
      </w:divBdr>
    </w:div>
    <w:div w:id="1622033600">
      <w:bodyDiv w:val="1"/>
      <w:marLeft w:val="0"/>
      <w:marRight w:val="0"/>
      <w:marTop w:val="0"/>
      <w:marBottom w:val="0"/>
      <w:divBdr>
        <w:top w:val="none" w:sz="0" w:space="0" w:color="auto"/>
        <w:left w:val="none" w:sz="0" w:space="0" w:color="auto"/>
        <w:bottom w:val="none" w:sz="0" w:space="0" w:color="auto"/>
        <w:right w:val="none" w:sz="0" w:space="0" w:color="auto"/>
      </w:divBdr>
    </w:div>
    <w:div w:id="1629319501">
      <w:bodyDiv w:val="1"/>
      <w:marLeft w:val="0"/>
      <w:marRight w:val="0"/>
      <w:marTop w:val="0"/>
      <w:marBottom w:val="0"/>
      <w:divBdr>
        <w:top w:val="none" w:sz="0" w:space="0" w:color="auto"/>
        <w:left w:val="none" w:sz="0" w:space="0" w:color="auto"/>
        <w:bottom w:val="none" w:sz="0" w:space="0" w:color="auto"/>
        <w:right w:val="none" w:sz="0" w:space="0" w:color="auto"/>
      </w:divBdr>
    </w:div>
    <w:div w:id="1630431350">
      <w:bodyDiv w:val="1"/>
      <w:marLeft w:val="0"/>
      <w:marRight w:val="0"/>
      <w:marTop w:val="0"/>
      <w:marBottom w:val="0"/>
      <w:divBdr>
        <w:top w:val="none" w:sz="0" w:space="0" w:color="auto"/>
        <w:left w:val="none" w:sz="0" w:space="0" w:color="auto"/>
        <w:bottom w:val="none" w:sz="0" w:space="0" w:color="auto"/>
        <w:right w:val="none" w:sz="0" w:space="0" w:color="auto"/>
      </w:divBdr>
    </w:div>
    <w:div w:id="1633944110">
      <w:bodyDiv w:val="1"/>
      <w:marLeft w:val="0"/>
      <w:marRight w:val="0"/>
      <w:marTop w:val="0"/>
      <w:marBottom w:val="0"/>
      <w:divBdr>
        <w:top w:val="none" w:sz="0" w:space="0" w:color="auto"/>
        <w:left w:val="none" w:sz="0" w:space="0" w:color="auto"/>
        <w:bottom w:val="none" w:sz="0" w:space="0" w:color="auto"/>
        <w:right w:val="none" w:sz="0" w:space="0" w:color="auto"/>
      </w:divBdr>
    </w:div>
    <w:div w:id="1639189442">
      <w:bodyDiv w:val="1"/>
      <w:marLeft w:val="0"/>
      <w:marRight w:val="0"/>
      <w:marTop w:val="0"/>
      <w:marBottom w:val="0"/>
      <w:divBdr>
        <w:top w:val="none" w:sz="0" w:space="0" w:color="auto"/>
        <w:left w:val="none" w:sz="0" w:space="0" w:color="auto"/>
        <w:bottom w:val="none" w:sz="0" w:space="0" w:color="auto"/>
        <w:right w:val="none" w:sz="0" w:space="0" w:color="auto"/>
      </w:divBdr>
    </w:div>
    <w:div w:id="1644894272">
      <w:bodyDiv w:val="1"/>
      <w:marLeft w:val="0"/>
      <w:marRight w:val="0"/>
      <w:marTop w:val="0"/>
      <w:marBottom w:val="0"/>
      <w:divBdr>
        <w:top w:val="none" w:sz="0" w:space="0" w:color="auto"/>
        <w:left w:val="none" w:sz="0" w:space="0" w:color="auto"/>
        <w:bottom w:val="none" w:sz="0" w:space="0" w:color="auto"/>
        <w:right w:val="none" w:sz="0" w:space="0" w:color="auto"/>
      </w:divBdr>
    </w:div>
    <w:div w:id="1648895692">
      <w:bodyDiv w:val="1"/>
      <w:marLeft w:val="0"/>
      <w:marRight w:val="0"/>
      <w:marTop w:val="0"/>
      <w:marBottom w:val="0"/>
      <w:divBdr>
        <w:top w:val="none" w:sz="0" w:space="0" w:color="auto"/>
        <w:left w:val="none" w:sz="0" w:space="0" w:color="auto"/>
        <w:bottom w:val="none" w:sz="0" w:space="0" w:color="auto"/>
        <w:right w:val="none" w:sz="0" w:space="0" w:color="auto"/>
      </w:divBdr>
    </w:div>
    <w:div w:id="1654723214">
      <w:bodyDiv w:val="1"/>
      <w:marLeft w:val="0"/>
      <w:marRight w:val="0"/>
      <w:marTop w:val="0"/>
      <w:marBottom w:val="0"/>
      <w:divBdr>
        <w:top w:val="none" w:sz="0" w:space="0" w:color="auto"/>
        <w:left w:val="none" w:sz="0" w:space="0" w:color="auto"/>
        <w:bottom w:val="none" w:sz="0" w:space="0" w:color="auto"/>
        <w:right w:val="none" w:sz="0" w:space="0" w:color="auto"/>
      </w:divBdr>
    </w:div>
    <w:div w:id="1662195138">
      <w:bodyDiv w:val="1"/>
      <w:marLeft w:val="0"/>
      <w:marRight w:val="0"/>
      <w:marTop w:val="0"/>
      <w:marBottom w:val="0"/>
      <w:divBdr>
        <w:top w:val="none" w:sz="0" w:space="0" w:color="auto"/>
        <w:left w:val="none" w:sz="0" w:space="0" w:color="auto"/>
        <w:bottom w:val="none" w:sz="0" w:space="0" w:color="auto"/>
        <w:right w:val="none" w:sz="0" w:space="0" w:color="auto"/>
      </w:divBdr>
    </w:div>
    <w:div w:id="1663393051">
      <w:bodyDiv w:val="1"/>
      <w:marLeft w:val="0"/>
      <w:marRight w:val="0"/>
      <w:marTop w:val="0"/>
      <w:marBottom w:val="0"/>
      <w:divBdr>
        <w:top w:val="none" w:sz="0" w:space="0" w:color="auto"/>
        <w:left w:val="none" w:sz="0" w:space="0" w:color="auto"/>
        <w:bottom w:val="none" w:sz="0" w:space="0" w:color="auto"/>
        <w:right w:val="none" w:sz="0" w:space="0" w:color="auto"/>
      </w:divBdr>
    </w:div>
    <w:div w:id="1674339566">
      <w:bodyDiv w:val="1"/>
      <w:marLeft w:val="0"/>
      <w:marRight w:val="0"/>
      <w:marTop w:val="0"/>
      <w:marBottom w:val="0"/>
      <w:divBdr>
        <w:top w:val="none" w:sz="0" w:space="0" w:color="auto"/>
        <w:left w:val="none" w:sz="0" w:space="0" w:color="auto"/>
        <w:bottom w:val="none" w:sz="0" w:space="0" w:color="auto"/>
        <w:right w:val="none" w:sz="0" w:space="0" w:color="auto"/>
      </w:divBdr>
    </w:div>
    <w:div w:id="1677463806">
      <w:bodyDiv w:val="1"/>
      <w:marLeft w:val="0"/>
      <w:marRight w:val="0"/>
      <w:marTop w:val="0"/>
      <w:marBottom w:val="0"/>
      <w:divBdr>
        <w:top w:val="none" w:sz="0" w:space="0" w:color="auto"/>
        <w:left w:val="none" w:sz="0" w:space="0" w:color="auto"/>
        <w:bottom w:val="none" w:sz="0" w:space="0" w:color="auto"/>
        <w:right w:val="none" w:sz="0" w:space="0" w:color="auto"/>
      </w:divBdr>
    </w:div>
    <w:div w:id="1684628735">
      <w:bodyDiv w:val="1"/>
      <w:marLeft w:val="0"/>
      <w:marRight w:val="0"/>
      <w:marTop w:val="0"/>
      <w:marBottom w:val="0"/>
      <w:divBdr>
        <w:top w:val="none" w:sz="0" w:space="0" w:color="auto"/>
        <w:left w:val="none" w:sz="0" w:space="0" w:color="auto"/>
        <w:bottom w:val="none" w:sz="0" w:space="0" w:color="auto"/>
        <w:right w:val="none" w:sz="0" w:space="0" w:color="auto"/>
      </w:divBdr>
    </w:div>
    <w:div w:id="1686978746">
      <w:bodyDiv w:val="1"/>
      <w:marLeft w:val="0"/>
      <w:marRight w:val="0"/>
      <w:marTop w:val="0"/>
      <w:marBottom w:val="0"/>
      <w:divBdr>
        <w:top w:val="none" w:sz="0" w:space="0" w:color="auto"/>
        <w:left w:val="none" w:sz="0" w:space="0" w:color="auto"/>
        <w:bottom w:val="none" w:sz="0" w:space="0" w:color="auto"/>
        <w:right w:val="none" w:sz="0" w:space="0" w:color="auto"/>
      </w:divBdr>
    </w:div>
    <w:div w:id="1687975689">
      <w:bodyDiv w:val="1"/>
      <w:marLeft w:val="0"/>
      <w:marRight w:val="0"/>
      <w:marTop w:val="0"/>
      <w:marBottom w:val="0"/>
      <w:divBdr>
        <w:top w:val="none" w:sz="0" w:space="0" w:color="auto"/>
        <w:left w:val="none" w:sz="0" w:space="0" w:color="auto"/>
        <w:bottom w:val="none" w:sz="0" w:space="0" w:color="auto"/>
        <w:right w:val="none" w:sz="0" w:space="0" w:color="auto"/>
      </w:divBdr>
    </w:div>
    <w:div w:id="1694720560">
      <w:bodyDiv w:val="1"/>
      <w:marLeft w:val="0"/>
      <w:marRight w:val="0"/>
      <w:marTop w:val="0"/>
      <w:marBottom w:val="0"/>
      <w:divBdr>
        <w:top w:val="none" w:sz="0" w:space="0" w:color="auto"/>
        <w:left w:val="none" w:sz="0" w:space="0" w:color="auto"/>
        <w:bottom w:val="none" w:sz="0" w:space="0" w:color="auto"/>
        <w:right w:val="none" w:sz="0" w:space="0" w:color="auto"/>
      </w:divBdr>
    </w:div>
    <w:div w:id="1712026836">
      <w:bodyDiv w:val="1"/>
      <w:marLeft w:val="0"/>
      <w:marRight w:val="0"/>
      <w:marTop w:val="0"/>
      <w:marBottom w:val="0"/>
      <w:divBdr>
        <w:top w:val="none" w:sz="0" w:space="0" w:color="auto"/>
        <w:left w:val="none" w:sz="0" w:space="0" w:color="auto"/>
        <w:bottom w:val="none" w:sz="0" w:space="0" w:color="auto"/>
        <w:right w:val="none" w:sz="0" w:space="0" w:color="auto"/>
      </w:divBdr>
    </w:div>
    <w:div w:id="1729304051">
      <w:bodyDiv w:val="1"/>
      <w:marLeft w:val="0"/>
      <w:marRight w:val="0"/>
      <w:marTop w:val="0"/>
      <w:marBottom w:val="0"/>
      <w:divBdr>
        <w:top w:val="none" w:sz="0" w:space="0" w:color="auto"/>
        <w:left w:val="none" w:sz="0" w:space="0" w:color="auto"/>
        <w:bottom w:val="none" w:sz="0" w:space="0" w:color="auto"/>
        <w:right w:val="none" w:sz="0" w:space="0" w:color="auto"/>
      </w:divBdr>
    </w:div>
    <w:div w:id="1730837114">
      <w:bodyDiv w:val="1"/>
      <w:marLeft w:val="0"/>
      <w:marRight w:val="0"/>
      <w:marTop w:val="0"/>
      <w:marBottom w:val="0"/>
      <w:divBdr>
        <w:top w:val="none" w:sz="0" w:space="0" w:color="auto"/>
        <w:left w:val="none" w:sz="0" w:space="0" w:color="auto"/>
        <w:bottom w:val="none" w:sz="0" w:space="0" w:color="auto"/>
        <w:right w:val="none" w:sz="0" w:space="0" w:color="auto"/>
      </w:divBdr>
    </w:div>
    <w:div w:id="1731689869">
      <w:bodyDiv w:val="1"/>
      <w:marLeft w:val="0"/>
      <w:marRight w:val="0"/>
      <w:marTop w:val="0"/>
      <w:marBottom w:val="0"/>
      <w:divBdr>
        <w:top w:val="none" w:sz="0" w:space="0" w:color="auto"/>
        <w:left w:val="none" w:sz="0" w:space="0" w:color="auto"/>
        <w:bottom w:val="none" w:sz="0" w:space="0" w:color="auto"/>
        <w:right w:val="none" w:sz="0" w:space="0" w:color="auto"/>
      </w:divBdr>
    </w:div>
    <w:div w:id="1739400732">
      <w:bodyDiv w:val="1"/>
      <w:marLeft w:val="0"/>
      <w:marRight w:val="0"/>
      <w:marTop w:val="0"/>
      <w:marBottom w:val="0"/>
      <w:divBdr>
        <w:top w:val="none" w:sz="0" w:space="0" w:color="auto"/>
        <w:left w:val="none" w:sz="0" w:space="0" w:color="auto"/>
        <w:bottom w:val="none" w:sz="0" w:space="0" w:color="auto"/>
        <w:right w:val="none" w:sz="0" w:space="0" w:color="auto"/>
      </w:divBdr>
    </w:div>
    <w:div w:id="1740472055">
      <w:bodyDiv w:val="1"/>
      <w:marLeft w:val="0"/>
      <w:marRight w:val="0"/>
      <w:marTop w:val="0"/>
      <w:marBottom w:val="0"/>
      <w:divBdr>
        <w:top w:val="none" w:sz="0" w:space="0" w:color="auto"/>
        <w:left w:val="none" w:sz="0" w:space="0" w:color="auto"/>
        <w:bottom w:val="none" w:sz="0" w:space="0" w:color="auto"/>
        <w:right w:val="none" w:sz="0" w:space="0" w:color="auto"/>
      </w:divBdr>
    </w:div>
    <w:div w:id="1744183045">
      <w:bodyDiv w:val="1"/>
      <w:marLeft w:val="0"/>
      <w:marRight w:val="0"/>
      <w:marTop w:val="0"/>
      <w:marBottom w:val="0"/>
      <w:divBdr>
        <w:top w:val="none" w:sz="0" w:space="0" w:color="auto"/>
        <w:left w:val="none" w:sz="0" w:space="0" w:color="auto"/>
        <w:bottom w:val="none" w:sz="0" w:space="0" w:color="auto"/>
        <w:right w:val="none" w:sz="0" w:space="0" w:color="auto"/>
      </w:divBdr>
    </w:div>
    <w:div w:id="1766265759">
      <w:bodyDiv w:val="1"/>
      <w:marLeft w:val="0"/>
      <w:marRight w:val="0"/>
      <w:marTop w:val="0"/>
      <w:marBottom w:val="0"/>
      <w:divBdr>
        <w:top w:val="none" w:sz="0" w:space="0" w:color="auto"/>
        <w:left w:val="none" w:sz="0" w:space="0" w:color="auto"/>
        <w:bottom w:val="none" w:sz="0" w:space="0" w:color="auto"/>
        <w:right w:val="none" w:sz="0" w:space="0" w:color="auto"/>
      </w:divBdr>
    </w:div>
    <w:div w:id="1789081389">
      <w:bodyDiv w:val="1"/>
      <w:marLeft w:val="0"/>
      <w:marRight w:val="0"/>
      <w:marTop w:val="0"/>
      <w:marBottom w:val="0"/>
      <w:divBdr>
        <w:top w:val="none" w:sz="0" w:space="0" w:color="auto"/>
        <w:left w:val="none" w:sz="0" w:space="0" w:color="auto"/>
        <w:bottom w:val="none" w:sz="0" w:space="0" w:color="auto"/>
        <w:right w:val="none" w:sz="0" w:space="0" w:color="auto"/>
      </w:divBdr>
      <w:divsChild>
        <w:div w:id="1509101001">
          <w:marLeft w:val="446"/>
          <w:marRight w:val="0"/>
          <w:marTop w:val="0"/>
          <w:marBottom w:val="0"/>
          <w:divBdr>
            <w:top w:val="none" w:sz="0" w:space="0" w:color="auto"/>
            <w:left w:val="none" w:sz="0" w:space="0" w:color="auto"/>
            <w:bottom w:val="none" w:sz="0" w:space="0" w:color="auto"/>
            <w:right w:val="none" w:sz="0" w:space="0" w:color="auto"/>
          </w:divBdr>
        </w:div>
      </w:divsChild>
    </w:div>
    <w:div w:id="1790389794">
      <w:bodyDiv w:val="1"/>
      <w:marLeft w:val="0"/>
      <w:marRight w:val="0"/>
      <w:marTop w:val="0"/>
      <w:marBottom w:val="0"/>
      <w:divBdr>
        <w:top w:val="none" w:sz="0" w:space="0" w:color="auto"/>
        <w:left w:val="none" w:sz="0" w:space="0" w:color="auto"/>
        <w:bottom w:val="none" w:sz="0" w:space="0" w:color="auto"/>
        <w:right w:val="none" w:sz="0" w:space="0" w:color="auto"/>
      </w:divBdr>
      <w:divsChild>
        <w:div w:id="902257898">
          <w:marLeft w:val="446"/>
          <w:marRight w:val="0"/>
          <w:marTop w:val="0"/>
          <w:marBottom w:val="0"/>
          <w:divBdr>
            <w:top w:val="none" w:sz="0" w:space="0" w:color="auto"/>
            <w:left w:val="none" w:sz="0" w:space="0" w:color="auto"/>
            <w:bottom w:val="none" w:sz="0" w:space="0" w:color="auto"/>
            <w:right w:val="none" w:sz="0" w:space="0" w:color="auto"/>
          </w:divBdr>
        </w:div>
        <w:div w:id="1133718735">
          <w:marLeft w:val="446"/>
          <w:marRight w:val="0"/>
          <w:marTop w:val="0"/>
          <w:marBottom w:val="0"/>
          <w:divBdr>
            <w:top w:val="none" w:sz="0" w:space="0" w:color="auto"/>
            <w:left w:val="none" w:sz="0" w:space="0" w:color="auto"/>
            <w:bottom w:val="none" w:sz="0" w:space="0" w:color="auto"/>
            <w:right w:val="none" w:sz="0" w:space="0" w:color="auto"/>
          </w:divBdr>
        </w:div>
        <w:div w:id="1718120829">
          <w:marLeft w:val="446"/>
          <w:marRight w:val="0"/>
          <w:marTop w:val="0"/>
          <w:marBottom w:val="0"/>
          <w:divBdr>
            <w:top w:val="none" w:sz="0" w:space="0" w:color="auto"/>
            <w:left w:val="none" w:sz="0" w:space="0" w:color="auto"/>
            <w:bottom w:val="none" w:sz="0" w:space="0" w:color="auto"/>
            <w:right w:val="none" w:sz="0" w:space="0" w:color="auto"/>
          </w:divBdr>
        </w:div>
        <w:div w:id="2051294909">
          <w:marLeft w:val="446"/>
          <w:marRight w:val="0"/>
          <w:marTop w:val="0"/>
          <w:marBottom w:val="0"/>
          <w:divBdr>
            <w:top w:val="none" w:sz="0" w:space="0" w:color="auto"/>
            <w:left w:val="none" w:sz="0" w:space="0" w:color="auto"/>
            <w:bottom w:val="none" w:sz="0" w:space="0" w:color="auto"/>
            <w:right w:val="none" w:sz="0" w:space="0" w:color="auto"/>
          </w:divBdr>
        </w:div>
      </w:divsChild>
    </w:div>
    <w:div w:id="1801998101">
      <w:bodyDiv w:val="1"/>
      <w:marLeft w:val="0"/>
      <w:marRight w:val="0"/>
      <w:marTop w:val="0"/>
      <w:marBottom w:val="0"/>
      <w:divBdr>
        <w:top w:val="none" w:sz="0" w:space="0" w:color="auto"/>
        <w:left w:val="none" w:sz="0" w:space="0" w:color="auto"/>
        <w:bottom w:val="none" w:sz="0" w:space="0" w:color="auto"/>
        <w:right w:val="none" w:sz="0" w:space="0" w:color="auto"/>
      </w:divBdr>
    </w:div>
    <w:div w:id="1809978918">
      <w:bodyDiv w:val="1"/>
      <w:marLeft w:val="0"/>
      <w:marRight w:val="0"/>
      <w:marTop w:val="0"/>
      <w:marBottom w:val="0"/>
      <w:divBdr>
        <w:top w:val="none" w:sz="0" w:space="0" w:color="auto"/>
        <w:left w:val="none" w:sz="0" w:space="0" w:color="auto"/>
        <w:bottom w:val="none" w:sz="0" w:space="0" w:color="auto"/>
        <w:right w:val="none" w:sz="0" w:space="0" w:color="auto"/>
      </w:divBdr>
    </w:div>
    <w:div w:id="1817144620">
      <w:bodyDiv w:val="1"/>
      <w:marLeft w:val="0"/>
      <w:marRight w:val="0"/>
      <w:marTop w:val="0"/>
      <w:marBottom w:val="0"/>
      <w:divBdr>
        <w:top w:val="none" w:sz="0" w:space="0" w:color="auto"/>
        <w:left w:val="none" w:sz="0" w:space="0" w:color="auto"/>
        <w:bottom w:val="none" w:sz="0" w:space="0" w:color="auto"/>
        <w:right w:val="none" w:sz="0" w:space="0" w:color="auto"/>
      </w:divBdr>
    </w:div>
    <w:div w:id="1818717261">
      <w:bodyDiv w:val="1"/>
      <w:marLeft w:val="0"/>
      <w:marRight w:val="0"/>
      <w:marTop w:val="0"/>
      <w:marBottom w:val="0"/>
      <w:divBdr>
        <w:top w:val="none" w:sz="0" w:space="0" w:color="auto"/>
        <w:left w:val="none" w:sz="0" w:space="0" w:color="auto"/>
        <w:bottom w:val="none" w:sz="0" w:space="0" w:color="auto"/>
        <w:right w:val="none" w:sz="0" w:space="0" w:color="auto"/>
      </w:divBdr>
    </w:div>
    <w:div w:id="1818960977">
      <w:bodyDiv w:val="1"/>
      <w:marLeft w:val="0"/>
      <w:marRight w:val="0"/>
      <w:marTop w:val="0"/>
      <w:marBottom w:val="0"/>
      <w:divBdr>
        <w:top w:val="none" w:sz="0" w:space="0" w:color="auto"/>
        <w:left w:val="none" w:sz="0" w:space="0" w:color="auto"/>
        <w:bottom w:val="none" w:sz="0" w:space="0" w:color="auto"/>
        <w:right w:val="none" w:sz="0" w:space="0" w:color="auto"/>
      </w:divBdr>
    </w:div>
    <w:div w:id="1829863086">
      <w:bodyDiv w:val="1"/>
      <w:marLeft w:val="0"/>
      <w:marRight w:val="0"/>
      <w:marTop w:val="0"/>
      <w:marBottom w:val="0"/>
      <w:divBdr>
        <w:top w:val="none" w:sz="0" w:space="0" w:color="auto"/>
        <w:left w:val="none" w:sz="0" w:space="0" w:color="auto"/>
        <w:bottom w:val="none" w:sz="0" w:space="0" w:color="auto"/>
        <w:right w:val="none" w:sz="0" w:space="0" w:color="auto"/>
      </w:divBdr>
    </w:div>
    <w:div w:id="1831408904">
      <w:bodyDiv w:val="1"/>
      <w:marLeft w:val="0"/>
      <w:marRight w:val="0"/>
      <w:marTop w:val="0"/>
      <w:marBottom w:val="0"/>
      <w:divBdr>
        <w:top w:val="none" w:sz="0" w:space="0" w:color="auto"/>
        <w:left w:val="none" w:sz="0" w:space="0" w:color="auto"/>
        <w:bottom w:val="none" w:sz="0" w:space="0" w:color="auto"/>
        <w:right w:val="none" w:sz="0" w:space="0" w:color="auto"/>
      </w:divBdr>
    </w:div>
    <w:div w:id="1863014293">
      <w:bodyDiv w:val="1"/>
      <w:marLeft w:val="0"/>
      <w:marRight w:val="0"/>
      <w:marTop w:val="0"/>
      <w:marBottom w:val="0"/>
      <w:divBdr>
        <w:top w:val="none" w:sz="0" w:space="0" w:color="auto"/>
        <w:left w:val="none" w:sz="0" w:space="0" w:color="auto"/>
        <w:bottom w:val="none" w:sz="0" w:space="0" w:color="auto"/>
        <w:right w:val="none" w:sz="0" w:space="0" w:color="auto"/>
      </w:divBdr>
    </w:div>
    <w:div w:id="1871066228">
      <w:bodyDiv w:val="1"/>
      <w:marLeft w:val="0"/>
      <w:marRight w:val="0"/>
      <w:marTop w:val="0"/>
      <w:marBottom w:val="0"/>
      <w:divBdr>
        <w:top w:val="none" w:sz="0" w:space="0" w:color="auto"/>
        <w:left w:val="none" w:sz="0" w:space="0" w:color="auto"/>
        <w:bottom w:val="none" w:sz="0" w:space="0" w:color="auto"/>
        <w:right w:val="none" w:sz="0" w:space="0" w:color="auto"/>
      </w:divBdr>
    </w:div>
    <w:div w:id="1871452259">
      <w:bodyDiv w:val="1"/>
      <w:marLeft w:val="0"/>
      <w:marRight w:val="0"/>
      <w:marTop w:val="0"/>
      <w:marBottom w:val="0"/>
      <w:divBdr>
        <w:top w:val="none" w:sz="0" w:space="0" w:color="auto"/>
        <w:left w:val="none" w:sz="0" w:space="0" w:color="auto"/>
        <w:bottom w:val="none" w:sz="0" w:space="0" w:color="auto"/>
        <w:right w:val="none" w:sz="0" w:space="0" w:color="auto"/>
      </w:divBdr>
    </w:div>
    <w:div w:id="1872722889">
      <w:bodyDiv w:val="1"/>
      <w:marLeft w:val="0"/>
      <w:marRight w:val="0"/>
      <w:marTop w:val="0"/>
      <w:marBottom w:val="0"/>
      <w:divBdr>
        <w:top w:val="none" w:sz="0" w:space="0" w:color="auto"/>
        <w:left w:val="none" w:sz="0" w:space="0" w:color="auto"/>
        <w:bottom w:val="none" w:sz="0" w:space="0" w:color="auto"/>
        <w:right w:val="none" w:sz="0" w:space="0" w:color="auto"/>
      </w:divBdr>
    </w:div>
    <w:div w:id="1904246446">
      <w:bodyDiv w:val="1"/>
      <w:marLeft w:val="0"/>
      <w:marRight w:val="0"/>
      <w:marTop w:val="0"/>
      <w:marBottom w:val="0"/>
      <w:divBdr>
        <w:top w:val="none" w:sz="0" w:space="0" w:color="auto"/>
        <w:left w:val="none" w:sz="0" w:space="0" w:color="auto"/>
        <w:bottom w:val="none" w:sz="0" w:space="0" w:color="auto"/>
        <w:right w:val="none" w:sz="0" w:space="0" w:color="auto"/>
      </w:divBdr>
    </w:div>
    <w:div w:id="1924100973">
      <w:bodyDiv w:val="1"/>
      <w:marLeft w:val="0"/>
      <w:marRight w:val="0"/>
      <w:marTop w:val="0"/>
      <w:marBottom w:val="0"/>
      <w:divBdr>
        <w:top w:val="none" w:sz="0" w:space="0" w:color="auto"/>
        <w:left w:val="none" w:sz="0" w:space="0" w:color="auto"/>
        <w:bottom w:val="none" w:sz="0" w:space="0" w:color="auto"/>
        <w:right w:val="none" w:sz="0" w:space="0" w:color="auto"/>
      </w:divBdr>
    </w:div>
    <w:div w:id="1926920339">
      <w:bodyDiv w:val="1"/>
      <w:marLeft w:val="0"/>
      <w:marRight w:val="0"/>
      <w:marTop w:val="0"/>
      <w:marBottom w:val="0"/>
      <w:divBdr>
        <w:top w:val="none" w:sz="0" w:space="0" w:color="auto"/>
        <w:left w:val="none" w:sz="0" w:space="0" w:color="auto"/>
        <w:bottom w:val="none" w:sz="0" w:space="0" w:color="auto"/>
        <w:right w:val="none" w:sz="0" w:space="0" w:color="auto"/>
      </w:divBdr>
    </w:div>
    <w:div w:id="1935701922">
      <w:bodyDiv w:val="1"/>
      <w:marLeft w:val="0"/>
      <w:marRight w:val="0"/>
      <w:marTop w:val="0"/>
      <w:marBottom w:val="0"/>
      <w:divBdr>
        <w:top w:val="none" w:sz="0" w:space="0" w:color="auto"/>
        <w:left w:val="none" w:sz="0" w:space="0" w:color="auto"/>
        <w:bottom w:val="none" w:sz="0" w:space="0" w:color="auto"/>
        <w:right w:val="none" w:sz="0" w:space="0" w:color="auto"/>
      </w:divBdr>
    </w:div>
    <w:div w:id="1954245159">
      <w:bodyDiv w:val="1"/>
      <w:marLeft w:val="0"/>
      <w:marRight w:val="0"/>
      <w:marTop w:val="0"/>
      <w:marBottom w:val="0"/>
      <w:divBdr>
        <w:top w:val="none" w:sz="0" w:space="0" w:color="auto"/>
        <w:left w:val="none" w:sz="0" w:space="0" w:color="auto"/>
        <w:bottom w:val="none" w:sz="0" w:space="0" w:color="auto"/>
        <w:right w:val="none" w:sz="0" w:space="0" w:color="auto"/>
      </w:divBdr>
    </w:div>
    <w:div w:id="1978803317">
      <w:bodyDiv w:val="1"/>
      <w:marLeft w:val="0"/>
      <w:marRight w:val="0"/>
      <w:marTop w:val="0"/>
      <w:marBottom w:val="0"/>
      <w:divBdr>
        <w:top w:val="none" w:sz="0" w:space="0" w:color="auto"/>
        <w:left w:val="none" w:sz="0" w:space="0" w:color="auto"/>
        <w:bottom w:val="none" w:sz="0" w:space="0" w:color="auto"/>
        <w:right w:val="none" w:sz="0" w:space="0" w:color="auto"/>
      </w:divBdr>
    </w:div>
    <w:div w:id="1988240694">
      <w:bodyDiv w:val="1"/>
      <w:marLeft w:val="0"/>
      <w:marRight w:val="0"/>
      <w:marTop w:val="0"/>
      <w:marBottom w:val="0"/>
      <w:divBdr>
        <w:top w:val="none" w:sz="0" w:space="0" w:color="auto"/>
        <w:left w:val="none" w:sz="0" w:space="0" w:color="auto"/>
        <w:bottom w:val="none" w:sz="0" w:space="0" w:color="auto"/>
        <w:right w:val="none" w:sz="0" w:space="0" w:color="auto"/>
      </w:divBdr>
    </w:div>
    <w:div w:id="1993872985">
      <w:bodyDiv w:val="1"/>
      <w:marLeft w:val="0"/>
      <w:marRight w:val="0"/>
      <w:marTop w:val="0"/>
      <w:marBottom w:val="0"/>
      <w:divBdr>
        <w:top w:val="none" w:sz="0" w:space="0" w:color="auto"/>
        <w:left w:val="none" w:sz="0" w:space="0" w:color="auto"/>
        <w:bottom w:val="none" w:sz="0" w:space="0" w:color="auto"/>
        <w:right w:val="none" w:sz="0" w:space="0" w:color="auto"/>
      </w:divBdr>
    </w:div>
    <w:div w:id="2010057462">
      <w:bodyDiv w:val="1"/>
      <w:marLeft w:val="0"/>
      <w:marRight w:val="0"/>
      <w:marTop w:val="0"/>
      <w:marBottom w:val="0"/>
      <w:divBdr>
        <w:top w:val="none" w:sz="0" w:space="0" w:color="auto"/>
        <w:left w:val="none" w:sz="0" w:space="0" w:color="auto"/>
        <w:bottom w:val="none" w:sz="0" w:space="0" w:color="auto"/>
        <w:right w:val="none" w:sz="0" w:space="0" w:color="auto"/>
      </w:divBdr>
    </w:div>
    <w:div w:id="2014718649">
      <w:bodyDiv w:val="1"/>
      <w:marLeft w:val="0"/>
      <w:marRight w:val="0"/>
      <w:marTop w:val="0"/>
      <w:marBottom w:val="0"/>
      <w:divBdr>
        <w:top w:val="none" w:sz="0" w:space="0" w:color="auto"/>
        <w:left w:val="none" w:sz="0" w:space="0" w:color="auto"/>
        <w:bottom w:val="none" w:sz="0" w:space="0" w:color="auto"/>
        <w:right w:val="none" w:sz="0" w:space="0" w:color="auto"/>
      </w:divBdr>
    </w:div>
    <w:div w:id="2023580181">
      <w:bodyDiv w:val="1"/>
      <w:marLeft w:val="0"/>
      <w:marRight w:val="0"/>
      <w:marTop w:val="0"/>
      <w:marBottom w:val="0"/>
      <w:divBdr>
        <w:top w:val="none" w:sz="0" w:space="0" w:color="auto"/>
        <w:left w:val="none" w:sz="0" w:space="0" w:color="auto"/>
        <w:bottom w:val="none" w:sz="0" w:space="0" w:color="auto"/>
        <w:right w:val="none" w:sz="0" w:space="0" w:color="auto"/>
      </w:divBdr>
    </w:div>
    <w:div w:id="2032681986">
      <w:bodyDiv w:val="1"/>
      <w:marLeft w:val="0"/>
      <w:marRight w:val="0"/>
      <w:marTop w:val="0"/>
      <w:marBottom w:val="0"/>
      <w:divBdr>
        <w:top w:val="none" w:sz="0" w:space="0" w:color="auto"/>
        <w:left w:val="none" w:sz="0" w:space="0" w:color="auto"/>
        <w:bottom w:val="none" w:sz="0" w:space="0" w:color="auto"/>
        <w:right w:val="none" w:sz="0" w:space="0" w:color="auto"/>
      </w:divBdr>
    </w:div>
    <w:div w:id="2055614063">
      <w:bodyDiv w:val="1"/>
      <w:marLeft w:val="0"/>
      <w:marRight w:val="0"/>
      <w:marTop w:val="0"/>
      <w:marBottom w:val="0"/>
      <w:divBdr>
        <w:top w:val="none" w:sz="0" w:space="0" w:color="auto"/>
        <w:left w:val="none" w:sz="0" w:space="0" w:color="auto"/>
        <w:bottom w:val="none" w:sz="0" w:space="0" w:color="auto"/>
        <w:right w:val="none" w:sz="0" w:space="0" w:color="auto"/>
      </w:divBdr>
    </w:div>
    <w:div w:id="2106488721">
      <w:bodyDiv w:val="1"/>
      <w:marLeft w:val="0"/>
      <w:marRight w:val="0"/>
      <w:marTop w:val="0"/>
      <w:marBottom w:val="0"/>
      <w:divBdr>
        <w:top w:val="none" w:sz="0" w:space="0" w:color="auto"/>
        <w:left w:val="none" w:sz="0" w:space="0" w:color="auto"/>
        <w:bottom w:val="none" w:sz="0" w:space="0" w:color="auto"/>
        <w:right w:val="none" w:sz="0" w:space="0" w:color="auto"/>
      </w:divBdr>
    </w:div>
    <w:div w:id="2106687473">
      <w:bodyDiv w:val="1"/>
      <w:marLeft w:val="0"/>
      <w:marRight w:val="0"/>
      <w:marTop w:val="0"/>
      <w:marBottom w:val="0"/>
      <w:divBdr>
        <w:top w:val="none" w:sz="0" w:space="0" w:color="auto"/>
        <w:left w:val="none" w:sz="0" w:space="0" w:color="auto"/>
        <w:bottom w:val="none" w:sz="0" w:space="0" w:color="auto"/>
        <w:right w:val="none" w:sz="0" w:space="0" w:color="auto"/>
      </w:divBdr>
    </w:div>
    <w:div w:id="2114398717">
      <w:bodyDiv w:val="1"/>
      <w:marLeft w:val="0"/>
      <w:marRight w:val="0"/>
      <w:marTop w:val="0"/>
      <w:marBottom w:val="0"/>
      <w:divBdr>
        <w:top w:val="none" w:sz="0" w:space="0" w:color="auto"/>
        <w:left w:val="none" w:sz="0" w:space="0" w:color="auto"/>
        <w:bottom w:val="none" w:sz="0" w:space="0" w:color="auto"/>
        <w:right w:val="none" w:sz="0" w:space="0" w:color="auto"/>
      </w:divBdr>
    </w:div>
    <w:div w:id="2116359655">
      <w:bodyDiv w:val="1"/>
      <w:marLeft w:val="0"/>
      <w:marRight w:val="0"/>
      <w:marTop w:val="0"/>
      <w:marBottom w:val="0"/>
      <w:divBdr>
        <w:top w:val="none" w:sz="0" w:space="0" w:color="auto"/>
        <w:left w:val="none" w:sz="0" w:space="0" w:color="auto"/>
        <w:bottom w:val="none" w:sz="0" w:space="0" w:color="auto"/>
        <w:right w:val="none" w:sz="0" w:space="0" w:color="auto"/>
      </w:divBdr>
    </w:div>
    <w:div w:id="2123376712">
      <w:bodyDiv w:val="1"/>
      <w:marLeft w:val="0"/>
      <w:marRight w:val="0"/>
      <w:marTop w:val="0"/>
      <w:marBottom w:val="0"/>
      <w:divBdr>
        <w:top w:val="none" w:sz="0" w:space="0" w:color="auto"/>
        <w:left w:val="none" w:sz="0" w:space="0" w:color="auto"/>
        <w:bottom w:val="none" w:sz="0" w:space="0" w:color="auto"/>
        <w:right w:val="none" w:sz="0" w:space="0" w:color="auto"/>
      </w:divBdr>
    </w:div>
    <w:div w:id="2141335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83.png"/><Relationship Id="rId133" Type="http://schemas.openxmlformats.org/officeDocument/2006/relationships/hyperlink" Target="file:///C:\Users\mariekiem\AppData\Local\Microsoft\Windows\AnthonyR\Documents\Projects\Athenticated%20Collections%20UAT\TRS%20Update\Authenticated%20Collections%20Technical%20Requirements%20Specifications_Version%2013.6%20(tracked%2013_6).docx" TargetMode="External"/><Relationship Id="rId138"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54"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59"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75" Type="http://schemas.openxmlformats.org/officeDocument/2006/relationships/image" Target="media/image91.png"/><Relationship Id="rId170" Type="http://schemas.microsoft.com/office/2018/08/relationships/commentsExtensible" Target="commentsExtensible.xml"/><Relationship Id="rId191" Type="http://schemas.openxmlformats.org/officeDocument/2006/relationships/image" Target="media/image106.png"/><Relationship Id="rId196" Type="http://schemas.microsoft.com/office/2011/relationships/people" Target="people.xml"/><Relationship Id="rId16" Type="http://schemas.openxmlformats.org/officeDocument/2006/relationships/image" Target="media/image9.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23"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28"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44"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49"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5" Type="http://schemas.openxmlformats.org/officeDocument/2006/relationships/webSettings" Target="webSettings.xml"/><Relationship Id="rId90"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95"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60"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65" Type="http://schemas.openxmlformats.org/officeDocument/2006/relationships/footer" Target="footer1.xml"/><Relationship Id="rId181" Type="http://schemas.openxmlformats.org/officeDocument/2006/relationships/image" Target="media/image96.png"/><Relationship Id="rId186" Type="http://schemas.openxmlformats.org/officeDocument/2006/relationships/image" Target="media/image10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18"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34" Type="http://schemas.openxmlformats.org/officeDocument/2006/relationships/hyperlink" Target="file:///C:\Users\mariekiem\AppData\Local\Microsoft\Windows\AnthonyR\Documents\Projects\Athenticated%20Collections%20UAT\TRS%20Update\Authenticated%20Collections%20Technical%20Requirements%20Specifications_Version%2013.6%20(tracked%2013_6).docx" TargetMode="External"/><Relationship Id="rId139"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55"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71" Type="http://schemas.openxmlformats.org/officeDocument/2006/relationships/hyperlink" Target="http://www.pasa.org.za/Documents/SARB%20Directive%201%20of%202007%20Third%20Party%20Payments%20Providers.pdf" TargetMode="External"/><Relationship Id="rId176" Type="http://schemas.openxmlformats.org/officeDocument/2006/relationships/image" Target="media/image92.png"/><Relationship Id="rId192" Type="http://schemas.openxmlformats.org/officeDocument/2006/relationships/image" Target="media/image107.png"/><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08"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24"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29"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96"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40"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45"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61"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66" Type="http://schemas.openxmlformats.org/officeDocument/2006/relationships/footer" Target="footer2.xml"/><Relationship Id="rId182" Type="http://schemas.openxmlformats.org/officeDocument/2006/relationships/image" Target="media/image97.png"/><Relationship Id="rId18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19"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44" Type="http://schemas.openxmlformats.org/officeDocument/2006/relationships/hyperlink" Target="file:///C:\NRPortbl\Pasa\MARIEKIEM\395026_1.xls" TargetMode="External"/><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85.png"/><Relationship Id="rId135" Type="http://schemas.openxmlformats.org/officeDocument/2006/relationships/hyperlink" Target="file:///C:\Users\mariekiem\AppData\Local\Microsoft\Windows\AnthonyR\Documents\Projects\Athenticated%20Collections%20UAT\TRS%20Update\Authenticated%20Collections%20Technical%20Requirements%20Specifications_Version%2013.6%20(tracked%2013_6).docx" TargetMode="External"/><Relationship Id="rId151"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56" Type="http://schemas.openxmlformats.org/officeDocument/2006/relationships/image" Target="media/image87.png"/><Relationship Id="rId177" Type="http://schemas.openxmlformats.org/officeDocument/2006/relationships/hyperlink" Target="http://www.mkssoftware.com/docs/man1/gzip.1.asp" TargetMode="External"/><Relationship Id="rId172" Type="http://schemas.openxmlformats.org/officeDocument/2006/relationships/image" Target="media/image88.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04"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20" Type="http://schemas.openxmlformats.org/officeDocument/2006/relationships/image" Target="media/image84.png"/><Relationship Id="rId125"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41"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46"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67" Type="http://schemas.openxmlformats.org/officeDocument/2006/relationships/comments" Target="comments.xml"/><Relationship Id="rId188"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62"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83"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15"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31" Type="http://schemas.openxmlformats.org/officeDocument/2006/relationships/image" Target="cid:image001.png@01D28C4E.022DA810" TargetMode="External"/><Relationship Id="rId136" Type="http://schemas.openxmlformats.org/officeDocument/2006/relationships/hyperlink" Target="file:///C:\Users\mariekiem\AppData\Local\Microsoft\Windows\AnthonyR\Documents\Projects\Athenticated%20Collections%20UAT\TRS%20Update\Authenticated%20Collections%20Technical%20Requirements%20Specifications_Version%2013.6%20(tracked%2013_6).docx" TargetMode="External"/><Relationship Id="rId157"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78" Type="http://schemas.openxmlformats.org/officeDocument/2006/relationships/image" Target="media/image93.emf"/><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73" Type="http://schemas.openxmlformats.org/officeDocument/2006/relationships/image" Target="media/image89.png"/><Relationship Id="rId194"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05"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26"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47"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68" Type="http://schemas.microsoft.com/office/2011/relationships/commentsExtended" Target="commentsExtended.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98" Type="http://schemas.openxmlformats.org/officeDocument/2006/relationships/image" Target="media/image81.png"/><Relationship Id="rId121"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42"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63"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84" Type="http://schemas.openxmlformats.org/officeDocument/2006/relationships/image" Target="media/image99.png"/><Relationship Id="rId189"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37" Type="http://schemas.openxmlformats.org/officeDocument/2006/relationships/image" Target="media/image86.png"/><Relationship Id="rId158"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11"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32" Type="http://schemas.openxmlformats.org/officeDocument/2006/relationships/hyperlink" Target="file:///C:\Users\mariekiem\AppData\Local\Microsoft\Windows\AnthonyR\Documents\Projects\Athenticated%20Collections%20UAT\TRS%20Update\Authenticated%20Collections%20Technical%20Requirements%20Specifications_Version%2013.6%20(tracked%2013_6).docx" TargetMode="External"/><Relationship Id="rId153"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74" Type="http://schemas.openxmlformats.org/officeDocument/2006/relationships/image" Target="media/image90.png"/><Relationship Id="rId179" Type="http://schemas.openxmlformats.org/officeDocument/2006/relationships/image" Target="media/image94.emf"/><Relationship Id="rId195" Type="http://schemas.openxmlformats.org/officeDocument/2006/relationships/fontTable" Target="fontTable.xml"/><Relationship Id="rId190" Type="http://schemas.openxmlformats.org/officeDocument/2006/relationships/image" Target="media/image10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27"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99"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01"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22"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43"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48"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64" Type="http://schemas.openxmlformats.org/officeDocument/2006/relationships/hyperlink" Target="file:///C:\Users\AnthonyR\Documents\Projects\Athenticated%20Collections%20UAT\TRS%20Update\Authenticated%20Collections%20Technical%20Requirements%20Specifications_Version%2013.6%20(tracked%2013_6).docx" TargetMode="External"/><Relationship Id="rId169" Type="http://schemas.microsoft.com/office/2016/09/relationships/commentsIds" Target="commentsIds.xml"/><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5.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AB1F7A-0387-45D6-8F78-EFF6762D2C4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PASA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Revashnie Govender</dc:creator>
  <lastModifiedBy>Somnotho Mzolo</lastModifiedBy>
  <revision>11</revision>
  <lastPrinted>2017-07-13T05:31:00.0000000Z</lastPrinted>
  <dcterms:created xsi:type="dcterms:W3CDTF">2022-07-12T12:08:00.0000000Z</dcterms:created>
  <dcterms:modified xsi:type="dcterms:W3CDTF">2024-12-13T11:25:35.0244478Z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WorkSite_DocRef">
    <vt:lpwstr>MARIEKIEM/#383542_V1</vt:lpwstr>
  </property>
</Properties>
</file>